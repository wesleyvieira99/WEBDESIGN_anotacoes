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15083" w14:textId="77777777" w:rsidR="00362F17" w:rsidRDefault="00E716A2" w:rsidP="00E716A2">
      <w:pPr>
        <w:jc w:val="center"/>
        <w:rPr>
          <w:b/>
          <w:sz w:val="32"/>
        </w:rPr>
      </w:pPr>
      <w:r>
        <w:rPr>
          <w:b/>
          <w:sz w:val="32"/>
        </w:rPr>
        <w:t>Web Desenvolvimento Moderno</w:t>
      </w:r>
    </w:p>
    <w:p w14:paraId="3AEAA4E8" w14:textId="77777777" w:rsidR="00E716A2" w:rsidRDefault="00E716A2" w:rsidP="00E716A2">
      <w:pPr>
        <w:pStyle w:val="PargrafodaLista"/>
        <w:numPr>
          <w:ilvl w:val="0"/>
          <w:numId w:val="1"/>
        </w:numPr>
        <w:rPr>
          <w:b/>
          <w:sz w:val="32"/>
        </w:rPr>
      </w:pPr>
      <w:proofErr w:type="spellStart"/>
      <w:r>
        <w:rPr>
          <w:b/>
          <w:sz w:val="32"/>
        </w:rPr>
        <w:t>JavaScript</w:t>
      </w:r>
      <w:proofErr w:type="spellEnd"/>
      <w:r>
        <w:rPr>
          <w:b/>
          <w:sz w:val="32"/>
        </w:rPr>
        <w:t>:</w:t>
      </w:r>
    </w:p>
    <w:p w14:paraId="56C520BC" w14:textId="77777777" w:rsidR="00E716A2" w:rsidRPr="00E716A2" w:rsidRDefault="00E716A2" w:rsidP="00E716A2">
      <w:pPr>
        <w:pStyle w:val="PargrafodaLista"/>
        <w:numPr>
          <w:ilvl w:val="0"/>
          <w:numId w:val="1"/>
        </w:numPr>
        <w:rPr>
          <w:b/>
          <w:sz w:val="32"/>
        </w:rPr>
      </w:pPr>
      <w:r>
        <w:rPr>
          <w:b/>
          <w:sz w:val="24"/>
        </w:rPr>
        <w:t>Conceitos básicos de organização:</w:t>
      </w:r>
    </w:p>
    <w:p w14:paraId="6385BEEF" w14:textId="77777777" w:rsidR="00E716A2" w:rsidRDefault="00E716A2" w:rsidP="00E716A2">
      <w:pPr>
        <w:ind w:left="360"/>
      </w:pPr>
      <w:r>
        <w:t xml:space="preserve">No JS uma sentença de código pode ou não terminar com </w:t>
      </w:r>
      <w:r w:rsidRPr="0078493E">
        <w:rPr>
          <w:highlight w:val="yellow"/>
        </w:rPr>
        <w:t>“;”.</w:t>
      </w:r>
      <w:r>
        <w:t xml:space="preserve"> Não pode também pular de linha ou quebrar de linha.</w:t>
      </w:r>
    </w:p>
    <w:p w14:paraId="1CFAD395" w14:textId="77777777" w:rsidR="00E716A2" w:rsidRDefault="00E716A2" w:rsidP="00E716A2">
      <w:pPr>
        <w:ind w:left="360"/>
      </w:pPr>
      <w:r>
        <w:t xml:space="preserve">Também podem ser </w:t>
      </w:r>
      <w:proofErr w:type="gramStart"/>
      <w:r>
        <w:t>organizados  por</w:t>
      </w:r>
      <w:proofErr w:type="gramEnd"/>
      <w:r>
        <w:t xml:space="preserve"> bloco de códigos, determinado pelo </w:t>
      </w:r>
      <w:r w:rsidRPr="0078493E">
        <w:rPr>
          <w:highlight w:val="yellow"/>
        </w:rPr>
        <w:t>“{}”</w:t>
      </w:r>
      <w:r>
        <w:t xml:space="preserve">, assim agrupados. São associados a uma classe, objeto, </w:t>
      </w:r>
      <w:proofErr w:type="spellStart"/>
      <w:r>
        <w:t>funcão</w:t>
      </w:r>
      <w:proofErr w:type="spellEnd"/>
      <w:r>
        <w:t xml:space="preserve">, controle, teste, etc. Ele junta sentença de códigos. É possível ter um bloco dentro do outro também, como </w:t>
      </w:r>
      <w:proofErr w:type="gramStart"/>
      <w:r w:rsidRPr="0078493E">
        <w:rPr>
          <w:highlight w:val="yellow"/>
        </w:rPr>
        <w:t>“ {</w:t>
      </w:r>
      <w:proofErr w:type="gramEnd"/>
      <w:r w:rsidRPr="0078493E">
        <w:rPr>
          <w:highlight w:val="yellow"/>
        </w:rPr>
        <w:t xml:space="preserve"> { } }”.</w:t>
      </w:r>
    </w:p>
    <w:p w14:paraId="5D93BF2A" w14:textId="77777777" w:rsidR="00E716A2" w:rsidRDefault="00E716A2" w:rsidP="00E716A2">
      <w:pPr>
        <w:ind w:left="360"/>
      </w:pPr>
      <w:r>
        <w:t xml:space="preserve">Comentários de código no JS podem ser feitos pelo </w:t>
      </w:r>
      <w:r w:rsidRPr="0078493E">
        <w:rPr>
          <w:highlight w:val="yellow"/>
        </w:rPr>
        <w:t>“//”</w:t>
      </w:r>
      <w:r w:rsidR="0078493E">
        <w:t xml:space="preserve"> em uma linha</w:t>
      </w:r>
      <w:r>
        <w:t>.</w:t>
      </w:r>
    </w:p>
    <w:p w14:paraId="08198567" w14:textId="77777777" w:rsidR="0078493E" w:rsidRDefault="0078493E" w:rsidP="00E716A2">
      <w:pPr>
        <w:ind w:left="360"/>
      </w:pPr>
      <w:r>
        <w:t>Para comentários em várias linhas, digite:</w:t>
      </w:r>
    </w:p>
    <w:p w14:paraId="561F7D69" w14:textId="77777777" w:rsidR="0078493E" w:rsidRPr="0078493E" w:rsidRDefault="0078493E" w:rsidP="00E716A2">
      <w:pPr>
        <w:ind w:left="360"/>
        <w:rPr>
          <w:highlight w:val="yellow"/>
        </w:rPr>
      </w:pPr>
      <w:r w:rsidRPr="0078493E">
        <w:rPr>
          <w:highlight w:val="yellow"/>
        </w:rPr>
        <w:t>/*</w:t>
      </w:r>
    </w:p>
    <w:p w14:paraId="111AF971" w14:textId="77777777" w:rsidR="0078493E" w:rsidRPr="0078493E" w:rsidRDefault="0078493E" w:rsidP="00E716A2">
      <w:pPr>
        <w:ind w:left="360"/>
        <w:rPr>
          <w:highlight w:val="yellow"/>
        </w:rPr>
      </w:pPr>
      <w:r w:rsidRPr="0078493E">
        <w:rPr>
          <w:highlight w:val="yellow"/>
        </w:rPr>
        <w:t>Conteúdo código</w:t>
      </w:r>
    </w:p>
    <w:p w14:paraId="52E024CA" w14:textId="77777777" w:rsidR="0078493E" w:rsidRDefault="0078493E" w:rsidP="00E716A2">
      <w:pPr>
        <w:ind w:left="360"/>
      </w:pPr>
      <w:r w:rsidRPr="0078493E">
        <w:rPr>
          <w:highlight w:val="yellow"/>
        </w:rPr>
        <w:t>*/</w:t>
      </w:r>
    </w:p>
    <w:p w14:paraId="7BF030D2" w14:textId="77777777" w:rsidR="00E716A2" w:rsidRPr="00E716A2" w:rsidRDefault="00E716A2" w:rsidP="00E716A2">
      <w:pPr>
        <w:pStyle w:val="PargrafodaLista"/>
        <w:numPr>
          <w:ilvl w:val="0"/>
          <w:numId w:val="1"/>
        </w:numPr>
        <w:rPr>
          <w:b/>
          <w:sz w:val="32"/>
        </w:rPr>
      </w:pPr>
      <w:r>
        <w:rPr>
          <w:b/>
          <w:sz w:val="24"/>
        </w:rPr>
        <w:t xml:space="preserve">Executando </w:t>
      </w:r>
      <w:proofErr w:type="spellStart"/>
      <w:r>
        <w:rPr>
          <w:b/>
          <w:sz w:val="24"/>
        </w:rPr>
        <w:t>JavaScript</w:t>
      </w:r>
      <w:proofErr w:type="spellEnd"/>
      <w:r>
        <w:rPr>
          <w:b/>
          <w:sz w:val="24"/>
        </w:rPr>
        <w:t>:</w:t>
      </w:r>
    </w:p>
    <w:p w14:paraId="488DE784" w14:textId="77777777" w:rsidR="00E716A2" w:rsidRDefault="0078493E" w:rsidP="0078493E">
      <w:pPr>
        <w:ind w:left="360"/>
      </w:pPr>
      <w:r w:rsidRPr="001C1714">
        <w:rPr>
          <w:highlight w:val="yellow"/>
        </w:rPr>
        <w:t xml:space="preserve">O nome fantasia é </w:t>
      </w:r>
      <w:proofErr w:type="spellStart"/>
      <w:proofErr w:type="gramStart"/>
      <w:r w:rsidRPr="001C1714">
        <w:rPr>
          <w:highlight w:val="yellow"/>
        </w:rPr>
        <w:t>JavaScript</w:t>
      </w:r>
      <w:proofErr w:type="spellEnd"/>
      <w:proofErr w:type="gramEnd"/>
      <w:r w:rsidRPr="001C1714">
        <w:rPr>
          <w:highlight w:val="yellow"/>
        </w:rPr>
        <w:t xml:space="preserve"> mas o nome formal é ECMA Script, entidade responsável pela linguagem.</w:t>
      </w:r>
    </w:p>
    <w:p w14:paraId="06F79D48" w14:textId="77777777" w:rsidR="001C1714" w:rsidRPr="001C1714" w:rsidRDefault="001C1714" w:rsidP="001C1714">
      <w:pPr>
        <w:pStyle w:val="PargrafodaLista"/>
        <w:numPr>
          <w:ilvl w:val="0"/>
          <w:numId w:val="1"/>
        </w:numPr>
        <w:rPr>
          <w:b/>
          <w:sz w:val="32"/>
        </w:rPr>
      </w:pPr>
      <w:r>
        <w:rPr>
          <w:b/>
          <w:sz w:val="24"/>
        </w:rPr>
        <w:t xml:space="preserve">O básico de Var, Let e </w:t>
      </w:r>
      <w:proofErr w:type="spellStart"/>
      <w:r>
        <w:rPr>
          <w:b/>
          <w:sz w:val="24"/>
        </w:rPr>
        <w:t>Const</w:t>
      </w:r>
      <w:proofErr w:type="spellEnd"/>
      <w:r>
        <w:rPr>
          <w:b/>
          <w:sz w:val="24"/>
        </w:rPr>
        <w:t>:</w:t>
      </w:r>
    </w:p>
    <w:p w14:paraId="64597CF7" w14:textId="77777777" w:rsidR="001C1714" w:rsidRDefault="001C1714" w:rsidP="001C1714">
      <w:pPr>
        <w:ind w:left="360"/>
        <w:rPr>
          <w:bdr w:val="single" w:sz="4" w:space="0" w:color="auto"/>
        </w:rPr>
      </w:pPr>
      <w:r>
        <w:t xml:space="preserve">Para declarar uma </w:t>
      </w:r>
      <w:r w:rsidRPr="00754605">
        <w:rPr>
          <w:highlight w:val="yellow"/>
        </w:rPr>
        <w:t>variável</w:t>
      </w:r>
      <w:r>
        <w:t xml:space="preserve"> em JS: </w:t>
      </w:r>
      <w:r w:rsidRPr="001C1714">
        <w:rPr>
          <w:highlight w:val="yellow"/>
          <w:bdr w:val="single" w:sz="4" w:space="0" w:color="auto"/>
        </w:rPr>
        <w:t>Var</w:t>
      </w:r>
      <w:r w:rsidRPr="001C1714">
        <w:rPr>
          <w:highlight w:val="darkGreen"/>
          <w:bdr w:val="single" w:sz="4" w:space="0" w:color="auto"/>
        </w:rPr>
        <w:t>a</w:t>
      </w:r>
      <w:r w:rsidRPr="001C1714">
        <w:rPr>
          <w:bdr w:val="single" w:sz="4" w:space="0" w:color="auto"/>
        </w:rPr>
        <w:t xml:space="preserve"> = 3;</w:t>
      </w:r>
    </w:p>
    <w:p w14:paraId="581BF735" w14:textId="77777777" w:rsidR="001C1714" w:rsidRDefault="00754605" w:rsidP="001C1714">
      <w:pPr>
        <w:ind w:left="360"/>
      </w:pPr>
      <w:r>
        <w:t xml:space="preserve">Para declarar uma variável também podemos usar </w:t>
      </w:r>
      <w:proofErr w:type="spellStart"/>
      <w:r w:rsidRPr="00754605">
        <w:rPr>
          <w:highlight w:val="yellow"/>
        </w:rPr>
        <w:t>let</w:t>
      </w:r>
      <w:proofErr w:type="spellEnd"/>
      <w:r>
        <w:t>, mas é uma forma mais moderna de criar variáveis;</w:t>
      </w:r>
    </w:p>
    <w:p w14:paraId="43E7802C" w14:textId="77777777" w:rsidR="00754605" w:rsidRDefault="00754605" w:rsidP="001C1714">
      <w:pPr>
        <w:ind w:left="360"/>
      </w:pPr>
      <w:r>
        <w:t>Constantes não podem ser mudados, como o próprio nome diz. Declarado uma vez um valor a uma constante, este valor permanecerá.</w:t>
      </w:r>
    </w:p>
    <w:p w14:paraId="232D029C" w14:textId="77777777" w:rsidR="001C1714" w:rsidRPr="00976D73" w:rsidRDefault="00976D73" w:rsidP="00976D73">
      <w:pPr>
        <w:pStyle w:val="PargrafodaLista"/>
        <w:numPr>
          <w:ilvl w:val="0"/>
          <w:numId w:val="1"/>
        </w:numPr>
      </w:pPr>
      <w:r>
        <w:rPr>
          <w:b/>
          <w:sz w:val="24"/>
        </w:rPr>
        <w:t>Tipagem Fraca:</w:t>
      </w:r>
    </w:p>
    <w:p w14:paraId="10C9E05C" w14:textId="77777777" w:rsidR="00976D73" w:rsidRDefault="00976D73" w:rsidP="00976D73">
      <w:pPr>
        <w:ind w:left="360"/>
      </w:pPr>
      <w:r>
        <w:t xml:space="preserve">JS é uma linguagem de tipagem fraca, ou seja, não são especificados exatamente qual é o tipo da variável, há uma flexibilidade, </w:t>
      </w:r>
      <w:proofErr w:type="gramStart"/>
      <w:r>
        <w:t>porém</w:t>
      </w:r>
      <w:proofErr w:type="gramEnd"/>
      <w:r>
        <w:t xml:space="preserve"> é mais fácil de ter erros com bugs por conta disso.</w:t>
      </w:r>
    </w:p>
    <w:p w14:paraId="2BB0DA0D" w14:textId="77777777" w:rsidR="006E2F0F" w:rsidRPr="006E2F0F" w:rsidRDefault="006E2F0F" w:rsidP="006E2F0F">
      <w:pPr>
        <w:pStyle w:val="PargrafodaLista"/>
        <w:numPr>
          <w:ilvl w:val="0"/>
          <w:numId w:val="1"/>
        </w:numPr>
      </w:pPr>
      <w:proofErr w:type="gramStart"/>
      <w:r>
        <w:rPr>
          <w:b/>
          <w:sz w:val="24"/>
        </w:rPr>
        <w:t xml:space="preserve">Tipo  </w:t>
      </w:r>
      <w:proofErr w:type="spellStart"/>
      <w:r>
        <w:rPr>
          <w:b/>
          <w:sz w:val="24"/>
        </w:rPr>
        <w:t>Number</w:t>
      </w:r>
      <w:proofErr w:type="spellEnd"/>
      <w:proofErr w:type="gramEnd"/>
      <w:r>
        <w:rPr>
          <w:b/>
          <w:sz w:val="24"/>
        </w:rPr>
        <w:t xml:space="preserve"> (numérico):</w:t>
      </w:r>
    </w:p>
    <w:p w14:paraId="3AA9FA24" w14:textId="77777777" w:rsidR="006E2F0F" w:rsidRDefault="006E2F0F" w:rsidP="006E2F0F">
      <w:pPr>
        <w:pStyle w:val="PargrafodaLista"/>
        <w:numPr>
          <w:ilvl w:val="0"/>
          <w:numId w:val="3"/>
        </w:numPr>
      </w:pPr>
      <w:r>
        <w:t>Para declarar um constante use:</w:t>
      </w:r>
    </w:p>
    <w:p w14:paraId="25EE139E" w14:textId="77777777" w:rsidR="006E2F0F" w:rsidRPr="00976D73" w:rsidRDefault="006E2F0F" w:rsidP="006E2F0F">
      <w:pPr>
        <w:ind w:left="360"/>
      </w:pPr>
      <w:proofErr w:type="spellStart"/>
      <w:r w:rsidRPr="006E2F0F">
        <w:rPr>
          <w:b/>
          <w:highlight w:val="yellow"/>
        </w:rPr>
        <w:t>Const</w:t>
      </w:r>
      <w:proofErr w:type="spellEnd"/>
    </w:p>
    <w:p w14:paraId="39735463" w14:textId="77777777" w:rsidR="00976D73" w:rsidRDefault="006E2F0F" w:rsidP="006E2F0F">
      <w:pPr>
        <w:pStyle w:val="PargrafodaLista"/>
        <w:numPr>
          <w:ilvl w:val="0"/>
          <w:numId w:val="3"/>
        </w:numPr>
      </w:pPr>
      <w:r>
        <w:lastRenderedPageBreak/>
        <w:t xml:space="preserve">Para colocar o número fixo de casas decimais do meu número eu posso usar a </w:t>
      </w:r>
      <w:proofErr w:type="gramStart"/>
      <w:r>
        <w:t>função :</w:t>
      </w:r>
      <w:proofErr w:type="gramEnd"/>
      <w:r>
        <w:t xml:space="preserve"> </w:t>
      </w:r>
      <w:proofErr w:type="spellStart"/>
      <w:r>
        <w:t>toFixed</w:t>
      </w:r>
      <w:proofErr w:type="spellEnd"/>
      <w:r>
        <w:t>(), inserindo dentro dos parênteses o número de casas decimais que eu quero fixar.</w:t>
      </w:r>
    </w:p>
    <w:p w14:paraId="18793874" w14:textId="77777777" w:rsidR="006E2F0F" w:rsidRPr="001C1714" w:rsidRDefault="006E2F0F" w:rsidP="006E2F0F">
      <w:pPr>
        <w:pStyle w:val="PargrafodaLista"/>
        <w:numPr>
          <w:ilvl w:val="0"/>
          <w:numId w:val="3"/>
        </w:numPr>
      </w:pPr>
      <w:r>
        <w:t xml:space="preserve">Para retornar um valor numérico para um valor numérico eu posso usar a função: </w:t>
      </w:r>
      <w:proofErr w:type="spellStart"/>
      <w:proofErr w:type="gramStart"/>
      <w:r>
        <w:t>toString</w:t>
      </w:r>
      <w:proofErr w:type="spellEnd"/>
      <w:r>
        <w:t>(</w:t>
      </w:r>
      <w:proofErr w:type="gramEnd"/>
      <w:r>
        <w:t xml:space="preserve">). Para retornar o valor binário de um número você coloque a função </w:t>
      </w:r>
      <w:proofErr w:type="spellStart"/>
      <w:proofErr w:type="gramStart"/>
      <w:r>
        <w:t>toString</w:t>
      </w:r>
      <w:proofErr w:type="spellEnd"/>
      <w:r>
        <w:t>(</w:t>
      </w:r>
      <w:proofErr w:type="gramEnd"/>
      <w:r>
        <w:t xml:space="preserve">) com um 2 dentro dos </w:t>
      </w:r>
      <w:proofErr w:type="spellStart"/>
      <w:r>
        <w:t>paretêses</w:t>
      </w:r>
      <w:proofErr w:type="spellEnd"/>
      <w:r>
        <w:t>.</w:t>
      </w:r>
    </w:p>
    <w:p w14:paraId="7D776F7C" w14:textId="77777777" w:rsidR="001C1714" w:rsidRDefault="001C1714" w:rsidP="0078493E">
      <w:pPr>
        <w:ind w:left="360"/>
      </w:pPr>
    </w:p>
    <w:p w14:paraId="69FCF4D6" w14:textId="77777777" w:rsidR="00782C04" w:rsidRPr="00782C04" w:rsidRDefault="00782C04" w:rsidP="00782C04">
      <w:pPr>
        <w:pStyle w:val="PargrafodaLista"/>
        <w:numPr>
          <w:ilvl w:val="0"/>
          <w:numId w:val="1"/>
        </w:numPr>
      </w:pPr>
      <w:r>
        <w:rPr>
          <w:b/>
          <w:sz w:val="24"/>
        </w:rPr>
        <w:t xml:space="preserve">Objeto </w:t>
      </w:r>
      <w:proofErr w:type="spellStart"/>
      <w:r>
        <w:rPr>
          <w:b/>
          <w:sz w:val="24"/>
        </w:rPr>
        <w:t>Math</w:t>
      </w:r>
      <w:proofErr w:type="spellEnd"/>
      <w:r>
        <w:rPr>
          <w:b/>
          <w:sz w:val="24"/>
        </w:rPr>
        <w:t>:</w:t>
      </w:r>
    </w:p>
    <w:p w14:paraId="28499B46" w14:textId="77777777" w:rsidR="00782C04" w:rsidRDefault="00782C04" w:rsidP="00782C04">
      <w:r>
        <w:t xml:space="preserve">Um dos objetos de JS é o </w:t>
      </w:r>
      <w:proofErr w:type="spellStart"/>
      <w:r>
        <w:t>Math</w:t>
      </w:r>
      <w:proofErr w:type="spellEnd"/>
      <w:r>
        <w:t>, que traz série de fórmulas matemáticas, como por exemplo, exponenciação.</w:t>
      </w:r>
    </w:p>
    <w:p w14:paraId="2AD684A1" w14:textId="77777777" w:rsidR="00782C04" w:rsidRDefault="00782C04" w:rsidP="00782C04">
      <w:r>
        <w:t xml:space="preserve">Um exemplo usando o objeto </w:t>
      </w:r>
      <w:proofErr w:type="spellStart"/>
      <w:r>
        <w:t>Math</w:t>
      </w:r>
      <w:proofErr w:type="spellEnd"/>
      <w:r>
        <w:t xml:space="preserve"> para realizar o cálculo de uma circunferência:</w:t>
      </w:r>
    </w:p>
    <w:p w14:paraId="02AAD0CF"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val="en-US" w:eastAsia="pt-BR"/>
        </w:rPr>
      </w:pPr>
      <w:r w:rsidRPr="00782C04">
        <w:rPr>
          <w:rFonts w:ascii="Consolas" w:eastAsia="Times New Roman" w:hAnsi="Consolas" w:cs="Consolas"/>
          <w:color w:val="569CD6"/>
          <w:sz w:val="21"/>
          <w:szCs w:val="21"/>
          <w:lang w:val="en-US" w:eastAsia="pt-BR"/>
        </w:rPr>
        <w:t>const</w:t>
      </w:r>
      <w:r w:rsidRPr="00782C04">
        <w:rPr>
          <w:rFonts w:ascii="Consolas" w:eastAsia="Times New Roman" w:hAnsi="Consolas" w:cs="Consolas"/>
          <w:color w:val="D4D4D4"/>
          <w:sz w:val="21"/>
          <w:szCs w:val="21"/>
          <w:lang w:val="en-US" w:eastAsia="pt-BR"/>
        </w:rPr>
        <w:t> </w:t>
      </w:r>
      <w:proofErr w:type="spellStart"/>
      <w:r w:rsidRPr="00782C04">
        <w:rPr>
          <w:rFonts w:ascii="Consolas" w:eastAsia="Times New Roman" w:hAnsi="Consolas" w:cs="Consolas"/>
          <w:color w:val="9CDCFE"/>
          <w:sz w:val="21"/>
          <w:szCs w:val="21"/>
          <w:lang w:val="en-US" w:eastAsia="pt-BR"/>
        </w:rPr>
        <w:t>raio</w:t>
      </w:r>
      <w:proofErr w:type="spellEnd"/>
      <w:r w:rsidRPr="00782C04">
        <w:rPr>
          <w:rFonts w:ascii="Consolas" w:eastAsia="Times New Roman" w:hAnsi="Consolas" w:cs="Consolas"/>
          <w:color w:val="D4D4D4"/>
          <w:sz w:val="21"/>
          <w:szCs w:val="21"/>
          <w:lang w:val="en-US" w:eastAsia="pt-BR"/>
        </w:rPr>
        <w:t> = </w:t>
      </w:r>
      <w:r w:rsidRPr="00782C04">
        <w:rPr>
          <w:rFonts w:ascii="Consolas" w:eastAsia="Times New Roman" w:hAnsi="Consolas" w:cs="Consolas"/>
          <w:color w:val="B5CEA8"/>
          <w:sz w:val="21"/>
          <w:szCs w:val="21"/>
          <w:lang w:val="en-US" w:eastAsia="pt-BR"/>
        </w:rPr>
        <w:t>5.6</w:t>
      </w:r>
    </w:p>
    <w:p w14:paraId="6E195124"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val="en-US" w:eastAsia="pt-BR"/>
        </w:rPr>
      </w:pPr>
      <w:r w:rsidRPr="00782C04">
        <w:rPr>
          <w:rFonts w:ascii="Consolas" w:eastAsia="Times New Roman" w:hAnsi="Consolas" w:cs="Consolas"/>
          <w:color w:val="569CD6"/>
          <w:sz w:val="21"/>
          <w:szCs w:val="21"/>
          <w:lang w:val="en-US" w:eastAsia="pt-BR"/>
        </w:rPr>
        <w:t>const</w:t>
      </w:r>
      <w:r w:rsidRPr="00782C04">
        <w:rPr>
          <w:rFonts w:ascii="Consolas" w:eastAsia="Times New Roman" w:hAnsi="Consolas" w:cs="Consolas"/>
          <w:color w:val="D4D4D4"/>
          <w:sz w:val="21"/>
          <w:szCs w:val="21"/>
          <w:lang w:val="en-US" w:eastAsia="pt-BR"/>
        </w:rPr>
        <w:t> </w:t>
      </w:r>
      <w:r w:rsidRPr="00782C04">
        <w:rPr>
          <w:rFonts w:ascii="Consolas" w:eastAsia="Times New Roman" w:hAnsi="Consolas" w:cs="Consolas"/>
          <w:color w:val="9CDCFE"/>
          <w:sz w:val="21"/>
          <w:szCs w:val="21"/>
          <w:lang w:val="en-US" w:eastAsia="pt-BR"/>
        </w:rPr>
        <w:t>area</w:t>
      </w:r>
      <w:r w:rsidRPr="00782C04">
        <w:rPr>
          <w:rFonts w:ascii="Consolas" w:eastAsia="Times New Roman" w:hAnsi="Consolas" w:cs="Consolas"/>
          <w:color w:val="D4D4D4"/>
          <w:sz w:val="21"/>
          <w:szCs w:val="21"/>
          <w:lang w:val="en-US" w:eastAsia="pt-BR"/>
        </w:rPr>
        <w:t> = </w:t>
      </w:r>
      <w:proofErr w:type="spellStart"/>
      <w:r w:rsidRPr="00782C04">
        <w:rPr>
          <w:rFonts w:ascii="Consolas" w:eastAsia="Times New Roman" w:hAnsi="Consolas" w:cs="Consolas"/>
          <w:color w:val="9CDCFE"/>
          <w:sz w:val="21"/>
          <w:szCs w:val="21"/>
          <w:lang w:val="en-US" w:eastAsia="pt-BR"/>
        </w:rPr>
        <w:t>Math</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9CDCFE"/>
          <w:sz w:val="21"/>
          <w:szCs w:val="21"/>
          <w:lang w:val="en-US" w:eastAsia="pt-BR"/>
        </w:rPr>
        <w:t>PI</w:t>
      </w:r>
      <w:proofErr w:type="spellEnd"/>
      <w:r w:rsidRPr="00782C04">
        <w:rPr>
          <w:rFonts w:ascii="Consolas" w:eastAsia="Times New Roman" w:hAnsi="Consolas" w:cs="Consolas"/>
          <w:color w:val="D4D4D4"/>
          <w:sz w:val="21"/>
          <w:szCs w:val="21"/>
          <w:lang w:val="en-US" w:eastAsia="pt-BR"/>
        </w:rPr>
        <w:t> * </w:t>
      </w:r>
      <w:proofErr w:type="spellStart"/>
      <w:r w:rsidRPr="00782C04">
        <w:rPr>
          <w:rFonts w:ascii="Consolas" w:eastAsia="Times New Roman" w:hAnsi="Consolas" w:cs="Consolas"/>
          <w:color w:val="9CDCFE"/>
          <w:sz w:val="21"/>
          <w:szCs w:val="21"/>
          <w:lang w:val="en-US" w:eastAsia="pt-BR"/>
        </w:rPr>
        <w:t>Math</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DCDCAA"/>
          <w:sz w:val="21"/>
          <w:szCs w:val="21"/>
          <w:lang w:val="en-US" w:eastAsia="pt-BR"/>
        </w:rPr>
        <w:t>pow</w:t>
      </w:r>
      <w:proofErr w:type="spellEnd"/>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9CDCFE"/>
          <w:sz w:val="21"/>
          <w:szCs w:val="21"/>
          <w:lang w:val="en-US" w:eastAsia="pt-BR"/>
        </w:rPr>
        <w:t>raio</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B5CEA8"/>
          <w:sz w:val="21"/>
          <w:szCs w:val="21"/>
          <w:lang w:val="en-US" w:eastAsia="pt-BR"/>
        </w:rPr>
        <w:t>2</w:t>
      </w:r>
      <w:r w:rsidRPr="00782C04">
        <w:rPr>
          <w:rFonts w:ascii="Consolas" w:eastAsia="Times New Roman" w:hAnsi="Consolas" w:cs="Consolas"/>
          <w:color w:val="D4D4D4"/>
          <w:sz w:val="21"/>
          <w:szCs w:val="21"/>
          <w:lang w:val="en-US" w:eastAsia="pt-BR"/>
        </w:rPr>
        <w:t>)</w:t>
      </w:r>
    </w:p>
    <w:p w14:paraId="5C4AB7E8"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val="en-US" w:eastAsia="pt-BR"/>
        </w:rPr>
      </w:pPr>
    </w:p>
    <w:p w14:paraId="397E2A5B"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val="en-US" w:eastAsia="pt-BR"/>
        </w:rPr>
      </w:pPr>
      <w:r w:rsidRPr="00782C04">
        <w:rPr>
          <w:rFonts w:ascii="Consolas" w:eastAsia="Times New Roman" w:hAnsi="Consolas" w:cs="Consolas"/>
          <w:color w:val="9CDCFE"/>
          <w:sz w:val="21"/>
          <w:szCs w:val="21"/>
          <w:lang w:val="en-US" w:eastAsia="pt-BR"/>
        </w:rPr>
        <w:t>console</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DCDCAA"/>
          <w:sz w:val="21"/>
          <w:szCs w:val="21"/>
          <w:lang w:val="en-US" w:eastAsia="pt-BR"/>
        </w:rPr>
        <w:t>log</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9CDCFE"/>
          <w:sz w:val="21"/>
          <w:szCs w:val="21"/>
          <w:lang w:val="en-US" w:eastAsia="pt-BR"/>
        </w:rPr>
        <w:t>area</w:t>
      </w:r>
      <w:r w:rsidRPr="00782C04">
        <w:rPr>
          <w:rFonts w:ascii="Consolas" w:eastAsia="Times New Roman" w:hAnsi="Consolas" w:cs="Consolas"/>
          <w:color w:val="D4D4D4"/>
          <w:sz w:val="21"/>
          <w:szCs w:val="21"/>
          <w:lang w:val="en-US" w:eastAsia="pt-BR"/>
        </w:rPr>
        <w:t>)</w:t>
      </w:r>
    </w:p>
    <w:p w14:paraId="382BAE30"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782C04">
        <w:rPr>
          <w:rFonts w:ascii="Consolas" w:eastAsia="Times New Roman" w:hAnsi="Consolas" w:cs="Consolas"/>
          <w:color w:val="9CDCFE"/>
          <w:sz w:val="21"/>
          <w:szCs w:val="21"/>
          <w:lang w:val="en-US" w:eastAsia="pt-BR"/>
        </w:rPr>
        <w:t>console</w:t>
      </w:r>
      <w:r w:rsidRPr="00782C04">
        <w:rPr>
          <w:rFonts w:ascii="Consolas" w:eastAsia="Times New Roman" w:hAnsi="Consolas" w:cs="Consolas"/>
          <w:color w:val="D4D4D4"/>
          <w:sz w:val="21"/>
          <w:szCs w:val="21"/>
          <w:lang w:val="en-US" w:eastAsia="pt-BR"/>
        </w:rPr>
        <w:t>.</w:t>
      </w:r>
      <w:r w:rsidRPr="00782C04">
        <w:rPr>
          <w:rFonts w:ascii="Consolas" w:eastAsia="Times New Roman" w:hAnsi="Consolas" w:cs="Consolas"/>
          <w:color w:val="DCDCAA"/>
          <w:sz w:val="21"/>
          <w:szCs w:val="21"/>
          <w:lang w:val="en-US" w:eastAsia="pt-BR"/>
        </w:rPr>
        <w:t>log</w:t>
      </w:r>
      <w:r w:rsidRPr="00782C04">
        <w:rPr>
          <w:rFonts w:ascii="Consolas" w:eastAsia="Times New Roman" w:hAnsi="Consolas" w:cs="Consolas"/>
          <w:color w:val="D4D4D4"/>
          <w:sz w:val="21"/>
          <w:szCs w:val="21"/>
          <w:lang w:val="en-US" w:eastAsia="pt-BR"/>
        </w:rPr>
        <w:t>(</w:t>
      </w:r>
      <w:proofErr w:type="spellStart"/>
      <w:proofErr w:type="gramEnd"/>
      <w:r w:rsidRPr="00782C04">
        <w:rPr>
          <w:rFonts w:ascii="Consolas" w:eastAsia="Times New Roman" w:hAnsi="Consolas" w:cs="Consolas"/>
          <w:color w:val="569CD6"/>
          <w:sz w:val="21"/>
          <w:szCs w:val="21"/>
          <w:lang w:val="en-US" w:eastAsia="pt-BR"/>
        </w:rPr>
        <w:t>typeof</w:t>
      </w:r>
      <w:proofErr w:type="spellEnd"/>
      <w:r w:rsidRPr="00782C04">
        <w:rPr>
          <w:rFonts w:ascii="Consolas" w:eastAsia="Times New Roman" w:hAnsi="Consolas" w:cs="Consolas"/>
          <w:color w:val="D4D4D4"/>
          <w:sz w:val="21"/>
          <w:szCs w:val="21"/>
          <w:lang w:val="en-US" w:eastAsia="pt-BR"/>
        </w:rPr>
        <w:t> </w:t>
      </w:r>
      <w:r w:rsidRPr="00782C04">
        <w:rPr>
          <w:rFonts w:ascii="Consolas" w:eastAsia="Times New Roman" w:hAnsi="Consolas" w:cs="Consolas"/>
          <w:color w:val="9CDCFE"/>
          <w:sz w:val="21"/>
          <w:szCs w:val="21"/>
          <w:lang w:val="en-US" w:eastAsia="pt-BR"/>
        </w:rPr>
        <w:t>Math</w:t>
      </w:r>
      <w:r w:rsidRPr="00782C04">
        <w:rPr>
          <w:rFonts w:ascii="Consolas" w:eastAsia="Times New Roman" w:hAnsi="Consolas" w:cs="Consolas"/>
          <w:color w:val="D4D4D4"/>
          <w:sz w:val="21"/>
          <w:szCs w:val="21"/>
          <w:lang w:val="en-US" w:eastAsia="pt-BR"/>
        </w:rPr>
        <w:t>)</w:t>
      </w:r>
    </w:p>
    <w:p w14:paraId="7EC64C10" w14:textId="77777777" w:rsidR="00782C04" w:rsidRDefault="00782C04" w:rsidP="00782C04">
      <w:pPr>
        <w:rPr>
          <w:lang w:val="en-US"/>
        </w:rPr>
      </w:pPr>
    </w:p>
    <w:p w14:paraId="1860FFD8" w14:textId="77777777" w:rsidR="00782C04" w:rsidRPr="00782C04" w:rsidRDefault="00782C04" w:rsidP="00782C04">
      <w:pPr>
        <w:pStyle w:val="PargrafodaLista"/>
        <w:numPr>
          <w:ilvl w:val="0"/>
          <w:numId w:val="1"/>
        </w:numPr>
      </w:pPr>
      <w:proofErr w:type="spellStart"/>
      <w:r>
        <w:rPr>
          <w:b/>
          <w:sz w:val="24"/>
        </w:rPr>
        <w:t>Strings</w:t>
      </w:r>
      <w:proofErr w:type="spellEnd"/>
      <w:r>
        <w:rPr>
          <w:b/>
          <w:sz w:val="24"/>
        </w:rPr>
        <w:t xml:space="preserve"> em JS:</w:t>
      </w:r>
    </w:p>
    <w:p w14:paraId="5C43C906" w14:textId="77777777" w:rsidR="00782C04" w:rsidRDefault="00782C04" w:rsidP="00782C04">
      <w:proofErr w:type="gramStart"/>
      <w:r>
        <w:t xml:space="preserve">Um </w:t>
      </w:r>
      <w:proofErr w:type="spellStart"/>
      <w:r>
        <w:t>string</w:t>
      </w:r>
      <w:proofErr w:type="spellEnd"/>
      <w:proofErr w:type="gramEnd"/>
      <w:r>
        <w:t xml:space="preserve"> é uma cadeia de caracteres, que no JS pode ser delimitado por aspas duplas, por aspas simples ou por crase.</w:t>
      </w:r>
    </w:p>
    <w:p w14:paraId="2F83D6EE"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eastAsia="pt-BR"/>
        </w:rPr>
      </w:pPr>
      <w:proofErr w:type="spellStart"/>
      <w:r w:rsidRPr="00782C04">
        <w:rPr>
          <w:rFonts w:ascii="Consolas" w:eastAsia="Times New Roman" w:hAnsi="Consolas" w:cs="Consolas"/>
          <w:color w:val="569CD6"/>
          <w:sz w:val="21"/>
          <w:szCs w:val="21"/>
          <w:lang w:eastAsia="pt-BR"/>
        </w:rPr>
        <w:t>const</w:t>
      </w:r>
      <w:proofErr w:type="spellEnd"/>
      <w:r w:rsidRPr="00782C04">
        <w:rPr>
          <w:rFonts w:ascii="Consolas" w:eastAsia="Times New Roman" w:hAnsi="Consolas" w:cs="Consolas"/>
          <w:color w:val="D4D4D4"/>
          <w:sz w:val="21"/>
          <w:szCs w:val="21"/>
          <w:lang w:eastAsia="pt-BR"/>
        </w:rPr>
        <w:t> </w:t>
      </w:r>
      <w:r w:rsidRPr="00782C04">
        <w:rPr>
          <w:rFonts w:ascii="Consolas" w:eastAsia="Times New Roman" w:hAnsi="Consolas" w:cs="Consolas"/>
          <w:color w:val="9CDCFE"/>
          <w:sz w:val="21"/>
          <w:szCs w:val="21"/>
          <w:lang w:eastAsia="pt-BR"/>
        </w:rPr>
        <w:t>escola</w:t>
      </w:r>
      <w:r w:rsidRPr="00782C04">
        <w:rPr>
          <w:rFonts w:ascii="Consolas" w:eastAsia="Times New Roman" w:hAnsi="Consolas" w:cs="Consolas"/>
          <w:color w:val="D4D4D4"/>
          <w:sz w:val="21"/>
          <w:szCs w:val="21"/>
          <w:lang w:eastAsia="pt-BR"/>
        </w:rPr>
        <w:t> = </w:t>
      </w:r>
      <w:r w:rsidRPr="00782C04">
        <w:rPr>
          <w:rFonts w:ascii="Consolas" w:eastAsia="Times New Roman" w:hAnsi="Consolas" w:cs="Consolas"/>
          <w:color w:val="CE9178"/>
          <w:sz w:val="21"/>
          <w:szCs w:val="21"/>
          <w:lang w:eastAsia="pt-BR"/>
        </w:rPr>
        <w:t>"</w:t>
      </w:r>
      <w:proofErr w:type="spellStart"/>
      <w:r w:rsidRPr="00782C04">
        <w:rPr>
          <w:rFonts w:ascii="Consolas" w:eastAsia="Times New Roman" w:hAnsi="Consolas" w:cs="Consolas"/>
          <w:color w:val="CE9178"/>
          <w:sz w:val="21"/>
          <w:szCs w:val="21"/>
          <w:lang w:eastAsia="pt-BR"/>
        </w:rPr>
        <w:t>Coder</w:t>
      </w:r>
      <w:proofErr w:type="spellEnd"/>
      <w:r w:rsidRPr="00782C04">
        <w:rPr>
          <w:rFonts w:ascii="Consolas" w:eastAsia="Times New Roman" w:hAnsi="Consolas" w:cs="Consolas"/>
          <w:color w:val="CE9178"/>
          <w:sz w:val="21"/>
          <w:szCs w:val="21"/>
          <w:lang w:eastAsia="pt-BR"/>
        </w:rPr>
        <w:t>"</w:t>
      </w:r>
    </w:p>
    <w:p w14:paraId="6FD92394"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eastAsia="pt-BR"/>
        </w:rPr>
      </w:pPr>
    </w:p>
    <w:p w14:paraId="7836CAAA"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eastAsia="pt-BR"/>
        </w:rPr>
      </w:pPr>
      <w:r w:rsidRPr="00782C04">
        <w:rPr>
          <w:rFonts w:ascii="Consolas" w:eastAsia="Times New Roman" w:hAnsi="Consolas" w:cs="Consolas"/>
          <w:color w:val="9CDCFE"/>
          <w:sz w:val="21"/>
          <w:szCs w:val="21"/>
          <w:lang w:eastAsia="pt-BR"/>
        </w:rPr>
        <w:t>console</w:t>
      </w:r>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DCDCAA"/>
          <w:sz w:val="21"/>
          <w:szCs w:val="21"/>
          <w:lang w:eastAsia="pt-BR"/>
        </w:rPr>
        <w:t>log</w:t>
      </w:r>
      <w:r w:rsidRPr="00782C04">
        <w:rPr>
          <w:rFonts w:ascii="Consolas" w:eastAsia="Times New Roman" w:hAnsi="Consolas" w:cs="Consolas"/>
          <w:color w:val="D4D4D4"/>
          <w:sz w:val="21"/>
          <w:szCs w:val="21"/>
          <w:lang w:eastAsia="pt-BR"/>
        </w:rPr>
        <w:t>(</w:t>
      </w:r>
      <w:proofErr w:type="spellStart"/>
      <w:proofErr w:type="gramStart"/>
      <w:r w:rsidRPr="00782C04">
        <w:rPr>
          <w:rFonts w:ascii="Consolas" w:eastAsia="Times New Roman" w:hAnsi="Consolas" w:cs="Consolas"/>
          <w:color w:val="9CDCFE"/>
          <w:sz w:val="21"/>
          <w:szCs w:val="21"/>
          <w:lang w:eastAsia="pt-BR"/>
        </w:rPr>
        <w:t>escola</w:t>
      </w:r>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DCDCAA"/>
          <w:sz w:val="21"/>
          <w:szCs w:val="21"/>
          <w:lang w:eastAsia="pt-BR"/>
        </w:rPr>
        <w:t>charAt</w:t>
      </w:r>
      <w:proofErr w:type="spellEnd"/>
      <w:proofErr w:type="gramEnd"/>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B5CEA8"/>
          <w:sz w:val="21"/>
          <w:szCs w:val="21"/>
          <w:lang w:eastAsia="pt-BR"/>
        </w:rPr>
        <w:t>4</w:t>
      </w:r>
      <w:r w:rsidRPr="00782C04">
        <w:rPr>
          <w:rFonts w:ascii="Consolas" w:eastAsia="Times New Roman" w:hAnsi="Consolas" w:cs="Consolas"/>
          <w:color w:val="D4D4D4"/>
          <w:sz w:val="21"/>
          <w:szCs w:val="21"/>
          <w:lang w:eastAsia="pt-BR"/>
        </w:rPr>
        <w:t>))</w:t>
      </w:r>
    </w:p>
    <w:p w14:paraId="6909DD28" w14:textId="77777777" w:rsidR="00782C04" w:rsidRDefault="00782C04" w:rsidP="00782C04">
      <w:r>
        <w:t xml:space="preserve">O exemplo acima com a função </w:t>
      </w:r>
      <w:proofErr w:type="spellStart"/>
      <w:r w:rsidRPr="00782C04">
        <w:rPr>
          <w:highlight w:val="yellow"/>
        </w:rPr>
        <w:t>charAt</w:t>
      </w:r>
      <w:proofErr w:type="spellEnd"/>
      <w:r>
        <w:t xml:space="preserve"> retorna a letra que está na quarta </w:t>
      </w:r>
      <w:r w:rsidRPr="00782C04">
        <w:rPr>
          <w:highlight w:val="yellow"/>
        </w:rPr>
        <w:t>posição</w:t>
      </w:r>
      <w:r>
        <w:t xml:space="preserve"> da </w:t>
      </w:r>
      <w:proofErr w:type="spellStart"/>
      <w:r>
        <w:t>string</w:t>
      </w:r>
      <w:proofErr w:type="spellEnd"/>
      <w:r>
        <w:t>.</w:t>
      </w:r>
    </w:p>
    <w:p w14:paraId="3A763C0C" w14:textId="77777777" w:rsidR="00782C04" w:rsidRDefault="00782C04" w:rsidP="00782C04">
      <w:r>
        <w:t>Se eu digitar na função uma posição que a palavra não tenha, não aparecerá nada. O JS não joga muitos erros na sua cara, só quando for preciso. Simplesmente vai dar um resultado vazio ou nulo.</w:t>
      </w:r>
    </w:p>
    <w:p w14:paraId="64EA5D24" w14:textId="77777777" w:rsidR="00782C04" w:rsidRPr="00782C04" w:rsidRDefault="00782C04" w:rsidP="00782C04">
      <w:pPr>
        <w:shd w:val="clear" w:color="auto" w:fill="1E1E1E"/>
        <w:spacing w:after="0" w:line="285" w:lineRule="atLeast"/>
        <w:rPr>
          <w:rFonts w:ascii="Consolas" w:eastAsia="Times New Roman" w:hAnsi="Consolas" w:cs="Consolas"/>
          <w:color w:val="D4D4D4"/>
          <w:sz w:val="21"/>
          <w:szCs w:val="21"/>
          <w:lang w:eastAsia="pt-BR"/>
        </w:rPr>
      </w:pPr>
      <w:r w:rsidRPr="00782C04">
        <w:rPr>
          <w:rFonts w:ascii="Consolas" w:eastAsia="Times New Roman" w:hAnsi="Consolas" w:cs="Consolas"/>
          <w:color w:val="9CDCFE"/>
          <w:sz w:val="21"/>
          <w:szCs w:val="21"/>
          <w:lang w:eastAsia="pt-BR"/>
        </w:rPr>
        <w:t>console</w:t>
      </w:r>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DCDCAA"/>
          <w:sz w:val="21"/>
          <w:szCs w:val="21"/>
          <w:lang w:eastAsia="pt-BR"/>
        </w:rPr>
        <w:t>log</w:t>
      </w:r>
      <w:r w:rsidRPr="00782C04">
        <w:rPr>
          <w:rFonts w:ascii="Consolas" w:eastAsia="Times New Roman" w:hAnsi="Consolas" w:cs="Consolas"/>
          <w:color w:val="D4D4D4"/>
          <w:sz w:val="21"/>
          <w:szCs w:val="21"/>
          <w:lang w:eastAsia="pt-BR"/>
        </w:rPr>
        <w:t>(</w:t>
      </w:r>
      <w:proofErr w:type="spellStart"/>
      <w:proofErr w:type="gramStart"/>
      <w:r w:rsidRPr="00782C04">
        <w:rPr>
          <w:rFonts w:ascii="Consolas" w:eastAsia="Times New Roman" w:hAnsi="Consolas" w:cs="Consolas"/>
          <w:color w:val="9CDCFE"/>
          <w:sz w:val="21"/>
          <w:szCs w:val="21"/>
          <w:lang w:eastAsia="pt-BR"/>
        </w:rPr>
        <w:t>escola</w:t>
      </w:r>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DCDCAA"/>
          <w:sz w:val="21"/>
          <w:szCs w:val="21"/>
          <w:lang w:eastAsia="pt-BR"/>
        </w:rPr>
        <w:t>charCodeAt</w:t>
      </w:r>
      <w:proofErr w:type="spellEnd"/>
      <w:proofErr w:type="gramEnd"/>
      <w:r w:rsidRPr="00782C04">
        <w:rPr>
          <w:rFonts w:ascii="Consolas" w:eastAsia="Times New Roman" w:hAnsi="Consolas" w:cs="Consolas"/>
          <w:color w:val="D4D4D4"/>
          <w:sz w:val="21"/>
          <w:szCs w:val="21"/>
          <w:lang w:eastAsia="pt-BR"/>
        </w:rPr>
        <w:t>(</w:t>
      </w:r>
      <w:r w:rsidRPr="00782C04">
        <w:rPr>
          <w:rFonts w:ascii="Consolas" w:eastAsia="Times New Roman" w:hAnsi="Consolas" w:cs="Consolas"/>
          <w:color w:val="B5CEA8"/>
          <w:sz w:val="21"/>
          <w:szCs w:val="21"/>
          <w:lang w:eastAsia="pt-BR"/>
        </w:rPr>
        <w:t>3</w:t>
      </w:r>
      <w:r w:rsidRPr="00782C04">
        <w:rPr>
          <w:rFonts w:ascii="Consolas" w:eastAsia="Times New Roman" w:hAnsi="Consolas" w:cs="Consolas"/>
          <w:color w:val="D4D4D4"/>
          <w:sz w:val="21"/>
          <w:szCs w:val="21"/>
          <w:lang w:eastAsia="pt-BR"/>
        </w:rPr>
        <w:t>))</w:t>
      </w:r>
    </w:p>
    <w:p w14:paraId="0E04248B" w14:textId="77777777" w:rsidR="00782C04" w:rsidRDefault="00782C04" w:rsidP="00782C04">
      <w:r>
        <w:t>O exemplo acima eu retorno o valor na tabela ASCII Unicode do caractere da posição 3.</w:t>
      </w:r>
    </w:p>
    <w:p w14:paraId="4FFAA2A4" w14:textId="77777777" w:rsidR="003741AF" w:rsidRPr="003741AF" w:rsidRDefault="003741AF" w:rsidP="003741AF">
      <w:pPr>
        <w:shd w:val="clear" w:color="auto" w:fill="1E1E1E"/>
        <w:spacing w:after="0" w:line="285" w:lineRule="atLeast"/>
        <w:rPr>
          <w:rFonts w:ascii="Consolas" w:eastAsia="Times New Roman" w:hAnsi="Consolas" w:cs="Consolas"/>
          <w:color w:val="D4D4D4"/>
          <w:sz w:val="21"/>
          <w:szCs w:val="21"/>
          <w:lang w:eastAsia="pt-BR"/>
        </w:rPr>
      </w:pPr>
      <w:r w:rsidRPr="003741AF">
        <w:rPr>
          <w:rFonts w:ascii="Consolas" w:eastAsia="Times New Roman" w:hAnsi="Consolas" w:cs="Consolas"/>
          <w:color w:val="9CDCFE"/>
          <w:sz w:val="21"/>
          <w:szCs w:val="21"/>
          <w:lang w:eastAsia="pt-BR"/>
        </w:rPr>
        <w:t>console</w:t>
      </w:r>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DCDCAA"/>
          <w:sz w:val="21"/>
          <w:szCs w:val="21"/>
          <w:lang w:eastAsia="pt-BR"/>
        </w:rPr>
        <w:t>log</w:t>
      </w:r>
      <w:r w:rsidRPr="003741AF">
        <w:rPr>
          <w:rFonts w:ascii="Consolas" w:eastAsia="Times New Roman" w:hAnsi="Consolas" w:cs="Consolas"/>
          <w:color w:val="D4D4D4"/>
          <w:sz w:val="21"/>
          <w:szCs w:val="21"/>
          <w:lang w:eastAsia="pt-BR"/>
        </w:rPr>
        <w:t>(</w:t>
      </w:r>
      <w:proofErr w:type="spellStart"/>
      <w:proofErr w:type="gramStart"/>
      <w:r w:rsidRPr="003741AF">
        <w:rPr>
          <w:rFonts w:ascii="Consolas" w:eastAsia="Times New Roman" w:hAnsi="Consolas" w:cs="Consolas"/>
          <w:color w:val="9CDCFE"/>
          <w:sz w:val="21"/>
          <w:szCs w:val="21"/>
          <w:lang w:eastAsia="pt-BR"/>
        </w:rPr>
        <w:t>escola</w:t>
      </w:r>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DCDCAA"/>
          <w:sz w:val="21"/>
          <w:szCs w:val="21"/>
          <w:lang w:eastAsia="pt-BR"/>
        </w:rPr>
        <w:t>substring</w:t>
      </w:r>
      <w:proofErr w:type="spellEnd"/>
      <w:proofErr w:type="gramEnd"/>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B5CEA8"/>
          <w:sz w:val="21"/>
          <w:szCs w:val="21"/>
          <w:lang w:eastAsia="pt-BR"/>
        </w:rPr>
        <w:t>1</w:t>
      </w:r>
      <w:r w:rsidRPr="003741AF">
        <w:rPr>
          <w:rFonts w:ascii="Consolas" w:eastAsia="Times New Roman" w:hAnsi="Consolas" w:cs="Consolas"/>
          <w:color w:val="D4D4D4"/>
          <w:sz w:val="21"/>
          <w:szCs w:val="21"/>
          <w:lang w:eastAsia="pt-BR"/>
        </w:rPr>
        <w:t>))</w:t>
      </w:r>
    </w:p>
    <w:p w14:paraId="5D3E459E" w14:textId="77777777" w:rsidR="003741AF" w:rsidRDefault="003741AF" w:rsidP="00782C04">
      <w:r>
        <w:t xml:space="preserve">O exemplo acima traz os caracteres a partir do item 1 da </w:t>
      </w:r>
      <w:proofErr w:type="spellStart"/>
      <w:r>
        <w:t>string</w:t>
      </w:r>
      <w:proofErr w:type="spellEnd"/>
      <w:r>
        <w:t>.</w:t>
      </w:r>
    </w:p>
    <w:p w14:paraId="3901A8A6" w14:textId="77777777" w:rsidR="003741AF" w:rsidRPr="003741AF" w:rsidRDefault="003741AF" w:rsidP="003741AF">
      <w:pPr>
        <w:shd w:val="clear" w:color="auto" w:fill="1E1E1E"/>
        <w:spacing w:after="0" w:line="285" w:lineRule="atLeast"/>
        <w:rPr>
          <w:rFonts w:ascii="Consolas" w:eastAsia="Times New Roman" w:hAnsi="Consolas" w:cs="Consolas"/>
          <w:color w:val="D4D4D4"/>
          <w:sz w:val="21"/>
          <w:szCs w:val="21"/>
          <w:lang w:eastAsia="pt-BR"/>
        </w:rPr>
      </w:pPr>
      <w:r w:rsidRPr="003741AF">
        <w:rPr>
          <w:rFonts w:ascii="Consolas" w:eastAsia="Times New Roman" w:hAnsi="Consolas" w:cs="Consolas"/>
          <w:color w:val="9CDCFE"/>
          <w:sz w:val="21"/>
          <w:szCs w:val="21"/>
          <w:lang w:eastAsia="pt-BR"/>
        </w:rPr>
        <w:t>console</w:t>
      </w:r>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DCDCAA"/>
          <w:sz w:val="21"/>
          <w:szCs w:val="21"/>
          <w:lang w:eastAsia="pt-BR"/>
        </w:rPr>
        <w:t>log</w:t>
      </w:r>
      <w:r w:rsidRPr="003741AF">
        <w:rPr>
          <w:rFonts w:ascii="Consolas" w:eastAsia="Times New Roman" w:hAnsi="Consolas" w:cs="Consolas"/>
          <w:color w:val="D4D4D4"/>
          <w:sz w:val="21"/>
          <w:szCs w:val="21"/>
          <w:lang w:eastAsia="pt-BR"/>
        </w:rPr>
        <w:t>(</w:t>
      </w:r>
      <w:proofErr w:type="spellStart"/>
      <w:proofErr w:type="gramStart"/>
      <w:r w:rsidRPr="003741AF">
        <w:rPr>
          <w:rFonts w:ascii="Consolas" w:eastAsia="Times New Roman" w:hAnsi="Consolas" w:cs="Consolas"/>
          <w:color w:val="9CDCFE"/>
          <w:sz w:val="21"/>
          <w:szCs w:val="21"/>
          <w:lang w:eastAsia="pt-BR"/>
        </w:rPr>
        <w:t>escola</w:t>
      </w:r>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DCDCAA"/>
          <w:sz w:val="21"/>
          <w:szCs w:val="21"/>
          <w:lang w:eastAsia="pt-BR"/>
        </w:rPr>
        <w:t>substring</w:t>
      </w:r>
      <w:proofErr w:type="spellEnd"/>
      <w:proofErr w:type="gramEnd"/>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B5CEA8"/>
          <w:sz w:val="21"/>
          <w:szCs w:val="21"/>
          <w:lang w:eastAsia="pt-BR"/>
        </w:rPr>
        <w:t>1</w:t>
      </w:r>
      <w:r w:rsidRPr="003741AF">
        <w:rPr>
          <w:rFonts w:ascii="Consolas" w:eastAsia="Times New Roman" w:hAnsi="Consolas" w:cs="Consolas"/>
          <w:color w:val="D4D4D4"/>
          <w:sz w:val="21"/>
          <w:szCs w:val="21"/>
          <w:lang w:eastAsia="pt-BR"/>
        </w:rPr>
        <w:t>,</w:t>
      </w:r>
      <w:r w:rsidRPr="003741AF">
        <w:rPr>
          <w:rFonts w:ascii="Consolas" w:eastAsia="Times New Roman" w:hAnsi="Consolas" w:cs="Consolas"/>
          <w:color w:val="B5CEA8"/>
          <w:sz w:val="21"/>
          <w:szCs w:val="21"/>
          <w:lang w:eastAsia="pt-BR"/>
        </w:rPr>
        <w:t>3</w:t>
      </w:r>
      <w:r w:rsidRPr="003741AF">
        <w:rPr>
          <w:rFonts w:ascii="Consolas" w:eastAsia="Times New Roman" w:hAnsi="Consolas" w:cs="Consolas"/>
          <w:color w:val="D4D4D4"/>
          <w:sz w:val="21"/>
          <w:szCs w:val="21"/>
          <w:lang w:eastAsia="pt-BR"/>
        </w:rPr>
        <w:t>))</w:t>
      </w:r>
    </w:p>
    <w:p w14:paraId="0FAFB183" w14:textId="77777777" w:rsidR="003741AF" w:rsidRDefault="003741AF" w:rsidP="00782C04">
      <w:r>
        <w:t>Aqui retorno a partir do primeiro item até o item 3, retirando o item 3.</w:t>
      </w:r>
    </w:p>
    <w:p w14:paraId="6239B3D2" w14:textId="77777777" w:rsidR="004A03C2" w:rsidRPr="004A03C2" w:rsidRDefault="004A03C2" w:rsidP="004A03C2">
      <w:pPr>
        <w:shd w:val="clear" w:color="auto" w:fill="1E1E1E"/>
        <w:spacing w:after="0" w:line="285" w:lineRule="atLeast"/>
        <w:rPr>
          <w:rFonts w:ascii="Consolas" w:eastAsia="Times New Roman" w:hAnsi="Consolas" w:cs="Consolas"/>
          <w:color w:val="D4D4D4"/>
          <w:sz w:val="21"/>
          <w:szCs w:val="21"/>
          <w:lang w:eastAsia="pt-BR"/>
        </w:rPr>
      </w:pPr>
      <w:proofErr w:type="gramStart"/>
      <w:r w:rsidRPr="004A03C2">
        <w:rPr>
          <w:rFonts w:ascii="Consolas" w:eastAsia="Times New Roman" w:hAnsi="Consolas" w:cs="Consolas"/>
          <w:color w:val="9CDCFE"/>
          <w:sz w:val="21"/>
          <w:szCs w:val="21"/>
          <w:lang w:eastAsia="pt-BR"/>
        </w:rPr>
        <w:t>console</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log</w:t>
      </w:r>
      <w:r w:rsidRPr="004A03C2">
        <w:rPr>
          <w:rFonts w:ascii="Consolas" w:eastAsia="Times New Roman" w:hAnsi="Consolas" w:cs="Consolas"/>
          <w:color w:val="D4D4D4"/>
          <w:sz w:val="21"/>
          <w:szCs w:val="21"/>
          <w:lang w:eastAsia="pt-BR"/>
        </w:rPr>
        <w:t>(</w:t>
      </w:r>
      <w:proofErr w:type="gramEnd"/>
      <w:r w:rsidRPr="004A03C2">
        <w:rPr>
          <w:rFonts w:ascii="Consolas" w:eastAsia="Times New Roman" w:hAnsi="Consolas" w:cs="Consolas"/>
          <w:color w:val="CE9178"/>
          <w:sz w:val="21"/>
          <w:szCs w:val="21"/>
          <w:lang w:eastAsia="pt-BR"/>
        </w:rPr>
        <w:t>"Escola "</w:t>
      </w:r>
      <w:r w:rsidRPr="004A03C2">
        <w:rPr>
          <w:rFonts w:ascii="Consolas" w:eastAsia="Times New Roman" w:hAnsi="Consolas" w:cs="Consolas"/>
          <w:color w:val="D4D4D4"/>
          <w:sz w:val="21"/>
          <w:szCs w:val="21"/>
          <w:lang w:eastAsia="pt-BR"/>
        </w:rPr>
        <w:t> .</w:t>
      </w:r>
      <w:proofErr w:type="spellStart"/>
      <w:r w:rsidRPr="004A03C2">
        <w:rPr>
          <w:rFonts w:ascii="Consolas" w:eastAsia="Times New Roman" w:hAnsi="Consolas" w:cs="Consolas"/>
          <w:color w:val="DCDCAA"/>
          <w:sz w:val="21"/>
          <w:szCs w:val="21"/>
          <w:lang w:eastAsia="pt-BR"/>
        </w:rPr>
        <w:t>concat</w:t>
      </w:r>
      <w:proofErr w:type="spellEnd"/>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9CDCFE"/>
          <w:sz w:val="21"/>
          <w:szCs w:val="21"/>
          <w:lang w:eastAsia="pt-BR"/>
        </w:rPr>
        <w:t>escola</w:t>
      </w:r>
      <w:r w:rsidRPr="004A03C2">
        <w:rPr>
          <w:rFonts w:ascii="Consolas" w:eastAsia="Times New Roman" w:hAnsi="Consolas" w:cs="Consolas"/>
          <w:color w:val="D4D4D4"/>
          <w:sz w:val="21"/>
          <w:szCs w:val="21"/>
          <w:lang w:eastAsia="pt-BR"/>
        </w:rPr>
        <w:t>).</w:t>
      </w:r>
      <w:proofErr w:type="spellStart"/>
      <w:r w:rsidRPr="004A03C2">
        <w:rPr>
          <w:rFonts w:ascii="Consolas" w:eastAsia="Times New Roman" w:hAnsi="Consolas" w:cs="Consolas"/>
          <w:color w:val="DCDCAA"/>
          <w:sz w:val="21"/>
          <w:szCs w:val="21"/>
          <w:lang w:eastAsia="pt-BR"/>
        </w:rPr>
        <w:t>concat</w:t>
      </w:r>
      <w:proofErr w:type="spellEnd"/>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CE9178"/>
          <w:sz w:val="21"/>
          <w:szCs w:val="21"/>
          <w:lang w:eastAsia="pt-BR"/>
        </w:rPr>
        <w:t>"!"</w:t>
      </w:r>
      <w:r w:rsidRPr="004A03C2">
        <w:rPr>
          <w:rFonts w:ascii="Consolas" w:eastAsia="Times New Roman" w:hAnsi="Consolas" w:cs="Consolas"/>
          <w:color w:val="D4D4D4"/>
          <w:sz w:val="21"/>
          <w:szCs w:val="21"/>
          <w:lang w:eastAsia="pt-BR"/>
        </w:rPr>
        <w:t>))</w:t>
      </w:r>
    </w:p>
    <w:p w14:paraId="5AB47932" w14:textId="77777777" w:rsidR="004A03C2" w:rsidRDefault="004A03C2" w:rsidP="00782C04">
      <w:r>
        <w:t xml:space="preserve">Esta função faz a concatenação de </w:t>
      </w:r>
      <w:proofErr w:type="spellStart"/>
      <w:r>
        <w:t>Strings</w:t>
      </w:r>
      <w:proofErr w:type="spellEnd"/>
      <w:r>
        <w:t>.</w:t>
      </w:r>
    </w:p>
    <w:p w14:paraId="589A614F" w14:textId="77777777" w:rsidR="004A03C2" w:rsidRDefault="004A03C2" w:rsidP="004A03C2">
      <w:pPr>
        <w:shd w:val="clear" w:color="auto" w:fill="1E1E1E"/>
        <w:spacing w:after="0" w:line="285" w:lineRule="atLeast"/>
        <w:rPr>
          <w:rFonts w:ascii="Consolas" w:eastAsia="Times New Roman" w:hAnsi="Consolas" w:cs="Consolas"/>
          <w:color w:val="9CDCFE"/>
          <w:sz w:val="21"/>
          <w:szCs w:val="21"/>
          <w:lang w:eastAsia="pt-BR"/>
        </w:rPr>
      </w:pPr>
    </w:p>
    <w:p w14:paraId="3593EDFD" w14:textId="77777777" w:rsidR="004A03C2" w:rsidRDefault="004A03C2" w:rsidP="004A03C2">
      <w:pPr>
        <w:shd w:val="clear" w:color="auto" w:fill="1E1E1E"/>
        <w:spacing w:after="0" w:line="285" w:lineRule="atLeast"/>
        <w:rPr>
          <w:rFonts w:ascii="Consolas" w:eastAsia="Times New Roman" w:hAnsi="Consolas" w:cs="Consolas"/>
          <w:color w:val="9CDCFE"/>
          <w:sz w:val="21"/>
          <w:szCs w:val="21"/>
          <w:lang w:eastAsia="pt-BR"/>
        </w:rPr>
      </w:pPr>
    </w:p>
    <w:p w14:paraId="071DD808" w14:textId="77777777" w:rsidR="004A03C2" w:rsidRPr="004A03C2" w:rsidRDefault="004A03C2" w:rsidP="004A03C2">
      <w:pPr>
        <w:shd w:val="clear" w:color="auto" w:fill="1E1E1E"/>
        <w:spacing w:after="0" w:line="285" w:lineRule="atLeast"/>
        <w:rPr>
          <w:rFonts w:ascii="Consolas" w:eastAsia="Times New Roman" w:hAnsi="Consolas" w:cs="Consolas"/>
          <w:color w:val="D4D4D4"/>
          <w:sz w:val="21"/>
          <w:szCs w:val="21"/>
          <w:lang w:eastAsia="pt-BR"/>
        </w:rPr>
      </w:pPr>
      <w:proofErr w:type="gramStart"/>
      <w:r w:rsidRPr="004A03C2">
        <w:rPr>
          <w:rFonts w:ascii="Consolas" w:eastAsia="Times New Roman" w:hAnsi="Consolas" w:cs="Consolas"/>
          <w:color w:val="9CDCFE"/>
          <w:sz w:val="21"/>
          <w:szCs w:val="21"/>
          <w:lang w:eastAsia="pt-BR"/>
        </w:rPr>
        <w:lastRenderedPageBreak/>
        <w:t>console</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log</w:t>
      </w:r>
      <w:r w:rsidRPr="004A03C2">
        <w:rPr>
          <w:rFonts w:ascii="Consolas" w:eastAsia="Times New Roman" w:hAnsi="Consolas" w:cs="Consolas"/>
          <w:color w:val="D4D4D4"/>
          <w:sz w:val="21"/>
          <w:szCs w:val="21"/>
          <w:lang w:eastAsia="pt-BR"/>
        </w:rPr>
        <w:t>(</w:t>
      </w:r>
      <w:proofErr w:type="spellStart"/>
      <w:proofErr w:type="gramEnd"/>
      <w:r w:rsidRPr="004A03C2">
        <w:rPr>
          <w:rFonts w:ascii="Consolas" w:eastAsia="Times New Roman" w:hAnsi="Consolas" w:cs="Consolas"/>
          <w:color w:val="9CDCFE"/>
          <w:sz w:val="21"/>
          <w:szCs w:val="21"/>
          <w:lang w:eastAsia="pt-BR"/>
        </w:rPr>
        <w:t>escola</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replace</w:t>
      </w:r>
      <w:proofErr w:type="spellEnd"/>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B5CEA8"/>
          <w:sz w:val="21"/>
          <w:szCs w:val="21"/>
          <w:lang w:eastAsia="pt-BR"/>
        </w:rPr>
        <w:t>3</w:t>
      </w:r>
      <w:r w:rsidRPr="004A03C2">
        <w:rPr>
          <w:rFonts w:ascii="Consolas" w:eastAsia="Times New Roman" w:hAnsi="Consolas" w:cs="Consolas"/>
          <w:color w:val="D4D4D4"/>
          <w:sz w:val="21"/>
          <w:szCs w:val="21"/>
          <w:lang w:eastAsia="pt-BR"/>
        </w:rPr>
        <w:t>, </w:t>
      </w:r>
      <w:r w:rsidRPr="004A03C2">
        <w:rPr>
          <w:rFonts w:ascii="Consolas" w:eastAsia="Times New Roman" w:hAnsi="Consolas" w:cs="Consolas"/>
          <w:color w:val="CE9178"/>
          <w:sz w:val="21"/>
          <w:szCs w:val="21"/>
          <w:lang w:eastAsia="pt-BR"/>
        </w:rPr>
        <w:t>'e'</w:t>
      </w:r>
      <w:r w:rsidRPr="004A03C2">
        <w:rPr>
          <w:rFonts w:ascii="Consolas" w:eastAsia="Times New Roman" w:hAnsi="Consolas" w:cs="Consolas"/>
          <w:color w:val="D4D4D4"/>
          <w:sz w:val="21"/>
          <w:szCs w:val="21"/>
          <w:lang w:eastAsia="pt-BR"/>
        </w:rPr>
        <w:t>))</w:t>
      </w:r>
    </w:p>
    <w:p w14:paraId="1EF56B92" w14:textId="77777777" w:rsidR="004A03C2" w:rsidRPr="00782C04" w:rsidRDefault="004A03C2" w:rsidP="00782C04">
      <w:r>
        <w:t>Esta função pega o terceiro item da cadeia de caracteres e substitui por outro caractere, neste caso a letra “e”.</w:t>
      </w:r>
    </w:p>
    <w:p w14:paraId="482C9083" w14:textId="77777777" w:rsidR="004A03C2" w:rsidRPr="004A03C2" w:rsidRDefault="004A03C2" w:rsidP="004A03C2">
      <w:pPr>
        <w:shd w:val="clear" w:color="auto" w:fill="1E1E1E"/>
        <w:spacing w:after="0" w:line="285" w:lineRule="atLeast"/>
        <w:rPr>
          <w:rFonts w:ascii="Consolas" w:eastAsia="Times New Roman" w:hAnsi="Consolas" w:cs="Consolas"/>
          <w:color w:val="D4D4D4"/>
          <w:sz w:val="21"/>
          <w:szCs w:val="21"/>
          <w:lang w:eastAsia="pt-BR"/>
        </w:rPr>
      </w:pPr>
      <w:proofErr w:type="gramStart"/>
      <w:r w:rsidRPr="004A03C2">
        <w:rPr>
          <w:rFonts w:ascii="Consolas" w:eastAsia="Times New Roman" w:hAnsi="Consolas" w:cs="Consolas"/>
          <w:color w:val="9CDCFE"/>
          <w:sz w:val="21"/>
          <w:szCs w:val="21"/>
          <w:lang w:eastAsia="pt-BR"/>
        </w:rPr>
        <w:t>console</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log</w:t>
      </w:r>
      <w:r w:rsidRPr="004A03C2">
        <w:rPr>
          <w:rFonts w:ascii="Consolas" w:eastAsia="Times New Roman" w:hAnsi="Consolas" w:cs="Consolas"/>
          <w:color w:val="D4D4D4"/>
          <w:sz w:val="21"/>
          <w:szCs w:val="21"/>
          <w:lang w:eastAsia="pt-BR"/>
        </w:rPr>
        <w:t>(</w:t>
      </w:r>
      <w:proofErr w:type="spellStart"/>
      <w:proofErr w:type="gramEnd"/>
      <w:r w:rsidRPr="004A03C2">
        <w:rPr>
          <w:rFonts w:ascii="Consolas" w:eastAsia="Times New Roman" w:hAnsi="Consolas" w:cs="Consolas"/>
          <w:color w:val="9CDCFE"/>
          <w:sz w:val="21"/>
          <w:szCs w:val="21"/>
          <w:lang w:eastAsia="pt-BR"/>
        </w:rPr>
        <w:t>escola</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replace</w:t>
      </w:r>
      <w:proofErr w:type="spellEnd"/>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16969"/>
          <w:sz w:val="21"/>
          <w:szCs w:val="21"/>
          <w:lang w:eastAsia="pt-BR"/>
        </w:rPr>
        <w:t>/\d/</w:t>
      </w:r>
      <w:r w:rsidRPr="004A03C2">
        <w:rPr>
          <w:rFonts w:ascii="Consolas" w:eastAsia="Times New Roman" w:hAnsi="Consolas" w:cs="Consolas"/>
          <w:color w:val="D4D4D4"/>
          <w:sz w:val="21"/>
          <w:szCs w:val="21"/>
          <w:lang w:eastAsia="pt-BR"/>
        </w:rPr>
        <w:t>, </w:t>
      </w:r>
      <w:r w:rsidRPr="004A03C2">
        <w:rPr>
          <w:rFonts w:ascii="Consolas" w:eastAsia="Times New Roman" w:hAnsi="Consolas" w:cs="Consolas"/>
          <w:color w:val="CE9178"/>
          <w:sz w:val="21"/>
          <w:szCs w:val="21"/>
          <w:lang w:eastAsia="pt-BR"/>
        </w:rPr>
        <w:t>'e'</w:t>
      </w:r>
      <w:r w:rsidRPr="004A03C2">
        <w:rPr>
          <w:rFonts w:ascii="Consolas" w:eastAsia="Times New Roman" w:hAnsi="Consolas" w:cs="Consolas"/>
          <w:color w:val="D4D4D4"/>
          <w:sz w:val="21"/>
          <w:szCs w:val="21"/>
          <w:lang w:eastAsia="pt-BR"/>
        </w:rPr>
        <w:t>))</w:t>
      </w:r>
    </w:p>
    <w:p w14:paraId="70B0CE93" w14:textId="77777777" w:rsidR="00782C04" w:rsidRDefault="004A03C2" w:rsidP="00782C04">
      <w:r>
        <w:t xml:space="preserve">Aqui eu peço para que todos os dígitos numéricos da </w:t>
      </w:r>
      <w:proofErr w:type="spellStart"/>
      <w:r>
        <w:t>string</w:t>
      </w:r>
      <w:proofErr w:type="spellEnd"/>
      <w:r>
        <w:t xml:space="preserve"> sejam substituídos pela letra “e”.</w:t>
      </w:r>
    </w:p>
    <w:p w14:paraId="49F1C733" w14:textId="77777777" w:rsidR="004A03C2" w:rsidRPr="004A03C2" w:rsidRDefault="004A03C2" w:rsidP="004A03C2">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4A03C2">
        <w:rPr>
          <w:rFonts w:ascii="Consolas" w:eastAsia="Times New Roman" w:hAnsi="Consolas" w:cs="Consolas"/>
          <w:color w:val="9CDCFE"/>
          <w:sz w:val="21"/>
          <w:szCs w:val="21"/>
          <w:lang w:val="en-US" w:eastAsia="pt-BR"/>
        </w:rPr>
        <w:t>console</w:t>
      </w:r>
      <w:r w:rsidRPr="004A03C2">
        <w:rPr>
          <w:rFonts w:ascii="Consolas" w:eastAsia="Times New Roman" w:hAnsi="Consolas" w:cs="Consolas"/>
          <w:color w:val="D4D4D4"/>
          <w:sz w:val="21"/>
          <w:szCs w:val="21"/>
          <w:lang w:val="en-US" w:eastAsia="pt-BR"/>
        </w:rPr>
        <w:t>.</w:t>
      </w:r>
      <w:r w:rsidRPr="004A03C2">
        <w:rPr>
          <w:rFonts w:ascii="Consolas" w:eastAsia="Times New Roman" w:hAnsi="Consolas" w:cs="Consolas"/>
          <w:color w:val="DCDCAA"/>
          <w:sz w:val="21"/>
          <w:szCs w:val="21"/>
          <w:lang w:val="en-US" w:eastAsia="pt-BR"/>
        </w:rPr>
        <w:t>log</w:t>
      </w:r>
      <w:r w:rsidRPr="004A03C2">
        <w:rPr>
          <w:rFonts w:ascii="Consolas" w:eastAsia="Times New Roman" w:hAnsi="Consolas" w:cs="Consolas"/>
          <w:color w:val="D4D4D4"/>
          <w:sz w:val="21"/>
          <w:szCs w:val="21"/>
          <w:lang w:val="en-US" w:eastAsia="pt-BR"/>
        </w:rPr>
        <w:t>(</w:t>
      </w:r>
      <w:proofErr w:type="spellStart"/>
      <w:proofErr w:type="gramEnd"/>
      <w:r w:rsidRPr="004A03C2">
        <w:rPr>
          <w:rFonts w:ascii="Consolas" w:eastAsia="Times New Roman" w:hAnsi="Consolas" w:cs="Consolas"/>
          <w:color w:val="9CDCFE"/>
          <w:sz w:val="21"/>
          <w:szCs w:val="21"/>
          <w:lang w:val="en-US" w:eastAsia="pt-BR"/>
        </w:rPr>
        <w:t>escola</w:t>
      </w:r>
      <w:r w:rsidRPr="004A03C2">
        <w:rPr>
          <w:rFonts w:ascii="Consolas" w:eastAsia="Times New Roman" w:hAnsi="Consolas" w:cs="Consolas"/>
          <w:color w:val="D4D4D4"/>
          <w:sz w:val="21"/>
          <w:szCs w:val="21"/>
          <w:lang w:val="en-US" w:eastAsia="pt-BR"/>
        </w:rPr>
        <w:t>.</w:t>
      </w:r>
      <w:r w:rsidRPr="004A03C2">
        <w:rPr>
          <w:rFonts w:ascii="Consolas" w:eastAsia="Times New Roman" w:hAnsi="Consolas" w:cs="Consolas"/>
          <w:color w:val="DCDCAA"/>
          <w:sz w:val="21"/>
          <w:szCs w:val="21"/>
          <w:lang w:val="en-US" w:eastAsia="pt-BR"/>
        </w:rPr>
        <w:t>replace</w:t>
      </w:r>
      <w:proofErr w:type="spellEnd"/>
      <w:r w:rsidRPr="004A03C2">
        <w:rPr>
          <w:rFonts w:ascii="Consolas" w:eastAsia="Times New Roman" w:hAnsi="Consolas" w:cs="Consolas"/>
          <w:color w:val="D4D4D4"/>
          <w:sz w:val="21"/>
          <w:szCs w:val="21"/>
          <w:lang w:val="en-US" w:eastAsia="pt-BR"/>
        </w:rPr>
        <w:t>(</w:t>
      </w:r>
      <w:r w:rsidRPr="004A03C2">
        <w:rPr>
          <w:rFonts w:ascii="Consolas" w:eastAsia="Times New Roman" w:hAnsi="Consolas" w:cs="Consolas"/>
          <w:color w:val="D16969"/>
          <w:sz w:val="21"/>
          <w:szCs w:val="21"/>
          <w:lang w:val="en-US" w:eastAsia="pt-BR"/>
        </w:rPr>
        <w:t>/\w/</w:t>
      </w:r>
      <w:r w:rsidRPr="004A03C2">
        <w:rPr>
          <w:rFonts w:ascii="Consolas" w:eastAsia="Times New Roman" w:hAnsi="Consolas" w:cs="Consolas"/>
          <w:color w:val="569CD6"/>
          <w:sz w:val="21"/>
          <w:szCs w:val="21"/>
          <w:lang w:val="en-US" w:eastAsia="pt-BR"/>
        </w:rPr>
        <w:t>g</w:t>
      </w:r>
      <w:r w:rsidRPr="004A03C2">
        <w:rPr>
          <w:rFonts w:ascii="Consolas" w:eastAsia="Times New Roman" w:hAnsi="Consolas" w:cs="Consolas"/>
          <w:color w:val="D4D4D4"/>
          <w:sz w:val="21"/>
          <w:szCs w:val="21"/>
          <w:lang w:val="en-US" w:eastAsia="pt-BR"/>
        </w:rPr>
        <w:t>, </w:t>
      </w:r>
      <w:r w:rsidRPr="004A03C2">
        <w:rPr>
          <w:rFonts w:ascii="Consolas" w:eastAsia="Times New Roman" w:hAnsi="Consolas" w:cs="Consolas"/>
          <w:color w:val="CE9178"/>
          <w:sz w:val="21"/>
          <w:szCs w:val="21"/>
          <w:lang w:val="en-US" w:eastAsia="pt-BR"/>
        </w:rPr>
        <w:t>'e'</w:t>
      </w:r>
      <w:r w:rsidRPr="004A03C2">
        <w:rPr>
          <w:rFonts w:ascii="Consolas" w:eastAsia="Times New Roman" w:hAnsi="Consolas" w:cs="Consolas"/>
          <w:color w:val="D4D4D4"/>
          <w:sz w:val="21"/>
          <w:szCs w:val="21"/>
          <w:lang w:val="en-US" w:eastAsia="pt-BR"/>
        </w:rPr>
        <w:t>))</w:t>
      </w:r>
    </w:p>
    <w:p w14:paraId="5B73DBA6" w14:textId="77777777" w:rsidR="004A03C2" w:rsidRDefault="004A03C2" w:rsidP="00782C04">
      <w:r w:rsidRPr="004A03C2">
        <w:t xml:space="preserve">Aqui eu peço para que tudinho na </w:t>
      </w:r>
      <w:proofErr w:type="spellStart"/>
      <w:r w:rsidRPr="004A03C2">
        <w:t>string</w:t>
      </w:r>
      <w:proofErr w:type="spellEnd"/>
      <w:r w:rsidRPr="004A03C2">
        <w:t xml:space="preserve"> seja substitu</w:t>
      </w:r>
      <w:r>
        <w:t>ído pela letra “e”, dígitos e letras.</w:t>
      </w:r>
    </w:p>
    <w:p w14:paraId="06BE4D45" w14:textId="77777777" w:rsidR="004A03C2" w:rsidRDefault="004A03C2" w:rsidP="00782C04">
      <w:r>
        <w:t>Isso acima se chama REGEX, usando estes caracteres especiais /\/.</w:t>
      </w:r>
    </w:p>
    <w:p w14:paraId="4DA6FB00" w14:textId="77777777" w:rsidR="004A03C2" w:rsidRDefault="004A03C2" w:rsidP="00782C04">
      <w:r>
        <w:t xml:space="preserve">Agora veremos como transformamos uma </w:t>
      </w:r>
      <w:proofErr w:type="spellStart"/>
      <w:r>
        <w:t>string</w:t>
      </w:r>
      <w:proofErr w:type="spellEnd"/>
      <w:r>
        <w:t xml:space="preserve"> com nomes em uma </w:t>
      </w:r>
      <w:proofErr w:type="spellStart"/>
      <w:r>
        <w:t>Array</w:t>
      </w:r>
      <w:proofErr w:type="spellEnd"/>
      <w:r>
        <w:t>:</w:t>
      </w:r>
    </w:p>
    <w:p w14:paraId="19F80BEA" w14:textId="77777777" w:rsidR="004A03C2" w:rsidRPr="004A03C2" w:rsidRDefault="004A03C2" w:rsidP="004A03C2">
      <w:pPr>
        <w:shd w:val="clear" w:color="auto" w:fill="1E1E1E"/>
        <w:spacing w:after="0" w:line="285" w:lineRule="atLeast"/>
        <w:rPr>
          <w:rFonts w:ascii="Consolas" w:eastAsia="Times New Roman" w:hAnsi="Consolas" w:cs="Consolas"/>
          <w:color w:val="D4D4D4"/>
          <w:sz w:val="21"/>
          <w:szCs w:val="21"/>
          <w:lang w:eastAsia="pt-BR"/>
        </w:rPr>
      </w:pPr>
      <w:proofErr w:type="gramStart"/>
      <w:r w:rsidRPr="004A03C2">
        <w:rPr>
          <w:rFonts w:ascii="Consolas" w:eastAsia="Times New Roman" w:hAnsi="Consolas" w:cs="Consolas"/>
          <w:color w:val="9CDCFE"/>
          <w:sz w:val="21"/>
          <w:szCs w:val="21"/>
          <w:lang w:eastAsia="pt-BR"/>
        </w:rPr>
        <w:t>console</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log</w:t>
      </w:r>
      <w:r w:rsidRPr="004A03C2">
        <w:rPr>
          <w:rFonts w:ascii="Consolas" w:eastAsia="Times New Roman" w:hAnsi="Consolas" w:cs="Consolas"/>
          <w:color w:val="D4D4D4"/>
          <w:sz w:val="21"/>
          <w:szCs w:val="21"/>
          <w:lang w:eastAsia="pt-BR"/>
        </w:rPr>
        <w:t>(</w:t>
      </w:r>
      <w:proofErr w:type="gramEnd"/>
      <w:r w:rsidRPr="004A03C2">
        <w:rPr>
          <w:rFonts w:ascii="Consolas" w:eastAsia="Times New Roman" w:hAnsi="Consolas" w:cs="Consolas"/>
          <w:color w:val="CE9178"/>
          <w:sz w:val="21"/>
          <w:szCs w:val="21"/>
          <w:lang w:eastAsia="pt-BR"/>
        </w:rPr>
        <w:t>'Ana, Maria, </w:t>
      </w:r>
      <w:proofErr w:type="spellStart"/>
      <w:r w:rsidRPr="004A03C2">
        <w:rPr>
          <w:rFonts w:ascii="Consolas" w:eastAsia="Times New Roman" w:hAnsi="Consolas" w:cs="Consolas"/>
          <w:color w:val="CE9178"/>
          <w:sz w:val="21"/>
          <w:szCs w:val="21"/>
          <w:lang w:eastAsia="pt-BR"/>
        </w:rPr>
        <w:t>João'</w:t>
      </w:r>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DCDCAA"/>
          <w:sz w:val="21"/>
          <w:szCs w:val="21"/>
          <w:lang w:eastAsia="pt-BR"/>
        </w:rPr>
        <w:t>split</w:t>
      </w:r>
      <w:proofErr w:type="spellEnd"/>
      <w:r w:rsidRPr="004A03C2">
        <w:rPr>
          <w:rFonts w:ascii="Consolas" w:eastAsia="Times New Roman" w:hAnsi="Consolas" w:cs="Consolas"/>
          <w:color w:val="D4D4D4"/>
          <w:sz w:val="21"/>
          <w:szCs w:val="21"/>
          <w:lang w:eastAsia="pt-BR"/>
        </w:rPr>
        <w:t>(</w:t>
      </w:r>
      <w:r w:rsidRPr="004A03C2">
        <w:rPr>
          <w:rFonts w:ascii="Consolas" w:eastAsia="Times New Roman" w:hAnsi="Consolas" w:cs="Consolas"/>
          <w:color w:val="CE9178"/>
          <w:sz w:val="21"/>
          <w:szCs w:val="21"/>
          <w:lang w:eastAsia="pt-BR"/>
        </w:rPr>
        <w:t>','</w:t>
      </w:r>
      <w:r w:rsidRPr="004A03C2">
        <w:rPr>
          <w:rFonts w:ascii="Consolas" w:eastAsia="Times New Roman" w:hAnsi="Consolas" w:cs="Consolas"/>
          <w:color w:val="D4D4D4"/>
          <w:sz w:val="21"/>
          <w:szCs w:val="21"/>
          <w:lang w:eastAsia="pt-BR"/>
        </w:rPr>
        <w:t>))</w:t>
      </w:r>
    </w:p>
    <w:p w14:paraId="5BEDCC79" w14:textId="77777777" w:rsidR="004A03C2" w:rsidRPr="004A03C2" w:rsidRDefault="004A03C2" w:rsidP="00782C04"/>
    <w:p w14:paraId="4CCA2E33" w14:textId="77777777" w:rsidR="004A03C2" w:rsidRDefault="004A03C2" w:rsidP="00782C04">
      <w:r>
        <w:t xml:space="preserve">Este split diz qual será o separador do </w:t>
      </w:r>
      <w:proofErr w:type="spellStart"/>
      <w:r>
        <w:t>Array</w:t>
      </w:r>
      <w:proofErr w:type="spellEnd"/>
      <w:r>
        <w:t>, tendo o seguinte resultado:</w:t>
      </w:r>
    </w:p>
    <w:p w14:paraId="035B381E" w14:textId="77777777" w:rsidR="004A03C2" w:rsidRDefault="004A03C2" w:rsidP="00782C04">
      <w:r>
        <w:rPr>
          <w:noProof/>
          <w:lang w:eastAsia="pt-BR"/>
        </w:rPr>
        <w:drawing>
          <wp:inline distT="0" distB="0" distL="0" distR="0" wp14:anchorId="581C207A" wp14:editId="4A16D291">
            <wp:extent cx="2857500" cy="619125"/>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857500" cy="619125"/>
                    </a:xfrm>
                    <a:prstGeom prst="rect">
                      <a:avLst/>
                    </a:prstGeom>
                    <a:noFill/>
                    <a:ln w="9525">
                      <a:noFill/>
                      <a:miter lim="800000"/>
                      <a:headEnd/>
                      <a:tailEnd/>
                    </a:ln>
                  </pic:spPr>
                </pic:pic>
              </a:graphicData>
            </a:graphic>
          </wp:inline>
        </w:drawing>
      </w:r>
    </w:p>
    <w:p w14:paraId="5D84855A" w14:textId="77777777" w:rsidR="004A03C2" w:rsidRPr="004A03C2" w:rsidRDefault="004A03C2" w:rsidP="00782C04"/>
    <w:p w14:paraId="3FFCBF36" w14:textId="77777777" w:rsidR="005715CC" w:rsidRPr="005715CC" w:rsidRDefault="005715CC" w:rsidP="005715CC">
      <w:pPr>
        <w:pStyle w:val="PargrafodaLista"/>
        <w:numPr>
          <w:ilvl w:val="0"/>
          <w:numId w:val="1"/>
        </w:numPr>
      </w:pPr>
      <w:proofErr w:type="spellStart"/>
      <w:r>
        <w:rPr>
          <w:b/>
          <w:sz w:val="24"/>
        </w:rPr>
        <w:t>Template</w:t>
      </w:r>
      <w:proofErr w:type="spellEnd"/>
      <w:r>
        <w:rPr>
          <w:b/>
          <w:sz w:val="24"/>
        </w:rPr>
        <w:t xml:space="preserve"> </w:t>
      </w:r>
      <w:proofErr w:type="spellStart"/>
      <w:r>
        <w:rPr>
          <w:b/>
          <w:sz w:val="24"/>
        </w:rPr>
        <w:t>Strings</w:t>
      </w:r>
      <w:proofErr w:type="spellEnd"/>
      <w:r>
        <w:rPr>
          <w:b/>
          <w:sz w:val="24"/>
        </w:rPr>
        <w:t xml:space="preserve"> JS:</w:t>
      </w:r>
    </w:p>
    <w:p w14:paraId="5E405B93" w14:textId="77777777" w:rsidR="005715CC" w:rsidRDefault="005715CC" w:rsidP="005715CC">
      <w:r>
        <w:t xml:space="preserve">Isso ajuda muito na concatenação de </w:t>
      </w:r>
      <w:proofErr w:type="spellStart"/>
      <w:r>
        <w:t>strings</w:t>
      </w:r>
      <w:proofErr w:type="spellEnd"/>
      <w:r>
        <w:t xml:space="preserve"> deixando mais elegante e melhor o nosso código.</w:t>
      </w:r>
    </w:p>
    <w:p w14:paraId="6605F1E3"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roofErr w:type="spellStart"/>
      <w:r w:rsidRPr="005715CC">
        <w:rPr>
          <w:rFonts w:ascii="Consolas" w:eastAsia="Times New Roman" w:hAnsi="Consolas" w:cs="Consolas"/>
          <w:color w:val="569CD6"/>
          <w:sz w:val="21"/>
          <w:szCs w:val="21"/>
          <w:lang w:eastAsia="pt-BR"/>
        </w:rPr>
        <w:t>const</w:t>
      </w:r>
      <w:proofErr w:type="spellEnd"/>
      <w:r w:rsidRPr="005715CC">
        <w:rPr>
          <w:rFonts w:ascii="Consolas" w:eastAsia="Times New Roman" w:hAnsi="Consolas" w:cs="Consolas"/>
          <w:color w:val="D4D4D4"/>
          <w:sz w:val="21"/>
          <w:szCs w:val="21"/>
          <w:lang w:eastAsia="pt-BR"/>
        </w:rPr>
        <w:t> </w:t>
      </w:r>
      <w:r w:rsidRPr="005715CC">
        <w:rPr>
          <w:rFonts w:ascii="Consolas" w:eastAsia="Times New Roman" w:hAnsi="Consolas" w:cs="Consolas"/>
          <w:color w:val="9CDCFE"/>
          <w:sz w:val="21"/>
          <w:szCs w:val="21"/>
          <w:lang w:eastAsia="pt-BR"/>
        </w:rPr>
        <w:t>nome</w:t>
      </w:r>
      <w:r w:rsidRPr="005715CC">
        <w:rPr>
          <w:rFonts w:ascii="Consolas" w:eastAsia="Times New Roman" w:hAnsi="Consolas" w:cs="Consolas"/>
          <w:color w:val="D4D4D4"/>
          <w:sz w:val="21"/>
          <w:szCs w:val="21"/>
          <w:lang w:eastAsia="pt-BR"/>
        </w:rPr>
        <w:t> = </w:t>
      </w:r>
      <w:r w:rsidRPr="005715CC">
        <w:rPr>
          <w:rFonts w:ascii="Consolas" w:eastAsia="Times New Roman" w:hAnsi="Consolas" w:cs="Consolas"/>
          <w:color w:val="CE9178"/>
          <w:sz w:val="21"/>
          <w:szCs w:val="21"/>
          <w:lang w:eastAsia="pt-BR"/>
        </w:rPr>
        <w:t>"Rebeca"</w:t>
      </w:r>
    </w:p>
    <w:p w14:paraId="0D1D895B"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roofErr w:type="spellStart"/>
      <w:r w:rsidRPr="005715CC">
        <w:rPr>
          <w:rFonts w:ascii="Consolas" w:eastAsia="Times New Roman" w:hAnsi="Consolas" w:cs="Consolas"/>
          <w:color w:val="569CD6"/>
          <w:sz w:val="21"/>
          <w:szCs w:val="21"/>
          <w:lang w:eastAsia="pt-BR"/>
        </w:rPr>
        <w:t>const</w:t>
      </w:r>
      <w:proofErr w:type="spellEnd"/>
      <w:r w:rsidRPr="005715CC">
        <w:rPr>
          <w:rFonts w:ascii="Consolas" w:eastAsia="Times New Roman" w:hAnsi="Consolas" w:cs="Consolas"/>
          <w:color w:val="D4D4D4"/>
          <w:sz w:val="21"/>
          <w:szCs w:val="21"/>
          <w:lang w:eastAsia="pt-BR"/>
        </w:rPr>
        <w:t> </w:t>
      </w:r>
      <w:proofErr w:type="spellStart"/>
      <w:r w:rsidRPr="005715CC">
        <w:rPr>
          <w:rFonts w:ascii="Consolas" w:eastAsia="Times New Roman" w:hAnsi="Consolas" w:cs="Consolas"/>
          <w:color w:val="9CDCFE"/>
          <w:sz w:val="21"/>
          <w:szCs w:val="21"/>
          <w:lang w:eastAsia="pt-BR"/>
        </w:rPr>
        <w:t>concatenacao</w:t>
      </w:r>
      <w:proofErr w:type="spellEnd"/>
      <w:r w:rsidRPr="005715CC">
        <w:rPr>
          <w:rFonts w:ascii="Consolas" w:eastAsia="Times New Roman" w:hAnsi="Consolas" w:cs="Consolas"/>
          <w:color w:val="D4D4D4"/>
          <w:sz w:val="21"/>
          <w:szCs w:val="21"/>
          <w:lang w:eastAsia="pt-BR"/>
        </w:rPr>
        <w:t> = </w:t>
      </w:r>
      <w:r w:rsidRPr="005715CC">
        <w:rPr>
          <w:rFonts w:ascii="Consolas" w:eastAsia="Times New Roman" w:hAnsi="Consolas" w:cs="Consolas"/>
          <w:color w:val="CE9178"/>
          <w:sz w:val="21"/>
          <w:szCs w:val="21"/>
          <w:lang w:eastAsia="pt-BR"/>
        </w:rPr>
        <w:t>'Olá '</w:t>
      </w:r>
      <w:r w:rsidRPr="005715CC">
        <w:rPr>
          <w:rFonts w:ascii="Consolas" w:eastAsia="Times New Roman" w:hAnsi="Consolas" w:cs="Consolas"/>
          <w:color w:val="D4D4D4"/>
          <w:sz w:val="21"/>
          <w:szCs w:val="21"/>
          <w:lang w:eastAsia="pt-BR"/>
        </w:rPr>
        <w:t> + </w:t>
      </w:r>
      <w:r w:rsidRPr="005715CC">
        <w:rPr>
          <w:rFonts w:ascii="Consolas" w:eastAsia="Times New Roman" w:hAnsi="Consolas" w:cs="Consolas"/>
          <w:color w:val="9CDCFE"/>
          <w:sz w:val="21"/>
          <w:szCs w:val="21"/>
          <w:lang w:eastAsia="pt-BR"/>
        </w:rPr>
        <w:t>nome</w:t>
      </w:r>
      <w:r w:rsidRPr="005715CC">
        <w:rPr>
          <w:rFonts w:ascii="Consolas" w:eastAsia="Times New Roman" w:hAnsi="Consolas" w:cs="Consolas"/>
          <w:color w:val="D4D4D4"/>
          <w:sz w:val="21"/>
          <w:szCs w:val="21"/>
          <w:lang w:eastAsia="pt-BR"/>
        </w:rPr>
        <w:t> + </w:t>
      </w:r>
      <w:r w:rsidRPr="005715CC">
        <w:rPr>
          <w:rFonts w:ascii="Consolas" w:eastAsia="Times New Roman" w:hAnsi="Consolas" w:cs="Consolas"/>
          <w:color w:val="CE9178"/>
          <w:sz w:val="21"/>
          <w:szCs w:val="21"/>
          <w:lang w:eastAsia="pt-BR"/>
        </w:rPr>
        <w:t>'!'</w:t>
      </w:r>
    </w:p>
    <w:p w14:paraId="412B0D26"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
    <w:p w14:paraId="2BA44146"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roofErr w:type="spellStart"/>
      <w:r w:rsidRPr="005715CC">
        <w:rPr>
          <w:rFonts w:ascii="Consolas" w:eastAsia="Times New Roman" w:hAnsi="Consolas" w:cs="Consolas"/>
          <w:color w:val="569CD6"/>
          <w:sz w:val="21"/>
          <w:szCs w:val="21"/>
          <w:lang w:eastAsia="pt-BR"/>
        </w:rPr>
        <w:t>const</w:t>
      </w:r>
      <w:proofErr w:type="spellEnd"/>
      <w:r w:rsidRPr="005715CC">
        <w:rPr>
          <w:rFonts w:ascii="Consolas" w:eastAsia="Times New Roman" w:hAnsi="Consolas" w:cs="Consolas"/>
          <w:color w:val="D4D4D4"/>
          <w:sz w:val="21"/>
          <w:szCs w:val="21"/>
          <w:lang w:eastAsia="pt-BR"/>
        </w:rPr>
        <w:t> </w:t>
      </w:r>
      <w:proofErr w:type="spellStart"/>
      <w:r w:rsidRPr="005715CC">
        <w:rPr>
          <w:rFonts w:ascii="Consolas" w:eastAsia="Times New Roman" w:hAnsi="Consolas" w:cs="Consolas"/>
          <w:color w:val="9CDCFE"/>
          <w:sz w:val="21"/>
          <w:szCs w:val="21"/>
          <w:lang w:eastAsia="pt-BR"/>
        </w:rPr>
        <w:t>template</w:t>
      </w:r>
      <w:proofErr w:type="spellEnd"/>
      <w:r w:rsidRPr="005715CC">
        <w:rPr>
          <w:rFonts w:ascii="Consolas" w:eastAsia="Times New Roman" w:hAnsi="Consolas" w:cs="Consolas"/>
          <w:color w:val="D4D4D4"/>
          <w:sz w:val="21"/>
          <w:szCs w:val="21"/>
          <w:lang w:eastAsia="pt-BR"/>
        </w:rPr>
        <w:t> = </w:t>
      </w:r>
      <w:r w:rsidRPr="005715CC">
        <w:rPr>
          <w:rFonts w:ascii="Consolas" w:eastAsia="Times New Roman" w:hAnsi="Consolas" w:cs="Consolas"/>
          <w:color w:val="CE9178"/>
          <w:sz w:val="21"/>
          <w:szCs w:val="21"/>
          <w:lang w:eastAsia="pt-BR"/>
        </w:rPr>
        <w:t>` Olá </w:t>
      </w:r>
      <w:r w:rsidRPr="005715CC">
        <w:rPr>
          <w:rFonts w:ascii="Consolas" w:eastAsia="Times New Roman" w:hAnsi="Consolas" w:cs="Consolas"/>
          <w:color w:val="569CD6"/>
          <w:sz w:val="21"/>
          <w:szCs w:val="21"/>
          <w:lang w:eastAsia="pt-BR"/>
        </w:rPr>
        <w:t>${</w:t>
      </w:r>
      <w:r w:rsidRPr="005715CC">
        <w:rPr>
          <w:rFonts w:ascii="Consolas" w:eastAsia="Times New Roman" w:hAnsi="Consolas" w:cs="Consolas"/>
          <w:color w:val="9CDCFE"/>
          <w:sz w:val="21"/>
          <w:szCs w:val="21"/>
          <w:lang w:eastAsia="pt-BR"/>
        </w:rPr>
        <w:t>nome</w:t>
      </w:r>
      <w:r w:rsidRPr="005715CC">
        <w:rPr>
          <w:rFonts w:ascii="Consolas" w:eastAsia="Times New Roman" w:hAnsi="Consolas" w:cs="Consolas"/>
          <w:color w:val="569CD6"/>
          <w:sz w:val="21"/>
          <w:szCs w:val="21"/>
          <w:lang w:eastAsia="pt-BR"/>
        </w:rPr>
        <w:t>}</w:t>
      </w:r>
      <w:r w:rsidRPr="005715CC">
        <w:rPr>
          <w:rFonts w:ascii="Consolas" w:eastAsia="Times New Roman" w:hAnsi="Consolas" w:cs="Consolas"/>
          <w:color w:val="CE9178"/>
          <w:sz w:val="21"/>
          <w:szCs w:val="21"/>
          <w:lang w:eastAsia="pt-BR"/>
        </w:rPr>
        <w:t>! `</w:t>
      </w:r>
    </w:p>
    <w:p w14:paraId="5768E56F"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
    <w:p w14:paraId="6E36A658" w14:textId="77777777" w:rsidR="005715CC" w:rsidRPr="005715CC" w:rsidRDefault="005715CC" w:rsidP="005715CC">
      <w:pPr>
        <w:shd w:val="clear" w:color="auto" w:fill="1E1E1E"/>
        <w:spacing w:after="0" w:line="285" w:lineRule="atLeast"/>
        <w:rPr>
          <w:rFonts w:ascii="Consolas" w:eastAsia="Times New Roman" w:hAnsi="Consolas" w:cs="Consolas"/>
          <w:color w:val="D4D4D4"/>
          <w:sz w:val="21"/>
          <w:szCs w:val="21"/>
          <w:lang w:eastAsia="pt-BR"/>
        </w:rPr>
      </w:pPr>
      <w:proofErr w:type="gramStart"/>
      <w:r w:rsidRPr="005715CC">
        <w:rPr>
          <w:rFonts w:ascii="Consolas" w:eastAsia="Times New Roman" w:hAnsi="Consolas" w:cs="Consolas"/>
          <w:color w:val="9CDCFE"/>
          <w:sz w:val="21"/>
          <w:szCs w:val="21"/>
          <w:lang w:eastAsia="pt-BR"/>
        </w:rPr>
        <w:t>console</w:t>
      </w:r>
      <w:r w:rsidRPr="005715CC">
        <w:rPr>
          <w:rFonts w:ascii="Consolas" w:eastAsia="Times New Roman" w:hAnsi="Consolas" w:cs="Consolas"/>
          <w:color w:val="D4D4D4"/>
          <w:sz w:val="21"/>
          <w:szCs w:val="21"/>
          <w:lang w:eastAsia="pt-BR"/>
        </w:rPr>
        <w:t>.</w:t>
      </w:r>
      <w:r w:rsidRPr="005715CC">
        <w:rPr>
          <w:rFonts w:ascii="Consolas" w:eastAsia="Times New Roman" w:hAnsi="Consolas" w:cs="Consolas"/>
          <w:color w:val="DCDCAA"/>
          <w:sz w:val="21"/>
          <w:szCs w:val="21"/>
          <w:lang w:eastAsia="pt-BR"/>
        </w:rPr>
        <w:t>log</w:t>
      </w:r>
      <w:r w:rsidRPr="005715CC">
        <w:rPr>
          <w:rFonts w:ascii="Consolas" w:eastAsia="Times New Roman" w:hAnsi="Consolas" w:cs="Consolas"/>
          <w:color w:val="D4D4D4"/>
          <w:sz w:val="21"/>
          <w:szCs w:val="21"/>
          <w:lang w:eastAsia="pt-BR"/>
        </w:rPr>
        <w:t>(</w:t>
      </w:r>
      <w:proofErr w:type="spellStart"/>
      <w:proofErr w:type="gramEnd"/>
      <w:r w:rsidRPr="005715CC">
        <w:rPr>
          <w:rFonts w:ascii="Consolas" w:eastAsia="Times New Roman" w:hAnsi="Consolas" w:cs="Consolas"/>
          <w:color w:val="9CDCFE"/>
          <w:sz w:val="21"/>
          <w:szCs w:val="21"/>
          <w:lang w:eastAsia="pt-BR"/>
        </w:rPr>
        <w:t>concatenacao</w:t>
      </w:r>
      <w:proofErr w:type="spellEnd"/>
      <w:r w:rsidRPr="005715CC">
        <w:rPr>
          <w:rFonts w:ascii="Consolas" w:eastAsia="Times New Roman" w:hAnsi="Consolas" w:cs="Consolas"/>
          <w:color w:val="D4D4D4"/>
          <w:sz w:val="21"/>
          <w:szCs w:val="21"/>
          <w:lang w:eastAsia="pt-BR"/>
        </w:rPr>
        <w:t>, </w:t>
      </w:r>
      <w:proofErr w:type="spellStart"/>
      <w:r w:rsidRPr="005715CC">
        <w:rPr>
          <w:rFonts w:ascii="Consolas" w:eastAsia="Times New Roman" w:hAnsi="Consolas" w:cs="Consolas"/>
          <w:color w:val="9CDCFE"/>
          <w:sz w:val="21"/>
          <w:szCs w:val="21"/>
          <w:lang w:eastAsia="pt-BR"/>
        </w:rPr>
        <w:t>template</w:t>
      </w:r>
      <w:proofErr w:type="spellEnd"/>
      <w:r w:rsidRPr="005715CC">
        <w:rPr>
          <w:rFonts w:ascii="Consolas" w:eastAsia="Times New Roman" w:hAnsi="Consolas" w:cs="Consolas"/>
          <w:color w:val="D4D4D4"/>
          <w:sz w:val="21"/>
          <w:szCs w:val="21"/>
          <w:lang w:eastAsia="pt-BR"/>
        </w:rPr>
        <w:t>)</w:t>
      </w:r>
    </w:p>
    <w:p w14:paraId="419861B3" w14:textId="77777777" w:rsidR="005715CC" w:rsidRPr="00782C04" w:rsidRDefault="005715CC" w:rsidP="005715CC"/>
    <w:p w14:paraId="0DE8E0E1" w14:textId="77777777" w:rsidR="00782C04" w:rsidRDefault="00911DC0" w:rsidP="00782C04">
      <w:r>
        <w:t xml:space="preserve">Lembre-se: Temos que colocar dentro de crases para usar </w:t>
      </w:r>
      <w:proofErr w:type="spellStart"/>
      <w:r>
        <w:t>template</w:t>
      </w:r>
      <w:proofErr w:type="spellEnd"/>
      <w:r>
        <w:t xml:space="preserve"> </w:t>
      </w:r>
      <w:proofErr w:type="spellStart"/>
      <w:r>
        <w:t>strings</w:t>
      </w:r>
      <w:proofErr w:type="spellEnd"/>
      <w:r>
        <w:t xml:space="preserve">, e para colocar </w:t>
      </w:r>
      <w:proofErr w:type="gramStart"/>
      <w:r>
        <w:t>um variável</w:t>
      </w:r>
      <w:proofErr w:type="gramEnd"/>
      <w:r>
        <w:t xml:space="preserve"> dentro do </w:t>
      </w:r>
      <w:proofErr w:type="spellStart"/>
      <w:r>
        <w:t>template</w:t>
      </w:r>
      <w:proofErr w:type="spellEnd"/>
      <w:r>
        <w:t xml:space="preserve"> usamos ${</w:t>
      </w:r>
      <w:r w:rsidRPr="00911DC0">
        <w:rPr>
          <w:highlight w:val="yellow"/>
        </w:rPr>
        <w:t>variável</w:t>
      </w:r>
      <w:r>
        <w:t>}</w:t>
      </w:r>
    </w:p>
    <w:p w14:paraId="3A07CAD7" w14:textId="77777777" w:rsidR="009E0515" w:rsidRPr="009E0515" w:rsidRDefault="009E0515" w:rsidP="009E0515">
      <w:pPr>
        <w:pStyle w:val="PargrafodaLista"/>
        <w:numPr>
          <w:ilvl w:val="0"/>
          <w:numId w:val="1"/>
        </w:numPr>
      </w:pPr>
      <w:r>
        <w:rPr>
          <w:b/>
          <w:sz w:val="24"/>
        </w:rPr>
        <w:t xml:space="preserve">Tipo </w:t>
      </w:r>
      <w:proofErr w:type="spellStart"/>
      <w:r>
        <w:rPr>
          <w:b/>
          <w:sz w:val="24"/>
        </w:rPr>
        <w:t>Boolean</w:t>
      </w:r>
      <w:proofErr w:type="spellEnd"/>
      <w:r>
        <w:rPr>
          <w:b/>
          <w:sz w:val="24"/>
        </w:rPr>
        <w:t>, Booleano (</w:t>
      </w:r>
      <w:proofErr w:type="spellStart"/>
      <w:r>
        <w:rPr>
          <w:b/>
          <w:sz w:val="24"/>
        </w:rPr>
        <w:t>True</w:t>
      </w:r>
      <w:proofErr w:type="spellEnd"/>
      <w:r>
        <w:rPr>
          <w:b/>
          <w:sz w:val="24"/>
        </w:rPr>
        <w:t xml:space="preserve"> e False):</w:t>
      </w:r>
    </w:p>
    <w:p w14:paraId="57FD6F4C" w14:textId="77777777" w:rsidR="009E0515" w:rsidRDefault="009E0515" w:rsidP="009E0515">
      <w:r>
        <w:t xml:space="preserve">Este tipo aceita o tipo Falso e Verdadeiro. </w:t>
      </w:r>
      <w:r w:rsidR="00880CCF">
        <w:t xml:space="preserve"> Lembre-se: use </w:t>
      </w:r>
      <w:proofErr w:type="spellStart"/>
      <w:r w:rsidR="00880CCF">
        <w:t>let</w:t>
      </w:r>
      <w:proofErr w:type="spellEnd"/>
      <w:r w:rsidR="00880CCF">
        <w:t xml:space="preserve"> quando precisa trocar as variáveis.</w:t>
      </w:r>
    </w:p>
    <w:p w14:paraId="30A3A49B" w14:textId="77777777" w:rsidR="00880CCF" w:rsidRDefault="000B405C" w:rsidP="009E0515">
      <w:r>
        <w:t>Os falsos e os verdadeiros podem ser declarados de diversas formas. A negação “!” nos ajuda muito nisto, sendo que usamos duas negações “!!” para trazer se o valor é falso ou verdadeiro, esta negação dupla traz a originalidade da variável, enquanto uma negação traz o contrário da variável.</w:t>
      </w:r>
    </w:p>
    <w:p w14:paraId="10EE9AAA" w14:textId="77777777" w:rsidR="000B405C" w:rsidRDefault="000B405C" w:rsidP="009E0515">
      <w:r>
        <w:t>Veja alguns exemplos de falsos e verdadeiros no JS:</w:t>
      </w:r>
    </w:p>
    <w:p w14:paraId="2CB022C2"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val="en-US" w:eastAsia="pt-BR"/>
        </w:rPr>
      </w:pPr>
      <w:r w:rsidRPr="000B405C">
        <w:rPr>
          <w:rFonts w:ascii="Consolas" w:eastAsia="Times New Roman" w:hAnsi="Consolas" w:cs="Consolas"/>
          <w:color w:val="569CD6"/>
          <w:sz w:val="21"/>
          <w:szCs w:val="21"/>
          <w:lang w:val="en-US" w:eastAsia="pt-BR"/>
        </w:rPr>
        <w:lastRenderedPageBreak/>
        <w:t>let</w:t>
      </w:r>
      <w:r w:rsidRPr="000B405C">
        <w:rPr>
          <w:rFonts w:ascii="Consolas" w:eastAsia="Times New Roman" w:hAnsi="Consolas" w:cs="Consolas"/>
          <w:color w:val="D4D4D4"/>
          <w:sz w:val="21"/>
          <w:szCs w:val="21"/>
          <w:lang w:val="en-US" w:eastAsia="pt-BR"/>
        </w:rPr>
        <w:t> </w:t>
      </w:r>
      <w:proofErr w:type="spellStart"/>
      <w:r w:rsidRPr="000B405C">
        <w:rPr>
          <w:rFonts w:ascii="Consolas" w:eastAsia="Times New Roman" w:hAnsi="Consolas" w:cs="Consolas"/>
          <w:color w:val="9CDCFE"/>
          <w:sz w:val="21"/>
          <w:szCs w:val="21"/>
          <w:lang w:val="en-US" w:eastAsia="pt-BR"/>
        </w:rPr>
        <w:t>isAtivo</w:t>
      </w:r>
      <w:proofErr w:type="spellEnd"/>
      <w:r w:rsidRPr="000B405C">
        <w:rPr>
          <w:rFonts w:ascii="Consolas" w:eastAsia="Times New Roman" w:hAnsi="Consolas" w:cs="Consolas"/>
          <w:color w:val="D4D4D4"/>
          <w:sz w:val="21"/>
          <w:szCs w:val="21"/>
          <w:lang w:val="en-US" w:eastAsia="pt-BR"/>
        </w:rPr>
        <w:t> = </w:t>
      </w:r>
      <w:r w:rsidRPr="000B405C">
        <w:rPr>
          <w:rFonts w:ascii="Consolas" w:eastAsia="Times New Roman" w:hAnsi="Consolas" w:cs="Consolas"/>
          <w:color w:val="569CD6"/>
          <w:sz w:val="21"/>
          <w:szCs w:val="21"/>
          <w:lang w:val="en-US" w:eastAsia="pt-BR"/>
        </w:rPr>
        <w:t>false</w:t>
      </w:r>
    </w:p>
    <w:p w14:paraId="7C322C63"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val="en-US" w:eastAsia="pt-BR"/>
        </w:rPr>
      </w:pPr>
      <w:r w:rsidRPr="000B405C">
        <w:rPr>
          <w:rFonts w:ascii="Consolas" w:eastAsia="Times New Roman" w:hAnsi="Consolas" w:cs="Consolas"/>
          <w:color w:val="9CDCFE"/>
          <w:sz w:val="21"/>
          <w:szCs w:val="21"/>
          <w:lang w:val="en-US" w:eastAsia="pt-BR"/>
        </w:rPr>
        <w:t>console</w:t>
      </w:r>
      <w:r w:rsidRPr="000B405C">
        <w:rPr>
          <w:rFonts w:ascii="Consolas" w:eastAsia="Times New Roman" w:hAnsi="Consolas" w:cs="Consolas"/>
          <w:color w:val="D4D4D4"/>
          <w:sz w:val="21"/>
          <w:szCs w:val="21"/>
          <w:lang w:val="en-US" w:eastAsia="pt-BR"/>
        </w:rPr>
        <w:t>.</w:t>
      </w:r>
      <w:r w:rsidRPr="000B405C">
        <w:rPr>
          <w:rFonts w:ascii="Consolas" w:eastAsia="Times New Roman" w:hAnsi="Consolas" w:cs="Consolas"/>
          <w:color w:val="DCDCAA"/>
          <w:sz w:val="21"/>
          <w:szCs w:val="21"/>
          <w:lang w:val="en-US" w:eastAsia="pt-BR"/>
        </w:rPr>
        <w:t>log</w:t>
      </w:r>
      <w:r w:rsidRPr="000B405C">
        <w:rPr>
          <w:rFonts w:ascii="Consolas" w:eastAsia="Times New Roman" w:hAnsi="Consolas" w:cs="Consolas"/>
          <w:color w:val="D4D4D4"/>
          <w:sz w:val="21"/>
          <w:szCs w:val="21"/>
          <w:lang w:val="en-US" w:eastAsia="pt-BR"/>
        </w:rPr>
        <w:t> (</w:t>
      </w:r>
      <w:proofErr w:type="spellStart"/>
      <w:r w:rsidRPr="000B405C">
        <w:rPr>
          <w:rFonts w:ascii="Consolas" w:eastAsia="Times New Roman" w:hAnsi="Consolas" w:cs="Consolas"/>
          <w:color w:val="9CDCFE"/>
          <w:sz w:val="21"/>
          <w:szCs w:val="21"/>
          <w:lang w:val="en-US" w:eastAsia="pt-BR"/>
        </w:rPr>
        <w:t>isAtivo</w:t>
      </w:r>
      <w:proofErr w:type="spellEnd"/>
      <w:r w:rsidRPr="000B405C">
        <w:rPr>
          <w:rFonts w:ascii="Consolas" w:eastAsia="Times New Roman" w:hAnsi="Consolas" w:cs="Consolas"/>
          <w:color w:val="D4D4D4"/>
          <w:sz w:val="21"/>
          <w:szCs w:val="21"/>
          <w:lang w:val="en-US" w:eastAsia="pt-BR"/>
        </w:rPr>
        <w:t>)</w:t>
      </w:r>
    </w:p>
    <w:p w14:paraId="2BDDCFD9"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val="en-US" w:eastAsia="pt-BR"/>
        </w:rPr>
      </w:pPr>
    </w:p>
    <w:p w14:paraId="777B714D"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spellStart"/>
      <w:r w:rsidRPr="000B405C">
        <w:rPr>
          <w:rFonts w:ascii="Consolas" w:eastAsia="Times New Roman" w:hAnsi="Consolas" w:cs="Consolas"/>
          <w:color w:val="9CDCFE"/>
          <w:sz w:val="21"/>
          <w:szCs w:val="21"/>
          <w:lang w:eastAsia="pt-BR"/>
        </w:rPr>
        <w:t>isAtivo</w:t>
      </w:r>
      <w:proofErr w:type="spellEnd"/>
      <w:r w:rsidRPr="000B405C">
        <w:rPr>
          <w:rFonts w:ascii="Consolas" w:eastAsia="Times New Roman" w:hAnsi="Consolas" w:cs="Consolas"/>
          <w:color w:val="D4D4D4"/>
          <w:sz w:val="21"/>
          <w:szCs w:val="21"/>
          <w:lang w:eastAsia="pt-BR"/>
        </w:rPr>
        <w:t> = </w:t>
      </w:r>
      <w:proofErr w:type="spellStart"/>
      <w:r w:rsidRPr="000B405C">
        <w:rPr>
          <w:rFonts w:ascii="Consolas" w:eastAsia="Times New Roman" w:hAnsi="Consolas" w:cs="Consolas"/>
          <w:color w:val="569CD6"/>
          <w:sz w:val="21"/>
          <w:szCs w:val="21"/>
          <w:lang w:eastAsia="pt-BR"/>
        </w:rPr>
        <w:t>true</w:t>
      </w:r>
      <w:proofErr w:type="spellEnd"/>
    </w:p>
    <w:p w14:paraId="55B67D06"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 (</w:t>
      </w:r>
      <w:proofErr w:type="spellStart"/>
      <w:r w:rsidRPr="000B405C">
        <w:rPr>
          <w:rFonts w:ascii="Consolas" w:eastAsia="Times New Roman" w:hAnsi="Consolas" w:cs="Consolas"/>
          <w:color w:val="9CDCFE"/>
          <w:sz w:val="21"/>
          <w:szCs w:val="21"/>
          <w:lang w:eastAsia="pt-BR"/>
        </w:rPr>
        <w:t>isAtivo</w:t>
      </w:r>
      <w:proofErr w:type="spellEnd"/>
      <w:r w:rsidRPr="000B405C">
        <w:rPr>
          <w:rFonts w:ascii="Consolas" w:eastAsia="Times New Roman" w:hAnsi="Consolas" w:cs="Consolas"/>
          <w:color w:val="D4D4D4"/>
          <w:sz w:val="21"/>
          <w:szCs w:val="21"/>
          <w:lang w:eastAsia="pt-BR"/>
        </w:rPr>
        <w:t>)</w:t>
      </w:r>
    </w:p>
    <w:p w14:paraId="54E7384E"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
    <w:p w14:paraId="4567DC1B"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spellStart"/>
      <w:r w:rsidRPr="000B405C">
        <w:rPr>
          <w:rFonts w:ascii="Consolas" w:eastAsia="Times New Roman" w:hAnsi="Consolas" w:cs="Consolas"/>
          <w:color w:val="9CDCFE"/>
          <w:sz w:val="21"/>
          <w:szCs w:val="21"/>
          <w:lang w:eastAsia="pt-BR"/>
        </w:rPr>
        <w:t>isAtivo</w:t>
      </w:r>
      <w:proofErr w:type="spellEnd"/>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B5CEA8"/>
          <w:sz w:val="21"/>
          <w:szCs w:val="21"/>
          <w:lang w:eastAsia="pt-BR"/>
        </w:rPr>
        <w:t>1</w:t>
      </w:r>
    </w:p>
    <w:p w14:paraId="3C73D47F"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 (!!</w:t>
      </w:r>
      <w:proofErr w:type="spellStart"/>
      <w:r w:rsidRPr="000B405C">
        <w:rPr>
          <w:rFonts w:ascii="Consolas" w:eastAsia="Times New Roman" w:hAnsi="Consolas" w:cs="Consolas"/>
          <w:color w:val="9CDCFE"/>
          <w:sz w:val="21"/>
          <w:szCs w:val="21"/>
          <w:lang w:eastAsia="pt-BR"/>
        </w:rPr>
        <w:t>isAtivo</w:t>
      </w:r>
      <w:proofErr w:type="spellEnd"/>
      <w:r w:rsidRPr="000B405C">
        <w:rPr>
          <w:rFonts w:ascii="Consolas" w:eastAsia="Times New Roman" w:hAnsi="Consolas" w:cs="Consolas"/>
          <w:color w:val="D4D4D4"/>
          <w:sz w:val="21"/>
          <w:szCs w:val="21"/>
          <w:lang w:eastAsia="pt-BR"/>
        </w:rPr>
        <w:t>)</w:t>
      </w:r>
    </w:p>
    <w:p w14:paraId="42ABDA10"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
    <w:p w14:paraId="55D96E0E"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CE9178"/>
          <w:sz w:val="21"/>
          <w:szCs w:val="21"/>
          <w:lang w:eastAsia="pt-BR"/>
        </w:rPr>
        <w:t>'os verdadeiros... '</w:t>
      </w:r>
      <w:r w:rsidRPr="000B405C">
        <w:rPr>
          <w:rFonts w:ascii="Consolas" w:eastAsia="Times New Roman" w:hAnsi="Consolas" w:cs="Consolas"/>
          <w:color w:val="D4D4D4"/>
          <w:sz w:val="21"/>
          <w:szCs w:val="21"/>
          <w:lang w:eastAsia="pt-BR"/>
        </w:rPr>
        <w:t>)</w:t>
      </w:r>
    </w:p>
    <w:p w14:paraId="115FEB8D"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B5CEA8"/>
          <w:sz w:val="21"/>
          <w:szCs w:val="21"/>
          <w:lang w:eastAsia="pt-BR"/>
        </w:rPr>
        <w:t>3</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TODOS OS NÚMEROS INTEIROS</w:t>
      </w:r>
    </w:p>
    <w:p w14:paraId="27DC393F"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B5CEA8"/>
          <w:sz w:val="21"/>
          <w:szCs w:val="21"/>
          <w:lang w:eastAsia="pt-BR"/>
        </w:rPr>
        <w:t>1</w:t>
      </w:r>
      <w:r w:rsidRPr="000B405C">
        <w:rPr>
          <w:rFonts w:ascii="Consolas" w:eastAsia="Times New Roman" w:hAnsi="Consolas" w:cs="Consolas"/>
          <w:color w:val="D4D4D4"/>
          <w:sz w:val="21"/>
          <w:szCs w:val="21"/>
          <w:lang w:eastAsia="pt-BR"/>
        </w:rPr>
        <w:t>)</w:t>
      </w:r>
    </w:p>
    <w:p w14:paraId="468CE221"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CE9178"/>
          <w:sz w:val="21"/>
          <w:szCs w:val="21"/>
          <w:lang w:eastAsia="pt-BR"/>
        </w:rPr>
        <w:t>' '</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STRINGS VAZIAS</w:t>
      </w:r>
    </w:p>
    <w:p w14:paraId="25CBE754"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6A9955"/>
          <w:sz w:val="21"/>
          <w:szCs w:val="21"/>
          <w:lang w:eastAsia="pt-BR"/>
        </w:rPr>
        <w:t>// ARRAYS VAZIAS</w:t>
      </w:r>
    </w:p>
    <w:p w14:paraId="1A76451B"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6A9955"/>
          <w:sz w:val="21"/>
          <w:szCs w:val="21"/>
          <w:lang w:eastAsia="pt-BR"/>
        </w:rPr>
        <w:t>// OBJETOS VAZIAS</w:t>
      </w:r>
    </w:p>
    <w:p w14:paraId="4645CA24"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 </w:t>
      </w:r>
      <w:proofErr w:type="spellStart"/>
      <w:r w:rsidRPr="000B405C">
        <w:rPr>
          <w:rFonts w:ascii="Consolas" w:eastAsia="Times New Roman" w:hAnsi="Consolas" w:cs="Consolas"/>
          <w:color w:val="9CDCFE"/>
          <w:sz w:val="21"/>
          <w:szCs w:val="21"/>
          <w:lang w:eastAsia="pt-BR"/>
        </w:rPr>
        <w:t>Infinity</w:t>
      </w:r>
      <w:proofErr w:type="spellEnd"/>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INFINITO</w:t>
      </w:r>
    </w:p>
    <w:p w14:paraId="7E689CCB"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9CDCFE"/>
          <w:sz w:val="21"/>
          <w:szCs w:val="21"/>
          <w:lang w:eastAsia="pt-BR"/>
        </w:rPr>
        <w:t>isAtivo</w:t>
      </w:r>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569CD6"/>
          <w:sz w:val="21"/>
          <w:szCs w:val="21"/>
          <w:lang w:eastAsia="pt-BR"/>
        </w:rPr>
        <w:t>true</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DECLARANDO A PROPRIA VARIAVEL COMO TRUE</w:t>
      </w:r>
    </w:p>
    <w:p w14:paraId="0E541029"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
    <w:p w14:paraId="49FCA479"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CE9178"/>
          <w:sz w:val="21"/>
          <w:szCs w:val="21"/>
          <w:lang w:eastAsia="pt-BR"/>
        </w:rPr>
        <w:t>'os falsos... '</w:t>
      </w:r>
      <w:r w:rsidRPr="000B405C">
        <w:rPr>
          <w:rFonts w:ascii="Consolas" w:eastAsia="Times New Roman" w:hAnsi="Consolas" w:cs="Consolas"/>
          <w:color w:val="D4D4D4"/>
          <w:sz w:val="21"/>
          <w:szCs w:val="21"/>
          <w:lang w:eastAsia="pt-BR"/>
        </w:rPr>
        <w:t>)</w:t>
      </w:r>
    </w:p>
    <w:p w14:paraId="7C3E9CE8"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B5CEA8"/>
          <w:sz w:val="21"/>
          <w:szCs w:val="21"/>
          <w:lang w:eastAsia="pt-BR"/>
        </w:rPr>
        <w:t>0</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NUMERO 0</w:t>
      </w:r>
    </w:p>
    <w:p w14:paraId="09166027"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CE9178"/>
          <w:sz w:val="21"/>
          <w:szCs w:val="21"/>
          <w:lang w:eastAsia="pt-BR"/>
        </w:rPr>
        <w:t>''</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STRINGS SEM NADA</w:t>
      </w:r>
    </w:p>
    <w:p w14:paraId="3A7372FD"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0B405C">
        <w:rPr>
          <w:rFonts w:ascii="Consolas" w:eastAsia="Times New Roman" w:hAnsi="Consolas" w:cs="Consolas"/>
          <w:color w:val="9CDCFE"/>
          <w:sz w:val="21"/>
          <w:szCs w:val="21"/>
          <w:lang w:val="en-US" w:eastAsia="pt-BR"/>
        </w:rPr>
        <w:t>console</w:t>
      </w:r>
      <w:r w:rsidRPr="000B405C">
        <w:rPr>
          <w:rFonts w:ascii="Consolas" w:eastAsia="Times New Roman" w:hAnsi="Consolas" w:cs="Consolas"/>
          <w:color w:val="D4D4D4"/>
          <w:sz w:val="21"/>
          <w:szCs w:val="21"/>
          <w:lang w:val="en-US" w:eastAsia="pt-BR"/>
        </w:rPr>
        <w:t>.</w:t>
      </w:r>
      <w:r w:rsidRPr="000B405C">
        <w:rPr>
          <w:rFonts w:ascii="Consolas" w:eastAsia="Times New Roman" w:hAnsi="Consolas" w:cs="Consolas"/>
          <w:color w:val="DCDCAA"/>
          <w:sz w:val="21"/>
          <w:szCs w:val="21"/>
          <w:lang w:val="en-US" w:eastAsia="pt-BR"/>
        </w:rPr>
        <w:t>log</w:t>
      </w:r>
      <w:r w:rsidRPr="000B405C">
        <w:rPr>
          <w:rFonts w:ascii="Consolas" w:eastAsia="Times New Roman" w:hAnsi="Consolas" w:cs="Consolas"/>
          <w:color w:val="D4D4D4"/>
          <w:sz w:val="21"/>
          <w:szCs w:val="21"/>
          <w:lang w:val="en-US" w:eastAsia="pt-BR"/>
        </w:rPr>
        <w:t>(</w:t>
      </w:r>
      <w:proofErr w:type="gramEnd"/>
      <w:r w:rsidRPr="000B405C">
        <w:rPr>
          <w:rFonts w:ascii="Consolas" w:eastAsia="Times New Roman" w:hAnsi="Consolas" w:cs="Consolas"/>
          <w:color w:val="D4D4D4"/>
          <w:sz w:val="21"/>
          <w:szCs w:val="21"/>
          <w:lang w:val="en-US" w:eastAsia="pt-BR"/>
        </w:rPr>
        <w:t>!!</w:t>
      </w:r>
      <w:r w:rsidRPr="000B405C">
        <w:rPr>
          <w:rFonts w:ascii="Consolas" w:eastAsia="Times New Roman" w:hAnsi="Consolas" w:cs="Consolas"/>
          <w:color w:val="569CD6"/>
          <w:sz w:val="21"/>
          <w:szCs w:val="21"/>
          <w:lang w:val="en-US" w:eastAsia="pt-BR"/>
        </w:rPr>
        <w:t>null</w:t>
      </w:r>
      <w:r w:rsidRPr="000B405C">
        <w:rPr>
          <w:rFonts w:ascii="Consolas" w:eastAsia="Times New Roman" w:hAnsi="Consolas" w:cs="Consolas"/>
          <w:color w:val="D4D4D4"/>
          <w:sz w:val="21"/>
          <w:szCs w:val="21"/>
          <w:lang w:val="en-US" w:eastAsia="pt-BR"/>
        </w:rPr>
        <w:t>) </w:t>
      </w:r>
      <w:r w:rsidRPr="000B405C">
        <w:rPr>
          <w:rFonts w:ascii="Consolas" w:eastAsia="Times New Roman" w:hAnsi="Consolas" w:cs="Consolas"/>
          <w:color w:val="6A9955"/>
          <w:sz w:val="21"/>
          <w:szCs w:val="21"/>
          <w:lang w:val="en-US" w:eastAsia="pt-BR"/>
        </w:rPr>
        <w:t>// NULO</w:t>
      </w:r>
    </w:p>
    <w:p w14:paraId="7A0F1DF0"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0B405C">
        <w:rPr>
          <w:rFonts w:ascii="Consolas" w:eastAsia="Times New Roman" w:hAnsi="Consolas" w:cs="Consolas"/>
          <w:color w:val="9CDCFE"/>
          <w:sz w:val="21"/>
          <w:szCs w:val="21"/>
          <w:lang w:val="en-US" w:eastAsia="pt-BR"/>
        </w:rPr>
        <w:t>console</w:t>
      </w:r>
      <w:r w:rsidRPr="000B405C">
        <w:rPr>
          <w:rFonts w:ascii="Consolas" w:eastAsia="Times New Roman" w:hAnsi="Consolas" w:cs="Consolas"/>
          <w:color w:val="D4D4D4"/>
          <w:sz w:val="21"/>
          <w:szCs w:val="21"/>
          <w:lang w:val="en-US" w:eastAsia="pt-BR"/>
        </w:rPr>
        <w:t>.</w:t>
      </w:r>
      <w:r w:rsidRPr="000B405C">
        <w:rPr>
          <w:rFonts w:ascii="Consolas" w:eastAsia="Times New Roman" w:hAnsi="Consolas" w:cs="Consolas"/>
          <w:color w:val="DCDCAA"/>
          <w:sz w:val="21"/>
          <w:szCs w:val="21"/>
          <w:lang w:val="en-US" w:eastAsia="pt-BR"/>
        </w:rPr>
        <w:t>log</w:t>
      </w:r>
      <w:r w:rsidRPr="000B405C">
        <w:rPr>
          <w:rFonts w:ascii="Consolas" w:eastAsia="Times New Roman" w:hAnsi="Consolas" w:cs="Consolas"/>
          <w:color w:val="D4D4D4"/>
          <w:sz w:val="21"/>
          <w:szCs w:val="21"/>
          <w:lang w:val="en-US" w:eastAsia="pt-BR"/>
        </w:rPr>
        <w:t>(</w:t>
      </w:r>
      <w:proofErr w:type="gramEnd"/>
      <w:r w:rsidRPr="000B405C">
        <w:rPr>
          <w:rFonts w:ascii="Consolas" w:eastAsia="Times New Roman" w:hAnsi="Consolas" w:cs="Consolas"/>
          <w:color w:val="D4D4D4"/>
          <w:sz w:val="21"/>
          <w:szCs w:val="21"/>
          <w:lang w:val="en-US" w:eastAsia="pt-BR"/>
        </w:rPr>
        <w:t>!!</w:t>
      </w:r>
      <w:proofErr w:type="spellStart"/>
      <w:r w:rsidRPr="000B405C">
        <w:rPr>
          <w:rFonts w:ascii="Consolas" w:eastAsia="Times New Roman" w:hAnsi="Consolas" w:cs="Consolas"/>
          <w:color w:val="9CDCFE"/>
          <w:sz w:val="21"/>
          <w:szCs w:val="21"/>
          <w:lang w:val="en-US" w:eastAsia="pt-BR"/>
        </w:rPr>
        <w:t>NaN</w:t>
      </w:r>
      <w:proofErr w:type="spellEnd"/>
      <w:r w:rsidRPr="000B405C">
        <w:rPr>
          <w:rFonts w:ascii="Consolas" w:eastAsia="Times New Roman" w:hAnsi="Consolas" w:cs="Consolas"/>
          <w:color w:val="D4D4D4"/>
          <w:sz w:val="21"/>
          <w:szCs w:val="21"/>
          <w:lang w:val="en-US" w:eastAsia="pt-BR"/>
        </w:rPr>
        <w:t>) </w:t>
      </w:r>
      <w:r w:rsidRPr="000B405C">
        <w:rPr>
          <w:rFonts w:ascii="Consolas" w:eastAsia="Times New Roman" w:hAnsi="Consolas" w:cs="Consolas"/>
          <w:color w:val="6A9955"/>
          <w:sz w:val="21"/>
          <w:szCs w:val="21"/>
          <w:lang w:val="en-US" w:eastAsia="pt-BR"/>
        </w:rPr>
        <w:t>// Not a Number</w:t>
      </w:r>
    </w:p>
    <w:p w14:paraId="30FC6BB6"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w:t>
      </w:r>
      <w:proofErr w:type="spellStart"/>
      <w:r w:rsidRPr="000B405C">
        <w:rPr>
          <w:rFonts w:ascii="Consolas" w:eastAsia="Times New Roman" w:hAnsi="Consolas" w:cs="Consolas"/>
          <w:color w:val="569CD6"/>
          <w:sz w:val="21"/>
          <w:szCs w:val="21"/>
          <w:lang w:eastAsia="pt-BR"/>
        </w:rPr>
        <w:t>undefined</w:t>
      </w:r>
      <w:proofErr w:type="spellEnd"/>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indefinido</w:t>
      </w:r>
    </w:p>
    <w:p w14:paraId="5EBCF1C4"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9CDCFE"/>
          <w:sz w:val="21"/>
          <w:szCs w:val="21"/>
          <w:lang w:eastAsia="pt-BR"/>
        </w:rPr>
        <w:t>isAtivo</w:t>
      </w:r>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569CD6"/>
          <w:sz w:val="21"/>
          <w:szCs w:val="21"/>
          <w:lang w:eastAsia="pt-BR"/>
        </w:rPr>
        <w:t>false</w:t>
      </w:r>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6A9955"/>
          <w:sz w:val="21"/>
          <w:szCs w:val="21"/>
          <w:lang w:eastAsia="pt-BR"/>
        </w:rPr>
        <w:t>// declarando a propria variavel como false</w:t>
      </w:r>
    </w:p>
    <w:p w14:paraId="1193E571" w14:textId="77777777" w:rsidR="000B405C" w:rsidRPr="000B405C" w:rsidRDefault="000B405C" w:rsidP="000B405C">
      <w:pPr>
        <w:shd w:val="clear" w:color="auto" w:fill="1E1E1E"/>
        <w:spacing w:after="240" w:line="285" w:lineRule="atLeast"/>
        <w:rPr>
          <w:rFonts w:ascii="Consolas" w:eastAsia="Times New Roman" w:hAnsi="Consolas" w:cs="Consolas"/>
          <w:color w:val="D4D4D4"/>
          <w:sz w:val="21"/>
          <w:szCs w:val="21"/>
          <w:lang w:eastAsia="pt-BR"/>
        </w:rPr>
      </w:pPr>
    </w:p>
    <w:p w14:paraId="71D5CF7A"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r w:rsidRPr="000B405C">
        <w:rPr>
          <w:rFonts w:ascii="Consolas" w:eastAsia="Times New Roman" w:hAnsi="Consolas" w:cs="Consolas"/>
          <w:color w:val="6A9955"/>
          <w:sz w:val="21"/>
          <w:szCs w:val="21"/>
          <w:lang w:eastAsia="pt-BR"/>
        </w:rPr>
        <w:t>//exemplo logico usando </w:t>
      </w:r>
      <w:proofErr w:type="spellStart"/>
      <w:r w:rsidRPr="000B405C">
        <w:rPr>
          <w:rFonts w:ascii="Consolas" w:eastAsia="Times New Roman" w:hAnsi="Consolas" w:cs="Consolas"/>
          <w:color w:val="6A9955"/>
          <w:sz w:val="21"/>
          <w:szCs w:val="21"/>
          <w:lang w:eastAsia="pt-BR"/>
        </w:rPr>
        <w:t>true</w:t>
      </w:r>
      <w:proofErr w:type="spellEnd"/>
      <w:r w:rsidRPr="000B405C">
        <w:rPr>
          <w:rFonts w:ascii="Consolas" w:eastAsia="Times New Roman" w:hAnsi="Consolas" w:cs="Consolas"/>
          <w:color w:val="6A9955"/>
          <w:sz w:val="21"/>
          <w:szCs w:val="21"/>
          <w:lang w:eastAsia="pt-BR"/>
        </w:rPr>
        <w:t> e false</w:t>
      </w:r>
    </w:p>
    <w:p w14:paraId="32857AB3"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spellStart"/>
      <w:r w:rsidRPr="000B405C">
        <w:rPr>
          <w:rFonts w:ascii="Consolas" w:eastAsia="Times New Roman" w:hAnsi="Consolas" w:cs="Consolas"/>
          <w:color w:val="569CD6"/>
          <w:sz w:val="21"/>
          <w:szCs w:val="21"/>
          <w:lang w:eastAsia="pt-BR"/>
        </w:rPr>
        <w:t>let</w:t>
      </w:r>
      <w:proofErr w:type="spellEnd"/>
      <w:r w:rsidRPr="000B405C">
        <w:rPr>
          <w:rFonts w:ascii="Consolas" w:eastAsia="Times New Roman" w:hAnsi="Consolas" w:cs="Consolas"/>
          <w:color w:val="D4D4D4"/>
          <w:sz w:val="21"/>
          <w:szCs w:val="21"/>
          <w:lang w:eastAsia="pt-BR"/>
        </w:rPr>
        <w:t> </w:t>
      </w:r>
      <w:r w:rsidRPr="000B405C">
        <w:rPr>
          <w:rFonts w:ascii="Consolas" w:eastAsia="Times New Roman" w:hAnsi="Consolas" w:cs="Consolas"/>
          <w:color w:val="9CDCFE"/>
          <w:sz w:val="21"/>
          <w:szCs w:val="21"/>
          <w:lang w:eastAsia="pt-BR"/>
        </w:rPr>
        <w:t>nome</w:t>
      </w:r>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CE9178"/>
          <w:sz w:val="21"/>
          <w:szCs w:val="21"/>
          <w:lang w:eastAsia="pt-BR"/>
        </w:rPr>
        <w:t>'Wesley'</w:t>
      </w:r>
    </w:p>
    <w:p w14:paraId="45C0F6C6"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roofErr w:type="gramStart"/>
      <w:r w:rsidRPr="000B405C">
        <w:rPr>
          <w:rFonts w:ascii="Consolas" w:eastAsia="Times New Roman" w:hAnsi="Consolas" w:cs="Consolas"/>
          <w:color w:val="9CDCFE"/>
          <w:sz w:val="21"/>
          <w:szCs w:val="21"/>
          <w:lang w:eastAsia="pt-BR"/>
        </w:rPr>
        <w:t>console</w:t>
      </w:r>
      <w:r w:rsidRPr="000B405C">
        <w:rPr>
          <w:rFonts w:ascii="Consolas" w:eastAsia="Times New Roman" w:hAnsi="Consolas" w:cs="Consolas"/>
          <w:color w:val="D4D4D4"/>
          <w:sz w:val="21"/>
          <w:szCs w:val="21"/>
          <w:lang w:eastAsia="pt-BR"/>
        </w:rPr>
        <w:t>.</w:t>
      </w:r>
      <w:r w:rsidRPr="000B405C">
        <w:rPr>
          <w:rFonts w:ascii="Consolas" w:eastAsia="Times New Roman" w:hAnsi="Consolas" w:cs="Consolas"/>
          <w:color w:val="DCDCAA"/>
          <w:sz w:val="21"/>
          <w:szCs w:val="21"/>
          <w:lang w:eastAsia="pt-BR"/>
        </w:rPr>
        <w:t>log</w:t>
      </w:r>
      <w:r w:rsidRPr="000B405C">
        <w:rPr>
          <w:rFonts w:ascii="Consolas" w:eastAsia="Times New Roman" w:hAnsi="Consolas" w:cs="Consolas"/>
          <w:color w:val="D4D4D4"/>
          <w:sz w:val="21"/>
          <w:szCs w:val="21"/>
          <w:lang w:eastAsia="pt-BR"/>
        </w:rPr>
        <w:t>(</w:t>
      </w:r>
      <w:proofErr w:type="gramEnd"/>
      <w:r w:rsidRPr="000B405C">
        <w:rPr>
          <w:rFonts w:ascii="Consolas" w:eastAsia="Times New Roman" w:hAnsi="Consolas" w:cs="Consolas"/>
          <w:color w:val="9CDCFE"/>
          <w:sz w:val="21"/>
          <w:szCs w:val="21"/>
          <w:lang w:eastAsia="pt-BR"/>
        </w:rPr>
        <w:t>nome</w:t>
      </w:r>
      <w:r w:rsidRPr="000B405C">
        <w:rPr>
          <w:rFonts w:ascii="Consolas" w:eastAsia="Times New Roman" w:hAnsi="Consolas" w:cs="Consolas"/>
          <w:color w:val="D4D4D4"/>
          <w:sz w:val="21"/>
          <w:szCs w:val="21"/>
          <w:lang w:eastAsia="pt-BR"/>
        </w:rPr>
        <w:t> || </w:t>
      </w:r>
      <w:r w:rsidRPr="000B405C">
        <w:rPr>
          <w:rFonts w:ascii="Consolas" w:eastAsia="Times New Roman" w:hAnsi="Consolas" w:cs="Consolas"/>
          <w:color w:val="CE9178"/>
          <w:sz w:val="21"/>
          <w:szCs w:val="21"/>
          <w:lang w:eastAsia="pt-BR"/>
        </w:rPr>
        <w:t>'Desconhecido'</w:t>
      </w:r>
      <w:r w:rsidRPr="000B405C">
        <w:rPr>
          <w:rFonts w:ascii="Consolas" w:eastAsia="Times New Roman" w:hAnsi="Consolas" w:cs="Consolas"/>
          <w:color w:val="D4D4D4"/>
          <w:sz w:val="21"/>
          <w:szCs w:val="21"/>
          <w:lang w:eastAsia="pt-BR"/>
        </w:rPr>
        <w:t>)</w:t>
      </w:r>
    </w:p>
    <w:p w14:paraId="16C7EA4A"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p>
    <w:p w14:paraId="0E73E2FE"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r w:rsidRPr="000B405C">
        <w:rPr>
          <w:rFonts w:ascii="Consolas" w:eastAsia="Times New Roman" w:hAnsi="Consolas" w:cs="Consolas"/>
          <w:color w:val="6A9955"/>
          <w:sz w:val="21"/>
          <w:szCs w:val="21"/>
          <w:lang w:eastAsia="pt-BR"/>
        </w:rPr>
        <w:t>// SE NOME = TRUE, IMPRIMI NA TELA O NOME</w:t>
      </w:r>
    </w:p>
    <w:p w14:paraId="0ED7D00A" w14:textId="77777777" w:rsidR="000B405C" w:rsidRPr="000B405C" w:rsidRDefault="000B405C" w:rsidP="000B405C">
      <w:pPr>
        <w:shd w:val="clear" w:color="auto" w:fill="1E1E1E"/>
        <w:spacing w:after="0" w:line="285" w:lineRule="atLeast"/>
        <w:rPr>
          <w:rFonts w:ascii="Consolas" w:eastAsia="Times New Roman" w:hAnsi="Consolas" w:cs="Consolas"/>
          <w:color w:val="D4D4D4"/>
          <w:sz w:val="21"/>
          <w:szCs w:val="21"/>
          <w:lang w:eastAsia="pt-BR"/>
        </w:rPr>
      </w:pPr>
      <w:r w:rsidRPr="000B405C">
        <w:rPr>
          <w:rFonts w:ascii="Consolas" w:eastAsia="Times New Roman" w:hAnsi="Consolas" w:cs="Consolas"/>
          <w:color w:val="6A9955"/>
          <w:sz w:val="21"/>
          <w:szCs w:val="21"/>
          <w:lang w:eastAsia="pt-BR"/>
        </w:rPr>
        <w:t>// OU IMPRIME 'DESCONHECIDO'</w:t>
      </w:r>
    </w:p>
    <w:p w14:paraId="0854D818" w14:textId="77777777" w:rsidR="000B405C" w:rsidRDefault="000B405C" w:rsidP="009E0515"/>
    <w:p w14:paraId="39F2B6A2" w14:textId="77777777" w:rsidR="000B405C" w:rsidRPr="005715CC" w:rsidRDefault="000B405C" w:rsidP="009E0515"/>
    <w:p w14:paraId="2F553B3F" w14:textId="77777777" w:rsidR="00F871E0" w:rsidRPr="00F871E0" w:rsidRDefault="00F871E0" w:rsidP="00F871E0">
      <w:pPr>
        <w:pStyle w:val="PargrafodaLista"/>
        <w:numPr>
          <w:ilvl w:val="0"/>
          <w:numId w:val="1"/>
        </w:numPr>
      </w:pPr>
      <w:r>
        <w:rPr>
          <w:b/>
          <w:sz w:val="24"/>
        </w:rPr>
        <w:t xml:space="preserve">Tipo </w:t>
      </w:r>
      <w:proofErr w:type="spellStart"/>
      <w:r>
        <w:rPr>
          <w:b/>
          <w:sz w:val="24"/>
        </w:rPr>
        <w:t>Array</w:t>
      </w:r>
      <w:proofErr w:type="spellEnd"/>
      <w:r>
        <w:rPr>
          <w:b/>
          <w:sz w:val="24"/>
        </w:rPr>
        <w:t xml:space="preserve"> (vetor):</w:t>
      </w:r>
    </w:p>
    <w:p w14:paraId="73CEA3EB" w14:textId="77777777" w:rsidR="00F871E0" w:rsidRPr="009E0515" w:rsidRDefault="00F871E0" w:rsidP="00F871E0">
      <w:r>
        <w:t xml:space="preserve">A diferença entre o </w:t>
      </w:r>
      <w:proofErr w:type="spellStart"/>
      <w:r>
        <w:t>array</w:t>
      </w:r>
      <w:proofErr w:type="spellEnd"/>
      <w:r>
        <w:t xml:space="preserve"> em </w:t>
      </w:r>
      <w:proofErr w:type="gramStart"/>
      <w:r>
        <w:t>JAVA  e</w:t>
      </w:r>
      <w:proofErr w:type="gramEnd"/>
      <w:r>
        <w:t xml:space="preserve"> JS, no JAVA o </w:t>
      </w:r>
      <w:proofErr w:type="spellStart"/>
      <w:r>
        <w:t>array</w:t>
      </w:r>
      <w:proofErr w:type="spellEnd"/>
      <w:r>
        <w:t xml:space="preserve"> é fixo e no JS não é, ele é heterogêneo, ou seja, posso colocar qualquer tipo de dado.</w:t>
      </w:r>
    </w:p>
    <w:p w14:paraId="59736BE0" w14:textId="77777777" w:rsidR="00217C9A" w:rsidRPr="00F871E0" w:rsidRDefault="00217C9A" w:rsidP="00217C9A">
      <w:pPr>
        <w:pStyle w:val="PargrafodaLista"/>
        <w:numPr>
          <w:ilvl w:val="0"/>
          <w:numId w:val="1"/>
        </w:numPr>
      </w:pPr>
      <w:r>
        <w:rPr>
          <w:b/>
          <w:sz w:val="24"/>
        </w:rPr>
        <w:t xml:space="preserve">Tipo </w:t>
      </w:r>
      <w:proofErr w:type="spellStart"/>
      <w:r>
        <w:rPr>
          <w:b/>
          <w:sz w:val="24"/>
        </w:rPr>
        <w:t>Object</w:t>
      </w:r>
      <w:proofErr w:type="spellEnd"/>
      <w:r>
        <w:rPr>
          <w:b/>
          <w:sz w:val="24"/>
        </w:rPr>
        <w:t>:</w:t>
      </w:r>
    </w:p>
    <w:p w14:paraId="3BFE53CE" w14:textId="77777777" w:rsidR="00217C9A" w:rsidRDefault="00217C9A" w:rsidP="00217C9A">
      <w:r>
        <w:t>Lembre-se que um objeto JS não é um JSON, que é um modelo textual. (</w:t>
      </w:r>
      <w:proofErr w:type="spellStart"/>
      <w:r>
        <w:t>JavaScritp</w:t>
      </w:r>
      <w:proofErr w:type="spellEnd"/>
      <w:r>
        <w:t xml:space="preserve"> </w:t>
      </w:r>
      <w:proofErr w:type="spellStart"/>
      <w:r>
        <w:t>Object</w:t>
      </w:r>
      <w:proofErr w:type="spellEnd"/>
      <w:r>
        <w:t xml:space="preserve"> </w:t>
      </w:r>
      <w:proofErr w:type="spellStart"/>
      <w:r>
        <w:t>Notation</w:t>
      </w:r>
      <w:proofErr w:type="spellEnd"/>
      <w:r>
        <w:t>).</w:t>
      </w:r>
    </w:p>
    <w:p w14:paraId="26E1E11A" w14:textId="77777777" w:rsidR="00217C9A" w:rsidRDefault="00217C9A" w:rsidP="00217C9A">
      <w:r>
        <w:lastRenderedPageBreak/>
        <w:t>Um objeto em JS pode ser criado dinamicamente. Ele é uma coleção de chave e valor. (Exemplo: um identificador – nome por exemplo – e seu valor – Wesley por exemplo).</w:t>
      </w:r>
    </w:p>
    <w:p w14:paraId="42855F10" w14:textId="77777777" w:rsidR="00217C9A" w:rsidRDefault="00217C9A" w:rsidP="00217C9A">
      <w:r>
        <w:t>Você também pode ter dentro de um objeto outros objetos.</w:t>
      </w:r>
    </w:p>
    <w:p w14:paraId="119CC0A2" w14:textId="77777777" w:rsidR="00217C9A" w:rsidRDefault="00217C9A" w:rsidP="00217C9A">
      <w:r>
        <w:t>Lembre-se:  objeto tem uma chave, identificador e seus valores.</w:t>
      </w:r>
    </w:p>
    <w:p w14:paraId="4596B5D5" w14:textId="77777777" w:rsidR="00217C9A" w:rsidRDefault="00217C9A" w:rsidP="00217C9A">
      <w:r>
        <w:t>Um exemplo:</w:t>
      </w:r>
    </w:p>
    <w:p w14:paraId="41CA81F2" w14:textId="77777777" w:rsidR="00217C9A" w:rsidRPr="009E0515" w:rsidRDefault="00217C9A" w:rsidP="00217C9A">
      <w:r>
        <w:rPr>
          <w:noProof/>
          <w:lang w:eastAsia="pt-BR"/>
        </w:rPr>
        <w:drawing>
          <wp:inline distT="0" distB="0" distL="0" distR="0" wp14:anchorId="6898F43E" wp14:editId="4EDEDA1F">
            <wp:extent cx="5400040" cy="3667474"/>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400040" cy="3667474"/>
                    </a:xfrm>
                    <a:prstGeom prst="rect">
                      <a:avLst/>
                    </a:prstGeom>
                    <a:noFill/>
                    <a:ln w="9525">
                      <a:noFill/>
                      <a:miter lim="800000"/>
                      <a:headEnd/>
                      <a:tailEnd/>
                    </a:ln>
                  </pic:spPr>
                </pic:pic>
              </a:graphicData>
            </a:graphic>
          </wp:inline>
        </w:drawing>
      </w:r>
    </w:p>
    <w:p w14:paraId="10E80B64" w14:textId="77777777" w:rsidR="00782C04" w:rsidRDefault="00217C9A" w:rsidP="00217C9A">
      <w:r>
        <w:t>Posso criar uma chave do meu objeto desta forma também:</w:t>
      </w:r>
    </w:p>
    <w:p w14:paraId="3109B313" w14:textId="77777777" w:rsidR="00217C9A" w:rsidRPr="00217C9A" w:rsidRDefault="00217C9A" w:rsidP="00217C9A">
      <w:pPr>
        <w:shd w:val="clear" w:color="auto" w:fill="1E1E1E"/>
        <w:spacing w:after="0" w:line="285" w:lineRule="atLeast"/>
        <w:rPr>
          <w:rFonts w:ascii="Consolas" w:eastAsia="Times New Roman" w:hAnsi="Consolas" w:cs="Consolas"/>
          <w:color w:val="D4D4D4"/>
          <w:sz w:val="21"/>
          <w:szCs w:val="21"/>
          <w:lang w:eastAsia="pt-BR"/>
        </w:rPr>
      </w:pPr>
      <w:r w:rsidRPr="00217C9A">
        <w:rPr>
          <w:rFonts w:ascii="Consolas" w:eastAsia="Times New Roman" w:hAnsi="Consolas" w:cs="Consolas"/>
          <w:color w:val="51B6C4"/>
          <w:sz w:val="21"/>
          <w:szCs w:val="21"/>
          <w:lang w:eastAsia="pt-BR"/>
        </w:rPr>
        <w:t>prod1</w:t>
      </w:r>
      <w:r w:rsidRPr="00217C9A">
        <w:rPr>
          <w:rFonts w:ascii="Consolas" w:eastAsia="Times New Roman" w:hAnsi="Consolas" w:cs="Consolas"/>
          <w:color w:val="D4D4D4"/>
          <w:sz w:val="21"/>
          <w:szCs w:val="21"/>
          <w:lang w:eastAsia="pt-BR"/>
        </w:rPr>
        <w:t>[</w:t>
      </w:r>
      <w:r w:rsidRPr="00217C9A">
        <w:rPr>
          <w:rFonts w:ascii="Consolas" w:eastAsia="Times New Roman" w:hAnsi="Consolas" w:cs="Consolas"/>
          <w:color w:val="CE9178"/>
          <w:sz w:val="21"/>
          <w:szCs w:val="21"/>
          <w:lang w:eastAsia="pt-BR"/>
        </w:rPr>
        <w:t>'Desconto legal'</w:t>
      </w:r>
      <w:r w:rsidRPr="00217C9A">
        <w:rPr>
          <w:rFonts w:ascii="Consolas" w:eastAsia="Times New Roman" w:hAnsi="Consolas" w:cs="Consolas"/>
          <w:color w:val="D4D4D4"/>
          <w:sz w:val="21"/>
          <w:szCs w:val="21"/>
          <w:lang w:eastAsia="pt-BR"/>
        </w:rPr>
        <w:t>] = </w:t>
      </w:r>
      <w:r w:rsidRPr="00217C9A">
        <w:rPr>
          <w:rFonts w:ascii="Consolas" w:eastAsia="Times New Roman" w:hAnsi="Consolas" w:cs="Consolas"/>
          <w:color w:val="B5CEA8"/>
          <w:sz w:val="21"/>
          <w:szCs w:val="21"/>
          <w:lang w:eastAsia="pt-BR"/>
        </w:rPr>
        <w:t>40</w:t>
      </w:r>
    </w:p>
    <w:p w14:paraId="5C27BF23" w14:textId="77777777" w:rsidR="00217C9A" w:rsidRPr="00217C9A" w:rsidRDefault="00217C9A" w:rsidP="00217C9A">
      <w:pPr>
        <w:shd w:val="clear" w:color="auto" w:fill="1E1E1E"/>
        <w:spacing w:after="0" w:line="285" w:lineRule="atLeast"/>
        <w:rPr>
          <w:rFonts w:ascii="Consolas" w:eastAsia="Times New Roman" w:hAnsi="Consolas" w:cs="Consolas"/>
          <w:color w:val="D4D4D4"/>
          <w:sz w:val="21"/>
          <w:szCs w:val="21"/>
          <w:lang w:eastAsia="pt-BR"/>
        </w:rPr>
      </w:pPr>
      <w:r w:rsidRPr="00217C9A">
        <w:rPr>
          <w:rFonts w:ascii="Consolas" w:eastAsia="Times New Roman" w:hAnsi="Consolas" w:cs="Consolas"/>
          <w:color w:val="9CDCFE"/>
          <w:sz w:val="21"/>
          <w:szCs w:val="21"/>
          <w:lang w:eastAsia="pt-BR"/>
        </w:rPr>
        <w:t>console</w:t>
      </w:r>
      <w:r w:rsidRPr="00217C9A">
        <w:rPr>
          <w:rFonts w:ascii="Consolas" w:eastAsia="Times New Roman" w:hAnsi="Consolas" w:cs="Consolas"/>
          <w:color w:val="D4D4D4"/>
          <w:sz w:val="21"/>
          <w:szCs w:val="21"/>
          <w:lang w:eastAsia="pt-BR"/>
        </w:rPr>
        <w:t>.</w:t>
      </w:r>
      <w:r w:rsidRPr="00217C9A">
        <w:rPr>
          <w:rFonts w:ascii="Consolas" w:eastAsia="Times New Roman" w:hAnsi="Consolas" w:cs="Consolas"/>
          <w:color w:val="DCDCAA"/>
          <w:sz w:val="21"/>
          <w:szCs w:val="21"/>
          <w:lang w:eastAsia="pt-BR"/>
        </w:rPr>
        <w:t>log</w:t>
      </w:r>
      <w:r w:rsidRPr="00217C9A">
        <w:rPr>
          <w:rFonts w:ascii="Consolas" w:eastAsia="Times New Roman" w:hAnsi="Consolas" w:cs="Consolas"/>
          <w:color w:val="D4D4D4"/>
          <w:sz w:val="21"/>
          <w:szCs w:val="21"/>
          <w:lang w:eastAsia="pt-BR"/>
        </w:rPr>
        <w:t>(</w:t>
      </w:r>
      <w:r w:rsidRPr="00217C9A">
        <w:rPr>
          <w:rFonts w:ascii="Consolas" w:eastAsia="Times New Roman" w:hAnsi="Consolas" w:cs="Consolas"/>
          <w:color w:val="51B6C4"/>
          <w:sz w:val="21"/>
          <w:szCs w:val="21"/>
          <w:lang w:eastAsia="pt-BR"/>
        </w:rPr>
        <w:t>prod1</w:t>
      </w:r>
      <w:r w:rsidRPr="00217C9A">
        <w:rPr>
          <w:rFonts w:ascii="Consolas" w:eastAsia="Times New Roman" w:hAnsi="Consolas" w:cs="Consolas"/>
          <w:color w:val="D4D4D4"/>
          <w:sz w:val="21"/>
          <w:szCs w:val="21"/>
          <w:lang w:eastAsia="pt-BR"/>
        </w:rPr>
        <w:t>)</w:t>
      </w:r>
    </w:p>
    <w:p w14:paraId="7BDC7661" w14:textId="77777777" w:rsidR="00217C9A" w:rsidRPr="004A03C2" w:rsidRDefault="00217C9A" w:rsidP="00217C9A"/>
    <w:p w14:paraId="53B6712E" w14:textId="77777777" w:rsidR="0078493E" w:rsidRPr="004A03C2" w:rsidRDefault="0078493E" w:rsidP="0078493E">
      <w:pPr>
        <w:ind w:left="360"/>
      </w:pPr>
    </w:p>
    <w:p w14:paraId="1920DAFD" w14:textId="77777777" w:rsidR="008949FA" w:rsidRPr="008949FA" w:rsidRDefault="008949FA" w:rsidP="008949FA">
      <w:pPr>
        <w:pStyle w:val="PargrafodaLista"/>
        <w:numPr>
          <w:ilvl w:val="0"/>
          <w:numId w:val="1"/>
        </w:numPr>
      </w:pPr>
      <w:r>
        <w:rPr>
          <w:b/>
          <w:sz w:val="24"/>
        </w:rPr>
        <w:t xml:space="preserve">Entendendo </w:t>
      </w:r>
      <w:proofErr w:type="spellStart"/>
      <w:r>
        <w:rPr>
          <w:b/>
          <w:sz w:val="24"/>
        </w:rPr>
        <w:t>Null</w:t>
      </w:r>
      <w:proofErr w:type="spellEnd"/>
      <w:r>
        <w:rPr>
          <w:b/>
          <w:sz w:val="24"/>
        </w:rPr>
        <w:t xml:space="preserve"> e </w:t>
      </w:r>
      <w:proofErr w:type="spellStart"/>
      <w:r>
        <w:rPr>
          <w:b/>
          <w:sz w:val="24"/>
        </w:rPr>
        <w:t>Undefined</w:t>
      </w:r>
      <w:proofErr w:type="spellEnd"/>
      <w:r>
        <w:rPr>
          <w:b/>
          <w:sz w:val="24"/>
        </w:rPr>
        <w:t>:</w:t>
      </w:r>
    </w:p>
    <w:p w14:paraId="1C7DD742" w14:textId="77777777" w:rsidR="008949FA" w:rsidRDefault="008949FA" w:rsidP="008949FA">
      <w:r>
        <w:t xml:space="preserve">Quando eu passo um valor para uma variável e logo depois eu coloco essa variável em outra variável, cada uma passa a ter seu valor de eu mudar posteriormente </w:t>
      </w:r>
      <w:proofErr w:type="gramStart"/>
      <w:r>
        <w:t>alguma valor</w:t>
      </w:r>
      <w:proofErr w:type="gramEnd"/>
      <w:r>
        <w:t xml:space="preserve"> em uma das duas. </w:t>
      </w:r>
    </w:p>
    <w:p w14:paraId="22B7AD0F" w14:textId="77777777" w:rsidR="008949FA" w:rsidRDefault="008949FA" w:rsidP="008949FA">
      <w:r>
        <w:t xml:space="preserve">Porém se eu passar para uma variável um endereço ou objeto e em outra variável eu passar esta variável anterior, elas ficam ligadas. Então se eu alterar o valor em uma, eu altero na </w:t>
      </w:r>
      <w:proofErr w:type="gramStart"/>
      <w:r>
        <w:t>outra  também</w:t>
      </w:r>
      <w:proofErr w:type="gramEnd"/>
      <w:r>
        <w:t>.</w:t>
      </w:r>
      <w:r w:rsidR="00F0328F">
        <w:t xml:space="preserve"> Ou seja, é uma referência.</w:t>
      </w:r>
    </w:p>
    <w:p w14:paraId="7B76E71F" w14:textId="77777777" w:rsidR="009C06E5" w:rsidRDefault="009C06E5" w:rsidP="008949FA"/>
    <w:p w14:paraId="1B8D85D4" w14:textId="77777777" w:rsidR="00F0328F" w:rsidRPr="00F0328F" w:rsidRDefault="00F0328F" w:rsidP="00F0328F">
      <w:pPr>
        <w:pStyle w:val="PargrafodaLista"/>
        <w:numPr>
          <w:ilvl w:val="0"/>
          <w:numId w:val="1"/>
        </w:numPr>
      </w:pPr>
      <w:r>
        <w:rPr>
          <w:b/>
          <w:sz w:val="24"/>
        </w:rPr>
        <w:lastRenderedPageBreak/>
        <w:t>QUASE TUDO EM JS É FUNÇÃO!!!!!:</w:t>
      </w:r>
    </w:p>
    <w:p w14:paraId="1F53C958" w14:textId="77777777" w:rsidR="00F0328F" w:rsidRDefault="009C06E5" w:rsidP="00F0328F">
      <w:r>
        <w:t xml:space="preserve">É muito importante entender o conceito das coisas na programação. Se JS seria um país, o presidente seria as Funções. Exerce um papel central no JS, sendo seu vice-presidente os Objetos e um ministro o </w:t>
      </w:r>
      <w:proofErr w:type="spellStart"/>
      <w:r>
        <w:t>Array</w:t>
      </w:r>
      <w:proofErr w:type="spellEnd"/>
      <w:r>
        <w:t>.</w:t>
      </w:r>
    </w:p>
    <w:p w14:paraId="6C5FF8B4" w14:textId="77777777" w:rsidR="00854060" w:rsidRDefault="009C06E5" w:rsidP="00854060">
      <w:r>
        <w:t>O tipo de dados por trás de um objeto em JS é uma função. Isso mesmo, o objeto em JS é uma funçã</w:t>
      </w:r>
      <w:r w:rsidR="00854060">
        <w:t>o.</w:t>
      </w:r>
    </w:p>
    <w:p w14:paraId="38D4F306" w14:textId="77777777" w:rsidR="00854060" w:rsidRPr="00F0328F" w:rsidRDefault="00854060" w:rsidP="00854060">
      <w:r>
        <w:t>Digamos que uma função é como uma receita de bolo, que tem comandos e sequência de códigos com um nome pra ele para ter um retorno. Podemos chamá-la quando queremos.</w:t>
      </w:r>
    </w:p>
    <w:p w14:paraId="5C7BFABB" w14:textId="77777777" w:rsidR="00F0328F" w:rsidRDefault="00FC6CE7" w:rsidP="008949FA">
      <w:r>
        <w:t>Os parâmetros seriam com os ingredientes do bolo.</w:t>
      </w:r>
    </w:p>
    <w:p w14:paraId="1B4EB1B3" w14:textId="77777777" w:rsidR="00FC6CE7" w:rsidRDefault="00FC6CE7" w:rsidP="008949FA">
      <w:r>
        <w:t>Uma função recebe parâmetros e com eles realiza um comando, para retornar um valor após o processamento destes dados.</w:t>
      </w:r>
    </w:p>
    <w:p w14:paraId="3503EABB" w14:textId="77777777" w:rsidR="00FC6CE7" w:rsidRDefault="00FC6CE7" w:rsidP="008949FA">
      <w:r>
        <w:t>Colocar bons nomes de funções é mais que essencial.</w:t>
      </w:r>
    </w:p>
    <w:p w14:paraId="7250E571" w14:textId="77777777" w:rsidR="00FC6CE7" w:rsidRDefault="00FC6CE7" w:rsidP="008949FA"/>
    <w:p w14:paraId="247F1444"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6A9955"/>
          <w:sz w:val="21"/>
          <w:szCs w:val="21"/>
          <w:lang w:eastAsia="pt-BR"/>
        </w:rPr>
        <w:t>//Exemplos básicos de funções//</w:t>
      </w:r>
    </w:p>
    <w:p w14:paraId="3A39440E"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6A9955"/>
          <w:sz w:val="21"/>
          <w:szCs w:val="21"/>
          <w:lang w:eastAsia="pt-BR"/>
        </w:rPr>
        <w:t>//função sem retorno//</w:t>
      </w:r>
    </w:p>
    <w:p w14:paraId="41F48E46"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p>
    <w:p w14:paraId="5E02EE51"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proofErr w:type="spellStart"/>
      <w:r w:rsidRPr="00FC6CE7">
        <w:rPr>
          <w:rFonts w:ascii="Consolas" w:eastAsia="Times New Roman" w:hAnsi="Consolas" w:cs="Consolas"/>
          <w:color w:val="569CD6"/>
          <w:sz w:val="21"/>
          <w:szCs w:val="21"/>
          <w:lang w:eastAsia="pt-BR"/>
        </w:rPr>
        <w:t>function</w:t>
      </w:r>
      <w:proofErr w:type="spellEnd"/>
      <w:r w:rsidRPr="00FC6CE7">
        <w:rPr>
          <w:rFonts w:ascii="Consolas" w:eastAsia="Times New Roman" w:hAnsi="Consolas" w:cs="Consolas"/>
          <w:color w:val="D4D4D4"/>
          <w:sz w:val="21"/>
          <w:szCs w:val="21"/>
          <w:lang w:eastAsia="pt-BR"/>
        </w:rPr>
        <w:t> </w:t>
      </w:r>
      <w:proofErr w:type="spellStart"/>
      <w:r w:rsidRPr="00FC6CE7">
        <w:rPr>
          <w:rFonts w:ascii="Consolas" w:eastAsia="Times New Roman" w:hAnsi="Consolas" w:cs="Consolas"/>
          <w:color w:val="DCDCAA"/>
          <w:sz w:val="21"/>
          <w:szCs w:val="21"/>
          <w:lang w:eastAsia="pt-BR"/>
        </w:rPr>
        <w:t>imprimirSoma</w:t>
      </w:r>
      <w:proofErr w:type="spellEnd"/>
      <w:r w:rsidRPr="00FC6CE7">
        <w:rPr>
          <w:rFonts w:ascii="Consolas" w:eastAsia="Times New Roman" w:hAnsi="Consolas" w:cs="Consolas"/>
          <w:color w:val="D4D4D4"/>
          <w:sz w:val="21"/>
          <w:szCs w:val="21"/>
          <w:lang w:eastAsia="pt-BR"/>
        </w:rPr>
        <w:t>(</w:t>
      </w:r>
      <w:proofErr w:type="spellStart"/>
      <w:proofErr w:type="gramStart"/>
      <w:r w:rsidRPr="00FC6CE7">
        <w:rPr>
          <w:rFonts w:ascii="Consolas" w:eastAsia="Times New Roman" w:hAnsi="Consolas" w:cs="Consolas"/>
          <w:color w:val="9CDCFE"/>
          <w:sz w:val="21"/>
          <w:szCs w:val="21"/>
          <w:lang w:eastAsia="pt-BR"/>
        </w:rPr>
        <w:t>a</w:t>
      </w:r>
      <w:r w:rsidRPr="00FC6CE7">
        <w:rPr>
          <w:rFonts w:ascii="Consolas" w:eastAsia="Times New Roman" w:hAnsi="Consolas" w:cs="Consolas"/>
          <w:color w:val="D4D4D4"/>
          <w:sz w:val="21"/>
          <w:szCs w:val="21"/>
          <w:lang w:eastAsia="pt-BR"/>
        </w:rPr>
        <w:t>,</w:t>
      </w:r>
      <w:r w:rsidRPr="00FC6CE7">
        <w:rPr>
          <w:rFonts w:ascii="Consolas" w:eastAsia="Times New Roman" w:hAnsi="Consolas" w:cs="Consolas"/>
          <w:color w:val="9CDCFE"/>
          <w:sz w:val="21"/>
          <w:szCs w:val="21"/>
          <w:lang w:eastAsia="pt-BR"/>
        </w:rPr>
        <w:t>b</w:t>
      </w:r>
      <w:proofErr w:type="spellEnd"/>
      <w:proofErr w:type="gramEnd"/>
      <w:r w:rsidRPr="00FC6CE7">
        <w:rPr>
          <w:rFonts w:ascii="Consolas" w:eastAsia="Times New Roman" w:hAnsi="Consolas" w:cs="Consolas"/>
          <w:color w:val="D4D4D4"/>
          <w:sz w:val="21"/>
          <w:szCs w:val="21"/>
          <w:lang w:eastAsia="pt-BR"/>
        </w:rPr>
        <w:t>) {</w:t>
      </w:r>
    </w:p>
    <w:p w14:paraId="317D7FEE"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D4D4D4"/>
          <w:sz w:val="21"/>
          <w:szCs w:val="21"/>
          <w:lang w:eastAsia="pt-BR"/>
        </w:rPr>
        <w:t>    </w:t>
      </w:r>
      <w:proofErr w:type="gramStart"/>
      <w:r w:rsidRPr="00FC6CE7">
        <w:rPr>
          <w:rFonts w:ascii="Consolas" w:eastAsia="Times New Roman" w:hAnsi="Consolas" w:cs="Consolas"/>
          <w:color w:val="9CDCFE"/>
          <w:sz w:val="21"/>
          <w:szCs w:val="21"/>
          <w:lang w:eastAsia="pt-BR"/>
        </w:rPr>
        <w:t>console</w:t>
      </w:r>
      <w:r w:rsidRPr="00FC6CE7">
        <w:rPr>
          <w:rFonts w:ascii="Consolas" w:eastAsia="Times New Roman" w:hAnsi="Consolas" w:cs="Consolas"/>
          <w:color w:val="D4D4D4"/>
          <w:sz w:val="21"/>
          <w:szCs w:val="21"/>
          <w:lang w:eastAsia="pt-BR"/>
        </w:rPr>
        <w:t>.</w:t>
      </w:r>
      <w:r w:rsidRPr="00FC6CE7">
        <w:rPr>
          <w:rFonts w:ascii="Consolas" w:eastAsia="Times New Roman" w:hAnsi="Consolas" w:cs="Consolas"/>
          <w:color w:val="DCDCAA"/>
          <w:sz w:val="21"/>
          <w:szCs w:val="21"/>
          <w:lang w:eastAsia="pt-BR"/>
        </w:rPr>
        <w:t>log</w:t>
      </w:r>
      <w:r w:rsidRPr="00FC6CE7">
        <w:rPr>
          <w:rFonts w:ascii="Consolas" w:eastAsia="Times New Roman" w:hAnsi="Consolas" w:cs="Consolas"/>
          <w:color w:val="D4D4D4"/>
          <w:sz w:val="21"/>
          <w:szCs w:val="21"/>
          <w:lang w:eastAsia="pt-BR"/>
        </w:rPr>
        <w:t>(</w:t>
      </w:r>
      <w:proofErr w:type="gramEnd"/>
      <w:r w:rsidRPr="00FC6CE7">
        <w:rPr>
          <w:rFonts w:ascii="Consolas" w:eastAsia="Times New Roman" w:hAnsi="Consolas" w:cs="Consolas"/>
          <w:color w:val="9CDCFE"/>
          <w:sz w:val="21"/>
          <w:szCs w:val="21"/>
          <w:lang w:eastAsia="pt-BR"/>
        </w:rPr>
        <w:t>a</w:t>
      </w:r>
      <w:r w:rsidRPr="00FC6CE7">
        <w:rPr>
          <w:rFonts w:ascii="Consolas" w:eastAsia="Times New Roman" w:hAnsi="Consolas" w:cs="Consolas"/>
          <w:color w:val="D4D4D4"/>
          <w:sz w:val="21"/>
          <w:szCs w:val="21"/>
          <w:lang w:eastAsia="pt-BR"/>
        </w:rPr>
        <w:t> + </w:t>
      </w:r>
      <w:r w:rsidRPr="00FC6CE7">
        <w:rPr>
          <w:rFonts w:ascii="Consolas" w:eastAsia="Times New Roman" w:hAnsi="Consolas" w:cs="Consolas"/>
          <w:color w:val="9CDCFE"/>
          <w:sz w:val="21"/>
          <w:szCs w:val="21"/>
          <w:lang w:eastAsia="pt-BR"/>
        </w:rPr>
        <w:t>b</w:t>
      </w:r>
      <w:r w:rsidRPr="00FC6CE7">
        <w:rPr>
          <w:rFonts w:ascii="Consolas" w:eastAsia="Times New Roman" w:hAnsi="Consolas" w:cs="Consolas"/>
          <w:color w:val="D4D4D4"/>
          <w:sz w:val="21"/>
          <w:szCs w:val="21"/>
          <w:lang w:eastAsia="pt-BR"/>
        </w:rPr>
        <w:t>)</w:t>
      </w:r>
    </w:p>
    <w:p w14:paraId="36A19385"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D4D4D4"/>
          <w:sz w:val="21"/>
          <w:szCs w:val="21"/>
          <w:lang w:eastAsia="pt-BR"/>
        </w:rPr>
        <w:t>}</w:t>
      </w:r>
    </w:p>
    <w:p w14:paraId="6FA528C9" w14:textId="77777777" w:rsidR="00FC6CE7" w:rsidRDefault="00FC6CE7" w:rsidP="00781C6B">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FC6CE7">
        <w:rPr>
          <w:rFonts w:ascii="Consolas" w:eastAsia="Times New Roman" w:hAnsi="Consolas" w:cs="Consolas"/>
          <w:color w:val="DCDCAA"/>
          <w:sz w:val="21"/>
          <w:szCs w:val="21"/>
          <w:lang w:eastAsia="pt-BR"/>
        </w:rPr>
        <w:t>imprimirSoma</w:t>
      </w:r>
      <w:proofErr w:type="spellEnd"/>
      <w:r w:rsidRPr="00FC6CE7">
        <w:rPr>
          <w:rFonts w:ascii="Consolas" w:eastAsia="Times New Roman" w:hAnsi="Consolas" w:cs="Consolas"/>
          <w:color w:val="D4D4D4"/>
          <w:sz w:val="21"/>
          <w:szCs w:val="21"/>
          <w:lang w:eastAsia="pt-BR"/>
        </w:rPr>
        <w:t>(</w:t>
      </w:r>
      <w:proofErr w:type="gramEnd"/>
      <w:r w:rsidRPr="00FC6CE7">
        <w:rPr>
          <w:rFonts w:ascii="Consolas" w:eastAsia="Times New Roman" w:hAnsi="Consolas" w:cs="Consolas"/>
          <w:color w:val="B5CEA8"/>
          <w:sz w:val="21"/>
          <w:szCs w:val="21"/>
          <w:lang w:eastAsia="pt-BR"/>
        </w:rPr>
        <w:t>2</w:t>
      </w:r>
      <w:r w:rsidRPr="00FC6CE7">
        <w:rPr>
          <w:rFonts w:ascii="Consolas" w:eastAsia="Times New Roman" w:hAnsi="Consolas" w:cs="Consolas"/>
          <w:color w:val="D4D4D4"/>
          <w:sz w:val="21"/>
          <w:szCs w:val="21"/>
          <w:lang w:eastAsia="pt-BR"/>
        </w:rPr>
        <w:t>,</w:t>
      </w:r>
      <w:r w:rsidRPr="00FC6CE7">
        <w:rPr>
          <w:rFonts w:ascii="Consolas" w:eastAsia="Times New Roman" w:hAnsi="Consolas" w:cs="Consolas"/>
          <w:color w:val="B5CEA8"/>
          <w:sz w:val="21"/>
          <w:szCs w:val="21"/>
          <w:lang w:eastAsia="pt-BR"/>
        </w:rPr>
        <w:t>3</w:t>
      </w:r>
      <w:r w:rsidRPr="00FC6CE7">
        <w:rPr>
          <w:rFonts w:ascii="Consolas" w:eastAsia="Times New Roman" w:hAnsi="Consolas" w:cs="Consolas"/>
          <w:color w:val="D4D4D4"/>
          <w:sz w:val="21"/>
          <w:szCs w:val="21"/>
          <w:lang w:eastAsia="pt-BR"/>
        </w:rPr>
        <w:t>)</w:t>
      </w:r>
    </w:p>
    <w:p w14:paraId="2E1A8E32" w14:textId="77777777" w:rsidR="00781C6B" w:rsidRPr="00FC6CE7"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4BCDF2A6"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6A9955"/>
          <w:sz w:val="21"/>
          <w:szCs w:val="21"/>
          <w:lang w:eastAsia="pt-BR"/>
        </w:rPr>
        <w:t>//Função com retorno de valor</w:t>
      </w:r>
    </w:p>
    <w:p w14:paraId="36E2A605"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p>
    <w:p w14:paraId="3007CDE2" w14:textId="77777777" w:rsidR="00FC6CE7" w:rsidRPr="00E227B4" w:rsidRDefault="00FC6CE7" w:rsidP="00FC6CE7">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569CD6"/>
          <w:sz w:val="21"/>
          <w:szCs w:val="21"/>
          <w:lang w:val="en-US" w:eastAsia="pt-BR"/>
        </w:rPr>
        <w:t>function</w:t>
      </w:r>
      <w:r w:rsidRPr="00E227B4">
        <w:rPr>
          <w:rFonts w:ascii="Consolas" w:eastAsia="Times New Roman" w:hAnsi="Consolas" w:cs="Consolas"/>
          <w:color w:val="D4D4D4"/>
          <w:sz w:val="21"/>
          <w:szCs w:val="21"/>
          <w:lang w:val="en-US" w:eastAsia="pt-BR"/>
        </w:rPr>
        <w:t> </w:t>
      </w:r>
      <w:proofErr w:type="gramStart"/>
      <w:r w:rsidRPr="00E227B4">
        <w:rPr>
          <w:rFonts w:ascii="Consolas" w:eastAsia="Times New Roman" w:hAnsi="Consolas" w:cs="Consolas"/>
          <w:color w:val="DCDCAA"/>
          <w:sz w:val="21"/>
          <w:szCs w:val="21"/>
          <w:lang w:val="en-US" w:eastAsia="pt-BR"/>
        </w:rPr>
        <w:t>soma</w:t>
      </w:r>
      <w:r w:rsidRPr="00E227B4">
        <w:rPr>
          <w:rFonts w:ascii="Consolas" w:eastAsia="Times New Roman" w:hAnsi="Consolas" w:cs="Consolas"/>
          <w:color w:val="D4D4D4"/>
          <w:sz w:val="21"/>
          <w:szCs w:val="21"/>
          <w:lang w:val="en-US" w:eastAsia="pt-BR"/>
        </w:rPr>
        <w:t>(</w:t>
      </w:r>
      <w:proofErr w:type="spellStart"/>
      <w:proofErr w:type="gramEnd"/>
      <w:r w:rsidRPr="00E227B4">
        <w:rPr>
          <w:rFonts w:ascii="Consolas" w:eastAsia="Times New Roman" w:hAnsi="Consolas" w:cs="Consolas"/>
          <w:color w:val="9CDCFE"/>
          <w:sz w:val="21"/>
          <w:szCs w:val="21"/>
          <w:lang w:val="en-US" w:eastAsia="pt-BR"/>
        </w:rPr>
        <w:t>a</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b</w:t>
      </w:r>
      <w:proofErr w:type="spell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B5CEA8"/>
          <w:sz w:val="21"/>
          <w:szCs w:val="21"/>
          <w:lang w:val="en-US" w:eastAsia="pt-BR"/>
        </w:rPr>
        <w:t>0</w:t>
      </w:r>
      <w:r w:rsidRPr="00E227B4">
        <w:rPr>
          <w:rFonts w:ascii="Consolas" w:eastAsia="Times New Roman" w:hAnsi="Consolas" w:cs="Consolas"/>
          <w:color w:val="D4D4D4"/>
          <w:sz w:val="21"/>
          <w:szCs w:val="21"/>
          <w:lang w:val="en-US" w:eastAsia="pt-BR"/>
        </w:rPr>
        <w:t>) {</w:t>
      </w:r>
    </w:p>
    <w:p w14:paraId="36721631" w14:textId="77777777" w:rsidR="00FC6CE7" w:rsidRPr="00E227B4" w:rsidRDefault="00FC6CE7" w:rsidP="00FC6CE7">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C586C0"/>
          <w:sz w:val="21"/>
          <w:szCs w:val="21"/>
          <w:lang w:val="en-US" w:eastAsia="pt-BR"/>
        </w:rPr>
        <w:t>return</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val="en-US" w:eastAsia="pt-BR"/>
        </w:rPr>
        <w:t>a</w:t>
      </w:r>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9CDCFE"/>
          <w:sz w:val="21"/>
          <w:szCs w:val="21"/>
          <w:lang w:val="en-US" w:eastAsia="pt-BR"/>
        </w:rPr>
        <w:t>b</w:t>
      </w:r>
    </w:p>
    <w:p w14:paraId="51CA2D64"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D4D4D4"/>
          <w:sz w:val="21"/>
          <w:szCs w:val="21"/>
          <w:lang w:eastAsia="pt-BR"/>
        </w:rPr>
        <w:t>}</w:t>
      </w:r>
    </w:p>
    <w:p w14:paraId="543C3C21"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p>
    <w:p w14:paraId="25DB9FEC" w14:textId="77777777" w:rsidR="00FC6CE7" w:rsidRPr="00FC6CE7" w:rsidRDefault="00FC6CE7" w:rsidP="00FC6CE7">
      <w:pPr>
        <w:shd w:val="clear" w:color="auto" w:fill="1E1E1E"/>
        <w:spacing w:after="0" w:line="285" w:lineRule="atLeast"/>
        <w:rPr>
          <w:rFonts w:ascii="Consolas" w:eastAsia="Times New Roman" w:hAnsi="Consolas" w:cs="Consolas"/>
          <w:color w:val="D4D4D4"/>
          <w:sz w:val="21"/>
          <w:szCs w:val="21"/>
          <w:lang w:eastAsia="pt-BR"/>
        </w:rPr>
      </w:pPr>
      <w:r w:rsidRPr="00FC6CE7">
        <w:rPr>
          <w:rFonts w:ascii="Consolas" w:eastAsia="Times New Roman" w:hAnsi="Consolas" w:cs="Consolas"/>
          <w:color w:val="9CDCFE"/>
          <w:sz w:val="21"/>
          <w:szCs w:val="21"/>
          <w:lang w:eastAsia="pt-BR"/>
        </w:rPr>
        <w:t>console</w:t>
      </w:r>
      <w:r w:rsidRPr="00FC6CE7">
        <w:rPr>
          <w:rFonts w:ascii="Consolas" w:eastAsia="Times New Roman" w:hAnsi="Consolas" w:cs="Consolas"/>
          <w:color w:val="D4D4D4"/>
          <w:sz w:val="21"/>
          <w:szCs w:val="21"/>
          <w:lang w:eastAsia="pt-BR"/>
        </w:rPr>
        <w:t>.</w:t>
      </w:r>
      <w:r w:rsidRPr="00FC6CE7">
        <w:rPr>
          <w:rFonts w:ascii="Consolas" w:eastAsia="Times New Roman" w:hAnsi="Consolas" w:cs="Consolas"/>
          <w:color w:val="DCDCAA"/>
          <w:sz w:val="21"/>
          <w:szCs w:val="21"/>
          <w:lang w:eastAsia="pt-BR"/>
        </w:rPr>
        <w:t>log</w:t>
      </w:r>
      <w:r w:rsidRPr="00FC6CE7">
        <w:rPr>
          <w:rFonts w:ascii="Consolas" w:eastAsia="Times New Roman" w:hAnsi="Consolas" w:cs="Consolas"/>
          <w:color w:val="D4D4D4"/>
          <w:sz w:val="21"/>
          <w:szCs w:val="21"/>
          <w:lang w:eastAsia="pt-BR"/>
        </w:rPr>
        <w:t>(</w:t>
      </w:r>
      <w:proofErr w:type="gramStart"/>
      <w:r w:rsidRPr="00FC6CE7">
        <w:rPr>
          <w:rFonts w:ascii="Consolas" w:eastAsia="Times New Roman" w:hAnsi="Consolas" w:cs="Consolas"/>
          <w:color w:val="DCDCAA"/>
          <w:sz w:val="21"/>
          <w:szCs w:val="21"/>
          <w:lang w:eastAsia="pt-BR"/>
        </w:rPr>
        <w:t>soma</w:t>
      </w:r>
      <w:r w:rsidRPr="00FC6CE7">
        <w:rPr>
          <w:rFonts w:ascii="Consolas" w:eastAsia="Times New Roman" w:hAnsi="Consolas" w:cs="Consolas"/>
          <w:color w:val="D4D4D4"/>
          <w:sz w:val="21"/>
          <w:szCs w:val="21"/>
          <w:lang w:eastAsia="pt-BR"/>
        </w:rPr>
        <w:t>(</w:t>
      </w:r>
      <w:proofErr w:type="gramEnd"/>
      <w:r w:rsidRPr="00FC6CE7">
        <w:rPr>
          <w:rFonts w:ascii="Consolas" w:eastAsia="Times New Roman" w:hAnsi="Consolas" w:cs="Consolas"/>
          <w:color w:val="B5CEA8"/>
          <w:sz w:val="21"/>
          <w:szCs w:val="21"/>
          <w:lang w:eastAsia="pt-BR"/>
        </w:rPr>
        <w:t>3</w:t>
      </w:r>
      <w:r w:rsidRPr="00FC6CE7">
        <w:rPr>
          <w:rFonts w:ascii="Consolas" w:eastAsia="Times New Roman" w:hAnsi="Consolas" w:cs="Consolas"/>
          <w:color w:val="D4D4D4"/>
          <w:sz w:val="21"/>
          <w:szCs w:val="21"/>
          <w:lang w:eastAsia="pt-BR"/>
        </w:rPr>
        <w:t>,</w:t>
      </w:r>
      <w:r w:rsidRPr="00FC6CE7">
        <w:rPr>
          <w:rFonts w:ascii="Consolas" w:eastAsia="Times New Roman" w:hAnsi="Consolas" w:cs="Consolas"/>
          <w:color w:val="B5CEA8"/>
          <w:sz w:val="21"/>
          <w:szCs w:val="21"/>
          <w:lang w:eastAsia="pt-BR"/>
        </w:rPr>
        <w:t>5</w:t>
      </w:r>
      <w:r w:rsidRPr="00FC6CE7">
        <w:rPr>
          <w:rFonts w:ascii="Consolas" w:eastAsia="Times New Roman" w:hAnsi="Consolas" w:cs="Consolas"/>
          <w:color w:val="D4D4D4"/>
          <w:sz w:val="21"/>
          <w:szCs w:val="21"/>
          <w:lang w:eastAsia="pt-BR"/>
        </w:rPr>
        <w:t>))</w:t>
      </w:r>
    </w:p>
    <w:p w14:paraId="7592E3B8" w14:textId="77777777" w:rsidR="00FC6CE7" w:rsidRDefault="00FC6CE7" w:rsidP="008949FA"/>
    <w:p w14:paraId="1F36F285" w14:textId="77777777" w:rsidR="00781C6B" w:rsidRDefault="00781C6B" w:rsidP="008949FA"/>
    <w:p w14:paraId="1A02A8B8"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6A9955"/>
          <w:sz w:val="21"/>
          <w:szCs w:val="21"/>
          <w:lang w:eastAsia="pt-BR"/>
        </w:rPr>
        <w:t>//Armazenamento de uma função dentro de uma variável</w:t>
      </w:r>
    </w:p>
    <w:p w14:paraId="730F4A7F"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2CA9D80F"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roofErr w:type="spellStart"/>
      <w:r w:rsidRPr="00781C6B">
        <w:rPr>
          <w:rFonts w:ascii="Consolas" w:eastAsia="Times New Roman" w:hAnsi="Consolas" w:cs="Consolas"/>
          <w:color w:val="569CD6"/>
          <w:sz w:val="21"/>
          <w:szCs w:val="21"/>
          <w:lang w:eastAsia="pt-BR"/>
        </w:rPr>
        <w:t>const</w:t>
      </w:r>
      <w:proofErr w:type="spellEnd"/>
      <w:r w:rsidRPr="00781C6B">
        <w:rPr>
          <w:rFonts w:ascii="Consolas" w:eastAsia="Times New Roman" w:hAnsi="Consolas" w:cs="Consolas"/>
          <w:color w:val="D4D4D4"/>
          <w:sz w:val="21"/>
          <w:szCs w:val="21"/>
          <w:lang w:eastAsia="pt-BR"/>
        </w:rPr>
        <w:t> </w:t>
      </w:r>
      <w:proofErr w:type="spellStart"/>
      <w:r w:rsidRPr="00781C6B">
        <w:rPr>
          <w:rFonts w:ascii="Consolas" w:eastAsia="Times New Roman" w:hAnsi="Consolas" w:cs="Consolas"/>
          <w:color w:val="DCDCAA"/>
          <w:sz w:val="21"/>
          <w:szCs w:val="21"/>
          <w:lang w:eastAsia="pt-BR"/>
        </w:rPr>
        <w:t>imprimoSoma</w:t>
      </w:r>
      <w:proofErr w:type="spellEnd"/>
      <w:r w:rsidRPr="00781C6B">
        <w:rPr>
          <w:rFonts w:ascii="Consolas" w:eastAsia="Times New Roman" w:hAnsi="Consolas" w:cs="Consolas"/>
          <w:color w:val="D4D4D4"/>
          <w:sz w:val="21"/>
          <w:szCs w:val="21"/>
          <w:lang w:eastAsia="pt-BR"/>
        </w:rPr>
        <w:t> = </w:t>
      </w:r>
      <w:proofErr w:type="spellStart"/>
      <w:r w:rsidRPr="00781C6B">
        <w:rPr>
          <w:rFonts w:ascii="Consolas" w:eastAsia="Times New Roman" w:hAnsi="Consolas" w:cs="Consolas"/>
          <w:color w:val="569CD6"/>
          <w:sz w:val="21"/>
          <w:szCs w:val="21"/>
          <w:lang w:eastAsia="pt-BR"/>
        </w:rPr>
        <w:t>function</w:t>
      </w:r>
      <w:proofErr w:type="spellEnd"/>
      <w:r w:rsidRPr="00781C6B">
        <w:rPr>
          <w:rFonts w:ascii="Consolas" w:eastAsia="Times New Roman" w:hAnsi="Consolas" w:cs="Consolas"/>
          <w:color w:val="D4D4D4"/>
          <w:sz w:val="21"/>
          <w:szCs w:val="21"/>
          <w:lang w:eastAsia="pt-BR"/>
        </w:rPr>
        <w:t> (</w:t>
      </w:r>
      <w:proofErr w:type="spellStart"/>
      <w:proofErr w:type="gramStart"/>
      <w:r w:rsidRPr="00781C6B">
        <w:rPr>
          <w:rFonts w:ascii="Consolas" w:eastAsia="Times New Roman" w:hAnsi="Consolas" w:cs="Consolas"/>
          <w:color w:val="9CDCFE"/>
          <w:sz w:val="21"/>
          <w:szCs w:val="21"/>
          <w:lang w:eastAsia="pt-BR"/>
        </w:rPr>
        <w:t>a</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9CDCFE"/>
          <w:sz w:val="21"/>
          <w:szCs w:val="21"/>
          <w:lang w:eastAsia="pt-BR"/>
        </w:rPr>
        <w:t>b</w:t>
      </w:r>
      <w:proofErr w:type="spellEnd"/>
      <w:proofErr w:type="gramEnd"/>
      <w:r w:rsidRPr="00781C6B">
        <w:rPr>
          <w:rFonts w:ascii="Consolas" w:eastAsia="Times New Roman" w:hAnsi="Consolas" w:cs="Consolas"/>
          <w:color w:val="D4D4D4"/>
          <w:sz w:val="21"/>
          <w:szCs w:val="21"/>
          <w:lang w:eastAsia="pt-BR"/>
        </w:rPr>
        <w:t>) {</w:t>
      </w:r>
    </w:p>
    <w:p w14:paraId="0AD27CE9"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D4D4D4"/>
          <w:sz w:val="21"/>
          <w:szCs w:val="21"/>
          <w:lang w:eastAsia="pt-BR"/>
        </w:rPr>
        <w:t>    </w:t>
      </w:r>
      <w:r w:rsidRPr="00781C6B">
        <w:rPr>
          <w:rFonts w:ascii="Consolas" w:eastAsia="Times New Roman" w:hAnsi="Consolas" w:cs="Consolas"/>
          <w:color w:val="9CDCFE"/>
          <w:sz w:val="21"/>
          <w:szCs w:val="21"/>
          <w:lang w:eastAsia="pt-BR"/>
        </w:rPr>
        <w:t>console</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DCDCAA"/>
          <w:sz w:val="21"/>
          <w:szCs w:val="21"/>
          <w:lang w:eastAsia="pt-BR"/>
        </w:rPr>
        <w:t>log</w:t>
      </w:r>
      <w:r w:rsidRPr="00781C6B">
        <w:rPr>
          <w:rFonts w:ascii="Consolas" w:eastAsia="Times New Roman" w:hAnsi="Consolas" w:cs="Consolas"/>
          <w:color w:val="D4D4D4"/>
          <w:sz w:val="21"/>
          <w:szCs w:val="21"/>
          <w:lang w:eastAsia="pt-BR"/>
        </w:rPr>
        <w:t>(</w:t>
      </w:r>
      <w:proofErr w:type="spellStart"/>
      <w:r w:rsidRPr="00781C6B">
        <w:rPr>
          <w:rFonts w:ascii="Consolas" w:eastAsia="Times New Roman" w:hAnsi="Consolas" w:cs="Consolas"/>
          <w:color w:val="9CDCFE"/>
          <w:sz w:val="21"/>
          <w:szCs w:val="21"/>
          <w:lang w:eastAsia="pt-BR"/>
        </w:rPr>
        <w:t>a</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9CDCFE"/>
          <w:sz w:val="21"/>
          <w:szCs w:val="21"/>
          <w:lang w:eastAsia="pt-BR"/>
        </w:rPr>
        <w:t>b</w:t>
      </w:r>
      <w:proofErr w:type="spellEnd"/>
      <w:r w:rsidRPr="00781C6B">
        <w:rPr>
          <w:rFonts w:ascii="Consolas" w:eastAsia="Times New Roman" w:hAnsi="Consolas" w:cs="Consolas"/>
          <w:color w:val="D4D4D4"/>
          <w:sz w:val="21"/>
          <w:szCs w:val="21"/>
          <w:lang w:eastAsia="pt-BR"/>
        </w:rPr>
        <w:t>)</w:t>
      </w:r>
    </w:p>
    <w:p w14:paraId="480EB8BB"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77D1BFB6"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D4D4D4"/>
          <w:sz w:val="21"/>
          <w:szCs w:val="21"/>
          <w:lang w:eastAsia="pt-BR"/>
        </w:rPr>
        <w:t>}</w:t>
      </w:r>
    </w:p>
    <w:p w14:paraId="44B4AAE5"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620CDDBE"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781C6B">
        <w:rPr>
          <w:rFonts w:ascii="Consolas" w:eastAsia="Times New Roman" w:hAnsi="Consolas" w:cs="Consolas"/>
          <w:color w:val="DCDCAA"/>
          <w:sz w:val="21"/>
          <w:szCs w:val="21"/>
          <w:lang w:eastAsia="pt-BR"/>
        </w:rPr>
        <w:t>imprimoSoma</w:t>
      </w:r>
      <w:proofErr w:type="spellEnd"/>
      <w:r w:rsidRPr="00781C6B">
        <w:rPr>
          <w:rFonts w:ascii="Consolas" w:eastAsia="Times New Roman" w:hAnsi="Consolas" w:cs="Consolas"/>
          <w:color w:val="D4D4D4"/>
          <w:sz w:val="21"/>
          <w:szCs w:val="21"/>
          <w:lang w:eastAsia="pt-BR"/>
        </w:rPr>
        <w:t>(</w:t>
      </w:r>
      <w:proofErr w:type="gramEnd"/>
      <w:r w:rsidRPr="00781C6B">
        <w:rPr>
          <w:rFonts w:ascii="Consolas" w:eastAsia="Times New Roman" w:hAnsi="Consolas" w:cs="Consolas"/>
          <w:color w:val="B5CEA8"/>
          <w:sz w:val="21"/>
          <w:szCs w:val="21"/>
          <w:lang w:eastAsia="pt-BR"/>
        </w:rPr>
        <w:t>2</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B5CEA8"/>
          <w:sz w:val="21"/>
          <w:szCs w:val="21"/>
          <w:lang w:eastAsia="pt-BR"/>
        </w:rPr>
        <w:t>3</w:t>
      </w:r>
      <w:r w:rsidRPr="00781C6B">
        <w:rPr>
          <w:rFonts w:ascii="Consolas" w:eastAsia="Times New Roman" w:hAnsi="Consolas" w:cs="Consolas"/>
          <w:color w:val="D4D4D4"/>
          <w:sz w:val="21"/>
          <w:szCs w:val="21"/>
          <w:lang w:eastAsia="pt-BR"/>
        </w:rPr>
        <w:t>)</w:t>
      </w:r>
    </w:p>
    <w:p w14:paraId="22A3B7F6" w14:textId="77777777" w:rsidR="00781C6B" w:rsidRDefault="00781C6B" w:rsidP="008949FA"/>
    <w:p w14:paraId="7DD52E75"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6A9955"/>
          <w:sz w:val="21"/>
          <w:szCs w:val="21"/>
          <w:lang w:eastAsia="pt-BR"/>
        </w:rPr>
        <w:lastRenderedPageBreak/>
        <w:t>//Função Arrow</w:t>
      </w:r>
    </w:p>
    <w:p w14:paraId="76643364"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7D146AF3" w14:textId="77777777" w:rsidR="00781C6B" w:rsidRPr="00E227B4" w:rsidRDefault="00781C6B" w:rsidP="00781C6B">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569CD6"/>
          <w:sz w:val="21"/>
          <w:szCs w:val="21"/>
          <w:lang w:val="en-US" w:eastAsia="pt-BR"/>
        </w:rPr>
        <w:t>const</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DCDCAA"/>
          <w:sz w:val="21"/>
          <w:szCs w:val="21"/>
          <w:lang w:val="en-US" w:eastAsia="pt-BR"/>
        </w:rPr>
        <w:t>soma</w:t>
      </w:r>
      <w:r w:rsidRPr="00E227B4">
        <w:rPr>
          <w:rFonts w:ascii="Consolas" w:eastAsia="Times New Roman" w:hAnsi="Consolas" w:cs="Consolas"/>
          <w:color w:val="D4D4D4"/>
          <w:sz w:val="21"/>
          <w:szCs w:val="21"/>
          <w:lang w:val="en-US" w:eastAsia="pt-BR"/>
        </w:rPr>
        <w:t> = (</w:t>
      </w:r>
      <w:proofErr w:type="spellStart"/>
      <w:proofErr w:type="gramStart"/>
      <w:r w:rsidRPr="00E227B4">
        <w:rPr>
          <w:rFonts w:ascii="Consolas" w:eastAsia="Times New Roman" w:hAnsi="Consolas" w:cs="Consolas"/>
          <w:color w:val="9CDCFE"/>
          <w:sz w:val="21"/>
          <w:szCs w:val="21"/>
          <w:lang w:val="en-US" w:eastAsia="pt-BR"/>
        </w:rPr>
        <w:t>a</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b</w:t>
      </w:r>
      <w:proofErr w:type="spellEnd"/>
      <w:proofErr w:type="gramEnd"/>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=&gt;</w:t>
      </w:r>
      <w:r w:rsidRPr="00E227B4">
        <w:rPr>
          <w:rFonts w:ascii="Consolas" w:eastAsia="Times New Roman" w:hAnsi="Consolas" w:cs="Consolas"/>
          <w:color w:val="D4D4D4"/>
          <w:sz w:val="21"/>
          <w:szCs w:val="21"/>
          <w:lang w:val="en-US" w:eastAsia="pt-BR"/>
        </w:rPr>
        <w:t> {</w:t>
      </w:r>
    </w:p>
    <w:p w14:paraId="1357F493" w14:textId="77777777" w:rsidR="00781C6B" w:rsidRPr="00E227B4" w:rsidRDefault="00781C6B" w:rsidP="00781C6B">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C586C0"/>
          <w:sz w:val="21"/>
          <w:szCs w:val="21"/>
          <w:lang w:val="en-US" w:eastAsia="pt-BR"/>
        </w:rPr>
        <w:t>return</w:t>
      </w:r>
      <w:r w:rsidRPr="00E227B4">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9CDCFE"/>
          <w:sz w:val="21"/>
          <w:szCs w:val="21"/>
          <w:lang w:val="en-US" w:eastAsia="pt-BR"/>
        </w:rPr>
        <w:t>a</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b</w:t>
      </w:r>
      <w:proofErr w:type="spellEnd"/>
    </w:p>
    <w:p w14:paraId="304E6E77"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D4D4D4"/>
          <w:sz w:val="21"/>
          <w:szCs w:val="21"/>
          <w:lang w:eastAsia="pt-BR"/>
        </w:rPr>
        <w:t>}</w:t>
      </w:r>
    </w:p>
    <w:p w14:paraId="4BF09483"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p>
    <w:p w14:paraId="677E31CA" w14:textId="77777777" w:rsidR="00781C6B" w:rsidRPr="00781C6B" w:rsidRDefault="00781C6B" w:rsidP="00781C6B">
      <w:pPr>
        <w:shd w:val="clear" w:color="auto" w:fill="1E1E1E"/>
        <w:spacing w:after="0" w:line="285" w:lineRule="atLeast"/>
        <w:rPr>
          <w:rFonts w:ascii="Consolas" w:eastAsia="Times New Roman" w:hAnsi="Consolas" w:cs="Consolas"/>
          <w:color w:val="D4D4D4"/>
          <w:sz w:val="21"/>
          <w:szCs w:val="21"/>
          <w:lang w:eastAsia="pt-BR"/>
        </w:rPr>
      </w:pPr>
      <w:r w:rsidRPr="00781C6B">
        <w:rPr>
          <w:rFonts w:ascii="Consolas" w:eastAsia="Times New Roman" w:hAnsi="Consolas" w:cs="Consolas"/>
          <w:color w:val="9CDCFE"/>
          <w:sz w:val="21"/>
          <w:szCs w:val="21"/>
          <w:lang w:eastAsia="pt-BR"/>
        </w:rPr>
        <w:t>console</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DCDCAA"/>
          <w:sz w:val="21"/>
          <w:szCs w:val="21"/>
          <w:lang w:eastAsia="pt-BR"/>
        </w:rPr>
        <w:t>log</w:t>
      </w:r>
      <w:r w:rsidRPr="00781C6B">
        <w:rPr>
          <w:rFonts w:ascii="Consolas" w:eastAsia="Times New Roman" w:hAnsi="Consolas" w:cs="Consolas"/>
          <w:color w:val="D4D4D4"/>
          <w:sz w:val="21"/>
          <w:szCs w:val="21"/>
          <w:lang w:eastAsia="pt-BR"/>
        </w:rPr>
        <w:t>(</w:t>
      </w:r>
      <w:proofErr w:type="gramStart"/>
      <w:r w:rsidRPr="00781C6B">
        <w:rPr>
          <w:rFonts w:ascii="Consolas" w:eastAsia="Times New Roman" w:hAnsi="Consolas" w:cs="Consolas"/>
          <w:color w:val="DCDCAA"/>
          <w:sz w:val="21"/>
          <w:szCs w:val="21"/>
          <w:lang w:eastAsia="pt-BR"/>
        </w:rPr>
        <w:t>soma</w:t>
      </w:r>
      <w:r w:rsidRPr="00781C6B">
        <w:rPr>
          <w:rFonts w:ascii="Consolas" w:eastAsia="Times New Roman" w:hAnsi="Consolas" w:cs="Consolas"/>
          <w:color w:val="D4D4D4"/>
          <w:sz w:val="21"/>
          <w:szCs w:val="21"/>
          <w:lang w:eastAsia="pt-BR"/>
        </w:rPr>
        <w:t>(</w:t>
      </w:r>
      <w:proofErr w:type="gramEnd"/>
      <w:r w:rsidRPr="00781C6B">
        <w:rPr>
          <w:rFonts w:ascii="Consolas" w:eastAsia="Times New Roman" w:hAnsi="Consolas" w:cs="Consolas"/>
          <w:color w:val="B5CEA8"/>
          <w:sz w:val="21"/>
          <w:szCs w:val="21"/>
          <w:lang w:eastAsia="pt-BR"/>
        </w:rPr>
        <w:t>2</w:t>
      </w:r>
      <w:r w:rsidRPr="00781C6B">
        <w:rPr>
          <w:rFonts w:ascii="Consolas" w:eastAsia="Times New Roman" w:hAnsi="Consolas" w:cs="Consolas"/>
          <w:color w:val="D4D4D4"/>
          <w:sz w:val="21"/>
          <w:szCs w:val="21"/>
          <w:lang w:eastAsia="pt-BR"/>
        </w:rPr>
        <w:t>,</w:t>
      </w:r>
      <w:r w:rsidRPr="00781C6B">
        <w:rPr>
          <w:rFonts w:ascii="Consolas" w:eastAsia="Times New Roman" w:hAnsi="Consolas" w:cs="Consolas"/>
          <w:color w:val="B5CEA8"/>
          <w:sz w:val="21"/>
          <w:szCs w:val="21"/>
          <w:lang w:eastAsia="pt-BR"/>
        </w:rPr>
        <w:t>3</w:t>
      </w:r>
      <w:r w:rsidRPr="00781C6B">
        <w:rPr>
          <w:rFonts w:ascii="Consolas" w:eastAsia="Times New Roman" w:hAnsi="Consolas" w:cs="Consolas"/>
          <w:color w:val="D4D4D4"/>
          <w:sz w:val="21"/>
          <w:szCs w:val="21"/>
          <w:lang w:eastAsia="pt-BR"/>
        </w:rPr>
        <w:t>))</w:t>
      </w:r>
    </w:p>
    <w:p w14:paraId="6F49082B" w14:textId="77777777" w:rsidR="00781C6B" w:rsidRDefault="00781C6B" w:rsidP="008949FA">
      <w:r>
        <w:t>Na função Arrow acima, nós já atribuímos a uma constante a função sem utilização da palavra “</w:t>
      </w:r>
      <w:proofErr w:type="spellStart"/>
      <w:r>
        <w:t>function</w:t>
      </w:r>
      <w:proofErr w:type="spellEnd"/>
      <w:r>
        <w:t>”, somente colocando os parâmetros e o processamento do dado após os colchetes.</w:t>
      </w:r>
    </w:p>
    <w:p w14:paraId="5FCB4824" w14:textId="77777777" w:rsidR="00CC570C" w:rsidRDefault="00CC570C" w:rsidP="008949FA"/>
    <w:p w14:paraId="149B63EC" w14:textId="77777777" w:rsidR="00CF0E7D" w:rsidRPr="00CF0E7D" w:rsidRDefault="00CF0E7D" w:rsidP="00CF0E7D">
      <w:pPr>
        <w:pStyle w:val="PargrafodaLista"/>
        <w:numPr>
          <w:ilvl w:val="0"/>
          <w:numId w:val="1"/>
        </w:numPr>
      </w:pPr>
      <w:r>
        <w:rPr>
          <w:b/>
          <w:sz w:val="24"/>
        </w:rPr>
        <w:t>Declarações de variáveis com VAR:</w:t>
      </w:r>
    </w:p>
    <w:p w14:paraId="28551C38" w14:textId="77777777" w:rsidR="00CF0E7D" w:rsidRDefault="00CF0E7D" w:rsidP="00CF0E7D">
      <w:r>
        <w:t>Quando se define uma variável “var” dentro de uma função, o escopo dela, ou seja, onde ela funcionará, será somente dentro desta função. O código abaixo dará errado pois ela está sendo executada fora de seu escopo:</w:t>
      </w:r>
    </w:p>
    <w:p w14:paraId="64284EC2" w14:textId="77777777" w:rsidR="00CF0E7D" w:rsidRPr="00CF0E7D" w:rsidRDefault="00CF0E7D" w:rsidP="00CF0E7D">
      <w:pPr>
        <w:shd w:val="clear" w:color="auto" w:fill="1E1E1E"/>
        <w:spacing w:after="0" w:line="285" w:lineRule="atLeast"/>
        <w:rPr>
          <w:rFonts w:ascii="Consolas" w:eastAsia="Times New Roman" w:hAnsi="Consolas" w:cs="Consolas"/>
          <w:color w:val="D4D4D4"/>
          <w:sz w:val="21"/>
          <w:szCs w:val="21"/>
          <w:lang w:val="en-US" w:eastAsia="pt-BR"/>
        </w:rPr>
      </w:pPr>
      <w:r w:rsidRPr="00CF0E7D">
        <w:rPr>
          <w:rFonts w:ascii="Consolas" w:eastAsia="Times New Roman" w:hAnsi="Consolas" w:cs="Consolas"/>
          <w:color w:val="569CD6"/>
          <w:sz w:val="21"/>
          <w:szCs w:val="21"/>
          <w:lang w:val="en-US" w:eastAsia="pt-BR"/>
        </w:rPr>
        <w:t>function</w:t>
      </w:r>
      <w:r w:rsidRPr="00CF0E7D">
        <w:rPr>
          <w:rFonts w:ascii="Consolas" w:eastAsia="Times New Roman" w:hAnsi="Consolas" w:cs="Consolas"/>
          <w:color w:val="D4D4D4"/>
          <w:sz w:val="21"/>
          <w:szCs w:val="21"/>
          <w:lang w:val="en-US" w:eastAsia="pt-BR"/>
        </w:rPr>
        <w:t> </w:t>
      </w:r>
      <w:r w:rsidRPr="00CF0E7D">
        <w:rPr>
          <w:rFonts w:ascii="Consolas" w:eastAsia="Times New Roman" w:hAnsi="Consolas" w:cs="Consolas"/>
          <w:color w:val="DCDCAA"/>
          <w:sz w:val="21"/>
          <w:szCs w:val="21"/>
          <w:lang w:val="en-US" w:eastAsia="pt-BR"/>
        </w:rPr>
        <w:t>teste</w:t>
      </w:r>
      <w:r w:rsidRPr="00CF0E7D">
        <w:rPr>
          <w:rFonts w:ascii="Consolas" w:eastAsia="Times New Roman" w:hAnsi="Consolas" w:cs="Consolas"/>
          <w:color w:val="D4D4D4"/>
          <w:sz w:val="21"/>
          <w:szCs w:val="21"/>
          <w:lang w:val="en-US" w:eastAsia="pt-BR"/>
        </w:rPr>
        <w:t> () {</w:t>
      </w:r>
    </w:p>
    <w:p w14:paraId="79624E13" w14:textId="77777777" w:rsidR="00CF0E7D" w:rsidRPr="00CF0E7D" w:rsidRDefault="00CF0E7D" w:rsidP="00CF0E7D">
      <w:pPr>
        <w:shd w:val="clear" w:color="auto" w:fill="1E1E1E"/>
        <w:spacing w:after="0" w:line="285" w:lineRule="atLeast"/>
        <w:rPr>
          <w:rFonts w:ascii="Consolas" w:eastAsia="Times New Roman" w:hAnsi="Consolas" w:cs="Consolas"/>
          <w:color w:val="D4D4D4"/>
          <w:sz w:val="21"/>
          <w:szCs w:val="21"/>
          <w:lang w:val="en-US" w:eastAsia="pt-BR"/>
        </w:rPr>
      </w:pPr>
      <w:r w:rsidRPr="00CF0E7D">
        <w:rPr>
          <w:rFonts w:ascii="Consolas" w:eastAsia="Times New Roman" w:hAnsi="Consolas" w:cs="Consolas"/>
          <w:color w:val="D4D4D4"/>
          <w:sz w:val="21"/>
          <w:szCs w:val="21"/>
          <w:lang w:val="en-US" w:eastAsia="pt-BR"/>
        </w:rPr>
        <w:t>    </w:t>
      </w:r>
      <w:r w:rsidRPr="00CF0E7D">
        <w:rPr>
          <w:rFonts w:ascii="Consolas" w:eastAsia="Times New Roman" w:hAnsi="Consolas" w:cs="Consolas"/>
          <w:color w:val="569CD6"/>
          <w:sz w:val="21"/>
          <w:szCs w:val="21"/>
          <w:lang w:val="en-US" w:eastAsia="pt-BR"/>
        </w:rPr>
        <w:t>var</w:t>
      </w:r>
      <w:r w:rsidRPr="00CF0E7D">
        <w:rPr>
          <w:rFonts w:ascii="Consolas" w:eastAsia="Times New Roman" w:hAnsi="Consolas" w:cs="Consolas"/>
          <w:color w:val="D4D4D4"/>
          <w:sz w:val="21"/>
          <w:szCs w:val="21"/>
          <w:lang w:val="en-US" w:eastAsia="pt-BR"/>
        </w:rPr>
        <w:t> </w:t>
      </w:r>
      <w:r w:rsidRPr="00CF0E7D">
        <w:rPr>
          <w:rFonts w:ascii="Consolas" w:eastAsia="Times New Roman" w:hAnsi="Consolas" w:cs="Consolas"/>
          <w:color w:val="9CDCFE"/>
          <w:sz w:val="21"/>
          <w:szCs w:val="21"/>
          <w:lang w:val="en-US" w:eastAsia="pt-BR"/>
        </w:rPr>
        <w:t>local</w:t>
      </w:r>
      <w:r w:rsidRPr="00CF0E7D">
        <w:rPr>
          <w:rFonts w:ascii="Consolas" w:eastAsia="Times New Roman" w:hAnsi="Consolas" w:cs="Consolas"/>
          <w:color w:val="D4D4D4"/>
          <w:sz w:val="21"/>
          <w:szCs w:val="21"/>
          <w:lang w:val="en-US" w:eastAsia="pt-BR"/>
        </w:rPr>
        <w:t> = </w:t>
      </w:r>
      <w:r w:rsidRPr="00CF0E7D">
        <w:rPr>
          <w:rFonts w:ascii="Consolas" w:eastAsia="Times New Roman" w:hAnsi="Consolas" w:cs="Consolas"/>
          <w:color w:val="B5CEA8"/>
          <w:sz w:val="21"/>
          <w:szCs w:val="21"/>
          <w:lang w:val="en-US" w:eastAsia="pt-BR"/>
        </w:rPr>
        <w:t>123</w:t>
      </w:r>
    </w:p>
    <w:p w14:paraId="4B5A3ACB" w14:textId="77777777" w:rsidR="00CF0E7D" w:rsidRPr="00CF0E7D" w:rsidRDefault="00CF0E7D" w:rsidP="00CF0E7D">
      <w:pPr>
        <w:shd w:val="clear" w:color="auto" w:fill="1E1E1E"/>
        <w:spacing w:after="0" w:line="285" w:lineRule="atLeast"/>
        <w:rPr>
          <w:rFonts w:ascii="Consolas" w:eastAsia="Times New Roman" w:hAnsi="Consolas" w:cs="Consolas"/>
          <w:color w:val="D4D4D4"/>
          <w:sz w:val="21"/>
          <w:szCs w:val="21"/>
          <w:lang w:val="en-US" w:eastAsia="pt-BR"/>
        </w:rPr>
      </w:pPr>
      <w:r w:rsidRPr="00CF0E7D">
        <w:rPr>
          <w:rFonts w:ascii="Consolas" w:eastAsia="Times New Roman" w:hAnsi="Consolas" w:cs="Consolas"/>
          <w:color w:val="D4D4D4"/>
          <w:sz w:val="21"/>
          <w:szCs w:val="21"/>
          <w:lang w:val="en-US" w:eastAsia="pt-BR"/>
        </w:rPr>
        <w:t>}</w:t>
      </w:r>
    </w:p>
    <w:p w14:paraId="5F8E5C61" w14:textId="77777777" w:rsidR="00CF0E7D" w:rsidRPr="00CF0E7D" w:rsidRDefault="00CF0E7D" w:rsidP="00CF0E7D">
      <w:pPr>
        <w:shd w:val="clear" w:color="auto" w:fill="1E1E1E"/>
        <w:spacing w:after="0" w:line="285" w:lineRule="atLeast"/>
        <w:rPr>
          <w:rFonts w:ascii="Consolas" w:eastAsia="Times New Roman" w:hAnsi="Consolas" w:cs="Consolas"/>
          <w:color w:val="D4D4D4"/>
          <w:sz w:val="21"/>
          <w:szCs w:val="21"/>
          <w:lang w:val="en-US" w:eastAsia="pt-BR"/>
        </w:rPr>
      </w:pPr>
    </w:p>
    <w:p w14:paraId="737ADEE2" w14:textId="77777777" w:rsidR="00CF0E7D" w:rsidRPr="009D4DE6" w:rsidRDefault="00CF0E7D" w:rsidP="00CF0E7D">
      <w:pPr>
        <w:shd w:val="clear" w:color="auto" w:fill="1E1E1E"/>
        <w:spacing w:after="0" w:line="285" w:lineRule="atLeast"/>
        <w:rPr>
          <w:rFonts w:ascii="Consolas" w:eastAsia="Times New Roman" w:hAnsi="Consolas" w:cs="Consolas"/>
          <w:color w:val="D4D4D4"/>
          <w:sz w:val="21"/>
          <w:szCs w:val="21"/>
          <w:lang w:val="en-US" w:eastAsia="pt-BR"/>
        </w:rPr>
      </w:pPr>
      <w:r w:rsidRPr="009D4DE6">
        <w:rPr>
          <w:rFonts w:ascii="Consolas" w:eastAsia="Times New Roman" w:hAnsi="Consolas" w:cs="Consolas"/>
          <w:color w:val="9CDCFE"/>
          <w:sz w:val="21"/>
          <w:szCs w:val="21"/>
          <w:lang w:val="en-US" w:eastAsia="pt-BR"/>
        </w:rPr>
        <w:t>console</w:t>
      </w:r>
      <w:r w:rsidRPr="009D4DE6">
        <w:rPr>
          <w:rFonts w:ascii="Consolas" w:eastAsia="Times New Roman" w:hAnsi="Consolas" w:cs="Consolas"/>
          <w:color w:val="D4D4D4"/>
          <w:sz w:val="21"/>
          <w:szCs w:val="21"/>
          <w:lang w:val="en-US" w:eastAsia="pt-BR"/>
        </w:rPr>
        <w:t>.</w:t>
      </w:r>
      <w:r w:rsidRPr="009D4DE6">
        <w:rPr>
          <w:rFonts w:ascii="Consolas" w:eastAsia="Times New Roman" w:hAnsi="Consolas" w:cs="Consolas"/>
          <w:color w:val="DCDCAA"/>
          <w:sz w:val="21"/>
          <w:szCs w:val="21"/>
          <w:lang w:val="en-US" w:eastAsia="pt-BR"/>
        </w:rPr>
        <w:t>log</w:t>
      </w:r>
      <w:r w:rsidRPr="009D4DE6">
        <w:rPr>
          <w:rFonts w:ascii="Consolas" w:eastAsia="Times New Roman" w:hAnsi="Consolas" w:cs="Consolas"/>
          <w:color w:val="D4D4D4"/>
          <w:sz w:val="21"/>
          <w:szCs w:val="21"/>
          <w:lang w:val="en-US" w:eastAsia="pt-BR"/>
        </w:rPr>
        <w:t>(</w:t>
      </w:r>
      <w:r w:rsidRPr="009D4DE6">
        <w:rPr>
          <w:rFonts w:ascii="Consolas" w:eastAsia="Times New Roman" w:hAnsi="Consolas" w:cs="Consolas"/>
          <w:color w:val="9CDCFE"/>
          <w:sz w:val="21"/>
          <w:szCs w:val="21"/>
          <w:lang w:val="en-US" w:eastAsia="pt-BR"/>
        </w:rPr>
        <w:t>local</w:t>
      </w:r>
      <w:r w:rsidRPr="009D4DE6">
        <w:rPr>
          <w:rFonts w:ascii="Consolas" w:eastAsia="Times New Roman" w:hAnsi="Consolas" w:cs="Consolas"/>
          <w:color w:val="D4D4D4"/>
          <w:sz w:val="21"/>
          <w:szCs w:val="21"/>
          <w:lang w:val="en-US" w:eastAsia="pt-BR"/>
        </w:rPr>
        <w:t>)</w:t>
      </w:r>
    </w:p>
    <w:p w14:paraId="4BC588A6" w14:textId="77777777" w:rsidR="00CF0E7D" w:rsidRPr="009D4DE6" w:rsidRDefault="00CF0E7D" w:rsidP="00CF0E7D">
      <w:pPr>
        <w:rPr>
          <w:lang w:val="en-US"/>
        </w:rPr>
      </w:pPr>
    </w:p>
    <w:p w14:paraId="74182E94" w14:textId="77777777" w:rsidR="00CF0E7D" w:rsidRDefault="00CF0E7D" w:rsidP="00CF0E7D">
      <w:r w:rsidRPr="00CF0E7D">
        <w:t>Quando crio uma variável for a de uma funç</w:t>
      </w:r>
      <w:r>
        <w:t xml:space="preserve">ão ela tem o escopo global, mas quando crio uma variável dentro de uma função ela tem somente escopo local. </w:t>
      </w:r>
      <w:proofErr w:type="spellStart"/>
      <w:r>
        <w:t>Aaah</w:t>
      </w:r>
      <w:proofErr w:type="spellEnd"/>
      <w:r>
        <w:t>, e quando criamos uma variável global e escrevemos duas vezes a mesma variável, ela é subscrita.</w:t>
      </w:r>
    </w:p>
    <w:p w14:paraId="5EBFE1A5" w14:textId="77777777" w:rsidR="00CF0E7D" w:rsidRDefault="00FC2A93" w:rsidP="00CF0E7D">
      <w:r>
        <w:t xml:space="preserve">Podemos duas variáveis com </w:t>
      </w:r>
      <w:proofErr w:type="gramStart"/>
      <w:r>
        <w:t>mesmo nomes</w:t>
      </w:r>
      <w:proofErr w:type="gramEnd"/>
      <w:r>
        <w:t xml:space="preserve"> sem </w:t>
      </w:r>
      <w:proofErr w:type="spellStart"/>
      <w:r>
        <w:t>sobescrever</w:t>
      </w:r>
      <w:proofErr w:type="spellEnd"/>
      <w:r>
        <w:t xml:space="preserve"> desde que tenham escopos diferentes.</w:t>
      </w:r>
    </w:p>
    <w:p w14:paraId="024056C7" w14:textId="77777777" w:rsidR="007A0E38" w:rsidRPr="00CF0E7D" w:rsidRDefault="007A0E38" w:rsidP="00CF0E7D">
      <w:r>
        <w:t xml:space="preserve">Conselho do JS: FUJA DO ESCOPO GLOBAL PARA DECLARAÇÃO DE VARIÁVEL!!!! </w:t>
      </w:r>
    </w:p>
    <w:p w14:paraId="794DCFFB" w14:textId="77777777" w:rsidR="00CC570C" w:rsidRPr="00CF0E7D" w:rsidRDefault="00CC570C" w:rsidP="008949FA"/>
    <w:p w14:paraId="3930B929" w14:textId="77777777" w:rsidR="009A3825" w:rsidRPr="009A3825" w:rsidRDefault="009A3825" w:rsidP="009A3825">
      <w:pPr>
        <w:pStyle w:val="PargrafodaLista"/>
        <w:numPr>
          <w:ilvl w:val="0"/>
          <w:numId w:val="1"/>
        </w:numPr>
      </w:pPr>
      <w:r>
        <w:rPr>
          <w:b/>
          <w:sz w:val="24"/>
        </w:rPr>
        <w:t>Declarações de variáveis com LET:</w:t>
      </w:r>
    </w:p>
    <w:p w14:paraId="1D3C36BC"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roofErr w:type="spellStart"/>
      <w:r w:rsidRPr="009A3825">
        <w:rPr>
          <w:rFonts w:ascii="Consolas" w:eastAsia="Times New Roman" w:hAnsi="Consolas" w:cs="Consolas"/>
          <w:color w:val="569CD6"/>
          <w:sz w:val="21"/>
          <w:szCs w:val="21"/>
          <w:lang w:eastAsia="pt-BR"/>
        </w:rPr>
        <w:t>let</w:t>
      </w:r>
      <w:proofErr w:type="spellEnd"/>
      <w:r w:rsidRPr="009A3825">
        <w:rPr>
          <w:rFonts w:ascii="Consolas" w:eastAsia="Times New Roman" w:hAnsi="Consolas" w:cs="Consolas"/>
          <w:color w:val="D4D4D4"/>
          <w:sz w:val="21"/>
          <w:szCs w:val="21"/>
          <w:lang w:eastAsia="pt-BR"/>
        </w:rPr>
        <w:t> </w:t>
      </w:r>
      <w:proofErr w:type="spellStart"/>
      <w:r w:rsidRPr="009A3825">
        <w:rPr>
          <w:rFonts w:ascii="Consolas" w:eastAsia="Times New Roman" w:hAnsi="Consolas" w:cs="Consolas"/>
          <w:color w:val="9CDCFE"/>
          <w:sz w:val="21"/>
          <w:szCs w:val="21"/>
          <w:lang w:eastAsia="pt-BR"/>
        </w:rPr>
        <w:t>numero</w:t>
      </w:r>
      <w:proofErr w:type="spellEnd"/>
      <w:r w:rsidRPr="009A3825">
        <w:rPr>
          <w:rFonts w:ascii="Consolas" w:eastAsia="Times New Roman" w:hAnsi="Consolas" w:cs="Consolas"/>
          <w:color w:val="D4D4D4"/>
          <w:sz w:val="21"/>
          <w:szCs w:val="21"/>
          <w:lang w:eastAsia="pt-BR"/>
        </w:rPr>
        <w:t> = </w:t>
      </w:r>
      <w:r w:rsidRPr="009A3825">
        <w:rPr>
          <w:rFonts w:ascii="Consolas" w:eastAsia="Times New Roman" w:hAnsi="Consolas" w:cs="Consolas"/>
          <w:color w:val="B5CEA8"/>
          <w:sz w:val="21"/>
          <w:szCs w:val="21"/>
          <w:lang w:eastAsia="pt-BR"/>
        </w:rPr>
        <w:t>1</w:t>
      </w:r>
    </w:p>
    <w:p w14:paraId="2A0C7FCC"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3C8F831C"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9A3825">
        <w:rPr>
          <w:rFonts w:ascii="Consolas" w:eastAsia="Times New Roman" w:hAnsi="Consolas" w:cs="Consolas"/>
          <w:color w:val="D4D4D4"/>
          <w:sz w:val="21"/>
          <w:szCs w:val="21"/>
          <w:lang w:eastAsia="pt-BR"/>
        </w:rPr>
        <w:t>{</w:t>
      </w:r>
    </w:p>
    <w:p w14:paraId="68A5A661"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9A3825">
        <w:rPr>
          <w:rFonts w:ascii="Consolas" w:eastAsia="Times New Roman" w:hAnsi="Consolas" w:cs="Consolas"/>
          <w:color w:val="D4D4D4"/>
          <w:sz w:val="21"/>
          <w:szCs w:val="21"/>
          <w:lang w:eastAsia="pt-BR"/>
        </w:rPr>
        <w:t>    </w:t>
      </w:r>
      <w:proofErr w:type="spellStart"/>
      <w:r w:rsidRPr="009A3825">
        <w:rPr>
          <w:rFonts w:ascii="Consolas" w:eastAsia="Times New Roman" w:hAnsi="Consolas" w:cs="Consolas"/>
          <w:color w:val="569CD6"/>
          <w:sz w:val="21"/>
          <w:szCs w:val="21"/>
          <w:lang w:eastAsia="pt-BR"/>
        </w:rPr>
        <w:t>let</w:t>
      </w:r>
      <w:proofErr w:type="spellEnd"/>
      <w:r w:rsidRPr="009A3825">
        <w:rPr>
          <w:rFonts w:ascii="Consolas" w:eastAsia="Times New Roman" w:hAnsi="Consolas" w:cs="Consolas"/>
          <w:color w:val="D4D4D4"/>
          <w:sz w:val="21"/>
          <w:szCs w:val="21"/>
          <w:lang w:eastAsia="pt-BR"/>
        </w:rPr>
        <w:t> </w:t>
      </w:r>
      <w:proofErr w:type="spellStart"/>
      <w:r w:rsidRPr="009A3825">
        <w:rPr>
          <w:rFonts w:ascii="Consolas" w:eastAsia="Times New Roman" w:hAnsi="Consolas" w:cs="Consolas"/>
          <w:color w:val="9CDCFE"/>
          <w:sz w:val="21"/>
          <w:szCs w:val="21"/>
          <w:lang w:eastAsia="pt-BR"/>
        </w:rPr>
        <w:t>numero</w:t>
      </w:r>
      <w:proofErr w:type="spellEnd"/>
      <w:r w:rsidRPr="009A3825">
        <w:rPr>
          <w:rFonts w:ascii="Consolas" w:eastAsia="Times New Roman" w:hAnsi="Consolas" w:cs="Consolas"/>
          <w:color w:val="D4D4D4"/>
          <w:sz w:val="21"/>
          <w:szCs w:val="21"/>
          <w:lang w:eastAsia="pt-BR"/>
        </w:rPr>
        <w:t> = </w:t>
      </w:r>
      <w:r w:rsidRPr="009A3825">
        <w:rPr>
          <w:rFonts w:ascii="Consolas" w:eastAsia="Times New Roman" w:hAnsi="Consolas" w:cs="Consolas"/>
          <w:color w:val="B5CEA8"/>
          <w:sz w:val="21"/>
          <w:szCs w:val="21"/>
          <w:lang w:eastAsia="pt-BR"/>
        </w:rPr>
        <w:t>2</w:t>
      </w:r>
    </w:p>
    <w:p w14:paraId="35ECD5F1"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9A3825">
        <w:rPr>
          <w:rFonts w:ascii="Consolas" w:eastAsia="Times New Roman" w:hAnsi="Consolas" w:cs="Consolas"/>
          <w:color w:val="D4D4D4"/>
          <w:sz w:val="21"/>
          <w:szCs w:val="21"/>
          <w:lang w:eastAsia="pt-BR"/>
        </w:rPr>
        <w:t>    </w:t>
      </w:r>
      <w:proofErr w:type="gramStart"/>
      <w:r w:rsidRPr="009A3825">
        <w:rPr>
          <w:rFonts w:ascii="Consolas" w:eastAsia="Times New Roman" w:hAnsi="Consolas" w:cs="Consolas"/>
          <w:color w:val="9CDCFE"/>
          <w:sz w:val="21"/>
          <w:szCs w:val="21"/>
          <w:lang w:eastAsia="pt-BR"/>
        </w:rPr>
        <w:t>console</w:t>
      </w:r>
      <w:r w:rsidRPr="009A3825">
        <w:rPr>
          <w:rFonts w:ascii="Consolas" w:eastAsia="Times New Roman" w:hAnsi="Consolas" w:cs="Consolas"/>
          <w:color w:val="D4D4D4"/>
          <w:sz w:val="21"/>
          <w:szCs w:val="21"/>
          <w:lang w:eastAsia="pt-BR"/>
        </w:rPr>
        <w:t>.</w:t>
      </w:r>
      <w:r w:rsidRPr="009A3825">
        <w:rPr>
          <w:rFonts w:ascii="Consolas" w:eastAsia="Times New Roman" w:hAnsi="Consolas" w:cs="Consolas"/>
          <w:color w:val="DCDCAA"/>
          <w:sz w:val="21"/>
          <w:szCs w:val="21"/>
          <w:lang w:eastAsia="pt-BR"/>
        </w:rPr>
        <w:t>log</w:t>
      </w:r>
      <w:r w:rsidRPr="009A3825">
        <w:rPr>
          <w:rFonts w:ascii="Consolas" w:eastAsia="Times New Roman" w:hAnsi="Consolas" w:cs="Consolas"/>
          <w:color w:val="D4D4D4"/>
          <w:sz w:val="21"/>
          <w:szCs w:val="21"/>
          <w:lang w:eastAsia="pt-BR"/>
        </w:rPr>
        <w:t>(</w:t>
      </w:r>
      <w:proofErr w:type="gramEnd"/>
      <w:r w:rsidRPr="009A3825">
        <w:rPr>
          <w:rFonts w:ascii="Consolas" w:eastAsia="Times New Roman" w:hAnsi="Consolas" w:cs="Consolas"/>
          <w:color w:val="CE9178"/>
          <w:sz w:val="21"/>
          <w:szCs w:val="21"/>
          <w:lang w:eastAsia="pt-BR"/>
        </w:rPr>
        <w:t>' dentro='</w:t>
      </w:r>
      <w:r w:rsidRPr="009A3825">
        <w:rPr>
          <w:rFonts w:ascii="Consolas" w:eastAsia="Times New Roman" w:hAnsi="Consolas" w:cs="Consolas"/>
          <w:color w:val="D4D4D4"/>
          <w:sz w:val="21"/>
          <w:szCs w:val="21"/>
          <w:lang w:eastAsia="pt-BR"/>
        </w:rPr>
        <w:t>, </w:t>
      </w:r>
      <w:proofErr w:type="spellStart"/>
      <w:r w:rsidRPr="009A3825">
        <w:rPr>
          <w:rFonts w:ascii="Consolas" w:eastAsia="Times New Roman" w:hAnsi="Consolas" w:cs="Consolas"/>
          <w:color w:val="9CDCFE"/>
          <w:sz w:val="21"/>
          <w:szCs w:val="21"/>
          <w:lang w:eastAsia="pt-BR"/>
        </w:rPr>
        <w:t>numero</w:t>
      </w:r>
      <w:proofErr w:type="spellEnd"/>
      <w:r w:rsidRPr="009A3825">
        <w:rPr>
          <w:rFonts w:ascii="Consolas" w:eastAsia="Times New Roman" w:hAnsi="Consolas" w:cs="Consolas"/>
          <w:color w:val="D4D4D4"/>
          <w:sz w:val="21"/>
          <w:szCs w:val="21"/>
          <w:lang w:eastAsia="pt-BR"/>
        </w:rPr>
        <w:t>)</w:t>
      </w:r>
    </w:p>
    <w:p w14:paraId="59D85E4F"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5CA6DBC8"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9A3825">
        <w:rPr>
          <w:rFonts w:ascii="Consolas" w:eastAsia="Times New Roman" w:hAnsi="Consolas" w:cs="Consolas"/>
          <w:color w:val="D4D4D4"/>
          <w:sz w:val="21"/>
          <w:szCs w:val="21"/>
          <w:lang w:eastAsia="pt-BR"/>
        </w:rPr>
        <w:t>}</w:t>
      </w:r>
    </w:p>
    <w:p w14:paraId="084A74C1" w14:textId="77777777" w:rsidR="009A3825" w:rsidRPr="009A3825" w:rsidRDefault="009A3825" w:rsidP="009A3825">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roofErr w:type="gramStart"/>
      <w:r w:rsidRPr="009A3825">
        <w:rPr>
          <w:rFonts w:ascii="Consolas" w:eastAsia="Times New Roman" w:hAnsi="Consolas" w:cs="Consolas"/>
          <w:color w:val="9CDCFE"/>
          <w:sz w:val="21"/>
          <w:szCs w:val="21"/>
          <w:lang w:eastAsia="pt-BR"/>
        </w:rPr>
        <w:t>console</w:t>
      </w:r>
      <w:r w:rsidRPr="009A3825">
        <w:rPr>
          <w:rFonts w:ascii="Consolas" w:eastAsia="Times New Roman" w:hAnsi="Consolas" w:cs="Consolas"/>
          <w:color w:val="D4D4D4"/>
          <w:sz w:val="21"/>
          <w:szCs w:val="21"/>
          <w:lang w:eastAsia="pt-BR"/>
        </w:rPr>
        <w:t>.</w:t>
      </w:r>
      <w:r w:rsidRPr="009A3825">
        <w:rPr>
          <w:rFonts w:ascii="Consolas" w:eastAsia="Times New Roman" w:hAnsi="Consolas" w:cs="Consolas"/>
          <w:color w:val="DCDCAA"/>
          <w:sz w:val="21"/>
          <w:szCs w:val="21"/>
          <w:lang w:eastAsia="pt-BR"/>
        </w:rPr>
        <w:t>log</w:t>
      </w:r>
      <w:r w:rsidRPr="009A3825">
        <w:rPr>
          <w:rFonts w:ascii="Consolas" w:eastAsia="Times New Roman" w:hAnsi="Consolas" w:cs="Consolas"/>
          <w:color w:val="D4D4D4"/>
          <w:sz w:val="21"/>
          <w:szCs w:val="21"/>
          <w:lang w:eastAsia="pt-BR"/>
        </w:rPr>
        <w:t>(</w:t>
      </w:r>
      <w:proofErr w:type="gramEnd"/>
      <w:r w:rsidRPr="009A3825">
        <w:rPr>
          <w:rFonts w:ascii="Consolas" w:eastAsia="Times New Roman" w:hAnsi="Consolas" w:cs="Consolas"/>
          <w:color w:val="CE9178"/>
          <w:sz w:val="21"/>
          <w:szCs w:val="21"/>
          <w:lang w:eastAsia="pt-BR"/>
        </w:rPr>
        <w:t>'fora='</w:t>
      </w:r>
      <w:r w:rsidRPr="009A3825">
        <w:rPr>
          <w:rFonts w:ascii="Consolas" w:eastAsia="Times New Roman" w:hAnsi="Consolas" w:cs="Consolas"/>
          <w:color w:val="D4D4D4"/>
          <w:sz w:val="21"/>
          <w:szCs w:val="21"/>
          <w:lang w:eastAsia="pt-BR"/>
        </w:rPr>
        <w:t>, </w:t>
      </w:r>
      <w:proofErr w:type="spellStart"/>
      <w:r w:rsidRPr="009A3825">
        <w:rPr>
          <w:rFonts w:ascii="Consolas" w:eastAsia="Times New Roman" w:hAnsi="Consolas" w:cs="Consolas"/>
          <w:color w:val="9CDCFE"/>
          <w:sz w:val="21"/>
          <w:szCs w:val="21"/>
          <w:lang w:eastAsia="pt-BR"/>
        </w:rPr>
        <w:t>numero</w:t>
      </w:r>
      <w:proofErr w:type="spellEnd"/>
      <w:r w:rsidRPr="009A3825">
        <w:rPr>
          <w:rFonts w:ascii="Consolas" w:eastAsia="Times New Roman" w:hAnsi="Consolas" w:cs="Consolas"/>
          <w:color w:val="D4D4D4"/>
          <w:sz w:val="21"/>
          <w:szCs w:val="21"/>
          <w:lang w:eastAsia="pt-BR"/>
        </w:rPr>
        <w:t>)</w:t>
      </w:r>
    </w:p>
    <w:p w14:paraId="2B6DD593" w14:textId="77777777" w:rsidR="009A3825" w:rsidRDefault="009A3825" w:rsidP="009A3825"/>
    <w:p w14:paraId="2FA72A7E" w14:textId="77777777" w:rsidR="009A3825" w:rsidRDefault="009A3825" w:rsidP="009A3825">
      <w:r>
        <w:t>Com o código acima, usando LET, eu consigo fazer essa separação de escopo, assim o valor do “numero” de dentro será diferente do valor do “numero” de fora. Segue resultado:</w:t>
      </w:r>
    </w:p>
    <w:p w14:paraId="3B15DF31" w14:textId="77777777" w:rsidR="009A3825" w:rsidRDefault="009A3825" w:rsidP="009A3825">
      <w:r>
        <w:rPr>
          <w:noProof/>
          <w:lang w:eastAsia="pt-BR"/>
        </w:rPr>
        <w:lastRenderedPageBreak/>
        <w:drawing>
          <wp:inline distT="0" distB="0" distL="0" distR="0" wp14:anchorId="5662AACE" wp14:editId="223F8EFC">
            <wp:extent cx="5400040" cy="1577239"/>
            <wp:effectExtent l="1905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400040" cy="1577239"/>
                    </a:xfrm>
                    <a:prstGeom prst="rect">
                      <a:avLst/>
                    </a:prstGeom>
                    <a:noFill/>
                    <a:ln w="9525">
                      <a:noFill/>
                      <a:miter lim="800000"/>
                      <a:headEnd/>
                      <a:tailEnd/>
                    </a:ln>
                  </pic:spPr>
                </pic:pic>
              </a:graphicData>
            </a:graphic>
          </wp:inline>
        </w:drawing>
      </w:r>
    </w:p>
    <w:p w14:paraId="51203636" w14:textId="77777777" w:rsidR="009A3825" w:rsidRDefault="00631A9A" w:rsidP="009A3825">
      <w:r>
        <w:t>Ou seja:</w:t>
      </w:r>
    </w:p>
    <w:p w14:paraId="5BCCA688" w14:textId="77777777" w:rsidR="00631A9A" w:rsidRDefault="00631A9A" w:rsidP="009A3825">
      <w:r>
        <w:t>Variáveis com VAR tem somente escopo global e escopo local;</w:t>
      </w:r>
    </w:p>
    <w:p w14:paraId="551DA558" w14:textId="77777777" w:rsidR="00631A9A" w:rsidRDefault="00631A9A" w:rsidP="009A3825">
      <w:r>
        <w:t>Variáveis com LET tem escopo global, local e de bloco.</w:t>
      </w:r>
    </w:p>
    <w:p w14:paraId="6D5CF70F" w14:textId="77777777" w:rsidR="00631A9A" w:rsidRPr="00CF0E7D" w:rsidRDefault="00631A9A" w:rsidP="009A3825">
      <w:r>
        <w:t>Reforçando: Não coloque variáveis no mesmo escopo para não haver subscrição.</w:t>
      </w:r>
    </w:p>
    <w:p w14:paraId="227EEF57" w14:textId="77777777" w:rsidR="00631A9A" w:rsidRPr="00B93C52" w:rsidRDefault="00B93C52" w:rsidP="00631A9A">
      <w:pPr>
        <w:pStyle w:val="PargrafodaLista"/>
        <w:numPr>
          <w:ilvl w:val="0"/>
          <w:numId w:val="1"/>
        </w:numPr>
      </w:pPr>
      <w:r>
        <w:rPr>
          <w:b/>
          <w:sz w:val="24"/>
        </w:rPr>
        <w:t>Usando VAR em Loop:</w:t>
      </w:r>
    </w:p>
    <w:p w14:paraId="7AB09DDD"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C586C0"/>
          <w:sz w:val="21"/>
          <w:szCs w:val="21"/>
          <w:lang w:eastAsia="pt-BR"/>
        </w:rPr>
        <w:t>for</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569CD6"/>
          <w:sz w:val="21"/>
          <w:szCs w:val="21"/>
          <w:lang w:eastAsia="pt-BR"/>
        </w:rPr>
        <w:t>var</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 = </w:t>
      </w:r>
      <w:r w:rsidRPr="00B93C52">
        <w:rPr>
          <w:rFonts w:ascii="Consolas" w:eastAsia="Times New Roman" w:hAnsi="Consolas" w:cs="Consolas"/>
          <w:color w:val="B5CEA8"/>
          <w:sz w:val="21"/>
          <w:szCs w:val="21"/>
          <w:lang w:eastAsia="pt-BR"/>
        </w:rPr>
        <w:t>0</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 &lt;</w:t>
      </w:r>
      <w:r w:rsidRPr="00B93C52">
        <w:rPr>
          <w:rFonts w:ascii="Consolas" w:eastAsia="Times New Roman" w:hAnsi="Consolas" w:cs="Consolas"/>
          <w:color w:val="B5CEA8"/>
          <w:sz w:val="21"/>
          <w:szCs w:val="21"/>
          <w:lang w:eastAsia="pt-BR"/>
        </w:rPr>
        <w:t>100</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 {</w:t>
      </w:r>
    </w:p>
    <w:p w14:paraId="64A52F81"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301C4A65"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console</w:t>
      </w:r>
      <w:r w:rsidRPr="00B93C52">
        <w:rPr>
          <w:rFonts w:ascii="Consolas" w:eastAsia="Times New Roman" w:hAnsi="Consolas" w:cs="Consolas"/>
          <w:color w:val="D4D4D4"/>
          <w:sz w:val="21"/>
          <w:szCs w:val="21"/>
          <w:lang w:eastAsia="pt-BR"/>
        </w:rPr>
        <w:t>.</w:t>
      </w:r>
      <w:r w:rsidRPr="00B93C52">
        <w:rPr>
          <w:rFonts w:ascii="Consolas" w:eastAsia="Times New Roman" w:hAnsi="Consolas" w:cs="Consolas"/>
          <w:color w:val="DCDCAA"/>
          <w:sz w:val="21"/>
          <w:szCs w:val="21"/>
          <w:lang w:eastAsia="pt-BR"/>
        </w:rPr>
        <w:t>log</w:t>
      </w:r>
      <w:r w:rsidRPr="00B93C52">
        <w:rPr>
          <w:rFonts w:ascii="Consolas" w:eastAsia="Times New Roman" w:hAnsi="Consolas" w:cs="Consolas"/>
          <w:color w:val="D4D4D4"/>
          <w:sz w:val="21"/>
          <w:szCs w:val="21"/>
          <w:lang w:eastAsia="pt-BR"/>
        </w:rPr>
        <w:t>(</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w:t>
      </w:r>
    </w:p>
    <w:p w14:paraId="485ED90F"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D4D4D4"/>
          <w:sz w:val="21"/>
          <w:szCs w:val="21"/>
          <w:lang w:eastAsia="pt-BR"/>
        </w:rPr>
        <w:t>}</w:t>
      </w:r>
    </w:p>
    <w:p w14:paraId="79BA0284"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6FFF7BA2"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roofErr w:type="gramStart"/>
      <w:r w:rsidRPr="00B93C52">
        <w:rPr>
          <w:rFonts w:ascii="Consolas" w:eastAsia="Times New Roman" w:hAnsi="Consolas" w:cs="Consolas"/>
          <w:color w:val="9CDCFE"/>
          <w:sz w:val="21"/>
          <w:szCs w:val="21"/>
          <w:lang w:eastAsia="pt-BR"/>
        </w:rPr>
        <w:t>console</w:t>
      </w:r>
      <w:r w:rsidRPr="00B93C52">
        <w:rPr>
          <w:rFonts w:ascii="Consolas" w:eastAsia="Times New Roman" w:hAnsi="Consolas" w:cs="Consolas"/>
          <w:color w:val="D4D4D4"/>
          <w:sz w:val="21"/>
          <w:szCs w:val="21"/>
          <w:lang w:eastAsia="pt-BR"/>
        </w:rPr>
        <w:t>.</w:t>
      </w:r>
      <w:r w:rsidRPr="00B93C52">
        <w:rPr>
          <w:rFonts w:ascii="Consolas" w:eastAsia="Times New Roman" w:hAnsi="Consolas" w:cs="Consolas"/>
          <w:color w:val="DCDCAA"/>
          <w:sz w:val="21"/>
          <w:szCs w:val="21"/>
          <w:lang w:eastAsia="pt-BR"/>
        </w:rPr>
        <w:t>log</w:t>
      </w:r>
      <w:r w:rsidRPr="00B93C52">
        <w:rPr>
          <w:rFonts w:ascii="Consolas" w:eastAsia="Times New Roman" w:hAnsi="Consolas" w:cs="Consolas"/>
          <w:color w:val="D4D4D4"/>
          <w:sz w:val="21"/>
          <w:szCs w:val="21"/>
          <w:lang w:eastAsia="pt-BR"/>
        </w:rPr>
        <w:t>(</w:t>
      </w:r>
      <w:proofErr w:type="gramEnd"/>
      <w:r w:rsidRPr="00B93C52">
        <w:rPr>
          <w:rFonts w:ascii="Consolas" w:eastAsia="Times New Roman" w:hAnsi="Consolas" w:cs="Consolas"/>
          <w:color w:val="CE9178"/>
          <w:sz w:val="21"/>
          <w:szCs w:val="21"/>
          <w:lang w:eastAsia="pt-BR"/>
        </w:rPr>
        <w:t>'i='</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w:t>
      </w:r>
    </w:p>
    <w:p w14:paraId="3736F575"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527349DE"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//neste caso como usamos o var que não tem escopo de bloco</w:t>
      </w:r>
    </w:p>
    <w:p w14:paraId="2BE5A49D"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//o i estará disponível fora do bloco</w:t>
      </w:r>
    </w:p>
    <w:p w14:paraId="23E8E225" w14:textId="77777777" w:rsidR="00B93C52" w:rsidRPr="00B93C52" w:rsidRDefault="00B93C52" w:rsidP="00B93C52">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 o valor de i será o que fez o laço sair (100)</w:t>
      </w:r>
    </w:p>
    <w:p w14:paraId="38386761" w14:textId="77777777" w:rsidR="00B93C52" w:rsidRPr="009A3825" w:rsidRDefault="00B93C52" w:rsidP="00B93C52"/>
    <w:p w14:paraId="66E2C815" w14:textId="77777777" w:rsidR="00B93C52" w:rsidRPr="00B93C52" w:rsidRDefault="00B93C52" w:rsidP="00B93C52">
      <w:pPr>
        <w:pStyle w:val="PargrafodaLista"/>
        <w:numPr>
          <w:ilvl w:val="0"/>
          <w:numId w:val="1"/>
        </w:numPr>
      </w:pPr>
      <w:r>
        <w:rPr>
          <w:b/>
          <w:sz w:val="24"/>
        </w:rPr>
        <w:t>Usando LET em Loop:</w:t>
      </w:r>
    </w:p>
    <w:p w14:paraId="2522B149" w14:textId="77777777" w:rsidR="00B93C52" w:rsidRDefault="00B93C52" w:rsidP="00B93C52">
      <w:pPr>
        <w:pStyle w:val="PargrafodaLista"/>
      </w:pPr>
    </w:p>
    <w:p w14:paraId="3EF80753"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val="en-US" w:eastAsia="pt-BR"/>
        </w:rPr>
      </w:pPr>
      <w:r w:rsidRPr="00B93C52">
        <w:rPr>
          <w:rFonts w:ascii="Consolas" w:eastAsia="Times New Roman" w:hAnsi="Consolas" w:cs="Consolas"/>
          <w:color w:val="C586C0"/>
          <w:sz w:val="21"/>
          <w:szCs w:val="21"/>
          <w:lang w:val="en-US" w:eastAsia="pt-BR"/>
        </w:rPr>
        <w:t>for</w:t>
      </w:r>
      <w:r w:rsidRPr="00B93C52">
        <w:rPr>
          <w:rFonts w:ascii="Consolas" w:eastAsia="Times New Roman" w:hAnsi="Consolas" w:cs="Consolas"/>
          <w:color w:val="D4D4D4"/>
          <w:sz w:val="21"/>
          <w:szCs w:val="21"/>
          <w:lang w:val="en-US" w:eastAsia="pt-BR"/>
        </w:rPr>
        <w:t> (</w:t>
      </w:r>
      <w:r w:rsidRPr="00B93C52">
        <w:rPr>
          <w:rFonts w:ascii="Consolas" w:eastAsia="Times New Roman" w:hAnsi="Consolas" w:cs="Consolas"/>
          <w:color w:val="569CD6"/>
          <w:sz w:val="21"/>
          <w:szCs w:val="21"/>
          <w:lang w:val="en-US" w:eastAsia="pt-BR"/>
        </w:rPr>
        <w:t>let</w:t>
      </w:r>
      <w:r w:rsidRPr="00B93C52">
        <w:rPr>
          <w:rFonts w:ascii="Consolas" w:eastAsia="Times New Roman" w:hAnsi="Consolas" w:cs="Consolas"/>
          <w:color w:val="D4D4D4"/>
          <w:sz w:val="21"/>
          <w:szCs w:val="21"/>
          <w:lang w:val="en-US" w:eastAsia="pt-BR"/>
        </w:rPr>
        <w:t> </w:t>
      </w:r>
      <w:proofErr w:type="spellStart"/>
      <w:r w:rsidRPr="00B93C52">
        <w:rPr>
          <w:rFonts w:ascii="Consolas" w:eastAsia="Times New Roman" w:hAnsi="Consolas" w:cs="Consolas"/>
          <w:color w:val="9CDCFE"/>
          <w:sz w:val="21"/>
          <w:szCs w:val="21"/>
          <w:lang w:val="en-US" w:eastAsia="pt-BR"/>
        </w:rPr>
        <w:t>i</w:t>
      </w:r>
      <w:proofErr w:type="spellEnd"/>
      <w:r w:rsidRPr="00B93C52">
        <w:rPr>
          <w:rFonts w:ascii="Consolas" w:eastAsia="Times New Roman" w:hAnsi="Consolas" w:cs="Consolas"/>
          <w:color w:val="D4D4D4"/>
          <w:sz w:val="21"/>
          <w:szCs w:val="21"/>
          <w:lang w:val="en-US" w:eastAsia="pt-BR"/>
        </w:rPr>
        <w:t> = </w:t>
      </w:r>
      <w:r w:rsidRPr="00B93C52">
        <w:rPr>
          <w:rFonts w:ascii="Consolas" w:eastAsia="Times New Roman" w:hAnsi="Consolas" w:cs="Consolas"/>
          <w:color w:val="B5CEA8"/>
          <w:sz w:val="21"/>
          <w:szCs w:val="21"/>
          <w:lang w:val="en-US" w:eastAsia="pt-BR"/>
        </w:rPr>
        <w:t>0</w:t>
      </w:r>
      <w:r w:rsidRPr="00B93C52">
        <w:rPr>
          <w:rFonts w:ascii="Consolas" w:eastAsia="Times New Roman" w:hAnsi="Consolas" w:cs="Consolas"/>
          <w:color w:val="D4D4D4"/>
          <w:sz w:val="21"/>
          <w:szCs w:val="21"/>
          <w:lang w:val="en-US" w:eastAsia="pt-BR"/>
        </w:rPr>
        <w:t>; </w:t>
      </w:r>
      <w:proofErr w:type="spellStart"/>
      <w:r w:rsidRPr="00B93C52">
        <w:rPr>
          <w:rFonts w:ascii="Consolas" w:eastAsia="Times New Roman" w:hAnsi="Consolas" w:cs="Consolas"/>
          <w:color w:val="9CDCFE"/>
          <w:sz w:val="21"/>
          <w:szCs w:val="21"/>
          <w:lang w:val="en-US" w:eastAsia="pt-BR"/>
        </w:rPr>
        <w:t>i</w:t>
      </w:r>
      <w:proofErr w:type="spellEnd"/>
      <w:r w:rsidRPr="00B93C52">
        <w:rPr>
          <w:rFonts w:ascii="Consolas" w:eastAsia="Times New Roman" w:hAnsi="Consolas" w:cs="Consolas"/>
          <w:color w:val="D4D4D4"/>
          <w:sz w:val="21"/>
          <w:szCs w:val="21"/>
          <w:lang w:val="en-US" w:eastAsia="pt-BR"/>
        </w:rPr>
        <w:t> &lt;</w:t>
      </w:r>
      <w:r w:rsidRPr="00B93C52">
        <w:rPr>
          <w:rFonts w:ascii="Consolas" w:eastAsia="Times New Roman" w:hAnsi="Consolas" w:cs="Consolas"/>
          <w:color w:val="B5CEA8"/>
          <w:sz w:val="21"/>
          <w:szCs w:val="21"/>
          <w:lang w:val="en-US" w:eastAsia="pt-BR"/>
        </w:rPr>
        <w:t>100</w:t>
      </w:r>
      <w:r w:rsidRPr="00B93C52">
        <w:rPr>
          <w:rFonts w:ascii="Consolas" w:eastAsia="Times New Roman" w:hAnsi="Consolas" w:cs="Consolas"/>
          <w:color w:val="D4D4D4"/>
          <w:sz w:val="21"/>
          <w:szCs w:val="21"/>
          <w:lang w:val="en-US" w:eastAsia="pt-BR"/>
        </w:rPr>
        <w:t>; </w:t>
      </w:r>
      <w:proofErr w:type="spellStart"/>
      <w:r w:rsidRPr="00B93C52">
        <w:rPr>
          <w:rFonts w:ascii="Consolas" w:eastAsia="Times New Roman" w:hAnsi="Consolas" w:cs="Consolas"/>
          <w:color w:val="9CDCFE"/>
          <w:sz w:val="21"/>
          <w:szCs w:val="21"/>
          <w:lang w:val="en-US" w:eastAsia="pt-BR"/>
        </w:rPr>
        <w:t>i</w:t>
      </w:r>
      <w:proofErr w:type="spellEnd"/>
      <w:r w:rsidRPr="00B93C52">
        <w:rPr>
          <w:rFonts w:ascii="Consolas" w:eastAsia="Times New Roman" w:hAnsi="Consolas" w:cs="Consolas"/>
          <w:color w:val="D4D4D4"/>
          <w:sz w:val="21"/>
          <w:szCs w:val="21"/>
          <w:lang w:val="en-US" w:eastAsia="pt-BR"/>
        </w:rPr>
        <w:t>++) {</w:t>
      </w:r>
    </w:p>
    <w:p w14:paraId="4C3DD1C5"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val="en-US" w:eastAsia="pt-BR"/>
        </w:rPr>
      </w:pPr>
    </w:p>
    <w:p w14:paraId="7AA54B81"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val="en-US" w:eastAsia="pt-BR"/>
        </w:rPr>
      </w:pPr>
      <w:r w:rsidRPr="00B93C52">
        <w:rPr>
          <w:rFonts w:ascii="Consolas" w:eastAsia="Times New Roman" w:hAnsi="Consolas" w:cs="Consolas"/>
          <w:color w:val="D4D4D4"/>
          <w:sz w:val="21"/>
          <w:szCs w:val="21"/>
          <w:lang w:val="en-US" w:eastAsia="pt-BR"/>
        </w:rPr>
        <w:t>    </w:t>
      </w:r>
      <w:r w:rsidRPr="00B93C52">
        <w:rPr>
          <w:rFonts w:ascii="Consolas" w:eastAsia="Times New Roman" w:hAnsi="Consolas" w:cs="Consolas"/>
          <w:color w:val="9CDCFE"/>
          <w:sz w:val="21"/>
          <w:szCs w:val="21"/>
          <w:lang w:val="en-US" w:eastAsia="pt-BR"/>
        </w:rPr>
        <w:t>console</w:t>
      </w:r>
      <w:r w:rsidRPr="00B93C52">
        <w:rPr>
          <w:rFonts w:ascii="Consolas" w:eastAsia="Times New Roman" w:hAnsi="Consolas" w:cs="Consolas"/>
          <w:color w:val="D4D4D4"/>
          <w:sz w:val="21"/>
          <w:szCs w:val="21"/>
          <w:lang w:val="en-US" w:eastAsia="pt-BR"/>
        </w:rPr>
        <w:t>.</w:t>
      </w:r>
      <w:r w:rsidRPr="00B93C52">
        <w:rPr>
          <w:rFonts w:ascii="Consolas" w:eastAsia="Times New Roman" w:hAnsi="Consolas" w:cs="Consolas"/>
          <w:color w:val="DCDCAA"/>
          <w:sz w:val="21"/>
          <w:szCs w:val="21"/>
          <w:lang w:val="en-US" w:eastAsia="pt-BR"/>
        </w:rPr>
        <w:t>log</w:t>
      </w:r>
      <w:r w:rsidRPr="00B93C52">
        <w:rPr>
          <w:rFonts w:ascii="Consolas" w:eastAsia="Times New Roman" w:hAnsi="Consolas" w:cs="Consolas"/>
          <w:color w:val="D4D4D4"/>
          <w:sz w:val="21"/>
          <w:szCs w:val="21"/>
          <w:lang w:val="en-US" w:eastAsia="pt-BR"/>
        </w:rPr>
        <w:t>(</w:t>
      </w:r>
      <w:proofErr w:type="spellStart"/>
      <w:r w:rsidRPr="00B93C52">
        <w:rPr>
          <w:rFonts w:ascii="Consolas" w:eastAsia="Times New Roman" w:hAnsi="Consolas" w:cs="Consolas"/>
          <w:color w:val="9CDCFE"/>
          <w:sz w:val="21"/>
          <w:szCs w:val="21"/>
          <w:lang w:val="en-US" w:eastAsia="pt-BR"/>
        </w:rPr>
        <w:t>i</w:t>
      </w:r>
      <w:proofErr w:type="spellEnd"/>
      <w:r w:rsidRPr="00B93C52">
        <w:rPr>
          <w:rFonts w:ascii="Consolas" w:eastAsia="Times New Roman" w:hAnsi="Consolas" w:cs="Consolas"/>
          <w:color w:val="D4D4D4"/>
          <w:sz w:val="21"/>
          <w:szCs w:val="21"/>
          <w:lang w:val="en-US" w:eastAsia="pt-BR"/>
        </w:rPr>
        <w:t>)</w:t>
      </w:r>
    </w:p>
    <w:p w14:paraId="324E8502"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D4D4D4"/>
          <w:sz w:val="21"/>
          <w:szCs w:val="21"/>
          <w:lang w:eastAsia="pt-BR"/>
        </w:rPr>
        <w:t>}</w:t>
      </w:r>
    </w:p>
    <w:p w14:paraId="09515BFF"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p>
    <w:p w14:paraId="1142F6F1"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proofErr w:type="gramStart"/>
      <w:r w:rsidRPr="00B93C52">
        <w:rPr>
          <w:rFonts w:ascii="Consolas" w:eastAsia="Times New Roman" w:hAnsi="Consolas" w:cs="Consolas"/>
          <w:color w:val="9CDCFE"/>
          <w:sz w:val="21"/>
          <w:szCs w:val="21"/>
          <w:lang w:eastAsia="pt-BR"/>
        </w:rPr>
        <w:t>console</w:t>
      </w:r>
      <w:r w:rsidRPr="00B93C52">
        <w:rPr>
          <w:rFonts w:ascii="Consolas" w:eastAsia="Times New Roman" w:hAnsi="Consolas" w:cs="Consolas"/>
          <w:color w:val="D4D4D4"/>
          <w:sz w:val="21"/>
          <w:szCs w:val="21"/>
          <w:lang w:eastAsia="pt-BR"/>
        </w:rPr>
        <w:t>.</w:t>
      </w:r>
      <w:r w:rsidRPr="00B93C52">
        <w:rPr>
          <w:rFonts w:ascii="Consolas" w:eastAsia="Times New Roman" w:hAnsi="Consolas" w:cs="Consolas"/>
          <w:color w:val="DCDCAA"/>
          <w:sz w:val="21"/>
          <w:szCs w:val="21"/>
          <w:lang w:eastAsia="pt-BR"/>
        </w:rPr>
        <w:t>log</w:t>
      </w:r>
      <w:r w:rsidRPr="00B93C52">
        <w:rPr>
          <w:rFonts w:ascii="Consolas" w:eastAsia="Times New Roman" w:hAnsi="Consolas" w:cs="Consolas"/>
          <w:color w:val="D4D4D4"/>
          <w:sz w:val="21"/>
          <w:szCs w:val="21"/>
          <w:lang w:eastAsia="pt-BR"/>
        </w:rPr>
        <w:t>(</w:t>
      </w:r>
      <w:proofErr w:type="gramEnd"/>
      <w:r w:rsidRPr="00B93C52">
        <w:rPr>
          <w:rFonts w:ascii="Consolas" w:eastAsia="Times New Roman" w:hAnsi="Consolas" w:cs="Consolas"/>
          <w:color w:val="CE9178"/>
          <w:sz w:val="21"/>
          <w:szCs w:val="21"/>
          <w:lang w:eastAsia="pt-BR"/>
        </w:rPr>
        <w:t>'i='</w:t>
      </w:r>
      <w:r w:rsidRPr="00B93C52">
        <w:rPr>
          <w:rFonts w:ascii="Consolas" w:eastAsia="Times New Roman" w:hAnsi="Consolas" w:cs="Consolas"/>
          <w:color w:val="D4D4D4"/>
          <w:sz w:val="21"/>
          <w:szCs w:val="21"/>
          <w:lang w:eastAsia="pt-BR"/>
        </w:rPr>
        <w:t>, </w:t>
      </w:r>
      <w:r w:rsidRPr="00B93C52">
        <w:rPr>
          <w:rFonts w:ascii="Consolas" w:eastAsia="Times New Roman" w:hAnsi="Consolas" w:cs="Consolas"/>
          <w:color w:val="9CDCFE"/>
          <w:sz w:val="21"/>
          <w:szCs w:val="21"/>
          <w:lang w:eastAsia="pt-BR"/>
        </w:rPr>
        <w:t>i</w:t>
      </w:r>
      <w:r w:rsidRPr="00B93C52">
        <w:rPr>
          <w:rFonts w:ascii="Consolas" w:eastAsia="Times New Roman" w:hAnsi="Consolas" w:cs="Consolas"/>
          <w:color w:val="D4D4D4"/>
          <w:sz w:val="21"/>
          <w:szCs w:val="21"/>
          <w:lang w:eastAsia="pt-BR"/>
        </w:rPr>
        <w:t>)</w:t>
      </w:r>
    </w:p>
    <w:p w14:paraId="510842F5"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p>
    <w:p w14:paraId="44FD8ED0"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 o laço fará normal</w:t>
      </w:r>
    </w:p>
    <w:p w14:paraId="4E5CAB49"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 porém dará um erro no console fora do bloco</w:t>
      </w:r>
    </w:p>
    <w:p w14:paraId="5423F4AC"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 pois o </w:t>
      </w:r>
      <w:proofErr w:type="spellStart"/>
      <w:r w:rsidRPr="00B93C52">
        <w:rPr>
          <w:rFonts w:ascii="Consolas" w:eastAsia="Times New Roman" w:hAnsi="Consolas" w:cs="Consolas"/>
          <w:color w:val="6A9955"/>
          <w:sz w:val="21"/>
          <w:szCs w:val="21"/>
          <w:lang w:eastAsia="pt-BR"/>
        </w:rPr>
        <w:t>let</w:t>
      </w:r>
      <w:proofErr w:type="spellEnd"/>
      <w:r w:rsidRPr="00B93C52">
        <w:rPr>
          <w:rFonts w:ascii="Consolas" w:eastAsia="Times New Roman" w:hAnsi="Consolas" w:cs="Consolas"/>
          <w:color w:val="6A9955"/>
          <w:sz w:val="21"/>
          <w:szCs w:val="21"/>
          <w:lang w:eastAsia="pt-BR"/>
        </w:rPr>
        <w:t> tem escopo de bloco e com isso</w:t>
      </w:r>
    </w:p>
    <w:p w14:paraId="026E4C92" w14:textId="77777777" w:rsidR="00B93C52" w:rsidRPr="00B93C52" w:rsidRDefault="00B93C52" w:rsidP="00B93C52">
      <w:pPr>
        <w:shd w:val="clear" w:color="auto" w:fill="1E1E1E"/>
        <w:spacing w:after="0" w:line="285" w:lineRule="atLeast"/>
        <w:rPr>
          <w:rFonts w:ascii="Consolas" w:eastAsia="Times New Roman" w:hAnsi="Consolas" w:cs="Consolas"/>
          <w:color w:val="D4D4D4"/>
          <w:sz w:val="21"/>
          <w:szCs w:val="21"/>
          <w:lang w:eastAsia="pt-BR"/>
        </w:rPr>
      </w:pPr>
      <w:r w:rsidRPr="00B93C52">
        <w:rPr>
          <w:rFonts w:ascii="Consolas" w:eastAsia="Times New Roman" w:hAnsi="Consolas" w:cs="Consolas"/>
          <w:color w:val="6A9955"/>
          <w:sz w:val="21"/>
          <w:szCs w:val="21"/>
          <w:lang w:eastAsia="pt-BR"/>
        </w:rPr>
        <w:t>// o i só foi definido no bloco.</w:t>
      </w:r>
    </w:p>
    <w:p w14:paraId="5C7C2799" w14:textId="77777777" w:rsidR="00B93C52" w:rsidRPr="00B93C52" w:rsidRDefault="00B93C52" w:rsidP="00B93C52"/>
    <w:p w14:paraId="2207F905" w14:textId="77777777" w:rsidR="00E716A2" w:rsidRPr="00CF0E7D" w:rsidRDefault="00E716A2" w:rsidP="008949FA"/>
    <w:p w14:paraId="26E8F688" w14:textId="77777777" w:rsidR="00E716A2" w:rsidRPr="00CF0E7D" w:rsidRDefault="00E716A2" w:rsidP="00E716A2"/>
    <w:p w14:paraId="52467E58" w14:textId="77777777" w:rsidR="00B4252E" w:rsidRPr="00B4252E" w:rsidRDefault="00B4252E" w:rsidP="00B4252E">
      <w:pPr>
        <w:pStyle w:val="PargrafodaLista"/>
        <w:numPr>
          <w:ilvl w:val="0"/>
          <w:numId w:val="1"/>
        </w:numPr>
      </w:pPr>
      <w:r>
        <w:rPr>
          <w:b/>
          <w:sz w:val="24"/>
        </w:rPr>
        <w:lastRenderedPageBreak/>
        <w:t xml:space="preserve">Entender </w:t>
      </w:r>
      <w:proofErr w:type="spellStart"/>
      <w:r>
        <w:rPr>
          <w:b/>
          <w:sz w:val="24"/>
        </w:rPr>
        <w:t>Hoisting</w:t>
      </w:r>
      <w:proofErr w:type="spellEnd"/>
      <w:r>
        <w:rPr>
          <w:b/>
          <w:sz w:val="24"/>
        </w:rPr>
        <w:t>:</w:t>
      </w:r>
    </w:p>
    <w:p w14:paraId="7569E5FC" w14:textId="77777777" w:rsidR="00B4252E" w:rsidRDefault="00B4252E" w:rsidP="00B4252E">
      <w:r>
        <w:t>Significa içar, jogar pra cima. No JS quando usamos VAR o próprio interpretador da linguagem iça para cima a linha de código que contém VAR. No código abaixo a VAR “a” foi içada para cima mesmo sendo definida na linha 2:</w:t>
      </w:r>
    </w:p>
    <w:p w14:paraId="7AA8E396" w14:textId="77777777" w:rsidR="00B4252E" w:rsidRPr="00B4252E" w:rsidRDefault="00B4252E" w:rsidP="00B4252E">
      <w:pPr>
        <w:shd w:val="clear" w:color="auto" w:fill="1E1E1E"/>
        <w:spacing w:after="0" w:line="285" w:lineRule="atLeast"/>
        <w:rPr>
          <w:rFonts w:ascii="Consolas" w:eastAsia="Times New Roman" w:hAnsi="Consolas" w:cs="Consolas"/>
          <w:color w:val="D4D4D4"/>
          <w:sz w:val="21"/>
          <w:szCs w:val="21"/>
          <w:lang w:eastAsia="pt-BR"/>
        </w:rPr>
      </w:pPr>
      <w:proofErr w:type="gramStart"/>
      <w:r w:rsidRPr="00B4252E">
        <w:rPr>
          <w:rFonts w:ascii="Consolas" w:eastAsia="Times New Roman" w:hAnsi="Consolas" w:cs="Consolas"/>
          <w:color w:val="9CDCFE"/>
          <w:sz w:val="21"/>
          <w:szCs w:val="21"/>
          <w:lang w:eastAsia="pt-BR"/>
        </w:rPr>
        <w:t>console</w:t>
      </w:r>
      <w:r w:rsidRPr="00B4252E">
        <w:rPr>
          <w:rFonts w:ascii="Consolas" w:eastAsia="Times New Roman" w:hAnsi="Consolas" w:cs="Consolas"/>
          <w:color w:val="D4D4D4"/>
          <w:sz w:val="21"/>
          <w:szCs w:val="21"/>
          <w:lang w:eastAsia="pt-BR"/>
        </w:rPr>
        <w:t>.</w:t>
      </w:r>
      <w:r w:rsidRPr="00B4252E">
        <w:rPr>
          <w:rFonts w:ascii="Consolas" w:eastAsia="Times New Roman" w:hAnsi="Consolas" w:cs="Consolas"/>
          <w:color w:val="DCDCAA"/>
          <w:sz w:val="21"/>
          <w:szCs w:val="21"/>
          <w:lang w:eastAsia="pt-BR"/>
        </w:rPr>
        <w:t>log</w:t>
      </w:r>
      <w:r w:rsidRPr="00B4252E">
        <w:rPr>
          <w:rFonts w:ascii="Consolas" w:eastAsia="Times New Roman" w:hAnsi="Consolas" w:cs="Consolas"/>
          <w:color w:val="D4D4D4"/>
          <w:sz w:val="21"/>
          <w:szCs w:val="21"/>
          <w:lang w:eastAsia="pt-BR"/>
        </w:rPr>
        <w:t>(</w:t>
      </w:r>
      <w:proofErr w:type="gramEnd"/>
      <w:r w:rsidRPr="00B4252E">
        <w:rPr>
          <w:rFonts w:ascii="Consolas" w:eastAsia="Times New Roman" w:hAnsi="Consolas" w:cs="Consolas"/>
          <w:color w:val="CE9178"/>
          <w:sz w:val="21"/>
          <w:szCs w:val="21"/>
          <w:lang w:eastAsia="pt-BR"/>
        </w:rPr>
        <w:t>'a = '</w:t>
      </w:r>
      <w:r w:rsidRPr="00B4252E">
        <w:rPr>
          <w:rFonts w:ascii="Consolas" w:eastAsia="Times New Roman" w:hAnsi="Consolas" w:cs="Consolas"/>
          <w:color w:val="D4D4D4"/>
          <w:sz w:val="21"/>
          <w:szCs w:val="21"/>
          <w:lang w:eastAsia="pt-BR"/>
        </w:rPr>
        <w:t>, </w:t>
      </w:r>
      <w:r w:rsidRPr="00B4252E">
        <w:rPr>
          <w:rFonts w:ascii="Consolas" w:eastAsia="Times New Roman" w:hAnsi="Consolas" w:cs="Consolas"/>
          <w:color w:val="9CDCFE"/>
          <w:sz w:val="21"/>
          <w:szCs w:val="21"/>
          <w:lang w:eastAsia="pt-BR"/>
        </w:rPr>
        <w:t>a</w:t>
      </w:r>
      <w:r w:rsidRPr="00B4252E">
        <w:rPr>
          <w:rFonts w:ascii="Consolas" w:eastAsia="Times New Roman" w:hAnsi="Consolas" w:cs="Consolas"/>
          <w:color w:val="D4D4D4"/>
          <w:sz w:val="21"/>
          <w:szCs w:val="21"/>
          <w:lang w:eastAsia="pt-BR"/>
        </w:rPr>
        <w:t>)</w:t>
      </w:r>
    </w:p>
    <w:p w14:paraId="3C2FF930" w14:textId="77777777" w:rsidR="00B4252E" w:rsidRPr="00B4252E" w:rsidRDefault="00B4252E" w:rsidP="00B4252E">
      <w:pPr>
        <w:shd w:val="clear" w:color="auto" w:fill="1E1E1E"/>
        <w:spacing w:after="0" w:line="285" w:lineRule="atLeast"/>
        <w:rPr>
          <w:rFonts w:ascii="Consolas" w:eastAsia="Times New Roman" w:hAnsi="Consolas" w:cs="Consolas"/>
          <w:color w:val="D4D4D4"/>
          <w:sz w:val="21"/>
          <w:szCs w:val="21"/>
          <w:lang w:eastAsia="pt-BR"/>
        </w:rPr>
      </w:pPr>
      <w:r w:rsidRPr="00B4252E">
        <w:rPr>
          <w:rFonts w:ascii="Consolas" w:eastAsia="Times New Roman" w:hAnsi="Consolas" w:cs="Consolas"/>
          <w:color w:val="569CD6"/>
          <w:sz w:val="21"/>
          <w:szCs w:val="21"/>
          <w:lang w:eastAsia="pt-BR"/>
        </w:rPr>
        <w:t>var</w:t>
      </w:r>
      <w:r w:rsidRPr="00B4252E">
        <w:rPr>
          <w:rFonts w:ascii="Consolas" w:eastAsia="Times New Roman" w:hAnsi="Consolas" w:cs="Consolas"/>
          <w:color w:val="D4D4D4"/>
          <w:sz w:val="21"/>
          <w:szCs w:val="21"/>
          <w:lang w:eastAsia="pt-BR"/>
        </w:rPr>
        <w:t> </w:t>
      </w:r>
      <w:r w:rsidRPr="00B4252E">
        <w:rPr>
          <w:rFonts w:ascii="Consolas" w:eastAsia="Times New Roman" w:hAnsi="Consolas" w:cs="Consolas"/>
          <w:color w:val="9CDCFE"/>
          <w:sz w:val="21"/>
          <w:szCs w:val="21"/>
          <w:lang w:eastAsia="pt-BR"/>
        </w:rPr>
        <w:t>a</w:t>
      </w:r>
      <w:r w:rsidRPr="00B4252E">
        <w:rPr>
          <w:rFonts w:ascii="Consolas" w:eastAsia="Times New Roman" w:hAnsi="Consolas" w:cs="Consolas"/>
          <w:color w:val="D4D4D4"/>
          <w:sz w:val="21"/>
          <w:szCs w:val="21"/>
          <w:lang w:eastAsia="pt-BR"/>
        </w:rPr>
        <w:t> = </w:t>
      </w:r>
      <w:r w:rsidRPr="00B4252E">
        <w:rPr>
          <w:rFonts w:ascii="Consolas" w:eastAsia="Times New Roman" w:hAnsi="Consolas" w:cs="Consolas"/>
          <w:color w:val="B5CEA8"/>
          <w:sz w:val="21"/>
          <w:szCs w:val="21"/>
          <w:lang w:eastAsia="pt-BR"/>
        </w:rPr>
        <w:t>2</w:t>
      </w:r>
    </w:p>
    <w:p w14:paraId="17777E7B" w14:textId="77777777" w:rsidR="00B4252E" w:rsidRPr="00B4252E" w:rsidRDefault="00B4252E" w:rsidP="00B4252E">
      <w:pPr>
        <w:shd w:val="clear" w:color="auto" w:fill="1E1E1E"/>
        <w:spacing w:after="0" w:line="285" w:lineRule="atLeast"/>
        <w:rPr>
          <w:rFonts w:ascii="Consolas" w:eastAsia="Times New Roman" w:hAnsi="Consolas" w:cs="Consolas"/>
          <w:color w:val="D4D4D4"/>
          <w:sz w:val="21"/>
          <w:szCs w:val="21"/>
          <w:lang w:eastAsia="pt-BR"/>
        </w:rPr>
      </w:pPr>
      <w:proofErr w:type="gramStart"/>
      <w:r w:rsidRPr="00B4252E">
        <w:rPr>
          <w:rFonts w:ascii="Consolas" w:eastAsia="Times New Roman" w:hAnsi="Consolas" w:cs="Consolas"/>
          <w:color w:val="9CDCFE"/>
          <w:sz w:val="21"/>
          <w:szCs w:val="21"/>
          <w:lang w:eastAsia="pt-BR"/>
        </w:rPr>
        <w:t>console</w:t>
      </w:r>
      <w:r w:rsidRPr="00B4252E">
        <w:rPr>
          <w:rFonts w:ascii="Consolas" w:eastAsia="Times New Roman" w:hAnsi="Consolas" w:cs="Consolas"/>
          <w:color w:val="D4D4D4"/>
          <w:sz w:val="21"/>
          <w:szCs w:val="21"/>
          <w:lang w:eastAsia="pt-BR"/>
        </w:rPr>
        <w:t>.</w:t>
      </w:r>
      <w:r w:rsidRPr="00B4252E">
        <w:rPr>
          <w:rFonts w:ascii="Consolas" w:eastAsia="Times New Roman" w:hAnsi="Consolas" w:cs="Consolas"/>
          <w:color w:val="DCDCAA"/>
          <w:sz w:val="21"/>
          <w:szCs w:val="21"/>
          <w:lang w:eastAsia="pt-BR"/>
        </w:rPr>
        <w:t>log</w:t>
      </w:r>
      <w:r w:rsidRPr="00B4252E">
        <w:rPr>
          <w:rFonts w:ascii="Consolas" w:eastAsia="Times New Roman" w:hAnsi="Consolas" w:cs="Consolas"/>
          <w:color w:val="D4D4D4"/>
          <w:sz w:val="21"/>
          <w:szCs w:val="21"/>
          <w:lang w:eastAsia="pt-BR"/>
        </w:rPr>
        <w:t>(</w:t>
      </w:r>
      <w:proofErr w:type="gramEnd"/>
      <w:r w:rsidRPr="00B4252E">
        <w:rPr>
          <w:rFonts w:ascii="Consolas" w:eastAsia="Times New Roman" w:hAnsi="Consolas" w:cs="Consolas"/>
          <w:color w:val="CE9178"/>
          <w:sz w:val="21"/>
          <w:szCs w:val="21"/>
          <w:lang w:eastAsia="pt-BR"/>
        </w:rPr>
        <w:t>'a = '</w:t>
      </w:r>
      <w:r w:rsidRPr="00B4252E">
        <w:rPr>
          <w:rFonts w:ascii="Consolas" w:eastAsia="Times New Roman" w:hAnsi="Consolas" w:cs="Consolas"/>
          <w:color w:val="D4D4D4"/>
          <w:sz w:val="21"/>
          <w:szCs w:val="21"/>
          <w:lang w:eastAsia="pt-BR"/>
        </w:rPr>
        <w:t>, </w:t>
      </w:r>
      <w:r w:rsidRPr="00B4252E">
        <w:rPr>
          <w:rFonts w:ascii="Consolas" w:eastAsia="Times New Roman" w:hAnsi="Consolas" w:cs="Consolas"/>
          <w:color w:val="9CDCFE"/>
          <w:sz w:val="21"/>
          <w:szCs w:val="21"/>
          <w:lang w:eastAsia="pt-BR"/>
        </w:rPr>
        <w:t>a</w:t>
      </w:r>
      <w:r w:rsidRPr="00B4252E">
        <w:rPr>
          <w:rFonts w:ascii="Consolas" w:eastAsia="Times New Roman" w:hAnsi="Consolas" w:cs="Consolas"/>
          <w:color w:val="D4D4D4"/>
          <w:sz w:val="21"/>
          <w:szCs w:val="21"/>
          <w:lang w:eastAsia="pt-BR"/>
        </w:rPr>
        <w:t>)</w:t>
      </w:r>
    </w:p>
    <w:p w14:paraId="5E3BF891" w14:textId="77777777" w:rsidR="00B4252E" w:rsidRDefault="00B4252E" w:rsidP="00B4252E"/>
    <w:p w14:paraId="3DBBC23F" w14:textId="77777777" w:rsidR="00B4252E" w:rsidRDefault="00B4252E" w:rsidP="00B4252E">
      <w:r>
        <w:t>O efeito de içamento com LET não ocorre.</w:t>
      </w:r>
    </w:p>
    <w:p w14:paraId="6717B01E" w14:textId="77777777" w:rsidR="00B4252E" w:rsidRDefault="00B4252E" w:rsidP="00B4252E"/>
    <w:p w14:paraId="12CC68CF" w14:textId="77777777" w:rsidR="00B4252E" w:rsidRPr="005316F1" w:rsidRDefault="005316F1" w:rsidP="00B4252E">
      <w:pPr>
        <w:pStyle w:val="PargrafodaLista"/>
        <w:numPr>
          <w:ilvl w:val="0"/>
          <w:numId w:val="1"/>
        </w:numPr>
      </w:pPr>
      <w:r>
        <w:rPr>
          <w:b/>
          <w:sz w:val="24"/>
        </w:rPr>
        <w:t>Função VS Objeto</w:t>
      </w:r>
      <w:r w:rsidR="00B4252E">
        <w:rPr>
          <w:b/>
          <w:sz w:val="24"/>
        </w:rPr>
        <w:t>:</w:t>
      </w:r>
    </w:p>
    <w:p w14:paraId="46DD94FB" w14:textId="77777777" w:rsidR="005316F1" w:rsidRPr="005316F1" w:rsidRDefault="005316F1" w:rsidP="005316F1">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5316F1">
        <w:rPr>
          <w:rFonts w:ascii="Consolas" w:eastAsia="Times New Roman" w:hAnsi="Consolas" w:cs="Consolas"/>
          <w:color w:val="9CDCFE"/>
          <w:sz w:val="21"/>
          <w:szCs w:val="21"/>
          <w:lang w:val="en-US" w:eastAsia="pt-BR"/>
        </w:rPr>
        <w:t>console</w:t>
      </w:r>
      <w:r w:rsidRPr="005316F1">
        <w:rPr>
          <w:rFonts w:ascii="Consolas" w:eastAsia="Times New Roman" w:hAnsi="Consolas" w:cs="Consolas"/>
          <w:color w:val="D4D4D4"/>
          <w:sz w:val="21"/>
          <w:szCs w:val="21"/>
          <w:lang w:val="en-US" w:eastAsia="pt-BR"/>
        </w:rPr>
        <w:t>.</w:t>
      </w:r>
      <w:r w:rsidRPr="005316F1">
        <w:rPr>
          <w:rFonts w:ascii="Consolas" w:eastAsia="Times New Roman" w:hAnsi="Consolas" w:cs="Consolas"/>
          <w:color w:val="DCDCAA"/>
          <w:sz w:val="21"/>
          <w:szCs w:val="21"/>
          <w:lang w:val="en-US" w:eastAsia="pt-BR"/>
        </w:rPr>
        <w:t>log</w:t>
      </w:r>
      <w:r w:rsidRPr="005316F1">
        <w:rPr>
          <w:rFonts w:ascii="Consolas" w:eastAsia="Times New Roman" w:hAnsi="Consolas" w:cs="Consolas"/>
          <w:color w:val="D4D4D4"/>
          <w:sz w:val="21"/>
          <w:szCs w:val="21"/>
          <w:lang w:val="en-US" w:eastAsia="pt-BR"/>
        </w:rPr>
        <w:t>(</w:t>
      </w:r>
      <w:proofErr w:type="gramEnd"/>
      <w:r w:rsidRPr="005316F1">
        <w:rPr>
          <w:rFonts w:ascii="Consolas" w:eastAsia="Times New Roman" w:hAnsi="Consolas" w:cs="Consolas"/>
          <w:color w:val="9CDCFE"/>
          <w:sz w:val="21"/>
          <w:szCs w:val="21"/>
          <w:lang w:val="en-US" w:eastAsia="pt-BR"/>
        </w:rPr>
        <w:t>type</w:t>
      </w:r>
      <w:r w:rsidRPr="005316F1">
        <w:rPr>
          <w:rFonts w:ascii="Consolas" w:eastAsia="Times New Roman" w:hAnsi="Consolas" w:cs="Consolas"/>
          <w:color w:val="D4D4D4"/>
          <w:sz w:val="21"/>
          <w:szCs w:val="21"/>
          <w:lang w:val="en-US" w:eastAsia="pt-BR"/>
        </w:rPr>
        <w:t> </w:t>
      </w:r>
      <w:r w:rsidRPr="005316F1">
        <w:rPr>
          <w:rFonts w:ascii="Consolas" w:eastAsia="Times New Roman" w:hAnsi="Consolas" w:cs="Consolas"/>
          <w:color w:val="569CD6"/>
          <w:sz w:val="21"/>
          <w:szCs w:val="21"/>
          <w:lang w:val="en-US" w:eastAsia="pt-BR"/>
        </w:rPr>
        <w:t>of</w:t>
      </w:r>
      <w:r w:rsidRPr="005316F1">
        <w:rPr>
          <w:rFonts w:ascii="Consolas" w:eastAsia="Times New Roman" w:hAnsi="Consolas" w:cs="Consolas"/>
          <w:color w:val="D4D4D4"/>
          <w:sz w:val="21"/>
          <w:szCs w:val="21"/>
          <w:lang w:val="en-US" w:eastAsia="pt-BR"/>
        </w:rPr>
        <w:t> </w:t>
      </w:r>
      <w:r w:rsidRPr="005316F1">
        <w:rPr>
          <w:rFonts w:ascii="Consolas" w:eastAsia="Times New Roman" w:hAnsi="Consolas" w:cs="Consolas"/>
          <w:color w:val="569CD6"/>
          <w:sz w:val="21"/>
          <w:szCs w:val="21"/>
          <w:lang w:val="en-US" w:eastAsia="pt-BR"/>
        </w:rPr>
        <w:t>new</w:t>
      </w:r>
      <w:r w:rsidRPr="005316F1">
        <w:rPr>
          <w:rFonts w:ascii="Consolas" w:eastAsia="Times New Roman" w:hAnsi="Consolas" w:cs="Consolas"/>
          <w:color w:val="D4D4D4"/>
          <w:sz w:val="21"/>
          <w:szCs w:val="21"/>
          <w:lang w:val="en-US" w:eastAsia="pt-BR"/>
        </w:rPr>
        <w:t> </w:t>
      </w:r>
      <w:r w:rsidRPr="005316F1">
        <w:rPr>
          <w:rFonts w:ascii="Consolas" w:eastAsia="Times New Roman" w:hAnsi="Consolas" w:cs="Consolas"/>
          <w:color w:val="4EC9B0"/>
          <w:sz w:val="21"/>
          <w:szCs w:val="21"/>
          <w:lang w:val="en-US" w:eastAsia="pt-BR"/>
        </w:rPr>
        <w:t>Object</w:t>
      </w:r>
      <w:r w:rsidRPr="005316F1">
        <w:rPr>
          <w:rFonts w:ascii="Consolas" w:eastAsia="Times New Roman" w:hAnsi="Consolas" w:cs="Consolas"/>
          <w:color w:val="D4D4D4"/>
          <w:sz w:val="21"/>
          <w:szCs w:val="21"/>
          <w:lang w:val="en-US" w:eastAsia="pt-BR"/>
        </w:rPr>
        <w:t>)</w:t>
      </w:r>
    </w:p>
    <w:p w14:paraId="3DA93B79" w14:textId="77777777" w:rsidR="005316F1" w:rsidRPr="005316F1" w:rsidRDefault="005316F1" w:rsidP="005316F1">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6A9955"/>
          <w:sz w:val="21"/>
          <w:szCs w:val="21"/>
          <w:lang w:eastAsia="pt-BR"/>
        </w:rPr>
        <w:t>//CRIANDO UM NOVO OBJETO A PARTIR DE UMA FUNÇÃO</w:t>
      </w:r>
    </w:p>
    <w:p w14:paraId="205B6614" w14:textId="77777777" w:rsidR="005316F1" w:rsidRPr="005316F1" w:rsidRDefault="005316F1" w:rsidP="005316F1">
      <w:pPr>
        <w:pStyle w:val="PargrafodaLista"/>
        <w:numPr>
          <w:ilvl w:val="0"/>
          <w:numId w:val="1"/>
        </w:numPr>
        <w:shd w:val="clear" w:color="auto" w:fill="1E1E1E"/>
        <w:spacing w:after="240" w:line="285" w:lineRule="atLeast"/>
        <w:rPr>
          <w:rFonts w:ascii="Consolas" w:eastAsia="Times New Roman" w:hAnsi="Consolas" w:cs="Consolas"/>
          <w:color w:val="D4D4D4"/>
          <w:sz w:val="21"/>
          <w:szCs w:val="21"/>
          <w:lang w:eastAsia="pt-BR"/>
        </w:rPr>
      </w:pPr>
    </w:p>
    <w:p w14:paraId="6D67CDED" w14:textId="77777777" w:rsidR="005316F1" w:rsidRDefault="005316F1" w:rsidP="005316F1">
      <w:r>
        <w:t>A forma de criar um objeto em JS é a partir de uma função.</w:t>
      </w:r>
    </w:p>
    <w:p w14:paraId="4253F3EF" w14:textId="77777777" w:rsidR="005316F1" w:rsidRDefault="005316F1" w:rsidP="005316F1">
      <w:r>
        <w:t>Vale lembrar que um objeto é um par de chave e valor.</w:t>
      </w:r>
    </w:p>
    <w:p w14:paraId="29C1F4F6" w14:textId="77777777" w:rsidR="005316F1" w:rsidRDefault="005316F1" w:rsidP="005316F1">
      <w:r>
        <w:t>Como, por exemplo:</w:t>
      </w:r>
    </w:p>
    <w:p w14:paraId="10DF52BE"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proofErr w:type="spellStart"/>
      <w:r w:rsidRPr="005316F1">
        <w:rPr>
          <w:rFonts w:ascii="Consolas" w:eastAsia="Times New Roman" w:hAnsi="Consolas" w:cs="Consolas"/>
          <w:color w:val="569CD6"/>
          <w:sz w:val="21"/>
          <w:szCs w:val="21"/>
          <w:lang w:eastAsia="pt-BR"/>
        </w:rPr>
        <w:t>const</w:t>
      </w:r>
      <w:proofErr w:type="spellEnd"/>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51B6C4"/>
          <w:sz w:val="21"/>
          <w:szCs w:val="21"/>
          <w:lang w:eastAsia="pt-BR"/>
        </w:rPr>
        <w:t>cliente</w:t>
      </w:r>
      <w:r w:rsidRPr="005316F1">
        <w:rPr>
          <w:rFonts w:ascii="Consolas" w:eastAsia="Times New Roman" w:hAnsi="Consolas" w:cs="Consolas"/>
          <w:color w:val="D4D4D4"/>
          <w:sz w:val="21"/>
          <w:szCs w:val="21"/>
          <w:lang w:eastAsia="pt-BR"/>
        </w:rPr>
        <w:t> = {</w:t>
      </w:r>
    </w:p>
    <w:p w14:paraId="6276008A"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9CDCFE"/>
          <w:sz w:val="21"/>
          <w:szCs w:val="21"/>
          <w:lang w:eastAsia="pt-BR"/>
        </w:rPr>
        <w:t>nome:</w:t>
      </w: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CE9178"/>
          <w:sz w:val="21"/>
          <w:szCs w:val="21"/>
          <w:lang w:eastAsia="pt-BR"/>
        </w:rPr>
        <w:t>'Pedro'</w:t>
      </w:r>
      <w:r w:rsidRPr="005316F1">
        <w:rPr>
          <w:rFonts w:ascii="Consolas" w:eastAsia="Times New Roman" w:hAnsi="Consolas" w:cs="Consolas"/>
          <w:color w:val="D4D4D4"/>
          <w:sz w:val="21"/>
          <w:szCs w:val="21"/>
          <w:lang w:eastAsia="pt-BR"/>
        </w:rPr>
        <w:t>,</w:t>
      </w:r>
    </w:p>
    <w:p w14:paraId="63FF8CD7"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9CDCFE"/>
          <w:sz w:val="21"/>
          <w:szCs w:val="21"/>
          <w:lang w:eastAsia="pt-BR"/>
        </w:rPr>
        <w:t>idade:</w:t>
      </w: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B5CEA8"/>
          <w:sz w:val="21"/>
          <w:szCs w:val="21"/>
          <w:lang w:eastAsia="pt-BR"/>
        </w:rPr>
        <w:t>32</w:t>
      </w:r>
      <w:r w:rsidRPr="005316F1">
        <w:rPr>
          <w:rFonts w:ascii="Consolas" w:eastAsia="Times New Roman" w:hAnsi="Consolas" w:cs="Consolas"/>
          <w:color w:val="D4D4D4"/>
          <w:sz w:val="21"/>
          <w:szCs w:val="21"/>
          <w:lang w:eastAsia="pt-BR"/>
        </w:rPr>
        <w:t>,</w:t>
      </w:r>
    </w:p>
    <w:p w14:paraId="5DCB04B9"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9CDCFE"/>
          <w:sz w:val="21"/>
          <w:szCs w:val="21"/>
          <w:lang w:eastAsia="pt-BR"/>
        </w:rPr>
        <w:t>peso:</w:t>
      </w: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B5CEA8"/>
          <w:sz w:val="21"/>
          <w:szCs w:val="21"/>
          <w:lang w:eastAsia="pt-BR"/>
        </w:rPr>
        <w:t>90</w:t>
      </w:r>
      <w:r w:rsidRPr="005316F1">
        <w:rPr>
          <w:rFonts w:ascii="Consolas" w:eastAsia="Times New Roman" w:hAnsi="Consolas" w:cs="Consolas"/>
          <w:color w:val="D4D4D4"/>
          <w:sz w:val="21"/>
          <w:szCs w:val="21"/>
          <w:lang w:eastAsia="pt-BR"/>
        </w:rPr>
        <w:t>,</w:t>
      </w:r>
    </w:p>
    <w:p w14:paraId="50810745"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9CDCFE"/>
          <w:sz w:val="21"/>
          <w:szCs w:val="21"/>
          <w:lang w:eastAsia="pt-BR"/>
        </w:rPr>
        <w:t>endereço:</w:t>
      </w:r>
      <w:r w:rsidRPr="005316F1">
        <w:rPr>
          <w:rFonts w:ascii="Consolas" w:eastAsia="Times New Roman" w:hAnsi="Consolas" w:cs="Consolas"/>
          <w:color w:val="D4D4D4"/>
          <w:sz w:val="21"/>
          <w:szCs w:val="21"/>
          <w:lang w:eastAsia="pt-BR"/>
        </w:rPr>
        <w:t> {</w:t>
      </w:r>
    </w:p>
    <w:p w14:paraId="0100C8A6"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9CDCFE"/>
          <w:sz w:val="21"/>
          <w:szCs w:val="21"/>
          <w:lang w:eastAsia="pt-BR"/>
        </w:rPr>
        <w:t>logradouro:</w:t>
      </w: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CE9178"/>
          <w:sz w:val="21"/>
          <w:szCs w:val="21"/>
          <w:lang w:eastAsia="pt-BR"/>
        </w:rPr>
        <w:t>'Rua Mato'</w:t>
      </w:r>
      <w:r w:rsidRPr="005316F1">
        <w:rPr>
          <w:rFonts w:ascii="Consolas" w:eastAsia="Times New Roman" w:hAnsi="Consolas" w:cs="Consolas"/>
          <w:color w:val="D4D4D4"/>
          <w:sz w:val="21"/>
          <w:szCs w:val="21"/>
          <w:lang w:eastAsia="pt-BR"/>
        </w:rPr>
        <w:t>,</w:t>
      </w:r>
    </w:p>
    <w:p w14:paraId="161E2EF8"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proofErr w:type="spellStart"/>
      <w:r w:rsidRPr="005316F1">
        <w:rPr>
          <w:rFonts w:ascii="Consolas" w:eastAsia="Times New Roman" w:hAnsi="Consolas" w:cs="Consolas"/>
          <w:color w:val="9CDCFE"/>
          <w:sz w:val="21"/>
          <w:szCs w:val="21"/>
          <w:lang w:eastAsia="pt-BR"/>
        </w:rPr>
        <w:t>numero</w:t>
      </w:r>
      <w:proofErr w:type="spellEnd"/>
      <w:r w:rsidRPr="005316F1">
        <w:rPr>
          <w:rFonts w:ascii="Consolas" w:eastAsia="Times New Roman" w:hAnsi="Consolas" w:cs="Consolas"/>
          <w:color w:val="9CDCFE"/>
          <w:sz w:val="21"/>
          <w:szCs w:val="21"/>
          <w:lang w:eastAsia="pt-BR"/>
        </w:rPr>
        <w:t>:</w:t>
      </w:r>
      <w:r w:rsidRPr="005316F1">
        <w:rPr>
          <w:rFonts w:ascii="Consolas" w:eastAsia="Times New Roman" w:hAnsi="Consolas" w:cs="Consolas"/>
          <w:color w:val="D4D4D4"/>
          <w:sz w:val="21"/>
          <w:szCs w:val="21"/>
          <w:lang w:eastAsia="pt-BR"/>
        </w:rPr>
        <w:t> </w:t>
      </w:r>
      <w:r w:rsidRPr="005316F1">
        <w:rPr>
          <w:rFonts w:ascii="Consolas" w:eastAsia="Times New Roman" w:hAnsi="Consolas" w:cs="Consolas"/>
          <w:color w:val="B5CEA8"/>
          <w:sz w:val="21"/>
          <w:szCs w:val="21"/>
          <w:lang w:eastAsia="pt-BR"/>
        </w:rPr>
        <w:t>123</w:t>
      </w:r>
    </w:p>
    <w:p w14:paraId="1EFCAF72"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    }</w:t>
      </w:r>
    </w:p>
    <w:p w14:paraId="5EE3751A" w14:textId="77777777" w:rsidR="005316F1" w:rsidRPr="005316F1" w:rsidRDefault="005316F1" w:rsidP="005316F1">
      <w:pPr>
        <w:shd w:val="clear" w:color="auto" w:fill="1E1E1E"/>
        <w:spacing w:after="0" w:line="285" w:lineRule="atLeast"/>
        <w:rPr>
          <w:rFonts w:ascii="Consolas" w:eastAsia="Times New Roman" w:hAnsi="Consolas" w:cs="Consolas"/>
          <w:color w:val="D4D4D4"/>
          <w:sz w:val="21"/>
          <w:szCs w:val="21"/>
          <w:lang w:eastAsia="pt-BR"/>
        </w:rPr>
      </w:pPr>
      <w:r w:rsidRPr="005316F1">
        <w:rPr>
          <w:rFonts w:ascii="Consolas" w:eastAsia="Times New Roman" w:hAnsi="Consolas" w:cs="Consolas"/>
          <w:color w:val="D4D4D4"/>
          <w:sz w:val="21"/>
          <w:szCs w:val="21"/>
          <w:lang w:eastAsia="pt-BR"/>
        </w:rPr>
        <w:t>}</w:t>
      </w:r>
    </w:p>
    <w:p w14:paraId="57104FFB" w14:textId="77777777" w:rsidR="005316F1" w:rsidRPr="00B4252E" w:rsidRDefault="005316F1" w:rsidP="005316F1"/>
    <w:p w14:paraId="27D93723" w14:textId="77777777" w:rsidR="00B4252E" w:rsidRDefault="00B4252E" w:rsidP="00B4252E"/>
    <w:p w14:paraId="53250338" w14:textId="77777777" w:rsidR="006D7FC2" w:rsidRPr="006D7FC2" w:rsidRDefault="006D7FC2" w:rsidP="006D7FC2">
      <w:pPr>
        <w:pStyle w:val="PargrafodaLista"/>
        <w:numPr>
          <w:ilvl w:val="0"/>
          <w:numId w:val="1"/>
        </w:numPr>
      </w:pPr>
      <w:r>
        <w:rPr>
          <w:b/>
          <w:sz w:val="24"/>
        </w:rPr>
        <w:t>Notação ponto:</w:t>
      </w:r>
    </w:p>
    <w:p w14:paraId="4DF95C73" w14:textId="77777777" w:rsidR="006D7FC2" w:rsidRDefault="006D7FC2" w:rsidP="006D7FC2">
      <w:r>
        <w:t>Acessar membros de uma função ou objeto com a notação ponto.</w:t>
      </w:r>
    </w:p>
    <w:p w14:paraId="725C9133" w14:textId="77777777" w:rsidR="006D7FC2" w:rsidRDefault="006D7FC2" w:rsidP="006D7FC2">
      <w:r>
        <w:t>Um exemplo desta notação ponto é o ponto “.” para acessar o log do objeto “Console” em “</w:t>
      </w:r>
      <w:proofErr w:type="gramStart"/>
      <w:r>
        <w:t>Console.log(</w:t>
      </w:r>
      <w:proofErr w:type="gramEnd"/>
      <w:r>
        <w:t>).</w:t>
      </w:r>
    </w:p>
    <w:p w14:paraId="643B412B" w14:textId="77777777" w:rsidR="006D7FC2" w:rsidRDefault="006D7FC2" w:rsidP="006D7FC2">
      <w:r>
        <w:t xml:space="preserve">Podemos criar através da notação ponto um </w:t>
      </w:r>
      <w:proofErr w:type="gramStart"/>
      <w:r>
        <w:t>atributo  ou</w:t>
      </w:r>
      <w:proofErr w:type="gramEnd"/>
      <w:r>
        <w:t xml:space="preserve"> um valor de um atributo dentro de um objeto, mesmo que o atributo não exista ainda no objeto:</w:t>
      </w:r>
    </w:p>
    <w:p w14:paraId="50400156" w14:textId="77777777" w:rsidR="005D1FAE" w:rsidRDefault="005D1FAE" w:rsidP="006D7FC2">
      <w:pPr>
        <w:shd w:val="clear" w:color="auto" w:fill="1E1E1E"/>
        <w:spacing w:after="0" w:line="285" w:lineRule="atLeast"/>
        <w:rPr>
          <w:rFonts w:ascii="Consolas" w:eastAsia="Times New Roman" w:hAnsi="Consolas" w:cs="Consolas"/>
          <w:color w:val="9CDCFE"/>
          <w:sz w:val="21"/>
          <w:szCs w:val="21"/>
          <w:lang w:eastAsia="pt-BR"/>
        </w:rPr>
      </w:pPr>
      <w:proofErr w:type="spellStart"/>
      <w:r>
        <w:rPr>
          <w:rFonts w:ascii="Consolas" w:eastAsia="Times New Roman" w:hAnsi="Consolas" w:cs="Consolas"/>
          <w:color w:val="9CDCFE"/>
          <w:sz w:val="21"/>
          <w:szCs w:val="21"/>
          <w:lang w:eastAsia="pt-BR"/>
        </w:rPr>
        <w:t>const</w:t>
      </w:r>
      <w:proofErr w:type="spellEnd"/>
      <w:r>
        <w:rPr>
          <w:rFonts w:ascii="Consolas" w:eastAsia="Times New Roman" w:hAnsi="Consolas" w:cs="Consolas"/>
          <w:color w:val="9CDCFE"/>
          <w:sz w:val="21"/>
          <w:szCs w:val="21"/>
          <w:lang w:eastAsia="pt-BR"/>
        </w:rPr>
        <w:t xml:space="preserve"> obj1 = {}</w:t>
      </w:r>
    </w:p>
    <w:p w14:paraId="42801D9A" w14:textId="77777777" w:rsidR="006D7FC2" w:rsidRPr="006D7FC2" w:rsidRDefault="006D7FC2" w:rsidP="006D7FC2">
      <w:pPr>
        <w:shd w:val="clear" w:color="auto" w:fill="1E1E1E"/>
        <w:spacing w:after="0" w:line="285" w:lineRule="atLeast"/>
        <w:rPr>
          <w:rFonts w:ascii="Consolas" w:eastAsia="Times New Roman" w:hAnsi="Consolas" w:cs="Consolas"/>
          <w:color w:val="D4D4D4"/>
          <w:sz w:val="21"/>
          <w:szCs w:val="21"/>
          <w:lang w:eastAsia="pt-BR"/>
        </w:rPr>
      </w:pPr>
      <w:r w:rsidRPr="006D7FC2">
        <w:rPr>
          <w:rFonts w:ascii="Consolas" w:eastAsia="Times New Roman" w:hAnsi="Consolas" w:cs="Consolas"/>
          <w:color w:val="9CDCFE"/>
          <w:sz w:val="21"/>
          <w:szCs w:val="21"/>
          <w:lang w:eastAsia="pt-BR"/>
        </w:rPr>
        <w:t>obj1</w:t>
      </w:r>
      <w:r w:rsidRPr="006D7FC2">
        <w:rPr>
          <w:rFonts w:ascii="Consolas" w:eastAsia="Times New Roman" w:hAnsi="Consolas" w:cs="Consolas"/>
          <w:color w:val="D4D4D4"/>
          <w:sz w:val="21"/>
          <w:szCs w:val="21"/>
          <w:lang w:eastAsia="pt-BR"/>
        </w:rPr>
        <w:t>.</w:t>
      </w:r>
      <w:r w:rsidRPr="006D7FC2">
        <w:rPr>
          <w:rFonts w:ascii="Consolas" w:eastAsia="Times New Roman" w:hAnsi="Consolas" w:cs="Consolas"/>
          <w:color w:val="9CDCFE"/>
          <w:sz w:val="21"/>
          <w:szCs w:val="21"/>
          <w:lang w:eastAsia="pt-BR"/>
        </w:rPr>
        <w:t>nome</w:t>
      </w:r>
      <w:r w:rsidRPr="006D7FC2">
        <w:rPr>
          <w:rFonts w:ascii="Consolas" w:eastAsia="Times New Roman" w:hAnsi="Consolas" w:cs="Consolas"/>
          <w:color w:val="D4D4D4"/>
          <w:sz w:val="21"/>
          <w:szCs w:val="21"/>
          <w:lang w:eastAsia="pt-BR"/>
        </w:rPr>
        <w:t> = </w:t>
      </w:r>
      <w:r w:rsidRPr="006D7FC2">
        <w:rPr>
          <w:rFonts w:ascii="Consolas" w:eastAsia="Times New Roman" w:hAnsi="Consolas" w:cs="Consolas"/>
          <w:color w:val="CE9178"/>
          <w:sz w:val="21"/>
          <w:szCs w:val="21"/>
          <w:lang w:eastAsia="pt-BR"/>
        </w:rPr>
        <w:t>'Bola'</w:t>
      </w:r>
    </w:p>
    <w:p w14:paraId="47FC8339" w14:textId="77777777" w:rsidR="006D7FC2" w:rsidRPr="00552E37" w:rsidRDefault="008053EE" w:rsidP="006D7FC2">
      <w:pPr>
        <w:rPr>
          <w:b/>
        </w:rPr>
      </w:pPr>
      <w:r w:rsidRPr="00552E37">
        <w:rPr>
          <w:b/>
          <w:highlight w:val="yellow"/>
        </w:rPr>
        <w:lastRenderedPageBreak/>
        <w:t>Quando usamos a palavra reservada para o JS, “</w:t>
      </w:r>
      <w:proofErr w:type="spellStart"/>
      <w:proofErr w:type="gramStart"/>
      <w:r w:rsidRPr="00552E37">
        <w:rPr>
          <w:b/>
          <w:highlight w:val="yellow"/>
        </w:rPr>
        <w:t>this.nome</w:t>
      </w:r>
      <w:proofErr w:type="spellEnd"/>
      <w:proofErr w:type="gramEnd"/>
      <w:r w:rsidRPr="00552E37">
        <w:rPr>
          <w:b/>
          <w:highlight w:val="yellow"/>
        </w:rPr>
        <w:t>”, por exemplo, estou declarando a variável nome como público, para todo o escopo do programa. “</w:t>
      </w:r>
      <w:proofErr w:type="spellStart"/>
      <w:r w:rsidRPr="00552E37">
        <w:rPr>
          <w:b/>
          <w:highlight w:val="yellow"/>
        </w:rPr>
        <w:t>This</w:t>
      </w:r>
      <w:proofErr w:type="spellEnd"/>
      <w:r w:rsidRPr="00552E37">
        <w:rPr>
          <w:b/>
          <w:highlight w:val="yellow"/>
        </w:rPr>
        <w:t>” significa que se refere ao programa todo. Se eu quisesse declarar uma variável dentro de um escopo privado, eu declararia com “var”, por exemplo, dentro de um bloco.</w:t>
      </w:r>
    </w:p>
    <w:p w14:paraId="3D42F939" w14:textId="77777777" w:rsidR="00B4252E" w:rsidRPr="00B93C52" w:rsidRDefault="00B4252E" w:rsidP="00B4252E"/>
    <w:p w14:paraId="4D5FDF8A" w14:textId="77777777" w:rsidR="00552E37" w:rsidRPr="00552E37" w:rsidRDefault="00552E37" w:rsidP="00552E37">
      <w:pPr>
        <w:pStyle w:val="PargrafodaLista"/>
        <w:numPr>
          <w:ilvl w:val="0"/>
          <w:numId w:val="1"/>
        </w:numPr>
      </w:pPr>
      <w:r>
        <w:rPr>
          <w:b/>
          <w:sz w:val="24"/>
        </w:rPr>
        <w:t>Operadores de Atribuição:</w:t>
      </w:r>
    </w:p>
    <w:p w14:paraId="720F972F"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roofErr w:type="spellStart"/>
      <w:r w:rsidRPr="00552E37">
        <w:rPr>
          <w:rFonts w:ascii="Consolas" w:eastAsia="Times New Roman" w:hAnsi="Consolas" w:cs="Consolas"/>
          <w:color w:val="569CD6"/>
          <w:sz w:val="21"/>
          <w:szCs w:val="21"/>
          <w:lang w:eastAsia="pt-BR"/>
        </w:rPr>
        <w:t>const</w:t>
      </w:r>
      <w:proofErr w:type="spellEnd"/>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51B6C4"/>
          <w:sz w:val="21"/>
          <w:szCs w:val="21"/>
          <w:lang w:eastAsia="pt-BR"/>
        </w:rPr>
        <w:t>a</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7</w:t>
      </w:r>
    </w:p>
    <w:p w14:paraId="5B27CF0C"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roofErr w:type="spellStart"/>
      <w:r w:rsidRPr="00552E37">
        <w:rPr>
          <w:rFonts w:ascii="Consolas" w:eastAsia="Times New Roman" w:hAnsi="Consolas" w:cs="Consolas"/>
          <w:color w:val="569CD6"/>
          <w:sz w:val="21"/>
          <w:szCs w:val="21"/>
          <w:lang w:eastAsia="pt-BR"/>
        </w:rPr>
        <w:t>let</w:t>
      </w:r>
      <w:proofErr w:type="spellEnd"/>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3</w:t>
      </w:r>
    </w:p>
    <w:p w14:paraId="213EEBA2"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p>
    <w:p w14:paraId="05E26B64"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51B6C4"/>
          <w:sz w:val="21"/>
          <w:szCs w:val="21"/>
          <w:lang w:eastAsia="pt-BR"/>
        </w:rPr>
        <w:t>a</w:t>
      </w:r>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6A9955"/>
          <w:sz w:val="21"/>
          <w:szCs w:val="21"/>
          <w:lang w:eastAsia="pt-BR"/>
        </w:rPr>
        <w:t>//Atribuição aditiva. b = b + a</w:t>
      </w:r>
    </w:p>
    <w:p w14:paraId="5A3E7E05"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4</w:t>
      </w:r>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6A9955"/>
          <w:sz w:val="21"/>
          <w:szCs w:val="21"/>
          <w:lang w:eastAsia="pt-BR"/>
        </w:rPr>
        <w:t>//Atribuição subtrativa. b = b - 4</w:t>
      </w:r>
    </w:p>
    <w:p w14:paraId="2A75637A"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2</w:t>
      </w:r>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6A9955"/>
          <w:sz w:val="21"/>
          <w:szCs w:val="21"/>
          <w:lang w:eastAsia="pt-BR"/>
        </w:rPr>
        <w:t>// Atribuição multiplicativa. b = b * 2</w:t>
      </w:r>
    </w:p>
    <w:p w14:paraId="74761B1B"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2</w:t>
      </w:r>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6A9955"/>
          <w:sz w:val="21"/>
          <w:szCs w:val="21"/>
          <w:lang w:eastAsia="pt-BR"/>
        </w:rPr>
        <w:t>// Atribuição </w:t>
      </w:r>
      <w:proofErr w:type="spellStart"/>
      <w:r w:rsidRPr="00552E37">
        <w:rPr>
          <w:rFonts w:ascii="Consolas" w:eastAsia="Times New Roman" w:hAnsi="Consolas" w:cs="Consolas"/>
          <w:color w:val="6A9955"/>
          <w:sz w:val="21"/>
          <w:szCs w:val="21"/>
          <w:lang w:eastAsia="pt-BR"/>
        </w:rPr>
        <w:t>divisiva</w:t>
      </w:r>
      <w:proofErr w:type="spellEnd"/>
      <w:r w:rsidRPr="00552E37">
        <w:rPr>
          <w:rFonts w:ascii="Consolas" w:eastAsia="Times New Roman" w:hAnsi="Consolas" w:cs="Consolas"/>
          <w:color w:val="6A9955"/>
          <w:sz w:val="21"/>
          <w:szCs w:val="21"/>
          <w:lang w:eastAsia="pt-BR"/>
        </w:rPr>
        <w:t>. b = b / 2</w:t>
      </w:r>
    </w:p>
    <w:p w14:paraId="71FAC834" w14:textId="77777777" w:rsidR="00552E37" w:rsidRPr="00552E37" w:rsidRDefault="00552E37" w:rsidP="00552E37">
      <w:pPr>
        <w:pStyle w:val="PargrafodaLista"/>
        <w:numPr>
          <w:ilvl w:val="0"/>
          <w:numId w:val="1"/>
        </w:numPr>
        <w:shd w:val="clear" w:color="auto" w:fill="1E1E1E"/>
        <w:spacing w:after="0" w:line="285" w:lineRule="atLeast"/>
        <w:rPr>
          <w:rFonts w:ascii="Consolas" w:eastAsia="Times New Roman" w:hAnsi="Consolas" w:cs="Consolas"/>
          <w:color w:val="D4D4D4"/>
          <w:sz w:val="21"/>
          <w:szCs w:val="21"/>
          <w:lang w:eastAsia="pt-BR"/>
        </w:rPr>
      </w:pPr>
      <w:r w:rsidRPr="00552E37">
        <w:rPr>
          <w:rFonts w:ascii="Consolas" w:eastAsia="Times New Roman" w:hAnsi="Consolas" w:cs="Consolas"/>
          <w:color w:val="9CDCFE"/>
          <w:sz w:val="21"/>
          <w:szCs w:val="21"/>
          <w:lang w:eastAsia="pt-BR"/>
        </w:rPr>
        <w:t>b</w:t>
      </w:r>
      <w:r w:rsidRPr="00552E37">
        <w:rPr>
          <w:rFonts w:ascii="Consolas" w:eastAsia="Times New Roman" w:hAnsi="Consolas" w:cs="Consolas"/>
          <w:color w:val="D4D4D4"/>
          <w:sz w:val="21"/>
          <w:szCs w:val="21"/>
          <w:lang w:eastAsia="pt-BR"/>
        </w:rPr>
        <w:t> %= </w:t>
      </w:r>
      <w:r w:rsidRPr="00552E37">
        <w:rPr>
          <w:rFonts w:ascii="Consolas" w:eastAsia="Times New Roman" w:hAnsi="Consolas" w:cs="Consolas"/>
          <w:color w:val="B5CEA8"/>
          <w:sz w:val="21"/>
          <w:szCs w:val="21"/>
          <w:lang w:eastAsia="pt-BR"/>
        </w:rPr>
        <w:t>2</w:t>
      </w:r>
      <w:r w:rsidRPr="00552E37">
        <w:rPr>
          <w:rFonts w:ascii="Consolas" w:eastAsia="Times New Roman" w:hAnsi="Consolas" w:cs="Consolas"/>
          <w:color w:val="D4D4D4"/>
          <w:sz w:val="21"/>
          <w:szCs w:val="21"/>
          <w:lang w:eastAsia="pt-BR"/>
        </w:rPr>
        <w:t> </w:t>
      </w:r>
      <w:r w:rsidRPr="00552E37">
        <w:rPr>
          <w:rFonts w:ascii="Consolas" w:eastAsia="Times New Roman" w:hAnsi="Consolas" w:cs="Consolas"/>
          <w:color w:val="6A9955"/>
          <w:sz w:val="21"/>
          <w:szCs w:val="21"/>
          <w:lang w:eastAsia="pt-BR"/>
        </w:rPr>
        <w:t>// Atribuição modular. b = b % 2 - resto da divisão.</w:t>
      </w:r>
    </w:p>
    <w:p w14:paraId="3CDF5439" w14:textId="77777777" w:rsidR="00552E37" w:rsidRPr="00552E37" w:rsidRDefault="00552E37" w:rsidP="00552E37">
      <w:pPr>
        <w:pStyle w:val="PargrafodaLista"/>
        <w:numPr>
          <w:ilvl w:val="0"/>
          <w:numId w:val="1"/>
        </w:numPr>
        <w:shd w:val="clear" w:color="auto" w:fill="1E1E1E"/>
        <w:spacing w:after="240" w:line="285" w:lineRule="atLeast"/>
        <w:rPr>
          <w:rFonts w:ascii="Consolas" w:eastAsia="Times New Roman" w:hAnsi="Consolas" w:cs="Consolas"/>
          <w:color w:val="D4D4D4"/>
          <w:sz w:val="21"/>
          <w:szCs w:val="21"/>
          <w:lang w:eastAsia="pt-BR"/>
        </w:rPr>
      </w:pPr>
    </w:p>
    <w:p w14:paraId="5EAEE6BF" w14:textId="77777777" w:rsidR="00552E37" w:rsidRPr="00552E37" w:rsidRDefault="00552E37" w:rsidP="00552E37">
      <w:pPr>
        <w:pStyle w:val="PargrafodaLista"/>
      </w:pPr>
    </w:p>
    <w:p w14:paraId="76D717A2" w14:textId="77777777" w:rsidR="00552E37" w:rsidRPr="00552E37" w:rsidRDefault="00552E37" w:rsidP="00552E37">
      <w:pPr>
        <w:pStyle w:val="PargrafodaLista"/>
        <w:numPr>
          <w:ilvl w:val="0"/>
          <w:numId w:val="1"/>
        </w:numPr>
      </w:pPr>
      <w:r>
        <w:rPr>
          <w:b/>
          <w:sz w:val="24"/>
        </w:rPr>
        <w:t xml:space="preserve">Operadores de </w:t>
      </w:r>
      <w:proofErr w:type="spellStart"/>
      <w:r>
        <w:rPr>
          <w:b/>
          <w:sz w:val="24"/>
        </w:rPr>
        <w:t>Destructuring</w:t>
      </w:r>
      <w:proofErr w:type="spellEnd"/>
      <w:r>
        <w:rPr>
          <w:b/>
          <w:sz w:val="24"/>
        </w:rPr>
        <w:t>:</w:t>
      </w:r>
    </w:p>
    <w:p w14:paraId="34B2916C" w14:textId="77777777" w:rsidR="00552E37" w:rsidRDefault="002A5BD0" w:rsidP="00552E37">
      <w:r>
        <w:t>É um operador que foi incluído na versão de 2015, é um operador de “</w:t>
      </w:r>
      <w:proofErr w:type="spellStart"/>
      <w:r>
        <w:t>destruturação</w:t>
      </w:r>
      <w:proofErr w:type="spellEnd"/>
      <w:r>
        <w:t xml:space="preserve">”, é uma forma de retirar elementos de um </w:t>
      </w:r>
      <w:proofErr w:type="spellStart"/>
      <w:r>
        <w:t>array</w:t>
      </w:r>
      <w:proofErr w:type="spellEnd"/>
      <w:r>
        <w:t xml:space="preserve"> ou objeto para usarmos.</w:t>
      </w:r>
    </w:p>
    <w:p w14:paraId="4181A18B" w14:textId="77777777" w:rsidR="002A5BD0" w:rsidRDefault="002A5BD0" w:rsidP="00552E37">
      <w:r>
        <w:t>Vamos ver exemplos usando esse operador:</w:t>
      </w:r>
    </w:p>
    <w:p w14:paraId="251F2C03"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 Exemplos</w:t>
      </w:r>
    </w:p>
    <w:p w14:paraId="37E832C0"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61EFCA69"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roofErr w:type="spellStart"/>
      <w:r w:rsidRPr="002A5BD0">
        <w:rPr>
          <w:rFonts w:ascii="Consolas" w:eastAsia="Times New Roman" w:hAnsi="Consolas" w:cs="Consolas"/>
          <w:color w:val="569CD6"/>
          <w:sz w:val="21"/>
          <w:szCs w:val="21"/>
          <w:lang w:eastAsia="pt-BR"/>
        </w:rPr>
        <w:t>const</w:t>
      </w:r>
      <w:proofErr w:type="spellEnd"/>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pessoa</w:t>
      </w:r>
      <w:r w:rsidRPr="002A5BD0">
        <w:rPr>
          <w:rFonts w:ascii="Consolas" w:eastAsia="Times New Roman" w:hAnsi="Consolas" w:cs="Consolas"/>
          <w:color w:val="D4D4D4"/>
          <w:sz w:val="21"/>
          <w:szCs w:val="21"/>
          <w:lang w:eastAsia="pt-BR"/>
        </w:rPr>
        <w:t> = {</w:t>
      </w:r>
    </w:p>
    <w:p w14:paraId="4735161B"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nome:</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CE9178"/>
          <w:sz w:val="21"/>
          <w:szCs w:val="21"/>
          <w:lang w:eastAsia="pt-BR"/>
        </w:rPr>
        <w:t>'Ana'</w:t>
      </w:r>
      <w:r w:rsidRPr="002A5BD0">
        <w:rPr>
          <w:rFonts w:ascii="Consolas" w:eastAsia="Times New Roman" w:hAnsi="Consolas" w:cs="Consolas"/>
          <w:color w:val="D4D4D4"/>
          <w:sz w:val="21"/>
          <w:szCs w:val="21"/>
          <w:lang w:eastAsia="pt-BR"/>
        </w:rPr>
        <w:t>,</w:t>
      </w:r>
    </w:p>
    <w:p w14:paraId="5A9DDC3A"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idade:</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B5CEA8"/>
          <w:sz w:val="21"/>
          <w:szCs w:val="21"/>
          <w:lang w:eastAsia="pt-BR"/>
        </w:rPr>
        <w:t>5</w:t>
      </w:r>
      <w:r w:rsidRPr="002A5BD0">
        <w:rPr>
          <w:rFonts w:ascii="Consolas" w:eastAsia="Times New Roman" w:hAnsi="Consolas" w:cs="Consolas"/>
          <w:color w:val="D4D4D4"/>
          <w:sz w:val="21"/>
          <w:szCs w:val="21"/>
          <w:lang w:eastAsia="pt-BR"/>
        </w:rPr>
        <w:t>,</w:t>
      </w:r>
    </w:p>
    <w:p w14:paraId="751695C7"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endereço:</w:t>
      </w:r>
      <w:r w:rsidRPr="002A5BD0">
        <w:rPr>
          <w:rFonts w:ascii="Consolas" w:eastAsia="Times New Roman" w:hAnsi="Consolas" w:cs="Consolas"/>
          <w:color w:val="D4D4D4"/>
          <w:sz w:val="21"/>
          <w:szCs w:val="21"/>
          <w:lang w:eastAsia="pt-BR"/>
        </w:rPr>
        <w:t> {</w:t>
      </w:r>
    </w:p>
    <w:p w14:paraId="7E7CE508"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logradouro:</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CE9178"/>
          <w:sz w:val="21"/>
          <w:szCs w:val="21"/>
          <w:lang w:eastAsia="pt-BR"/>
        </w:rPr>
        <w:t>'Rua ABC'</w:t>
      </w:r>
      <w:r w:rsidRPr="002A5BD0">
        <w:rPr>
          <w:rFonts w:ascii="Consolas" w:eastAsia="Times New Roman" w:hAnsi="Consolas" w:cs="Consolas"/>
          <w:color w:val="D4D4D4"/>
          <w:sz w:val="21"/>
          <w:szCs w:val="21"/>
          <w:lang w:eastAsia="pt-BR"/>
        </w:rPr>
        <w:t>,</w:t>
      </w:r>
    </w:p>
    <w:p w14:paraId="186B59EC"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proofErr w:type="spellStart"/>
      <w:r w:rsidRPr="002A5BD0">
        <w:rPr>
          <w:rFonts w:ascii="Consolas" w:eastAsia="Times New Roman" w:hAnsi="Consolas" w:cs="Consolas"/>
          <w:color w:val="9CDCFE"/>
          <w:sz w:val="21"/>
          <w:szCs w:val="21"/>
          <w:lang w:eastAsia="pt-BR"/>
        </w:rPr>
        <w:t>numero</w:t>
      </w:r>
      <w:proofErr w:type="spellEnd"/>
      <w:r w:rsidRPr="002A5BD0">
        <w:rPr>
          <w:rFonts w:ascii="Consolas" w:eastAsia="Times New Roman" w:hAnsi="Consolas" w:cs="Consolas"/>
          <w:color w:val="9CDCFE"/>
          <w:sz w:val="21"/>
          <w:szCs w:val="21"/>
          <w:lang w:eastAsia="pt-BR"/>
        </w:rPr>
        <w:t>:</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B5CEA8"/>
          <w:sz w:val="21"/>
          <w:szCs w:val="21"/>
          <w:lang w:eastAsia="pt-BR"/>
        </w:rPr>
        <w:t>1000</w:t>
      </w:r>
    </w:p>
    <w:p w14:paraId="69656981"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    }</w:t>
      </w:r>
    </w:p>
    <w:p w14:paraId="728D7199"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D4D4D4"/>
          <w:sz w:val="21"/>
          <w:szCs w:val="21"/>
          <w:lang w:eastAsia="pt-BR"/>
        </w:rPr>
        <w:t>}</w:t>
      </w:r>
    </w:p>
    <w:p w14:paraId="374BDE76"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//Vamos supor que agora eu queira retirar desse objeto que eu </w:t>
      </w:r>
    </w:p>
    <w:p w14:paraId="74A233A6"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 criei as chaves com seus valores "nome" e "idade"</w:t>
      </w:r>
    </w:p>
    <w:p w14:paraId="0DA45EE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75D926C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//Poderia assim</w:t>
      </w:r>
    </w:p>
    <w:p w14:paraId="26B13A8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9CDCFE"/>
          <w:sz w:val="21"/>
          <w:szCs w:val="21"/>
          <w:lang w:eastAsia="pt-BR"/>
        </w:rPr>
        <w:t>console</w:t>
      </w:r>
      <w:r w:rsidRPr="002A5BD0">
        <w:rPr>
          <w:rFonts w:ascii="Consolas" w:eastAsia="Times New Roman" w:hAnsi="Consolas" w:cs="Consolas"/>
          <w:color w:val="D4D4D4"/>
          <w:sz w:val="21"/>
          <w:szCs w:val="21"/>
          <w:lang w:eastAsia="pt-BR"/>
        </w:rPr>
        <w:t>.</w:t>
      </w:r>
      <w:r w:rsidRPr="002A5BD0">
        <w:rPr>
          <w:rFonts w:ascii="Consolas" w:eastAsia="Times New Roman" w:hAnsi="Consolas" w:cs="Consolas"/>
          <w:color w:val="DCDCAA"/>
          <w:sz w:val="21"/>
          <w:szCs w:val="21"/>
          <w:lang w:eastAsia="pt-BR"/>
        </w:rPr>
        <w:t>log</w:t>
      </w:r>
      <w:r w:rsidRPr="002A5BD0">
        <w:rPr>
          <w:rFonts w:ascii="Consolas" w:eastAsia="Times New Roman" w:hAnsi="Consolas" w:cs="Consolas"/>
          <w:color w:val="D4D4D4"/>
          <w:sz w:val="21"/>
          <w:szCs w:val="21"/>
          <w:lang w:eastAsia="pt-BR"/>
        </w:rPr>
        <w:t>(</w:t>
      </w:r>
      <w:proofErr w:type="spellStart"/>
      <w:proofErr w:type="gramStart"/>
      <w:r w:rsidRPr="002A5BD0">
        <w:rPr>
          <w:rFonts w:ascii="Consolas" w:eastAsia="Times New Roman" w:hAnsi="Consolas" w:cs="Consolas"/>
          <w:color w:val="4FC1FF"/>
          <w:sz w:val="21"/>
          <w:szCs w:val="21"/>
          <w:lang w:eastAsia="pt-BR"/>
        </w:rPr>
        <w:t>pessoa</w:t>
      </w:r>
      <w:r w:rsidRPr="002A5BD0">
        <w:rPr>
          <w:rFonts w:ascii="Consolas" w:eastAsia="Times New Roman" w:hAnsi="Consolas" w:cs="Consolas"/>
          <w:color w:val="D4D4D4"/>
          <w:sz w:val="21"/>
          <w:szCs w:val="21"/>
          <w:lang w:eastAsia="pt-BR"/>
        </w:rPr>
        <w:t>.</w:t>
      </w:r>
      <w:r w:rsidRPr="002A5BD0">
        <w:rPr>
          <w:rFonts w:ascii="Consolas" w:eastAsia="Times New Roman" w:hAnsi="Consolas" w:cs="Consolas"/>
          <w:color w:val="9CDCFE"/>
          <w:sz w:val="21"/>
          <w:szCs w:val="21"/>
          <w:lang w:eastAsia="pt-BR"/>
        </w:rPr>
        <w:t>nome</w:t>
      </w:r>
      <w:proofErr w:type="spellEnd"/>
      <w:proofErr w:type="gramEnd"/>
      <w:r w:rsidRPr="002A5BD0">
        <w:rPr>
          <w:rFonts w:ascii="Consolas" w:eastAsia="Times New Roman" w:hAnsi="Consolas" w:cs="Consolas"/>
          <w:color w:val="D4D4D4"/>
          <w:sz w:val="21"/>
          <w:szCs w:val="21"/>
          <w:lang w:eastAsia="pt-BR"/>
        </w:rPr>
        <w:t>)</w:t>
      </w:r>
    </w:p>
    <w:p w14:paraId="781EC9F8"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50371E23"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//Mas usando o </w:t>
      </w:r>
      <w:proofErr w:type="spellStart"/>
      <w:r w:rsidRPr="002A5BD0">
        <w:rPr>
          <w:rFonts w:ascii="Consolas" w:eastAsia="Times New Roman" w:hAnsi="Consolas" w:cs="Consolas"/>
          <w:color w:val="6A9955"/>
          <w:sz w:val="21"/>
          <w:szCs w:val="21"/>
          <w:lang w:eastAsia="pt-BR"/>
        </w:rPr>
        <w:t>destructuring</w:t>
      </w:r>
      <w:proofErr w:type="spellEnd"/>
      <w:r w:rsidRPr="002A5BD0">
        <w:rPr>
          <w:rFonts w:ascii="Consolas" w:eastAsia="Times New Roman" w:hAnsi="Consolas" w:cs="Consolas"/>
          <w:color w:val="6A9955"/>
          <w:sz w:val="21"/>
          <w:szCs w:val="21"/>
          <w:lang w:eastAsia="pt-BR"/>
        </w:rPr>
        <w:t>...</w:t>
      </w:r>
    </w:p>
    <w:p w14:paraId="6D8C060B"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2FD0D254"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roofErr w:type="spellStart"/>
      <w:r w:rsidRPr="002A5BD0">
        <w:rPr>
          <w:rFonts w:ascii="Consolas" w:eastAsia="Times New Roman" w:hAnsi="Consolas" w:cs="Consolas"/>
          <w:color w:val="569CD6"/>
          <w:sz w:val="21"/>
          <w:szCs w:val="21"/>
          <w:lang w:eastAsia="pt-BR"/>
        </w:rPr>
        <w:t>const</w:t>
      </w:r>
      <w:proofErr w:type="spellEnd"/>
      <w:r w:rsidRPr="002A5BD0">
        <w:rPr>
          <w:rFonts w:ascii="Consolas" w:eastAsia="Times New Roman" w:hAnsi="Consolas" w:cs="Consolas"/>
          <w:color w:val="D4D4D4"/>
          <w:sz w:val="21"/>
          <w:szCs w:val="21"/>
          <w:lang w:eastAsia="pt-BR"/>
        </w:rPr>
        <w:t> </w:t>
      </w:r>
      <w:proofErr w:type="gramStart"/>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nome</w:t>
      </w:r>
      <w:proofErr w:type="gramEnd"/>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idade</w:t>
      </w:r>
      <w:r w:rsidRPr="002A5BD0">
        <w:rPr>
          <w:rFonts w:ascii="Consolas" w:eastAsia="Times New Roman" w:hAnsi="Consolas" w:cs="Consolas"/>
          <w:color w:val="D4D4D4"/>
          <w:sz w:val="21"/>
          <w:szCs w:val="21"/>
          <w:lang w:eastAsia="pt-BR"/>
        </w:rPr>
        <w:t> } = </w:t>
      </w:r>
      <w:r w:rsidRPr="002A5BD0">
        <w:rPr>
          <w:rFonts w:ascii="Consolas" w:eastAsia="Times New Roman" w:hAnsi="Consolas" w:cs="Consolas"/>
          <w:color w:val="4FC1FF"/>
          <w:sz w:val="21"/>
          <w:szCs w:val="21"/>
          <w:lang w:eastAsia="pt-BR"/>
        </w:rPr>
        <w:t>pessoa</w:t>
      </w:r>
    </w:p>
    <w:p w14:paraId="79219D94"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roofErr w:type="gramStart"/>
      <w:r w:rsidRPr="002A5BD0">
        <w:rPr>
          <w:rFonts w:ascii="Consolas" w:eastAsia="Times New Roman" w:hAnsi="Consolas" w:cs="Consolas"/>
          <w:color w:val="9CDCFE"/>
          <w:sz w:val="21"/>
          <w:szCs w:val="21"/>
          <w:lang w:eastAsia="pt-BR"/>
        </w:rPr>
        <w:t>console</w:t>
      </w:r>
      <w:r w:rsidRPr="002A5BD0">
        <w:rPr>
          <w:rFonts w:ascii="Consolas" w:eastAsia="Times New Roman" w:hAnsi="Consolas" w:cs="Consolas"/>
          <w:color w:val="D4D4D4"/>
          <w:sz w:val="21"/>
          <w:szCs w:val="21"/>
          <w:lang w:eastAsia="pt-BR"/>
        </w:rPr>
        <w:t>.</w:t>
      </w:r>
      <w:r w:rsidRPr="002A5BD0">
        <w:rPr>
          <w:rFonts w:ascii="Consolas" w:eastAsia="Times New Roman" w:hAnsi="Consolas" w:cs="Consolas"/>
          <w:color w:val="DCDCAA"/>
          <w:sz w:val="21"/>
          <w:szCs w:val="21"/>
          <w:lang w:eastAsia="pt-BR"/>
        </w:rPr>
        <w:t>log</w:t>
      </w:r>
      <w:r w:rsidRPr="002A5BD0">
        <w:rPr>
          <w:rFonts w:ascii="Consolas" w:eastAsia="Times New Roman" w:hAnsi="Consolas" w:cs="Consolas"/>
          <w:color w:val="D4D4D4"/>
          <w:sz w:val="21"/>
          <w:szCs w:val="21"/>
          <w:lang w:eastAsia="pt-BR"/>
        </w:rPr>
        <w:t>(</w:t>
      </w:r>
      <w:proofErr w:type="gramEnd"/>
      <w:r w:rsidRPr="002A5BD0">
        <w:rPr>
          <w:rFonts w:ascii="Consolas" w:eastAsia="Times New Roman" w:hAnsi="Consolas" w:cs="Consolas"/>
          <w:color w:val="4FC1FF"/>
          <w:sz w:val="21"/>
          <w:szCs w:val="21"/>
          <w:lang w:eastAsia="pt-BR"/>
        </w:rPr>
        <w:t>nome</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idade</w:t>
      </w:r>
      <w:r w:rsidRPr="002A5BD0">
        <w:rPr>
          <w:rFonts w:ascii="Consolas" w:eastAsia="Times New Roman" w:hAnsi="Consolas" w:cs="Consolas"/>
          <w:color w:val="D4D4D4"/>
          <w:sz w:val="21"/>
          <w:szCs w:val="21"/>
          <w:lang w:eastAsia="pt-BR"/>
        </w:rPr>
        <w:t>)</w:t>
      </w:r>
    </w:p>
    <w:p w14:paraId="19A7386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 Ou seja, tire do objeto "nome" e "idade", qual objeto?</w:t>
      </w:r>
    </w:p>
    <w:p w14:paraId="3F2B377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//Objeto "pessoa", que vem depois do sinal de igual.</w:t>
      </w:r>
    </w:p>
    <w:p w14:paraId="77FB6941"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0301D615"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t>//Posso também mudar criar variáveis com outros nomes para</w:t>
      </w:r>
    </w:p>
    <w:p w14:paraId="787E93A8"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r w:rsidRPr="002A5BD0">
        <w:rPr>
          <w:rFonts w:ascii="Consolas" w:eastAsia="Times New Roman" w:hAnsi="Consolas" w:cs="Consolas"/>
          <w:color w:val="6A9955"/>
          <w:sz w:val="21"/>
          <w:szCs w:val="21"/>
          <w:lang w:eastAsia="pt-BR"/>
        </w:rPr>
        <w:lastRenderedPageBreak/>
        <w:t>// os valores do meu objeto</w:t>
      </w:r>
    </w:p>
    <w:p w14:paraId="2AF37E6F"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5A46302E"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roofErr w:type="spellStart"/>
      <w:r w:rsidRPr="002A5BD0">
        <w:rPr>
          <w:rFonts w:ascii="Consolas" w:eastAsia="Times New Roman" w:hAnsi="Consolas" w:cs="Consolas"/>
          <w:color w:val="569CD6"/>
          <w:sz w:val="21"/>
          <w:szCs w:val="21"/>
          <w:lang w:eastAsia="pt-BR"/>
        </w:rPr>
        <w:t>const</w:t>
      </w:r>
      <w:proofErr w:type="spellEnd"/>
      <w:r w:rsidRPr="002A5BD0">
        <w:rPr>
          <w:rFonts w:ascii="Consolas" w:eastAsia="Times New Roman" w:hAnsi="Consolas" w:cs="Consolas"/>
          <w:color w:val="D4D4D4"/>
          <w:sz w:val="21"/>
          <w:szCs w:val="21"/>
          <w:lang w:eastAsia="pt-BR"/>
        </w:rPr>
        <w:t> </w:t>
      </w:r>
      <w:proofErr w:type="gramStart"/>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nome</w:t>
      </w:r>
      <w:proofErr w:type="gramEnd"/>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n</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9CDCFE"/>
          <w:sz w:val="21"/>
          <w:szCs w:val="21"/>
          <w:lang w:eastAsia="pt-BR"/>
        </w:rPr>
        <w:t>idade</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i</w:t>
      </w:r>
      <w:r w:rsidRPr="002A5BD0">
        <w:rPr>
          <w:rFonts w:ascii="Consolas" w:eastAsia="Times New Roman" w:hAnsi="Consolas" w:cs="Consolas"/>
          <w:color w:val="D4D4D4"/>
          <w:sz w:val="21"/>
          <w:szCs w:val="21"/>
          <w:lang w:eastAsia="pt-BR"/>
        </w:rPr>
        <w:t> } = </w:t>
      </w:r>
      <w:r w:rsidRPr="002A5BD0">
        <w:rPr>
          <w:rFonts w:ascii="Consolas" w:eastAsia="Times New Roman" w:hAnsi="Consolas" w:cs="Consolas"/>
          <w:color w:val="4FC1FF"/>
          <w:sz w:val="21"/>
          <w:szCs w:val="21"/>
          <w:lang w:eastAsia="pt-BR"/>
        </w:rPr>
        <w:t>pessoa</w:t>
      </w:r>
    </w:p>
    <w:p w14:paraId="51B335F8"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roofErr w:type="gramStart"/>
      <w:r w:rsidRPr="002A5BD0">
        <w:rPr>
          <w:rFonts w:ascii="Consolas" w:eastAsia="Times New Roman" w:hAnsi="Consolas" w:cs="Consolas"/>
          <w:color w:val="9CDCFE"/>
          <w:sz w:val="21"/>
          <w:szCs w:val="21"/>
          <w:lang w:eastAsia="pt-BR"/>
        </w:rPr>
        <w:t>console</w:t>
      </w:r>
      <w:r w:rsidRPr="002A5BD0">
        <w:rPr>
          <w:rFonts w:ascii="Consolas" w:eastAsia="Times New Roman" w:hAnsi="Consolas" w:cs="Consolas"/>
          <w:color w:val="D4D4D4"/>
          <w:sz w:val="21"/>
          <w:szCs w:val="21"/>
          <w:lang w:eastAsia="pt-BR"/>
        </w:rPr>
        <w:t>.</w:t>
      </w:r>
      <w:r w:rsidRPr="002A5BD0">
        <w:rPr>
          <w:rFonts w:ascii="Consolas" w:eastAsia="Times New Roman" w:hAnsi="Consolas" w:cs="Consolas"/>
          <w:color w:val="DCDCAA"/>
          <w:sz w:val="21"/>
          <w:szCs w:val="21"/>
          <w:lang w:eastAsia="pt-BR"/>
        </w:rPr>
        <w:t>log</w:t>
      </w:r>
      <w:r w:rsidRPr="002A5BD0">
        <w:rPr>
          <w:rFonts w:ascii="Consolas" w:eastAsia="Times New Roman" w:hAnsi="Consolas" w:cs="Consolas"/>
          <w:color w:val="D4D4D4"/>
          <w:sz w:val="21"/>
          <w:szCs w:val="21"/>
          <w:lang w:eastAsia="pt-BR"/>
        </w:rPr>
        <w:t>(</w:t>
      </w:r>
      <w:proofErr w:type="gramEnd"/>
      <w:r w:rsidRPr="002A5BD0">
        <w:rPr>
          <w:rFonts w:ascii="Consolas" w:eastAsia="Times New Roman" w:hAnsi="Consolas" w:cs="Consolas"/>
          <w:color w:val="4FC1FF"/>
          <w:sz w:val="21"/>
          <w:szCs w:val="21"/>
          <w:lang w:eastAsia="pt-BR"/>
        </w:rPr>
        <w:t>n</w:t>
      </w:r>
      <w:r w:rsidRPr="002A5BD0">
        <w:rPr>
          <w:rFonts w:ascii="Consolas" w:eastAsia="Times New Roman" w:hAnsi="Consolas" w:cs="Consolas"/>
          <w:color w:val="D4D4D4"/>
          <w:sz w:val="21"/>
          <w:szCs w:val="21"/>
          <w:lang w:eastAsia="pt-BR"/>
        </w:rPr>
        <w:t>, </w:t>
      </w:r>
      <w:r w:rsidRPr="002A5BD0">
        <w:rPr>
          <w:rFonts w:ascii="Consolas" w:eastAsia="Times New Roman" w:hAnsi="Consolas" w:cs="Consolas"/>
          <w:color w:val="4FC1FF"/>
          <w:sz w:val="21"/>
          <w:szCs w:val="21"/>
          <w:lang w:eastAsia="pt-BR"/>
        </w:rPr>
        <w:t>i</w:t>
      </w:r>
      <w:r w:rsidRPr="002A5BD0">
        <w:rPr>
          <w:rFonts w:ascii="Consolas" w:eastAsia="Times New Roman" w:hAnsi="Consolas" w:cs="Consolas"/>
          <w:color w:val="D4D4D4"/>
          <w:sz w:val="21"/>
          <w:szCs w:val="21"/>
          <w:lang w:eastAsia="pt-BR"/>
        </w:rPr>
        <w:t>)</w:t>
      </w:r>
    </w:p>
    <w:p w14:paraId="632A3C17" w14:textId="77777777" w:rsidR="002A5BD0" w:rsidRPr="002A5BD0" w:rsidRDefault="002A5BD0" w:rsidP="002A5BD0">
      <w:pPr>
        <w:shd w:val="clear" w:color="auto" w:fill="1E1E1E"/>
        <w:spacing w:after="0" w:line="285" w:lineRule="atLeast"/>
        <w:rPr>
          <w:rFonts w:ascii="Consolas" w:eastAsia="Times New Roman" w:hAnsi="Consolas" w:cs="Consolas"/>
          <w:color w:val="D4D4D4"/>
          <w:sz w:val="21"/>
          <w:szCs w:val="21"/>
          <w:lang w:eastAsia="pt-BR"/>
        </w:rPr>
      </w:pPr>
    </w:p>
    <w:p w14:paraId="665025C1" w14:textId="77777777" w:rsidR="002A5BD0" w:rsidRDefault="002A5BD0" w:rsidP="00552E37"/>
    <w:p w14:paraId="2BC5506E" w14:textId="77777777" w:rsidR="002A5BD0" w:rsidRDefault="002D0A92" w:rsidP="00552E37">
      <w:r>
        <w:t xml:space="preserve">Agora veremos como usar o </w:t>
      </w:r>
      <w:proofErr w:type="spellStart"/>
      <w:r>
        <w:t>destructuring</w:t>
      </w:r>
      <w:proofErr w:type="spellEnd"/>
      <w:r>
        <w:t xml:space="preserve"> com </w:t>
      </w:r>
      <w:proofErr w:type="spellStart"/>
      <w:r>
        <w:t>Arrays</w:t>
      </w:r>
      <w:proofErr w:type="spellEnd"/>
      <w:r>
        <w:t>:</w:t>
      </w:r>
    </w:p>
    <w:p w14:paraId="4BAB5457"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
    <w:p w14:paraId="06CF7948"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r w:rsidRPr="002D0A92">
        <w:rPr>
          <w:rFonts w:ascii="Consolas" w:eastAsia="Times New Roman" w:hAnsi="Consolas" w:cs="Consolas"/>
          <w:color w:val="6A9955"/>
          <w:sz w:val="21"/>
          <w:szCs w:val="21"/>
          <w:lang w:eastAsia="pt-BR"/>
        </w:rPr>
        <w:t>//Agora usando esse processo de </w:t>
      </w:r>
      <w:proofErr w:type="spellStart"/>
      <w:r w:rsidRPr="002D0A92">
        <w:rPr>
          <w:rFonts w:ascii="Consolas" w:eastAsia="Times New Roman" w:hAnsi="Consolas" w:cs="Consolas"/>
          <w:color w:val="6A9955"/>
          <w:sz w:val="21"/>
          <w:szCs w:val="21"/>
          <w:lang w:eastAsia="pt-BR"/>
        </w:rPr>
        <w:t>destructuring</w:t>
      </w:r>
      <w:proofErr w:type="spellEnd"/>
      <w:r w:rsidRPr="002D0A92">
        <w:rPr>
          <w:rFonts w:ascii="Consolas" w:eastAsia="Times New Roman" w:hAnsi="Consolas" w:cs="Consolas"/>
          <w:color w:val="6A9955"/>
          <w:sz w:val="21"/>
          <w:szCs w:val="21"/>
          <w:lang w:eastAsia="pt-BR"/>
        </w:rPr>
        <w:t> com </w:t>
      </w:r>
      <w:proofErr w:type="spellStart"/>
      <w:r w:rsidRPr="002D0A92">
        <w:rPr>
          <w:rFonts w:ascii="Consolas" w:eastAsia="Times New Roman" w:hAnsi="Consolas" w:cs="Consolas"/>
          <w:color w:val="6A9955"/>
          <w:sz w:val="21"/>
          <w:szCs w:val="21"/>
          <w:lang w:eastAsia="pt-BR"/>
        </w:rPr>
        <w:t>Arrays</w:t>
      </w:r>
      <w:proofErr w:type="spellEnd"/>
      <w:r w:rsidRPr="002D0A92">
        <w:rPr>
          <w:rFonts w:ascii="Consolas" w:eastAsia="Times New Roman" w:hAnsi="Consolas" w:cs="Consolas"/>
          <w:color w:val="6A9955"/>
          <w:sz w:val="21"/>
          <w:szCs w:val="21"/>
          <w:lang w:eastAsia="pt-BR"/>
        </w:rPr>
        <w:t>:</w:t>
      </w:r>
    </w:p>
    <w:p w14:paraId="606C734E"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
    <w:p w14:paraId="3B90615C"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roofErr w:type="spellStart"/>
      <w:r w:rsidRPr="002D0A92">
        <w:rPr>
          <w:rFonts w:ascii="Consolas" w:eastAsia="Times New Roman" w:hAnsi="Consolas" w:cs="Consolas"/>
          <w:color w:val="569CD6"/>
          <w:sz w:val="21"/>
          <w:szCs w:val="21"/>
          <w:lang w:eastAsia="pt-BR"/>
        </w:rPr>
        <w:t>const</w:t>
      </w:r>
      <w:proofErr w:type="spellEnd"/>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a</w:t>
      </w:r>
      <w:r w:rsidRPr="002D0A92">
        <w:rPr>
          <w:rFonts w:ascii="Consolas" w:eastAsia="Times New Roman" w:hAnsi="Consolas" w:cs="Consolas"/>
          <w:color w:val="D4D4D4"/>
          <w:sz w:val="21"/>
          <w:szCs w:val="21"/>
          <w:lang w:eastAsia="pt-BR"/>
        </w:rPr>
        <w:t>] = [</w:t>
      </w:r>
      <w:r w:rsidRPr="002D0A92">
        <w:rPr>
          <w:rFonts w:ascii="Consolas" w:eastAsia="Times New Roman" w:hAnsi="Consolas" w:cs="Consolas"/>
          <w:color w:val="B5CEA8"/>
          <w:sz w:val="21"/>
          <w:szCs w:val="21"/>
          <w:lang w:eastAsia="pt-BR"/>
        </w:rPr>
        <w:t>10</w:t>
      </w:r>
      <w:r w:rsidRPr="002D0A92">
        <w:rPr>
          <w:rFonts w:ascii="Consolas" w:eastAsia="Times New Roman" w:hAnsi="Consolas" w:cs="Consolas"/>
          <w:color w:val="D4D4D4"/>
          <w:sz w:val="21"/>
          <w:szCs w:val="21"/>
          <w:lang w:eastAsia="pt-BR"/>
        </w:rPr>
        <w:t>]</w:t>
      </w:r>
    </w:p>
    <w:p w14:paraId="2CF3E116"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r w:rsidRPr="002D0A92">
        <w:rPr>
          <w:rFonts w:ascii="Consolas" w:eastAsia="Times New Roman" w:hAnsi="Consolas" w:cs="Consolas"/>
          <w:color w:val="9CDCFE"/>
          <w:sz w:val="21"/>
          <w:szCs w:val="21"/>
          <w:lang w:eastAsia="pt-BR"/>
        </w:rPr>
        <w:t>console</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DCDCAA"/>
          <w:sz w:val="21"/>
          <w:szCs w:val="21"/>
          <w:lang w:eastAsia="pt-BR"/>
        </w:rPr>
        <w:t>log</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4FC1FF"/>
          <w:sz w:val="21"/>
          <w:szCs w:val="21"/>
          <w:lang w:eastAsia="pt-BR"/>
        </w:rPr>
        <w:t>a</w:t>
      </w:r>
      <w:r w:rsidRPr="002D0A92">
        <w:rPr>
          <w:rFonts w:ascii="Consolas" w:eastAsia="Times New Roman" w:hAnsi="Consolas" w:cs="Consolas"/>
          <w:color w:val="D4D4D4"/>
          <w:sz w:val="21"/>
          <w:szCs w:val="21"/>
          <w:lang w:eastAsia="pt-BR"/>
        </w:rPr>
        <w:t>)</w:t>
      </w:r>
    </w:p>
    <w:p w14:paraId="230EDA97"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
    <w:p w14:paraId="0BE4A548"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roofErr w:type="spellStart"/>
      <w:r w:rsidRPr="002D0A92">
        <w:rPr>
          <w:rFonts w:ascii="Consolas" w:eastAsia="Times New Roman" w:hAnsi="Consolas" w:cs="Consolas"/>
          <w:color w:val="569CD6"/>
          <w:sz w:val="21"/>
          <w:szCs w:val="21"/>
          <w:lang w:eastAsia="pt-BR"/>
        </w:rPr>
        <w:t>const</w:t>
      </w:r>
      <w:proofErr w:type="spellEnd"/>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w:t>
      </w:r>
      <w:proofErr w:type="gramStart"/>
      <w:r w:rsidRPr="002D0A92">
        <w:rPr>
          <w:rFonts w:ascii="Consolas" w:eastAsia="Times New Roman" w:hAnsi="Consolas" w:cs="Consolas"/>
          <w:color w:val="4FC1FF"/>
          <w:sz w:val="21"/>
          <w:szCs w:val="21"/>
          <w:lang w:eastAsia="pt-BR"/>
        </w:rPr>
        <w:t>1</w:t>
      </w:r>
      <w:r w:rsidRPr="002D0A92">
        <w:rPr>
          <w:rFonts w:ascii="Consolas" w:eastAsia="Times New Roman" w:hAnsi="Consolas" w:cs="Consolas"/>
          <w:color w:val="D4D4D4"/>
          <w:sz w:val="21"/>
          <w:szCs w:val="21"/>
          <w:lang w:eastAsia="pt-BR"/>
        </w:rPr>
        <w:t> ,</w:t>
      </w:r>
      <w:proofErr w:type="gramEnd"/>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n2</w:t>
      </w:r>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n3</w:t>
      </w:r>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n4</w:t>
      </w:r>
      <w:r w:rsidRPr="002D0A92">
        <w:rPr>
          <w:rFonts w:ascii="Consolas" w:eastAsia="Times New Roman" w:hAnsi="Consolas" w:cs="Consolas"/>
          <w:color w:val="D4D4D4"/>
          <w:sz w:val="21"/>
          <w:szCs w:val="21"/>
          <w:lang w:eastAsia="pt-BR"/>
        </w:rPr>
        <w:t>] = [</w:t>
      </w:r>
      <w:r w:rsidRPr="002D0A92">
        <w:rPr>
          <w:rFonts w:ascii="Consolas" w:eastAsia="Times New Roman" w:hAnsi="Consolas" w:cs="Consolas"/>
          <w:color w:val="B5CEA8"/>
          <w:sz w:val="21"/>
          <w:szCs w:val="21"/>
          <w:lang w:eastAsia="pt-BR"/>
        </w:rPr>
        <w:t>10</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B5CEA8"/>
          <w:sz w:val="21"/>
          <w:szCs w:val="21"/>
          <w:lang w:eastAsia="pt-BR"/>
        </w:rPr>
        <w:t>20</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B5CEA8"/>
          <w:sz w:val="21"/>
          <w:szCs w:val="21"/>
          <w:lang w:eastAsia="pt-BR"/>
        </w:rPr>
        <w:t>30</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B5CEA8"/>
          <w:sz w:val="21"/>
          <w:szCs w:val="21"/>
          <w:lang w:eastAsia="pt-BR"/>
        </w:rPr>
        <w:t>40</w:t>
      </w:r>
      <w:r w:rsidRPr="002D0A92">
        <w:rPr>
          <w:rFonts w:ascii="Consolas" w:eastAsia="Times New Roman" w:hAnsi="Consolas" w:cs="Consolas"/>
          <w:color w:val="D4D4D4"/>
          <w:sz w:val="21"/>
          <w:szCs w:val="21"/>
          <w:lang w:eastAsia="pt-BR"/>
        </w:rPr>
        <w:t>]</w:t>
      </w:r>
    </w:p>
    <w:p w14:paraId="5DA56723"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roofErr w:type="gramStart"/>
      <w:r w:rsidRPr="002D0A92">
        <w:rPr>
          <w:rFonts w:ascii="Consolas" w:eastAsia="Times New Roman" w:hAnsi="Consolas" w:cs="Consolas"/>
          <w:color w:val="9CDCFE"/>
          <w:sz w:val="21"/>
          <w:szCs w:val="21"/>
          <w:lang w:eastAsia="pt-BR"/>
        </w:rPr>
        <w:t>console</w:t>
      </w:r>
      <w:r w:rsidRPr="002D0A92">
        <w:rPr>
          <w:rFonts w:ascii="Consolas" w:eastAsia="Times New Roman" w:hAnsi="Consolas" w:cs="Consolas"/>
          <w:color w:val="D4D4D4"/>
          <w:sz w:val="21"/>
          <w:szCs w:val="21"/>
          <w:lang w:eastAsia="pt-BR"/>
        </w:rPr>
        <w:t>.</w:t>
      </w:r>
      <w:r w:rsidRPr="002D0A92">
        <w:rPr>
          <w:rFonts w:ascii="Consolas" w:eastAsia="Times New Roman" w:hAnsi="Consolas" w:cs="Consolas"/>
          <w:color w:val="DCDCAA"/>
          <w:sz w:val="21"/>
          <w:szCs w:val="21"/>
          <w:lang w:eastAsia="pt-BR"/>
        </w:rPr>
        <w:t>log</w:t>
      </w:r>
      <w:r w:rsidRPr="002D0A92">
        <w:rPr>
          <w:rFonts w:ascii="Consolas" w:eastAsia="Times New Roman" w:hAnsi="Consolas" w:cs="Consolas"/>
          <w:color w:val="D4D4D4"/>
          <w:sz w:val="21"/>
          <w:szCs w:val="21"/>
          <w:lang w:eastAsia="pt-BR"/>
        </w:rPr>
        <w:t>(</w:t>
      </w:r>
      <w:proofErr w:type="gramEnd"/>
      <w:r w:rsidRPr="002D0A92">
        <w:rPr>
          <w:rFonts w:ascii="Consolas" w:eastAsia="Times New Roman" w:hAnsi="Consolas" w:cs="Consolas"/>
          <w:color w:val="4FC1FF"/>
          <w:sz w:val="21"/>
          <w:szCs w:val="21"/>
          <w:lang w:eastAsia="pt-BR"/>
        </w:rPr>
        <w:t>n1</w:t>
      </w:r>
      <w:r w:rsidRPr="002D0A92">
        <w:rPr>
          <w:rFonts w:ascii="Consolas" w:eastAsia="Times New Roman" w:hAnsi="Consolas" w:cs="Consolas"/>
          <w:color w:val="D4D4D4"/>
          <w:sz w:val="21"/>
          <w:szCs w:val="21"/>
          <w:lang w:eastAsia="pt-BR"/>
        </w:rPr>
        <w:t> , </w:t>
      </w:r>
      <w:r w:rsidRPr="002D0A92">
        <w:rPr>
          <w:rFonts w:ascii="Consolas" w:eastAsia="Times New Roman" w:hAnsi="Consolas" w:cs="Consolas"/>
          <w:color w:val="4FC1FF"/>
          <w:sz w:val="21"/>
          <w:szCs w:val="21"/>
          <w:lang w:eastAsia="pt-BR"/>
        </w:rPr>
        <w:t>n2</w:t>
      </w:r>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n3</w:t>
      </w:r>
      <w:r w:rsidRPr="002D0A92">
        <w:rPr>
          <w:rFonts w:ascii="Consolas" w:eastAsia="Times New Roman" w:hAnsi="Consolas" w:cs="Consolas"/>
          <w:color w:val="D4D4D4"/>
          <w:sz w:val="21"/>
          <w:szCs w:val="21"/>
          <w:lang w:eastAsia="pt-BR"/>
        </w:rPr>
        <w:t>, </w:t>
      </w:r>
      <w:r w:rsidRPr="002D0A92">
        <w:rPr>
          <w:rFonts w:ascii="Consolas" w:eastAsia="Times New Roman" w:hAnsi="Consolas" w:cs="Consolas"/>
          <w:color w:val="4FC1FF"/>
          <w:sz w:val="21"/>
          <w:szCs w:val="21"/>
          <w:lang w:eastAsia="pt-BR"/>
        </w:rPr>
        <w:t>n4</w:t>
      </w:r>
      <w:r w:rsidRPr="002D0A92">
        <w:rPr>
          <w:rFonts w:ascii="Consolas" w:eastAsia="Times New Roman" w:hAnsi="Consolas" w:cs="Consolas"/>
          <w:color w:val="D4D4D4"/>
          <w:sz w:val="21"/>
          <w:szCs w:val="21"/>
          <w:lang w:eastAsia="pt-BR"/>
        </w:rPr>
        <w:t>)</w:t>
      </w:r>
    </w:p>
    <w:p w14:paraId="2D729B75" w14:textId="77777777" w:rsidR="002D0A92" w:rsidRDefault="002D0A92" w:rsidP="00552E37"/>
    <w:p w14:paraId="20C2A701" w14:textId="77777777" w:rsidR="002D0A92" w:rsidRDefault="002D0A92" w:rsidP="00552E37">
      <w:r>
        <w:t xml:space="preserve">O </w:t>
      </w:r>
      <w:proofErr w:type="spellStart"/>
      <w:r>
        <w:t>destructuring</w:t>
      </w:r>
      <w:proofErr w:type="spellEnd"/>
      <w:r>
        <w:t xml:space="preserve"> no sentido de objeto usa chaves e no sentido de um </w:t>
      </w:r>
      <w:proofErr w:type="spellStart"/>
      <w:r>
        <w:t>Array</w:t>
      </w:r>
      <w:proofErr w:type="spellEnd"/>
      <w:r>
        <w:t xml:space="preserve"> utiliza os colchetes.</w:t>
      </w:r>
    </w:p>
    <w:p w14:paraId="668DA07C" w14:textId="77777777" w:rsidR="002D0A92" w:rsidRDefault="002D0A92" w:rsidP="00552E37">
      <w:r>
        <w:t>Agora podemos usar também para o âmbito de funções:</w:t>
      </w:r>
    </w:p>
    <w:p w14:paraId="6252AE0E"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r w:rsidRPr="002D0A92">
        <w:rPr>
          <w:rFonts w:ascii="Consolas" w:eastAsia="Times New Roman" w:hAnsi="Consolas" w:cs="Consolas"/>
          <w:color w:val="6A9955"/>
          <w:sz w:val="21"/>
          <w:szCs w:val="21"/>
          <w:lang w:eastAsia="pt-BR"/>
        </w:rPr>
        <w:t>//Agora podemos usar esse processo de destrcuturing para o âmbito de funções:</w:t>
      </w:r>
    </w:p>
    <w:p w14:paraId="18EC3657"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eastAsia="pt-BR"/>
        </w:rPr>
      </w:pPr>
    </w:p>
    <w:p w14:paraId="38ED669F"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r w:rsidRPr="002D0A92">
        <w:rPr>
          <w:rFonts w:ascii="Consolas" w:eastAsia="Times New Roman" w:hAnsi="Consolas" w:cs="Consolas"/>
          <w:color w:val="569CD6"/>
          <w:sz w:val="21"/>
          <w:szCs w:val="21"/>
          <w:lang w:val="en-US" w:eastAsia="pt-BR"/>
        </w:rPr>
        <w:t>function</w:t>
      </w:r>
      <w:r w:rsidRPr="002D0A92">
        <w:rPr>
          <w:rFonts w:ascii="Consolas" w:eastAsia="Times New Roman" w:hAnsi="Consolas" w:cs="Consolas"/>
          <w:color w:val="D4D4D4"/>
          <w:sz w:val="21"/>
          <w:szCs w:val="21"/>
          <w:lang w:val="en-US" w:eastAsia="pt-BR"/>
        </w:rPr>
        <w:t> </w:t>
      </w:r>
      <w:proofErr w:type="gramStart"/>
      <w:r w:rsidRPr="002D0A92">
        <w:rPr>
          <w:rFonts w:ascii="Consolas" w:eastAsia="Times New Roman" w:hAnsi="Consolas" w:cs="Consolas"/>
          <w:color w:val="DCDCAA"/>
          <w:sz w:val="21"/>
          <w:szCs w:val="21"/>
          <w:lang w:val="en-US" w:eastAsia="pt-BR"/>
        </w:rPr>
        <w:t>rand</w:t>
      </w:r>
      <w:r w:rsidRPr="002D0A92">
        <w:rPr>
          <w:rFonts w:ascii="Consolas" w:eastAsia="Times New Roman" w:hAnsi="Consolas" w:cs="Consolas"/>
          <w:color w:val="D4D4D4"/>
          <w:sz w:val="21"/>
          <w:szCs w:val="21"/>
          <w:lang w:val="en-US" w:eastAsia="pt-BR"/>
        </w:rPr>
        <w:t>(</w:t>
      </w:r>
      <w:proofErr w:type="gramEnd"/>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9CDCFE"/>
          <w:sz w:val="21"/>
          <w:szCs w:val="21"/>
          <w:lang w:val="en-US" w:eastAsia="pt-BR"/>
        </w:rPr>
        <w:t>min</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B5CEA8"/>
          <w:sz w:val="21"/>
          <w:szCs w:val="21"/>
          <w:lang w:val="en-US" w:eastAsia="pt-BR"/>
        </w:rPr>
        <w:t>0</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9CDCFE"/>
          <w:sz w:val="21"/>
          <w:szCs w:val="21"/>
          <w:lang w:val="en-US" w:eastAsia="pt-BR"/>
        </w:rPr>
        <w:t>max</w:t>
      </w:r>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B5CEA8"/>
          <w:sz w:val="21"/>
          <w:szCs w:val="21"/>
          <w:lang w:val="en-US" w:eastAsia="pt-BR"/>
        </w:rPr>
        <w:t>1000</w:t>
      </w:r>
      <w:r w:rsidRPr="002D0A92">
        <w:rPr>
          <w:rFonts w:ascii="Consolas" w:eastAsia="Times New Roman" w:hAnsi="Consolas" w:cs="Consolas"/>
          <w:color w:val="D4D4D4"/>
          <w:sz w:val="21"/>
          <w:szCs w:val="21"/>
          <w:lang w:val="en-US" w:eastAsia="pt-BR"/>
        </w:rPr>
        <w:t>}) {</w:t>
      </w:r>
    </w:p>
    <w:p w14:paraId="0686B263"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569CD6"/>
          <w:sz w:val="21"/>
          <w:szCs w:val="21"/>
          <w:lang w:val="en-US" w:eastAsia="pt-BR"/>
        </w:rPr>
        <w:t>const</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4FC1FF"/>
          <w:sz w:val="21"/>
          <w:szCs w:val="21"/>
          <w:lang w:val="en-US" w:eastAsia="pt-BR"/>
        </w:rPr>
        <w:t>valor</w:t>
      </w:r>
      <w:r w:rsidRPr="002D0A92">
        <w:rPr>
          <w:rFonts w:ascii="Consolas" w:eastAsia="Times New Roman" w:hAnsi="Consolas" w:cs="Consolas"/>
          <w:color w:val="D4D4D4"/>
          <w:sz w:val="21"/>
          <w:szCs w:val="21"/>
          <w:lang w:val="en-US" w:eastAsia="pt-BR"/>
        </w:rPr>
        <w:t> = </w:t>
      </w:r>
      <w:proofErr w:type="spellStart"/>
      <w:r w:rsidRPr="002D0A92">
        <w:rPr>
          <w:rFonts w:ascii="Consolas" w:eastAsia="Times New Roman" w:hAnsi="Consolas" w:cs="Consolas"/>
          <w:color w:val="9CDCFE"/>
          <w:sz w:val="21"/>
          <w:szCs w:val="21"/>
          <w:lang w:val="en-US" w:eastAsia="pt-BR"/>
        </w:rPr>
        <w:t>Math</w:t>
      </w:r>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DCDCAA"/>
          <w:sz w:val="21"/>
          <w:szCs w:val="21"/>
          <w:lang w:val="en-US" w:eastAsia="pt-BR"/>
        </w:rPr>
        <w:t>random</w:t>
      </w:r>
      <w:proofErr w:type="spellEnd"/>
      <w:r w:rsidRPr="002D0A92">
        <w:rPr>
          <w:rFonts w:ascii="Consolas" w:eastAsia="Times New Roman" w:hAnsi="Consolas" w:cs="Consolas"/>
          <w:color w:val="D4D4D4"/>
          <w:sz w:val="21"/>
          <w:szCs w:val="21"/>
          <w:lang w:val="en-US" w:eastAsia="pt-BR"/>
        </w:rPr>
        <w:t>() * (</w:t>
      </w:r>
      <w:r w:rsidRPr="002D0A92">
        <w:rPr>
          <w:rFonts w:ascii="Consolas" w:eastAsia="Times New Roman" w:hAnsi="Consolas" w:cs="Consolas"/>
          <w:color w:val="9CDCFE"/>
          <w:sz w:val="21"/>
          <w:szCs w:val="21"/>
          <w:lang w:val="en-US" w:eastAsia="pt-BR"/>
        </w:rPr>
        <w:t>max</w:t>
      </w:r>
      <w:r w:rsidRPr="002D0A92">
        <w:rPr>
          <w:rFonts w:ascii="Consolas" w:eastAsia="Times New Roman" w:hAnsi="Consolas" w:cs="Consolas"/>
          <w:color w:val="D4D4D4"/>
          <w:sz w:val="21"/>
          <w:szCs w:val="21"/>
          <w:lang w:val="en-US" w:eastAsia="pt-BR"/>
        </w:rPr>
        <w:t> - </w:t>
      </w:r>
      <w:r w:rsidRPr="002D0A92">
        <w:rPr>
          <w:rFonts w:ascii="Consolas" w:eastAsia="Times New Roman" w:hAnsi="Consolas" w:cs="Consolas"/>
          <w:color w:val="9CDCFE"/>
          <w:sz w:val="21"/>
          <w:szCs w:val="21"/>
          <w:lang w:val="en-US" w:eastAsia="pt-BR"/>
        </w:rPr>
        <w:t>min</w:t>
      </w:r>
      <w:r w:rsidRPr="002D0A92">
        <w:rPr>
          <w:rFonts w:ascii="Consolas" w:eastAsia="Times New Roman" w:hAnsi="Consolas" w:cs="Consolas"/>
          <w:color w:val="D4D4D4"/>
          <w:sz w:val="21"/>
          <w:szCs w:val="21"/>
          <w:lang w:val="en-US" w:eastAsia="pt-BR"/>
        </w:rPr>
        <w:t>) + </w:t>
      </w:r>
      <w:r w:rsidRPr="002D0A92">
        <w:rPr>
          <w:rFonts w:ascii="Consolas" w:eastAsia="Times New Roman" w:hAnsi="Consolas" w:cs="Consolas"/>
          <w:color w:val="9CDCFE"/>
          <w:sz w:val="21"/>
          <w:szCs w:val="21"/>
          <w:lang w:val="en-US" w:eastAsia="pt-BR"/>
        </w:rPr>
        <w:t>min</w:t>
      </w:r>
    </w:p>
    <w:p w14:paraId="78764485"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C586C0"/>
          <w:sz w:val="21"/>
          <w:szCs w:val="21"/>
          <w:lang w:val="en-US" w:eastAsia="pt-BR"/>
        </w:rPr>
        <w:t>return</w:t>
      </w:r>
      <w:r w:rsidRPr="002D0A92">
        <w:rPr>
          <w:rFonts w:ascii="Consolas" w:eastAsia="Times New Roman" w:hAnsi="Consolas" w:cs="Consolas"/>
          <w:color w:val="D4D4D4"/>
          <w:sz w:val="21"/>
          <w:szCs w:val="21"/>
          <w:lang w:val="en-US" w:eastAsia="pt-BR"/>
        </w:rPr>
        <w:t> </w:t>
      </w:r>
      <w:proofErr w:type="spellStart"/>
      <w:r w:rsidRPr="002D0A92">
        <w:rPr>
          <w:rFonts w:ascii="Consolas" w:eastAsia="Times New Roman" w:hAnsi="Consolas" w:cs="Consolas"/>
          <w:color w:val="9CDCFE"/>
          <w:sz w:val="21"/>
          <w:szCs w:val="21"/>
          <w:lang w:val="en-US" w:eastAsia="pt-BR"/>
        </w:rPr>
        <w:t>Math</w:t>
      </w:r>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DCDCAA"/>
          <w:sz w:val="21"/>
          <w:szCs w:val="21"/>
          <w:lang w:val="en-US" w:eastAsia="pt-BR"/>
        </w:rPr>
        <w:t>floor</w:t>
      </w:r>
      <w:proofErr w:type="spellEnd"/>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4FC1FF"/>
          <w:sz w:val="21"/>
          <w:szCs w:val="21"/>
          <w:lang w:val="en-US" w:eastAsia="pt-BR"/>
        </w:rPr>
        <w:t>valor</w:t>
      </w:r>
      <w:r w:rsidRPr="002D0A92">
        <w:rPr>
          <w:rFonts w:ascii="Consolas" w:eastAsia="Times New Roman" w:hAnsi="Consolas" w:cs="Consolas"/>
          <w:color w:val="D4D4D4"/>
          <w:sz w:val="21"/>
          <w:szCs w:val="21"/>
          <w:lang w:val="en-US" w:eastAsia="pt-BR"/>
        </w:rPr>
        <w:t>)</w:t>
      </w:r>
    </w:p>
    <w:p w14:paraId="6C2FAA3C"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r w:rsidRPr="002D0A92">
        <w:rPr>
          <w:rFonts w:ascii="Consolas" w:eastAsia="Times New Roman" w:hAnsi="Consolas" w:cs="Consolas"/>
          <w:color w:val="D4D4D4"/>
          <w:sz w:val="21"/>
          <w:szCs w:val="21"/>
          <w:lang w:val="en-US" w:eastAsia="pt-BR"/>
        </w:rPr>
        <w:t>}</w:t>
      </w:r>
    </w:p>
    <w:p w14:paraId="7BA2ACD0"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p>
    <w:p w14:paraId="2ACCB2DB" w14:textId="77777777" w:rsidR="002D0A92" w:rsidRPr="002D0A92" w:rsidRDefault="002D0A92" w:rsidP="002D0A92">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2D0A92">
        <w:rPr>
          <w:rFonts w:ascii="Consolas" w:eastAsia="Times New Roman" w:hAnsi="Consolas" w:cs="Consolas"/>
          <w:color w:val="9CDCFE"/>
          <w:sz w:val="21"/>
          <w:szCs w:val="21"/>
          <w:lang w:val="en-US" w:eastAsia="pt-BR"/>
        </w:rPr>
        <w:t>console</w:t>
      </w:r>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DCDCAA"/>
          <w:sz w:val="21"/>
          <w:szCs w:val="21"/>
          <w:lang w:val="en-US" w:eastAsia="pt-BR"/>
        </w:rPr>
        <w:t>log</w:t>
      </w:r>
      <w:r w:rsidRPr="002D0A92">
        <w:rPr>
          <w:rFonts w:ascii="Consolas" w:eastAsia="Times New Roman" w:hAnsi="Consolas" w:cs="Consolas"/>
          <w:color w:val="D4D4D4"/>
          <w:sz w:val="21"/>
          <w:szCs w:val="21"/>
          <w:lang w:val="en-US" w:eastAsia="pt-BR"/>
        </w:rPr>
        <w:t>(</w:t>
      </w:r>
      <w:proofErr w:type="gramEnd"/>
      <w:r w:rsidRPr="002D0A92">
        <w:rPr>
          <w:rFonts w:ascii="Consolas" w:eastAsia="Times New Roman" w:hAnsi="Consolas" w:cs="Consolas"/>
          <w:color w:val="DCDCAA"/>
          <w:sz w:val="21"/>
          <w:szCs w:val="21"/>
          <w:lang w:val="en-US" w:eastAsia="pt-BR"/>
        </w:rPr>
        <w:t>rand</w:t>
      </w:r>
      <w:r w:rsidRPr="002D0A92">
        <w:rPr>
          <w:rFonts w:ascii="Consolas" w:eastAsia="Times New Roman" w:hAnsi="Consolas" w:cs="Consolas"/>
          <w:color w:val="D4D4D4"/>
          <w:sz w:val="21"/>
          <w:szCs w:val="21"/>
          <w:lang w:val="en-US" w:eastAsia="pt-BR"/>
        </w:rPr>
        <w:t>({</w:t>
      </w:r>
      <w:r w:rsidRPr="002D0A92">
        <w:rPr>
          <w:rFonts w:ascii="Consolas" w:eastAsia="Times New Roman" w:hAnsi="Consolas" w:cs="Consolas"/>
          <w:color w:val="9CDCFE"/>
          <w:sz w:val="21"/>
          <w:szCs w:val="21"/>
          <w:lang w:val="en-US" w:eastAsia="pt-BR"/>
        </w:rPr>
        <w:t>max:</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B5CEA8"/>
          <w:sz w:val="21"/>
          <w:szCs w:val="21"/>
          <w:lang w:val="en-US" w:eastAsia="pt-BR"/>
        </w:rPr>
        <w:t>50</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9CDCFE"/>
          <w:sz w:val="21"/>
          <w:szCs w:val="21"/>
          <w:lang w:val="en-US" w:eastAsia="pt-BR"/>
        </w:rPr>
        <w:t>min:</w:t>
      </w:r>
      <w:r w:rsidRPr="002D0A92">
        <w:rPr>
          <w:rFonts w:ascii="Consolas" w:eastAsia="Times New Roman" w:hAnsi="Consolas" w:cs="Consolas"/>
          <w:color w:val="D4D4D4"/>
          <w:sz w:val="21"/>
          <w:szCs w:val="21"/>
          <w:lang w:val="en-US" w:eastAsia="pt-BR"/>
        </w:rPr>
        <w:t> </w:t>
      </w:r>
      <w:r w:rsidRPr="002D0A92">
        <w:rPr>
          <w:rFonts w:ascii="Consolas" w:eastAsia="Times New Roman" w:hAnsi="Consolas" w:cs="Consolas"/>
          <w:color w:val="B5CEA8"/>
          <w:sz w:val="21"/>
          <w:szCs w:val="21"/>
          <w:lang w:val="en-US" w:eastAsia="pt-BR"/>
        </w:rPr>
        <w:t>40</w:t>
      </w:r>
      <w:r w:rsidRPr="002D0A92">
        <w:rPr>
          <w:rFonts w:ascii="Consolas" w:eastAsia="Times New Roman" w:hAnsi="Consolas" w:cs="Consolas"/>
          <w:color w:val="D4D4D4"/>
          <w:sz w:val="21"/>
          <w:szCs w:val="21"/>
          <w:lang w:val="en-US" w:eastAsia="pt-BR"/>
        </w:rPr>
        <w:t>}))</w:t>
      </w:r>
    </w:p>
    <w:p w14:paraId="09F648D0" w14:textId="77777777" w:rsidR="002D0A92" w:rsidRPr="002D0A92" w:rsidRDefault="002D0A92" w:rsidP="00552E37">
      <w:r w:rsidRPr="002D0A92">
        <w:t>No código acima, eu crio uma funç</w:t>
      </w:r>
      <w:r>
        <w:t xml:space="preserve">ão chamada </w:t>
      </w:r>
      <w:proofErr w:type="spellStart"/>
      <w:r>
        <w:t>rand</w:t>
      </w:r>
      <w:proofErr w:type="spellEnd"/>
      <w:r>
        <w:t xml:space="preserve">, usando o </w:t>
      </w:r>
      <w:proofErr w:type="spellStart"/>
      <w:r>
        <w:t>destructuring</w:t>
      </w:r>
      <w:proofErr w:type="spellEnd"/>
      <w:r>
        <w:t xml:space="preserve">, dentro dos parâmetros da função eu crio um objeto com dois atributos padrões, neste caso “min” e “Max”. Minha função cria </w:t>
      </w:r>
      <w:proofErr w:type="gramStart"/>
      <w:r>
        <w:t>uma constante valor</w:t>
      </w:r>
      <w:proofErr w:type="gramEnd"/>
      <w:r>
        <w:t xml:space="preserve"> </w:t>
      </w:r>
      <w:r w:rsidR="00D07043">
        <w:t>que calcula um valor randômico entre os valores Max e min que atribuí.  E retorno o valor arrendado para baixo. No “</w:t>
      </w:r>
      <w:proofErr w:type="gramStart"/>
      <w:r w:rsidR="00D07043">
        <w:t>console.log”  posso</w:t>
      </w:r>
      <w:proofErr w:type="gramEnd"/>
      <w:r w:rsidR="00D07043">
        <w:t xml:space="preserve"> trocar os valores destes dois atributos padrões.</w:t>
      </w:r>
    </w:p>
    <w:p w14:paraId="48541174" w14:textId="77777777" w:rsidR="00E716A2" w:rsidRDefault="00126FE5" w:rsidP="00126FE5">
      <w:r>
        <w:t xml:space="preserve">Ou seja, o </w:t>
      </w:r>
      <w:proofErr w:type="spellStart"/>
      <w:r>
        <w:t>destructuring</w:t>
      </w:r>
      <w:proofErr w:type="spellEnd"/>
      <w:r>
        <w:t xml:space="preserve"> é mais simples pois já tiramos os atributos ou índices dos objetos ou </w:t>
      </w:r>
      <w:proofErr w:type="spellStart"/>
      <w:r>
        <w:t>arrays</w:t>
      </w:r>
      <w:proofErr w:type="spellEnd"/>
      <w:r>
        <w:t xml:space="preserve"> que queremos trabalhar.</w:t>
      </w:r>
    </w:p>
    <w:p w14:paraId="5C2E6A54" w14:textId="77777777" w:rsidR="00126FE5" w:rsidRPr="00E26FCC" w:rsidRDefault="00E26FCC" w:rsidP="00126FE5">
      <w:pPr>
        <w:pStyle w:val="PargrafodaLista"/>
        <w:numPr>
          <w:ilvl w:val="0"/>
          <w:numId w:val="1"/>
        </w:numPr>
      </w:pPr>
      <w:r>
        <w:rPr>
          <w:b/>
          <w:sz w:val="24"/>
        </w:rPr>
        <w:t>Operadores lógicos:</w:t>
      </w:r>
    </w:p>
    <w:p w14:paraId="7BB1F486" w14:textId="77777777" w:rsidR="00E26FCC" w:rsidRDefault="00E26FCC" w:rsidP="00E26FCC">
      <w:r>
        <w:t xml:space="preserve">Segue a mesma lógica e conceito da tabela verdade (e, ou, é, </w:t>
      </w:r>
      <w:proofErr w:type="spellStart"/>
      <w:r>
        <w:t>etc</w:t>
      </w:r>
      <w:proofErr w:type="spellEnd"/>
      <w:r>
        <w:t xml:space="preserve">). Porém existe um a mais que é o “XOR”, ou em Inglês, “Exclusive </w:t>
      </w:r>
      <w:proofErr w:type="spellStart"/>
      <w:r>
        <w:t>or</w:t>
      </w:r>
      <w:proofErr w:type="spellEnd"/>
      <w:r>
        <w:t>”. O “XOR” traz como verdadeiro sempre que tem os dois valores diferentes:</w:t>
      </w:r>
    </w:p>
    <w:p w14:paraId="74FEBAFA" w14:textId="77777777" w:rsidR="00E26FCC" w:rsidRDefault="00E26FCC" w:rsidP="00E26FCC">
      <w:r>
        <w:t>V e V -&gt; False</w:t>
      </w:r>
    </w:p>
    <w:p w14:paraId="6B58043A" w14:textId="77777777" w:rsidR="00E26FCC" w:rsidRDefault="00E26FCC" w:rsidP="00E26FCC">
      <w:r>
        <w:t xml:space="preserve">F e V -&gt; </w:t>
      </w:r>
      <w:proofErr w:type="spellStart"/>
      <w:r>
        <w:t>True</w:t>
      </w:r>
      <w:proofErr w:type="spellEnd"/>
    </w:p>
    <w:p w14:paraId="2AA70534" w14:textId="77777777" w:rsidR="00E26FCC" w:rsidRDefault="00E26FCC" w:rsidP="00E26FCC">
      <w:r>
        <w:lastRenderedPageBreak/>
        <w:t>F e F -&gt; False</w:t>
      </w:r>
    </w:p>
    <w:p w14:paraId="647F7787" w14:textId="77777777" w:rsidR="00E26FCC" w:rsidRDefault="00E26FCC" w:rsidP="00E26FCC">
      <w:r>
        <w:t xml:space="preserve">V e F -&gt; </w:t>
      </w:r>
      <w:proofErr w:type="spellStart"/>
      <w:r>
        <w:t>True</w:t>
      </w:r>
      <w:proofErr w:type="spellEnd"/>
      <w:r>
        <w:t>.</w:t>
      </w:r>
    </w:p>
    <w:p w14:paraId="09195581" w14:textId="77777777" w:rsidR="00E26FCC" w:rsidRDefault="00E26FCC" w:rsidP="00E26FCC">
      <w:r>
        <w:t>Ou seja, tem que ser diferentes.</w:t>
      </w:r>
    </w:p>
    <w:p w14:paraId="2BF1F913" w14:textId="77777777" w:rsidR="00E26FCC" w:rsidRDefault="001B4D1F" w:rsidP="00E26FCC">
      <w:proofErr w:type="spellStart"/>
      <w:r>
        <w:t>Lembre</w:t>
      </w:r>
      <w:proofErr w:type="spellEnd"/>
      <w:r>
        <w:t xml:space="preserve"> que a negação lógica em </w:t>
      </w:r>
      <w:proofErr w:type="gramStart"/>
      <w:r>
        <w:t>JS  usa</w:t>
      </w:r>
      <w:proofErr w:type="gramEnd"/>
      <w:r>
        <w:t>-se o “!”:</w:t>
      </w:r>
    </w:p>
    <w:p w14:paraId="7CED251E" w14:textId="77777777" w:rsidR="001B4D1F" w:rsidRDefault="001B4D1F" w:rsidP="00E26FCC">
      <w:proofErr w:type="gramStart"/>
      <w:r>
        <w:t>!v</w:t>
      </w:r>
      <w:proofErr w:type="gramEnd"/>
      <w:r>
        <w:t xml:space="preserve"> -&gt; false</w:t>
      </w:r>
    </w:p>
    <w:p w14:paraId="30B5DA39" w14:textId="77777777" w:rsidR="001B4D1F" w:rsidRDefault="001B4D1F" w:rsidP="00E26FCC">
      <w:proofErr w:type="gramStart"/>
      <w:r>
        <w:t>!f</w:t>
      </w:r>
      <w:proofErr w:type="gramEnd"/>
      <w:r>
        <w:t xml:space="preserve"> -&gt; </w:t>
      </w:r>
      <w:proofErr w:type="spellStart"/>
      <w:r>
        <w:t>true</w:t>
      </w:r>
      <w:proofErr w:type="spellEnd"/>
    </w:p>
    <w:p w14:paraId="4B818CF4" w14:textId="77777777" w:rsidR="001B4D1F" w:rsidRDefault="001B4D1F" w:rsidP="00E26FCC">
      <w:r>
        <w:t>O “Ou” no JS podemos usar o “||”.</w:t>
      </w:r>
    </w:p>
    <w:p w14:paraId="44095B16" w14:textId="77777777" w:rsidR="001B4D1F" w:rsidRDefault="001B4D1F" w:rsidP="00E26FCC">
      <w:r>
        <w:t>O “E” no JS podemos usar o “&amp;&amp;”.</w:t>
      </w:r>
    </w:p>
    <w:p w14:paraId="35F82ACB" w14:textId="77777777" w:rsidR="001B4D1F" w:rsidRDefault="00982701" w:rsidP="00E26FCC">
      <w:r>
        <w:t>O “XOR” no JS podemos usar o “^”.</w:t>
      </w:r>
    </w:p>
    <w:p w14:paraId="0C8E7262" w14:textId="77777777" w:rsidR="00C84BA2" w:rsidRDefault="00C84BA2" w:rsidP="00E26FCC"/>
    <w:p w14:paraId="4FC6DBC3" w14:textId="77777777" w:rsidR="00C84BA2" w:rsidRDefault="00C84BA2" w:rsidP="00E26FCC">
      <w:r>
        <w:t>Só lembrando que esse “XOR” que se refere a elementos diferentes (</w:t>
      </w:r>
      <w:proofErr w:type="spellStart"/>
      <w:r>
        <w:t>true</w:t>
      </w:r>
      <w:proofErr w:type="spellEnd"/>
      <w:r>
        <w:t xml:space="preserve"> e false) pode ser substituído por </w:t>
      </w:r>
      <w:proofErr w:type="gramStart"/>
      <w:r>
        <w:t>“!=</w:t>
      </w:r>
      <w:proofErr w:type="gramEnd"/>
      <w:r>
        <w:t xml:space="preserve">” que </w:t>
      </w:r>
      <w:proofErr w:type="spellStart"/>
      <w:r>
        <w:t>segnifica</w:t>
      </w:r>
      <w:proofErr w:type="spellEnd"/>
      <w:r>
        <w:t xml:space="preserve"> diferença também.</w:t>
      </w:r>
    </w:p>
    <w:p w14:paraId="1AE9B098" w14:textId="77777777" w:rsidR="00C84BA2" w:rsidRPr="00C84BA2" w:rsidRDefault="00C84BA2" w:rsidP="00C84BA2">
      <w:pPr>
        <w:pStyle w:val="PargrafodaLista"/>
        <w:numPr>
          <w:ilvl w:val="0"/>
          <w:numId w:val="1"/>
        </w:numPr>
      </w:pPr>
      <w:r>
        <w:rPr>
          <w:b/>
          <w:sz w:val="24"/>
        </w:rPr>
        <w:t>Operador ternário no JS:</w:t>
      </w:r>
    </w:p>
    <w:p w14:paraId="12286826" w14:textId="77777777" w:rsidR="00C84BA2" w:rsidRDefault="00C84BA2" w:rsidP="00C84BA2">
      <w:r>
        <w:t xml:space="preserve">A estrutura é </w:t>
      </w:r>
      <w:proofErr w:type="gramStart"/>
      <w:r>
        <w:t>primeiro</w:t>
      </w:r>
      <w:proofErr w:type="gramEnd"/>
      <w:r>
        <w:t xml:space="preserve"> colocar o relação lógica, depois “?”, depois o valor se verdadeiro, depois o valor se falso.</w:t>
      </w:r>
    </w:p>
    <w:p w14:paraId="333044BC" w14:textId="77777777" w:rsidR="00C84BA2" w:rsidRDefault="00C84BA2" w:rsidP="00C84BA2">
      <w:r>
        <w:t>Um exemplo:</w:t>
      </w:r>
    </w:p>
    <w:p w14:paraId="5DC9AC59" w14:textId="77777777" w:rsidR="00C84BA2" w:rsidRPr="00C84BA2" w:rsidRDefault="00C84BA2" w:rsidP="00C84BA2">
      <w:pPr>
        <w:rPr>
          <w:b/>
        </w:rPr>
      </w:pPr>
      <w:proofErr w:type="spellStart"/>
      <w:r>
        <w:rPr>
          <w:b/>
        </w:rPr>
        <w:t>Const</w:t>
      </w:r>
      <w:proofErr w:type="spellEnd"/>
      <w:r>
        <w:rPr>
          <w:b/>
        </w:rPr>
        <w:t xml:space="preserve"> resultado = nota =&gt;</w:t>
      </w:r>
      <w:r w:rsidRPr="00C84BA2">
        <w:rPr>
          <w:b/>
          <w:color w:val="1F497D" w:themeColor="text2"/>
        </w:rPr>
        <w:t xml:space="preserve">nota &gt;= </w:t>
      </w:r>
      <w:proofErr w:type="gramStart"/>
      <w:r w:rsidRPr="00C84BA2">
        <w:rPr>
          <w:b/>
          <w:color w:val="1F497D" w:themeColor="text2"/>
        </w:rPr>
        <w:t>7</w:t>
      </w:r>
      <w:r w:rsidRPr="00C84BA2">
        <w:rPr>
          <w:b/>
          <w:highlight w:val="yellow"/>
        </w:rPr>
        <w:t>?</w:t>
      </w:r>
      <w:r w:rsidRPr="00C84BA2">
        <w:rPr>
          <w:b/>
          <w:color w:val="00B050"/>
        </w:rPr>
        <w:t>‘</w:t>
      </w:r>
      <w:proofErr w:type="gramEnd"/>
      <w:r w:rsidRPr="00C84BA2">
        <w:rPr>
          <w:b/>
          <w:color w:val="00B050"/>
        </w:rPr>
        <w:t>Aprovado’</w:t>
      </w:r>
      <w:r w:rsidRPr="00C84BA2">
        <w:rPr>
          <w:b/>
          <w:highlight w:val="yellow"/>
        </w:rPr>
        <w:t>:</w:t>
      </w:r>
      <w:r w:rsidRPr="00C84BA2">
        <w:rPr>
          <w:b/>
          <w:color w:val="FF0000"/>
        </w:rPr>
        <w:t>‘Reprovado’</w:t>
      </w:r>
    </w:p>
    <w:p w14:paraId="1CE5BA2F" w14:textId="77777777" w:rsidR="00C84BA2" w:rsidRDefault="00C84BA2" w:rsidP="00E26FCC"/>
    <w:p w14:paraId="34246D79" w14:textId="77777777" w:rsidR="00982701" w:rsidRPr="003C26F6" w:rsidRDefault="003C26F6" w:rsidP="00E26FCC">
      <w:pPr>
        <w:rPr>
          <w:b/>
        </w:rPr>
      </w:pPr>
      <w:r w:rsidRPr="003C26F6">
        <w:rPr>
          <w:b/>
        </w:rPr>
        <w:t>LEMBRETE: Nunca declare variáveis no escopo global. Uma boa prática é criar objetos para que essas variáveis fiquem dentro de um escopo restrito e seja usada somente naquele bloco restrito.</w:t>
      </w:r>
    </w:p>
    <w:p w14:paraId="748890F9" w14:textId="77777777" w:rsidR="003C26F6" w:rsidRDefault="003C26F6" w:rsidP="00E26FCC">
      <w:r>
        <w:t>NO NODE, CADA ARQUIVO É UM MÓDULO, DIFERENTE DO BROWSER.</w:t>
      </w:r>
    </w:p>
    <w:p w14:paraId="362E8E61" w14:textId="77777777" w:rsidR="003C26F6" w:rsidRDefault="00B45F50" w:rsidP="00E26FCC">
      <w:pPr>
        <w:rPr>
          <w:b/>
        </w:rPr>
      </w:pPr>
      <w:r w:rsidRPr="00B45F50">
        <w:rPr>
          <w:b/>
        </w:rPr>
        <w:t>CONHEÇA BEM O RUNTIME QUE VOCÊ ESTÁ PROGRAMANDO O JS (BACKEND – NODE, FRONTEND – BROWSER) PARA QUE NÃO FAÇA CAGADAS!!!!!!!</w:t>
      </w:r>
    </w:p>
    <w:p w14:paraId="3318E4B3" w14:textId="77777777" w:rsidR="007A5ED1" w:rsidRDefault="007A5ED1" w:rsidP="00E26FCC">
      <w:pPr>
        <w:rPr>
          <w:b/>
        </w:rPr>
      </w:pPr>
    </w:p>
    <w:p w14:paraId="5D0A691D" w14:textId="77777777" w:rsidR="007A5ED1" w:rsidRDefault="007A5ED1" w:rsidP="007A5ED1">
      <w:pPr>
        <w:pStyle w:val="PargrafodaLista"/>
      </w:pPr>
    </w:p>
    <w:p w14:paraId="736F5F50" w14:textId="77777777" w:rsidR="007A5ED1" w:rsidRDefault="007A5ED1" w:rsidP="007A5ED1">
      <w:pPr>
        <w:pStyle w:val="PargrafodaLista"/>
      </w:pPr>
    </w:p>
    <w:p w14:paraId="12A881D7" w14:textId="77777777" w:rsidR="007A5ED1" w:rsidRDefault="007A5ED1" w:rsidP="007A5ED1">
      <w:pPr>
        <w:pStyle w:val="PargrafodaLista"/>
      </w:pPr>
    </w:p>
    <w:p w14:paraId="6589DFA8" w14:textId="77777777" w:rsidR="007A5ED1" w:rsidRDefault="007A5ED1" w:rsidP="007A5ED1">
      <w:pPr>
        <w:pStyle w:val="PargrafodaLista"/>
      </w:pPr>
    </w:p>
    <w:p w14:paraId="755625F7" w14:textId="77777777" w:rsidR="007A5ED1" w:rsidRDefault="007A5ED1" w:rsidP="007A5ED1">
      <w:pPr>
        <w:pStyle w:val="PargrafodaLista"/>
      </w:pPr>
    </w:p>
    <w:p w14:paraId="04FB7131" w14:textId="77777777" w:rsidR="007A5ED1" w:rsidRPr="007A5ED1" w:rsidRDefault="007A5ED1" w:rsidP="007A5ED1">
      <w:pPr>
        <w:pStyle w:val="PargrafodaLista"/>
      </w:pPr>
    </w:p>
    <w:p w14:paraId="3D320D0A" w14:textId="77777777" w:rsidR="007A5ED1" w:rsidRPr="007A5ED1" w:rsidRDefault="007A5ED1" w:rsidP="007A5ED1">
      <w:pPr>
        <w:pStyle w:val="PargrafodaLista"/>
      </w:pPr>
    </w:p>
    <w:p w14:paraId="442B00DD" w14:textId="77777777" w:rsidR="007A5ED1" w:rsidRPr="007A5ED1" w:rsidRDefault="007A5ED1" w:rsidP="007A5ED1">
      <w:pPr>
        <w:pStyle w:val="PargrafodaLista"/>
        <w:numPr>
          <w:ilvl w:val="0"/>
          <w:numId w:val="1"/>
        </w:numPr>
      </w:pPr>
      <w:r>
        <w:rPr>
          <w:b/>
          <w:sz w:val="24"/>
        </w:rPr>
        <w:lastRenderedPageBreak/>
        <w:t>Tratamento de Erro (</w:t>
      </w:r>
      <w:proofErr w:type="spellStart"/>
      <w:r>
        <w:rPr>
          <w:b/>
          <w:sz w:val="24"/>
        </w:rPr>
        <w:t>Try</w:t>
      </w:r>
      <w:proofErr w:type="spellEnd"/>
      <w:r>
        <w:rPr>
          <w:b/>
          <w:sz w:val="24"/>
        </w:rPr>
        <w:t xml:space="preserve">, Catch, </w:t>
      </w:r>
      <w:proofErr w:type="spellStart"/>
      <w:r w:rsidRPr="0039526F">
        <w:rPr>
          <w:b/>
          <w:sz w:val="24"/>
          <w:highlight w:val="yellow"/>
        </w:rPr>
        <w:t>Throw</w:t>
      </w:r>
      <w:proofErr w:type="spellEnd"/>
      <w:r>
        <w:rPr>
          <w:b/>
          <w:sz w:val="24"/>
        </w:rPr>
        <w:t>):</w:t>
      </w:r>
    </w:p>
    <w:p w14:paraId="40CCFC05" w14:textId="77777777" w:rsidR="007A5ED1" w:rsidRDefault="007A5ED1" w:rsidP="007A5ED1">
      <w:r>
        <w:t xml:space="preserve">Quando temos algum bloco de comandos que pode gerar algum erro, colocamos ele dentro do </w:t>
      </w:r>
      <w:proofErr w:type="spellStart"/>
      <w:r>
        <w:t>try</w:t>
      </w:r>
      <w:proofErr w:type="spellEnd"/>
      <w:r>
        <w:t xml:space="preserve"> {} e logo após colocamos o </w:t>
      </w:r>
      <w:proofErr w:type="gramStart"/>
      <w:r>
        <w:t>catch{</w:t>
      </w:r>
      <w:proofErr w:type="gramEnd"/>
      <w:r>
        <w:t xml:space="preserve">}, quer será a tratativa do erro. O </w:t>
      </w:r>
      <w:proofErr w:type="spellStart"/>
      <w:r>
        <w:t>Throw</w:t>
      </w:r>
      <w:proofErr w:type="spellEnd"/>
      <w:r>
        <w:t xml:space="preserve"> seria a mensagem lançada quando acontecer este erro.</w:t>
      </w:r>
    </w:p>
    <w:p w14:paraId="12ED2E93"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roofErr w:type="spellStart"/>
      <w:r w:rsidRPr="007A5ED1">
        <w:rPr>
          <w:rFonts w:ascii="Consolas" w:eastAsia="Times New Roman" w:hAnsi="Consolas" w:cs="Consolas"/>
          <w:color w:val="569CD6"/>
          <w:sz w:val="21"/>
          <w:szCs w:val="21"/>
          <w:lang w:eastAsia="pt-BR"/>
        </w:rPr>
        <w:t>function</w:t>
      </w:r>
      <w:proofErr w:type="spellEnd"/>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DCDCAA"/>
          <w:sz w:val="21"/>
          <w:szCs w:val="21"/>
          <w:lang w:eastAsia="pt-BR"/>
        </w:rPr>
        <w:t>tratarErro</w:t>
      </w:r>
      <w:proofErr w:type="spellEnd"/>
      <w:r w:rsidRPr="007A5ED1">
        <w:rPr>
          <w:rFonts w:ascii="Consolas" w:eastAsia="Times New Roman" w:hAnsi="Consolas" w:cs="Consolas"/>
          <w:color w:val="D4D4D4"/>
          <w:sz w:val="21"/>
          <w:szCs w:val="21"/>
          <w:lang w:eastAsia="pt-BR"/>
        </w:rPr>
        <w:t>(</w:t>
      </w:r>
      <w:r w:rsidRPr="007A5ED1">
        <w:rPr>
          <w:rFonts w:ascii="Consolas" w:eastAsia="Times New Roman" w:hAnsi="Consolas" w:cs="Consolas"/>
          <w:color w:val="9CDCFE"/>
          <w:sz w:val="21"/>
          <w:szCs w:val="21"/>
          <w:lang w:eastAsia="pt-BR"/>
        </w:rPr>
        <w:t>erro</w:t>
      </w:r>
      <w:r w:rsidRPr="007A5ED1">
        <w:rPr>
          <w:rFonts w:ascii="Consolas" w:eastAsia="Times New Roman" w:hAnsi="Consolas" w:cs="Consolas"/>
          <w:color w:val="D4D4D4"/>
          <w:sz w:val="21"/>
          <w:szCs w:val="21"/>
          <w:lang w:eastAsia="pt-BR"/>
        </w:rPr>
        <w:t>) {</w:t>
      </w:r>
    </w:p>
    <w:p w14:paraId="30208051"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C586C0"/>
          <w:sz w:val="21"/>
          <w:szCs w:val="21"/>
          <w:lang w:eastAsia="pt-BR"/>
        </w:rPr>
        <w:t>throw</w:t>
      </w:r>
      <w:proofErr w:type="spellEnd"/>
      <w:r w:rsidRPr="007A5ED1">
        <w:rPr>
          <w:rFonts w:ascii="Consolas" w:eastAsia="Times New Roman" w:hAnsi="Consolas" w:cs="Consolas"/>
          <w:color w:val="D4D4D4"/>
          <w:sz w:val="21"/>
          <w:szCs w:val="21"/>
          <w:lang w:eastAsia="pt-BR"/>
        </w:rPr>
        <w:t> </w:t>
      </w:r>
      <w:r w:rsidRPr="007A5ED1">
        <w:rPr>
          <w:rFonts w:ascii="Consolas" w:eastAsia="Times New Roman" w:hAnsi="Consolas" w:cs="Consolas"/>
          <w:color w:val="B5CEA8"/>
          <w:sz w:val="21"/>
          <w:szCs w:val="21"/>
          <w:lang w:eastAsia="pt-BR"/>
        </w:rPr>
        <w:t>10</w:t>
      </w:r>
    </w:p>
    <w:p w14:paraId="69E75EC4"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w:t>
      </w:r>
    </w:p>
    <w:p w14:paraId="6C2B8002"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
    <w:p w14:paraId="5BDAC1C3"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roofErr w:type="spellStart"/>
      <w:r w:rsidRPr="007A5ED1">
        <w:rPr>
          <w:rFonts w:ascii="Consolas" w:eastAsia="Times New Roman" w:hAnsi="Consolas" w:cs="Consolas"/>
          <w:color w:val="569CD6"/>
          <w:sz w:val="21"/>
          <w:szCs w:val="21"/>
          <w:lang w:eastAsia="pt-BR"/>
        </w:rPr>
        <w:t>function</w:t>
      </w:r>
      <w:proofErr w:type="spellEnd"/>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DCDCAA"/>
          <w:sz w:val="21"/>
          <w:szCs w:val="21"/>
          <w:lang w:eastAsia="pt-BR"/>
        </w:rPr>
        <w:t>imprimiNomeGritado</w:t>
      </w:r>
      <w:proofErr w:type="spellEnd"/>
      <w:r w:rsidRPr="007A5ED1">
        <w:rPr>
          <w:rFonts w:ascii="Consolas" w:eastAsia="Times New Roman" w:hAnsi="Consolas" w:cs="Consolas"/>
          <w:color w:val="D4D4D4"/>
          <w:sz w:val="21"/>
          <w:szCs w:val="21"/>
          <w:lang w:eastAsia="pt-BR"/>
        </w:rPr>
        <w:t>(</w:t>
      </w:r>
      <w:proofErr w:type="spellStart"/>
      <w:r w:rsidRPr="007A5ED1">
        <w:rPr>
          <w:rFonts w:ascii="Consolas" w:eastAsia="Times New Roman" w:hAnsi="Consolas" w:cs="Consolas"/>
          <w:color w:val="9CDCFE"/>
          <w:sz w:val="21"/>
          <w:szCs w:val="21"/>
          <w:lang w:eastAsia="pt-BR"/>
        </w:rPr>
        <w:t>obj</w:t>
      </w:r>
      <w:proofErr w:type="spellEnd"/>
      <w:r w:rsidRPr="007A5ED1">
        <w:rPr>
          <w:rFonts w:ascii="Consolas" w:eastAsia="Times New Roman" w:hAnsi="Consolas" w:cs="Consolas"/>
          <w:color w:val="D4D4D4"/>
          <w:sz w:val="21"/>
          <w:szCs w:val="21"/>
          <w:lang w:eastAsia="pt-BR"/>
        </w:rPr>
        <w:t>) {</w:t>
      </w:r>
    </w:p>
    <w:p w14:paraId="72484B8D"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C586C0"/>
          <w:sz w:val="21"/>
          <w:szCs w:val="21"/>
          <w:lang w:eastAsia="pt-BR"/>
        </w:rPr>
        <w:t>try</w:t>
      </w:r>
      <w:proofErr w:type="spellEnd"/>
      <w:r w:rsidRPr="007A5ED1">
        <w:rPr>
          <w:rFonts w:ascii="Consolas" w:eastAsia="Times New Roman" w:hAnsi="Consolas" w:cs="Consolas"/>
          <w:color w:val="D4D4D4"/>
          <w:sz w:val="21"/>
          <w:szCs w:val="21"/>
          <w:lang w:eastAsia="pt-BR"/>
        </w:rPr>
        <w:t> {</w:t>
      </w:r>
    </w:p>
    <w:p w14:paraId="5A8747C6" w14:textId="77777777" w:rsidR="007A5ED1" w:rsidRPr="00E227B4" w:rsidRDefault="007A5ED1" w:rsidP="007A5ED1">
      <w:pPr>
        <w:shd w:val="clear" w:color="auto" w:fill="1E1E1E"/>
        <w:spacing w:after="0" w:line="285" w:lineRule="atLeast"/>
        <w:rPr>
          <w:rFonts w:ascii="Consolas" w:eastAsia="Times New Roman" w:hAnsi="Consolas" w:cs="Consolas"/>
          <w:color w:val="D4D4D4"/>
          <w:sz w:val="21"/>
          <w:szCs w:val="21"/>
          <w:lang w:val="en-US" w:eastAsia="pt-BR"/>
        </w:rPr>
      </w:pPr>
      <w:r w:rsidRPr="007A5ED1">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val="en-US" w:eastAsia="pt-BR"/>
        </w:rPr>
        <w:t>console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log</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obj</w:t>
      </w:r>
      <w:r w:rsidRPr="00E227B4">
        <w:rPr>
          <w:rFonts w:ascii="Consolas" w:eastAsia="Times New Roman" w:hAnsi="Consolas" w:cs="Consolas"/>
          <w:color w:val="D4D4D4"/>
          <w:sz w:val="21"/>
          <w:szCs w:val="21"/>
          <w:lang w:val="en-US" w:eastAsia="pt-BR"/>
        </w:rPr>
        <w:t>).</w:t>
      </w:r>
      <w:proofErr w:type="spellStart"/>
      <w:proofErr w:type="gramStart"/>
      <w:r w:rsidRPr="00E227B4">
        <w:rPr>
          <w:rFonts w:ascii="Consolas" w:eastAsia="Times New Roman" w:hAnsi="Consolas" w:cs="Consolas"/>
          <w:color w:val="9CDCFE"/>
          <w:sz w:val="21"/>
          <w:szCs w:val="21"/>
          <w:lang w:val="en-US" w:eastAsia="pt-BR"/>
        </w:rPr>
        <w:t>name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toUpperCase</w:t>
      </w:r>
      <w:proofErr w:type="spellEnd"/>
      <w:proofErr w:type="gram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CE9178"/>
          <w:sz w:val="21"/>
          <w:szCs w:val="21"/>
          <w:lang w:val="en-US" w:eastAsia="pt-BR"/>
        </w:rPr>
        <w:t>'!!!'</w:t>
      </w:r>
    </w:p>
    <w:p w14:paraId="12D951F8"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7A5ED1">
        <w:rPr>
          <w:rFonts w:ascii="Consolas" w:eastAsia="Times New Roman" w:hAnsi="Consolas" w:cs="Consolas"/>
          <w:color w:val="D4D4D4"/>
          <w:sz w:val="21"/>
          <w:szCs w:val="21"/>
          <w:lang w:eastAsia="pt-BR"/>
        </w:rPr>
        <w:t>} </w:t>
      </w:r>
      <w:r w:rsidRPr="007A5ED1">
        <w:rPr>
          <w:rFonts w:ascii="Consolas" w:eastAsia="Times New Roman" w:hAnsi="Consolas" w:cs="Consolas"/>
          <w:color w:val="C586C0"/>
          <w:sz w:val="21"/>
          <w:szCs w:val="21"/>
          <w:lang w:eastAsia="pt-BR"/>
        </w:rPr>
        <w:t>catch</w:t>
      </w:r>
      <w:r w:rsidRPr="007A5ED1">
        <w:rPr>
          <w:rFonts w:ascii="Consolas" w:eastAsia="Times New Roman" w:hAnsi="Consolas" w:cs="Consolas"/>
          <w:color w:val="D4D4D4"/>
          <w:sz w:val="21"/>
          <w:szCs w:val="21"/>
          <w:lang w:eastAsia="pt-BR"/>
        </w:rPr>
        <w:t>(</w:t>
      </w:r>
      <w:r w:rsidRPr="007A5ED1">
        <w:rPr>
          <w:rFonts w:ascii="Consolas" w:eastAsia="Times New Roman" w:hAnsi="Consolas" w:cs="Consolas"/>
          <w:color w:val="9CDCFE"/>
          <w:sz w:val="21"/>
          <w:szCs w:val="21"/>
          <w:lang w:eastAsia="pt-BR"/>
        </w:rPr>
        <w:t>e</w:t>
      </w:r>
      <w:r w:rsidRPr="007A5ED1">
        <w:rPr>
          <w:rFonts w:ascii="Consolas" w:eastAsia="Times New Roman" w:hAnsi="Consolas" w:cs="Consolas"/>
          <w:color w:val="D4D4D4"/>
          <w:sz w:val="21"/>
          <w:szCs w:val="21"/>
          <w:lang w:eastAsia="pt-BR"/>
        </w:rPr>
        <w:t>) {</w:t>
      </w:r>
    </w:p>
    <w:p w14:paraId="362A652C"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DCDCAA"/>
          <w:sz w:val="21"/>
          <w:szCs w:val="21"/>
          <w:lang w:eastAsia="pt-BR"/>
        </w:rPr>
        <w:t>tratarErro</w:t>
      </w:r>
      <w:proofErr w:type="spellEnd"/>
      <w:r w:rsidRPr="007A5ED1">
        <w:rPr>
          <w:rFonts w:ascii="Consolas" w:eastAsia="Times New Roman" w:hAnsi="Consolas" w:cs="Consolas"/>
          <w:color w:val="D4D4D4"/>
          <w:sz w:val="21"/>
          <w:szCs w:val="21"/>
          <w:lang w:eastAsia="pt-BR"/>
        </w:rPr>
        <w:t>(</w:t>
      </w:r>
      <w:r w:rsidRPr="007A5ED1">
        <w:rPr>
          <w:rFonts w:ascii="Consolas" w:eastAsia="Times New Roman" w:hAnsi="Consolas" w:cs="Consolas"/>
          <w:color w:val="9CDCFE"/>
          <w:sz w:val="21"/>
          <w:szCs w:val="21"/>
          <w:lang w:eastAsia="pt-BR"/>
        </w:rPr>
        <w:t>e</w:t>
      </w:r>
      <w:r w:rsidRPr="007A5ED1">
        <w:rPr>
          <w:rFonts w:ascii="Consolas" w:eastAsia="Times New Roman" w:hAnsi="Consolas" w:cs="Consolas"/>
          <w:color w:val="D4D4D4"/>
          <w:sz w:val="21"/>
          <w:szCs w:val="21"/>
          <w:lang w:eastAsia="pt-BR"/>
        </w:rPr>
        <w:t>)</w:t>
      </w:r>
    </w:p>
    <w:p w14:paraId="137806CE" w14:textId="77777777" w:rsid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    }</w:t>
      </w:r>
      <w:r w:rsidR="0051544C">
        <w:rPr>
          <w:rFonts w:ascii="Consolas" w:eastAsia="Times New Roman" w:hAnsi="Consolas" w:cs="Consolas"/>
          <w:color w:val="D4D4D4"/>
          <w:sz w:val="21"/>
          <w:szCs w:val="21"/>
          <w:lang w:eastAsia="pt-BR"/>
        </w:rPr>
        <w:t xml:space="preserve"> </w:t>
      </w:r>
      <w:proofErr w:type="spellStart"/>
      <w:r w:rsidR="0051544C">
        <w:rPr>
          <w:rFonts w:ascii="Consolas" w:eastAsia="Times New Roman" w:hAnsi="Consolas" w:cs="Consolas"/>
          <w:color w:val="D4D4D4"/>
          <w:sz w:val="21"/>
          <w:szCs w:val="21"/>
          <w:lang w:eastAsia="pt-BR"/>
        </w:rPr>
        <w:t>finally</w:t>
      </w:r>
      <w:proofErr w:type="spellEnd"/>
      <w:r w:rsidR="0051544C">
        <w:rPr>
          <w:rFonts w:ascii="Consolas" w:eastAsia="Times New Roman" w:hAnsi="Consolas" w:cs="Consolas"/>
          <w:color w:val="D4D4D4"/>
          <w:sz w:val="21"/>
          <w:szCs w:val="21"/>
          <w:lang w:eastAsia="pt-BR"/>
        </w:rPr>
        <w:t xml:space="preserve"> {</w:t>
      </w:r>
    </w:p>
    <w:p w14:paraId="7EA9BAB0" w14:textId="77777777" w:rsidR="0051544C" w:rsidRDefault="0051544C" w:rsidP="007A5ED1">
      <w:pPr>
        <w:shd w:val="clear" w:color="auto" w:fill="1E1E1E"/>
        <w:spacing w:after="0" w:line="285" w:lineRule="atLeast"/>
        <w:rPr>
          <w:rFonts w:ascii="Consolas" w:eastAsia="Times New Roman" w:hAnsi="Consolas" w:cs="Consolas"/>
          <w:color w:val="D4D4D4"/>
          <w:sz w:val="21"/>
          <w:szCs w:val="21"/>
          <w:lang w:eastAsia="pt-BR"/>
        </w:rPr>
      </w:pPr>
      <w:r>
        <w:rPr>
          <w:rFonts w:ascii="Consolas" w:eastAsia="Times New Roman" w:hAnsi="Consolas" w:cs="Consolas"/>
          <w:color w:val="D4D4D4"/>
          <w:sz w:val="21"/>
          <w:szCs w:val="21"/>
          <w:lang w:eastAsia="pt-BR"/>
        </w:rPr>
        <w:tab/>
      </w:r>
      <w:r>
        <w:rPr>
          <w:rFonts w:ascii="Consolas" w:eastAsia="Times New Roman" w:hAnsi="Consolas" w:cs="Consolas"/>
          <w:color w:val="D4D4D4"/>
          <w:sz w:val="21"/>
          <w:szCs w:val="21"/>
          <w:lang w:eastAsia="pt-BR"/>
        </w:rPr>
        <w:tab/>
        <w:t>console.log(‘fim’)</w:t>
      </w:r>
    </w:p>
    <w:p w14:paraId="506BF86F" w14:textId="77777777" w:rsidR="0051544C" w:rsidRPr="007A5ED1" w:rsidRDefault="0051544C" w:rsidP="007A5ED1">
      <w:pPr>
        <w:shd w:val="clear" w:color="auto" w:fill="1E1E1E"/>
        <w:spacing w:after="0" w:line="285" w:lineRule="atLeast"/>
        <w:rPr>
          <w:rFonts w:ascii="Consolas" w:eastAsia="Times New Roman" w:hAnsi="Consolas" w:cs="Consolas"/>
          <w:color w:val="D4D4D4"/>
          <w:sz w:val="21"/>
          <w:szCs w:val="21"/>
          <w:lang w:eastAsia="pt-BR"/>
        </w:rPr>
      </w:pPr>
      <w:r>
        <w:rPr>
          <w:rFonts w:ascii="Consolas" w:eastAsia="Times New Roman" w:hAnsi="Consolas" w:cs="Consolas"/>
          <w:color w:val="D4D4D4"/>
          <w:sz w:val="21"/>
          <w:szCs w:val="21"/>
          <w:lang w:eastAsia="pt-BR"/>
        </w:rPr>
        <w:t xml:space="preserve">    }</w:t>
      </w:r>
    </w:p>
    <w:p w14:paraId="592695F6"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    </w:t>
      </w:r>
    </w:p>
    <w:p w14:paraId="3853DDD4"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r w:rsidRPr="007A5ED1">
        <w:rPr>
          <w:rFonts w:ascii="Consolas" w:eastAsia="Times New Roman" w:hAnsi="Consolas" w:cs="Consolas"/>
          <w:color w:val="D4D4D4"/>
          <w:sz w:val="21"/>
          <w:szCs w:val="21"/>
          <w:lang w:eastAsia="pt-BR"/>
        </w:rPr>
        <w:t>}</w:t>
      </w:r>
    </w:p>
    <w:p w14:paraId="0471D13B"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
    <w:p w14:paraId="1D74754A"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roofErr w:type="spellStart"/>
      <w:r w:rsidRPr="007A5ED1">
        <w:rPr>
          <w:rFonts w:ascii="Consolas" w:eastAsia="Times New Roman" w:hAnsi="Consolas" w:cs="Consolas"/>
          <w:color w:val="569CD6"/>
          <w:sz w:val="21"/>
          <w:szCs w:val="21"/>
          <w:lang w:eastAsia="pt-BR"/>
        </w:rPr>
        <w:t>const</w:t>
      </w:r>
      <w:proofErr w:type="spellEnd"/>
      <w:r w:rsidRPr="007A5ED1">
        <w:rPr>
          <w:rFonts w:ascii="Consolas" w:eastAsia="Times New Roman" w:hAnsi="Consolas" w:cs="Consolas"/>
          <w:color w:val="D4D4D4"/>
          <w:sz w:val="21"/>
          <w:szCs w:val="21"/>
          <w:lang w:eastAsia="pt-BR"/>
        </w:rPr>
        <w:t> </w:t>
      </w:r>
      <w:proofErr w:type="spellStart"/>
      <w:r w:rsidRPr="007A5ED1">
        <w:rPr>
          <w:rFonts w:ascii="Consolas" w:eastAsia="Times New Roman" w:hAnsi="Consolas" w:cs="Consolas"/>
          <w:color w:val="4FC1FF"/>
          <w:sz w:val="21"/>
          <w:szCs w:val="21"/>
          <w:lang w:eastAsia="pt-BR"/>
        </w:rPr>
        <w:t>obj</w:t>
      </w:r>
      <w:proofErr w:type="spellEnd"/>
      <w:r w:rsidRPr="007A5ED1">
        <w:rPr>
          <w:rFonts w:ascii="Consolas" w:eastAsia="Times New Roman" w:hAnsi="Consolas" w:cs="Consolas"/>
          <w:color w:val="D4D4D4"/>
          <w:sz w:val="21"/>
          <w:szCs w:val="21"/>
          <w:lang w:eastAsia="pt-BR"/>
        </w:rPr>
        <w:t> = {</w:t>
      </w:r>
      <w:r w:rsidRPr="007A5ED1">
        <w:rPr>
          <w:rFonts w:ascii="Consolas" w:eastAsia="Times New Roman" w:hAnsi="Consolas" w:cs="Consolas"/>
          <w:color w:val="9CDCFE"/>
          <w:sz w:val="21"/>
          <w:szCs w:val="21"/>
          <w:lang w:eastAsia="pt-BR"/>
        </w:rPr>
        <w:t>nome:</w:t>
      </w:r>
      <w:r w:rsidRPr="007A5ED1">
        <w:rPr>
          <w:rFonts w:ascii="Consolas" w:eastAsia="Times New Roman" w:hAnsi="Consolas" w:cs="Consolas"/>
          <w:color w:val="D4D4D4"/>
          <w:sz w:val="21"/>
          <w:szCs w:val="21"/>
          <w:lang w:eastAsia="pt-BR"/>
        </w:rPr>
        <w:t> </w:t>
      </w:r>
      <w:r w:rsidRPr="007A5ED1">
        <w:rPr>
          <w:rFonts w:ascii="Consolas" w:eastAsia="Times New Roman" w:hAnsi="Consolas" w:cs="Consolas"/>
          <w:color w:val="CE9178"/>
          <w:sz w:val="21"/>
          <w:szCs w:val="21"/>
          <w:lang w:eastAsia="pt-BR"/>
        </w:rPr>
        <w:t>'Roberto'</w:t>
      </w:r>
      <w:r w:rsidRPr="007A5ED1">
        <w:rPr>
          <w:rFonts w:ascii="Consolas" w:eastAsia="Times New Roman" w:hAnsi="Consolas" w:cs="Consolas"/>
          <w:color w:val="D4D4D4"/>
          <w:sz w:val="21"/>
          <w:szCs w:val="21"/>
          <w:lang w:eastAsia="pt-BR"/>
        </w:rPr>
        <w:t>}</w:t>
      </w:r>
    </w:p>
    <w:p w14:paraId="17C45BD8" w14:textId="77777777" w:rsidR="007A5ED1" w:rsidRPr="007A5ED1" w:rsidRDefault="007A5ED1" w:rsidP="007A5ED1">
      <w:pPr>
        <w:shd w:val="clear" w:color="auto" w:fill="1E1E1E"/>
        <w:spacing w:after="0" w:line="285" w:lineRule="atLeast"/>
        <w:rPr>
          <w:rFonts w:ascii="Consolas" w:eastAsia="Times New Roman" w:hAnsi="Consolas" w:cs="Consolas"/>
          <w:color w:val="D4D4D4"/>
          <w:sz w:val="21"/>
          <w:szCs w:val="21"/>
          <w:lang w:eastAsia="pt-BR"/>
        </w:rPr>
      </w:pPr>
      <w:proofErr w:type="spellStart"/>
      <w:r w:rsidRPr="007A5ED1">
        <w:rPr>
          <w:rFonts w:ascii="Consolas" w:eastAsia="Times New Roman" w:hAnsi="Consolas" w:cs="Consolas"/>
          <w:color w:val="DCDCAA"/>
          <w:sz w:val="21"/>
          <w:szCs w:val="21"/>
          <w:lang w:eastAsia="pt-BR"/>
        </w:rPr>
        <w:t>imprimiNomeGritado</w:t>
      </w:r>
      <w:proofErr w:type="spellEnd"/>
      <w:r w:rsidRPr="007A5ED1">
        <w:rPr>
          <w:rFonts w:ascii="Consolas" w:eastAsia="Times New Roman" w:hAnsi="Consolas" w:cs="Consolas"/>
          <w:color w:val="D4D4D4"/>
          <w:sz w:val="21"/>
          <w:szCs w:val="21"/>
          <w:lang w:eastAsia="pt-BR"/>
        </w:rPr>
        <w:t>(</w:t>
      </w:r>
      <w:proofErr w:type="spellStart"/>
      <w:r w:rsidRPr="007A5ED1">
        <w:rPr>
          <w:rFonts w:ascii="Consolas" w:eastAsia="Times New Roman" w:hAnsi="Consolas" w:cs="Consolas"/>
          <w:color w:val="4FC1FF"/>
          <w:sz w:val="21"/>
          <w:szCs w:val="21"/>
          <w:lang w:eastAsia="pt-BR"/>
        </w:rPr>
        <w:t>obj</w:t>
      </w:r>
      <w:proofErr w:type="spellEnd"/>
      <w:r w:rsidRPr="007A5ED1">
        <w:rPr>
          <w:rFonts w:ascii="Consolas" w:eastAsia="Times New Roman" w:hAnsi="Consolas" w:cs="Consolas"/>
          <w:color w:val="D4D4D4"/>
          <w:sz w:val="21"/>
          <w:szCs w:val="21"/>
          <w:lang w:eastAsia="pt-BR"/>
        </w:rPr>
        <w:t>)</w:t>
      </w:r>
    </w:p>
    <w:p w14:paraId="63043DA4" w14:textId="77777777" w:rsidR="007A5ED1" w:rsidRDefault="007A5ED1" w:rsidP="007A5ED1"/>
    <w:p w14:paraId="34BDA40E" w14:textId="77777777" w:rsidR="007A5ED1" w:rsidRDefault="007A5ED1" w:rsidP="007A5ED1">
      <w:r>
        <w:t xml:space="preserve">No exemplo acima crio uma função de tratamento de erro, que se acontecer algum erro joga na tela o valor 10. Depois crio uma função de imprimir o nome gritado e tento </w:t>
      </w:r>
      <w:r w:rsidR="00E96A72">
        <w:t xml:space="preserve">acionar o comando de código. Se der um erro ele irá executar a função </w:t>
      </w:r>
      <w:proofErr w:type="spellStart"/>
      <w:r w:rsidR="00E96A72">
        <w:t>tratarErro</w:t>
      </w:r>
      <w:proofErr w:type="spellEnd"/>
      <w:r w:rsidR="00E96A72">
        <w:t xml:space="preserve"> que criamos anteriormente. O erro vai acontecer por que nosso ‘</w:t>
      </w:r>
      <w:proofErr w:type="spellStart"/>
      <w:r w:rsidR="00E96A72">
        <w:t>obj</w:t>
      </w:r>
      <w:proofErr w:type="spellEnd"/>
      <w:r w:rsidR="00E96A72">
        <w:t>’ tem como atributo ‘nome’ em português e não ‘</w:t>
      </w:r>
      <w:proofErr w:type="spellStart"/>
      <w:r w:rsidR="00E96A72">
        <w:t>name</w:t>
      </w:r>
      <w:proofErr w:type="spellEnd"/>
      <w:r w:rsidR="00E96A72">
        <w:t>’ em inglês como colocamos na função.</w:t>
      </w:r>
    </w:p>
    <w:p w14:paraId="6A4B8101" w14:textId="77777777" w:rsidR="0051544C" w:rsidRDefault="0051544C" w:rsidP="007A5ED1">
      <w:r>
        <w:t xml:space="preserve">Temos também o </w:t>
      </w:r>
      <w:proofErr w:type="spellStart"/>
      <w:r>
        <w:t>finally</w:t>
      </w:r>
      <w:proofErr w:type="spellEnd"/>
      <w:r>
        <w:t xml:space="preserve"> que mesmo se tiver erro, ele será executado.</w:t>
      </w:r>
    </w:p>
    <w:p w14:paraId="6DA0EDFC" w14:textId="77777777" w:rsidR="0051544C" w:rsidRPr="00C84BA2" w:rsidRDefault="0051544C" w:rsidP="007A5ED1">
      <w:r>
        <w:t>Deixe pro usuário uma mensagem genérica de erro usando o que foi aprendido agora, pois assim você deixará sua aplicação mais amigável.</w:t>
      </w:r>
    </w:p>
    <w:p w14:paraId="51D6C898" w14:textId="77777777" w:rsidR="007A5ED1" w:rsidRPr="00B45F50" w:rsidRDefault="007A5ED1" w:rsidP="00E26FCC">
      <w:pPr>
        <w:rPr>
          <w:b/>
        </w:rPr>
      </w:pPr>
    </w:p>
    <w:p w14:paraId="37DA465C" w14:textId="77777777" w:rsidR="00414BEB" w:rsidRPr="00414BEB" w:rsidRDefault="00414BEB" w:rsidP="00414BEB">
      <w:pPr>
        <w:pStyle w:val="PargrafodaLista"/>
        <w:numPr>
          <w:ilvl w:val="0"/>
          <w:numId w:val="1"/>
        </w:numPr>
      </w:pPr>
      <w:r>
        <w:rPr>
          <w:b/>
          <w:sz w:val="24"/>
        </w:rPr>
        <w:t>Estruturas de Controle:</w:t>
      </w:r>
    </w:p>
    <w:p w14:paraId="4BCA1AC7" w14:textId="77777777" w:rsidR="00414BEB" w:rsidRDefault="00B91ED5" w:rsidP="00414BEB">
      <w:r>
        <w:t>Agora vamos ver como é feito o bloco IF no JS:</w:t>
      </w:r>
    </w:p>
    <w:p w14:paraId="23721897"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roofErr w:type="spellStart"/>
      <w:r w:rsidRPr="00B91ED5">
        <w:rPr>
          <w:rFonts w:ascii="Consolas" w:eastAsia="Times New Roman" w:hAnsi="Consolas" w:cs="Consolas"/>
          <w:color w:val="569CD6"/>
          <w:sz w:val="21"/>
          <w:szCs w:val="21"/>
          <w:lang w:eastAsia="pt-BR"/>
        </w:rPr>
        <w:t>function</w:t>
      </w:r>
      <w:proofErr w:type="spellEnd"/>
      <w:r w:rsidRPr="00B91ED5">
        <w:rPr>
          <w:rFonts w:ascii="Consolas" w:eastAsia="Times New Roman" w:hAnsi="Consolas" w:cs="Consolas"/>
          <w:color w:val="D4D4D4"/>
          <w:sz w:val="21"/>
          <w:szCs w:val="21"/>
          <w:lang w:eastAsia="pt-BR"/>
        </w:rPr>
        <w:t> </w:t>
      </w:r>
      <w:proofErr w:type="spellStart"/>
      <w:r w:rsidRPr="00B91ED5">
        <w:rPr>
          <w:rFonts w:ascii="Consolas" w:eastAsia="Times New Roman" w:hAnsi="Consolas" w:cs="Consolas"/>
          <w:color w:val="DCDCAA"/>
          <w:sz w:val="21"/>
          <w:szCs w:val="21"/>
          <w:lang w:eastAsia="pt-BR"/>
        </w:rPr>
        <w:t>soBoaNoticia</w:t>
      </w:r>
      <w:proofErr w:type="spellEnd"/>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9CDCFE"/>
          <w:sz w:val="21"/>
          <w:szCs w:val="21"/>
          <w:lang w:eastAsia="pt-BR"/>
        </w:rPr>
        <w:t>nota</w:t>
      </w:r>
      <w:r w:rsidRPr="00B91ED5">
        <w:rPr>
          <w:rFonts w:ascii="Consolas" w:eastAsia="Times New Roman" w:hAnsi="Consolas" w:cs="Consolas"/>
          <w:color w:val="D4D4D4"/>
          <w:sz w:val="21"/>
          <w:szCs w:val="21"/>
          <w:lang w:eastAsia="pt-BR"/>
        </w:rPr>
        <w:t>) {</w:t>
      </w:r>
    </w:p>
    <w:p w14:paraId="6B261997"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proofErr w:type="spellStart"/>
      <w:proofErr w:type="gramStart"/>
      <w:r w:rsidRPr="00B91ED5">
        <w:rPr>
          <w:rFonts w:ascii="Consolas" w:eastAsia="Times New Roman" w:hAnsi="Consolas" w:cs="Consolas"/>
          <w:color w:val="C586C0"/>
          <w:sz w:val="21"/>
          <w:szCs w:val="21"/>
          <w:lang w:eastAsia="pt-BR"/>
        </w:rPr>
        <w:t>if</w:t>
      </w:r>
      <w:proofErr w:type="spellEnd"/>
      <w:r w:rsidRPr="00B91ED5">
        <w:rPr>
          <w:rFonts w:ascii="Consolas" w:eastAsia="Times New Roman" w:hAnsi="Consolas" w:cs="Consolas"/>
          <w:color w:val="D4D4D4"/>
          <w:sz w:val="21"/>
          <w:szCs w:val="21"/>
          <w:lang w:eastAsia="pt-BR"/>
        </w:rPr>
        <w:t>(</w:t>
      </w:r>
      <w:proofErr w:type="gramEnd"/>
      <w:r w:rsidRPr="00B91ED5">
        <w:rPr>
          <w:rFonts w:ascii="Consolas" w:eastAsia="Times New Roman" w:hAnsi="Consolas" w:cs="Consolas"/>
          <w:color w:val="9CDCFE"/>
          <w:sz w:val="21"/>
          <w:szCs w:val="21"/>
          <w:lang w:eastAsia="pt-BR"/>
        </w:rPr>
        <w:t>nota</w:t>
      </w:r>
      <w:r w:rsidRPr="00B91ED5">
        <w:rPr>
          <w:rFonts w:ascii="Consolas" w:eastAsia="Times New Roman" w:hAnsi="Consolas" w:cs="Consolas"/>
          <w:color w:val="D4D4D4"/>
          <w:sz w:val="21"/>
          <w:szCs w:val="21"/>
          <w:lang w:eastAsia="pt-BR"/>
        </w:rPr>
        <w:t> &gt;=</w:t>
      </w:r>
      <w:r w:rsidRPr="00B91ED5">
        <w:rPr>
          <w:rFonts w:ascii="Consolas" w:eastAsia="Times New Roman" w:hAnsi="Consolas" w:cs="Consolas"/>
          <w:color w:val="B5CEA8"/>
          <w:sz w:val="21"/>
          <w:szCs w:val="21"/>
          <w:lang w:eastAsia="pt-BR"/>
        </w:rPr>
        <w:t>7</w:t>
      </w:r>
      <w:r w:rsidRPr="00B91ED5">
        <w:rPr>
          <w:rFonts w:ascii="Consolas" w:eastAsia="Times New Roman" w:hAnsi="Consolas" w:cs="Consolas"/>
          <w:color w:val="D4D4D4"/>
          <w:sz w:val="21"/>
          <w:szCs w:val="21"/>
          <w:lang w:eastAsia="pt-BR"/>
        </w:rPr>
        <w:t>) {</w:t>
      </w:r>
    </w:p>
    <w:p w14:paraId="2FB0B3A9"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r w:rsidRPr="00B91ED5">
        <w:rPr>
          <w:rFonts w:ascii="Consolas" w:eastAsia="Times New Roman" w:hAnsi="Consolas" w:cs="Consolas"/>
          <w:color w:val="9CDCFE"/>
          <w:sz w:val="21"/>
          <w:szCs w:val="21"/>
          <w:lang w:eastAsia="pt-BR"/>
        </w:rPr>
        <w:t>console</w:t>
      </w:r>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DCDCAA"/>
          <w:sz w:val="21"/>
          <w:szCs w:val="21"/>
          <w:lang w:eastAsia="pt-BR"/>
        </w:rPr>
        <w:t>log</w:t>
      </w:r>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CE9178"/>
          <w:sz w:val="21"/>
          <w:szCs w:val="21"/>
          <w:lang w:eastAsia="pt-BR"/>
        </w:rPr>
        <w:t>'Aprovado'</w:t>
      </w:r>
      <w:r w:rsidRPr="00B91ED5">
        <w:rPr>
          <w:rFonts w:ascii="Consolas" w:eastAsia="Times New Roman" w:hAnsi="Consolas" w:cs="Consolas"/>
          <w:color w:val="D4D4D4"/>
          <w:sz w:val="21"/>
          <w:szCs w:val="21"/>
          <w:lang w:eastAsia="pt-BR"/>
        </w:rPr>
        <w:t>)</w:t>
      </w:r>
    </w:p>
    <w:p w14:paraId="28E93356" w14:textId="7E7DB3CD"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p>
    <w:p w14:paraId="15633506"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w:t>
      </w:r>
    </w:p>
    <w:p w14:paraId="19F5E54C"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
    <w:p w14:paraId="096A5E58"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B91ED5">
        <w:rPr>
          <w:rFonts w:ascii="Consolas" w:eastAsia="Times New Roman" w:hAnsi="Consolas" w:cs="Consolas"/>
          <w:color w:val="DCDCAA"/>
          <w:sz w:val="21"/>
          <w:szCs w:val="21"/>
          <w:lang w:eastAsia="pt-BR"/>
        </w:rPr>
        <w:t>soBoaNoticia</w:t>
      </w:r>
      <w:proofErr w:type="spellEnd"/>
      <w:r w:rsidRPr="00B91ED5">
        <w:rPr>
          <w:rFonts w:ascii="Consolas" w:eastAsia="Times New Roman" w:hAnsi="Consolas" w:cs="Consolas"/>
          <w:color w:val="D4D4D4"/>
          <w:sz w:val="21"/>
          <w:szCs w:val="21"/>
          <w:lang w:eastAsia="pt-BR"/>
        </w:rPr>
        <w:t>(</w:t>
      </w:r>
      <w:proofErr w:type="gramEnd"/>
      <w:r w:rsidRPr="00B91ED5">
        <w:rPr>
          <w:rFonts w:ascii="Consolas" w:eastAsia="Times New Roman" w:hAnsi="Consolas" w:cs="Consolas"/>
          <w:color w:val="B5CEA8"/>
          <w:sz w:val="21"/>
          <w:szCs w:val="21"/>
          <w:lang w:eastAsia="pt-BR"/>
        </w:rPr>
        <w:t>10</w:t>
      </w:r>
      <w:r w:rsidRPr="00B91ED5">
        <w:rPr>
          <w:rFonts w:ascii="Consolas" w:eastAsia="Times New Roman" w:hAnsi="Consolas" w:cs="Consolas"/>
          <w:color w:val="D4D4D4"/>
          <w:sz w:val="21"/>
          <w:szCs w:val="21"/>
          <w:lang w:eastAsia="pt-BR"/>
        </w:rPr>
        <w:t>)</w:t>
      </w:r>
    </w:p>
    <w:p w14:paraId="50B1FF41"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
    <w:p w14:paraId="579A3DAC"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roofErr w:type="spellStart"/>
      <w:r w:rsidRPr="00B91ED5">
        <w:rPr>
          <w:rFonts w:ascii="Consolas" w:eastAsia="Times New Roman" w:hAnsi="Consolas" w:cs="Consolas"/>
          <w:color w:val="569CD6"/>
          <w:sz w:val="21"/>
          <w:szCs w:val="21"/>
          <w:lang w:eastAsia="pt-BR"/>
        </w:rPr>
        <w:lastRenderedPageBreak/>
        <w:t>function</w:t>
      </w:r>
      <w:proofErr w:type="spellEnd"/>
      <w:r w:rsidRPr="00B91ED5">
        <w:rPr>
          <w:rFonts w:ascii="Consolas" w:eastAsia="Times New Roman" w:hAnsi="Consolas" w:cs="Consolas"/>
          <w:color w:val="D4D4D4"/>
          <w:sz w:val="21"/>
          <w:szCs w:val="21"/>
          <w:lang w:eastAsia="pt-BR"/>
        </w:rPr>
        <w:t> </w:t>
      </w:r>
      <w:proofErr w:type="spellStart"/>
      <w:r w:rsidRPr="00B91ED5">
        <w:rPr>
          <w:rFonts w:ascii="Consolas" w:eastAsia="Times New Roman" w:hAnsi="Consolas" w:cs="Consolas"/>
          <w:color w:val="DCDCAA"/>
          <w:sz w:val="21"/>
          <w:szCs w:val="21"/>
          <w:lang w:eastAsia="pt-BR"/>
        </w:rPr>
        <w:t>seForVerdadeEuFalo</w:t>
      </w:r>
      <w:proofErr w:type="spellEnd"/>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9CDCFE"/>
          <w:sz w:val="21"/>
          <w:szCs w:val="21"/>
          <w:lang w:eastAsia="pt-BR"/>
        </w:rPr>
        <w:t>valor</w:t>
      </w:r>
      <w:r w:rsidRPr="00B91ED5">
        <w:rPr>
          <w:rFonts w:ascii="Consolas" w:eastAsia="Times New Roman" w:hAnsi="Consolas" w:cs="Consolas"/>
          <w:color w:val="D4D4D4"/>
          <w:sz w:val="21"/>
          <w:szCs w:val="21"/>
          <w:lang w:eastAsia="pt-BR"/>
        </w:rPr>
        <w:t>) {</w:t>
      </w:r>
    </w:p>
    <w:p w14:paraId="533CE040"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proofErr w:type="spellStart"/>
      <w:r w:rsidRPr="00B91ED5">
        <w:rPr>
          <w:rFonts w:ascii="Consolas" w:eastAsia="Times New Roman" w:hAnsi="Consolas" w:cs="Consolas"/>
          <w:color w:val="C586C0"/>
          <w:sz w:val="21"/>
          <w:szCs w:val="21"/>
          <w:lang w:eastAsia="pt-BR"/>
        </w:rPr>
        <w:t>if</w:t>
      </w:r>
      <w:proofErr w:type="spellEnd"/>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9CDCFE"/>
          <w:sz w:val="21"/>
          <w:szCs w:val="21"/>
          <w:lang w:eastAsia="pt-BR"/>
        </w:rPr>
        <w:t>valor</w:t>
      </w:r>
      <w:r w:rsidRPr="00B91ED5">
        <w:rPr>
          <w:rFonts w:ascii="Consolas" w:eastAsia="Times New Roman" w:hAnsi="Consolas" w:cs="Consolas"/>
          <w:color w:val="D4D4D4"/>
          <w:sz w:val="21"/>
          <w:szCs w:val="21"/>
          <w:lang w:eastAsia="pt-BR"/>
        </w:rPr>
        <w:t>) {</w:t>
      </w:r>
    </w:p>
    <w:p w14:paraId="6173DF40"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proofErr w:type="gramStart"/>
      <w:r w:rsidRPr="00B91ED5">
        <w:rPr>
          <w:rFonts w:ascii="Consolas" w:eastAsia="Times New Roman" w:hAnsi="Consolas" w:cs="Consolas"/>
          <w:color w:val="9CDCFE"/>
          <w:sz w:val="21"/>
          <w:szCs w:val="21"/>
          <w:lang w:eastAsia="pt-BR"/>
        </w:rPr>
        <w:t>console</w:t>
      </w:r>
      <w:r w:rsidRPr="00B91ED5">
        <w:rPr>
          <w:rFonts w:ascii="Consolas" w:eastAsia="Times New Roman" w:hAnsi="Consolas" w:cs="Consolas"/>
          <w:color w:val="D4D4D4"/>
          <w:sz w:val="21"/>
          <w:szCs w:val="21"/>
          <w:lang w:eastAsia="pt-BR"/>
        </w:rPr>
        <w:t>.</w:t>
      </w:r>
      <w:r w:rsidRPr="00B91ED5">
        <w:rPr>
          <w:rFonts w:ascii="Consolas" w:eastAsia="Times New Roman" w:hAnsi="Consolas" w:cs="Consolas"/>
          <w:color w:val="DCDCAA"/>
          <w:sz w:val="21"/>
          <w:szCs w:val="21"/>
          <w:lang w:eastAsia="pt-BR"/>
        </w:rPr>
        <w:t>log</w:t>
      </w:r>
      <w:r w:rsidRPr="00B91ED5">
        <w:rPr>
          <w:rFonts w:ascii="Consolas" w:eastAsia="Times New Roman" w:hAnsi="Consolas" w:cs="Consolas"/>
          <w:color w:val="D4D4D4"/>
          <w:sz w:val="21"/>
          <w:szCs w:val="21"/>
          <w:lang w:eastAsia="pt-BR"/>
        </w:rPr>
        <w:t>(</w:t>
      </w:r>
      <w:proofErr w:type="gramEnd"/>
      <w:r w:rsidRPr="00B91ED5">
        <w:rPr>
          <w:rFonts w:ascii="Consolas" w:eastAsia="Times New Roman" w:hAnsi="Consolas" w:cs="Consolas"/>
          <w:color w:val="CE9178"/>
          <w:sz w:val="21"/>
          <w:szCs w:val="21"/>
          <w:lang w:eastAsia="pt-BR"/>
        </w:rPr>
        <w:t>'É verdade...'</w:t>
      </w:r>
      <w:r w:rsidRPr="00B91ED5">
        <w:rPr>
          <w:rFonts w:ascii="Consolas" w:eastAsia="Times New Roman" w:hAnsi="Consolas" w:cs="Consolas"/>
          <w:color w:val="D4D4D4"/>
          <w:sz w:val="21"/>
          <w:szCs w:val="21"/>
          <w:lang w:eastAsia="pt-BR"/>
        </w:rPr>
        <w:t>)</w:t>
      </w:r>
    </w:p>
    <w:p w14:paraId="35487896"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    }</w:t>
      </w:r>
    </w:p>
    <w:p w14:paraId="3846E045"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r w:rsidRPr="00B91ED5">
        <w:rPr>
          <w:rFonts w:ascii="Consolas" w:eastAsia="Times New Roman" w:hAnsi="Consolas" w:cs="Consolas"/>
          <w:color w:val="D4D4D4"/>
          <w:sz w:val="21"/>
          <w:szCs w:val="21"/>
          <w:lang w:eastAsia="pt-BR"/>
        </w:rPr>
        <w:t>}</w:t>
      </w:r>
    </w:p>
    <w:p w14:paraId="12167F60"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
    <w:p w14:paraId="04214438" w14:textId="77777777" w:rsidR="00B91ED5" w:rsidRPr="00B91ED5" w:rsidRDefault="00B91ED5" w:rsidP="00B91ED5">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B91ED5">
        <w:rPr>
          <w:rFonts w:ascii="Consolas" w:eastAsia="Times New Roman" w:hAnsi="Consolas" w:cs="Consolas"/>
          <w:color w:val="DCDCAA"/>
          <w:sz w:val="21"/>
          <w:szCs w:val="21"/>
          <w:lang w:eastAsia="pt-BR"/>
        </w:rPr>
        <w:t>seForVerdadeEuFalo</w:t>
      </w:r>
      <w:proofErr w:type="spellEnd"/>
      <w:r w:rsidRPr="00B91ED5">
        <w:rPr>
          <w:rFonts w:ascii="Consolas" w:eastAsia="Times New Roman" w:hAnsi="Consolas" w:cs="Consolas"/>
          <w:color w:val="D4D4D4"/>
          <w:sz w:val="21"/>
          <w:szCs w:val="21"/>
          <w:lang w:eastAsia="pt-BR"/>
        </w:rPr>
        <w:t>(</w:t>
      </w:r>
      <w:proofErr w:type="gramEnd"/>
      <w:r w:rsidRPr="00B91ED5">
        <w:rPr>
          <w:rFonts w:ascii="Consolas" w:eastAsia="Times New Roman" w:hAnsi="Consolas" w:cs="Consolas"/>
          <w:color w:val="B5CEA8"/>
          <w:sz w:val="21"/>
          <w:szCs w:val="21"/>
          <w:lang w:eastAsia="pt-BR"/>
        </w:rPr>
        <w:t>10</w:t>
      </w:r>
      <w:r w:rsidRPr="00B91ED5">
        <w:rPr>
          <w:rFonts w:ascii="Consolas" w:eastAsia="Times New Roman" w:hAnsi="Consolas" w:cs="Consolas"/>
          <w:color w:val="D4D4D4"/>
          <w:sz w:val="21"/>
          <w:szCs w:val="21"/>
          <w:lang w:eastAsia="pt-BR"/>
        </w:rPr>
        <w:t>&gt;</w:t>
      </w:r>
      <w:r w:rsidRPr="00B91ED5">
        <w:rPr>
          <w:rFonts w:ascii="Consolas" w:eastAsia="Times New Roman" w:hAnsi="Consolas" w:cs="Consolas"/>
          <w:color w:val="B5CEA8"/>
          <w:sz w:val="21"/>
          <w:szCs w:val="21"/>
          <w:lang w:eastAsia="pt-BR"/>
        </w:rPr>
        <w:t>5</w:t>
      </w:r>
      <w:r w:rsidRPr="00B91ED5">
        <w:rPr>
          <w:rFonts w:ascii="Consolas" w:eastAsia="Times New Roman" w:hAnsi="Consolas" w:cs="Consolas"/>
          <w:color w:val="D4D4D4"/>
          <w:sz w:val="21"/>
          <w:szCs w:val="21"/>
          <w:lang w:eastAsia="pt-BR"/>
        </w:rPr>
        <w:t>)</w:t>
      </w:r>
    </w:p>
    <w:p w14:paraId="0B42D09E" w14:textId="77777777" w:rsidR="00B91ED5" w:rsidRDefault="00B91ED5" w:rsidP="00414BEB"/>
    <w:p w14:paraId="1D4A00B0" w14:textId="77777777" w:rsidR="00B91ED5" w:rsidRDefault="00B91ED5" w:rsidP="00414BEB">
      <w:r>
        <w:t xml:space="preserve">Agora veremos como usar o IF, </w:t>
      </w:r>
      <w:proofErr w:type="spellStart"/>
      <w:r>
        <w:t>else</w:t>
      </w:r>
      <w:proofErr w:type="spellEnd"/>
      <w:r>
        <w:t>:</w:t>
      </w:r>
    </w:p>
    <w:p w14:paraId="3B0917C2"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proofErr w:type="spellStart"/>
      <w:r w:rsidRPr="003F249D">
        <w:rPr>
          <w:rFonts w:ascii="Consolas" w:eastAsia="Times New Roman" w:hAnsi="Consolas" w:cs="Consolas"/>
          <w:color w:val="569CD6"/>
          <w:sz w:val="21"/>
          <w:szCs w:val="21"/>
          <w:lang w:eastAsia="pt-BR"/>
        </w:rPr>
        <w:t>const</w:t>
      </w:r>
      <w:proofErr w:type="spellEnd"/>
      <w:r w:rsidRPr="003F249D">
        <w:rPr>
          <w:rFonts w:ascii="Consolas" w:eastAsia="Times New Roman" w:hAnsi="Consolas" w:cs="Consolas"/>
          <w:color w:val="D4D4D4"/>
          <w:sz w:val="21"/>
          <w:szCs w:val="21"/>
          <w:lang w:eastAsia="pt-BR"/>
        </w:rPr>
        <w:t> </w:t>
      </w:r>
      <w:proofErr w:type="spellStart"/>
      <w:r w:rsidRPr="003F249D">
        <w:rPr>
          <w:rFonts w:ascii="Consolas" w:eastAsia="Times New Roman" w:hAnsi="Consolas" w:cs="Consolas"/>
          <w:color w:val="DCDCAA"/>
          <w:sz w:val="21"/>
          <w:szCs w:val="21"/>
          <w:lang w:eastAsia="pt-BR"/>
        </w:rPr>
        <w:t>imprimiResultado</w:t>
      </w:r>
      <w:proofErr w:type="spellEnd"/>
      <w:r w:rsidRPr="003F249D">
        <w:rPr>
          <w:rFonts w:ascii="Consolas" w:eastAsia="Times New Roman" w:hAnsi="Consolas" w:cs="Consolas"/>
          <w:color w:val="D4D4D4"/>
          <w:sz w:val="21"/>
          <w:szCs w:val="21"/>
          <w:lang w:eastAsia="pt-BR"/>
        </w:rPr>
        <w:t> = </w:t>
      </w:r>
      <w:proofErr w:type="spellStart"/>
      <w:r w:rsidRPr="003F249D">
        <w:rPr>
          <w:rFonts w:ascii="Consolas" w:eastAsia="Times New Roman" w:hAnsi="Consolas" w:cs="Consolas"/>
          <w:color w:val="569CD6"/>
          <w:sz w:val="21"/>
          <w:szCs w:val="21"/>
          <w:lang w:eastAsia="pt-BR"/>
        </w:rPr>
        <w:t>function</w:t>
      </w:r>
      <w:proofErr w:type="spellEnd"/>
      <w:r w:rsidRPr="003F249D">
        <w:rPr>
          <w:rFonts w:ascii="Consolas" w:eastAsia="Times New Roman" w:hAnsi="Consolas" w:cs="Consolas"/>
          <w:color w:val="D4D4D4"/>
          <w:sz w:val="21"/>
          <w:szCs w:val="21"/>
          <w:lang w:eastAsia="pt-BR"/>
        </w:rPr>
        <w:t>(</w:t>
      </w:r>
      <w:r w:rsidRPr="003F249D">
        <w:rPr>
          <w:rFonts w:ascii="Consolas" w:eastAsia="Times New Roman" w:hAnsi="Consolas" w:cs="Consolas"/>
          <w:color w:val="9CDCFE"/>
          <w:sz w:val="21"/>
          <w:szCs w:val="21"/>
          <w:lang w:eastAsia="pt-BR"/>
        </w:rPr>
        <w:t>nota</w:t>
      </w:r>
      <w:r w:rsidRPr="003F249D">
        <w:rPr>
          <w:rFonts w:ascii="Consolas" w:eastAsia="Times New Roman" w:hAnsi="Consolas" w:cs="Consolas"/>
          <w:color w:val="D4D4D4"/>
          <w:sz w:val="21"/>
          <w:szCs w:val="21"/>
          <w:lang w:eastAsia="pt-BR"/>
        </w:rPr>
        <w:t>) {</w:t>
      </w:r>
    </w:p>
    <w:p w14:paraId="66E153AD"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r w:rsidRPr="003F249D">
        <w:rPr>
          <w:rFonts w:ascii="Consolas" w:eastAsia="Times New Roman" w:hAnsi="Consolas" w:cs="Consolas"/>
          <w:color w:val="D4D4D4"/>
          <w:sz w:val="21"/>
          <w:szCs w:val="21"/>
          <w:lang w:eastAsia="pt-BR"/>
        </w:rPr>
        <w:t>    </w:t>
      </w:r>
      <w:proofErr w:type="spellStart"/>
      <w:r w:rsidRPr="003F249D">
        <w:rPr>
          <w:rFonts w:ascii="Consolas" w:eastAsia="Times New Roman" w:hAnsi="Consolas" w:cs="Consolas"/>
          <w:color w:val="C586C0"/>
          <w:sz w:val="21"/>
          <w:szCs w:val="21"/>
          <w:lang w:eastAsia="pt-BR"/>
        </w:rPr>
        <w:t>if</w:t>
      </w:r>
      <w:proofErr w:type="spellEnd"/>
      <w:r w:rsidRPr="003F249D">
        <w:rPr>
          <w:rFonts w:ascii="Consolas" w:eastAsia="Times New Roman" w:hAnsi="Consolas" w:cs="Consolas"/>
          <w:color w:val="D4D4D4"/>
          <w:sz w:val="21"/>
          <w:szCs w:val="21"/>
          <w:lang w:eastAsia="pt-BR"/>
        </w:rPr>
        <w:t> (</w:t>
      </w:r>
      <w:r w:rsidRPr="003F249D">
        <w:rPr>
          <w:rFonts w:ascii="Consolas" w:eastAsia="Times New Roman" w:hAnsi="Consolas" w:cs="Consolas"/>
          <w:color w:val="9CDCFE"/>
          <w:sz w:val="21"/>
          <w:szCs w:val="21"/>
          <w:lang w:eastAsia="pt-BR"/>
        </w:rPr>
        <w:t>nota</w:t>
      </w:r>
      <w:r w:rsidRPr="003F249D">
        <w:rPr>
          <w:rFonts w:ascii="Consolas" w:eastAsia="Times New Roman" w:hAnsi="Consolas" w:cs="Consolas"/>
          <w:color w:val="D4D4D4"/>
          <w:sz w:val="21"/>
          <w:szCs w:val="21"/>
          <w:lang w:eastAsia="pt-BR"/>
        </w:rPr>
        <w:t> &gt;= </w:t>
      </w:r>
      <w:r w:rsidRPr="003F249D">
        <w:rPr>
          <w:rFonts w:ascii="Consolas" w:eastAsia="Times New Roman" w:hAnsi="Consolas" w:cs="Consolas"/>
          <w:color w:val="B5CEA8"/>
          <w:sz w:val="21"/>
          <w:szCs w:val="21"/>
          <w:lang w:eastAsia="pt-BR"/>
        </w:rPr>
        <w:t>7</w:t>
      </w:r>
      <w:r w:rsidRPr="003F249D">
        <w:rPr>
          <w:rFonts w:ascii="Consolas" w:eastAsia="Times New Roman" w:hAnsi="Consolas" w:cs="Consolas"/>
          <w:color w:val="D4D4D4"/>
          <w:sz w:val="21"/>
          <w:szCs w:val="21"/>
          <w:lang w:eastAsia="pt-BR"/>
        </w:rPr>
        <w:t>) {</w:t>
      </w:r>
    </w:p>
    <w:p w14:paraId="6D540AC2"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r w:rsidRPr="003F249D">
        <w:rPr>
          <w:rFonts w:ascii="Consolas" w:eastAsia="Times New Roman" w:hAnsi="Consolas" w:cs="Consolas"/>
          <w:color w:val="D4D4D4"/>
          <w:sz w:val="21"/>
          <w:szCs w:val="21"/>
          <w:lang w:eastAsia="pt-BR"/>
        </w:rPr>
        <w:t>        </w:t>
      </w:r>
      <w:r w:rsidRPr="003F249D">
        <w:rPr>
          <w:rFonts w:ascii="Consolas" w:eastAsia="Times New Roman" w:hAnsi="Consolas" w:cs="Consolas"/>
          <w:color w:val="9CDCFE"/>
          <w:sz w:val="21"/>
          <w:szCs w:val="21"/>
          <w:lang w:eastAsia="pt-BR"/>
        </w:rPr>
        <w:t>console</w:t>
      </w:r>
      <w:r w:rsidRPr="003F249D">
        <w:rPr>
          <w:rFonts w:ascii="Consolas" w:eastAsia="Times New Roman" w:hAnsi="Consolas" w:cs="Consolas"/>
          <w:color w:val="D4D4D4"/>
          <w:sz w:val="21"/>
          <w:szCs w:val="21"/>
          <w:lang w:eastAsia="pt-BR"/>
        </w:rPr>
        <w:t>.</w:t>
      </w:r>
      <w:r w:rsidRPr="003F249D">
        <w:rPr>
          <w:rFonts w:ascii="Consolas" w:eastAsia="Times New Roman" w:hAnsi="Consolas" w:cs="Consolas"/>
          <w:color w:val="DCDCAA"/>
          <w:sz w:val="21"/>
          <w:szCs w:val="21"/>
          <w:lang w:eastAsia="pt-BR"/>
        </w:rPr>
        <w:t>log</w:t>
      </w:r>
      <w:r w:rsidRPr="003F249D">
        <w:rPr>
          <w:rFonts w:ascii="Consolas" w:eastAsia="Times New Roman" w:hAnsi="Consolas" w:cs="Consolas"/>
          <w:color w:val="D4D4D4"/>
          <w:sz w:val="21"/>
          <w:szCs w:val="21"/>
          <w:lang w:eastAsia="pt-BR"/>
        </w:rPr>
        <w:t>(</w:t>
      </w:r>
      <w:r w:rsidRPr="003F249D">
        <w:rPr>
          <w:rFonts w:ascii="Consolas" w:eastAsia="Times New Roman" w:hAnsi="Consolas" w:cs="Consolas"/>
          <w:color w:val="CE9178"/>
          <w:sz w:val="21"/>
          <w:szCs w:val="21"/>
          <w:lang w:eastAsia="pt-BR"/>
        </w:rPr>
        <w:t>'</w:t>
      </w:r>
      <w:proofErr w:type="spellStart"/>
      <w:r w:rsidRPr="003F249D">
        <w:rPr>
          <w:rFonts w:ascii="Consolas" w:eastAsia="Times New Roman" w:hAnsi="Consolas" w:cs="Consolas"/>
          <w:color w:val="CE9178"/>
          <w:sz w:val="21"/>
          <w:szCs w:val="21"/>
          <w:lang w:eastAsia="pt-BR"/>
        </w:rPr>
        <w:t>Aprov</w:t>
      </w:r>
      <w:proofErr w:type="spellEnd"/>
      <w:r w:rsidRPr="003F249D">
        <w:rPr>
          <w:rFonts w:ascii="Consolas" w:eastAsia="Times New Roman" w:hAnsi="Consolas" w:cs="Consolas"/>
          <w:color w:val="CE9178"/>
          <w:sz w:val="21"/>
          <w:szCs w:val="21"/>
          <w:lang w:eastAsia="pt-BR"/>
        </w:rPr>
        <w:t>.'</w:t>
      </w:r>
      <w:r w:rsidRPr="003F249D">
        <w:rPr>
          <w:rFonts w:ascii="Consolas" w:eastAsia="Times New Roman" w:hAnsi="Consolas" w:cs="Consolas"/>
          <w:color w:val="D4D4D4"/>
          <w:sz w:val="21"/>
          <w:szCs w:val="21"/>
          <w:lang w:eastAsia="pt-BR"/>
        </w:rPr>
        <w:t>)</w:t>
      </w:r>
    </w:p>
    <w:p w14:paraId="4C2D986E"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val="en-US" w:eastAsia="pt-BR"/>
        </w:rPr>
      </w:pPr>
      <w:r w:rsidRPr="003F249D">
        <w:rPr>
          <w:rFonts w:ascii="Consolas" w:eastAsia="Times New Roman" w:hAnsi="Consolas" w:cs="Consolas"/>
          <w:color w:val="D4D4D4"/>
          <w:sz w:val="21"/>
          <w:szCs w:val="21"/>
          <w:lang w:eastAsia="pt-BR"/>
        </w:rPr>
        <w:t>    </w:t>
      </w:r>
      <w:r w:rsidRPr="003F249D">
        <w:rPr>
          <w:rFonts w:ascii="Consolas" w:eastAsia="Times New Roman" w:hAnsi="Consolas" w:cs="Consolas"/>
          <w:color w:val="D4D4D4"/>
          <w:sz w:val="21"/>
          <w:szCs w:val="21"/>
          <w:lang w:val="en-US" w:eastAsia="pt-BR"/>
        </w:rPr>
        <w:t>} </w:t>
      </w:r>
      <w:r w:rsidRPr="003F249D">
        <w:rPr>
          <w:rFonts w:ascii="Consolas" w:eastAsia="Times New Roman" w:hAnsi="Consolas" w:cs="Consolas"/>
          <w:color w:val="C586C0"/>
          <w:sz w:val="21"/>
          <w:szCs w:val="21"/>
          <w:lang w:val="en-US" w:eastAsia="pt-BR"/>
        </w:rPr>
        <w:t>else</w:t>
      </w:r>
      <w:r w:rsidRPr="003F249D">
        <w:rPr>
          <w:rFonts w:ascii="Consolas" w:eastAsia="Times New Roman" w:hAnsi="Consolas" w:cs="Consolas"/>
          <w:color w:val="D4D4D4"/>
          <w:sz w:val="21"/>
          <w:szCs w:val="21"/>
          <w:lang w:val="en-US" w:eastAsia="pt-BR"/>
        </w:rPr>
        <w:t> {</w:t>
      </w:r>
    </w:p>
    <w:p w14:paraId="0C3D99CB" w14:textId="77777777" w:rsidR="003F249D" w:rsidRPr="009D4DE6" w:rsidRDefault="003F249D" w:rsidP="003F249D">
      <w:pPr>
        <w:shd w:val="clear" w:color="auto" w:fill="1E1E1E"/>
        <w:spacing w:after="0" w:line="285" w:lineRule="atLeast"/>
        <w:rPr>
          <w:rFonts w:ascii="Consolas" w:eastAsia="Times New Roman" w:hAnsi="Consolas" w:cs="Consolas"/>
          <w:color w:val="D4D4D4"/>
          <w:sz w:val="21"/>
          <w:szCs w:val="21"/>
          <w:lang w:val="en-US" w:eastAsia="pt-BR"/>
        </w:rPr>
      </w:pPr>
      <w:r w:rsidRPr="003F249D">
        <w:rPr>
          <w:rFonts w:ascii="Consolas" w:eastAsia="Times New Roman" w:hAnsi="Consolas" w:cs="Consolas"/>
          <w:color w:val="D4D4D4"/>
          <w:sz w:val="21"/>
          <w:szCs w:val="21"/>
          <w:lang w:val="en-US" w:eastAsia="pt-BR"/>
        </w:rPr>
        <w:t>        </w:t>
      </w:r>
      <w:r w:rsidRPr="009D4DE6">
        <w:rPr>
          <w:rFonts w:ascii="Consolas" w:eastAsia="Times New Roman" w:hAnsi="Consolas" w:cs="Consolas"/>
          <w:color w:val="9CDCFE"/>
          <w:sz w:val="21"/>
          <w:szCs w:val="21"/>
          <w:lang w:val="en-US" w:eastAsia="pt-BR"/>
        </w:rPr>
        <w:t>console</w:t>
      </w:r>
      <w:r w:rsidRPr="009D4DE6">
        <w:rPr>
          <w:rFonts w:ascii="Consolas" w:eastAsia="Times New Roman" w:hAnsi="Consolas" w:cs="Consolas"/>
          <w:color w:val="D4D4D4"/>
          <w:sz w:val="21"/>
          <w:szCs w:val="21"/>
          <w:lang w:val="en-US" w:eastAsia="pt-BR"/>
        </w:rPr>
        <w:t>.</w:t>
      </w:r>
      <w:r w:rsidRPr="009D4DE6">
        <w:rPr>
          <w:rFonts w:ascii="Consolas" w:eastAsia="Times New Roman" w:hAnsi="Consolas" w:cs="Consolas"/>
          <w:color w:val="DCDCAA"/>
          <w:sz w:val="21"/>
          <w:szCs w:val="21"/>
          <w:lang w:val="en-US" w:eastAsia="pt-BR"/>
        </w:rPr>
        <w:t>log</w:t>
      </w:r>
      <w:r w:rsidRPr="009D4DE6">
        <w:rPr>
          <w:rFonts w:ascii="Consolas" w:eastAsia="Times New Roman" w:hAnsi="Consolas" w:cs="Consolas"/>
          <w:color w:val="D4D4D4"/>
          <w:sz w:val="21"/>
          <w:szCs w:val="21"/>
          <w:lang w:val="en-US" w:eastAsia="pt-BR"/>
        </w:rPr>
        <w:t>(</w:t>
      </w:r>
      <w:r w:rsidRPr="009D4DE6">
        <w:rPr>
          <w:rFonts w:ascii="Consolas" w:eastAsia="Times New Roman" w:hAnsi="Consolas" w:cs="Consolas"/>
          <w:color w:val="CE9178"/>
          <w:sz w:val="21"/>
          <w:szCs w:val="21"/>
          <w:lang w:val="en-US" w:eastAsia="pt-BR"/>
        </w:rPr>
        <w:t>'</w:t>
      </w:r>
      <w:proofErr w:type="spellStart"/>
      <w:r w:rsidRPr="009D4DE6">
        <w:rPr>
          <w:rFonts w:ascii="Consolas" w:eastAsia="Times New Roman" w:hAnsi="Consolas" w:cs="Consolas"/>
          <w:color w:val="CE9178"/>
          <w:sz w:val="21"/>
          <w:szCs w:val="21"/>
          <w:lang w:val="en-US" w:eastAsia="pt-BR"/>
        </w:rPr>
        <w:t>Reprov</w:t>
      </w:r>
      <w:proofErr w:type="spellEnd"/>
      <w:r w:rsidRPr="009D4DE6">
        <w:rPr>
          <w:rFonts w:ascii="Consolas" w:eastAsia="Times New Roman" w:hAnsi="Consolas" w:cs="Consolas"/>
          <w:color w:val="CE9178"/>
          <w:sz w:val="21"/>
          <w:szCs w:val="21"/>
          <w:lang w:val="en-US" w:eastAsia="pt-BR"/>
        </w:rPr>
        <w:t>.'</w:t>
      </w:r>
      <w:r w:rsidRPr="009D4DE6">
        <w:rPr>
          <w:rFonts w:ascii="Consolas" w:eastAsia="Times New Roman" w:hAnsi="Consolas" w:cs="Consolas"/>
          <w:color w:val="D4D4D4"/>
          <w:sz w:val="21"/>
          <w:szCs w:val="21"/>
          <w:lang w:val="en-US" w:eastAsia="pt-BR"/>
        </w:rPr>
        <w:t>)</w:t>
      </w:r>
    </w:p>
    <w:p w14:paraId="3241AE74"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val="en-US" w:eastAsia="pt-BR"/>
        </w:rPr>
        <w:t>    </w:t>
      </w:r>
      <w:r w:rsidRPr="003F249D">
        <w:rPr>
          <w:rFonts w:ascii="Consolas" w:eastAsia="Times New Roman" w:hAnsi="Consolas" w:cs="Consolas"/>
          <w:color w:val="D4D4D4"/>
          <w:sz w:val="21"/>
          <w:szCs w:val="21"/>
          <w:lang w:eastAsia="pt-BR"/>
        </w:rPr>
        <w:t>}</w:t>
      </w:r>
    </w:p>
    <w:p w14:paraId="1CCE6A57"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r w:rsidRPr="003F249D">
        <w:rPr>
          <w:rFonts w:ascii="Consolas" w:eastAsia="Times New Roman" w:hAnsi="Consolas" w:cs="Consolas"/>
          <w:color w:val="D4D4D4"/>
          <w:sz w:val="21"/>
          <w:szCs w:val="21"/>
          <w:lang w:eastAsia="pt-BR"/>
        </w:rPr>
        <w:t>}</w:t>
      </w:r>
    </w:p>
    <w:p w14:paraId="35D2490C"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p>
    <w:p w14:paraId="5F492919" w14:textId="77777777" w:rsidR="003F249D" w:rsidRPr="003F249D" w:rsidRDefault="003F249D" w:rsidP="003F249D">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3F249D">
        <w:rPr>
          <w:rFonts w:ascii="Consolas" w:eastAsia="Times New Roman" w:hAnsi="Consolas" w:cs="Consolas"/>
          <w:color w:val="DCDCAA"/>
          <w:sz w:val="21"/>
          <w:szCs w:val="21"/>
          <w:lang w:eastAsia="pt-BR"/>
        </w:rPr>
        <w:t>imprimiResultado</w:t>
      </w:r>
      <w:proofErr w:type="spellEnd"/>
      <w:r w:rsidRPr="003F249D">
        <w:rPr>
          <w:rFonts w:ascii="Consolas" w:eastAsia="Times New Roman" w:hAnsi="Consolas" w:cs="Consolas"/>
          <w:color w:val="D4D4D4"/>
          <w:sz w:val="21"/>
          <w:szCs w:val="21"/>
          <w:lang w:eastAsia="pt-BR"/>
        </w:rPr>
        <w:t>(</w:t>
      </w:r>
      <w:proofErr w:type="gramEnd"/>
      <w:r w:rsidRPr="003F249D">
        <w:rPr>
          <w:rFonts w:ascii="Consolas" w:eastAsia="Times New Roman" w:hAnsi="Consolas" w:cs="Consolas"/>
          <w:color w:val="B5CEA8"/>
          <w:sz w:val="21"/>
          <w:szCs w:val="21"/>
          <w:lang w:eastAsia="pt-BR"/>
        </w:rPr>
        <w:t>5</w:t>
      </w:r>
      <w:r w:rsidRPr="003F249D">
        <w:rPr>
          <w:rFonts w:ascii="Consolas" w:eastAsia="Times New Roman" w:hAnsi="Consolas" w:cs="Consolas"/>
          <w:color w:val="D4D4D4"/>
          <w:sz w:val="21"/>
          <w:szCs w:val="21"/>
          <w:lang w:eastAsia="pt-BR"/>
        </w:rPr>
        <w:t>)</w:t>
      </w:r>
    </w:p>
    <w:p w14:paraId="14BA98D3" w14:textId="77777777" w:rsidR="00B91ED5" w:rsidRPr="007A5ED1" w:rsidRDefault="00B91ED5" w:rsidP="00414BEB"/>
    <w:p w14:paraId="558589FA" w14:textId="77777777" w:rsidR="00126FE5" w:rsidRDefault="003F249D" w:rsidP="00126FE5">
      <w:r>
        <w:t xml:space="preserve">Agora veremos uma estrutura </w:t>
      </w:r>
      <w:proofErr w:type="spellStart"/>
      <w:r>
        <w:t>If</w:t>
      </w:r>
      <w:proofErr w:type="spellEnd"/>
      <w:r>
        <w:t xml:space="preserve">, </w:t>
      </w:r>
      <w:proofErr w:type="spellStart"/>
      <w:r>
        <w:t>else</w:t>
      </w:r>
      <w:proofErr w:type="spellEnd"/>
      <w:r>
        <w:t xml:space="preserve">, </w:t>
      </w:r>
      <w:proofErr w:type="spellStart"/>
      <w:r>
        <w:t>If</w:t>
      </w:r>
      <w:proofErr w:type="spellEnd"/>
      <w:r>
        <w:t>:</w:t>
      </w:r>
    </w:p>
    <w:p w14:paraId="7F0B25EA"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proofErr w:type="spellStart"/>
      <w:r w:rsidRPr="00054252">
        <w:rPr>
          <w:rFonts w:ascii="Consolas" w:eastAsia="Times New Roman" w:hAnsi="Consolas" w:cs="Consolas"/>
          <w:color w:val="569CD6"/>
          <w:sz w:val="21"/>
          <w:szCs w:val="21"/>
          <w:lang w:eastAsia="pt-BR"/>
        </w:rPr>
        <w:t>function</w:t>
      </w:r>
      <w:proofErr w:type="spellEnd"/>
      <w:r w:rsidRPr="00054252">
        <w:rPr>
          <w:rFonts w:ascii="Consolas" w:eastAsia="Times New Roman" w:hAnsi="Consolas" w:cs="Consolas"/>
          <w:color w:val="D4D4D4"/>
          <w:sz w:val="21"/>
          <w:szCs w:val="21"/>
          <w:lang w:eastAsia="pt-BR"/>
        </w:rPr>
        <w:t> </w:t>
      </w:r>
      <w:r w:rsidRPr="00054252">
        <w:rPr>
          <w:rFonts w:ascii="Consolas" w:eastAsia="Times New Roman" w:hAnsi="Consolas" w:cs="Consolas"/>
          <w:color w:val="DCDCAA"/>
          <w:sz w:val="21"/>
          <w:szCs w:val="21"/>
          <w:lang w:eastAsia="pt-BR"/>
        </w:rPr>
        <w:t>Entre</w:t>
      </w:r>
      <w:r w:rsidRPr="00054252">
        <w:rPr>
          <w:rFonts w:ascii="Consolas" w:eastAsia="Times New Roman" w:hAnsi="Consolas" w:cs="Consolas"/>
          <w:color w:val="D4D4D4"/>
          <w:sz w:val="21"/>
          <w:szCs w:val="21"/>
          <w:lang w:eastAsia="pt-BR"/>
        </w:rPr>
        <w:t>(</w:t>
      </w:r>
      <w:r w:rsidRPr="00054252">
        <w:rPr>
          <w:rFonts w:ascii="Consolas" w:eastAsia="Times New Roman" w:hAnsi="Consolas" w:cs="Consolas"/>
          <w:color w:val="9CDCFE"/>
          <w:sz w:val="21"/>
          <w:szCs w:val="21"/>
          <w:lang w:eastAsia="pt-BR"/>
        </w:rPr>
        <w:t>valor</w:t>
      </w:r>
      <w:r w:rsidRPr="00054252">
        <w:rPr>
          <w:rFonts w:ascii="Consolas" w:eastAsia="Times New Roman" w:hAnsi="Consolas" w:cs="Consolas"/>
          <w:color w:val="D4D4D4"/>
          <w:sz w:val="21"/>
          <w:szCs w:val="21"/>
          <w:lang w:eastAsia="pt-BR"/>
        </w:rPr>
        <w:t>) {</w:t>
      </w:r>
    </w:p>
    <w:p w14:paraId="69BA8A00"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        </w:t>
      </w:r>
      <w:proofErr w:type="spellStart"/>
      <w:proofErr w:type="gramStart"/>
      <w:r w:rsidRPr="00054252">
        <w:rPr>
          <w:rFonts w:ascii="Consolas" w:eastAsia="Times New Roman" w:hAnsi="Consolas" w:cs="Consolas"/>
          <w:color w:val="C586C0"/>
          <w:sz w:val="21"/>
          <w:szCs w:val="21"/>
          <w:lang w:eastAsia="pt-BR"/>
        </w:rPr>
        <w:t>if</w:t>
      </w:r>
      <w:proofErr w:type="spellEnd"/>
      <w:r w:rsidRPr="00054252">
        <w:rPr>
          <w:rFonts w:ascii="Consolas" w:eastAsia="Times New Roman" w:hAnsi="Consolas" w:cs="Consolas"/>
          <w:color w:val="D4D4D4"/>
          <w:sz w:val="21"/>
          <w:szCs w:val="21"/>
          <w:lang w:eastAsia="pt-BR"/>
        </w:rPr>
        <w:t>(</w:t>
      </w:r>
      <w:proofErr w:type="gramEnd"/>
      <w:r w:rsidRPr="00054252">
        <w:rPr>
          <w:rFonts w:ascii="Consolas" w:eastAsia="Times New Roman" w:hAnsi="Consolas" w:cs="Consolas"/>
          <w:color w:val="9CDCFE"/>
          <w:sz w:val="21"/>
          <w:szCs w:val="21"/>
          <w:lang w:eastAsia="pt-BR"/>
        </w:rPr>
        <w:t>valor</w:t>
      </w:r>
      <w:r w:rsidRPr="00054252">
        <w:rPr>
          <w:rFonts w:ascii="Consolas" w:eastAsia="Times New Roman" w:hAnsi="Consolas" w:cs="Consolas"/>
          <w:color w:val="D4D4D4"/>
          <w:sz w:val="21"/>
          <w:szCs w:val="21"/>
          <w:lang w:eastAsia="pt-BR"/>
        </w:rPr>
        <w:t> &lt; </w:t>
      </w:r>
      <w:r w:rsidRPr="00054252">
        <w:rPr>
          <w:rFonts w:ascii="Consolas" w:eastAsia="Times New Roman" w:hAnsi="Consolas" w:cs="Consolas"/>
          <w:color w:val="B5CEA8"/>
          <w:sz w:val="21"/>
          <w:szCs w:val="21"/>
          <w:lang w:eastAsia="pt-BR"/>
        </w:rPr>
        <w:t>7</w:t>
      </w:r>
      <w:r w:rsidRPr="00054252">
        <w:rPr>
          <w:rFonts w:ascii="Consolas" w:eastAsia="Times New Roman" w:hAnsi="Consolas" w:cs="Consolas"/>
          <w:color w:val="D4D4D4"/>
          <w:sz w:val="21"/>
          <w:szCs w:val="21"/>
          <w:lang w:eastAsia="pt-BR"/>
        </w:rPr>
        <w:t> &amp;&amp; </w:t>
      </w:r>
      <w:r w:rsidRPr="00054252">
        <w:rPr>
          <w:rFonts w:ascii="Consolas" w:eastAsia="Times New Roman" w:hAnsi="Consolas" w:cs="Consolas"/>
          <w:color w:val="9CDCFE"/>
          <w:sz w:val="21"/>
          <w:szCs w:val="21"/>
          <w:lang w:eastAsia="pt-BR"/>
        </w:rPr>
        <w:t>valor</w:t>
      </w:r>
      <w:r w:rsidRPr="00054252">
        <w:rPr>
          <w:rFonts w:ascii="Consolas" w:eastAsia="Times New Roman" w:hAnsi="Consolas" w:cs="Consolas"/>
          <w:color w:val="D4D4D4"/>
          <w:sz w:val="21"/>
          <w:szCs w:val="21"/>
          <w:lang w:eastAsia="pt-BR"/>
        </w:rPr>
        <w:t> &gt; </w:t>
      </w:r>
      <w:r w:rsidRPr="00054252">
        <w:rPr>
          <w:rFonts w:ascii="Consolas" w:eastAsia="Times New Roman" w:hAnsi="Consolas" w:cs="Consolas"/>
          <w:color w:val="B5CEA8"/>
          <w:sz w:val="21"/>
          <w:szCs w:val="21"/>
          <w:lang w:eastAsia="pt-BR"/>
        </w:rPr>
        <w:t>5</w:t>
      </w:r>
      <w:r w:rsidRPr="00054252">
        <w:rPr>
          <w:rFonts w:ascii="Consolas" w:eastAsia="Times New Roman" w:hAnsi="Consolas" w:cs="Consolas"/>
          <w:color w:val="D4D4D4"/>
          <w:sz w:val="21"/>
          <w:szCs w:val="21"/>
          <w:lang w:eastAsia="pt-BR"/>
        </w:rPr>
        <w:t>) {</w:t>
      </w:r>
    </w:p>
    <w:p w14:paraId="344D15EA" w14:textId="77777777" w:rsidR="00054252" w:rsidRPr="00E227B4"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eastAsia="pt-BR"/>
        </w:rPr>
        <w:t>console</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log</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CE9178"/>
          <w:sz w:val="21"/>
          <w:szCs w:val="21"/>
          <w:lang w:eastAsia="pt-BR"/>
        </w:rPr>
        <w:t>'Exame.'</w:t>
      </w:r>
      <w:r w:rsidRPr="00E227B4">
        <w:rPr>
          <w:rFonts w:ascii="Consolas" w:eastAsia="Times New Roman" w:hAnsi="Consolas" w:cs="Consolas"/>
          <w:color w:val="D4D4D4"/>
          <w:sz w:val="21"/>
          <w:szCs w:val="21"/>
          <w:lang w:eastAsia="pt-BR"/>
        </w:rPr>
        <w:t>)</w:t>
      </w:r>
    </w:p>
    <w:p w14:paraId="0C4E8BC6" w14:textId="77777777" w:rsidR="00054252" w:rsidRPr="00E227B4"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 </w:t>
      </w:r>
      <w:proofErr w:type="spellStart"/>
      <w:r w:rsidRPr="00E227B4">
        <w:rPr>
          <w:rFonts w:ascii="Consolas" w:eastAsia="Times New Roman" w:hAnsi="Consolas" w:cs="Consolas"/>
          <w:color w:val="C586C0"/>
          <w:sz w:val="21"/>
          <w:szCs w:val="21"/>
          <w:lang w:eastAsia="pt-BR"/>
        </w:rPr>
        <w:t>else</w:t>
      </w:r>
      <w:proofErr w:type="spellEnd"/>
      <w:r w:rsidRPr="00E227B4">
        <w:rPr>
          <w:rFonts w:ascii="Consolas" w:eastAsia="Times New Roman" w:hAnsi="Consolas" w:cs="Consolas"/>
          <w:color w:val="D4D4D4"/>
          <w:sz w:val="21"/>
          <w:szCs w:val="21"/>
          <w:lang w:eastAsia="pt-BR"/>
        </w:rPr>
        <w:t> </w:t>
      </w:r>
      <w:proofErr w:type="spellStart"/>
      <w:proofErr w:type="gramStart"/>
      <w:r w:rsidRPr="00E227B4">
        <w:rPr>
          <w:rFonts w:ascii="Consolas" w:eastAsia="Times New Roman" w:hAnsi="Consolas" w:cs="Consolas"/>
          <w:color w:val="C586C0"/>
          <w:sz w:val="21"/>
          <w:szCs w:val="21"/>
          <w:lang w:eastAsia="pt-BR"/>
        </w:rPr>
        <w:t>if</w:t>
      </w:r>
      <w:proofErr w:type="spellEnd"/>
      <w:r w:rsidRPr="00E227B4">
        <w:rPr>
          <w:rFonts w:ascii="Consolas" w:eastAsia="Times New Roman" w:hAnsi="Consolas" w:cs="Consolas"/>
          <w:color w:val="D4D4D4"/>
          <w:sz w:val="21"/>
          <w:szCs w:val="21"/>
          <w:lang w:eastAsia="pt-BR"/>
        </w:rPr>
        <w:t>(</w:t>
      </w:r>
      <w:proofErr w:type="gramEnd"/>
      <w:r w:rsidRPr="00E227B4">
        <w:rPr>
          <w:rFonts w:ascii="Consolas" w:eastAsia="Times New Roman" w:hAnsi="Consolas" w:cs="Consolas"/>
          <w:color w:val="9CDCFE"/>
          <w:sz w:val="21"/>
          <w:szCs w:val="21"/>
          <w:lang w:eastAsia="pt-BR"/>
        </w:rPr>
        <w:t>valor</w:t>
      </w:r>
      <w:r w:rsidRPr="00E227B4">
        <w:rPr>
          <w:rFonts w:ascii="Consolas" w:eastAsia="Times New Roman" w:hAnsi="Consolas" w:cs="Consolas"/>
          <w:color w:val="D4D4D4"/>
          <w:sz w:val="21"/>
          <w:szCs w:val="21"/>
          <w:lang w:eastAsia="pt-BR"/>
        </w:rPr>
        <w:t> &gt; </w:t>
      </w:r>
      <w:r w:rsidRPr="00E227B4">
        <w:rPr>
          <w:rFonts w:ascii="Consolas" w:eastAsia="Times New Roman" w:hAnsi="Consolas" w:cs="Consolas"/>
          <w:color w:val="B5CEA8"/>
          <w:sz w:val="21"/>
          <w:szCs w:val="21"/>
          <w:lang w:eastAsia="pt-BR"/>
        </w:rPr>
        <w:t>7</w:t>
      </w:r>
      <w:r w:rsidRPr="00E227B4">
        <w:rPr>
          <w:rFonts w:ascii="Consolas" w:eastAsia="Times New Roman" w:hAnsi="Consolas" w:cs="Consolas"/>
          <w:color w:val="D4D4D4"/>
          <w:sz w:val="21"/>
          <w:szCs w:val="21"/>
          <w:lang w:eastAsia="pt-BR"/>
        </w:rPr>
        <w:t>) {</w:t>
      </w:r>
    </w:p>
    <w:p w14:paraId="3C54F5A2"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gramStart"/>
      <w:r w:rsidRPr="00054252">
        <w:rPr>
          <w:rFonts w:ascii="Consolas" w:eastAsia="Times New Roman" w:hAnsi="Consolas" w:cs="Consolas"/>
          <w:color w:val="9CDCFE"/>
          <w:sz w:val="21"/>
          <w:szCs w:val="21"/>
          <w:lang w:eastAsia="pt-BR"/>
        </w:rPr>
        <w:t>console</w:t>
      </w:r>
      <w:r w:rsidRPr="00054252">
        <w:rPr>
          <w:rFonts w:ascii="Consolas" w:eastAsia="Times New Roman" w:hAnsi="Consolas" w:cs="Consolas"/>
          <w:color w:val="D4D4D4"/>
          <w:sz w:val="21"/>
          <w:szCs w:val="21"/>
          <w:lang w:eastAsia="pt-BR"/>
        </w:rPr>
        <w:t>.</w:t>
      </w:r>
      <w:r w:rsidRPr="00054252">
        <w:rPr>
          <w:rFonts w:ascii="Consolas" w:eastAsia="Times New Roman" w:hAnsi="Consolas" w:cs="Consolas"/>
          <w:color w:val="DCDCAA"/>
          <w:sz w:val="21"/>
          <w:szCs w:val="21"/>
          <w:lang w:eastAsia="pt-BR"/>
        </w:rPr>
        <w:t>log</w:t>
      </w:r>
      <w:r w:rsidRPr="00054252">
        <w:rPr>
          <w:rFonts w:ascii="Consolas" w:eastAsia="Times New Roman" w:hAnsi="Consolas" w:cs="Consolas"/>
          <w:color w:val="D4D4D4"/>
          <w:sz w:val="21"/>
          <w:szCs w:val="21"/>
          <w:lang w:eastAsia="pt-BR"/>
        </w:rPr>
        <w:t>(</w:t>
      </w:r>
      <w:proofErr w:type="gramEnd"/>
      <w:r w:rsidRPr="00054252">
        <w:rPr>
          <w:rFonts w:ascii="Consolas" w:eastAsia="Times New Roman" w:hAnsi="Consolas" w:cs="Consolas"/>
          <w:color w:val="CE9178"/>
          <w:sz w:val="21"/>
          <w:szCs w:val="21"/>
          <w:lang w:eastAsia="pt-BR"/>
        </w:rPr>
        <w:t>'Aprovado direto'</w:t>
      </w:r>
      <w:r w:rsidRPr="00054252">
        <w:rPr>
          <w:rFonts w:ascii="Consolas" w:eastAsia="Times New Roman" w:hAnsi="Consolas" w:cs="Consolas"/>
          <w:color w:val="D4D4D4"/>
          <w:sz w:val="21"/>
          <w:szCs w:val="21"/>
          <w:lang w:eastAsia="pt-BR"/>
        </w:rPr>
        <w:t>)</w:t>
      </w:r>
    </w:p>
    <w:p w14:paraId="2260255D"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        } </w:t>
      </w:r>
      <w:proofErr w:type="spellStart"/>
      <w:r w:rsidRPr="00054252">
        <w:rPr>
          <w:rFonts w:ascii="Consolas" w:eastAsia="Times New Roman" w:hAnsi="Consolas" w:cs="Consolas"/>
          <w:color w:val="C586C0"/>
          <w:sz w:val="21"/>
          <w:szCs w:val="21"/>
          <w:lang w:eastAsia="pt-BR"/>
        </w:rPr>
        <w:t>else</w:t>
      </w:r>
      <w:proofErr w:type="spellEnd"/>
      <w:r w:rsidRPr="00054252">
        <w:rPr>
          <w:rFonts w:ascii="Consolas" w:eastAsia="Times New Roman" w:hAnsi="Consolas" w:cs="Consolas"/>
          <w:color w:val="D4D4D4"/>
          <w:sz w:val="21"/>
          <w:szCs w:val="21"/>
          <w:lang w:eastAsia="pt-BR"/>
        </w:rPr>
        <w:t> {</w:t>
      </w:r>
    </w:p>
    <w:p w14:paraId="5D862EA2"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        </w:t>
      </w:r>
      <w:r w:rsidRPr="00054252">
        <w:rPr>
          <w:rFonts w:ascii="Consolas" w:eastAsia="Times New Roman" w:hAnsi="Consolas" w:cs="Consolas"/>
          <w:color w:val="9CDCFE"/>
          <w:sz w:val="21"/>
          <w:szCs w:val="21"/>
          <w:lang w:eastAsia="pt-BR"/>
        </w:rPr>
        <w:t>console</w:t>
      </w:r>
      <w:r w:rsidRPr="00054252">
        <w:rPr>
          <w:rFonts w:ascii="Consolas" w:eastAsia="Times New Roman" w:hAnsi="Consolas" w:cs="Consolas"/>
          <w:color w:val="D4D4D4"/>
          <w:sz w:val="21"/>
          <w:szCs w:val="21"/>
          <w:lang w:eastAsia="pt-BR"/>
        </w:rPr>
        <w:t>.</w:t>
      </w:r>
      <w:r w:rsidRPr="00054252">
        <w:rPr>
          <w:rFonts w:ascii="Consolas" w:eastAsia="Times New Roman" w:hAnsi="Consolas" w:cs="Consolas"/>
          <w:color w:val="DCDCAA"/>
          <w:sz w:val="21"/>
          <w:szCs w:val="21"/>
          <w:lang w:eastAsia="pt-BR"/>
        </w:rPr>
        <w:t>log</w:t>
      </w:r>
      <w:r w:rsidRPr="00054252">
        <w:rPr>
          <w:rFonts w:ascii="Consolas" w:eastAsia="Times New Roman" w:hAnsi="Consolas" w:cs="Consolas"/>
          <w:color w:val="D4D4D4"/>
          <w:sz w:val="21"/>
          <w:szCs w:val="21"/>
          <w:lang w:eastAsia="pt-BR"/>
        </w:rPr>
        <w:t>(</w:t>
      </w:r>
      <w:r w:rsidRPr="00054252">
        <w:rPr>
          <w:rFonts w:ascii="Consolas" w:eastAsia="Times New Roman" w:hAnsi="Consolas" w:cs="Consolas"/>
          <w:color w:val="CE9178"/>
          <w:sz w:val="21"/>
          <w:szCs w:val="21"/>
          <w:lang w:eastAsia="pt-BR"/>
        </w:rPr>
        <w:t>'Reprovado'</w:t>
      </w:r>
      <w:r w:rsidRPr="00054252">
        <w:rPr>
          <w:rFonts w:ascii="Consolas" w:eastAsia="Times New Roman" w:hAnsi="Consolas" w:cs="Consolas"/>
          <w:color w:val="D4D4D4"/>
          <w:sz w:val="21"/>
          <w:szCs w:val="21"/>
          <w:lang w:eastAsia="pt-BR"/>
        </w:rPr>
        <w:t>)</w:t>
      </w:r>
    </w:p>
    <w:p w14:paraId="7FB7F27C"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        }</w:t>
      </w:r>
    </w:p>
    <w:p w14:paraId="4EDE85FE"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r w:rsidRPr="00054252">
        <w:rPr>
          <w:rFonts w:ascii="Consolas" w:eastAsia="Times New Roman" w:hAnsi="Consolas" w:cs="Consolas"/>
          <w:color w:val="D4D4D4"/>
          <w:sz w:val="21"/>
          <w:szCs w:val="21"/>
          <w:lang w:eastAsia="pt-BR"/>
        </w:rPr>
        <w:t>}</w:t>
      </w:r>
    </w:p>
    <w:p w14:paraId="6C600E96" w14:textId="77777777" w:rsidR="00E87DEF" w:rsidRDefault="00E87DEF" w:rsidP="00054252">
      <w:pPr>
        <w:shd w:val="clear" w:color="auto" w:fill="1E1E1E"/>
        <w:spacing w:after="0" w:line="285" w:lineRule="atLeast"/>
        <w:rPr>
          <w:rFonts w:ascii="Consolas" w:eastAsia="Times New Roman" w:hAnsi="Consolas" w:cs="Consolas"/>
          <w:color w:val="D4D4D4"/>
          <w:sz w:val="21"/>
          <w:szCs w:val="21"/>
          <w:lang w:eastAsia="pt-BR"/>
        </w:rPr>
      </w:pPr>
    </w:p>
    <w:p w14:paraId="0A962435" w14:textId="77777777" w:rsidR="00E87DEF" w:rsidRPr="00054252" w:rsidRDefault="00E87DEF" w:rsidP="00054252">
      <w:pPr>
        <w:shd w:val="clear" w:color="auto" w:fill="1E1E1E"/>
        <w:spacing w:after="0" w:line="285" w:lineRule="atLeast"/>
        <w:rPr>
          <w:rFonts w:ascii="Consolas" w:eastAsia="Times New Roman" w:hAnsi="Consolas" w:cs="Consolas"/>
          <w:color w:val="D4D4D4"/>
          <w:sz w:val="21"/>
          <w:szCs w:val="21"/>
          <w:lang w:eastAsia="pt-BR"/>
        </w:rPr>
      </w:pPr>
    </w:p>
    <w:p w14:paraId="7BFCD027"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proofErr w:type="gramStart"/>
      <w:r w:rsidRPr="00054252">
        <w:rPr>
          <w:rFonts w:ascii="Consolas" w:eastAsia="Times New Roman" w:hAnsi="Consolas" w:cs="Consolas"/>
          <w:color w:val="DCDCAA"/>
          <w:sz w:val="21"/>
          <w:szCs w:val="21"/>
          <w:lang w:eastAsia="pt-BR"/>
        </w:rPr>
        <w:t>Entre</w:t>
      </w:r>
      <w:r w:rsidRPr="00054252">
        <w:rPr>
          <w:rFonts w:ascii="Consolas" w:eastAsia="Times New Roman" w:hAnsi="Consolas" w:cs="Consolas"/>
          <w:color w:val="D4D4D4"/>
          <w:sz w:val="21"/>
          <w:szCs w:val="21"/>
          <w:lang w:eastAsia="pt-BR"/>
        </w:rPr>
        <w:t>(</w:t>
      </w:r>
      <w:proofErr w:type="gramEnd"/>
      <w:r w:rsidRPr="00054252">
        <w:rPr>
          <w:rFonts w:ascii="Consolas" w:eastAsia="Times New Roman" w:hAnsi="Consolas" w:cs="Consolas"/>
          <w:color w:val="B5CEA8"/>
          <w:sz w:val="21"/>
          <w:szCs w:val="21"/>
          <w:lang w:eastAsia="pt-BR"/>
        </w:rPr>
        <w:t>10</w:t>
      </w:r>
      <w:r w:rsidRPr="00054252">
        <w:rPr>
          <w:rFonts w:ascii="Consolas" w:eastAsia="Times New Roman" w:hAnsi="Consolas" w:cs="Consolas"/>
          <w:color w:val="D4D4D4"/>
          <w:sz w:val="21"/>
          <w:szCs w:val="21"/>
          <w:lang w:eastAsia="pt-BR"/>
        </w:rPr>
        <w:t>)</w:t>
      </w:r>
    </w:p>
    <w:p w14:paraId="2CCA53FE"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proofErr w:type="gramStart"/>
      <w:r w:rsidRPr="00054252">
        <w:rPr>
          <w:rFonts w:ascii="Consolas" w:eastAsia="Times New Roman" w:hAnsi="Consolas" w:cs="Consolas"/>
          <w:color w:val="DCDCAA"/>
          <w:sz w:val="21"/>
          <w:szCs w:val="21"/>
          <w:lang w:eastAsia="pt-BR"/>
        </w:rPr>
        <w:t>Entre</w:t>
      </w:r>
      <w:r w:rsidRPr="00054252">
        <w:rPr>
          <w:rFonts w:ascii="Consolas" w:eastAsia="Times New Roman" w:hAnsi="Consolas" w:cs="Consolas"/>
          <w:color w:val="D4D4D4"/>
          <w:sz w:val="21"/>
          <w:szCs w:val="21"/>
          <w:lang w:eastAsia="pt-BR"/>
        </w:rPr>
        <w:t>(</w:t>
      </w:r>
      <w:proofErr w:type="gramEnd"/>
      <w:r w:rsidRPr="00054252">
        <w:rPr>
          <w:rFonts w:ascii="Consolas" w:eastAsia="Times New Roman" w:hAnsi="Consolas" w:cs="Consolas"/>
          <w:color w:val="B5CEA8"/>
          <w:sz w:val="21"/>
          <w:szCs w:val="21"/>
          <w:lang w:eastAsia="pt-BR"/>
        </w:rPr>
        <w:t>6</w:t>
      </w:r>
      <w:r w:rsidRPr="00054252">
        <w:rPr>
          <w:rFonts w:ascii="Consolas" w:eastAsia="Times New Roman" w:hAnsi="Consolas" w:cs="Consolas"/>
          <w:color w:val="D4D4D4"/>
          <w:sz w:val="21"/>
          <w:szCs w:val="21"/>
          <w:lang w:eastAsia="pt-BR"/>
        </w:rPr>
        <w:t>)</w:t>
      </w:r>
    </w:p>
    <w:p w14:paraId="6904F96F" w14:textId="77777777" w:rsidR="00054252" w:rsidRPr="00054252" w:rsidRDefault="00054252" w:rsidP="00054252">
      <w:pPr>
        <w:shd w:val="clear" w:color="auto" w:fill="1E1E1E"/>
        <w:spacing w:after="0" w:line="285" w:lineRule="atLeast"/>
        <w:rPr>
          <w:rFonts w:ascii="Consolas" w:eastAsia="Times New Roman" w:hAnsi="Consolas" w:cs="Consolas"/>
          <w:color w:val="D4D4D4"/>
          <w:sz w:val="21"/>
          <w:szCs w:val="21"/>
          <w:lang w:eastAsia="pt-BR"/>
        </w:rPr>
      </w:pPr>
      <w:proofErr w:type="gramStart"/>
      <w:r w:rsidRPr="00054252">
        <w:rPr>
          <w:rFonts w:ascii="Consolas" w:eastAsia="Times New Roman" w:hAnsi="Consolas" w:cs="Consolas"/>
          <w:color w:val="DCDCAA"/>
          <w:sz w:val="21"/>
          <w:szCs w:val="21"/>
          <w:lang w:eastAsia="pt-BR"/>
        </w:rPr>
        <w:t>Entre</w:t>
      </w:r>
      <w:r w:rsidRPr="00054252">
        <w:rPr>
          <w:rFonts w:ascii="Consolas" w:eastAsia="Times New Roman" w:hAnsi="Consolas" w:cs="Consolas"/>
          <w:color w:val="D4D4D4"/>
          <w:sz w:val="21"/>
          <w:szCs w:val="21"/>
          <w:lang w:eastAsia="pt-BR"/>
        </w:rPr>
        <w:t>(</w:t>
      </w:r>
      <w:proofErr w:type="gramEnd"/>
      <w:r w:rsidRPr="00054252">
        <w:rPr>
          <w:rFonts w:ascii="Consolas" w:eastAsia="Times New Roman" w:hAnsi="Consolas" w:cs="Consolas"/>
          <w:color w:val="B5CEA8"/>
          <w:sz w:val="21"/>
          <w:szCs w:val="21"/>
          <w:lang w:eastAsia="pt-BR"/>
        </w:rPr>
        <w:t>4</w:t>
      </w:r>
      <w:r w:rsidRPr="00054252">
        <w:rPr>
          <w:rFonts w:ascii="Consolas" w:eastAsia="Times New Roman" w:hAnsi="Consolas" w:cs="Consolas"/>
          <w:color w:val="D4D4D4"/>
          <w:sz w:val="21"/>
          <w:szCs w:val="21"/>
          <w:lang w:eastAsia="pt-BR"/>
        </w:rPr>
        <w:t>)</w:t>
      </w:r>
    </w:p>
    <w:p w14:paraId="7EE20012" w14:textId="77777777" w:rsidR="003F249D" w:rsidRDefault="003F249D" w:rsidP="00126FE5"/>
    <w:p w14:paraId="3F29B032" w14:textId="77777777" w:rsidR="00054252" w:rsidRDefault="00B61B61" w:rsidP="00126FE5">
      <w:r>
        <w:t>Agora veremos o Switch:</w:t>
      </w:r>
    </w:p>
    <w:p w14:paraId="3D59392B"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569CD6"/>
          <w:sz w:val="21"/>
          <w:szCs w:val="21"/>
          <w:lang w:val="en-US" w:eastAsia="pt-BR"/>
        </w:rPr>
        <w:t>const</w:t>
      </w:r>
      <w:r w:rsidRPr="00B61B61">
        <w:rPr>
          <w:rFonts w:ascii="Consolas" w:eastAsia="Times New Roman" w:hAnsi="Consolas" w:cs="Consolas"/>
          <w:color w:val="D4D4D4"/>
          <w:sz w:val="21"/>
          <w:szCs w:val="21"/>
          <w:lang w:val="en-US" w:eastAsia="pt-BR"/>
        </w:rPr>
        <w:t> </w:t>
      </w:r>
      <w:proofErr w:type="spellStart"/>
      <w:r w:rsidRPr="00B61B61">
        <w:rPr>
          <w:rFonts w:ascii="Consolas" w:eastAsia="Times New Roman" w:hAnsi="Consolas" w:cs="Consolas"/>
          <w:color w:val="DCDCAA"/>
          <w:sz w:val="21"/>
          <w:szCs w:val="21"/>
          <w:lang w:val="en-US" w:eastAsia="pt-BR"/>
        </w:rPr>
        <w:t>Imprimi</w:t>
      </w:r>
      <w:proofErr w:type="spellEnd"/>
      <w:r w:rsidRPr="00B61B61">
        <w:rPr>
          <w:rFonts w:ascii="Consolas" w:eastAsia="Times New Roman" w:hAnsi="Consolas" w:cs="Consolas"/>
          <w:color w:val="D4D4D4"/>
          <w:sz w:val="21"/>
          <w:szCs w:val="21"/>
          <w:lang w:val="en-US" w:eastAsia="pt-BR"/>
        </w:rPr>
        <w:t> = </w:t>
      </w:r>
      <w:r w:rsidRPr="00B61B61">
        <w:rPr>
          <w:rFonts w:ascii="Consolas" w:eastAsia="Times New Roman" w:hAnsi="Consolas" w:cs="Consolas"/>
          <w:color w:val="569CD6"/>
          <w:sz w:val="21"/>
          <w:szCs w:val="21"/>
          <w:lang w:val="en-US" w:eastAsia="pt-BR"/>
        </w:rPr>
        <w:t>function</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9CDCFE"/>
          <w:sz w:val="21"/>
          <w:szCs w:val="21"/>
          <w:lang w:val="en-US" w:eastAsia="pt-BR"/>
        </w:rPr>
        <w:t>nota</w:t>
      </w:r>
      <w:r w:rsidRPr="00B61B61">
        <w:rPr>
          <w:rFonts w:ascii="Consolas" w:eastAsia="Times New Roman" w:hAnsi="Consolas" w:cs="Consolas"/>
          <w:color w:val="D4D4D4"/>
          <w:sz w:val="21"/>
          <w:szCs w:val="21"/>
          <w:lang w:val="en-US" w:eastAsia="pt-BR"/>
        </w:rPr>
        <w:t>) {</w:t>
      </w:r>
    </w:p>
    <w:p w14:paraId="22F2F9A5"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proofErr w:type="gramStart"/>
      <w:r w:rsidRPr="00B61B61">
        <w:rPr>
          <w:rFonts w:ascii="Consolas" w:eastAsia="Times New Roman" w:hAnsi="Consolas" w:cs="Consolas"/>
          <w:color w:val="C586C0"/>
          <w:sz w:val="21"/>
          <w:szCs w:val="21"/>
          <w:lang w:val="en-US" w:eastAsia="pt-BR"/>
        </w:rPr>
        <w:t>switch</w:t>
      </w:r>
      <w:r w:rsidRPr="00B61B61">
        <w:rPr>
          <w:rFonts w:ascii="Consolas" w:eastAsia="Times New Roman" w:hAnsi="Consolas" w:cs="Consolas"/>
          <w:color w:val="D4D4D4"/>
          <w:sz w:val="21"/>
          <w:szCs w:val="21"/>
          <w:lang w:val="en-US" w:eastAsia="pt-BR"/>
        </w:rPr>
        <w:t>(</w:t>
      </w:r>
      <w:proofErr w:type="spellStart"/>
      <w:proofErr w:type="gramEnd"/>
      <w:r w:rsidRPr="00B61B61">
        <w:rPr>
          <w:rFonts w:ascii="Consolas" w:eastAsia="Times New Roman" w:hAnsi="Consolas" w:cs="Consolas"/>
          <w:color w:val="9CDCFE"/>
          <w:sz w:val="21"/>
          <w:szCs w:val="21"/>
          <w:lang w:val="en-US" w:eastAsia="pt-BR"/>
        </w:rPr>
        <w:t>Math</w:t>
      </w:r>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DCDCAA"/>
          <w:sz w:val="21"/>
          <w:szCs w:val="21"/>
          <w:lang w:val="en-US" w:eastAsia="pt-BR"/>
        </w:rPr>
        <w:t>floor</w:t>
      </w:r>
      <w:proofErr w:type="spellEnd"/>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9CDCFE"/>
          <w:sz w:val="21"/>
          <w:szCs w:val="21"/>
          <w:lang w:val="en-US" w:eastAsia="pt-BR"/>
        </w:rPr>
        <w:t>nota</w:t>
      </w:r>
      <w:r w:rsidRPr="00B61B61">
        <w:rPr>
          <w:rFonts w:ascii="Consolas" w:eastAsia="Times New Roman" w:hAnsi="Consolas" w:cs="Consolas"/>
          <w:color w:val="D4D4D4"/>
          <w:sz w:val="21"/>
          <w:szCs w:val="21"/>
          <w:lang w:val="en-US" w:eastAsia="pt-BR"/>
        </w:rPr>
        <w:t>)) {</w:t>
      </w:r>
    </w:p>
    <w:p w14:paraId="5E5FEC4E" w14:textId="77777777" w:rsidR="00B61B61" w:rsidRPr="00E227B4"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E227B4">
        <w:rPr>
          <w:rFonts w:ascii="Consolas" w:eastAsia="Times New Roman" w:hAnsi="Consolas" w:cs="Consolas"/>
          <w:color w:val="C586C0"/>
          <w:sz w:val="21"/>
          <w:szCs w:val="21"/>
          <w:lang w:val="en-US" w:eastAsia="pt-BR"/>
        </w:rPr>
        <w:t>case</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B5CEA8"/>
          <w:sz w:val="21"/>
          <w:szCs w:val="21"/>
          <w:lang w:val="en-US" w:eastAsia="pt-BR"/>
        </w:rPr>
        <w:t>10</w:t>
      </w:r>
      <w:r w:rsidRPr="00E227B4">
        <w:rPr>
          <w:rFonts w:ascii="Consolas" w:eastAsia="Times New Roman" w:hAnsi="Consolas" w:cs="Consolas"/>
          <w:color w:val="D4D4D4"/>
          <w:sz w:val="21"/>
          <w:szCs w:val="21"/>
          <w:lang w:val="en-US" w:eastAsia="pt-BR"/>
        </w:rPr>
        <w:t>:</w:t>
      </w:r>
    </w:p>
    <w:p w14:paraId="20F96379"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eastAsia="pt-BR"/>
        </w:rPr>
        <w:t>case</w:t>
      </w:r>
      <w:r w:rsidRPr="00B61B61">
        <w:rPr>
          <w:rFonts w:ascii="Consolas" w:eastAsia="Times New Roman" w:hAnsi="Consolas" w:cs="Consolas"/>
          <w:color w:val="D4D4D4"/>
          <w:sz w:val="21"/>
          <w:szCs w:val="21"/>
          <w:lang w:eastAsia="pt-BR"/>
        </w:rPr>
        <w:t> </w:t>
      </w:r>
      <w:r w:rsidRPr="00B61B61">
        <w:rPr>
          <w:rFonts w:ascii="Consolas" w:eastAsia="Times New Roman" w:hAnsi="Consolas" w:cs="Consolas"/>
          <w:color w:val="B5CEA8"/>
          <w:sz w:val="21"/>
          <w:szCs w:val="21"/>
          <w:lang w:eastAsia="pt-BR"/>
        </w:rPr>
        <w:t>9</w:t>
      </w:r>
      <w:r w:rsidRPr="00B61B61">
        <w:rPr>
          <w:rFonts w:ascii="Consolas" w:eastAsia="Times New Roman" w:hAnsi="Consolas" w:cs="Consolas"/>
          <w:color w:val="D4D4D4"/>
          <w:sz w:val="21"/>
          <w:szCs w:val="21"/>
          <w:lang w:eastAsia="pt-BR"/>
        </w:rPr>
        <w:t>:</w:t>
      </w:r>
    </w:p>
    <w:p w14:paraId="1A69EB75"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B61B61">
        <w:rPr>
          <w:rFonts w:ascii="Consolas" w:eastAsia="Times New Roman" w:hAnsi="Consolas" w:cs="Consolas"/>
          <w:color w:val="D4D4D4"/>
          <w:sz w:val="21"/>
          <w:szCs w:val="21"/>
          <w:lang w:eastAsia="pt-BR"/>
        </w:rPr>
        <w:t>            </w:t>
      </w:r>
      <w:proofErr w:type="gramStart"/>
      <w:r w:rsidRPr="00B61B61">
        <w:rPr>
          <w:rFonts w:ascii="Consolas" w:eastAsia="Times New Roman" w:hAnsi="Consolas" w:cs="Consolas"/>
          <w:color w:val="9CDCFE"/>
          <w:sz w:val="21"/>
          <w:szCs w:val="21"/>
          <w:lang w:eastAsia="pt-BR"/>
        </w:rPr>
        <w:t>console</w:t>
      </w:r>
      <w:r w:rsidRPr="00B61B61">
        <w:rPr>
          <w:rFonts w:ascii="Consolas" w:eastAsia="Times New Roman" w:hAnsi="Consolas" w:cs="Consolas"/>
          <w:color w:val="D4D4D4"/>
          <w:sz w:val="21"/>
          <w:szCs w:val="21"/>
          <w:lang w:eastAsia="pt-BR"/>
        </w:rPr>
        <w:t>.</w:t>
      </w:r>
      <w:r w:rsidRPr="00B61B61">
        <w:rPr>
          <w:rFonts w:ascii="Consolas" w:eastAsia="Times New Roman" w:hAnsi="Consolas" w:cs="Consolas"/>
          <w:color w:val="DCDCAA"/>
          <w:sz w:val="21"/>
          <w:szCs w:val="21"/>
          <w:lang w:eastAsia="pt-BR"/>
        </w:rPr>
        <w:t>log</w:t>
      </w:r>
      <w:r w:rsidRPr="00B61B61">
        <w:rPr>
          <w:rFonts w:ascii="Consolas" w:eastAsia="Times New Roman" w:hAnsi="Consolas" w:cs="Consolas"/>
          <w:color w:val="D4D4D4"/>
          <w:sz w:val="21"/>
          <w:szCs w:val="21"/>
          <w:lang w:eastAsia="pt-BR"/>
        </w:rPr>
        <w:t>(</w:t>
      </w:r>
      <w:proofErr w:type="gramEnd"/>
      <w:r w:rsidRPr="00B61B61">
        <w:rPr>
          <w:rFonts w:ascii="Consolas" w:eastAsia="Times New Roman" w:hAnsi="Consolas" w:cs="Consolas"/>
          <w:color w:val="CE9178"/>
          <w:sz w:val="21"/>
          <w:szCs w:val="21"/>
          <w:lang w:eastAsia="pt-BR"/>
        </w:rPr>
        <w:t>'Quadro de Honra'</w:t>
      </w:r>
      <w:r w:rsidRPr="00B61B61">
        <w:rPr>
          <w:rFonts w:ascii="Consolas" w:eastAsia="Times New Roman" w:hAnsi="Consolas" w:cs="Consolas"/>
          <w:color w:val="D4D4D4"/>
          <w:sz w:val="21"/>
          <w:szCs w:val="21"/>
          <w:lang w:eastAsia="pt-BR"/>
        </w:rPr>
        <w:t>)</w:t>
      </w:r>
    </w:p>
    <w:p w14:paraId="6C7A9A74" w14:textId="77777777" w:rsidR="00B61B61" w:rsidRPr="00145F6F"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eastAsia="pt-BR"/>
        </w:rPr>
        <w:t>            </w:t>
      </w:r>
      <w:r w:rsidRPr="00145F6F">
        <w:rPr>
          <w:rFonts w:ascii="Consolas" w:eastAsia="Times New Roman" w:hAnsi="Consolas" w:cs="Consolas"/>
          <w:color w:val="C586C0"/>
          <w:sz w:val="21"/>
          <w:szCs w:val="21"/>
          <w:lang w:val="en-US" w:eastAsia="pt-BR"/>
        </w:rPr>
        <w:t>break</w:t>
      </w:r>
    </w:p>
    <w:p w14:paraId="368441C3" w14:textId="77777777" w:rsidR="00B61B61" w:rsidRPr="00145F6F"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C586C0"/>
          <w:sz w:val="21"/>
          <w:szCs w:val="21"/>
          <w:lang w:val="en-US" w:eastAsia="pt-BR"/>
        </w:rPr>
        <w:t>case</w:t>
      </w: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B5CEA8"/>
          <w:sz w:val="21"/>
          <w:szCs w:val="21"/>
          <w:lang w:val="en-US" w:eastAsia="pt-BR"/>
        </w:rPr>
        <w:t>8</w:t>
      </w:r>
      <w:r w:rsidRPr="00145F6F">
        <w:rPr>
          <w:rFonts w:ascii="Consolas" w:eastAsia="Times New Roman" w:hAnsi="Consolas" w:cs="Consolas"/>
          <w:color w:val="D4D4D4"/>
          <w:sz w:val="21"/>
          <w:szCs w:val="21"/>
          <w:lang w:val="en-US" w:eastAsia="pt-BR"/>
        </w:rPr>
        <w:t>:</w:t>
      </w:r>
    </w:p>
    <w:p w14:paraId="0ADBA5CB" w14:textId="77777777" w:rsidR="00B61B61" w:rsidRPr="00145F6F"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C586C0"/>
          <w:sz w:val="21"/>
          <w:szCs w:val="21"/>
          <w:lang w:val="en-US" w:eastAsia="pt-BR"/>
        </w:rPr>
        <w:t>case</w:t>
      </w: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B5CEA8"/>
          <w:sz w:val="21"/>
          <w:szCs w:val="21"/>
          <w:lang w:val="en-US" w:eastAsia="pt-BR"/>
        </w:rPr>
        <w:t>7</w:t>
      </w:r>
      <w:r w:rsidRPr="00145F6F">
        <w:rPr>
          <w:rFonts w:ascii="Consolas" w:eastAsia="Times New Roman" w:hAnsi="Consolas" w:cs="Consolas"/>
          <w:color w:val="D4D4D4"/>
          <w:sz w:val="21"/>
          <w:szCs w:val="21"/>
          <w:lang w:val="en-US" w:eastAsia="pt-BR"/>
        </w:rPr>
        <w:t>:</w:t>
      </w:r>
    </w:p>
    <w:p w14:paraId="277408F5" w14:textId="77777777" w:rsidR="00B61B61" w:rsidRPr="00145F6F"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145F6F">
        <w:rPr>
          <w:rFonts w:ascii="Consolas" w:eastAsia="Times New Roman" w:hAnsi="Consolas" w:cs="Consolas"/>
          <w:color w:val="D4D4D4"/>
          <w:sz w:val="21"/>
          <w:szCs w:val="21"/>
          <w:lang w:val="en-US" w:eastAsia="pt-BR"/>
        </w:rPr>
        <w:lastRenderedPageBreak/>
        <w:t>            </w:t>
      </w:r>
      <w:proofErr w:type="gramStart"/>
      <w:r w:rsidRPr="00145F6F">
        <w:rPr>
          <w:rFonts w:ascii="Consolas" w:eastAsia="Times New Roman" w:hAnsi="Consolas" w:cs="Consolas"/>
          <w:color w:val="9CDCFE"/>
          <w:sz w:val="21"/>
          <w:szCs w:val="21"/>
          <w:lang w:val="en-US" w:eastAsia="pt-BR"/>
        </w:rPr>
        <w:t>console</w:t>
      </w:r>
      <w:r w:rsidRPr="00145F6F">
        <w:rPr>
          <w:rFonts w:ascii="Consolas" w:eastAsia="Times New Roman" w:hAnsi="Consolas" w:cs="Consolas"/>
          <w:color w:val="D4D4D4"/>
          <w:sz w:val="21"/>
          <w:szCs w:val="21"/>
          <w:lang w:val="en-US" w:eastAsia="pt-BR"/>
        </w:rPr>
        <w:t>.</w:t>
      </w:r>
      <w:r w:rsidRPr="00145F6F">
        <w:rPr>
          <w:rFonts w:ascii="Consolas" w:eastAsia="Times New Roman" w:hAnsi="Consolas" w:cs="Consolas"/>
          <w:color w:val="DCDCAA"/>
          <w:sz w:val="21"/>
          <w:szCs w:val="21"/>
          <w:lang w:val="en-US" w:eastAsia="pt-BR"/>
        </w:rPr>
        <w:t>log</w:t>
      </w:r>
      <w:r w:rsidRPr="00145F6F">
        <w:rPr>
          <w:rFonts w:ascii="Consolas" w:eastAsia="Times New Roman" w:hAnsi="Consolas" w:cs="Consolas"/>
          <w:color w:val="D4D4D4"/>
          <w:sz w:val="21"/>
          <w:szCs w:val="21"/>
          <w:lang w:val="en-US" w:eastAsia="pt-BR"/>
        </w:rPr>
        <w:t>(</w:t>
      </w:r>
      <w:proofErr w:type="gramEnd"/>
      <w:r w:rsidRPr="00145F6F">
        <w:rPr>
          <w:rFonts w:ascii="Consolas" w:eastAsia="Times New Roman" w:hAnsi="Consolas" w:cs="Consolas"/>
          <w:color w:val="CE9178"/>
          <w:sz w:val="21"/>
          <w:szCs w:val="21"/>
          <w:lang w:val="en-US" w:eastAsia="pt-BR"/>
        </w:rPr>
        <w:t>'</w:t>
      </w:r>
      <w:proofErr w:type="spellStart"/>
      <w:r w:rsidRPr="00145F6F">
        <w:rPr>
          <w:rFonts w:ascii="Consolas" w:eastAsia="Times New Roman" w:hAnsi="Consolas" w:cs="Consolas"/>
          <w:color w:val="CE9178"/>
          <w:sz w:val="21"/>
          <w:szCs w:val="21"/>
          <w:lang w:val="en-US" w:eastAsia="pt-BR"/>
        </w:rPr>
        <w:t>Aprovado</w:t>
      </w:r>
      <w:proofErr w:type="spellEnd"/>
      <w:r w:rsidRPr="00145F6F">
        <w:rPr>
          <w:rFonts w:ascii="Consolas" w:eastAsia="Times New Roman" w:hAnsi="Consolas" w:cs="Consolas"/>
          <w:color w:val="CE9178"/>
          <w:sz w:val="21"/>
          <w:szCs w:val="21"/>
          <w:lang w:val="en-US" w:eastAsia="pt-BR"/>
        </w:rPr>
        <w:t> </w:t>
      </w:r>
      <w:proofErr w:type="spellStart"/>
      <w:r w:rsidRPr="00145F6F">
        <w:rPr>
          <w:rFonts w:ascii="Consolas" w:eastAsia="Times New Roman" w:hAnsi="Consolas" w:cs="Consolas"/>
          <w:color w:val="CE9178"/>
          <w:sz w:val="21"/>
          <w:szCs w:val="21"/>
          <w:lang w:val="en-US" w:eastAsia="pt-BR"/>
        </w:rPr>
        <w:t>Direto</w:t>
      </w:r>
      <w:proofErr w:type="spellEnd"/>
      <w:r w:rsidRPr="00145F6F">
        <w:rPr>
          <w:rFonts w:ascii="Consolas" w:eastAsia="Times New Roman" w:hAnsi="Consolas" w:cs="Consolas"/>
          <w:color w:val="CE9178"/>
          <w:sz w:val="21"/>
          <w:szCs w:val="21"/>
          <w:lang w:val="en-US" w:eastAsia="pt-BR"/>
        </w:rPr>
        <w:t>'</w:t>
      </w:r>
      <w:r w:rsidRPr="00145F6F">
        <w:rPr>
          <w:rFonts w:ascii="Consolas" w:eastAsia="Times New Roman" w:hAnsi="Consolas" w:cs="Consolas"/>
          <w:color w:val="D4D4D4"/>
          <w:sz w:val="21"/>
          <w:szCs w:val="21"/>
          <w:lang w:val="en-US" w:eastAsia="pt-BR"/>
        </w:rPr>
        <w:t>)</w:t>
      </w:r>
    </w:p>
    <w:p w14:paraId="298858ED"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break</w:t>
      </w:r>
    </w:p>
    <w:p w14:paraId="6EC83F3B"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6</w:t>
      </w:r>
      <w:r w:rsidRPr="00B61B61">
        <w:rPr>
          <w:rFonts w:ascii="Consolas" w:eastAsia="Times New Roman" w:hAnsi="Consolas" w:cs="Consolas"/>
          <w:color w:val="D4D4D4"/>
          <w:sz w:val="21"/>
          <w:szCs w:val="21"/>
          <w:lang w:val="en-US" w:eastAsia="pt-BR"/>
        </w:rPr>
        <w:t>:</w:t>
      </w:r>
    </w:p>
    <w:p w14:paraId="132EB10C"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5</w:t>
      </w:r>
      <w:r w:rsidRPr="00B61B61">
        <w:rPr>
          <w:rFonts w:ascii="Consolas" w:eastAsia="Times New Roman" w:hAnsi="Consolas" w:cs="Consolas"/>
          <w:color w:val="D4D4D4"/>
          <w:sz w:val="21"/>
          <w:szCs w:val="21"/>
          <w:lang w:val="en-US" w:eastAsia="pt-BR"/>
        </w:rPr>
        <w:t>:</w:t>
      </w:r>
    </w:p>
    <w:p w14:paraId="014AE185"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9CDCFE"/>
          <w:sz w:val="21"/>
          <w:szCs w:val="21"/>
          <w:lang w:val="en-US" w:eastAsia="pt-BR"/>
        </w:rPr>
        <w:t>console</w:t>
      </w:r>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DCDCAA"/>
          <w:sz w:val="21"/>
          <w:szCs w:val="21"/>
          <w:lang w:val="en-US" w:eastAsia="pt-BR"/>
        </w:rPr>
        <w:t>log</w:t>
      </w:r>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CE9178"/>
          <w:sz w:val="21"/>
          <w:szCs w:val="21"/>
          <w:lang w:val="en-US" w:eastAsia="pt-BR"/>
        </w:rPr>
        <w:t>'</w:t>
      </w:r>
      <w:proofErr w:type="spellStart"/>
      <w:r w:rsidRPr="00B61B61">
        <w:rPr>
          <w:rFonts w:ascii="Consolas" w:eastAsia="Times New Roman" w:hAnsi="Consolas" w:cs="Consolas"/>
          <w:color w:val="CE9178"/>
          <w:sz w:val="21"/>
          <w:szCs w:val="21"/>
          <w:lang w:val="en-US" w:eastAsia="pt-BR"/>
        </w:rPr>
        <w:t>Exame</w:t>
      </w:r>
      <w:proofErr w:type="spellEnd"/>
      <w:r w:rsidRPr="00B61B61">
        <w:rPr>
          <w:rFonts w:ascii="Consolas" w:eastAsia="Times New Roman" w:hAnsi="Consolas" w:cs="Consolas"/>
          <w:color w:val="CE9178"/>
          <w:sz w:val="21"/>
          <w:szCs w:val="21"/>
          <w:lang w:val="en-US" w:eastAsia="pt-BR"/>
        </w:rPr>
        <w:t>'</w:t>
      </w:r>
      <w:r w:rsidRPr="00B61B61">
        <w:rPr>
          <w:rFonts w:ascii="Consolas" w:eastAsia="Times New Roman" w:hAnsi="Consolas" w:cs="Consolas"/>
          <w:color w:val="D4D4D4"/>
          <w:sz w:val="21"/>
          <w:szCs w:val="21"/>
          <w:lang w:val="en-US" w:eastAsia="pt-BR"/>
        </w:rPr>
        <w:t>)</w:t>
      </w:r>
    </w:p>
    <w:p w14:paraId="30BA5BB9"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break</w:t>
      </w:r>
    </w:p>
    <w:p w14:paraId="785D88B8"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4</w:t>
      </w:r>
      <w:r w:rsidRPr="00B61B61">
        <w:rPr>
          <w:rFonts w:ascii="Consolas" w:eastAsia="Times New Roman" w:hAnsi="Consolas" w:cs="Consolas"/>
          <w:color w:val="D4D4D4"/>
          <w:sz w:val="21"/>
          <w:szCs w:val="21"/>
          <w:lang w:val="en-US" w:eastAsia="pt-BR"/>
        </w:rPr>
        <w:t>: </w:t>
      </w:r>
    </w:p>
    <w:p w14:paraId="3752EF3F"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3</w:t>
      </w:r>
      <w:r w:rsidRPr="00B61B61">
        <w:rPr>
          <w:rFonts w:ascii="Consolas" w:eastAsia="Times New Roman" w:hAnsi="Consolas" w:cs="Consolas"/>
          <w:color w:val="D4D4D4"/>
          <w:sz w:val="21"/>
          <w:szCs w:val="21"/>
          <w:lang w:val="en-US" w:eastAsia="pt-BR"/>
        </w:rPr>
        <w:t>:</w:t>
      </w:r>
    </w:p>
    <w:p w14:paraId="03B11171"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2</w:t>
      </w:r>
      <w:r w:rsidRPr="00B61B61">
        <w:rPr>
          <w:rFonts w:ascii="Consolas" w:eastAsia="Times New Roman" w:hAnsi="Consolas" w:cs="Consolas"/>
          <w:color w:val="D4D4D4"/>
          <w:sz w:val="21"/>
          <w:szCs w:val="21"/>
          <w:lang w:val="en-US" w:eastAsia="pt-BR"/>
        </w:rPr>
        <w:t>:</w:t>
      </w:r>
    </w:p>
    <w:p w14:paraId="3AF6CF74"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1</w:t>
      </w:r>
      <w:r w:rsidRPr="00B61B61">
        <w:rPr>
          <w:rFonts w:ascii="Consolas" w:eastAsia="Times New Roman" w:hAnsi="Consolas" w:cs="Consolas"/>
          <w:color w:val="D4D4D4"/>
          <w:sz w:val="21"/>
          <w:szCs w:val="21"/>
          <w:lang w:val="en-US" w:eastAsia="pt-BR"/>
        </w:rPr>
        <w:t>:</w:t>
      </w:r>
    </w:p>
    <w:p w14:paraId="29815FD9"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case</w:t>
      </w: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B5CEA8"/>
          <w:sz w:val="21"/>
          <w:szCs w:val="21"/>
          <w:lang w:val="en-US" w:eastAsia="pt-BR"/>
        </w:rPr>
        <w:t>0</w:t>
      </w:r>
      <w:r w:rsidRPr="00B61B61">
        <w:rPr>
          <w:rFonts w:ascii="Consolas" w:eastAsia="Times New Roman" w:hAnsi="Consolas" w:cs="Consolas"/>
          <w:color w:val="D4D4D4"/>
          <w:sz w:val="21"/>
          <w:szCs w:val="21"/>
          <w:lang w:val="en-US" w:eastAsia="pt-BR"/>
        </w:rPr>
        <w:t>:</w:t>
      </w:r>
    </w:p>
    <w:p w14:paraId="6346BEFA"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9CDCFE"/>
          <w:sz w:val="21"/>
          <w:szCs w:val="21"/>
          <w:lang w:val="en-US" w:eastAsia="pt-BR"/>
        </w:rPr>
        <w:t>console</w:t>
      </w:r>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DCDCAA"/>
          <w:sz w:val="21"/>
          <w:szCs w:val="21"/>
          <w:lang w:val="en-US" w:eastAsia="pt-BR"/>
        </w:rPr>
        <w:t>log</w:t>
      </w:r>
      <w:r w:rsidRPr="00B61B61">
        <w:rPr>
          <w:rFonts w:ascii="Consolas" w:eastAsia="Times New Roman" w:hAnsi="Consolas" w:cs="Consolas"/>
          <w:color w:val="D4D4D4"/>
          <w:sz w:val="21"/>
          <w:szCs w:val="21"/>
          <w:lang w:val="en-US" w:eastAsia="pt-BR"/>
        </w:rPr>
        <w:t>(</w:t>
      </w:r>
      <w:r w:rsidRPr="00B61B61">
        <w:rPr>
          <w:rFonts w:ascii="Consolas" w:eastAsia="Times New Roman" w:hAnsi="Consolas" w:cs="Consolas"/>
          <w:color w:val="CE9178"/>
          <w:sz w:val="21"/>
          <w:szCs w:val="21"/>
          <w:lang w:val="en-US" w:eastAsia="pt-BR"/>
        </w:rPr>
        <w:t>'</w:t>
      </w:r>
      <w:proofErr w:type="spellStart"/>
      <w:r w:rsidRPr="00B61B61">
        <w:rPr>
          <w:rFonts w:ascii="Consolas" w:eastAsia="Times New Roman" w:hAnsi="Consolas" w:cs="Consolas"/>
          <w:color w:val="CE9178"/>
          <w:sz w:val="21"/>
          <w:szCs w:val="21"/>
          <w:lang w:val="en-US" w:eastAsia="pt-BR"/>
        </w:rPr>
        <w:t>Reprovado</w:t>
      </w:r>
      <w:proofErr w:type="spellEnd"/>
      <w:r w:rsidRPr="00B61B61">
        <w:rPr>
          <w:rFonts w:ascii="Consolas" w:eastAsia="Times New Roman" w:hAnsi="Consolas" w:cs="Consolas"/>
          <w:color w:val="CE9178"/>
          <w:sz w:val="21"/>
          <w:szCs w:val="21"/>
          <w:lang w:val="en-US" w:eastAsia="pt-BR"/>
        </w:rPr>
        <w:t>'</w:t>
      </w:r>
      <w:r w:rsidRPr="00B61B61">
        <w:rPr>
          <w:rFonts w:ascii="Consolas" w:eastAsia="Times New Roman" w:hAnsi="Consolas" w:cs="Consolas"/>
          <w:color w:val="D4D4D4"/>
          <w:sz w:val="21"/>
          <w:szCs w:val="21"/>
          <w:lang w:val="en-US" w:eastAsia="pt-BR"/>
        </w:rPr>
        <w:t>)</w:t>
      </w:r>
    </w:p>
    <w:p w14:paraId="2C197109"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break</w:t>
      </w:r>
    </w:p>
    <w:p w14:paraId="6712358B"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val="en-US" w:eastAsia="pt-BR"/>
        </w:rPr>
      </w:pPr>
      <w:r w:rsidRPr="00B61B61">
        <w:rPr>
          <w:rFonts w:ascii="Consolas" w:eastAsia="Times New Roman" w:hAnsi="Consolas" w:cs="Consolas"/>
          <w:color w:val="D4D4D4"/>
          <w:sz w:val="21"/>
          <w:szCs w:val="21"/>
          <w:lang w:val="en-US" w:eastAsia="pt-BR"/>
        </w:rPr>
        <w:t>        </w:t>
      </w:r>
      <w:r w:rsidRPr="00B61B61">
        <w:rPr>
          <w:rFonts w:ascii="Consolas" w:eastAsia="Times New Roman" w:hAnsi="Consolas" w:cs="Consolas"/>
          <w:color w:val="C586C0"/>
          <w:sz w:val="21"/>
          <w:szCs w:val="21"/>
          <w:lang w:val="en-US" w:eastAsia="pt-BR"/>
        </w:rPr>
        <w:t>default</w:t>
      </w:r>
      <w:r w:rsidRPr="00B61B61">
        <w:rPr>
          <w:rFonts w:ascii="Consolas" w:eastAsia="Times New Roman" w:hAnsi="Consolas" w:cs="Consolas"/>
          <w:color w:val="D4D4D4"/>
          <w:sz w:val="21"/>
          <w:szCs w:val="21"/>
          <w:lang w:val="en-US" w:eastAsia="pt-BR"/>
        </w:rPr>
        <w:t>:</w:t>
      </w:r>
    </w:p>
    <w:p w14:paraId="409CF614"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B61B61">
        <w:rPr>
          <w:rFonts w:ascii="Consolas" w:eastAsia="Times New Roman" w:hAnsi="Consolas" w:cs="Consolas"/>
          <w:color w:val="D4D4D4"/>
          <w:sz w:val="21"/>
          <w:szCs w:val="21"/>
          <w:lang w:val="en-US" w:eastAsia="pt-BR"/>
        </w:rPr>
        <w:t>            </w:t>
      </w:r>
      <w:proofErr w:type="gramStart"/>
      <w:r w:rsidRPr="00B61B61">
        <w:rPr>
          <w:rFonts w:ascii="Consolas" w:eastAsia="Times New Roman" w:hAnsi="Consolas" w:cs="Consolas"/>
          <w:color w:val="9CDCFE"/>
          <w:sz w:val="21"/>
          <w:szCs w:val="21"/>
          <w:lang w:eastAsia="pt-BR"/>
        </w:rPr>
        <w:t>console</w:t>
      </w:r>
      <w:r w:rsidRPr="00B61B61">
        <w:rPr>
          <w:rFonts w:ascii="Consolas" w:eastAsia="Times New Roman" w:hAnsi="Consolas" w:cs="Consolas"/>
          <w:color w:val="D4D4D4"/>
          <w:sz w:val="21"/>
          <w:szCs w:val="21"/>
          <w:lang w:eastAsia="pt-BR"/>
        </w:rPr>
        <w:t>.</w:t>
      </w:r>
      <w:r w:rsidRPr="00B61B61">
        <w:rPr>
          <w:rFonts w:ascii="Consolas" w:eastAsia="Times New Roman" w:hAnsi="Consolas" w:cs="Consolas"/>
          <w:color w:val="DCDCAA"/>
          <w:sz w:val="21"/>
          <w:szCs w:val="21"/>
          <w:lang w:eastAsia="pt-BR"/>
        </w:rPr>
        <w:t>log</w:t>
      </w:r>
      <w:r w:rsidRPr="00B61B61">
        <w:rPr>
          <w:rFonts w:ascii="Consolas" w:eastAsia="Times New Roman" w:hAnsi="Consolas" w:cs="Consolas"/>
          <w:color w:val="D4D4D4"/>
          <w:sz w:val="21"/>
          <w:szCs w:val="21"/>
          <w:lang w:eastAsia="pt-BR"/>
        </w:rPr>
        <w:t>(</w:t>
      </w:r>
      <w:proofErr w:type="gramEnd"/>
      <w:r w:rsidRPr="00B61B61">
        <w:rPr>
          <w:rFonts w:ascii="Consolas" w:eastAsia="Times New Roman" w:hAnsi="Consolas" w:cs="Consolas"/>
          <w:color w:val="CE9178"/>
          <w:sz w:val="21"/>
          <w:szCs w:val="21"/>
          <w:lang w:eastAsia="pt-BR"/>
        </w:rPr>
        <w:t>'Nota Inválida!!'</w:t>
      </w:r>
      <w:r w:rsidRPr="00B61B61">
        <w:rPr>
          <w:rFonts w:ascii="Consolas" w:eastAsia="Times New Roman" w:hAnsi="Consolas" w:cs="Consolas"/>
          <w:color w:val="D4D4D4"/>
          <w:sz w:val="21"/>
          <w:szCs w:val="21"/>
          <w:lang w:eastAsia="pt-BR"/>
        </w:rPr>
        <w:t>)</w:t>
      </w:r>
    </w:p>
    <w:p w14:paraId="60993C46"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B61B61">
        <w:rPr>
          <w:rFonts w:ascii="Consolas" w:eastAsia="Times New Roman" w:hAnsi="Consolas" w:cs="Consolas"/>
          <w:color w:val="D4D4D4"/>
          <w:sz w:val="21"/>
          <w:szCs w:val="21"/>
          <w:lang w:eastAsia="pt-BR"/>
        </w:rPr>
        <w:t>        </w:t>
      </w:r>
    </w:p>
    <w:p w14:paraId="71AA2F8E"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B61B61">
        <w:rPr>
          <w:rFonts w:ascii="Consolas" w:eastAsia="Times New Roman" w:hAnsi="Consolas" w:cs="Consolas"/>
          <w:color w:val="D4D4D4"/>
          <w:sz w:val="21"/>
          <w:szCs w:val="21"/>
          <w:lang w:eastAsia="pt-BR"/>
        </w:rPr>
        <w:t>    }</w:t>
      </w:r>
    </w:p>
    <w:p w14:paraId="28EF4A88"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r w:rsidRPr="00B61B61">
        <w:rPr>
          <w:rFonts w:ascii="Consolas" w:eastAsia="Times New Roman" w:hAnsi="Consolas" w:cs="Consolas"/>
          <w:color w:val="D4D4D4"/>
          <w:sz w:val="21"/>
          <w:szCs w:val="21"/>
          <w:lang w:eastAsia="pt-BR"/>
        </w:rPr>
        <w:t>}</w:t>
      </w:r>
    </w:p>
    <w:p w14:paraId="7F0B0544"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p>
    <w:p w14:paraId="64D5F4F1" w14:textId="77777777" w:rsidR="00B61B61" w:rsidRPr="00B61B61" w:rsidRDefault="00B61B61" w:rsidP="00B61B61">
      <w:pPr>
        <w:shd w:val="clear" w:color="auto" w:fill="1E1E1E"/>
        <w:spacing w:after="0" w:line="285" w:lineRule="atLeast"/>
        <w:rPr>
          <w:rFonts w:ascii="Consolas" w:eastAsia="Times New Roman" w:hAnsi="Consolas" w:cs="Consolas"/>
          <w:color w:val="D4D4D4"/>
          <w:sz w:val="21"/>
          <w:szCs w:val="21"/>
          <w:lang w:eastAsia="pt-BR"/>
        </w:rPr>
      </w:pPr>
      <w:proofErr w:type="gramStart"/>
      <w:r w:rsidRPr="00B61B61">
        <w:rPr>
          <w:rFonts w:ascii="Consolas" w:eastAsia="Times New Roman" w:hAnsi="Consolas" w:cs="Consolas"/>
          <w:color w:val="DCDCAA"/>
          <w:sz w:val="21"/>
          <w:szCs w:val="21"/>
          <w:lang w:eastAsia="pt-BR"/>
        </w:rPr>
        <w:t>Imprimi</w:t>
      </w:r>
      <w:r w:rsidRPr="00B61B61">
        <w:rPr>
          <w:rFonts w:ascii="Consolas" w:eastAsia="Times New Roman" w:hAnsi="Consolas" w:cs="Consolas"/>
          <w:color w:val="D4D4D4"/>
          <w:sz w:val="21"/>
          <w:szCs w:val="21"/>
          <w:lang w:eastAsia="pt-BR"/>
        </w:rPr>
        <w:t>(</w:t>
      </w:r>
      <w:proofErr w:type="gramEnd"/>
      <w:r w:rsidRPr="00B61B61">
        <w:rPr>
          <w:rFonts w:ascii="Consolas" w:eastAsia="Times New Roman" w:hAnsi="Consolas" w:cs="Consolas"/>
          <w:color w:val="B5CEA8"/>
          <w:sz w:val="21"/>
          <w:szCs w:val="21"/>
          <w:lang w:eastAsia="pt-BR"/>
        </w:rPr>
        <w:t>10</w:t>
      </w:r>
      <w:r w:rsidRPr="00B61B61">
        <w:rPr>
          <w:rFonts w:ascii="Consolas" w:eastAsia="Times New Roman" w:hAnsi="Consolas" w:cs="Consolas"/>
          <w:color w:val="D4D4D4"/>
          <w:sz w:val="21"/>
          <w:szCs w:val="21"/>
          <w:lang w:eastAsia="pt-BR"/>
        </w:rPr>
        <w:t>)</w:t>
      </w:r>
    </w:p>
    <w:p w14:paraId="7F22A979" w14:textId="77777777" w:rsidR="00B61B61" w:rsidRDefault="00B61B61" w:rsidP="00126FE5"/>
    <w:p w14:paraId="6FCC84AF" w14:textId="77777777" w:rsidR="003F249D" w:rsidRDefault="00D4138F" w:rsidP="00126FE5">
      <w:r>
        <w:t xml:space="preserve">Agora veremos a estrutura de </w:t>
      </w:r>
      <w:proofErr w:type="spellStart"/>
      <w:r>
        <w:t>While</w:t>
      </w:r>
      <w:proofErr w:type="spellEnd"/>
      <w:r>
        <w:t>:</w:t>
      </w:r>
    </w:p>
    <w:p w14:paraId="140B25FD"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proofErr w:type="spellStart"/>
      <w:r w:rsidRPr="00D4138F">
        <w:rPr>
          <w:rFonts w:ascii="Consolas" w:eastAsia="Times New Roman" w:hAnsi="Consolas" w:cs="Consolas"/>
          <w:color w:val="569CD6"/>
          <w:sz w:val="21"/>
          <w:szCs w:val="21"/>
          <w:lang w:eastAsia="pt-BR"/>
        </w:rPr>
        <w:t>function</w:t>
      </w:r>
      <w:proofErr w:type="spellEnd"/>
      <w:r w:rsidRPr="00D4138F">
        <w:rPr>
          <w:rFonts w:ascii="Consolas" w:eastAsia="Times New Roman" w:hAnsi="Consolas" w:cs="Consolas"/>
          <w:color w:val="D4D4D4"/>
          <w:sz w:val="21"/>
          <w:szCs w:val="21"/>
          <w:lang w:eastAsia="pt-BR"/>
        </w:rPr>
        <w:t> </w:t>
      </w:r>
      <w:proofErr w:type="spellStart"/>
      <w:r w:rsidRPr="00D4138F">
        <w:rPr>
          <w:rFonts w:ascii="Consolas" w:eastAsia="Times New Roman" w:hAnsi="Consolas" w:cs="Consolas"/>
          <w:color w:val="DCDCAA"/>
          <w:sz w:val="21"/>
          <w:szCs w:val="21"/>
          <w:lang w:eastAsia="pt-BR"/>
        </w:rPr>
        <w:t>getInteiroAleatorioEntre</w:t>
      </w:r>
      <w:proofErr w:type="spellEnd"/>
      <w:r w:rsidRPr="00D4138F">
        <w:rPr>
          <w:rFonts w:ascii="Consolas" w:eastAsia="Times New Roman" w:hAnsi="Consolas" w:cs="Consolas"/>
          <w:color w:val="D4D4D4"/>
          <w:sz w:val="21"/>
          <w:szCs w:val="21"/>
          <w:lang w:eastAsia="pt-BR"/>
        </w:rPr>
        <w:t>(</w:t>
      </w:r>
      <w:proofErr w:type="spellStart"/>
      <w:proofErr w:type="gramStart"/>
      <w:r w:rsidRPr="00D4138F">
        <w:rPr>
          <w:rFonts w:ascii="Consolas" w:eastAsia="Times New Roman" w:hAnsi="Consolas" w:cs="Consolas"/>
          <w:color w:val="9CDCFE"/>
          <w:sz w:val="21"/>
          <w:szCs w:val="21"/>
          <w:lang w:eastAsia="pt-BR"/>
        </w:rPr>
        <w:t>min</w:t>
      </w:r>
      <w:r w:rsidRPr="00D4138F">
        <w:rPr>
          <w:rFonts w:ascii="Consolas" w:eastAsia="Times New Roman" w:hAnsi="Consolas" w:cs="Consolas"/>
          <w:color w:val="D4D4D4"/>
          <w:sz w:val="21"/>
          <w:szCs w:val="21"/>
          <w:lang w:eastAsia="pt-BR"/>
        </w:rPr>
        <w:t>,</w:t>
      </w:r>
      <w:r w:rsidRPr="00D4138F">
        <w:rPr>
          <w:rFonts w:ascii="Consolas" w:eastAsia="Times New Roman" w:hAnsi="Consolas" w:cs="Consolas"/>
          <w:color w:val="9CDCFE"/>
          <w:sz w:val="21"/>
          <w:szCs w:val="21"/>
          <w:lang w:eastAsia="pt-BR"/>
        </w:rPr>
        <w:t>max</w:t>
      </w:r>
      <w:proofErr w:type="spellEnd"/>
      <w:proofErr w:type="gramEnd"/>
      <w:r w:rsidRPr="00D4138F">
        <w:rPr>
          <w:rFonts w:ascii="Consolas" w:eastAsia="Times New Roman" w:hAnsi="Consolas" w:cs="Consolas"/>
          <w:color w:val="D4D4D4"/>
          <w:sz w:val="21"/>
          <w:szCs w:val="21"/>
          <w:lang w:eastAsia="pt-BR"/>
        </w:rPr>
        <w:t>) {</w:t>
      </w:r>
    </w:p>
    <w:p w14:paraId="0ABD0A7E"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D4138F">
        <w:rPr>
          <w:rFonts w:ascii="Consolas" w:eastAsia="Times New Roman" w:hAnsi="Consolas" w:cs="Consolas"/>
          <w:color w:val="D4D4D4"/>
          <w:sz w:val="21"/>
          <w:szCs w:val="21"/>
          <w:lang w:eastAsia="pt-BR"/>
        </w:rPr>
        <w:t>    </w:t>
      </w:r>
      <w:proofErr w:type="spellStart"/>
      <w:r w:rsidRPr="00D4138F">
        <w:rPr>
          <w:rFonts w:ascii="Consolas" w:eastAsia="Times New Roman" w:hAnsi="Consolas" w:cs="Consolas"/>
          <w:color w:val="569CD6"/>
          <w:sz w:val="21"/>
          <w:szCs w:val="21"/>
          <w:lang w:eastAsia="pt-BR"/>
        </w:rPr>
        <w:t>const</w:t>
      </w:r>
      <w:proofErr w:type="spellEnd"/>
      <w:r w:rsidRPr="00D4138F">
        <w:rPr>
          <w:rFonts w:ascii="Consolas" w:eastAsia="Times New Roman" w:hAnsi="Consolas" w:cs="Consolas"/>
          <w:color w:val="D4D4D4"/>
          <w:sz w:val="21"/>
          <w:szCs w:val="21"/>
          <w:lang w:eastAsia="pt-BR"/>
        </w:rPr>
        <w:t> </w:t>
      </w:r>
      <w:r w:rsidRPr="00D4138F">
        <w:rPr>
          <w:rFonts w:ascii="Consolas" w:eastAsia="Times New Roman" w:hAnsi="Consolas" w:cs="Consolas"/>
          <w:color w:val="4FC1FF"/>
          <w:sz w:val="21"/>
          <w:szCs w:val="21"/>
          <w:lang w:eastAsia="pt-BR"/>
        </w:rPr>
        <w:t>valor</w:t>
      </w:r>
      <w:r w:rsidRPr="00D4138F">
        <w:rPr>
          <w:rFonts w:ascii="Consolas" w:eastAsia="Times New Roman" w:hAnsi="Consolas" w:cs="Consolas"/>
          <w:color w:val="D4D4D4"/>
          <w:sz w:val="21"/>
          <w:szCs w:val="21"/>
          <w:lang w:eastAsia="pt-BR"/>
        </w:rPr>
        <w:t> = </w:t>
      </w:r>
      <w:proofErr w:type="spellStart"/>
      <w:r w:rsidRPr="00D4138F">
        <w:rPr>
          <w:rFonts w:ascii="Consolas" w:eastAsia="Times New Roman" w:hAnsi="Consolas" w:cs="Consolas"/>
          <w:color w:val="9CDCFE"/>
          <w:sz w:val="21"/>
          <w:szCs w:val="21"/>
          <w:lang w:eastAsia="pt-BR"/>
        </w:rPr>
        <w:t>Math</w:t>
      </w:r>
      <w:r w:rsidRPr="00D4138F">
        <w:rPr>
          <w:rFonts w:ascii="Consolas" w:eastAsia="Times New Roman" w:hAnsi="Consolas" w:cs="Consolas"/>
          <w:color w:val="D4D4D4"/>
          <w:sz w:val="21"/>
          <w:szCs w:val="21"/>
          <w:lang w:eastAsia="pt-BR"/>
        </w:rPr>
        <w:t>.</w:t>
      </w:r>
      <w:r w:rsidRPr="00D4138F">
        <w:rPr>
          <w:rFonts w:ascii="Consolas" w:eastAsia="Times New Roman" w:hAnsi="Consolas" w:cs="Consolas"/>
          <w:color w:val="DCDCAA"/>
          <w:sz w:val="21"/>
          <w:szCs w:val="21"/>
          <w:lang w:eastAsia="pt-BR"/>
        </w:rPr>
        <w:t>random</w:t>
      </w:r>
      <w:proofErr w:type="spellEnd"/>
      <w:r w:rsidRPr="00D4138F">
        <w:rPr>
          <w:rFonts w:ascii="Consolas" w:eastAsia="Times New Roman" w:hAnsi="Consolas" w:cs="Consolas"/>
          <w:color w:val="D4D4D4"/>
          <w:sz w:val="21"/>
          <w:szCs w:val="21"/>
          <w:lang w:eastAsia="pt-BR"/>
        </w:rPr>
        <w:t>() * (</w:t>
      </w:r>
      <w:proofErr w:type="spellStart"/>
      <w:r w:rsidRPr="00D4138F">
        <w:rPr>
          <w:rFonts w:ascii="Consolas" w:eastAsia="Times New Roman" w:hAnsi="Consolas" w:cs="Consolas"/>
          <w:color w:val="9CDCFE"/>
          <w:sz w:val="21"/>
          <w:szCs w:val="21"/>
          <w:lang w:eastAsia="pt-BR"/>
        </w:rPr>
        <w:t>max</w:t>
      </w:r>
      <w:proofErr w:type="spellEnd"/>
      <w:r w:rsidRPr="00D4138F">
        <w:rPr>
          <w:rFonts w:ascii="Consolas" w:eastAsia="Times New Roman" w:hAnsi="Consolas" w:cs="Consolas"/>
          <w:color w:val="D4D4D4"/>
          <w:sz w:val="21"/>
          <w:szCs w:val="21"/>
          <w:lang w:eastAsia="pt-BR"/>
        </w:rPr>
        <w:t> - </w:t>
      </w:r>
      <w:r w:rsidRPr="00D4138F">
        <w:rPr>
          <w:rFonts w:ascii="Consolas" w:eastAsia="Times New Roman" w:hAnsi="Consolas" w:cs="Consolas"/>
          <w:color w:val="9CDCFE"/>
          <w:sz w:val="21"/>
          <w:szCs w:val="21"/>
          <w:lang w:eastAsia="pt-BR"/>
        </w:rPr>
        <w:t>min</w:t>
      </w:r>
      <w:r w:rsidRPr="00D4138F">
        <w:rPr>
          <w:rFonts w:ascii="Consolas" w:eastAsia="Times New Roman" w:hAnsi="Consolas" w:cs="Consolas"/>
          <w:color w:val="D4D4D4"/>
          <w:sz w:val="21"/>
          <w:szCs w:val="21"/>
          <w:lang w:eastAsia="pt-BR"/>
        </w:rPr>
        <w:t>) + </w:t>
      </w:r>
      <w:r w:rsidRPr="00D4138F">
        <w:rPr>
          <w:rFonts w:ascii="Consolas" w:eastAsia="Times New Roman" w:hAnsi="Consolas" w:cs="Consolas"/>
          <w:color w:val="9CDCFE"/>
          <w:sz w:val="21"/>
          <w:szCs w:val="21"/>
          <w:lang w:eastAsia="pt-BR"/>
        </w:rPr>
        <w:t>min</w:t>
      </w:r>
    </w:p>
    <w:p w14:paraId="1148445D"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D4138F">
        <w:rPr>
          <w:rFonts w:ascii="Consolas" w:eastAsia="Times New Roman" w:hAnsi="Consolas" w:cs="Consolas"/>
          <w:color w:val="D4D4D4"/>
          <w:sz w:val="21"/>
          <w:szCs w:val="21"/>
          <w:lang w:eastAsia="pt-BR"/>
        </w:rPr>
        <w:t>    </w:t>
      </w:r>
      <w:r w:rsidRPr="00D4138F">
        <w:rPr>
          <w:rFonts w:ascii="Consolas" w:eastAsia="Times New Roman" w:hAnsi="Consolas" w:cs="Consolas"/>
          <w:color w:val="6A9955"/>
          <w:sz w:val="21"/>
          <w:szCs w:val="21"/>
          <w:lang w:eastAsia="pt-BR"/>
        </w:rPr>
        <w:t>//</w:t>
      </w:r>
      <w:proofErr w:type="spellStart"/>
      <w:r w:rsidRPr="00D4138F">
        <w:rPr>
          <w:rFonts w:ascii="Consolas" w:eastAsia="Times New Roman" w:hAnsi="Consolas" w:cs="Consolas"/>
          <w:color w:val="6A9955"/>
          <w:sz w:val="21"/>
          <w:szCs w:val="21"/>
          <w:lang w:eastAsia="pt-BR"/>
        </w:rPr>
        <w:t>Random</w:t>
      </w:r>
      <w:proofErr w:type="spellEnd"/>
      <w:r w:rsidRPr="00D4138F">
        <w:rPr>
          <w:rFonts w:ascii="Consolas" w:eastAsia="Times New Roman" w:hAnsi="Consolas" w:cs="Consolas"/>
          <w:color w:val="6A9955"/>
          <w:sz w:val="21"/>
          <w:szCs w:val="21"/>
          <w:lang w:eastAsia="pt-BR"/>
        </w:rPr>
        <w:t> traz 0 ou 1.</w:t>
      </w:r>
    </w:p>
    <w:p w14:paraId="1C736D4B" w14:textId="77777777" w:rsidR="00D4138F" w:rsidRPr="00104587"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104587">
        <w:rPr>
          <w:rFonts w:ascii="Consolas" w:eastAsia="Times New Roman" w:hAnsi="Consolas" w:cs="Consolas"/>
          <w:color w:val="D4D4D4"/>
          <w:sz w:val="21"/>
          <w:szCs w:val="21"/>
          <w:lang w:eastAsia="pt-BR"/>
        </w:rPr>
        <w:t>    </w:t>
      </w:r>
      <w:proofErr w:type="spellStart"/>
      <w:r w:rsidRPr="00104587">
        <w:rPr>
          <w:rFonts w:ascii="Consolas" w:eastAsia="Times New Roman" w:hAnsi="Consolas" w:cs="Consolas"/>
          <w:color w:val="C586C0"/>
          <w:sz w:val="21"/>
          <w:szCs w:val="21"/>
          <w:lang w:eastAsia="pt-BR"/>
        </w:rPr>
        <w:t>return</w:t>
      </w:r>
      <w:proofErr w:type="spellEnd"/>
      <w:r w:rsidRPr="00104587">
        <w:rPr>
          <w:rFonts w:ascii="Consolas" w:eastAsia="Times New Roman" w:hAnsi="Consolas" w:cs="Consolas"/>
          <w:color w:val="D4D4D4"/>
          <w:sz w:val="21"/>
          <w:szCs w:val="21"/>
          <w:lang w:eastAsia="pt-BR"/>
        </w:rPr>
        <w:t> </w:t>
      </w:r>
      <w:proofErr w:type="spellStart"/>
      <w:r w:rsidRPr="00104587">
        <w:rPr>
          <w:rFonts w:ascii="Consolas" w:eastAsia="Times New Roman" w:hAnsi="Consolas" w:cs="Consolas"/>
          <w:color w:val="9CDCFE"/>
          <w:sz w:val="21"/>
          <w:szCs w:val="21"/>
          <w:lang w:eastAsia="pt-BR"/>
        </w:rPr>
        <w:t>Math</w:t>
      </w:r>
      <w:r w:rsidRPr="00104587">
        <w:rPr>
          <w:rFonts w:ascii="Consolas" w:eastAsia="Times New Roman" w:hAnsi="Consolas" w:cs="Consolas"/>
          <w:color w:val="D4D4D4"/>
          <w:sz w:val="21"/>
          <w:szCs w:val="21"/>
          <w:lang w:eastAsia="pt-BR"/>
        </w:rPr>
        <w:t>.</w:t>
      </w:r>
      <w:r w:rsidRPr="00104587">
        <w:rPr>
          <w:rFonts w:ascii="Consolas" w:eastAsia="Times New Roman" w:hAnsi="Consolas" w:cs="Consolas"/>
          <w:color w:val="DCDCAA"/>
          <w:sz w:val="21"/>
          <w:szCs w:val="21"/>
          <w:lang w:eastAsia="pt-BR"/>
        </w:rPr>
        <w:t>floor</w:t>
      </w:r>
      <w:proofErr w:type="spellEnd"/>
      <w:r w:rsidRPr="00104587">
        <w:rPr>
          <w:rFonts w:ascii="Consolas" w:eastAsia="Times New Roman" w:hAnsi="Consolas" w:cs="Consolas"/>
          <w:color w:val="D4D4D4"/>
          <w:sz w:val="21"/>
          <w:szCs w:val="21"/>
          <w:lang w:eastAsia="pt-BR"/>
        </w:rPr>
        <w:t>(</w:t>
      </w:r>
      <w:r w:rsidRPr="00104587">
        <w:rPr>
          <w:rFonts w:ascii="Consolas" w:eastAsia="Times New Roman" w:hAnsi="Consolas" w:cs="Consolas"/>
          <w:color w:val="4FC1FF"/>
          <w:sz w:val="21"/>
          <w:szCs w:val="21"/>
          <w:lang w:eastAsia="pt-BR"/>
        </w:rPr>
        <w:t>valor</w:t>
      </w:r>
      <w:r w:rsidRPr="00104587">
        <w:rPr>
          <w:rFonts w:ascii="Consolas" w:eastAsia="Times New Roman" w:hAnsi="Consolas" w:cs="Consolas"/>
          <w:color w:val="D4D4D4"/>
          <w:sz w:val="21"/>
          <w:szCs w:val="21"/>
          <w:lang w:eastAsia="pt-BR"/>
        </w:rPr>
        <w:t>)</w:t>
      </w:r>
    </w:p>
    <w:p w14:paraId="133490FE" w14:textId="77777777" w:rsidR="00D4138F" w:rsidRPr="00104587"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104587">
        <w:rPr>
          <w:rFonts w:ascii="Consolas" w:eastAsia="Times New Roman" w:hAnsi="Consolas" w:cs="Consolas"/>
          <w:color w:val="D4D4D4"/>
          <w:sz w:val="21"/>
          <w:szCs w:val="21"/>
          <w:lang w:eastAsia="pt-BR"/>
        </w:rPr>
        <w:t>}</w:t>
      </w:r>
    </w:p>
    <w:p w14:paraId="62AB2355" w14:textId="77777777" w:rsidR="00D4138F" w:rsidRPr="00104587" w:rsidRDefault="00D4138F" w:rsidP="00D4138F">
      <w:pPr>
        <w:shd w:val="clear" w:color="auto" w:fill="1E1E1E"/>
        <w:spacing w:after="0" w:line="285" w:lineRule="atLeast"/>
        <w:rPr>
          <w:rFonts w:ascii="Consolas" w:eastAsia="Times New Roman" w:hAnsi="Consolas" w:cs="Consolas"/>
          <w:color w:val="D4D4D4"/>
          <w:sz w:val="21"/>
          <w:szCs w:val="21"/>
          <w:lang w:eastAsia="pt-BR"/>
        </w:rPr>
      </w:pPr>
    </w:p>
    <w:p w14:paraId="5A776385" w14:textId="77777777" w:rsidR="00D4138F" w:rsidRPr="00145F6F" w:rsidRDefault="00D4138F" w:rsidP="00D4138F">
      <w:pPr>
        <w:shd w:val="clear" w:color="auto" w:fill="1E1E1E"/>
        <w:spacing w:after="0" w:line="285" w:lineRule="atLeast"/>
        <w:rPr>
          <w:rFonts w:ascii="Consolas" w:eastAsia="Times New Roman" w:hAnsi="Consolas" w:cs="Consolas"/>
          <w:color w:val="D4D4D4"/>
          <w:sz w:val="21"/>
          <w:szCs w:val="21"/>
          <w:lang w:eastAsia="pt-BR"/>
        </w:rPr>
      </w:pPr>
      <w:proofErr w:type="spellStart"/>
      <w:r w:rsidRPr="00145F6F">
        <w:rPr>
          <w:rFonts w:ascii="Consolas" w:eastAsia="Times New Roman" w:hAnsi="Consolas" w:cs="Consolas"/>
          <w:color w:val="569CD6"/>
          <w:sz w:val="21"/>
          <w:szCs w:val="21"/>
          <w:lang w:eastAsia="pt-BR"/>
        </w:rPr>
        <w:t>let</w:t>
      </w:r>
      <w:proofErr w:type="spellEnd"/>
      <w:r w:rsidRPr="00145F6F">
        <w:rPr>
          <w:rFonts w:ascii="Consolas" w:eastAsia="Times New Roman" w:hAnsi="Consolas" w:cs="Consolas"/>
          <w:color w:val="D4D4D4"/>
          <w:sz w:val="21"/>
          <w:szCs w:val="21"/>
          <w:lang w:eastAsia="pt-BR"/>
        </w:rPr>
        <w:t> </w:t>
      </w:r>
      <w:proofErr w:type="spellStart"/>
      <w:r w:rsidRPr="00145F6F">
        <w:rPr>
          <w:rFonts w:ascii="Consolas" w:eastAsia="Times New Roman" w:hAnsi="Consolas" w:cs="Consolas"/>
          <w:color w:val="9CDCFE"/>
          <w:sz w:val="21"/>
          <w:szCs w:val="21"/>
          <w:lang w:eastAsia="pt-BR"/>
        </w:rPr>
        <w:t>opcao</w:t>
      </w:r>
      <w:proofErr w:type="spellEnd"/>
      <w:r w:rsidRPr="00145F6F">
        <w:rPr>
          <w:rFonts w:ascii="Consolas" w:eastAsia="Times New Roman" w:hAnsi="Consolas" w:cs="Consolas"/>
          <w:color w:val="D4D4D4"/>
          <w:sz w:val="21"/>
          <w:szCs w:val="21"/>
          <w:lang w:eastAsia="pt-BR"/>
        </w:rPr>
        <w:t> = </w:t>
      </w:r>
      <w:r w:rsidRPr="00145F6F">
        <w:rPr>
          <w:rFonts w:ascii="Consolas" w:eastAsia="Times New Roman" w:hAnsi="Consolas" w:cs="Consolas"/>
          <w:color w:val="B5CEA8"/>
          <w:sz w:val="21"/>
          <w:szCs w:val="21"/>
          <w:lang w:eastAsia="pt-BR"/>
        </w:rPr>
        <w:t>0</w:t>
      </w:r>
    </w:p>
    <w:p w14:paraId="3131D7E2" w14:textId="77777777" w:rsidR="00D4138F" w:rsidRPr="00145F6F" w:rsidRDefault="00D4138F" w:rsidP="00D4138F">
      <w:pPr>
        <w:shd w:val="clear" w:color="auto" w:fill="1E1E1E"/>
        <w:spacing w:after="0" w:line="285" w:lineRule="atLeast"/>
        <w:rPr>
          <w:rFonts w:ascii="Consolas" w:eastAsia="Times New Roman" w:hAnsi="Consolas" w:cs="Consolas"/>
          <w:color w:val="D4D4D4"/>
          <w:sz w:val="21"/>
          <w:szCs w:val="21"/>
          <w:lang w:eastAsia="pt-BR"/>
        </w:rPr>
      </w:pPr>
    </w:p>
    <w:p w14:paraId="6033C886"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D4138F">
        <w:rPr>
          <w:rFonts w:ascii="Consolas" w:eastAsia="Times New Roman" w:hAnsi="Consolas" w:cs="Consolas"/>
          <w:color w:val="C586C0"/>
          <w:sz w:val="21"/>
          <w:szCs w:val="21"/>
          <w:lang w:eastAsia="pt-BR"/>
        </w:rPr>
        <w:t>while</w:t>
      </w:r>
      <w:proofErr w:type="spellEnd"/>
      <w:r w:rsidRPr="00D4138F">
        <w:rPr>
          <w:rFonts w:ascii="Consolas" w:eastAsia="Times New Roman" w:hAnsi="Consolas" w:cs="Consolas"/>
          <w:color w:val="D4D4D4"/>
          <w:sz w:val="21"/>
          <w:szCs w:val="21"/>
          <w:lang w:eastAsia="pt-BR"/>
        </w:rPr>
        <w:t>(</w:t>
      </w:r>
      <w:proofErr w:type="spellStart"/>
      <w:proofErr w:type="gramEnd"/>
      <w:r w:rsidRPr="00D4138F">
        <w:rPr>
          <w:rFonts w:ascii="Consolas" w:eastAsia="Times New Roman" w:hAnsi="Consolas" w:cs="Consolas"/>
          <w:color w:val="9CDCFE"/>
          <w:sz w:val="21"/>
          <w:szCs w:val="21"/>
          <w:lang w:eastAsia="pt-BR"/>
        </w:rPr>
        <w:t>opcao</w:t>
      </w:r>
      <w:proofErr w:type="spellEnd"/>
      <w:r w:rsidRPr="00D4138F">
        <w:rPr>
          <w:rFonts w:ascii="Consolas" w:eastAsia="Times New Roman" w:hAnsi="Consolas" w:cs="Consolas"/>
          <w:color w:val="D4D4D4"/>
          <w:sz w:val="21"/>
          <w:szCs w:val="21"/>
          <w:lang w:eastAsia="pt-BR"/>
        </w:rPr>
        <w:t> != -</w:t>
      </w:r>
      <w:r w:rsidRPr="00D4138F">
        <w:rPr>
          <w:rFonts w:ascii="Consolas" w:eastAsia="Times New Roman" w:hAnsi="Consolas" w:cs="Consolas"/>
          <w:color w:val="B5CEA8"/>
          <w:sz w:val="21"/>
          <w:szCs w:val="21"/>
          <w:lang w:eastAsia="pt-BR"/>
        </w:rPr>
        <w:t>1</w:t>
      </w:r>
      <w:r w:rsidRPr="00D4138F">
        <w:rPr>
          <w:rFonts w:ascii="Consolas" w:eastAsia="Times New Roman" w:hAnsi="Consolas" w:cs="Consolas"/>
          <w:color w:val="D4D4D4"/>
          <w:sz w:val="21"/>
          <w:szCs w:val="21"/>
          <w:lang w:eastAsia="pt-BR"/>
        </w:rPr>
        <w:t>)  {</w:t>
      </w:r>
    </w:p>
    <w:p w14:paraId="3DA0AB33"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D4138F">
        <w:rPr>
          <w:rFonts w:ascii="Consolas" w:eastAsia="Times New Roman" w:hAnsi="Consolas" w:cs="Consolas"/>
          <w:color w:val="D4D4D4"/>
          <w:sz w:val="21"/>
          <w:szCs w:val="21"/>
          <w:lang w:eastAsia="pt-BR"/>
        </w:rPr>
        <w:t>    </w:t>
      </w:r>
      <w:proofErr w:type="spellStart"/>
      <w:r w:rsidRPr="00D4138F">
        <w:rPr>
          <w:rFonts w:ascii="Consolas" w:eastAsia="Times New Roman" w:hAnsi="Consolas" w:cs="Consolas"/>
          <w:color w:val="9CDCFE"/>
          <w:sz w:val="21"/>
          <w:szCs w:val="21"/>
          <w:lang w:eastAsia="pt-BR"/>
        </w:rPr>
        <w:t>opcao</w:t>
      </w:r>
      <w:proofErr w:type="spellEnd"/>
      <w:r w:rsidRPr="00D4138F">
        <w:rPr>
          <w:rFonts w:ascii="Consolas" w:eastAsia="Times New Roman" w:hAnsi="Consolas" w:cs="Consolas"/>
          <w:color w:val="D4D4D4"/>
          <w:sz w:val="21"/>
          <w:szCs w:val="21"/>
          <w:lang w:eastAsia="pt-BR"/>
        </w:rPr>
        <w:t> = </w:t>
      </w:r>
      <w:proofErr w:type="spellStart"/>
      <w:proofErr w:type="gramStart"/>
      <w:r w:rsidRPr="00D4138F">
        <w:rPr>
          <w:rFonts w:ascii="Consolas" w:eastAsia="Times New Roman" w:hAnsi="Consolas" w:cs="Consolas"/>
          <w:color w:val="DCDCAA"/>
          <w:sz w:val="21"/>
          <w:szCs w:val="21"/>
          <w:lang w:eastAsia="pt-BR"/>
        </w:rPr>
        <w:t>getInteiroAleatorioEntre</w:t>
      </w:r>
      <w:proofErr w:type="spellEnd"/>
      <w:r w:rsidRPr="00D4138F">
        <w:rPr>
          <w:rFonts w:ascii="Consolas" w:eastAsia="Times New Roman" w:hAnsi="Consolas" w:cs="Consolas"/>
          <w:color w:val="D4D4D4"/>
          <w:sz w:val="21"/>
          <w:szCs w:val="21"/>
          <w:lang w:eastAsia="pt-BR"/>
        </w:rPr>
        <w:t>(</w:t>
      </w:r>
      <w:proofErr w:type="gramEnd"/>
      <w:r w:rsidRPr="00D4138F">
        <w:rPr>
          <w:rFonts w:ascii="Consolas" w:eastAsia="Times New Roman" w:hAnsi="Consolas" w:cs="Consolas"/>
          <w:color w:val="D4D4D4"/>
          <w:sz w:val="21"/>
          <w:szCs w:val="21"/>
          <w:lang w:eastAsia="pt-BR"/>
        </w:rPr>
        <w:t>-</w:t>
      </w:r>
      <w:r w:rsidRPr="00D4138F">
        <w:rPr>
          <w:rFonts w:ascii="Consolas" w:eastAsia="Times New Roman" w:hAnsi="Consolas" w:cs="Consolas"/>
          <w:color w:val="B5CEA8"/>
          <w:sz w:val="21"/>
          <w:szCs w:val="21"/>
          <w:lang w:eastAsia="pt-BR"/>
        </w:rPr>
        <w:t>1</w:t>
      </w:r>
      <w:r w:rsidRPr="00D4138F">
        <w:rPr>
          <w:rFonts w:ascii="Consolas" w:eastAsia="Times New Roman" w:hAnsi="Consolas" w:cs="Consolas"/>
          <w:color w:val="D4D4D4"/>
          <w:sz w:val="21"/>
          <w:szCs w:val="21"/>
          <w:lang w:eastAsia="pt-BR"/>
        </w:rPr>
        <w:t>,</w:t>
      </w:r>
      <w:r w:rsidRPr="00D4138F">
        <w:rPr>
          <w:rFonts w:ascii="Consolas" w:eastAsia="Times New Roman" w:hAnsi="Consolas" w:cs="Consolas"/>
          <w:color w:val="B5CEA8"/>
          <w:sz w:val="21"/>
          <w:szCs w:val="21"/>
          <w:lang w:eastAsia="pt-BR"/>
        </w:rPr>
        <w:t>10</w:t>
      </w:r>
      <w:r w:rsidRPr="00D4138F">
        <w:rPr>
          <w:rFonts w:ascii="Consolas" w:eastAsia="Times New Roman" w:hAnsi="Consolas" w:cs="Consolas"/>
          <w:color w:val="D4D4D4"/>
          <w:sz w:val="21"/>
          <w:szCs w:val="21"/>
          <w:lang w:eastAsia="pt-BR"/>
        </w:rPr>
        <w:t>)</w:t>
      </w:r>
    </w:p>
    <w:p w14:paraId="57D49A4B"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D4138F">
        <w:rPr>
          <w:rFonts w:ascii="Consolas" w:eastAsia="Times New Roman" w:hAnsi="Consolas" w:cs="Consolas"/>
          <w:color w:val="D4D4D4"/>
          <w:sz w:val="21"/>
          <w:szCs w:val="21"/>
          <w:lang w:eastAsia="pt-BR"/>
        </w:rPr>
        <w:t>    </w:t>
      </w:r>
      <w:proofErr w:type="gramStart"/>
      <w:r w:rsidRPr="00D4138F">
        <w:rPr>
          <w:rFonts w:ascii="Consolas" w:eastAsia="Times New Roman" w:hAnsi="Consolas" w:cs="Consolas"/>
          <w:color w:val="9CDCFE"/>
          <w:sz w:val="21"/>
          <w:szCs w:val="21"/>
          <w:lang w:eastAsia="pt-BR"/>
        </w:rPr>
        <w:t>console</w:t>
      </w:r>
      <w:r w:rsidRPr="00D4138F">
        <w:rPr>
          <w:rFonts w:ascii="Consolas" w:eastAsia="Times New Roman" w:hAnsi="Consolas" w:cs="Consolas"/>
          <w:color w:val="D4D4D4"/>
          <w:sz w:val="21"/>
          <w:szCs w:val="21"/>
          <w:lang w:eastAsia="pt-BR"/>
        </w:rPr>
        <w:t>.</w:t>
      </w:r>
      <w:r w:rsidRPr="00D4138F">
        <w:rPr>
          <w:rFonts w:ascii="Consolas" w:eastAsia="Times New Roman" w:hAnsi="Consolas" w:cs="Consolas"/>
          <w:color w:val="DCDCAA"/>
          <w:sz w:val="21"/>
          <w:szCs w:val="21"/>
          <w:lang w:eastAsia="pt-BR"/>
        </w:rPr>
        <w:t>log</w:t>
      </w:r>
      <w:r w:rsidRPr="00D4138F">
        <w:rPr>
          <w:rFonts w:ascii="Consolas" w:eastAsia="Times New Roman" w:hAnsi="Consolas" w:cs="Consolas"/>
          <w:color w:val="D4D4D4"/>
          <w:sz w:val="21"/>
          <w:szCs w:val="21"/>
          <w:lang w:eastAsia="pt-BR"/>
        </w:rPr>
        <w:t>(</w:t>
      </w:r>
      <w:proofErr w:type="gramEnd"/>
      <w:r w:rsidRPr="00D4138F">
        <w:rPr>
          <w:rFonts w:ascii="Consolas" w:eastAsia="Times New Roman" w:hAnsi="Consolas" w:cs="Consolas"/>
          <w:color w:val="CE9178"/>
          <w:sz w:val="21"/>
          <w:szCs w:val="21"/>
          <w:lang w:eastAsia="pt-BR"/>
        </w:rPr>
        <w:t>`Opção escolhida foi </w:t>
      </w:r>
      <w:r w:rsidRPr="00D4138F">
        <w:rPr>
          <w:rFonts w:ascii="Consolas" w:eastAsia="Times New Roman" w:hAnsi="Consolas" w:cs="Consolas"/>
          <w:color w:val="569CD6"/>
          <w:sz w:val="21"/>
          <w:szCs w:val="21"/>
          <w:lang w:eastAsia="pt-BR"/>
        </w:rPr>
        <w:t>${</w:t>
      </w:r>
      <w:proofErr w:type="spellStart"/>
      <w:r w:rsidRPr="00D4138F">
        <w:rPr>
          <w:rFonts w:ascii="Consolas" w:eastAsia="Times New Roman" w:hAnsi="Consolas" w:cs="Consolas"/>
          <w:color w:val="9CDCFE"/>
          <w:sz w:val="21"/>
          <w:szCs w:val="21"/>
          <w:lang w:eastAsia="pt-BR"/>
        </w:rPr>
        <w:t>opcao</w:t>
      </w:r>
      <w:proofErr w:type="spellEnd"/>
      <w:r w:rsidRPr="00D4138F">
        <w:rPr>
          <w:rFonts w:ascii="Consolas" w:eastAsia="Times New Roman" w:hAnsi="Consolas" w:cs="Consolas"/>
          <w:color w:val="569CD6"/>
          <w:sz w:val="21"/>
          <w:szCs w:val="21"/>
          <w:lang w:eastAsia="pt-BR"/>
        </w:rPr>
        <w:t>}</w:t>
      </w:r>
      <w:r w:rsidRPr="00D4138F">
        <w:rPr>
          <w:rFonts w:ascii="Consolas" w:eastAsia="Times New Roman" w:hAnsi="Consolas" w:cs="Consolas"/>
          <w:color w:val="CE9178"/>
          <w:sz w:val="21"/>
          <w:szCs w:val="21"/>
          <w:lang w:eastAsia="pt-BR"/>
        </w:rPr>
        <w:t>`</w:t>
      </w:r>
      <w:r w:rsidRPr="00D4138F">
        <w:rPr>
          <w:rFonts w:ascii="Consolas" w:eastAsia="Times New Roman" w:hAnsi="Consolas" w:cs="Consolas"/>
          <w:color w:val="D4D4D4"/>
          <w:sz w:val="21"/>
          <w:szCs w:val="21"/>
          <w:lang w:eastAsia="pt-BR"/>
        </w:rPr>
        <w:t>)</w:t>
      </w:r>
    </w:p>
    <w:p w14:paraId="12301620" w14:textId="77777777" w:rsidR="00D4138F" w:rsidRPr="00D4138F" w:rsidRDefault="00D4138F" w:rsidP="00D4138F">
      <w:pPr>
        <w:shd w:val="clear" w:color="auto" w:fill="1E1E1E"/>
        <w:spacing w:after="0" w:line="285" w:lineRule="atLeast"/>
        <w:rPr>
          <w:rFonts w:ascii="Consolas" w:eastAsia="Times New Roman" w:hAnsi="Consolas" w:cs="Consolas"/>
          <w:color w:val="D4D4D4"/>
          <w:sz w:val="21"/>
          <w:szCs w:val="21"/>
          <w:lang w:eastAsia="pt-BR"/>
        </w:rPr>
      </w:pPr>
      <w:r w:rsidRPr="00D4138F">
        <w:rPr>
          <w:rFonts w:ascii="Consolas" w:eastAsia="Times New Roman" w:hAnsi="Consolas" w:cs="Consolas"/>
          <w:color w:val="D4D4D4"/>
          <w:sz w:val="21"/>
          <w:szCs w:val="21"/>
          <w:lang w:eastAsia="pt-BR"/>
        </w:rPr>
        <w:t>}</w:t>
      </w:r>
    </w:p>
    <w:p w14:paraId="59CD8C29" w14:textId="77777777" w:rsidR="00D4138F" w:rsidRDefault="00D4138F" w:rsidP="00126FE5"/>
    <w:p w14:paraId="3D86E620" w14:textId="77777777" w:rsidR="0046348B" w:rsidRDefault="0046348B" w:rsidP="00126FE5">
      <w:r>
        <w:t xml:space="preserve">Agora veremos a estrutura Do </w:t>
      </w:r>
      <w:proofErr w:type="spellStart"/>
      <w:r>
        <w:t>While</w:t>
      </w:r>
      <w:proofErr w:type="spellEnd"/>
      <w:r>
        <w:t>, garantindo que pelo menos uma vez a execução do comando:</w:t>
      </w:r>
    </w:p>
    <w:p w14:paraId="7B371C4F"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proofErr w:type="spellStart"/>
      <w:r w:rsidRPr="0046348B">
        <w:rPr>
          <w:rFonts w:ascii="Consolas" w:eastAsia="Times New Roman" w:hAnsi="Consolas" w:cs="Consolas"/>
          <w:color w:val="569CD6"/>
          <w:sz w:val="21"/>
          <w:szCs w:val="21"/>
          <w:lang w:eastAsia="pt-BR"/>
        </w:rPr>
        <w:t>function</w:t>
      </w:r>
      <w:proofErr w:type="spellEnd"/>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DCDCAA"/>
          <w:sz w:val="21"/>
          <w:szCs w:val="21"/>
          <w:lang w:eastAsia="pt-BR"/>
        </w:rPr>
        <w:t>getInteiroAleatorioEntre</w:t>
      </w:r>
      <w:proofErr w:type="spellEnd"/>
      <w:r w:rsidRPr="0046348B">
        <w:rPr>
          <w:rFonts w:ascii="Consolas" w:eastAsia="Times New Roman" w:hAnsi="Consolas" w:cs="Consolas"/>
          <w:color w:val="D4D4D4"/>
          <w:sz w:val="21"/>
          <w:szCs w:val="21"/>
          <w:lang w:eastAsia="pt-BR"/>
        </w:rPr>
        <w:t>(</w:t>
      </w:r>
      <w:proofErr w:type="spellStart"/>
      <w:proofErr w:type="gramStart"/>
      <w:r w:rsidRPr="0046348B">
        <w:rPr>
          <w:rFonts w:ascii="Consolas" w:eastAsia="Times New Roman" w:hAnsi="Consolas" w:cs="Consolas"/>
          <w:color w:val="9CDCFE"/>
          <w:sz w:val="21"/>
          <w:szCs w:val="21"/>
          <w:lang w:eastAsia="pt-BR"/>
        </w:rPr>
        <w:t>min</w:t>
      </w:r>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9CDCFE"/>
          <w:sz w:val="21"/>
          <w:szCs w:val="21"/>
          <w:lang w:eastAsia="pt-BR"/>
        </w:rPr>
        <w:t>max</w:t>
      </w:r>
      <w:proofErr w:type="spellEnd"/>
      <w:proofErr w:type="gramEnd"/>
      <w:r w:rsidRPr="0046348B">
        <w:rPr>
          <w:rFonts w:ascii="Consolas" w:eastAsia="Times New Roman" w:hAnsi="Consolas" w:cs="Consolas"/>
          <w:color w:val="D4D4D4"/>
          <w:sz w:val="21"/>
          <w:szCs w:val="21"/>
          <w:lang w:eastAsia="pt-BR"/>
        </w:rPr>
        <w:t>) {</w:t>
      </w:r>
    </w:p>
    <w:p w14:paraId="0C45F5DE"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569CD6"/>
          <w:sz w:val="21"/>
          <w:szCs w:val="21"/>
          <w:lang w:eastAsia="pt-BR"/>
        </w:rPr>
        <w:t>const</w:t>
      </w:r>
      <w:proofErr w:type="spellEnd"/>
      <w:r w:rsidRPr="0046348B">
        <w:rPr>
          <w:rFonts w:ascii="Consolas" w:eastAsia="Times New Roman" w:hAnsi="Consolas" w:cs="Consolas"/>
          <w:color w:val="D4D4D4"/>
          <w:sz w:val="21"/>
          <w:szCs w:val="21"/>
          <w:lang w:eastAsia="pt-BR"/>
        </w:rPr>
        <w:t> </w:t>
      </w:r>
      <w:r w:rsidRPr="0046348B">
        <w:rPr>
          <w:rFonts w:ascii="Consolas" w:eastAsia="Times New Roman" w:hAnsi="Consolas" w:cs="Consolas"/>
          <w:color w:val="4FC1FF"/>
          <w:sz w:val="21"/>
          <w:szCs w:val="21"/>
          <w:lang w:eastAsia="pt-BR"/>
        </w:rPr>
        <w:t>valor</w:t>
      </w:r>
      <w:r w:rsidRPr="0046348B">
        <w:rPr>
          <w:rFonts w:ascii="Consolas" w:eastAsia="Times New Roman" w:hAnsi="Consolas" w:cs="Consolas"/>
          <w:color w:val="D4D4D4"/>
          <w:sz w:val="21"/>
          <w:szCs w:val="21"/>
          <w:lang w:eastAsia="pt-BR"/>
        </w:rPr>
        <w:t> = </w:t>
      </w:r>
      <w:proofErr w:type="spellStart"/>
      <w:r w:rsidRPr="0046348B">
        <w:rPr>
          <w:rFonts w:ascii="Consolas" w:eastAsia="Times New Roman" w:hAnsi="Consolas" w:cs="Consolas"/>
          <w:color w:val="9CDCFE"/>
          <w:sz w:val="21"/>
          <w:szCs w:val="21"/>
          <w:lang w:eastAsia="pt-BR"/>
        </w:rPr>
        <w:t>Math</w:t>
      </w:r>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DCDCAA"/>
          <w:sz w:val="21"/>
          <w:szCs w:val="21"/>
          <w:lang w:eastAsia="pt-BR"/>
        </w:rPr>
        <w:t>random</w:t>
      </w:r>
      <w:proofErr w:type="spellEnd"/>
      <w:r w:rsidRPr="0046348B">
        <w:rPr>
          <w:rFonts w:ascii="Consolas" w:eastAsia="Times New Roman" w:hAnsi="Consolas" w:cs="Consolas"/>
          <w:color w:val="D4D4D4"/>
          <w:sz w:val="21"/>
          <w:szCs w:val="21"/>
          <w:lang w:eastAsia="pt-BR"/>
        </w:rPr>
        <w:t>() * (</w:t>
      </w:r>
      <w:proofErr w:type="spellStart"/>
      <w:r w:rsidRPr="0046348B">
        <w:rPr>
          <w:rFonts w:ascii="Consolas" w:eastAsia="Times New Roman" w:hAnsi="Consolas" w:cs="Consolas"/>
          <w:color w:val="9CDCFE"/>
          <w:sz w:val="21"/>
          <w:szCs w:val="21"/>
          <w:lang w:eastAsia="pt-BR"/>
        </w:rPr>
        <w:t>max</w:t>
      </w:r>
      <w:proofErr w:type="spellEnd"/>
      <w:r w:rsidRPr="0046348B">
        <w:rPr>
          <w:rFonts w:ascii="Consolas" w:eastAsia="Times New Roman" w:hAnsi="Consolas" w:cs="Consolas"/>
          <w:color w:val="D4D4D4"/>
          <w:sz w:val="21"/>
          <w:szCs w:val="21"/>
          <w:lang w:eastAsia="pt-BR"/>
        </w:rPr>
        <w:t> - </w:t>
      </w:r>
      <w:r w:rsidRPr="0046348B">
        <w:rPr>
          <w:rFonts w:ascii="Consolas" w:eastAsia="Times New Roman" w:hAnsi="Consolas" w:cs="Consolas"/>
          <w:color w:val="9CDCFE"/>
          <w:sz w:val="21"/>
          <w:szCs w:val="21"/>
          <w:lang w:eastAsia="pt-BR"/>
        </w:rPr>
        <w:t>min</w:t>
      </w:r>
      <w:r w:rsidRPr="0046348B">
        <w:rPr>
          <w:rFonts w:ascii="Consolas" w:eastAsia="Times New Roman" w:hAnsi="Consolas" w:cs="Consolas"/>
          <w:color w:val="D4D4D4"/>
          <w:sz w:val="21"/>
          <w:szCs w:val="21"/>
          <w:lang w:eastAsia="pt-BR"/>
        </w:rPr>
        <w:t>) + </w:t>
      </w:r>
      <w:r w:rsidRPr="0046348B">
        <w:rPr>
          <w:rFonts w:ascii="Consolas" w:eastAsia="Times New Roman" w:hAnsi="Consolas" w:cs="Consolas"/>
          <w:color w:val="9CDCFE"/>
          <w:sz w:val="21"/>
          <w:szCs w:val="21"/>
          <w:lang w:eastAsia="pt-BR"/>
        </w:rPr>
        <w:t>min</w:t>
      </w:r>
    </w:p>
    <w:p w14:paraId="72F6002A"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r w:rsidRPr="0046348B">
        <w:rPr>
          <w:rFonts w:ascii="Consolas" w:eastAsia="Times New Roman" w:hAnsi="Consolas" w:cs="Consolas"/>
          <w:color w:val="6A9955"/>
          <w:sz w:val="21"/>
          <w:szCs w:val="21"/>
          <w:lang w:eastAsia="pt-BR"/>
        </w:rPr>
        <w:t>//</w:t>
      </w:r>
      <w:proofErr w:type="spellStart"/>
      <w:r w:rsidRPr="0046348B">
        <w:rPr>
          <w:rFonts w:ascii="Consolas" w:eastAsia="Times New Roman" w:hAnsi="Consolas" w:cs="Consolas"/>
          <w:color w:val="6A9955"/>
          <w:sz w:val="21"/>
          <w:szCs w:val="21"/>
          <w:lang w:eastAsia="pt-BR"/>
        </w:rPr>
        <w:t>Random</w:t>
      </w:r>
      <w:proofErr w:type="spellEnd"/>
      <w:r w:rsidRPr="0046348B">
        <w:rPr>
          <w:rFonts w:ascii="Consolas" w:eastAsia="Times New Roman" w:hAnsi="Consolas" w:cs="Consolas"/>
          <w:color w:val="6A9955"/>
          <w:sz w:val="21"/>
          <w:szCs w:val="21"/>
          <w:lang w:eastAsia="pt-BR"/>
        </w:rPr>
        <w:t> traz 0 ou 1.</w:t>
      </w:r>
    </w:p>
    <w:p w14:paraId="62714623"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C586C0"/>
          <w:sz w:val="21"/>
          <w:szCs w:val="21"/>
          <w:lang w:eastAsia="pt-BR"/>
        </w:rPr>
        <w:t>return</w:t>
      </w:r>
      <w:proofErr w:type="spellEnd"/>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9CDCFE"/>
          <w:sz w:val="21"/>
          <w:szCs w:val="21"/>
          <w:lang w:eastAsia="pt-BR"/>
        </w:rPr>
        <w:t>Math</w:t>
      </w:r>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DCDCAA"/>
          <w:sz w:val="21"/>
          <w:szCs w:val="21"/>
          <w:lang w:eastAsia="pt-BR"/>
        </w:rPr>
        <w:t>floor</w:t>
      </w:r>
      <w:proofErr w:type="spellEnd"/>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4FC1FF"/>
          <w:sz w:val="21"/>
          <w:szCs w:val="21"/>
          <w:lang w:eastAsia="pt-BR"/>
        </w:rPr>
        <w:t>valor</w:t>
      </w:r>
      <w:r w:rsidRPr="0046348B">
        <w:rPr>
          <w:rFonts w:ascii="Consolas" w:eastAsia="Times New Roman" w:hAnsi="Consolas" w:cs="Consolas"/>
          <w:color w:val="D4D4D4"/>
          <w:sz w:val="21"/>
          <w:szCs w:val="21"/>
          <w:lang w:eastAsia="pt-BR"/>
        </w:rPr>
        <w:t>)</w:t>
      </w:r>
    </w:p>
    <w:p w14:paraId="2E9CA8B9"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w:t>
      </w:r>
    </w:p>
    <w:p w14:paraId="4B018C49"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p>
    <w:p w14:paraId="156FA683"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proofErr w:type="spellStart"/>
      <w:r w:rsidRPr="0046348B">
        <w:rPr>
          <w:rFonts w:ascii="Consolas" w:eastAsia="Times New Roman" w:hAnsi="Consolas" w:cs="Consolas"/>
          <w:color w:val="569CD6"/>
          <w:sz w:val="21"/>
          <w:szCs w:val="21"/>
          <w:lang w:eastAsia="pt-BR"/>
        </w:rPr>
        <w:t>let</w:t>
      </w:r>
      <w:proofErr w:type="spellEnd"/>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9CDCFE"/>
          <w:sz w:val="21"/>
          <w:szCs w:val="21"/>
          <w:lang w:eastAsia="pt-BR"/>
        </w:rPr>
        <w:t>opcao</w:t>
      </w:r>
      <w:proofErr w:type="spellEnd"/>
      <w:r w:rsidRPr="0046348B">
        <w:rPr>
          <w:rFonts w:ascii="Consolas" w:eastAsia="Times New Roman" w:hAnsi="Consolas" w:cs="Consolas"/>
          <w:color w:val="D4D4D4"/>
          <w:sz w:val="21"/>
          <w:szCs w:val="21"/>
          <w:lang w:eastAsia="pt-BR"/>
        </w:rPr>
        <w:t> = </w:t>
      </w:r>
      <w:r w:rsidRPr="0046348B">
        <w:rPr>
          <w:rFonts w:ascii="Consolas" w:eastAsia="Times New Roman" w:hAnsi="Consolas" w:cs="Consolas"/>
          <w:color w:val="B5CEA8"/>
          <w:sz w:val="21"/>
          <w:szCs w:val="21"/>
          <w:lang w:eastAsia="pt-BR"/>
        </w:rPr>
        <w:t>0</w:t>
      </w:r>
    </w:p>
    <w:p w14:paraId="7753A8D5"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p>
    <w:p w14:paraId="5F80EAE3"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C586C0"/>
          <w:sz w:val="21"/>
          <w:szCs w:val="21"/>
          <w:lang w:eastAsia="pt-BR"/>
        </w:rPr>
        <w:lastRenderedPageBreak/>
        <w:t>do</w:t>
      </w:r>
      <w:r w:rsidRPr="0046348B">
        <w:rPr>
          <w:rFonts w:ascii="Consolas" w:eastAsia="Times New Roman" w:hAnsi="Consolas" w:cs="Consolas"/>
          <w:color w:val="D4D4D4"/>
          <w:sz w:val="21"/>
          <w:szCs w:val="21"/>
          <w:lang w:eastAsia="pt-BR"/>
        </w:rPr>
        <w:t> {</w:t>
      </w:r>
    </w:p>
    <w:p w14:paraId="6FBFFBE0"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proofErr w:type="spellStart"/>
      <w:r w:rsidRPr="0046348B">
        <w:rPr>
          <w:rFonts w:ascii="Consolas" w:eastAsia="Times New Roman" w:hAnsi="Consolas" w:cs="Consolas"/>
          <w:color w:val="9CDCFE"/>
          <w:sz w:val="21"/>
          <w:szCs w:val="21"/>
          <w:lang w:eastAsia="pt-BR"/>
        </w:rPr>
        <w:t>opcao</w:t>
      </w:r>
      <w:proofErr w:type="spellEnd"/>
      <w:r w:rsidRPr="0046348B">
        <w:rPr>
          <w:rFonts w:ascii="Consolas" w:eastAsia="Times New Roman" w:hAnsi="Consolas" w:cs="Consolas"/>
          <w:color w:val="D4D4D4"/>
          <w:sz w:val="21"/>
          <w:szCs w:val="21"/>
          <w:lang w:eastAsia="pt-BR"/>
        </w:rPr>
        <w:t> = </w:t>
      </w:r>
      <w:proofErr w:type="spellStart"/>
      <w:proofErr w:type="gramStart"/>
      <w:r w:rsidRPr="0046348B">
        <w:rPr>
          <w:rFonts w:ascii="Consolas" w:eastAsia="Times New Roman" w:hAnsi="Consolas" w:cs="Consolas"/>
          <w:color w:val="DCDCAA"/>
          <w:sz w:val="21"/>
          <w:szCs w:val="21"/>
          <w:lang w:eastAsia="pt-BR"/>
        </w:rPr>
        <w:t>getInteiroAleatorioEntre</w:t>
      </w:r>
      <w:proofErr w:type="spellEnd"/>
      <w:r w:rsidRPr="0046348B">
        <w:rPr>
          <w:rFonts w:ascii="Consolas" w:eastAsia="Times New Roman" w:hAnsi="Consolas" w:cs="Consolas"/>
          <w:color w:val="D4D4D4"/>
          <w:sz w:val="21"/>
          <w:szCs w:val="21"/>
          <w:lang w:eastAsia="pt-BR"/>
        </w:rPr>
        <w:t>(</w:t>
      </w:r>
      <w:proofErr w:type="gramEnd"/>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B5CEA8"/>
          <w:sz w:val="21"/>
          <w:szCs w:val="21"/>
          <w:lang w:eastAsia="pt-BR"/>
        </w:rPr>
        <w:t>1</w:t>
      </w:r>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B5CEA8"/>
          <w:sz w:val="21"/>
          <w:szCs w:val="21"/>
          <w:lang w:eastAsia="pt-BR"/>
        </w:rPr>
        <w:t>10</w:t>
      </w:r>
      <w:r w:rsidRPr="0046348B">
        <w:rPr>
          <w:rFonts w:ascii="Consolas" w:eastAsia="Times New Roman" w:hAnsi="Consolas" w:cs="Consolas"/>
          <w:color w:val="D4D4D4"/>
          <w:sz w:val="21"/>
          <w:szCs w:val="21"/>
          <w:lang w:eastAsia="pt-BR"/>
        </w:rPr>
        <w:t>)</w:t>
      </w:r>
    </w:p>
    <w:p w14:paraId="332EB26B"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proofErr w:type="gramStart"/>
      <w:r w:rsidRPr="0046348B">
        <w:rPr>
          <w:rFonts w:ascii="Consolas" w:eastAsia="Times New Roman" w:hAnsi="Consolas" w:cs="Consolas"/>
          <w:color w:val="9CDCFE"/>
          <w:sz w:val="21"/>
          <w:szCs w:val="21"/>
          <w:lang w:eastAsia="pt-BR"/>
        </w:rPr>
        <w:t>console</w:t>
      </w:r>
      <w:r w:rsidRPr="0046348B">
        <w:rPr>
          <w:rFonts w:ascii="Consolas" w:eastAsia="Times New Roman" w:hAnsi="Consolas" w:cs="Consolas"/>
          <w:color w:val="D4D4D4"/>
          <w:sz w:val="21"/>
          <w:szCs w:val="21"/>
          <w:lang w:eastAsia="pt-BR"/>
        </w:rPr>
        <w:t>.</w:t>
      </w:r>
      <w:r w:rsidRPr="0046348B">
        <w:rPr>
          <w:rFonts w:ascii="Consolas" w:eastAsia="Times New Roman" w:hAnsi="Consolas" w:cs="Consolas"/>
          <w:color w:val="DCDCAA"/>
          <w:sz w:val="21"/>
          <w:szCs w:val="21"/>
          <w:lang w:eastAsia="pt-BR"/>
        </w:rPr>
        <w:t>log</w:t>
      </w:r>
      <w:r w:rsidRPr="0046348B">
        <w:rPr>
          <w:rFonts w:ascii="Consolas" w:eastAsia="Times New Roman" w:hAnsi="Consolas" w:cs="Consolas"/>
          <w:color w:val="D4D4D4"/>
          <w:sz w:val="21"/>
          <w:szCs w:val="21"/>
          <w:lang w:eastAsia="pt-BR"/>
        </w:rPr>
        <w:t>(</w:t>
      </w:r>
      <w:proofErr w:type="gramEnd"/>
      <w:r w:rsidRPr="0046348B">
        <w:rPr>
          <w:rFonts w:ascii="Consolas" w:eastAsia="Times New Roman" w:hAnsi="Consolas" w:cs="Consolas"/>
          <w:color w:val="CE9178"/>
          <w:sz w:val="21"/>
          <w:szCs w:val="21"/>
          <w:lang w:eastAsia="pt-BR"/>
        </w:rPr>
        <w:t>`Opção escolhida foi </w:t>
      </w:r>
      <w:r w:rsidRPr="0046348B">
        <w:rPr>
          <w:rFonts w:ascii="Consolas" w:eastAsia="Times New Roman" w:hAnsi="Consolas" w:cs="Consolas"/>
          <w:color w:val="569CD6"/>
          <w:sz w:val="21"/>
          <w:szCs w:val="21"/>
          <w:lang w:eastAsia="pt-BR"/>
        </w:rPr>
        <w:t>${</w:t>
      </w:r>
      <w:proofErr w:type="spellStart"/>
      <w:r w:rsidRPr="0046348B">
        <w:rPr>
          <w:rFonts w:ascii="Consolas" w:eastAsia="Times New Roman" w:hAnsi="Consolas" w:cs="Consolas"/>
          <w:color w:val="9CDCFE"/>
          <w:sz w:val="21"/>
          <w:szCs w:val="21"/>
          <w:lang w:eastAsia="pt-BR"/>
        </w:rPr>
        <w:t>opcao</w:t>
      </w:r>
      <w:proofErr w:type="spellEnd"/>
      <w:r w:rsidRPr="0046348B">
        <w:rPr>
          <w:rFonts w:ascii="Consolas" w:eastAsia="Times New Roman" w:hAnsi="Consolas" w:cs="Consolas"/>
          <w:color w:val="569CD6"/>
          <w:sz w:val="21"/>
          <w:szCs w:val="21"/>
          <w:lang w:eastAsia="pt-BR"/>
        </w:rPr>
        <w:t>}</w:t>
      </w:r>
      <w:r w:rsidRPr="0046348B">
        <w:rPr>
          <w:rFonts w:ascii="Consolas" w:eastAsia="Times New Roman" w:hAnsi="Consolas" w:cs="Consolas"/>
          <w:color w:val="CE9178"/>
          <w:sz w:val="21"/>
          <w:szCs w:val="21"/>
          <w:lang w:eastAsia="pt-BR"/>
        </w:rPr>
        <w:t>`</w:t>
      </w:r>
      <w:r w:rsidRPr="0046348B">
        <w:rPr>
          <w:rFonts w:ascii="Consolas" w:eastAsia="Times New Roman" w:hAnsi="Consolas" w:cs="Consolas"/>
          <w:color w:val="D4D4D4"/>
          <w:sz w:val="21"/>
          <w:szCs w:val="21"/>
          <w:lang w:eastAsia="pt-BR"/>
        </w:rPr>
        <w:t>)</w:t>
      </w:r>
    </w:p>
    <w:p w14:paraId="217F7808" w14:textId="77777777" w:rsidR="0046348B" w:rsidRPr="0046348B" w:rsidRDefault="0046348B" w:rsidP="0046348B">
      <w:pPr>
        <w:shd w:val="clear" w:color="auto" w:fill="1E1E1E"/>
        <w:spacing w:after="0" w:line="285" w:lineRule="atLeast"/>
        <w:rPr>
          <w:rFonts w:ascii="Consolas" w:eastAsia="Times New Roman" w:hAnsi="Consolas" w:cs="Consolas"/>
          <w:color w:val="D4D4D4"/>
          <w:sz w:val="21"/>
          <w:szCs w:val="21"/>
          <w:lang w:eastAsia="pt-BR"/>
        </w:rPr>
      </w:pPr>
      <w:r w:rsidRPr="0046348B">
        <w:rPr>
          <w:rFonts w:ascii="Consolas" w:eastAsia="Times New Roman" w:hAnsi="Consolas" w:cs="Consolas"/>
          <w:color w:val="D4D4D4"/>
          <w:sz w:val="21"/>
          <w:szCs w:val="21"/>
          <w:lang w:eastAsia="pt-BR"/>
        </w:rPr>
        <w:t>} </w:t>
      </w:r>
      <w:proofErr w:type="spellStart"/>
      <w:proofErr w:type="gramStart"/>
      <w:r w:rsidRPr="0046348B">
        <w:rPr>
          <w:rFonts w:ascii="Consolas" w:eastAsia="Times New Roman" w:hAnsi="Consolas" w:cs="Consolas"/>
          <w:color w:val="C586C0"/>
          <w:sz w:val="21"/>
          <w:szCs w:val="21"/>
          <w:lang w:eastAsia="pt-BR"/>
        </w:rPr>
        <w:t>while</w:t>
      </w:r>
      <w:proofErr w:type="spellEnd"/>
      <w:r w:rsidRPr="0046348B">
        <w:rPr>
          <w:rFonts w:ascii="Consolas" w:eastAsia="Times New Roman" w:hAnsi="Consolas" w:cs="Consolas"/>
          <w:color w:val="D4D4D4"/>
          <w:sz w:val="21"/>
          <w:szCs w:val="21"/>
          <w:lang w:eastAsia="pt-BR"/>
        </w:rPr>
        <w:t>(</w:t>
      </w:r>
      <w:proofErr w:type="spellStart"/>
      <w:proofErr w:type="gramEnd"/>
      <w:r w:rsidRPr="0046348B">
        <w:rPr>
          <w:rFonts w:ascii="Consolas" w:eastAsia="Times New Roman" w:hAnsi="Consolas" w:cs="Consolas"/>
          <w:color w:val="9CDCFE"/>
          <w:sz w:val="21"/>
          <w:szCs w:val="21"/>
          <w:lang w:eastAsia="pt-BR"/>
        </w:rPr>
        <w:t>opcao</w:t>
      </w:r>
      <w:proofErr w:type="spellEnd"/>
      <w:r w:rsidRPr="0046348B">
        <w:rPr>
          <w:rFonts w:ascii="Consolas" w:eastAsia="Times New Roman" w:hAnsi="Consolas" w:cs="Consolas"/>
          <w:color w:val="D4D4D4"/>
          <w:sz w:val="21"/>
          <w:szCs w:val="21"/>
          <w:lang w:eastAsia="pt-BR"/>
        </w:rPr>
        <w:t> != -</w:t>
      </w:r>
      <w:r w:rsidRPr="0046348B">
        <w:rPr>
          <w:rFonts w:ascii="Consolas" w:eastAsia="Times New Roman" w:hAnsi="Consolas" w:cs="Consolas"/>
          <w:color w:val="B5CEA8"/>
          <w:sz w:val="21"/>
          <w:szCs w:val="21"/>
          <w:lang w:eastAsia="pt-BR"/>
        </w:rPr>
        <w:t>1</w:t>
      </w:r>
      <w:r w:rsidRPr="0046348B">
        <w:rPr>
          <w:rFonts w:ascii="Consolas" w:eastAsia="Times New Roman" w:hAnsi="Consolas" w:cs="Consolas"/>
          <w:color w:val="D4D4D4"/>
          <w:sz w:val="21"/>
          <w:szCs w:val="21"/>
          <w:lang w:eastAsia="pt-BR"/>
        </w:rPr>
        <w:t>)</w:t>
      </w:r>
    </w:p>
    <w:p w14:paraId="322C977C" w14:textId="77777777" w:rsidR="0046348B" w:rsidRDefault="0046348B" w:rsidP="00126FE5"/>
    <w:p w14:paraId="73BC3BF2" w14:textId="77777777" w:rsidR="0046348B" w:rsidRDefault="00585193" w:rsidP="00126FE5">
      <w:r>
        <w:t>Agora veremos a estrutura For:</w:t>
      </w:r>
    </w:p>
    <w:p w14:paraId="1754B332"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proofErr w:type="spellStart"/>
      <w:r w:rsidRPr="00585193">
        <w:rPr>
          <w:rFonts w:ascii="Consolas" w:eastAsia="Times New Roman" w:hAnsi="Consolas" w:cs="Consolas"/>
          <w:color w:val="569CD6"/>
          <w:sz w:val="21"/>
          <w:szCs w:val="21"/>
          <w:lang w:eastAsia="pt-BR"/>
        </w:rPr>
        <w:t>let</w:t>
      </w:r>
      <w:proofErr w:type="spellEnd"/>
      <w:r w:rsidRPr="00585193">
        <w:rPr>
          <w:rFonts w:ascii="Consolas" w:eastAsia="Times New Roman" w:hAnsi="Consolas" w:cs="Consolas"/>
          <w:color w:val="D4D4D4"/>
          <w:sz w:val="21"/>
          <w:szCs w:val="21"/>
          <w:lang w:eastAsia="pt-BR"/>
        </w:rPr>
        <w:t> </w:t>
      </w:r>
      <w:r w:rsidRPr="00585193">
        <w:rPr>
          <w:rFonts w:ascii="Consolas" w:eastAsia="Times New Roman" w:hAnsi="Consolas" w:cs="Consolas"/>
          <w:color w:val="9CDCFE"/>
          <w:sz w:val="21"/>
          <w:szCs w:val="21"/>
          <w:lang w:eastAsia="pt-BR"/>
        </w:rPr>
        <w:t>contador</w:t>
      </w:r>
      <w:r w:rsidRPr="00585193">
        <w:rPr>
          <w:rFonts w:ascii="Consolas" w:eastAsia="Times New Roman" w:hAnsi="Consolas" w:cs="Consolas"/>
          <w:color w:val="D4D4D4"/>
          <w:sz w:val="21"/>
          <w:szCs w:val="21"/>
          <w:lang w:eastAsia="pt-BR"/>
        </w:rPr>
        <w:t> = </w:t>
      </w:r>
      <w:r w:rsidRPr="00585193">
        <w:rPr>
          <w:rFonts w:ascii="Consolas" w:eastAsia="Times New Roman" w:hAnsi="Consolas" w:cs="Consolas"/>
          <w:color w:val="B5CEA8"/>
          <w:sz w:val="21"/>
          <w:szCs w:val="21"/>
          <w:lang w:eastAsia="pt-BR"/>
        </w:rPr>
        <w:t>1</w:t>
      </w:r>
    </w:p>
    <w:p w14:paraId="276B3771"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585193">
        <w:rPr>
          <w:rFonts w:ascii="Consolas" w:eastAsia="Times New Roman" w:hAnsi="Consolas" w:cs="Consolas"/>
          <w:color w:val="C586C0"/>
          <w:sz w:val="21"/>
          <w:szCs w:val="21"/>
          <w:lang w:eastAsia="pt-BR"/>
        </w:rPr>
        <w:t>while</w:t>
      </w:r>
      <w:proofErr w:type="spellEnd"/>
      <w:r w:rsidRPr="00585193">
        <w:rPr>
          <w:rFonts w:ascii="Consolas" w:eastAsia="Times New Roman" w:hAnsi="Consolas" w:cs="Consolas"/>
          <w:color w:val="D4D4D4"/>
          <w:sz w:val="21"/>
          <w:szCs w:val="21"/>
          <w:lang w:eastAsia="pt-BR"/>
        </w:rPr>
        <w:t>(</w:t>
      </w:r>
      <w:proofErr w:type="gramEnd"/>
      <w:r w:rsidRPr="00585193">
        <w:rPr>
          <w:rFonts w:ascii="Consolas" w:eastAsia="Times New Roman" w:hAnsi="Consolas" w:cs="Consolas"/>
          <w:color w:val="9CDCFE"/>
          <w:sz w:val="21"/>
          <w:szCs w:val="21"/>
          <w:lang w:eastAsia="pt-BR"/>
        </w:rPr>
        <w:t>contador</w:t>
      </w:r>
      <w:r w:rsidRPr="00585193">
        <w:rPr>
          <w:rFonts w:ascii="Consolas" w:eastAsia="Times New Roman" w:hAnsi="Consolas" w:cs="Consolas"/>
          <w:color w:val="D4D4D4"/>
          <w:sz w:val="21"/>
          <w:szCs w:val="21"/>
          <w:lang w:eastAsia="pt-BR"/>
        </w:rPr>
        <w:t> &lt;= </w:t>
      </w:r>
      <w:r w:rsidRPr="00585193">
        <w:rPr>
          <w:rFonts w:ascii="Consolas" w:eastAsia="Times New Roman" w:hAnsi="Consolas" w:cs="Consolas"/>
          <w:color w:val="B5CEA8"/>
          <w:sz w:val="21"/>
          <w:szCs w:val="21"/>
          <w:lang w:eastAsia="pt-BR"/>
        </w:rPr>
        <w:t>10</w:t>
      </w:r>
      <w:r w:rsidRPr="00585193">
        <w:rPr>
          <w:rFonts w:ascii="Consolas" w:eastAsia="Times New Roman" w:hAnsi="Consolas" w:cs="Consolas"/>
          <w:color w:val="D4D4D4"/>
          <w:sz w:val="21"/>
          <w:szCs w:val="21"/>
          <w:lang w:eastAsia="pt-BR"/>
        </w:rPr>
        <w:t>) {</w:t>
      </w:r>
    </w:p>
    <w:p w14:paraId="573ABF51"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D4D4D4"/>
          <w:sz w:val="21"/>
          <w:szCs w:val="21"/>
          <w:lang w:eastAsia="pt-BR"/>
        </w:rPr>
        <w:t>    </w:t>
      </w:r>
      <w:proofErr w:type="gramStart"/>
      <w:r w:rsidRPr="00585193">
        <w:rPr>
          <w:rFonts w:ascii="Consolas" w:eastAsia="Times New Roman" w:hAnsi="Consolas" w:cs="Consolas"/>
          <w:color w:val="9CDCFE"/>
          <w:sz w:val="21"/>
          <w:szCs w:val="21"/>
          <w:lang w:eastAsia="pt-BR"/>
        </w:rPr>
        <w:t>console</w:t>
      </w:r>
      <w:r w:rsidRPr="00585193">
        <w:rPr>
          <w:rFonts w:ascii="Consolas" w:eastAsia="Times New Roman" w:hAnsi="Consolas" w:cs="Consolas"/>
          <w:color w:val="D4D4D4"/>
          <w:sz w:val="21"/>
          <w:szCs w:val="21"/>
          <w:lang w:eastAsia="pt-BR"/>
        </w:rPr>
        <w:t>.</w:t>
      </w:r>
      <w:r w:rsidRPr="00585193">
        <w:rPr>
          <w:rFonts w:ascii="Consolas" w:eastAsia="Times New Roman" w:hAnsi="Consolas" w:cs="Consolas"/>
          <w:color w:val="DCDCAA"/>
          <w:sz w:val="21"/>
          <w:szCs w:val="21"/>
          <w:lang w:eastAsia="pt-BR"/>
        </w:rPr>
        <w:t>log</w:t>
      </w:r>
      <w:r w:rsidRPr="00585193">
        <w:rPr>
          <w:rFonts w:ascii="Consolas" w:eastAsia="Times New Roman" w:hAnsi="Consolas" w:cs="Consolas"/>
          <w:color w:val="D4D4D4"/>
          <w:sz w:val="21"/>
          <w:szCs w:val="21"/>
          <w:lang w:eastAsia="pt-BR"/>
        </w:rPr>
        <w:t>(</w:t>
      </w:r>
      <w:proofErr w:type="gramEnd"/>
      <w:r w:rsidRPr="00585193">
        <w:rPr>
          <w:rFonts w:ascii="Consolas" w:eastAsia="Times New Roman" w:hAnsi="Consolas" w:cs="Consolas"/>
          <w:color w:val="CE9178"/>
          <w:sz w:val="21"/>
          <w:szCs w:val="21"/>
          <w:lang w:eastAsia="pt-BR"/>
        </w:rPr>
        <w:t>`contador = </w:t>
      </w:r>
      <w:r w:rsidRPr="00585193">
        <w:rPr>
          <w:rFonts w:ascii="Consolas" w:eastAsia="Times New Roman" w:hAnsi="Consolas" w:cs="Consolas"/>
          <w:color w:val="569CD6"/>
          <w:sz w:val="21"/>
          <w:szCs w:val="21"/>
          <w:lang w:eastAsia="pt-BR"/>
        </w:rPr>
        <w:t>${</w:t>
      </w:r>
      <w:r w:rsidRPr="00585193">
        <w:rPr>
          <w:rFonts w:ascii="Consolas" w:eastAsia="Times New Roman" w:hAnsi="Consolas" w:cs="Consolas"/>
          <w:color w:val="9CDCFE"/>
          <w:sz w:val="21"/>
          <w:szCs w:val="21"/>
          <w:lang w:eastAsia="pt-BR"/>
        </w:rPr>
        <w:t>contador</w:t>
      </w:r>
      <w:r w:rsidRPr="00585193">
        <w:rPr>
          <w:rFonts w:ascii="Consolas" w:eastAsia="Times New Roman" w:hAnsi="Consolas" w:cs="Consolas"/>
          <w:color w:val="569CD6"/>
          <w:sz w:val="21"/>
          <w:szCs w:val="21"/>
          <w:lang w:eastAsia="pt-BR"/>
        </w:rPr>
        <w:t>}</w:t>
      </w:r>
      <w:r w:rsidRPr="00585193">
        <w:rPr>
          <w:rFonts w:ascii="Consolas" w:eastAsia="Times New Roman" w:hAnsi="Consolas" w:cs="Consolas"/>
          <w:color w:val="CE9178"/>
          <w:sz w:val="21"/>
          <w:szCs w:val="21"/>
          <w:lang w:eastAsia="pt-BR"/>
        </w:rPr>
        <w:t>`</w:t>
      </w:r>
      <w:r w:rsidRPr="00585193">
        <w:rPr>
          <w:rFonts w:ascii="Consolas" w:eastAsia="Times New Roman" w:hAnsi="Consolas" w:cs="Consolas"/>
          <w:color w:val="D4D4D4"/>
          <w:sz w:val="21"/>
          <w:szCs w:val="21"/>
          <w:lang w:eastAsia="pt-BR"/>
        </w:rPr>
        <w:t>)</w:t>
      </w:r>
    </w:p>
    <w:p w14:paraId="03CA7B65"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D4D4D4"/>
          <w:sz w:val="21"/>
          <w:szCs w:val="21"/>
          <w:lang w:eastAsia="pt-BR"/>
        </w:rPr>
        <w:t>    </w:t>
      </w:r>
      <w:r w:rsidRPr="00585193">
        <w:rPr>
          <w:rFonts w:ascii="Consolas" w:eastAsia="Times New Roman" w:hAnsi="Consolas" w:cs="Consolas"/>
          <w:color w:val="9CDCFE"/>
          <w:sz w:val="21"/>
          <w:szCs w:val="21"/>
          <w:lang w:eastAsia="pt-BR"/>
        </w:rPr>
        <w:t>contador</w:t>
      </w:r>
      <w:r w:rsidRPr="00585193">
        <w:rPr>
          <w:rFonts w:ascii="Consolas" w:eastAsia="Times New Roman" w:hAnsi="Consolas" w:cs="Consolas"/>
          <w:color w:val="D4D4D4"/>
          <w:sz w:val="21"/>
          <w:szCs w:val="21"/>
          <w:lang w:eastAsia="pt-BR"/>
        </w:rPr>
        <w:t>++</w:t>
      </w:r>
    </w:p>
    <w:p w14:paraId="09EC7390"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D4D4D4"/>
          <w:sz w:val="21"/>
          <w:szCs w:val="21"/>
          <w:lang w:eastAsia="pt-BR"/>
        </w:rPr>
        <w:t>}</w:t>
      </w:r>
    </w:p>
    <w:p w14:paraId="4F1A12AF"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p>
    <w:p w14:paraId="364BA655"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6A9955"/>
          <w:sz w:val="21"/>
          <w:szCs w:val="21"/>
          <w:lang w:eastAsia="pt-BR"/>
        </w:rPr>
        <w:t>//agora usando o for</w:t>
      </w:r>
    </w:p>
    <w:p w14:paraId="0F38CDCB"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p>
    <w:p w14:paraId="113BA018"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proofErr w:type="gramStart"/>
      <w:r w:rsidRPr="00585193">
        <w:rPr>
          <w:rFonts w:ascii="Consolas" w:eastAsia="Times New Roman" w:hAnsi="Consolas" w:cs="Consolas"/>
          <w:color w:val="C586C0"/>
          <w:sz w:val="21"/>
          <w:szCs w:val="21"/>
          <w:lang w:eastAsia="pt-BR"/>
        </w:rPr>
        <w:t>for</w:t>
      </w:r>
      <w:r w:rsidRPr="00585193">
        <w:rPr>
          <w:rFonts w:ascii="Consolas" w:eastAsia="Times New Roman" w:hAnsi="Consolas" w:cs="Consolas"/>
          <w:color w:val="D4D4D4"/>
          <w:sz w:val="21"/>
          <w:szCs w:val="21"/>
          <w:lang w:eastAsia="pt-BR"/>
        </w:rPr>
        <w:t>(</w:t>
      </w:r>
      <w:proofErr w:type="spellStart"/>
      <w:proofErr w:type="gramEnd"/>
      <w:r w:rsidRPr="00585193">
        <w:rPr>
          <w:rFonts w:ascii="Consolas" w:eastAsia="Times New Roman" w:hAnsi="Consolas" w:cs="Consolas"/>
          <w:color w:val="569CD6"/>
          <w:sz w:val="21"/>
          <w:szCs w:val="21"/>
          <w:lang w:eastAsia="pt-BR"/>
        </w:rPr>
        <w:t>let</w:t>
      </w:r>
      <w:proofErr w:type="spellEnd"/>
      <w:r w:rsidRPr="00585193">
        <w:rPr>
          <w:rFonts w:ascii="Consolas" w:eastAsia="Times New Roman" w:hAnsi="Consolas" w:cs="Consolas"/>
          <w:color w:val="D4D4D4"/>
          <w:sz w:val="21"/>
          <w:szCs w:val="21"/>
          <w:lang w:eastAsia="pt-BR"/>
        </w:rPr>
        <w:t> </w:t>
      </w:r>
      <w:r w:rsidRPr="00585193">
        <w:rPr>
          <w:rFonts w:ascii="Consolas" w:eastAsia="Times New Roman" w:hAnsi="Consolas" w:cs="Consolas"/>
          <w:color w:val="9CDCFE"/>
          <w:sz w:val="21"/>
          <w:szCs w:val="21"/>
          <w:lang w:eastAsia="pt-BR"/>
        </w:rPr>
        <w:t>i</w:t>
      </w:r>
      <w:r w:rsidRPr="00585193">
        <w:rPr>
          <w:rFonts w:ascii="Consolas" w:eastAsia="Times New Roman" w:hAnsi="Consolas" w:cs="Consolas"/>
          <w:color w:val="D4D4D4"/>
          <w:sz w:val="21"/>
          <w:szCs w:val="21"/>
          <w:lang w:eastAsia="pt-BR"/>
        </w:rPr>
        <w:t> = </w:t>
      </w:r>
      <w:r w:rsidRPr="00585193">
        <w:rPr>
          <w:rFonts w:ascii="Consolas" w:eastAsia="Times New Roman" w:hAnsi="Consolas" w:cs="Consolas"/>
          <w:color w:val="B5CEA8"/>
          <w:sz w:val="21"/>
          <w:szCs w:val="21"/>
          <w:lang w:eastAsia="pt-BR"/>
        </w:rPr>
        <w:t>1</w:t>
      </w:r>
      <w:r w:rsidRPr="00585193">
        <w:rPr>
          <w:rFonts w:ascii="Consolas" w:eastAsia="Times New Roman" w:hAnsi="Consolas" w:cs="Consolas"/>
          <w:color w:val="D4D4D4"/>
          <w:sz w:val="21"/>
          <w:szCs w:val="21"/>
          <w:lang w:eastAsia="pt-BR"/>
        </w:rPr>
        <w:t>; </w:t>
      </w:r>
      <w:r w:rsidRPr="00585193">
        <w:rPr>
          <w:rFonts w:ascii="Consolas" w:eastAsia="Times New Roman" w:hAnsi="Consolas" w:cs="Consolas"/>
          <w:color w:val="9CDCFE"/>
          <w:sz w:val="21"/>
          <w:szCs w:val="21"/>
          <w:lang w:eastAsia="pt-BR"/>
        </w:rPr>
        <w:t>i</w:t>
      </w:r>
      <w:r w:rsidRPr="00585193">
        <w:rPr>
          <w:rFonts w:ascii="Consolas" w:eastAsia="Times New Roman" w:hAnsi="Consolas" w:cs="Consolas"/>
          <w:color w:val="D4D4D4"/>
          <w:sz w:val="21"/>
          <w:szCs w:val="21"/>
          <w:lang w:eastAsia="pt-BR"/>
        </w:rPr>
        <w:t>&lt;=</w:t>
      </w:r>
      <w:r w:rsidRPr="00585193">
        <w:rPr>
          <w:rFonts w:ascii="Consolas" w:eastAsia="Times New Roman" w:hAnsi="Consolas" w:cs="Consolas"/>
          <w:color w:val="B5CEA8"/>
          <w:sz w:val="21"/>
          <w:szCs w:val="21"/>
          <w:lang w:eastAsia="pt-BR"/>
        </w:rPr>
        <w:t>10</w:t>
      </w:r>
      <w:r w:rsidRPr="00585193">
        <w:rPr>
          <w:rFonts w:ascii="Consolas" w:eastAsia="Times New Roman" w:hAnsi="Consolas" w:cs="Consolas"/>
          <w:color w:val="D4D4D4"/>
          <w:sz w:val="21"/>
          <w:szCs w:val="21"/>
          <w:lang w:eastAsia="pt-BR"/>
        </w:rPr>
        <w:t>; </w:t>
      </w:r>
      <w:r w:rsidRPr="00585193">
        <w:rPr>
          <w:rFonts w:ascii="Consolas" w:eastAsia="Times New Roman" w:hAnsi="Consolas" w:cs="Consolas"/>
          <w:color w:val="9CDCFE"/>
          <w:sz w:val="21"/>
          <w:szCs w:val="21"/>
          <w:lang w:eastAsia="pt-BR"/>
        </w:rPr>
        <w:t>i</w:t>
      </w:r>
      <w:r w:rsidRPr="00585193">
        <w:rPr>
          <w:rFonts w:ascii="Consolas" w:eastAsia="Times New Roman" w:hAnsi="Consolas" w:cs="Consolas"/>
          <w:color w:val="D4D4D4"/>
          <w:sz w:val="21"/>
          <w:szCs w:val="21"/>
          <w:lang w:eastAsia="pt-BR"/>
        </w:rPr>
        <w:t>++) {</w:t>
      </w:r>
    </w:p>
    <w:p w14:paraId="377966CD"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D4D4D4"/>
          <w:sz w:val="21"/>
          <w:szCs w:val="21"/>
          <w:lang w:eastAsia="pt-BR"/>
        </w:rPr>
        <w:t>    </w:t>
      </w:r>
      <w:proofErr w:type="gramStart"/>
      <w:r w:rsidRPr="00585193">
        <w:rPr>
          <w:rFonts w:ascii="Consolas" w:eastAsia="Times New Roman" w:hAnsi="Consolas" w:cs="Consolas"/>
          <w:color w:val="9CDCFE"/>
          <w:sz w:val="21"/>
          <w:szCs w:val="21"/>
          <w:lang w:eastAsia="pt-BR"/>
        </w:rPr>
        <w:t>console</w:t>
      </w:r>
      <w:r w:rsidRPr="00585193">
        <w:rPr>
          <w:rFonts w:ascii="Consolas" w:eastAsia="Times New Roman" w:hAnsi="Consolas" w:cs="Consolas"/>
          <w:color w:val="D4D4D4"/>
          <w:sz w:val="21"/>
          <w:szCs w:val="21"/>
          <w:lang w:eastAsia="pt-BR"/>
        </w:rPr>
        <w:t>.</w:t>
      </w:r>
      <w:r w:rsidRPr="00585193">
        <w:rPr>
          <w:rFonts w:ascii="Consolas" w:eastAsia="Times New Roman" w:hAnsi="Consolas" w:cs="Consolas"/>
          <w:color w:val="DCDCAA"/>
          <w:sz w:val="21"/>
          <w:szCs w:val="21"/>
          <w:lang w:eastAsia="pt-BR"/>
        </w:rPr>
        <w:t>log</w:t>
      </w:r>
      <w:r w:rsidRPr="00585193">
        <w:rPr>
          <w:rFonts w:ascii="Consolas" w:eastAsia="Times New Roman" w:hAnsi="Consolas" w:cs="Consolas"/>
          <w:color w:val="D4D4D4"/>
          <w:sz w:val="21"/>
          <w:szCs w:val="21"/>
          <w:lang w:eastAsia="pt-BR"/>
        </w:rPr>
        <w:t>(</w:t>
      </w:r>
      <w:proofErr w:type="gramEnd"/>
      <w:r w:rsidRPr="00585193">
        <w:rPr>
          <w:rFonts w:ascii="Consolas" w:eastAsia="Times New Roman" w:hAnsi="Consolas" w:cs="Consolas"/>
          <w:color w:val="CE9178"/>
          <w:sz w:val="21"/>
          <w:szCs w:val="21"/>
          <w:lang w:eastAsia="pt-BR"/>
        </w:rPr>
        <w:t>`contador = </w:t>
      </w:r>
      <w:r w:rsidRPr="00585193">
        <w:rPr>
          <w:rFonts w:ascii="Consolas" w:eastAsia="Times New Roman" w:hAnsi="Consolas" w:cs="Consolas"/>
          <w:color w:val="569CD6"/>
          <w:sz w:val="21"/>
          <w:szCs w:val="21"/>
          <w:lang w:eastAsia="pt-BR"/>
        </w:rPr>
        <w:t>${</w:t>
      </w:r>
      <w:r w:rsidRPr="00585193">
        <w:rPr>
          <w:rFonts w:ascii="Consolas" w:eastAsia="Times New Roman" w:hAnsi="Consolas" w:cs="Consolas"/>
          <w:color w:val="9CDCFE"/>
          <w:sz w:val="21"/>
          <w:szCs w:val="21"/>
          <w:lang w:eastAsia="pt-BR"/>
        </w:rPr>
        <w:t>i</w:t>
      </w:r>
      <w:r w:rsidRPr="00585193">
        <w:rPr>
          <w:rFonts w:ascii="Consolas" w:eastAsia="Times New Roman" w:hAnsi="Consolas" w:cs="Consolas"/>
          <w:color w:val="569CD6"/>
          <w:sz w:val="21"/>
          <w:szCs w:val="21"/>
          <w:lang w:eastAsia="pt-BR"/>
        </w:rPr>
        <w:t>}</w:t>
      </w:r>
      <w:r w:rsidRPr="00585193">
        <w:rPr>
          <w:rFonts w:ascii="Consolas" w:eastAsia="Times New Roman" w:hAnsi="Consolas" w:cs="Consolas"/>
          <w:color w:val="CE9178"/>
          <w:sz w:val="21"/>
          <w:szCs w:val="21"/>
          <w:lang w:eastAsia="pt-BR"/>
        </w:rPr>
        <w:t>`</w:t>
      </w:r>
      <w:r w:rsidRPr="00585193">
        <w:rPr>
          <w:rFonts w:ascii="Consolas" w:eastAsia="Times New Roman" w:hAnsi="Consolas" w:cs="Consolas"/>
          <w:color w:val="D4D4D4"/>
          <w:sz w:val="21"/>
          <w:szCs w:val="21"/>
          <w:lang w:eastAsia="pt-BR"/>
        </w:rPr>
        <w:t>)</w:t>
      </w:r>
    </w:p>
    <w:p w14:paraId="47699526" w14:textId="77777777" w:rsidR="00585193" w:rsidRPr="00585193" w:rsidRDefault="00585193" w:rsidP="00585193">
      <w:pPr>
        <w:shd w:val="clear" w:color="auto" w:fill="1E1E1E"/>
        <w:spacing w:after="0" w:line="285" w:lineRule="atLeast"/>
        <w:rPr>
          <w:rFonts w:ascii="Consolas" w:eastAsia="Times New Roman" w:hAnsi="Consolas" w:cs="Consolas"/>
          <w:color w:val="D4D4D4"/>
          <w:sz w:val="21"/>
          <w:szCs w:val="21"/>
          <w:lang w:eastAsia="pt-BR"/>
        </w:rPr>
      </w:pPr>
      <w:r w:rsidRPr="00585193">
        <w:rPr>
          <w:rFonts w:ascii="Consolas" w:eastAsia="Times New Roman" w:hAnsi="Consolas" w:cs="Consolas"/>
          <w:color w:val="D4D4D4"/>
          <w:sz w:val="21"/>
          <w:szCs w:val="21"/>
          <w:lang w:eastAsia="pt-BR"/>
        </w:rPr>
        <w:t>}</w:t>
      </w:r>
    </w:p>
    <w:p w14:paraId="388BA201" w14:textId="77777777" w:rsidR="00585193" w:rsidRDefault="00585193" w:rsidP="00126FE5"/>
    <w:p w14:paraId="5FD2D9FA" w14:textId="77777777" w:rsidR="00585193" w:rsidRDefault="00E17A98" w:rsidP="00126FE5">
      <w:r>
        <w:t>Agora veremos o FOR/IN, que percorri os atributos dentro de uma estrutura:</w:t>
      </w:r>
    </w:p>
    <w:p w14:paraId="37012EF4"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569CD6"/>
          <w:sz w:val="21"/>
          <w:szCs w:val="21"/>
          <w:lang w:val="en-US" w:eastAsia="pt-BR"/>
        </w:rPr>
        <w:t>const</w:t>
      </w:r>
      <w:r w:rsidRPr="00E17A98">
        <w:rPr>
          <w:rFonts w:ascii="Consolas" w:eastAsia="Times New Roman" w:hAnsi="Consolas" w:cs="Consolas"/>
          <w:color w:val="D4D4D4"/>
          <w:sz w:val="21"/>
          <w:szCs w:val="21"/>
          <w:lang w:val="en-US" w:eastAsia="pt-BR"/>
        </w:rPr>
        <w:t> </w:t>
      </w:r>
      <w:proofErr w:type="spellStart"/>
      <w:r w:rsidRPr="00E17A98">
        <w:rPr>
          <w:rFonts w:ascii="Consolas" w:eastAsia="Times New Roman" w:hAnsi="Consolas" w:cs="Consolas"/>
          <w:color w:val="4FC1FF"/>
          <w:sz w:val="21"/>
          <w:szCs w:val="21"/>
          <w:lang w:val="en-US" w:eastAsia="pt-BR"/>
        </w:rPr>
        <w:t>notas</w:t>
      </w:r>
      <w:proofErr w:type="spellEnd"/>
      <w:r w:rsidRPr="00E17A98">
        <w:rPr>
          <w:rFonts w:ascii="Consolas" w:eastAsia="Times New Roman" w:hAnsi="Consolas" w:cs="Consolas"/>
          <w:color w:val="D4D4D4"/>
          <w:sz w:val="21"/>
          <w:szCs w:val="21"/>
          <w:lang w:val="en-US" w:eastAsia="pt-BR"/>
        </w:rPr>
        <w:t> = [</w:t>
      </w:r>
      <w:r w:rsidRPr="00E17A98">
        <w:rPr>
          <w:rFonts w:ascii="Consolas" w:eastAsia="Times New Roman" w:hAnsi="Consolas" w:cs="Consolas"/>
          <w:color w:val="B5CEA8"/>
          <w:sz w:val="21"/>
          <w:szCs w:val="21"/>
          <w:lang w:val="en-US" w:eastAsia="pt-BR"/>
        </w:rPr>
        <w:t>6.7</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B5CEA8"/>
          <w:sz w:val="21"/>
          <w:szCs w:val="21"/>
          <w:lang w:val="en-US" w:eastAsia="pt-BR"/>
        </w:rPr>
        <w:t>7.4</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B5CEA8"/>
          <w:sz w:val="21"/>
          <w:szCs w:val="21"/>
          <w:lang w:val="en-US" w:eastAsia="pt-BR"/>
        </w:rPr>
        <w:t>9.8</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B5CEA8"/>
          <w:sz w:val="21"/>
          <w:szCs w:val="21"/>
          <w:lang w:val="en-US" w:eastAsia="pt-BR"/>
        </w:rPr>
        <w:t>8.1</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B5CEA8"/>
          <w:sz w:val="21"/>
          <w:szCs w:val="21"/>
          <w:lang w:val="en-US" w:eastAsia="pt-BR"/>
        </w:rPr>
        <w:t>7.7</w:t>
      </w:r>
      <w:r w:rsidRPr="00E17A98">
        <w:rPr>
          <w:rFonts w:ascii="Consolas" w:eastAsia="Times New Roman" w:hAnsi="Consolas" w:cs="Consolas"/>
          <w:color w:val="D4D4D4"/>
          <w:sz w:val="21"/>
          <w:szCs w:val="21"/>
          <w:lang w:val="en-US" w:eastAsia="pt-BR"/>
        </w:rPr>
        <w:t>]</w:t>
      </w:r>
    </w:p>
    <w:p w14:paraId="43730608"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p>
    <w:p w14:paraId="2EBB2E02"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eastAsia="pt-BR"/>
        </w:rPr>
      </w:pPr>
      <w:proofErr w:type="gramStart"/>
      <w:r w:rsidRPr="00E227B4">
        <w:rPr>
          <w:rFonts w:ascii="Consolas" w:eastAsia="Times New Roman" w:hAnsi="Consolas" w:cs="Consolas"/>
          <w:color w:val="C586C0"/>
          <w:sz w:val="21"/>
          <w:szCs w:val="21"/>
          <w:lang w:eastAsia="pt-BR"/>
        </w:rPr>
        <w:t>for</w:t>
      </w:r>
      <w:r w:rsidRPr="00E227B4">
        <w:rPr>
          <w:rFonts w:ascii="Consolas" w:eastAsia="Times New Roman" w:hAnsi="Consolas" w:cs="Consolas"/>
          <w:color w:val="D4D4D4"/>
          <w:sz w:val="21"/>
          <w:szCs w:val="21"/>
          <w:lang w:eastAsia="pt-BR"/>
        </w:rPr>
        <w:t>(</w:t>
      </w:r>
      <w:proofErr w:type="gramEnd"/>
      <w:r w:rsidRPr="00E227B4">
        <w:rPr>
          <w:rFonts w:ascii="Consolas" w:eastAsia="Times New Roman" w:hAnsi="Consolas" w:cs="Consolas"/>
          <w:color w:val="9CDCFE"/>
          <w:sz w:val="21"/>
          <w:szCs w:val="21"/>
          <w:lang w:eastAsia="pt-BR"/>
        </w:rPr>
        <w:t>i</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569CD6"/>
          <w:sz w:val="21"/>
          <w:szCs w:val="21"/>
          <w:lang w:eastAsia="pt-BR"/>
        </w:rPr>
        <w:t>in</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4FC1FF"/>
          <w:sz w:val="21"/>
          <w:szCs w:val="21"/>
          <w:lang w:eastAsia="pt-BR"/>
        </w:rPr>
        <w:t>notas</w:t>
      </w:r>
      <w:r w:rsidRPr="00E227B4">
        <w:rPr>
          <w:rFonts w:ascii="Consolas" w:eastAsia="Times New Roman" w:hAnsi="Consolas" w:cs="Consolas"/>
          <w:color w:val="D4D4D4"/>
          <w:sz w:val="21"/>
          <w:szCs w:val="21"/>
          <w:lang w:eastAsia="pt-BR"/>
        </w:rPr>
        <w:t>) {</w:t>
      </w:r>
    </w:p>
    <w:p w14:paraId="5DE0D90B"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gramStart"/>
      <w:r w:rsidRPr="00E17A98">
        <w:rPr>
          <w:rFonts w:ascii="Consolas" w:eastAsia="Times New Roman" w:hAnsi="Consolas" w:cs="Consolas"/>
          <w:color w:val="9CDCFE"/>
          <w:sz w:val="21"/>
          <w:szCs w:val="21"/>
          <w:lang w:eastAsia="pt-BR"/>
        </w:rPr>
        <w:t>console</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DCDCAA"/>
          <w:sz w:val="21"/>
          <w:szCs w:val="21"/>
          <w:lang w:eastAsia="pt-BR"/>
        </w:rPr>
        <w:t>log</w:t>
      </w:r>
      <w:r w:rsidRPr="00E17A98">
        <w:rPr>
          <w:rFonts w:ascii="Consolas" w:eastAsia="Times New Roman" w:hAnsi="Consolas" w:cs="Consolas"/>
          <w:color w:val="D4D4D4"/>
          <w:sz w:val="21"/>
          <w:szCs w:val="21"/>
          <w:lang w:eastAsia="pt-BR"/>
        </w:rPr>
        <w:t>(</w:t>
      </w:r>
      <w:proofErr w:type="gramEnd"/>
      <w:r w:rsidRPr="00E17A98">
        <w:rPr>
          <w:rFonts w:ascii="Consolas" w:eastAsia="Times New Roman" w:hAnsi="Consolas" w:cs="Consolas"/>
          <w:color w:val="CE9178"/>
          <w:sz w:val="21"/>
          <w:szCs w:val="21"/>
          <w:lang w:eastAsia="pt-BR"/>
        </w:rPr>
        <w:t>`Nota atual = </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4FC1FF"/>
          <w:sz w:val="21"/>
          <w:szCs w:val="21"/>
          <w:lang w:eastAsia="pt-BR"/>
        </w:rPr>
        <w:t>notas</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9CDCFE"/>
          <w:sz w:val="21"/>
          <w:szCs w:val="21"/>
          <w:lang w:eastAsia="pt-BR"/>
        </w:rPr>
        <w:t>i</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CE9178"/>
          <w:sz w:val="21"/>
          <w:szCs w:val="21"/>
          <w:lang w:eastAsia="pt-BR"/>
        </w:rPr>
        <w:t>`</w:t>
      </w:r>
      <w:r w:rsidRPr="00E17A98">
        <w:rPr>
          <w:rFonts w:ascii="Consolas" w:eastAsia="Times New Roman" w:hAnsi="Consolas" w:cs="Consolas"/>
          <w:color w:val="D4D4D4"/>
          <w:sz w:val="21"/>
          <w:szCs w:val="21"/>
          <w:lang w:eastAsia="pt-BR"/>
        </w:rPr>
        <w:t>)</w:t>
      </w:r>
    </w:p>
    <w:p w14:paraId="15F35E6E"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D4D4D4"/>
          <w:sz w:val="21"/>
          <w:szCs w:val="21"/>
          <w:lang w:eastAsia="pt-BR"/>
        </w:rPr>
        <w:t>}</w:t>
      </w:r>
    </w:p>
    <w:p w14:paraId="347A56DD" w14:textId="77777777" w:rsidR="00E17A98" w:rsidRDefault="00E17A98" w:rsidP="00126FE5"/>
    <w:p w14:paraId="546318E7"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proofErr w:type="spellStart"/>
      <w:r w:rsidRPr="00E17A98">
        <w:rPr>
          <w:rFonts w:ascii="Consolas" w:eastAsia="Times New Roman" w:hAnsi="Consolas" w:cs="Consolas"/>
          <w:color w:val="569CD6"/>
          <w:sz w:val="21"/>
          <w:szCs w:val="21"/>
          <w:lang w:eastAsia="pt-BR"/>
        </w:rPr>
        <w:t>const</w:t>
      </w:r>
      <w:proofErr w:type="spellEnd"/>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4FC1FF"/>
          <w:sz w:val="21"/>
          <w:szCs w:val="21"/>
          <w:lang w:eastAsia="pt-BR"/>
        </w:rPr>
        <w:t>pessoa</w:t>
      </w:r>
      <w:r w:rsidRPr="00E17A98">
        <w:rPr>
          <w:rFonts w:ascii="Consolas" w:eastAsia="Times New Roman" w:hAnsi="Consolas" w:cs="Consolas"/>
          <w:color w:val="D4D4D4"/>
          <w:sz w:val="21"/>
          <w:szCs w:val="21"/>
          <w:lang w:eastAsia="pt-BR"/>
        </w:rPr>
        <w:t> = {</w:t>
      </w:r>
    </w:p>
    <w:p w14:paraId="78BF2DBB"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9CDCFE"/>
          <w:sz w:val="21"/>
          <w:szCs w:val="21"/>
          <w:lang w:eastAsia="pt-BR"/>
        </w:rPr>
        <w:t>nome:</w:t>
      </w: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CE9178"/>
          <w:sz w:val="21"/>
          <w:szCs w:val="21"/>
          <w:lang w:eastAsia="pt-BR"/>
        </w:rPr>
        <w:t>'Ana'</w:t>
      </w:r>
      <w:r w:rsidRPr="00E17A98">
        <w:rPr>
          <w:rFonts w:ascii="Consolas" w:eastAsia="Times New Roman" w:hAnsi="Consolas" w:cs="Consolas"/>
          <w:color w:val="D4D4D4"/>
          <w:sz w:val="21"/>
          <w:szCs w:val="21"/>
          <w:lang w:eastAsia="pt-BR"/>
        </w:rPr>
        <w:t>,</w:t>
      </w:r>
    </w:p>
    <w:p w14:paraId="594A5AA4"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9CDCFE"/>
          <w:sz w:val="21"/>
          <w:szCs w:val="21"/>
          <w:lang w:eastAsia="pt-BR"/>
        </w:rPr>
        <w:t>idade:</w:t>
      </w: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CE9178"/>
          <w:sz w:val="21"/>
          <w:szCs w:val="21"/>
          <w:lang w:eastAsia="pt-BR"/>
        </w:rPr>
        <w:t>'55'</w:t>
      </w:r>
    </w:p>
    <w:p w14:paraId="14841B39"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D4D4D4"/>
          <w:sz w:val="21"/>
          <w:szCs w:val="21"/>
          <w:lang w:eastAsia="pt-BR"/>
        </w:rPr>
        <w:t>}</w:t>
      </w:r>
    </w:p>
    <w:p w14:paraId="2B1524C9"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p>
    <w:p w14:paraId="65310D02"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C586C0"/>
          <w:sz w:val="21"/>
          <w:szCs w:val="21"/>
          <w:lang w:eastAsia="pt-BR"/>
        </w:rPr>
        <w:t>for</w:t>
      </w: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9CDCFE"/>
          <w:sz w:val="21"/>
          <w:szCs w:val="21"/>
          <w:lang w:eastAsia="pt-BR"/>
        </w:rPr>
        <w:t>atributo</w:t>
      </w: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569CD6"/>
          <w:sz w:val="21"/>
          <w:szCs w:val="21"/>
          <w:lang w:eastAsia="pt-BR"/>
        </w:rPr>
        <w:t>in</w:t>
      </w: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4FC1FF"/>
          <w:sz w:val="21"/>
          <w:szCs w:val="21"/>
          <w:lang w:eastAsia="pt-BR"/>
        </w:rPr>
        <w:t>pessoa</w:t>
      </w:r>
      <w:r w:rsidRPr="00E17A98">
        <w:rPr>
          <w:rFonts w:ascii="Consolas" w:eastAsia="Times New Roman" w:hAnsi="Consolas" w:cs="Consolas"/>
          <w:color w:val="D4D4D4"/>
          <w:sz w:val="21"/>
          <w:szCs w:val="21"/>
          <w:lang w:eastAsia="pt-BR"/>
        </w:rPr>
        <w:t>) {</w:t>
      </w:r>
    </w:p>
    <w:p w14:paraId="25CCE556"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D4D4D4"/>
          <w:sz w:val="21"/>
          <w:szCs w:val="21"/>
          <w:lang w:eastAsia="pt-BR"/>
        </w:rPr>
        <w:t>    </w:t>
      </w:r>
      <w:r w:rsidRPr="00E17A98">
        <w:rPr>
          <w:rFonts w:ascii="Consolas" w:eastAsia="Times New Roman" w:hAnsi="Consolas" w:cs="Consolas"/>
          <w:color w:val="9CDCFE"/>
          <w:sz w:val="21"/>
          <w:szCs w:val="21"/>
          <w:lang w:eastAsia="pt-BR"/>
        </w:rPr>
        <w:t>console</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DCDCAA"/>
          <w:sz w:val="21"/>
          <w:szCs w:val="21"/>
          <w:lang w:eastAsia="pt-BR"/>
        </w:rPr>
        <w:t>log</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CE9178"/>
          <w:sz w:val="21"/>
          <w:szCs w:val="21"/>
          <w:lang w:eastAsia="pt-BR"/>
        </w:rPr>
        <w:t>`</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9CDCFE"/>
          <w:sz w:val="21"/>
          <w:szCs w:val="21"/>
          <w:lang w:eastAsia="pt-BR"/>
        </w:rPr>
        <w:t>atributo</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CE9178"/>
          <w:sz w:val="21"/>
          <w:szCs w:val="21"/>
          <w:lang w:eastAsia="pt-BR"/>
        </w:rPr>
        <w:t> = </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4FC1FF"/>
          <w:sz w:val="21"/>
          <w:szCs w:val="21"/>
          <w:lang w:eastAsia="pt-BR"/>
        </w:rPr>
        <w:t>pessoa</w:t>
      </w:r>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9CDCFE"/>
          <w:sz w:val="21"/>
          <w:szCs w:val="21"/>
          <w:lang w:eastAsia="pt-BR"/>
        </w:rPr>
        <w:t>atributo</w:t>
      </w:r>
      <w:proofErr w:type="gramStart"/>
      <w:r w:rsidRPr="00E17A98">
        <w:rPr>
          <w:rFonts w:ascii="Consolas" w:eastAsia="Times New Roman" w:hAnsi="Consolas" w:cs="Consolas"/>
          <w:color w:val="D4D4D4"/>
          <w:sz w:val="21"/>
          <w:szCs w:val="21"/>
          <w:lang w:eastAsia="pt-BR"/>
        </w:rPr>
        <w:t>]</w:t>
      </w:r>
      <w:r w:rsidRPr="00E17A98">
        <w:rPr>
          <w:rFonts w:ascii="Consolas" w:eastAsia="Times New Roman" w:hAnsi="Consolas" w:cs="Consolas"/>
          <w:color w:val="569CD6"/>
          <w:sz w:val="21"/>
          <w:szCs w:val="21"/>
          <w:lang w:eastAsia="pt-BR"/>
        </w:rPr>
        <w:t>}</w:t>
      </w:r>
      <w:r w:rsidRPr="00E17A98">
        <w:rPr>
          <w:rFonts w:ascii="Consolas" w:eastAsia="Times New Roman" w:hAnsi="Consolas" w:cs="Consolas"/>
          <w:color w:val="CE9178"/>
          <w:sz w:val="21"/>
          <w:szCs w:val="21"/>
          <w:lang w:eastAsia="pt-BR"/>
        </w:rPr>
        <w:t>`</w:t>
      </w:r>
      <w:proofErr w:type="gramEnd"/>
      <w:r w:rsidRPr="00E17A98">
        <w:rPr>
          <w:rFonts w:ascii="Consolas" w:eastAsia="Times New Roman" w:hAnsi="Consolas" w:cs="Consolas"/>
          <w:color w:val="D4D4D4"/>
          <w:sz w:val="21"/>
          <w:szCs w:val="21"/>
          <w:lang w:eastAsia="pt-BR"/>
        </w:rPr>
        <w:t>)</w:t>
      </w:r>
    </w:p>
    <w:p w14:paraId="4086E564" w14:textId="77777777" w:rsidR="00E17A98" w:rsidRPr="00145F6F"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145F6F">
        <w:rPr>
          <w:rFonts w:ascii="Consolas" w:eastAsia="Times New Roman" w:hAnsi="Consolas" w:cs="Consolas"/>
          <w:color w:val="D4D4D4"/>
          <w:sz w:val="21"/>
          <w:szCs w:val="21"/>
          <w:lang w:val="en-US" w:eastAsia="pt-BR"/>
        </w:rPr>
        <w:t>}</w:t>
      </w:r>
    </w:p>
    <w:p w14:paraId="121AFC4E" w14:textId="77777777" w:rsidR="00E17A98" w:rsidRPr="00145F6F" w:rsidRDefault="00E17A98" w:rsidP="00126FE5">
      <w:pPr>
        <w:rPr>
          <w:lang w:val="en-US"/>
        </w:rPr>
      </w:pPr>
    </w:p>
    <w:p w14:paraId="304E010C" w14:textId="77777777" w:rsidR="00E17A98" w:rsidRPr="00E17A98" w:rsidRDefault="00E17A98" w:rsidP="00126FE5">
      <w:pPr>
        <w:rPr>
          <w:lang w:val="en-US"/>
        </w:rPr>
      </w:pPr>
      <w:proofErr w:type="spellStart"/>
      <w:r w:rsidRPr="00E17A98">
        <w:rPr>
          <w:lang w:val="en-US"/>
        </w:rPr>
        <w:t>Usando</w:t>
      </w:r>
      <w:proofErr w:type="spellEnd"/>
      <w:r w:rsidRPr="00E17A98">
        <w:rPr>
          <w:lang w:val="en-US"/>
        </w:rPr>
        <w:t xml:space="preserve"> break\continue:</w:t>
      </w:r>
    </w:p>
    <w:p w14:paraId="3B8AF27D"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569CD6"/>
          <w:sz w:val="21"/>
          <w:szCs w:val="21"/>
          <w:lang w:val="en-US" w:eastAsia="pt-BR"/>
        </w:rPr>
        <w:t>const</w:t>
      </w:r>
      <w:r w:rsidRPr="00E17A98">
        <w:rPr>
          <w:rFonts w:ascii="Consolas" w:eastAsia="Times New Roman" w:hAnsi="Consolas" w:cs="Consolas"/>
          <w:color w:val="D4D4D4"/>
          <w:sz w:val="21"/>
          <w:szCs w:val="21"/>
          <w:lang w:val="en-US" w:eastAsia="pt-BR"/>
        </w:rPr>
        <w:t> </w:t>
      </w:r>
      <w:proofErr w:type="spellStart"/>
      <w:r w:rsidRPr="00E17A98">
        <w:rPr>
          <w:rFonts w:ascii="Consolas" w:eastAsia="Times New Roman" w:hAnsi="Consolas" w:cs="Consolas"/>
          <w:color w:val="4FC1FF"/>
          <w:sz w:val="21"/>
          <w:szCs w:val="21"/>
          <w:lang w:val="en-US" w:eastAsia="pt-BR"/>
        </w:rPr>
        <w:t>nums</w:t>
      </w:r>
      <w:proofErr w:type="spellEnd"/>
      <w:r w:rsidRPr="00E17A98">
        <w:rPr>
          <w:rFonts w:ascii="Consolas" w:eastAsia="Times New Roman" w:hAnsi="Consolas" w:cs="Consolas"/>
          <w:color w:val="D4D4D4"/>
          <w:sz w:val="21"/>
          <w:szCs w:val="21"/>
          <w:lang w:val="en-US" w:eastAsia="pt-BR"/>
        </w:rPr>
        <w:t> = [</w:t>
      </w:r>
      <w:r w:rsidRPr="00E17A98">
        <w:rPr>
          <w:rFonts w:ascii="Consolas" w:eastAsia="Times New Roman" w:hAnsi="Consolas" w:cs="Consolas"/>
          <w:color w:val="B5CEA8"/>
          <w:sz w:val="21"/>
          <w:szCs w:val="21"/>
          <w:lang w:val="en-US" w:eastAsia="pt-BR"/>
        </w:rPr>
        <w:t>1</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2</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3</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4</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5</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6</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7</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8</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9</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B5CEA8"/>
          <w:sz w:val="21"/>
          <w:szCs w:val="21"/>
          <w:lang w:val="en-US" w:eastAsia="pt-BR"/>
        </w:rPr>
        <w:t>10</w:t>
      </w:r>
      <w:r w:rsidRPr="00E17A98">
        <w:rPr>
          <w:rFonts w:ascii="Consolas" w:eastAsia="Times New Roman" w:hAnsi="Consolas" w:cs="Consolas"/>
          <w:color w:val="D4D4D4"/>
          <w:sz w:val="21"/>
          <w:szCs w:val="21"/>
          <w:lang w:val="en-US" w:eastAsia="pt-BR"/>
        </w:rPr>
        <w:t>]</w:t>
      </w:r>
    </w:p>
    <w:p w14:paraId="5C858A0A"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p>
    <w:p w14:paraId="0A0D794D" w14:textId="77777777" w:rsidR="00E17A98" w:rsidRPr="00145F6F"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145F6F">
        <w:rPr>
          <w:rFonts w:ascii="Consolas" w:eastAsia="Times New Roman" w:hAnsi="Consolas" w:cs="Consolas"/>
          <w:color w:val="C586C0"/>
          <w:sz w:val="21"/>
          <w:szCs w:val="21"/>
          <w:lang w:val="en-US" w:eastAsia="pt-BR"/>
        </w:rPr>
        <w:t>for</w:t>
      </w: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9CDCFE"/>
          <w:sz w:val="21"/>
          <w:szCs w:val="21"/>
          <w:lang w:val="en-US" w:eastAsia="pt-BR"/>
        </w:rPr>
        <w:t>x</w:t>
      </w:r>
      <w:r w:rsidRPr="00145F6F">
        <w:rPr>
          <w:rFonts w:ascii="Consolas" w:eastAsia="Times New Roman" w:hAnsi="Consolas" w:cs="Consolas"/>
          <w:color w:val="D4D4D4"/>
          <w:sz w:val="21"/>
          <w:szCs w:val="21"/>
          <w:lang w:val="en-US" w:eastAsia="pt-BR"/>
        </w:rPr>
        <w:t> </w:t>
      </w:r>
      <w:r w:rsidRPr="00145F6F">
        <w:rPr>
          <w:rFonts w:ascii="Consolas" w:eastAsia="Times New Roman" w:hAnsi="Consolas" w:cs="Consolas"/>
          <w:color w:val="569CD6"/>
          <w:sz w:val="21"/>
          <w:szCs w:val="21"/>
          <w:lang w:val="en-US" w:eastAsia="pt-BR"/>
        </w:rPr>
        <w:t>in</w:t>
      </w:r>
      <w:r w:rsidRPr="00145F6F">
        <w:rPr>
          <w:rFonts w:ascii="Consolas" w:eastAsia="Times New Roman" w:hAnsi="Consolas" w:cs="Consolas"/>
          <w:color w:val="D4D4D4"/>
          <w:sz w:val="21"/>
          <w:szCs w:val="21"/>
          <w:lang w:val="en-US" w:eastAsia="pt-BR"/>
        </w:rPr>
        <w:t> </w:t>
      </w:r>
      <w:proofErr w:type="spellStart"/>
      <w:r w:rsidRPr="00145F6F">
        <w:rPr>
          <w:rFonts w:ascii="Consolas" w:eastAsia="Times New Roman" w:hAnsi="Consolas" w:cs="Consolas"/>
          <w:color w:val="4FC1FF"/>
          <w:sz w:val="21"/>
          <w:szCs w:val="21"/>
          <w:lang w:val="en-US" w:eastAsia="pt-BR"/>
        </w:rPr>
        <w:t>nums</w:t>
      </w:r>
      <w:proofErr w:type="spellEnd"/>
      <w:r w:rsidRPr="00145F6F">
        <w:rPr>
          <w:rFonts w:ascii="Consolas" w:eastAsia="Times New Roman" w:hAnsi="Consolas" w:cs="Consolas"/>
          <w:color w:val="D4D4D4"/>
          <w:sz w:val="21"/>
          <w:szCs w:val="21"/>
          <w:lang w:val="en-US" w:eastAsia="pt-BR"/>
        </w:rPr>
        <w:t>) {</w:t>
      </w:r>
    </w:p>
    <w:p w14:paraId="41F34661"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proofErr w:type="gramStart"/>
      <w:r w:rsidRPr="00E17A98">
        <w:rPr>
          <w:rFonts w:ascii="Consolas" w:eastAsia="Times New Roman" w:hAnsi="Consolas" w:cs="Consolas"/>
          <w:color w:val="C586C0"/>
          <w:sz w:val="21"/>
          <w:szCs w:val="21"/>
          <w:lang w:val="en-US" w:eastAsia="pt-BR"/>
        </w:rPr>
        <w:t>if</w:t>
      </w:r>
      <w:r w:rsidRPr="00E17A98">
        <w:rPr>
          <w:rFonts w:ascii="Consolas" w:eastAsia="Times New Roman" w:hAnsi="Consolas" w:cs="Consolas"/>
          <w:color w:val="D4D4D4"/>
          <w:sz w:val="21"/>
          <w:szCs w:val="21"/>
          <w:lang w:val="en-US" w:eastAsia="pt-BR"/>
        </w:rPr>
        <w:t>(</w:t>
      </w:r>
      <w:proofErr w:type="gramEnd"/>
      <w:r w:rsidRPr="00E17A98">
        <w:rPr>
          <w:rFonts w:ascii="Consolas" w:eastAsia="Times New Roman" w:hAnsi="Consolas" w:cs="Consolas"/>
          <w:color w:val="9CDCFE"/>
          <w:sz w:val="21"/>
          <w:szCs w:val="21"/>
          <w:lang w:val="en-US" w:eastAsia="pt-BR"/>
        </w:rPr>
        <w:t>x</w:t>
      </w:r>
      <w:r w:rsidRPr="00E17A98">
        <w:rPr>
          <w:rFonts w:ascii="Consolas" w:eastAsia="Times New Roman" w:hAnsi="Consolas" w:cs="Consolas"/>
          <w:color w:val="D4D4D4"/>
          <w:sz w:val="21"/>
          <w:szCs w:val="21"/>
          <w:lang w:val="en-US" w:eastAsia="pt-BR"/>
        </w:rPr>
        <w:t> == </w:t>
      </w:r>
      <w:r w:rsidRPr="00E17A98">
        <w:rPr>
          <w:rFonts w:ascii="Consolas" w:eastAsia="Times New Roman" w:hAnsi="Consolas" w:cs="Consolas"/>
          <w:color w:val="B5CEA8"/>
          <w:sz w:val="21"/>
          <w:szCs w:val="21"/>
          <w:lang w:val="en-US" w:eastAsia="pt-BR"/>
        </w:rPr>
        <w:t>5</w:t>
      </w:r>
      <w:r w:rsidRPr="00E17A98">
        <w:rPr>
          <w:rFonts w:ascii="Consolas" w:eastAsia="Times New Roman" w:hAnsi="Consolas" w:cs="Consolas"/>
          <w:color w:val="D4D4D4"/>
          <w:sz w:val="21"/>
          <w:szCs w:val="21"/>
          <w:lang w:val="en-US" w:eastAsia="pt-BR"/>
        </w:rPr>
        <w:t>) {</w:t>
      </w:r>
    </w:p>
    <w:p w14:paraId="2CDFD50D"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C586C0"/>
          <w:sz w:val="21"/>
          <w:szCs w:val="21"/>
          <w:lang w:val="en-US" w:eastAsia="pt-BR"/>
        </w:rPr>
        <w:t>break</w:t>
      </w:r>
    </w:p>
    <w:p w14:paraId="21FD1716"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p>
    <w:p w14:paraId="056B65C9"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proofErr w:type="gramStart"/>
      <w:r w:rsidRPr="00E17A98">
        <w:rPr>
          <w:rFonts w:ascii="Consolas" w:eastAsia="Times New Roman" w:hAnsi="Consolas" w:cs="Consolas"/>
          <w:color w:val="9CDCFE"/>
          <w:sz w:val="21"/>
          <w:szCs w:val="21"/>
          <w:lang w:val="en-US" w:eastAsia="pt-BR"/>
        </w:rPr>
        <w:t>console</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DCDCAA"/>
          <w:sz w:val="21"/>
          <w:szCs w:val="21"/>
          <w:lang w:val="en-US" w:eastAsia="pt-BR"/>
        </w:rPr>
        <w:t>log</w:t>
      </w:r>
      <w:r w:rsidRPr="00E17A98">
        <w:rPr>
          <w:rFonts w:ascii="Consolas" w:eastAsia="Times New Roman" w:hAnsi="Consolas" w:cs="Consolas"/>
          <w:color w:val="D4D4D4"/>
          <w:sz w:val="21"/>
          <w:szCs w:val="21"/>
          <w:lang w:val="en-US" w:eastAsia="pt-BR"/>
        </w:rPr>
        <w:t>(</w:t>
      </w:r>
      <w:proofErr w:type="gramEnd"/>
      <w:r w:rsidRPr="00E17A98">
        <w:rPr>
          <w:rFonts w:ascii="Consolas" w:eastAsia="Times New Roman" w:hAnsi="Consolas" w:cs="Consolas"/>
          <w:color w:val="CE9178"/>
          <w:sz w:val="21"/>
          <w:szCs w:val="21"/>
          <w:lang w:val="en-US" w:eastAsia="pt-BR"/>
        </w:rPr>
        <w:t>`x = </w:t>
      </w:r>
      <w:r w:rsidRPr="00E17A98">
        <w:rPr>
          <w:rFonts w:ascii="Consolas" w:eastAsia="Times New Roman" w:hAnsi="Consolas" w:cs="Consolas"/>
          <w:color w:val="569CD6"/>
          <w:sz w:val="21"/>
          <w:szCs w:val="21"/>
          <w:lang w:val="en-US" w:eastAsia="pt-BR"/>
        </w:rPr>
        <w:t>${</w:t>
      </w:r>
      <w:proofErr w:type="spellStart"/>
      <w:r w:rsidRPr="00E17A98">
        <w:rPr>
          <w:rFonts w:ascii="Consolas" w:eastAsia="Times New Roman" w:hAnsi="Consolas" w:cs="Consolas"/>
          <w:color w:val="4FC1FF"/>
          <w:sz w:val="21"/>
          <w:szCs w:val="21"/>
          <w:lang w:val="en-US" w:eastAsia="pt-BR"/>
        </w:rPr>
        <w:t>nums</w:t>
      </w:r>
      <w:proofErr w:type="spellEnd"/>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9CDCFE"/>
          <w:sz w:val="21"/>
          <w:szCs w:val="21"/>
          <w:lang w:val="en-US" w:eastAsia="pt-BR"/>
        </w:rPr>
        <w:t>x</w:t>
      </w:r>
      <w:r w:rsidRPr="00E17A98">
        <w:rPr>
          <w:rFonts w:ascii="Consolas" w:eastAsia="Times New Roman" w:hAnsi="Consolas" w:cs="Consolas"/>
          <w:color w:val="D4D4D4"/>
          <w:sz w:val="21"/>
          <w:szCs w:val="21"/>
          <w:lang w:val="en-US" w:eastAsia="pt-BR"/>
        </w:rPr>
        <w:t>]</w:t>
      </w:r>
      <w:r w:rsidRPr="00E17A98">
        <w:rPr>
          <w:rFonts w:ascii="Consolas" w:eastAsia="Times New Roman" w:hAnsi="Consolas" w:cs="Consolas"/>
          <w:color w:val="569CD6"/>
          <w:sz w:val="21"/>
          <w:szCs w:val="21"/>
          <w:lang w:val="en-US" w:eastAsia="pt-BR"/>
        </w:rPr>
        <w:t>}</w:t>
      </w:r>
      <w:r w:rsidRPr="00E17A98">
        <w:rPr>
          <w:rFonts w:ascii="Consolas" w:eastAsia="Times New Roman" w:hAnsi="Consolas" w:cs="Consolas"/>
          <w:color w:val="CE9178"/>
          <w:sz w:val="21"/>
          <w:szCs w:val="21"/>
          <w:lang w:val="en-US" w:eastAsia="pt-BR"/>
        </w:rPr>
        <w:t>`</w:t>
      </w:r>
      <w:r w:rsidRPr="00E17A98">
        <w:rPr>
          <w:rFonts w:ascii="Consolas" w:eastAsia="Times New Roman" w:hAnsi="Consolas" w:cs="Consolas"/>
          <w:color w:val="D4D4D4"/>
          <w:sz w:val="21"/>
          <w:szCs w:val="21"/>
          <w:lang w:val="en-US" w:eastAsia="pt-BR"/>
        </w:rPr>
        <w:t>)</w:t>
      </w:r>
    </w:p>
    <w:p w14:paraId="042C8BBE"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w:t>
      </w:r>
    </w:p>
    <w:p w14:paraId="3BF9A295"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p>
    <w:p w14:paraId="72DF0E8F"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C586C0"/>
          <w:sz w:val="21"/>
          <w:szCs w:val="21"/>
          <w:lang w:val="en-US" w:eastAsia="pt-BR"/>
        </w:rPr>
        <w:t>for</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9CDCFE"/>
          <w:sz w:val="21"/>
          <w:szCs w:val="21"/>
          <w:lang w:val="en-US" w:eastAsia="pt-BR"/>
        </w:rPr>
        <w:t>y</w:t>
      </w:r>
      <w:r w:rsidRPr="00E17A98">
        <w:rPr>
          <w:rFonts w:ascii="Consolas" w:eastAsia="Times New Roman" w:hAnsi="Consolas" w:cs="Consolas"/>
          <w:color w:val="D4D4D4"/>
          <w:sz w:val="21"/>
          <w:szCs w:val="21"/>
          <w:lang w:val="en-US" w:eastAsia="pt-BR"/>
        </w:rPr>
        <w:t> </w:t>
      </w:r>
      <w:r w:rsidRPr="00E17A98">
        <w:rPr>
          <w:rFonts w:ascii="Consolas" w:eastAsia="Times New Roman" w:hAnsi="Consolas" w:cs="Consolas"/>
          <w:color w:val="569CD6"/>
          <w:sz w:val="21"/>
          <w:szCs w:val="21"/>
          <w:lang w:val="en-US" w:eastAsia="pt-BR"/>
        </w:rPr>
        <w:t>in</w:t>
      </w:r>
      <w:r w:rsidRPr="00E17A98">
        <w:rPr>
          <w:rFonts w:ascii="Consolas" w:eastAsia="Times New Roman" w:hAnsi="Consolas" w:cs="Consolas"/>
          <w:color w:val="D4D4D4"/>
          <w:sz w:val="21"/>
          <w:szCs w:val="21"/>
          <w:lang w:val="en-US" w:eastAsia="pt-BR"/>
        </w:rPr>
        <w:t> </w:t>
      </w:r>
      <w:proofErr w:type="spellStart"/>
      <w:r w:rsidRPr="00E17A98">
        <w:rPr>
          <w:rFonts w:ascii="Consolas" w:eastAsia="Times New Roman" w:hAnsi="Consolas" w:cs="Consolas"/>
          <w:color w:val="4FC1FF"/>
          <w:sz w:val="21"/>
          <w:szCs w:val="21"/>
          <w:lang w:val="en-US" w:eastAsia="pt-BR"/>
        </w:rPr>
        <w:t>nums</w:t>
      </w:r>
      <w:proofErr w:type="spellEnd"/>
      <w:r w:rsidRPr="00E17A98">
        <w:rPr>
          <w:rFonts w:ascii="Consolas" w:eastAsia="Times New Roman" w:hAnsi="Consolas" w:cs="Consolas"/>
          <w:color w:val="D4D4D4"/>
          <w:sz w:val="21"/>
          <w:szCs w:val="21"/>
          <w:lang w:val="en-US" w:eastAsia="pt-BR"/>
        </w:rPr>
        <w:t>) {</w:t>
      </w:r>
    </w:p>
    <w:p w14:paraId="723E7B62"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proofErr w:type="gramStart"/>
      <w:r w:rsidRPr="00E17A98">
        <w:rPr>
          <w:rFonts w:ascii="Consolas" w:eastAsia="Times New Roman" w:hAnsi="Consolas" w:cs="Consolas"/>
          <w:color w:val="C586C0"/>
          <w:sz w:val="21"/>
          <w:szCs w:val="21"/>
          <w:lang w:val="en-US" w:eastAsia="pt-BR"/>
        </w:rPr>
        <w:t>if</w:t>
      </w:r>
      <w:r w:rsidRPr="00E17A98">
        <w:rPr>
          <w:rFonts w:ascii="Consolas" w:eastAsia="Times New Roman" w:hAnsi="Consolas" w:cs="Consolas"/>
          <w:color w:val="D4D4D4"/>
          <w:sz w:val="21"/>
          <w:szCs w:val="21"/>
          <w:lang w:val="en-US" w:eastAsia="pt-BR"/>
        </w:rPr>
        <w:t>(</w:t>
      </w:r>
      <w:proofErr w:type="gramEnd"/>
      <w:r w:rsidRPr="00E17A98">
        <w:rPr>
          <w:rFonts w:ascii="Consolas" w:eastAsia="Times New Roman" w:hAnsi="Consolas" w:cs="Consolas"/>
          <w:color w:val="9CDCFE"/>
          <w:sz w:val="21"/>
          <w:szCs w:val="21"/>
          <w:lang w:val="en-US" w:eastAsia="pt-BR"/>
        </w:rPr>
        <w:t>y</w:t>
      </w:r>
      <w:r w:rsidRPr="00E17A98">
        <w:rPr>
          <w:rFonts w:ascii="Consolas" w:eastAsia="Times New Roman" w:hAnsi="Consolas" w:cs="Consolas"/>
          <w:color w:val="D4D4D4"/>
          <w:sz w:val="21"/>
          <w:szCs w:val="21"/>
          <w:lang w:val="en-US" w:eastAsia="pt-BR"/>
        </w:rPr>
        <w:t> == </w:t>
      </w:r>
      <w:r w:rsidRPr="00E17A98">
        <w:rPr>
          <w:rFonts w:ascii="Consolas" w:eastAsia="Times New Roman" w:hAnsi="Consolas" w:cs="Consolas"/>
          <w:color w:val="B5CEA8"/>
          <w:sz w:val="21"/>
          <w:szCs w:val="21"/>
          <w:lang w:val="en-US" w:eastAsia="pt-BR"/>
        </w:rPr>
        <w:t>5</w:t>
      </w:r>
      <w:r w:rsidRPr="00E17A98">
        <w:rPr>
          <w:rFonts w:ascii="Consolas" w:eastAsia="Times New Roman" w:hAnsi="Consolas" w:cs="Consolas"/>
          <w:color w:val="D4D4D4"/>
          <w:sz w:val="21"/>
          <w:szCs w:val="21"/>
          <w:lang w:val="en-US" w:eastAsia="pt-BR"/>
        </w:rPr>
        <w:t>) {</w:t>
      </w:r>
    </w:p>
    <w:p w14:paraId="62104D1E"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17A98">
        <w:rPr>
          <w:rFonts w:ascii="Consolas" w:eastAsia="Times New Roman" w:hAnsi="Consolas" w:cs="Consolas"/>
          <w:color w:val="D4D4D4"/>
          <w:sz w:val="21"/>
          <w:szCs w:val="21"/>
          <w:lang w:val="en-US" w:eastAsia="pt-BR"/>
        </w:rPr>
        <w:t>        </w:t>
      </w:r>
      <w:r w:rsidRPr="00E227B4">
        <w:rPr>
          <w:rFonts w:ascii="Consolas" w:eastAsia="Times New Roman" w:hAnsi="Consolas" w:cs="Consolas"/>
          <w:color w:val="C586C0"/>
          <w:sz w:val="21"/>
          <w:szCs w:val="21"/>
          <w:lang w:val="en-US" w:eastAsia="pt-BR"/>
        </w:rPr>
        <w:t>continue</w:t>
      </w:r>
    </w:p>
    <w:p w14:paraId="266B751B"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p>
    <w:p w14:paraId="0378544B"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proofErr w:type="gramStart"/>
      <w:r w:rsidRPr="00E227B4">
        <w:rPr>
          <w:rFonts w:ascii="Consolas" w:eastAsia="Times New Roman" w:hAnsi="Consolas" w:cs="Consolas"/>
          <w:color w:val="9CDCFE"/>
          <w:sz w:val="21"/>
          <w:szCs w:val="21"/>
          <w:lang w:val="en-US" w:eastAsia="pt-BR"/>
        </w:rPr>
        <w:t>console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log</w:t>
      </w:r>
      <w:r w:rsidRPr="00E227B4">
        <w:rPr>
          <w:rFonts w:ascii="Consolas" w:eastAsia="Times New Roman" w:hAnsi="Consolas" w:cs="Consolas"/>
          <w:color w:val="D4D4D4"/>
          <w:sz w:val="21"/>
          <w:szCs w:val="21"/>
          <w:lang w:val="en-US" w:eastAsia="pt-BR"/>
        </w:rPr>
        <w:t>(</w:t>
      </w:r>
      <w:proofErr w:type="gramEnd"/>
      <w:r w:rsidRPr="00E227B4">
        <w:rPr>
          <w:rFonts w:ascii="Consolas" w:eastAsia="Times New Roman" w:hAnsi="Consolas" w:cs="Consolas"/>
          <w:color w:val="CE9178"/>
          <w:sz w:val="21"/>
          <w:szCs w:val="21"/>
          <w:lang w:val="en-US" w:eastAsia="pt-BR"/>
        </w:rPr>
        <w:t>`x = </w:t>
      </w:r>
      <w:r w:rsidRPr="00E227B4">
        <w:rPr>
          <w:rFonts w:ascii="Consolas" w:eastAsia="Times New Roman" w:hAnsi="Consolas" w:cs="Consolas"/>
          <w:color w:val="569CD6"/>
          <w:sz w:val="21"/>
          <w:szCs w:val="21"/>
          <w:lang w:val="en-US" w:eastAsia="pt-BR"/>
        </w:rPr>
        <w:t>${</w:t>
      </w:r>
      <w:proofErr w:type="spellStart"/>
      <w:r w:rsidRPr="00E227B4">
        <w:rPr>
          <w:rFonts w:ascii="Consolas" w:eastAsia="Times New Roman" w:hAnsi="Consolas" w:cs="Consolas"/>
          <w:color w:val="4FC1FF"/>
          <w:sz w:val="21"/>
          <w:szCs w:val="21"/>
          <w:lang w:val="en-US" w:eastAsia="pt-BR"/>
        </w:rPr>
        <w:t>nums</w:t>
      </w:r>
      <w:proofErr w:type="spell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x</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569CD6"/>
          <w:sz w:val="21"/>
          <w:szCs w:val="21"/>
          <w:lang w:val="en-US" w:eastAsia="pt-BR"/>
        </w:rPr>
        <w:t>}</w:t>
      </w:r>
      <w:r w:rsidRPr="00E227B4">
        <w:rPr>
          <w:rFonts w:ascii="Consolas" w:eastAsia="Times New Roman" w:hAnsi="Consolas" w:cs="Consolas"/>
          <w:color w:val="CE9178"/>
          <w:sz w:val="21"/>
          <w:szCs w:val="21"/>
          <w:lang w:val="en-US" w:eastAsia="pt-BR"/>
        </w:rPr>
        <w:t>`</w:t>
      </w:r>
      <w:r w:rsidRPr="00E227B4">
        <w:rPr>
          <w:rFonts w:ascii="Consolas" w:eastAsia="Times New Roman" w:hAnsi="Consolas" w:cs="Consolas"/>
          <w:color w:val="D4D4D4"/>
          <w:sz w:val="21"/>
          <w:szCs w:val="21"/>
          <w:lang w:val="en-US" w:eastAsia="pt-BR"/>
        </w:rPr>
        <w:t>)</w:t>
      </w:r>
    </w:p>
    <w:p w14:paraId="3A467FA9"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w:t>
      </w:r>
    </w:p>
    <w:p w14:paraId="3D9C5BFF" w14:textId="77777777" w:rsidR="00E17A98" w:rsidRPr="00E227B4" w:rsidRDefault="00E17A98" w:rsidP="00E17A98">
      <w:pPr>
        <w:shd w:val="clear" w:color="auto" w:fill="1E1E1E"/>
        <w:spacing w:after="0" w:line="285" w:lineRule="atLeast"/>
        <w:rPr>
          <w:rFonts w:ascii="Consolas" w:eastAsia="Times New Roman" w:hAnsi="Consolas" w:cs="Consolas"/>
          <w:color w:val="D4D4D4"/>
          <w:sz w:val="21"/>
          <w:szCs w:val="21"/>
          <w:lang w:val="en-US" w:eastAsia="pt-BR"/>
        </w:rPr>
      </w:pPr>
    </w:p>
    <w:p w14:paraId="32822B2A"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6A9955"/>
          <w:sz w:val="21"/>
          <w:szCs w:val="21"/>
          <w:lang w:eastAsia="pt-BR"/>
        </w:rPr>
        <w:t>// O break sai do laço, o continue não sai, somente </w:t>
      </w:r>
    </w:p>
    <w:p w14:paraId="46BEC8D1" w14:textId="77777777" w:rsidR="00E17A98" w:rsidRPr="00E17A98" w:rsidRDefault="00E17A98" w:rsidP="00E17A98">
      <w:pPr>
        <w:shd w:val="clear" w:color="auto" w:fill="1E1E1E"/>
        <w:spacing w:after="0" w:line="285" w:lineRule="atLeast"/>
        <w:rPr>
          <w:rFonts w:ascii="Consolas" w:eastAsia="Times New Roman" w:hAnsi="Consolas" w:cs="Consolas"/>
          <w:color w:val="D4D4D4"/>
          <w:sz w:val="21"/>
          <w:szCs w:val="21"/>
          <w:lang w:eastAsia="pt-BR"/>
        </w:rPr>
      </w:pPr>
      <w:r w:rsidRPr="00E17A98">
        <w:rPr>
          <w:rFonts w:ascii="Consolas" w:eastAsia="Times New Roman" w:hAnsi="Consolas" w:cs="Consolas"/>
          <w:color w:val="6A9955"/>
          <w:sz w:val="21"/>
          <w:szCs w:val="21"/>
          <w:lang w:eastAsia="pt-BR"/>
        </w:rPr>
        <w:t>// interrompe a repetição</w:t>
      </w:r>
    </w:p>
    <w:p w14:paraId="202ADC9C" w14:textId="77777777" w:rsidR="00E17A98" w:rsidRDefault="00E17A98" w:rsidP="00126FE5"/>
    <w:p w14:paraId="275E089E" w14:textId="77777777" w:rsidR="008014C2" w:rsidRDefault="008014C2" w:rsidP="00126FE5"/>
    <w:p w14:paraId="5D7D54DC" w14:textId="77777777" w:rsidR="00145F6F" w:rsidRPr="00145F6F" w:rsidRDefault="00145F6F" w:rsidP="00145F6F">
      <w:pPr>
        <w:pStyle w:val="PargrafodaLista"/>
        <w:numPr>
          <w:ilvl w:val="0"/>
          <w:numId w:val="1"/>
        </w:numPr>
      </w:pPr>
      <w:r>
        <w:rPr>
          <w:b/>
          <w:sz w:val="24"/>
        </w:rPr>
        <w:t>Funções mais a fundo no JS:</w:t>
      </w:r>
    </w:p>
    <w:p w14:paraId="2C2D765B" w14:textId="77777777" w:rsidR="00145F6F" w:rsidRDefault="00145F6F" w:rsidP="00145F6F">
      <w:r>
        <w:t xml:space="preserve">Se JS fosse um país, JS é o presidente. Função a gente já associa logo a um algoritmo. Funções recebem parâmetros e retornam um valor. Existe um conceito que chamamos de </w:t>
      </w:r>
      <w:proofErr w:type="spellStart"/>
      <w:r>
        <w:t>First</w:t>
      </w:r>
      <w:proofErr w:type="spellEnd"/>
      <w:r>
        <w:t xml:space="preserve"> </w:t>
      </w:r>
      <w:proofErr w:type="spellStart"/>
      <w:r>
        <w:t>Class</w:t>
      </w:r>
      <w:proofErr w:type="spellEnd"/>
      <w:r>
        <w:t xml:space="preserve"> </w:t>
      </w:r>
      <w:proofErr w:type="spellStart"/>
      <w:r>
        <w:t>Object</w:t>
      </w:r>
      <w:proofErr w:type="spellEnd"/>
      <w:r>
        <w:t xml:space="preserve"> e função em JS é isso, ou seja, função de alta ordem, função é tratado como um dado e com isso conseguimos passar como parâmetro uma função ou retornar um valor como valor. Isso tudo significa que uma função é alta ordem ou de primeira classe, que é quando a função é tratada como dado e com isso abre um leque de possibilidades para a linguagem, tendo uma linguagem de programação muito funcional.</w:t>
      </w:r>
    </w:p>
    <w:p w14:paraId="67225341" w14:textId="77777777" w:rsidR="00145F6F" w:rsidRDefault="00BE2A10" w:rsidP="00145F6F">
      <w:r>
        <w:t>Na função o bloco de comandos é obrigatório, mesmo que seja vazio.</w:t>
      </w:r>
    </w:p>
    <w:p w14:paraId="2AE0C86B"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 Função em JS é </w:t>
      </w:r>
      <w:proofErr w:type="spellStart"/>
      <w:r w:rsidRPr="00BE2A10">
        <w:rPr>
          <w:rFonts w:ascii="Consolas" w:eastAsia="Times New Roman" w:hAnsi="Consolas" w:cs="Consolas"/>
          <w:color w:val="6A9955"/>
          <w:sz w:val="21"/>
          <w:szCs w:val="21"/>
          <w:lang w:eastAsia="pt-BR"/>
        </w:rPr>
        <w:t>First-Class</w:t>
      </w:r>
      <w:proofErr w:type="spellEnd"/>
      <w:r w:rsidRPr="00BE2A10">
        <w:rPr>
          <w:rFonts w:ascii="Consolas" w:eastAsia="Times New Roman" w:hAnsi="Consolas" w:cs="Consolas"/>
          <w:color w:val="6A9955"/>
          <w:sz w:val="21"/>
          <w:szCs w:val="21"/>
          <w:lang w:eastAsia="pt-BR"/>
        </w:rPr>
        <w:t> </w:t>
      </w:r>
      <w:proofErr w:type="spellStart"/>
      <w:r w:rsidRPr="00BE2A10">
        <w:rPr>
          <w:rFonts w:ascii="Consolas" w:eastAsia="Times New Roman" w:hAnsi="Consolas" w:cs="Consolas"/>
          <w:color w:val="6A9955"/>
          <w:sz w:val="21"/>
          <w:szCs w:val="21"/>
          <w:lang w:eastAsia="pt-BR"/>
        </w:rPr>
        <w:t>Object</w:t>
      </w:r>
      <w:proofErr w:type="spellEnd"/>
    </w:p>
    <w:p w14:paraId="0C75889E"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1406BD6A"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//1. Criar uma função de forma literal</w:t>
      </w:r>
    </w:p>
    <w:p w14:paraId="619D3ED5"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68805B7A"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roofErr w:type="spellStart"/>
      <w:r w:rsidRPr="00BE2A10">
        <w:rPr>
          <w:rFonts w:ascii="Consolas" w:eastAsia="Times New Roman" w:hAnsi="Consolas" w:cs="Consolas"/>
          <w:color w:val="569CD6"/>
          <w:sz w:val="21"/>
          <w:szCs w:val="21"/>
          <w:lang w:eastAsia="pt-BR"/>
        </w:rPr>
        <w:t>function</w:t>
      </w:r>
      <w:proofErr w:type="spellEnd"/>
      <w:r w:rsidRPr="00BE2A10">
        <w:rPr>
          <w:rFonts w:ascii="Consolas" w:eastAsia="Times New Roman" w:hAnsi="Consolas" w:cs="Consolas"/>
          <w:color w:val="D4D4D4"/>
          <w:sz w:val="21"/>
          <w:szCs w:val="21"/>
          <w:lang w:eastAsia="pt-BR"/>
        </w:rPr>
        <w:t> </w:t>
      </w:r>
      <w:r w:rsidRPr="00BE2A10">
        <w:rPr>
          <w:rFonts w:ascii="Consolas" w:eastAsia="Times New Roman" w:hAnsi="Consolas" w:cs="Consolas"/>
          <w:color w:val="DCDCAA"/>
          <w:sz w:val="21"/>
          <w:szCs w:val="21"/>
          <w:lang w:eastAsia="pt-BR"/>
        </w:rPr>
        <w:t>fun1</w:t>
      </w:r>
      <w:r w:rsidRPr="00BE2A10">
        <w:rPr>
          <w:rFonts w:ascii="Consolas" w:eastAsia="Times New Roman" w:hAnsi="Consolas" w:cs="Consolas"/>
          <w:color w:val="D4D4D4"/>
          <w:sz w:val="21"/>
          <w:szCs w:val="21"/>
          <w:lang w:eastAsia="pt-BR"/>
        </w:rPr>
        <w:t>() {}</w:t>
      </w:r>
    </w:p>
    <w:p w14:paraId="1F4238F4"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4A8FB61E"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//2. Armazenar uma função em uma variável</w:t>
      </w:r>
    </w:p>
    <w:p w14:paraId="064A6FB3"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70ABCE7C"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roofErr w:type="spellStart"/>
      <w:r w:rsidRPr="00BE2A10">
        <w:rPr>
          <w:rFonts w:ascii="Consolas" w:eastAsia="Times New Roman" w:hAnsi="Consolas" w:cs="Consolas"/>
          <w:color w:val="569CD6"/>
          <w:sz w:val="21"/>
          <w:szCs w:val="21"/>
          <w:lang w:eastAsia="pt-BR"/>
        </w:rPr>
        <w:t>const</w:t>
      </w:r>
      <w:proofErr w:type="spellEnd"/>
      <w:r w:rsidRPr="00BE2A10">
        <w:rPr>
          <w:rFonts w:ascii="Consolas" w:eastAsia="Times New Roman" w:hAnsi="Consolas" w:cs="Consolas"/>
          <w:color w:val="D4D4D4"/>
          <w:sz w:val="21"/>
          <w:szCs w:val="21"/>
          <w:lang w:eastAsia="pt-BR"/>
        </w:rPr>
        <w:t> </w:t>
      </w:r>
      <w:r w:rsidRPr="00BE2A10">
        <w:rPr>
          <w:rFonts w:ascii="Consolas" w:eastAsia="Times New Roman" w:hAnsi="Consolas" w:cs="Consolas"/>
          <w:color w:val="DCDCAA"/>
          <w:sz w:val="21"/>
          <w:szCs w:val="21"/>
          <w:lang w:eastAsia="pt-BR"/>
        </w:rPr>
        <w:t>fun2</w:t>
      </w:r>
      <w:r w:rsidRPr="00BE2A10">
        <w:rPr>
          <w:rFonts w:ascii="Consolas" w:eastAsia="Times New Roman" w:hAnsi="Consolas" w:cs="Consolas"/>
          <w:color w:val="D4D4D4"/>
          <w:sz w:val="21"/>
          <w:szCs w:val="21"/>
          <w:lang w:eastAsia="pt-BR"/>
        </w:rPr>
        <w:t> = </w:t>
      </w:r>
      <w:proofErr w:type="spellStart"/>
      <w:r w:rsidRPr="00BE2A10">
        <w:rPr>
          <w:rFonts w:ascii="Consolas" w:eastAsia="Times New Roman" w:hAnsi="Consolas" w:cs="Consolas"/>
          <w:color w:val="569CD6"/>
          <w:sz w:val="21"/>
          <w:szCs w:val="21"/>
          <w:lang w:eastAsia="pt-BR"/>
        </w:rPr>
        <w:t>function</w:t>
      </w:r>
      <w:proofErr w:type="spellEnd"/>
      <w:r w:rsidRPr="00BE2A10">
        <w:rPr>
          <w:rFonts w:ascii="Consolas" w:eastAsia="Times New Roman" w:hAnsi="Consolas" w:cs="Consolas"/>
          <w:color w:val="D4D4D4"/>
          <w:sz w:val="21"/>
          <w:szCs w:val="21"/>
          <w:lang w:eastAsia="pt-BR"/>
        </w:rPr>
        <w:t> () {}</w:t>
      </w:r>
    </w:p>
    <w:p w14:paraId="0A1D6E8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2626C24F"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//3. Armazenar dentro de um </w:t>
      </w:r>
      <w:proofErr w:type="spellStart"/>
      <w:r w:rsidRPr="00BE2A10">
        <w:rPr>
          <w:rFonts w:ascii="Consolas" w:eastAsia="Times New Roman" w:hAnsi="Consolas" w:cs="Consolas"/>
          <w:color w:val="6A9955"/>
          <w:sz w:val="21"/>
          <w:szCs w:val="21"/>
          <w:lang w:eastAsia="pt-BR"/>
        </w:rPr>
        <w:t>array</w:t>
      </w:r>
      <w:proofErr w:type="spellEnd"/>
    </w:p>
    <w:p w14:paraId="37F9152F"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69AE86A9"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569CD6"/>
          <w:sz w:val="21"/>
          <w:szCs w:val="21"/>
          <w:lang w:val="en-US" w:eastAsia="pt-BR"/>
        </w:rPr>
        <w:t>const</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4FC1FF"/>
          <w:sz w:val="21"/>
          <w:szCs w:val="21"/>
          <w:lang w:val="en-US" w:eastAsia="pt-BR"/>
        </w:rPr>
        <w:t>array</w:t>
      </w:r>
      <w:r w:rsidRPr="00BE2A10">
        <w:rPr>
          <w:rFonts w:ascii="Consolas" w:eastAsia="Times New Roman" w:hAnsi="Consolas" w:cs="Consolas"/>
          <w:color w:val="D4D4D4"/>
          <w:sz w:val="21"/>
          <w:szCs w:val="21"/>
          <w:lang w:val="en-US" w:eastAsia="pt-BR"/>
        </w:rPr>
        <w:t> = [</w:t>
      </w:r>
      <w:r w:rsidRPr="00BE2A10">
        <w:rPr>
          <w:rFonts w:ascii="Consolas" w:eastAsia="Times New Roman" w:hAnsi="Consolas" w:cs="Consolas"/>
          <w:color w:val="569CD6"/>
          <w:sz w:val="21"/>
          <w:szCs w:val="21"/>
          <w:lang w:val="en-US" w:eastAsia="pt-BR"/>
        </w:rPr>
        <w:t>function</w:t>
      </w:r>
      <w:r w:rsidRPr="00BE2A10">
        <w:rPr>
          <w:rFonts w:ascii="Consolas" w:eastAsia="Times New Roman" w:hAnsi="Consolas" w:cs="Consolas"/>
          <w:color w:val="D4D4D4"/>
          <w:sz w:val="21"/>
          <w:szCs w:val="21"/>
          <w:lang w:val="en-US" w:eastAsia="pt-BR"/>
        </w:rPr>
        <w:t>(</w:t>
      </w:r>
      <w:proofErr w:type="spellStart"/>
      <w:proofErr w:type="gramStart"/>
      <w:r w:rsidRPr="00BE2A10">
        <w:rPr>
          <w:rFonts w:ascii="Consolas" w:eastAsia="Times New Roman" w:hAnsi="Consolas" w:cs="Consolas"/>
          <w:color w:val="9CDCFE"/>
          <w:sz w:val="21"/>
          <w:szCs w:val="21"/>
          <w:lang w:val="en-US" w:eastAsia="pt-BR"/>
        </w:rPr>
        <w:t>a</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9CDCFE"/>
          <w:sz w:val="21"/>
          <w:szCs w:val="21"/>
          <w:lang w:val="en-US" w:eastAsia="pt-BR"/>
        </w:rPr>
        <w:t>b</w:t>
      </w:r>
      <w:proofErr w:type="spellEnd"/>
      <w:proofErr w:type="gramEnd"/>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C586C0"/>
          <w:sz w:val="21"/>
          <w:szCs w:val="21"/>
          <w:lang w:val="en-US" w:eastAsia="pt-BR"/>
        </w:rPr>
        <w:t>return</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9CDCFE"/>
          <w:sz w:val="21"/>
          <w:szCs w:val="21"/>
          <w:lang w:val="en-US" w:eastAsia="pt-BR"/>
        </w:rPr>
        <w:t>a</w:t>
      </w:r>
      <w:r w:rsidRPr="00BE2A10">
        <w:rPr>
          <w:rFonts w:ascii="Consolas" w:eastAsia="Times New Roman" w:hAnsi="Consolas" w:cs="Consolas"/>
          <w:color w:val="D4D4D4"/>
          <w:sz w:val="21"/>
          <w:szCs w:val="21"/>
          <w:lang w:val="en-US" w:eastAsia="pt-BR"/>
        </w:rPr>
        <w:t> + </w:t>
      </w:r>
      <w:r w:rsidRPr="00BE2A10">
        <w:rPr>
          <w:rFonts w:ascii="Consolas" w:eastAsia="Times New Roman" w:hAnsi="Consolas" w:cs="Consolas"/>
          <w:color w:val="9CDCFE"/>
          <w:sz w:val="21"/>
          <w:szCs w:val="21"/>
          <w:lang w:val="en-US" w:eastAsia="pt-BR"/>
        </w:rPr>
        <w:t>b</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DCDCAA"/>
          <w:sz w:val="21"/>
          <w:szCs w:val="21"/>
          <w:lang w:val="en-US" w:eastAsia="pt-BR"/>
        </w:rPr>
        <w:t>fun1</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DCDCAA"/>
          <w:sz w:val="21"/>
          <w:szCs w:val="21"/>
          <w:lang w:val="en-US" w:eastAsia="pt-BR"/>
        </w:rPr>
        <w:t>fun2</w:t>
      </w:r>
      <w:r w:rsidRPr="00BE2A10">
        <w:rPr>
          <w:rFonts w:ascii="Consolas" w:eastAsia="Times New Roman" w:hAnsi="Consolas" w:cs="Consolas"/>
          <w:color w:val="D4D4D4"/>
          <w:sz w:val="21"/>
          <w:szCs w:val="21"/>
          <w:lang w:val="en-US" w:eastAsia="pt-BR"/>
        </w:rPr>
        <w:t>]</w:t>
      </w:r>
    </w:p>
    <w:p w14:paraId="6770F262"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9CDCFE"/>
          <w:sz w:val="21"/>
          <w:szCs w:val="21"/>
          <w:lang w:eastAsia="pt-BR"/>
        </w:rPr>
        <w:t>console</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DCDCAA"/>
          <w:sz w:val="21"/>
          <w:szCs w:val="21"/>
          <w:lang w:eastAsia="pt-BR"/>
        </w:rPr>
        <w:t>log</w:t>
      </w:r>
      <w:r w:rsidRPr="00BE2A10">
        <w:rPr>
          <w:rFonts w:ascii="Consolas" w:eastAsia="Times New Roman" w:hAnsi="Consolas" w:cs="Consolas"/>
          <w:color w:val="D4D4D4"/>
          <w:sz w:val="21"/>
          <w:szCs w:val="21"/>
          <w:lang w:eastAsia="pt-BR"/>
        </w:rPr>
        <w:t>(</w:t>
      </w:r>
      <w:proofErr w:type="spellStart"/>
      <w:proofErr w:type="gramStart"/>
      <w:r w:rsidRPr="00BE2A10">
        <w:rPr>
          <w:rFonts w:ascii="Consolas" w:eastAsia="Times New Roman" w:hAnsi="Consolas" w:cs="Consolas"/>
          <w:color w:val="4FC1FF"/>
          <w:sz w:val="21"/>
          <w:szCs w:val="21"/>
          <w:lang w:eastAsia="pt-BR"/>
        </w:rPr>
        <w:t>array</w:t>
      </w:r>
      <w:proofErr w:type="spellEnd"/>
      <w:r w:rsidRPr="00BE2A10">
        <w:rPr>
          <w:rFonts w:ascii="Consolas" w:eastAsia="Times New Roman" w:hAnsi="Consolas" w:cs="Consolas"/>
          <w:color w:val="D4D4D4"/>
          <w:sz w:val="21"/>
          <w:szCs w:val="21"/>
          <w:lang w:eastAsia="pt-BR"/>
        </w:rPr>
        <w:t>[</w:t>
      </w:r>
      <w:proofErr w:type="gramEnd"/>
      <w:r w:rsidRPr="00BE2A10">
        <w:rPr>
          <w:rFonts w:ascii="Consolas" w:eastAsia="Times New Roman" w:hAnsi="Consolas" w:cs="Consolas"/>
          <w:color w:val="B5CEA8"/>
          <w:sz w:val="21"/>
          <w:szCs w:val="21"/>
          <w:lang w:eastAsia="pt-BR"/>
        </w:rPr>
        <w:t>0</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B5CEA8"/>
          <w:sz w:val="21"/>
          <w:szCs w:val="21"/>
          <w:lang w:eastAsia="pt-BR"/>
        </w:rPr>
        <w:t>2</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B5CEA8"/>
          <w:sz w:val="21"/>
          <w:szCs w:val="21"/>
          <w:lang w:eastAsia="pt-BR"/>
        </w:rPr>
        <w:t>3</w:t>
      </w:r>
      <w:r w:rsidRPr="00BE2A10">
        <w:rPr>
          <w:rFonts w:ascii="Consolas" w:eastAsia="Times New Roman" w:hAnsi="Consolas" w:cs="Consolas"/>
          <w:color w:val="D4D4D4"/>
          <w:sz w:val="21"/>
          <w:szCs w:val="21"/>
          <w:lang w:eastAsia="pt-BR"/>
        </w:rPr>
        <w:t>))</w:t>
      </w:r>
    </w:p>
    <w:p w14:paraId="730F9681"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380DCB33"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//4. Colocar </w:t>
      </w:r>
      <w:proofErr w:type="gramStart"/>
      <w:r w:rsidRPr="00BE2A10">
        <w:rPr>
          <w:rFonts w:ascii="Consolas" w:eastAsia="Times New Roman" w:hAnsi="Consolas" w:cs="Consolas"/>
          <w:color w:val="6A9955"/>
          <w:sz w:val="21"/>
          <w:szCs w:val="21"/>
          <w:lang w:eastAsia="pt-BR"/>
        </w:rPr>
        <w:t>um função</w:t>
      </w:r>
      <w:proofErr w:type="gramEnd"/>
      <w:r w:rsidRPr="00BE2A10">
        <w:rPr>
          <w:rFonts w:ascii="Consolas" w:eastAsia="Times New Roman" w:hAnsi="Consolas" w:cs="Consolas"/>
          <w:color w:val="6A9955"/>
          <w:sz w:val="21"/>
          <w:szCs w:val="21"/>
          <w:lang w:eastAsia="pt-BR"/>
        </w:rPr>
        <w:t> dentro de um atributo de um objeto</w:t>
      </w:r>
    </w:p>
    <w:p w14:paraId="04393295"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21562372"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569CD6"/>
          <w:sz w:val="21"/>
          <w:szCs w:val="21"/>
          <w:lang w:val="en-US" w:eastAsia="pt-BR"/>
        </w:rPr>
        <w:t>const</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4FC1FF"/>
          <w:sz w:val="21"/>
          <w:szCs w:val="21"/>
          <w:lang w:val="en-US" w:eastAsia="pt-BR"/>
        </w:rPr>
        <w:t>obj</w:t>
      </w:r>
      <w:r w:rsidRPr="00BE2A10">
        <w:rPr>
          <w:rFonts w:ascii="Consolas" w:eastAsia="Times New Roman" w:hAnsi="Consolas" w:cs="Consolas"/>
          <w:color w:val="D4D4D4"/>
          <w:sz w:val="21"/>
          <w:szCs w:val="21"/>
          <w:lang w:val="en-US" w:eastAsia="pt-BR"/>
        </w:rPr>
        <w:t> = {}</w:t>
      </w:r>
    </w:p>
    <w:p w14:paraId="009A916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BE2A10">
        <w:rPr>
          <w:rFonts w:ascii="Consolas" w:eastAsia="Times New Roman" w:hAnsi="Consolas" w:cs="Consolas"/>
          <w:color w:val="4FC1FF"/>
          <w:sz w:val="21"/>
          <w:szCs w:val="21"/>
          <w:lang w:val="en-US" w:eastAsia="pt-BR"/>
        </w:rPr>
        <w:t>obj</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DCDCAA"/>
          <w:sz w:val="21"/>
          <w:szCs w:val="21"/>
          <w:lang w:val="en-US" w:eastAsia="pt-BR"/>
        </w:rPr>
        <w:t>falar</w:t>
      </w:r>
      <w:proofErr w:type="spellEnd"/>
      <w:proofErr w:type="gramEnd"/>
      <w:r w:rsidRPr="00BE2A10">
        <w:rPr>
          <w:rFonts w:ascii="Consolas" w:eastAsia="Times New Roman" w:hAnsi="Consolas" w:cs="Consolas"/>
          <w:color w:val="D4D4D4"/>
          <w:sz w:val="21"/>
          <w:szCs w:val="21"/>
          <w:lang w:val="en-US" w:eastAsia="pt-BR"/>
        </w:rPr>
        <w:t> = </w:t>
      </w:r>
      <w:r w:rsidRPr="00BE2A10">
        <w:rPr>
          <w:rFonts w:ascii="Consolas" w:eastAsia="Times New Roman" w:hAnsi="Consolas" w:cs="Consolas"/>
          <w:color w:val="569CD6"/>
          <w:sz w:val="21"/>
          <w:szCs w:val="21"/>
          <w:lang w:val="en-US" w:eastAsia="pt-BR"/>
        </w:rPr>
        <w:t>function</w:t>
      </w:r>
      <w:r w:rsidRPr="00BE2A10">
        <w:rPr>
          <w:rFonts w:ascii="Consolas" w:eastAsia="Times New Roman" w:hAnsi="Consolas" w:cs="Consolas"/>
          <w:color w:val="D4D4D4"/>
          <w:sz w:val="21"/>
          <w:szCs w:val="21"/>
          <w:lang w:val="en-US" w:eastAsia="pt-BR"/>
        </w:rPr>
        <w:t> () {</w:t>
      </w:r>
      <w:r w:rsidRPr="00BE2A10">
        <w:rPr>
          <w:rFonts w:ascii="Consolas" w:eastAsia="Times New Roman" w:hAnsi="Consolas" w:cs="Consolas"/>
          <w:color w:val="C586C0"/>
          <w:sz w:val="21"/>
          <w:szCs w:val="21"/>
          <w:lang w:val="en-US" w:eastAsia="pt-BR"/>
        </w:rPr>
        <w:t>return</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CE9178"/>
          <w:sz w:val="21"/>
          <w:szCs w:val="21"/>
          <w:lang w:val="en-US" w:eastAsia="pt-BR"/>
        </w:rPr>
        <w:t>'</w:t>
      </w:r>
      <w:proofErr w:type="spellStart"/>
      <w:r w:rsidRPr="00BE2A10">
        <w:rPr>
          <w:rFonts w:ascii="Consolas" w:eastAsia="Times New Roman" w:hAnsi="Consolas" w:cs="Consolas"/>
          <w:color w:val="CE9178"/>
          <w:sz w:val="21"/>
          <w:szCs w:val="21"/>
          <w:lang w:val="en-US" w:eastAsia="pt-BR"/>
        </w:rPr>
        <w:t>opa</w:t>
      </w:r>
      <w:proofErr w:type="spellEnd"/>
      <w:r w:rsidRPr="00BE2A10">
        <w:rPr>
          <w:rFonts w:ascii="Consolas" w:eastAsia="Times New Roman" w:hAnsi="Consolas" w:cs="Consolas"/>
          <w:color w:val="CE9178"/>
          <w:sz w:val="21"/>
          <w:szCs w:val="21"/>
          <w:lang w:val="en-US" w:eastAsia="pt-BR"/>
        </w:rPr>
        <w:t>'</w:t>
      </w:r>
      <w:r w:rsidRPr="00BE2A10">
        <w:rPr>
          <w:rFonts w:ascii="Consolas" w:eastAsia="Times New Roman" w:hAnsi="Consolas" w:cs="Consolas"/>
          <w:color w:val="D4D4D4"/>
          <w:sz w:val="21"/>
          <w:szCs w:val="21"/>
          <w:lang w:val="en-US" w:eastAsia="pt-BR"/>
        </w:rPr>
        <w:t>}</w:t>
      </w:r>
    </w:p>
    <w:p w14:paraId="44C9C13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9CDCFE"/>
          <w:sz w:val="21"/>
          <w:szCs w:val="21"/>
          <w:lang w:eastAsia="pt-BR"/>
        </w:rPr>
        <w:t>console</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DCDCAA"/>
          <w:sz w:val="21"/>
          <w:szCs w:val="21"/>
          <w:lang w:eastAsia="pt-BR"/>
        </w:rPr>
        <w:t>log</w:t>
      </w:r>
      <w:r w:rsidRPr="00BE2A10">
        <w:rPr>
          <w:rFonts w:ascii="Consolas" w:eastAsia="Times New Roman" w:hAnsi="Consolas" w:cs="Consolas"/>
          <w:color w:val="D4D4D4"/>
          <w:sz w:val="21"/>
          <w:szCs w:val="21"/>
          <w:lang w:eastAsia="pt-BR"/>
        </w:rPr>
        <w:t>(</w:t>
      </w:r>
      <w:proofErr w:type="spellStart"/>
      <w:proofErr w:type="gramStart"/>
      <w:r w:rsidRPr="00BE2A10">
        <w:rPr>
          <w:rFonts w:ascii="Consolas" w:eastAsia="Times New Roman" w:hAnsi="Consolas" w:cs="Consolas"/>
          <w:color w:val="4FC1FF"/>
          <w:sz w:val="21"/>
          <w:szCs w:val="21"/>
          <w:lang w:eastAsia="pt-BR"/>
        </w:rPr>
        <w:t>obj</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DCDCAA"/>
          <w:sz w:val="21"/>
          <w:szCs w:val="21"/>
          <w:lang w:eastAsia="pt-BR"/>
        </w:rPr>
        <w:t>falar</w:t>
      </w:r>
      <w:proofErr w:type="spellEnd"/>
      <w:proofErr w:type="gramEnd"/>
      <w:r w:rsidRPr="00BE2A10">
        <w:rPr>
          <w:rFonts w:ascii="Consolas" w:eastAsia="Times New Roman" w:hAnsi="Consolas" w:cs="Consolas"/>
          <w:color w:val="D4D4D4"/>
          <w:sz w:val="21"/>
          <w:szCs w:val="21"/>
          <w:lang w:eastAsia="pt-BR"/>
        </w:rPr>
        <w:t>())</w:t>
      </w:r>
    </w:p>
    <w:p w14:paraId="0B07154F"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29C935F7"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//5. Como passar uma função como parâmetro de outra função</w:t>
      </w:r>
    </w:p>
    <w:p w14:paraId="27281C66"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48D63C76"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569CD6"/>
          <w:sz w:val="21"/>
          <w:szCs w:val="21"/>
          <w:lang w:val="en-US" w:eastAsia="pt-BR"/>
        </w:rPr>
        <w:lastRenderedPageBreak/>
        <w:t>function</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DCDCAA"/>
          <w:sz w:val="21"/>
          <w:szCs w:val="21"/>
          <w:lang w:val="en-US" w:eastAsia="pt-BR"/>
        </w:rPr>
        <w:t>run</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9CDCFE"/>
          <w:sz w:val="21"/>
          <w:szCs w:val="21"/>
          <w:lang w:val="en-US" w:eastAsia="pt-BR"/>
        </w:rPr>
        <w:t>fun</w:t>
      </w:r>
      <w:r w:rsidRPr="00BE2A10">
        <w:rPr>
          <w:rFonts w:ascii="Consolas" w:eastAsia="Times New Roman" w:hAnsi="Consolas" w:cs="Consolas"/>
          <w:color w:val="D4D4D4"/>
          <w:sz w:val="21"/>
          <w:szCs w:val="21"/>
          <w:lang w:val="en-US" w:eastAsia="pt-BR"/>
        </w:rPr>
        <w:t>) {</w:t>
      </w:r>
    </w:p>
    <w:p w14:paraId="5DDA58A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D4D4D4"/>
          <w:sz w:val="21"/>
          <w:szCs w:val="21"/>
          <w:lang w:val="en-US" w:eastAsia="pt-BR"/>
        </w:rPr>
        <w:t>    </w:t>
      </w:r>
      <w:proofErr w:type="gramStart"/>
      <w:r w:rsidRPr="00BE2A10">
        <w:rPr>
          <w:rFonts w:ascii="Consolas" w:eastAsia="Times New Roman" w:hAnsi="Consolas" w:cs="Consolas"/>
          <w:color w:val="DCDCAA"/>
          <w:sz w:val="21"/>
          <w:szCs w:val="21"/>
          <w:lang w:val="en-US" w:eastAsia="pt-BR"/>
        </w:rPr>
        <w:t>fun</w:t>
      </w:r>
      <w:r w:rsidRPr="00BE2A10">
        <w:rPr>
          <w:rFonts w:ascii="Consolas" w:eastAsia="Times New Roman" w:hAnsi="Consolas" w:cs="Consolas"/>
          <w:color w:val="D4D4D4"/>
          <w:sz w:val="21"/>
          <w:szCs w:val="21"/>
          <w:lang w:val="en-US" w:eastAsia="pt-BR"/>
        </w:rPr>
        <w:t>(</w:t>
      </w:r>
      <w:proofErr w:type="gramEnd"/>
      <w:r w:rsidRPr="00BE2A10">
        <w:rPr>
          <w:rFonts w:ascii="Consolas" w:eastAsia="Times New Roman" w:hAnsi="Consolas" w:cs="Consolas"/>
          <w:color w:val="D4D4D4"/>
          <w:sz w:val="21"/>
          <w:szCs w:val="21"/>
          <w:lang w:val="en-US" w:eastAsia="pt-BR"/>
        </w:rPr>
        <w:t>)</w:t>
      </w:r>
    </w:p>
    <w:p w14:paraId="1C88CE93"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D4D4D4"/>
          <w:sz w:val="21"/>
          <w:szCs w:val="21"/>
          <w:lang w:val="en-US" w:eastAsia="pt-BR"/>
        </w:rPr>
        <w:t>}</w:t>
      </w:r>
    </w:p>
    <w:p w14:paraId="47699C31"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p>
    <w:p w14:paraId="3999E5E2"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DCDCAA"/>
          <w:sz w:val="21"/>
          <w:szCs w:val="21"/>
          <w:lang w:val="en-US" w:eastAsia="pt-BR"/>
        </w:rPr>
        <w:t>run</w:t>
      </w:r>
      <w:r w:rsidRPr="00BE2A10">
        <w:rPr>
          <w:rFonts w:ascii="Consolas" w:eastAsia="Times New Roman" w:hAnsi="Consolas" w:cs="Consolas"/>
          <w:color w:val="D4D4D4"/>
          <w:sz w:val="21"/>
          <w:szCs w:val="21"/>
          <w:lang w:val="en-US" w:eastAsia="pt-BR"/>
        </w:rPr>
        <w:t>(</w:t>
      </w:r>
      <w:proofErr w:type="gramStart"/>
      <w:r w:rsidRPr="00BE2A10">
        <w:rPr>
          <w:rFonts w:ascii="Consolas" w:eastAsia="Times New Roman" w:hAnsi="Consolas" w:cs="Consolas"/>
          <w:color w:val="569CD6"/>
          <w:sz w:val="21"/>
          <w:szCs w:val="21"/>
          <w:lang w:val="en-US" w:eastAsia="pt-BR"/>
        </w:rPr>
        <w:t>function</w:t>
      </w:r>
      <w:r w:rsidRPr="00BE2A10">
        <w:rPr>
          <w:rFonts w:ascii="Consolas" w:eastAsia="Times New Roman" w:hAnsi="Consolas" w:cs="Consolas"/>
          <w:color w:val="D4D4D4"/>
          <w:sz w:val="21"/>
          <w:szCs w:val="21"/>
          <w:lang w:val="en-US" w:eastAsia="pt-BR"/>
        </w:rPr>
        <w:t>(</w:t>
      </w:r>
      <w:proofErr w:type="gramEnd"/>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9CDCFE"/>
          <w:sz w:val="21"/>
          <w:szCs w:val="21"/>
          <w:lang w:val="en-US" w:eastAsia="pt-BR"/>
        </w:rPr>
        <w:t>console</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DCDCAA"/>
          <w:sz w:val="21"/>
          <w:szCs w:val="21"/>
          <w:lang w:val="en-US" w:eastAsia="pt-BR"/>
        </w:rPr>
        <w:t>log</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CE9178"/>
          <w:sz w:val="21"/>
          <w:szCs w:val="21"/>
          <w:lang w:val="en-US" w:eastAsia="pt-BR"/>
        </w:rPr>
        <w:t>'</w:t>
      </w:r>
      <w:proofErr w:type="spellStart"/>
      <w:r w:rsidRPr="00BE2A10">
        <w:rPr>
          <w:rFonts w:ascii="Consolas" w:eastAsia="Times New Roman" w:hAnsi="Consolas" w:cs="Consolas"/>
          <w:color w:val="CE9178"/>
          <w:sz w:val="21"/>
          <w:szCs w:val="21"/>
          <w:lang w:val="en-US" w:eastAsia="pt-BR"/>
        </w:rPr>
        <w:t>Executando</w:t>
      </w:r>
      <w:proofErr w:type="spellEnd"/>
      <w:r w:rsidRPr="00BE2A10">
        <w:rPr>
          <w:rFonts w:ascii="Consolas" w:eastAsia="Times New Roman" w:hAnsi="Consolas" w:cs="Consolas"/>
          <w:color w:val="CE9178"/>
          <w:sz w:val="21"/>
          <w:szCs w:val="21"/>
          <w:lang w:val="en-US" w:eastAsia="pt-BR"/>
        </w:rPr>
        <w:t>...'</w:t>
      </w:r>
      <w:r w:rsidRPr="00BE2A10">
        <w:rPr>
          <w:rFonts w:ascii="Consolas" w:eastAsia="Times New Roman" w:hAnsi="Consolas" w:cs="Consolas"/>
          <w:color w:val="D4D4D4"/>
          <w:sz w:val="21"/>
          <w:szCs w:val="21"/>
          <w:lang w:val="en-US" w:eastAsia="pt-BR"/>
        </w:rPr>
        <w:t>)})</w:t>
      </w:r>
    </w:p>
    <w:p w14:paraId="6014E006"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p>
    <w:p w14:paraId="1BE3269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6A9955"/>
          <w:sz w:val="21"/>
          <w:szCs w:val="21"/>
          <w:lang w:eastAsia="pt-BR"/>
        </w:rPr>
        <w:t>//6. Retornando uma função dentro de uma função</w:t>
      </w:r>
    </w:p>
    <w:p w14:paraId="744D261B"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4EBBC82D"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569CD6"/>
          <w:sz w:val="21"/>
          <w:szCs w:val="21"/>
          <w:lang w:val="en-US" w:eastAsia="pt-BR"/>
        </w:rPr>
        <w:t>function</w:t>
      </w:r>
      <w:r w:rsidRPr="00BE2A10">
        <w:rPr>
          <w:rFonts w:ascii="Consolas" w:eastAsia="Times New Roman" w:hAnsi="Consolas" w:cs="Consolas"/>
          <w:color w:val="D4D4D4"/>
          <w:sz w:val="21"/>
          <w:szCs w:val="21"/>
          <w:lang w:val="en-US" w:eastAsia="pt-BR"/>
        </w:rPr>
        <w:t> </w:t>
      </w:r>
      <w:proofErr w:type="gramStart"/>
      <w:r w:rsidRPr="00BE2A10">
        <w:rPr>
          <w:rFonts w:ascii="Consolas" w:eastAsia="Times New Roman" w:hAnsi="Consolas" w:cs="Consolas"/>
          <w:color w:val="DCDCAA"/>
          <w:sz w:val="21"/>
          <w:szCs w:val="21"/>
          <w:lang w:val="en-US" w:eastAsia="pt-BR"/>
        </w:rPr>
        <w:t>soma</w:t>
      </w:r>
      <w:r w:rsidRPr="00BE2A10">
        <w:rPr>
          <w:rFonts w:ascii="Consolas" w:eastAsia="Times New Roman" w:hAnsi="Consolas" w:cs="Consolas"/>
          <w:color w:val="D4D4D4"/>
          <w:sz w:val="21"/>
          <w:szCs w:val="21"/>
          <w:lang w:val="en-US" w:eastAsia="pt-BR"/>
        </w:rPr>
        <w:t>(</w:t>
      </w:r>
      <w:proofErr w:type="gramEnd"/>
      <w:r w:rsidRPr="00BE2A10">
        <w:rPr>
          <w:rFonts w:ascii="Consolas" w:eastAsia="Times New Roman" w:hAnsi="Consolas" w:cs="Consolas"/>
          <w:color w:val="9CDCFE"/>
          <w:sz w:val="21"/>
          <w:szCs w:val="21"/>
          <w:lang w:val="en-US" w:eastAsia="pt-BR"/>
        </w:rPr>
        <w:t>a</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9CDCFE"/>
          <w:sz w:val="21"/>
          <w:szCs w:val="21"/>
          <w:lang w:val="en-US" w:eastAsia="pt-BR"/>
        </w:rPr>
        <w:t>b</w:t>
      </w:r>
      <w:r w:rsidRPr="00BE2A10">
        <w:rPr>
          <w:rFonts w:ascii="Consolas" w:eastAsia="Times New Roman" w:hAnsi="Consolas" w:cs="Consolas"/>
          <w:color w:val="D4D4D4"/>
          <w:sz w:val="21"/>
          <w:szCs w:val="21"/>
          <w:lang w:val="en-US" w:eastAsia="pt-BR"/>
        </w:rPr>
        <w:t>) {</w:t>
      </w:r>
    </w:p>
    <w:p w14:paraId="14FB559E"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val="en-US" w:eastAsia="pt-BR"/>
        </w:rPr>
      </w:pP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C586C0"/>
          <w:sz w:val="21"/>
          <w:szCs w:val="21"/>
          <w:lang w:val="en-US" w:eastAsia="pt-BR"/>
        </w:rPr>
        <w:t>return</w:t>
      </w:r>
      <w:r w:rsidRPr="00BE2A10">
        <w:rPr>
          <w:rFonts w:ascii="Consolas" w:eastAsia="Times New Roman" w:hAnsi="Consolas" w:cs="Consolas"/>
          <w:color w:val="D4D4D4"/>
          <w:sz w:val="21"/>
          <w:szCs w:val="21"/>
          <w:lang w:val="en-US" w:eastAsia="pt-BR"/>
        </w:rPr>
        <w:t> </w:t>
      </w:r>
      <w:r w:rsidRPr="00BE2A10">
        <w:rPr>
          <w:rFonts w:ascii="Consolas" w:eastAsia="Times New Roman" w:hAnsi="Consolas" w:cs="Consolas"/>
          <w:color w:val="569CD6"/>
          <w:sz w:val="21"/>
          <w:szCs w:val="21"/>
          <w:lang w:val="en-US" w:eastAsia="pt-BR"/>
        </w:rPr>
        <w:t>function</w:t>
      </w:r>
      <w:r w:rsidRPr="00BE2A10">
        <w:rPr>
          <w:rFonts w:ascii="Consolas" w:eastAsia="Times New Roman" w:hAnsi="Consolas" w:cs="Consolas"/>
          <w:color w:val="D4D4D4"/>
          <w:sz w:val="21"/>
          <w:szCs w:val="21"/>
          <w:lang w:val="en-US" w:eastAsia="pt-BR"/>
        </w:rPr>
        <w:t>(</w:t>
      </w:r>
      <w:r w:rsidRPr="00BE2A10">
        <w:rPr>
          <w:rFonts w:ascii="Consolas" w:eastAsia="Times New Roman" w:hAnsi="Consolas" w:cs="Consolas"/>
          <w:color w:val="9CDCFE"/>
          <w:sz w:val="21"/>
          <w:szCs w:val="21"/>
          <w:lang w:val="en-US" w:eastAsia="pt-BR"/>
        </w:rPr>
        <w:t>c</w:t>
      </w:r>
      <w:proofErr w:type="gramStart"/>
      <w:r w:rsidRPr="00BE2A10">
        <w:rPr>
          <w:rFonts w:ascii="Consolas" w:eastAsia="Times New Roman" w:hAnsi="Consolas" w:cs="Consolas"/>
          <w:color w:val="D4D4D4"/>
          <w:sz w:val="21"/>
          <w:szCs w:val="21"/>
          <w:lang w:val="en-US" w:eastAsia="pt-BR"/>
        </w:rPr>
        <w:t>){</w:t>
      </w:r>
      <w:proofErr w:type="gramEnd"/>
    </w:p>
    <w:p w14:paraId="09105E20"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D4D4D4"/>
          <w:sz w:val="21"/>
          <w:szCs w:val="21"/>
          <w:lang w:val="en-US" w:eastAsia="pt-BR"/>
        </w:rPr>
        <w:t>        </w:t>
      </w:r>
      <w:proofErr w:type="gramStart"/>
      <w:r w:rsidRPr="00BE2A10">
        <w:rPr>
          <w:rFonts w:ascii="Consolas" w:eastAsia="Times New Roman" w:hAnsi="Consolas" w:cs="Consolas"/>
          <w:color w:val="9CDCFE"/>
          <w:sz w:val="21"/>
          <w:szCs w:val="21"/>
          <w:lang w:eastAsia="pt-BR"/>
        </w:rPr>
        <w:t>console</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DCDCAA"/>
          <w:sz w:val="21"/>
          <w:szCs w:val="21"/>
          <w:lang w:eastAsia="pt-BR"/>
        </w:rPr>
        <w:t>log</w:t>
      </w:r>
      <w:r w:rsidRPr="00BE2A10">
        <w:rPr>
          <w:rFonts w:ascii="Consolas" w:eastAsia="Times New Roman" w:hAnsi="Consolas" w:cs="Consolas"/>
          <w:color w:val="D4D4D4"/>
          <w:sz w:val="21"/>
          <w:szCs w:val="21"/>
          <w:lang w:eastAsia="pt-BR"/>
        </w:rPr>
        <w:t>(</w:t>
      </w:r>
      <w:proofErr w:type="gramEnd"/>
      <w:r w:rsidRPr="00BE2A10">
        <w:rPr>
          <w:rFonts w:ascii="Consolas" w:eastAsia="Times New Roman" w:hAnsi="Consolas" w:cs="Consolas"/>
          <w:color w:val="9CDCFE"/>
          <w:sz w:val="21"/>
          <w:szCs w:val="21"/>
          <w:lang w:eastAsia="pt-BR"/>
        </w:rPr>
        <w:t>a</w:t>
      </w:r>
      <w:r w:rsidRPr="00BE2A10">
        <w:rPr>
          <w:rFonts w:ascii="Consolas" w:eastAsia="Times New Roman" w:hAnsi="Consolas" w:cs="Consolas"/>
          <w:color w:val="D4D4D4"/>
          <w:sz w:val="21"/>
          <w:szCs w:val="21"/>
          <w:lang w:eastAsia="pt-BR"/>
        </w:rPr>
        <w:t> + </w:t>
      </w:r>
      <w:r w:rsidRPr="00BE2A10">
        <w:rPr>
          <w:rFonts w:ascii="Consolas" w:eastAsia="Times New Roman" w:hAnsi="Consolas" w:cs="Consolas"/>
          <w:color w:val="9CDCFE"/>
          <w:sz w:val="21"/>
          <w:szCs w:val="21"/>
          <w:lang w:eastAsia="pt-BR"/>
        </w:rPr>
        <w:t>b</w:t>
      </w:r>
      <w:r w:rsidRPr="00BE2A10">
        <w:rPr>
          <w:rFonts w:ascii="Consolas" w:eastAsia="Times New Roman" w:hAnsi="Consolas" w:cs="Consolas"/>
          <w:color w:val="D4D4D4"/>
          <w:sz w:val="21"/>
          <w:szCs w:val="21"/>
          <w:lang w:eastAsia="pt-BR"/>
        </w:rPr>
        <w:t> + </w:t>
      </w:r>
      <w:r w:rsidRPr="00BE2A10">
        <w:rPr>
          <w:rFonts w:ascii="Consolas" w:eastAsia="Times New Roman" w:hAnsi="Consolas" w:cs="Consolas"/>
          <w:color w:val="9CDCFE"/>
          <w:sz w:val="21"/>
          <w:szCs w:val="21"/>
          <w:lang w:eastAsia="pt-BR"/>
        </w:rPr>
        <w:t>c</w:t>
      </w:r>
      <w:r w:rsidRPr="00BE2A10">
        <w:rPr>
          <w:rFonts w:ascii="Consolas" w:eastAsia="Times New Roman" w:hAnsi="Consolas" w:cs="Consolas"/>
          <w:color w:val="D4D4D4"/>
          <w:sz w:val="21"/>
          <w:szCs w:val="21"/>
          <w:lang w:eastAsia="pt-BR"/>
        </w:rPr>
        <w:t>)</w:t>
      </w:r>
    </w:p>
    <w:p w14:paraId="53F7AF4A"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D4D4D4"/>
          <w:sz w:val="21"/>
          <w:szCs w:val="21"/>
          <w:lang w:eastAsia="pt-BR"/>
        </w:rPr>
        <w:t>    }</w:t>
      </w:r>
    </w:p>
    <w:p w14:paraId="600C9687"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r w:rsidRPr="00BE2A10">
        <w:rPr>
          <w:rFonts w:ascii="Consolas" w:eastAsia="Times New Roman" w:hAnsi="Consolas" w:cs="Consolas"/>
          <w:color w:val="D4D4D4"/>
          <w:sz w:val="21"/>
          <w:szCs w:val="21"/>
          <w:lang w:eastAsia="pt-BR"/>
        </w:rPr>
        <w:t>}</w:t>
      </w:r>
    </w:p>
    <w:p w14:paraId="5DF7A16B"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
    <w:p w14:paraId="7FF860AE" w14:textId="77777777" w:rsidR="00BE2A10" w:rsidRPr="00BE2A10" w:rsidRDefault="00BE2A10" w:rsidP="00BE2A10">
      <w:pPr>
        <w:shd w:val="clear" w:color="auto" w:fill="1E1E1E"/>
        <w:spacing w:after="0" w:line="285" w:lineRule="atLeast"/>
        <w:rPr>
          <w:rFonts w:ascii="Consolas" w:eastAsia="Times New Roman" w:hAnsi="Consolas" w:cs="Consolas"/>
          <w:color w:val="D4D4D4"/>
          <w:sz w:val="21"/>
          <w:szCs w:val="21"/>
          <w:lang w:eastAsia="pt-BR"/>
        </w:rPr>
      </w:pPr>
      <w:proofErr w:type="gramStart"/>
      <w:r w:rsidRPr="00BE2A10">
        <w:rPr>
          <w:rFonts w:ascii="Consolas" w:eastAsia="Times New Roman" w:hAnsi="Consolas" w:cs="Consolas"/>
          <w:color w:val="DCDCAA"/>
          <w:sz w:val="21"/>
          <w:szCs w:val="21"/>
          <w:lang w:eastAsia="pt-BR"/>
        </w:rPr>
        <w:t>soma</w:t>
      </w:r>
      <w:r w:rsidRPr="00BE2A10">
        <w:rPr>
          <w:rFonts w:ascii="Consolas" w:eastAsia="Times New Roman" w:hAnsi="Consolas" w:cs="Consolas"/>
          <w:color w:val="D4D4D4"/>
          <w:sz w:val="21"/>
          <w:szCs w:val="21"/>
          <w:lang w:eastAsia="pt-BR"/>
        </w:rPr>
        <w:t>(</w:t>
      </w:r>
      <w:proofErr w:type="gramEnd"/>
      <w:r w:rsidRPr="00BE2A10">
        <w:rPr>
          <w:rFonts w:ascii="Consolas" w:eastAsia="Times New Roman" w:hAnsi="Consolas" w:cs="Consolas"/>
          <w:color w:val="B5CEA8"/>
          <w:sz w:val="21"/>
          <w:szCs w:val="21"/>
          <w:lang w:eastAsia="pt-BR"/>
        </w:rPr>
        <w:t>2</w:t>
      </w:r>
      <w:r w:rsidRPr="00BE2A10">
        <w:rPr>
          <w:rFonts w:ascii="Consolas" w:eastAsia="Times New Roman" w:hAnsi="Consolas" w:cs="Consolas"/>
          <w:color w:val="D4D4D4"/>
          <w:sz w:val="21"/>
          <w:szCs w:val="21"/>
          <w:lang w:eastAsia="pt-BR"/>
        </w:rPr>
        <w:t> , </w:t>
      </w:r>
      <w:r w:rsidRPr="00BE2A10">
        <w:rPr>
          <w:rFonts w:ascii="Consolas" w:eastAsia="Times New Roman" w:hAnsi="Consolas" w:cs="Consolas"/>
          <w:color w:val="B5CEA8"/>
          <w:sz w:val="21"/>
          <w:szCs w:val="21"/>
          <w:lang w:eastAsia="pt-BR"/>
        </w:rPr>
        <w:t>3</w:t>
      </w:r>
      <w:r w:rsidRPr="00BE2A10">
        <w:rPr>
          <w:rFonts w:ascii="Consolas" w:eastAsia="Times New Roman" w:hAnsi="Consolas" w:cs="Consolas"/>
          <w:color w:val="D4D4D4"/>
          <w:sz w:val="21"/>
          <w:szCs w:val="21"/>
          <w:lang w:eastAsia="pt-BR"/>
        </w:rPr>
        <w:t>)(</w:t>
      </w:r>
      <w:r w:rsidRPr="00BE2A10">
        <w:rPr>
          <w:rFonts w:ascii="Consolas" w:eastAsia="Times New Roman" w:hAnsi="Consolas" w:cs="Consolas"/>
          <w:color w:val="B5CEA8"/>
          <w:sz w:val="21"/>
          <w:szCs w:val="21"/>
          <w:lang w:eastAsia="pt-BR"/>
        </w:rPr>
        <w:t>4</w:t>
      </w:r>
      <w:r w:rsidRPr="00BE2A10">
        <w:rPr>
          <w:rFonts w:ascii="Consolas" w:eastAsia="Times New Roman" w:hAnsi="Consolas" w:cs="Consolas"/>
          <w:color w:val="D4D4D4"/>
          <w:sz w:val="21"/>
          <w:szCs w:val="21"/>
          <w:lang w:eastAsia="pt-BR"/>
        </w:rPr>
        <w:t>)</w:t>
      </w:r>
    </w:p>
    <w:p w14:paraId="76A1F91B" w14:textId="77777777" w:rsidR="00145F6F" w:rsidRDefault="00145F6F" w:rsidP="00145F6F"/>
    <w:p w14:paraId="3EDE716D" w14:textId="77777777" w:rsidR="00917AFB" w:rsidRDefault="00917AFB" w:rsidP="00145F6F">
      <w:r>
        <w:t>Parâmetros e retornos dentro de uma função são opcionais.</w:t>
      </w:r>
    </w:p>
    <w:p w14:paraId="76B23CBC" w14:textId="77777777" w:rsidR="00917AFB" w:rsidRDefault="00917AFB" w:rsidP="00145F6F">
      <w:r>
        <w:t>Utilizando parâmetros variáveis:</w:t>
      </w:r>
    </w:p>
    <w:p w14:paraId="2ED0E5D8" w14:textId="77777777" w:rsidR="00917AFB" w:rsidRDefault="005117CD" w:rsidP="00145F6F">
      <w:r>
        <w:t xml:space="preserve">Eu consigo utilizar parâmetros dentro do meu JS mesmo sem declarar parâmetros. As funções possuem um </w:t>
      </w:r>
      <w:proofErr w:type="spellStart"/>
      <w:r>
        <w:t>array</w:t>
      </w:r>
      <w:proofErr w:type="spellEnd"/>
      <w:r>
        <w:t xml:space="preserve"> interno de seus argumentos/parâmetros chamado “</w:t>
      </w:r>
      <w:proofErr w:type="spellStart"/>
      <w:r>
        <w:t>arguments</w:t>
      </w:r>
      <w:proofErr w:type="spellEnd"/>
      <w:r>
        <w:t>” e com ele eu consigo utilizar os argumentos/parâmetros mesmo sem declarar,</w:t>
      </w:r>
      <w:r w:rsidR="00134F42">
        <w:t xml:space="preserve"> com isso eu consigo pegar todos os parâmetros que forem passados para usar dentro da função,</w:t>
      </w:r>
      <w:r>
        <w:t xml:space="preserve"> como no exemplo abaixo:</w:t>
      </w:r>
    </w:p>
    <w:p w14:paraId="1F0E5887"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p>
    <w:p w14:paraId="0466EA58"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val="en-US" w:eastAsia="pt-BR"/>
        </w:rPr>
      </w:pPr>
      <w:r w:rsidRPr="005117CD">
        <w:rPr>
          <w:rFonts w:ascii="Consolas" w:eastAsia="Times New Roman" w:hAnsi="Consolas" w:cs="Consolas"/>
          <w:color w:val="569CD6"/>
          <w:sz w:val="21"/>
          <w:szCs w:val="21"/>
          <w:lang w:val="en-US" w:eastAsia="pt-BR"/>
        </w:rPr>
        <w:t>function</w:t>
      </w: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DCDCAA"/>
          <w:sz w:val="21"/>
          <w:szCs w:val="21"/>
          <w:lang w:val="en-US" w:eastAsia="pt-BR"/>
        </w:rPr>
        <w:t>soma</w:t>
      </w:r>
      <w:r w:rsidRPr="005117CD">
        <w:rPr>
          <w:rFonts w:ascii="Consolas" w:eastAsia="Times New Roman" w:hAnsi="Consolas" w:cs="Consolas"/>
          <w:color w:val="D4D4D4"/>
          <w:sz w:val="21"/>
          <w:szCs w:val="21"/>
          <w:lang w:val="en-US" w:eastAsia="pt-BR"/>
        </w:rPr>
        <w:t> () {</w:t>
      </w:r>
    </w:p>
    <w:p w14:paraId="7B38E764"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val="en-US" w:eastAsia="pt-BR"/>
        </w:rPr>
      </w:pP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569CD6"/>
          <w:sz w:val="21"/>
          <w:szCs w:val="21"/>
          <w:lang w:val="en-US" w:eastAsia="pt-BR"/>
        </w:rPr>
        <w:t>let</w:t>
      </w: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9CDCFE"/>
          <w:sz w:val="21"/>
          <w:szCs w:val="21"/>
          <w:lang w:val="en-US" w:eastAsia="pt-BR"/>
        </w:rPr>
        <w:t>soma</w:t>
      </w:r>
      <w:r w:rsidRPr="005117CD">
        <w:rPr>
          <w:rFonts w:ascii="Consolas" w:eastAsia="Times New Roman" w:hAnsi="Consolas" w:cs="Consolas"/>
          <w:color w:val="D4D4D4"/>
          <w:sz w:val="21"/>
          <w:szCs w:val="21"/>
          <w:lang w:val="en-US" w:eastAsia="pt-BR"/>
        </w:rPr>
        <w:t> = </w:t>
      </w:r>
      <w:r w:rsidRPr="005117CD">
        <w:rPr>
          <w:rFonts w:ascii="Consolas" w:eastAsia="Times New Roman" w:hAnsi="Consolas" w:cs="Consolas"/>
          <w:color w:val="B5CEA8"/>
          <w:sz w:val="21"/>
          <w:szCs w:val="21"/>
          <w:lang w:val="en-US" w:eastAsia="pt-BR"/>
        </w:rPr>
        <w:t>0</w:t>
      </w:r>
    </w:p>
    <w:p w14:paraId="5111D4B9"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val="en-US" w:eastAsia="pt-BR"/>
        </w:rPr>
      </w:pP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C586C0"/>
          <w:sz w:val="21"/>
          <w:szCs w:val="21"/>
          <w:lang w:val="en-US" w:eastAsia="pt-BR"/>
        </w:rPr>
        <w:t>for</w:t>
      </w:r>
      <w:r w:rsidRPr="005117CD">
        <w:rPr>
          <w:rFonts w:ascii="Consolas" w:eastAsia="Times New Roman" w:hAnsi="Consolas" w:cs="Consolas"/>
          <w:color w:val="D4D4D4"/>
          <w:sz w:val="21"/>
          <w:szCs w:val="21"/>
          <w:lang w:val="en-US" w:eastAsia="pt-BR"/>
        </w:rPr>
        <w:t> (</w:t>
      </w:r>
      <w:proofErr w:type="spellStart"/>
      <w:r w:rsidRPr="005117CD">
        <w:rPr>
          <w:rFonts w:ascii="Consolas" w:eastAsia="Times New Roman" w:hAnsi="Consolas" w:cs="Consolas"/>
          <w:color w:val="9CDCFE"/>
          <w:sz w:val="21"/>
          <w:szCs w:val="21"/>
          <w:lang w:val="en-US" w:eastAsia="pt-BR"/>
        </w:rPr>
        <w:t>i</w:t>
      </w:r>
      <w:proofErr w:type="spellEnd"/>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569CD6"/>
          <w:sz w:val="21"/>
          <w:szCs w:val="21"/>
          <w:lang w:val="en-US" w:eastAsia="pt-BR"/>
        </w:rPr>
        <w:t>in</w:t>
      </w: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569CD6"/>
          <w:sz w:val="21"/>
          <w:szCs w:val="21"/>
          <w:lang w:val="en-US" w:eastAsia="pt-BR"/>
        </w:rPr>
        <w:t>arguments</w:t>
      </w:r>
      <w:r w:rsidRPr="005117CD">
        <w:rPr>
          <w:rFonts w:ascii="Consolas" w:eastAsia="Times New Roman" w:hAnsi="Consolas" w:cs="Consolas"/>
          <w:color w:val="D4D4D4"/>
          <w:sz w:val="21"/>
          <w:szCs w:val="21"/>
          <w:lang w:val="en-US" w:eastAsia="pt-BR"/>
        </w:rPr>
        <w:t>) {</w:t>
      </w:r>
    </w:p>
    <w:p w14:paraId="341A9E8A"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D4D4D4"/>
          <w:sz w:val="21"/>
          <w:szCs w:val="21"/>
          <w:lang w:val="en-US" w:eastAsia="pt-BR"/>
        </w:rPr>
        <w:t>        </w:t>
      </w:r>
      <w:r w:rsidRPr="005117CD">
        <w:rPr>
          <w:rFonts w:ascii="Consolas" w:eastAsia="Times New Roman" w:hAnsi="Consolas" w:cs="Consolas"/>
          <w:color w:val="9CDCFE"/>
          <w:sz w:val="21"/>
          <w:szCs w:val="21"/>
          <w:lang w:eastAsia="pt-BR"/>
        </w:rPr>
        <w:t>soma</w:t>
      </w:r>
      <w:r w:rsidRPr="005117CD">
        <w:rPr>
          <w:rFonts w:ascii="Consolas" w:eastAsia="Times New Roman" w:hAnsi="Consolas" w:cs="Consolas"/>
          <w:color w:val="D4D4D4"/>
          <w:sz w:val="21"/>
          <w:szCs w:val="21"/>
          <w:lang w:eastAsia="pt-BR"/>
        </w:rPr>
        <w:t> = </w:t>
      </w:r>
      <w:r w:rsidRPr="005117CD">
        <w:rPr>
          <w:rFonts w:ascii="Consolas" w:eastAsia="Times New Roman" w:hAnsi="Consolas" w:cs="Consolas"/>
          <w:color w:val="9CDCFE"/>
          <w:sz w:val="21"/>
          <w:szCs w:val="21"/>
          <w:lang w:eastAsia="pt-BR"/>
        </w:rPr>
        <w:t>soma</w:t>
      </w:r>
      <w:r w:rsidRPr="005117CD">
        <w:rPr>
          <w:rFonts w:ascii="Consolas" w:eastAsia="Times New Roman" w:hAnsi="Consolas" w:cs="Consolas"/>
          <w:color w:val="D4D4D4"/>
          <w:sz w:val="21"/>
          <w:szCs w:val="21"/>
          <w:lang w:eastAsia="pt-BR"/>
        </w:rPr>
        <w:t> + </w:t>
      </w:r>
      <w:proofErr w:type="spellStart"/>
      <w:r w:rsidRPr="005117CD">
        <w:rPr>
          <w:rFonts w:ascii="Consolas" w:eastAsia="Times New Roman" w:hAnsi="Consolas" w:cs="Consolas"/>
          <w:color w:val="569CD6"/>
          <w:sz w:val="21"/>
          <w:szCs w:val="21"/>
          <w:lang w:eastAsia="pt-BR"/>
        </w:rPr>
        <w:t>arguments</w:t>
      </w:r>
      <w:proofErr w:type="spellEnd"/>
      <w:r w:rsidRPr="005117CD">
        <w:rPr>
          <w:rFonts w:ascii="Consolas" w:eastAsia="Times New Roman" w:hAnsi="Consolas" w:cs="Consolas"/>
          <w:color w:val="D4D4D4"/>
          <w:sz w:val="21"/>
          <w:szCs w:val="21"/>
          <w:lang w:eastAsia="pt-BR"/>
        </w:rPr>
        <w:t>[</w:t>
      </w:r>
      <w:r w:rsidRPr="005117CD">
        <w:rPr>
          <w:rFonts w:ascii="Consolas" w:eastAsia="Times New Roman" w:hAnsi="Consolas" w:cs="Consolas"/>
          <w:color w:val="9CDCFE"/>
          <w:sz w:val="21"/>
          <w:szCs w:val="21"/>
          <w:lang w:eastAsia="pt-BR"/>
        </w:rPr>
        <w:t>i</w:t>
      </w:r>
      <w:r w:rsidRPr="005117CD">
        <w:rPr>
          <w:rFonts w:ascii="Consolas" w:eastAsia="Times New Roman" w:hAnsi="Consolas" w:cs="Consolas"/>
          <w:color w:val="D4D4D4"/>
          <w:sz w:val="21"/>
          <w:szCs w:val="21"/>
          <w:lang w:eastAsia="pt-BR"/>
        </w:rPr>
        <w:t>]</w:t>
      </w:r>
    </w:p>
    <w:p w14:paraId="7C40EC18"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D4D4D4"/>
          <w:sz w:val="21"/>
          <w:szCs w:val="21"/>
          <w:lang w:eastAsia="pt-BR"/>
        </w:rPr>
        <w:t>    }</w:t>
      </w:r>
    </w:p>
    <w:p w14:paraId="61AE5E5C"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D4D4D4"/>
          <w:sz w:val="21"/>
          <w:szCs w:val="21"/>
          <w:lang w:eastAsia="pt-BR"/>
        </w:rPr>
        <w:t>    </w:t>
      </w:r>
      <w:proofErr w:type="spellStart"/>
      <w:r w:rsidRPr="005117CD">
        <w:rPr>
          <w:rFonts w:ascii="Consolas" w:eastAsia="Times New Roman" w:hAnsi="Consolas" w:cs="Consolas"/>
          <w:color w:val="C586C0"/>
          <w:sz w:val="21"/>
          <w:szCs w:val="21"/>
          <w:lang w:eastAsia="pt-BR"/>
        </w:rPr>
        <w:t>return</w:t>
      </w:r>
      <w:proofErr w:type="spellEnd"/>
      <w:r w:rsidRPr="005117CD">
        <w:rPr>
          <w:rFonts w:ascii="Consolas" w:eastAsia="Times New Roman" w:hAnsi="Consolas" w:cs="Consolas"/>
          <w:color w:val="D4D4D4"/>
          <w:sz w:val="21"/>
          <w:szCs w:val="21"/>
          <w:lang w:eastAsia="pt-BR"/>
        </w:rPr>
        <w:t> </w:t>
      </w:r>
      <w:r w:rsidRPr="005117CD">
        <w:rPr>
          <w:rFonts w:ascii="Consolas" w:eastAsia="Times New Roman" w:hAnsi="Consolas" w:cs="Consolas"/>
          <w:color w:val="9CDCFE"/>
          <w:sz w:val="21"/>
          <w:szCs w:val="21"/>
          <w:lang w:eastAsia="pt-BR"/>
        </w:rPr>
        <w:t>soma</w:t>
      </w:r>
    </w:p>
    <w:p w14:paraId="7966E32F"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D4D4D4"/>
          <w:sz w:val="21"/>
          <w:szCs w:val="21"/>
          <w:lang w:eastAsia="pt-BR"/>
        </w:rPr>
        <w:t>}</w:t>
      </w:r>
    </w:p>
    <w:p w14:paraId="7B267443"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p>
    <w:p w14:paraId="0D4727A7"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9CDCFE"/>
          <w:sz w:val="21"/>
          <w:szCs w:val="21"/>
          <w:lang w:eastAsia="pt-BR"/>
        </w:rPr>
        <w:t>console</w:t>
      </w:r>
      <w:r w:rsidRPr="005117CD">
        <w:rPr>
          <w:rFonts w:ascii="Consolas" w:eastAsia="Times New Roman" w:hAnsi="Consolas" w:cs="Consolas"/>
          <w:color w:val="D4D4D4"/>
          <w:sz w:val="21"/>
          <w:szCs w:val="21"/>
          <w:lang w:eastAsia="pt-BR"/>
        </w:rPr>
        <w:t>.</w:t>
      </w:r>
      <w:r w:rsidRPr="005117CD">
        <w:rPr>
          <w:rFonts w:ascii="Consolas" w:eastAsia="Times New Roman" w:hAnsi="Consolas" w:cs="Consolas"/>
          <w:color w:val="DCDCAA"/>
          <w:sz w:val="21"/>
          <w:szCs w:val="21"/>
          <w:lang w:eastAsia="pt-BR"/>
        </w:rPr>
        <w:t>log</w:t>
      </w:r>
      <w:r w:rsidRPr="005117CD">
        <w:rPr>
          <w:rFonts w:ascii="Consolas" w:eastAsia="Times New Roman" w:hAnsi="Consolas" w:cs="Consolas"/>
          <w:color w:val="D4D4D4"/>
          <w:sz w:val="21"/>
          <w:szCs w:val="21"/>
          <w:lang w:eastAsia="pt-BR"/>
        </w:rPr>
        <w:t>(</w:t>
      </w:r>
      <w:proofErr w:type="gramStart"/>
      <w:r w:rsidRPr="005117CD">
        <w:rPr>
          <w:rFonts w:ascii="Consolas" w:eastAsia="Times New Roman" w:hAnsi="Consolas" w:cs="Consolas"/>
          <w:color w:val="DCDCAA"/>
          <w:sz w:val="21"/>
          <w:szCs w:val="21"/>
          <w:lang w:eastAsia="pt-BR"/>
        </w:rPr>
        <w:t>soma</w:t>
      </w:r>
      <w:r w:rsidRPr="005117CD">
        <w:rPr>
          <w:rFonts w:ascii="Consolas" w:eastAsia="Times New Roman" w:hAnsi="Consolas" w:cs="Consolas"/>
          <w:color w:val="D4D4D4"/>
          <w:sz w:val="21"/>
          <w:szCs w:val="21"/>
          <w:lang w:eastAsia="pt-BR"/>
        </w:rPr>
        <w:t>(</w:t>
      </w:r>
      <w:proofErr w:type="gramEnd"/>
      <w:r w:rsidRPr="005117CD">
        <w:rPr>
          <w:rFonts w:ascii="Consolas" w:eastAsia="Times New Roman" w:hAnsi="Consolas" w:cs="Consolas"/>
          <w:color w:val="D4D4D4"/>
          <w:sz w:val="21"/>
          <w:szCs w:val="21"/>
          <w:lang w:eastAsia="pt-BR"/>
        </w:rPr>
        <w:t>))</w:t>
      </w:r>
    </w:p>
    <w:p w14:paraId="7DC8E823" w14:textId="77777777" w:rsidR="005117CD" w:rsidRPr="005117CD" w:rsidRDefault="005117CD" w:rsidP="005117CD">
      <w:pPr>
        <w:shd w:val="clear" w:color="auto" w:fill="1E1E1E"/>
        <w:spacing w:after="0" w:line="285" w:lineRule="atLeast"/>
        <w:rPr>
          <w:rFonts w:ascii="Consolas" w:eastAsia="Times New Roman" w:hAnsi="Consolas" w:cs="Consolas"/>
          <w:color w:val="D4D4D4"/>
          <w:sz w:val="21"/>
          <w:szCs w:val="21"/>
          <w:lang w:eastAsia="pt-BR"/>
        </w:rPr>
      </w:pPr>
      <w:r w:rsidRPr="005117CD">
        <w:rPr>
          <w:rFonts w:ascii="Consolas" w:eastAsia="Times New Roman" w:hAnsi="Consolas" w:cs="Consolas"/>
          <w:color w:val="9CDCFE"/>
          <w:sz w:val="21"/>
          <w:szCs w:val="21"/>
          <w:lang w:eastAsia="pt-BR"/>
        </w:rPr>
        <w:t>console</w:t>
      </w:r>
      <w:r w:rsidRPr="005117CD">
        <w:rPr>
          <w:rFonts w:ascii="Consolas" w:eastAsia="Times New Roman" w:hAnsi="Consolas" w:cs="Consolas"/>
          <w:color w:val="D4D4D4"/>
          <w:sz w:val="21"/>
          <w:szCs w:val="21"/>
          <w:lang w:eastAsia="pt-BR"/>
        </w:rPr>
        <w:t>.</w:t>
      </w:r>
      <w:r w:rsidRPr="005117CD">
        <w:rPr>
          <w:rFonts w:ascii="Consolas" w:eastAsia="Times New Roman" w:hAnsi="Consolas" w:cs="Consolas"/>
          <w:color w:val="DCDCAA"/>
          <w:sz w:val="21"/>
          <w:szCs w:val="21"/>
          <w:lang w:eastAsia="pt-BR"/>
        </w:rPr>
        <w:t>log</w:t>
      </w:r>
      <w:r w:rsidRPr="005117CD">
        <w:rPr>
          <w:rFonts w:ascii="Consolas" w:eastAsia="Times New Roman" w:hAnsi="Consolas" w:cs="Consolas"/>
          <w:color w:val="D4D4D4"/>
          <w:sz w:val="21"/>
          <w:szCs w:val="21"/>
          <w:lang w:eastAsia="pt-BR"/>
        </w:rPr>
        <w:t>(</w:t>
      </w:r>
      <w:proofErr w:type="gramStart"/>
      <w:r w:rsidRPr="005117CD">
        <w:rPr>
          <w:rFonts w:ascii="Consolas" w:eastAsia="Times New Roman" w:hAnsi="Consolas" w:cs="Consolas"/>
          <w:color w:val="DCDCAA"/>
          <w:sz w:val="21"/>
          <w:szCs w:val="21"/>
          <w:lang w:eastAsia="pt-BR"/>
        </w:rPr>
        <w:t>soma</w:t>
      </w:r>
      <w:r w:rsidRPr="005117CD">
        <w:rPr>
          <w:rFonts w:ascii="Consolas" w:eastAsia="Times New Roman" w:hAnsi="Consolas" w:cs="Consolas"/>
          <w:color w:val="D4D4D4"/>
          <w:sz w:val="21"/>
          <w:szCs w:val="21"/>
          <w:lang w:eastAsia="pt-BR"/>
        </w:rPr>
        <w:t>(</w:t>
      </w:r>
      <w:proofErr w:type="gramEnd"/>
      <w:r w:rsidRPr="005117CD">
        <w:rPr>
          <w:rFonts w:ascii="Consolas" w:eastAsia="Times New Roman" w:hAnsi="Consolas" w:cs="Consolas"/>
          <w:color w:val="B5CEA8"/>
          <w:sz w:val="21"/>
          <w:szCs w:val="21"/>
          <w:lang w:eastAsia="pt-BR"/>
        </w:rPr>
        <w:t>2</w:t>
      </w:r>
      <w:r w:rsidRPr="005117CD">
        <w:rPr>
          <w:rFonts w:ascii="Consolas" w:eastAsia="Times New Roman" w:hAnsi="Consolas" w:cs="Consolas"/>
          <w:color w:val="D4D4D4"/>
          <w:sz w:val="21"/>
          <w:szCs w:val="21"/>
          <w:lang w:eastAsia="pt-BR"/>
        </w:rPr>
        <w:t>,</w:t>
      </w:r>
      <w:r w:rsidRPr="005117CD">
        <w:rPr>
          <w:rFonts w:ascii="Consolas" w:eastAsia="Times New Roman" w:hAnsi="Consolas" w:cs="Consolas"/>
          <w:color w:val="B5CEA8"/>
          <w:sz w:val="21"/>
          <w:szCs w:val="21"/>
          <w:lang w:eastAsia="pt-BR"/>
        </w:rPr>
        <w:t>3</w:t>
      </w:r>
      <w:r w:rsidRPr="005117CD">
        <w:rPr>
          <w:rFonts w:ascii="Consolas" w:eastAsia="Times New Roman" w:hAnsi="Consolas" w:cs="Consolas"/>
          <w:color w:val="D4D4D4"/>
          <w:sz w:val="21"/>
          <w:szCs w:val="21"/>
          <w:lang w:eastAsia="pt-BR"/>
        </w:rPr>
        <w:t>))</w:t>
      </w:r>
    </w:p>
    <w:p w14:paraId="1F7E88F1" w14:textId="77777777" w:rsidR="005117CD" w:rsidRDefault="005117CD" w:rsidP="00145F6F"/>
    <w:p w14:paraId="545853B3" w14:textId="77777777" w:rsidR="00134F42" w:rsidRDefault="00394ABC" w:rsidP="00145F6F">
      <w:r>
        <w:t>Temos algumas estratégias de valores padrões nas funções e também tivemos uma nova atualização com ES2015 para realizar isso de forma mais fácil:</w:t>
      </w:r>
    </w:p>
    <w:p w14:paraId="5B8FE52C"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6A9955"/>
          <w:sz w:val="21"/>
          <w:szCs w:val="21"/>
          <w:lang w:eastAsia="pt-BR"/>
        </w:rPr>
        <w:t>// estratégias para gerar valor padrão</w:t>
      </w:r>
    </w:p>
    <w:p w14:paraId="3A57BF72"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p>
    <w:p w14:paraId="535858EC" w14:textId="77777777" w:rsidR="00394ABC" w:rsidRPr="009D4DE6" w:rsidRDefault="00394ABC" w:rsidP="00394ABC">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function</w:t>
      </w:r>
      <w:proofErr w:type="spellEnd"/>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DCDCAA"/>
          <w:sz w:val="21"/>
          <w:szCs w:val="21"/>
          <w:lang w:eastAsia="pt-BR"/>
        </w:rPr>
        <w:t>soma1</w:t>
      </w:r>
      <w:r w:rsidRPr="009D4DE6">
        <w:rPr>
          <w:rFonts w:ascii="Consolas" w:eastAsia="Times New Roman" w:hAnsi="Consolas" w:cs="Consolas"/>
          <w:color w:val="D4D4D4"/>
          <w:sz w:val="21"/>
          <w:szCs w:val="21"/>
          <w:lang w:eastAsia="pt-BR"/>
        </w:rPr>
        <w:t>(</w:t>
      </w:r>
      <w:r w:rsidRPr="009D4DE6">
        <w:rPr>
          <w:rFonts w:ascii="Consolas" w:eastAsia="Times New Roman" w:hAnsi="Consolas" w:cs="Consolas"/>
          <w:color w:val="9CDCFE"/>
          <w:sz w:val="21"/>
          <w:szCs w:val="21"/>
          <w:lang w:eastAsia="pt-BR"/>
        </w:rPr>
        <w:t>a</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9CDCFE"/>
          <w:sz w:val="21"/>
          <w:szCs w:val="21"/>
          <w:lang w:eastAsia="pt-BR"/>
        </w:rPr>
        <w:t>b</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9CDCFE"/>
          <w:sz w:val="21"/>
          <w:szCs w:val="21"/>
          <w:lang w:eastAsia="pt-BR"/>
        </w:rPr>
        <w:t>c</w:t>
      </w:r>
      <w:r w:rsidRPr="009D4DE6">
        <w:rPr>
          <w:rFonts w:ascii="Consolas" w:eastAsia="Times New Roman" w:hAnsi="Consolas" w:cs="Consolas"/>
          <w:color w:val="D4D4D4"/>
          <w:sz w:val="21"/>
          <w:szCs w:val="21"/>
          <w:lang w:eastAsia="pt-BR"/>
        </w:rPr>
        <w:t>) {</w:t>
      </w:r>
    </w:p>
    <w:p w14:paraId="7F582DC6"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    </w:t>
      </w:r>
      <w:r w:rsidRPr="00394ABC">
        <w:rPr>
          <w:rFonts w:ascii="Consolas" w:eastAsia="Times New Roman" w:hAnsi="Consolas" w:cs="Consolas"/>
          <w:color w:val="6A9955"/>
          <w:sz w:val="21"/>
          <w:szCs w:val="21"/>
          <w:lang w:eastAsia="pt-BR"/>
        </w:rPr>
        <w:t>//1. se a for diferente de undefined, retorna a, caso contrario retorne 1 como padrão</w:t>
      </w:r>
    </w:p>
    <w:p w14:paraId="74E0EF2D"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9CDCFE"/>
          <w:sz w:val="21"/>
          <w:szCs w:val="21"/>
          <w:lang w:eastAsia="pt-BR"/>
        </w:rPr>
        <w:t>a</w:t>
      </w:r>
      <w:r w:rsidRPr="00394ABC">
        <w:rPr>
          <w:rFonts w:ascii="Consolas" w:eastAsia="Times New Roman" w:hAnsi="Consolas" w:cs="Consolas"/>
          <w:color w:val="D4D4D4"/>
          <w:sz w:val="21"/>
          <w:szCs w:val="21"/>
          <w:lang w:eastAsia="pt-BR"/>
        </w:rPr>
        <w:t> = </w:t>
      </w:r>
      <w:proofErr w:type="gramStart"/>
      <w:r w:rsidRPr="00394ABC">
        <w:rPr>
          <w:rFonts w:ascii="Consolas" w:eastAsia="Times New Roman" w:hAnsi="Consolas" w:cs="Consolas"/>
          <w:color w:val="9CDCFE"/>
          <w:sz w:val="21"/>
          <w:szCs w:val="21"/>
          <w:lang w:eastAsia="pt-BR"/>
        </w:rPr>
        <w:t>a</w:t>
      </w:r>
      <w:r w:rsidRPr="00394ABC">
        <w:rPr>
          <w:rFonts w:ascii="Consolas" w:eastAsia="Times New Roman" w:hAnsi="Consolas" w:cs="Consolas"/>
          <w:color w:val="D4D4D4"/>
          <w:sz w:val="21"/>
          <w:szCs w:val="21"/>
          <w:lang w:eastAsia="pt-BR"/>
        </w:rPr>
        <w:t> !</w:t>
      </w:r>
      <w:proofErr w:type="gramEnd"/>
      <w:r w:rsidRPr="00394ABC">
        <w:rPr>
          <w:rFonts w:ascii="Consolas" w:eastAsia="Times New Roman" w:hAnsi="Consolas" w:cs="Consolas"/>
          <w:color w:val="D4D4D4"/>
          <w:sz w:val="21"/>
          <w:szCs w:val="21"/>
          <w:lang w:eastAsia="pt-BR"/>
        </w:rPr>
        <w:t>= </w:t>
      </w:r>
      <w:proofErr w:type="spellStart"/>
      <w:r w:rsidRPr="00394ABC">
        <w:rPr>
          <w:rFonts w:ascii="Consolas" w:eastAsia="Times New Roman" w:hAnsi="Consolas" w:cs="Consolas"/>
          <w:color w:val="569CD6"/>
          <w:sz w:val="21"/>
          <w:szCs w:val="21"/>
          <w:lang w:eastAsia="pt-BR"/>
        </w:rPr>
        <w:t>undefined</w:t>
      </w:r>
      <w:proofErr w:type="spellEnd"/>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9CDCFE"/>
          <w:sz w:val="21"/>
          <w:szCs w:val="21"/>
          <w:lang w:eastAsia="pt-BR"/>
        </w:rPr>
        <w:t>a</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B5CEA8"/>
          <w:sz w:val="21"/>
          <w:szCs w:val="21"/>
          <w:lang w:eastAsia="pt-BR"/>
        </w:rPr>
        <w:t>1</w:t>
      </w:r>
    </w:p>
    <w:p w14:paraId="74448110"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lastRenderedPageBreak/>
        <w:t>    </w:t>
      </w:r>
      <w:r w:rsidRPr="00394ABC">
        <w:rPr>
          <w:rFonts w:ascii="Consolas" w:eastAsia="Times New Roman" w:hAnsi="Consolas" w:cs="Consolas"/>
          <w:color w:val="6A9955"/>
          <w:sz w:val="21"/>
          <w:szCs w:val="21"/>
          <w:lang w:eastAsia="pt-BR"/>
        </w:rPr>
        <w:t>//2. se b for igual ao indice 1 em argumentos, retorna c, caso contrario retorne 1 como padrão</w:t>
      </w:r>
    </w:p>
    <w:p w14:paraId="03183C6D"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9CDCFE"/>
          <w:sz w:val="21"/>
          <w:szCs w:val="21"/>
          <w:lang w:eastAsia="pt-BR"/>
        </w:rPr>
        <w:t>b</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B5CEA8"/>
          <w:sz w:val="21"/>
          <w:szCs w:val="21"/>
          <w:lang w:eastAsia="pt-BR"/>
        </w:rPr>
        <w:t>1</w:t>
      </w:r>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569CD6"/>
          <w:sz w:val="21"/>
          <w:szCs w:val="21"/>
          <w:lang w:eastAsia="pt-BR"/>
        </w:rPr>
        <w:t>in</w:t>
      </w:r>
      <w:r w:rsidRPr="00394ABC">
        <w:rPr>
          <w:rFonts w:ascii="Consolas" w:eastAsia="Times New Roman" w:hAnsi="Consolas" w:cs="Consolas"/>
          <w:color w:val="D4D4D4"/>
          <w:sz w:val="21"/>
          <w:szCs w:val="21"/>
          <w:lang w:eastAsia="pt-BR"/>
        </w:rPr>
        <w:t> </w:t>
      </w:r>
      <w:proofErr w:type="spellStart"/>
      <w:proofErr w:type="gramStart"/>
      <w:r w:rsidRPr="00394ABC">
        <w:rPr>
          <w:rFonts w:ascii="Consolas" w:eastAsia="Times New Roman" w:hAnsi="Consolas" w:cs="Consolas"/>
          <w:color w:val="569CD6"/>
          <w:sz w:val="21"/>
          <w:szCs w:val="21"/>
          <w:lang w:eastAsia="pt-BR"/>
        </w:rPr>
        <w:t>arguments</w:t>
      </w:r>
      <w:proofErr w:type="spellEnd"/>
      <w:r w:rsidRPr="00394ABC">
        <w:rPr>
          <w:rFonts w:ascii="Consolas" w:eastAsia="Times New Roman" w:hAnsi="Consolas" w:cs="Consolas"/>
          <w:color w:val="D4D4D4"/>
          <w:sz w:val="21"/>
          <w:szCs w:val="21"/>
          <w:lang w:eastAsia="pt-BR"/>
        </w:rPr>
        <w:t> ?</w:t>
      </w:r>
      <w:proofErr w:type="gramEnd"/>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9CDCFE"/>
          <w:sz w:val="21"/>
          <w:szCs w:val="21"/>
          <w:lang w:eastAsia="pt-BR"/>
        </w:rPr>
        <w:t>b</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B5CEA8"/>
          <w:sz w:val="21"/>
          <w:szCs w:val="21"/>
          <w:lang w:eastAsia="pt-BR"/>
        </w:rPr>
        <w:t>1</w:t>
      </w:r>
    </w:p>
    <w:p w14:paraId="53D2CD94"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6A9955"/>
          <w:sz w:val="21"/>
          <w:szCs w:val="21"/>
          <w:lang w:eastAsia="pt-BR"/>
        </w:rPr>
        <w:t>//1. se c for um NaN, retorna 1 como padrão, caso contrario retorne c </w:t>
      </w:r>
    </w:p>
    <w:p w14:paraId="59259882"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    </w:t>
      </w:r>
      <w:proofErr w:type="spellStart"/>
      <w:r w:rsidRPr="00394ABC">
        <w:rPr>
          <w:rFonts w:ascii="Consolas" w:eastAsia="Times New Roman" w:hAnsi="Consolas" w:cs="Consolas"/>
          <w:color w:val="C586C0"/>
          <w:sz w:val="21"/>
          <w:szCs w:val="21"/>
          <w:lang w:eastAsia="pt-BR"/>
        </w:rPr>
        <w:t>return</w:t>
      </w:r>
      <w:proofErr w:type="spellEnd"/>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9CDCFE"/>
          <w:sz w:val="21"/>
          <w:szCs w:val="21"/>
          <w:lang w:eastAsia="pt-BR"/>
        </w:rPr>
        <w:t>a</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9CDCFE"/>
          <w:sz w:val="21"/>
          <w:szCs w:val="21"/>
          <w:lang w:eastAsia="pt-BR"/>
        </w:rPr>
        <w:t>b</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9CDCFE"/>
          <w:sz w:val="21"/>
          <w:szCs w:val="21"/>
          <w:lang w:eastAsia="pt-BR"/>
        </w:rPr>
        <w:t>c</w:t>
      </w:r>
    </w:p>
    <w:p w14:paraId="125899BB"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w:t>
      </w:r>
    </w:p>
    <w:p w14:paraId="6C0E60FD"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p>
    <w:p w14:paraId="7EABC3BD"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6A9955"/>
          <w:sz w:val="21"/>
          <w:szCs w:val="21"/>
          <w:lang w:eastAsia="pt-BR"/>
        </w:rPr>
        <w:t>//valor padrão do ES2015</w:t>
      </w:r>
    </w:p>
    <w:p w14:paraId="1E81375A"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6A9955"/>
          <w:sz w:val="21"/>
          <w:szCs w:val="21"/>
          <w:lang w:eastAsia="pt-BR"/>
        </w:rPr>
        <w:t>//Agora basta especificar somente nos parâmetros meus valores padrões.</w:t>
      </w:r>
    </w:p>
    <w:p w14:paraId="5E353DC0"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val="en-US" w:eastAsia="pt-BR"/>
        </w:rPr>
      </w:pPr>
      <w:r w:rsidRPr="00394ABC">
        <w:rPr>
          <w:rFonts w:ascii="Consolas" w:eastAsia="Times New Roman" w:hAnsi="Consolas" w:cs="Consolas"/>
          <w:color w:val="569CD6"/>
          <w:sz w:val="21"/>
          <w:szCs w:val="21"/>
          <w:lang w:val="en-US" w:eastAsia="pt-BR"/>
        </w:rPr>
        <w:t>function</w:t>
      </w:r>
      <w:r w:rsidRPr="00394ABC">
        <w:rPr>
          <w:rFonts w:ascii="Consolas" w:eastAsia="Times New Roman" w:hAnsi="Consolas" w:cs="Consolas"/>
          <w:color w:val="D4D4D4"/>
          <w:sz w:val="21"/>
          <w:szCs w:val="21"/>
          <w:lang w:val="en-US" w:eastAsia="pt-BR"/>
        </w:rPr>
        <w:t> </w:t>
      </w:r>
      <w:r w:rsidRPr="00394ABC">
        <w:rPr>
          <w:rFonts w:ascii="Consolas" w:eastAsia="Times New Roman" w:hAnsi="Consolas" w:cs="Consolas"/>
          <w:color w:val="DCDCAA"/>
          <w:sz w:val="21"/>
          <w:szCs w:val="21"/>
          <w:lang w:val="en-US" w:eastAsia="pt-BR"/>
        </w:rPr>
        <w:t>soma2</w:t>
      </w:r>
      <w:r w:rsidRPr="00394ABC">
        <w:rPr>
          <w:rFonts w:ascii="Consolas" w:eastAsia="Times New Roman" w:hAnsi="Consolas" w:cs="Consolas"/>
          <w:color w:val="D4D4D4"/>
          <w:sz w:val="21"/>
          <w:szCs w:val="21"/>
          <w:lang w:val="en-US" w:eastAsia="pt-BR"/>
        </w:rPr>
        <w:t>(</w:t>
      </w:r>
      <w:r w:rsidRPr="00394ABC">
        <w:rPr>
          <w:rFonts w:ascii="Consolas" w:eastAsia="Times New Roman" w:hAnsi="Consolas" w:cs="Consolas"/>
          <w:color w:val="9CDCFE"/>
          <w:sz w:val="21"/>
          <w:szCs w:val="21"/>
          <w:lang w:val="en-US" w:eastAsia="pt-BR"/>
        </w:rPr>
        <w:t>a</w:t>
      </w:r>
      <w:r w:rsidRPr="00394ABC">
        <w:rPr>
          <w:rFonts w:ascii="Consolas" w:eastAsia="Times New Roman" w:hAnsi="Consolas" w:cs="Consolas"/>
          <w:color w:val="D4D4D4"/>
          <w:sz w:val="21"/>
          <w:szCs w:val="21"/>
          <w:lang w:val="en-US" w:eastAsia="pt-BR"/>
        </w:rPr>
        <w:t> = </w:t>
      </w:r>
      <w:r w:rsidRPr="00394ABC">
        <w:rPr>
          <w:rFonts w:ascii="Consolas" w:eastAsia="Times New Roman" w:hAnsi="Consolas" w:cs="Consolas"/>
          <w:color w:val="B5CEA8"/>
          <w:sz w:val="21"/>
          <w:szCs w:val="21"/>
          <w:lang w:val="en-US" w:eastAsia="pt-BR"/>
        </w:rPr>
        <w:t>1</w:t>
      </w:r>
      <w:r w:rsidRPr="00394ABC">
        <w:rPr>
          <w:rFonts w:ascii="Consolas" w:eastAsia="Times New Roman" w:hAnsi="Consolas" w:cs="Consolas"/>
          <w:color w:val="D4D4D4"/>
          <w:sz w:val="21"/>
          <w:szCs w:val="21"/>
          <w:lang w:val="en-US" w:eastAsia="pt-BR"/>
        </w:rPr>
        <w:t>, </w:t>
      </w:r>
      <w:r w:rsidRPr="00394ABC">
        <w:rPr>
          <w:rFonts w:ascii="Consolas" w:eastAsia="Times New Roman" w:hAnsi="Consolas" w:cs="Consolas"/>
          <w:color w:val="9CDCFE"/>
          <w:sz w:val="21"/>
          <w:szCs w:val="21"/>
          <w:lang w:val="en-US" w:eastAsia="pt-BR"/>
        </w:rPr>
        <w:t>b</w:t>
      </w:r>
      <w:r w:rsidRPr="00394ABC">
        <w:rPr>
          <w:rFonts w:ascii="Consolas" w:eastAsia="Times New Roman" w:hAnsi="Consolas" w:cs="Consolas"/>
          <w:color w:val="D4D4D4"/>
          <w:sz w:val="21"/>
          <w:szCs w:val="21"/>
          <w:lang w:val="en-US" w:eastAsia="pt-BR"/>
        </w:rPr>
        <w:t> = </w:t>
      </w:r>
      <w:r w:rsidRPr="00394ABC">
        <w:rPr>
          <w:rFonts w:ascii="Consolas" w:eastAsia="Times New Roman" w:hAnsi="Consolas" w:cs="Consolas"/>
          <w:color w:val="B5CEA8"/>
          <w:sz w:val="21"/>
          <w:szCs w:val="21"/>
          <w:lang w:val="en-US" w:eastAsia="pt-BR"/>
        </w:rPr>
        <w:t>1</w:t>
      </w:r>
      <w:r w:rsidRPr="00394ABC">
        <w:rPr>
          <w:rFonts w:ascii="Consolas" w:eastAsia="Times New Roman" w:hAnsi="Consolas" w:cs="Consolas"/>
          <w:color w:val="D4D4D4"/>
          <w:sz w:val="21"/>
          <w:szCs w:val="21"/>
          <w:lang w:val="en-US" w:eastAsia="pt-BR"/>
        </w:rPr>
        <w:t>, </w:t>
      </w:r>
      <w:r w:rsidRPr="00394ABC">
        <w:rPr>
          <w:rFonts w:ascii="Consolas" w:eastAsia="Times New Roman" w:hAnsi="Consolas" w:cs="Consolas"/>
          <w:color w:val="9CDCFE"/>
          <w:sz w:val="21"/>
          <w:szCs w:val="21"/>
          <w:lang w:val="en-US" w:eastAsia="pt-BR"/>
        </w:rPr>
        <w:t>c</w:t>
      </w:r>
      <w:r w:rsidRPr="00394ABC">
        <w:rPr>
          <w:rFonts w:ascii="Consolas" w:eastAsia="Times New Roman" w:hAnsi="Consolas" w:cs="Consolas"/>
          <w:color w:val="D4D4D4"/>
          <w:sz w:val="21"/>
          <w:szCs w:val="21"/>
          <w:lang w:val="en-US" w:eastAsia="pt-BR"/>
        </w:rPr>
        <w:t> = </w:t>
      </w:r>
      <w:proofErr w:type="gramStart"/>
      <w:r w:rsidRPr="00394ABC">
        <w:rPr>
          <w:rFonts w:ascii="Consolas" w:eastAsia="Times New Roman" w:hAnsi="Consolas" w:cs="Consolas"/>
          <w:color w:val="B5CEA8"/>
          <w:sz w:val="21"/>
          <w:szCs w:val="21"/>
          <w:lang w:val="en-US" w:eastAsia="pt-BR"/>
        </w:rPr>
        <w:t>1</w:t>
      </w:r>
      <w:r w:rsidRPr="00394ABC">
        <w:rPr>
          <w:rFonts w:ascii="Consolas" w:eastAsia="Times New Roman" w:hAnsi="Consolas" w:cs="Consolas"/>
          <w:color w:val="D4D4D4"/>
          <w:sz w:val="21"/>
          <w:szCs w:val="21"/>
          <w:lang w:val="en-US" w:eastAsia="pt-BR"/>
        </w:rPr>
        <w:t>){</w:t>
      </w:r>
      <w:proofErr w:type="gramEnd"/>
    </w:p>
    <w:p w14:paraId="3B8EE896"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val="en-US" w:eastAsia="pt-BR"/>
        </w:rPr>
        <w:t>    </w:t>
      </w:r>
      <w:proofErr w:type="spellStart"/>
      <w:r w:rsidRPr="00394ABC">
        <w:rPr>
          <w:rFonts w:ascii="Consolas" w:eastAsia="Times New Roman" w:hAnsi="Consolas" w:cs="Consolas"/>
          <w:color w:val="C586C0"/>
          <w:sz w:val="21"/>
          <w:szCs w:val="21"/>
          <w:lang w:eastAsia="pt-BR"/>
        </w:rPr>
        <w:t>return</w:t>
      </w:r>
      <w:proofErr w:type="spellEnd"/>
      <w:r w:rsidRPr="00394ABC">
        <w:rPr>
          <w:rFonts w:ascii="Consolas" w:eastAsia="Times New Roman" w:hAnsi="Consolas" w:cs="Consolas"/>
          <w:color w:val="D4D4D4"/>
          <w:sz w:val="21"/>
          <w:szCs w:val="21"/>
          <w:lang w:eastAsia="pt-BR"/>
        </w:rPr>
        <w:t> </w:t>
      </w:r>
      <w:r w:rsidRPr="00394ABC">
        <w:rPr>
          <w:rFonts w:ascii="Consolas" w:eastAsia="Times New Roman" w:hAnsi="Consolas" w:cs="Consolas"/>
          <w:color w:val="9CDCFE"/>
          <w:sz w:val="21"/>
          <w:szCs w:val="21"/>
          <w:lang w:eastAsia="pt-BR"/>
        </w:rPr>
        <w:t>a</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9CDCFE"/>
          <w:sz w:val="21"/>
          <w:szCs w:val="21"/>
          <w:lang w:eastAsia="pt-BR"/>
        </w:rPr>
        <w:t>b</w:t>
      </w:r>
      <w:r w:rsidRPr="00394ABC">
        <w:rPr>
          <w:rFonts w:ascii="Consolas" w:eastAsia="Times New Roman" w:hAnsi="Consolas" w:cs="Consolas"/>
          <w:color w:val="D4D4D4"/>
          <w:sz w:val="21"/>
          <w:szCs w:val="21"/>
          <w:lang w:eastAsia="pt-BR"/>
        </w:rPr>
        <w:t> + </w:t>
      </w:r>
      <w:r w:rsidRPr="00394ABC">
        <w:rPr>
          <w:rFonts w:ascii="Consolas" w:eastAsia="Times New Roman" w:hAnsi="Consolas" w:cs="Consolas"/>
          <w:color w:val="9CDCFE"/>
          <w:sz w:val="21"/>
          <w:szCs w:val="21"/>
          <w:lang w:eastAsia="pt-BR"/>
        </w:rPr>
        <w:t>c</w:t>
      </w:r>
    </w:p>
    <w:p w14:paraId="747D834D" w14:textId="77777777" w:rsidR="00394ABC" w:rsidRPr="00394ABC" w:rsidRDefault="00394ABC" w:rsidP="00394ABC">
      <w:pPr>
        <w:shd w:val="clear" w:color="auto" w:fill="1E1E1E"/>
        <w:spacing w:after="0" w:line="285" w:lineRule="atLeast"/>
        <w:rPr>
          <w:rFonts w:ascii="Consolas" w:eastAsia="Times New Roman" w:hAnsi="Consolas" w:cs="Consolas"/>
          <w:color w:val="D4D4D4"/>
          <w:sz w:val="21"/>
          <w:szCs w:val="21"/>
          <w:lang w:eastAsia="pt-BR"/>
        </w:rPr>
      </w:pPr>
      <w:r w:rsidRPr="00394ABC">
        <w:rPr>
          <w:rFonts w:ascii="Consolas" w:eastAsia="Times New Roman" w:hAnsi="Consolas" w:cs="Consolas"/>
          <w:color w:val="D4D4D4"/>
          <w:sz w:val="21"/>
          <w:szCs w:val="21"/>
          <w:lang w:eastAsia="pt-BR"/>
        </w:rPr>
        <w:t>}</w:t>
      </w:r>
    </w:p>
    <w:p w14:paraId="0E2325C0" w14:textId="77777777" w:rsidR="00394ABC" w:rsidRPr="00414BEB" w:rsidRDefault="00394ABC" w:rsidP="00145F6F"/>
    <w:p w14:paraId="756BE521" w14:textId="77777777" w:rsidR="00E17A98" w:rsidRPr="002D0A92" w:rsidRDefault="00E17A98" w:rsidP="00126FE5"/>
    <w:p w14:paraId="47420D89" w14:textId="77777777" w:rsidR="00E716A2" w:rsidRDefault="00104587" w:rsidP="00104587">
      <w:r>
        <w:t>Tem uma palavra reservada em JS que se chama “</w:t>
      </w:r>
      <w:proofErr w:type="spellStart"/>
      <w:r w:rsidRPr="00104587">
        <w:rPr>
          <w:b/>
        </w:rPr>
        <w:t>this</w:t>
      </w:r>
      <w:proofErr w:type="spellEnd"/>
      <w:r>
        <w:t xml:space="preserve">”, serve para referenciar o objeto atual daquela execução. Por exemplo, no JAVA, existem classes que servem como uma casa e dentro delas há </w:t>
      </w:r>
      <w:proofErr w:type="gramStart"/>
      <w:r>
        <w:t>o objetos</w:t>
      </w:r>
      <w:proofErr w:type="gramEnd"/>
      <w:r>
        <w:t xml:space="preserve">. O </w:t>
      </w:r>
      <w:proofErr w:type="spellStart"/>
      <w:r>
        <w:t>this</w:t>
      </w:r>
      <w:proofErr w:type="spellEnd"/>
      <w:r>
        <w:t xml:space="preserve"> pode variar também conforme a função é executada.</w:t>
      </w:r>
    </w:p>
    <w:p w14:paraId="4C0E25FF" w14:textId="77777777" w:rsidR="00104587" w:rsidRPr="00B53477" w:rsidRDefault="00104587" w:rsidP="00104587">
      <w:pPr>
        <w:rPr>
          <w:b/>
          <w:highlight w:val="yellow"/>
        </w:rPr>
      </w:pPr>
      <w:proofErr w:type="spellStart"/>
      <w:r w:rsidRPr="00B53477">
        <w:rPr>
          <w:b/>
          <w:highlight w:val="yellow"/>
        </w:rPr>
        <w:t>This</w:t>
      </w:r>
      <w:proofErr w:type="spellEnd"/>
      <w:r w:rsidRPr="00B53477">
        <w:rPr>
          <w:b/>
          <w:highlight w:val="yellow"/>
        </w:rPr>
        <w:t xml:space="preserve"> é sempre o objeto que está sendo referenciado no contexto da execução, sendo o </w:t>
      </w:r>
      <w:proofErr w:type="spellStart"/>
      <w:r w:rsidRPr="00B53477">
        <w:rPr>
          <w:b/>
          <w:highlight w:val="yellow"/>
        </w:rPr>
        <w:t>this</w:t>
      </w:r>
      <w:proofErr w:type="spellEnd"/>
      <w:r w:rsidRPr="00B53477">
        <w:rPr>
          <w:b/>
          <w:highlight w:val="yellow"/>
        </w:rPr>
        <w:t xml:space="preserve"> podendo variar.</w:t>
      </w:r>
      <w:r w:rsidR="005F6D17" w:rsidRPr="00B53477">
        <w:rPr>
          <w:b/>
          <w:highlight w:val="yellow"/>
        </w:rPr>
        <w:t xml:space="preserve"> Porém, nas funções Arrow, quando usamos o </w:t>
      </w:r>
      <w:proofErr w:type="spellStart"/>
      <w:r w:rsidR="005F6D17" w:rsidRPr="00B53477">
        <w:rPr>
          <w:b/>
          <w:highlight w:val="yellow"/>
        </w:rPr>
        <w:t>this</w:t>
      </w:r>
      <w:proofErr w:type="spellEnd"/>
      <w:r w:rsidR="005F6D17" w:rsidRPr="00B53477">
        <w:rPr>
          <w:b/>
          <w:highlight w:val="yellow"/>
        </w:rPr>
        <w:t xml:space="preserve">, ele não varia de escopo, considera sempre o </w:t>
      </w:r>
      <w:r w:rsidR="00B53477">
        <w:rPr>
          <w:b/>
          <w:highlight w:val="yellow"/>
        </w:rPr>
        <w:t>de acordo com seu contexto léxico.</w:t>
      </w:r>
    </w:p>
    <w:p w14:paraId="55D490AF" w14:textId="77777777" w:rsidR="005F6D17" w:rsidRDefault="005F6D17" w:rsidP="00104587">
      <w:pPr>
        <w:rPr>
          <w:b/>
        </w:rPr>
      </w:pPr>
      <w:r w:rsidRPr="00B53477">
        <w:rPr>
          <w:b/>
          <w:highlight w:val="yellow"/>
        </w:rPr>
        <w:t xml:space="preserve">Ou seja, quando colocamos o </w:t>
      </w:r>
      <w:proofErr w:type="spellStart"/>
      <w:r w:rsidRPr="00B53477">
        <w:rPr>
          <w:b/>
          <w:highlight w:val="yellow"/>
        </w:rPr>
        <w:t>this</w:t>
      </w:r>
      <w:proofErr w:type="spellEnd"/>
      <w:r w:rsidRPr="00B53477">
        <w:rPr>
          <w:b/>
          <w:highlight w:val="yellow"/>
        </w:rPr>
        <w:t xml:space="preserve"> em uma função normal o </w:t>
      </w:r>
      <w:proofErr w:type="spellStart"/>
      <w:r w:rsidRPr="00B53477">
        <w:rPr>
          <w:b/>
          <w:highlight w:val="yellow"/>
        </w:rPr>
        <w:t>this</w:t>
      </w:r>
      <w:proofErr w:type="spellEnd"/>
      <w:r w:rsidRPr="00B53477">
        <w:rPr>
          <w:b/>
          <w:highlight w:val="yellow"/>
        </w:rPr>
        <w:t xml:space="preserve"> varia, porém quando uso função Arrow o </w:t>
      </w:r>
      <w:proofErr w:type="spellStart"/>
      <w:r w:rsidRPr="00B53477">
        <w:rPr>
          <w:b/>
          <w:highlight w:val="yellow"/>
        </w:rPr>
        <w:t>this</w:t>
      </w:r>
      <w:proofErr w:type="spellEnd"/>
      <w:r w:rsidRPr="00B53477">
        <w:rPr>
          <w:b/>
          <w:highlight w:val="yellow"/>
        </w:rPr>
        <w:t xml:space="preserve"> não varia e fica como </w:t>
      </w:r>
      <w:r w:rsidR="00B53477" w:rsidRPr="00B53477">
        <w:rPr>
          <w:b/>
          <w:highlight w:val="yellow"/>
        </w:rPr>
        <w:t>escopo quando for referenciado.</w:t>
      </w:r>
    </w:p>
    <w:p w14:paraId="56BF7CBD" w14:textId="77777777" w:rsidR="008428A1" w:rsidRDefault="008428A1" w:rsidP="00104587">
      <w:pPr>
        <w:rPr>
          <w:b/>
        </w:rPr>
      </w:pPr>
      <w:r>
        <w:rPr>
          <w:b/>
        </w:rPr>
        <w:t xml:space="preserve">O </w:t>
      </w:r>
      <w:proofErr w:type="spellStart"/>
      <w:r>
        <w:rPr>
          <w:b/>
        </w:rPr>
        <w:t>this</w:t>
      </w:r>
      <w:proofErr w:type="spellEnd"/>
      <w:r>
        <w:rPr>
          <w:b/>
        </w:rPr>
        <w:t xml:space="preserve"> e a função “</w:t>
      </w:r>
      <w:proofErr w:type="spellStart"/>
      <w:r>
        <w:rPr>
          <w:b/>
        </w:rPr>
        <w:t>bind</w:t>
      </w:r>
      <w:proofErr w:type="spellEnd"/>
      <w:r>
        <w:rPr>
          <w:b/>
        </w:rPr>
        <w:t>”:</w:t>
      </w:r>
    </w:p>
    <w:p w14:paraId="0B213F79" w14:textId="77777777" w:rsidR="008428A1" w:rsidRDefault="008428A1" w:rsidP="00104587">
      <w:pPr>
        <w:rPr>
          <w:b/>
        </w:rPr>
      </w:pPr>
      <w:r>
        <w:rPr>
          <w:b/>
          <w:noProof/>
          <w:lang w:eastAsia="pt-BR"/>
        </w:rPr>
        <w:lastRenderedPageBreak/>
        <w:drawing>
          <wp:inline distT="0" distB="0" distL="0" distR="0" wp14:anchorId="7B5D0D78" wp14:editId="3BDAB013">
            <wp:extent cx="5400040" cy="4275981"/>
            <wp:effectExtent l="19050" t="0" r="0"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400040" cy="4275981"/>
                    </a:xfrm>
                    <a:prstGeom prst="rect">
                      <a:avLst/>
                    </a:prstGeom>
                    <a:noFill/>
                    <a:ln w="9525">
                      <a:noFill/>
                      <a:miter lim="800000"/>
                      <a:headEnd/>
                      <a:tailEnd/>
                    </a:ln>
                  </pic:spPr>
                </pic:pic>
              </a:graphicData>
            </a:graphic>
          </wp:inline>
        </w:drawing>
      </w:r>
    </w:p>
    <w:p w14:paraId="158CAC26" w14:textId="77777777" w:rsidR="008428A1" w:rsidRDefault="008428A1" w:rsidP="00104587">
      <w:pPr>
        <w:rPr>
          <w:b/>
        </w:rPr>
      </w:pPr>
    </w:p>
    <w:p w14:paraId="50B4E134" w14:textId="77777777" w:rsidR="008428A1" w:rsidRDefault="00655E5B" w:rsidP="00104587">
      <w:pPr>
        <w:rPr>
          <w:b/>
        </w:rPr>
      </w:pPr>
      <w:r>
        <w:rPr>
          <w:b/>
        </w:rPr>
        <w:t xml:space="preserve">O </w:t>
      </w:r>
      <w:proofErr w:type="spellStart"/>
      <w:r>
        <w:rPr>
          <w:b/>
        </w:rPr>
        <w:t>bind</w:t>
      </w:r>
      <w:proofErr w:type="spellEnd"/>
      <w:r>
        <w:rPr>
          <w:b/>
        </w:rPr>
        <w:t xml:space="preserve"> serve para resolver a situação de escopo dentro de </w:t>
      </w:r>
      <w:proofErr w:type="gramStart"/>
      <w:r>
        <w:rPr>
          <w:b/>
        </w:rPr>
        <w:t>um função</w:t>
      </w:r>
      <w:proofErr w:type="gramEnd"/>
      <w:r>
        <w:rPr>
          <w:b/>
        </w:rPr>
        <w:t xml:space="preserve"> onde eu uso o </w:t>
      </w:r>
      <w:proofErr w:type="spellStart"/>
      <w:r>
        <w:rPr>
          <w:b/>
        </w:rPr>
        <w:t>this</w:t>
      </w:r>
      <w:proofErr w:type="spellEnd"/>
      <w:r>
        <w:rPr>
          <w:b/>
        </w:rPr>
        <w:t xml:space="preserve">. Dentro do </w:t>
      </w:r>
      <w:proofErr w:type="spellStart"/>
      <w:r>
        <w:rPr>
          <w:b/>
        </w:rPr>
        <w:t>bind</w:t>
      </w:r>
      <w:proofErr w:type="spellEnd"/>
      <w:r>
        <w:rPr>
          <w:b/>
        </w:rPr>
        <w:t xml:space="preserve"> coloco no parâmetro o objeto </w:t>
      </w:r>
      <w:proofErr w:type="gramStart"/>
      <w:r>
        <w:rPr>
          <w:b/>
        </w:rPr>
        <w:t>o referência</w:t>
      </w:r>
      <w:proofErr w:type="gramEnd"/>
      <w:r>
        <w:rPr>
          <w:b/>
        </w:rPr>
        <w:t xml:space="preserve"> que quero dar ao </w:t>
      </w:r>
      <w:proofErr w:type="spellStart"/>
      <w:r>
        <w:rPr>
          <w:b/>
        </w:rPr>
        <w:t>this</w:t>
      </w:r>
      <w:proofErr w:type="spellEnd"/>
      <w:r>
        <w:rPr>
          <w:b/>
        </w:rPr>
        <w:t>, para que quando eu usar em outra ocasião, não de efeitos colaterais.</w:t>
      </w:r>
    </w:p>
    <w:p w14:paraId="463078F5" w14:textId="77777777" w:rsidR="00655E5B" w:rsidRDefault="00655E5B" w:rsidP="00104587">
      <w:pPr>
        <w:rPr>
          <w:b/>
        </w:rPr>
      </w:pPr>
      <w:r>
        <w:rPr>
          <w:b/>
        </w:rPr>
        <w:t>Como no exemplo abaixo:</w:t>
      </w:r>
    </w:p>
    <w:p w14:paraId="4C9D2C84"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proofErr w:type="spellStart"/>
      <w:r w:rsidRPr="00655E5B">
        <w:rPr>
          <w:rFonts w:ascii="Consolas" w:eastAsia="Times New Roman" w:hAnsi="Consolas" w:cs="Consolas"/>
          <w:color w:val="569CD6"/>
          <w:sz w:val="21"/>
          <w:szCs w:val="21"/>
          <w:lang w:eastAsia="pt-BR"/>
        </w:rPr>
        <w:t>const</w:t>
      </w:r>
      <w:proofErr w:type="spellEnd"/>
      <w:r w:rsidRPr="00655E5B">
        <w:rPr>
          <w:rFonts w:ascii="Consolas" w:eastAsia="Times New Roman" w:hAnsi="Consolas" w:cs="Consolas"/>
          <w:color w:val="D4D4D4"/>
          <w:sz w:val="21"/>
          <w:szCs w:val="21"/>
          <w:lang w:eastAsia="pt-BR"/>
        </w:rPr>
        <w:t> </w:t>
      </w:r>
      <w:r w:rsidRPr="00655E5B">
        <w:rPr>
          <w:rFonts w:ascii="Consolas" w:eastAsia="Times New Roman" w:hAnsi="Consolas" w:cs="Consolas"/>
          <w:color w:val="4FC1FF"/>
          <w:sz w:val="21"/>
          <w:szCs w:val="21"/>
          <w:lang w:eastAsia="pt-BR"/>
        </w:rPr>
        <w:t>pessoa</w:t>
      </w:r>
      <w:r w:rsidRPr="00655E5B">
        <w:rPr>
          <w:rFonts w:ascii="Consolas" w:eastAsia="Times New Roman" w:hAnsi="Consolas" w:cs="Consolas"/>
          <w:color w:val="D4D4D4"/>
          <w:sz w:val="21"/>
          <w:szCs w:val="21"/>
          <w:lang w:eastAsia="pt-BR"/>
        </w:rPr>
        <w:t> = {</w:t>
      </w:r>
    </w:p>
    <w:p w14:paraId="44C191CE"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proofErr w:type="spellStart"/>
      <w:r w:rsidRPr="00655E5B">
        <w:rPr>
          <w:rFonts w:ascii="Consolas" w:eastAsia="Times New Roman" w:hAnsi="Consolas" w:cs="Consolas"/>
          <w:color w:val="9CDCFE"/>
          <w:sz w:val="21"/>
          <w:szCs w:val="21"/>
          <w:lang w:eastAsia="pt-BR"/>
        </w:rPr>
        <w:t>saudacao</w:t>
      </w:r>
      <w:proofErr w:type="spellEnd"/>
      <w:r w:rsidRPr="00655E5B">
        <w:rPr>
          <w:rFonts w:ascii="Consolas" w:eastAsia="Times New Roman" w:hAnsi="Consolas" w:cs="Consolas"/>
          <w:color w:val="9CDCFE"/>
          <w:sz w:val="21"/>
          <w:szCs w:val="21"/>
          <w:lang w:eastAsia="pt-BR"/>
        </w:rPr>
        <w:t>:</w:t>
      </w:r>
      <w:r w:rsidRPr="00655E5B">
        <w:rPr>
          <w:rFonts w:ascii="Consolas" w:eastAsia="Times New Roman" w:hAnsi="Consolas" w:cs="Consolas"/>
          <w:color w:val="D4D4D4"/>
          <w:sz w:val="21"/>
          <w:szCs w:val="21"/>
          <w:lang w:eastAsia="pt-BR"/>
        </w:rPr>
        <w:t> </w:t>
      </w:r>
      <w:r w:rsidRPr="00655E5B">
        <w:rPr>
          <w:rFonts w:ascii="Consolas" w:eastAsia="Times New Roman" w:hAnsi="Consolas" w:cs="Consolas"/>
          <w:color w:val="CE9178"/>
          <w:sz w:val="21"/>
          <w:szCs w:val="21"/>
          <w:lang w:eastAsia="pt-BR"/>
        </w:rPr>
        <w:t>'Bom dia'</w:t>
      </w:r>
      <w:r w:rsidRPr="00655E5B">
        <w:rPr>
          <w:rFonts w:ascii="Consolas" w:eastAsia="Times New Roman" w:hAnsi="Consolas" w:cs="Consolas"/>
          <w:color w:val="D4D4D4"/>
          <w:sz w:val="21"/>
          <w:szCs w:val="21"/>
          <w:lang w:eastAsia="pt-BR"/>
        </w:rPr>
        <w:t>,</w:t>
      </w:r>
    </w:p>
    <w:p w14:paraId="51035B1C"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proofErr w:type="gramStart"/>
      <w:r w:rsidRPr="00655E5B">
        <w:rPr>
          <w:rFonts w:ascii="Consolas" w:eastAsia="Times New Roman" w:hAnsi="Consolas" w:cs="Consolas"/>
          <w:color w:val="DCDCAA"/>
          <w:sz w:val="21"/>
          <w:szCs w:val="21"/>
          <w:lang w:eastAsia="pt-BR"/>
        </w:rPr>
        <w:t>falar</w:t>
      </w:r>
      <w:r w:rsidRPr="00655E5B">
        <w:rPr>
          <w:rFonts w:ascii="Consolas" w:eastAsia="Times New Roman" w:hAnsi="Consolas" w:cs="Consolas"/>
          <w:color w:val="D4D4D4"/>
          <w:sz w:val="21"/>
          <w:szCs w:val="21"/>
          <w:lang w:eastAsia="pt-BR"/>
        </w:rPr>
        <w:t>(</w:t>
      </w:r>
      <w:proofErr w:type="gramEnd"/>
      <w:r w:rsidRPr="00655E5B">
        <w:rPr>
          <w:rFonts w:ascii="Consolas" w:eastAsia="Times New Roman" w:hAnsi="Consolas" w:cs="Consolas"/>
          <w:color w:val="D4D4D4"/>
          <w:sz w:val="21"/>
          <w:szCs w:val="21"/>
          <w:lang w:eastAsia="pt-BR"/>
        </w:rPr>
        <w:t>) {</w:t>
      </w:r>
    </w:p>
    <w:p w14:paraId="08CB21C2"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r w:rsidRPr="00655E5B">
        <w:rPr>
          <w:rFonts w:ascii="Consolas" w:eastAsia="Times New Roman" w:hAnsi="Consolas" w:cs="Consolas"/>
          <w:color w:val="9CDCFE"/>
          <w:sz w:val="21"/>
          <w:szCs w:val="21"/>
          <w:lang w:eastAsia="pt-BR"/>
        </w:rPr>
        <w:t>console</w:t>
      </w:r>
      <w:r w:rsidRPr="00655E5B">
        <w:rPr>
          <w:rFonts w:ascii="Consolas" w:eastAsia="Times New Roman" w:hAnsi="Consolas" w:cs="Consolas"/>
          <w:color w:val="D4D4D4"/>
          <w:sz w:val="21"/>
          <w:szCs w:val="21"/>
          <w:lang w:eastAsia="pt-BR"/>
        </w:rPr>
        <w:t>.</w:t>
      </w:r>
      <w:r w:rsidRPr="00655E5B">
        <w:rPr>
          <w:rFonts w:ascii="Consolas" w:eastAsia="Times New Roman" w:hAnsi="Consolas" w:cs="Consolas"/>
          <w:color w:val="DCDCAA"/>
          <w:sz w:val="21"/>
          <w:szCs w:val="21"/>
          <w:lang w:eastAsia="pt-BR"/>
        </w:rPr>
        <w:t>log</w:t>
      </w:r>
      <w:r w:rsidRPr="00655E5B">
        <w:rPr>
          <w:rFonts w:ascii="Consolas" w:eastAsia="Times New Roman" w:hAnsi="Consolas" w:cs="Consolas"/>
          <w:color w:val="D4D4D4"/>
          <w:sz w:val="21"/>
          <w:szCs w:val="21"/>
          <w:lang w:eastAsia="pt-BR"/>
        </w:rPr>
        <w:t>(</w:t>
      </w:r>
      <w:proofErr w:type="spellStart"/>
      <w:proofErr w:type="gramStart"/>
      <w:r w:rsidRPr="00655E5B">
        <w:rPr>
          <w:rFonts w:ascii="Consolas" w:eastAsia="Times New Roman" w:hAnsi="Consolas" w:cs="Consolas"/>
          <w:color w:val="569CD6"/>
          <w:sz w:val="21"/>
          <w:szCs w:val="21"/>
          <w:lang w:eastAsia="pt-BR"/>
        </w:rPr>
        <w:t>this</w:t>
      </w:r>
      <w:r w:rsidRPr="00655E5B">
        <w:rPr>
          <w:rFonts w:ascii="Consolas" w:eastAsia="Times New Roman" w:hAnsi="Consolas" w:cs="Consolas"/>
          <w:color w:val="D4D4D4"/>
          <w:sz w:val="21"/>
          <w:szCs w:val="21"/>
          <w:lang w:eastAsia="pt-BR"/>
        </w:rPr>
        <w:t>.</w:t>
      </w:r>
      <w:r w:rsidRPr="00655E5B">
        <w:rPr>
          <w:rFonts w:ascii="Consolas" w:eastAsia="Times New Roman" w:hAnsi="Consolas" w:cs="Consolas"/>
          <w:color w:val="9CDCFE"/>
          <w:sz w:val="21"/>
          <w:szCs w:val="21"/>
          <w:lang w:eastAsia="pt-BR"/>
        </w:rPr>
        <w:t>saudacao</w:t>
      </w:r>
      <w:proofErr w:type="spellEnd"/>
      <w:proofErr w:type="gramEnd"/>
      <w:r w:rsidRPr="00655E5B">
        <w:rPr>
          <w:rFonts w:ascii="Consolas" w:eastAsia="Times New Roman" w:hAnsi="Consolas" w:cs="Consolas"/>
          <w:color w:val="D4D4D4"/>
          <w:sz w:val="21"/>
          <w:szCs w:val="21"/>
          <w:lang w:eastAsia="pt-BR"/>
        </w:rPr>
        <w:t>)</w:t>
      </w:r>
    </w:p>
    <w:p w14:paraId="73DAC81F"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r w:rsidRPr="00655E5B">
        <w:rPr>
          <w:rFonts w:ascii="Consolas" w:eastAsia="Times New Roman" w:hAnsi="Consolas" w:cs="Consolas"/>
          <w:color w:val="6A9955"/>
          <w:sz w:val="21"/>
          <w:szCs w:val="21"/>
          <w:lang w:eastAsia="pt-BR"/>
        </w:rPr>
        <w:t>//Esse </w:t>
      </w:r>
      <w:proofErr w:type="spellStart"/>
      <w:r w:rsidRPr="00655E5B">
        <w:rPr>
          <w:rFonts w:ascii="Consolas" w:eastAsia="Times New Roman" w:hAnsi="Consolas" w:cs="Consolas"/>
          <w:color w:val="6A9955"/>
          <w:sz w:val="21"/>
          <w:szCs w:val="21"/>
          <w:lang w:eastAsia="pt-BR"/>
        </w:rPr>
        <w:t>this</w:t>
      </w:r>
      <w:proofErr w:type="spellEnd"/>
      <w:r w:rsidRPr="00655E5B">
        <w:rPr>
          <w:rFonts w:ascii="Consolas" w:eastAsia="Times New Roman" w:hAnsi="Consolas" w:cs="Consolas"/>
          <w:color w:val="6A9955"/>
          <w:sz w:val="21"/>
          <w:szCs w:val="21"/>
          <w:lang w:eastAsia="pt-BR"/>
        </w:rPr>
        <w:t> que usei me referenciei ao dono do objeto,</w:t>
      </w:r>
    </w:p>
    <w:p w14:paraId="2B3C3364"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r w:rsidRPr="00655E5B">
        <w:rPr>
          <w:rFonts w:ascii="Consolas" w:eastAsia="Times New Roman" w:hAnsi="Consolas" w:cs="Consolas"/>
          <w:color w:val="6A9955"/>
          <w:sz w:val="21"/>
          <w:szCs w:val="21"/>
          <w:lang w:eastAsia="pt-BR"/>
        </w:rPr>
        <w:t>//neste caso, o objeto pessoa</w:t>
      </w:r>
    </w:p>
    <w:p w14:paraId="3F8C4CFC"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    }</w:t>
      </w:r>
    </w:p>
    <w:p w14:paraId="0472283B"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r w:rsidRPr="00655E5B">
        <w:rPr>
          <w:rFonts w:ascii="Consolas" w:eastAsia="Times New Roman" w:hAnsi="Consolas" w:cs="Consolas"/>
          <w:color w:val="D4D4D4"/>
          <w:sz w:val="21"/>
          <w:szCs w:val="21"/>
          <w:lang w:eastAsia="pt-BR"/>
        </w:rPr>
        <w:t>}</w:t>
      </w:r>
    </w:p>
    <w:p w14:paraId="2A7E1A41"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p>
    <w:p w14:paraId="42C1F9A5"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proofErr w:type="spellStart"/>
      <w:r w:rsidRPr="00655E5B">
        <w:rPr>
          <w:rFonts w:ascii="Consolas" w:eastAsia="Times New Roman" w:hAnsi="Consolas" w:cs="Consolas"/>
          <w:color w:val="569CD6"/>
          <w:sz w:val="21"/>
          <w:szCs w:val="21"/>
          <w:lang w:eastAsia="pt-BR"/>
        </w:rPr>
        <w:t>const</w:t>
      </w:r>
      <w:proofErr w:type="spellEnd"/>
      <w:r w:rsidRPr="00655E5B">
        <w:rPr>
          <w:rFonts w:ascii="Consolas" w:eastAsia="Times New Roman" w:hAnsi="Consolas" w:cs="Consolas"/>
          <w:color w:val="D4D4D4"/>
          <w:sz w:val="21"/>
          <w:szCs w:val="21"/>
          <w:lang w:eastAsia="pt-BR"/>
        </w:rPr>
        <w:t> </w:t>
      </w:r>
      <w:proofErr w:type="spellStart"/>
      <w:r w:rsidRPr="00655E5B">
        <w:rPr>
          <w:rFonts w:ascii="Consolas" w:eastAsia="Times New Roman" w:hAnsi="Consolas" w:cs="Consolas"/>
          <w:color w:val="4FC1FF"/>
          <w:sz w:val="21"/>
          <w:szCs w:val="21"/>
          <w:lang w:eastAsia="pt-BR"/>
        </w:rPr>
        <w:t>falarDePessoa</w:t>
      </w:r>
      <w:proofErr w:type="spellEnd"/>
      <w:r w:rsidRPr="00655E5B">
        <w:rPr>
          <w:rFonts w:ascii="Consolas" w:eastAsia="Times New Roman" w:hAnsi="Consolas" w:cs="Consolas"/>
          <w:color w:val="D4D4D4"/>
          <w:sz w:val="21"/>
          <w:szCs w:val="21"/>
          <w:lang w:eastAsia="pt-BR"/>
        </w:rPr>
        <w:t> = </w:t>
      </w:r>
      <w:proofErr w:type="spellStart"/>
      <w:proofErr w:type="gramStart"/>
      <w:r w:rsidRPr="00655E5B">
        <w:rPr>
          <w:rFonts w:ascii="Consolas" w:eastAsia="Times New Roman" w:hAnsi="Consolas" w:cs="Consolas"/>
          <w:color w:val="4FC1FF"/>
          <w:sz w:val="21"/>
          <w:szCs w:val="21"/>
          <w:lang w:eastAsia="pt-BR"/>
        </w:rPr>
        <w:t>pessoa</w:t>
      </w:r>
      <w:r w:rsidRPr="00655E5B">
        <w:rPr>
          <w:rFonts w:ascii="Consolas" w:eastAsia="Times New Roman" w:hAnsi="Consolas" w:cs="Consolas"/>
          <w:color w:val="D4D4D4"/>
          <w:sz w:val="21"/>
          <w:szCs w:val="21"/>
          <w:lang w:eastAsia="pt-BR"/>
        </w:rPr>
        <w:t>.</w:t>
      </w:r>
      <w:r w:rsidRPr="00655E5B">
        <w:rPr>
          <w:rFonts w:ascii="Consolas" w:eastAsia="Times New Roman" w:hAnsi="Consolas" w:cs="Consolas"/>
          <w:color w:val="DCDCAA"/>
          <w:sz w:val="21"/>
          <w:szCs w:val="21"/>
          <w:lang w:eastAsia="pt-BR"/>
        </w:rPr>
        <w:t>falar</w:t>
      </w:r>
      <w:proofErr w:type="gramEnd"/>
      <w:r w:rsidRPr="00655E5B">
        <w:rPr>
          <w:rFonts w:ascii="Consolas" w:eastAsia="Times New Roman" w:hAnsi="Consolas" w:cs="Consolas"/>
          <w:color w:val="D4D4D4"/>
          <w:sz w:val="21"/>
          <w:szCs w:val="21"/>
          <w:lang w:eastAsia="pt-BR"/>
        </w:rPr>
        <w:t>.</w:t>
      </w:r>
      <w:r w:rsidRPr="00655E5B">
        <w:rPr>
          <w:rFonts w:ascii="Consolas" w:eastAsia="Times New Roman" w:hAnsi="Consolas" w:cs="Consolas"/>
          <w:color w:val="DCDCAA"/>
          <w:sz w:val="21"/>
          <w:szCs w:val="21"/>
          <w:lang w:eastAsia="pt-BR"/>
        </w:rPr>
        <w:t>bind</w:t>
      </w:r>
      <w:proofErr w:type="spellEnd"/>
      <w:r w:rsidRPr="00655E5B">
        <w:rPr>
          <w:rFonts w:ascii="Consolas" w:eastAsia="Times New Roman" w:hAnsi="Consolas" w:cs="Consolas"/>
          <w:color w:val="D4D4D4"/>
          <w:sz w:val="21"/>
          <w:szCs w:val="21"/>
          <w:lang w:eastAsia="pt-BR"/>
        </w:rPr>
        <w:t>(</w:t>
      </w:r>
      <w:r w:rsidRPr="00655E5B">
        <w:rPr>
          <w:rFonts w:ascii="Consolas" w:eastAsia="Times New Roman" w:hAnsi="Consolas" w:cs="Consolas"/>
          <w:color w:val="4FC1FF"/>
          <w:sz w:val="21"/>
          <w:szCs w:val="21"/>
          <w:lang w:eastAsia="pt-BR"/>
        </w:rPr>
        <w:t>pessoa</w:t>
      </w:r>
      <w:r w:rsidRPr="00655E5B">
        <w:rPr>
          <w:rFonts w:ascii="Consolas" w:eastAsia="Times New Roman" w:hAnsi="Consolas" w:cs="Consolas"/>
          <w:color w:val="D4D4D4"/>
          <w:sz w:val="21"/>
          <w:szCs w:val="21"/>
          <w:lang w:eastAsia="pt-BR"/>
        </w:rPr>
        <w:t>)</w:t>
      </w:r>
    </w:p>
    <w:p w14:paraId="2692F41A" w14:textId="77777777" w:rsidR="00655E5B" w:rsidRPr="00655E5B" w:rsidRDefault="00655E5B" w:rsidP="00655E5B">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655E5B">
        <w:rPr>
          <w:rFonts w:ascii="Consolas" w:eastAsia="Times New Roman" w:hAnsi="Consolas" w:cs="Consolas"/>
          <w:color w:val="DCDCAA"/>
          <w:sz w:val="21"/>
          <w:szCs w:val="21"/>
          <w:lang w:eastAsia="pt-BR"/>
        </w:rPr>
        <w:t>falarDePessoa</w:t>
      </w:r>
      <w:proofErr w:type="spellEnd"/>
      <w:r w:rsidRPr="00655E5B">
        <w:rPr>
          <w:rFonts w:ascii="Consolas" w:eastAsia="Times New Roman" w:hAnsi="Consolas" w:cs="Consolas"/>
          <w:color w:val="D4D4D4"/>
          <w:sz w:val="21"/>
          <w:szCs w:val="21"/>
          <w:lang w:eastAsia="pt-BR"/>
        </w:rPr>
        <w:t>(</w:t>
      </w:r>
      <w:proofErr w:type="gramEnd"/>
      <w:r w:rsidRPr="00655E5B">
        <w:rPr>
          <w:rFonts w:ascii="Consolas" w:eastAsia="Times New Roman" w:hAnsi="Consolas" w:cs="Consolas"/>
          <w:color w:val="D4D4D4"/>
          <w:sz w:val="21"/>
          <w:szCs w:val="21"/>
          <w:lang w:eastAsia="pt-BR"/>
        </w:rPr>
        <w:t>)</w:t>
      </w:r>
    </w:p>
    <w:p w14:paraId="6EAB5605" w14:textId="77777777" w:rsidR="00655E5B" w:rsidRDefault="00655E5B" w:rsidP="00104587">
      <w:pPr>
        <w:rPr>
          <w:b/>
        </w:rPr>
      </w:pPr>
    </w:p>
    <w:p w14:paraId="3E0FF015" w14:textId="77777777" w:rsidR="00655E5B" w:rsidRDefault="00655E5B" w:rsidP="00104587">
      <w:pPr>
        <w:rPr>
          <w:b/>
        </w:rPr>
      </w:pPr>
      <w:r>
        <w:rPr>
          <w:b/>
        </w:rPr>
        <w:t xml:space="preserve">Se eu não colocasse o </w:t>
      </w:r>
      <w:proofErr w:type="spellStart"/>
      <w:r>
        <w:rPr>
          <w:b/>
        </w:rPr>
        <w:t>bind</w:t>
      </w:r>
      <w:proofErr w:type="spellEnd"/>
      <w:r>
        <w:rPr>
          <w:b/>
        </w:rPr>
        <w:t xml:space="preserve">, neste caso ia entender que </w:t>
      </w:r>
      <w:proofErr w:type="spellStart"/>
      <w:r>
        <w:rPr>
          <w:b/>
        </w:rPr>
        <w:t>this</w:t>
      </w:r>
      <w:proofErr w:type="spellEnd"/>
      <w:r>
        <w:rPr>
          <w:b/>
        </w:rPr>
        <w:t xml:space="preserve"> seria da constante “</w:t>
      </w:r>
      <w:proofErr w:type="spellStart"/>
      <w:r>
        <w:rPr>
          <w:b/>
        </w:rPr>
        <w:t>falarDePessoa</w:t>
      </w:r>
      <w:proofErr w:type="spellEnd"/>
      <w:r>
        <w:rPr>
          <w:b/>
        </w:rPr>
        <w:t xml:space="preserve">”, porém coloquei o </w:t>
      </w:r>
      <w:proofErr w:type="spellStart"/>
      <w:r>
        <w:rPr>
          <w:b/>
        </w:rPr>
        <w:t>bind</w:t>
      </w:r>
      <w:proofErr w:type="spellEnd"/>
      <w:r>
        <w:rPr>
          <w:b/>
        </w:rPr>
        <w:t xml:space="preserve"> resolvendo isso e informando que o </w:t>
      </w:r>
      <w:proofErr w:type="spellStart"/>
      <w:r>
        <w:rPr>
          <w:b/>
        </w:rPr>
        <w:t>this</w:t>
      </w:r>
      <w:proofErr w:type="spellEnd"/>
      <w:r>
        <w:rPr>
          <w:b/>
        </w:rPr>
        <w:t xml:space="preserve"> é do objeto pessoa.</w:t>
      </w:r>
      <w:r w:rsidR="00BF04CD">
        <w:rPr>
          <w:b/>
        </w:rPr>
        <w:t xml:space="preserve"> O </w:t>
      </w:r>
      <w:proofErr w:type="spellStart"/>
      <w:r w:rsidR="00BF04CD">
        <w:rPr>
          <w:b/>
        </w:rPr>
        <w:t>bind</w:t>
      </w:r>
      <w:proofErr w:type="spellEnd"/>
      <w:r w:rsidR="00BF04CD">
        <w:rPr>
          <w:b/>
        </w:rPr>
        <w:t xml:space="preserve"> aponta, amarra pro objeto certo sempre que o método for chamado.</w:t>
      </w:r>
    </w:p>
    <w:p w14:paraId="047A2F9F"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proofErr w:type="spellStart"/>
      <w:r w:rsidRPr="00BF04CD">
        <w:rPr>
          <w:rFonts w:ascii="Consolas" w:eastAsia="Times New Roman" w:hAnsi="Consolas" w:cs="Consolas"/>
          <w:color w:val="569CD6"/>
          <w:sz w:val="21"/>
          <w:szCs w:val="21"/>
          <w:lang w:eastAsia="pt-BR"/>
        </w:rPr>
        <w:lastRenderedPageBreak/>
        <w:t>function</w:t>
      </w:r>
      <w:proofErr w:type="spellEnd"/>
      <w:r w:rsidRPr="00BF04CD">
        <w:rPr>
          <w:rFonts w:ascii="Consolas" w:eastAsia="Times New Roman" w:hAnsi="Consolas" w:cs="Consolas"/>
          <w:color w:val="D4D4D4"/>
          <w:sz w:val="21"/>
          <w:szCs w:val="21"/>
          <w:lang w:eastAsia="pt-BR"/>
        </w:rPr>
        <w:t> </w:t>
      </w:r>
      <w:proofErr w:type="gramStart"/>
      <w:r w:rsidRPr="00BF04CD">
        <w:rPr>
          <w:rFonts w:ascii="Consolas" w:eastAsia="Times New Roman" w:hAnsi="Consolas" w:cs="Consolas"/>
          <w:color w:val="4EC9B0"/>
          <w:sz w:val="21"/>
          <w:szCs w:val="21"/>
          <w:lang w:eastAsia="pt-BR"/>
        </w:rPr>
        <w:t>pessoa</w:t>
      </w:r>
      <w:r w:rsidRPr="00BF04CD">
        <w:rPr>
          <w:rFonts w:ascii="Consolas" w:eastAsia="Times New Roman" w:hAnsi="Consolas" w:cs="Consolas"/>
          <w:color w:val="D4D4D4"/>
          <w:sz w:val="21"/>
          <w:szCs w:val="21"/>
          <w:lang w:eastAsia="pt-BR"/>
        </w:rPr>
        <w:t>(</w:t>
      </w:r>
      <w:proofErr w:type="gramEnd"/>
      <w:r w:rsidRPr="00BF04CD">
        <w:rPr>
          <w:rFonts w:ascii="Consolas" w:eastAsia="Times New Roman" w:hAnsi="Consolas" w:cs="Consolas"/>
          <w:color w:val="D4D4D4"/>
          <w:sz w:val="21"/>
          <w:szCs w:val="21"/>
          <w:lang w:eastAsia="pt-BR"/>
        </w:rPr>
        <w:t>) {</w:t>
      </w:r>
    </w:p>
    <w:p w14:paraId="5E81A001"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    </w:t>
      </w:r>
      <w:proofErr w:type="spellStart"/>
      <w:proofErr w:type="gramStart"/>
      <w:r w:rsidRPr="00BF04CD">
        <w:rPr>
          <w:rFonts w:ascii="Consolas" w:eastAsia="Times New Roman" w:hAnsi="Consolas" w:cs="Consolas"/>
          <w:color w:val="569CD6"/>
          <w:sz w:val="21"/>
          <w:szCs w:val="21"/>
          <w:lang w:eastAsia="pt-BR"/>
        </w:rPr>
        <w:t>this</w:t>
      </w:r>
      <w:r w:rsidRPr="00BF04CD">
        <w:rPr>
          <w:rFonts w:ascii="Consolas" w:eastAsia="Times New Roman" w:hAnsi="Consolas" w:cs="Consolas"/>
          <w:color w:val="D4D4D4"/>
          <w:sz w:val="21"/>
          <w:szCs w:val="21"/>
          <w:lang w:eastAsia="pt-BR"/>
        </w:rPr>
        <w:t>.</w:t>
      </w:r>
      <w:r w:rsidRPr="00BF04CD">
        <w:rPr>
          <w:rFonts w:ascii="Consolas" w:eastAsia="Times New Roman" w:hAnsi="Consolas" w:cs="Consolas"/>
          <w:color w:val="9CDCFE"/>
          <w:sz w:val="21"/>
          <w:szCs w:val="21"/>
          <w:lang w:eastAsia="pt-BR"/>
        </w:rPr>
        <w:t>idade</w:t>
      </w:r>
      <w:proofErr w:type="spellEnd"/>
      <w:proofErr w:type="gramEnd"/>
      <w:r w:rsidRPr="00BF04CD">
        <w:rPr>
          <w:rFonts w:ascii="Consolas" w:eastAsia="Times New Roman" w:hAnsi="Consolas" w:cs="Consolas"/>
          <w:color w:val="D4D4D4"/>
          <w:sz w:val="21"/>
          <w:szCs w:val="21"/>
          <w:lang w:eastAsia="pt-BR"/>
        </w:rPr>
        <w:t> = </w:t>
      </w:r>
      <w:r w:rsidRPr="00BF04CD">
        <w:rPr>
          <w:rFonts w:ascii="Consolas" w:eastAsia="Times New Roman" w:hAnsi="Consolas" w:cs="Consolas"/>
          <w:color w:val="B5CEA8"/>
          <w:sz w:val="21"/>
          <w:szCs w:val="21"/>
          <w:lang w:eastAsia="pt-BR"/>
        </w:rPr>
        <w:t>0</w:t>
      </w:r>
    </w:p>
    <w:p w14:paraId="2DE43DE0"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    </w:t>
      </w:r>
      <w:r w:rsidRPr="00BF04CD">
        <w:rPr>
          <w:rFonts w:ascii="Consolas" w:eastAsia="Times New Roman" w:hAnsi="Consolas" w:cs="Consolas"/>
          <w:color w:val="6A9955"/>
          <w:sz w:val="21"/>
          <w:szCs w:val="21"/>
          <w:lang w:eastAsia="pt-BR"/>
        </w:rPr>
        <w:t>//Aqui criei um atributo idade com valor padrão 0</w:t>
      </w:r>
    </w:p>
    <w:p w14:paraId="2826895A"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    </w:t>
      </w:r>
    </w:p>
    <w:p w14:paraId="69700667"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val="en-US" w:eastAsia="pt-BR"/>
        </w:rPr>
      </w:pPr>
      <w:r w:rsidRPr="00BF04CD">
        <w:rPr>
          <w:rFonts w:ascii="Consolas" w:eastAsia="Times New Roman" w:hAnsi="Consolas" w:cs="Consolas"/>
          <w:color w:val="D4D4D4"/>
          <w:sz w:val="21"/>
          <w:szCs w:val="21"/>
          <w:lang w:eastAsia="pt-BR"/>
        </w:rPr>
        <w:t>    </w:t>
      </w:r>
      <w:r w:rsidRPr="00BF04CD">
        <w:rPr>
          <w:rFonts w:ascii="Consolas" w:eastAsia="Times New Roman" w:hAnsi="Consolas" w:cs="Consolas"/>
          <w:color w:val="569CD6"/>
          <w:sz w:val="21"/>
          <w:szCs w:val="21"/>
          <w:lang w:val="en-US" w:eastAsia="pt-BR"/>
        </w:rPr>
        <w:t>const</w:t>
      </w:r>
      <w:r w:rsidRPr="00BF04CD">
        <w:rPr>
          <w:rFonts w:ascii="Consolas" w:eastAsia="Times New Roman" w:hAnsi="Consolas" w:cs="Consolas"/>
          <w:color w:val="D4D4D4"/>
          <w:sz w:val="21"/>
          <w:szCs w:val="21"/>
          <w:lang w:val="en-US" w:eastAsia="pt-BR"/>
        </w:rPr>
        <w:t> </w:t>
      </w:r>
      <w:r w:rsidRPr="00BF04CD">
        <w:rPr>
          <w:rFonts w:ascii="Consolas" w:eastAsia="Times New Roman" w:hAnsi="Consolas" w:cs="Consolas"/>
          <w:color w:val="4FC1FF"/>
          <w:sz w:val="21"/>
          <w:szCs w:val="21"/>
          <w:lang w:val="en-US" w:eastAsia="pt-BR"/>
        </w:rPr>
        <w:t>self</w:t>
      </w:r>
      <w:r w:rsidRPr="00BF04CD">
        <w:rPr>
          <w:rFonts w:ascii="Consolas" w:eastAsia="Times New Roman" w:hAnsi="Consolas" w:cs="Consolas"/>
          <w:color w:val="D4D4D4"/>
          <w:sz w:val="21"/>
          <w:szCs w:val="21"/>
          <w:lang w:val="en-US" w:eastAsia="pt-BR"/>
        </w:rPr>
        <w:t> = </w:t>
      </w:r>
      <w:r w:rsidRPr="00BF04CD">
        <w:rPr>
          <w:rFonts w:ascii="Consolas" w:eastAsia="Times New Roman" w:hAnsi="Consolas" w:cs="Consolas"/>
          <w:color w:val="569CD6"/>
          <w:sz w:val="21"/>
          <w:szCs w:val="21"/>
          <w:lang w:val="en-US" w:eastAsia="pt-BR"/>
        </w:rPr>
        <w:t>this</w:t>
      </w:r>
    </w:p>
    <w:p w14:paraId="09B28CEA"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val="en-US" w:eastAsia="pt-BR"/>
        </w:rPr>
      </w:pPr>
      <w:r w:rsidRPr="00BF04CD">
        <w:rPr>
          <w:rFonts w:ascii="Consolas" w:eastAsia="Times New Roman" w:hAnsi="Consolas" w:cs="Consolas"/>
          <w:color w:val="D4D4D4"/>
          <w:sz w:val="21"/>
          <w:szCs w:val="21"/>
          <w:lang w:val="en-US" w:eastAsia="pt-BR"/>
        </w:rPr>
        <w:t>    </w:t>
      </w:r>
      <w:proofErr w:type="spellStart"/>
      <w:proofErr w:type="gramStart"/>
      <w:r w:rsidRPr="00BF04CD">
        <w:rPr>
          <w:rFonts w:ascii="Consolas" w:eastAsia="Times New Roman" w:hAnsi="Consolas" w:cs="Consolas"/>
          <w:color w:val="DCDCAA"/>
          <w:sz w:val="21"/>
          <w:szCs w:val="21"/>
          <w:lang w:val="en-US" w:eastAsia="pt-BR"/>
        </w:rPr>
        <w:t>setInterval</w:t>
      </w:r>
      <w:proofErr w:type="spellEnd"/>
      <w:r w:rsidRPr="00BF04CD">
        <w:rPr>
          <w:rFonts w:ascii="Consolas" w:eastAsia="Times New Roman" w:hAnsi="Consolas" w:cs="Consolas"/>
          <w:color w:val="D4D4D4"/>
          <w:sz w:val="21"/>
          <w:szCs w:val="21"/>
          <w:lang w:val="en-US" w:eastAsia="pt-BR"/>
        </w:rPr>
        <w:t>(</w:t>
      </w:r>
      <w:proofErr w:type="gramEnd"/>
      <w:r w:rsidRPr="00BF04CD">
        <w:rPr>
          <w:rFonts w:ascii="Consolas" w:eastAsia="Times New Roman" w:hAnsi="Consolas" w:cs="Consolas"/>
          <w:color w:val="569CD6"/>
          <w:sz w:val="21"/>
          <w:szCs w:val="21"/>
          <w:lang w:val="en-US" w:eastAsia="pt-BR"/>
        </w:rPr>
        <w:t>function</w:t>
      </w:r>
      <w:r w:rsidRPr="00BF04CD">
        <w:rPr>
          <w:rFonts w:ascii="Consolas" w:eastAsia="Times New Roman" w:hAnsi="Consolas" w:cs="Consolas"/>
          <w:color w:val="D4D4D4"/>
          <w:sz w:val="21"/>
          <w:szCs w:val="21"/>
          <w:lang w:val="en-US" w:eastAsia="pt-BR"/>
        </w:rPr>
        <w:t> () {</w:t>
      </w:r>
    </w:p>
    <w:p w14:paraId="21D4AB47" w14:textId="77777777" w:rsidR="00BF04CD" w:rsidRPr="00E227B4" w:rsidRDefault="00BF04CD" w:rsidP="00BF04CD">
      <w:pPr>
        <w:shd w:val="clear" w:color="auto" w:fill="1E1E1E"/>
        <w:spacing w:after="0" w:line="285" w:lineRule="atLeast"/>
        <w:rPr>
          <w:rFonts w:ascii="Consolas" w:eastAsia="Times New Roman" w:hAnsi="Consolas" w:cs="Consolas"/>
          <w:color w:val="D4D4D4"/>
          <w:sz w:val="21"/>
          <w:szCs w:val="21"/>
          <w:lang w:val="en-US" w:eastAsia="pt-BR"/>
        </w:rPr>
      </w:pPr>
      <w:r w:rsidRPr="00BF04CD">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4FC1FF"/>
          <w:sz w:val="21"/>
          <w:szCs w:val="21"/>
          <w:lang w:val="en-US" w:eastAsia="pt-BR"/>
        </w:rPr>
        <w:t>self</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idade</w:t>
      </w:r>
      <w:proofErr w:type="spellEnd"/>
      <w:proofErr w:type="gramEnd"/>
      <w:r w:rsidRPr="00E227B4">
        <w:rPr>
          <w:rFonts w:ascii="Consolas" w:eastAsia="Times New Roman" w:hAnsi="Consolas" w:cs="Consolas"/>
          <w:color w:val="D4D4D4"/>
          <w:sz w:val="21"/>
          <w:szCs w:val="21"/>
          <w:lang w:val="en-US" w:eastAsia="pt-BR"/>
        </w:rPr>
        <w:t>++</w:t>
      </w:r>
    </w:p>
    <w:p w14:paraId="76BB7418" w14:textId="77777777" w:rsidR="00BF04CD" w:rsidRPr="00E227B4" w:rsidRDefault="00BF04CD" w:rsidP="00BF04CD">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val="en-US" w:eastAsia="pt-BR"/>
        </w:rPr>
        <w:t>console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log</w:t>
      </w:r>
      <w:r w:rsidRPr="00E227B4">
        <w:rPr>
          <w:rFonts w:ascii="Consolas" w:eastAsia="Times New Roman" w:hAnsi="Consolas" w:cs="Consolas"/>
          <w:color w:val="D4D4D4"/>
          <w:sz w:val="21"/>
          <w:szCs w:val="21"/>
          <w:lang w:val="en-US" w:eastAsia="pt-BR"/>
        </w:rPr>
        <w:t>(</w:t>
      </w:r>
      <w:proofErr w:type="spellStart"/>
      <w:proofErr w:type="gramStart"/>
      <w:r w:rsidRPr="00E227B4">
        <w:rPr>
          <w:rFonts w:ascii="Consolas" w:eastAsia="Times New Roman" w:hAnsi="Consolas" w:cs="Consolas"/>
          <w:color w:val="4FC1FF"/>
          <w:sz w:val="21"/>
          <w:szCs w:val="21"/>
          <w:lang w:val="en-US" w:eastAsia="pt-BR"/>
        </w:rPr>
        <w:t>self</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idade</w:t>
      </w:r>
      <w:proofErr w:type="spellEnd"/>
      <w:proofErr w:type="gramEnd"/>
      <w:r w:rsidRPr="00E227B4">
        <w:rPr>
          <w:rFonts w:ascii="Consolas" w:eastAsia="Times New Roman" w:hAnsi="Consolas" w:cs="Consolas"/>
          <w:color w:val="D4D4D4"/>
          <w:sz w:val="21"/>
          <w:szCs w:val="21"/>
          <w:lang w:val="en-US" w:eastAsia="pt-BR"/>
        </w:rPr>
        <w:t>)</w:t>
      </w:r>
    </w:p>
    <w:p w14:paraId="1061AA7E" w14:textId="77777777" w:rsidR="00BF04CD" w:rsidRPr="00E227B4" w:rsidRDefault="00BF04CD" w:rsidP="00BF04CD">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6A9955"/>
          <w:sz w:val="21"/>
          <w:szCs w:val="21"/>
          <w:lang w:val="en-US" w:eastAsia="pt-BR"/>
        </w:rPr>
        <w:t>/</w:t>
      </w:r>
      <w:proofErr w:type="gramStart"/>
      <w:r w:rsidRPr="00E227B4">
        <w:rPr>
          <w:rFonts w:ascii="Consolas" w:eastAsia="Times New Roman" w:hAnsi="Consolas" w:cs="Consolas"/>
          <w:color w:val="6A9955"/>
          <w:sz w:val="21"/>
          <w:szCs w:val="21"/>
          <w:lang w:val="en-US" w:eastAsia="pt-BR"/>
        </w:rPr>
        <w:t>*.bind</w:t>
      </w:r>
      <w:proofErr w:type="gramEnd"/>
      <w:r w:rsidRPr="00E227B4">
        <w:rPr>
          <w:rFonts w:ascii="Consolas" w:eastAsia="Times New Roman" w:hAnsi="Consolas" w:cs="Consolas"/>
          <w:color w:val="6A9955"/>
          <w:sz w:val="21"/>
          <w:szCs w:val="21"/>
          <w:lang w:val="en-US" w:eastAsia="pt-BR"/>
        </w:rPr>
        <w:t>(this)*/</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B5CEA8"/>
          <w:sz w:val="21"/>
          <w:szCs w:val="21"/>
          <w:lang w:val="en-US" w:eastAsia="pt-BR"/>
        </w:rPr>
        <w:t>1000</w:t>
      </w:r>
      <w:r w:rsidRPr="00E227B4">
        <w:rPr>
          <w:rFonts w:ascii="Consolas" w:eastAsia="Times New Roman" w:hAnsi="Consolas" w:cs="Consolas"/>
          <w:color w:val="D4D4D4"/>
          <w:sz w:val="21"/>
          <w:szCs w:val="21"/>
          <w:lang w:val="en-US" w:eastAsia="pt-BR"/>
        </w:rPr>
        <w:t>)</w:t>
      </w:r>
    </w:p>
    <w:p w14:paraId="0DD65B4C"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BF04CD">
        <w:rPr>
          <w:rFonts w:ascii="Consolas" w:eastAsia="Times New Roman" w:hAnsi="Consolas" w:cs="Consolas"/>
          <w:color w:val="6A9955"/>
          <w:sz w:val="21"/>
          <w:szCs w:val="21"/>
          <w:lang w:eastAsia="pt-BR"/>
        </w:rPr>
        <w:t>//</w:t>
      </w:r>
      <w:proofErr w:type="spellStart"/>
      <w:r w:rsidRPr="00BF04CD">
        <w:rPr>
          <w:rFonts w:ascii="Consolas" w:eastAsia="Times New Roman" w:hAnsi="Consolas" w:cs="Consolas"/>
          <w:color w:val="6A9955"/>
          <w:sz w:val="21"/>
          <w:szCs w:val="21"/>
          <w:lang w:eastAsia="pt-BR"/>
        </w:rPr>
        <w:t>SetInterval</w:t>
      </w:r>
      <w:proofErr w:type="spellEnd"/>
      <w:r w:rsidRPr="00BF04CD">
        <w:rPr>
          <w:rFonts w:ascii="Consolas" w:eastAsia="Times New Roman" w:hAnsi="Consolas" w:cs="Consolas"/>
          <w:color w:val="6A9955"/>
          <w:sz w:val="21"/>
          <w:szCs w:val="21"/>
          <w:lang w:eastAsia="pt-BR"/>
        </w:rPr>
        <w:t> dispara uma outra função a partir do intervalo</w:t>
      </w:r>
    </w:p>
    <w:p w14:paraId="73793CEF"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    </w:t>
      </w:r>
      <w:r w:rsidRPr="00BF04CD">
        <w:rPr>
          <w:rFonts w:ascii="Consolas" w:eastAsia="Times New Roman" w:hAnsi="Consolas" w:cs="Consolas"/>
          <w:color w:val="6A9955"/>
          <w:sz w:val="21"/>
          <w:szCs w:val="21"/>
          <w:lang w:eastAsia="pt-BR"/>
        </w:rPr>
        <w:t>//que eu passei. Neste caso quero que seja disparada uma</w:t>
      </w:r>
    </w:p>
    <w:p w14:paraId="0D23A439"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    </w:t>
      </w:r>
      <w:r w:rsidRPr="00BF04CD">
        <w:rPr>
          <w:rFonts w:ascii="Consolas" w:eastAsia="Times New Roman" w:hAnsi="Consolas" w:cs="Consolas"/>
          <w:color w:val="6A9955"/>
          <w:sz w:val="21"/>
          <w:szCs w:val="21"/>
          <w:lang w:eastAsia="pt-BR"/>
        </w:rPr>
        <w:t>//função a cada </w:t>
      </w:r>
      <w:proofErr w:type="spellStart"/>
      <w:proofErr w:type="gramStart"/>
      <w:r w:rsidRPr="00BF04CD">
        <w:rPr>
          <w:rFonts w:ascii="Consolas" w:eastAsia="Times New Roman" w:hAnsi="Consolas" w:cs="Consolas"/>
          <w:color w:val="6A9955"/>
          <w:sz w:val="21"/>
          <w:szCs w:val="21"/>
          <w:lang w:eastAsia="pt-BR"/>
        </w:rPr>
        <w:t>milisegundos</w:t>
      </w:r>
      <w:proofErr w:type="spellEnd"/>
      <w:r w:rsidRPr="00BF04CD">
        <w:rPr>
          <w:rFonts w:ascii="Consolas" w:eastAsia="Times New Roman" w:hAnsi="Consolas" w:cs="Consolas"/>
          <w:color w:val="6A9955"/>
          <w:sz w:val="21"/>
          <w:szCs w:val="21"/>
          <w:lang w:eastAsia="pt-BR"/>
        </w:rPr>
        <w:t>(</w:t>
      </w:r>
      <w:proofErr w:type="gramEnd"/>
      <w:r w:rsidRPr="00BF04CD">
        <w:rPr>
          <w:rFonts w:ascii="Consolas" w:eastAsia="Times New Roman" w:hAnsi="Consolas" w:cs="Consolas"/>
          <w:color w:val="6A9955"/>
          <w:sz w:val="21"/>
          <w:szCs w:val="21"/>
          <w:lang w:eastAsia="pt-BR"/>
        </w:rPr>
        <w:t>daí vem o atributo 1000)</w:t>
      </w:r>
    </w:p>
    <w:p w14:paraId="2B5FDAE0"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D4D4D4"/>
          <w:sz w:val="21"/>
          <w:szCs w:val="21"/>
          <w:lang w:eastAsia="pt-BR"/>
        </w:rPr>
        <w:t>}</w:t>
      </w:r>
    </w:p>
    <w:p w14:paraId="175C97BF"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p>
    <w:p w14:paraId="56364218" w14:textId="77777777" w:rsidR="00BF04CD" w:rsidRPr="00BF04CD" w:rsidRDefault="00BF04CD" w:rsidP="00BF04CD">
      <w:pPr>
        <w:shd w:val="clear" w:color="auto" w:fill="1E1E1E"/>
        <w:spacing w:after="0" w:line="285" w:lineRule="atLeast"/>
        <w:rPr>
          <w:rFonts w:ascii="Consolas" w:eastAsia="Times New Roman" w:hAnsi="Consolas" w:cs="Consolas"/>
          <w:color w:val="D4D4D4"/>
          <w:sz w:val="21"/>
          <w:szCs w:val="21"/>
          <w:lang w:eastAsia="pt-BR"/>
        </w:rPr>
      </w:pPr>
      <w:r w:rsidRPr="00BF04CD">
        <w:rPr>
          <w:rFonts w:ascii="Consolas" w:eastAsia="Times New Roman" w:hAnsi="Consolas" w:cs="Consolas"/>
          <w:color w:val="569CD6"/>
          <w:sz w:val="21"/>
          <w:szCs w:val="21"/>
          <w:lang w:eastAsia="pt-BR"/>
        </w:rPr>
        <w:t>new</w:t>
      </w:r>
      <w:r w:rsidRPr="00BF04CD">
        <w:rPr>
          <w:rFonts w:ascii="Consolas" w:eastAsia="Times New Roman" w:hAnsi="Consolas" w:cs="Consolas"/>
          <w:color w:val="D4D4D4"/>
          <w:sz w:val="21"/>
          <w:szCs w:val="21"/>
          <w:lang w:eastAsia="pt-BR"/>
        </w:rPr>
        <w:t> </w:t>
      </w:r>
      <w:r w:rsidRPr="00BF04CD">
        <w:rPr>
          <w:rFonts w:ascii="Consolas" w:eastAsia="Times New Roman" w:hAnsi="Consolas" w:cs="Consolas"/>
          <w:color w:val="4EC9B0"/>
          <w:sz w:val="21"/>
          <w:szCs w:val="21"/>
          <w:lang w:eastAsia="pt-BR"/>
        </w:rPr>
        <w:t>pessoa</w:t>
      </w:r>
      <w:r w:rsidRPr="00BF04CD">
        <w:rPr>
          <w:rFonts w:ascii="Consolas" w:eastAsia="Times New Roman" w:hAnsi="Consolas" w:cs="Consolas"/>
          <w:color w:val="D4D4D4"/>
          <w:sz w:val="21"/>
          <w:szCs w:val="21"/>
          <w:lang w:eastAsia="pt-BR"/>
        </w:rPr>
        <w:t> </w:t>
      </w:r>
    </w:p>
    <w:p w14:paraId="7A926609" w14:textId="77777777" w:rsidR="00BF04CD" w:rsidRDefault="00BF04CD" w:rsidP="00104587">
      <w:pPr>
        <w:rPr>
          <w:b/>
        </w:rPr>
      </w:pPr>
    </w:p>
    <w:p w14:paraId="5D6166DF" w14:textId="77777777" w:rsidR="00BF04CD" w:rsidRDefault="00BF04CD" w:rsidP="00104587">
      <w:pPr>
        <w:rPr>
          <w:b/>
        </w:rPr>
      </w:pPr>
      <w:r>
        <w:rPr>
          <w:b/>
        </w:rPr>
        <w:t xml:space="preserve">No código acima eu criei um atributo dentro da função pessoa </w:t>
      </w:r>
      <w:r w:rsidR="00DF2BFE">
        <w:rPr>
          <w:b/>
        </w:rPr>
        <w:t xml:space="preserve">com o </w:t>
      </w:r>
      <w:proofErr w:type="spellStart"/>
      <w:r w:rsidR="00DF2BFE">
        <w:rPr>
          <w:b/>
        </w:rPr>
        <w:t>this</w:t>
      </w:r>
      <w:proofErr w:type="spellEnd"/>
      <w:r w:rsidR="00DF2BFE">
        <w:rPr>
          <w:b/>
        </w:rPr>
        <w:t xml:space="preserve">. Usei após a função </w:t>
      </w:r>
      <w:proofErr w:type="spellStart"/>
      <w:r w:rsidR="00DF2BFE">
        <w:rPr>
          <w:b/>
        </w:rPr>
        <w:t>setInterval</w:t>
      </w:r>
      <w:proofErr w:type="spellEnd"/>
      <w:r w:rsidR="00DF2BFE">
        <w:rPr>
          <w:b/>
        </w:rPr>
        <w:t xml:space="preserve">, que roda uma função ou comando em um certo intervalo de tempo. Com dentro a função de incrementação de idade e console.log está dentro do </w:t>
      </w:r>
      <w:proofErr w:type="spellStart"/>
      <w:r w:rsidR="00DF2BFE">
        <w:rPr>
          <w:b/>
        </w:rPr>
        <w:t>SetInterval</w:t>
      </w:r>
      <w:proofErr w:type="spellEnd"/>
      <w:r w:rsidR="00DF2BFE">
        <w:rPr>
          <w:b/>
        </w:rPr>
        <w:t xml:space="preserve">, o </w:t>
      </w:r>
      <w:proofErr w:type="spellStart"/>
      <w:r w:rsidR="00DF2BFE">
        <w:rPr>
          <w:b/>
        </w:rPr>
        <w:t>this</w:t>
      </w:r>
      <w:proofErr w:type="spellEnd"/>
      <w:r w:rsidR="00DF2BFE">
        <w:rPr>
          <w:b/>
        </w:rPr>
        <w:t xml:space="preserve"> varia e passa a referenciar o </w:t>
      </w:r>
      <w:proofErr w:type="spellStart"/>
      <w:r w:rsidR="00DF2BFE">
        <w:rPr>
          <w:b/>
        </w:rPr>
        <w:t>SetInterval</w:t>
      </w:r>
      <w:proofErr w:type="spellEnd"/>
      <w:r w:rsidR="00DF2BFE">
        <w:rPr>
          <w:b/>
        </w:rPr>
        <w:t xml:space="preserve"> e não mais pessoa. Para driblar isso eu posso usar o </w:t>
      </w:r>
      <w:proofErr w:type="spellStart"/>
      <w:r w:rsidR="00DF2BFE">
        <w:rPr>
          <w:b/>
        </w:rPr>
        <w:t>bind</w:t>
      </w:r>
      <w:proofErr w:type="spellEnd"/>
      <w:r w:rsidR="00DF2BFE">
        <w:rPr>
          <w:b/>
        </w:rPr>
        <w:t xml:space="preserve"> ou posso criar uma constante no “self” ainda no contexto da função pessoa e usá-lo dentro do </w:t>
      </w:r>
      <w:proofErr w:type="spellStart"/>
      <w:r w:rsidR="00DF2BFE">
        <w:rPr>
          <w:b/>
        </w:rPr>
        <w:t>SetInterval</w:t>
      </w:r>
      <w:proofErr w:type="spellEnd"/>
      <w:r w:rsidR="00DF2BFE">
        <w:rPr>
          <w:b/>
        </w:rPr>
        <w:t xml:space="preserve">. Assim agora dará certo e para rodar meu código utilizei </w:t>
      </w:r>
      <w:proofErr w:type="gramStart"/>
      <w:r w:rsidR="00DF2BFE">
        <w:rPr>
          <w:b/>
        </w:rPr>
        <w:t>o “new pessoa”</w:t>
      </w:r>
      <w:proofErr w:type="gramEnd"/>
      <w:r w:rsidR="00DF2BFE">
        <w:rPr>
          <w:b/>
        </w:rPr>
        <w:t xml:space="preserve">. </w:t>
      </w:r>
    </w:p>
    <w:p w14:paraId="7CB45FBC" w14:textId="77777777" w:rsidR="00DF2BFE" w:rsidRDefault="00DB3FF2" w:rsidP="00104587">
      <w:pPr>
        <w:rPr>
          <w:b/>
        </w:rPr>
      </w:pPr>
      <w:r>
        <w:rPr>
          <w:b/>
        </w:rPr>
        <w:t>Agora veremos um pouco sobre as funções Arrow:</w:t>
      </w:r>
    </w:p>
    <w:p w14:paraId="2EC9B0A0" w14:textId="77777777" w:rsidR="00DB3FF2" w:rsidRDefault="00DB3FF2" w:rsidP="00104587">
      <w:pPr>
        <w:rPr>
          <w:b/>
        </w:rPr>
      </w:pPr>
      <w:r>
        <w:rPr>
          <w:b/>
        </w:rPr>
        <w:t xml:space="preserve">Elas são curtas e elas tem um </w:t>
      </w:r>
      <w:proofErr w:type="spellStart"/>
      <w:r>
        <w:rPr>
          <w:b/>
        </w:rPr>
        <w:t>this</w:t>
      </w:r>
      <w:proofErr w:type="spellEnd"/>
      <w:r>
        <w:rPr>
          <w:b/>
        </w:rPr>
        <w:t xml:space="preserve"> associado ao contexto ao qual a função foi escrita. </w:t>
      </w:r>
    </w:p>
    <w:p w14:paraId="0A89B163"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DB3FF2">
        <w:rPr>
          <w:rFonts w:ascii="Consolas" w:eastAsia="Times New Roman" w:hAnsi="Consolas" w:cs="Consolas"/>
          <w:color w:val="6A9955"/>
          <w:sz w:val="21"/>
          <w:szCs w:val="21"/>
          <w:lang w:eastAsia="pt-BR"/>
        </w:rPr>
        <w:t>//função normal</w:t>
      </w:r>
    </w:p>
    <w:p w14:paraId="5F66CC79"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p>
    <w:p w14:paraId="05BF2FED" w14:textId="77777777" w:rsidR="00DB3FF2" w:rsidRPr="009D4DE6" w:rsidRDefault="00DB3FF2" w:rsidP="00DB3FF2">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let</w:t>
      </w:r>
      <w:proofErr w:type="spellEnd"/>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DCDCAA"/>
          <w:sz w:val="21"/>
          <w:szCs w:val="21"/>
          <w:lang w:eastAsia="pt-BR"/>
        </w:rPr>
        <w:t>dobro</w:t>
      </w:r>
      <w:r w:rsidRPr="009D4DE6">
        <w:rPr>
          <w:rFonts w:ascii="Consolas" w:eastAsia="Times New Roman" w:hAnsi="Consolas" w:cs="Consolas"/>
          <w:color w:val="D4D4D4"/>
          <w:sz w:val="21"/>
          <w:szCs w:val="21"/>
          <w:lang w:eastAsia="pt-BR"/>
        </w:rPr>
        <w:t> = </w:t>
      </w:r>
      <w:proofErr w:type="spellStart"/>
      <w:r w:rsidRPr="009D4DE6">
        <w:rPr>
          <w:rFonts w:ascii="Consolas" w:eastAsia="Times New Roman" w:hAnsi="Consolas" w:cs="Consolas"/>
          <w:color w:val="569CD6"/>
          <w:sz w:val="21"/>
          <w:szCs w:val="21"/>
          <w:lang w:eastAsia="pt-BR"/>
        </w:rPr>
        <w:t>function</w:t>
      </w:r>
      <w:proofErr w:type="spellEnd"/>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9CDCFE"/>
          <w:sz w:val="21"/>
          <w:szCs w:val="21"/>
          <w:lang w:eastAsia="pt-BR"/>
        </w:rPr>
        <w:t>a</w:t>
      </w:r>
      <w:r w:rsidRPr="009D4DE6">
        <w:rPr>
          <w:rFonts w:ascii="Consolas" w:eastAsia="Times New Roman" w:hAnsi="Consolas" w:cs="Consolas"/>
          <w:color w:val="D4D4D4"/>
          <w:sz w:val="21"/>
          <w:szCs w:val="21"/>
          <w:lang w:eastAsia="pt-BR"/>
        </w:rPr>
        <w:t>) {</w:t>
      </w:r>
    </w:p>
    <w:p w14:paraId="129E5524" w14:textId="77777777" w:rsidR="00DB3FF2" w:rsidRPr="009D4DE6"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C586C0"/>
          <w:sz w:val="21"/>
          <w:szCs w:val="21"/>
          <w:lang w:eastAsia="pt-BR"/>
        </w:rPr>
        <w:t>return</w:t>
      </w:r>
      <w:proofErr w:type="spellEnd"/>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B5CEA8"/>
          <w:sz w:val="21"/>
          <w:szCs w:val="21"/>
          <w:lang w:eastAsia="pt-BR"/>
        </w:rPr>
        <w:t>2</w:t>
      </w:r>
      <w:r w:rsidRPr="009D4DE6">
        <w:rPr>
          <w:rFonts w:ascii="Consolas" w:eastAsia="Times New Roman" w:hAnsi="Consolas" w:cs="Consolas"/>
          <w:color w:val="D4D4D4"/>
          <w:sz w:val="21"/>
          <w:szCs w:val="21"/>
          <w:lang w:eastAsia="pt-BR"/>
        </w:rPr>
        <w:t> * </w:t>
      </w:r>
      <w:r w:rsidRPr="009D4DE6">
        <w:rPr>
          <w:rFonts w:ascii="Consolas" w:eastAsia="Times New Roman" w:hAnsi="Consolas" w:cs="Consolas"/>
          <w:color w:val="9CDCFE"/>
          <w:sz w:val="21"/>
          <w:szCs w:val="21"/>
          <w:lang w:eastAsia="pt-BR"/>
        </w:rPr>
        <w:t>a</w:t>
      </w:r>
    </w:p>
    <w:p w14:paraId="5F3508D6"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DB3FF2">
        <w:rPr>
          <w:rFonts w:ascii="Consolas" w:eastAsia="Times New Roman" w:hAnsi="Consolas" w:cs="Consolas"/>
          <w:color w:val="D4D4D4"/>
          <w:sz w:val="21"/>
          <w:szCs w:val="21"/>
          <w:lang w:eastAsia="pt-BR"/>
        </w:rPr>
        <w:t>}</w:t>
      </w:r>
    </w:p>
    <w:p w14:paraId="10A0F3E1"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p>
    <w:p w14:paraId="09B8B511"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DB3FF2">
        <w:rPr>
          <w:rFonts w:ascii="Consolas" w:eastAsia="Times New Roman" w:hAnsi="Consolas" w:cs="Consolas"/>
          <w:color w:val="6A9955"/>
          <w:sz w:val="21"/>
          <w:szCs w:val="21"/>
          <w:lang w:eastAsia="pt-BR"/>
        </w:rPr>
        <w:t>//função </w:t>
      </w:r>
      <w:proofErr w:type="spellStart"/>
      <w:r w:rsidRPr="00DB3FF2">
        <w:rPr>
          <w:rFonts w:ascii="Consolas" w:eastAsia="Times New Roman" w:hAnsi="Consolas" w:cs="Consolas"/>
          <w:color w:val="6A9955"/>
          <w:sz w:val="21"/>
          <w:szCs w:val="21"/>
          <w:lang w:eastAsia="pt-BR"/>
        </w:rPr>
        <w:t>arrow</w:t>
      </w:r>
      <w:proofErr w:type="spellEnd"/>
    </w:p>
    <w:p w14:paraId="0E06F4BE"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p>
    <w:p w14:paraId="3BE7CCE7"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DB3FF2">
        <w:rPr>
          <w:rFonts w:ascii="Consolas" w:eastAsia="Times New Roman" w:hAnsi="Consolas" w:cs="Consolas"/>
          <w:color w:val="DCDCAA"/>
          <w:sz w:val="21"/>
          <w:szCs w:val="21"/>
          <w:lang w:eastAsia="pt-BR"/>
        </w:rPr>
        <w:t>dobro</w:t>
      </w:r>
      <w:r w:rsidRPr="00DB3FF2">
        <w:rPr>
          <w:rFonts w:ascii="Consolas" w:eastAsia="Times New Roman" w:hAnsi="Consolas" w:cs="Consolas"/>
          <w:color w:val="D4D4D4"/>
          <w:sz w:val="21"/>
          <w:szCs w:val="21"/>
          <w:lang w:eastAsia="pt-BR"/>
        </w:rPr>
        <w:t> = (</w:t>
      </w:r>
      <w:r w:rsidRPr="00DB3FF2">
        <w:rPr>
          <w:rFonts w:ascii="Consolas" w:eastAsia="Times New Roman" w:hAnsi="Consolas" w:cs="Consolas"/>
          <w:color w:val="9CDCFE"/>
          <w:sz w:val="21"/>
          <w:szCs w:val="21"/>
          <w:lang w:eastAsia="pt-BR"/>
        </w:rPr>
        <w:t>a</w:t>
      </w:r>
      <w:r w:rsidRPr="00DB3FF2">
        <w:rPr>
          <w:rFonts w:ascii="Consolas" w:eastAsia="Times New Roman" w:hAnsi="Consolas" w:cs="Consolas"/>
          <w:color w:val="D4D4D4"/>
          <w:sz w:val="21"/>
          <w:szCs w:val="21"/>
          <w:lang w:eastAsia="pt-BR"/>
        </w:rPr>
        <w:t>) </w:t>
      </w:r>
      <w:r w:rsidRPr="00DB3FF2">
        <w:rPr>
          <w:rFonts w:ascii="Consolas" w:eastAsia="Times New Roman" w:hAnsi="Consolas" w:cs="Consolas"/>
          <w:color w:val="569CD6"/>
          <w:sz w:val="21"/>
          <w:szCs w:val="21"/>
          <w:lang w:eastAsia="pt-BR"/>
        </w:rPr>
        <w:t>=&gt;</w:t>
      </w:r>
      <w:r w:rsidRPr="00DB3FF2">
        <w:rPr>
          <w:rFonts w:ascii="Consolas" w:eastAsia="Times New Roman" w:hAnsi="Consolas" w:cs="Consolas"/>
          <w:color w:val="D4D4D4"/>
          <w:sz w:val="21"/>
          <w:szCs w:val="21"/>
          <w:lang w:eastAsia="pt-BR"/>
        </w:rPr>
        <w:t> {</w:t>
      </w:r>
      <w:proofErr w:type="spellStart"/>
      <w:r w:rsidRPr="00DB3FF2">
        <w:rPr>
          <w:rFonts w:ascii="Consolas" w:eastAsia="Times New Roman" w:hAnsi="Consolas" w:cs="Consolas"/>
          <w:color w:val="C586C0"/>
          <w:sz w:val="21"/>
          <w:szCs w:val="21"/>
          <w:lang w:eastAsia="pt-BR"/>
        </w:rPr>
        <w:t>return</w:t>
      </w:r>
      <w:proofErr w:type="spellEnd"/>
      <w:r w:rsidRPr="00DB3FF2">
        <w:rPr>
          <w:rFonts w:ascii="Consolas" w:eastAsia="Times New Roman" w:hAnsi="Consolas" w:cs="Consolas"/>
          <w:color w:val="D4D4D4"/>
          <w:sz w:val="21"/>
          <w:szCs w:val="21"/>
          <w:lang w:eastAsia="pt-BR"/>
        </w:rPr>
        <w:t> </w:t>
      </w:r>
      <w:r w:rsidRPr="00DB3FF2">
        <w:rPr>
          <w:rFonts w:ascii="Consolas" w:eastAsia="Times New Roman" w:hAnsi="Consolas" w:cs="Consolas"/>
          <w:color w:val="B5CEA8"/>
          <w:sz w:val="21"/>
          <w:szCs w:val="21"/>
          <w:lang w:eastAsia="pt-BR"/>
        </w:rPr>
        <w:t>2</w:t>
      </w:r>
      <w:r w:rsidRPr="00DB3FF2">
        <w:rPr>
          <w:rFonts w:ascii="Consolas" w:eastAsia="Times New Roman" w:hAnsi="Consolas" w:cs="Consolas"/>
          <w:color w:val="D4D4D4"/>
          <w:sz w:val="21"/>
          <w:szCs w:val="21"/>
          <w:lang w:eastAsia="pt-BR"/>
        </w:rPr>
        <w:t> * </w:t>
      </w:r>
      <w:r w:rsidRPr="00DB3FF2">
        <w:rPr>
          <w:rFonts w:ascii="Consolas" w:eastAsia="Times New Roman" w:hAnsi="Consolas" w:cs="Consolas"/>
          <w:color w:val="9CDCFE"/>
          <w:sz w:val="21"/>
          <w:szCs w:val="21"/>
          <w:lang w:eastAsia="pt-BR"/>
        </w:rPr>
        <w:t>a</w:t>
      </w:r>
      <w:r w:rsidRPr="00DB3FF2">
        <w:rPr>
          <w:rFonts w:ascii="Consolas" w:eastAsia="Times New Roman" w:hAnsi="Consolas" w:cs="Consolas"/>
          <w:color w:val="D4D4D4"/>
          <w:sz w:val="21"/>
          <w:szCs w:val="21"/>
          <w:lang w:eastAsia="pt-BR"/>
        </w:rPr>
        <w:t>}</w:t>
      </w:r>
    </w:p>
    <w:p w14:paraId="46AC9661"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Pr>
          <w:rFonts w:ascii="Consolas" w:eastAsia="Times New Roman" w:hAnsi="Consolas" w:cs="Consolas"/>
          <w:color w:val="D4D4D4"/>
          <w:sz w:val="21"/>
          <w:szCs w:val="21"/>
          <w:lang w:eastAsia="pt-BR"/>
        </w:rPr>
        <w:t>ou</w:t>
      </w:r>
    </w:p>
    <w:p w14:paraId="6611E69F" w14:textId="77777777" w:rsidR="00DB3FF2" w:rsidRPr="00DB3FF2" w:rsidRDefault="00DB3FF2" w:rsidP="00DB3FF2">
      <w:pPr>
        <w:shd w:val="clear" w:color="auto" w:fill="1E1E1E"/>
        <w:spacing w:after="0" w:line="285" w:lineRule="atLeast"/>
        <w:rPr>
          <w:rFonts w:ascii="Consolas" w:eastAsia="Times New Roman" w:hAnsi="Consolas" w:cs="Consolas"/>
          <w:color w:val="D4D4D4"/>
          <w:sz w:val="21"/>
          <w:szCs w:val="21"/>
          <w:lang w:eastAsia="pt-BR"/>
        </w:rPr>
      </w:pPr>
      <w:r w:rsidRPr="00DB3FF2">
        <w:rPr>
          <w:rFonts w:ascii="Consolas" w:eastAsia="Times New Roman" w:hAnsi="Consolas" w:cs="Consolas"/>
          <w:color w:val="DCDCAA"/>
          <w:sz w:val="21"/>
          <w:szCs w:val="21"/>
          <w:lang w:eastAsia="pt-BR"/>
        </w:rPr>
        <w:t>dobro</w:t>
      </w:r>
      <w:r w:rsidRPr="00DB3FF2">
        <w:rPr>
          <w:rFonts w:ascii="Consolas" w:eastAsia="Times New Roman" w:hAnsi="Consolas" w:cs="Consolas"/>
          <w:color w:val="D4D4D4"/>
          <w:sz w:val="21"/>
          <w:szCs w:val="21"/>
          <w:lang w:eastAsia="pt-BR"/>
        </w:rPr>
        <w:t> = (</w:t>
      </w:r>
      <w:r w:rsidRPr="00DB3FF2">
        <w:rPr>
          <w:rFonts w:ascii="Consolas" w:eastAsia="Times New Roman" w:hAnsi="Consolas" w:cs="Consolas"/>
          <w:color w:val="9CDCFE"/>
          <w:sz w:val="21"/>
          <w:szCs w:val="21"/>
          <w:lang w:eastAsia="pt-BR"/>
        </w:rPr>
        <w:t>a</w:t>
      </w:r>
      <w:r w:rsidRPr="00DB3FF2">
        <w:rPr>
          <w:rFonts w:ascii="Consolas" w:eastAsia="Times New Roman" w:hAnsi="Consolas" w:cs="Consolas"/>
          <w:color w:val="D4D4D4"/>
          <w:sz w:val="21"/>
          <w:szCs w:val="21"/>
          <w:lang w:eastAsia="pt-BR"/>
        </w:rPr>
        <w:t>) </w:t>
      </w:r>
      <w:r w:rsidRPr="00DB3FF2">
        <w:rPr>
          <w:rFonts w:ascii="Consolas" w:eastAsia="Times New Roman" w:hAnsi="Consolas" w:cs="Consolas"/>
          <w:color w:val="569CD6"/>
          <w:sz w:val="21"/>
          <w:szCs w:val="21"/>
          <w:lang w:eastAsia="pt-BR"/>
        </w:rPr>
        <w:t>=&gt;</w:t>
      </w:r>
      <w:r w:rsidRPr="00DB3FF2">
        <w:rPr>
          <w:rFonts w:ascii="Consolas" w:eastAsia="Times New Roman" w:hAnsi="Consolas" w:cs="Consolas"/>
          <w:color w:val="D4D4D4"/>
          <w:sz w:val="21"/>
          <w:szCs w:val="21"/>
          <w:lang w:eastAsia="pt-BR"/>
        </w:rPr>
        <w:t> </w:t>
      </w:r>
      <w:r w:rsidRPr="00DB3FF2">
        <w:rPr>
          <w:rFonts w:ascii="Consolas" w:eastAsia="Times New Roman" w:hAnsi="Consolas" w:cs="Consolas"/>
          <w:color w:val="B5CEA8"/>
          <w:sz w:val="21"/>
          <w:szCs w:val="21"/>
          <w:lang w:eastAsia="pt-BR"/>
        </w:rPr>
        <w:t>2</w:t>
      </w:r>
      <w:r w:rsidRPr="00DB3FF2">
        <w:rPr>
          <w:rFonts w:ascii="Consolas" w:eastAsia="Times New Roman" w:hAnsi="Consolas" w:cs="Consolas"/>
          <w:color w:val="D4D4D4"/>
          <w:sz w:val="21"/>
          <w:szCs w:val="21"/>
          <w:lang w:eastAsia="pt-BR"/>
        </w:rPr>
        <w:t> * </w:t>
      </w:r>
      <w:r w:rsidRPr="00DB3FF2">
        <w:rPr>
          <w:rFonts w:ascii="Consolas" w:eastAsia="Times New Roman" w:hAnsi="Consolas" w:cs="Consolas"/>
          <w:color w:val="9CDCFE"/>
          <w:sz w:val="21"/>
          <w:szCs w:val="21"/>
          <w:lang w:eastAsia="pt-BR"/>
        </w:rPr>
        <w:t>a</w:t>
      </w:r>
    </w:p>
    <w:p w14:paraId="57C9445E" w14:textId="77777777" w:rsidR="00DB3FF2" w:rsidRPr="00DB3FF2" w:rsidRDefault="00DB3FF2" w:rsidP="00DB3FF2">
      <w:pPr>
        <w:shd w:val="clear" w:color="auto" w:fill="1E1E1E"/>
        <w:spacing w:after="240" w:line="285" w:lineRule="atLeast"/>
        <w:rPr>
          <w:rFonts w:ascii="Consolas" w:eastAsia="Times New Roman" w:hAnsi="Consolas" w:cs="Consolas"/>
          <w:color w:val="D4D4D4"/>
          <w:sz w:val="21"/>
          <w:szCs w:val="21"/>
          <w:lang w:eastAsia="pt-BR"/>
        </w:rPr>
      </w:pPr>
    </w:p>
    <w:p w14:paraId="5F50A57C" w14:textId="77777777" w:rsidR="00DB3FF2" w:rsidRDefault="00DB3FF2" w:rsidP="00104587">
      <w:pPr>
        <w:rPr>
          <w:b/>
        </w:rPr>
      </w:pPr>
    </w:p>
    <w:p w14:paraId="33E96FFF" w14:textId="77777777" w:rsidR="00DB3FF2" w:rsidRDefault="00C93336" w:rsidP="00104587">
      <w:pPr>
        <w:rPr>
          <w:b/>
        </w:rPr>
      </w:pPr>
      <w:r>
        <w:rPr>
          <w:b/>
        </w:rPr>
        <w:t xml:space="preserve">Nas funções </w:t>
      </w:r>
      <w:proofErr w:type="spellStart"/>
      <w:r>
        <w:rPr>
          <w:b/>
        </w:rPr>
        <w:t>arrows</w:t>
      </w:r>
      <w:proofErr w:type="spellEnd"/>
      <w:r>
        <w:rPr>
          <w:b/>
        </w:rPr>
        <w:t xml:space="preserve"> os </w:t>
      </w:r>
      <w:proofErr w:type="spellStart"/>
      <w:r>
        <w:rPr>
          <w:b/>
        </w:rPr>
        <w:t>this</w:t>
      </w:r>
      <w:proofErr w:type="spellEnd"/>
      <w:r>
        <w:rPr>
          <w:b/>
        </w:rPr>
        <w:t xml:space="preserve"> não mudam, são sempre constantes.</w:t>
      </w:r>
    </w:p>
    <w:p w14:paraId="1D7A5D56"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proofErr w:type="spellStart"/>
      <w:r w:rsidRPr="00A83ABD">
        <w:rPr>
          <w:rFonts w:ascii="Consolas" w:eastAsia="Times New Roman" w:hAnsi="Consolas" w:cs="Consolas"/>
          <w:color w:val="569CD6"/>
          <w:sz w:val="21"/>
          <w:szCs w:val="21"/>
          <w:lang w:eastAsia="pt-BR"/>
        </w:rPr>
        <w:t>function</w:t>
      </w:r>
      <w:proofErr w:type="spellEnd"/>
      <w:r w:rsidRPr="00A83ABD">
        <w:rPr>
          <w:rFonts w:ascii="Consolas" w:eastAsia="Times New Roman" w:hAnsi="Consolas" w:cs="Consolas"/>
          <w:color w:val="D4D4D4"/>
          <w:sz w:val="21"/>
          <w:szCs w:val="21"/>
          <w:lang w:eastAsia="pt-BR"/>
        </w:rPr>
        <w:t> </w:t>
      </w:r>
      <w:r w:rsidRPr="00A83ABD">
        <w:rPr>
          <w:rFonts w:ascii="Consolas" w:eastAsia="Times New Roman" w:hAnsi="Consolas" w:cs="Consolas"/>
          <w:color w:val="4EC9B0"/>
          <w:sz w:val="21"/>
          <w:szCs w:val="21"/>
          <w:lang w:eastAsia="pt-BR"/>
        </w:rPr>
        <w:t>Pessoa</w:t>
      </w:r>
      <w:r w:rsidRPr="00A83ABD">
        <w:rPr>
          <w:rFonts w:ascii="Consolas" w:eastAsia="Times New Roman" w:hAnsi="Consolas" w:cs="Consolas"/>
          <w:color w:val="D4D4D4"/>
          <w:sz w:val="21"/>
          <w:szCs w:val="21"/>
          <w:lang w:eastAsia="pt-BR"/>
        </w:rPr>
        <w:t> () {</w:t>
      </w:r>
    </w:p>
    <w:p w14:paraId="7A5B5B98"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t>    </w:t>
      </w:r>
      <w:proofErr w:type="spellStart"/>
      <w:proofErr w:type="gramStart"/>
      <w:r w:rsidRPr="00A83ABD">
        <w:rPr>
          <w:rFonts w:ascii="Consolas" w:eastAsia="Times New Roman" w:hAnsi="Consolas" w:cs="Consolas"/>
          <w:color w:val="569CD6"/>
          <w:sz w:val="21"/>
          <w:szCs w:val="21"/>
          <w:lang w:eastAsia="pt-BR"/>
        </w:rPr>
        <w:t>this</w:t>
      </w:r>
      <w:r w:rsidRPr="00A83ABD">
        <w:rPr>
          <w:rFonts w:ascii="Consolas" w:eastAsia="Times New Roman" w:hAnsi="Consolas" w:cs="Consolas"/>
          <w:color w:val="D4D4D4"/>
          <w:sz w:val="21"/>
          <w:szCs w:val="21"/>
          <w:lang w:eastAsia="pt-BR"/>
        </w:rPr>
        <w:t>.</w:t>
      </w:r>
      <w:r w:rsidRPr="00A83ABD">
        <w:rPr>
          <w:rFonts w:ascii="Consolas" w:eastAsia="Times New Roman" w:hAnsi="Consolas" w:cs="Consolas"/>
          <w:color w:val="9CDCFE"/>
          <w:sz w:val="21"/>
          <w:szCs w:val="21"/>
          <w:lang w:eastAsia="pt-BR"/>
        </w:rPr>
        <w:t>idade</w:t>
      </w:r>
      <w:proofErr w:type="spellEnd"/>
      <w:proofErr w:type="gramEnd"/>
      <w:r w:rsidRPr="00A83ABD">
        <w:rPr>
          <w:rFonts w:ascii="Consolas" w:eastAsia="Times New Roman" w:hAnsi="Consolas" w:cs="Consolas"/>
          <w:color w:val="D4D4D4"/>
          <w:sz w:val="21"/>
          <w:szCs w:val="21"/>
          <w:lang w:eastAsia="pt-BR"/>
        </w:rPr>
        <w:t> = </w:t>
      </w:r>
      <w:r w:rsidRPr="00A83ABD">
        <w:rPr>
          <w:rFonts w:ascii="Consolas" w:eastAsia="Times New Roman" w:hAnsi="Consolas" w:cs="Consolas"/>
          <w:color w:val="B5CEA8"/>
          <w:sz w:val="21"/>
          <w:szCs w:val="21"/>
          <w:lang w:eastAsia="pt-BR"/>
        </w:rPr>
        <w:t>0</w:t>
      </w:r>
    </w:p>
    <w:p w14:paraId="1DD5CEA2"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p>
    <w:p w14:paraId="2E64CC6F"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t>    </w:t>
      </w:r>
      <w:proofErr w:type="spellStart"/>
      <w:proofErr w:type="gramStart"/>
      <w:r w:rsidRPr="00A83ABD">
        <w:rPr>
          <w:rFonts w:ascii="Consolas" w:eastAsia="Times New Roman" w:hAnsi="Consolas" w:cs="Consolas"/>
          <w:color w:val="DCDCAA"/>
          <w:sz w:val="21"/>
          <w:szCs w:val="21"/>
          <w:lang w:eastAsia="pt-BR"/>
        </w:rPr>
        <w:t>setInterval</w:t>
      </w:r>
      <w:proofErr w:type="spellEnd"/>
      <w:r w:rsidRPr="00A83ABD">
        <w:rPr>
          <w:rFonts w:ascii="Consolas" w:eastAsia="Times New Roman" w:hAnsi="Consolas" w:cs="Consolas"/>
          <w:color w:val="D4D4D4"/>
          <w:sz w:val="21"/>
          <w:szCs w:val="21"/>
          <w:lang w:eastAsia="pt-BR"/>
        </w:rPr>
        <w:t>(</w:t>
      </w:r>
      <w:proofErr w:type="gramEnd"/>
      <w:r w:rsidRPr="00A83ABD">
        <w:rPr>
          <w:rFonts w:ascii="Consolas" w:eastAsia="Times New Roman" w:hAnsi="Consolas" w:cs="Consolas"/>
          <w:color w:val="D4D4D4"/>
          <w:sz w:val="21"/>
          <w:szCs w:val="21"/>
          <w:lang w:eastAsia="pt-BR"/>
        </w:rPr>
        <w:t>() </w:t>
      </w:r>
      <w:r w:rsidRPr="00A83ABD">
        <w:rPr>
          <w:rFonts w:ascii="Consolas" w:eastAsia="Times New Roman" w:hAnsi="Consolas" w:cs="Consolas"/>
          <w:color w:val="569CD6"/>
          <w:sz w:val="21"/>
          <w:szCs w:val="21"/>
          <w:lang w:eastAsia="pt-BR"/>
        </w:rPr>
        <w:t>=&gt;</w:t>
      </w:r>
      <w:r w:rsidRPr="00A83ABD">
        <w:rPr>
          <w:rFonts w:ascii="Consolas" w:eastAsia="Times New Roman" w:hAnsi="Consolas" w:cs="Consolas"/>
          <w:color w:val="D4D4D4"/>
          <w:sz w:val="21"/>
          <w:szCs w:val="21"/>
          <w:lang w:eastAsia="pt-BR"/>
        </w:rPr>
        <w:t> {</w:t>
      </w:r>
    </w:p>
    <w:p w14:paraId="6C037EE9"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t>        </w:t>
      </w:r>
      <w:proofErr w:type="spellStart"/>
      <w:proofErr w:type="gramStart"/>
      <w:r w:rsidRPr="00A83ABD">
        <w:rPr>
          <w:rFonts w:ascii="Consolas" w:eastAsia="Times New Roman" w:hAnsi="Consolas" w:cs="Consolas"/>
          <w:color w:val="569CD6"/>
          <w:sz w:val="21"/>
          <w:szCs w:val="21"/>
          <w:lang w:eastAsia="pt-BR"/>
        </w:rPr>
        <w:t>this</w:t>
      </w:r>
      <w:r w:rsidRPr="00A83ABD">
        <w:rPr>
          <w:rFonts w:ascii="Consolas" w:eastAsia="Times New Roman" w:hAnsi="Consolas" w:cs="Consolas"/>
          <w:color w:val="D4D4D4"/>
          <w:sz w:val="21"/>
          <w:szCs w:val="21"/>
          <w:lang w:eastAsia="pt-BR"/>
        </w:rPr>
        <w:t>.</w:t>
      </w:r>
      <w:r w:rsidRPr="00A83ABD">
        <w:rPr>
          <w:rFonts w:ascii="Consolas" w:eastAsia="Times New Roman" w:hAnsi="Consolas" w:cs="Consolas"/>
          <w:color w:val="9CDCFE"/>
          <w:sz w:val="21"/>
          <w:szCs w:val="21"/>
          <w:lang w:eastAsia="pt-BR"/>
        </w:rPr>
        <w:t>idade</w:t>
      </w:r>
      <w:proofErr w:type="spellEnd"/>
      <w:proofErr w:type="gramEnd"/>
      <w:r w:rsidRPr="00A83ABD">
        <w:rPr>
          <w:rFonts w:ascii="Consolas" w:eastAsia="Times New Roman" w:hAnsi="Consolas" w:cs="Consolas"/>
          <w:color w:val="D4D4D4"/>
          <w:sz w:val="21"/>
          <w:szCs w:val="21"/>
          <w:lang w:eastAsia="pt-BR"/>
        </w:rPr>
        <w:t>++</w:t>
      </w:r>
    </w:p>
    <w:p w14:paraId="5D28A083"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lastRenderedPageBreak/>
        <w:t>        </w:t>
      </w:r>
      <w:r w:rsidRPr="00A83ABD">
        <w:rPr>
          <w:rFonts w:ascii="Consolas" w:eastAsia="Times New Roman" w:hAnsi="Consolas" w:cs="Consolas"/>
          <w:color w:val="9CDCFE"/>
          <w:sz w:val="21"/>
          <w:szCs w:val="21"/>
          <w:lang w:eastAsia="pt-BR"/>
        </w:rPr>
        <w:t>console</w:t>
      </w:r>
      <w:r w:rsidRPr="00A83ABD">
        <w:rPr>
          <w:rFonts w:ascii="Consolas" w:eastAsia="Times New Roman" w:hAnsi="Consolas" w:cs="Consolas"/>
          <w:color w:val="D4D4D4"/>
          <w:sz w:val="21"/>
          <w:szCs w:val="21"/>
          <w:lang w:eastAsia="pt-BR"/>
        </w:rPr>
        <w:t>.</w:t>
      </w:r>
      <w:r w:rsidRPr="00A83ABD">
        <w:rPr>
          <w:rFonts w:ascii="Consolas" w:eastAsia="Times New Roman" w:hAnsi="Consolas" w:cs="Consolas"/>
          <w:color w:val="DCDCAA"/>
          <w:sz w:val="21"/>
          <w:szCs w:val="21"/>
          <w:lang w:eastAsia="pt-BR"/>
        </w:rPr>
        <w:t>log</w:t>
      </w:r>
      <w:r w:rsidRPr="00A83ABD">
        <w:rPr>
          <w:rFonts w:ascii="Consolas" w:eastAsia="Times New Roman" w:hAnsi="Consolas" w:cs="Consolas"/>
          <w:color w:val="D4D4D4"/>
          <w:sz w:val="21"/>
          <w:szCs w:val="21"/>
          <w:lang w:eastAsia="pt-BR"/>
        </w:rPr>
        <w:t>(</w:t>
      </w:r>
      <w:proofErr w:type="spellStart"/>
      <w:proofErr w:type="gramStart"/>
      <w:r w:rsidRPr="00A83ABD">
        <w:rPr>
          <w:rFonts w:ascii="Consolas" w:eastAsia="Times New Roman" w:hAnsi="Consolas" w:cs="Consolas"/>
          <w:color w:val="569CD6"/>
          <w:sz w:val="21"/>
          <w:szCs w:val="21"/>
          <w:lang w:eastAsia="pt-BR"/>
        </w:rPr>
        <w:t>this</w:t>
      </w:r>
      <w:r w:rsidRPr="00A83ABD">
        <w:rPr>
          <w:rFonts w:ascii="Consolas" w:eastAsia="Times New Roman" w:hAnsi="Consolas" w:cs="Consolas"/>
          <w:color w:val="D4D4D4"/>
          <w:sz w:val="21"/>
          <w:szCs w:val="21"/>
          <w:lang w:eastAsia="pt-BR"/>
        </w:rPr>
        <w:t>.</w:t>
      </w:r>
      <w:r w:rsidRPr="00A83ABD">
        <w:rPr>
          <w:rFonts w:ascii="Consolas" w:eastAsia="Times New Roman" w:hAnsi="Consolas" w:cs="Consolas"/>
          <w:color w:val="9CDCFE"/>
          <w:sz w:val="21"/>
          <w:szCs w:val="21"/>
          <w:lang w:eastAsia="pt-BR"/>
        </w:rPr>
        <w:t>idade</w:t>
      </w:r>
      <w:proofErr w:type="spellEnd"/>
      <w:proofErr w:type="gramEnd"/>
      <w:r w:rsidRPr="00A83ABD">
        <w:rPr>
          <w:rFonts w:ascii="Consolas" w:eastAsia="Times New Roman" w:hAnsi="Consolas" w:cs="Consolas"/>
          <w:color w:val="D4D4D4"/>
          <w:sz w:val="21"/>
          <w:szCs w:val="21"/>
          <w:lang w:eastAsia="pt-BR"/>
        </w:rPr>
        <w:t>)</w:t>
      </w:r>
    </w:p>
    <w:p w14:paraId="7AA2A2C5"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t>    },</w:t>
      </w:r>
      <w:r w:rsidRPr="00A83ABD">
        <w:rPr>
          <w:rFonts w:ascii="Consolas" w:eastAsia="Times New Roman" w:hAnsi="Consolas" w:cs="Consolas"/>
          <w:color w:val="B5CEA8"/>
          <w:sz w:val="21"/>
          <w:szCs w:val="21"/>
          <w:lang w:eastAsia="pt-BR"/>
        </w:rPr>
        <w:t>1000</w:t>
      </w:r>
      <w:r w:rsidRPr="00A83ABD">
        <w:rPr>
          <w:rFonts w:ascii="Consolas" w:eastAsia="Times New Roman" w:hAnsi="Consolas" w:cs="Consolas"/>
          <w:color w:val="D4D4D4"/>
          <w:sz w:val="21"/>
          <w:szCs w:val="21"/>
          <w:lang w:eastAsia="pt-BR"/>
        </w:rPr>
        <w:t>)</w:t>
      </w:r>
    </w:p>
    <w:p w14:paraId="4C4B4FF5"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D4D4D4"/>
          <w:sz w:val="21"/>
          <w:szCs w:val="21"/>
          <w:lang w:eastAsia="pt-BR"/>
        </w:rPr>
        <w:t>}</w:t>
      </w:r>
    </w:p>
    <w:p w14:paraId="00475588"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p>
    <w:p w14:paraId="4BA8E89F" w14:textId="77777777" w:rsidR="00A83ABD" w:rsidRPr="00A83ABD" w:rsidRDefault="00A83ABD" w:rsidP="00A83ABD">
      <w:pPr>
        <w:shd w:val="clear" w:color="auto" w:fill="1E1E1E"/>
        <w:spacing w:after="0" w:line="285" w:lineRule="atLeast"/>
        <w:rPr>
          <w:rFonts w:ascii="Consolas" w:eastAsia="Times New Roman" w:hAnsi="Consolas" w:cs="Consolas"/>
          <w:color w:val="D4D4D4"/>
          <w:sz w:val="21"/>
          <w:szCs w:val="21"/>
          <w:lang w:eastAsia="pt-BR"/>
        </w:rPr>
      </w:pPr>
      <w:r w:rsidRPr="00A83ABD">
        <w:rPr>
          <w:rFonts w:ascii="Consolas" w:eastAsia="Times New Roman" w:hAnsi="Consolas" w:cs="Consolas"/>
          <w:color w:val="569CD6"/>
          <w:sz w:val="21"/>
          <w:szCs w:val="21"/>
          <w:lang w:eastAsia="pt-BR"/>
        </w:rPr>
        <w:t>new</w:t>
      </w:r>
      <w:r w:rsidRPr="00A83ABD">
        <w:rPr>
          <w:rFonts w:ascii="Consolas" w:eastAsia="Times New Roman" w:hAnsi="Consolas" w:cs="Consolas"/>
          <w:color w:val="D4D4D4"/>
          <w:sz w:val="21"/>
          <w:szCs w:val="21"/>
          <w:lang w:eastAsia="pt-BR"/>
        </w:rPr>
        <w:t> </w:t>
      </w:r>
      <w:r w:rsidRPr="00A83ABD">
        <w:rPr>
          <w:rFonts w:ascii="Consolas" w:eastAsia="Times New Roman" w:hAnsi="Consolas" w:cs="Consolas"/>
          <w:color w:val="4EC9B0"/>
          <w:sz w:val="21"/>
          <w:szCs w:val="21"/>
          <w:lang w:eastAsia="pt-BR"/>
        </w:rPr>
        <w:t>Pessoa</w:t>
      </w:r>
    </w:p>
    <w:p w14:paraId="29F0E7AB" w14:textId="77777777" w:rsidR="00C93336" w:rsidRDefault="00C93336" w:rsidP="00104587">
      <w:pPr>
        <w:rPr>
          <w:b/>
        </w:rPr>
      </w:pPr>
    </w:p>
    <w:p w14:paraId="19F44D10" w14:textId="77777777" w:rsidR="00A83ABD" w:rsidRDefault="00A83ABD" w:rsidP="00104587">
      <w:pPr>
        <w:rPr>
          <w:b/>
        </w:rPr>
      </w:pPr>
      <w:r>
        <w:rPr>
          <w:b/>
        </w:rPr>
        <w:t xml:space="preserve">O </w:t>
      </w:r>
      <w:proofErr w:type="spellStart"/>
      <w:r>
        <w:rPr>
          <w:b/>
        </w:rPr>
        <w:t>this</w:t>
      </w:r>
      <w:proofErr w:type="spellEnd"/>
      <w:r>
        <w:rPr>
          <w:b/>
        </w:rPr>
        <w:t xml:space="preserve"> com uma função Arrow assim deu certo, do que lá em cima por que ele leva em consideração o contexto léxico. Facilita mais do que usar o </w:t>
      </w:r>
      <w:proofErr w:type="spellStart"/>
      <w:r>
        <w:rPr>
          <w:b/>
        </w:rPr>
        <w:t>bind</w:t>
      </w:r>
      <w:proofErr w:type="spellEnd"/>
      <w:r>
        <w:rPr>
          <w:b/>
        </w:rPr>
        <w:t xml:space="preserve"> e o declarando antes o “self”.</w:t>
      </w:r>
    </w:p>
    <w:p w14:paraId="4C3D0C4B" w14:textId="77777777" w:rsidR="00A83ABD" w:rsidRDefault="00740B6B" w:rsidP="00104587">
      <w:pPr>
        <w:rPr>
          <w:b/>
        </w:rPr>
      </w:pPr>
      <w:r>
        <w:rPr>
          <w:b/>
        </w:rPr>
        <w:t xml:space="preserve">Agora veremos sobre as </w:t>
      </w:r>
      <w:r w:rsidRPr="004E6ABD">
        <w:rPr>
          <w:b/>
          <w:highlight w:val="yellow"/>
        </w:rPr>
        <w:t xml:space="preserve">funções </w:t>
      </w:r>
      <w:proofErr w:type="spellStart"/>
      <w:r w:rsidRPr="004E6ABD">
        <w:rPr>
          <w:b/>
          <w:highlight w:val="yellow"/>
        </w:rPr>
        <w:t>CallBack</w:t>
      </w:r>
      <w:proofErr w:type="spellEnd"/>
      <w:r w:rsidRPr="004E6ABD">
        <w:rPr>
          <w:b/>
          <w:highlight w:val="yellow"/>
        </w:rPr>
        <w:t>:</w:t>
      </w:r>
    </w:p>
    <w:p w14:paraId="5D0D7CE6" w14:textId="77777777" w:rsidR="00740B6B" w:rsidRDefault="00740B6B" w:rsidP="00104587">
      <w:pPr>
        <w:rPr>
          <w:b/>
        </w:rPr>
      </w:pPr>
      <w:proofErr w:type="spellStart"/>
      <w:r>
        <w:rPr>
          <w:b/>
        </w:rPr>
        <w:t>Callback</w:t>
      </w:r>
      <w:proofErr w:type="spellEnd"/>
      <w:r>
        <w:rPr>
          <w:b/>
        </w:rPr>
        <w:t xml:space="preserve"> quer dizer “chamar de volta”. </w:t>
      </w:r>
      <w:r w:rsidRPr="00A24371">
        <w:rPr>
          <w:b/>
          <w:highlight w:val="yellow"/>
        </w:rPr>
        <w:t xml:space="preserve">O conceito de </w:t>
      </w:r>
      <w:proofErr w:type="spellStart"/>
      <w:r w:rsidRPr="00A24371">
        <w:rPr>
          <w:b/>
          <w:highlight w:val="yellow"/>
        </w:rPr>
        <w:t>callback</w:t>
      </w:r>
      <w:proofErr w:type="spellEnd"/>
      <w:r w:rsidRPr="00A24371">
        <w:rPr>
          <w:b/>
          <w:highlight w:val="yellow"/>
        </w:rPr>
        <w:t xml:space="preserve"> é passar uma função para outra função</w:t>
      </w:r>
      <w:r>
        <w:rPr>
          <w:b/>
        </w:rPr>
        <w:t xml:space="preserve"> e quando ocorrer um determinado evento, esta função que eu passei é chamada de volta. Ela pode ser chamada várias vezes ou uma única vez.</w:t>
      </w:r>
    </w:p>
    <w:p w14:paraId="697D73B8"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proofErr w:type="spellStart"/>
      <w:r w:rsidRPr="00740B6B">
        <w:rPr>
          <w:rFonts w:ascii="Consolas" w:eastAsia="Times New Roman" w:hAnsi="Consolas" w:cs="Consolas"/>
          <w:color w:val="569CD6"/>
          <w:sz w:val="21"/>
          <w:szCs w:val="21"/>
          <w:lang w:eastAsia="pt-BR"/>
        </w:rPr>
        <w:t>const</w:t>
      </w:r>
      <w:proofErr w:type="spellEnd"/>
      <w:r w:rsidRPr="00740B6B">
        <w:rPr>
          <w:rFonts w:ascii="Consolas" w:eastAsia="Times New Roman" w:hAnsi="Consolas" w:cs="Consolas"/>
          <w:color w:val="D4D4D4"/>
          <w:sz w:val="21"/>
          <w:szCs w:val="21"/>
          <w:lang w:eastAsia="pt-BR"/>
        </w:rPr>
        <w:t> </w:t>
      </w:r>
      <w:r w:rsidRPr="00740B6B">
        <w:rPr>
          <w:rFonts w:ascii="Consolas" w:eastAsia="Times New Roman" w:hAnsi="Consolas" w:cs="Consolas"/>
          <w:color w:val="4FC1FF"/>
          <w:sz w:val="21"/>
          <w:szCs w:val="21"/>
          <w:lang w:eastAsia="pt-BR"/>
        </w:rPr>
        <w:t>fabricantes</w:t>
      </w:r>
      <w:r w:rsidRPr="00740B6B">
        <w:rPr>
          <w:rFonts w:ascii="Consolas" w:eastAsia="Times New Roman" w:hAnsi="Consolas" w:cs="Consolas"/>
          <w:color w:val="D4D4D4"/>
          <w:sz w:val="21"/>
          <w:szCs w:val="21"/>
          <w:lang w:eastAsia="pt-BR"/>
        </w:rPr>
        <w:t> = [</w:t>
      </w:r>
      <w:r w:rsidRPr="00740B6B">
        <w:rPr>
          <w:rFonts w:ascii="Consolas" w:eastAsia="Times New Roman" w:hAnsi="Consolas" w:cs="Consolas"/>
          <w:color w:val="CE9178"/>
          <w:sz w:val="21"/>
          <w:szCs w:val="21"/>
          <w:lang w:eastAsia="pt-BR"/>
        </w:rPr>
        <w:t>"Mercedes"</w:t>
      </w:r>
      <w:r w:rsidRPr="00740B6B">
        <w:rPr>
          <w:rFonts w:ascii="Consolas" w:eastAsia="Times New Roman" w:hAnsi="Consolas" w:cs="Consolas"/>
          <w:color w:val="D4D4D4"/>
          <w:sz w:val="21"/>
          <w:szCs w:val="21"/>
          <w:lang w:eastAsia="pt-BR"/>
        </w:rPr>
        <w:t>, </w:t>
      </w:r>
      <w:r w:rsidRPr="00740B6B">
        <w:rPr>
          <w:rFonts w:ascii="Consolas" w:eastAsia="Times New Roman" w:hAnsi="Consolas" w:cs="Consolas"/>
          <w:color w:val="CE9178"/>
          <w:sz w:val="21"/>
          <w:szCs w:val="21"/>
          <w:lang w:eastAsia="pt-BR"/>
        </w:rPr>
        <w:t>"Audi"</w:t>
      </w:r>
      <w:r w:rsidRPr="00740B6B">
        <w:rPr>
          <w:rFonts w:ascii="Consolas" w:eastAsia="Times New Roman" w:hAnsi="Consolas" w:cs="Consolas"/>
          <w:color w:val="D4D4D4"/>
          <w:sz w:val="21"/>
          <w:szCs w:val="21"/>
          <w:lang w:eastAsia="pt-BR"/>
        </w:rPr>
        <w:t>]</w:t>
      </w:r>
    </w:p>
    <w:p w14:paraId="0CCD56D4"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p>
    <w:p w14:paraId="3C88B598"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proofErr w:type="spellStart"/>
      <w:r w:rsidRPr="00740B6B">
        <w:rPr>
          <w:rFonts w:ascii="Consolas" w:eastAsia="Times New Roman" w:hAnsi="Consolas" w:cs="Consolas"/>
          <w:color w:val="569CD6"/>
          <w:sz w:val="21"/>
          <w:szCs w:val="21"/>
          <w:lang w:eastAsia="pt-BR"/>
        </w:rPr>
        <w:t>function</w:t>
      </w:r>
      <w:proofErr w:type="spellEnd"/>
      <w:r w:rsidRPr="00740B6B">
        <w:rPr>
          <w:rFonts w:ascii="Consolas" w:eastAsia="Times New Roman" w:hAnsi="Consolas" w:cs="Consolas"/>
          <w:color w:val="D4D4D4"/>
          <w:sz w:val="21"/>
          <w:szCs w:val="21"/>
          <w:lang w:eastAsia="pt-BR"/>
        </w:rPr>
        <w:t> </w:t>
      </w:r>
      <w:proofErr w:type="gramStart"/>
      <w:r w:rsidRPr="00740B6B">
        <w:rPr>
          <w:rFonts w:ascii="Consolas" w:eastAsia="Times New Roman" w:hAnsi="Consolas" w:cs="Consolas"/>
          <w:color w:val="DCDCAA"/>
          <w:sz w:val="21"/>
          <w:szCs w:val="21"/>
          <w:lang w:eastAsia="pt-BR"/>
        </w:rPr>
        <w:t>imprimir</w:t>
      </w:r>
      <w:r w:rsidRPr="00740B6B">
        <w:rPr>
          <w:rFonts w:ascii="Consolas" w:eastAsia="Times New Roman" w:hAnsi="Consolas" w:cs="Consolas"/>
          <w:color w:val="D4D4D4"/>
          <w:sz w:val="21"/>
          <w:szCs w:val="21"/>
          <w:lang w:eastAsia="pt-BR"/>
        </w:rPr>
        <w:t>(</w:t>
      </w:r>
      <w:proofErr w:type="gramEnd"/>
      <w:r w:rsidRPr="00740B6B">
        <w:rPr>
          <w:rFonts w:ascii="Consolas" w:eastAsia="Times New Roman" w:hAnsi="Consolas" w:cs="Consolas"/>
          <w:color w:val="9CDCFE"/>
          <w:sz w:val="21"/>
          <w:szCs w:val="21"/>
          <w:lang w:eastAsia="pt-BR"/>
        </w:rPr>
        <w:t>nome</w:t>
      </w:r>
      <w:r w:rsidRPr="00740B6B">
        <w:rPr>
          <w:rFonts w:ascii="Consolas" w:eastAsia="Times New Roman" w:hAnsi="Consolas" w:cs="Consolas"/>
          <w:color w:val="D4D4D4"/>
          <w:sz w:val="21"/>
          <w:szCs w:val="21"/>
          <w:lang w:eastAsia="pt-BR"/>
        </w:rPr>
        <w:t>, </w:t>
      </w:r>
      <w:proofErr w:type="spellStart"/>
      <w:r w:rsidRPr="00740B6B">
        <w:rPr>
          <w:rFonts w:ascii="Consolas" w:eastAsia="Times New Roman" w:hAnsi="Consolas" w:cs="Consolas"/>
          <w:color w:val="9CDCFE"/>
          <w:sz w:val="21"/>
          <w:szCs w:val="21"/>
          <w:lang w:eastAsia="pt-BR"/>
        </w:rPr>
        <w:t>indice</w:t>
      </w:r>
      <w:proofErr w:type="spellEnd"/>
      <w:r w:rsidRPr="00740B6B">
        <w:rPr>
          <w:rFonts w:ascii="Consolas" w:eastAsia="Times New Roman" w:hAnsi="Consolas" w:cs="Consolas"/>
          <w:color w:val="D4D4D4"/>
          <w:sz w:val="21"/>
          <w:szCs w:val="21"/>
          <w:lang w:eastAsia="pt-BR"/>
        </w:rPr>
        <w:t>) {</w:t>
      </w:r>
    </w:p>
    <w:p w14:paraId="63AB52FF"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r w:rsidRPr="00740B6B">
        <w:rPr>
          <w:rFonts w:ascii="Consolas" w:eastAsia="Times New Roman" w:hAnsi="Consolas" w:cs="Consolas"/>
          <w:color w:val="D4D4D4"/>
          <w:sz w:val="21"/>
          <w:szCs w:val="21"/>
          <w:lang w:eastAsia="pt-BR"/>
        </w:rPr>
        <w:t>    </w:t>
      </w:r>
      <w:proofErr w:type="gramStart"/>
      <w:r w:rsidRPr="00740B6B">
        <w:rPr>
          <w:rFonts w:ascii="Consolas" w:eastAsia="Times New Roman" w:hAnsi="Consolas" w:cs="Consolas"/>
          <w:color w:val="9CDCFE"/>
          <w:sz w:val="21"/>
          <w:szCs w:val="21"/>
          <w:lang w:eastAsia="pt-BR"/>
        </w:rPr>
        <w:t>console</w:t>
      </w:r>
      <w:r w:rsidRPr="00740B6B">
        <w:rPr>
          <w:rFonts w:ascii="Consolas" w:eastAsia="Times New Roman" w:hAnsi="Consolas" w:cs="Consolas"/>
          <w:color w:val="D4D4D4"/>
          <w:sz w:val="21"/>
          <w:szCs w:val="21"/>
          <w:lang w:eastAsia="pt-BR"/>
        </w:rPr>
        <w:t>.</w:t>
      </w:r>
      <w:r w:rsidRPr="00740B6B">
        <w:rPr>
          <w:rFonts w:ascii="Consolas" w:eastAsia="Times New Roman" w:hAnsi="Consolas" w:cs="Consolas"/>
          <w:color w:val="DCDCAA"/>
          <w:sz w:val="21"/>
          <w:szCs w:val="21"/>
          <w:lang w:eastAsia="pt-BR"/>
        </w:rPr>
        <w:t>log</w:t>
      </w:r>
      <w:r w:rsidRPr="00740B6B">
        <w:rPr>
          <w:rFonts w:ascii="Consolas" w:eastAsia="Times New Roman" w:hAnsi="Consolas" w:cs="Consolas"/>
          <w:color w:val="D4D4D4"/>
          <w:sz w:val="21"/>
          <w:szCs w:val="21"/>
          <w:lang w:eastAsia="pt-BR"/>
        </w:rPr>
        <w:t>(</w:t>
      </w:r>
      <w:proofErr w:type="gramEnd"/>
      <w:r w:rsidRPr="00740B6B">
        <w:rPr>
          <w:rFonts w:ascii="Consolas" w:eastAsia="Times New Roman" w:hAnsi="Consolas" w:cs="Consolas"/>
          <w:color w:val="CE9178"/>
          <w:sz w:val="21"/>
          <w:szCs w:val="21"/>
          <w:lang w:eastAsia="pt-BR"/>
        </w:rPr>
        <w:t>`</w:t>
      </w:r>
      <w:r w:rsidRPr="00740B6B">
        <w:rPr>
          <w:rFonts w:ascii="Consolas" w:eastAsia="Times New Roman" w:hAnsi="Consolas" w:cs="Consolas"/>
          <w:color w:val="569CD6"/>
          <w:sz w:val="21"/>
          <w:szCs w:val="21"/>
          <w:lang w:eastAsia="pt-BR"/>
        </w:rPr>
        <w:t>${</w:t>
      </w:r>
      <w:proofErr w:type="spellStart"/>
      <w:r w:rsidRPr="00740B6B">
        <w:rPr>
          <w:rFonts w:ascii="Consolas" w:eastAsia="Times New Roman" w:hAnsi="Consolas" w:cs="Consolas"/>
          <w:color w:val="9CDCFE"/>
          <w:sz w:val="21"/>
          <w:szCs w:val="21"/>
          <w:lang w:eastAsia="pt-BR"/>
        </w:rPr>
        <w:t>indice</w:t>
      </w:r>
      <w:proofErr w:type="spellEnd"/>
      <w:r w:rsidRPr="00740B6B">
        <w:rPr>
          <w:rFonts w:ascii="Consolas" w:eastAsia="Times New Roman" w:hAnsi="Consolas" w:cs="Consolas"/>
          <w:color w:val="D4D4D4"/>
          <w:sz w:val="21"/>
          <w:szCs w:val="21"/>
          <w:lang w:eastAsia="pt-BR"/>
        </w:rPr>
        <w:t> + </w:t>
      </w:r>
      <w:r w:rsidRPr="00740B6B">
        <w:rPr>
          <w:rFonts w:ascii="Consolas" w:eastAsia="Times New Roman" w:hAnsi="Consolas" w:cs="Consolas"/>
          <w:color w:val="B5CEA8"/>
          <w:sz w:val="21"/>
          <w:szCs w:val="21"/>
          <w:lang w:eastAsia="pt-BR"/>
        </w:rPr>
        <w:t>1</w:t>
      </w:r>
      <w:r w:rsidRPr="00740B6B">
        <w:rPr>
          <w:rFonts w:ascii="Consolas" w:eastAsia="Times New Roman" w:hAnsi="Consolas" w:cs="Consolas"/>
          <w:color w:val="569CD6"/>
          <w:sz w:val="21"/>
          <w:szCs w:val="21"/>
          <w:lang w:eastAsia="pt-BR"/>
        </w:rPr>
        <w:t>}</w:t>
      </w:r>
      <w:r w:rsidRPr="00740B6B">
        <w:rPr>
          <w:rFonts w:ascii="Consolas" w:eastAsia="Times New Roman" w:hAnsi="Consolas" w:cs="Consolas"/>
          <w:color w:val="CE9178"/>
          <w:sz w:val="21"/>
          <w:szCs w:val="21"/>
          <w:lang w:eastAsia="pt-BR"/>
        </w:rPr>
        <w:t>. </w:t>
      </w:r>
      <w:r w:rsidRPr="00740B6B">
        <w:rPr>
          <w:rFonts w:ascii="Consolas" w:eastAsia="Times New Roman" w:hAnsi="Consolas" w:cs="Consolas"/>
          <w:color w:val="569CD6"/>
          <w:sz w:val="21"/>
          <w:szCs w:val="21"/>
          <w:lang w:eastAsia="pt-BR"/>
        </w:rPr>
        <w:t>${</w:t>
      </w:r>
      <w:r w:rsidRPr="00740B6B">
        <w:rPr>
          <w:rFonts w:ascii="Consolas" w:eastAsia="Times New Roman" w:hAnsi="Consolas" w:cs="Consolas"/>
          <w:color w:val="9CDCFE"/>
          <w:sz w:val="21"/>
          <w:szCs w:val="21"/>
          <w:lang w:eastAsia="pt-BR"/>
        </w:rPr>
        <w:t>nome</w:t>
      </w:r>
      <w:r w:rsidRPr="00740B6B">
        <w:rPr>
          <w:rFonts w:ascii="Consolas" w:eastAsia="Times New Roman" w:hAnsi="Consolas" w:cs="Consolas"/>
          <w:color w:val="569CD6"/>
          <w:sz w:val="21"/>
          <w:szCs w:val="21"/>
          <w:lang w:eastAsia="pt-BR"/>
        </w:rPr>
        <w:t>}</w:t>
      </w:r>
      <w:r w:rsidRPr="00740B6B">
        <w:rPr>
          <w:rFonts w:ascii="Consolas" w:eastAsia="Times New Roman" w:hAnsi="Consolas" w:cs="Consolas"/>
          <w:color w:val="CE9178"/>
          <w:sz w:val="21"/>
          <w:szCs w:val="21"/>
          <w:lang w:eastAsia="pt-BR"/>
        </w:rPr>
        <w:t>`</w:t>
      </w:r>
      <w:r w:rsidRPr="00740B6B">
        <w:rPr>
          <w:rFonts w:ascii="Consolas" w:eastAsia="Times New Roman" w:hAnsi="Consolas" w:cs="Consolas"/>
          <w:color w:val="D4D4D4"/>
          <w:sz w:val="21"/>
          <w:szCs w:val="21"/>
          <w:lang w:eastAsia="pt-BR"/>
        </w:rPr>
        <w:t>)</w:t>
      </w:r>
    </w:p>
    <w:p w14:paraId="3E9BE51E"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r w:rsidRPr="00740B6B">
        <w:rPr>
          <w:rFonts w:ascii="Consolas" w:eastAsia="Times New Roman" w:hAnsi="Consolas" w:cs="Consolas"/>
          <w:color w:val="D4D4D4"/>
          <w:sz w:val="21"/>
          <w:szCs w:val="21"/>
          <w:lang w:eastAsia="pt-BR"/>
        </w:rPr>
        <w:t>}</w:t>
      </w:r>
    </w:p>
    <w:p w14:paraId="7DB179A0"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p>
    <w:p w14:paraId="1C93E524" w14:textId="77777777" w:rsidR="00740B6B" w:rsidRPr="00740B6B" w:rsidRDefault="00740B6B" w:rsidP="00740B6B">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740B6B">
        <w:rPr>
          <w:rFonts w:ascii="Consolas" w:eastAsia="Times New Roman" w:hAnsi="Consolas" w:cs="Consolas"/>
          <w:color w:val="4FC1FF"/>
          <w:sz w:val="21"/>
          <w:szCs w:val="21"/>
          <w:lang w:eastAsia="pt-BR"/>
        </w:rPr>
        <w:t>fabricantes</w:t>
      </w:r>
      <w:r w:rsidRPr="00740B6B">
        <w:rPr>
          <w:rFonts w:ascii="Consolas" w:eastAsia="Times New Roman" w:hAnsi="Consolas" w:cs="Consolas"/>
          <w:color w:val="D4D4D4"/>
          <w:sz w:val="21"/>
          <w:szCs w:val="21"/>
          <w:lang w:eastAsia="pt-BR"/>
        </w:rPr>
        <w:t>.</w:t>
      </w:r>
      <w:r w:rsidRPr="00740B6B">
        <w:rPr>
          <w:rFonts w:ascii="Consolas" w:eastAsia="Times New Roman" w:hAnsi="Consolas" w:cs="Consolas"/>
          <w:color w:val="DCDCAA"/>
          <w:sz w:val="21"/>
          <w:szCs w:val="21"/>
          <w:lang w:eastAsia="pt-BR"/>
        </w:rPr>
        <w:t>forEach</w:t>
      </w:r>
      <w:proofErr w:type="spellEnd"/>
      <w:proofErr w:type="gramEnd"/>
      <w:r w:rsidRPr="00740B6B">
        <w:rPr>
          <w:rFonts w:ascii="Consolas" w:eastAsia="Times New Roman" w:hAnsi="Consolas" w:cs="Consolas"/>
          <w:color w:val="D4D4D4"/>
          <w:sz w:val="21"/>
          <w:szCs w:val="21"/>
          <w:lang w:eastAsia="pt-BR"/>
        </w:rPr>
        <w:t>(</w:t>
      </w:r>
      <w:r w:rsidRPr="00740B6B">
        <w:rPr>
          <w:rFonts w:ascii="Consolas" w:eastAsia="Times New Roman" w:hAnsi="Consolas" w:cs="Consolas"/>
          <w:color w:val="DCDCAA"/>
          <w:sz w:val="21"/>
          <w:szCs w:val="21"/>
          <w:lang w:eastAsia="pt-BR"/>
        </w:rPr>
        <w:t>imprimir</w:t>
      </w:r>
      <w:r w:rsidRPr="00740B6B">
        <w:rPr>
          <w:rFonts w:ascii="Consolas" w:eastAsia="Times New Roman" w:hAnsi="Consolas" w:cs="Consolas"/>
          <w:color w:val="D4D4D4"/>
          <w:sz w:val="21"/>
          <w:szCs w:val="21"/>
          <w:lang w:eastAsia="pt-BR"/>
        </w:rPr>
        <w:t>)</w:t>
      </w:r>
    </w:p>
    <w:p w14:paraId="70CA4CD9" w14:textId="77777777" w:rsidR="00740B6B" w:rsidRDefault="00740B6B" w:rsidP="00104587">
      <w:pPr>
        <w:rPr>
          <w:b/>
        </w:rPr>
      </w:pPr>
    </w:p>
    <w:p w14:paraId="1BF31892" w14:textId="77777777" w:rsidR="00740B6B" w:rsidRDefault="00740B6B" w:rsidP="00104587">
      <w:pPr>
        <w:rPr>
          <w:b/>
        </w:rPr>
      </w:pPr>
      <w:r>
        <w:rPr>
          <w:b/>
        </w:rPr>
        <w:t xml:space="preserve">Aqui eu chamo a função imprimir a cada item do </w:t>
      </w:r>
      <w:proofErr w:type="spellStart"/>
      <w:r>
        <w:rPr>
          <w:b/>
        </w:rPr>
        <w:t>array</w:t>
      </w:r>
      <w:proofErr w:type="spellEnd"/>
      <w:r>
        <w:rPr>
          <w:b/>
        </w:rPr>
        <w:t xml:space="preserve"> “fabricantes”. É como um looping, que encontra um elemento e executa uma função, encontra outro elemento e executa novamente a função e por aí vai.</w:t>
      </w:r>
    </w:p>
    <w:p w14:paraId="580256B4" w14:textId="77777777" w:rsidR="004E6ABD" w:rsidRDefault="00EC02A7" w:rsidP="00104587">
      <w:pPr>
        <w:rPr>
          <w:b/>
        </w:rPr>
      </w:pPr>
      <w:r>
        <w:rPr>
          <w:b/>
        </w:rPr>
        <w:t xml:space="preserve">Fazendo filtro dentro de um </w:t>
      </w:r>
      <w:proofErr w:type="spellStart"/>
      <w:r>
        <w:rPr>
          <w:b/>
        </w:rPr>
        <w:t>array</w:t>
      </w:r>
      <w:proofErr w:type="spellEnd"/>
      <w:r>
        <w:rPr>
          <w:b/>
        </w:rPr>
        <w:t>:</w:t>
      </w:r>
    </w:p>
    <w:p w14:paraId="6CC52409"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proofErr w:type="spellStart"/>
      <w:r w:rsidRPr="00EC02A7">
        <w:rPr>
          <w:rFonts w:ascii="Consolas" w:eastAsia="Times New Roman" w:hAnsi="Consolas" w:cs="Consolas"/>
          <w:color w:val="569CD6"/>
          <w:sz w:val="21"/>
          <w:szCs w:val="21"/>
          <w:lang w:eastAsia="pt-BR"/>
        </w:rPr>
        <w:t>let</w:t>
      </w:r>
      <w:proofErr w:type="spellEnd"/>
      <w:r w:rsidRPr="00EC02A7">
        <w:rPr>
          <w:rFonts w:ascii="Consolas" w:eastAsia="Times New Roman" w:hAnsi="Consolas" w:cs="Consolas"/>
          <w:color w:val="D4D4D4"/>
          <w:sz w:val="21"/>
          <w:szCs w:val="21"/>
          <w:lang w:eastAsia="pt-BR"/>
        </w:rPr>
        <w:t> </w:t>
      </w:r>
      <w:r w:rsidRPr="00EC02A7">
        <w:rPr>
          <w:rFonts w:ascii="Consolas" w:eastAsia="Times New Roman" w:hAnsi="Consolas" w:cs="Consolas"/>
          <w:color w:val="9CDCFE"/>
          <w:sz w:val="21"/>
          <w:szCs w:val="21"/>
          <w:lang w:eastAsia="pt-BR"/>
        </w:rPr>
        <w:t>notas</w:t>
      </w:r>
      <w:r w:rsidRPr="00EC02A7">
        <w:rPr>
          <w:rFonts w:ascii="Consolas" w:eastAsia="Times New Roman" w:hAnsi="Consolas" w:cs="Consolas"/>
          <w:color w:val="D4D4D4"/>
          <w:sz w:val="21"/>
          <w:szCs w:val="21"/>
          <w:lang w:eastAsia="pt-BR"/>
        </w:rPr>
        <w:t> = [</w:t>
      </w:r>
      <w:r w:rsidRPr="00EC02A7">
        <w:rPr>
          <w:rFonts w:ascii="Consolas" w:eastAsia="Times New Roman" w:hAnsi="Consolas" w:cs="Consolas"/>
          <w:color w:val="B5CEA8"/>
          <w:sz w:val="21"/>
          <w:szCs w:val="21"/>
          <w:lang w:eastAsia="pt-BR"/>
        </w:rPr>
        <w:t>5</w:t>
      </w:r>
      <w:r w:rsidRPr="00EC02A7">
        <w:rPr>
          <w:rFonts w:ascii="Consolas" w:eastAsia="Times New Roman" w:hAnsi="Consolas" w:cs="Consolas"/>
          <w:color w:val="D4D4D4"/>
          <w:sz w:val="21"/>
          <w:szCs w:val="21"/>
          <w:lang w:eastAsia="pt-BR"/>
        </w:rPr>
        <w:t>,</w:t>
      </w:r>
      <w:r w:rsidRPr="00EC02A7">
        <w:rPr>
          <w:rFonts w:ascii="Consolas" w:eastAsia="Times New Roman" w:hAnsi="Consolas" w:cs="Consolas"/>
          <w:color w:val="B5CEA8"/>
          <w:sz w:val="21"/>
          <w:szCs w:val="21"/>
          <w:lang w:eastAsia="pt-BR"/>
        </w:rPr>
        <w:t>10</w:t>
      </w:r>
      <w:r w:rsidRPr="00EC02A7">
        <w:rPr>
          <w:rFonts w:ascii="Consolas" w:eastAsia="Times New Roman" w:hAnsi="Consolas" w:cs="Consolas"/>
          <w:color w:val="D4D4D4"/>
          <w:sz w:val="21"/>
          <w:szCs w:val="21"/>
          <w:lang w:eastAsia="pt-BR"/>
        </w:rPr>
        <w:t>,</w:t>
      </w:r>
      <w:r w:rsidRPr="00EC02A7">
        <w:rPr>
          <w:rFonts w:ascii="Consolas" w:eastAsia="Times New Roman" w:hAnsi="Consolas" w:cs="Consolas"/>
          <w:color w:val="B5CEA8"/>
          <w:sz w:val="21"/>
          <w:szCs w:val="21"/>
          <w:lang w:eastAsia="pt-BR"/>
        </w:rPr>
        <w:t>7</w:t>
      </w:r>
      <w:r w:rsidRPr="00EC02A7">
        <w:rPr>
          <w:rFonts w:ascii="Consolas" w:eastAsia="Times New Roman" w:hAnsi="Consolas" w:cs="Consolas"/>
          <w:color w:val="D4D4D4"/>
          <w:sz w:val="21"/>
          <w:szCs w:val="21"/>
          <w:lang w:eastAsia="pt-BR"/>
        </w:rPr>
        <w:t>,</w:t>
      </w:r>
      <w:r w:rsidRPr="00EC02A7">
        <w:rPr>
          <w:rFonts w:ascii="Consolas" w:eastAsia="Times New Roman" w:hAnsi="Consolas" w:cs="Consolas"/>
          <w:color w:val="B5CEA8"/>
          <w:sz w:val="21"/>
          <w:szCs w:val="21"/>
          <w:lang w:eastAsia="pt-BR"/>
        </w:rPr>
        <w:t>6</w:t>
      </w:r>
      <w:r w:rsidRPr="00EC02A7">
        <w:rPr>
          <w:rFonts w:ascii="Consolas" w:eastAsia="Times New Roman" w:hAnsi="Consolas" w:cs="Consolas"/>
          <w:color w:val="D4D4D4"/>
          <w:sz w:val="21"/>
          <w:szCs w:val="21"/>
          <w:lang w:eastAsia="pt-BR"/>
        </w:rPr>
        <w:t>]</w:t>
      </w:r>
    </w:p>
    <w:p w14:paraId="620455A5"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p>
    <w:p w14:paraId="5B5675D4"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proofErr w:type="spellStart"/>
      <w:r w:rsidRPr="00EC02A7">
        <w:rPr>
          <w:rFonts w:ascii="Consolas" w:eastAsia="Times New Roman" w:hAnsi="Consolas" w:cs="Consolas"/>
          <w:color w:val="9CDCFE"/>
          <w:sz w:val="21"/>
          <w:szCs w:val="21"/>
          <w:lang w:eastAsia="pt-BR"/>
        </w:rPr>
        <w:t>notasBaixas</w:t>
      </w:r>
      <w:proofErr w:type="spellEnd"/>
      <w:r w:rsidRPr="00EC02A7">
        <w:rPr>
          <w:rFonts w:ascii="Consolas" w:eastAsia="Times New Roman" w:hAnsi="Consolas" w:cs="Consolas"/>
          <w:color w:val="D4D4D4"/>
          <w:sz w:val="21"/>
          <w:szCs w:val="21"/>
          <w:lang w:eastAsia="pt-BR"/>
        </w:rPr>
        <w:t> = </w:t>
      </w:r>
      <w:proofErr w:type="spellStart"/>
      <w:proofErr w:type="gramStart"/>
      <w:r w:rsidRPr="00EC02A7">
        <w:rPr>
          <w:rFonts w:ascii="Consolas" w:eastAsia="Times New Roman" w:hAnsi="Consolas" w:cs="Consolas"/>
          <w:color w:val="9CDCFE"/>
          <w:sz w:val="21"/>
          <w:szCs w:val="21"/>
          <w:lang w:eastAsia="pt-BR"/>
        </w:rPr>
        <w:t>notas</w:t>
      </w:r>
      <w:r w:rsidRPr="00EC02A7">
        <w:rPr>
          <w:rFonts w:ascii="Consolas" w:eastAsia="Times New Roman" w:hAnsi="Consolas" w:cs="Consolas"/>
          <w:color w:val="D4D4D4"/>
          <w:sz w:val="21"/>
          <w:szCs w:val="21"/>
          <w:lang w:eastAsia="pt-BR"/>
        </w:rPr>
        <w:t>.</w:t>
      </w:r>
      <w:r w:rsidRPr="00EC02A7">
        <w:rPr>
          <w:rFonts w:ascii="Consolas" w:eastAsia="Times New Roman" w:hAnsi="Consolas" w:cs="Consolas"/>
          <w:color w:val="DCDCAA"/>
          <w:sz w:val="21"/>
          <w:szCs w:val="21"/>
          <w:lang w:eastAsia="pt-BR"/>
        </w:rPr>
        <w:t>filter</w:t>
      </w:r>
      <w:proofErr w:type="spellEnd"/>
      <w:proofErr w:type="gramEnd"/>
      <w:r w:rsidRPr="00EC02A7">
        <w:rPr>
          <w:rFonts w:ascii="Consolas" w:eastAsia="Times New Roman" w:hAnsi="Consolas" w:cs="Consolas"/>
          <w:color w:val="D4D4D4"/>
          <w:sz w:val="21"/>
          <w:szCs w:val="21"/>
          <w:lang w:eastAsia="pt-BR"/>
        </w:rPr>
        <w:t>(</w:t>
      </w:r>
      <w:proofErr w:type="spellStart"/>
      <w:r w:rsidRPr="00EC02A7">
        <w:rPr>
          <w:rFonts w:ascii="Consolas" w:eastAsia="Times New Roman" w:hAnsi="Consolas" w:cs="Consolas"/>
          <w:color w:val="569CD6"/>
          <w:sz w:val="21"/>
          <w:szCs w:val="21"/>
          <w:lang w:eastAsia="pt-BR"/>
        </w:rPr>
        <w:t>function</w:t>
      </w:r>
      <w:proofErr w:type="spellEnd"/>
      <w:r w:rsidRPr="00EC02A7">
        <w:rPr>
          <w:rFonts w:ascii="Consolas" w:eastAsia="Times New Roman" w:hAnsi="Consolas" w:cs="Consolas"/>
          <w:color w:val="D4D4D4"/>
          <w:sz w:val="21"/>
          <w:szCs w:val="21"/>
          <w:lang w:eastAsia="pt-BR"/>
        </w:rPr>
        <w:t> (</w:t>
      </w:r>
      <w:r w:rsidRPr="00EC02A7">
        <w:rPr>
          <w:rFonts w:ascii="Consolas" w:eastAsia="Times New Roman" w:hAnsi="Consolas" w:cs="Consolas"/>
          <w:color w:val="9CDCFE"/>
          <w:sz w:val="21"/>
          <w:szCs w:val="21"/>
          <w:lang w:eastAsia="pt-BR"/>
        </w:rPr>
        <w:t>notas</w:t>
      </w:r>
      <w:r w:rsidRPr="00EC02A7">
        <w:rPr>
          <w:rFonts w:ascii="Consolas" w:eastAsia="Times New Roman" w:hAnsi="Consolas" w:cs="Consolas"/>
          <w:color w:val="D4D4D4"/>
          <w:sz w:val="21"/>
          <w:szCs w:val="21"/>
          <w:lang w:eastAsia="pt-BR"/>
        </w:rPr>
        <w:t>) {</w:t>
      </w:r>
    </w:p>
    <w:p w14:paraId="1EF32C85"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r w:rsidRPr="00EC02A7">
        <w:rPr>
          <w:rFonts w:ascii="Consolas" w:eastAsia="Times New Roman" w:hAnsi="Consolas" w:cs="Consolas"/>
          <w:color w:val="D4D4D4"/>
          <w:sz w:val="21"/>
          <w:szCs w:val="21"/>
          <w:lang w:eastAsia="pt-BR"/>
        </w:rPr>
        <w:t>    </w:t>
      </w:r>
      <w:proofErr w:type="spellStart"/>
      <w:r w:rsidRPr="00EC02A7">
        <w:rPr>
          <w:rFonts w:ascii="Consolas" w:eastAsia="Times New Roman" w:hAnsi="Consolas" w:cs="Consolas"/>
          <w:color w:val="C586C0"/>
          <w:sz w:val="21"/>
          <w:szCs w:val="21"/>
          <w:lang w:eastAsia="pt-BR"/>
        </w:rPr>
        <w:t>return</w:t>
      </w:r>
      <w:proofErr w:type="spellEnd"/>
      <w:r w:rsidRPr="00EC02A7">
        <w:rPr>
          <w:rFonts w:ascii="Consolas" w:eastAsia="Times New Roman" w:hAnsi="Consolas" w:cs="Consolas"/>
          <w:color w:val="D4D4D4"/>
          <w:sz w:val="21"/>
          <w:szCs w:val="21"/>
          <w:lang w:eastAsia="pt-BR"/>
        </w:rPr>
        <w:t> </w:t>
      </w:r>
      <w:r w:rsidRPr="00EC02A7">
        <w:rPr>
          <w:rFonts w:ascii="Consolas" w:eastAsia="Times New Roman" w:hAnsi="Consolas" w:cs="Consolas"/>
          <w:color w:val="9CDCFE"/>
          <w:sz w:val="21"/>
          <w:szCs w:val="21"/>
          <w:lang w:eastAsia="pt-BR"/>
        </w:rPr>
        <w:t>notas</w:t>
      </w:r>
      <w:r w:rsidRPr="00EC02A7">
        <w:rPr>
          <w:rFonts w:ascii="Consolas" w:eastAsia="Times New Roman" w:hAnsi="Consolas" w:cs="Consolas"/>
          <w:color w:val="D4D4D4"/>
          <w:sz w:val="21"/>
          <w:szCs w:val="21"/>
          <w:lang w:eastAsia="pt-BR"/>
        </w:rPr>
        <w:t> &lt; </w:t>
      </w:r>
      <w:r w:rsidRPr="00EC02A7">
        <w:rPr>
          <w:rFonts w:ascii="Consolas" w:eastAsia="Times New Roman" w:hAnsi="Consolas" w:cs="Consolas"/>
          <w:color w:val="B5CEA8"/>
          <w:sz w:val="21"/>
          <w:szCs w:val="21"/>
          <w:lang w:eastAsia="pt-BR"/>
        </w:rPr>
        <w:t>7</w:t>
      </w:r>
    </w:p>
    <w:p w14:paraId="71FFB05F"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r w:rsidRPr="00EC02A7">
        <w:rPr>
          <w:rFonts w:ascii="Consolas" w:eastAsia="Times New Roman" w:hAnsi="Consolas" w:cs="Consolas"/>
          <w:color w:val="D4D4D4"/>
          <w:sz w:val="21"/>
          <w:szCs w:val="21"/>
          <w:lang w:eastAsia="pt-BR"/>
        </w:rPr>
        <w:t>})</w:t>
      </w:r>
    </w:p>
    <w:p w14:paraId="791E2658"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p>
    <w:p w14:paraId="14B1E54C" w14:textId="77777777" w:rsidR="00EC02A7" w:rsidRPr="00EC02A7" w:rsidRDefault="00EC02A7" w:rsidP="00EC02A7">
      <w:pPr>
        <w:shd w:val="clear" w:color="auto" w:fill="1E1E1E"/>
        <w:spacing w:after="0" w:line="285" w:lineRule="atLeast"/>
        <w:rPr>
          <w:rFonts w:ascii="Consolas" w:eastAsia="Times New Roman" w:hAnsi="Consolas" w:cs="Consolas"/>
          <w:color w:val="D4D4D4"/>
          <w:sz w:val="21"/>
          <w:szCs w:val="21"/>
          <w:lang w:eastAsia="pt-BR"/>
        </w:rPr>
      </w:pPr>
      <w:r w:rsidRPr="00EC02A7">
        <w:rPr>
          <w:rFonts w:ascii="Consolas" w:eastAsia="Times New Roman" w:hAnsi="Consolas" w:cs="Consolas"/>
          <w:color w:val="9CDCFE"/>
          <w:sz w:val="21"/>
          <w:szCs w:val="21"/>
          <w:lang w:eastAsia="pt-BR"/>
        </w:rPr>
        <w:t>console</w:t>
      </w:r>
      <w:r w:rsidRPr="00EC02A7">
        <w:rPr>
          <w:rFonts w:ascii="Consolas" w:eastAsia="Times New Roman" w:hAnsi="Consolas" w:cs="Consolas"/>
          <w:color w:val="D4D4D4"/>
          <w:sz w:val="21"/>
          <w:szCs w:val="21"/>
          <w:lang w:eastAsia="pt-BR"/>
        </w:rPr>
        <w:t>.</w:t>
      </w:r>
      <w:r w:rsidRPr="00EC02A7">
        <w:rPr>
          <w:rFonts w:ascii="Consolas" w:eastAsia="Times New Roman" w:hAnsi="Consolas" w:cs="Consolas"/>
          <w:color w:val="DCDCAA"/>
          <w:sz w:val="21"/>
          <w:szCs w:val="21"/>
          <w:lang w:eastAsia="pt-BR"/>
        </w:rPr>
        <w:t>log</w:t>
      </w:r>
      <w:r w:rsidRPr="00EC02A7">
        <w:rPr>
          <w:rFonts w:ascii="Consolas" w:eastAsia="Times New Roman" w:hAnsi="Consolas" w:cs="Consolas"/>
          <w:color w:val="D4D4D4"/>
          <w:sz w:val="21"/>
          <w:szCs w:val="21"/>
          <w:lang w:eastAsia="pt-BR"/>
        </w:rPr>
        <w:t>(</w:t>
      </w:r>
      <w:proofErr w:type="spellStart"/>
      <w:r w:rsidRPr="00EC02A7">
        <w:rPr>
          <w:rFonts w:ascii="Consolas" w:eastAsia="Times New Roman" w:hAnsi="Consolas" w:cs="Consolas"/>
          <w:color w:val="9CDCFE"/>
          <w:sz w:val="21"/>
          <w:szCs w:val="21"/>
          <w:lang w:eastAsia="pt-BR"/>
        </w:rPr>
        <w:t>notasBaixas</w:t>
      </w:r>
      <w:proofErr w:type="spellEnd"/>
      <w:r w:rsidRPr="00EC02A7">
        <w:rPr>
          <w:rFonts w:ascii="Consolas" w:eastAsia="Times New Roman" w:hAnsi="Consolas" w:cs="Consolas"/>
          <w:color w:val="D4D4D4"/>
          <w:sz w:val="21"/>
          <w:szCs w:val="21"/>
          <w:lang w:eastAsia="pt-BR"/>
        </w:rPr>
        <w:t>)</w:t>
      </w:r>
    </w:p>
    <w:p w14:paraId="07B65AAC" w14:textId="77777777" w:rsidR="00EC02A7" w:rsidRDefault="00EC02A7" w:rsidP="00104587">
      <w:pPr>
        <w:rPr>
          <w:b/>
        </w:rPr>
      </w:pPr>
    </w:p>
    <w:p w14:paraId="79C12597" w14:textId="77777777" w:rsidR="00655E5B" w:rsidRDefault="00E13C2F" w:rsidP="00104587">
      <w:pPr>
        <w:rPr>
          <w:b/>
        </w:rPr>
      </w:pPr>
      <w:r>
        <w:rPr>
          <w:b/>
        </w:rPr>
        <w:t>Agora vamos veremos funções construtoras:</w:t>
      </w:r>
    </w:p>
    <w:p w14:paraId="01CBF909"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proofErr w:type="spellStart"/>
      <w:r w:rsidRPr="00E13C2F">
        <w:rPr>
          <w:rFonts w:ascii="Consolas" w:eastAsia="Times New Roman" w:hAnsi="Consolas" w:cs="Consolas"/>
          <w:color w:val="569CD6"/>
          <w:sz w:val="21"/>
          <w:szCs w:val="21"/>
          <w:lang w:eastAsia="pt-BR"/>
        </w:rPr>
        <w:t>function</w:t>
      </w:r>
      <w:proofErr w:type="spellEnd"/>
      <w:r w:rsidRPr="00E13C2F">
        <w:rPr>
          <w:rFonts w:ascii="Consolas" w:eastAsia="Times New Roman" w:hAnsi="Consolas" w:cs="Consolas"/>
          <w:color w:val="D4D4D4"/>
          <w:sz w:val="21"/>
          <w:szCs w:val="21"/>
          <w:lang w:eastAsia="pt-BR"/>
        </w:rPr>
        <w:t> </w:t>
      </w:r>
      <w:proofErr w:type="gramStart"/>
      <w:r w:rsidRPr="00E13C2F">
        <w:rPr>
          <w:rFonts w:ascii="Consolas" w:eastAsia="Times New Roman" w:hAnsi="Consolas" w:cs="Consolas"/>
          <w:color w:val="4EC9B0"/>
          <w:sz w:val="21"/>
          <w:szCs w:val="21"/>
          <w:lang w:eastAsia="pt-BR"/>
        </w:rPr>
        <w:t>Carro</w:t>
      </w:r>
      <w:r w:rsidRPr="00E13C2F">
        <w:rPr>
          <w:rFonts w:ascii="Consolas" w:eastAsia="Times New Roman" w:hAnsi="Consolas" w:cs="Consolas"/>
          <w:color w:val="D4D4D4"/>
          <w:sz w:val="21"/>
          <w:szCs w:val="21"/>
          <w:lang w:eastAsia="pt-BR"/>
        </w:rPr>
        <w:t>(</w:t>
      </w:r>
      <w:proofErr w:type="spellStart"/>
      <w:proofErr w:type="gramEnd"/>
      <w:r w:rsidRPr="00E13C2F">
        <w:rPr>
          <w:rFonts w:ascii="Consolas" w:eastAsia="Times New Roman" w:hAnsi="Consolas" w:cs="Consolas"/>
          <w:color w:val="9CDCFE"/>
          <w:sz w:val="21"/>
          <w:szCs w:val="21"/>
          <w:lang w:eastAsia="pt-BR"/>
        </w:rPr>
        <w:t>velocidademax</w:t>
      </w:r>
      <w:proofErr w:type="spellEnd"/>
      <w:r w:rsidRPr="00E13C2F">
        <w:rPr>
          <w:rFonts w:ascii="Consolas" w:eastAsia="Times New Roman" w:hAnsi="Consolas" w:cs="Consolas"/>
          <w:color w:val="D4D4D4"/>
          <w:sz w:val="21"/>
          <w:szCs w:val="21"/>
          <w:lang w:eastAsia="pt-BR"/>
        </w:rPr>
        <w:t> = </w:t>
      </w:r>
      <w:r w:rsidRPr="00E13C2F">
        <w:rPr>
          <w:rFonts w:ascii="Consolas" w:eastAsia="Times New Roman" w:hAnsi="Consolas" w:cs="Consolas"/>
          <w:color w:val="B5CEA8"/>
          <w:sz w:val="21"/>
          <w:szCs w:val="21"/>
          <w:lang w:eastAsia="pt-BR"/>
        </w:rPr>
        <w:t>200</w:t>
      </w:r>
      <w:r w:rsidRPr="00E13C2F">
        <w:rPr>
          <w:rFonts w:ascii="Consolas" w:eastAsia="Times New Roman" w:hAnsi="Consolas" w:cs="Consolas"/>
          <w:color w:val="D4D4D4"/>
          <w:sz w:val="21"/>
          <w:szCs w:val="21"/>
          <w:lang w:eastAsia="pt-BR"/>
        </w:rPr>
        <w:t>, </w:t>
      </w:r>
      <w:r w:rsidRPr="00E13C2F">
        <w:rPr>
          <w:rFonts w:ascii="Consolas" w:eastAsia="Times New Roman" w:hAnsi="Consolas" w:cs="Consolas"/>
          <w:color w:val="9CDCFE"/>
          <w:sz w:val="21"/>
          <w:szCs w:val="21"/>
          <w:lang w:eastAsia="pt-BR"/>
        </w:rPr>
        <w:t>delta</w:t>
      </w:r>
      <w:r w:rsidRPr="00E13C2F">
        <w:rPr>
          <w:rFonts w:ascii="Consolas" w:eastAsia="Times New Roman" w:hAnsi="Consolas" w:cs="Consolas"/>
          <w:color w:val="D4D4D4"/>
          <w:sz w:val="21"/>
          <w:szCs w:val="21"/>
          <w:lang w:eastAsia="pt-BR"/>
        </w:rPr>
        <w:t> = </w:t>
      </w:r>
      <w:r w:rsidRPr="00E13C2F">
        <w:rPr>
          <w:rFonts w:ascii="Consolas" w:eastAsia="Times New Roman" w:hAnsi="Consolas" w:cs="Consolas"/>
          <w:color w:val="B5CEA8"/>
          <w:sz w:val="21"/>
          <w:szCs w:val="21"/>
          <w:lang w:eastAsia="pt-BR"/>
        </w:rPr>
        <w:t>5</w:t>
      </w:r>
      <w:r w:rsidRPr="00E13C2F">
        <w:rPr>
          <w:rFonts w:ascii="Consolas" w:eastAsia="Times New Roman" w:hAnsi="Consolas" w:cs="Consolas"/>
          <w:color w:val="D4D4D4"/>
          <w:sz w:val="21"/>
          <w:szCs w:val="21"/>
          <w:lang w:eastAsia="pt-BR"/>
        </w:rPr>
        <w:t>) {</w:t>
      </w:r>
    </w:p>
    <w:p w14:paraId="091D8665"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r w:rsidRPr="00E13C2F">
        <w:rPr>
          <w:rFonts w:ascii="Consolas" w:eastAsia="Times New Roman" w:hAnsi="Consolas" w:cs="Consolas"/>
          <w:color w:val="6A9955"/>
          <w:sz w:val="21"/>
          <w:szCs w:val="21"/>
          <w:lang w:eastAsia="pt-BR"/>
        </w:rPr>
        <w:t>//atributo privado</w:t>
      </w:r>
    </w:p>
    <w:p w14:paraId="4CB9860B"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roofErr w:type="spellStart"/>
      <w:r w:rsidRPr="00E13C2F">
        <w:rPr>
          <w:rFonts w:ascii="Consolas" w:eastAsia="Times New Roman" w:hAnsi="Consolas" w:cs="Consolas"/>
          <w:color w:val="569CD6"/>
          <w:sz w:val="21"/>
          <w:szCs w:val="21"/>
          <w:lang w:eastAsia="pt-BR"/>
        </w:rPr>
        <w:t>let</w:t>
      </w:r>
      <w:proofErr w:type="spellEnd"/>
      <w:r w:rsidRPr="00E13C2F">
        <w:rPr>
          <w:rFonts w:ascii="Consolas" w:eastAsia="Times New Roman" w:hAnsi="Consolas" w:cs="Consolas"/>
          <w:color w:val="D4D4D4"/>
          <w:sz w:val="21"/>
          <w:szCs w:val="21"/>
          <w:lang w:eastAsia="pt-BR"/>
        </w:rPr>
        <w:t> </w:t>
      </w:r>
      <w:proofErr w:type="spellStart"/>
      <w:r w:rsidRPr="00E13C2F">
        <w:rPr>
          <w:rFonts w:ascii="Consolas" w:eastAsia="Times New Roman" w:hAnsi="Consolas" w:cs="Consolas"/>
          <w:color w:val="9CDCFE"/>
          <w:sz w:val="21"/>
          <w:szCs w:val="21"/>
          <w:lang w:eastAsia="pt-BR"/>
        </w:rPr>
        <w:t>velocidadeatual</w:t>
      </w:r>
      <w:proofErr w:type="spellEnd"/>
      <w:r w:rsidRPr="00E13C2F">
        <w:rPr>
          <w:rFonts w:ascii="Consolas" w:eastAsia="Times New Roman" w:hAnsi="Consolas" w:cs="Consolas"/>
          <w:color w:val="D4D4D4"/>
          <w:sz w:val="21"/>
          <w:szCs w:val="21"/>
          <w:lang w:eastAsia="pt-BR"/>
        </w:rPr>
        <w:t> = </w:t>
      </w:r>
      <w:r w:rsidRPr="00E13C2F">
        <w:rPr>
          <w:rFonts w:ascii="Consolas" w:eastAsia="Times New Roman" w:hAnsi="Consolas" w:cs="Consolas"/>
          <w:color w:val="B5CEA8"/>
          <w:sz w:val="21"/>
          <w:szCs w:val="21"/>
          <w:lang w:eastAsia="pt-BR"/>
        </w:rPr>
        <w:t>0</w:t>
      </w:r>
    </w:p>
    <w:p w14:paraId="04582B0F"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p>
    <w:p w14:paraId="45788530"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r w:rsidRPr="00E13C2F">
        <w:rPr>
          <w:rFonts w:ascii="Consolas" w:eastAsia="Times New Roman" w:hAnsi="Consolas" w:cs="Consolas"/>
          <w:color w:val="6A9955"/>
          <w:sz w:val="21"/>
          <w:szCs w:val="21"/>
          <w:lang w:eastAsia="pt-BR"/>
        </w:rPr>
        <w:t>//</w:t>
      </w:r>
      <w:proofErr w:type="spellStart"/>
      <w:r w:rsidRPr="00E13C2F">
        <w:rPr>
          <w:rFonts w:ascii="Consolas" w:eastAsia="Times New Roman" w:hAnsi="Consolas" w:cs="Consolas"/>
          <w:color w:val="6A9955"/>
          <w:sz w:val="21"/>
          <w:szCs w:val="21"/>
          <w:lang w:eastAsia="pt-BR"/>
        </w:rPr>
        <w:t>metodo</w:t>
      </w:r>
      <w:proofErr w:type="spellEnd"/>
      <w:r w:rsidRPr="00E13C2F">
        <w:rPr>
          <w:rFonts w:ascii="Consolas" w:eastAsia="Times New Roman" w:hAnsi="Consolas" w:cs="Consolas"/>
          <w:color w:val="6A9955"/>
          <w:sz w:val="21"/>
          <w:szCs w:val="21"/>
          <w:lang w:eastAsia="pt-BR"/>
        </w:rPr>
        <w:t> publico</w:t>
      </w:r>
    </w:p>
    <w:p w14:paraId="3B9A58C1"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roofErr w:type="spellStart"/>
      <w:proofErr w:type="gramStart"/>
      <w:r w:rsidRPr="00E13C2F">
        <w:rPr>
          <w:rFonts w:ascii="Consolas" w:eastAsia="Times New Roman" w:hAnsi="Consolas" w:cs="Consolas"/>
          <w:color w:val="569CD6"/>
          <w:sz w:val="21"/>
          <w:szCs w:val="21"/>
          <w:lang w:eastAsia="pt-BR"/>
        </w:rPr>
        <w:t>this</w:t>
      </w:r>
      <w:r w:rsidRPr="00E13C2F">
        <w:rPr>
          <w:rFonts w:ascii="Consolas" w:eastAsia="Times New Roman" w:hAnsi="Consolas" w:cs="Consolas"/>
          <w:color w:val="D4D4D4"/>
          <w:sz w:val="21"/>
          <w:szCs w:val="21"/>
          <w:lang w:eastAsia="pt-BR"/>
        </w:rPr>
        <w:t>.</w:t>
      </w:r>
      <w:r w:rsidRPr="00E13C2F">
        <w:rPr>
          <w:rFonts w:ascii="Consolas" w:eastAsia="Times New Roman" w:hAnsi="Consolas" w:cs="Consolas"/>
          <w:color w:val="DCDCAA"/>
          <w:sz w:val="21"/>
          <w:szCs w:val="21"/>
          <w:lang w:eastAsia="pt-BR"/>
        </w:rPr>
        <w:t>acelerar</w:t>
      </w:r>
      <w:proofErr w:type="spellEnd"/>
      <w:proofErr w:type="gramEnd"/>
      <w:r w:rsidRPr="00E13C2F">
        <w:rPr>
          <w:rFonts w:ascii="Consolas" w:eastAsia="Times New Roman" w:hAnsi="Consolas" w:cs="Consolas"/>
          <w:color w:val="D4D4D4"/>
          <w:sz w:val="21"/>
          <w:szCs w:val="21"/>
          <w:lang w:eastAsia="pt-BR"/>
        </w:rPr>
        <w:t> = </w:t>
      </w:r>
      <w:proofErr w:type="spellStart"/>
      <w:r w:rsidRPr="00E13C2F">
        <w:rPr>
          <w:rFonts w:ascii="Consolas" w:eastAsia="Times New Roman" w:hAnsi="Consolas" w:cs="Consolas"/>
          <w:color w:val="569CD6"/>
          <w:sz w:val="21"/>
          <w:szCs w:val="21"/>
          <w:lang w:eastAsia="pt-BR"/>
        </w:rPr>
        <w:t>function</w:t>
      </w:r>
      <w:proofErr w:type="spellEnd"/>
      <w:r w:rsidRPr="00E13C2F">
        <w:rPr>
          <w:rFonts w:ascii="Consolas" w:eastAsia="Times New Roman" w:hAnsi="Consolas" w:cs="Consolas"/>
          <w:color w:val="D4D4D4"/>
          <w:sz w:val="21"/>
          <w:szCs w:val="21"/>
          <w:lang w:eastAsia="pt-BR"/>
        </w:rPr>
        <w:t> () {</w:t>
      </w:r>
    </w:p>
    <w:p w14:paraId="2B4BC78B"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roofErr w:type="spellStart"/>
      <w:r w:rsidRPr="00E13C2F">
        <w:rPr>
          <w:rFonts w:ascii="Consolas" w:eastAsia="Times New Roman" w:hAnsi="Consolas" w:cs="Consolas"/>
          <w:color w:val="C586C0"/>
          <w:sz w:val="21"/>
          <w:szCs w:val="21"/>
          <w:lang w:eastAsia="pt-BR"/>
        </w:rPr>
        <w:t>if</w:t>
      </w:r>
      <w:proofErr w:type="spellEnd"/>
      <w:r w:rsidRPr="00E13C2F">
        <w:rPr>
          <w:rFonts w:ascii="Consolas" w:eastAsia="Times New Roman" w:hAnsi="Consolas" w:cs="Consolas"/>
          <w:color w:val="D4D4D4"/>
          <w:sz w:val="21"/>
          <w:szCs w:val="21"/>
          <w:lang w:eastAsia="pt-BR"/>
        </w:rPr>
        <w:t> (</w:t>
      </w:r>
      <w:proofErr w:type="spellStart"/>
      <w:r w:rsidRPr="00E13C2F">
        <w:rPr>
          <w:rFonts w:ascii="Consolas" w:eastAsia="Times New Roman" w:hAnsi="Consolas" w:cs="Consolas"/>
          <w:color w:val="9CDCFE"/>
          <w:sz w:val="21"/>
          <w:szCs w:val="21"/>
          <w:lang w:eastAsia="pt-BR"/>
        </w:rPr>
        <w:t>velocidadeatual</w:t>
      </w:r>
      <w:proofErr w:type="spellEnd"/>
      <w:r w:rsidRPr="00E13C2F">
        <w:rPr>
          <w:rFonts w:ascii="Consolas" w:eastAsia="Times New Roman" w:hAnsi="Consolas" w:cs="Consolas"/>
          <w:color w:val="D4D4D4"/>
          <w:sz w:val="21"/>
          <w:szCs w:val="21"/>
          <w:lang w:eastAsia="pt-BR"/>
        </w:rPr>
        <w:t> + </w:t>
      </w:r>
      <w:r w:rsidRPr="00E13C2F">
        <w:rPr>
          <w:rFonts w:ascii="Consolas" w:eastAsia="Times New Roman" w:hAnsi="Consolas" w:cs="Consolas"/>
          <w:color w:val="9CDCFE"/>
          <w:sz w:val="21"/>
          <w:szCs w:val="21"/>
          <w:lang w:eastAsia="pt-BR"/>
        </w:rPr>
        <w:t>delta</w:t>
      </w:r>
      <w:r w:rsidRPr="00E13C2F">
        <w:rPr>
          <w:rFonts w:ascii="Consolas" w:eastAsia="Times New Roman" w:hAnsi="Consolas" w:cs="Consolas"/>
          <w:color w:val="D4D4D4"/>
          <w:sz w:val="21"/>
          <w:szCs w:val="21"/>
          <w:lang w:eastAsia="pt-BR"/>
        </w:rPr>
        <w:t> &lt;= </w:t>
      </w:r>
      <w:proofErr w:type="spellStart"/>
      <w:r w:rsidRPr="00E13C2F">
        <w:rPr>
          <w:rFonts w:ascii="Consolas" w:eastAsia="Times New Roman" w:hAnsi="Consolas" w:cs="Consolas"/>
          <w:color w:val="9CDCFE"/>
          <w:sz w:val="21"/>
          <w:szCs w:val="21"/>
          <w:lang w:eastAsia="pt-BR"/>
        </w:rPr>
        <w:t>velocidademax</w:t>
      </w:r>
      <w:proofErr w:type="spellEnd"/>
      <w:r w:rsidRPr="00E13C2F">
        <w:rPr>
          <w:rFonts w:ascii="Consolas" w:eastAsia="Times New Roman" w:hAnsi="Consolas" w:cs="Consolas"/>
          <w:color w:val="D4D4D4"/>
          <w:sz w:val="21"/>
          <w:szCs w:val="21"/>
          <w:lang w:eastAsia="pt-BR"/>
        </w:rPr>
        <w:t>) {</w:t>
      </w:r>
    </w:p>
    <w:p w14:paraId="1532FAC3"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lastRenderedPageBreak/>
        <w:t>            </w:t>
      </w:r>
      <w:proofErr w:type="spellStart"/>
      <w:r w:rsidRPr="00E13C2F">
        <w:rPr>
          <w:rFonts w:ascii="Consolas" w:eastAsia="Times New Roman" w:hAnsi="Consolas" w:cs="Consolas"/>
          <w:color w:val="9CDCFE"/>
          <w:sz w:val="21"/>
          <w:szCs w:val="21"/>
          <w:lang w:eastAsia="pt-BR"/>
        </w:rPr>
        <w:t>velocidadeatual</w:t>
      </w:r>
      <w:proofErr w:type="spellEnd"/>
      <w:r w:rsidRPr="00E13C2F">
        <w:rPr>
          <w:rFonts w:ascii="Consolas" w:eastAsia="Times New Roman" w:hAnsi="Consolas" w:cs="Consolas"/>
          <w:color w:val="D4D4D4"/>
          <w:sz w:val="21"/>
          <w:szCs w:val="21"/>
          <w:lang w:eastAsia="pt-BR"/>
        </w:rPr>
        <w:t> += </w:t>
      </w:r>
      <w:r w:rsidRPr="00E13C2F">
        <w:rPr>
          <w:rFonts w:ascii="Consolas" w:eastAsia="Times New Roman" w:hAnsi="Consolas" w:cs="Consolas"/>
          <w:color w:val="9CDCFE"/>
          <w:sz w:val="21"/>
          <w:szCs w:val="21"/>
          <w:lang w:eastAsia="pt-BR"/>
        </w:rPr>
        <w:t>delta</w:t>
      </w:r>
    </w:p>
    <w:p w14:paraId="5FCAC775"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 </w:t>
      </w:r>
      <w:proofErr w:type="spellStart"/>
      <w:r w:rsidRPr="00E13C2F">
        <w:rPr>
          <w:rFonts w:ascii="Consolas" w:eastAsia="Times New Roman" w:hAnsi="Consolas" w:cs="Consolas"/>
          <w:color w:val="C586C0"/>
          <w:sz w:val="21"/>
          <w:szCs w:val="21"/>
          <w:lang w:eastAsia="pt-BR"/>
        </w:rPr>
        <w:t>else</w:t>
      </w:r>
      <w:proofErr w:type="spellEnd"/>
      <w:r w:rsidRPr="00E13C2F">
        <w:rPr>
          <w:rFonts w:ascii="Consolas" w:eastAsia="Times New Roman" w:hAnsi="Consolas" w:cs="Consolas"/>
          <w:color w:val="D4D4D4"/>
          <w:sz w:val="21"/>
          <w:szCs w:val="21"/>
          <w:lang w:eastAsia="pt-BR"/>
        </w:rPr>
        <w:t> {</w:t>
      </w:r>
    </w:p>
    <w:p w14:paraId="0152AB53"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roofErr w:type="spellStart"/>
      <w:r w:rsidRPr="00E13C2F">
        <w:rPr>
          <w:rFonts w:ascii="Consolas" w:eastAsia="Times New Roman" w:hAnsi="Consolas" w:cs="Consolas"/>
          <w:color w:val="9CDCFE"/>
          <w:sz w:val="21"/>
          <w:szCs w:val="21"/>
          <w:lang w:eastAsia="pt-BR"/>
        </w:rPr>
        <w:t>velocidadeatual</w:t>
      </w:r>
      <w:proofErr w:type="spellEnd"/>
      <w:r w:rsidRPr="00E13C2F">
        <w:rPr>
          <w:rFonts w:ascii="Consolas" w:eastAsia="Times New Roman" w:hAnsi="Consolas" w:cs="Consolas"/>
          <w:color w:val="D4D4D4"/>
          <w:sz w:val="21"/>
          <w:szCs w:val="21"/>
          <w:lang w:eastAsia="pt-BR"/>
        </w:rPr>
        <w:t> = </w:t>
      </w:r>
      <w:proofErr w:type="spellStart"/>
      <w:r w:rsidRPr="00E13C2F">
        <w:rPr>
          <w:rFonts w:ascii="Consolas" w:eastAsia="Times New Roman" w:hAnsi="Consolas" w:cs="Consolas"/>
          <w:color w:val="9CDCFE"/>
          <w:sz w:val="21"/>
          <w:szCs w:val="21"/>
          <w:lang w:eastAsia="pt-BR"/>
        </w:rPr>
        <w:t>velocidademax</w:t>
      </w:r>
      <w:proofErr w:type="spellEnd"/>
    </w:p>
    <w:p w14:paraId="5B833E22"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
    <w:p w14:paraId="54F373EB"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
    <w:p w14:paraId="1AB2F450"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p>
    <w:p w14:paraId="5E5350CA"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r w:rsidRPr="00E13C2F">
        <w:rPr>
          <w:rFonts w:ascii="Consolas" w:eastAsia="Times New Roman" w:hAnsi="Consolas" w:cs="Consolas"/>
          <w:color w:val="6A9955"/>
          <w:sz w:val="21"/>
          <w:szCs w:val="21"/>
          <w:lang w:eastAsia="pt-BR"/>
        </w:rPr>
        <w:t>// </w:t>
      </w:r>
      <w:proofErr w:type="spellStart"/>
      <w:r w:rsidRPr="00E13C2F">
        <w:rPr>
          <w:rFonts w:ascii="Consolas" w:eastAsia="Times New Roman" w:hAnsi="Consolas" w:cs="Consolas"/>
          <w:color w:val="6A9955"/>
          <w:sz w:val="21"/>
          <w:szCs w:val="21"/>
          <w:lang w:eastAsia="pt-BR"/>
        </w:rPr>
        <w:t>metodo</w:t>
      </w:r>
      <w:proofErr w:type="spellEnd"/>
      <w:r w:rsidRPr="00E13C2F">
        <w:rPr>
          <w:rFonts w:ascii="Consolas" w:eastAsia="Times New Roman" w:hAnsi="Consolas" w:cs="Consolas"/>
          <w:color w:val="6A9955"/>
          <w:sz w:val="21"/>
          <w:szCs w:val="21"/>
          <w:lang w:eastAsia="pt-BR"/>
        </w:rPr>
        <w:t> publico </w:t>
      </w:r>
    </w:p>
    <w:p w14:paraId="3D4F4A45" w14:textId="77777777" w:rsidR="00E13C2F" w:rsidRPr="00D142EB"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D4D4D4"/>
          <w:sz w:val="21"/>
          <w:szCs w:val="21"/>
          <w:lang w:eastAsia="pt-BR"/>
        </w:rPr>
        <w:t>    </w:t>
      </w:r>
      <w:proofErr w:type="spellStart"/>
      <w:proofErr w:type="gramStart"/>
      <w:r w:rsidRPr="00D142EB">
        <w:rPr>
          <w:rFonts w:ascii="Consolas" w:eastAsia="Times New Roman" w:hAnsi="Consolas" w:cs="Consolas"/>
          <w:color w:val="569CD6"/>
          <w:sz w:val="21"/>
          <w:szCs w:val="21"/>
          <w:lang w:eastAsia="pt-BR"/>
        </w:rPr>
        <w:t>this</w:t>
      </w:r>
      <w:r w:rsidRPr="00D142EB">
        <w:rPr>
          <w:rFonts w:ascii="Consolas" w:eastAsia="Times New Roman" w:hAnsi="Consolas" w:cs="Consolas"/>
          <w:color w:val="D4D4D4"/>
          <w:sz w:val="21"/>
          <w:szCs w:val="21"/>
          <w:lang w:eastAsia="pt-BR"/>
        </w:rPr>
        <w:t>.</w:t>
      </w:r>
      <w:r w:rsidRPr="00D142EB">
        <w:rPr>
          <w:rFonts w:ascii="Consolas" w:eastAsia="Times New Roman" w:hAnsi="Consolas" w:cs="Consolas"/>
          <w:color w:val="DCDCAA"/>
          <w:sz w:val="21"/>
          <w:szCs w:val="21"/>
          <w:lang w:eastAsia="pt-BR"/>
        </w:rPr>
        <w:t>getVelocidadeAtual</w:t>
      </w:r>
      <w:proofErr w:type="spellEnd"/>
      <w:proofErr w:type="gramEnd"/>
      <w:r w:rsidRPr="00D142EB">
        <w:rPr>
          <w:rFonts w:ascii="Consolas" w:eastAsia="Times New Roman" w:hAnsi="Consolas" w:cs="Consolas"/>
          <w:color w:val="D4D4D4"/>
          <w:sz w:val="21"/>
          <w:szCs w:val="21"/>
          <w:lang w:eastAsia="pt-BR"/>
        </w:rPr>
        <w:t> = </w:t>
      </w:r>
      <w:proofErr w:type="spellStart"/>
      <w:r w:rsidRPr="00D142EB">
        <w:rPr>
          <w:rFonts w:ascii="Consolas" w:eastAsia="Times New Roman" w:hAnsi="Consolas" w:cs="Consolas"/>
          <w:color w:val="569CD6"/>
          <w:sz w:val="21"/>
          <w:szCs w:val="21"/>
          <w:lang w:eastAsia="pt-BR"/>
        </w:rPr>
        <w:t>function</w:t>
      </w:r>
      <w:proofErr w:type="spellEnd"/>
      <w:r w:rsidRPr="00D142EB">
        <w:rPr>
          <w:rFonts w:ascii="Consolas" w:eastAsia="Times New Roman" w:hAnsi="Consolas" w:cs="Consolas"/>
          <w:color w:val="D4D4D4"/>
          <w:sz w:val="21"/>
          <w:szCs w:val="21"/>
          <w:lang w:eastAsia="pt-BR"/>
        </w:rPr>
        <w:t> () {</w:t>
      </w:r>
    </w:p>
    <w:p w14:paraId="25E120B2" w14:textId="77777777" w:rsidR="00E13C2F" w:rsidRPr="009D4DE6"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D142EB">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C586C0"/>
          <w:sz w:val="21"/>
          <w:szCs w:val="21"/>
          <w:lang w:eastAsia="pt-BR"/>
        </w:rPr>
        <w:t>return</w:t>
      </w:r>
      <w:proofErr w:type="spellEnd"/>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9CDCFE"/>
          <w:sz w:val="21"/>
          <w:szCs w:val="21"/>
          <w:lang w:eastAsia="pt-BR"/>
        </w:rPr>
        <w:t>velocidadeatual</w:t>
      </w:r>
      <w:proofErr w:type="spellEnd"/>
    </w:p>
    <w:p w14:paraId="48B00828" w14:textId="77777777" w:rsidR="00E13C2F" w:rsidRPr="009D4DE6"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    }</w:t>
      </w:r>
    </w:p>
    <w:p w14:paraId="2435C8EA" w14:textId="77777777" w:rsidR="00E13C2F" w:rsidRPr="009D4DE6"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w:t>
      </w:r>
    </w:p>
    <w:p w14:paraId="3E697F71" w14:textId="77777777" w:rsidR="00E13C2F" w:rsidRPr="009D4DE6" w:rsidRDefault="00E13C2F" w:rsidP="00E13C2F">
      <w:pPr>
        <w:shd w:val="clear" w:color="auto" w:fill="1E1E1E"/>
        <w:spacing w:after="0" w:line="285" w:lineRule="atLeast"/>
        <w:rPr>
          <w:rFonts w:ascii="Consolas" w:eastAsia="Times New Roman" w:hAnsi="Consolas" w:cs="Consolas"/>
          <w:color w:val="D4D4D4"/>
          <w:sz w:val="21"/>
          <w:szCs w:val="21"/>
          <w:lang w:eastAsia="pt-BR"/>
        </w:rPr>
      </w:pPr>
    </w:p>
    <w:p w14:paraId="704AE1FF" w14:textId="77777777" w:rsidR="00E13C2F" w:rsidRPr="00D142EB" w:rsidRDefault="00E13C2F" w:rsidP="00E13C2F">
      <w:pPr>
        <w:shd w:val="clear" w:color="auto" w:fill="1E1E1E"/>
        <w:spacing w:after="0" w:line="285" w:lineRule="atLeast"/>
        <w:rPr>
          <w:rFonts w:ascii="Consolas" w:eastAsia="Times New Roman" w:hAnsi="Consolas" w:cs="Consolas"/>
          <w:color w:val="D4D4D4"/>
          <w:sz w:val="21"/>
          <w:szCs w:val="21"/>
          <w:lang w:eastAsia="pt-BR"/>
        </w:rPr>
      </w:pPr>
      <w:proofErr w:type="spellStart"/>
      <w:r w:rsidRPr="00D142EB">
        <w:rPr>
          <w:rFonts w:ascii="Consolas" w:eastAsia="Times New Roman" w:hAnsi="Consolas" w:cs="Consolas"/>
          <w:color w:val="569CD6"/>
          <w:sz w:val="21"/>
          <w:szCs w:val="21"/>
          <w:lang w:eastAsia="pt-BR"/>
        </w:rPr>
        <w:t>const</w:t>
      </w:r>
      <w:proofErr w:type="spellEnd"/>
      <w:r w:rsidRPr="00D142EB">
        <w:rPr>
          <w:rFonts w:ascii="Consolas" w:eastAsia="Times New Roman" w:hAnsi="Consolas" w:cs="Consolas"/>
          <w:color w:val="D4D4D4"/>
          <w:sz w:val="21"/>
          <w:szCs w:val="21"/>
          <w:lang w:eastAsia="pt-BR"/>
        </w:rPr>
        <w:t> </w:t>
      </w:r>
      <w:r w:rsidRPr="00D142EB">
        <w:rPr>
          <w:rFonts w:ascii="Consolas" w:eastAsia="Times New Roman" w:hAnsi="Consolas" w:cs="Consolas"/>
          <w:color w:val="4FC1FF"/>
          <w:sz w:val="21"/>
          <w:szCs w:val="21"/>
          <w:lang w:eastAsia="pt-BR"/>
        </w:rPr>
        <w:t>uno</w:t>
      </w:r>
      <w:r w:rsidRPr="00D142EB">
        <w:rPr>
          <w:rFonts w:ascii="Consolas" w:eastAsia="Times New Roman" w:hAnsi="Consolas" w:cs="Consolas"/>
          <w:color w:val="D4D4D4"/>
          <w:sz w:val="21"/>
          <w:szCs w:val="21"/>
          <w:lang w:eastAsia="pt-BR"/>
        </w:rPr>
        <w:t> = </w:t>
      </w:r>
      <w:r w:rsidRPr="00D142EB">
        <w:rPr>
          <w:rFonts w:ascii="Consolas" w:eastAsia="Times New Roman" w:hAnsi="Consolas" w:cs="Consolas"/>
          <w:color w:val="569CD6"/>
          <w:sz w:val="21"/>
          <w:szCs w:val="21"/>
          <w:lang w:eastAsia="pt-BR"/>
        </w:rPr>
        <w:t>new</w:t>
      </w:r>
      <w:r w:rsidRPr="00D142EB">
        <w:rPr>
          <w:rFonts w:ascii="Consolas" w:eastAsia="Times New Roman" w:hAnsi="Consolas" w:cs="Consolas"/>
          <w:color w:val="D4D4D4"/>
          <w:sz w:val="21"/>
          <w:szCs w:val="21"/>
          <w:lang w:eastAsia="pt-BR"/>
        </w:rPr>
        <w:t> </w:t>
      </w:r>
      <w:r w:rsidRPr="00D142EB">
        <w:rPr>
          <w:rFonts w:ascii="Consolas" w:eastAsia="Times New Roman" w:hAnsi="Consolas" w:cs="Consolas"/>
          <w:color w:val="4EC9B0"/>
          <w:sz w:val="21"/>
          <w:szCs w:val="21"/>
          <w:lang w:eastAsia="pt-BR"/>
        </w:rPr>
        <w:t>Carro</w:t>
      </w:r>
    </w:p>
    <w:p w14:paraId="03CCEC93"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E13C2F">
        <w:rPr>
          <w:rFonts w:ascii="Consolas" w:eastAsia="Times New Roman" w:hAnsi="Consolas" w:cs="Consolas"/>
          <w:color w:val="4FC1FF"/>
          <w:sz w:val="21"/>
          <w:szCs w:val="21"/>
          <w:lang w:eastAsia="pt-BR"/>
        </w:rPr>
        <w:t>uno</w:t>
      </w:r>
      <w:r w:rsidRPr="00E13C2F">
        <w:rPr>
          <w:rFonts w:ascii="Consolas" w:eastAsia="Times New Roman" w:hAnsi="Consolas" w:cs="Consolas"/>
          <w:color w:val="D4D4D4"/>
          <w:sz w:val="21"/>
          <w:szCs w:val="21"/>
          <w:lang w:eastAsia="pt-BR"/>
        </w:rPr>
        <w:t>.</w:t>
      </w:r>
      <w:r w:rsidRPr="00E13C2F">
        <w:rPr>
          <w:rFonts w:ascii="Consolas" w:eastAsia="Times New Roman" w:hAnsi="Consolas" w:cs="Consolas"/>
          <w:color w:val="DCDCAA"/>
          <w:sz w:val="21"/>
          <w:szCs w:val="21"/>
          <w:lang w:eastAsia="pt-BR"/>
        </w:rPr>
        <w:t>acelerar</w:t>
      </w:r>
      <w:proofErr w:type="spellEnd"/>
      <w:proofErr w:type="gramEnd"/>
      <w:r w:rsidRPr="00E13C2F">
        <w:rPr>
          <w:rFonts w:ascii="Consolas" w:eastAsia="Times New Roman" w:hAnsi="Consolas" w:cs="Consolas"/>
          <w:color w:val="D4D4D4"/>
          <w:sz w:val="21"/>
          <w:szCs w:val="21"/>
          <w:lang w:eastAsia="pt-BR"/>
        </w:rPr>
        <w:t>()</w:t>
      </w:r>
    </w:p>
    <w:p w14:paraId="679C7D78" w14:textId="77777777" w:rsidR="00E13C2F" w:rsidRPr="00E13C2F" w:rsidRDefault="00E13C2F" w:rsidP="00E13C2F">
      <w:pPr>
        <w:shd w:val="clear" w:color="auto" w:fill="1E1E1E"/>
        <w:spacing w:after="0" w:line="285" w:lineRule="atLeast"/>
        <w:rPr>
          <w:rFonts w:ascii="Consolas" w:eastAsia="Times New Roman" w:hAnsi="Consolas" w:cs="Consolas"/>
          <w:color w:val="D4D4D4"/>
          <w:sz w:val="21"/>
          <w:szCs w:val="21"/>
          <w:lang w:eastAsia="pt-BR"/>
        </w:rPr>
      </w:pPr>
      <w:r w:rsidRPr="00E13C2F">
        <w:rPr>
          <w:rFonts w:ascii="Consolas" w:eastAsia="Times New Roman" w:hAnsi="Consolas" w:cs="Consolas"/>
          <w:color w:val="9CDCFE"/>
          <w:sz w:val="21"/>
          <w:szCs w:val="21"/>
          <w:lang w:eastAsia="pt-BR"/>
        </w:rPr>
        <w:t>console</w:t>
      </w:r>
      <w:r w:rsidRPr="00E13C2F">
        <w:rPr>
          <w:rFonts w:ascii="Consolas" w:eastAsia="Times New Roman" w:hAnsi="Consolas" w:cs="Consolas"/>
          <w:color w:val="D4D4D4"/>
          <w:sz w:val="21"/>
          <w:szCs w:val="21"/>
          <w:lang w:eastAsia="pt-BR"/>
        </w:rPr>
        <w:t>.</w:t>
      </w:r>
      <w:r w:rsidRPr="00E13C2F">
        <w:rPr>
          <w:rFonts w:ascii="Consolas" w:eastAsia="Times New Roman" w:hAnsi="Consolas" w:cs="Consolas"/>
          <w:color w:val="DCDCAA"/>
          <w:sz w:val="21"/>
          <w:szCs w:val="21"/>
          <w:lang w:eastAsia="pt-BR"/>
        </w:rPr>
        <w:t>log</w:t>
      </w:r>
      <w:r w:rsidRPr="00E13C2F">
        <w:rPr>
          <w:rFonts w:ascii="Consolas" w:eastAsia="Times New Roman" w:hAnsi="Consolas" w:cs="Consolas"/>
          <w:color w:val="D4D4D4"/>
          <w:sz w:val="21"/>
          <w:szCs w:val="21"/>
          <w:lang w:eastAsia="pt-BR"/>
        </w:rPr>
        <w:t>(</w:t>
      </w:r>
      <w:proofErr w:type="spellStart"/>
      <w:proofErr w:type="gramStart"/>
      <w:r w:rsidRPr="00E13C2F">
        <w:rPr>
          <w:rFonts w:ascii="Consolas" w:eastAsia="Times New Roman" w:hAnsi="Consolas" w:cs="Consolas"/>
          <w:color w:val="4FC1FF"/>
          <w:sz w:val="21"/>
          <w:szCs w:val="21"/>
          <w:lang w:eastAsia="pt-BR"/>
        </w:rPr>
        <w:t>uno</w:t>
      </w:r>
      <w:r w:rsidRPr="00E13C2F">
        <w:rPr>
          <w:rFonts w:ascii="Consolas" w:eastAsia="Times New Roman" w:hAnsi="Consolas" w:cs="Consolas"/>
          <w:color w:val="D4D4D4"/>
          <w:sz w:val="21"/>
          <w:szCs w:val="21"/>
          <w:lang w:eastAsia="pt-BR"/>
        </w:rPr>
        <w:t>.</w:t>
      </w:r>
      <w:r w:rsidRPr="00E13C2F">
        <w:rPr>
          <w:rFonts w:ascii="Consolas" w:eastAsia="Times New Roman" w:hAnsi="Consolas" w:cs="Consolas"/>
          <w:color w:val="DCDCAA"/>
          <w:sz w:val="21"/>
          <w:szCs w:val="21"/>
          <w:lang w:eastAsia="pt-BR"/>
        </w:rPr>
        <w:t>getVelocidadeAtual</w:t>
      </w:r>
      <w:proofErr w:type="spellEnd"/>
      <w:proofErr w:type="gramEnd"/>
      <w:r w:rsidRPr="00E13C2F">
        <w:rPr>
          <w:rFonts w:ascii="Consolas" w:eastAsia="Times New Roman" w:hAnsi="Consolas" w:cs="Consolas"/>
          <w:color w:val="D4D4D4"/>
          <w:sz w:val="21"/>
          <w:szCs w:val="21"/>
          <w:lang w:eastAsia="pt-BR"/>
        </w:rPr>
        <w:t>())</w:t>
      </w:r>
    </w:p>
    <w:p w14:paraId="79865C07" w14:textId="77777777" w:rsidR="00E13C2F" w:rsidRDefault="00E13C2F" w:rsidP="00104587">
      <w:pPr>
        <w:rPr>
          <w:b/>
        </w:rPr>
      </w:pPr>
    </w:p>
    <w:p w14:paraId="328566EA" w14:textId="77777777" w:rsidR="00E13C2F" w:rsidRDefault="00E13C2F" w:rsidP="00104587">
      <w:pPr>
        <w:rPr>
          <w:b/>
        </w:rPr>
      </w:pPr>
      <w:r>
        <w:rPr>
          <w:b/>
        </w:rPr>
        <w:t>A função construtora se assemelha a uma classe das linguagens JAVA e C.</w:t>
      </w:r>
      <w:r w:rsidR="00C15ED5">
        <w:rPr>
          <w:b/>
        </w:rPr>
        <w:t xml:space="preserve"> A função construtora funciona como uma classe, um molde e pode ser instanciada como objeto depois.</w:t>
      </w:r>
      <w:r w:rsidR="00867C47">
        <w:rPr>
          <w:b/>
        </w:rPr>
        <w:t xml:space="preserve"> Quando uso para declarar uma variável o </w:t>
      </w:r>
      <w:proofErr w:type="spellStart"/>
      <w:r w:rsidR="00867C47">
        <w:rPr>
          <w:b/>
        </w:rPr>
        <w:t>this</w:t>
      </w:r>
      <w:proofErr w:type="spellEnd"/>
      <w:r w:rsidR="00867C47">
        <w:rPr>
          <w:b/>
        </w:rPr>
        <w:t xml:space="preserve"> estou declarando no escopo </w:t>
      </w:r>
      <w:proofErr w:type="spellStart"/>
      <w:r w:rsidR="00867C47">
        <w:rPr>
          <w:b/>
        </w:rPr>
        <w:t>publico</w:t>
      </w:r>
      <w:proofErr w:type="spellEnd"/>
      <w:r w:rsidR="00867C47">
        <w:rPr>
          <w:b/>
        </w:rPr>
        <w:t xml:space="preserve">, e usando </w:t>
      </w:r>
      <w:proofErr w:type="spellStart"/>
      <w:r w:rsidR="00867C47">
        <w:rPr>
          <w:b/>
        </w:rPr>
        <w:t>const</w:t>
      </w:r>
      <w:proofErr w:type="spellEnd"/>
      <w:r w:rsidR="00867C47">
        <w:rPr>
          <w:b/>
        </w:rPr>
        <w:t xml:space="preserve"> e </w:t>
      </w:r>
      <w:proofErr w:type="spellStart"/>
      <w:r w:rsidR="00867C47">
        <w:rPr>
          <w:b/>
        </w:rPr>
        <w:t>let</w:t>
      </w:r>
      <w:proofErr w:type="spellEnd"/>
      <w:r w:rsidR="00867C47">
        <w:rPr>
          <w:b/>
        </w:rPr>
        <w:t xml:space="preserve"> estamos usando no escopo privado.</w:t>
      </w:r>
    </w:p>
    <w:p w14:paraId="42C9E7EA" w14:textId="77777777" w:rsidR="005F6D17" w:rsidRDefault="003640FA" w:rsidP="00104587">
      <w:pPr>
        <w:rPr>
          <w:b/>
        </w:rPr>
      </w:pPr>
      <w:r>
        <w:rPr>
          <w:b/>
        </w:rPr>
        <w:t>OBS&gt; As funções carregam consigo o seu contexto léxico de quando forem declaradas pela primeira vez.</w:t>
      </w:r>
    </w:p>
    <w:p w14:paraId="56D2CBBB" w14:textId="77777777" w:rsidR="003640FA" w:rsidRDefault="003640FA" w:rsidP="00104587">
      <w:pPr>
        <w:rPr>
          <w:b/>
        </w:rPr>
      </w:pPr>
      <w:r>
        <w:rPr>
          <w:b/>
        </w:rPr>
        <w:t xml:space="preserve">O escopo criado quando uma função é declarada é chamado de </w:t>
      </w:r>
      <w:proofErr w:type="spellStart"/>
      <w:r w:rsidRPr="003640FA">
        <w:rPr>
          <w:b/>
          <w:highlight w:val="yellow"/>
        </w:rPr>
        <w:t>Closure</w:t>
      </w:r>
      <w:proofErr w:type="spellEnd"/>
      <w:r>
        <w:rPr>
          <w:b/>
        </w:rPr>
        <w:t>.</w:t>
      </w:r>
    </w:p>
    <w:p w14:paraId="6FDEA8F6" w14:textId="77777777" w:rsidR="003640FA" w:rsidRPr="00441BFF" w:rsidRDefault="003640FA" w:rsidP="00104587">
      <w:pPr>
        <w:rPr>
          <w:b/>
          <w:highlight w:val="yellow"/>
        </w:rPr>
      </w:pPr>
      <w:r w:rsidRPr="00441BFF">
        <w:rPr>
          <w:b/>
          <w:highlight w:val="yellow"/>
        </w:rPr>
        <w:t xml:space="preserve">Agora veremos um pouco mais sobre função </w:t>
      </w:r>
      <w:proofErr w:type="spellStart"/>
      <w:r w:rsidRPr="00441BFF">
        <w:rPr>
          <w:b/>
          <w:highlight w:val="yellow"/>
        </w:rPr>
        <w:t>factory</w:t>
      </w:r>
      <w:proofErr w:type="spellEnd"/>
      <w:r w:rsidRPr="00441BFF">
        <w:rPr>
          <w:b/>
          <w:highlight w:val="yellow"/>
        </w:rPr>
        <w:t>:</w:t>
      </w:r>
    </w:p>
    <w:p w14:paraId="4C04D203" w14:textId="77777777" w:rsidR="003640FA" w:rsidRPr="00441BFF" w:rsidRDefault="003640FA" w:rsidP="00104587">
      <w:pPr>
        <w:rPr>
          <w:b/>
        </w:rPr>
      </w:pPr>
      <w:r w:rsidRPr="00441BFF">
        <w:rPr>
          <w:b/>
          <w:highlight w:val="yellow"/>
        </w:rPr>
        <w:t>São funções que retornam um objeto.</w:t>
      </w:r>
    </w:p>
    <w:p w14:paraId="6FF9A59D"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6A9955"/>
          <w:sz w:val="21"/>
          <w:szCs w:val="21"/>
          <w:lang w:eastAsia="pt-BR"/>
        </w:rPr>
        <w:t>//São funções que retornam um objeto</w:t>
      </w:r>
    </w:p>
    <w:p w14:paraId="575360C9"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proofErr w:type="spellStart"/>
      <w:r w:rsidRPr="003640FA">
        <w:rPr>
          <w:rFonts w:ascii="Consolas" w:eastAsia="Times New Roman" w:hAnsi="Consolas" w:cs="Consolas"/>
          <w:color w:val="569CD6"/>
          <w:sz w:val="21"/>
          <w:szCs w:val="21"/>
          <w:lang w:eastAsia="pt-BR"/>
        </w:rPr>
        <w:t>function</w:t>
      </w:r>
      <w:proofErr w:type="spellEnd"/>
      <w:r w:rsidRPr="003640FA">
        <w:rPr>
          <w:rFonts w:ascii="Consolas" w:eastAsia="Times New Roman" w:hAnsi="Consolas" w:cs="Consolas"/>
          <w:color w:val="D4D4D4"/>
          <w:sz w:val="21"/>
          <w:szCs w:val="21"/>
          <w:lang w:eastAsia="pt-BR"/>
        </w:rPr>
        <w:t> </w:t>
      </w:r>
      <w:proofErr w:type="spellStart"/>
      <w:proofErr w:type="gramStart"/>
      <w:r w:rsidRPr="003640FA">
        <w:rPr>
          <w:rFonts w:ascii="Consolas" w:eastAsia="Times New Roman" w:hAnsi="Consolas" w:cs="Consolas"/>
          <w:color w:val="DCDCAA"/>
          <w:sz w:val="21"/>
          <w:szCs w:val="21"/>
          <w:lang w:eastAsia="pt-BR"/>
        </w:rPr>
        <w:t>criarPessoa</w:t>
      </w:r>
      <w:proofErr w:type="spellEnd"/>
      <w:r w:rsidRPr="003640FA">
        <w:rPr>
          <w:rFonts w:ascii="Consolas" w:eastAsia="Times New Roman" w:hAnsi="Consolas" w:cs="Consolas"/>
          <w:color w:val="D4D4D4"/>
          <w:sz w:val="21"/>
          <w:szCs w:val="21"/>
          <w:lang w:eastAsia="pt-BR"/>
        </w:rPr>
        <w:t>(</w:t>
      </w:r>
      <w:proofErr w:type="gramEnd"/>
      <w:r w:rsidRPr="003640FA">
        <w:rPr>
          <w:rFonts w:ascii="Consolas" w:eastAsia="Times New Roman" w:hAnsi="Consolas" w:cs="Consolas"/>
          <w:color w:val="D4D4D4"/>
          <w:sz w:val="21"/>
          <w:szCs w:val="21"/>
          <w:lang w:eastAsia="pt-BR"/>
        </w:rPr>
        <w:t>) {</w:t>
      </w:r>
    </w:p>
    <w:p w14:paraId="34B4D676"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D4D4D4"/>
          <w:sz w:val="21"/>
          <w:szCs w:val="21"/>
          <w:lang w:eastAsia="pt-BR"/>
        </w:rPr>
        <w:t>    </w:t>
      </w:r>
      <w:proofErr w:type="spellStart"/>
      <w:r w:rsidRPr="003640FA">
        <w:rPr>
          <w:rFonts w:ascii="Consolas" w:eastAsia="Times New Roman" w:hAnsi="Consolas" w:cs="Consolas"/>
          <w:color w:val="C586C0"/>
          <w:sz w:val="21"/>
          <w:szCs w:val="21"/>
          <w:lang w:eastAsia="pt-BR"/>
        </w:rPr>
        <w:t>return</w:t>
      </w:r>
      <w:proofErr w:type="spellEnd"/>
      <w:r w:rsidRPr="003640FA">
        <w:rPr>
          <w:rFonts w:ascii="Consolas" w:eastAsia="Times New Roman" w:hAnsi="Consolas" w:cs="Consolas"/>
          <w:color w:val="D4D4D4"/>
          <w:sz w:val="21"/>
          <w:szCs w:val="21"/>
          <w:lang w:eastAsia="pt-BR"/>
        </w:rPr>
        <w:t> {</w:t>
      </w:r>
    </w:p>
    <w:p w14:paraId="189445BC"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D4D4D4"/>
          <w:sz w:val="21"/>
          <w:szCs w:val="21"/>
          <w:lang w:eastAsia="pt-BR"/>
        </w:rPr>
        <w:t>        </w:t>
      </w:r>
      <w:proofErr w:type="spellStart"/>
      <w:r w:rsidRPr="003640FA">
        <w:rPr>
          <w:rFonts w:ascii="Consolas" w:eastAsia="Times New Roman" w:hAnsi="Consolas" w:cs="Consolas"/>
          <w:color w:val="9CDCFE"/>
          <w:sz w:val="21"/>
          <w:szCs w:val="21"/>
          <w:lang w:eastAsia="pt-BR"/>
        </w:rPr>
        <w:t>nome:</w:t>
      </w:r>
      <w:r w:rsidRPr="003640FA">
        <w:rPr>
          <w:rFonts w:ascii="Consolas" w:eastAsia="Times New Roman" w:hAnsi="Consolas" w:cs="Consolas"/>
          <w:color w:val="CE9178"/>
          <w:sz w:val="21"/>
          <w:szCs w:val="21"/>
          <w:lang w:eastAsia="pt-BR"/>
        </w:rPr>
        <w:t>'Ana</w:t>
      </w:r>
      <w:proofErr w:type="spellEnd"/>
      <w:r w:rsidRPr="003640FA">
        <w:rPr>
          <w:rFonts w:ascii="Consolas" w:eastAsia="Times New Roman" w:hAnsi="Consolas" w:cs="Consolas"/>
          <w:color w:val="CE9178"/>
          <w:sz w:val="21"/>
          <w:szCs w:val="21"/>
          <w:lang w:eastAsia="pt-BR"/>
        </w:rPr>
        <w:t>'</w:t>
      </w:r>
      <w:r w:rsidRPr="003640FA">
        <w:rPr>
          <w:rFonts w:ascii="Consolas" w:eastAsia="Times New Roman" w:hAnsi="Consolas" w:cs="Consolas"/>
          <w:color w:val="D4D4D4"/>
          <w:sz w:val="21"/>
          <w:szCs w:val="21"/>
          <w:lang w:eastAsia="pt-BR"/>
        </w:rPr>
        <w:t>,</w:t>
      </w:r>
    </w:p>
    <w:p w14:paraId="0B44011C"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D4D4D4"/>
          <w:sz w:val="21"/>
          <w:szCs w:val="21"/>
          <w:lang w:eastAsia="pt-BR"/>
        </w:rPr>
        <w:t>        </w:t>
      </w:r>
      <w:r w:rsidRPr="003640FA">
        <w:rPr>
          <w:rFonts w:ascii="Consolas" w:eastAsia="Times New Roman" w:hAnsi="Consolas" w:cs="Consolas"/>
          <w:color w:val="9CDCFE"/>
          <w:sz w:val="21"/>
          <w:szCs w:val="21"/>
          <w:lang w:eastAsia="pt-BR"/>
        </w:rPr>
        <w:t>sobrenome:</w:t>
      </w:r>
      <w:r w:rsidRPr="003640FA">
        <w:rPr>
          <w:rFonts w:ascii="Consolas" w:eastAsia="Times New Roman" w:hAnsi="Consolas" w:cs="Consolas"/>
          <w:color w:val="D4D4D4"/>
          <w:sz w:val="21"/>
          <w:szCs w:val="21"/>
          <w:lang w:eastAsia="pt-BR"/>
        </w:rPr>
        <w:t> </w:t>
      </w:r>
      <w:r w:rsidRPr="003640FA">
        <w:rPr>
          <w:rFonts w:ascii="Consolas" w:eastAsia="Times New Roman" w:hAnsi="Consolas" w:cs="Consolas"/>
          <w:color w:val="CE9178"/>
          <w:sz w:val="21"/>
          <w:szCs w:val="21"/>
          <w:lang w:eastAsia="pt-BR"/>
        </w:rPr>
        <w:t>'Silva'</w:t>
      </w:r>
    </w:p>
    <w:p w14:paraId="4AEB5168"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D4D4D4"/>
          <w:sz w:val="21"/>
          <w:szCs w:val="21"/>
          <w:lang w:eastAsia="pt-BR"/>
        </w:rPr>
        <w:t>    }</w:t>
      </w:r>
    </w:p>
    <w:p w14:paraId="409EF280"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D4D4D4"/>
          <w:sz w:val="21"/>
          <w:szCs w:val="21"/>
          <w:lang w:eastAsia="pt-BR"/>
        </w:rPr>
        <w:t>}</w:t>
      </w:r>
    </w:p>
    <w:p w14:paraId="2CC9EBAC"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p>
    <w:p w14:paraId="5962F0C9"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9CDCFE"/>
          <w:sz w:val="21"/>
          <w:szCs w:val="21"/>
          <w:lang w:eastAsia="pt-BR"/>
        </w:rPr>
        <w:t>console</w:t>
      </w:r>
      <w:r w:rsidRPr="003640FA">
        <w:rPr>
          <w:rFonts w:ascii="Consolas" w:eastAsia="Times New Roman" w:hAnsi="Consolas" w:cs="Consolas"/>
          <w:color w:val="D4D4D4"/>
          <w:sz w:val="21"/>
          <w:szCs w:val="21"/>
          <w:lang w:eastAsia="pt-BR"/>
        </w:rPr>
        <w:t>.</w:t>
      </w:r>
      <w:r w:rsidRPr="003640FA">
        <w:rPr>
          <w:rFonts w:ascii="Consolas" w:eastAsia="Times New Roman" w:hAnsi="Consolas" w:cs="Consolas"/>
          <w:color w:val="DCDCAA"/>
          <w:sz w:val="21"/>
          <w:szCs w:val="21"/>
          <w:lang w:eastAsia="pt-BR"/>
        </w:rPr>
        <w:t>log</w:t>
      </w:r>
      <w:r w:rsidRPr="003640FA">
        <w:rPr>
          <w:rFonts w:ascii="Consolas" w:eastAsia="Times New Roman" w:hAnsi="Consolas" w:cs="Consolas"/>
          <w:color w:val="D4D4D4"/>
          <w:sz w:val="21"/>
          <w:szCs w:val="21"/>
          <w:lang w:eastAsia="pt-BR"/>
        </w:rPr>
        <w:t>(</w:t>
      </w:r>
      <w:proofErr w:type="spellStart"/>
      <w:proofErr w:type="gramStart"/>
      <w:r w:rsidRPr="003640FA">
        <w:rPr>
          <w:rFonts w:ascii="Consolas" w:eastAsia="Times New Roman" w:hAnsi="Consolas" w:cs="Consolas"/>
          <w:color w:val="DCDCAA"/>
          <w:sz w:val="21"/>
          <w:szCs w:val="21"/>
          <w:lang w:eastAsia="pt-BR"/>
        </w:rPr>
        <w:t>criarPessoa</w:t>
      </w:r>
      <w:proofErr w:type="spellEnd"/>
      <w:r w:rsidRPr="003640FA">
        <w:rPr>
          <w:rFonts w:ascii="Consolas" w:eastAsia="Times New Roman" w:hAnsi="Consolas" w:cs="Consolas"/>
          <w:color w:val="D4D4D4"/>
          <w:sz w:val="21"/>
          <w:szCs w:val="21"/>
          <w:lang w:eastAsia="pt-BR"/>
        </w:rPr>
        <w:t>(</w:t>
      </w:r>
      <w:proofErr w:type="gramEnd"/>
      <w:r w:rsidRPr="003640FA">
        <w:rPr>
          <w:rFonts w:ascii="Consolas" w:eastAsia="Times New Roman" w:hAnsi="Consolas" w:cs="Consolas"/>
          <w:color w:val="D4D4D4"/>
          <w:sz w:val="21"/>
          <w:szCs w:val="21"/>
          <w:lang w:eastAsia="pt-BR"/>
        </w:rPr>
        <w:t>))</w:t>
      </w:r>
    </w:p>
    <w:p w14:paraId="43BC3DEA"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6A9955"/>
          <w:sz w:val="21"/>
          <w:szCs w:val="21"/>
          <w:lang w:eastAsia="pt-BR"/>
        </w:rPr>
        <w:t>//sempre que eu executar essa função eu estou instanciando</w:t>
      </w:r>
    </w:p>
    <w:p w14:paraId="27A00D41" w14:textId="77777777" w:rsidR="003640FA" w:rsidRPr="003640FA" w:rsidRDefault="003640FA" w:rsidP="003640FA">
      <w:pPr>
        <w:shd w:val="clear" w:color="auto" w:fill="1E1E1E"/>
        <w:spacing w:after="0" w:line="285" w:lineRule="atLeast"/>
        <w:rPr>
          <w:rFonts w:ascii="Consolas" w:eastAsia="Times New Roman" w:hAnsi="Consolas" w:cs="Consolas"/>
          <w:color w:val="D4D4D4"/>
          <w:sz w:val="21"/>
          <w:szCs w:val="21"/>
          <w:lang w:eastAsia="pt-BR"/>
        </w:rPr>
      </w:pPr>
      <w:r w:rsidRPr="003640FA">
        <w:rPr>
          <w:rFonts w:ascii="Consolas" w:eastAsia="Times New Roman" w:hAnsi="Consolas" w:cs="Consolas"/>
          <w:color w:val="6A9955"/>
          <w:sz w:val="21"/>
          <w:szCs w:val="21"/>
          <w:lang w:eastAsia="pt-BR"/>
        </w:rPr>
        <w:t>//um novo objeto, returnando um novo objeto a partir da chamada da função</w:t>
      </w:r>
    </w:p>
    <w:p w14:paraId="422948E2" w14:textId="77777777" w:rsidR="003640FA" w:rsidRDefault="003640FA" w:rsidP="00104587"/>
    <w:p w14:paraId="44DDF0E0" w14:textId="77777777" w:rsidR="007901AC" w:rsidRDefault="007901AC" w:rsidP="00104587"/>
    <w:p w14:paraId="116E9500" w14:textId="77777777" w:rsidR="007901AC" w:rsidRDefault="007901AC" w:rsidP="00104587"/>
    <w:p w14:paraId="5A56C963" w14:textId="77777777" w:rsidR="007901AC" w:rsidRDefault="007901AC" w:rsidP="00104587"/>
    <w:p w14:paraId="4E78B122" w14:textId="77777777" w:rsidR="007901AC" w:rsidRDefault="007901AC" w:rsidP="00104587"/>
    <w:p w14:paraId="07303AD9" w14:textId="77777777" w:rsidR="007901AC" w:rsidRDefault="007901AC" w:rsidP="00104587">
      <w:r>
        <w:lastRenderedPageBreak/>
        <w:t>Agora personalizando os parâmetros para compor os atributos dos objetos:</w:t>
      </w:r>
    </w:p>
    <w:p w14:paraId="604E53F9"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6A9955"/>
          <w:sz w:val="21"/>
          <w:szCs w:val="21"/>
          <w:lang w:eastAsia="pt-BR"/>
        </w:rPr>
        <w:t>//Agora criando uma função </w:t>
      </w:r>
      <w:proofErr w:type="spellStart"/>
      <w:r w:rsidRPr="007901AC">
        <w:rPr>
          <w:rFonts w:ascii="Consolas" w:eastAsia="Times New Roman" w:hAnsi="Consolas" w:cs="Consolas"/>
          <w:color w:val="6A9955"/>
          <w:sz w:val="21"/>
          <w:szCs w:val="21"/>
          <w:lang w:eastAsia="pt-BR"/>
        </w:rPr>
        <w:t>factory</w:t>
      </w:r>
      <w:proofErr w:type="spellEnd"/>
      <w:r w:rsidRPr="007901AC">
        <w:rPr>
          <w:rFonts w:ascii="Consolas" w:eastAsia="Times New Roman" w:hAnsi="Consolas" w:cs="Consolas"/>
          <w:color w:val="6A9955"/>
          <w:sz w:val="21"/>
          <w:szCs w:val="21"/>
          <w:lang w:eastAsia="pt-BR"/>
        </w:rPr>
        <w:t> passando os parâmetros</w:t>
      </w:r>
    </w:p>
    <w:p w14:paraId="37F859B0"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proofErr w:type="spellStart"/>
      <w:r w:rsidRPr="007901AC">
        <w:rPr>
          <w:rFonts w:ascii="Consolas" w:eastAsia="Times New Roman" w:hAnsi="Consolas" w:cs="Consolas"/>
          <w:color w:val="569CD6"/>
          <w:sz w:val="21"/>
          <w:szCs w:val="21"/>
          <w:lang w:eastAsia="pt-BR"/>
        </w:rPr>
        <w:t>function</w:t>
      </w:r>
      <w:proofErr w:type="spellEnd"/>
      <w:r w:rsidRPr="007901AC">
        <w:rPr>
          <w:rFonts w:ascii="Consolas" w:eastAsia="Times New Roman" w:hAnsi="Consolas" w:cs="Consolas"/>
          <w:color w:val="D4D4D4"/>
          <w:sz w:val="21"/>
          <w:szCs w:val="21"/>
          <w:lang w:eastAsia="pt-BR"/>
        </w:rPr>
        <w:t> </w:t>
      </w:r>
      <w:proofErr w:type="spellStart"/>
      <w:proofErr w:type="gramStart"/>
      <w:r w:rsidRPr="007901AC">
        <w:rPr>
          <w:rFonts w:ascii="Consolas" w:eastAsia="Times New Roman" w:hAnsi="Consolas" w:cs="Consolas"/>
          <w:color w:val="DCDCAA"/>
          <w:sz w:val="21"/>
          <w:szCs w:val="21"/>
          <w:lang w:eastAsia="pt-BR"/>
        </w:rPr>
        <w:t>criarProduto</w:t>
      </w:r>
      <w:proofErr w:type="spellEnd"/>
      <w:r w:rsidRPr="007901AC">
        <w:rPr>
          <w:rFonts w:ascii="Consolas" w:eastAsia="Times New Roman" w:hAnsi="Consolas" w:cs="Consolas"/>
          <w:color w:val="D4D4D4"/>
          <w:sz w:val="21"/>
          <w:szCs w:val="21"/>
          <w:lang w:eastAsia="pt-BR"/>
        </w:rPr>
        <w:t>(</w:t>
      </w:r>
      <w:proofErr w:type="gramEnd"/>
      <w:r w:rsidRPr="007901AC">
        <w:rPr>
          <w:rFonts w:ascii="Consolas" w:eastAsia="Times New Roman" w:hAnsi="Consolas" w:cs="Consolas"/>
          <w:color w:val="9CDCFE"/>
          <w:sz w:val="21"/>
          <w:szCs w:val="21"/>
          <w:lang w:eastAsia="pt-BR"/>
        </w:rPr>
        <w:t>nome</w:t>
      </w:r>
      <w:r w:rsidRPr="007901AC">
        <w:rPr>
          <w:rFonts w:ascii="Consolas" w:eastAsia="Times New Roman" w:hAnsi="Consolas" w:cs="Consolas"/>
          <w:color w:val="D4D4D4"/>
          <w:sz w:val="21"/>
          <w:szCs w:val="21"/>
          <w:lang w:eastAsia="pt-BR"/>
        </w:rPr>
        <w:t>, </w:t>
      </w:r>
      <w:proofErr w:type="spellStart"/>
      <w:r w:rsidRPr="007901AC">
        <w:rPr>
          <w:rFonts w:ascii="Consolas" w:eastAsia="Times New Roman" w:hAnsi="Consolas" w:cs="Consolas"/>
          <w:color w:val="9CDCFE"/>
          <w:sz w:val="21"/>
          <w:szCs w:val="21"/>
          <w:lang w:eastAsia="pt-BR"/>
        </w:rPr>
        <w:t>preco</w:t>
      </w:r>
      <w:proofErr w:type="spellEnd"/>
      <w:r w:rsidRPr="007901AC">
        <w:rPr>
          <w:rFonts w:ascii="Consolas" w:eastAsia="Times New Roman" w:hAnsi="Consolas" w:cs="Consolas"/>
          <w:color w:val="D4D4D4"/>
          <w:sz w:val="21"/>
          <w:szCs w:val="21"/>
          <w:lang w:eastAsia="pt-BR"/>
        </w:rPr>
        <w:t>) {</w:t>
      </w:r>
    </w:p>
    <w:p w14:paraId="4D9593CC"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    </w:t>
      </w:r>
      <w:proofErr w:type="spellStart"/>
      <w:r w:rsidRPr="007901AC">
        <w:rPr>
          <w:rFonts w:ascii="Consolas" w:eastAsia="Times New Roman" w:hAnsi="Consolas" w:cs="Consolas"/>
          <w:color w:val="C586C0"/>
          <w:sz w:val="21"/>
          <w:szCs w:val="21"/>
          <w:lang w:eastAsia="pt-BR"/>
        </w:rPr>
        <w:t>return</w:t>
      </w:r>
      <w:proofErr w:type="spellEnd"/>
      <w:r w:rsidRPr="007901AC">
        <w:rPr>
          <w:rFonts w:ascii="Consolas" w:eastAsia="Times New Roman" w:hAnsi="Consolas" w:cs="Consolas"/>
          <w:color w:val="D4D4D4"/>
          <w:sz w:val="21"/>
          <w:szCs w:val="21"/>
          <w:lang w:eastAsia="pt-BR"/>
        </w:rPr>
        <w:t> {</w:t>
      </w:r>
    </w:p>
    <w:p w14:paraId="7E53D14C"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        </w:t>
      </w:r>
      <w:r w:rsidRPr="007901AC">
        <w:rPr>
          <w:rFonts w:ascii="Consolas" w:eastAsia="Times New Roman" w:hAnsi="Consolas" w:cs="Consolas"/>
          <w:color w:val="9CDCFE"/>
          <w:sz w:val="21"/>
          <w:szCs w:val="21"/>
          <w:lang w:eastAsia="pt-BR"/>
        </w:rPr>
        <w:t>nome</w:t>
      </w:r>
      <w:r w:rsidRPr="007901AC">
        <w:rPr>
          <w:rFonts w:ascii="Consolas" w:eastAsia="Times New Roman" w:hAnsi="Consolas" w:cs="Consolas"/>
          <w:color w:val="D4D4D4"/>
          <w:sz w:val="21"/>
          <w:szCs w:val="21"/>
          <w:lang w:eastAsia="pt-BR"/>
        </w:rPr>
        <w:t>,</w:t>
      </w:r>
    </w:p>
    <w:p w14:paraId="709148CB"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        </w:t>
      </w:r>
      <w:proofErr w:type="spellStart"/>
      <w:r w:rsidRPr="007901AC">
        <w:rPr>
          <w:rFonts w:ascii="Consolas" w:eastAsia="Times New Roman" w:hAnsi="Consolas" w:cs="Consolas"/>
          <w:color w:val="9CDCFE"/>
          <w:sz w:val="21"/>
          <w:szCs w:val="21"/>
          <w:lang w:eastAsia="pt-BR"/>
        </w:rPr>
        <w:t>preco</w:t>
      </w:r>
      <w:proofErr w:type="spellEnd"/>
      <w:r w:rsidRPr="007901AC">
        <w:rPr>
          <w:rFonts w:ascii="Consolas" w:eastAsia="Times New Roman" w:hAnsi="Consolas" w:cs="Consolas"/>
          <w:color w:val="D4D4D4"/>
          <w:sz w:val="21"/>
          <w:szCs w:val="21"/>
          <w:lang w:eastAsia="pt-BR"/>
        </w:rPr>
        <w:t>,</w:t>
      </w:r>
    </w:p>
    <w:p w14:paraId="10A27B13"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        </w:t>
      </w:r>
      <w:r w:rsidRPr="007901AC">
        <w:rPr>
          <w:rFonts w:ascii="Consolas" w:eastAsia="Times New Roman" w:hAnsi="Consolas" w:cs="Consolas"/>
          <w:color w:val="9CDCFE"/>
          <w:sz w:val="21"/>
          <w:szCs w:val="21"/>
          <w:lang w:eastAsia="pt-BR"/>
        </w:rPr>
        <w:t>desconto:</w:t>
      </w:r>
      <w:r w:rsidRPr="007901AC">
        <w:rPr>
          <w:rFonts w:ascii="Consolas" w:eastAsia="Times New Roman" w:hAnsi="Consolas" w:cs="Consolas"/>
          <w:color w:val="D4D4D4"/>
          <w:sz w:val="21"/>
          <w:szCs w:val="21"/>
          <w:lang w:eastAsia="pt-BR"/>
        </w:rPr>
        <w:t> </w:t>
      </w:r>
      <w:r w:rsidRPr="007901AC">
        <w:rPr>
          <w:rFonts w:ascii="Consolas" w:eastAsia="Times New Roman" w:hAnsi="Consolas" w:cs="Consolas"/>
          <w:color w:val="B5CEA8"/>
          <w:sz w:val="21"/>
          <w:szCs w:val="21"/>
          <w:lang w:eastAsia="pt-BR"/>
        </w:rPr>
        <w:t>0.1</w:t>
      </w:r>
    </w:p>
    <w:p w14:paraId="44584DF6"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    }</w:t>
      </w:r>
    </w:p>
    <w:p w14:paraId="0AB3A9D7"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r w:rsidRPr="007901AC">
        <w:rPr>
          <w:rFonts w:ascii="Consolas" w:eastAsia="Times New Roman" w:hAnsi="Consolas" w:cs="Consolas"/>
          <w:color w:val="D4D4D4"/>
          <w:sz w:val="21"/>
          <w:szCs w:val="21"/>
          <w:lang w:eastAsia="pt-BR"/>
        </w:rPr>
        <w:t>}</w:t>
      </w:r>
    </w:p>
    <w:p w14:paraId="29875DEC"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p>
    <w:p w14:paraId="492ADEC8" w14:textId="77777777" w:rsidR="007901AC" w:rsidRPr="007901AC" w:rsidRDefault="007901AC" w:rsidP="007901AC">
      <w:pPr>
        <w:shd w:val="clear" w:color="auto" w:fill="1E1E1E"/>
        <w:spacing w:after="0" w:line="285" w:lineRule="atLeast"/>
        <w:rPr>
          <w:rFonts w:ascii="Consolas" w:eastAsia="Times New Roman" w:hAnsi="Consolas" w:cs="Consolas"/>
          <w:color w:val="D4D4D4"/>
          <w:sz w:val="21"/>
          <w:szCs w:val="21"/>
          <w:lang w:eastAsia="pt-BR"/>
        </w:rPr>
      </w:pPr>
      <w:proofErr w:type="gramStart"/>
      <w:r w:rsidRPr="007901AC">
        <w:rPr>
          <w:rFonts w:ascii="Consolas" w:eastAsia="Times New Roman" w:hAnsi="Consolas" w:cs="Consolas"/>
          <w:color w:val="9CDCFE"/>
          <w:sz w:val="21"/>
          <w:szCs w:val="21"/>
          <w:lang w:eastAsia="pt-BR"/>
        </w:rPr>
        <w:t>console</w:t>
      </w:r>
      <w:r w:rsidRPr="007901AC">
        <w:rPr>
          <w:rFonts w:ascii="Consolas" w:eastAsia="Times New Roman" w:hAnsi="Consolas" w:cs="Consolas"/>
          <w:color w:val="D4D4D4"/>
          <w:sz w:val="21"/>
          <w:szCs w:val="21"/>
          <w:lang w:eastAsia="pt-BR"/>
        </w:rPr>
        <w:t>.</w:t>
      </w:r>
      <w:r w:rsidRPr="007901AC">
        <w:rPr>
          <w:rFonts w:ascii="Consolas" w:eastAsia="Times New Roman" w:hAnsi="Consolas" w:cs="Consolas"/>
          <w:color w:val="DCDCAA"/>
          <w:sz w:val="21"/>
          <w:szCs w:val="21"/>
          <w:lang w:eastAsia="pt-BR"/>
        </w:rPr>
        <w:t>log</w:t>
      </w:r>
      <w:r w:rsidRPr="007901AC">
        <w:rPr>
          <w:rFonts w:ascii="Consolas" w:eastAsia="Times New Roman" w:hAnsi="Consolas" w:cs="Consolas"/>
          <w:color w:val="D4D4D4"/>
          <w:sz w:val="21"/>
          <w:szCs w:val="21"/>
          <w:lang w:eastAsia="pt-BR"/>
        </w:rPr>
        <w:t>(</w:t>
      </w:r>
      <w:proofErr w:type="spellStart"/>
      <w:proofErr w:type="gramEnd"/>
      <w:r w:rsidRPr="007901AC">
        <w:rPr>
          <w:rFonts w:ascii="Consolas" w:eastAsia="Times New Roman" w:hAnsi="Consolas" w:cs="Consolas"/>
          <w:color w:val="DCDCAA"/>
          <w:sz w:val="21"/>
          <w:szCs w:val="21"/>
          <w:lang w:eastAsia="pt-BR"/>
        </w:rPr>
        <w:t>criarProduto</w:t>
      </w:r>
      <w:proofErr w:type="spellEnd"/>
      <w:r w:rsidRPr="007901AC">
        <w:rPr>
          <w:rFonts w:ascii="Consolas" w:eastAsia="Times New Roman" w:hAnsi="Consolas" w:cs="Consolas"/>
          <w:color w:val="D4D4D4"/>
          <w:sz w:val="21"/>
          <w:szCs w:val="21"/>
          <w:lang w:eastAsia="pt-BR"/>
        </w:rPr>
        <w:t>(</w:t>
      </w:r>
      <w:r w:rsidRPr="007901AC">
        <w:rPr>
          <w:rFonts w:ascii="Consolas" w:eastAsia="Times New Roman" w:hAnsi="Consolas" w:cs="Consolas"/>
          <w:color w:val="CE9178"/>
          <w:sz w:val="21"/>
          <w:szCs w:val="21"/>
          <w:lang w:eastAsia="pt-BR"/>
        </w:rPr>
        <w:t>'</w:t>
      </w:r>
      <w:proofErr w:type="spellStart"/>
      <w:r w:rsidRPr="007901AC">
        <w:rPr>
          <w:rFonts w:ascii="Consolas" w:eastAsia="Times New Roman" w:hAnsi="Consolas" w:cs="Consolas"/>
          <w:color w:val="CE9178"/>
          <w:sz w:val="21"/>
          <w:szCs w:val="21"/>
          <w:lang w:eastAsia="pt-BR"/>
        </w:rPr>
        <w:t>Lonney</w:t>
      </w:r>
      <w:proofErr w:type="spellEnd"/>
      <w:r w:rsidRPr="007901AC">
        <w:rPr>
          <w:rFonts w:ascii="Consolas" w:eastAsia="Times New Roman" w:hAnsi="Consolas" w:cs="Consolas"/>
          <w:color w:val="CE9178"/>
          <w:sz w:val="21"/>
          <w:szCs w:val="21"/>
          <w:lang w:eastAsia="pt-BR"/>
        </w:rPr>
        <w:t>'</w:t>
      </w:r>
      <w:r w:rsidRPr="007901AC">
        <w:rPr>
          <w:rFonts w:ascii="Consolas" w:eastAsia="Times New Roman" w:hAnsi="Consolas" w:cs="Consolas"/>
          <w:color w:val="D4D4D4"/>
          <w:sz w:val="21"/>
          <w:szCs w:val="21"/>
          <w:lang w:eastAsia="pt-BR"/>
        </w:rPr>
        <w:t>, </w:t>
      </w:r>
      <w:r w:rsidRPr="007901AC">
        <w:rPr>
          <w:rFonts w:ascii="Consolas" w:eastAsia="Times New Roman" w:hAnsi="Consolas" w:cs="Consolas"/>
          <w:color w:val="B5CEA8"/>
          <w:sz w:val="21"/>
          <w:szCs w:val="21"/>
          <w:lang w:eastAsia="pt-BR"/>
        </w:rPr>
        <w:t>10</w:t>
      </w:r>
      <w:r w:rsidRPr="007901AC">
        <w:rPr>
          <w:rFonts w:ascii="Consolas" w:eastAsia="Times New Roman" w:hAnsi="Consolas" w:cs="Consolas"/>
          <w:color w:val="D4D4D4"/>
          <w:sz w:val="21"/>
          <w:szCs w:val="21"/>
          <w:lang w:eastAsia="pt-BR"/>
        </w:rPr>
        <w:t>))</w:t>
      </w:r>
    </w:p>
    <w:p w14:paraId="0CB17367" w14:textId="77777777" w:rsidR="007901AC" w:rsidRDefault="007901AC" w:rsidP="00104587"/>
    <w:p w14:paraId="0EA4FA9B" w14:textId="77777777" w:rsidR="00034BED" w:rsidRDefault="00034BED" w:rsidP="00104587">
      <w:r>
        <w:t xml:space="preserve">Classe VS </w:t>
      </w:r>
      <w:proofErr w:type="spellStart"/>
      <w:r>
        <w:t>Factory</w:t>
      </w:r>
      <w:proofErr w:type="spellEnd"/>
      <w:r>
        <w:t>:</w:t>
      </w:r>
    </w:p>
    <w:p w14:paraId="6A2ECB05"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proofErr w:type="spellStart"/>
      <w:r w:rsidRPr="00034BED">
        <w:rPr>
          <w:rFonts w:ascii="Consolas" w:eastAsia="Times New Roman" w:hAnsi="Consolas" w:cs="Consolas"/>
          <w:color w:val="569CD6"/>
          <w:sz w:val="21"/>
          <w:szCs w:val="21"/>
          <w:lang w:eastAsia="pt-BR"/>
        </w:rPr>
        <w:t>class</w:t>
      </w:r>
      <w:proofErr w:type="spellEnd"/>
      <w:r w:rsidRPr="00034BED">
        <w:rPr>
          <w:rFonts w:ascii="Consolas" w:eastAsia="Times New Roman" w:hAnsi="Consolas" w:cs="Consolas"/>
          <w:color w:val="D4D4D4"/>
          <w:sz w:val="21"/>
          <w:szCs w:val="21"/>
          <w:lang w:eastAsia="pt-BR"/>
        </w:rPr>
        <w:t> </w:t>
      </w:r>
      <w:r w:rsidRPr="00034BED">
        <w:rPr>
          <w:rFonts w:ascii="Consolas" w:eastAsia="Times New Roman" w:hAnsi="Consolas" w:cs="Consolas"/>
          <w:color w:val="4EC9B0"/>
          <w:sz w:val="21"/>
          <w:szCs w:val="21"/>
          <w:lang w:eastAsia="pt-BR"/>
        </w:rPr>
        <w:t>Pessoa</w:t>
      </w:r>
      <w:r w:rsidRPr="00034BED">
        <w:rPr>
          <w:rFonts w:ascii="Consolas" w:eastAsia="Times New Roman" w:hAnsi="Consolas" w:cs="Consolas"/>
          <w:color w:val="D4D4D4"/>
          <w:sz w:val="21"/>
          <w:szCs w:val="21"/>
          <w:lang w:eastAsia="pt-BR"/>
        </w:rPr>
        <w:t> {</w:t>
      </w:r>
    </w:p>
    <w:p w14:paraId="202F804B"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proofErr w:type="spellStart"/>
      <w:r w:rsidRPr="00034BED">
        <w:rPr>
          <w:rFonts w:ascii="Consolas" w:eastAsia="Times New Roman" w:hAnsi="Consolas" w:cs="Consolas"/>
          <w:color w:val="569CD6"/>
          <w:sz w:val="21"/>
          <w:szCs w:val="21"/>
          <w:lang w:eastAsia="pt-BR"/>
        </w:rPr>
        <w:t>constructor</w:t>
      </w:r>
      <w:proofErr w:type="spellEnd"/>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9CDCFE"/>
          <w:sz w:val="21"/>
          <w:szCs w:val="21"/>
          <w:lang w:eastAsia="pt-BR"/>
        </w:rPr>
        <w:t>nome</w:t>
      </w:r>
      <w:proofErr w:type="gramStart"/>
      <w:r w:rsidRPr="00034BED">
        <w:rPr>
          <w:rFonts w:ascii="Consolas" w:eastAsia="Times New Roman" w:hAnsi="Consolas" w:cs="Consolas"/>
          <w:color w:val="D4D4D4"/>
          <w:sz w:val="21"/>
          <w:szCs w:val="21"/>
          <w:lang w:eastAsia="pt-BR"/>
        </w:rPr>
        <w:t>){</w:t>
      </w:r>
      <w:proofErr w:type="gramEnd"/>
    </w:p>
    <w:p w14:paraId="5959924A"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proofErr w:type="spellStart"/>
      <w:proofErr w:type="gramStart"/>
      <w:r w:rsidRPr="00034BED">
        <w:rPr>
          <w:rFonts w:ascii="Consolas" w:eastAsia="Times New Roman" w:hAnsi="Consolas" w:cs="Consolas"/>
          <w:color w:val="569CD6"/>
          <w:sz w:val="21"/>
          <w:szCs w:val="21"/>
          <w:lang w:eastAsia="pt-BR"/>
        </w:rPr>
        <w:t>this</w:t>
      </w:r>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9CDCFE"/>
          <w:sz w:val="21"/>
          <w:szCs w:val="21"/>
          <w:lang w:eastAsia="pt-BR"/>
        </w:rPr>
        <w:t>nome</w:t>
      </w:r>
      <w:proofErr w:type="spellEnd"/>
      <w:proofErr w:type="gramEnd"/>
      <w:r w:rsidRPr="00034BED">
        <w:rPr>
          <w:rFonts w:ascii="Consolas" w:eastAsia="Times New Roman" w:hAnsi="Consolas" w:cs="Consolas"/>
          <w:color w:val="D4D4D4"/>
          <w:sz w:val="21"/>
          <w:szCs w:val="21"/>
          <w:lang w:eastAsia="pt-BR"/>
        </w:rPr>
        <w:t> = </w:t>
      </w:r>
      <w:r w:rsidRPr="00034BED">
        <w:rPr>
          <w:rFonts w:ascii="Consolas" w:eastAsia="Times New Roman" w:hAnsi="Consolas" w:cs="Consolas"/>
          <w:color w:val="9CDCFE"/>
          <w:sz w:val="21"/>
          <w:szCs w:val="21"/>
          <w:lang w:eastAsia="pt-BR"/>
        </w:rPr>
        <w:t>nome</w:t>
      </w:r>
    </w:p>
    <w:p w14:paraId="5C4E00F1"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p>
    <w:p w14:paraId="3786F225"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p>
    <w:p w14:paraId="4F04520D"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r w:rsidRPr="00034BED">
        <w:rPr>
          <w:rFonts w:ascii="Consolas" w:eastAsia="Times New Roman" w:hAnsi="Consolas" w:cs="Consolas"/>
          <w:color w:val="DCDCAA"/>
          <w:sz w:val="21"/>
          <w:szCs w:val="21"/>
          <w:lang w:eastAsia="pt-BR"/>
        </w:rPr>
        <w:t>falar</w:t>
      </w:r>
      <w:r w:rsidRPr="00034BED">
        <w:rPr>
          <w:rFonts w:ascii="Consolas" w:eastAsia="Times New Roman" w:hAnsi="Consolas" w:cs="Consolas"/>
          <w:color w:val="D4D4D4"/>
          <w:sz w:val="21"/>
          <w:szCs w:val="21"/>
          <w:lang w:eastAsia="pt-BR"/>
        </w:rPr>
        <w:t> () {</w:t>
      </w:r>
    </w:p>
    <w:p w14:paraId="73CCAA0A"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proofErr w:type="gramStart"/>
      <w:r w:rsidRPr="00034BED">
        <w:rPr>
          <w:rFonts w:ascii="Consolas" w:eastAsia="Times New Roman" w:hAnsi="Consolas" w:cs="Consolas"/>
          <w:color w:val="9CDCFE"/>
          <w:sz w:val="21"/>
          <w:szCs w:val="21"/>
          <w:lang w:eastAsia="pt-BR"/>
        </w:rPr>
        <w:t>console</w:t>
      </w:r>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DCDCAA"/>
          <w:sz w:val="21"/>
          <w:szCs w:val="21"/>
          <w:lang w:eastAsia="pt-BR"/>
        </w:rPr>
        <w:t>log</w:t>
      </w:r>
      <w:r w:rsidRPr="00034BED">
        <w:rPr>
          <w:rFonts w:ascii="Consolas" w:eastAsia="Times New Roman" w:hAnsi="Consolas" w:cs="Consolas"/>
          <w:color w:val="D4D4D4"/>
          <w:sz w:val="21"/>
          <w:szCs w:val="21"/>
          <w:lang w:eastAsia="pt-BR"/>
        </w:rPr>
        <w:t>(</w:t>
      </w:r>
      <w:proofErr w:type="gramEnd"/>
      <w:r w:rsidRPr="00034BED">
        <w:rPr>
          <w:rFonts w:ascii="Consolas" w:eastAsia="Times New Roman" w:hAnsi="Consolas" w:cs="Consolas"/>
          <w:color w:val="CE9178"/>
          <w:sz w:val="21"/>
          <w:szCs w:val="21"/>
          <w:lang w:eastAsia="pt-BR"/>
        </w:rPr>
        <w:t>`Meu nome é </w:t>
      </w:r>
      <w:r w:rsidRPr="00034BED">
        <w:rPr>
          <w:rFonts w:ascii="Consolas" w:eastAsia="Times New Roman" w:hAnsi="Consolas" w:cs="Consolas"/>
          <w:color w:val="569CD6"/>
          <w:sz w:val="21"/>
          <w:szCs w:val="21"/>
          <w:lang w:eastAsia="pt-BR"/>
        </w:rPr>
        <w:t>${</w:t>
      </w:r>
      <w:proofErr w:type="spellStart"/>
      <w:r w:rsidRPr="00034BED">
        <w:rPr>
          <w:rFonts w:ascii="Consolas" w:eastAsia="Times New Roman" w:hAnsi="Consolas" w:cs="Consolas"/>
          <w:color w:val="569CD6"/>
          <w:sz w:val="21"/>
          <w:szCs w:val="21"/>
          <w:lang w:eastAsia="pt-BR"/>
        </w:rPr>
        <w:t>this</w:t>
      </w:r>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9CDCFE"/>
          <w:sz w:val="21"/>
          <w:szCs w:val="21"/>
          <w:lang w:eastAsia="pt-BR"/>
        </w:rPr>
        <w:t>nome</w:t>
      </w:r>
      <w:proofErr w:type="spellEnd"/>
      <w:r w:rsidRPr="00034BED">
        <w:rPr>
          <w:rFonts w:ascii="Consolas" w:eastAsia="Times New Roman" w:hAnsi="Consolas" w:cs="Consolas"/>
          <w:color w:val="569CD6"/>
          <w:sz w:val="21"/>
          <w:szCs w:val="21"/>
          <w:lang w:eastAsia="pt-BR"/>
        </w:rPr>
        <w:t>}</w:t>
      </w:r>
      <w:r w:rsidRPr="00034BED">
        <w:rPr>
          <w:rFonts w:ascii="Consolas" w:eastAsia="Times New Roman" w:hAnsi="Consolas" w:cs="Consolas"/>
          <w:color w:val="CE9178"/>
          <w:sz w:val="21"/>
          <w:szCs w:val="21"/>
          <w:lang w:eastAsia="pt-BR"/>
        </w:rPr>
        <w:t>`</w:t>
      </w:r>
      <w:r w:rsidRPr="00034BED">
        <w:rPr>
          <w:rFonts w:ascii="Consolas" w:eastAsia="Times New Roman" w:hAnsi="Consolas" w:cs="Consolas"/>
          <w:color w:val="D4D4D4"/>
          <w:sz w:val="21"/>
          <w:szCs w:val="21"/>
          <w:lang w:eastAsia="pt-BR"/>
        </w:rPr>
        <w:t>)</w:t>
      </w:r>
    </w:p>
    <w:p w14:paraId="0DA4425D"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    }</w:t>
      </w:r>
    </w:p>
    <w:p w14:paraId="71929FA8"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D4D4D4"/>
          <w:sz w:val="21"/>
          <w:szCs w:val="21"/>
          <w:lang w:eastAsia="pt-BR"/>
        </w:rPr>
        <w:t>}</w:t>
      </w:r>
    </w:p>
    <w:p w14:paraId="2103E0E0"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p>
    <w:p w14:paraId="2CD6BA22"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proofErr w:type="spellStart"/>
      <w:r w:rsidRPr="00034BED">
        <w:rPr>
          <w:rFonts w:ascii="Consolas" w:eastAsia="Times New Roman" w:hAnsi="Consolas" w:cs="Consolas"/>
          <w:color w:val="569CD6"/>
          <w:sz w:val="21"/>
          <w:szCs w:val="21"/>
          <w:lang w:eastAsia="pt-BR"/>
        </w:rPr>
        <w:t>const</w:t>
      </w:r>
      <w:proofErr w:type="spellEnd"/>
      <w:r w:rsidRPr="00034BED">
        <w:rPr>
          <w:rFonts w:ascii="Consolas" w:eastAsia="Times New Roman" w:hAnsi="Consolas" w:cs="Consolas"/>
          <w:color w:val="D4D4D4"/>
          <w:sz w:val="21"/>
          <w:szCs w:val="21"/>
          <w:lang w:eastAsia="pt-BR"/>
        </w:rPr>
        <w:t> </w:t>
      </w:r>
      <w:r w:rsidRPr="00034BED">
        <w:rPr>
          <w:rFonts w:ascii="Consolas" w:eastAsia="Times New Roman" w:hAnsi="Consolas" w:cs="Consolas"/>
          <w:color w:val="4FC1FF"/>
          <w:sz w:val="21"/>
          <w:szCs w:val="21"/>
          <w:lang w:eastAsia="pt-BR"/>
        </w:rPr>
        <w:t>p1</w:t>
      </w:r>
      <w:r w:rsidRPr="00034BED">
        <w:rPr>
          <w:rFonts w:ascii="Consolas" w:eastAsia="Times New Roman" w:hAnsi="Consolas" w:cs="Consolas"/>
          <w:color w:val="D4D4D4"/>
          <w:sz w:val="21"/>
          <w:szCs w:val="21"/>
          <w:lang w:eastAsia="pt-BR"/>
        </w:rPr>
        <w:t> = </w:t>
      </w:r>
      <w:r w:rsidRPr="00034BED">
        <w:rPr>
          <w:rFonts w:ascii="Consolas" w:eastAsia="Times New Roman" w:hAnsi="Consolas" w:cs="Consolas"/>
          <w:color w:val="569CD6"/>
          <w:sz w:val="21"/>
          <w:szCs w:val="21"/>
          <w:lang w:eastAsia="pt-BR"/>
        </w:rPr>
        <w:t>new</w:t>
      </w:r>
      <w:r w:rsidRPr="00034BED">
        <w:rPr>
          <w:rFonts w:ascii="Consolas" w:eastAsia="Times New Roman" w:hAnsi="Consolas" w:cs="Consolas"/>
          <w:color w:val="D4D4D4"/>
          <w:sz w:val="21"/>
          <w:szCs w:val="21"/>
          <w:lang w:eastAsia="pt-BR"/>
        </w:rPr>
        <w:t> </w:t>
      </w:r>
      <w:r w:rsidRPr="00034BED">
        <w:rPr>
          <w:rFonts w:ascii="Consolas" w:eastAsia="Times New Roman" w:hAnsi="Consolas" w:cs="Consolas"/>
          <w:color w:val="4EC9B0"/>
          <w:sz w:val="21"/>
          <w:szCs w:val="21"/>
          <w:lang w:eastAsia="pt-BR"/>
        </w:rPr>
        <w:t>Pessoa</w:t>
      </w:r>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CE9178"/>
          <w:sz w:val="21"/>
          <w:szCs w:val="21"/>
          <w:lang w:eastAsia="pt-BR"/>
        </w:rPr>
        <w:t>'João'</w:t>
      </w:r>
      <w:r w:rsidRPr="00034BED">
        <w:rPr>
          <w:rFonts w:ascii="Consolas" w:eastAsia="Times New Roman" w:hAnsi="Consolas" w:cs="Consolas"/>
          <w:color w:val="D4D4D4"/>
          <w:sz w:val="21"/>
          <w:szCs w:val="21"/>
          <w:lang w:eastAsia="pt-BR"/>
        </w:rPr>
        <w:t>)</w:t>
      </w:r>
    </w:p>
    <w:p w14:paraId="44AF6C23" w14:textId="77777777" w:rsidR="00034BED" w:rsidRPr="00034BED" w:rsidRDefault="00034BED" w:rsidP="00034BED">
      <w:pPr>
        <w:shd w:val="clear" w:color="auto" w:fill="1E1E1E"/>
        <w:spacing w:after="0" w:line="285" w:lineRule="atLeast"/>
        <w:rPr>
          <w:rFonts w:ascii="Consolas" w:eastAsia="Times New Roman" w:hAnsi="Consolas" w:cs="Consolas"/>
          <w:color w:val="D4D4D4"/>
          <w:sz w:val="21"/>
          <w:szCs w:val="21"/>
          <w:lang w:eastAsia="pt-BR"/>
        </w:rPr>
      </w:pPr>
      <w:r w:rsidRPr="00034BED">
        <w:rPr>
          <w:rFonts w:ascii="Consolas" w:eastAsia="Times New Roman" w:hAnsi="Consolas" w:cs="Consolas"/>
          <w:color w:val="4FC1FF"/>
          <w:sz w:val="21"/>
          <w:szCs w:val="21"/>
          <w:lang w:eastAsia="pt-BR"/>
        </w:rPr>
        <w:t>p</w:t>
      </w:r>
      <w:proofErr w:type="gramStart"/>
      <w:r w:rsidRPr="00034BED">
        <w:rPr>
          <w:rFonts w:ascii="Consolas" w:eastAsia="Times New Roman" w:hAnsi="Consolas" w:cs="Consolas"/>
          <w:color w:val="4FC1FF"/>
          <w:sz w:val="21"/>
          <w:szCs w:val="21"/>
          <w:lang w:eastAsia="pt-BR"/>
        </w:rPr>
        <w:t>1</w:t>
      </w:r>
      <w:r w:rsidRPr="00034BED">
        <w:rPr>
          <w:rFonts w:ascii="Consolas" w:eastAsia="Times New Roman" w:hAnsi="Consolas" w:cs="Consolas"/>
          <w:color w:val="D4D4D4"/>
          <w:sz w:val="21"/>
          <w:szCs w:val="21"/>
          <w:lang w:eastAsia="pt-BR"/>
        </w:rPr>
        <w:t>.</w:t>
      </w:r>
      <w:r w:rsidRPr="00034BED">
        <w:rPr>
          <w:rFonts w:ascii="Consolas" w:eastAsia="Times New Roman" w:hAnsi="Consolas" w:cs="Consolas"/>
          <w:color w:val="DCDCAA"/>
          <w:sz w:val="21"/>
          <w:szCs w:val="21"/>
          <w:lang w:eastAsia="pt-BR"/>
        </w:rPr>
        <w:t>falar</w:t>
      </w:r>
      <w:proofErr w:type="gramEnd"/>
      <w:r w:rsidRPr="00034BED">
        <w:rPr>
          <w:rFonts w:ascii="Consolas" w:eastAsia="Times New Roman" w:hAnsi="Consolas" w:cs="Consolas"/>
          <w:color w:val="D4D4D4"/>
          <w:sz w:val="21"/>
          <w:szCs w:val="21"/>
          <w:lang w:eastAsia="pt-BR"/>
        </w:rPr>
        <w:t> ()</w:t>
      </w:r>
    </w:p>
    <w:p w14:paraId="18D466FD" w14:textId="77777777" w:rsidR="00034BED" w:rsidRDefault="00034BED" w:rsidP="00104587"/>
    <w:p w14:paraId="277FBD72" w14:textId="77777777" w:rsidR="00034BED" w:rsidRDefault="00CB3420" w:rsidP="00104587">
      <w:r>
        <w:t>Para fugir do escopo global podemos usar o escopo de IIFE:</w:t>
      </w:r>
    </w:p>
    <w:p w14:paraId="6A938778" w14:textId="77777777" w:rsidR="00CB3420" w:rsidRPr="00CB3420" w:rsidRDefault="00CB3420" w:rsidP="00CB3420">
      <w:pPr>
        <w:shd w:val="clear" w:color="auto" w:fill="1E1E1E"/>
        <w:spacing w:after="0" w:line="285" w:lineRule="atLeast"/>
        <w:rPr>
          <w:rFonts w:ascii="Consolas" w:eastAsia="Times New Roman" w:hAnsi="Consolas" w:cs="Consolas"/>
          <w:color w:val="D4D4D4"/>
          <w:sz w:val="21"/>
          <w:szCs w:val="21"/>
          <w:lang w:val="en-US" w:eastAsia="pt-BR"/>
        </w:rPr>
      </w:pPr>
      <w:r w:rsidRPr="00CB3420">
        <w:rPr>
          <w:rFonts w:ascii="Consolas" w:eastAsia="Times New Roman" w:hAnsi="Consolas" w:cs="Consolas"/>
          <w:color w:val="6A9955"/>
          <w:sz w:val="21"/>
          <w:szCs w:val="21"/>
          <w:lang w:val="en-US" w:eastAsia="pt-BR"/>
        </w:rPr>
        <w:t>// IIFE - Immediately Invoked Function Expression</w:t>
      </w:r>
    </w:p>
    <w:p w14:paraId="38C0E441" w14:textId="77777777" w:rsidR="00CB3420" w:rsidRPr="00CB3420" w:rsidRDefault="00CB3420" w:rsidP="00CB3420">
      <w:pPr>
        <w:shd w:val="clear" w:color="auto" w:fill="1E1E1E"/>
        <w:spacing w:after="0" w:line="285" w:lineRule="atLeast"/>
        <w:rPr>
          <w:rFonts w:ascii="Consolas" w:eastAsia="Times New Roman" w:hAnsi="Consolas" w:cs="Consolas"/>
          <w:color w:val="D4D4D4"/>
          <w:sz w:val="21"/>
          <w:szCs w:val="21"/>
          <w:lang w:val="en-US" w:eastAsia="pt-BR"/>
        </w:rPr>
      </w:pPr>
    </w:p>
    <w:p w14:paraId="5B016D66" w14:textId="77777777" w:rsidR="00CB3420" w:rsidRPr="00E227B4" w:rsidRDefault="00CB3420" w:rsidP="00CB3420">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w:t>
      </w:r>
      <w:proofErr w:type="spellStart"/>
      <w:proofErr w:type="gramStart"/>
      <w:r w:rsidRPr="00E227B4">
        <w:rPr>
          <w:rFonts w:ascii="Consolas" w:eastAsia="Times New Roman" w:hAnsi="Consolas" w:cs="Consolas"/>
          <w:color w:val="569CD6"/>
          <w:sz w:val="21"/>
          <w:szCs w:val="21"/>
          <w:lang w:eastAsia="pt-BR"/>
        </w:rPr>
        <w:t>function</w:t>
      </w:r>
      <w:proofErr w:type="spellEnd"/>
      <w:r w:rsidRPr="00E227B4">
        <w:rPr>
          <w:rFonts w:ascii="Consolas" w:eastAsia="Times New Roman" w:hAnsi="Consolas" w:cs="Consolas"/>
          <w:color w:val="D4D4D4"/>
          <w:sz w:val="21"/>
          <w:szCs w:val="21"/>
          <w:lang w:eastAsia="pt-BR"/>
        </w:rPr>
        <w:t>(</w:t>
      </w:r>
      <w:proofErr w:type="gramEnd"/>
      <w:r w:rsidRPr="00E227B4">
        <w:rPr>
          <w:rFonts w:ascii="Consolas" w:eastAsia="Times New Roman" w:hAnsi="Consolas" w:cs="Consolas"/>
          <w:color w:val="D4D4D4"/>
          <w:sz w:val="21"/>
          <w:szCs w:val="21"/>
          <w:lang w:eastAsia="pt-BR"/>
        </w:rPr>
        <w:t>) {</w:t>
      </w:r>
    </w:p>
    <w:p w14:paraId="60CECF73" w14:textId="77777777" w:rsidR="00CB3420" w:rsidRPr="00CB3420" w:rsidRDefault="00CB3420" w:rsidP="00CB3420">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gramStart"/>
      <w:r w:rsidRPr="00CB3420">
        <w:rPr>
          <w:rFonts w:ascii="Consolas" w:eastAsia="Times New Roman" w:hAnsi="Consolas" w:cs="Consolas"/>
          <w:color w:val="9CDCFE"/>
          <w:sz w:val="21"/>
          <w:szCs w:val="21"/>
          <w:lang w:eastAsia="pt-BR"/>
        </w:rPr>
        <w:t>console</w:t>
      </w:r>
      <w:r w:rsidRPr="00CB3420">
        <w:rPr>
          <w:rFonts w:ascii="Consolas" w:eastAsia="Times New Roman" w:hAnsi="Consolas" w:cs="Consolas"/>
          <w:color w:val="D4D4D4"/>
          <w:sz w:val="21"/>
          <w:szCs w:val="21"/>
          <w:lang w:eastAsia="pt-BR"/>
        </w:rPr>
        <w:t>.</w:t>
      </w:r>
      <w:r w:rsidRPr="00CB3420">
        <w:rPr>
          <w:rFonts w:ascii="Consolas" w:eastAsia="Times New Roman" w:hAnsi="Consolas" w:cs="Consolas"/>
          <w:color w:val="DCDCAA"/>
          <w:sz w:val="21"/>
          <w:szCs w:val="21"/>
          <w:lang w:eastAsia="pt-BR"/>
        </w:rPr>
        <w:t>log</w:t>
      </w:r>
      <w:r w:rsidRPr="00CB3420">
        <w:rPr>
          <w:rFonts w:ascii="Consolas" w:eastAsia="Times New Roman" w:hAnsi="Consolas" w:cs="Consolas"/>
          <w:color w:val="D4D4D4"/>
          <w:sz w:val="21"/>
          <w:szCs w:val="21"/>
          <w:lang w:eastAsia="pt-BR"/>
        </w:rPr>
        <w:t>(</w:t>
      </w:r>
      <w:proofErr w:type="gramEnd"/>
      <w:r w:rsidRPr="00CB3420">
        <w:rPr>
          <w:rFonts w:ascii="Consolas" w:eastAsia="Times New Roman" w:hAnsi="Consolas" w:cs="Consolas"/>
          <w:color w:val="CE9178"/>
          <w:sz w:val="21"/>
          <w:szCs w:val="21"/>
          <w:lang w:eastAsia="pt-BR"/>
        </w:rPr>
        <w:t>'</w:t>
      </w:r>
      <w:proofErr w:type="spellStart"/>
      <w:r w:rsidRPr="00CB3420">
        <w:rPr>
          <w:rFonts w:ascii="Consolas" w:eastAsia="Times New Roman" w:hAnsi="Consolas" w:cs="Consolas"/>
          <w:color w:val="CE9178"/>
          <w:sz w:val="21"/>
          <w:szCs w:val="21"/>
          <w:lang w:eastAsia="pt-BR"/>
        </w:rPr>
        <w:t>Sera</w:t>
      </w:r>
      <w:proofErr w:type="spellEnd"/>
      <w:r w:rsidRPr="00CB3420">
        <w:rPr>
          <w:rFonts w:ascii="Consolas" w:eastAsia="Times New Roman" w:hAnsi="Consolas" w:cs="Consolas"/>
          <w:color w:val="CE9178"/>
          <w:sz w:val="21"/>
          <w:szCs w:val="21"/>
          <w:lang w:eastAsia="pt-BR"/>
        </w:rPr>
        <w:t> executado'</w:t>
      </w:r>
      <w:r w:rsidRPr="00CB3420">
        <w:rPr>
          <w:rFonts w:ascii="Consolas" w:eastAsia="Times New Roman" w:hAnsi="Consolas" w:cs="Consolas"/>
          <w:color w:val="D4D4D4"/>
          <w:sz w:val="21"/>
          <w:szCs w:val="21"/>
          <w:lang w:eastAsia="pt-BR"/>
        </w:rPr>
        <w:t>)</w:t>
      </w:r>
    </w:p>
    <w:p w14:paraId="78F9501B" w14:textId="77777777" w:rsidR="00CB3420" w:rsidRPr="00CB3420" w:rsidRDefault="00CB3420" w:rsidP="00CB3420">
      <w:pPr>
        <w:shd w:val="clear" w:color="auto" w:fill="1E1E1E"/>
        <w:spacing w:after="0" w:line="285" w:lineRule="atLeast"/>
        <w:rPr>
          <w:rFonts w:ascii="Consolas" w:eastAsia="Times New Roman" w:hAnsi="Consolas" w:cs="Consolas"/>
          <w:color w:val="D4D4D4"/>
          <w:sz w:val="21"/>
          <w:szCs w:val="21"/>
          <w:lang w:eastAsia="pt-BR"/>
        </w:rPr>
      </w:pPr>
      <w:r w:rsidRPr="00CB3420">
        <w:rPr>
          <w:rFonts w:ascii="Consolas" w:eastAsia="Times New Roman" w:hAnsi="Consolas" w:cs="Consolas"/>
          <w:color w:val="D4D4D4"/>
          <w:sz w:val="21"/>
          <w:szCs w:val="21"/>
          <w:lang w:eastAsia="pt-BR"/>
        </w:rPr>
        <w:t>    </w:t>
      </w:r>
      <w:proofErr w:type="gramStart"/>
      <w:r w:rsidRPr="00CB3420">
        <w:rPr>
          <w:rFonts w:ascii="Consolas" w:eastAsia="Times New Roman" w:hAnsi="Consolas" w:cs="Consolas"/>
          <w:color w:val="9CDCFE"/>
          <w:sz w:val="21"/>
          <w:szCs w:val="21"/>
          <w:lang w:eastAsia="pt-BR"/>
        </w:rPr>
        <w:t>console</w:t>
      </w:r>
      <w:r w:rsidRPr="00CB3420">
        <w:rPr>
          <w:rFonts w:ascii="Consolas" w:eastAsia="Times New Roman" w:hAnsi="Consolas" w:cs="Consolas"/>
          <w:color w:val="D4D4D4"/>
          <w:sz w:val="21"/>
          <w:szCs w:val="21"/>
          <w:lang w:eastAsia="pt-BR"/>
        </w:rPr>
        <w:t>.</w:t>
      </w:r>
      <w:r w:rsidRPr="00CB3420">
        <w:rPr>
          <w:rFonts w:ascii="Consolas" w:eastAsia="Times New Roman" w:hAnsi="Consolas" w:cs="Consolas"/>
          <w:color w:val="DCDCAA"/>
          <w:sz w:val="21"/>
          <w:szCs w:val="21"/>
          <w:lang w:eastAsia="pt-BR"/>
        </w:rPr>
        <w:t>log</w:t>
      </w:r>
      <w:r w:rsidRPr="00CB3420">
        <w:rPr>
          <w:rFonts w:ascii="Consolas" w:eastAsia="Times New Roman" w:hAnsi="Consolas" w:cs="Consolas"/>
          <w:color w:val="D4D4D4"/>
          <w:sz w:val="21"/>
          <w:szCs w:val="21"/>
          <w:lang w:eastAsia="pt-BR"/>
        </w:rPr>
        <w:t>(</w:t>
      </w:r>
      <w:proofErr w:type="gramEnd"/>
      <w:r w:rsidRPr="00CB3420">
        <w:rPr>
          <w:rFonts w:ascii="Consolas" w:eastAsia="Times New Roman" w:hAnsi="Consolas" w:cs="Consolas"/>
          <w:color w:val="CE9178"/>
          <w:sz w:val="21"/>
          <w:szCs w:val="21"/>
          <w:lang w:eastAsia="pt-BR"/>
        </w:rPr>
        <w:t>'Foge do escopo mais abrangente'</w:t>
      </w:r>
      <w:r w:rsidRPr="00CB3420">
        <w:rPr>
          <w:rFonts w:ascii="Consolas" w:eastAsia="Times New Roman" w:hAnsi="Consolas" w:cs="Consolas"/>
          <w:color w:val="D4D4D4"/>
          <w:sz w:val="21"/>
          <w:szCs w:val="21"/>
          <w:lang w:eastAsia="pt-BR"/>
        </w:rPr>
        <w:t>)</w:t>
      </w:r>
    </w:p>
    <w:p w14:paraId="0F831A24" w14:textId="77777777" w:rsidR="00CB3420" w:rsidRPr="00CB3420" w:rsidRDefault="00CB3420" w:rsidP="00CB3420">
      <w:pPr>
        <w:shd w:val="clear" w:color="auto" w:fill="1E1E1E"/>
        <w:spacing w:after="0" w:line="285" w:lineRule="atLeast"/>
        <w:rPr>
          <w:rFonts w:ascii="Consolas" w:eastAsia="Times New Roman" w:hAnsi="Consolas" w:cs="Consolas"/>
          <w:color w:val="D4D4D4"/>
          <w:sz w:val="21"/>
          <w:szCs w:val="21"/>
          <w:lang w:eastAsia="pt-BR"/>
        </w:rPr>
      </w:pPr>
      <w:r w:rsidRPr="00CB3420">
        <w:rPr>
          <w:rFonts w:ascii="Consolas" w:eastAsia="Times New Roman" w:hAnsi="Consolas" w:cs="Consolas"/>
          <w:color w:val="D4D4D4"/>
          <w:sz w:val="21"/>
          <w:szCs w:val="21"/>
          <w:lang w:eastAsia="pt-BR"/>
        </w:rPr>
        <w:t>})()</w:t>
      </w:r>
    </w:p>
    <w:p w14:paraId="338E9425" w14:textId="77777777" w:rsidR="00CB3420" w:rsidRDefault="00CB3420" w:rsidP="00104587"/>
    <w:p w14:paraId="7FD62AB3" w14:textId="77777777" w:rsidR="00CB3420" w:rsidRDefault="00CB3420" w:rsidP="00104587">
      <w:r>
        <w:t>Nela nós invocamos uma função dentro dela mes</w:t>
      </w:r>
      <w:r w:rsidR="001F48EA">
        <w:t>mo, assim deixando todos os coma</w:t>
      </w:r>
      <w:r>
        <w:t>ndos dentro dela de forma privada, fugindo do escopo global.</w:t>
      </w:r>
      <w:r w:rsidR="001F48EA">
        <w:t xml:space="preserve"> Ou seja, criamos uma função anônima dentro de </w:t>
      </w:r>
      <w:proofErr w:type="gramStart"/>
      <w:r w:rsidR="001F48EA">
        <w:t>um parênteses</w:t>
      </w:r>
      <w:proofErr w:type="gramEnd"/>
      <w:r w:rsidR="001F48EA">
        <w:t xml:space="preserve"> e invoco colocando outros dois parênteses logo em seguida.</w:t>
      </w:r>
    </w:p>
    <w:p w14:paraId="56311E5F" w14:textId="77777777" w:rsidR="000D1B97" w:rsidRDefault="000D1B97" w:rsidP="00104587"/>
    <w:p w14:paraId="3566FA67" w14:textId="77777777" w:rsidR="004E2D08" w:rsidRDefault="004E2D08" w:rsidP="00104587"/>
    <w:p w14:paraId="4AA11DBB" w14:textId="77777777" w:rsidR="004E2D08" w:rsidRDefault="004E2D08" w:rsidP="00104587"/>
    <w:p w14:paraId="21FE6062" w14:textId="77777777" w:rsidR="004E2D08" w:rsidRPr="002D0A92" w:rsidRDefault="004E2D08" w:rsidP="00104587"/>
    <w:p w14:paraId="36C45416" w14:textId="77777777" w:rsidR="00E96DCE" w:rsidRPr="008025E3" w:rsidRDefault="00E96DCE" w:rsidP="00E96DCE">
      <w:pPr>
        <w:pStyle w:val="PargrafodaLista"/>
        <w:numPr>
          <w:ilvl w:val="0"/>
          <w:numId w:val="1"/>
        </w:numPr>
      </w:pPr>
      <w:r>
        <w:rPr>
          <w:b/>
          <w:sz w:val="24"/>
        </w:rPr>
        <w:lastRenderedPageBreak/>
        <w:t>Programação Orientada a Objetos:</w:t>
      </w:r>
    </w:p>
    <w:p w14:paraId="24DAAA95" w14:textId="77777777" w:rsidR="008025E3" w:rsidRDefault="004E2D08" w:rsidP="008025E3">
      <w:r>
        <w:t xml:space="preserve">  Antes tínhamos programações não estruturadas (GO </w:t>
      </w:r>
      <w:proofErr w:type="spellStart"/>
      <w:r>
        <w:t>to</w:t>
      </w:r>
      <w:proofErr w:type="spellEnd"/>
      <w:r>
        <w:t xml:space="preserve">...) e temos agora a programação estruturada (procedural – passo a passo, processos de códigos e não pulando de um lado pro outro como no Go </w:t>
      </w:r>
      <w:proofErr w:type="spellStart"/>
      <w:r>
        <w:t>To</w:t>
      </w:r>
      <w:proofErr w:type="spellEnd"/>
      <w:r>
        <w:t>). Na linguagem de programação procedural temos o processamento de dados, usamos como foco principal as funções (procedimento que recebe dados para processamento).</w:t>
      </w:r>
    </w:p>
    <w:p w14:paraId="73CEE0C1" w14:textId="77777777" w:rsidR="004E2D08" w:rsidRDefault="004E2D08" w:rsidP="008025E3">
      <w:r>
        <w:t>Depo</w:t>
      </w:r>
      <w:r w:rsidR="00EE1835">
        <w:t>i</w:t>
      </w:r>
      <w:r>
        <w:t xml:space="preserve">s da programação procedural veio a programação orientada a objetos (OO) e </w:t>
      </w:r>
      <w:r w:rsidR="00C267AD">
        <w:t xml:space="preserve">a </w:t>
      </w:r>
      <w:r>
        <w:t>grande mudança foi que antes tínhamos o foco em</w:t>
      </w:r>
      <w:r w:rsidR="00C267AD">
        <w:t xml:space="preserve"> funções que manipulavam dados e agora na OO temos dados e dentro destes dados temos funções.</w:t>
      </w:r>
    </w:p>
    <w:p w14:paraId="62914904" w14:textId="77777777" w:rsidR="00C267AD" w:rsidRDefault="00C267AD" w:rsidP="008025E3">
      <w:r>
        <w:t xml:space="preserve">Pensando no foco da procedural e da </w:t>
      </w:r>
      <w:proofErr w:type="spellStart"/>
      <w:r>
        <w:t>oo</w:t>
      </w:r>
      <w:proofErr w:type="spellEnd"/>
      <w:r>
        <w:t>, veja abaixo um esqueleto de cada:</w:t>
      </w:r>
    </w:p>
    <w:p w14:paraId="7AAB16DC"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
    <w:p w14:paraId="1098F228"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6A9955"/>
          <w:sz w:val="21"/>
          <w:szCs w:val="21"/>
          <w:lang w:eastAsia="pt-BR"/>
        </w:rPr>
        <w:t>// </w:t>
      </w:r>
      <w:proofErr w:type="gramStart"/>
      <w:r w:rsidRPr="00C267AD">
        <w:rPr>
          <w:rFonts w:ascii="Consolas" w:eastAsia="Times New Roman" w:hAnsi="Consolas" w:cs="Consolas"/>
          <w:color w:val="6A9955"/>
          <w:sz w:val="21"/>
          <w:szCs w:val="21"/>
          <w:lang w:eastAsia="pt-BR"/>
        </w:rPr>
        <w:t>1.Procedural</w:t>
      </w:r>
      <w:proofErr w:type="gramEnd"/>
    </w:p>
    <w:p w14:paraId="568EA24D"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roofErr w:type="gramStart"/>
      <w:r w:rsidRPr="00C267AD">
        <w:rPr>
          <w:rFonts w:ascii="Consolas" w:eastAsia="Times New Roman" w:hAnsi="Consolas" w:cs="Consolas"/>
          <w:color w:val="DCDCAA"/>
          <w:sz w:val="21"/>
          <w:szCs w:val="21"/>
          <w:lang w:eastAsia="pt-BR"/>
        </w:rPr>
        <w:t>procedimento</w:t>
      </w:r>
      <w:r w:rsidRPr="00C267AD">
        <w:rPr>
          <w:rFonts w:ascii="Consolas" w:eastAsia="Times New Roman" w:hAnsi="Consolas" w:cs="Consolas"/>
          <w:color w:val="D4D4D4"/>
          <w:sz w:val="21"/>
          <w:szCs w:val="21"/>
          <w:lang w:eastAsia="pt-BR"/>
        </w:rPr>
        <w:t>(</w:t>
      </w:r>
      <w:proofErr w:type="gramEnd"/>
      <w:r w:rsidRPr="00C267AD">
        <w:rPr>
          <w:rFonts w:ascii="Consolas" w:eastAsia="Times New Roman" w:hAnsi="Consolas" w:cs="Consolas"/>
          <w:color w:val="9CDCFE"/>
          <w:sz w:val="21"/>
          <w:szCs w:val="21"/>
          <w:lang w:eastAsia="pt-BR"/>
        </w:rPr>
        <w:t>valor1</w:t>
      </w: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9CDCFE"/>
          <w:sz w:val="21"/>
          <w:szCs w:val="21"/>
          <w:lang w:eastAsia="pt-BR"/>
        </w:rPr>
        <w:t>valor2</w:t>
      </w: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9CDCFE"/>
          <w:sz w:val="21"/>
          <w:szCs w:val="21"/>
          <w:lang w:eastAsia="pt-BR"/>
        </w:rPr>
        <w:t>valor3</w:t>
      </w:r>
      <w:r w:rsidRPr="00C267AD">
        <w:rPr>
          <w:rFonts w:ascii="Consolas" w:eastAsia="Times New Roman" w:hAnsi="Consolas" w:cs="Consolas"/>
          <w:color w:val="D4D4D4"/>
          <w:sz w:val="21"/>
          <w:szCs w:val="21"/>
          <w:lang w:eastAsia="pt-BR"/>
        </w:rPr>
        <w:t>)</w:t>
      </w:r>
    </w:p>
    <w:p w14:paraId="38F53F89"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6A9955"/>
          <w:sz w:val="21"/>
          <w:szCs w:val="21"/>
          <w:lang w:eastAsia="pt-BR"/>
        </w:rPr>
        <w:t>//Uma função que manipula dados.</w:t>
      </w:r>
    </w:p>
    <w:p w14:paraId="33934343"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
    <w:p w14:paraId="338828AC"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6A9955"/>
          <w:sz w:val="21"/>
          <w:szCs w:val="21"/>
          <w:lang w:eastAsia="pt-BR"/>
        </w:rPr>
        <w:t>// 2. Orientado a Objetos (OO)</w:t>
      </w:r>
    </w:p>
    <w:p w14:paraId="098D2554"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9CDCFE"/>
          <w:sz w:val="21"/>
          <w:szCs w:val="21"/>
          <w:lang w:eastAsia="pt-BR"/>
        </w:rPr>
        <w:t>objeto</w:t>
      </w:r>
      <w:r w:rsidRPr="00C267AD">
        <w:rPr>
          <w:rFonts w:ascii="Consolas" w:eastAsia="Times New Roman" w:hAnsi="Consolas" w:cs="Consolas"/>
          <w:color w:val="D4D4D4"/>
          <w:sz w:val="21"/>
          <w:szCs w:val="21"/>
          <w:lang w:eastAsia="pt-BR"/>
        </w:rPr>
        <w:t> = {</w:t>
      </w:r>
    </w:p>
    <w:p w14:paraId="06DDCF00"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9CDCFE"/>
          <w:sz w:val="21"/>
          <w:szCs w:val="21"/>
          <w:lang w:eastAsia="pt-BR"/>
        </w:rPr>
        <w:t>valor1</w:t>
      </w:r>
      <w:r w:rsidRPr="00C267AD">
        <w:rPr>
          <w:rFonts w:ascii="Consolas" w:eastAsia="Times New Roman" w:hAnsi="Consolas" w:cs="Consolas"/>
          <w:color w:val="D4D4D4"/>
          <w:sz w:val="21"/>
          <w:szCs w:val="21"/>
          <w:lang w:eastAsia="pt-BR"/>
        </w:rPr>
        <w:t>,</w:t>
      </w:r>
    </w:p>
    <w:p w14:paraId="065AF16B"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9CDCFE"/>
          <w:sz w:val="21"/>
          <w:szCs w:val="21"/>
          <w:lang w:eastAsia="pt-BR"/>
        </w:rPr>
        <w:t>valor2</w:t>
      </w:r>
      <w:r w:rsidRPr="00C267AD">
        <w:rPr>
          <w:rFonts w:ascii="Consolas" w:eastAsia="Times New Roman" w:hAnsi="Consolas" w:cs="Consolas"/>
          <w:color w:val="D4D4D4"/>
          <w:sz w:val="21"/>
          <w:szCs w:val="21"/>
          <w:lang w:eastAsia="pt-BR"/>
        </w:rPr>
        <w:t>,</w:t>
      </w:r>
    </w:p>
    <w:p w14:paraId="69EC551C"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9CDCFE"/>
          <w:sz w:val="21"/>
          <w:szCs w:val="21"/>
          <w:lang w:eastAsia="pt-BR"/>
        </w:rPr>
        <w:t>valor3</w:t>
      </w:r>
      <w:r w:rsidRPr="00C267AD">
        <w:rPr>
          <w:rFonts w:ascii="Consolas" w:eastAsia="Times New Roman" w:hAnsi="Consolas" w:cs="Consolas"/>
          <w:color w:val="D4D4D4"/>
          <w:sz w:val="21"/>
          <w:szCs w:val="21"/>
          <w:lang w:eastAsia="pt-BR"/>
        </w:rPr>
        <w:t>,</w:t>
      </w:r>
    </w:p>
    <w:p w14:paraId="2A89F8B4"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proofErr w:type="gramStart"/>
      <w:r w:rsidRPr="00C267AD">
        <w:rPr>
          <w:rFonts w:ascii="Consolas" w:eastAsia="Times New Roman" w:hAnsi="Consolas" w:cs="Consolas"/>
          <w:color w:val="DCDCAA"/>
          <w:sz w:val="21"/>
          <w:szCs w:val="21"/>
          <w:lang w:eastAsia="pt-BR"/>
        </w:rPr>
        <w:t>processamento</w:t>
      </w:r>
      <w:r w:rsidRPr="00C267AD">
        <w:rPr>
          <w:rFonts w:ascii="Consolas" w:eastAsia="Times New Roman" w:hAnsi="Consolas" w:cs="Consolas"/>
          <w:color w:val="D4D4D4"/>
          <w:sz w:val="21"/>
          <w:szCs w:val="21"/>
          <w:lang w:eastAsia="pt-BR"/>
        </w:rPr>
        <w:t>(</w:t>
      </w:r>
      <w:proofErr w:type="gramEnd"/>
      <w:r w:rsidRPr="00C267AD">
        <w:rPr>
          <w:rFonts w:ascii="Consolas" w:eastAsia="Times New Roman" w:hAnsi="Consolas" w:cs="Consolas"/>
          <w:color w:val="D4D4D4"/>
          <w:sz w:val="21"/>
          <w:szCs w:val="21"/>
          <w:lang w:eastAsia="pt-BR"/>
        </w:rPr>
        <w:t>) {</w:t>
      </w:r>
    </w:p>
    <w:p w14:paraId="0A16C997"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r w:rsidRPr="00C267AD">
        <w:rPr>
          <w:rFonts w:ascii="Consolas" w:eastAsia="Times New Roman" w:hAnsi="Consolas" w:cs="Consolas"/>
          <w:color w:val="6A9955"/>
          <w:sz w:val="21"/>
          <w:szCs w:val="21"/>
          <w:lang w:eastAsia="pt-BR"/>
        </w:rPr>
        <w:t>// ...</w:t>
      </w:r>
    </w:p>
    <w:p w14:paraId="2740622D"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    }</w:t>
      </w:r>
    </w:p>
    <w:p w14:paraId="6C03144A"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r w:rsidRPr="00C267AD">
        <w:rPr>
          <w:rFonts w:ascii="Consolas" w:eastAsia="Times New Roman" w:hAnsi="Consolas" w:cs="Consolas"/>
          <w:color w:val="D4D4D4"/>
          <w:sz w:val="21"/>
          <w:szCs w:val="21"/>
          <w:lang w:eastAsia="pt-BR"/>
        </w:rPr>
        <w:t>}</w:t>
      </w:r>
    </w:p>
    <w:p w14:paraId="4D2E40B6"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
    <w:p w14:paraId="02755A44"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C267AD">
        <w:rPr>
          <w:rFonts w:ascii="Consolas" w:eastAsia="Times New Roman" w:hAnsi="Consolas" w:cs="Consolas"/>
          <w:color w:val="9CDCFE"/>
          <w:sz w:val="21"/>
          <w:szCs w:val="21"/>
          <w:lang w:eastAsia="pt-BR"/>
        </w:rPr>
        <w:t>objeto</w:t>
      </w:r>
      <w:r w:rsidRPr="00C267AD">
        <w:rPr>
          <w:rFonts w:ascii="Consolas" w:eastAsia="Times New Roman" w:hAnsi="Consolas" w:cs="Consolas"/>
          <w:color w:val="D4D4D4"/>
          <w:sz w:val="21"/>
          <w:szCs w:val="21"/>
          <w:lang w:eastAsia="pt-BR"/>
        </w:rPr>
        <w:t>.</w:t>
      </w:r>
      <w:r w:rsidRPr="00C267AD">
        <w:rPr>
          <w:rFonts w:ascii="Consolas" w:eastAsia="Times New Roman" w:hAnsi="Consolas" w:cs="Consolas"/>
          <w:color w:val="DCDCAA"/>
          <w:sz w:val="21"/>
          <w:szCs w:val="21"/>
          <w:lang w:eastAsia="pt-BR"/>
        </w:rPr>
        <w:t>processamento</w:t>
      </w:r>
      <w:proofErr w:type="spellEnd"/>
      <w:proofErr w:type="gramEnd"/>
      <w:r w:rsidRPr="00C267AD">
        <w:rPr>
          <w:rFonts w:ascii="Consolas" w:eastAsia="Times New Roman" w:hAnsi="Consolas" w:cs="Consolas"/>
          <w:color w:val="D4D4D4"/>
          <w:sz w:val="21"/>
          <w:szCs w:val="21"/>
          <w:lang w:eastAsia="pt-BR"/>
        </w:rPr>
        <w:t>()</w:t>
      </w:r>
    </w:p>
    <w:p w14:paraId="6B149581" w14:textId="77777777" w:rsidR="00C267AD" w:rsidRPr="00C267AD" w:rsidRDefault="00C267AD" w:rsidP="00C267AD">
      <w:pPr>
        <w:shd w:val="clear" w:color="auto" w:fill="1E1E1E"/>
        <w:spacing w:after="0" w:line="285" w:lineRule="atLeast"/>
        <w:rPr>
          <w:rFonts w:ascii="Consolas" w:eastAsia="Times New Roman" w:hAnsi="Consolas" w:cs="Consolas"/>
          <w:color w:val="D4D4D4"/>
          <w:sz w:val="21"/>
          <w:szCs w:val="21"/>
          <w:lang w:eastAsia="pt-BR"/>
        </w:rPr>
      </w:pPr>
    </w:p>
    <w:p w14:paraId="0FB8558D" w14:textId="77777777" w:rsidR="00C267AD" w:rsidRDefault="00C267AD" w:rsidP="008025E3"/>
    <w:p w14:paraId="2DB6CAFB" w14:textId="77777777" w:rsidR="00C267AD" w:rsidRDefault="00C267AD" w:rsidP="008025E3">
      <w:pPr>
        <w:rPr>
          <w:b/>
          <w:bCs/>
        </w:rPr>
      </w:pPr>
      <w:r w:rsidRPr="00C267AD">
        <w:rPr>
          <w:b/>
          <w:bCs/>
        </w:rPr>
        <w:t>Um objeto funciona como uma cápsula que armazena dados, procedimentos e atributos.</w:t>
      </w:r>
    </w:p>
    <w:p w14:paraId="5895C0F8" w14:textId="77777777" w:rsidR="00C267AD" w:rsidRDefault="00C267AD" w:rsidP="008025E3">
      <w:pPr>
        <w:rPr>
          <w:b/>
          <w:bCs/>
        </w:rPr>
      </w:pPr>
    </w:p>
    <w:p w14:paraId="0418D65E" w14:textId="77777777" w:rsidR="00C267AD" w:rsidRDefault="00C267AD" w:rsidP="008025E3">
      <w:r>
        <w:t>Um objeto pode conter outros objetos e pode conter relacionamentos com outros objetos (herança – objeto pai, objeto filho, etc...).</w:t>
      </w:r>
    </w:p>
    <w:p w14:paraId="47E499AF" w14:textId="77777777" w:rsidR="00C267AD" w:rsidRPr="00C267AD" w:rsidRDefault="00C267AD" w:rsidP="008025E3"/>
    <w:p w14:paraId="27E897A2" w14:textId="77777777" w:rsidR="004E2D08" w:rsidRDefault="00C267AD" w:rsidP="008025E3">
      <w:r>
        <w:t>Princípios importantes da OO:</w:t>
      </w:r>
    </w:p>
    <w:p w14:paraId="210DD927" w14:textId="77777777" w:rsidR="00C267AD" w:rsidRPr="00C267AD" w:rsidRDefault="00C267AD" w:rsidP="00C267AD">
      <w:pPr>
        <w:pStyle w:val="PargrafodaLista"/>
        <w:numPr>
          <w:ilvl w:val="0"/>
          <w:numId w:val="5"/>
        </w:numPr>
        <w:rPr>
          <w:b/>
          <w:bCs/>
        </w:rPr>
      </w:pPr>
      <w:r w:rsidRPr="00C267AD">
        <w:rPr>
          <w:b/>
          <w:bCs/>
        </w:rPr>
        <w:t>Abstração</w:t>
      </w:r>
    </w:p>
    <w:p w14:paraId="2B506298" w14:textId="77777777" w:rsidR="00C267AD" w:rsidRDefault="00C267AD" w:rsidP="00C267AD">
      <w:pPr>
        <w:ind w:left="360"/>
      </w:pPr>
      <w:r>
        <w:t xml:space="preserve">Pegar um objeto do mundo real e trazer de uma maneira simples para a programação. Por exemplo: um carro tem um método ligar, acelerar, tem atributos como janela, bancos, etc. </w:t>
      </w:r>
    </w:p>
    <w:p w14:paraId="45E32840" w14:textId="77777777" w:rsidR="00C267AD" w:rsidRDefault="00C267AD" w:rsidP="00C267AD">
      <w:pPr>
        <w:pStyle w:val="PargrafodaLista"/>
        <w:numPr>
          <w:ilvl w:val="0"/>
          <w:numId w:val="5"/>
        </w:numPr>
        <w:rPr>
          <w:b/>
          <w:bCs/>
        </w:rPr>
      </w:pPr>
      <w:r w:rsidRPr="00C267AD">
        <w:rPr>
          <w:b/>
          <w:bCs/>
        </w:rPr>
        <w:t xml:space="preserve">Encapsulamento </w:t>
      </w:r>
    </w:p>
    <w:p w14:paraId="368C0095" w14:textId="77777777" w:rsidR="00C267AD" w:rsidRDefault="00C267AD" w:rsidP="00C267AD">
      <w:pPr>
        <w:ind w:left="360"/>
      </w:pPr>
      <w:r>
        <w:lastRenderedPageBreak/>
        <w:t xml:space="preserve">Ter os detalhes de implementação do meu </w:t>
      </w:r>
      <w:proofErr w:type="gramStart"/>
      <w:r>
        <w:t>sistema escondidos</w:t>
      </w:r>
      <w:proofErr w:type="gramEnd"/>
      <w:r>
        <w:t xml:space="preserve"> e mostrar pro usuário somente o que ele precisa entender e saber, de forma que seja de simples uso e leitura. Como, por exemplo: O condutor de um carro precisa conhecer como ligar o carro, quais são os vidros, quantas portas </w:t>
      </w:r>
      <w:proofErr w:type="gramStart"/>
      <w:r>
        <w:t>tem, lido</w:t>
      </w:r>
      <w:proofErr w:type="gramEnd"/>
      <w:r>
        <w:t xml:space="preserve"> somente a interface de comunicação entre o usuário e o carro. Agora coisas como a combustão é queimada, como os cavalos e informações técnicas são feitas, são encapsulados. Os detalhes internos não são importantes e precisam ser encapsulados, </w:t>
      </w:r>
      <w:proofErr w:type="gramStart"/>
      <w:r>
        <w:t>porém</w:t>
      </w:r>
      <w:proofErr w:type="gramEnd"/>
      <w:r>
        <w:t xml:space="preserve"> a interface entre o usuário e o carro precisam estar claros e simples para o uso e interação entre usuário e o carro.</w:t>
      </w:r>
    </w:p>
    <w:p w14:paraId="33FF2C19" w14:textId="77777777" w:rsidR="004F2627" w:rsidRDefault="004F2627" w:rsidP="004F2627">
      <w:pPr>
        <w:ind w:left="360"/>
      </w:pPr>
      <w:r>
        <w:t>Um baixo nível de encapsulamento e alto nível de dependência (acoplamento) deixa um sistema bem mais suscetível a erros, complexo e ruim.</w:t>
      </w:r>
    </w:p>
    <w:p w14:paraId="5F4B77FF" w14:textId="77777777" w:rsidR="00C267AD" w:rsidRPr="00EE1835" w:rsidRDefault="004F2627" w:rsidP="00C267AD">
      <w:pPr>
        <w:pStyle w:val="PargrafodaLista"/>
        <w:numPr>
          <w:ilvl w:val="0"/>
          <w:numId w:val="5"/>
        </w:numPr>
        <w:rPr>
          <w:b/>
          <w:bCs/>
          <w:highlight w:val="yellow"/>
        </w:rPr>
      </w:pPr>
      <w:r w:rsidRPr="00EE1835">
        <w:rPr>
          <w:b/>
          <w:bCs/>
          <w:highlight w:val="yellow"/>
        </w:rPr>
        <w:t>Herança (</w:t>
      </w:r>
      <w:proofErr w:type="spellStart"/>
      <w:r w:rsidRPr="00EE1835">
        <w:rPr>
          <w:b/>
          <w:bCs/>
          <w:highlight w:val="yellow"/>
        </w:rPr>
        <w:t>prototype</w:t>
      </w:r>
      <w:proofErr w:type="spellEnd"/>
      <w:r w:rsidRPr="00EE1835">
        <w:rPr>
          <w:b/>
          <w:bCs/>
          <w:highlight w:val="yellow"/>
        </w:rPr>
        <w:t>)</w:t>
      </w:r>
    </w:p>
    <w:p w14:paraId="6D476553" w14:textId="77777777" w:rsidR="004F2627" w:rsidRDefault="004F2627" w:rsidP="004F2627">
      <w:pPr>
        <w:ind w:left="360"/>
      </w:pPr>
      <w:r>
        <w:t xml:space="preserve">É alinhar os objetos e seus atributos internos em forma de herança. Por exemplo, tem um motor, um motor com portas e outros objetos formam um carro, eu não preciso escrever o que é do motor dentro do carro, eu vou dando herança pra elas. Com isso, eu dou atributos e características </w:t>
      </w:r>
      <w:r w:rsidR="00EE1835">
        <w:t>d</w:t>
      </w:r>
      <w:r>
        <w:t xml:space="preserve">os objetos pais aos objetos filhos. É como nós que recebemos características de nossos pais, e nosso </w:t>
      </w:r>
      <w:proofErr w:type="gramStart"/>
      <w:r>
        <w:t>pais</w:t>
      </w:r>
      <w:proofErr w:type="gramEnd"/>
      <w:r>
        <w:t xml:space="preserve"> de nosso avós, e assim vamos criando uma </w:t>
      </w:r>
      <w:r w:rsidRPr="00EE1835">
        <w:rPr>
          <w:highlight w:val="yellow"/>
        </w:rPr>
        <w:t>cadeia de protótipos (</w:t>
      </w:r>
      <w:proofErr w:type="spellStart"/>
      <w:r w:rsidRPr="00EE1835">
        <w:rPr>
          <w:highlight w:val="yellow"/>
        </w:rPr>
        <w:t>prototype</w:t>
      </w:r>
      <w:proofErr w:type="spellEnd"/>
      <w:r w:rsidRPr="00EE1835">
        <w:rPr>
          <w:highlight w:val="yellow"/>
        </w:rPr>
        <w:t>).</w:t>
      </w:r>
      <w:r>
        <w:t xml:space="preserve"> Vou compondo objetos complexos a partir de objetos mais simples. As características de um objeto mais genérico de maior herança vão passando para os objetos filhos mais abaixo.</w:t>
      </w:r>
    </w:p>
    <w:p w14:paraId="67070C5F" w14:textId="77777777" w:rsidR="004F2627" w:rsidRDefault="004F2627" w:rsidP="004F2627">
      <w:pPr>
        <w:pStyle w:val="PargrafodaLista"/>
        <w:numPr>
          <w:ilvl w:val="0"/>
          <w:numId w:val="5"/>
        </w:numPr>
        <w:rPr>
          <w:b/>
          <w:bCs/>
        </w:rPr>
      </w:pPr>
      <w:r w:rsidRPr="004F2627">
        <w:rPr>
          <w:b/>
          <w:bCs/>
        </w:rPr>
        <w:t>Polimorfismo</w:t>
      </w:r>
    </w:p>
    <w:p w14:paraId="14729605" w14:textId="77777777" w:rsidR="004F2627" w:rsidRDefault="004F2627" w:rsidP="004F2627">
      <w:pPr>
        <w:ind w:left="360"/>
      </w:pPr>
      <w:r>
        <w:t xml:space="preserve">Significa múltiplas formas. A partir de um conceito genérico consigo substituir por um objeto mais concreto. Por exemplo: Um carro. Um carro é o conceito genérico e eu posso substituir ele por objetos mais concretos como Um carro Uno, </w:t>
      </w:r>
      <w:proofErr w:type="gramStart"/>
      <w:r>
        <w:t>Uno</w:t>
      </w:r>
      <w:proofErr w:type="gramEnd"/>
      <w:r>
        <w:t xml:space="preserve"> 16cv, um carro Ferrari. Ou seja, polimorfismo significa que um objeto mais </w:t>
      </w:r>
      <w:r w:rsidR="005E4DE6">
        <w:t>genérico sou capaz de atribuir a objetos filhos mais concretos, ou de várias formas... Por isso polimorfismo, um objeto mais genérico pode ser de várias formas concretas.</w:t>
      </w:r>
    </w:p>
    <w:p w14:paraId="0AF1FAD0" w14:textId="77777777" w:rsidR="00743B09" w:rsidRDefault="00743B09" w:rsidP="004F2627">
      <w:pPr>
        <w:ind w:left="360"/>
      </w:pPr>
      <w:r>
        <w:t>Agora vamos ver algumas revisões sobre objeto em JS:</w:t>
      </w:r>
    </w:p>
    <w:p w14:paraId="002FAB7F"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proofErr w:type="spellStart"/>
      <w:r w:rsidRPr="009564F0">
        <w:rPr>
          <w:rFonts w:ascii="Consolas" w:eastAsia="Times New Roman" w:hAnsi="Consolas" w:cs="Consolas"/>
          <w:color w:val="569CD6"/>
          <w:sz w:val="21"/>
          <w:szCs w:val="21"/>
          <w:lang w:eastAsia="pt-BR"/>
        </w:rPr>
        <w:t>const</w:t>
      </w:r>
      <w:proofErr w:type="spellEnd"/>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4FC1FF"/>
          <w:sz w:val="21"/>
          <w:szCs w:val="21"/>
          <w:lang w:eastAsia="pt-BR"/>
        </w:rPr>
        <w:t>carro</w:t>
      </w:r>
      <w:r w:rsidRPr="009564F0">
        <w:rPr>
          <w:rFonts w:ascii="Consolas" w:eastAsia="Times New Roman" w:hAnsi="Consolas" w:cs="Consolas"/>
          <w:color w:val="D4D4D4"/>
          <w:sz w:val="21"/>
          <w:szCs w:val="21"/>
          <w:lang w:eastAsia="pt-BR"/>
        </w:rPr>
        <w:t> = {</w:t>
      </w:r>
    </w:p>
    <w:p w14:paraId="3FD2E7E0"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modelo:</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CE9178"/>
          <w:sz w:val="21"/>
          <w:szCs w:val="21"/>
          <w:lang w:eastAsia="pt-BR"/>
        </w:rPr>
        <w:t>'A4'</w:t>
      </w:r>
      <w:r w:rsidRPr="009564F0">
        <w:rPr>
          <w:rFonts w:ascii="Consolas" w:eastAsia="Times New Roman" w:hAnsi="Consolas" w:cs="Consolas"/>
          <w:color w:val="D4D4D4"/>
          <w:sz w:val="21"/>
          <w:szCs w:val="21"/>
          <w:lang w:eastAsia="pt-BR"/>
        </w:rPr>
        <w:t>,</w:t>
      </w:r>
    </w:p>
    <w:p w14:paraId="191653D2"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valor:</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B5CEA8"/>
          <w:sz w:val="21"/>
          <w:szCs w:val="21"/>
          <w:lang w:eastAsia="pt-BR"/>
        </w:rPr>
        <w:t>89000</w:t>
      </w:r>
      <w:r w:rsidRPr="009564F0">
        <w:rPr>
          <w:rFonts w:ascii="Consolas" w:eastAsia="Times New Roman" w:hAnsi="Consolas" w:cs="Consolas"/>
          <w:color w:val="D4D4D4"/>
          <w:sz w:val="21"/>
          <w:szCs w:val="21"/>
          <w:lang w:eastAsia="pt-BR"/>
        </w:rPr>
        <w:t>,</w:t>
      </w:r>
    </w:p>
    <w:p w14:paraId="089A602E"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roofErr w:type="spellStart"/>
      <w:r w:rsidRPr="009564F0">
        <w:rPr>
          <w:rFonts w:ascii="Consolas" w:eastAsia="Times New Roman" w:hAnsi="Consolas" w:cs="Consolas"/>
          <w:color w:val="9CDCFE"/>
          <w:sz w:val="21"/>
          <w:szCs w:val="21"/>
          <w:lang w:eastAsia="pt-BR"/>
        </w:rPr>
        <w:t>proprietario</w:t>
      </w:r>
      <w:proofErr w:type="spellEnd"/>
      <w:r w:rsidRPr="009564F0">
        <w:rPr>
          <w:rFonts w:ascii="Consolas" w:eastAsia="Times New Roman" w:hAnsi="Consolas" w:cs="Consolas"/>
          <w:color w:val="9CDCFE"/>
          <w:sz w:val="21"/>
          <w:szCs w:val="21"/>
          <w:lang w:eastAsia="pt-BR"/>
        </w:rPr>
        <w:t>:</w:t>
      </w:r>
      <w:r w:rsidRPr="009564F0">
        <w:rPr>
          <w:rFonts w:ascii="Consolas" w:eastAsia="Times New Roman" w:hAnsi="Consolas" w:cs="Consolas"/>
          <w:color w:val="D4D4D4"/>
          <w:sz w:val="21"/>
          <w:szCs w:val="21"/>
          <w:lang w:eastAsia="pt-BR"/>
        </w:rPr>
        <w:t> {</w:t>
      </w:r>
    </w:p>
    <w:p w14:paraId="256883BA"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roofErr w:type="spellStart"/>
      <w:r w:rsidRPr="009564F0">
        <w:rPr>
          <w:rFonts w:ascii="Consolas" w:eastAsia="Times New Roman" w:hAnsi="Consolas" w:cs="Consolas"/>
          <w:color w:val="9CDCFE"/>
          <w:sz w:val="21"/>
          <w:szCs w:val="21"/>
          <w:lang w:eastAsia="pt-BR"/>
        </w:rPr>
        <w:t>nome:</w:t>
      </w:r>
      <w:r w:rsidRPr="009564F0">
        <w:rPr>
          <w:rFonts w:ascii="Consolas" w:eastAsia="Times New Roman" w:hAnsi="Consolas" w:cs="Consolas"/>
          <w:color w:val="CE9178"/>
          <w:sz w:val="21"/>
          <w:szCs w:val="21"/>
          <w:lang w:eastAsia="pt-BR"/>
        </w:rPr>
        <w:t>'Raul</w:t>
      </w:r>
      <w:proofErr w:type="spellEnd"/>
      <w:r w:rsidRPr="009564F0">
        <w:rPr>
          <w:rFonts w:ascii="Consolas" w:eastAsia="Times New Roman" w:hAnsi="Consolas" w:cs="Consolas"/>
          <w:color w:val="CE9178"/>
          <w:sz w:val="21"/>
          <w:szCs w:val="21"/>
          <w:lang w:eastAsia="pt-BR"/>
        </w:rPr>
        <w:t>'</w:t>
      </w:r>
      <w:r w:rsidRPr="009564F0">
        <w:rPr>
          <w:rFonts w:ascii="Consolas" w:eastAsia="Times New Roman" w:hAnsi="Consolas" w:cs="Consolas"/>
          <w:color w:val="D4D4D4"/>
          <w:sz w:val="21"/>
          <w:szCs w:val="21"/>
          <w:lang w:eastAsia="pt-BR"/>
        </w:rPr>
        <w:t>,</w:t>
      </w:r>
    </w:p>
    <w:p w14:paraId="35924732"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roofErr w:type="spellStart"/>
      <w:r w:rsidRPr="009564F0">
        <w:rPr>
          <w:rFonts w:ascii="Consolas" w:eastAsia="Times New Roman" w:hAnsi="Consolas" w:cs="Consolas"/>
          <w:color w:val="9CDCFE"/>
          <w:sz w:val="21"/>
          <w:szCs w:val="21"/>
          <w:lang w:eastAsia="pt-BR"/>
        </w:rPr>
        <w:t>endereco</w:t>
      </w:r>
      <w:proofErr w:type="spellEnd"/>
      <w:r w:rsidRPr="009564F0">
        <w:rPr>
          <w:rFonts w:ascii="Consolas" w:eastAsia="Times New Roman" w:hAnsi="Consolas" w:cs="Consolas"/>
          <w:color w:val="9CDCFE"/>
          <w:sz w:val="21"/>
          <w:szCs w:val="21"/>
          <w:lang w:eastAsia="pt-BR"/>
        </w:rPr>
        <w:t>:</w:t>
      </w:r>
      <w:r w:rsidRPr="009564F0">
        <w:rPr>
          <w:rFonts w:ascii="Consolas" w:eastAsia="Times New Roman" w:hAnsi="Consolas" w:cs="Consolas"/>
          <w:color w:val="D4D4D4"/>
          <w:sz w:val="21"/>
          <w:szCs w:val="21"/>
          <w:lang w:eastAsia="pt-BR"/>
        </w:rPr>
        <w:t> {</w:t>
      </w:r>
    </w:p>
    <w:p w14:paraId="47C20DB9"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rua:</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CE9178"/>
          <w:sz w:val="21"/>
          <w:szCs w:val="21"/>
          <w:lang w:eastAsia="pt-BR"/>
        </w:rPr>
        <w:t>'ABC'</w:t>
      </w:r>
    </w:p>
    <w:p w14:paraId="7A9553C3"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
    <w:p w14:paraId="4DBB4CB6"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
    <w:p w14:paraId="257AB91C"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condutores:</w:t>
      </w:r>
      <w:r w:rsidRPr="009564F0">
        <w:rPr>
          <w:rFonts w:ascii="Consolas" w:eastAsia="Times New Roman" w:hAnsi="Consolas" w:cs="Consolas"/>
          <w:color w:val="D4D4D4"/>
          <w:sz w:val="21"/>
          <w:szCs w:val="21"/>
          <w:lang w:eastAsia="pt-BR"/>
        </w:rPr>
        <w:t> [{</w:t>
      </w:r>
    </w:p>
    <w:p w14:paraId="701C3C96"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nome:</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CE9178"/>
          <w:sz w:val="21"/>
          <w:szCs w:val="21"/>
          <w:lang w:eastAsia="pt-BR"/>
        </w:rPr>
        <w:t>'Wes'</w:t>
      </w:r>
      <w:r w:rsidRPr="009564F0">
        <w:rPr>
          <w:rFonts w:ascii="Consolas" w:eastAsia="Times New Roman" w:hAnsi="Consolas" w:cs="Consolas"/>
          <w:color w:val="D4D4D4"/>
          <w:sz w:val="21"/>
          <w:szCs w:val="21"/>
          <w:lang w:eastAsia="pt-BR"/>
        </w:rPr>
        <w:t>,</w:t>
      </w:r>
    </w:p>
    <w:p w14:paraId="064D4965"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idade:</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B5CEA8"/>
          <w:sz w:val="21"/>
          <w:szCs w:val="21"/>
          <w:lang w:eastAsia="pt-BR"/>
        </w:rPr>
        <w:t>19</w:t>
      </w:r>
    </w:p>
    <w:p w14:paraId="5E0567C1"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 {</w:t>
      </w:r>
    </w:p>
    <w:p w14:paraId="106A3C92"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9CDCFE"/>
          <w:sz w:val="21"/>
          <w:szCs w:val="21"/>
          <w:lang w:eastAsia="pt-BR"/>
        </w:rPr>
        <w:t>nome:</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CE9178"/>
          <w:sz w:val="21"/>
          <w:szCs w:val="21"/>
          <w:lang w:eastAsia="pt-BR"/>
        </w:rPr>
        <w:t>'Ana'</w:t>
      </w:r>
      <w:r w:rsidRPr="009564F0">
        <w:rPr>
          <w:rFonts w:ascii="Consolas" w:eastAsia="Times New Roman" w:hAnsi="Consolas" w:cs="Consolas"/>
          <w:color w:val="D4D4D4"/>
          <w:sz w:val="21"/>
          <w:szCs w:val="21"/>
          <w:lang w:eastAsia="pt-BR"/>
        </w:rPr>
        <w:t>,</w:t>
      </w:r>
    </w:p>
    <w:p w14:paraId="56A25E44"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lastRenderedPageBreak/>
        <w:t>        </w:t>
      </w:r>
      <w:r w:rsidRPr="009564F0">
        <w:rPr>
          <w:rFonts w:ascii="Consolas" w:eastAsia="Times New Roman" w:hAnsi="Consolas" w:cs="Consolas"/>
          <w:color w:val="9CDCFE"/>
          <w:sz w:val="21"/>
          <w:szCs w:val="21"/>
          <w:lang w:eastAsia="pt-BR"/>
        </w:rPr>
        <w:t>idade:</w:t>
      </w:r>
      <w:r w:rsidRPr="009564F0">
        <w:rPr>
          <w:rFonts w:ascii="Consolas" w:eastAsia="Times New Roman" w:hAnsi="Consolas" w:cs="Consolas"/>
          <w:color w:val="D4D4D4"/>
          <w:sz w:val="21"/>
          <w:szCs w:val="21"/>
          <w:lang w:eastAsia="pt-BR"/>
        </w:rPr>
        <w:t> </w:t>
      </w:r>
      <w:r w:rsidRPr="009564F0">
        <w:rPr>
          <w:rFonts w:ascii="Consolas" w:eastAsia="Times New Roman" w:hAnsi="Consolas" w:cs="Consolas"/>
          <w:color w:val="B5CEA8"/>
          <w:sz w:val="21"/>
          <w:szCs w:val="21"/>
          <w:lang w:eastAsia="pt-BR"/>
        </w:rPr>
        <w:t>42</w:t>
      </w:r>
    </w:p>
    <w:p w14:paraId="2E073D82"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    }]</w:t>
      </w:r>
    </w:p>
    <w:p w14:paraId="66CF5FCB"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D4D4D4"/>
          <w:sz w:val="21"/>
          <w:szCs w:val="21"/>
          <w:lang w:eastAsia="pt-BR"/>
        </w:rPr>
        <w:t>}</w:t>
      </w:r>
    </w:p>
    <w:p w14:paraId="3C9AD819"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p>
    <w:p w14:paraId="1B60F965" w14:textId="77777777" w:rsidR="009564F0" w:rsidRPr="009564F0" w:rsidRDefault="009564F0" w:rsidP="009564F0">
      <w:pPr>
        <w:shd w:val="clear" w:color="auto" w:fill="1E1E1E"/>
        <w:spacing w:after="0" w:line="285" w:lineRule="atLeast"/>
        <w:rPr>
          <w:rFonts w:ascii="Consolas" w:eastAsia="Times New Roman" w:hAnsi="Consolas" w:cs="Consolas"/>
          <w:color w:val="D4D4D4"/>
          <w:sz w:val="21"/>
          <w:szCs w:val="21"/>
          <w:lang w:eastAsia="pt-BR"/>
        </w:rPr>
      </w:pPr>
      <w:r w:rsidRPr="009564F0">
        <w:rPr>
          <w:rFonts w:ascii="Consolas" w:eastAsia="Times New Roman" w:hAnsi="Consolas" w:cs="Consolas"/>
          <w:color w:val="9CDCFE"/>
          <w:sz w:val="21"/>
          <w:szCs w:val="21"/>
          <w:lang w:eastAsia="pt-BR"/>
        </w:rPr>
        <w:t>console</w:t>
      </w:r>
      <w:r w:rsidRPr="009564F0">
        <w:rPr>
          <w:rFonts w:ascii="Consolas" w:eastAsia="Times New Roman" w:hAnsi="Consolas" w:cs="Consolas"/>
          <w:color w:val="D4D4D4"/>
          <w:sz w:val="21"/>
          <w:szCs w:val="21"/>
          <w:lang w:eastAsia="pt-BR"/>
        </w:rPr>
        <w:t>.</w:t>
      </w:r>
      <w:r w:rsidRPr="009564F0">
        <w:rPr>
          <w:rFonts w:ascii="Consolas" w:eastAsia="Times New Roman" w:hAnsi="Consolas" w:cs="Consolas"/>
          <w:color w:val="DCDCAA"/>
          <w:sz w:val="21"/>
          <w:szCs w:val="21"/>
          <w:lang w:eastAsia="pt-BR"/>
        </w:rPr>
        <w:t>log</w:t>
      </w:r>
      <w:r w:rsidRPr="009564F0">
        <w:rPr>
          <w:rFonts w:ascii="Consolas" w:eastAsia="Times New Roman" w:hAnsi="Consolas" w:cs="Consolas"/>
          <w:color w:val="D4D4D4"/>
          <w:sz w:val="21"/>
          <w:szCs w:val="21"/>
          <w:lang w:eastAsia="pt-BR"/>
        </w:rPr>
        <w:t>(</w:t>
      </w:r>
      <w:r w:rsidRPr="009564F0">
        <w:rPr>
          <w:rFonts w:ascii="Consolas" w:eastAsia="Times New Roman" w:hAnsi="Consolas" w:cs="Consolas"/>
          <w:color w:val="4FC1FF"/>
          <w:sz w:val="21"/>
          <w:szCs w:val="21"/>
          <w:lang w:eastAsia="pt-BR"/>
        </w:rPr>
        <w:t>carro</w:t>
      </w:r>
      <w:r w:rsidRPr="009564F0">
        <w:rPr>
          <w:rFonts w:ascii="Consolas" w:eastAsia="Times New Roman" w:hAnsi="Consolas" w:cs="Consolas"/>
          <w:color w:val="D4D4D4"/>
          <w:sz w:val="21"/>
          <w:szCs w:val="21"/>
          <w:lang w:eastAsia="pt-BR"/>
        </w:rPr>
        <w:t>)</w:t>
      </w:r>
    </w:p>
    <w:p w14:paraId="724C6803" w14:textId="77777777" w:rsidR="00743B09" w:rsidRDefault="00743B09" w:rsidP="009564F0"/>
    <w:p w14:paraId="783F3080" w14:textId="77777777" w:rsidR="009564F0" w:rsidRPr="004F2627" w:rsidRDefault="009564F0" w:rsidP="009564F0">
      <w:r>
        <w:rPr>
          <w:noProof/>
          <w:lang w:eastAsia="pt-BR"/>
        </w:rPr>
        <w:drawing>
          <wp:inline distT="0" distB="0" distL="0" distR="0" wp14:anchorId="4FA1AFEE" wp14:editId="08E70DF0">
            <wp:extent cx="5400040" cy="122301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223010"/>
                    </a:xfrm>
                    <a:prstGeom prst="rect">
                      <a:avLst/>
                    </a:prstGeom>
                  </pic:spPr>
                </pic:pic>
              </a:graphicData>
            </a:graphic>
          </wp:inline>
        </w:drawing>
      </w:r>
    </w:p>
    <w:p w14:paraId="2B34909E" w14:textId="77777777" w:rsidR="00C267AD" w:rsidRPr="00145F6F" w:rsidRDefault="00C267AD" w:rsidP="00C267AD">
      <w:pPr>
        <w:ind w:left="360"/>
      </w:pPr>
    </w:p>
    <w:p w14:paraId="1A9CC974" w14:textId="77777777" w:rsidR="00E716A2" w:rsidRDefault="00252C7C" w:rsidP="00252C7C">
      <w:r>
        <w:t xml:space="preserve">Dentro de um objeto posso ter outros objetos dentro, e por aí vai. Dentro de um </w:t>
      </w:r>
      <w:proofErr w:type="spellStart"/>
      <w:r>
        <w:t>array</w:t>
      </w:r>
      <w:proofErr w:type="spellEnd"/>
      <w:r>
        <w:t xml:space="preserve"> posso colocar seus elementos como sendo objetos também. O uso de objetos é muito versátil, muito mesmo.</w:t>
      </w:r>
    </w:p>
    <w:p w14:paraId="0BE928A2" w14:textId="77777777" w:rsidR="00252C7C" w:rsidRDefault="00252C7C" w:rsidP="00252C7C"/>
    <w:p w14:paraId="0AC878E4" w14:textId="77777777" w:rsidR="00252C7C" w:rsidRDefault="00252C7C" w:rsidP="00252C7C">
      <w:r>
        <w:t>Agora veremos algumas estratégias de criação de objetos:</w:t>
      </w:r>
    </w:p>
    <w:p w14:paraId="47D2727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 usando a notação literal de objetos</w:t>
      </w:r>
    </w:p>
    <w:p w14:paraId="6F7EC69A"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6D95EDB1"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//Não confunda isso com JSON, há diferenças</w:t>
      </w:r>
    </w:p>
    <w:p w14:paraId="2BCC80EF"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5F7B1E60"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569CD6"/>
          <w:sz w:val="21"/>
          <w:szCs w:val="21"/>
          <w:lang w:val="en-US" w:eastAsia="pt-BR"/>
        </w:rPr>
        <w:t>const</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4FC1FF"/>
          <w:sz w:val="21"/>
          <w:szCs w:val="21"/>
          <w:lang w:val="en-US" w:eastAsia="pt-BR"/>
        </w:rPr>
        <w:t>obj</w:t>
      </w:r>
      <w:r w:rsidRPr="00F579A0">
        <w:rPr>
          <w:rFonts w:ascii="Consolas" w:eastAsia="Times New Roman" w:hAnsi="Consolas" w:cs="Consolas"/>
          <w:color w:val="D4D4D4"/>
          <w:sz w:val="21"/>
          <w:szCs w:val="21"/>
          <w:lang w:val="en-US" w:eastAsia="pt-BR"/>
        </w:rPr>
        <w:t> = {}</w:t>
      </w:r>
    </w:p>
    <w:p w14:paraId="114922A4"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9CDCFE"/>
          <w:sz w:val="21"/>
          <w:szCs w:val="21"/>
          <w:lang w:val="en-US" w:eastAsia="pt-BR"/>
        </w:rPr>
        <w:t>console</w:t>
      </w:r>
      <w:r w:rsidRPr="00F579A0">
        <w:rPr>
          <w:rFonts w:ascii="Consolas" w:eastAsia="Times New Roman" w:hAnsi="Consolas" w:cs="Consolas"/>
          <w:color w:val="D4D4D4"/>
          <w:sz w:val="21"/>
          <w:szCs w:val="21"/>
          <w:lang w:val="en-US" w:eastAsia="pt-BR"/>
        </w:rPr>
        <w:t>.</w:t>
      </w:r>
      <w:r w:rsidRPr="00F579A0">
        <w:rPr>
          <w:rFonts w:ascii="Consolas" w:eastAsia="Times New Roman" w:hAnsi="Consolas" w:cs="Consolas"/>
          <w:color w:val="DCDCAA"/>
          <w:sz w:val="21"/>
          <w:szCs w:val="21"/>
          <w:lang w:val="en-US" w:eastAsia="pt-BR"/>
        </w:rPr>
        <w:t>log</w:t>
      </w:r>
      <w:r w:rsidRPr="00F579A0">
        <w:rPr>
          <w:rFonts w:ascii="Consolas" w:eastAsia="Times New Roman" w:hAnsi="Consolas" w:cs="Consolas"/>
          <w:color w:val="D4D4D4"/>
          <w:sz w:val="21"/>
          <w:szCs w:val="21"/>
          <w:lang w:val="en-US" w:eastAsia="pt-BR"/>
        </w:rPr>
        <w:t>(</w:t>
      </w:r>
      <w:r w:rsidRPr="00F579A0">
        <w:rPr>
          <w:rFonts w:ascii="Consolas" w:eastAsia="Times New Roman" w:hAnsi="Consolas" w:cs="Consolas"/>
          <w:color w:val="4FC1FF"/>
          <w:sz w:val="21"/>
          <w:szCs w:val="21"/>
          <w:lang w:val="en-US" w:eastAsia="pt-BR"/>
        </w:rPr>
        <w:t>obj</w:t>
      </w:r>
      <w:r w:rsidRPr="00F579A0">
        <w:rPr>
          <w:rFonts w:ascii="Consolas" w:eastAsia="Times New Roman" w:hAnsi="Consolas" w:cs="Consolas"/>
          <w:color w:val="D4D4D4"/>
          <w:sz w:val="21"/>
          <w:szCs w:val="21"/>
          <w:lang w:val="en-US" w:eastAsia="pt-BR"/>
        </w:rPr>
        <w:t>)</w:t>
      </w:r>
    </w:p>
    <w:p w14:paraId="3DC2B848"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p>
    <w:p w14:paraId="72247FAA"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6A9955"/>
          <w:sz w:val="21"/>
          <w:szCs w:val="21"/>
          <w:lang w:val="en-US" w:eastAsia="pt-BR"/>
        </w:rPr>
        <w:t>//Object </w:t>
      </w:r>
      <w:proofErr w:type="spellStart"/>
      <w:r w:rsidRPr="00F579A0">
        <w:rPr>
          <w:rFonts w:ascii="Consolas" w:eastAsia="Times New Roman" w:hAnsi="Consolas" w:cs="Consolas"/>
          <w:color w:val="6A9955"/>
          <w:sz w:val="21"/>
          <w:szCs w:val="21"/>
          <w:lang w:val="en-US" w:eastAsia="pt-BR"/>
        </w:rPr>
        <w:t>em</w:t>
      </w:r>
      <w:proofErr w:type="spellEnd"/>
      <w:r w:rsidRPr="00F579A0">
        <w:rPr>
          <w:rFonts w:ascii="Consolas" w:eastAsia="Times New Roman" w:hAnsi="Consolas" w:cs="Consolas"/>
          <w:color w:val="6A9955"/>
          <w:sz w:val="21"/>
          <w:szCs w:val="21"/>
          <w:lang w:val="en-US" w:eastAsia="pt-BR"/>
        </w:rPr>
        <w:t> </w:t>
      </w:r>
      <w:proofErr w:type="gramStart"/>
      <w:r w:rsidRPr="00F579A0">
        <w:rPr>
          <w:rFonts w:ascii="Consolas" w:eastAsia="Times New Roman" w:hAnsi="Consolas" w:cs="Consolas"/>
          <w:color w:val="6A9955"/>
          <w:sz w:val="21"/>
          <w:szCs w:val="21"/>
          <w:lang w:val="en-US" w:eastAsia="pt-BR"/>
        </w:rPr>
        <w:t>JS  -</w:t>
      </w:r>
      <w:proofErr w:type="gramEnd"/>
      <w:r w:rsidRPr="00F579A0">
        <w:rPr>
          <w:rFonts w:ascii="Consolas" w:eastAsia="Times New Roman" w:hAnsi="Consolas" w:cs="Consolas"/>
          <w:color w:val="6A9955"/>
          <w:sz w:val="21"/>
          <w:szCs w:val="21"/>
          <w:lang w:val="en-US" w:eastAsia="pt-BR"/>
        </w:rPr>
        <w:t> </w:t>
      </w:r>
      <w:proofErr w:type="spellStart"/>
      <w:r w:rsidRPr="00F579A0">
        <w:rPr>
          <w:rFonts w:ascii="Consolas" w:eastAsia="Times New Roman" w:hAnsi="Consolas" w:cs="Consolas"/>
          <w:color w:val="6A9955"/>
          <w:sz w:val="21"/>
          <w:szCs w:val="21"/>
          <w:lang w:val="en-US" w:eastAsia="pt-BR"/>
        </w:rPr>
        <w:t>Operador</w:t>
      </w:r>
      <w:proofErr w:type="spellEnd"/>
      <w:r w:rsidRPr="00F579A0">
        <w:rPr>
          <w:rFonts w:ascii="Consolas" w:eastAsia="Times New Roman" w:hAnsi="Consolas" w:cs="Consolas"/>
          <w:color w:val="6A9955"/>
          <w:sz w:val="21"/>
          <w:szCs w:val="21"/>
          <w:lang w:val="en-US" w:eastAsia="pt-BR"/>
        </w:rPr>
        <w:t> New</w:t>
      </w:r>
    </w:p>
    <w:p w14:paraId="7D4290F8"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569CD6"/>
          <w:sz w:val="21"/>
          <w:szCs w:val="21"/>
          <w:lang w:val="en-US" w:eastAsia="pt-BR"/>
        </w:rPr>
        <w:t>const</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4FC1FF"/>
          <w:sz w:val="21"/>
          <w:szCs w:val="21"/>
          <w:lang w:val="en-US" w:eastAsia="pt-BR"/>
        </w:rPr>
        <w:t>obj2</w:t>
      </w:r>
      <w:r w:rsidRPr="00F579A0">
        <w:rPr>
          <w:rFonts w:ascii="Consolas" w:eastAsia="Times New Roman" w:hAnsi="Consolas" w:cs="Consolas"/>
          <w:color w:val="D4D4D4"/>
          <w:sz w:val="21"/>
          <w:szCs w:val="21"/>
          <w:lang w:val="en-US" w:eastAsia="pt-BR"/>
        </w:rPr>
        <w:t> = </w:t>
      </w:r>
      <w:r w:rsidRPr="00F579A0">
        <w:rPr>
          <w:rFonts w:ascii="Consolas" w:eastAsia="Times New Roman" w:hAnsi="Consolas" w:cs="Consolas"/>
          <w:color w:val="569CD6"/>
          <w:sz w:val="21"/>
          <w:szCs w:val="21"/>
          <w:lang w:val="en-US" w:eastAsia="pt-BR"/>
        </w:rPr>
        <w:t>new</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4EC9B0"/>
          <w:sz w:val="21"/>
          <w:szCs w:val="21"/>
          <w:lang w:val="en-US" w:eastAsia="pt-BR"/>
        </w:rPr>
        <w:t>Object</w:t>
      </w:r>
    </w:p>
    <w:p w14:paraId="7DC06FCD"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9CDCFE"/>
          <w:sz w:val="21"/>
          <w:szCs w:val="21"/>
          <w:lang w:eastAsia="pt-BR"/>
        </w:rPr>
        <w:t>console</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log</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4FC1FF"/>
          <w:sz w:val="21"/>
          <w:szCs w:val="21"/>
          <w:lang w:eastAsia="pt-BR"/>
        </w:rPr>
        <w:t>obj2</w:t>
      </w:r>
      <w:r w:rsidRPr="009F29A9">
        <w:rPr>
          <w:rFonts w:ascii="Consolas" w:eastAsia="Times New Roman" w:hAnsi="Consolas" w:cs="Consolas"/>
          <w:color w:val="D4D4D4"/>
          <w:sz w:val="21"/>
          <w:szCs w:val="21"/>
          <w:lang w:eastAsia="pt-BR"/>
        </w:rPr>
        <w:t>)</w:t>
      </w:r>
    </w:p>
    <w:p w14:paraId="5A8E1976"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1873A5CD"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//Funções </w:t>
      </w:r>
      <w:proofErr w:type="spellStart"/>
      <w:r w:rsidRPr="009F29A9">
        <w:rPr>
          <w:rFonts w:ascii="Consolas" w:eastAsia="Times New Roman" w:hAnsi="Consolas" w:cs="Consolas"/>
          <w:color w:val="6A9955"/>
          <w:sz w:val="21"/>
          <w:szCs w:val="21"/>
          <w:lang w:eastAsia="pt-BR"/>
        </w:rPr>
        <w:t>contrutoras</w:t>
      </w:r>
      <w:proofErr w:type="spellEnd"/>
    </w:p>
    <w:p w14:paraId="27AC6C76"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r w:rsidRPr="009F29A9">
        <w:rPr>
          <w:rFonts w:ascii="Consolas" w:eastAsia="Times New Roman" w:hAnsi="Consolas" w:cs="Consolas"/>
          <w:color w:val="569CD6"/>
          <w:sz w:val="21"/>
          <w:szCs w:val="21"/>
          <w:lang w:eastAsia="pt-BR"/>
        </w:rPr>
        <w:t>function</w:t>
      </w:r>
      <w:proofErr w:type="spellEnd"/>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4EC9B0"/>
          <w:sz w:val="21"/>
          <w:szCs w:val="21"/>
          <w:lang w:eastAsia="pt-BR"/>
        </w:rPr>
        <w:t>produto</w:t>
      </w:r>
      <w:r w:rsidRPr="009F29A9">
        <w:rPr>
          <w:rFonts w:ascii="Consolas" w:eastAsia="Times New Roman" w:hAnsi="Consolas" w:cs="Consolas"/>
          <w:color w:val="D4D4D4"/>
          <w:sz w:val="21"/>
          <w:szCs w:val="21"/>
          <w:lang w:eastAsia="pt-BR"/>
        </w:rPr>
        <w:t>(</w:t>
      </w:r>
      <w:proofErr w:type="spellStart"/>
      <w:proofErr w:type="gramStart"/>
      <w:r w:rsidRPr="009F29A9">
        <w:rPr>
          <w:rFonts w:ascii="Consolas" w:eastAsia="Times New Roman" w:hAnsi="Consolas" w:cs="Consolas"/>
          <w:color w:val="9CDCFE"/>
          <w:sz w:val="21"/>
          <w:szCs w:val="21"/>
          <w:lang w:eastAsia="pt-BR"/>
        </w:rPr>
        <w:t>nome</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preco</w:t>
      </w:r>
      <w:proofErr w:type="gramEnd"/>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desc</w:t>
      </w:r>
      <w:proofErr w:type="spellEnd"/>
      <w:r w:rsidRPr="009F29A9">
        <w:rPr>
          <w:rFonts w:ascii="Consolas" w:eastAsia="Times New Roman" w:hAnsi="Consolas" w:cs="Consolas"/>
          <w:color w:val="D4D4D4"/>
          <w:sz w:val="21"/>
          <w:szCs w:val="21"/>
          <w:lang w:eastAsia="pt-BR"/>
        </w:rPr>
        <w:t>) {</w:t>
      </w:r>
    </w:p>
    <w:p w14:paraId="1CC9AD2E"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proofErr w:type="gramStart"/>
      <w:r w:rsidRPr="009F29A9">
        <w:rPr>
          <w:rFonts w:ascii="Consolas" w:eastAsia="Times New Roman" w:hAnsi="Consolas" w:cs="Consolas"/>
          <w:color w:val="569CD6"/>
          <w:sz w:val="21"/>
          <w:szCs w:val="21"/>
          <w:lang w:eastAsia="pt-BR"/>
        </w:rPr>
        <w:t>this</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nome</w:t>
      </w:r>
      <w:proofErr w:type="spellEnd"/>
      <w:proofErr w:type="gramEnd"/>
      <w:r w:rsidRPr="009F29A9">
        <w:rPr>
          <w:rFonts w:ascii="Consolas" w:eastAsia="Times New Roman" w:hAnsi="Consolas" w:cs="Consolas"/>
          <w:color w:val="D4D4D4"/>
          <w:sz w:val="21"/>
          <w:szCs w:val="21"/>
          <w:lang w:eastAsia="pt-BR"/>
        </w:rPr>
        <w:t> = </w:t>
      </w:r>
      <w:r w:rsidRPr="009F29A9">
        <w:rPr>
          <w:rFonts w:ascii="Consolas" w:eastAsia="Times New Roman" w:hAnsi="Consolas" w:cs="Consolas"/>
          <w:color w:val="9CDCFE"/>
          <w:sz w:val="21"/>
          <w:szCs w:val="21"/>
          <w:lang w:eastAsia="pt-BR"/>
        </w:rPr>
        <w:t>nome</w:t>
      </w:r>
    </w:p>
    <w:p w14:paraId="00058E0A"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proofErr w:type="gramStart"/>
      <w:r w:rsidRPr="009F29A9">
        <w:rPr>
          <w:rFonts w:ascii="Consolas" w:eastAsia="Times New Roman" w:hAnsi="Consolas" w:cs="Consolas"/>
          <w:color w:val="569CD6"/>
          <w:sz w:val="21"/>
          <w:szCs w:val="21"/>
          <w:lang w:eastAsia="pt-BR"/>
        </w:rPr>
        <w:t>this</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getPrecoComDesconto</w:t>
      </w:r>
      <w:proofErr w:type="spellEnd"/>
      <w:proofErr w:type="gramEnd"/>
      <w:r w:rsidRPr="009F29A9">
        <w:rPr>
          <w:rFonts w:ascii="Consolas" w:eastAsia="Times New Roman" w:hAnsi="Consolas" w:cs="Consolas"/>
          <w:color w:val="D4D4D4"/>
          <w:sz w:val="21"/>
          <w:szCs w:val="21"/>
          <w:lang w:eastAsia="pt-BR"/>
        </w:rPr>
        <w:t> = () </w:t>
      </w:r>
      <w:r w:rsidRPr="009F29A9">
        <w:rPr>
          <w:rFonts w:ascii="Consolas" w:eastAsia="Times New Roman" w:hAnsi="Consolas" w:cs="Consolas"/>
          <w:color w:val="569CD6"/>
          <w:sz w:val="21"/>
          <w:szCs w:val="21"/>
          <w:lang w:eastAsia="pt-BR"/>
        </w:rPr>
        <w:t>=&gt;</w:t>
      </w:r>
      <w:r w:rsidRPr="009F29A9">
        <w:rPr>
          <w:rFonts w:ascii="Consolas" w:eastAsia="Times New Roman" w:hAnsi="Consolas" w:cs="Consolas"/>
          <w:color w:val="D4D4D4"/>
          <w:sz w:val="21"/>
          <w:szCs w:val="21"/>
          <w:lang w:eastAsia="pt-BR"/>
        </w:rPr>
        <w:t> {</w:t>
      </w:r>
    </w:p>
    <w:p w14:paraId="7026BE51"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C586C0"/>
          <w:sz w:val="21"/>
          <w:szCs w:val="21"/>
          <w:lang w:eastAsia="pt-BR"/>
        </w:rPr>
        <w:t>return</w:t>
      </w:r>
      <w:proofErr w:type="spellEnd"/>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9CDCFE"/>
          <w:sz w:val="21"/>
          <w:szCs w:val="21"/>
          <w:lang w:eastAsia="pt-BR"/>
        </w:rPr>
        <w:t>preco</w:t>
      </w:r>
      <w:proofErr w:type="spellEnd"/>
      <w:r w:rsidRPr="009F29A9">
        <w:rPr>
          <w:rFonts w:ascii="Consolas" w:eastAsia="Times New Roman" w:hAnsi="Consolas" w:cs="Consolas"/>
          <w:color w:val="D4D4D4"/>
          <w:sz w:val="21"/>
          <w:szCs w:val="21"/>
          <w:lang w:eastAsia="pt-BR"/>
        </w:rPr>
        <w:t> * (</w:t>
      </w:r>
      <w:r w:rsidRPr="009F29A9">
        <w:rPr>
          <w:rFonts w:ascii="Consolas" w:eastAsia="Times New Roman" w:hAnsi="Consolas" w:cs="Consolas"/>
          <w:color w:val="B5CEA8"/>
          <w:sz w:val="21"/>
          <w:szCs w:val="21"/>
          <w:lang w:eastAsia="pt-BR"/>
        </w:rPr>
        <w:t>1</w:t>
      </w:r>
      <w:r w:rsidRPr="009F29A9">
        <w:rPr>
          <w:rFonts w:ascii="Consolas" w:eastAsia="Times New Roman" w:hAnsi="Consolas" w:cs="Consolas"/>
          <w:color w:val="D4D4D4"/>
          <w:sz w:val="21"/>
          <w:szCs w:val="21"/>
          <w:lang w:eastAsia="pt-BR"/>
        </w:rPr>
        <w:t> - </w:t>
      </w:r>
      <w:proofErr w:type="spellStart"/>
      <w:r w:rsidRPr="009F29A9">
        <w:rPr>
          <w:rFonts w:ascii="Consolas" w:eastAsia="Times New Roman" w:hAnsi="Consolas" w:cs="Consolas"/>
          <w:color w:val="9CDCFE"/>
          <w:sz w:val="21"/>
          <w:szCs w:val="21"/>
          <w:lang w:eastAsia="pt-BR"/>
        </w:rPr>
        <w:t>desc</w:t>
      </w:r>
      <w:proofErr w:type="spellEnd"/>
      <w:r w:rsidRPr="009F29A9">
        <w:rPr>
          <w:rFonts w:ascii="Consolas" w:eastAsia="Times New Roman" w:hAnsi="Consolas" w:cs="Consolas"/>
          <w:color w:val="D4D4D4"/>
          <w:sz w:val="21"/>
          <w:szCs w:val="21"/>
          <w:lang w:eastAsia="pt-BR"/>
        </w:rPr>
        <w:t>)</w:t>
      </w:r>
    </w:p>
    <w:p w14:paraId="19601B79"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
    <w:p w14:paraId="170A9D8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6A9955"/>
          <w:sz w:val="21"/>
          <w:szCs w:val="21"/>
          <w:lang w:eastAsia="pt-BR"/>
        </w:rPr>
        <w:t>//Usando o </w:t>
      </w:r>
      <w:proofErr w:type="spellStart"/>
      <w:r w:rsidRPr="009F29A9">
        <w:rPr>
          <w:rFonts w:ascii="Consolas" w:eastAsia="Times New Roman" w:hAnsi="Consolas" w:cs="Consolas"/>
          <w:color w:val="6A9955"/>
          <w:sz w:val="21"/>
          <w:szCs w:val="21"/>
          <w:lang w:eastAsia="pt-BR"/>
        </w:rPr>
        <w:t>this</w:t>
      </w:r>
      <w:proofErr w:type="spellEnd"/>
      <w:r w:rsidRPr="009F29A9">
        <w:rPr>
          <w:rFonts w:ascii="Consolas" w:eastAsia="Times New Roman" w:hAnsi="Consolas" w:cs="Consolas"/>
          <w:color w:val="6A9955"/>
          <w:sz w:val="21"/>
          <w:szCs w:val="21"/>
          <w:lang w:eastAsia="pt-BR"/>
        </w:rPr>
        <w:t> torno meu atributo ou método público</w:t>
      </w:r>
    </w:p>
    <w:p w14:paraId="0D4A93E6"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D4D4D4"/>
          <w:sz w:val="21"/>
          <w:szCs w:val="21"/>
          <w:lang w:val="en-US" w:eastAsia="pt-BR"/>
        </w:rPr>
        <w:t>}</w:t>
      </w:r>
    </w:p>
    <w:p w14:paraId="01188D17"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p>
    <w:p w14:paraId="25E9571E" w14:textId="77777777" w:rsidR="009F29A9" w:rsidRPr="00F579A0" w:rsidRDefault="009F29A9" w:rsidP="009F29A9">
      <w:pPr>
        <w:shd w:val="clear" w:color="auto" w:fill="1E1E1E"/>
        <w:spacing w:after="0" w:line="285" w:lineRule="atLeast"/>
        <w:rPr>
          <w:rFonts w:ascii="Consolas" w:eastAsia="Times New Roman" w:hAnsi="Consolas" w:cs="Consolas"/>
          <w:color w:val="D4D4D4"/>
          <w:sz w:val="21"/>
          <w:szCs w:val="21"/>
          <w:lang w:val="en-US" w:eastAsia="pt-BR"/>
        </w:rPr>
      </w:pPr>
      <w:r w:rsidRPr="00F579A0">
        <w:rPr>
          <w:rFonts w:ascii="Consolas" w:eastAsia="Times New Roman" w:hAnsi="Consolas" w:cs="Consolas"/>
          <w:color w:val="569CD6"/>
          <w:sz w:val="21"/>
          <w:szCs w:val="21"/>
          <w:lang w:val="en-US" w:eastAsia="pt-BR"/>
        </w:rPr>
        <w:t>const</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4FC1FF"/>
          <w:sz w:val="21"/>
          <w:szCs w:val="21"/>
          <w:lang w:val="en-US" w:eastAsia="pt-BR"/>
        </w:rPr>
        <w:t>p1</w:t>
      </w:r>
      <w:r w:rsidRPr="00F579A0">
        <w:rPr>
          <w:rFonts w:ascii="Consolas" w:eastAsia="Times New Roman" w:hAnsi="Consolas" w:cs="Consolas"/>
          <w:color w:val="D4D4D4"/>
          <w:sz w:val="21"/>
          <w:szCs w:val="21"/>
          <w:lang w:val="en-US" w:eastAsia="pt-BR"/>
        </w:rPr>
        <w:t> = </w:t>
      </w:r>
      <w:r w:rsidRPr="00F579A0">
        <w:rPr>
          <w:rFonts w:ascii="Consolas" w:eastAsia="Times New Roman" w:hAnsi="Consolas" w:cs="Consolas"/>
          <w:color w:val="569CD6"/>
          <w:sz w:val="21"/>
          <w:szCs w:val="21"/>
          <w:lang w:val="en-US" w:eastAsia="pt-BR"/>
        </w:rPr>
        <w:t>new</w:t>
      </w:r>
      <w:r w:rsidRPr="00F579A0">
        <w:rPr>
          <w:rFonts w:ascii="Consolas" w:eastAsia="Times New Roman" w:hAnsi="Consolas" w:cs="Consolas"/>
          <w:color w:val="D4D4D4"/>
          <w:sz w:val="21"/>
          <w:szCs w:val="21"/>
          <w:lang w:val="en-US" w:eastAsia="pt-BR"/>
        </w:rPr>
        <w:t> </w:t>
      </w:r>
      <w:proofErr w:type="spellStart"/>
      <w:proofErr w:type="gramStart"/>
      <w:r w:rsidRPr="00F579A0">
        <w:rPr>
          <w:rFonts w:ascii="Consolas" w:eastAsia="Times New Roman" w:hAnsi="Consolas" w:cs="Consolas"/>
          <w:color w:val="4EC9B0"/>
          <w:sz w:val="21"/>
          <w:szCs w:val="21"/>
          <w:lang w:val="en-US" w:eastAsia="pt-BR"/>
        </w:rPr>
        <w:t>produto</w:t>
      </w:r>
      <w:proofErr w:type="spellEnd"/>
      <w:r w:rsidRPr="00F579A0">
        <w:rPr>
          <w:rFonts w:ascii="Consolas" w:eastAsia="Times New Roman" w:hAnsi="Consolas" w:cs="Consolas"/>
          <w:color w:val="D4D4D4"/>
          <w:sz w:val="21"/>
          <w:szCs w:val="21"/>
          <w:lang w:val="en-US" w:eastAsia="pt-BR"/>
        </w:rPr>
        <w:t>(</w:t>
      </w:r>
      <w:proofErr w:type="gramEnd"/>
      <w:r w:rsidRPr="00F579A0">
        <w:rPr>
          <w:rFonts w:ascii="Consolas" w:eastAsia="Times New Roman" w:hAnsi="Consolas" w:cs="Consolas"/>
          <w:color w:val="CE9178"/>
          <w:sz w:val="21"/>
          <w:szCs w:val="21"/>
          <w:lang w:val="en-US" w:eastAsia="pt-BR"/>
        </w:rPr>
        <w:t>'</w:t>
      </w:r>
      <w:proofErr w:type="spellStart"/>
      <w:r w:rsidRPr="00F579A0">
        <w:rPr>
          <w:rFonts w:ascii="Consolas" w:eastAsia="Times New Roman" w:hAnsi="Consolas" w:cs="Consolas"/>
          <w:color w:val="CE9178"/>
          <w:sz w:val="21"/>
          <w:szCs w:val="21"/>
          <w:lang w:val="en-US" w:eastAsia="pt-BR"/>
        </w:rPr>
        <w:t>Caneta</w:t>
      </w:r>
      <w:proofErr w:type="spellEnd"/>
      <w:r w:rsidRPr="00F579A0">
        <w:rPr>
          <w:rFonts w:ascii="Consolas" w:eastAsia="Times New Roman" w:hAnsi="Consolas" w:cs="Consolas"/>
          <w:color w:val="CE9178"/>
          <w:sz w:val="21"/>
          <w:szCs w:val="21"/>
          <w:lang w:val="en-US" w:eastAsia="pt-BR"/>
        </w:rPr>
        <w:t>'</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B5CEA8"/>
          <w:sz w:val="21"/>
          <w:szCs w:val="21"/>
          <w:lang w:val="en-US" w:eastAsia="pt-BR"/>
        </w:rPr>
        <w:t>7.99</w:t>
      </w:r>
      <w:r w:rsidRPr="00F579A0">
        <w:rPr>
          <w:rFonts w:ascii="Consolas" w:eastAsia="Times New Roman" w:hAnsi="Consolas" w:cs="Consolas"/>
          <w:color w:val="D4D4D4"/>
          <w:sz w:val="21"/>
          <w:szCs w:val="21"/>
          <w:lang w:val="en-US" w:eastAsia="pt-BR"/>
        </w:rPr>
        <w:t>, </w:t>
      </w:r>
      <w:r w:rsidRPr="00F579A0">
        <w:rPr>
          <w:rFonts w:ascii="Consolas" w:eastAsia="Times New Roman" w:hAnsi="Consolas" w:cs="Consolas"/>
          <w:color w:val="B5CEA8"/>
          <w:sz w:val="21"/>
          <w:szCs w:val="21"/>
          <w:lang w:val="en-US" w:eastAsia="pt-BR"/>
        </w:rPr>
        <w:t>0.15</w:t>
      </w:r>
      <w:r w:rsidRPr="00F579A0">
        <w:rPr>
          <w:rFonts w:ascii="Consolas" w:eastAsia="Times New Roman" w:hAnsi="Consolas" w:cs="Consolas"/>
          <w:color w:val="D4D4D4"/>
          <w:sz w:val="21"/>
          <w:szCs w:val="21"/>
          <w:lang w:val="en-US" w:eastAsia="pt-BR"/>
        </w:rPr>
        <w:t>)</w:t>
      </w:r>
    </w:p>
    <w:p w14:paraId="03BFD060"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9CDCFE"/>
          <w:sz w:val="21"/>
          <w:szCs w:val="21"/>
          <w:lang w:eastAsia="pt-BR"/>
        </w:rPr>
        <w:t>console</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log</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4FC1FF"/>
          <w:sz w:val="21"/>
          <w:szCs w:val="21"/>
          <w:lang w:eastAsia="pt-BR"/>
        </w:rPr>
        <w:t>p</w:t>
      </w:r>
      <w:proofErr w:type="gramStart"/>
      <w:r w:rsidRPr="009F29A9">
        <w:rPr>
          <w:rFonts w:ascii="Consolas" w:eastAsia="Times New Roman" w:hAnsi="Consolas" w:cs="Consolas"/>
          <w:color w:val="4FC1FF"/>
          <w:sz w:val="21"/>
          <w:szCs w:val="21"/>
          <w:lang w:eastAsia="pt-BR"/>
        </w:rPr>
        <w:t>1</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getPrecoComDesconto</w:t>
      </w:r>
      <w:proofErr w:type="gramEnd"/>
      <w:r w:rsidRPr="009F29A9">
        <w:rPr>
          <w:rFonts w:ascii="Consolas" w:eastAsia="Times New Roman" w:hAnsi="Consolas" w:cs="Consolas"/>
          <w:color w:val="D4D4D4"/>
          <w:sz w:val="21"/>
          <w:szCs w:val="21"/>
          <w:lang w:eastAsia="pt-BR"/>
        </w:rPr>
        <w:t>)</w:t>
      </w:r>
    </w:p>
    <w:p w14:paraId="70A9B3DF"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39667506"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//Função </w:t>
      </w:r>
      <w:proofErr w:type="spellStart"/>
      <w:r w:rsidRPr="009F29A9">
        <w:rPr>
          <w:rFonts w:ascii="Consolas" w:eastAsia="Times New Roman" w:hAnsi="Consolas" w:cs="Consolas"/>
          <w:color w:val="6A9955"/>
          <w:sz w:val="21"/>
          <w:szCs w:val="21"/>
          <w:lang w:eastAsia="pt-BR"/>
        </w:rPr>
        <w:t>factory</w:t>
      </w:r>
      <w:proofErr w:type="spellEnd"/>
      <w:r w:rsidRPr="009F29A9">
        <w:rPr>
          <w:rFonts w:ascii="Consolas" w:eastAsia="Times New Roman" w:hAnsi="Consolas" w:cs="Consolas"/>
          <w:color w:val="6A9955"/>
          <w:sz w:val="21"/>
          <w:szCs w:val="21"/>
          <w:lang w:eastAsia="pt-BR"/>
        </w:rPr>
        <w:t> - fabrica um objeto</w:t>
      </w:r>
    </w:p>
    <w:p w14:paraId="2AA444E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7AF4A7C3"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r w:rsidRPr="009F29A9">
        <w:rPr>
          <w:rFonts w:ascii="Consolas" w:eastAsia="Times New Roman" w:hAnsi="Consolas" w:cs="Consolas"/>
          <w:color w:val="569CD6"/>
          <w:sz w:val="21"/>
          <w:szCs w:val="21"/>
          <w:lang w:eastAsia="pt-BR"/>
        </w:rPr>
        <w:lastRenderedPageBreak/>
        <w:t>function</w:t>
      </w:r>
      <w:proofErr w:type="spellEnd"/>
      <w:r w:rsidRPr="009F29A9">
        <w:rPr>
          <w:rFonts w:ascii="Consolas" w:eastAsia="Times New Roman" w:hAnsi="Consolas" w:cs="Consolas"/>
          <w:color w:val="D4D4D4"/>
          <w:sz w:val="21"/>
          <w:szCs w:val="21"/>
          <w:lang w:eastAsia="pt-BR"/>
        </w:rPr>
        <w:t> </w:t>
      </w:r>
      <w:proofErr w:type="spellStart"/>
      <w:proofErr w:type="gramStart"/>
      <w:r w:rsidRPr="009F29A9">
        <w:rPr>
          <w:rFonts w:ascii="Consolas" w:eastAsia="Times New Roman" w:hAnsi="Consolas" w:cs="Consolas"/>
          <w:color w:val="DCDCAA"/>
          <w:sz w:val="21"/>
          <w:szCs w:val="21"/>
          <w:lang w:eastAsia="pt-BR"/>
        </w:rPr>
        <w:t>criarFuncionario</w:t>
      </w:r>
      <w:proofErr w:type="spellEnd"/>
      <w:r w:rsidRPr="009F29A9">
        <w:rPr>
          <w:rFonts w:ascii="Consolas" w:eastAsia="Times New Roman" w:hAnsi="Consolas" w:cs="Consolas"/>
          <w:color w:val="D4D4D4"/>
          <w:sz w:val="21"/>
          <w:szCs w:val="21"/>
          <w:lang w:eastAsia="pt-BR"/>
        </w:rPr>
        <w:t>(</w:t>
      </w:r>
      <w:proofErr w:type="gramEnd"/>
      <w:r w:rsidRPr="009F29A9">
        <w:rPr>
          <w:rFonts w:ascii="Consolas" w:eastAsia="Times New Roman" w:hAnsi="Consolas" w:cs="Consolas"/>
          <w:color w:val="9CDCFE"/>
          <w:sz w:val="21"/>
          <w:szCs w:val="21"/>
          <w:lang w:eastAsia="pt-BR"/>
        </w:rPr>
        <w:t>nome</w:t>
      </w:r>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9CDCFE"/>
          <w:sz w:val="21"/>
          <w:szCs w:val="21"/>
          <w:lang w:eastAsia="pt-BR"/>
        </w:rPr>
        <w:t>salarioBase</w:t>
      </w:r>
      <w:proofErr w:type="spellEnd"/>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9CDCFE"/>
          <w:sz w:val="21"/>
          <w:szCs w:val="21"/>
          <w:lang w:eastAsia="pt-BR"/>
        </w:rPr>
        <w:t>falta</w:t>
      </w:r>
      <w:r w:rsidRPr="009F29A9">
        <w:rPr>
          <w:rFonts w:ascii="Consolas" w:eastAsia="Times New Roman" w:hAnsi="Consolas" w:cs="Consolas"/>
          <w:color w:val="D4D4D4"/>
          <w:sz w:val="21"/>
          <w:szCs w:val="21"/>
          <w:lang w:eastAsia="pt-BR"/>
        </w:rPr>
        <w:t>) {</w:t>
      </w:r>
    </w:p>
    <w:p w14:paraId="16D4CD1E"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C586C0"/>
          <w:sz w:val="21"/>
          <w:szCs w:val="21"/>
          <w:lang w:eastAsia="pt-BR"/>
        </w:rPr>
        <w:t>return</w:t>
      </w:r>
      <w:proofErr w:type="spellEnd"/>
      <w:r w:rsidRPr="009F29A9">
        <w:rPr>
          <w:rFonts w:ascii="Consolas" w:eastAsia="Times New Roman" w:hAnsi="Consolas" w:cs="Consolas"/>
          <w:color w:val="D4D4D4"/>
          <w:sz w:val="21"/>
          <w:szCs w:val="21"/>
          <w:lang w:eastAsia="pt-BR"/>
        </w:rPr>
        <w:t> {</w:t>
      </w:r>
    </w:p>
    <w:p w14:paraId="7CCDB350"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9CDCFE"/>
          <w:sz w:val="21"/>
          <w:szCs w:val="21"/>
          <w:lang w:eastAsia="pt-BR"/>
        </w:rPr>
        <w:t>nome</w:t>
      </w:r>
      <w:r w:rsidRPr="009F29A9">
        <w:rPr>
          <w:rFonts w:ascii="Consolas" w:eastAsia="Times New Roman" w:hAnsi="Consolas" w:cs="Consolas"/>
          <w:color w:val="D4D4D4"/>
          <w:sz w:val="21"/>
          <w:szCs w:val="21"/>
          <w:lang w:eastAsia="pt-BR"/>
        </w:rPr>
        <w:t>,</w:t>
      </w:r>
    </w:p>
    <w:p w14:paraId="7A6505D6"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9CDCFE"/>
          <w:sz w:val="21"/>
          <w:szCs w:val="21"/>
          <w:lang w:eastAsia="pt-BR"/>
        </w:rPr>
        <w:t>salarioBase</w:t>
      </w:r>
      <w:proofErr w:type="spellEnd"/>
      <w:r w:rsidRPr="009F29A9">
        <w:rPr>
          <w:rFonts w:ascii="Consolas" w:eastAsia="Times New Roman" w:hAnsi="Consolas" w:cs="Consolas"/>
          <w:color w:val="D4D4D4"/>
          <w:sz w:val="21"/>
          <w:szCs w:val="21"/>
          <w:lang w:eastAsia="pt-BR"/>
        </w:rPr>
        <w:t>,</w:t>
      </w:r>
    </w:p>
    <w:p w14:paraId="109DD3AA"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9CDCFE"/>
          <w:sz w:val="21"/>
          <w:szCs w:val="21"/>
          <w:lang w:eastAsia="pt-BR"/>
        </w:rPr>
        <w:t>falta</w:t>
      </w:r>
      <w:r w:rsidRPr="009F29A9">
        <w:rPr>
          <w:rFonts w:ascii="Consolas" w:eastAsia="Times New Roman" w:hAnsi="Consolas" w:cs="Consolas"/>
          <w:color w:val="D4D4D4"/>
          <w:sz w:val="21"/>
          <w:szCs w:val="21"/>
          <w:lang w:eastAsia="pt-BR"/>
        </w:rPr>
        <w:t>,</w:t>
      </w:r>
    </w:p>
    <w:p w14:paraId="11CDCA0C"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proofErr w:type="gramStart"/>
      <w:r w:rsidRPr="009F29A9">
        <w:rPr>
          <w:rFonts w:ascii="Consolas" w:eastAsia="Times New Roman" w:hAnsi="Consolas" w:cs="Consolas"/>
          <w:color w:val="DCDCAA"/>
          <w:sz w:val="21"/>
          <w:szCs w:val="21"/>
          <w:lang w:eastAsia="pt-BR"/>
        </w:rPr>
        <w:t>getSalario</w:t>
      </w:r>
      <w:proofErr w:type="spellEnd"/>
      <w:r w:rsidRPr="009F29A9">
        <w:rPr>
          <w:rFonts w:ascii="Consolas" w:eastAsia="Times New Roman" w:hAnsi="Consolas" w:cs="Consolas"/>
          <w:color w:val="D4D4D4"/>
          <w:sz w:val="21"/>
          <w:szCs w:val="21"/>
          <w:lang w:eastAsia="pt-BR"/>
        </w:rPr>
        <w:t>(</w:t>
      </w:r>
      <w:proofErr w:type="gramEnd"/>
      <w:r w:rsidRPr="009F29A9">
        <w:rPr>
          <w:rFonts w:ascii="Consolas" w:eastAsia="Times New Roman" w:hAnsi="Consolas" w:cs="Consolas"/>
          <w:color w:val="D4D4D4"/>
          <w:sz w:val="21"/>
          <w:szCs w:val="21"/>
          <w:lang w:eastAsia="pt-BR"/>
        </w:rPr>
        <w:t>) {</w:t>
      </w:r>
    </w:p>
    <w:p w14:paraId="1ECCE50F"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C586C0"/>
          <w:sz w:val="21"/>
          <w:szCs w:val="21"/>
          <w:lang w:eastAsia="pt-BR"/>
        </w:rPr>
        <w:t>return</w:t>
      </w:r>
      <w:proofErr w:type="spellEnd"/>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9CDCFE"/>
          <w:sz w:val="21"/>
          <w:szCs w:val="21"/>
          <w:lang w:eastAsia="pt-BR"/>
        </w:rPr>
        <w:t>salarioBase</w:t>
      </w:r>
      <w:proofErr w:type="spellEnd"/>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B5CEA8"/>
          <w:sz w:val="21"/>
          <w:szCs w:val="21"/>
          <w:lang w:eastAsia="pt-BR"/>
        </w:rPr>
        <w:t>30</w:t>
      </w:r>
      <w:r w:rsidRPr="009F29A9">
        <w:rPr>
          <w:rFonts w:ascii="Consolas" w:eastAsia="Times New Roman" w:hAnsi="Consolas" w:cs="Consolas"/>
          <w:color w:val="D4D4D4"/>
          <w:sz w:val="21"/>
          <w:szCs w:val="21"/>
          <w:lang w:eastAsia="pt-BR"/>
        </w:rPr>
        <w:t>) * (</w:t>
      </w:r>
      <w:r w:rsidRPr="009F29A9">
        <w:rPr>
          <w:rFonts w:ascii="Consolas" w:eastAsia="Times New Roman" w:hAnsi="Consolas" w:cs="Consolas"/>
          <w:color w:val="B5CEA8"/>
          <w:sz w:val="21"/>
          <w:szCs w:val="21"/>
          <w:lang w:eastAsia="pt-BR"/>
        </w:rPr>
        <w:t>30</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falta</w:t>
      </w:r>
      <w:r w:rsidRPr="009F29A9">
        <w:rPr>
          <w:rFonts w:ascii="Consolas" w:eastAsia="Times New Roman" w:hAnsi="Consolas" w:cs="Consolas"/>
          <w:color w:val="D4D4D4"/>
          <w:sz w:val="21"/>
          <w:szCs w:val="21"/>
          <w:lang w:eastAsia="pt-BR"/>
        </w:rPr>
        <w:t>)</w:t>
      </w:r>
    </w:p>
    <w:p w14:paraId="357C3AD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
    <w:p w14:paraId="79EAA531"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    }</w:t>
      </w:r>
    </w:p>
    <w:p w14:paraId="39D04D80"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D4D4D4"/>
          <w:sz w:val="21"/>
          <w:szCs w:val="21"/>
          <w:lang w:eastAsia="pt-BR"/>
        </w:rPr>
        <w:t>}</w:t>
      </w:r>
    </w:p>
    <w:p w14:paraId="0739F55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55864CF8"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r w:rsidRPr="009F29A9">
        <w:rPr>
          <w:rFonts w:ascii="Consolas" w:eastAsia="Times New Roman" w:hAnsi="Consolas" w:cs="Consolas"/>
          <w:color w:val="569CD6"/>
          <w:sz w:val="21"/>
          <w:szCs w:val="21"/>
          <w:lang w:eastAsia="pt-BR"/>
        </w:rPr>
        <w:t>const</w:t>
      </w:r>
      <w:proofErr w:type="spellEnd"/>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4FC1FF"/>
          <w:sz w:val="21"/>
          <w:szCs w:val="21"/>
          <w:lang w:eastAsia="pt-BR"/>
        </w:rPr>
        <w:t>f1</w:t>
      </w:r>
      <w:r w:rsidRPr="009F29A9">
        <w:rPr>
          <w:rFonts w:ascii="Consolas" w:eastAsia="Times New Roman" w:hAnsi="Consolas" w:cs="Consolas"/>
          <w:color w:val="D4D4D4"/>
          <w:sz w:val="21"/>
          <w:szCs w:val="21"/>
          <w:lang w:eastAsia="pt-BR"/>
        </w:rPr>
        <w:t> = </w:t>
      </w:r>
      <w:proofErr w:type="spellStart"/>
      <w:proofErr w:type="gramStart"/>
      <w:r w:rsidRPr="009F29A9">
        <w:rPr>
          <w:rFonts w:ascii="Consolas" w:eastAsia="Times New Roman" w:hAnsi="Consolas" w:cs="Consolas"/>
          <w:color w:val="DCDCAA"/>
          <w:sz w:val="21"/>
          <w:szCs w:val="21"/>
          <w:lang w:eastAsia="pt-BR"/>
        </w:rPr>
        <w:t>criarFuncionario</w:t>
      </w:r>
      <w:proofErr w:type="spellEnd"/>
      <w:r w:rsidRPr="009F29A9">
        <w:rPr>
          <w:rFonts w:ascii="Consolas" w:eastAsia="Times New Roman" w:hAnsi="Consolas" w:cs="Consolas"/>
          <w:color w:val="D4D4D4"/>
          <w:sz w:val="21"/>
          <w:szCs w:val="21"/>
          <w:lang w:eastAsia="pt-BR"/>
        </w:rPr>
        <w:t>(</w:t>
      </w:r>
      <w:proofErr w:type="gramEnd"/>
      <w:r w:rsidRPr="009F29A9">
        <w:rPr>
          <w:rFonts w:ascii="Consolas" w:eastAsia="Times New Roman" w:hAnsi="Consolas" w:cs="Consolas"/>
          <w:color w:val="CE9178"/>
          <w:sz w:val="21"/>
          <w:szCs w:val="21"/>
          <w:lang w:eastAsia="pt-BR"/>
        </w:rPr>
        <w:t>'João'</w:t>
      </w:r>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B5CEA8"/>
          <w:sz w:val="21"/>
          <w:szCs w:val="21"/>
          <w:lang w:eastAsia="pt-BR"/>
        </w:rPr>
        <w:t>7980</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B5CEA8"/>
          <w:sz w:val="21"/>
          <w:szCs w:val="21"/>
          <w:lang w:eastAsia="pt-BR"/>
        </w:rPr>
        <w:t>4</w:t>
      </w:r>
      <w:r w:rsidRPr="009F29A9">
        <w:rPr>
          <w:rFonts w:ascii="Consolas" w:eastAsia="Times New Roman" w:hAnsi="Consolas" w:cs="Consolas"/>
          <w:color w:val="D4D4D4"/>
          <w:sz w:val="21"/>
          <w:szCs w:val="21"/>
          <w:lang w:eastAsia="pt-BR"/>
        </w:rPr>
        <w:t>)</w:t>
      </w:r>
    </w:p>
    <w:p w14:paraId="1C43A6AE"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6A5E19DB"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w:t>
      </w:r>
      <w:proofErr w:type="spellStart"/>
      <w:r w:rsidRPr="009F29A9">
        <w:rPr>
          <w:rFonts w:ascii="Consolas" w:eastAsia="Times New Roman" w:hAnsi="Consolas" w:cs="Consolas"/>
          <w:color w:val="6A9955"/>
          <w:sz w:val="21"/>
          <w:szCs w:val="21"/>
          <w:lang w:eastAsia="pt-BR"/>
        </w:rPr>
        <w:t>Object.crate</w:t>
      </w:r>
      <w:proofErr w:type="spellEnd"/>
    </w:p>
    <w:p w14:paraId="3712CCB0"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67434584"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r w:rsidRPr="009F29A9">
        <w:rPr>
          <w:rFonts w:ascii="Consolas" w:eastAsia="Times New Roman" w:hAnsi="Consolas" w:cs="Consolas"/>
          <w:color w:val="569CD6"/>
          <w:sz w:val="21"/>
          <w:szCs w:val="21"/>
          <w:lang w:eastAsia="pt-BR"/>
        </w:rPr>
        <w:t>const</w:t>
      </w:r>
      <w:proofErr w:type="spellEnd"/>
      <w:r w:rsidRPr="009F29A9">
        <w:rPr>
          <w:rFonts w:ascii="Consolas" w:eastAsia="Times New Roman" w:hAnsi="Consolas" w:cs="Consolas"/>
          <w:color w:val="D4D4D4"/>
          <w:sz w:val="21"/>
          <w:szCs w:val="21"/>
          <w:lang w:eastAsia="pt-BR"/>
        </w:rPr>
        <w:t> </w:t>
      </w:r>
      <w:r w:rsidRPr="009F29A9">
        <w:rPr>
          <w:rFonts w:ascii="Consolas" w:eastAsia="Times New Roman" w:hAnsi="Consolas" w:cs="Consolas"/>
          <w:color w:val="4FC1FF"/>
          <w:sz w:val="21"/>
          <w:szCs w:val="21"/>
          <w:lang w:eastAsia="pt-BR"/>
        </w:rPr>
        <w:t>filha</w:t>
      </w:r>
      <w:r w:rsidRPr="009F29A9">
        <w:rPr>
          <w:rFonts w:ascii="Consolas" w:eastAsia="Times New Roman" w:hAnsi="Consolas" w:cs="Consolas"/>
          <w:color w:val="D4D4D4"/>
          <w:sz w:val="21"/>
          <w:szCs w:val="21"/>
          <w:lang w:eastAsia="pt-BR"/>
        </w:rPr>
        <w:t> = </w:t>
      </w:r>
      <w:proofErr w:type="spellStart"/>
      <w:r w:rsidRPr="009F29A9">
        <w:rPr>
          <w:rFonts w:ascii="Consolas" w:eastAsia="Times New Roman" w:hAnsi="Consolas" w:cs="Consolas"/>
          <w:color w:val="4EC9B0"/>
          <w:sz w:val="21"/>
          <w:szCs w:val="21"/>
          <w:lang w:eastAsia="pt-BR"/>
        </w:rPr>
        <w:t>Object</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create</w:t>
      </w:r>
      <w:proofErr w:type="spellEnd"/>
      <w:r w:rsidRPr="009F29A9">
        <w:rPr>
          <w:rFonts w:ascii="Consolas" w:eastAsia="Times New Roman" w:hAnsi="Consolas" w:cs="Consolas"/>
          <w:color w:val="D4D4D4"/>
          <w:sz w:val="21"/>
          <w:szCs w:val="21"/>
          <w:lang w:eastAsia="pt-BR"/>
        </w:rPr>
        <w:t>(</w:t>
      </w:r>
      <w:proofErr w:type="spellStart"/>
      <w:r w:rsidRPr="009F29A9">
        <w:rPr>
          <w:rFonts w:ascii="Consolas" w:eastAsia="Times New Roman" w:hAnsi="Consolas" w:cs="Consolas"/>
          <w:color w:val="569CD6"/>
          <w:sz w:val="21"/>
          <w:szCs w:val="21"/>
          <w:lang w:eastAsia="pt-BR"/>
        </w:rPr>
        <w:t>null</w:t>
      </w:r>
      <w:proofErr w:type="spellEnd"/>
      <w:r w:rsidRPr="009F29A9">
        <w:rPr>
          <w:rFonts w:ascii="Consolas" w:eastAsia="Times New Roman" w:hAnsi="Consolas" w:cs="Consolas"/>
          <w:color w:val="D4D4D4"/>
          <w:sz w:val="21"/>
          <w:szCs w:val="21"/>
          <w:lang w:eastAsia="pt-BR"/>
        </w:rPr>
        <w:t>)</w:t>
      </w:r>
    </w:p>
    <w:p w14:paraId="1ACEC108"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9F29A9">
        <w:rPr>
          <w:rFonts w:ascii="Consolas" w:eastAsia="Times New Roman" w:hAnsi="Consolas" w:cs="Consolas"/>
          <w:color w:val="4FC1FF"/>
          <w:sz w:val="21"/>
          <w:szCs w:val="21"/>
          <w:lang w:eastAsia="pt-BR"/>
        </w:rPr>
        <w:t>filha</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nome</w:t>
      </w:r>
      <w:proofErr w:type="spellEnd"/>
      <w:proofErr w:type="gramEnd"/>
      <w:r w:rsidRPr="009F29A9">
        <w:rPr>
          <w:rFonts w:ascii="Consolas" w:eastAsia="Times New Roman" w:hAnsi="Consolas" w:cs="Consolas"/>
          <w:color w:val="D4D4D4"/>
          <w:sz w:val="21"/>
          <w:szCs w:val="21"/>
          <w:lang w:eastAsia="pt-BR"/>
        </w:rPr>
        <w:t> = </w:t>
      </w:r>
      <w:r w:rsidRPr="009F29A9">
        <w:rPr>
          <w:rFonts w:ascii="Consolas" w:eastAsia="Times New Roman" w:hAnsi="Consolas" w:cs="Consolas"/>
          <w:color w:val="CE9178"/>
          <w:sz w:val="21"/>
          <w:szCs w:val="21"/>
          <w:lang w:eastAsia="pt-BR"/>
        </w:rPr>
        <w:t>'Ana'</w:t>
      </w:r>
    </w:p>
    <w:p w14:paraId="08D00EDA"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9CDCFE"/>
          <w:sz w:val="21"/>
          <w:szCs w:val="21"/>
          <w:lang w:eastAsia="pt-BR"/>
        </w:rPr>
        <w:t>console</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log</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4FC1FF"/>
          <w:sz w:val="21"/>
          <w:szCs w:val="21"/>
          <w:lang w:eastAsia="pt-BR"/>
        </w:rPr>
        <w:t>filha</w:t>
      </w:r>
      <w:r w:rsidRPr="009F29A9">
        <w:rPr>
          <w:rFonts w:ascii="Consolas" w:eastAsia="Times New Roman" w:hAnsi="Consolas" w:cs="Consolas"/>
          <w:color w:val="D4D4D4"/>
          <w:sz w:val="21"/>
          <w:szCs w:val="21"/>
          <w:lang w:eastAsia="pt-BR"/>
        </w:rPr>
        <w:t>)</w:t>
      </w:r>
    </w:p>
    <w:p w14:paraId="30D6647D"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
    <w:p w14:paraId="2BD9D818"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6A9955"/>
          <w:sz w:val="21"/>
          <w:szCs w:val="21"/>
          <w:lang w:eastAsia="pt-BR"/>
        </w:rPr>
        <w:t>//Uma função famosa que retorna um JSON para um objeto...</w:t>
      </w:r>
    </w:p>
    <w:p w14:paraId="5F43CB89"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proofErr w:type="spellStart"/>
      <w:r w:rsidRPr="009F29A9">
        <w:rPr>
          <w:rFonts w:ascii="Consolas" w:eastAsia="Times New Roman" w:hAnsi="Consolas" w:cs="Consolas"/>
          <w:color w:val="569CD6"/>
          <w:sz w:val="21"/>
          <w:szCs w:val="21"/>
          <w:lang w:eastAsia="pt-BR"/>
        </w:rPr>
        <w:t>const</w:t>
      </w:r>
      <w:proofErr w:type="spellEnd"/>
      <w:r w:rsidRPr="009F29A9">
        <w:rPr>
          <w:rFonts w:ascii="Consolas" w:eastAsia="Times New Roman" w:hAnsi="Consolas" w:cs="Consolas"/>
          <w:color w:val="D4D4D4"/>
          <w:sz w:val="21"/>
          <w:szCs w:val="21"/>
          <w:lang w:eastAsia="pt-BR"/>
        </w:rPr>
        <w:t> </w:t>
      </w:r>
      <w:proofErr w:type="spellStart"/>
      <w:r w:rsidRPr="009F29A9">
        <w:rPr>
          <w:rFonts w:ascii="Consolas" w:eastAsia="Times New Roman" w:hAnsi="Consolas" w:cs="Consolas"/>
          <w:color w:val="4FC1FF"/>
          <w:sz w:val="21"/>
          <w:szCs w:val="21"/>
          <w:lang w:eastAsia="pt-BR"/>
        </w:rPr>
        <w:t>fromJSON</w:t>
      </w:r>
      <w:proofErr w:type="spellEnd"/>
      <w:r w:rsidRPr="009F29A9">
        <w:rPr>
          <w:rFonts w:ascii="Consolas" w:eastAsia="Times New Roman" w:hAnsi="Consolas" w:cs="Consolas"/>
          <w:color w:val="D4D4D4"/>
          <w:sz w:val="21"/>
          <w:szCs w:val="21"/>
          <w:lang w:eastAsia="pt-BR"/>
        </w:rPr>
        <w:t> = </w:t>
      </w:r>
      <w:proofErr w:type="spellStart"/>
      <w:r w:rsidRPr="009F29A9">
        <w:rPr>
          <w:rFonts w:ascii="Consolas" w:eastAsia="Times New Roman" w:hAnsi="Consolas" w:cs="Consolas"/>
          <w:color w:val="9CDCFE"/>
          <w:sz w:val="21"/>
          <w:szCs w:val="21"/>
          <w:lang w:eastAsia="pt-BR"/>
        </w:rPr>
        <w:t>JSON</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parse</w:t>
      </w:r>
      <w:proofErr w:type="spellEnd"/>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CE9178"/>
          <w:sz w:val="21"/>
          <w:szCs w:val="21"/>
          <w:lang w:eastAsia="pt-BR"/>
        </w:rPr>
        <w:t>'{"</w:t>
      </w:r>
      <w:proofErr w:type="spellStart"/>
      <w:r w:rsidRPr="009F29A9">
        <w:rPr>
          <w:rFonts w:ascii="Consolas" w:eastAsia="Times New Roman" w:hAnsi="Consolas" w:cs="Consolas"/>
          <w:color w:val="CE9178"/>
          <w:sz w:val="21"/>
          <w:szCs w:val="21"/>
          <w:lang w:eastAsia="pt-BR"/>
        </w:rPr>
        <w:t>info</w:t>
      </w:r>
      <w:proofErr w:type="spellEnd"/>
      <w:r w:rsidRPr="009F29A9">
        <w:rPr>
          <w:rFonts w:ascii="Consolas" w:eastAsia="Times New Roman" w:hAnsi="Consolas" w:cs="Consolas"/>
          <w:color w:val="CE9178"/>
          <w:sz w:val="21"/>
          <w:szCs w:val="21"/>
          <w:lang w:eastAsia="pt-BR"/>
        </w:rPr>
        <w:t>": "Sou um JSON"}'</w:t>
      </w:r>
      <w:r w:rsidRPr="009F29A9">
        <w:rPr>
          <w:rFonts w:ascii="Consolas" w:eastAsia="Times New Roman" w:hAnsi="Consolas" w:cs="Consolas"/>
          <w:color w:val="D4D4D4"/>
          <w:sz w:val="21"/>
          <w:szCs w:val="21"/>
          <w:lang w:eastAsia="pt-BR"/>
        </w:rPr>
        <w:t>)</w:t>
      </w:r>
    </w:p>
    <w:p w14:paraId="46E43729" w14:textId="77777777" w:rsidR="009F29A9" w:rsidRPr="009F29A9" w:rsidRDefault="009F29A9" w:rsidP="009F29A9">
      <w:pPr>
        <w:shd w:val="clear" w:color="auto" w:fill="1E1E1E"/>
        <w:spacing w:after="0" w:line="285" w:lineRule="atLeast"/>
        <w:rPr>
          <w:rFonts w:ascii="Consolas" w:eastAsia="Times New Roman" w:hAnsi="Consolas" w:cs="Consolas"/>
          <w:color w:val="D4D4D4"/>
          <w:sz w:val="21"/>
          <w:szCs w:val="21"/>
          <w:lang w:eastAsia="pt-BR"/>
        </w:rPr>
      </w:pPr>
      <w:r w:rsidRPr="009F29A9">
        <w:rPr>
          <w:rFonts w:ascii="Consolas" w:eastAsia="Times New Roman" w:hAnsi="Consolas" w:cs="Consolas"/>
          <w:color w:val="9CDCFE"/>
          <w:sz w:val="21"/>
          <w:szCs w:val="21"/>
          <w:lang w:eastAsia="pt-BR"/>
        </w:rPr>
        <w:t>console</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DCDCAA"/>
          <w:sz w:val="21"/>
          <w:szCs w:val="21"/>
          <w:lang w:eastAsia="pt-BR"/>
        </w:rPr>
        <w:t>log</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4FC1FF"/>
          <w:sz w:val="21"/>
          <w:szCs w:val="21"/>
          <w:lang w:eastAsia="pt-BR"/>
        </w:rPr>
        <w:t>fromJSON</w:t>
      </w:r>
      <w:r w:rsidRPr="009F29A9">
        <w:rPr>
          <w:rFonts w:ascii="Consolas" w:eastAsia="Times New Roman" w:hAnsi="Consolas" w:cs="Consolas"/>
          <w:color w:val="D4D4D4"/>
          <w:sz w:val="21"/>
          <w:szCs w:val="21"/>
          <w:lang w:eastAsia="pt-BR"/>
        </w:rPr>
        <w:t>.</w:t>
      </w:r>
      <w:r w:rsidRPr="009F29A9">
        <w:rPr>
          <w:rFonts w:ascii="Consolas" w:eastAsia="Times New Roman" w:hAnsi="Consolas" w:cs="Consolas"/>
          <w:color w:val="9CDCFE"/>
          <w:sz w:val="21"/>
          <w:szCs w:val="21"/>
          <w:lang w:eastAsia="pt-BR"/>
        </w:rPr>
        <w:t>info</w:t>
      </w:r>
      <w:r w:rsidRPr="009F29A9">
        <w:rPr>
          <w:rFonts w:ascii="Consolas" w:eastAsia="Times New Roman" w:hAnsi="Consolas" w:cs="Consolas"/>
          <w:color w:val="D4D4D4"/>
          <w:sz w:val="21"/>
          <w:szCs w:val="21"/>
          <w:lang w:eastAsia="pt-BR"/>
        </w:rPr>
        <w:t>)</w:t>
      </w:r>
    </w:p>
    <w:p w14:paraId="3C250B6B" w14:textId="77777777" w:rsidR="009F29A9" w:rsidRDefault="009F29A9" w:rsidP="00252C7C"/>
    <w:p w14:paraId="7433D472" w14:textId="77777777" w:rsidR="00F579A0" w:rsidRPr="00EE1835" w:rsidRDefault="00F579A0" w:rsidP="00252C7C">
      <w:pPr>
        <w:rPr>
          <w:highlight w:val="yellow"/>
        </w:rPr>
      </w:pPr>
      <w:r w:rsidRPr="00EE1835">
        <w:rPr>
          <w:highlight w:val="yellow"/>
        </w:rPr>
        <w:t>Ou seja, posso criar um objeto das seguintes formas como vimos acima:</w:t>
      </w:r>
    </w:p>
    <w:p w14:paraId="036A0BAF" w14:textId="77777777" w:rsidR="00F579A0" w:rsidRPr="00EE1835" w:rsidRDefault="00F579A0" w:rsidP="00F579A0">
      <w:pPr>
        <w:pStyle w:val="PargrafodaLista"/>
        <w:numPr>
          <w:ilvl w:val="0"/>
          <w:numId w:val="1"/>
        </w:numPr>
        <w:rPr>
          <w:highlight w:val="yellow"/>
        </w:rPr>
      </w:pPr>
      <w:r w:rsidRPr="00EE1835">
        <w:rPr>
          <w:highlight w:val="yellow"/>
        </w:rPr>
        <w:t>Notação literal de objeto;</w:t>
      </w:r>
    </w:p>
    <w:p w14:paraId="164EEC34" w14:textId="77777777" w:rsidR="00F579A0" w:rsidRPr="00EE1835" w:rsidRDefault="00F579A0" w:rsidP="00F579A0">
      <w:pPr>
        <w:pStyle w:val="PargrafodaLista"/>
        <w:numPr>
          <w:ilvl w:val="0"/>
          <w:numId w:val="1"/>
        </w:numPr>
        <w:rPr>
          <w:highlight w:val="yellow"/>
        </w:rPr>
      </w:pPr>
      <w:r w:rsidRPr="00EE1835">
        <w:rPr>
          <w:highlight w:val="yellow"/>
        </w:rPr>
        <w:t xml:space="preserve">Com o operador new </w:t>
      </w:r>
      <w:proofErr w:type="spellStart"/>
      <w:r w:rsidRPr="00EE1835">
        <w:rPr>
          <w:highlight w:val="yellow"/>
        </w:rPr>
        <w:t>Object</w:t>
      </w:r>
      <w:proofErr w:type="spellEnd"/>
      <w:r w:rsidRPr="00EE1835">
        <w:rPr>
          <w:highlight w:val="yellow"/>
        </w:rPr>
        <w:t>;</w:t>
      </w:r>
    </w:p>
    <w:p w14:paraId="6CC84022" w14:textId="77777777" w:rsidR="00F579A0" w:rsidRPr="00EE1835" w:rsidRDefault="00F579A0" w:rsidP="00F579A0">
      <w:pPr>
        <w:pStyle w:val="PargrafodaLista"/>
        <w:numPr>
          <w:ilvl w:val="0"/>
          <w:numId w:val="1"/>
        </w:numPr>
        <w:rPr>
          <w:highlight w:val="yellow"/>
        </w:rPr>
      </w:pPr>
      <w:r w:rsidRPr="00EE1835">
        <w:rPr>
          <w:highlight w:val="yellow"/>
        </w:rPr>
        <w:t>Com funções construtoras;</w:t>
      </w:r>
    </w:p>
    <w:p w14:paraId="59514FDC" w14:textId="77777777" w:rsidR="00F579A0" w:rsidRPr="00EE1835" w:rsidRDefault="00F579A0" w:rsidP="00F579A0">
      <w:pPr>
        <w:pStyle w:val="PargrafodaLista"/>
        <w:numPr>
          <w:ilvl w:val="0"/>
          <w:numId w:val="1"/>
        </w:numPr>
        <w:rPr>
          <w:highlight w:val="yellow"/>
        </w:rPr>
      </w:pPr>
      <w:r w:rsidRPr="00EE1835">
        <w:rPr>
          <w:highlight w:val="yellow"/>
        </w:rPr>
        <w:t xml:space="preserve">Com funções </w:t>
      </w:r>
      <w:proofErr w:type="spellStart"/>
      <w:r w:rsidRPr="00EE1835">
        <w:rPr>
          <w:highlight w:val="yellow"/>
        </w:rPr>
        <w:t>factory</w:t>
      </w:r>
      <w:proofErr w:type="spellEnd"/>
      <w:r w:rsidRPr="00EE1835">
        <w:rPr>
          <w:highlight w:val="yellow"/>
        </w:rPr>
        <w:t xml:space="preserve"> (aquelas que fabricam um objeto);</w:t>
      </w:r>
    </w:p>
    <w:p w14:paraId="1F71A056" w14:textId="77777777" w:rsidR="00F579A0" w:rsidRPr="00EE1835" w:rsidRDefault="00F579A0" w:rsidP="00F579A0">
      <w:pPr>
        <w:pStyle w:val="PargrafodaLista"/>
        <w:numPr>
          <w:ilvl w:val="0"/>
          <w:numId w:val="1"/>
        </w:numPr>
        <w:rPr>
          <w:highlight w:val="yellow"/>
        </w:rPr>
      </w:pPr>
      <w:r w:rsidRPr="00EE1835">
        <w:rPr>
          <w:highlight w:val="yellow"/>
        </w:rPr>
        <w:t xml:space="preserve">Com o </w:t>
      </w:r>
      <w:proofErr w:type="spellStart"/>
      <w:r w:rsidRPr="00EE1835">
        <w:rPr>
          <w:highlight w:val="yellow"/>
        </w:rPr>
        <w:t>Object.create</w:t>
      </w:r>
      <w:proofErr w:type="spellEnd"/>
      <w:r w:rsidRPr="00EE1835">
        <w:rPr>
          <w:highlight w:val="yellow"/>
        </w:rPr>
        <w:t>;</w:t>
      </w:r>
    </w:p>
    <w:p w14:paraId="6520CEEB" w14:textId="77777777" w:rsidR="00F579A0" w:rsidRPr="00EE1835" w:rsidRDefault="00F579A0" w:rsidP="00F579A0">
      <w:pPr>
        <w:pStyle w:val="PargrafodaLista"/>
        <w:numPr>
          <w:ilvl w:val="0"/>
          <w:numId w:val="1"/>
        </w:numPr>
        <w:rPr>
          <w:highlight w:val="yellow"/>
        </w:rPr>
      </w:pPr>
      <w:r w:rsidRPr="00EE1835">
        <w:rPr>
          <w:highlight w:val="yellow"/>
        </w:rPr>
        <w:t xml:space="preserve">Com o </w:t>
      </w:r>
      <w:proofErr w:type="spellStart"/>
      <w:r w:rsidRPr="00EE1835">
        <w:rPr>
          <w:highlight w:val="yellow"/>
        </w:rPr>
        <w:t>JSON.parse</w:t>
      </w:r>
      <w:proofErr w:type="spellEnd"/>
      <w:r w:rsidRPr="00EE1835">
        <w:rPr>
          <w:highlight w:val="yellow"/>
        </w:rPr>
        <w:t xml:space="preserve">, que converte um JSON (que está em </w:t>
      </w:r>
      <w:proofErr w:type="spellStart"/>
      <w:r w:rsidRPr="00EE1835">
        <w:rPr>
          <w:highlight w:val="yellow"/>
        </w:rPr>
        <w:t>String</w:t>
      </w:r>
      <w:proofErr w:type="spellEnd"/>
      <w:r w:rsidRPr="00EE1835">
        <w:rPr>
          <w:highlight w:val="yellow"/>
        </w:rPr>
        <w:t>) para um objeto (usando o .</w:t>
      </w:r>
      <w:proofErr w:type="spellStart"/>
      <w:r w:rsidRPr="00EE1835">
        <w:rPr>
          <w:highlight w:val="yellow"/>
        </w:rPr>
        <w:t>info</w:t>
      </w:r>
      <w:proofErr w:type="spellEnd"/>
      <w:r w:rsidRPr="00EE1835">
        <w:rPr>
          <w:highlight w:val="yellow"/>
        </w:rPr>
        <w:t>).</w:t>
      </w:r>
    </w:p>
    <w:p w14:paraId="36AEF8BF" w14:textId="77777777" w:rsidR="00F579A0" w:rsidRDefault="00F579A0" w:rsidP="00F579A0">
      <w:pPr>
        <w:rPr>
          <w:b/>
          <w:bCs/>
        </w:rPr>
      </w:pPr>
      <w:r w:rsidRPr="00F579A0">
        <w:rPr>
          <w:b/>
          <w:bCs/>
        </w:rPr>
        <w:t xml:space="preserve">Veremos agora o </w:t>
      </w:r>
      <w:proofErr w:type="spellStart"/>
      <w:r w:rsidRPr="00F579A0">
        <w:rPr>
          <w:b/>
          <w:bCs/>
        </w:rPr>
        <w:t>porque</w:t>
      </w:r>
      <w:proofErr w:type="spellEnd"/>
      <w:r w:rsidRPr="00F579A0">
        <w:rPr>
          <w:b/>
          <w:bCs/>
        </w:rPr>
        <w:t xml:space="preserve"> de uma pergunta intrigante: Por que eu consigo mexer e alterar os atributos e métodos de um objeto quando eu o declaro com uma constante?</w:t>
      </w:r>
    </w:p>
    <w:p w14:paraId="71897606" w14:textId="77777777" w:rsidR="008B55D0" w:rsidRDefault="008B55D0" w:rsidP="00252C7C">
      <w:r>
        <w:t xml:space="preserve">A constante na memória não pode ser alterada, porém a variável em que a constante está apontando pode ser alterada. Temos até o </w:t>
      </w:r>
      <w:proofErr w:type="spellStart"/>
      <w:r w:rsidRPr="00EE1835">
        <w:rPr>
          <w:highlight w:val="yellow"/>
        </w:rPr>
        <w:t>Object.freeze</w:t>
      </w:r>
      <w:proofErr w:type="spellEnd"/>
      <w:r w:rsidRPr="00EE1835">
        <w:rPr>
          <w:highlight w:val="yellow"/>
        </w:rPr>
        <w:t>()</w:t>
      </w:r>
      <w:r>
        <w:t xml:space="preserve"> que faz com que não seja permitido mexer em um objeto em si.</w:t>
      </w:r>
    </w:p>
    <w:p w14:paraId="4181BEB0" w14:textId="77777777" w:rsidR="008B55D0" w:rsidRDefault="008B55D0" w:rsidP="00252C7C">
      <w:r>
        <w:rPr>
          <w:noProof/>
          <w:lang w:eastAsia="pt-BR"/>
        </w:rPr>
        <w:lastRenderedPageBreak/>
        <w:drawing>
          <wp:inline distT="0" distB="0" distL="0" distR="0" wp14:anchorId="230E66D0" wp14:editId="7A8AFCFF">
            <wp:extent cx="5400040" cy="413321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133215"/>
                    </a:xfrm>
                    <a:prstGeom prst="rect">
                      <a:avLst/>
                    </a:prstGeom>
                  </pic:spPr>
                </pic:pic>
              </a:graphicData>
            </a:graphic>
          </wp:inline>
        </w:drawing>
      </w:r>
    </w:p>
    <w:p w14:paraId="297D3F2E" w14:textId="77777777" w:rsidR="008B55D0" w:rsidRDefault="008B55D0" w:rsidP="00252C7C"/>
    <w:p w14:paraId="44ED8800" w14:textId="77777777" w:rsidR="008B55D0" w:rsidRDefault="008B55D0" w:rsidP="008B55D0">
      <w:pPr>
        <w:rPr>
          <w:b/>
          <w:bCs/>
        </w:rPr>
      </w:pPr>
      <w:r>
        <w:t xml:space="preserve">Agora veremos sobre </w:t>
      </w:r>
      <w:r w:rsidRPr="008B55D0">
        <w:rPr>
          <w:b/>
          <w:bCs/>
        </w:rPr>
        <w:t>notação literal</w:t>
      </w:r>
      <w:r>
        <w:rPr>
          <w:b/>
          <w:bCs/>
        </w:rPr>
        <w:t xml:space="preserve"> de objeto:</w:t>
      </w:r>
    </w:p>
    <w:p w14:paraId="67873BFE" w14:textId="77777777" w:rsidR="008B55D0" w:rsidRDefault="008B55D0" w:rsidP="008B55D0">
      <w:r>
        <w:rPr>
          <w:noProof/>
          <w:lang w:eastAsia="pt-BR"/>
        </w:rPr>
        <w:drawing>
          <wp:inline distT="0" distB="0" distL="0" distR="0" wp14:anchorId="4118AEC2" wp14:editId="6AF52682">
            <wp:extent cx="4267200" cy="386326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9878" cy="3865686"/>
                    </a:xfrm>
                    <a:prstGeom prst="rect">
                      <a:avLst/>
                    </a:prstGeom>
                  </pic:spPr>
                </pic:pic>
              </a:graphicData>
            </a:graphic>
          </wp:inline>
        </w:drawing>
      </w:r>
    </w:p>
    <w:p w14:paraId="4A1570DD" w14:textId="77777777" w:rsidR="00024A88" w:rsidRDefault="008B55D0" w:rsidP="00024A88">
      <w:pPr>
        <w:rPr>
          <w:b/>
          <w:bCs/>
        </w:rPr>
      </w:pPr>
      <w:r>
        <w:lastRenderedPageBreak/>
        <w:t xml:space="preserve">Veremos agora </w:t>
      </w:r>
      <w:proofErr w:type="spellStart"/>
      <w:r w:rsidRPr="00024A88">
        <w:rPr>
          <w:b/>
          <w:bCs/>
        </w:rPr>
        <w:t>getter</w:t>
      </w:r>
      <w:proofErr w:type="spellEnd"/>
      <w:r>
        <w:t xml:space="preserve"> e </w:t>
      </w:r>
      <w:proofErr w:type="spellStart"/>
      <w:r w:rsidRPr="00024A88">
        <w:rPr>
          <w:b/>
          <w:bCs/>
        </w:rPr>
        <w:t>setter</w:t>
      </w:r>
      <w:proofErr w:type="spellEnd"/>
      <w:r>
        <w:t xml:space="preserve"> como uma </w:t>
      </w:r>
      <w:r w:rsidR="00024A88">
        <w:t>técnica de encapsulamento (</w:t>
      </w:r>
      <w:r w:rsidR="00024A88" w:rsidRPr="00024A88">
        <w:rPr>
          <w:b/>
          <w:bCs/>
        </w:rPr>
        <w:t xml:space="preserve">colocar meus atributos privados e criar métodos que alteram e leem atributos de formas mais </w:t>
      </w:r>
      <w:proofErr w:type="gramStart"/>
      <w:r w:rsidR="00024A88" w:rsidRPr="00024A88">
        <w:rPr>
          <w:b/>
          <w:bCs/>
        </w:rPr>
        <w:t>control</w:t>
      </w:r>
      <w:r w:rsidR="00024A88">
        <w:rPr>
          <w:b/>
          <w:bCs/>
        </w:rPr>
        <w:t>a</w:t>
      </w:r>
      <w:r w:rsidR="00024A88" w:rsidRPr="00024A88">
        <w:rPr>
          <w:b/>
          <w:bCs/>
        </w:rPr>
        <w:t>das)...</w:t>
      </w:r>
      <w:proofErr w:type="gramEnd"/>
      <w:r w:rsidR="00024A88" w:rsidRPr="00024A88">
        <w:rPr>
          <w:b/>
          <w:bCs/>
        </w:rPr>
        <w:t xml:space="preserve"> É como uma validação antes de trocar o valor de atributos dos meus objetos...</w:t>
      </w:r>
    </w:p>
    <w:p w14:paraId="3397B636" w14:textId="77777777" w:rsidR="00024A88" w:rsidRDefault="00024A88" w:rsidP="00024A88">
      <w:pPr>
        <w:rPr>
          <w:b/>
          <w:bCs/>
        </w:rPr>
      </w:pPr>
      <w:r w:rsidRPr="00024A88">
        <w:rPr>
          <w:b/>
          <w:bCs/>
          <w:highlight w:val="yellow"/>
        </w:rPr>
        <w:t xml:space="preserve">Método </w:t>
      </w:r>
      <w:proofErr w:type="spellStart"/>
      <w:r w:rsidRPr="00024A88">
        <w:rPr>
          <w:b/>
          <w:bCs/>
          <w:highlight w:val="yellow"/>
        </w:rPr>
        <w:t>Get</w:t>
      </w:r>
      <w:proofErr w:type="spellEnd"/>
      <w:r w:rsidRPr="00024A88">
        <w:rPr>
          <w:b/>
          <w:bCs/>
          <w:highlight w:val="yellow"/>
        </w:rPr>
        <w:t xml:space="preserve"> para ler o valor de uma variável e o Set para alterar o valor de uma variável...</w:t>
      </w:r>
    </w:p>
    <w:p w14:paraId="5E360CFB" w14:textId="77777777" w:rsidR="00024A88" w:rsidRPr="00024A88" w:rsidRDefault="00024A88" w:rsidP="00024A88"/>
    <w:p w14:paraId="5A9CF171"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proofErr w:type="spellStart"/>
      <w:r w:rsidRPr="00024A88">
        <w:rPr>
          <w:rFonts w:ascii="Consolas" w:eastAsia="Times New Roman" w:hAnsi="Consolas" w:cs="Consolas"/>
          <w:color w:val="569CD6"/>
          <w:sz w:val="21"/>
          <w:szCs w:val="21"/>
          <w:lang w:eastAsia="pt-BR"/>
        </w:rPr>
        <w:t>const</w:t>
      </w:r>
      <w:proofErr w:type="spellEnd"/>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4FC1FF"/>
          <w:sz w:val="21"/>
          <w:szCs w:val="21"/>
          <w:lang w:eastAsia="pt-BR"/>
        </w:rPr>
        <w:t>sequencia</w:t>
      </w:r>
      <w:r w:rsidRPr="00024A88">
        <w:rPr>
          <w:rFonts w:ascii="Consolas" w:eastAsia="Times New Roman" w:hAnsi="Consolas" w:cs="Consolas"/>
          <w:color w:val="D4D4D4"/>
          <w:sz w:val="21"/>
          <w:szCs w:val="21"/>
          <w:lang w:eastAsia="pt-BR"/>
        </w:rPr>
        <w:t> = {</w:t>
      </w:r>
    </w:p>
    <w:p w14:paraId="51E76A58"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9CDCFE"/>
          <w:sz w:val="21"/>
          <w:szCs w:val="21"/>
          <w:lang w:eastAsia="pt-BR"/>
        </w:rPr>
        <w:t>_valor:</w:t>
      </w: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B5CEA8"/>
          <w:sz w:val="21"/>
          <w:szCs w:val="21"/>
          <w:lang w:eastAsia="pt-BR"/>
        </w:rPr>
        <w:t>1</w:t>
      </w: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6A9955"/>
          <w:sz w:val="21"/>
          <w:szCs w:val="21"/>
          <w:lang w:eastAsia="pt-BR"/>
        </w:rPr>
        <w:t>//convenção que está uma variável privada (_)</w:t>
      </w:r>
    </w:p>
    <w:p w14:paraId="35E79A32"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569CD6"/>
          <w:sz w:val="21"/>
          <w:szCs w:val="21"/>
          <w:lang w:eastAsia="pt-BR"/>
        </w:rPr>
        <w:t>get</w:t>
      </w:r>
      <w:r w:rsidRPr="00024A88">
        <w:rPr>
          <w:rFonts w:ascii="Consolas" w:eastAsia="Times New Roman" w:hAnsi="Consolas" w:cs="Consolas"/>
          <w:color w:val="D4D4D4"/>
          <w:sz w:val="21"/>
          <w:szCs w:val="21"/>
          <w:lang w:eastAsia="pt-BR"/>
        </w:rPr>
        <w:t> </w:t>
      </w:r>
      <w:proofErr w:type="gramStart"/>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w:t>
      </w:r>
      <w:proofErr w:type="gramEnd"/>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C586C0"/>
          <w:sz w:val="21"/>
          <w:szCs w:val="21"/>
          <w:lang w:eastAsia="pt-BR"/>
        </w:rPr>
        <w:t>return</w:t>
      </w: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569CD6"/>
          <w:sz w:val="21"/>
          <w:szCs w:val="21"/>
          <w:lang w:eastAsia="pt-BR"/>
        </w:rPr>
        <w:t>this</w:t>
      </w:r>
      <w:r w:rsidRPr="00024A88">
        <w:rPr>
          <w:rFonts w:ascii="Consolas" w:eastAsia="Times New Roman" w:hAnsi="Consolas" w:cs="Consolas"/>
          <w:color w:val="D4D4D4"/>
          <w:sz w:val="21"/>
          <w:szCs w:val="21"/>
          <w:lang w:eastAsia="pt-BR"/>
        </w:rPr>
        <w:t>.</w:t>
      </w:r>
      <w:r w:rsidRPr="00024A88">
        <w:rPr>
          <w:rFonts w:ascii="Consolas" w:eastAsia="Times New Roman" w:hAnsi="Consolas" w:cs="Consolas"/>
          <w:color w:val="9CDCFE"/>
          <w:sz w:val="21"/>
          <w:szCs w:val="21"/>
          <w:lang w:eastAsia="pt-BR"/>
        </w:rPr>
        <w:t>_valor</w:t>
      </w: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6A9955"/>
          <w:sz w:val="21"/>
          <w:szCs w:val="21"/>
          <w:lang w:eastAsia="pt-BR"/>
        </w:rPr>
        <w:t>//get e set são funções onde os valores são acessados</w:t>
      </w:r>
    </w:p>
    <w:p w14:paraId="11133D0B"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569CD6"/>
          <w:sz w:val="21"/>
          <w:szCs w:val="21"/>
          <w:lang w:eastAsia="pt-BR"/>
        </w:rPr>
        <w:t>set</w:t>
      </w:r>
      <w:r w:rsidRPr="00024A88">
        <w:rPr>
          <w:rFonts w:ascii="Consolas" w:eastAsia="Times New Roman" w:hAnsi="Consolas" w:cs="Consolas"/>
          <w:color w:val="D4D4D4"/>
          <w:sz w:val="21"/>
          <w:szCs w:val="21"/>
          <w:lang w:eastAsia="pt-BR"/>
        </w:rPr>
        <w:t> </w:t>
      </w:r>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w:t>
      </w:r>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 {</w:t>
      </w:r>
    </w:p>
    <w:p w14:paraId="2A199069"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proofErr w:type="spellStart"/>
      <w:r w:rsidRPr="00024A88">
        <w:rPr>
          <w:rFonts w:ascii="Consolas" w:eastAsia="Times New Roman" w:hAnsi="Consolas" w:cs="Consolas"/>
          <w:color w:val="C586C0"/>
          <w:sz w:val="21"/>
          <w:szCs w:val="21"/>
          <w:lang w:eastAsia="pt-BR"/>
        </w:rPr>
        <w:t>if</w:t>
      </w:r>
      <w:proofErr w:type="spellEnd"/>
      <w:r w:rsidRPr="00024A88">
        <w:rPr>
          <w:rFonts w:ascii="Consolas" w:eastAsia="Times New Roman" w:hAnsi="Consolas" w:cs="Consolas"/>
          <w:color w:val="D4D4D4"/>
          <w:sz w:val="21"/>
          <w:szCs w:val="21"/>
          <w:lang w:eastAsia="pt-BR"/>
        </w:rPr>
        <w:t>(</w:t>
      </w:r>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&gt;</w:t>
      </w:r>
      <w:proofErr w:type="spellStart"/>
      <w:proofErr w:type="gramStart"/>
      <w:r w:rsidRPr="00024A88">
        <w:rPr>
          <w:rFonts w:ascii="Consolas" w:eastAsia="Times New Roman" w:hAnsi="Consolas" w:cs="Consolas"/>
          <w:color w:val="569CD6"/>
          <w:sz w:val="21"/>
          <w:szCs w:val="21"/>
          <w:lang w:eastAsia="pt-BR"/>
        </w:rPr>
        <w:t>this</w:t>
      </w:r>
      <w:proofErr w:type="spellEnd"/>
      <w:r w:rsidRPr="00024A88">
        <w:rPr>
          <w:rFonts w:ascii="Consolas" w:eastAsia="Times New Roman" w:hAnsi="Consolas" w:cs="Consolas"/>
          <w:color w:val="D4D4D4"/>
          <w:sz w:val="21"/>
          <w:szCs w:val="21"/>
          <w:lang w:eastAsia="pt-BR"/>
        </w:rPr>
        <w:t>.</w:t>
      </w:r>
      <w:r w:rsidRPr="00024A88">
        <w:rPr>
          <w:rFonts w:ascii="Consolas" w:eastAsia="Times New Roman" w:hAnsi="Consolas" w:cs="Consolas"/>
          <w:color w:val="9CDCFE"/>
          <w:sz w:val="21"/>
          <w:szCs w:val="21"/>
          <w:lang w:eastAsia="pt-BR"/>
        </w:rPr>
        <w:t>_</w:t>
      </w:r>
      <w:proofErr w:type="gramEnd"/>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 {</w:t>
      </w:r>
    </w:p>
    <w:p w14:paraId="31C5D593"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proofErr w:type="spellStart"/>
      <w:proofErr w:type="gramStart"/>
      <w:r w:rsidRPr="00024A88">
        <w:rPr>
          <w:rFonts w:ascii="Consolas" w:eastAsia="Times New Roman" w:hAnsi="Consolas" w:cs="Consolas"/>
          <w:color w:val="569CD6"/>
          <w:sz w:val="21"/>
          <w:szCs w:val="21"/>
          <w:lang w:eastAsia="pt-BR"/>
        </w:rPr>
        <w:t>this</w:t>
      </w:r>
      <w:proofErr w:type="spellEnd"/>
      <w:r w:rsidRPr="00024A88">
        <w:rPr>
          <w:rFonts w:ascii="Consolas" w:eastAsia="Times New Roman" w:hAnsi="Consolas" w:cs="Consolas"/>
          <w:color w:val="D4D4D4"/>
          <w:sz w:val="21"/>
          <w:szCs w:val="21"/>
          <w:lang w:eastAsia="pt-BR"/>
        </w:rPr>
        <w:t>.</w:t>
      </w:r>
      <w:r w:rsidRPr="00024A88">
        <w:rPr>
          <w:rFonts w:ascii="Consolas" w:eastAsia="Times New Roman" w:hAnsi="Consolas" w:cs="Consolas"/>
          <w:color w:val="9CDCFE"/>
          <w:sz w:val="21"/>
          <w:szCs w:val="21"/>
          <w:lang w:eastAsia="pt-BR"/>
        </w:rPr>
        <w:t>_</w:t>
      </w:r>
      <w:proofErr w:type="gramEnd"/>
      <w:r w:rsidRPr="00024A88">
        <w:rPr>
          <w:rFonts w:ascii="Consolas" w:eastAsia="Times New Roman" w:hAnsi="Consolas" w:cs="Consolas"/>
          <w:color w:val="9CDCFE"/>
          <w:sz w:val="21"/>
          <w:szCs w:val="21"/>
          <w:lang w:eastAsia="pt-BR"/>
        </w:rPr>
        <w:t>valor</w:t>
      </w:r>
      <w:r w:rsidRPr="00024A88">
        <w:rPr>
          <w:rFonts w:ascii="Consolas" w:eastAsia="Times New Roman" w:hAnsi="Consolas" w:cs="Consolas"/>
          <w:color w:val="D4D4D4"/>
          <w:sz w:val="21"/>
          <w:szCs w:val="21"/>
          <w:lang w:eastAsia="pt-BR"/>
        </w:rPr>
        <w:t> = </w:t>
      </w:r>
      <w:r w:rsidRPr="00024A88">
        <w:rPr>
          <w:rFonts w:ascii="Consolas" w:eastAsia="Times New Roman" w:hAnsi="Consolas" w:cs="Consolas"/>
          <w:color w:val="9CDCFE"/>
          <w:sz w:val="21"/>
          <w:szCs w:val="21"/>
          <w:lang w:eastAsia="pt-BR"/>
        </w:rPr>
        <w:t>valor</w:t>
      </w:r>
    </w:p>
    <w:p w14:paraId="0D9F428B"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p>
    <w:p w14:paraId="31C895AE"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    }</w:t>
      </w:r>
    </w:p>
    <w:p w14:paraId="7722FD1D" w14:textId="77777777" w:rsidR="00024A88" w:rsidRPr="00024A88" w:rsidRDefault="00024A88" w:rsidP="00024A88">
      <w:pPr>
        <w:shd w:val="clear" w:color="auto" w:fill="1E1E1E"/>
        <w:spacing w:after="0" w:line="285" w:lineRule="atLeast"/>
        <w:rPr>
          <w:rFonts w:ascii="Consolas" w:eastAsia="Times New Roman" w:hAnsi="Consolas" w:cs="Consolas"/>
          <w:color w:val="D4D4D4"/>
          <w:sz w:val="21"/>
          <w:szCs w:val="21"/>
          <w:lang w:eastAsia="pt-BR"/>
        </w:rPr>
      </w:pPr>
      <w:r w:rsidRPr="00024A88">
        <w:rPr>
          <w:rFonts w:ascii="Consolas" w:eastAsia="Times New Roman" w:hAnsi="Consolas" w:cs="Consolas"/>
          <w:color w:val="D4D4D4"/>
          <w:sz w:val="21"/>
          <w:szCs w:val="21"/>
          <w:lang w:eastAsia="pt-BR"/>
        </w:rPr>
        <w:t>}</w:t>
      </w:r>
    </w:p>
    <w:p w14:paraId="145537A0" w14:textId="77777777" w:rsidR="00024A88" w:rsidRPr="00024A88" w:rsidRDefault="00024A88" w:rsidP="008B55D0">
      <w:pPr>
        <w:rPr>
          <w:b/>
          <w:bCs/>
        </w:rPr>
      </w:pPr>
    </w:p>
    <w:p w14:paraId="2443B2CB" w14:textId="77777777" w:rsidR="008B55D0" w:rsidRDefault="008B55D0" w:rsidP="00252C7C"/>
    <w:p w14:paraId="542EDC07" w14:textId="77777777" w:rsidR="00024A88" w:rsidRDefault="00024A88" w:rsidP="00252C7C"/>
    <w:p w14:paraId="24BBE0EC" w14:textId="77777777" w:rsidR="00024A88" w:rsidRPr="00024A88" w:rsidRDefault="00024A88" w:rsidP="00252C7C">
      <w:pPr>
        <w:rPr>
          <w:b/>
          <w:bCs/>
        </w:rPr>
      </w:pPr>
      <w:r w:rsidRPr="00024A88">
        <w:rPr>
          <w:b/>
          <w:bCs/>
        </w:rPr>
        <w:t>Agora veremos funções importantes para objeto:</w:t>
      </w:r>
    </w:p>
    <w:p w14:paraId="56B0722F" w14:textId="77777777" w:rsidR="00024A88" w:rsidRDefault="00024A88" w:rsidP="00252C7C">
      <w:r>
        <w:t xml:space="preserve">Uma função pode ter outras </w:t>
      </w:r>
      <w:proofErr w:type="gramStart"/>
      <w:r>
        <w:t>funções e objetos também tem</w:t>
      </w:r>
      <w:proofErr w:type="gramEnd"/>
      <w:r>
        <w:t xml:space="preserve"> funções, vejamos algumas agora:</w:t>
      </w:r>
    </w:p>
    <w:p w14:paraId="4A19549C"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pessoa</w:t>
      </w:r>
      <w:r w:rsidRPr="00610D5E">
        <w:rPr>
          <w:rFonts w:ascii="Consolas" w:eastAsia="Times New Roman" w:hAnsi="Consolas" w:cs="Consolas"/>
          <w:color w:val="D4D4D4"/>
          <w:sz w:val="21"/>
          <w:szCs w:val="21"/>
          <w:lang w:eastAsia="pt-BR"/>
        </w:rPr>
        <w:t> = {</w:t>
      </w:r>
    </w:p>
    <w:p w14:paraId="48CFAEDA"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nome:</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CE9178"/>
          <w:sz w:val="21"/>
          <w:szCs w:val="21"/>
          <w:lang w:eastAsia="pt-BR"/>
        </w:rPr>
        <w:t>'Rebeca'</w:t>
      </w:r>
    </w:p>
    <w:p w14:paraId="6273B44A"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idade</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2</w:t>
      </w:r>
    </w:p>
    <w:p w14:paraId="0BD86596"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peso</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13</w:t>
      </w:r>
    </w:p>
    <w:p w14:paraId="07BDD1C9"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w:t>
      </w:r>
    </w:p>
    <w:p w14:paraId="1825B88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7A24E8D5"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proofErr w:type="gramStart"/>
      <w:r w:rsidRPr="00610D5E">
        <w:rPr>
          <w:rFonts w:ascii="Consolas" w:eastAsia="Times New Roman" w:hAnsi="Consolas" w:cs="Consolas"/>
          <w:color w:val="9CDCFE"/>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keys</w:t>
      </w:r>
      <w:proofErr w:type="spellEnd"/>
      <w:proofErr w:type="gram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4FC1FF"/>
          <w:sz w:val="21"/>
          <w:szCs w:val="21"/>
          <w:lang w:eastAsia="pt-BR"/>
        </w:rPr>
        <w:t>pessoa</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6A9955"/>
          <w:sz w:val="21"/>
          <w:szCs w:val="21"/>
          <w:lang w:eastAsia="pt-BR"/>
        </w:rPr>
        <w:t>//pegar as chaves de um objeto</w:t>
      </w:r>
    </w:p>
    <w:p w14:paraId="750532C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proofErr w:type="gramStart"/>
      <w:r w:rsidRPr="00610D5E">
        <w:rPr>
          <w:rFonts w:ascii="Consolas" w:eastAsia="Times New Roman" w:hAnsi="Consolas" w:cs="Consolas"/>
          <w:color w:val="9CDCFE"/>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values</w:t>
      </w:r>
      <w:proofErr w:type="spellEnd"/>
      <w:proofErr w:type="gram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4FC1FF"/>
          <w:sz w:val="21"/>
          <w:szCs w:val="21"/>
          <w:lang w:eastAsia="pt-BR"/>
        </w:rPr>
        <w:t>pessoa</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6A9955"/>
          <w:sz w:val="21"/>
          <w:szCs w:val="21"/>
          <w:lang w:eastAsia="pt-BR"/>
        </w:rPr>
        <w:t>//pegar valores de um objeto</w:t>
      </w:r>
    </w:p>
    <w:p w14:paraId="63790E39"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proofErr w:type="gramStart"/>
      <w:r w:rsidRPr="00610D5E">
        <w:rPr>
          <w:rFonts w:ascii="Consolas" w:eastAsia="Times New Roman" w:hAnsi="Consolas" w:cs="Consolas"/>
          <w:color w:val="9CDCFE"/>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entries</w:t>
      </w:r>
      <w:proofErr w:type="spellEnd"/>
      <w:proofErr w:type="gram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4FC1FF"/>
          <w:sz w:val="21"/>
          <w:szCs w:val="21"/>
          <w:lang w:eastAsia="pt-BR"/>
        </w:rPr>
        <w:t>pessoa</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6A9955"/>
          <w:sz w:val="21"/>
          <w:szCs w:val="21"/>
          <w:lang w:eastAsia="pt-BR"/>
        </w:rPr>
        <w:t>//retorna um </w:t>
      </w:r>
      <w:proofErr w:type="spellStart"/>
      <w:r w:rsidRPr="00610D5E">
        <w:rPr>
          <w:rFonts w:ascii="Consolas" w:eastAsia="Times New Roman" w:hAnsi="Consolas" w:cs="Consolas"/>
          <w:color w:val="6A9955"/>
          <w:sz w:val="21"/>
          <w:szCs w:val="21"/>
          <w:lang w:eastAsia="pt-BR"/>
        </w:rPr>
        <w:t>array</w:t>
      </w:r>
      <w:proofErr w:type="spellEnd"/>
      <w:r w:rsidRPr="00610D5E">
        <w:rPr>
          <w:rFonts w:ascii="Consolas" w:eastAsia="Times New Roman" w:hAnsi="Consolas" w:cs="Consolas"/>
          <w:color w:val="6A9955"/>
          <w:sz w:val="21"/>
          <w:szCs w:val="21"/>
          <w:lang w:eastAsia="pt-BR"/>
        </w:rPr>
        <w:t> do objeto</w:t>
      </w:r>
    </w:p>
    <w:p w14:paraId="36238124"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0B1E1327"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610D5E">
        <w:rPr>
          <w:rFonts w:ascii="Consolas" w:eastAsia="Times New Roman" w:hAnsi="Consolas" w:cs="Consolas"/>
          <w:color w:val="9CDCFE"/>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entries</w:t>
      </w:r>
      <w:proofErr w:type="spellEnd"/>
      <w:proofErr w:type="gram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4FC1FF"/>
          <w:sz w:val="21"/>
          <w:szCs w:val="21"/>
          <w:lang w:eastAsia="pt-BR"/>
        </w:rPr>
        <w:t>pessoa</w:t>
      </w:r>
      <w:r w:rsidRPr="00610D5E">
        <w:rPr>
          <w:rFonts w:ascii="Consolas" w:eastAsia="Times New Roman" w:hAnsi="Consolas" w:cs="Consolas"/>
          <w:color w:val="D4D4D4"/>
          <w:sz w:val="21"/>
          <w:szCs w:val="21"/>
          <w:lang w:eastAsia="pt-BR"/>
        </w:rPr>
        <w:t>).</w:t>
      </w:r>
      <w:proofErr w:type="spellStart"/>
      <w:r w:rsidRPr="00610D5E">
        <w:rPr>
          <w:rFonts w:ascii="Consolas" w:eastAsia="Times New Roman" w:hAnsi="Consolas" w:cs="Consolas"/>
          <w:color w:val="DCDCAA"/>
          <w:sz w:val="21"/>
          <w:szCs w:val="21"/>
          <w:lang w:eastAsia="pt-BR"/>
        </w:rPr>
        <w:t>forEach</w:t>
      </w:r>
      <w:proofErr w:type="spellEnd"/>
      <w:r w:rsidRPr="00610D5E">
        <w:rPr>
          <w:rFonts w:ascii="Consolas" w:eastAsia="Times New Roman" w:hAnsi="Consolas" w:cs="Consolas"/>
          <w:color w:val="D4D4D4"/>
          <w:sz w:val="21"/>
          <w:szCs w:val="21"/>
          <w:lang w:eastAsia="pt-BR"/>
        </w:rPr>
        <w:t>(</w:t>
      </w:r>
      <w:proofErr w:type="spellStart"/>
      <w:r w:rsidRPr="00610D5E">
        <w:rPr>
          <w:rFonts w:ascii="Consolas" w:eastAsia="Times New Roman" w:hAnsi="Consolas" w:cs="Consolas"/>
          <w:color w:val="9CDCFE"/>
          <w:sz w:val="21"/>
          <w:szCs w:val="21"/>
          <w:lang w:eastAsia="pt-BR"/>
        </w:rPr>
        <w:t>element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569CD6"/>
          <w:sz w:val="21"/>
          <w:szCs w:val="21"/>
          <w:lang w:eastAsia="pt-BR"/>
        </w:rPr>
        <w:t>=&gt;</w:t>
      </w:r>
      <w:r w:rsidRPr="00610D5E">
        <w:rPr>
          <w:rFonts w:ascii="Consolas" w:eastAsia="Times New Roman" w:hAnsi="Consolas" w:cs="Consolas"/>
          <w:color w:val="D4D4D4"/>
          <w:sz w:val="21"/>
          <w:szCs w:val="21"/>
          <w:lang w:eastAsia="pt-BR"/>
        </w:rPr>
        <w:t> {</w:t>
      </w:r>
    </w:p>
    <w:p w14:paraId="1BD1872D"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r w:rsidRPr="00610D5E">
        <w:rPr>
          <w:rFonts w:ascii="Consolas" w:eastAsia="Times New Roman" w:hAnsi="Consolas" w:cs="Consolas"/>
          <w:color w:val="9CDCFE"/>
          <w:sz w:val="21"/>
          <w:szCs w:val="21"/>
          <w:lang w:eastAsia="pt-BR"/>
        </w:rPr>
        <w:t>element</w:t>
      </w:r>
      <w:proofErr w:type="spellEnd"/>
      <w:r w:rsidRPr="00610D5E">
        <w:rPr>
          <w:rFonts w:ascii="Consolas" w:eastAsia="Times New Roman" w:hAnsi="Consolas" w:cs="Consolas"/>
          <w:color w:val="D4D4D4"/>
          <w:sz w:val="21"/>
          <w:szCs w:val="21"/>
          <w:lang w:eastAsia="pt-BR"/>
        </w:rPr>
        <w:t>)</w:t>
      </w:r>
    </w:p>
    <w:p w14:paraId="503B922D"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w:t>
      </w:r>
    </w:p>
    <w:p w14:paraId="1863B77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4482386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//Para cada elemento no </w:t>
      </w:r>
      <w:proofErr w:type="spellStart"/>
      <w:r w:rsidRPr="00610D5E">
        <w:rPr>
          <w:rFonts w:ascii="Consolas" w:eastAsia="Times New Roman" w:hAnsi="Consolas" w:cs="Consolas"/>
          <w:color w:val="6A9955"/>
          <w:sz w:val="21"/>
          <w:szCs w:val="21"/>
          <w:lang w:eastAsia="pt-BR"/>
        </w:rPr>
        <w:t>array</w:t>
      </w:r>
      <w:proofErr w:type="spellEnd"/>
      <w:r w:rsidRPr="00610D5E">
        <w:rPr>
          <w:rFonts w:ascii="Consolas" w:eastAsia="Times New Roman" w:hAnsi="Consolas" w:cs="Consolas"/>
          <w:color w:val="6A9955"/>
          <w:sz w:val="21"/>
          <w:szCs w:val="21"/>
          <w:lang w:eastAsia="pt-BR"/>
        </w:rPr>
        <w:t> do objeto pessoa imprima estes</w:t>
      </w:r>
    </w:p>
    <w:p w14:paraId="52B9CD82"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//elementos</w:t>
      </w:r>
    </w:p>
    <w:p w14:paraId="3D0DE020"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585BF4AE" w14:textId="77777777" w:rsidR="00610D5E" w:rsidRPr="009D4DE6"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9D4DE6">
        <w:rPr>
          <w:rFonts w:ascii="Consolas" w:eastAsia="Times New Roman" w:hAnsi="Consolas" w:cs="Consolas"/>
          <w:color w:val="9CDCFE"/>
          <w:sz w:val="21"/>
          <w:szCs w:val="21"/>
          <w:lang w:eastAsia="pt-BR"/>
        </w:rPr>
        <w:t>object</w:t>
      </w:r>
      <w:r w:rsidRPr="009D4DE6">
        <w:rPr>
          <w:rFonts w:ascii="Consolas" w:eastAsia="Times New Roman" w:hAnsi="Consolas" w:cs="Consolas"/>
          <w:color w:val="D4D4D4"/>
          <w:sz w:val="21"/>
          <w:szCs w:val="21"/>
          <w:lang w:eastAsia="pt-BR"/>
        </w:rPr>
        <w:t>.</w:t>
      </w:r>
      <w:r w:rsidRPr="009D4DE6">
        <w:rPr>
          <w:rFonts w:ascii="Consolas" w:eastAsia="Times New Roman" w:hAnsi="Consolas" w:cs="Consolas"/>
          <w:color w:val="DCDCAA"/>
          <w:sz w:val="21"/>
          <w:szCs w:val="21"/>
          <w:lang w:eastAsia="pt-BR"/>
        </w:rPr>
        <w:t>defineproperty</w:t>
      </w:r>
      <w:proofErr w:type="spellEnd"/>
      <w:proofErr w:type="gramEnd"/>
      <w:r w:rsidRPr="009D4DE6">
        <w:rPr>
          <w:rFonts w:ascii="Consolas" w:eastAsia="Times New Roman" w:hAnsi="Consolas" w:cs="Consolas"/>
          <w:color w:val="D4D4D4"/>
          <w:sz w:val="21"/>
          <w:szCs w:val="21"/>
          <w:lang w:eastAsia="pt-BR"/>
        </w:rPr>
        <w:t>(</w:t>
      </w:r>
      <w:r w:rsidRPr="009D4DE6">
        <w:rPr>
          <w:rFonts w:ascii="Consolas" w:eastAsia="Times New Roman" w:hAnsi="Consolas" w:cs="Consolas"/>
          <w:color w:val="4FC1FF"/>
          <w:sz w:val="21"/>
          <w:szCs w:val="21"/>
          <w:lang w:eastAsia="pt-BR"/>
        </w:rPr>
        <w:t>pessoa</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CE9178"/>
          <w:sz w:val="21"/>
          <w:szCs w:val="21"/>
          <w:lang w:eastAsia="pt-BR"/>
        </w:rPr>
        <w:t>'</w:t>
      </w:r>
      <w:proofErr w:type="spellStart"/>
      <w:r w:rsidRPr="009D4DE6">
        <w:rPr>
          <w:rFonts w:ascii="Consolas" w:eastAsia="Times New Roman" w:hAnsi="Consolas" w:cs="Consolas"/>
          <w:color w:val="CE9178"/>
          <w:sz w:val="21"/>
          <w:szCs w:val="21"/>
          <w:lang w:eastAsia="pt-BR"/>
        </w:rPr>
        <w:t>dataNascimento</w:t>
      </w:r>
      <w:proofErr w:type="spellEnd"/>
      <w:r w:rsidRPr="009D4DE6">
        <w:rPr>
          <w:rFonts w:ascii="Consolas" w:eastAsia="Times New Roman" w:hAnsi="Consolas" w:cs="Consolas"/>
          <w:color w:val="CE9178"/>
          <w:sz w:val="21"/>
          <w:szCs w:val="21"/>
          <w:lang w:eastAsia="pt-BR"/>
        </w:rPr>
        <w:t>'</w:t>
      </w:r>
      <w:r w:rsidRPr="009D4DE6">
        <w:rPr>
          <w:rFonts w:ascii="Consolas" w:eastAsia="Times New Roman" w:hAnsi="Consolas" w:cs="Consolas"/>
          <w:color w:val="D4D4D4"/>
          <w:sz w:val="21"/>
          <w:szCs w:val="21"/>
          <w:lang w:eastAsia="pt-BR"/>
        </w:rPr>
        <w:t>, {</w:t>
      </w:r>
    </w:p>
    <w:p w14:paraId="5AC694DF" w14:textId="77777777" w:rsidR="00610D5E" w:rsidRPr="00E227B4"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9CDCFE"/>
          <w:sz w:val="21"/>
          <w:szCs w:val="21"/>
          <w:lang w:eastAsia="pt-BR"/>
        </w:rPr>
        <w:t>enumerable:</w:t>
      </w:r>
      <w:r w:rsidRPr="00E227B4">
        <w:rPr>
          <w:rFonts w:ascii="Consolas" w:eastAsia="Times New Roman" w:hAnsi="Consolas" w:cs="Consolas"/>
          <w:color w:val="569CD6"/>
          <w:sz w:val="21"/>
          <w:szCs w:val="21"/>
          <w:lang w:eastAsia="pt-BR"/>
        </w:rPr>
        <w:t>true</w:t>
      </w:r>
      <w:proofErr w:type="spellEnd"/>
      <w:r w:rsidRPr="00E227B4">
        <w:rPr>
          <w:rFonts w:ascii="Consolas" w:eastAsia="Times New Roman" w:hAnsi="Consolas" w:cs="Consolas"/>
          <w:color w:val="D4D4D4"/>
          <w:sz w:val="21"/>
          <w:szCs w:val="21"/>
          <w:lang w:eastAsia="pt-BR"/>
        </w:rPr>
        <w:t>,</w:t>
      </w:r>
    </w:p>
    <w:p w14:paraId="0F4A0ACD" w14:textId="77777777" w:rsidR="00610D5E" w:rsidRPr="00E227B4"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9CDCFE"/>
          <w:sz w:val="21"/>
          <w:szCs w:val="21"/>
          <w:lang w:eastAsia="pt-BR"/>
        </w:rPr>
        <w:t>writable</w:t>
      </w:r>
      <w:proofErr w:type="spellEnd"/>
      <w:r w:rsidRPr="00E227B4">
        <w:rPr>
          <w:rFonts w:ascii="Consolas" w:eastAsia="Times New Roman" w:hAnsi="Consolas" w:cs="Consolas"/>
          <w:color w:val="9CDCFE"/>
          <w:sz w:val="21"/>
          <w:szCs w:val="21"/>
          <w:lang w:eastAsia="pt-BR"/>
        </w:rPr>
        <w:t>:</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569CD6"/>
          <w:sz w:val="21"/>
          <w:szCs w:val="21"/>
          <w:lang w:eastAsia="pt-BR"/>
        </w:rPr>
        <w:t>false</w:t>
      </w:r>
      <w:r w:rsidRPr="00E227B4">
        <w:rPr>
          <w:rFonts w:ascii="Consolas" w:eastAsia="Times New Roman" w:hAnsi="Consolas" w:cs="Consolas"/>
          <w:color w:val="D4D4D4"/>
          <w:sz w:val="21"/>
          <w:szCs w:val="21"/>
          <w:lang w:eastAsia="pt-BR"/>
        </w:rPr>
        <w:t>,</w:t>
      </w:r>
    </w:p>
    <w:p w14:paraId="268D2182" w14:textId="77777777" w:rsidR="00610D5E" w:rsidRPr="00E227B4"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9CDCFE"/>
          <w:sz w:val="21"/>
          <w:szCs w:val="21"/>
          <w:lang w:eastAsia="pt-BR"/>
        </w:rPr>
        <w:t>value</w:t>
      </w:r>
      <w:proofErr w:type="spellEnd"/>
      <w:r w:rsidRPr="00E227B4">
        <w:rPr>
          <w:rFonts w:ascii="Consolas" w:eastAsia="Times New Roman" w:hAnsi="Consolas" w:cs="Consolas"/>
          <w:color w:val="9CDCFE"/>
          <w:sz w:val="21"/>
          <w:szCs w:val="21"/>
          <w:lang w:eastAsia="pt-BR"/>
        </w:rPr>
        <w:t>:</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CE9178"/>
          <w:sz w:val="21"/>
          <w:szCs w:val="21"/>
          <w:lang w:eastAsia="pt-BR"/>
        </w:rPr>
        <w:t>'01/01/2020'</w:t>
      </w:r>
    </w:p>
    <w:p w14:paraId="0F4B3333"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w:t>
      </w:r>
    </w:p>
    <w:p w14:paraId="52F7DD2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09EB1E46"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//Acima o </w:t>
      </w:r>
      <w:proofErr w:type="spellStart"/>
      <w:r w:rsidRPr="00610D5E">
        <w:rPr>
          <w:rFonts w:ascii="Consolas" w:eastAsia="Times New Roman" w:hAnsi="Consolas" w:cs="Consolas"/>
          <w:color w:val="6A9955"/>
          <w:sz w:val="21"/>
          <w:szCs w:val="21"/>
          <w:lang w:eastAsia="pt-BR"/>
        </w:rPr>
        <w:t>defineproperty</w:t>
      </w:r>
      <w:proofErr w:type="spellEnd"/>
      <w:r w:rsidRPr="00610D5E">
        <w:rPr>
          <w:rFonts w:ascii="Consolas" w:eastAsia="Times New Roman" w:hAnsi="Consolas" w:cs="Consolas"/>
          <w:color w:val="6A9955"/>
          <w:sz w:val="21"/>
          <w:szCs w:val="21"/>
          <w:lang w:eastAsia="pt-BR"/>
        </w:rPr>
        <w:t>, "pessoa" é o meu target, ou seja</w:t>
      </w:r>
    </w:p>
    <w:p w14:paraId="1BF50A65"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//objeto que quero mexer, "</w:t>
      </w:r>
      <w:proofErr w:type="spellStart"/>
      <w:r w:rsidRPr="00610D5E">
        <w:rPr>
          <w:rFonts w:ascii="Consolas" w:eastAsia="Times New Roman" w:hAnsi="Consolas" w:cs="Consolas"/>
          <w:color w:val="6A9955"/>
          <w:sz w:val="21"/>
          <w:szCs w:val="21"/>
          <w:lang w:eastAsia="pt-BR"/>
        </w:rPr>
        <w:t>dataNascimento</w:t>
      </w:r>
      <w:proofErr w:type="spellEnd"/>
      <w:r w:rsidRPr="00610D5E">
        <w:rPr>
          <w:rFonts w:ascii="Consolas" w:eastAsia="Times New Roman" w:hAnsi="Consolas" w:cs="Consolas"/>
          <w:color w:val="6A9955"/>
          <w:sz w:val="21"/>
          <w:szCs w:val="21"/>
          <w:lang w:eastAsia="pt-BR"/>
        </w:rPr>
        <w:t>" é o novo atributo</w:t>
      </w:r>
    </w:p>
    <w:p w14:paraId="229C898D"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//(propriedade) que quero criar, depois dentro das chaves</w:t>
      </w:r>
    </w:p>
    <w:p w14:paraId="6A55BD49"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//eu coloco as funcionalidades que quero para este atributo</w:t>
      </w:r>
    </w:p>
    <w:p w14:paraId="764B9C44"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w:t>
      </w:r>
      <w:proofErr w:type="spellStart"/>
      <w:r w:rsidRPr="00610D5E">
        <w:rPr>
          <w:rFonts w:ascii="Consolas" w:eastAsia="Times New Roman" w:hAnsi="Consolas" w:cs="Consolas"/>
          <w:color w:val="6A9955"/>
          <w:sz w:val="21"/>
          <w:szCs w:val="21"/>
          <w:lang w:eastAsia="pt-BR"/>
        </w:rPr>
        <w:t>enumrable</w:t>
      </w:r>
      <w:proofErr w:type="spellEnd"/>
      <w:r w:rsidRPr="00610D5E">
        <w:rPr>
          <w:rFonts w:ascii="Consolas" w:eastAsia="Times New Roman" w:hAnsi="Consolas" w:cs="Consolas"/>
          <w:color w:val="6A9955"/>
          <w:sz w:val="21"/>
          <w:szCs w:val="21"/>
          <w:lang w:eastAsia="pt-BR"/>
        </w:rPr>
        <w:t>" me diz se quero ou não que o atributo seja </w:t>
      </w:r>
    </w:p>
    <w:p w14:paraId="4DB6DB7B"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w:t>
      </w:r>
      <w:proofErr w:type="spellStart"/>
      <w:r w:rsidRPr="00610D5E">
        <w:rPr>
          <w:rFonts w:ascii="Consolas" w:eastAsia="Times New Roman" w:hAnsi="Consolas" w:cs="Consolas"/>
          <w:color w:val="6A9955"/>
          <w:sz w:val="21"/>
          <w:szCs w:val="21"/>
          <w:lang w:eastAsia="pt-BR"/>
        </w:rPr>
        <w:t>listável</w:t>
      </w:r>
      <w:proofErr w:type="spellEnd"/>
      <w:r w:rsidRPr="00610D5E">
        <w:rPr>
          <w:rFonts w:ascii="Consolas" w:eastAsia="Times New Roman" w:hAnsi="Consolas" w:cs="Consolas"/>
          <w:color w:val="6A9955"/>
          <w:sz w:val="21"/>
          <w:szCs w:val="21"/>
          <w:lang w:eastAsia="pt-BR"/>
        </w:rPr>
        <w:t>, "</w:t>
      </w:r>
      <w:proofErr w:type="spellStart"/>
      <w:r w:rsidRPr="00610D5E">
        <w:rPr>
          <w:rFonts w:ascii="Consolas" w:eastAsia="Times New Roman" w:hAnsi="Consolas" w:cs="Consolas"/>
          <w:color w:val="6A9955"/>
          <w:sz w:val="21"/>
          <w:szCs w:val="21"/>
          <w:lang w:eastAsia="pt-BR"/>
        </w:rPr>
        <w:t>writable</w:t>
      </w:r>
      <w:proofErr w:type="spellEnd"/>
      <w:r w:rsidRPr="00610D5E">
        <w:rPr>
          <w:rFonts w:ascii="Consolas" w:eastAsia="Times New Roman" w:hAnsi="Consolas" w:cs="Consolas"/>
          <w:color w:val="6A9955"/>
          <w:sz w:val="21"/>
          <w:szCs w:val="21"/>
          <w:lang w:eastAsia="pt-BR"/>
        </w:rPr>
        <w:t>" me diz se o atributo pode ser editado</w:t>
      </w:r>
    </w:p>
    <w:p w14:paraId="7B0EE46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 e "</w:t>
      </w:r>
      <w:proofErr w:type="spellStart"/>
      <w:r w:rsidRPr="00610D5E">
        <w:rPr>
          <w:rFonts w:ascii="Consolas" w:eastAsia="Times New Roman" w:hAnsi="Consolas" w:cs="Consolas"/>
          <w:color w:val="6A9955"/>
          <w:sz w:val="21"/>
          <w:szCs w:val="21"/>
          <w:lang w:eastAsia="pt-BR"/>
        </w:rPr>
        <w:t>value</w:t>
      </w:r>
      <w:proofErr w:type="spellEnd"/>
      <w:r w:rsidRPr="00610D5E">
        <w:rPr>
          <w:rFonts w:ascii="Consolas" w:eastAsia="Times New Roman" w:hAnsi="Consolas" w:cs="Consolas"/>
          <w:color w:val="6A9955"/>
          <w:sz w:val="21"/>
          <w:szCs w:val="21"/>
          <w:lang w:eastAsia="pt-BR"/>
        </w:rPr>
        <w:t>" é o valor do atributo que quer dar </w:t>
      </w:r>
    </w:p>
    <w:p w14:paraId="055D6B1D" w14:textId="77777777" w:rsidR="00610D5E" w:rsidRPr="00610D5E" w:rsidRDefault="00610D5E" w:rsidP="00610D5E">
      <w:pPr>
        <w:shd w:val="clear" w:color="auto" w:fill="1E1E1E"/>
        <w:spacing w:after="240" w:line="285" w:lineRule="atLeast"/>
        <w:rPr>
          <w:rFonts w:ascii="Consolas" w:eastAsia="Times New Roman" w:hAnsi="Consolas" w:cs="Consolas"/>
          <w:color w:val="D4D4D4"/>
          <w:sz w:val="21"/>
          <w:szCs w:val="21"/>
          <w:lang w:eastAsia="pt-BR"/>
        </w:rPr>
      </w:pPr>
    </w:p>
    <w:p w14:paraId="6BE2D86D"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proofErr w:type="spellStart"/>
      <w:r w:rsidRPr="00610D5E">
        <w:rPr>
          <w:rFonts w:ascii="Consolas" w:eastAsia="Times New Roman" w:hAnsi="Consolas" w:cs="Consolas"/>
          <w:color w:val="4FC1FF"/>
          <w:sz w:val="21"/>
          <w:szCs w:val="21"/>
          <w:lang w:eastAsia="pt-BR"/>
        </w:rPr>
        <w:t>dest</w:t>
      </w:r>
      <w:proofErr w:type="spellEnd"/>
      <w:r w:rsidRPr="00610D5E">
        <w:rPr>
          <w:rFonts w:ascii="Consolas" w:eastAsia="Times New Roman" w:hAnsi="Consolas" w:cs="Consolas"/>
          <w:color w:val="D4D4D4"/>
          <w:sz w:val="21"/>
          <w:szCs w:val="21"/>
          <w:lang w:eastAsia="pt-BR"/>
        </w:rPr>
        <w:t> = {</w:t>
      </w:r>
      <w:r w:rsidRPr="00610D5E">
        <w:rPr>
          <w:rFonts w:ascii="Consolas" w:eastAsia="Times New Roman" w:hAnsi="Consolas" w:cs="Consolas"/>
          <w:color w:val="9CDCFE"/>
          <w:sz w:val="21"/>
          <w:szCs w:val="21"/>
          <w:lang w:eastAsia="pt-BR"/>
        </w:rPr>
        <w:t>a:</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1</w:t>
      </w:r>
      <w:r w:rsidRPr="00610D5E">
        <w:rPr>
          <w:rFonts w:ascii="Consolas" w:eastAsia="Times New Roman" w:hAnsi="Consolas" w:cs="Consolas"/>
          <w:color w:val="D4D4D4"/>
          <w:sz w:val="21"/>
          <w:szCs w:val="21"/>
          <w:lang w:eastAsia="pt-BR"/>
        </w:rPr>
        <w:t>}</w:t>
      </w:r>
    </w:p>
    <w:p w14:paraId="7895C3D5"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o1</w:t>
      </w:r>
      <w:r w:rsidRPr="00610D5E">
        <w:rPr>
          <w:rFonts w:ascii="Consolas" w:eastAsia="Times New Roman" w:hAnsi="Consolas" w:cs="Consolas"/>
          <w:color w:val="D4D4D4"/>
          <w:sz w:val="21"/>
          <w:szCs w:val="21"/>
          <w:lang w:eastAsia="pt-BR"/>
        </w:rPr>
        <w:t> = {</w:t>
      </w:r>
      <w:r w:rsidRPr="00610D5E">
        <w:rPr>
          <w:rFonts w:ascii="Consolas" w:eastAsia="Times New Roman" w:hAnsi="Consolas" w:cs="Consolas"/>
          <w:color w:val="9CDCFE"/>
          <w:sz w:val="21"/>
          <w:szCs w:val="21"/>
          <w:lang w:eastAsia="pt-BR"/>
        </w:rPr>
        <w:t>b:</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2</w:t>
      </w:r>
      <w:r w:rsidRPr="00610D5E">
        <w:rPr>
          <w:rFonts w:ascii="Consolas" w:eastAsia="Times New Roman" w:hAnsi="Consolas" w:cs="Consolas"/>
          <w:color w:val="D4D4D4"/>
          <w:sz w:val="21"/>
          <w:szCs w:val="21"/>
          <w:lang w:eastAsia="pt-BR"/>
        </w:rPr>
        <w:t>}</w:t>
      </w:r>
    </w:p>
    <w:p w14:paraId="2486B47F"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o2</w:t>
      </w:r>
      <w:r w:rsidRPr="00610D5E">
        <w:rPr>
          <w:rFonts w:ascii="Consolas" w:eastAsia="Times New Roman" w:hAnsi="Consolas" w:cs="Consolas"/>
          <w:color w:val="D4D4D4"/>
          <w:sz w:val="21"/>
          <w:szCs w:val="21"/>
          <w:lang w:eastAsia="pt-BR"/>
        </w:rPr>
        <w:t> = {</w:t>
      </w:r>
      <w:r w:rsidRPr="00610D5E">
        <w:rPr>
          <w:rFonts w:ascii="Consolas" w:eastAsia="Times New Roman" w:hAnsi="Consolas" w:cs="Consolas"/>
          <w:color w:val="9CDCFE"/>
          <w:sz w:val="21"/>
          <w:szCs w:val="21"/>
          <w:lang w:eastAsia="pt-BR"/>
        </w:rPr>
        <w:t>c:</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3</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a:</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4</w:t>
      </w:r>
      <w:r w:rsidRPr="00610D5E">
        <w:rPr>
          <w:rFonts w:ascii="Consolas" w:eastAsia="Times New Roman" w:hAnsi="Consolas" w:cs="Consolas"/>
          <w:color w:val="D4D4D4"/>
          <w:sz w:val="21"/>
          <w:szCs w:val="21"/>
          <w:lang w:eastAsia="pt-BR"/>
        </w:rPr>
        <w:t>}</w:t>
      </w:r>
    </w:p>
    <w:p w14:paraId="5EC73830"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proofErr w:type="spellStart"/>
      <w:r w:rsidRPr="00610D5E">
        <w:rPr>
          <w:rFonts w:ascii="Consolas" w:eastAsia="Times New Roman" w:hAnsi="Consolas" w:cs="Consolas"/>
          <w:color w:val="4FC1FF"/>
          <w:sz w:val="21"/>
          <w:szCs w:val="21"/>
          <w:lang w:eastAsia="pt-BR"/>
        </w:rPr>
        <w:t>obj</w:t>
      </w:r>
      <w:proofErr w:type="spellEnd"/>
      <w:r w:rsidRPr="00610D5E">
        <w:rPr>
          <w:rFonts w:ascii="Consolas" w:eastAsia="Times New Roman" w:hAnsi="Consolas" w:cs="Consolas"/>
          <w:color w:val="D4D4D4"/>
          <w:sz w:val="21"/>
          <w:szCs w:val="21"/>
          <w:lang w:eastAsia="pt-BR"/>
        </w:rPr>
        <w:t> = </w:t>
      </w:r>
      <w:proofErr w:type="spellStart"/>
      <w:r w:rsidRPr="00610D5E">
        <w:rPr>
          <w:rFonts w:ascii="Consolas" w:eastAsia="Times New Roman" w:hAnsi="Consolas" w:cs="Consolas"/>
          <w:color w:val="4EC9B0"/>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assign</w:t>
      </w:r>
      <w:proofErr w:type="spellEnd"/>
      <w:r w:rsidRPr="00610D5E">
        <w:rPr>
          <w:rFonts w:ascii="Consolas" w:eastAsia="Times New Roman" w:hAnsi="Consolas" w:cs="Consolas"/>
          <w:color w:val="D4D4D4"/>
          <w:sz w:val="21"/>
          <w:szCs w:val="21"/>
          <w:lang w:eastAsia="pt-BR"/>
        </w:rPr>
        <w:t>(</w:t>
      </w:r>
      <w:proofErr w:type="spellStart"/>
      <w:r w:rsidRPr="00610D5E">
        <w:rPr>
          <w:rFonts w:ascii="Consolas" w:eastAsia="Times New Roman" w:hAnsi="Consolas" w:cs="Consolas"/>
          <w:color w:val="4FC1FF"/>
          <w:sz w:val="21"/>
          <w:szCs w:val="21"/>
          <w:lang w:eastAsia="pt-BR"/>
        </w:rPr>
        <w:t>dest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o1</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o2</w:t>
      </w:r>
      <w:r w:rsidRPr="00610D5E">
        <w:rPr>
          <w:rFonts w:ascii="Consolas" w:eastAsia="Times New Roman" w:hAnsi="Consolas" w:cs="Consolas"/>
          <w:color w:val="D4D4D4"/>
          <w:sz w:val="21"/>
          <w:szCs w:val="21"/>
          <w:lang w:eastAsia="pt-BR"/>
        </w:rPr>
        <w:t>)</w:t>
      </w:r>
    </w:p>
    <w:p w14:paraId="1BC3714A"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33DDF44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//o código acima usando o "</w:t>
      </w:r>
      <w:proofErr w:type="spellStart"/>
      <w:r w:rsidRPr="00610D5E">
        <w:rPr>
          <w:rFonts w:ascii="Consolas" w:eastAsia="Times New Roman" w:hAnsi="Consolas" w:cs="Consolas"/>
          <w:color w:val="6A9955"/>
          <w:sz w:val="21"/>
          <w:szCs w:val="21"/>
          <w:lang w:eastAsia="pt-BR"/>
        </w:rPr>
        <w:t>assign</w:t>
      </w:r>
      <w:proofErr w:type="spellEnd"/>
      <w:r w:rsidRPr="00610D5E">
        <w:rPr>
          <w:rFonts w:ascii="Consolas" w:eastAsia="Times New Roman" w:hAnsi="Consolas" w:cs="Consolas"/>
          <w:color w:val="6A9955"/>
          <w:sz w:val="21"/>
          <w:szCs w:val="21"/>
          <w:lang w:eastAsia="pt-BR"/>
        </w:rPr>
        <w:t>" eu primeiro defino o objeto</w:t>
      </w:r>
    </w:p>
    <w:p w14:paraId="64F1442C"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 de destino, depois </w:t>
      </w:r>
      <w:proofErr w:type="gramStart"/>
      <w:r w:rsidRPr="00610D5E">
        <w:rPr>
          <w:rFonts w:ascii="Consolas" w:eastAsia="Times New Roman" w:hAnsi="Consolas" w:cs="Consolas"/>
          <w:color w:val="6A9955"/>
          <w:sz w:val="21"/>
          <w:szCs w:val="21"/>
          <w:lang w:eastAsia="pt-BR"/>
        </w:rPr>
        <w:t>eu coloca</w:t>
      </w:r>
      <w:proofErr w:type="gramEnd"/>
      <w:r w:rsidRPr="00610D5E">
        <w:rPr>
          <w:rFonts w:ascii="Consolas" w:eastAsia="Times New Roman" w:hAnsi="Consolas" w:cs="Consolas"/>
          <w:color w:val="6A9955"/>
          <w:sz w:val="21"/>
          <w:szCs w:val="21"/>
          <w:lang w:eastAsia="pt-BR"/>
        </w:rPr>
        <w:t> os objetos que os atributos</w:t>
      </w:r>
    </w:p>
    <w:p w14:paraId="16D139E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 vão para este objeto de destino, neste caso destino é</w:t>
      </w:r>
    </w:p>
    <w:p w14:paraId="73A73EA9"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w:t>
      </w:r>
      <w:proofErr w:type="spellStart"/>
      <w:r w:rsidRPr="00610D5E">
        <w:rPr>
          <w:rFonts w:ascii="Consolas" w:eastAsia="Times New Roman" w:hAnsi="Consolas" w:cs="Consolas"/>
          <w:color w:val="6A9955"/>
          <w:sz w:val="21"/>
          <w:szCs w:val="21"/>
          <w:lang w:eastAsia="pt-BR"/>
        </w:rPr>
        <w:t>dest</w:t>
      </w:r>
      <w:proofErr w:type="spellEnd"/>
      <w:r w:rsidRPr="00610D5E">
        <w:rPr>
          <w:rFonts w:ascii="Consolas" w:eastAsia="Times New Roman" w:hAnsi="Consolas" w:cs="Consolas"/>
          <w:color w:val="6A9955"/>
          <w:sz w:val="21"/>
          <w:szCs w:val="21"/>
          <w:lang w:eastAsia="pt-BR"/>
        </w:rPr>
        <w:t>" e os que vão para o destino são "o1 e o2"</w:t>
      </w:r>
    </w:p>
    <w:p w14:paraId="721BE13D" w14:textId="77777777" w:rsidR="00024A88" w:rsidRDefault="00024A88" w:rsidP="00252C7C"/>
    <w:p w14:paraId="329CC724" w14:textId="77777777" w:rsidR="00610D5E" w:rsidRDefault="00610D5E" w:rsidP="00252C7C"/>
    <w:p w14:paraId="43906BCC" w14:textId="77777777" w:rsidR="00610D5E" w:rsidRDefault="00610D5E" w:rsidP="00252C7C">
      <w:pPr>
        <w:rPr>
          <w:b/>
          <w:bCs/>
        </w:rPr>
      </w:pPr>
      <w:r w:rsidRPr="00945B37">
        <w:rPr>
          <w:highlight w:val="yellow"/>
        </w:rPr>
        <w:t xml:space="preserve">Agora vamos iniciar o nosso conjunto de informações sobre </w:t>
      </w:r>
      <w:r w:rsidRPr="00945B37">
        <w:rPr>
          <w:b/>
          <w:bCs/>
          <w:highlight w:val="yellow"/>
        </w:rPr>
        <w:t>Herança:</w:t>
      </w:r>
    </w:p>
    <w:p w14:paraId="16844209" w14:textId="77777777" w:rsidR="00610D5E" w:rsidRDefault="00610D5E" w:rsidP="00252C7C">
      <w:r>
        <w:t>Herança é que atributos e características do pai sejam também para os elementos filhos, um reuso de código proporcionado pela POO...</w:t>
      </w:r>
    </w:p>
    <w:p w14:paraId="6AE60D56" w14:textId="77777777" w:rsidR="00610D5E" w:rsidRPr="00610D5E" w:rsidRDefault="00610D5E" w:rsidP="00252C7C"/>
    <w:p w14:paraId="169A93AE"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proofErr w:type="spellStart"/>
      <w:r w:rsidRPr="00610D5E">
        <w:rPr>
          <w:rFonts w:ascii="Consolas" w:eastAsia="Times New Roman" w:hAnsi="Consolas" w:cs="Consolas"/>
          <w:color w:val="4FC1FF"/>
          <w:sz w:val="21"/>
          <w:szCs w:val="21"/>
          <w:lang w:eastAsia="pt-BR"/>
        </w:rPr>
        <w:t>ferrari</w:t>
      </w:r>
      <w:proofErr w:type="spellEnd"/>
      <w:r w:rsidRPr="00610D5E">
        <w:rPr>
          <w:rFonts w:ascii="Consolas" w:eastAsia="Times New Roman" w:hAnsi="Consolas" w:cs="Consolas"/>
          <w:color w:val="D4D4D4"/>
          <w:sz w:val="21"/>
          <w:szCs w:val="21"/>
          <w:lang w:eastAsia="pt-BR"/>
        </w:rPr>
        <w:t> = {</w:t>
      </w:r>
    </w:p>
    <w:p w14:paraId="4320425E"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modelo:</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CE9178"/>
          <w:sz w:val="21"/>
          <w:szCs w:val="21"/>
          <w:lang w:eastAsia="pt-BR"/>
        </w:rPr>
        <w:t>'F40'</w:t>
      </w:r>
      <w:r w:rsidRPr="00610D5E">
        <w:rPr>
          <w:rFonts w:ascii="Consolas" w:eastAsia="Times New Roman" w:hAnsi="Consolas" w:cs="Consolas"/>
          <w:color w:val="D4D4D4"/>
          <w:sz w:val="21"/>
          <w:szCs w:val="21"/>
          <w:lang w:eastAsia="pt-BR"/>
        </w:rPr>
        <w:t>,</w:t>
      </w:r>
    </w:p>
    <w:p w14:paraId="479EE6EA"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proofErr w:type="spellStart"/>
      <w:r w:rsidRPr="00610D5E">
        <w:rPr>
          <w:rFonts w:ascii="Consolas" w:eastAsia="Times New Roman" w:hAnsi="Consolas" w:cs="Consolas"/>
          <w:color w:val="9CDCFE"/>
          <w:sz w:val="21"/>
          <w:szCs w:val="21"/>
          <w:lang w:eastAsia="pt-BR"/>
        </w:rPr>
        <w:t>velMax</w:t>
      </w:r>
      <w:proofErr w:type="spellEnd"/>
      <w:r w:rsidRPr="00610D5E">
        <w:rPr>
          <w:rFonts w:ascii="Consolas" w:eastAsia="Times New Roman" w:hAnsi="Consolas" w:cs="Consolas"/>
          <w:color w:val="9CDCFE"/>
          <w:sz w:val="21"/>
          <w:szCs w:val="21"/>
          <w:lang w:eastAsia="pt-BR"/>
        </w:rPr>
        <w:t>:</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324</w:t>
      </w:r>
    </w:p>
    <w:p w14:paraId="360D85E3"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w:t>
      </w:r>
    </w:p>
    <w:p w14:paraId="3FD61800"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13639D3B"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spellStart"/>
      <w:r w:rsidRPr="00610D5E">
        <w:rPr>
          <w:rFonts w:ascii="Consolas" w:eastAsia="Times New Roman" w:hAnsi="Consolas" w:cs="Consolas"/>
          <w:color w:val="569CD6"/>
          <w:sz w:val="21"/>
          <w:szCs w:val="21"/>
          <w:lang w:eastAsia="pt-BR"/>
        </w:rPr>
        <w:t>const</w:t>
      </w:r>
      <w:proofErr w:type="spellEnd"/>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4FC1FF"/>
          <w:sz w:val="21"/>
          <w:szCs w:val="21"/>
          <w:lang w:eastAsia="pt-BR"/>
        </w:rPr>
        <w:t>volvo</w:t>
      </w:r>
      <w:r w:rsidRPr="00610D5E">
        <w:rPr>
          <w:rFonts w:ascii="Consolas" w:eastAsia="Times New Roman" w:hAnsi="Consolas" w:cs="Consolas"/>
          <w:color w:val="D4D4D4"/>
          <w:sz w:val="21"/>
          <w:szCs w:val="21"/>
          <w:lang w:eastAsia="pt-BR"/>
        </w:rPr>
        <w:t> = {</w:t>
      </w:r>
    </w:p>
    <w:p w14:paraId="6F93A31E"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9CDCFE"/>
          <w:sz w:val="21"/>
          <w:szCs w:val="21"/>
          <w:lang w:eastAsia="pt-BR"/>
        </w:rPr>
        <w:t>modelo:</w:t>
      </w:r>
      <w:r w:rsidRPr="00610D5E">
        <w:rPr>
          <w:rFonts w:ascii="Consolas" w:eastAsia="Times New Roman" w:hAnsi="Consolas" w:cs="Consolas"/>
          <w:color w:val="CE9178"/>
          <w:sz w:val="21"/>
          <w:szCs w:val="21"/>
          <w:lang w:eastAsia="pt-BR"/>
        </w:rPr>
        <w:t>'V40'</w:t>
      </w:r>
      <w:r w:rsidRPr="00610D5E">
        <w:rPr>
          <w:rFonts w:ascii="Consolas" w:eastAsia="Times New Roman" w:hAnsi="Consolas" w:cs="Consolas"/>
          <w:color w:val="D4D4D4"/>
          <w:sz w:val="21"/>
          <w:szCs w:val="21"/>
          <w:lang w:eastAsia="pt-BR"/>
        </w:rPr>
        <w:t>,</w:t>
      </w:r>
    </w:p>
    <w:p w14:paraId="0DE5A91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    </w:t>
      </w:r>
      <w:proofErr w:type="spellStart"/>
      <w:r w:rsidRPr="00610D5E">
        <w:rPr>
          <w:rFonts w:ascii="Consolas" w:eastAsia="Times New Roman" w:hAnsi="Consolas" w:cs="Consolas"/>
          <w:color w:val="9CDCFE"/>
          <w:sz w:val="21"/>
          <w:szCs w:val="21"/>
          <w:lang w:eastAsia="pt-BR"/>
        </w:rPr>
        <w:t>velMax</w:t>
      </w:r>
      <w:proofErr w:type="spellEnd"/>
      <w:r w:rsidRPr="00610D5E">
        <w:rPr>
          <w:rFonts w:ascii="Consolas" w:eastAsia="Times New Roman" w:hAnsi="Consolas" w:cs="Consolas"/>
          <w:color w:val="9CDCFE"/>
          <w:sz w:val="21"/>
          <w:szCs w:val="21"/>
          <w:lang w:eastAsia="pt-BR"/>
        </w:rPr>
        <w:t>:</w:t>
      </w:r>
      <w:r w:rsidRPr="00610D5E">
        <w:rPr>
          <w:rFonts w:ascii="Consolas" w:eastAsia="Times New Roman" w:hAnsi="Consolas" w:cs="Consolas"/>
          <w:color w:val="D4D4D4"/>
          <w:sz w:val="21"/>
          <w:szCs w:val="21"/>
          <w:lang w:eastAsia="pt-BR"/>
        </w:rPr>
        <w:t> </w:t>
      </w:r>
      <w:r w:rsidRPr="00610D5E">
        <w:rPr>
          <w:rFonts w:ascii="Consolas" w:eastAsia="Times New Roman" w:hAnsi="Consolas" w:cs="Consolas"/>
          <w:color w:val="B5CEA8"/>
          <w:sz w:val="21"/>
          <w:szCs w:val="21"/>
          <w:lang w:eastAsia="pt-BR"/>
        </w:rPr>
        <w:t>200</w:t>
      </w:r>
    </w:p>
    <w:p w14:paraId="3E93ABB2"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D4D4D4"/>
          <w:sz w:val="21"/>
          <w:szCs w:val="21"/>
          <w:lang w:eastAsia="pt-BR"/>
        </w:rPr>
        <w:t>}</w:t>
      </w:r>
    </w:p>
    <w:p w14:paraId="422EA02F" w14:textId="77777777" w:rsidR="00610D5E" w:rsidRPr="00610D5E" w:rsidRDefault="00610D5E" w:rsidP="00610D5E">
      <w:pPr>
        <w:shd w:val="clear" w:color="auto" w:fill="1E1E1E"/>
        <w:spacing w:after="240" w:line="285" w:lineRule="atLeast"/>
        <w:rPr>
          <w:rFonts w:ascii="Consolas" w:eastAsia="Times New Roman" w:hAnsi="Consolas" w:cs="Consolas"/>
          <w:color w:val="D4D4D4"/>
          <w:sz w:val="21"/>
          <w:szCs w:val="21"/>
          <w:lang w:eastAsia="pt-BR"/>
        </w:rPr>
      </w:pPr>
    </w:p>
    <w:p w14:paraId="11C400B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proofErr w:type="gramStart"/>
      <w:r w:rsidRPr="00610D5E">
        <w:rPr>
          <w:rFonts w:ascii="Consolas" w:eastAsia="Times New Roman" w:hAnsi="Consolas" w:cs="Consolas"/>
          <w:color w:val="4FC1FF"/>
          <w:sz w:val="21"/>
          <w:szCs w:val="21"/>
          <w:lang w:eastAsia="pt-BR"/>
        </w:rPr>
        <w:t>ferrari</w:t>
      </w:r>
      <w:proofErr w:type="spell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9CDCFE"/>
          <w:sz w:val="21"/>
          <w:szCs w:val="21"/>
          <w:lang w:eastAsia="pt-BR"/>
        </w:rPr>
        <w:t>_</w:t>
      </w:r>
      <w:proofErr w:type="gramEnd"/>
      <w:r w:rsidRPr="00610D5E">
        <w:rPr>
          <w:rFonts w:ascii="Consolas" w:eastAsia="Times New Roman" w:hAnsi="Consolas" w:cs="Consolas"/>
          <w:color w:val="9CDCFE"/>
          <w:sz w:val="21"/>
          <w:szCs w:val="21"/>
          <w:lang w:eastAsia="pt-BR"/>
        </w:rPr>
        <w:t>_</w:t>
      </w:r>
      <w:proofErr w:type="spellStart"/>
      <w:r w:rsidRPr="00610D5E">
        <w:rPr>
          <w:rFonts w:ascii="Consolas" w:eastAsia="Times New Roman" w:hAnsi="Consolas" w:cs="Consolas"/>
          <w:color w:val="9CDCFE"/>
          <w:sz w:val="21"/>
          <w:szCs w:val="21"/>
          <w:lang w:eastAsia="pt-BR"/>
        </w:rPr>
        <w:t>proto</w:t>
      </w:r>
      <w:proofErr w:type="spellEnd"/>
      <w:r w:rsidRPr="00610D5E">
        <w:rPr>
          <w:rFonts w:ascii="Consolas" w:eastAsia="Times New Roman" w:hAnsi="Consolas" w:cs="Consolas"/>
          <w:color w:val="9CDCFE"/>
          <w:sz w:val="21"/>
          <w:szCs w:val="21"/>
          <w:lang w:eastAsia="pt-BR"/>
        </w:rPr>
        <w:t>__</w:t>
      </w:r>
      <w:r w:rsidRPr="00610D5E">
        <w:rPr>
          <w:rFonts w:ascii="Consolas" w:eastAsia="Times New Roman" w:hAnsi="Consolas" w:cs="Consolas"/>
          <w:color w:val="D4D4D4"/>
          <w:sz w:val="21"/>
          <w:szCs w:val="21"/>
          <w:lang w:eastAsia="pt-BR"/>
        </w:rPr>
        <w:t>) </w:t>
      </w:r>
    </w:p>
    <w:p w14:paraId="275C5DEC"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//com esse __</w:t>
      </w:r>
      <w:proofErr w:type="spellStart"/>
      <w:r w:rsidRPr="00610D5E">
        <w:rPr>
          <w:rFonts w:ascii="Consolas" w:eastAsia="Times New Roman" w:hAnsi="Consolas" w:cs="Consolas"/>
          <w:color w:val="6A9955"/>
          <w:sz w:val="21"/>
          <w:szCs w:val="21"/>
          <w:lang w:eastAsia="pt-BR"/>
        </w:rPr>
        <w:t>proto</w:t>
      </w:r>
      <w:proofErr w:type="spellEnd"/>
      <w:r w:rsidRPr="00610D5E">
        <w:rPr>
          <w:rFonts w:ascii="Consolas" w:eastAsia="Times New Roman" w:hAnsi="Consolas" w:cs="Consolas"/>
          <w:color w:val="6A9955"/>
          <w:sz w:val="21"/>
          <w:szCs w:val="21"/>
          <w:lang w:eastAsia="pt-BR"/>
        </w:rPr>
        <w:t>__ eu consigo acessar que o pai da </w:t>
      </w:r>
      <w:proofErr w:type="spellStart"/>
      <w:r w:rsidRPr="00610D5E">
        <w:rPr>
          <w:rFonts w:ascii="Consolas" w:eastAsia="Times New Roman" w:hAnsi="Consolas" w:cs="Consolas"/>
          <w:color w:val="6A9955"/>
          <w:sz w:val="21"/>
          <w:szCs w:val="21"/>
          <w:lang w:eastAsia="pt-BR"/>
        </w:rPr>
        <w:t>ferrari</w:t>
      </w:r>
      <w:proofErr w:type="spellEnd"/>
      <w:r w:rsidRPr="00610D5E">
        <w:rPr>
          <w:rFonts w:ascii="Consolas" w:eastAsia="Times New Roman" w:hAnsi="Consolas" w:cs="Consolas"/>
          <w:color w:val="6A9955"/>
          <w:sz w:val="21"/>
          <w:szCs w:val="21"/>
          <w:lang w:eastAsia="pt-BR"/>
        </w:rPr>
        <w:t>,</w:t>
      </w:r>
    </w:p>
    <w:p w14:paraId="1D8C00BA"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//ou seja, pai de um objeto</w:t>
      </w:r>
    </w:p>
    <w:p w14:paraId="1F0498D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gramStart"/>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spellStart"/>
      <w:proofErr w:type="gramEnd"/>
      <w:r w:rsidRPr="00610D5E">
        <w:rPr>
          <w:rFonts w:ascii="Consolas" w:eastAsia="Times New Roman" w:hAnsi="Consolas" w:cs="Consolas"/>
          <w:color w:val="4FC1FF"/>
          <w:sz w:val="21"/>
          <w:szCs w:val="21"/>
          <w:lang w:eastAsia="pt-BR"/>
        </w:rPr>
        <w:t>ferrari</w:t>
      </w:r>
      <w:proofErr w:type="spell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9CDCFE"/>
          <w:sz w:val="21"/>
          <w:szCs w:val="21"/>
          <w:lang w:eastAsia="pt-BR"/>
        </w:rPr>
        <w:t>__</w:t>
      </w:r>
      <w:proofErr w:type="spellStart"/>
      <w:r w:rsidRPr="00610D5E">
        <w:rPr>
          <w:rFonts w:ascii="Consolas" w:eastAsia="Times New Roman" w:hAnsi="Consolas" w:cs="Consolas"/>
          <w:color w:val="9CDCFE"/>
          <w:sz w:val="21"/>
          <w:szCs w:val="21"/>
          <w:lang w:eastAsia="pt-BR"/>
        </w:rPr>
        <w:t>proto</w:t>
      </w:r>
      <w:proofErr w:type="spellEnd"/>
      <w:r w:rsidRPr="00610D5E">
        <w:rPr>
          <w:rFonts w:ascii="Consolas" w:eastAsia="Times New Roman" w:hAnsi="Consolas" w:cs="Consolas"/>
          <w:color w:val="9CDCFE"/>
          <w:sz w:val="21"/>
          <w:szCs w:val="21"/>
          <w:lang w:eastAsia="pt-BR"/>
        </w:rPr>
        <w:t>__</w:t>
      </w:r>
      <w:r w:rsidRPr="00610D5E">
        <w:rPr>
          <w:rFonts w:ascii="Consolas" w:eastAsia="Times New Roman" w:hAnsi="Consolas" w:cs="Consolas"/>
          <w:color w:val="D4D4D4"/>
          <w:sz w:val="21"/>
          <w:szCs w:val="21"/>
          <w:lang w:eastAsia="pt-BR"/>
        </w:rPr>
        <w:t> === </w:t>
      </w:r>
      <w:proofErr w:type="spellStart"/>
      <w:r w:rsidRPr="00610D5E">
        <w:rPr>
          <w:rFonts w:ascii="Consolas" w:eastAsia="Times New Roman" w:hAnsi="Consolas" w:cs="Consolas"/>
          <w:color w:val="4EC9B0"/>
          <w:sz w:val="21"/>
          <w:szCs w:val="21"/>
          <w:lang w:eastAsia="pt-BR"/>
        </w:rPr>
        <w:t>Object</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4FC1FF"/>
          <w:sz w:val="21"/>
          <w:szCs w:val="21"/>
          <w:lang w:eastAsia="pt-BR"/>
        </w:rPr>
        <w:t>prototype</w:t>
      </w:r>
      <w:proofErr w:type="spellEnd"/>
      <w:r w:rsidRPr="00610D5E">
        <w:rPr>
          <w:rFonts w:ascii="Consolas" w:eastAsia="Times New Roman" w:hAnsi="Consolas" w:cs="Consolas"/>
          <w:color w:val="D4D4D4"/>
          <w:sz w:val="21"/>
          <w:szCs w:val="21"/>
          <w:lang w:eastAsia="pt-BR"/>
        </w:rPr>
        <w:t>)</w:t>
      </w:r>
    </w:p>
    <w:p w14:paraId="0E675B14"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2E1DB6E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//o protótipo de ferraria é estritamente igual ao protótipo</w:t>
      </w:r>
    </w:p>
    <w:p w14:paraId="44FD9A73"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//de um objeto máximo</w:t>
      </w:r>
    </w:p>
    <w:p w14:paraId="501AF6E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357F06E9"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w:t>
      </w:r>
      <w:proofErr w:type="spellStart"/>
      <w:r w:rsidRPr="00610D5E">
        <w:rPr>
          <w:rFonts w:ascii="Consolas" w:eastAsia="Times New Roman" w:hAnsi="Consolas" w:cs="Consolas"/>
          <w:color w:val="6A9955"/>
          <w:sz w:val="21"/>
          <w:szCs w:val="21"/>
          <w:lang w:eastAsia="pt-BR"/>
        </w:rPr>
        <w:t>Prototipo</w:t>
      </w:r>
      <w:proofErr w:type="spellEnd"/>
      <w:r w:rsidRPr="00610D5E">
        <w:rPr>
          <w:rFonts w:ascii="Consolas" w:eastAsia="Times New Roman" w:hAnsi="Consolas" w:cs="Consolas"/>
          <w:color w:val="6A9955"/>
          <w:sz w:val="21"/>
          <w:szCs w:val="21"/>
          <w:lang w:eastAsia="pt-BR"/>
        </w:rPr>
        <w:t> é a cadeia de linhagem de um objeto,</w:t>
      </w:r>
    </w:p>
    <w:p w14:paraId="6538F04F"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lastRenderedPageBreak/>
        <w:t>//seus objetos e elementos pai, avós, etc...</w:t>
      </w:r>
    </w:p>
    <w:p w14:paraId="5467F47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331A7D68"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roofErr w:type="gramStart"/>
      <w:r w:rsidRPr="00610D5E">
        <w:rPr>
          <w:rFonts w:ascii="Consolas" w:eastAsia="Times New Roman" w:hAnsi="Consolas" w:cs="Consolas"/>
          <w:color w:val="9CDCFE"/>
          <w:sz w:val="21"/>
          <w:szCs w:val="21"/>
          <w:lang w:eastAsia="pt-BR"/>
        </w:rPr>
        <w:t>console</w:t>
      </w:r>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DCDCAA"/>
          <w:sz w:val="21"/>
          <w:szCs w:val="21"/>
          <w:lang w:eastAsia="pt-BR"/>
        </w:rPr>
        <w:t>log</w:t>
      </w:r>
      <w:r w:rsidRPr="00610D5E">
        <w:rPr>
          <w:rFonts w:ascii="Consolas" w:eastAsia="Times New Roman" w:hAnsi="Consolas" w:cs="Consolas"/>
          <w:color w:val="D4D4D4"/>
          <w:sz w:val="21"/>
          <w:szCs w:val="21"/>
          <w:lang w:eastAsia="pt-BR"/>
        </w:rPr>
        <w:t>(</w:t>
      </w:r>
      <w:proofErr w:type="gramEnd"/>
      <w:r w:rsidRPr="00610D5E">
        <w:rPr>
          <w:rFonts w:ascii="Consolas" w:eastAsia="Times New Roman" w:hAnsi="Consolas" w:cs="Consolas"/>
          <w:color w:val="4EC9B0"/>
          <w:sz w:val="21"/>
          <w:szCs w:val="21"/>
          <w:lang w:eastAsia="pt-BR"/>
        </w:rPr>
        <w:t>Object</w:t>
      </w:r>
      <w:r w:rsidRPr="00610D5E">
        <w:rPr>
          <w:rFonts w:ascii="Consolas" w:eastAsia="Times New Roman" w:hAnsi="Consolas" w:cs="Consolas"/>
          <w:color w:val="D4D4D4"/>
          <w:sz w:val="21"/>
          <w:szCs w:val="21"/>
          <w:lang w:eastAsia="pt-BR"/>
        </w:rPr>
        <w:t>.</w:t>
      </w:r>
      <w:proofErr w:type="spellStart"/>
      <w:r w:rsidRPr="00610D5E">
        <w:rPr>
          <w:rFonts w:ascii="Consolas" w:eastAsia="Times New Roman" w:hAnsi="Consolas" w:cs="Consolas"/>
          <w:color w:val="4FC1FF"/>
          <w:sz w:val="21"/>
          <w:szCs w:val="21"/>
          <w:lang w:eastAsia="pt-BR"/>
        </w:rPr>
        <w:t>prototype</w:t>
      </w:r>
      <w:proofErr w:type="spellEnd"/>
      <w:r w:rsidRPr="00610D5E">
        <w:rPr>
          <w:rFonts w:ascii="Consolas" w:eastAsia="Times New Roman" w:hAnsi="Consolas" w:cs="Consolas"/>
          <w:color w:val="D4D4D4"/>
          <w:sz w:val="21"/>
          <w:szCs w:val="21"/>
          <w:lang w:eastAsia="pt-BR"/>
        </w:rPr>
        <w:t>.</w:t>
      </w:r>
      <w:r w:rsidRPr="00610D5E">
        <w:rPr>
          <w:rFonts w:ascii="Consolas" w:eastAsia="Times New Roman" w:hAnsi="Consolas" w:cs="Consolas"/>
          <w:color w:val="9CDCFE"/>
          <w:sz w:val="21"/>
          <w:szCs w:val="21"/>
          <w:lang w:eastAsia="pt-BR"/>
        </w:rPr>
        <w:t>__</w:t>
      </w:r>
      <w:proofErr w:type="spellStart"/>
      <w:r w:rsidRPr="00610D5E">
        <w:rPr>
          <w:rFonts w:ascii="Consolas" w:eastAsia="Times New Roman" w:hAnsi="Consolas" w:cs="Consolas"/>
          <w:color w:val="9CDCFE"/>
          <w:sz w:val="21"/>
          <w:szCs w:val="21"/>
          <w:lang w:eastAsia="pt-BR"/>
        </w:rPr>
        <w:t>proto</w:t>
      </w:r>
      <w:proofErr w:type="spellEnd"/>
      <w:r w:rsidRPr="00610D5E">
        <w:rPr>
          <w:rFonts w:ascii="Consolas" w:eastAsia="Times New Roman" w:hAnsi="Consolas" w:cs="Consolas"/>
          <w:color w:val="9CDCFE"/>
          <w:sz w:val="21"/>
          <w:szCs w:val="21"/>
          <w:lang w:eastAsia="pt-BR"/>
        </w:rPr>
        <w:t>__</w:t>
      </w:r>
      <w:r w:rsidRPr="00610D5E">
        <w:rPr>
          <w:rFonts w:ascii="Consolas" w:eastAsia="Times New Roman" w:hAnsi="Consolas" w:cs="Consolas"/>
          <w:color w:val="D4D4D4"/>
          <w:sz w:val="21"/>
          <w:szCs w:val="21"/>
          <w:lang w:eastAsia="pt-BR"/>
        </w:rPr>
        <w:t>)</w:t>
      </w:r>
    </w:p>
    <w:p w14:paraId="1A49C225"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 é nulo pois o protótipo de um </w:t>
      </w:r>
      <w:proofErr w:type="spellStart"/>
      <w:r w:rsidRPr="00610D5E">
        <w:rPr>
          <w:rFonts w:ascii="Consolas" w:eastAsia="Times New Roman" w:hAnsi="Consolas" w:cs="Consolas"/>
          <w:color w:val="6A9955"/>
          <w:sz w:val="21"/>
          <w:szCs w:val="21"/>
          <w:lang w:eastAsia="pt-BR"/>
        </w:rPr>
        <w:t>object</w:t>
      </w:r>
      <w:proofErr w:type="spellEnd"/>
      <w:r w:rsidRPr="00610D5E">
        <w:rPr>
          <w:rFonts w:ascii="Consolas" w:eastAsia="Times New Roman" w:hAnsi="Consolas" w:cs="Consolas"/>
          <w:color w:val="6A9955"/>
          <w:sz w:val="21"/>
          <w:szCs w:val="21"/>
          <w:lang w:eastAsia="pt-BR"/>
        </w:rPr>
        <w:t> máximo não existe</w:t>
      </w:r>
    </w:p>
    <w:p w14:paraId="1AA9C43C"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//ele já e o ponto máximo da herança</w:t>
      </w:r>
    </w:p>
    <w:p w14:paraId="7DD9ED83"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p>
    <w:p w14:paraId="2C79B1E1"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 ou seja, para acessar o protótipo de um objeto usamos o</w:t>
      </w:r>
    </w:p>
    <w:p w14:paraId="53A9BECF"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//__</w:t>
      </w:r>
      <w:proofErr w:type="spellStart"/>
      <w:r w:rsidRPr="00610D5E">
        <w:rPr>
          <w:rFonts w:ascii="Consolas" w:eastAsia="Times New Roman" w:hAnsi="Consolas" w:cs="Consolas"/>
          <w:color w:val="6A9955"/>
          <w:sz w:val="21"/>
          <w:szCs w:val="21"/>
          <w:lang w:eastAsia="pt-BR"/>
        </w:rPr>
        <w:t>proto</w:t>
      </w:r>
      <w:proofErr w:type="spellEnd"/>
      <w:r w:rsidRPr="00610D5E">
        <w:rPr>
          <w:rFonts w:ascii="Consolas" w:eastAsia="Times New Roman" w:hAnsi="Consolas" w:cs="Consolas"/>
          <w:color w:val="6A9955"/>
          <w:sz w:val="21"/>
          <w:szCs w:val="21"/>
          <w:lang w:eastAsia="pt-BR"/>
        </w:rPr>
        <w:t>__. Lembrando que protótipo é o objeto acima</w:t>
      </w:r>
    </w:p>
    <w:p w14:paraId="3209DC46" w14:textId="77777777" w:rsidR="00610D5E" w:rsidRPr="00610D5E" w:rsidRDefault="00610D5E" w:rsidP="00610D5E">
      <w:pPr>
        <w:shd w:val="clear" w:color="auto" w:fill="1E1E1E"/>
        <w:spacing w:after="0" w:line="285" w:lineRule="atLeast"/>
        <w:rPr>
          <w:rFonts w:ascii="Consolas" w:eastAsia="Times New Roman" w:hAnsi="Consolas" w:cs="Consolas"/>
          <w:color w:val="D4D4D4"/>
          <w:sz w:val="21"/>
          <w:szCs w:val="21"/>
          <w:lang w:eastAsia="pt-BR"/>
        </w:rPr>
      </w:pPr>
      <w:r w:rsidRPr="00610D5E">
        <w:rPr>
          <w:rFonts w:ascii="Consolas" w:eastAsia="Times New Roman" w:hAnsi="Consolas" w:cs="Consolas"/>
          <w:color w:val="6A9955"/>
          <w:sz w:val="21"/>
          <w:szCs w:val="21"/>
          <w:lang w:eastAsia="pt-BR"/>
        </w:rPr>
        <w:t>//da hierarquia de herança.</w:t>
      </w:r>
    </w:p>
    <w:p w14:paraId="3F543170" w14:textId="77777777" w:rsidR="00252C7C" w:rsidRDefault="00252C7C" w:rsidP="00252C7C"/>
    <w:p w14:paraId="1BF95E85" w14:textId="77777777" w:rsidR="00610D5E" w:rsidRDefault="00610D5E" w:rsidP="00252C7C"/>
    <w:p w14:paraId="48ABDD12" w14:textId="77777777" w:rsidR="00610D5E" w:rsidRDefault="00610D5E" w:rsidP="00252C7C">
      <w:pPr>
        <w:rPr>
          <w:b/>
          <w:bCs/>
        </w:rPr>
      </w:pPr>
      <w:r>
        <w:t xml:space="preserve">Vamos continuar falando sobre heranças, mas agora falando um pouco mais sobre a </w:t>
      </w:r>
      <w:r w:rsidRPr="00610D5E">
        <w:rPr>
          <w:b/>
          <w:bCs/>
        </w:rPr>
        <w:t>cadeia de protótipos</w:t>
      </w:r>
      <w:r>
        <w:rPr>
          <w:b/>
          <w:bCs/>
        </w:rPr>
        <w:t>:</w:t>
      </w:r>
    </w:p>
    <w:p w14:paraId="044CE3B1"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 Cadeia de protótipos (</w:t>
      </w:r>
      <w:proofErr w:type="spellStart"/>
      <w:r w:rsidRPr="00123851">
        <w:rPr>
          <w:rFonts w:ascii="Consolas" w:eastAsia="Times New Roman" w:hAnsi="Consolas" w:cs="Consolas"/>
          <w:color w:val="6A9955"/>
          <w:sz w:val="21"/>
          <w:szCs w:val="21"/>
          <w:lang w:eastAsia="pt-BR"/>
        </w:rPr>
        <w:t>prototype</w:t>
      </w:r>
      <w:proofErr w:type="spellEnd"/>
      <w:r w:rsidRPr="00123851">
        <w:rPr>
          <w:rFonts w:ascii="Consolas" w:eastAsia="Times New Roman" w:hAnsi="Consolas" w:cs="Consolas"/>
          <w:color w:val="6A9955"/>
          <w:sz w:val="21"/>
          <w:szCs w:val="21"/>
          <w:lang w:eastAsia="pt-BR"/>
        </w:rPr>
        <w:t> </w:t>
      </w:r>
      <w:proofErr w:type="spellStart"/>
      <w:r w:rsidRPr="00123851">
        <w:rPr>
          <w:rFonts w:ascii="Consolas" w:eastAsia="Times New Roman" w:hAnsi="Consolas" w:cs="Consolas"/>
          <w:color w:val="6A9955"/>
          <w:sz w:val="21"/>
          <w:szCs w:val="21"/>
          <w:lang w:eastAsia="pt-BR"/>
        </w:rPr>
        <w:t>chain</w:t>
      </w:r>
      <w:proofErr w:type="spellEnd"/>
      <w:r w:rsidRPr="00123851">
        <w:rPr>
          <w:rFonts w:ascii="Consolas" w:eastAsia="Times New Roman" w:hAnsi="Consolas" w:cs="Consolas"/>
          <w:color w:val="6A9955"/>
          <w:sz w:val="21"/>
          <w:szCs w:val="21"/>
          <w:lang w:eastAsia="pt-BR"/>
        </w:rPr>
        <w:t>)</w:t>
      </w:r>
    </w:p>
    <w:p w14:paraId="14C7C336"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p>
    <w:p w14:paraId="4E98B426"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proofErr w:type="spellStart"/>
      <w:r w:rsidRPr="00123851">
        <w:rPr>
          <w:rFonts w:ascii="Consolas" w:eastAsia="Times New Roman" w:hAnsi="Consolas" w:cs="Consolas"/>
          <w:color w:val="569CD6"/>
          <w:sz w:val="21"/>
          <w:szCs w:val="21"/>
          <w:lang w:eastAsia="pt-BR"/>
        </w:rPr>
        <w:t>const</w:t>
      </w:r>
      <w:proofErr w:type="spellEnd"/>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4FC1FF"/>
          <w:sz w:val="21"/>
          <w:szCs w:val="21"/>
          <w:lang w:eastAsia="pt-BR"/>
        </w:rPr>
        <w:t>avo</w:t>
      </w:r>
      <w:r w:rsidRPr="00123851">
        <w:rPr>
          <w:rFonts w:ascii="Consolas" w:eastAsia="Times New Roman" w:hAnsi="Consolas" w:cs="Consolas"/>
          <w:color w:val="D4D4D4"/>
          <w:sz w:val="21"/>
          <w:szCs w:val="21"/>
          <w:lang w:eastAsia="pt-BR"/>
        </w:rPr>
        <w:t> = {</w:t>
      </w:r>
      <w:r w:rsidRPr="00123851">
        <w:rPr>
          <w:rFonts w:ascii="Consolas" w:eastAsia="Times New Roman" w:hAnsi="Consolas" w:cs="Consolas"/>
          <w:color w:val="9CDCFE"/>
          <w:sz w:val="21"/>
          <w:szCs w:val="21"/>
          <w:lang w:eastAsia="pt-BR"/>
        </w:rPr>
        <w:t>atrr1:</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CE9178"/>
          <w:sz w:val="21"/>
          <w:szCs w:val="21"/>
          <w:lang w:eastAsia="pt-BR"/>
        </w:rPr>
        <w:t>'A'</w:t>
      </w:r>
      <w:r w:rsidRPr="00123851">
        <w:rPr>
          <w:rFonts w:ascii="Consolas" w:eastAsia="Times New Roman" w:hAnsi="Consolas" w:cs="Consolas"/>
          <w:color w:val="D4D4D4"/>
          <w:sz w:val="21"/>
          <w:szCs w:val="21"/>
          <w:lang w:eastAsia="pt-BR"/>
        </w:rPr>
        <w:t>}</w:t>
      </w:r>
    </w:p>
    <w:p w14:paraId="53440539"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proofErr w:type="spellStart"/>
      <w:r w:rsidRPr="00123851">
        <w:rPr>
          <w:rFonts w:ascii="Consolas" w:eastAsia="Times New Roman" w:hAnsi="Consolas" w:cs="Consolas"/>
          <w:color w:val="569CD6"/>
          <w:sz w:val="21"/>
          <w:szCs w:val="21"/>
          <w:lang w:eastAsia="pt-BR"/>
        </w:rPr>
        <w:t>const</w:t>
      </w:r>
      <w:proofErr w:type="spellEnd"/>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4FC1FF"/>
          <w:sz w:val="21"/>
          <w:szCs w:val="21"/>
          <w:lang w:eastAsia="pt-BR"/>
        </w:rPr>
        <w:t>pai</w:t>
      </w:r>
      <w:r w:rsidRPr="00123851">
        <w:rPr>
          <w:rFonts w:ascii="Consolas" w:eastAsia="Times New Roman" w:hAnsi="Consolas" w:cs="Consolas"/>
          <w:color w:val="D4D4D4"/>
          <w:sz w:val="21"/>
          <w:szCs w:val="21"/>
          <w:lang w:eastAsia="pt-BR"/>
        </w:rPr>
        <w:t> = </w:t>
      </w:r>
      <w:proofErr w:type="gramStart"/>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9CDCFE"/>
          <w:sz w:val="21"/>
          <w:szCs w:val="21"/>
          <w:lang w:eastAsia="pt-BR"/>
        </w:rPr>
        <w:t>_</w:t>
      </w:r>
      <w:proofErr w:type="gramEnd"/>
      <w:r w:rsidRPr="00123851">
        <w:rPr>
          <w:rFonts w:ascii="Consolas" w:eastAsia="Times New Roman" w:hAnsi="Consolas" w:cs="Consolas"/>
          <w:color w:val="9CDCFE"/>
          <w:sz w:val="21"/>
          <w:szCs w:val="21"/>
          <w:lang w:eastAsia="pt-BR"/>
        </w:rPr>
        <w:t>_</w:t>
      </w:r>
      <w:proofErr w:type="spellStart"/>
      <w:r w:rsidRPr="00123851">
        <w:rPr>
          <w:rFonts w:ascii="Consolas" w:eastAsia="Times New Roman" w:hAnsi="Consolas" w:cs="Consolas"/>
          <w:color w:val="9CDCFE"/>
          <w:sz w:val="21"/>
          <w:szCs w:val="21"/>
          <w:lang w:eastAsia="pt-BR"/>
        </w:rPr>
        <w:t>proto</w:t>
      </w:r>
      <w:proofErr w:type="spellEnd"/>
      <w:r w:rsidRPr="00123851">
        <w:rPr>
          <w:rFonts w:ascii="Consolas" w:eastAsia="Times New Roman" w:hAnsi="Consolas" w:cs="Consolas"/>
          <w:color w:val="9CDCFE"/>
          <w:sz w:val="21"/>
          <w:szCs w:val="21"/>
          <w:lang w:eastAsia="pt-BR"/>
        </w:rPr>
        <w:t>__:</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4FC1FF"/>
          <w:sz w:val="21"/>
          <w:szCs w:val="21"/>
          <w:lang w:eastAsia="pt-BR"/>
        </w:rPr>
        <w:t>avo</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9CDCFE"/>
          <w:sz w:val="21"/>
          <w:szCs w:val="21"/>
          <w:lang w:eastAsia="pt-BR"/>
        </w:rPr>
        <w:t>atrr2:</w:t>
      </w:r>
      <w:r w:rsidRPr="00123851">
        <w:rPr>
          <w:rFonts w:ascii="Consolas" w:eastAsia="Times New Roman" w:hAnsi="Consolas" w:cs="Consolas"/>
          <w:color w:val="CE9178"/>
          <w:sz w:val="21"/>
          <w:szCs w:val="21"/>
          <w:lang w:eastAsia="pt-BR"/>
        </w:rPr>
        <w:t>'B'</w:t>
      </w:r>
      <w:r w:rsidRPr="00123851">
        <w:rPr>
          <w:rFonts w:ascii="Consolas" w:eastAsia="Times New Roman" w:hAnsi="Consolas" w:cs="Consolas"/>
          <w:color w:val="D4D4D4"/>
          <w:sz w:val="21"/>
          <w:szCs w:val="21"/>
          <w:lang w:eastAsia="pt-BR"/>
        </w:rPr>
        <w:t>}</w:t>
      </w:r>
    </w:p>
    <w:p w14:paraId="7389395D"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//Acima </w:t>
      </w:r>
      <w:proofErr w:type="spellStart"/>
      <w:r w:rsidRPr="00123851">
        <w:rPr>
          <w:rFonts w:ascii="Consolas" w:eastAsia="Times New Roman" w:hAnsi="Consolas" w:cs="Consolas"/>
          <w:color w:val="6A9955"/>
          <w:sz w:val="21"/>
          <w:szCs w:val="21"/>
          <w:lang w:eastAsia="pt-BR"/>
        </w:rPr>
        <w:t>uandoo</w:t>
      </w:r>
      <w:proofErr w:type="spellEnd"/>
      <w:r w:rsidRPr="00123851">
        <w:rPr>
          <w:rFonts w:ascii="Consolas" w:eastAsia="Times New Roman" w:hAnsi="Consolas" w:cs="Consolas"/>
          <w:color w:val="6A9955"/>
          <w:sz w:val="21"/>
          <w:szCs w:val="21"/>
          <w:lang w:eastAsia="pt-BR"/>
        </w:rPr>
        <w:t> __</w:t>
      </w:r>
      <w:proofErr w:type="spellStart"/>
      <w:r w:rsidRPr="00123851">
        <w:rPr>
          <w:rFonts w:ascii="Consolas" w:eastAsia="Times New Roman" w:hAnsi="Consolas" w:cs="Consolas"/>
          <w:color w:val="6A9955"/>
          <w:sz w:val="21"/>
          <w:szCs w:val="21"/>
          <w:lang w:eastAsia="pt-BR"/>
        </w:rPr>
        <w:t>proto</w:t>
      </w:r>
      <w:proofErr w:type="spellEnd"/>
      <w:r w:rsidRPr="00123851">
        <w:rPr>
          <w:rFonts w:ascii="Consolas" w:eastAsia="Times New Roman" w:hAnsi="Consolas" w:cs="Consolas"/>
          <w:color w:val="6A9955"/>
          <w:sz w:val="21"/>
          <w:szCs w:val="21"/>
          <w:lang w:eastAsia="pt-BR"/>
        </w:rPr>
        <w:t>__ como um atributo do objeto, falo</w:t>
      </w:r>
    </w:p>
    <w:p w14:paraId="726AA6EF"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 ao JS que o protótipo do objeto "pai" é o objeto "avo"</w:t>
      </w:r>
    </w:p>
    <w:p w14:paraId="00930C4C"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proofErr w:type="spellStart"/>
      <w:r w:rsidRPr="00123851">
        <w:rPr>
          <w:rFonts w:ascii="Consolas" w:eastAsia="Times New Roman" w:hAnsi="Consolas" w:cs="Consolas"/>
          <w:color w:val="569CD6"/>
          <w:sz w:val="21"/>
          <w:szCs w:val="21"/>
          <w:lang w:eastAsia="pt-BR"/>
        </w:rPr>
        <w:t>const</w:t>
      </w:r>
      <w:proofErr w:type="spellEnd"/>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4FC1FF"/>
          <w:sz w:val="21"/>
          <w:szCs w:val="21"/>
          <w:lang w:eastAsia="pt-BR"/>
        </w:rPr>
        <w:t>filho</w:t>
      </w:r>
      <w:r w:rsidRPr="00123851">
        <w:rPr>
          <w:rFonts w:ascii="Consolas" w:eastAsia="Times New Roman" w:hAnsi="Consolas" w:cs="Consolas"/>
          <w:color w:val="D4D4D4"/>
          <w:sz w:val="21"/>
          <w:szCs w:val="21"/>
          <w:lang w:eastAsia="pt-BR"/>
        </w:rPr>
        <w:t> = {</w:t>
      </w:r>
      <w:r w:rsidRPr="00123851">
        <w:rPr>
          <w:rFonts w:ascii="Consolas" w:eastAsia="Times New Roman" w:hAnsi="Consolas" w:cs="Consolas"/>
          <w:color w:val="9CDCFE"/>
          <w:sz w:val="21"/>
          <w:szCs w:val="21"/>
          <w:lang w:eastAsia="pt-BR"/>
        </w:rPr>
        <w:t>__</w:t>
      </w:r>
      <w:proofErr w:type="spellStart"/>
      <w:r w:rsidRPr="00123851">
        <w:rPr>
          <w:rFonts w:ascii="Consolas" w:eastAsia="Times New Roman" w:hAnsi="Consolas" w:cs="Consolas"/>
          <w:color w:val="9CDCFE"/>
          <w:sz w:val="21"/>
          <w:szCs w:val="21"/>
          <w:lang w:eastAsia="pt-BR"/>
        </w:rPr>
        <w:t>proto</w:t>
      </w:r>
      <w:proofErr w:type="spellEnd"/>
      <w:r w:rsidRPr="00123851">
        <w:rPr>
          <w:rFonts w:ascii="Consolas" w:eastAsia="Times New Roman" w:hAnsi="Consolas" w:cs="Consolas"/>
          <w:color w:val="9CDCFE"/>
          <w:sz w:val="21"/>
          <w:szCs w:val="21"/>
          <w:lang w:eastAsia="pt-BR"/>
        </w:rPr>
        <w:t>__:</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4FC1FF"/>
          <w:sz w:val="21"/>
          <w:szCs w:val="21"/>
          <w:lang w:eastAsia="pt-BR"/>
        </w:rPr>
        <w:t>pai</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9CDCFE"/>
          <w:sz w:val="21"/>
          <w:szCs w:val="21"/>
          <w:lang w:eastAsia="pt-BR"/>
        </w:rPr>
        <w:t>atrr3:</w:t>
      </w:r>
      <w:r w:rsidRPr="00123851">
        <w:rPr>
          <w:rFonts w:ascii="Consolas" w:eastAsia="Times New Roman" w:hAnsi="Consolas" w:cs="Consolas"/>
          <w:color w:val="D4D4D4"/>
          <w:sz w:val="21"/>
          <w:szCs w:val="21"/>
          <w:lang w:eastAsia="pt-BR"/>
        </w:rPr>
        <w:t> </w:t>
      </w:r>
      <w:r w:rsidRPr="00123851">
        <w:rPr>
          <w:rFonts w:ascii="Consolas" w:eastAsia="Times New Roman" w:hAnsi="Consolas" w:cs="Consolas"/>
          <w:color w:val="CE9178"/>
          <w:sz w:val="21"/>
          <w:szCs w:val="21"/>
          <w:lang w:eastAsia="pt-BR"/>
        </w:rPr>
        <w:t>'C'</w:t>
      </w:r>
      <w:r w:rsidRPr="00123851">
        <w:rPr>
          <w:rFonts w:ascii="Consolas" w:eastAsia="Times New Roman" w:hAnsi="Consolas" w:cs="Consolas"/>
          <w:color w:val="D4D4D4"/>
          <w:sz w:val="21"/>
          <w:szCs w:val="21"/>
          <w:lang w:eastAsia="pt-BR"/>
        </w:rPr>
        <w:t>}</w:t>
      </w:r>
    </w:p>
    <w:p w14:paraId="244B81A0"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p>
    <w:p w14:paraId="7FB88B93"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9CDCFE"/>
          <w:sz w:val="21"/>
          <w:szCs w:val="21"/>
          <w:lang w:eastAsia="pt-BR"/>
        </w:rPr>
        <w:t>console</w:t>
      </w:r>
      <w:r w:rsidRPr="00123851">
        <w:rPr>
          <w:rFonts w:ascii="Consolas" w:eastAsia="Times New Roman" w:hAnsi="Consolas" w:cs="Consolas"/>
          <w:color w:val="D4D4D4"/>
          <w:sz w:val="21"/>
          <w:szCs w:val="21"/>
          <w:lang w:eastAsia="pt-BR"/>
        </w:rPr>
        <w:t>.</w:t>
      </w:r>
      <w:r w:rsidRPr="00123851">
        <w:rPr>
          <w:rFonts w:ascii="Consolas" w:eastAsia="Times New Roman" w:hAnsi="Consolas" w:cs="Consolas"/>
          <w:color w:val="DCDCAA"/>
          <w:sz w:val="21"/>
          <w:szCs w:val="21"/>
          <w:lang w:eastAsia="pt-BR"/>
        </w:rPr>
        <w:t>log</w:t>
      </w:r>
      <w:r w:rsidRPr="00123851">
        <w:rPr>
          <w:rFonts w:ascii="Consolas" w:eastAsia="Times New Roman" w:hAnsi="Consolas" w:cs="Consolas"/>
          <w:color w:val="D4D4D4"/>
          <w:sz w:val="21"/>
          <w:szCs w:val="21"/>
          <w:lang w:eastAsia="pt-BR"/>
        </w:rPr>
        <w:t>(</w:t>
      </w:r>
      <w:proofErr w:type="gramStart"/>
      <w:r w:rsidRPr="00123851">
        <w:rPr>
          <w:rFonts w:ascii="Consolas" w:eastAsia="Times New Roman" w:hAnsi="Consolas" w:cs="Consolas"/>
          <w:color w:val="4FC1FF"/>
          <w:sz w:val="21"/>
          <w:szCs w:val="21"/>
          <w:lang w:eastAsia="pt-BR"/>
        </w:rPr>
        <w:t>filho</w:t>
      </w:r>
      <w:r w:rsidRPr="00123851">
        <w:rPr>
          <w:rFonts w:ascii="Consolas" w:eastAsia="Times New Roman" w:hAnsi="Consolas" w:cs="Consolas"/>
          <w:color w:val="D4D4D4"/>
          <w:sz w:val="21"/>
          <w:szCs w:val="21"/>
          <w:lang w:eastAsia="pt-BR"/>
        </w:rPr>
        <w:t>.</w:t>
      </w:r>
      <w:r w:rsidRPr="00123851">
        <w:rPr>
          <w:rFonts w:ascii="Consolas" w:eastAsia="Times New Roman" w:hAnsi="Consolas" w:cs="Consolas"/>
          <w:color w:val="9CDCFE"/>
          <w:sz w:val="21"/>
          <w:szCs w:val="21"/>
          <w:lang w:eastAsia="pt-BR"/>
        </w:rPr>
        <w:t>atrr</w:t>
      </w:r>
      <w:proofErr w:type="gramEnd"/>
      <w:r w:rsidRPr="00123851">
        <w:rPr>
          <w:rFonts w:ascii="Consolas" w:eastAsia="Times New Roman" w:hAnsi="Consolas" w:cs="Consolas"/>
          <w:color w:val="9CDCFE"/>
          <w:sz w:val="21"/>
          <w:szCs w:val="21"/>
          <w:lang w:eastAsia="pt-BR"/>
        </w:rPr>
        <w:t>1</w:t>
      </w:r>
      <w:r w:rsidRPr="00123851">
        <w:rPr>
          <w:rFonts w:ascii="Consolas" w:eastAsia="Times New Roman" w:hAnsi="Consolas" w:cs="Consolas"/>
          <w:color w:val="D4D4D4"/>
          <w:sz w:val="21"/>
          <w:szCs w:val="21"/>
          <w:lang w:eastAsia="pt-BR"/>
        </w:rPr>
        <w:t>)</w:t>
      </w:r>
    </w:p>
    <w:p w14:paraId="65CF716F"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//Filho tem atrr1? Se não, vou procurar no meu protótipo...</w:t>
      </w:r>
    </w:p>
    <w:p w14:paraId="623FAEA0"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//Pai tem o atrr1? Se não, vou procurar no meu protótipo...</w:t>
      </w:r>
    </w:p>
    <w:p w14:paraId="401B2144" w14:textId="77777777" w:rsidR="00123851" w:rsidRPr="00123851" w:rsidRDefault="00123851" w:rsidP="00123851">
      <w:pPr>
        <w:shd w:val="clear" w:color="auto" w:fill="1E1E1E"/>
        <w:spacing w:after="0" w:line="285" w:lineRule="atLeast"/>
        <w:rPr>
          <w:rFonts w:ascii="Consolas" w:eastAsia="Times New Roman" w:hAnsi="Consolas" w:cs="Consolas"/>
          <w:color w:val="D4D4D4"/>
          <w:sz w:val="21"/>
          <w:szCs w:val="21"/>
          <w:lang w:eastAsia="pt-BR"/>
        </w:rPr>
      </w:pPr>
      <w:r w:rsidRPr="00123851">
        <w:rPr>
          <w:rFonts w:ascii="Consolas" w:eastAsia="Times New Roman" w:hAnsi="Consolas" w:cs="Consolas"/>
          <w:color w:val="6A9955"/>
          <w:sz w:val="21"/>
          <w:szCs w:val="21"/>
          <w:lang w:eastAsia="pt-BR"/>
        </w:rPr>
        <w:t>//E por aí vai, </w:t>
      </w:r>
      <w:proofErr w:type="spellStart"/>
      <w:r w:rsidRPr="00123851">
        <w:rPr>
          <w:rFonts w:ascii="Consolas" w:eastAsia="Times New Roman" w:hAnsi="Consolas" w:cs="Consolas"/>
          <w:color w:val="6A9955"/>
          <w:sz w:val="21"/>
          <w:szCs w:val="21"/>
          <w:lang w:eastAsia="pt-BR"/>
        </w:rPr>
        <w:t>seguinda</w:t>
      </w:r>
      <w:proofErr w:type="spellEnd"/>
      <w:r w:rsidRPr="00123851">
        <w:rPr>
          <w:rFonts w:ascii="Consolas" w:eastAsia="Times New Roman" w:hAnsi="Consolas" w:cs="Consolas"/>
          <w:color w:val="6A9955"/>
          <w:sz w:val="21"/>
          <w:szCs w:val="21"/>
          <w:lang w:eastAsia="pt-BR"/>
        </w:rPr>
        <w:t> a cadeia de protótipo...</w:t>
      </w:r>
    </w:p>
    <w:p w14:paraId="6BD8122E" w14:textId="77777777" w:rsidR="00610D5E" w:rsidRDefault="00610D5E" w:rsidP="00252C7C"/>
    <w:p w14:paraId="5B3E5ECD" w14:textId="77777777" w:rsidR="00A858E6" w:rsidRDefault="00A858E6" w:rsidP="00252C7C"/>
    <w:p w14:paraId="02C7D47D" w14:textId="77777777" w:rsidR="00A858E6" w:rsidRDefault="00A858E6" w:rsidP="00252C7C">
      <w:r w:rsidRPr="00EE1835">
        <w:rPr>
          <w:highlight w:val="yellow"/>
        </w:rPr>
        <w:t>Assim como eu utilizo a palavra “</w:t>
      </w:r>
      <w:proofErr w:type="spellStart"/>
      <w:r w:rsidRPr="00EE1835">
        <w:rPr>
          <w:highlight w:val="yellow"/>
        </w:rPr>
        <w:t>this</w:t>
      </w:r>
      <w:proofErr w:type="spellEnd"/>
      <w:r w:rsidRPr="00EE1835">
        <w:rPr>
          <w:highlight w:val="yellow"/>
        </w:rPr>
        <w:t>” para referenciar meu objeto local, eu uso a palavra “super” para referenciar-se a meu objeto protótipo</w:t>
      </w:r>
      <w:r w:rsidR="00563A0A" w:rsidRPr="00EE1835">
        <w:rPr>
          <w:highlight w:val="yellow"/>
        </w:rPr>
        <w:t>, além de conseguir estabelecer relações de outra forma</w:t>
      </w:r>
      <w:r w:rsidRPr="00EE1835">
        <w:rPr>
          <w:highlight w:val="yellow"/>
        </w:rPr>
        <w:t>:</w:t>
      </w:r>
    </w:p>
    <w:p w14:paraId="472F761C"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proofErr w:type="spellStart"/>
      <w:r w:rsidRPr="00563A0A">
        <w:rPr>
          <w:rFonts w:ascii="Consolas" w:eastAsia="Times New Roman" w:hAnsi="Consolas" w:cs="Consolas"/>
          <w:color w:val="569CD6"/>
          <w:sz w:val="21"/>
          <w:szCs w:val="21"/>
          <w:lang w:eastAsia="pt-BR"/>
        </w:rPr>
        <w:t>const</w:t>
      </w:r>
      <w:proofErr w:type="spellEnd"/>
      <w:r w:rsidRPr="00563A0A">
        <w:rPr>
          <w:rFonts w:ascii="Consolas" w:eastAsia="Times New Roman" w:hAnsi="Consolas" w:cs="Consolas"/>
          <w:color w:val="D4D4D4"/>
          <w:sz w:val="21"/>
          <w:szCs w:val="21"/>
          <w:lang w:eastAsia="pt-BR"/>
        </w:rPr>
        <w:t> </w:t>
      </w:r>
      <w:r w:rsidRPr="00563A0A">
        <w:rPr>
          <w:rFonts w:ascii="Consolas" w:eastAsia="Times New Roman" w:hAnsi="Consolas" w:cs="Consolas"/>
          <w:color w:val="4FC1FF"/>
          <w:sz w:val="21"/>
          <w:szCs w:val="21"/>
          <w:lang w:eastAsia="pt-BR"/>
        </w:rPr>
        <w:t>carro</w:t>
      </w:r>
      <w:r w:rsidRPr="00563A0A">
        <w:rPr>
          <w:rFonts w:ascii="Consolas" w:eastAsia="Times New Roman" w:hAnsi="Consolas" w:cs="Consolas"/>
          <w:color w:val="D4D4D4"/>
          <w:sz w:val="21"/>
          <w:szCs w:val="21"/>
          <w:lang w:eastAsia="pt-BR"/>
        </w:rPr>
        <w:t> = {</w:t>
      </w:r>
    </w:p>
    <w:p w14:paraId="02D2DA95"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eastAsia="pt-BR"/>
        </w:rPr>
        <w:t>    </w:t>
      </w:r>
      <w:proofErr w:type="spellStart"/>
      <w:r w:rsidRPr="00563A0A">
        <w:rPr>
          <w:rFonts w:ascii="Consolas" w:eastAsia="Times New Roman" w:hAnsi="Consolas" w:cs="Consolas"/>
          <w:color w:val="9CDCFE"/>
          <w:sz w:val="21"/>
          <w:szCs w:val="21"/>
          <w:lang w:eastAsia="pt-BR"/>
        </w:rPr>
        <w:t>velAtual</w:t>
      </w:r>
      <w:proofErr w:type="spellEnd"/>
      <w:r w:rsidRPr="00563A0A">
        <w:rPr>
          <w:rFonts w:ascii="Consolas" w:eastAsia="Times New Roman" w:hAnsi="Consolas" w:cs="Consolas"/>
          <w:color w:val="9CDCFE"/>
          <w:sz w:val="21"/>
          <w:szCs w:val="21"/>
          <w:lang w:eastAsia="pt-BR"/>
        </w:rPr>
        <w:t>:</w:t>
      </w:r>
      <w:r w:rsidRPr="00563A0A">
        <w:rPr>
          <w:rFonts w:ascii="Consolas" w:eastAsia="Times New Roman" w:hAnsi="Consolas" w:cs="Consolas"/>
          <w:color w:val="D4D4D4"/>
          <w:sz w:val="21"/>
          <w:szCs w:val="21"/>
          <w:lang w:eastAsia="pt-BR"/>
        </w:rPr>
        <w:t> </w:t>
      </w:r>
      <w:r w:rsidRPr="00563A0A">
        <w:rPr>
          <w:rFonts w:ascii="Consolas" w:eastAsia="Times New Roman" w:hAnsi="Consolas" w:cs="Consolas"/>
          <w:color w:val="B5CEA8"/>
          <w:sz w:val="21"/>
          <w:szCs w:val="21"/>
          <w:lang w:eastAsia="pt-BR"/>
        </w:rPr>
        <w:t>0</w:t>
      </w:r>
      <w:r w:rsidRPr="00563A0A">
        <w:rPr>
          <w:rFonts w:ascii="Consolas" w:eastAsia="Times New Roman" w:hAnsi="Consolas" w:cs="Consolas"/>
          <w:color w:val="D4D4D4"/>
          <w:sz w:val="21"/>
          <w:szCs w:val="21"/>
          <w:lang w:eastAsia="pt-BR"/>
        </w:rPr>
        <w:t>,</w:t>
      </w:r>
    </w:p>
    <w:p w14:paraId="6E183867"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eastAsia="pt-BR"/>
        </w:rPr>
        <w:t>    </w:t>
      </w:r>
      <w:proofErr w:type="spellStart"/>
      <w:r w:rsidRPr="00563A0A">
        <w:rPr>
          <w:rFonts w:ascii="Consolas" w:eastAsia="Times New Roman" w:hAnsi="Consolas" w:cs="Consolas"/>
          <w:color w:val="9CDCFE"/>
          <w:sz w:val="21"/>
          <w:szCs w:val="21"/>
          <w:lang w:eastAsia="pt-BR"/>
        </w:rPr>
        <w:t>velMax</w:t>
      </w:r>
      <w:proofErr w:type="spellEnd"/>
      <w:r w:rsidRPr="00563A0A">
        <w:rPr>
          <w:rFonts w:ascii="Consolas" w:eastAsia="Times New Roman" w:hAnsi="Consolas" w:cs="Consolas"/>
          <w:color w:val="9CDCFE"/>
          <w:sz w:val="21"/>
          <w:szCs w:val="21"/>
          <w:lang w:eastAsia="pt-BR"/>
        </w:rPr>
        <w:t>:</w:t>
      </w:r>
      <w:r w:rsidRPr="00563A0A">
        <w:rPr>
          <w:rFonts w:ascii="Consolas" w:eastAsia="Times New Roman" w:hAnsi="Consolas" w:cs="Consolas"/>
          <w:color w:val="D4D4D4"/>
          <w:sz w:val="21"/>
          <w:szCs w:val="21"/>
          <w:lang w:eastAsia="pt-BR"/>
        </w:rPr>
        <w:t> </w:t>
      </w:r>
      <w:r w:rsidRPr="00563A0A">
        <w:rPr>
          <w:rFonts w:ascii="Consolas" w:eastAsia="Times New Roman" w:hAnsi="Consolas" w:cs="Consolas"/>
          <w:color w:val="B5CEA8"/>
          <w:sz w:val="21"/>
          <w:szCs w:val="21"/>
          <w:lang w:eastAsia="pt-BR"/>
        </w:rPr>
        <w:t>200</w:t>
      </w:r>
      <w:r w:rsidRPr="00563A0A">
        <w:rPr>
          <w:rFonts w:ascii="Consolas" w:eastAsia="Times New Roman" w:hAnsi="Consolas" w:cs="Consolas"/>
          <w:color w:val="D4D4D4"/>
          <w:sz w:val="21"/>
          <w:szCs w:val="21"/>
          <w:lang w:eastAsia="pt-BR"/>
        </w:rPr>
        <w:t>,</w:t>
      </w:r>
    </w:p>
    <w:p w14:paraId="3238C30E"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eastAsia="pt-BR"/>
        </w:rPr>
        <w:t>    </w:t>
      </w:r>
      <w:proofErr w:type="spellStart"/>
      <w:r w:rsidRPr="00563A0A">
        <w:rPr>
          <w:rFonts w:ascii="Consolas" w:eastAsia="Times New Roman" w:hAnsi="Consolas" w:cs="Consolas"/>
          <w:color w:val="DCDCAA"/>
          <w:sz w:val="21"/>
          <w:szCs w:val="21"/>
          <w:lang w:eastAsia="pt-BR"/>
        </w:rPr>
        <w:t>acelerarMais</w:t>
      </w:r>
      <w:proofErr w:type="spellEnd"/>
      <w:r w:rsidRPr="00563A0A">
        <w:rPr>
          <w:rFonts w:ascii="Consolas" w:eastAsia="Times New Roman" w:hAnsi="Consolas" w:cs="Consolas"/>
          <w:color w:val="D4D4D4"/>
          <w:sz w:val="21"/>
          <w:szCs w:val="21"/>
          <w:lang w:eastAsia="pt-BR"/>
        </w:rPr>
        <w:t>(</w:t>
      </w:r>
      <w:r w:rsidRPr="00563A0A">
        <w:rPr>
          <w:rFonts w:ascii="Consolas" w:eastAsia="Times New Roman" w:hAnsi="Consolas" w:cs="Consolas"/>
          <w:color w:val="9CDCFE"/>
          <w:sz w:val="21"/>
          <w:szCs w:val="21"/>
          <w:lang w:eastAsia="pt-BR"/>
        </w:rPr>
        <w:t>delta</w:t>
      </w:r>
      <w:r w:rsidRPr="00563A0A">
        <w:rPr>
          <w:rFonts w:ascii="Consolas" w:eastAsia="Times New Roman" w:hAnsi="Consolas" w:cs="Consolas"/>
          <w:color w:val="D4D4D4"/>
          <w:sz w:val="21"/>
          <w:szCs w:val="21"/>
          <w:lang w:eastAsia="pt-BR"/>
        </w:rPr>
        <w:t>) {</w:t>
      </w:r>
    </w:p>
    <w:p w14:paraId="469FAF66"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eastAsia="pt-BR"/>
        </w:rPr>
        <w:t>        </w:t>
      </w:r>
      <w:r w:rsidRPr="00563A0A">
        <w:rPr>
          <w:rFonts w:ascii="Consolas" w:eastAsia="Times New Roman" w:hAnsi="Consolas" w:cs="Consolas"/>
          <w:color w:val="C586C0"/>
          <w:sz w:val="21"/>
          <w:szCs w:val="21"/>
          <w:lang w:val="en-US" w:eastAsia="pt-BR"/>
        </w:rPr>
        <w:t>if</w:t>
      </w:r>
      <w:r w:rsidRPr="00563A0A">
        <w:rPr>
          <w:rFonts w:ascii="Consolas" w:eastAsia="Times New Roman" w:hAnsi="Consolas" w:cs="Consolas"/>
          <w:color w:val="D4D4D4"/>
          <w:sz w:val="21"/>
          <w:szCs w:val="21"/>
          <w:lang w:val="en-US" w:eastAsia="pt-BR"/>
        </w:rPr>
        <w:t> (</w:t>
      </w:r>
      <w:proofErr w:type="spellStart"/>
      <w:proofErr w:type="gram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velAtual</w:t>
      </w:r>
      <w:proofErr w:type="spellEnd"/>
      <w:proofErr w:type="gramEnd"/>
      <w:r w:rsidRPr="00563A0A">
        <w:rPr>
          <w:rFonts w:ascii="Consolas" w:eastAsia="Times New Roman" w:hAnsi="Consolas" w:cs="Consolas"/>
          <w:color w:val="D4D4D4"/>
          <w:sz w:val="21"/>
          <w:szCs w:val="21"/>
          <w:lang w:val="en-US" w:eastAsia="pt-BR"/>
        </w:rPr>
        <w:t> + </w:t>
      </w:r>
      <w:r w:rsidRPr="00563A0A">
        <w:rPr>
          <w:rFonts w:ascii="Consolas" w:eastAsia="Times New Roman" w:hAnsi="Consolas" w:cs="Consolas"/>
          <w:color w:val="9CDCFE"/>
          <w:sz w:val="21"/>
          <w:szCs w:val="21"/>
          <w:lang w:val="en-US" w:eastAsia="pt-BR"/>
        </w:rPr>
        <w:t>delta</w:t>
      </w:r>
      <w:r w:rsidRPr="00563A0A">
        <w:rPr>
          <w:rFonts w:ascii="Consolas" w:eastAsia="Times New Roman" w:hAnsi="Consolas" w:cs="Consolas"/>
          <w:color w:val="D4D4D4"/>
          <w:sz w:val="21"/>
          <w:szCs w:val="21"/>
          <w:lang w:val="en-US" w:eastAsia="pt-BR"/>
        </w:rPr>
        <w:t> &lt;= </w:t>
      </w:r>
      <w:proofErr w:type="spell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velMax</w:t>
      </w:r>
      <w:proofErr w:type="spellEnd"/>
      <w:r w:rsidRPr="00563A0A">
        <w:rPr>
          <w:rFonts w:ascii="Consolas" w:eastAsia="Times New Roman" w:hAnsi="Consolas" w:cs="Consolas"/>
          <w:color w:val="D4D4D4"/>
          <w:sz w:val="21"/>
          <w:szCs w:val="21"/>
          <w:lang w:val="en-US" w:eastAsia="pt-BR"/>
        </w:rPr>
        <w:t>) {</w:t>
      </w:r>
    </w:p>
    <w:p w14:paraId="7718C88C"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roofErr w:type="spellStart"/>
      <w:proofErr w:type="gram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velAtual</w:t>
      </w:r>
      <w:proofErr w:type="spellEnd"/>
      <w:proofErr w:type="gramEnd"/>
      <w:r w:rsidRPr="00563A0A">
        <w:rPr>
          <w:rFonts w:ascii="Consolas" w:eastAsia="Times New Roman" w:hAnsi="Consolas" w:cs="Consolas"/>
          <w:color w:val="D4D4D4"/>
          <w:sz w:val="21"/>
          <w:szCs w:val="21"/>
          <w:lang w:val="en-US" w:eastAsia="pt-BR"/>
        </w:rPr>
        <w:t> += </w:t>
      </w:r>
      <w:r w:rsidRPr="00563A0A">
        <w:rPr>
          <w:rFonts w:ascii="Consolas" w:eastAsia="Times New Roman" w:hAnsi="Consolas" w:cs="Consolas"/>
          <w:color w:val="9CDCFE"/>
          <w:sz w:val="21"/>
          <w:szCs w:val="21"/>
          <w:lang w:val="en-US" w:eastAsia="pt-BR"/>
        </w:rPr>
        <w:t>delta</w:t>
      </w:r>
    </w:p>
    <w:p w14:paraId="0CD2A3AA"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 </w:t>
      </w:r>
      <w:r w:rsidRPr="00563A0A">
        <w:rPr>
          <w:rFonts w:ascii="Consolas" w:eastAsia="Times New Roman" w:hAnsi="Consolas" w:cs="Consolas"/>
          <w:color w:val="C586C0"/>
          <w:sz w:val="21"/>
          <w:szCs w:val="21"/>
          <w:lang w:val="en-US" w:eastAsia="pt-BR"/>
        </w:rPr>
        <w:t>else</w:t>
      </w:r>
      <w:r w:rsidRPr="00563A0A">
        <w:rPr>
          <w:rFonts w:ascii="Consolas" w:eastAsia="Times New Roman" w:hAnsi="Consolas" w:cs="Consolas"/>
          <w:color w:val="D4D4D4"/>
          <w:sz w:val="21"/>
          <w:szCs w:val="21"/>
          <w:lang w:val="en-US" w:eastAsia="pt-BR"/>
        </w:rPr>
        <w:t> {</w:t>
      </w:r>
    </w:p>
    <w:p w14:paraId="07DD6D87"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roofErr w:type="spellStart"/>
      <w:proofErr w:type="gram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velAtual</w:t>
      </w:r>
      <w:proofErr w:type="spellEnd"/>
      <w:proofErr w:type="gramEnd"/>
      <w:r w:rsidRPr="00563A0A">
        <w:rPr>
          <w:rFonts w:ascii="Consolas" w:eastAsia="Times New Roman" w:hAnsi="Consolas" w:cs="Consolas"/>
          <w:color w:val="D4D4D4"/>
          <w:sz w:val="21"/>
          <w:szCs w:val="21"/>
          <w:lang w:val="en-US" w:eastAsia="pt-BR"/>
        </w:rPr>
        <w:t> = </w:t>
      </w:r>
      <w:proofErr w:type="spell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velMax</w:t>
      </w:r>
      <w:proofErr w:type="spellEnd"/>
    </w:p>
    <w:p w14:paraId="54BF936E"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
    <w:p w14:paraId="5487D66D"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
    <w:p w14:paraId="7A39E9E9"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roofErr w:type="gramStart"/>
      <w:r w:rsidRPr="00563A0A">
        <w:rPr>
          <w:rFonts w:ascii="Consolas" w:eastAsia="Times New Roman" w:hAnsi="Consolas" w:cs="Consolas"/>
          <w:color w:val="DCDCAA"/>
          <w:sz w:val="21"/>
          <w:szCs w:val="21"/>
          <w:lang w:val="en-US" w:eastAsia="pt-BR"/>
        </w:rPr>
        <w:t>status</w:t>
      </w:r>
      <w:r w:rsidRPr="00563A0A">
        <w:rPr>
          <w:rFonts w:ascii="Consolas" w:eastAsia="Times New Roman" w:hAnsi="Consolas" w:cs="Consolas"/>
          <w:color w:val="D4D4D4"/>
          <w:sz w:val="21"/>
          <w:szCs w:val="21"/>
          <w:lang w:val="en-US" w:eastAsia="pt-BR"/>
        </w:rPr>
        <w:t>(</w:t>
      </w:r>
      <w:proofErr w:type="gramEnd"/>
      <w:r w:rsidRPr="00563A0A">
        <w:rPr>
          <w:rFonts w:ascii="Consolas" w:eastAsia="Times New Roman" w:hAnsi="Consolas" w:cs="Consolas"/>
          <w:color w:val="D4D4D4"/>
          <w:sz w:val="21"/>
          <w:szCs w:val="21"/>
          <w:lang w:val="en-US" w:eastAsia="pt-BR"/>
        </w:rPr>
        <w:t>) {</w:t>
      </w:r>
    </w:p>
    <w:p w14:paraId="1ACF9971"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C586C0"/>
          <w:sz w:val="21"/>
          <w:szCs w:val="21"/>
          <w:lang w:val="en-US" w:eastAsia="pt-BR"/>
        </w:rPr>
        <w:t>return</w:t>
      </w: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CE9178"/>
          <w:sz w:val="21"/>
          <w:szCs w:val="21"/>
          <w:lang w:val="en-US" w:eastAsia="pt-BR"/>
        </w:rPr>
        <w:t>`</w:t>
      </w:r>
      <w:r w:rsidRPr="00563A0A">
        <w:rPr>
          <w:rFonts w:ascii="Consolas" w:eastAsia="Times New Roman" w:hAnsi="Consolas" w:cs="Consolas"/>
          <w:color w:val="569CD6"/>
          <w:sz w:val="21"/>
          <w:szCs w:val="21"/>
          <w:lang w:val="en-US" w:eastAsia="pt-BR"/>
        </w:rPr>
        <w:t>${</w:t>
      </w:r>
      <w:proofErr w:type="spellStart"/>
      <w:proofErr w:type="gram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velAtual</w:t>
      </w:r>
      <w:proofErr w:type="spellEnd"/>
      <w:proofErr w:type="gramEnd"/>
      <w:r w:rsidRPr="00563A0A">
        <w:rPr>
          <w:rFonts w:ascii="Consolas" w:eastAsia="Times New Roman" w:hAnsi="Consolas" w:cs="Consolas"/>
          <w:color w:val="569CD6"/>
          <w:sz w:val="21"/>
          <w:szCs w:val="21"/>
          <w:lang w:val="en-US" w:eastAsia="pt-BR"/>
        </w:rPr>
        <w:t>}</w:t>
      </w:r>
      <w:r w:rsidRPr="00563A0A">
        <w:rPr>
          <w:rFonts w:ascii="Consolas" w:eastAsia="Times New Roman" w:hAnsi="Consolas" w:cs="Consolas"/>
          <w:color w:val="CE9178"/>
          <w:sz w:val="21"/>
          <w:szCs w:val="21"/>
          <w:lang w:val="en-US" w:eastAsia="pt-BR"/>
        </w:rPr>
        <w:t>Km/h de </w:t>
      </w:r>
      <w:r w:rsidRPr="00563A0A">
        <w:rPr>
          <w:rFonts w:ascii="Consolas" w:eastAsia="Times New Roman" w:hAnsi="Consolas" w:cs="Consolas"/>
          <w:color w:val="569CD6"/>
          <w:sz w:val="21"/>
          <w:szCs w:val="21"/>
          <w:lang w:val="en-US" w:eastAsia="pt-BR"/>
        </w:rPr>
        <w:t>${</w:t>
      </w:r>
      <w:proofErr w:type="spell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velMax</w:t>
      </w:r>
      <w:proofErr w:type="spellEnd"/>
      <w:r w:rsidRPr="00563A0A">
        <w:rPr>
          <w:rFonts w:ascii="Consolas" w:eastAsia="Times New Roman" w:hAnsi="Consolas" w:cs="Consolas"/>
          <w:color w:val="569CD6"/>
          <w:sz w:val="21"/>
          <w:szCs w:val="21"/>
          <w:lang w:val="en-US" w:eastAsia="pt-BR"/>
        </w:rPr>
        <w:t>}</w:t>
      </w:r>
      <w:r w:rsidRPr="00563A0A">
        <w:rPr>
          <w:rFonts w:ascii="Consolas" w:eastAsia="Times New Roman" w:hAnsi="Consolas" w:cs="Consolas"/>
          <w:color w:val="CE9178"/>
          <w:sz w:val="21"/>
          <w:szCs w:val="21"/>
          <w:lang w:val="en-US" w:eastAsia="pt-BR"/>
        </w:rPr>
        <w:t>Km/h`</w:t>
      </w:r>
    </w:p>
    <w:p w14:paraId="293E3907"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
    <w:p w14:paraId="531E8521"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p>
    <w:p w14:paraId="54E616AF"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lastRenderedPageBreak/>
        <w:t>}</w:t>
      </w:r>
    </w:p>
    <w:p w14:paraId="1A010D4B"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p>
    <w:p w14:paraId="3567C84B"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569CD6"/>
          <w:sz w:val="21"/>
          <w:szCs w:val="21"/>
          <w:lang w:val="en-US" w:eastAsia="pt-BR"/>
        </w:rPr>
        <w:t>const</w:t>
      </w:r>
      <w:r w:rsidRPr="00563A0A">
        <w:rPr>
          <w:rFonts w:ascii="Consolas" w:eastAsia="Times New Roman" w:hAnsi="Consolas" w:cs="Consolas"/>
          <w:color w:val="D4D4D4"/>
          <w:sz w:val="21"/>
          <w:szCs w:val="21"/>
          <w:lang w:val="en-US" w:eastAsia="pt-BR"/>
        </w:rPr>
        <w:t> </w:t>
      </w:r>
      <w:proofErr w:type="spellStart"/>
      <w:r w:rsidRPr="00563A0A">
        <w:rPr>
          <w:rFonts w:ascii="Consolas" w:eastAsia="Times New Roman" w:hAnsi="Consolas" w:cs="Consolas"/>
          <w:color w:val="4FC1FF"/>
          <w:sz w:val="21"/>
          <w:szCs w:val="21"/>
          <w:lang w:val="en-US" w:eastAsia="pt-BR"/>
        </w:rPr>
        <w:t>volvo</w:t>
      </w:r>
      <w:proofErr w:type="spellEnd"/>
      <w:r w:rsidRPr="00563A0A">
        <w:rPr>
          <w:rFonts w:ascii="Consolas" w:eastAsia="Times New Roman" w:hAnsi="Consolas" w:cs="Consolas"/>
          <w:color w:val="D4D4D4"/>
          <w:sz w:val="21"/>
          <w:szCs w:val="21"/>
          <w:lang w:val="en-US" w:eastAsia="pt-BR"/>
        </w:rPr>
        <w:t> = {</w:t>
      </w:r>
    </w:p>
    <w:p w14:paraId="697BBB1D"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proofErr w:type="spellStart"/>
      <w:r w:rsidRPr="00563A0A">
        <w:rPr>
          <w:rFonts w:ascii="Consolas" w:eastAsia="Times New Roman" w:hAnsi="Consolas" w:cs="Consolas"/>
          <w:color w:val="9CDCFE"/>
          <w:sz w:val="21"/>
          <w:szCs w:val="21"/>
          <w:lang w:val="en-US" w:eastAsia="pt-BR"/>
        </w:rPr>
        <w:t>modelo</w:t>
      </w:r>
      <w:proofErr w:type="spellEnd"/>
      <w:r w:rsidRPr="00563A0A">
        <w:rPr>
          <w:rFonts w:ascii="Consolas" w:eastAsia="Times New Roman" w:hAnsi="Consolas" w:cs="Consolas"/>
          <w:color w:val="9CDCFE"/>
          <w:sz w:val="21"/>
          <w:szCs w:val="21"/>
          <w:lang w:val="en-US" w:eastAsia="pt-BR"/>
        </w:rPr>
        <w:t>:</w:t>
      </w: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CE9178"/>
          <w:sz w:val="21"/>
          <w:szCs w:val="21"/>
          <w:lang w:val="en-US" w:eastAsia="pt-BR"/>
        </w:rPr>
        <w:t>'V40'</w:t>
      </w:r>
      <w:r w:rsidRPr="00563A0A">
        <w:rPr>
          <w:rFonts w:ascii="Consolas" w:eastAsia="Times New Roman" w:hAnsi="Consolas" w:cs="Consolas"/>
          <w:color w:val="D4D4D4"/>
          <w:sz w:val="21"/>
          <w:szCs w:val="21"/>
          <w:lang w:val="en-US" w:eastAsia="pt-BR"/>
        </w:rPr>
        <w:t>,</w:t>
      </w:r>
    </w:p>
    <w:p w14:paraId="4AC62785"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DCDCAA"/>
          <w:sz w:val="21"/>
          <w:szCs w:val="21"/>
          <w:lang w:val="en-US" w:eastAsia="pt-BR"/>
        </w:rPr>
        <w:t>status</w:t>
      </w:r>
      <w:r w:rsidRPr="00563A0A">
        <w:rPr>
          <w:rFonts w:ascii="Consolas" w:eastAsia="Times New Roman" w:hAnsi="Consolas" w:cs="Consolas"/>
          <w:color w:val="D4D4D4"/>
          <w:sz w:val="21"/>
          <w:szCs w:val="21"/>
          <w:lang w:val="en-US" w:eastAsia="pt-BR"/>
        </w:rPr>
        <w:t> () {</w:t>
      </w:r>
    </w:p>
    <w:p w14:paraId="2EE6E6F2"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val="en-US" w:eastAsia="pt-BR"/>
        </w:rPr>
      </w:pP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C586C0"/>
          <w:sz w:val="21"/>
          <w:szCs w:val="21"/>
          <w:lang w:val="en-US" w:eastAsia="pt-BR"/>
        </w:rPr>
        <w:t>return</w:t>
      </w: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CE9178"/>
          <w:sz w:val="21"/>
          <w:szCs w:val="21"/>
          <w:lang w:val="en-US" w:eastAsia="pt-BR"/>
        </w:rPr>
        <w:t>`</w:t>
      </w:r>
      <w:r w:rsidRPr="00563A0A">
        <w:rPr>
          <w:rFonts w:ascii="Consolas" w:eastAsia="Times New Roman" w:hAnsi="Consolas" w:cs="Consolas"/>
          <w:color w:val="569CD6"/>
          <w:sz w:val="21"/>
          <w:szCs w:val="21"/>
          <w:lang w:val="en-US" w:eastAsia="pt-BR"/>
        </w:rPr>
        <w:t>${</w:t>
      </w:r>
      <w:proofErr w:type="spellStart"/>
      <w:proofErr w:type="gramStart"/>
      <w:r w:rsidRPr="00563A0A">
        <w:rPr>
          <w:rFonts w:ascii="Consolas" w:eastAsia="Times New Roman" w:hAnsi="Consolas" w:cs="Consolas"/>
          <w:color w:val="569CD6"/>
          <w:sz w:val="21"/>
          <w:szCs w:val="21"/>
          <w:lang w:val="en-US" w:eastAsia="pt-BR"/>
        </w:rPr>
        <w:t>this</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9CDCFE"/>
          <w:sz w:val="21"/>
          <w:szCs w:val="21"/>
          <w:lang w:val="en-US" w:eastAsia="pt-BR"/>
        </w:rPr>
        <w:t>modelo</w:t>
      </w:r>
      <w:proofErr w:type="spellEnd"/>
      <w:proofErr w:type="gramEnd"/>
      <w:r w:rsidRPr="00563A0A">
        <w:rPr>
          <w:rFonts w:ascii="Consolas" w:eastAsia="Times New Roman" w:hAnsi="Consolas" w:cs="Consolas"/>
          <w:color w:val="569CD6"/>
          <w:sz w:val="21"/>
          <w:szCs w:val="21"/>
          <w:lang w:val="en-US" w:eastAsia="pt-BR"/>
        </w:rPr>
        <w:t>}</w:t>
      </w:r>
      <w:r w:rsidRPr="00563A0A">
        <w:rPr>
          <w:rFonts w:ascii="Consolas" w:eastAsia="Times New Roman" w:hAnsi="Consolas" w:cs="Consolas"/>
          <w:color w:val="CE9178"/>
          <w:sz w:val="21"/>
          <w:szCs w:val="21"/>
          <w:lang w:val="en-US" w:eastAsia="pt-BR"/>
        </w:rPr>
        <w:t>: </w:t>
      </w:r>
      <w:r w:rsidRPr="00563A0A">
        <w:rPr>
          <w:rFonts w:ascii="Consolas" w:eastAsia="Times New Roman" w:hAnsi="Consolas" w:cs="Consolas"/>
          <w:color w:val="569CD6"/>
          <w:sz w:val="21"/>
          <w:szCs w:val="21"/>
          <w:lang w:val="en-US" w:eastAsia="pt-BR"/>
        </w:rPr>
        <w:t>${</w:t>
      </w:r>
      <w:proofErr w:type="spellStart"/>
      <w:r w:rsidRPr="00563A0A">
        <w:rPr>
          <w:rFonts w:ascii="Consolas" w:eastAsia="Times New Roman" w:hAnsi="Consolas" w:cs="Consolas"/>
          <w:color w:val="569CD6"/>
          <w:sz w:val="21"/>
          <w:szCs w:val="21"/>
          <w:lang w:val="en-US" w:eastAsia="pt-BR"/>
        </w:rPr>
        <w:t>super</w:t>
      </w:r>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DCDCAA"/>
          <w:sz w:val="21"/>
          <w:szCs w:val="21"/>
          <w:lang w:val="en-US" w:eastAsia="pt-BR"/>
        </w:rPr>
        <w:t>status</w:t>
      </w:r>
      <w:proofErr w:type="spellEnd"/>
      <w:r w:rsidRPr="00563A0A">
        <w:rPr>
          <w:rFonts w:ascii="Consolas" w:eastAsia="Times New Roman" w:hAnsi="Consolas" w:cs="Consolas"/>
          <w:color w:val="D4D4D4"/>
          <w:sz w:val="21"/>
          <w:szCs w:val="21"/>
          <w:lang w:val="en-US" w:eastAsia="pt-BR"/>
        </w:rPr>
        <w:t>()</w:t>
      </w:r>
      <w:r w:rsidRPr="00563A0A">
        <w:rPr>
          <w:rFonts w:ascii="Consolas" w:eastAsia="Times New Roman" w:hAnsi="Consolas" w:cs="Consolas"/>
          <w:color w:val="569CD6"/>
          <w:sz w:val="21"/>
          <w:szCs w:val="21"/>
          <w:lang w:val="en-US" w:eastAsia="pt-BR"/>
        </w:rPr>
        <w:t>}</w:t>
      </w:r>
      <w:r w:rsidRPr="00563A0A">
        <w:rPr>
          <w:rFonts w:ascii="Consolas" w:eastAsia="Times New Roman" w:hAnsi="Consolas" w:cs="Consolas"/>
          <w:color w:val="CE9178"/>
          <w:sz w:val="21"/>
          <w:szCs w:val="21"/>
          <w:lang w:val="en-US" w:eastAsia="pt-BR"/>
        </w:rPr>
        <w:t>`</w:t>
      </w:r>
    </w:p>
    <w:p w14:paraId="6B368C48"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val="en-US" w:eastAsia="pt-BR"/>
        </w:rPr>
        <w:t>        </w:t>
      </w:r>
      <w:r w:rsidRPr="00563A0A">
        <w:rPr>
          <w:rFonts w:ascii="Consolas" w:eastAsia="Times New Roman" w:hAnsi="Consolas" w:cs="Consolas"/>
          <w:color w:val="6A9955"/>
          <w:sz w:val="21"/>
          <w:szCs w:val="21"/>
          <w:lang w:eastAsia="pt-BR"/>
        </w:rPr>
        <w:t>//Usando o "super" para referenciar o protótipo</w:t>
      </w:r>
    </w:p>
    <w:p w14:paraId="26B0931B"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eastAsia="pt-BR"/>
        </w:rPr>
        <w:t>    }</w:t>
      </w:r>
    </w:p>
    <w:p w14:paraId="5F082A7B"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D4D4D4"/>
          <w:sz w:val="21"/>
          <w:szCs w:val="21"/>
          <w:lang w:eastAsia="pt-BR"/>
        </w:rPr>
        <w:t>}</w:t>
      </w:r>
    </w:p>
    <w:p w14:paraId="575288F3"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p>
    <w:p w14:paraId="145CAB12"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proofErr w:type="spellStart"/>
      <w:r w:rsidRPr="00563A0A">
        <w:rPr>
          <w:rFonts w:ascii="Consolas" w:eastAsia="Times New Roman" w:hAnsi="Consolas" w:cs="Consolas"/>
          <w:color w:val="4EC9B0"/>
          <w:sz w:val="21"/>
          <w:szCs w:val="21"/>
          <w:lang w:eastAsia="pt-BR"/>
        </w:rPr>
        <w:t>Object</w:t>
      </w:r>
      <w:r w:rsidRPr="00563A0A">
        <w:rPr>
          <w:rFonts w:ascii="Consolas" w:eastAsia="Times New Roman" w:hAnsi="Consolas" w:cs="Consolas"/>
          <w:color w:val="D4D4D4"/>
          <w:sz w:val="21"/>
          <w:szCs w:val="21"/>
          <w:lang w:eastAsia="pt-BR"/>
        </w:rPr>
        <w:t>.</w:t>
      </w:r>
      <w:r w:rsidRPr="00563A0A">
        <w:rPr>
          <w:rFonts w:ascii="Consolas" w:eastAsia="Times New Roman" w:hAnsi="Consolas" w:cs="Consolas"/>
          <w:color w:val="DCDCAA"/>
          <w:sz w:val="21"/>
          <w:szCs w:val="21"/>
          <w:lang w:eastAsia="pt-BR"/>
        </w:rPr>
        <w:t>setPrototypeOf</w:t>
      </w:r>
      <w:proofErr w:type="spellEnd"/>
      <w:r w:rsidRPr="00563A0A">
        <w:rPr>
          <w:rFonts w:ascii="Consolas" w:eastAsia="Times New Roman" w:hAnsi="Consolas" w:cs="Consolas"/>
          <w:color w:val="D4D4D4"/>
          <w:sz w:val="21"/>
          <w:szCs w:val="21"/>
          <w:lang w:eastAsia="pt-BR"/>
        </w:rPr>
        <w:t>(</w:t>
      </w:r>
      <w:r w:rsidRPr="00563A0A">
        <w:rPr>
          <w:rFonts w:ascii="Consolas" w:eastAsia="Times New Roman" w:hAnsi="Consolas" w:cs="Consolas"/>
          <w:color w:val="4FC1FF"/>
          <w:sz w:val="21"/>
          <w:szCs w:val="21"/>
          <w:lang w:eastAsia="pt-BR"/>
        </w:rPr>
        <w:t>volvo</w:t>
      </w:r>
      <w:r w:rsidRPr="00563A0A">
        <w:rPr>
          <w:rFonts w:ascii="Consolas" w:eastAsia="Times New Roman" w:hAnsi="Consolas" w:cs="Consolas"/>
          <w:color w:val="D4D4D4"/>
          <w:sz w:val="21"/>
          <w:szCs w:val="21"/>
          <w:lang w:eastAsia="pt-BR"/>
        </w:rPr>
        <w:t>, </w:t>
      </w:r>
      <w:r w:rsidRPr="00563A0A">
        <w:rPr>
          <w:rFonts w:ascii="Consolas" w:eastAsia="Times New Roman" w:hAnsi="Consolas" w:cs="Consolas"/>
          <w:color w:val="4FC1FF"/>
          <w:sz w:val="21"/>
          <w:szCs w:val="21"/>
          <w:lang w:eastAsia="pt-BR"/>
        </w:rPr>
        <w:t>carro</w:t>
      </w:r>
      <w:r w:rsidRPr="00563A0A">
        <w:rPr>
          <w:rFonts w:ascii="Consolas" w:eastAsia="Times New Roman" w:hAnsi="Consolas" w:cs="Consolas"/>
          <w:color w:val="D4D4D4"/>
          <w:sz w:val="21"/>
          <w:szCs w:val="21"/>
          <w:lang w:eastAsia="pt-BR"/>
        </w:rPr>
        <w:t>)</w:t>
      </w:r>
    </w:p>
    <w:p w14:paraId="421B8E62"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6A9955"/>
          <w:sz w:val="21"/>
          <w:szCs w:val="21"/>
          <w:lang w:eastAsia="pt-BR"/>
        </w:rPr>
        <w:t>//Estabeleci uma relação entre o objeto "volvo" que terá</w:t>
      </w:r>
    </w:p>
    <w:p w14:paraId="36320BF6" w14:textId="77777777" w:rsidR="00563A0A" w:rsidRPr="00563A0A" w:rsidRDefault="00563A0A" w:rsidP="00563A0A">
      <w:pPr>
        <w:shd w:val="clear" w:color="auto" w:fill="1E1E1E"/>
        <w:spacing w:after="0" w:line="285" w:lineRule="atLeast"/>
        <w:rPr>
          <w:rFonts w:ascii="Consolas" w:eastAsia="Times New Roman" w:hAnsi="Consolas" w:cs="Consolas"/>
          <w:color w:val="D4D4D4"/>
          <w:sz w:val="21"/>
          <w:szCs w:val="21"/>
          <w:lang w:eastAsia="pt-BR"/>
        </w:rPr>
      </w:pPr>
      <w:r w:rsidRPr="00563A0A">
        <w:rPr>
          <w:rFonts w:ascii="Consolas" w:eastAsia="Times New Roman" w:hAnsi="Consolas" w:cs="Consolas"/>
          <w:color w:val="6A9955"/>
          <w:sz w:val="21"/>
          <w:szCs w:val="21"/>
          <w:lang w:eastAsia="pt-BR"/>
        </w:rPr>
        <w:t>//como protótipo o objeto "carro"</w:t>
      </w:r>
    </w:p>
    <w:p w14:paraId="3901A559" w14:textId="77777777" w:rsidR="00563A0A" w:rsidRDefault="00563A0A" w:rsidP="00252C7C"/>
    <w:p w14:paraId="0F311E07" w14:textId="77777777" w:rsidR="00563A0A" w:rsidRDefault="009964EB" w:rsidP="00252C7C">
      <w:r>
        <w:t xml:space="preserve">Temos como estabelecer uma herança entre objetos através do </w:t>
      </w:r>
      <w:proofErr w:type="spellStart"/>
      <w:r w:rsidRPr="009964EB">
        <w:rPr>
          <w:b/>
          <w:bCs/>
        </w:rPr>
        <w:t>Object.Create</w:t>
      </w:r>
      <w:proofErr w:type="spellEnd"/>
      <w:r>
        <w:t xml:space="preserve"> também:</w:t>
      </w:r>
    </w:p>
    <w:p w14:paraId="6A59AC16"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//Estabelecendo herança através do </w:t>
      </w:r>
      <w:proofErr w:type="spellStart"/>
      <w:r w:rsidRPr="007C53C0">
        <w:rPr>
          <w:rFonts w:ascii="Consolas" w:eastAsia="Times New Roman" w:hAnsi="Consolas" w:cs="Consolas"/>
          <w:color w:val="6A9955"/>
          <w:sz w:val="21"/>
          <w:szCs w:val="21"/>
          <w:lang w:eastAsia="pt-BR"/>
        </w:rPr>
        <w:t>Object.Create</w:t>
      </w:r>
      <w:proofErr w:type="spellEnd"/>
      <w:r w:rsidRPr="007C53C0">
        <w:rPr>
          <w:rFonts w:ascii="Consolas" w:eastAsia="Times New Roman" w:hAnsi="Consolas" w:cs="Consolas"/>
          <w:color w:val="6A9955"/>
          <w:sz w:val="21"/>
          <w:szCs w:val="21"/>
          <w:lang w:eastAsia="pt-BR"/>
        </w:rPr>
        <w:t>:</w:t>
      </w:r>
    </w:p>
    <w:p w14:paraId="0D2BB504"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p>
    <w:p w14:paraId="60CC18F1"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proofErr w:type="spellStart"/>
      <w:r w:rsidRPr="007C53C0">
        <w:rPr>
          <w:rFonts w:ascii="Consolas" w:eastAsia="Times New Roman" w:hAnsi="Consolas" w:cs="Consolas"/>
          <w:color w:val="569CD6"/>
          <w:sz w:val="21"/>
          <w:szCs w:val="21"/>
          <w:lang w:eastAsia="pt-BR"/>
        </w:rPr>
        <w:t>const</w:t>
      </w:r>
      <w:proofErr w:type="spellEnd"/>
      <w:r w:rsidRPr="007C53C0">
        <w:rPr>
          <w:rFonts w:ascii="Consolas" w:eastAsia="Times New Roman" w:hAnsi="Consolas" w:cs="Consolas"/>
          <w:color w:val="D4D4D4"/>
          <w:sz w:val="21"/>
          <w:szCs w:val="21"/>
          <w:lang w:eastAsia="pt-BR"/>
        </w:rPr>
        <w:t> </w:t>
      </w:r>
      <w:r w:rsidRPr="007C53C0">
        <w:rPr>
          <w:rFonts w:ascii="Consolas" w:eastAsia="Times New Roman" w:hAnsi="Consolas" w:cs="Consolas"/>
          <w:color w:val="4FC1FF"/>
          <w:sz w:val="21"/>
          <w:szCs w:val="21"/>
          <w:lang w:eastAsia="pt-BR"/>
        </w:rPr>
        <w:t>pai</w:t>
      </w:r>
      <w:r w:rsidRPr="007C53C0">
        <w:rPr>
          <w:rFonts w:ascii="Consolas" w:eastAsia="Times New Roman" w:hAnsi="Consolas" w:cs="Consolas"/>
          <w:color w:val="D4D4D4"/>
          <w:sz w:val="21"/>
          <w:szCs w:val="21"/>
          <w:lang w:eastAsia="pt-BR"/>
        </w:rPr>
        <w:t> = </w:t>
      </w:r>
      <w:proofErr w:type="gramStart"/>
      <w:r w:rsidRPr="007C53C0">
        <w:rPr>
          <w:rFonts w:ascii="Consolas" w:eastAsia="Times New Roman" w:hAnsi="Consolas" w:cs="Consolas"/>
          <w:color w:val="D4D4D4"/>
          <w:sz w:val="21"/>
          <w:szCs w:val="21"/>
          <w:lang w:eastAsia="pt-BR"/>
        </w:rPr>
        <w:t>{ </w:t>
      </w:r>
      <w:r w:rsidRPr="007C53C0">
        <w:rPr>
          <w:rFonts w:ascii="Consolas" w:eastAsia="Times New Roman" w:hAnsi="Consolas" w:cs="Consolas"/>
          <w:color w:val="9CDCFE"/>
          <w:sz w:val="21"/>
          <w:szCs w:val="21"/>
          <w:lang w:eastAsia="pt-BR"/>
        </w:rPr>
        <w:t>nome</w:t>
      </w:r>
      <w:proofErr w:type="gramEnd"/>
      <w:r w:rsidRPr="007C53C0">
        <w:rPr>
          <w:rFonts w:ascii="Consolas" w:eastAsia="Times New Roman" w:hAnsi="Consolas" w:cs="Consolas"/>
          <w:color w:val="9CDCFE"/>
          <w:sz w:val="21"/>
          <w:szCs w:val="21"/>
          <w:lang w:eastAsia="pt-BR"/>
        </w:rPr>
        <w:t>:</w:t>
      </w:r>
      <w:r w:rsidRPr="007C53C0">
        <w:rPr>
          <w:rFonts w:ascii="Consolas" w:eastAsia="Times New Roman" w:hAnsi="Consolas" w:cs="Consolas"/>
          <w:color w:val="D4D4D4"/>
          <w:sz w:val="21"/>
          <w:szCs w:val="21"/>
          <w:lang w:eastAsia="pt-BR"/>
        </w:rPr>
        <w:t> </w:t>
      </w:r>
      <w:r w:rsidRPr="007C53C0">
        <w:rPr>
          <w:rFonts w:ascii="Consolas" w:eastAsia="Times New Roman" w:hAnsi="Consolas" w:cs="Consolas"/>
          <w:color w:val="CE9178"/>
          <w:sz w:val="21"/>
          <w:szCs w:val="21"/>
          <w:lang w:eastAsia="pt-BR"/>
        </w:rPr>
        <w:t>'Pedro'</w:t>
      </w:r>
      <w:r w:rsidRPr="007C53C0">
        <w:rPr>
          <w:rFonts w:ascii="Consolas" w:eastAsia="Times New Roman" w:hAnsi="Consolas" w:cs="Consolas"/>
          <w:color w:val="D4D4D4"/>
          <w:sz w:val="21"/>
          <w:szCs w:val="21"/>
          <w:lang w:eastAsia="pt-BR"/>
        </w:rPr>
        <w:t>, </w:t>
      </w:r>
      <w:proofErr w:type="spellStart"/>
      <w:r w:rsidRPr="007C53C0">
        <w:rPr>
          <w:rFonts w:ascii="Consolas" w:eastAsia="Times New Roman" w:hAnsi="Consolas" w:cs="Consolas"/>
          <w:color w:val="9CDCFE"/>
          <w:sz w:val="21"/>
          <w:szCs w:val="21"/>
          <w:lang w:eastAsia="pt-BR"/>
        </w:rPr>
        <w:t>corCabelo</w:t>
      </w:r>
      <w:proofErr w:type="spellEnd"/>
      <w:r w:rsidRPr="007C53C0">
        <w:rPr>
          <w:rFonts w:ascii="Consolas" w:eastAsia="Times New Roman" w:hAnsi="Consolas" w:cs="Consolas"/>
          <w:color w:val="9CDCFE"/>
          <w:sz w:val="21"/>
          <w:szCs w:val="21"/>
          <w:lang w:eastAsia="pt-BR"/>
        </w:rPr>
        <w:t>:</w:t>
      </w:r>
      <w:r w:rsidRPr="007C53C0">
        <w:rPr>
          <w:rFonts w:ascii="Consolas" w:eastAsia="Times New Roman" w:hAnsi="Consolas" w:cs="Consolas"/>
          <w:color w:val="D4D4D4"/>
          <w:sz w:val="21"/>
          <w:szCs w:val="21"/>
          <w:lang w:eastAsia="pt-BR"/>
        </w:rPr>
        <w:t> </w:t>
      </w:r>
      <w:r w:rsidRPr="007C53C0">
        <w:rPr>
          <w:rFonts w:ascii="Consolas" w:eastAsia="Times New Roman" w:hAnsi="Consolas" w:cs="Consolas"/>
          <w:color w:val="CE9178"/>
          <w:sz w:val="21"/>
          <w:szCs w:val="21"/>
          <w:lang w:eastAsia="pt-BR"/>
        </w:rPr>
        <w:t>'preto'</w:t>
      </w:r>
      <w:r w:rsidRPr="007C53C0">
        <w:rPr>
          <w:rFonts w:ascii="Consolas" w:eastAsia="Times New Roman" w:hAnsi="Consolas" w:cs="Consolas"/>
          <w:color w:val="D4D4D4"/>
          <w:sz w:val="21"/>
          <w:szCs w:val="21"/>
          <w:lang w:eastAsia="pt-BR"/>
        </w:rPr>
        <w:t> }</w:t>
      </w:r>
    </w:p>
    <w:p w14:paraId="10E5C220"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p>
    <w:p w14:paraId="595500AB"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proofErr w:type="spellStart"/>
      <w:r w:rsidRPr="007C53C0">
        <w:rPr>
          <w:rFonts w:ascii="Consolas" w:eastAsia="Times New Roman" w:hAnsi="Consolas" w:cs="Consolas"/>
          <w:color w:val="569CD6"/>
          <w:sz w:val="21"/>
          <w:szCs w:val="21"/>
          <w:lang w:eastAsia="pt-BR"/>
        </w:rPr>
        <w:t>const</w:t>
      </w:r>
      <w:proofErr w:type="spellEnd"/>
      <w:r w:rsidRPr="007C53C0">
        <w:rPr>
          <w:rFonts w:ascii="Consolas" w:eastAsia="Times New Roman" w:hAnsi="Consolas" w:cs="Consolas"/>
          <w:color w:val="D4D4D4"/>
          <w:sz w:val="21"/>
          <w:szCs w:val="21"/>
          <w:lang w:eastAsia="pt-BR"/>
        </w:rPr>
        <w:t> </w:t>
      </w:r>
      <w:r w:rsidRPr="007C53C0">
        <w:rPr>
          <w:rFonts w:ascii="Consolas" w:eastAsia="Times New Roman" w:hAnsi="Consolas" w:cs="Consolas"/>
          <w:color w:val="4FC1FF"/>
          <w:sz w:val="21"/>
          <w:szCs w:val="21"/>
          <w:lang w:eastAsia="pt-BR"/>
        </w:rPr>
        <w:t>filha</w:t>
      </w:r>
      <w:r w:rsidRPr="007C53C0">
        <w:rPr>
          <w:rFonts w:ascii="Consolas" w:eastAsia="Times New Roman" w:hAnsi="Consolas" w:cs="Consolas"/>
          <w:color w:val="D4D4D4"/>
          <w:sz w:val="21"/>
          <w:szCs w:val="21"/>
          <w:lang w:eastAsia="pt-BR"/>
        </w:rPr>
        <w:t> = </w:t>
      </w:r>
      <w:proofErr w:type="spellStart"/>
      <w:r w:rsidRPr="007C53C0">
        <w:rPr>
          <w:rFonts w:ascii="Consolas" w:eastAsia="Times New Roman" w:hAnsi="Consolas" w:cs="Consolas"/>
          <w:color w:val="4EC9B0"/>
          <w:sz w:val="21"/>
          <w:szCs w:val="21"/>
          <w:lang w:eastAsia="pt-BR"/>
        </w:rPr>
        <w:t>Object</w:t>
      </w:r>
      <w:r w:rsidRPr="007C53C0">
        <w:rPr>
          <w:rFonts w:ascii="Consolas" w:eastAsia="Times New Roman" w:hAnsi="Consolas" w:cs="Consolas"/>
          <w:color w:val="D4D4D4"/>
          <w:sz w:val="21"/>
          <w:szCs w:val="21"/>
          <w:lang w:eastAsia="pt-BR"/>
        </w:rPr>
        <w:t>.</w:t>
      </w:r>
      <w:r w:rsidRPr="007C53C0">
        <w:rPr>
          <w:rFonts w:ascii="Consolas" w:eastAsia="Times New Roman" w:hAnsi="Consolas" w:cs="Consolas"/>
          <w:color w:val="DCDCAA"/>
          <w:sz w:val="21"/>
          <w:szCs w:val="21"/>
          <w:lang w:eastAsia="pt-BR"/>
        </w:rPr>
        <w:t>create</w:t>
      </w:r>
      <w:proofErr w:type="spellEnd"/>
      <w:r w:rsidRPr="007C53C0">
        <w:rPr>
          <w:rFonts w:ascii="Consolas" w:eastAsia="Times New Roman" w:hAnsi="Consolas" w:cs="Consolas"/>
          <w:color w:val="D4D4D4"/>
          <w:sz w:val="21"/>
          <w:szCs w:val="21"/>
          <w:lang w:eastAsia="pt-BR"/>
        </w:rPr>
        <w:t>(</w:t>
      </w:r>
      <w:r w:rsidRPr="007C53C0">
        <w:rPr>
          <w:rFonts w:ascii="Consolas" w:eastAsia="Times New Roman" w:hAnsi="Consolas" w:cs="Consolas"/>
          <w:color w:val="4FC1FF"/>
          <w:sz w:val="21"/>
          <w:szCs w:val="21"/>
          <w:lang w:eastAsia="pt-BR"/>
        </w:rPr>
        <w:t>pai</w:t>
      </w:r>
      <w:r w:rsidRPr="007C53C0">
        <w:rPr>
          <w:rFonts w:ascii="Consolas" w:eastAsia="Times New Roman" w:hAnsi="Consolas" w:cs="Consolas"/>
          <w:color w:val="D4D4D4"/>
          <w:sz w:val="21"/>
          <w:szCs w:val="21"/>
          <w:lang w:eastAsia="pt-BR"/>
        </w:rPr>
        <w:t>, {</w:t>
      </w:r>
    </w:p>
    <w:p w14:paraId="2D077F0F"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val="en-US" w:eastAsia="pt-BR"/>
        </w:rPr>
      </w:pPr>
      <w:r w:rsidRPr="007C53C0">
        <w:rPr>
          <w:rFonts w:ascii="Consolas" w:eastAsia="Times New Roman" w:hAnsi="Consolas" w:cs="Consolas"/>
          <w:color w:val="D4D4D4"/>
          <w:sz w:val="21"/>
          <w:szCs w:val="21"/>
          <w:lang w:eastAsia="pt-BR"/>
        </w:rPr>
        <w:t>    </w:t>
      </w:r>
      <w:proofErr w:type="spellStart"/>
      <w:r w:rsidRPr="007C53C0">
        <w:rPr>
          <w:rFonts w:ascii="Consolas" w:eastAsia="Times New Roman" w:hAnsi="Consolas" w:cs="Consolas"/>
          <w:color w:val="9CDCFE"/>
          <w:sz w:val="21"/>
          <w:szCs w:val="21"/>
          <w:lang w:val="en-US" w:eastAsia="pt-BR"/>
        </w:rPr>
        <w:t>nome</w:t>
      </w:r>
      <w:proofErr w:type="spellEnd"/>
      <w:r w:rsidRPr="007C53C0">
        <w:rPr>
          <w:rFonts w:ascii="Consolas" w:eastAsia="Times New Roman" w:hAnsi="Consolas" w:cs="Consolas"/>
          <w:color w:val="9CDCFE"/>
          <w:sz w:val="21"/>
          <w:szCs w:val="21"/>
          <w:lang w:val="en-US" w:eastAsia="pt-BR"/>
        </w:rPr>
        <w:t>:</w:t>
      </w:r>
      <w:r w:rsidRPr="007C53C0">
        <w:rPr>
          <w:rFonts w:ascii="Consolas" w:eastAsia="Times New Roman" w:hAnsi="Consolas" w:cs="Consolas"/>
          <w:color w:val="D4D4D4"/>
          <w:sz w:val="21"/>
          <w:szCs w:val="21"/>
          <w:lang w:val="en-US" w:eastAsia="pt-BR"/>
        </w:rPr>
        <w:t> </w:t>
      </w:r>
      <w:proofErr w:type="gramStart"/>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9CDCFE"/>
          <w:sz w:val="21"/>
          <w:szCs w:val="21"/>
          <w:lang w:val="en-US" w:eastAsia="pt-BR"/>
        </w:rPr>
        <w:t>value</w:t>
      </w:r>
      <w:proofErr w:type="gramEnd"/>
      <w:r w:rsidRPr="007C53C0">
        <w:rPr>
          <w:rFonts w:ascii="Consolas" w:eastAsia="Times New Roman" w:hAnsi="Consolas" w:cs="Consolas"/>
          <w:color w:val="9CDCFE"/>
          <w:sz w:val="21"/>
          <w:szCs w:val="21"/>
          <w:lang w:val="en-US" w:eastAsia="pt-BR"/>
        </w:rPr>
        <w:t>:</w:t>
      </w:r>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CE9178"/>
          <w:sz w:val="21"/>
          <w:szCs w:val="21"/>
          <w:lang w:val="en-US" w:eastAsia="pt-BR"/>
        </w:rPr>
        <w:t>'Bia'</w:t>
      </w:r>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9CDCFE"/>
          <w:sz w:val="21"/>
          <w:szCs w:val="21"/>
          <w:lang w:val="en-US" w:eastAsia="pt-BR"/>
        </w:rPr>
        <w:t>writable:</w:t>
      </w:r>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569CD6"/>
          <w:sz w:val="21"/>
          <w:szCs w:val="21"/>
          <w:lang w:val="en-US" w:eastAsia="pt-BR"/>
        </w:rPr>
        <w:t>false</w:t>
      </w:r>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9CDCFE"/>
          <w:sz w:val="21"/>
          <w:szCs w:val="21"/>
          <w:lang w:val="en-US" w:eastAsia="pt-BR"/>
        </w:rPr>
        <w:t>enumerable:</w:t>
      </w:r>
      <w:r w:rsidRPr="007C53C0">
        <w:rPr>
          <w:rFonts w:ascii="Consolas" w:eastAsia="Times New Roman" w:hAnsi="Consolas" w:cs="Consolas"/>
          <w:color w:val="D4D4D4"/>
          <w:sz w:val="21"/>
          <w:szCs w:val="21"/>
          <w:lang w:val="en-US" w:eastAsia="pt-BR"/>
        </w:rPr>
        <w:t> </w:t>
      </w:r>
      <w:r w:rsidRPr="007C53C0">
        <w:rPr>
          <w:rFonts w:ascii="Consolas" w:eastAsia="Times New Roman" w:hAnsi="Consolas" w:cs="Consolas"/>
          <w:color w:val="569CD6"/>
          <w:sz w:val="21"/>
          <w:szCs w:val="21"/>
          <w:lang w:val="en-US" w:eastAsia="pt-BR"/>
        </w:rPr>
        <w:t>true</w:t>
      </w:r>
      <w:r w:rsidRPr="007C53C0">
        <w:rPr>
          <w:rFonts w:ascii="Consolas" w:eastAsia="Times New Roman" w:hAnsi="Consolas" w:cs="Consolas"/>
          <w:color w:val="D4D4D4"/>
          <w:sz w:val="21"/>
          <w:szCs w:val="21"/>
          <w:lang w:val="en-US" w:eastAsia="pt-BR"/>
        </w:rPr>
        <w:t> }</w:t>
      </w:r>
    </w:p>
    <w:p w14:paraId="13A21B3F"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D4D4D4"/>
          <w:sz w:val="21"/>
          <w:szCs w:val="21"/>
          <w:lang w:eastAsia="pt-BR"/>
        </w:rPr>
        <w:t>})</w:t>
      </w:r>
    </w:p>
    <w:p w14:paraId="4CFC0D96" w14:textId="77777777" w:rsidR="007C53C0" w:rsidRPr="007C53C0" w:rsidRDefault="007C53C0" w:rsidP="007C53C0">
      <w:pPr>
        <w:shd w:val="clear" w:color="auto" w:fill="1E1E1E"/>
        <w:spacing w:after="240" w:line="285" w:lineRule="atLeast"/>
        <w:rPr>
          <w:rFonts w:ascii="Consolas" w:eastAsia="Times New Roman" w:hAnsi="Consolas" w:cs="Consolas"/>
          <w:color w:val="D4D4D4"/>
          <w:sz w:val="21"/>
          <w:szCs w:val="21"/>
          <w:lang w:eastAsia="pt-BR"/>
        </w:rPr>
      </w:pPr>
    </w:p>
    <w:p w14:paraId="7CA21B31"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//Explicando o código acima:</w:t>
      </w:r>
    </w:p>
    <w:p w14:paraId="71FA0F9F"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//Eu declarei uma constante objeto "pai";</w:t>
      </w:r>
    </w:p>
    <w:p w14:paraId="21364B76"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//Logo depois criei um objeto na constante "filha", após</w:t>
      </w:r>
    </w:p>
    <w:p w14:paraId="3AF9BBB8"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//o parênteses, eu coloco o objeto pai: "pai", e depois eu</w:t>
      </w:r>
    </w:p>
    <w:p w14:paraId="19A3511F"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//coloco as propriedades do meu atributo "nome", como por </w:t>
      </w:r>
      <w:proofErr w:type="spellStart"/>
      <w:r w:rsidRPr="007C53C0">
        <w:rPr>
          <w:rFonts w:ascii="Consolas" w:eastAsia="Times New Roman" w:hAnsi="Consolas" w:cs="Consolas"/>
          <w:color w:val="6A9955"/>
          <w:sz w:val="21"/>
          <w:szCs w:val="21"/>
          <w:lang w:eastAsia="pt-BR"/>
        </w:rPr>
        <w:t>ex</w:t>
      </w:r>
      <w:proofErr w:type="spellEnd"/>
    </w:p>
    <w:p w14:paraId="296BCC7C"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 o valor dele "Bia", não é editado com o </w:t>
      </w:r>
      <w:proofErr w:type="spellStart"/>
      <w:r w:rsidRPr="007C53C0">
        <w:rPr>
          <w:rFonts w:ascii="Consolas" w:eastAsia="Times New Roman" w:hAnsi="Consolas" w:cs="Consolas"/>
          <w:color w:val="6A9955"/>
          <w:sz w:val="21"/>
          <w:szCs w:val="21"/>
          <w:lang w:eastAsia="pt-BR"/>
        </w:rPr>
        <w:t>writable</w:t>
      </w:r>
      <w:proofErr w:type="spellEnd"/>
    </w:p>
    <w:p w14:paraId="279069B2"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 e pode ser listado por </w:t>
      </w:r>
    </w:p>
    <w:p w14:paraId="6A33916D"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r w:rsidRPr="007C53C0">
        <w:rPr>
          <w:rFonts w:ascii="Consolas" w:eastAsia="Times New Roman" w:hAnsi="Consolas" w:cs="Consolas"/>
          <w:color w:val="6A9955"/>
          <w:sz w:val="21"/>
          <w:szCs w:val="21"/>
          <w:lang w:eastAsia="pt-BR"/>
        </w:rPr>
        <w:t>//índices com o </w:t>
      </w:r>
      <w:proofErr w:type="spellStart"/>
      <w:r w:rsidRPr="007C53C0">
        <w:rPr>
          <w:rFonts w:ascii="Consolas" w:eastAsia="Times New Roman" w:hAnsi="Consolas" w:cs="Consolas"/>
          <w:color w:val="6A9955"/>
          <w:sz w:val="21"/>
          <w:szCs w:val="21"/>
          <w:lang w:eastAsia="pt-BR"/>
        </w:rPr>
        <w:t>enumerable</w:t>
      </w:r>
      <w:proofErr w:type="spellEnd"/>
      <w:r w:rsidRPr="007C53C0">
        <w:rPr>
          <w:rFonts w:ascii="Consolas" w:eastAsia="Times New Roman" w:hAnsi="Consolas" w:cs="Consolas"/>
          <w:color w:val="6A9955"/>
          <w:sz w:val="21"/>
          <w:szCs w:val="21"/>
          <w:lang w:eastAsia="pt-BR"/>
        </w:rPr>
        <w:t>...</w:t>
      </w:r>
    </w:p>
    <w:p w14:paraId="575EF28A" w14:textId="77777777" w:rsidR="007C53C0" w:rsidRPr="007C53C0" w:rsidRDefault="007C53C0" w:rsidP="007C53C0">
      <w:pPr>
        <w:shd w:val="clear" w:color="auto" w:fill="1E1E1E"/>
        <w:spacing w:after="0" w:line="285" w:lineRule="atLeast"/>
        <w:rPr>
          <w:rFonts w:ascii="Consolas" w:eastAsia="Times New Roman" w:hAnsi="Consolas" w:cs="Consolas"/>
          <w:color w:val="D4D4D4"/>
          <w:sz w:val="21"/>
          <w:szCs w:val="21"/>
          <w:lang w:eastAsia="pt-BR"/>
        </w:rPr>
      </w:pPr>
    </w:p>
    <w:p w14:paraId="708B8035" w14:textId="77777777" w:rsidR="009964EB" w:rsidRDefault="009964EB" w:rsidP="00252C7C"/>
    <w:p w14:paraId="32C2568F" w14:textId="77777777" w:rsidR="007C53C0" w:rsidRDefault="007C53C0" w:rsidP="00252C7C">
      <w:pPr>
        <w:rPr>
          <w:b/>
          <w:bCs/>
        </w:rPr>
      </w:pPr>
      <w:r>
        <w:t xml:space="preserve">Agora veremos como funcionam as heranças e protótipos dentro das </w:t>
      </w:r>
      <w:r w:rsidRPr="007C53C0">
        <w:rPr>
          <w:b/>
          <w:bCs/>
        </w:rPr>
        <w:t>funções</w:t>
      </w:r>
      <w:r>
        <w:rPr>
          <w:b/>
          <w:bCs/>
        </w:rPr>
        <w:t>:</w:t>
      </w:r>
    </w:p>
    <w:p w14:paraId="647F759A"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//Protótipos dentro de funções</w:t>
      </w:r>
    </w:p>
    <w:p w14:paraId="08CF83FE"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
    <w:p w14:paraId="1C076218"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roofErr w:type="spellStart"/>
      <w:r w:rsidRPr="00664466">
        <w:rPr>
          <w:rFonts w:ascii="Consolas" w:eastAsia="Times New Roman" w:hAnsi="Consolas" w:cs="Consolas"/>
          <w:color w:val="569CD6"/>
          <w:sz w:val="21"/>
          <w:szCs w:val="21"/>
          <w:lang w:eastAsia="pt-BR"/>
        </w:rPr>
        <w:t>function</w:t>
      </w:r>
      <w:proofErr w:type="spellEnd"/>
      <w:r w:rsidRPr="00664466">
        <w:rPr>
          <w:rFonts w:ascii="Consolas" w:eastAsia="Times New Roman" w:hAnsi="Consolas" w:cs="Consolas"/>
          <w:color w:val="D4D4D4"/>
          <w:sz w:val="21"/>
          <w:szCs w:val="21"/>
          <w:lang w:eastAsia="pt-BR"/>
        </w:rPr>
        <w:t> </w:t>
      </w:r>
      <w:proofErr w:type="spellStart"/>
      <w:proofErr w:type="gramStart"/>
      <w:r w:rsidRPr="00664466">
        <w:rPr>
          <w:rFonts w:ascii="Consolas" w:eastAsia="Times New Roman" w:hAnsi="Consolas" w:cs="Consolas"/>
          <w:color w:val="4EC9B0"/>
          <w:sz w:val="21"/>
          <w:szCs w:val="21"/>
          <w:lang w:eastAsia="pt-BR"/>
        </w:rPr>
        <w:t>MeuObjeto</w:t>
      </w:r>
      <w:proofErr w:type="spellEnd"/>
      <w:r w:rsidRPr="00664466">
        <w:rPr>
          <w:rFonts w:ascii="Consolas" w:eastAsia="Times New Roman" w:hAnsi="Consolas" w:cs="Consolas"/>
          <w:color w:val="D4D4D4"/>
          <w:sz w:val="21"/>
          <w:szCs w:val="21"/>
          <w:lang w:eastAsia="pt-BR"/>
        </w:rPr>
        <w:t>(</w:t>
      </w:r>
      <w:proofErr w:type="gramEnd"/>
      <w:r w:rsidRPr="00664466">
        <w:rPr>
          <w:rFonts w:ascii="Consolas" w:eastAsia="Times New Roman" w:hAnsi="Consolas" w:cs="Consolas"/>
          <w:color w:val="D4D4D4"/>
          <w:sz w:val="21"/>
          <w:szCs w:val="21"/>
          <w:lang w:eastAsia="pt-BR"/>
        </w:rPr>
        <w:t>) {</w:t>
      </w:r>
    </w:p>
    <w:p w14:paraId="624AFCBF"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D4D4D4"/>
          <w:sz w:val="21"/>
          <w:szCs w:val="21"/>
          <w:lang w:eastAsia="pt-BR"/>
        </w:rPr>
        <w:t>    </w:t>
      </w:r>
      <w:proofErr w:type="gramStart"/>
      <w:r w:rsidRPr="00664466">
        <w:rPr>
          <w:rFonts w:ascii="Consolas" w:eastAsia="Times New Roman" w:hAnsi="Consolas" w:cs="Consolas"/>
          <w:color w:val="9CDCFE"/>
          <w:sz w:val="21"/>
          <w:szCs w:val="21"/>
          <w:lang w:eastAsia="pt-BR"/>
        </w:rPr>
        <w:t>console</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DCDCAA"/>
          <w:sz w:val="21"/>
          <w:szCs w:val="21"/>
          <w:lang w:eastAsia="pt-BR"/>
        </w:rPr>
        <w:t>log</w:t>
      </w:r>
      <w:r w:rsidRPr="00664466">
        <w:rPr>
          <w:rFonts w:ascii="Consolas" w:eastAsia="Times New Roman" w:hAnsi="Consolas" w:cs="Consolas"/>
          <w:color w:val="D4D4D4"/>
          <w:sz w:val="21"/>
          <w:szCs w:val="21"/>
          <w:lang w:eastAsia="pt-BR"/>
        </w:rPr>
        <w:t>(</w:t>
      </w:r>
      <w:proofErr w:type="spellStart"/>
      <w:proofErr w:type="gramEnd"/>
      <w:r w:rsidRPr="00664466">
        <w:rPr>
          <w:rFonts w:ascii="Consolas" w:eastAsia="Times New Roman" w:hAnsi="Consolas" w:cs="Consolas"/>
          <w:color w:val="4EC9B0"/>
          <w:sz w:val="21"/>
          <w:szCs w:val="21"/>
          <w:lang w:eastAsia="pt-BR"/>
        </w:rPr>
        <w:t>MeuObjeto</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9CDCFE"/>
          <w:sz w:val="21"/>
          <w:szCs w:val="21"/>
          <w:lang w:eastAsia="pt-BR"/>
        </w:rPr>
        <w:t>prototype</w:t>
      </w:r>
      <w:proofErr w:type="spellEnd"/>
      <w:r w:rsidRPr="00664466">
        <w:rPr>
          <w:rFonts w:ascii="Consolas" w:eastAsia="Times New Roman" w:hAnsi="Consolas" w:cs="Consolas"/>
          <w:color w:val="D4D4D4"/>
          <w:sz w:val="21"/>
          <w:szCs w:val="21"/>
          <w:lang w:eastAsia="pt-BR"/>
        </w:rPr>
        <w:t>)</w:t>
      </w:r>
    </w:p>
    <w:p w14:paraId="71CF16E8"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D4D4D4"/>
          <w:sz w:val="21"/>
          <w:szCs w:val="21"/>
          <w:lang w:eastAsia="pt-BR"/>
        </w:rPr>
        <w:t>}</w:t>
      </w:r>
    </w:p>
    <w:p w14:paraId="30AEB539"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w:t>
      </w:r>
      <w:proofErr w:type="gramStart"/>
      <w:r w:rsidRPr="00664466">
        <w:rPr>
          <w:rFonts w:ascii="Consolas" w:eastAsia="Times New Roman" w:hAnsi="Consolas" w:cs="Consolas"/>
          <w:color w:val="6A9955"/>
          <w:sz w:val="21"/>
          <w:szCs w:val="21"/>
          <w:lang w:eastAsia="pt-BR"/>
        </w:rPr>
        <w:t>1.Função</w:t>
      </w:r>
      <w:proofErr w:type="gramEnd"/>
      <w:r w:rsidRPr="00664466">
        <w:rPr>
          <w:rFonts w:ascii="Consolas" w:eastAsia="Times New Roman" w:hAnsi="Consolas" w:cs="Consolas"/>
          <w:color w:val="6A9955"/>
          <w:sz w:val="21"/>
          <w:szCs w:val="21"/>
          <w:lang w:eastAsia="pt-BR"/>
        </w:rPr>
        <w:t> construtora que cria um objeto </w:t>
      </w:r>
      <w:proofErr w:type="spellStart"/>
      <w:r w:rsidRPr="00664466">
        <w:rPr>
          <w:rFonts w:ascii="Consolas" w:eastAsia="Times New Roman" w:hAnsi="Consolas" w:cs="Consolas"/>
          <w:color w:val="6A9955"/>
          <w:sz w:val="21"/>
          <w:szCs w:val="21"/>
          <w:lang w:eastAsia="pt-BR"/>
        </w:rPr>
        <w:t>MeuObjeto</w:t>
      </w:r>
      <w:proofErr w:type="spellEnd"/>
    </w:p>
    <w:p w14:paraId="396B17C3"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
    <w:p w14:paraId="5C7B5553"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roofErr w:type="spellStart"/>
      <w:r w:rsidRPr="00664466">
        <w:rPr>
          <w:rFonts w:ascii="Consolas" w:eastAsia="Times New Roman" w:hAnsi="Consolas" w:cs="Consolas"/>
          <w:color w:val="569CD6"/>
          <w:sz w:val="21"/>
          <w:szCs w:val="21"/>
          <w:lang w:eastAsia="pt-BR"/>
        </w:rPr>
        <w:t>const</w:t>
      </w:r>
      <w:proofErr w:type="spellEnd"/>
      <w:r w:rsidRPr="00664466">
        <w:rPr>
          <w:rFonts w:ascii="Consolas" w:eastAsia="Times New Roman" w:hAnsi="Consolas" w:cs="Consolas"/>
          <w:color w:val="D4D4D4"/>
          <w:sz w:val="21"/>
          <w:szCs w:val="21"/>
          <w:lang w:eastAsia="pt-BR"/>
        </w:rPr>
        <w:t> </w:t>
      </w:r>
      <w:r w:rsidRPr="00664466">
        <w:rPr>
          <w:rFonts w:ascii="Consolas" w:eastAsia="Times New Roman" w:hAnsi="Consolas" w:cs="Consolas"/>
          <w:color w:val="4FC1FF"/>
          <w:sz w:val="21"/>
          <w:szCs w:val="21"/>
          <w:lang w:eastAsia="pt-BR"/>
        </w:rPr>
        <w:t>obj1</w:t>
      </w:r>
      <w:r w:rsidRPr="00664466">
        <w:rPr>
          <w:rFonts w:ascii="Consolas" w:eastAsia="Times New Roman" w:hAnsi="Consolas" w:cs="Consolas"/>
          <w:color w:val="D4D4D4"/>
          <w:sz w:val="21"/>
          <w:szCs w:val="21"/>
          <w:lang w:eastAsia="pt-BR"/>
        </w:rPr>
        <w:t> = </w:t>
      </w:r>
      <w:r w:rsidRPr="00664466">
        <w:rPr>
          <w:rFonts w:ascii="Consolas" w:eastAsia="Times New Roman" w:hAnsi="Consolas" w:cs="Consolas"/>
          <w:color w:val="569CD6"/>
          <w:sz w:val="21"/>
          <w:szCs w:val="21"/>
          <w:lang w:eastAsia="pt-BR"/>
        </w:rPr>
        <w:t>new</w:t>
      </w:r>
      <w:r w:rsidRPr="00664466">
        <w:rPr>
          <w:rFonts w:ascii="Consolas" w:eastAsia="Times New Roman" w:hAnsi="Consolas" w:cs="Consolas"/>
          <w:color w:val="D4D4D4"/>
          <w:sz w:val="21"/>
          <w:szCs w:val="21"/>
          <w:lang w:eastAsia="pt-BR"/>
        </w:rPr>
        <w:t> </w:t>
      </w:r>
      <w:proofErr w:type="spellStart"/>
      <w:r w:rsidRPr="00664466">
        <w:rPr>
          <w:rFonts w:ascii="Consolas" w:eastAsia="Times New Roman" w:hAnsi="Consolas" w:cs="Consolas"/>
          <w:color w:val="4EC9B0"/>
          <w:sz w:val="21"/>
          <w:szCs w:val="21"/>
          <w:lang w:eastAsia="pt-BR"/>
        </w:rPr>
        <w:t>MeuObjeto</w:t>
      </w:r>
      <w:proofErr w:type="spellEnd"/>
    </w:p>
    <w:p w14:paraId="028547EB"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roofErr w:type="spellStart"/>
      <w:r w:rsidRPr="00664466">
        <w:rPr>
          <w:rFonts w:ascii="Consolas" w:eastAsia="Times New Roman" w:hAnsi="Consolas" w:cs="Consolas"/>
          <w:color w:val="569CD6"/>
          <w:sz w:val="21"/>
          <w:szCs w:val="21"/>
          <w:lang w:eastAsia="pt-BR"/>
        </w:rPr>
        <w:t>const</w:t>
      </w:r>
      <w:proofErr w:type="spellEnd"/>
      <w:r w:rsidRPr="00664466">
        <w:rPr>
          <w:rFonts w:ascii="Consolas" w:eastAsia="Times New Roman" w:hAnsi="Consolas" w:cs="Consolas"/>
          <w:color w:val="D4D4D4"/>
          <w:sz w:val="21"/>
          <w:szCs w:val="21"/>
          <w:lang w:eastAsia="pt-BR"/>
        </w:rPr>
        <w:t> </w:t>
      </w:r>
      <w:r w:rsidRPr="00664466">
        <w:rPr>
          <w:rFonts w:ascii="Consolas" w:eastAsia="Times New Roman" w:hAnsi="Consolas" w:cs="Consolas"/>
          <w:color w:val="4FC1FF"/>
          <w:sz w:val="21"/>
          <w:szCs w:val="21"/>
          <w:lang w:eastAsia="pt-BR"/>
        </w:rPr>
        <w:t>obj2</w:t>
      </w:r>
      <w:r w:rsidRPr="00664466">
        <w:rPr>
          <w:rFonts w:ascii="Consolas" w:eastAsia="Times New Roman" w:hAnsi="Consolas" w:cs="Consolas"/>
          <w:color w:val="D4D4D4"/>
          <w:sz w:val="21"/>
          <w:szCs w:val="21"/>
          <w:lang w:eastAsia="pt-BR"/>
        </w:rPr>
        <w:t> = </w:t>
      </w:r>
      <w:r w:rsidRPr="00664466">
        <w:rPr>
          <w:rFonts w:ascii="Consolas" w:eastAsia="Times New Roman" w:hAnsi="Consolas" w:cs="Consolas"/>
          <w:color w:val="569CD6"/>
          <w:sz w:val="21"/>
          <w:szCs w:val="21"/>
          <w:lang w:eastAsia="pt-BR"/>
        </w:rPr>
        <w:t>new</w:t>
      </w:r>
      <w:r w:rsidRPr="00664466">
        <w:rPr>
          <w:rFonts w:ascii="Consolas" w:eastAsia="Times New Roman" w:hAnsi="Consolas" w:cs="Consolas"/>
          <w:color w:val="D4D4D4"/>
          <w:sz w:val="21"/>
          <w:szCs w:val="21"/>
          <w:lang w:eastAsia="pt-BR"/>
        </w:rPr>
        <w:t> </w:t>
      </w:r>
      <w:proofErr w:type="spellStart"/>
      <w:r w:rsidRPr="00664466">
        <w:rPr>
          <w:rFonts w:ascii="Consolas" w:eastAsia="Times New Roman" w:hAnsi="Consolas" w:cs="Consolas"/>
          <w:color w:val="4EC9B0"/>
          <w:sz w:val="21"/>
          <w:szCs w:val="21"/>
          <w:lang w:eastAsia="pt-BR"/>
        </w:rPr>
        <w:t>MeuObjeto</w:t>
      </w:r>
      <w:proofErr w:type="spellEnd"/>
    </w:p>
    <w:p w14:paraId="4E24B206"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//2. Instanciação de duas constantes para um mesmo objeto</w:t>
      </w:r>
    </w:p>
    <w:p w14:paraId="70CE7E19"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
    <w:p w14:paraId="3CC887D5"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roofErr w:type="gramStart"/>
      <w:r w:rsidRPr="00664466">
        <w:rPr>
          <w:rFonts w:ascii="Consolas" w:eastAsia="Times New Roman" w:hAnsi="Consolas" w:cs="Consolas"/>
          <w:color w:val="9CDCFE"/>
          <w:sz w:val="21"/>
          <w:szCs w:val="21"/>
          <w:lang w:eastAsia="pt-BR"/>
        </w:rPr>
        <w:lastRenderedPageBreak/>
        <w:t>console</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DCDCAA"/>
          <w:sz w:val="21"/>
          <w:szCs w:val="21"/>
          <w:lang w:eastAsia="pt-BR"/>
        </w:rPr>
        <w:t>log</w:t>
      </w:r>
      <w:r w:rsidRPr="00664466">
        <w:rPr>
          <w:rFonts w:ascii="Consolas" w:eastAsia="Times New Roman" w:hAnsi="Consolas" w:cs="Consolas"/>
          <w:color w:val="D4D4D4"/>
          <w:sz w:val="21"/>
          <w:szCs w:val="21"/>
          <w:lang w:eastAsia="pt-BR"/>
        </w:rPr>
        <w:t>(</w:t>
      </w:r>
      <w:proofErr w:type="gramEnd"/>
      <w:r w:rsidRPr="00664466">
        <w:rPr>
          <w:rFonts w:ascii="Consolas" w:eastAsia="Times New Roman" w:hAnsi="Consolas" w:cs="Consolas"/>
          <w:color w:val="4FC1FF"/>
          <w:sz w:val="21"/>
          <w:szCs w:val="21"/>
          <w:lang w:eastAsia="pt-BR"/>
        </w:rPr>
        <w:t>obj1</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9CDCFE"/>
          <w:sz w:val="21"/>
          <w:szCs w:val="21"/>
          <w:lang w:eastAsia="pt-BR"/>
        </w:rPr>
        <w:t>__proto__</w:t>
      </w:r>
      <w:r w:rsidRPr="00664466">
        <w:rPr>
          <w:rFonts w:ascii="Consolas" w:eastAsia="Times New Roman" w:hAnsi="Consolas" w:cs="Consolas"/>
          <w:color w:val="D4D4D4"/>
          <w:sz w:val="21"/>
          <w:szCs w:val="21"/>
          <w:lang w:eastAsia="pt-BR"/>
        </w:rPr>
        <w:t> === </w:t>
      </w:r>
      <w:r w:rsidRPr="00664466">
        <w:rPr>
          <w:rFonts w:ascii="Consolas" w:eastAsia="Times New Roman" w:hAnsi="Consolas" w:cs="Consolas"/>
          <w:color w:val="4FC1FF"/>
          <w:sz w:val="21"/>
          <w:szCs w:val="21"/>
          <w:lang w:eastAsia="pt-BR"/>
        </w:rPr>
        <w:t>obj2</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9CDCFE"/>
          <w:sz w:val="21"/>
          <w:szCs w:val="21"/>
          <w:lang w:eastAsia="pt-BR"/>
        </w:rPr>
        <w:t>__proto__</w:t>
      </w:r>
      <w:r w:rsidRPr="00664466">
        <w:rPr>
          <w:rFonts w:ascii="Consolas" w:eastAsia="Times New Roman" w:hAnsi="Consolas" w:cs="Consolas"/>
          <w:color w:val="D4D4D4"/>
          <w:sz w:val="21"/>
          <w:szCs w:val="21"/>
          <w:lang w:eastAsia="pt-BR"/>
        </w:rPr>
        <w:t>)</w:t>
      </w:r>
    </w:p>
    <w:p w14:paraId="740FCEDE"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w:t>
      </w:r>
      <w:proofErr w:type="gramStart"/>
      <w:r w:rsidRPr="00664466">
        <w:rPr>
          <w:rFonts w:ascii="Consolas" w:eastAsia="Times New Roman" w:hAnsi="Consolas" w:cs="Consolas"/>
          <w:color w:val="6A9955"/>
          <w:sz w:val="21"/>
          <w:szCs w:val="21"/>
          <w:lang w:eastAsia="pt-BR"/>
        </w:rPr>
        <w:t>3.Todos</w:t>
      </w:r>
      <w:proofErr w:type="gramEnd"/>
      <w:r w:rsidRPr="00664466">
        <w:rPr>
          <w:rFonts w:ascii="Consolas" w:eastAsia="Times New Roman" w:hAnsi="Consolas" w:cs="Consolas"/>
          <w:color w:val="6A9955"/>
          <w:sz w:val="21"/>
          <w:szCs w:val="21"/>
          <w:lang w:eastAsia="pt-BR"/>
        </w:rPr>
        <w:t> os objetos criados a partir de uma função construtora</w:t>
      </w:r>
    </w:p>
    <w:p w14:paraId="1D800859"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//apontam para um mesmo protótipo</w:t>
      </w:r>
    </w:p>
    <w:p w14:paraId="53CCEECF"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
    <w:p w14:paraId="77F2690A"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664466">
        <w:rPr>
          <w:rFonts w:ascii="Consolas" w:eastAsia="Times New Roman" w:hAnsi="Consolas" w:cs="Consolas"/>
          <w:color w:val="4EC9B0"/>
          <w:sz w:val="21"/>
          <w:szCs w:val="21"/>
          <w:lang w:eastAsia="pt-BR"/>
        </w:rPr>
        <w:t>MeuObjeto</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9CDCFE"/>
          <w:sz w:val="21"/>
          <w:szCs w:val="21"/>
          <w:lang w:eastAsia="pt-BR"/>
        </w:rPr>
        <w:t>prototype</w:t>
      </w:r>
      <w:r w:rsidRPr="00664466">
        <w:rPr>
          <w:rFonts w:ascii="Consolas" w:eastAsia="Times New Roman" w:hAnsi="Consolas" w:cs="Consolas"/>
          <w:color w:val="D4D4D4"/>
          <w:sz w:val="21"/>
          <w:szCs w:val="21"/>
          <w:lang w:eastAsia="pt-BR"/>
        </w:rPr>
        <w:t>.</w:t>
      </w:r>
      <w:r w:rsidRPr="00664466">
        <w:rPr>
          <w:rFonts w:ascii="Consolas" w:eastAsia="Times New Roman" w:hAnsi="Consolas" w:cs="Consolas"/>
          <w:color w:val="9CDCFE"/>
          <w:sz w:val="21"/>
          <w:szCs w:val="21"/>
          <w:lang w:eastAsia="pt-BR"/>
        </w:rPr>
        <w:t>nome</w:t>
      </w:r>
      <w:proofErr w:type="spellEnd"/>
      <w:proofErr w:type="gramEnd"/>
      <w:r w:rsidRPr="00664466">
        <w:rPr>
          <w:rFonts w:ascii="Consolas" w:eastAsia="Times New Roman" w:hAnsi="Consolas" w:cs="Consolas"/>
          <w:color w:val="D4D4D4"/>
          <w:sz w:val="21"/>
          <w:szCs w:val="21"/>
          <w:lang w:eastAsia="pt-BR"/>
        </w:rPr>
        <w:t> = </w:t>
      </w:r>
      <w:r w:rsidRPr="00664466">
        <w:rPr>
          <w:rFonts w:ascii="Consolas" w:eastAsia="Times New Roman" w:hAnsi="Consolas" w:cs="Consolas"/>
          <w:color w:val="CE9178"/>
          <w:sz w:val="21"/>
          <w:szCs w:val="21"/>
          <w:lang w:eastAsia="pt-BR"/>
        </w:rPr>
        <w:t>'Anônimo'</w:t>
      </w:r>
    </w:p>
    <w:p w14:paraId="29B4AFC7"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//4. Já </w:t>
      </w:r>
      <w:proofErr w:type="spellStart"/>
      <w:r w:rsidRPr="00664466">
        <w:rPr>
          <w:rFonts w:ascii="Consolas" w:eastAsia="Times New Roman" w:hAnsi="Consolas" w:cs="Consolas"/>
          <w:color w:val="6A9955"/>
          <w:sz w:val="21"/>
          <w:szCs w:val="21"/>
          <w:lang w:eastAsia="pt-BR"/>
        </w:rPr>
        <w:t>seto</w:t>
      </w:r>
      <w:proofErr w:type="spellEnd"/>
      <w:r w:rsidRPr="00664466">
        <w:rPr>
          <w:rFonts w:ascii="Consolas" w:eastAsia="Times New Roman" w:hAnsi="Consolas" w:cs="Consolas"/>
          <w:color w:val="6A9955"/>
          <w:sz w:val="21"/>
          <w:szCs w:val="21"/>
          <w:lang w:eastAsia="pt-BR"/>
        </w:rPr>
        <w:t> para que todos os filhos do protótipo "</w:t>
      </w:r>
      <w:proofErr w:type="spellStart"/>
      <w:r w:rsidRPr="00664466">
        <w:rPr>
          <w:rFonts w:ascii="Consolas" w:eastAsia="Times New Roman" w:hAnsi="Consolas" w:cs="Consolas"/>
          <w:color w:val="6A9955"/>
          <w:sz w:val="21"/>
          <w:szCs w:val="21"/>
          <w:lang w:eastAsia="pt-BR"/>
        </w:rPr>
        <w:t>MeuObjeto</w:t>
      </w:r>
      <w:proofErr w:type="spellEnd"/>
      <w:r w:rsidRPr="00664466">
        <w:rPr>
          <w:rFonts w:ascii="Consolas" w:eastAsia="Times New Roman" w:hAnsi="Consolas" w:cs="Consolas"/>
          <w:color w:val="6A9955"/>
          <w:sz w:val="21"/>
          <w:szCs w:val="21"/>
          <w:lang w:eastAsia="pt-BR"/>
        </w:rPr>
        <w:t>"</w:t>
      </w:r>
    </w:p>
    <w:p w14:paraId="13C8249C"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r w:rsidRPr="00664466">
        <w:rPr>
          <w:rFonts w:ascii="Consolas" w:eastAsia="Times New Roman" w:hAnsi="Consolas" w:cs="Consolas"/>
          <w:color w:val="6A9955"/>
          <w:sz w:val="21"/>
          <w:szCs w:val="21"/>
          <w:lang w:eastAsia="pt-BR"/>
        </w:rPr>
        <w:t>//comecem e tenham acesso ao atributo nome = "Anônimo"</w:t>
      </w:r>
    </w:p>
    <w:p w14:paraId="00313ACF" w14:textId="77777777" w:rsidR="00664466" w:rsidRPr="00664466" w:rsidRDefault="00664466" w:rsidP="00664466">
      <w:pPr>
        <w:shd w:val="clear" w:color="auto" w:fill="1E1E1E"/>
        <w:spacing w:after="0" w:line="285" w:lineRule="atLeast"/>
        <w:rPr>
          <w:rFonts w:ascii="Consolas" w:eastAsia="Times New Roman" w:hAnsi="Consolas" w:cs="Consolas"/>
          <w:color w:val="D4D4D4"/>
          <w:sz w:val="21"/>
          <w:szCs w:val="21"/>
          <w:lang w:eastAsia="pt-BR"/>
        </w:rPr>
      </w:pPr>
    </w:p>
    <w:p w14:paraId="7BA9CB45" w14:textId="77777777" w:rsidR="007C53C0" w:rsidRDefault="007C53C0" w:rsidP="00252C7C"/>
    <w:p w14:paraId="3BE81F7D" w14:textId="77777777" w:rsidR="00664466" w:rsidRDefault="0039142B" w:rsidP="00252C7C">
      <w:proofErr w:type="spellStart"/>
      <w:r w:rsidRPr="00247B27">
        <w:rPr>
          <w:highlight w:val="yellow"/>
        </w:rPr>
        <w:t>Strings</w:t>
      </w:r>
      <w:proofErr w:type="spellEnd"/>
      <w:r w:rsidRPr="00247B27">
        <w:rPr>
          <w:highlight w:val="yellow"/>
        </w:rPr>
        <w:t xml:space="preserve">, </w:t>
      </w:r>
      <w:proofErr w:type="spellStart"/>
      <w:r w:rsidRPr="00247B27">
        <w:rPr>
          <w:highlight w:val="yellow"/>
        </w:rPr>
        <w:t>Arrays</w:t>
      </w:r>
      <w:proofErr w:type="spellEnd"/>
      <w:r w:rsidRPr="00247B27">
        <w:rPr>
          <w:highlight w:val="yellow"/>
        </w:rPr>
        <w:t xml:space="preserve"> e </w:t>
      </w:r>
      <w:proofErr w:type="spellStart"/>
      <w:r w:rsidRPr="00247B27">
        <w:rPr>
          <w:highlight w:val="yellow"/>
        </w:rPr>
        <w:t>Objects</w:t>
      </w:r>
      <w:proofErr w:type="spellEnd"/>
      <w:r w:rsidRPr="00247B27">
        <w:rPr>
          <w:highlight w:val="yellow"/>
        </w:rPr>
        <w:t xml:space="preserve"> são funções dentro de JS, e como toda função tem um </w:t>
      </w:r>
      <w:proofErr w:type="spellStart"/>
      <w:r w:rsidRPr="00247B27">
        <w:rPr>
          <w:highlight w:val="yellow"/>
        </w:rPr>
        <w:t>prototype</w:t>
      </w:r>
      <w:proofErr w:type="spellEnd"/>
      <w:r w:rsidRPr="00247B27">
        <w:rPr>
          <w:highlight w:val="yellow"/>
        </w:rPr>
        <w:t xml:space="preserve">, eu posso realizar algumas alterações básicas nas </w:t>
      </w:r>
      <w:proofErr w:type="spellStart"/>
      <w:r w:rsidRPr="00247B27">
        <w:rPr>
          <w:highlight w:val="yellow"/>
        </w:rPr>
        <w:t>Strings</w:t>
      </w:r>
      <w:proofErr w:type="spellEnd"/>
      <w:r w:rsidRPr="00247B27">
        <w:rPr>
          <w:highlight w:val="yellow"/>
        </w:rPr>
        <w:t xml:space="preserve">, </w:t>
      </w:r>
      <w:proofErr w:type="spellStart"/>
      <w:r w:rsidRPr="00247B27">
        <w:rPr>
          <w:highlight w:val="yellow"/>
        </w:rPr>
        <w:t>Arrays</w:t>
      </w:r>
      <w:proofErr w:type="spellEnd"/>
      <w:r w:rsidRPr="00247B27">
        <w:rPr>
          <w:highlight w:val="yellow"/>
        </w:rPr>
        <w:t xml:space="preserve"> e Objetos</w:t>
      </w:r>
      <w:r>
        <w:t xml:space="preserve">, como no exemplo abaixo, onde eu inverto a ordem das letras nas </w:t>
      </w:r>
      <w:proofErr w:type="spellStart"/>
      <w:r>
        <w:t>Strings</w:t>
      </w:r>
      <w:proofErr w:type="spellEnd"/>
      <w:r>
        <w:t xml:space="preserve"> do meu programa:</w:t>
      </w:r>
    </w:p>
    <w:p w14:paraId="530CC537"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39142B">
        <w:rPr>
          <w:rFonts w:ascii="Consolas" w:eastAsia="Times New Roman" w:hAnsi="Consolas" w:cs="Consolas"/>
          <w:color w:val="9CDCFE"/>
          <w:sz w:val="21"/>
          <w:szCs w:val="21"/>
          <w:lang w:val="en-US" w:eastAsia="pt-BR"/>
        </w:rPr>
        <w:t>console</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log</w:t>
      </w:r>
      <w:r w:rsidRPr="0039142B">
        <w:rPr>
          <w:rFonts w:ascii="Consolas" w:eastAsia="Times New Roman" w:hAnsi="Consolas" w:cs="Consolas"/>
          <w:color w:val="D4D4D4"/>
          <w:sz w:val="21"/>
          <w:szCs w:val="21"/>
          <w:lang w:val="en-US" w:eastAsia="pt-BR"/>
        </w:rPr>
        <w:t>(</w:t>
      </w:r>
      <w:proofErr w:type="spellStart"/>
      <w:proofErr w:type="gramEnd"/>
      <w:r w:rsidRPr="0039142B">
        <w:rPr>
          <w:rFonts w:ascii="Consolas" w:eastAsia="Times New Roman" w:hAnsi="Consolas" w:cs="Consolas"/>
          <w:color w:val="569CD6"/>
          <w:sz w:val="21"/>
          <w:szCs w:val="21"/>
          <w:lang w:val="en-US" w:eastAsia="pt-BR"/>
        </w:rPr>
        <w:t>typeof</w:t>
      </w:r>
      <w:proofErr w:type="spellEnd"/>
      <w:r w:rsidRPr="0039142B">
        <w:rPr>
          <w:rFonts w:ascii="Consolas" w:eastAsia="Times New Roman" w:hAnsi="Consolas" w:cs="Consolas"/>
          <w:color w:val="D4D4D4"/>
          <w:sz w:val="21"/>
          <w:szCs w:val="21"/>
          <w:lang w:val="en-US" w:eastAsia="pt-BR"/>
        </w:rPr>
        <w:t> </w:t>
      </w:r>
      <w:r w:rsidRPr="0039142B">
        <w:rPr>
          <w:rFonts w:ascii="Consolas" w:eastAsia="Times New Roman" w:hAnsi="Consolas" w:cs="Consolas"/>
          <w:color w:val="4EC9B0"/>
          <w:sz w:val="21"/>
          <w:szCs w:val="21"/>
          <w:lang w:val="en-US" w:eastAsia="pt-BR"/>
        </w:rPr>
        <w:t>String</w:t>
      </w:r>
      <w:r w:rsidRPr="0039142B">
        <w:rPr>
          <w:rFonts w:ascii="Consolas" w:eastAsia="Times New Roman" w:hAnsi="Consolas" w:cs="Consolas"/>
          <w:color w:val="D4D4D4"/>
          <w:sz w:val="21"/>
          <w:szCs w:val="21"/>
          <w:lang w:val="en-US" w:eastAsia="pt-BR"/>
        </w:rPr>
        <w:t>)</w:t>
      </w:r>
    </w:p>
    <w:p w14:paraId="2BF6C1C6"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39142B">
        <w:rPr>
          <w:rFonts w:ascii="Consolas" w:eastAsia="Times New Roman" w:hAnsi="Consolas" w:cs="Consolas"/>
          <w:color w:val="9CDCFE"/>
          <w:sz w:val="21"/>
          <w:szCs w:val="21"/>
          <w:lang w:val="en-US" w:eastAsia="pt-BR"/>
        </w:rPr>
        <w:t>console</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log</w:t>
      </w:r>
      <w:r w:rsidRPr="0039142B">
        <w:rPr>
          <w:rFonts w:ascii="Consolas" w:eastAsia="Times New Roman" w:hAnsi="Consolas" w:cs="Consolas"/>
          <w:color w:val="D4D4D4"/>
          <w:sz w:val="21"/>
          <w:szCs w:val="21"/>
          <w:lang w:val="en-US" w:eastAsia="pt-BR"/>
        </w:rPr>
        <w:t>(</w:t>
      </w:r>
      <w:proofErr w:type="spellStart"/>
      <w:proofErr w:type="gramEnd"/>
      <w:r w:rsidRPr="0039142B">
        <w:rPr>
          <w:rFonts w:ascii="Consolas" w:eastAsia="Times New Roman" w:hAnsi="Consolas" w:cs="Consolas"/>
          <w:color w:val="569CD6"/>
          <w:sz w:val="21"/>
          <w:szCs w:val="21"/>
          <w:lang w:val="en-US" w:eastAsia="pt-BR"/>
        </w:rPr>
        <w:t>typeof</w:t>
      </w:r>
      <w:proofErr w:type="spellEnd"/>
      <w:r w:rsidRPr="0039142B">
        <w:rPr>
          <w:rFonts w:ascii="Consolas" w:eastAsia="Times New Roman" w:hAnsi="Consolas" w:cs="Consolas"/>
          <w:color w:val="D4D4D4"/>
          <w:sz w:val="21"/>
          <w:szCs w:val="21"/>
          <w:lang w:val="en-US" w:eastAsia="pt-BR"/>
        </w:rPr>
        <w:t> </w:t>
      </w:r>
      <w:r w:rsidRPr="0039142B">
        <w:rPr>
          <w:rFonts w:ascii="Consolas" w:eastAsia="Times New Roman" w:hAnsi="Consolas" w:cs="Consolas"/>
          <w:color w:val="4EC9B0"/>
          <w:sz w:val="21"/>
          <w:szCs w:val="21"/>
          <w:lang w:val="en-US" w:eastAsia="pt-BR"/>
        </w:rPr>
        <w:t>Array</w:t>
      </w:r>
      <w:r w:rsidRPr="0039142B">
        <w:rPr>
          <w:rFonts w:ascii="Consolas" w:eastAsia="Times New Roman" w:hAnsi="Consolas" w:cs="Consolas"/>
          <w:color w:val="D4D4D4"/>
          <w:sz w:val="21"/>
          <w:szCs w:val="21"/>
          <w:lang w:val="en-US" w:eastAsia="pt-BR"/>
        </w:rPr>
        <w:t>)</w:t>
      </w:r>
    </w:p>
    <w:p w14:paraId="347486E5"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proofErr w:type="gramStart"/>
      <w:r w:rsidRPr="0039142B">
        <w:rPr>
          <w:rFonts w:ascii="Consolas" w:eastAsia="Times New Roman" w:hAnsi="Consolas" w:cs="Consolas"/>
          <w:color w:val="9CDCFE"/>
          <w:sz w:val="21"/>
          <w:szCs w:val="21"/>
          <w:lang w:eastAsia="pt-BR"/>
        </w:rPr>
        <w:t>console</w:t>
      </w:r>
      <w:r w:rsidRPr="0039142B">
        <w:rPr>
          <w:rFonts w:ascii="Consolas" w:eastAsia="Times New Roman" w:hAnsi="Consolas" w:cs="Consolas"/>
          <w:color w:val="D4D4D4"/>
          <w:sz w:val="21"/>
          <w:szCs w:val="21"/>
          <w:lang w:eastAsia="pt-BR"/>
        </w:rPr>
        <w:t>.</w:t>
      </w:r>
      <w:r w:rsidRPr="0039142B">
        <w:rPr>
          <w:rFonts w:ascii="Consolas" w:eastAsia="Times New Roman" w:hAnsi="Consolas" w:cs="Consolas"/>
          <w:color w:val="DCDCAA"/>
          <w:sz w:val="21"/>
          <w:szCs w:val="21"/>
          <w:lang w:eastAsia="pt-BR"/>
        </w:rPr>
        <w:t>log</w:t>
      </w:r>
      <w:r w:rsidRPr="0039142B">
        <w:rPr>
          <w:rFonts w:ascii="Consolas" w:eastAsia="Times New Roman" w:hAnsi="Consolas" w:cs="Consolas"/>
          <w:color w:val="D4D4D4"/>
          <w:sz w:val="21"/>
          <w:szCs w:val="21"/>
          <w:lang w:eastAsia="pt-BR"/>
        </w:rPr>
        <w:t>(</w:t>
      </w:r>
      <w:proofErr w:type="spellStart"/>
      <w:proofErr w:type="gramEnd"/>
      <w:r w:rsidRPr="0039142B">
        <w:rPr>
          <w:rFonts w:ascii="Consolas" w:eastAsia="Times New Roman" w:hAnsi="Consolas" w:cs="Consolas"/>
          <w:color w:val="569CD6"/>
          <w:sz w:val="21"/>
          <w:szCs w:val="21"/>
          <w:lang w:eastAsia="pt-BR"/>
        </w:rPr>
        <w:t>typeof</w:t>
      </w:r>
      <w:proofErr w:type="spellEnd"/>
      <w:r w:rsidRPr="0039142B">
        <w:rPr>
          <w:rFonts w:ascii="Consolas" w:eastAsia="Times New Roman" w:hAnsi="Consolas" w:cs="Consolas"/>
          <w:color w:val="D4D4D4"/>
          <w:sz w:val="21"/>
          <w:szCs w:val="21"/>
          <w:lang w:eastAsia="pt-BR"/>
        </w:rPr>
        <w:t> </w:t>
      </w:r>
      <w:proofErr w:type="spellStart"/>
      <w:r w:rsidRPr="0039142B">
        <w:rPr>
          <w:rFonts w:ascii="Consolas" w:eastAsia="Times New Roman" w:hAnsi="Consolas" w:cs="Consolas"/>
          <w:color w:val="4EC9B0"/>
          <w:sz w:val="21"/>
          <w:szCs w:val="21"/>
          <w:lang w:eastAsia="pt-BR"/>
        </w:rPr>
        <w:t>Object</w:t>
      </w:r>
      <w:proofErr w:type="spellEnd"/>
      <w:r w:rsidRPr="0039142B">
        <w:rPr>
          <w:rFonts w:ascii="Consolas" w:eastAsia="Times New Roman" w:hAnsi="Consolas" w:cs="Consolas"/>
          <w:color w:val="D4D4D4"/>
          <w:sz w:val="21"/>
          <w:szCs w:val="21"/>
          <w:lang w:eastAsia="pt-BR"/>
        </w:rPr>
        <w:t>)</w:t>
      </w:r>
    </w:p>
    <w:p w14:paraId="7567E158"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p>
    <w:p w14:paraId="2D3CEB39"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r w:rsidRPr="0039142B">
        <w:rPr>
          <w:rFonts w:ascii="Consolas" w:eastAsia="Times New Roman" w:hAnsi="Consolas" w:cs="Consolas"/>
          <w:color w:val="6A9955"/>
          <w:sz w:val="21"/>
          <w:szCs w:val="21"/>
          <w:lang w:eastAsia="pt-BR"/>
        </w:rPr>
        <w:t>// Todos os três são funções e tem um atributo </w:t>
      </w:r>
      <w:proofErr w:type="spellStart"/>
      <w:r w:rsidRPr="0039142B">
        <w:rPr>
          <w:rFonts w:ascii="Consolas" w:eastAsia="Times New Roman" w:hAnsi="Consolas" w:cs="Consolas"/>
          <w:color w:val="6A9955"/>
          <w:sz w:val="21"/>
          <w:szCs w:val="21"/>
          <w:lang w:eastAsia="pt-BR"/>
        </w:rPr>
        <w:t>prototype</w:t>
      </w:r>
      <w:proofErr w:type="spellEnd"/>
      <w:r w:rsidRPr="0039142B">
        <w:rPr>
          <w:rFonts w:ascii="Consolas" w:eastAsia="Times New Roman" w:hAnsi="Consolas" w:cs="Consolas"/>
          <w:color w:val="6A9955"/>
          <w:sz w:val="21"/>
          <w:szCs w:val="21"/>
          <w:lang w:eastAsia="pt-BR"/>
        </w:rPr>
        <w:t>, pois</w:t>
      </w:r>
    </w:p>
    <w:p w14:paraId="1518C619"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r w:rsidRPr="0039142B">
        <w:rPr>
          <w:rFonts w:ascii="Consolas" w:eastAsia="Times New Roman" w:hAnsi="Consolas" w:cs="Consolas"/>
          <w:color w:val="6A9955"/>
          <w:sz w:val="21"/>
          <w:szCs w:val="21"/>
          <w:lang w:eastAsia="pt-BR"/>
        </w:rPr>
        <w:t>// todas as funções tem atributos </w:t>
      </w:r>
      <w:proofErr w:type="spellStart"/>
      <w:r w:rsidRPr="0039142B">
        <w:rPr>
          <w:rFonts w:ascii="Consolas" w:eastAsia="Times New Roman" w:hAnsi="Consolas" w:cs="Consolas"/>
          <w:color w:val="6A9955"/>
          <w:sz w:val="21"/>
          <w:szCs w:val="21"/>
          <w:lang w:eastAsia="pt-BR"/>
        </w:rPr>
        <w:t>prototypes</w:t>
      </w:r>
      <w:proofErr w:type="spellEnd"/>
      <w:r w:rsidRPr="0039142B">
        <w:rPr>
          <w:rFonts w:ascii="Consolas" w:eastAsia="Times New Roman" w:hAnsi="Consolas" w:cs="Consolas"/>
          <w:color w:val="6A9955"/>
          <w:sz w:val="21"/>
          <w:szCs w:val="21"/>
          <w:lang w:eastAsia="pt-BR"/>
        </w:rPr>
        <w:t>.</w:t>
      </w:r>
    </w:p>
    <w:p w14:paraId="72745F22"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p>
    <w:p w14:paraId="75728213"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39142B">
        <w:rPr>
          <w:rFonts w:ascii="Consolas" w:eastAsia="Times New Roman" w:hAnsi="Consolas" w:cs="Consolas"/>
          <w:color w:val="4EC9B0"/>
          <w:sz w:val="21"/>
          <w:szCs w:val="21"/>
          <w:lang w:val="en-US" w:eastAsia="pt-BR"/>
        </w:rPr>
        <w:t>String</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4FC1FF"/>
          <w:sz w:val="21"/>
          <w:szCs w:val="21"/>
          <w:lang w:val="en-US" w:eastAsia="pt-BR"/>
        </w:rPr>
        <w:t>prototype</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reverse</w:t>
      </w:r>
      <w:proofErr w:type="spellEnd"/>
      <w:proofErr w:type="gramEnd"/>
      <w:r w:rsidRPr="0039142B">
        <w:rPr>
          <w:rFonts w:ascii="Consolas" w:eastAsia="Times New Roman" w:hAnsi="Consolas" w:cs="Consolas"/>
          <w:color w:val="D4D4D4"/>
          <w:sz w:val="21"/>
          <w:szCs w:val="21"/>
          <w:lang w:val="en-US" w:eastAsia="pt-BR"/>
        </w:rPr>
        <w:t> = </w:t>
      </w:r>
      <w:r w:rsidRPr="0039142B">
        <w:rPr>
          <w:rFonts w:ascii="Consolas" w:eastAsia="Times New Roman" w:hAnsi="Consolas" w:cs="Consolas"/>
          <w:color w:val="569CD6"/>
          <w:sz w:val="21"/>
          <w:szCs w:val="21"/>
          <w:lang w:val="en-US" w:eastAsia="pt-BR"/>
        </w:rPr>
        <w:t>function</w:t>
      </w:r>
      <w:r w:rsidRPr="0039142B">
        <w:rPr>
          <w:rFonts w:ascii="Consolas" w:eastAsia="Times New Roman" w:hAnsi="Consolas" w:cs="Consolas"/>
          <w:color w:val="D4D4D4"/>
          <w:sz w:val="21"/>
          <w:szCs w:val="21"/>
          <w:lang w:val="en-US" w:eastAsia="pt-BR"/>
        </w:rPr>
        <w:t> () {</w:t>
      </w:r>
    </w:p>
    <w:p w14:paraId="44F5144E"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val="en-US" w:eastAsia="pt-BR"/>
        </w:rPr>
      </w:pPr>
      <w:r w:rsidRPr="0039142B">
        <w:rPr>
          <w:rFonts w:ascii="Consolas" w:eastAsia="Times New Roman" w:hAnsi="Consolas" w:cs="Consolas"/>
          <w:color w:val="D4D4D4"/>
          <w:sz w:val="21"/>
          <w:szCs w:val="21"/>
          <w:lang w:val="en-US" w:eastAsia="pt-BR"/>
        </w:rPr>
        <w:t>    </w:t>
      </w:r>
      <w:r w:rsidRPr="0039142B">
        <w:rPr>
          <w:rFonts w:ascii="Consolas" w:eastAsia="Times New Roman" w:hAnsi="Consolas" w:cs="Consolas"/>
          <w:color w:val="C586C0"/>
          <w:sz w:val="21"/>
          <w:szCs w:val="21"/>
          <w:lang w:val="en-US" w:eastAsia="pt-BR"/>
        </w:rPr>
        <w:t>return</w:t>
      </w:r>
      <w:r w:rsidRPr="0039142B">
        <w:rPr>
          <w:rFonts w:ascii="Consolas" w:eastAsia="Times New Roman" w:hAnsi="Consolas" w:cs="Consolas"/>
          <w:color w:val="D4D4D4"/>
          <w:sz w:val="21"/>
          <w:szCs w:val="21"/>
          <w:lang w:val="en-US" w:eastAsia="pt-BR"/>
        </w:rPr>
        <w:t> </w:t>
      </w:r>
      <w:proofErr w:type="spellStart"/>
      <w:proofErr w:type="gramStart"/>
      <w:r w:rsidRPr="0039142B">
        <w:rPr>
          <w:rFonts w:ascii="Consolas" w:eastAsia="Times New Roman" w:hAnsi="Consolas" w:cs="Consolas"/>
          <w:color w:val="569CD6"/>
          <w:sz w:val="21"/>
          <w:szCs w:val="21"/>
          <w:lang w:val="en-US" w:eastAsia="pt-BR"/>
        </w:rPr>
        <w:t>this</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split</w:t>
      </w:r>
      <w:proofErr w:type="spellEnd"/>
      <w:proofErr w:type="gramEnd"/>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CE9178"/>
          <w:sz w:val="21"/>
          <w:szCs w:val="21"/>
          <w:lang w:val="en-US" w:eastAsia="pt-BR"/>
        </w:rPr>
        <w:t>''</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reverse</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DCDCAA"/>
          <w:sz w:val="21"/>
          <w:szCs w:val="21"/>
          <w:lang w:val="en-US" w:eastAsia="pt-BR"/>
        </w:rPr>
        <w:t>join</w:t>
      </w:r>
      <w:r w:rsidRPr="0039142B">
        <w:rPr>
          <w:rFonts w:ascii="Consolas" w:eastAsia="Times New Roman" w:hAnsi="Consolas" w:cs="Consolas"/>
          <w:color w:val="D4D4D4"/>
          <w:sz w:val="21"/>
          <w:szCs w:val="21"/>
          <w:lang w:val="en-US" w:eastAsia="pt-BR"/>
        </w:rPr>
        <w:t>(</w:t>
      </w:r>
      <w:r w:rsidRPr="0039142B">
        <w:rPr>
          <w:rFonts w:ascii="Consolas" w:eastAsia="Times New Roman" w:hAnsi="Consolas" w:cs="Consolas"/>
          <w:color w:val="CE9178"/>
          <w:sz w:val="21"/>
          <w:szCs w:val="21"/>
          <w:lang w:val="en-US" w:eastAsia="pt-BR"/>
        </w:rPr>
        <w:t>''</w:t>
      </w:r>
      <w:r w:rsidRPr="0039142B">
        <w:rPr>
          <w:rFonts w:ascii="Consolas" w:eastAsia="Times New Roman" w:hAnsi="Consolas" w:cs="Consolas"/>
          <w:color w:val="D4D4D4"/>
          <w:sz w:val="21"/>
          <w:szCs w:val="21"/>
          <w:lang w:val="en-US" w:eastAsia="pt-BR"/>
        </w:rPr>
        <w:t>)</w:t>
      </w:r>
    </w:p>
    <w:p w14:paraId="0918C27D"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r w:rsidRPr="0039142B">
        <w:rPr>
          <w:rFonts w:ascii="Consolas" w:eastAsia="Times New Roman" w:hAnsi="Consolas" w:cs="Consolas"/>
          <w:color w:val="D4D4D4"/>
          <w:sz w:val="21"/>
          <w:szCs w:val="21"/>
          <w:lang w:eastAsia="pt-BR"/>
        </w:rPr>
        <w:t>}</w:t>
      </w:r>
    </w:p>
    <w:p w14:paraId="15E9FA32" w14:textId="77777777" w:rsidR="0039142B" w:rsidRPr="0039142B" w:rsidRDefault="0039142B" w:rsidP="0039142B">
      <w:pPr>
        <w:shd w:val="clear" w:color="auto" w:fill="1E1E1E"/>
        <w:spacing w:after="0" w:line="285" w:lineRule="atLeast"/>
        <w:rPr>
          <w:rFonts w:ascii="Consolas" w:eastAsia="Times New Roman" w:hAnsi="Consolas" w:cs="Consolas"/>
          <w:color w:val="D4D4D4"/>
          <w:sz w:val="21"/>
          <w:szCs w:val="21"/>
          <w:lang w:eastAsia="pt-BR"/>
        </w:rPr>
      </w:pPr>
    </w:p>
    <w:p w14:paraId="4C302043"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45B37">
        <w:rPr>
          <w:rFonts w:ascii="Consolas" w:eastAsia="Times New Roman" w:hAnsi="Consolas" w:cs="Consolas"/>
          <w:color w:val="6A9955"/>
          <w:sz w:val="21"/>
          <w:szCs w:val="21"/>
          <w:lang w:eastAsia="pt-BR"/>
        </w:rPr>
        <w:t>//Acima podemos mexer um pouco no JS, neste caso com as </w:t>
      </w:r>
      <w:proofErr w:type="spellStart"/>
      <w:r w:rsidRPr="00945B37">
        <w:rPr>
          <w:rFonts w:ascii="Consolas" w:eastAsia="Times New Roman" w:hAnsi="Consolas" w:cs="Consolas"/>
          <w:color w:val="6A9955"/>
          <w:sz w:val="21"/>
          <w:szCs w:val="21"/>
          <w:lang w:eastAsia="pt-BR"/>
        </w:rPr>
        <w:t>Strings</w:t>
      </w:r>
      <w:proofErr w:type="spellEnd"/>
    </w:p>
    <w:p w14:paraId="6D528AD8"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45B37">
        <w:rPr>
          <w:rFonts w:ascii="Consolas" w:eastAsia="Times New Roman" w:hAnsi="Consolas" w:cs="Consolas"/>
          <w:color w:val="6A9955"/>
          <w:sz w:val="21"/>
          <w:szCs w:val="21"/>
          <w:lang w:eastAsia="pt-BR"/>
        </w:rPr>
        <w:t>//Eu, no protótipo de </w:t>
      </w:r>
      <w:proofErr w:type="spellStart"/>
      <w:r w:rsidRPr="00945B37">
        <w:rPr>
          <w:rFonts w:ascii="Consolas" w:eastAsia="Times New Roman" w:hAnsi="Consolas" w:cs="Consolas"/>
          <w:color w:val="6A9955"/>
          <w:sz w:val="21"/>
          <w:szCs w:val="21"/>
          <w:lang w:eastAsia="pt-BR"/>
        </w:rPr>
        <w:t>String</w:t>
      </w:r>
      <w:proofErr w:type="spellEnd"/>
      <w:r w:rsidRPr="00945B37">
        <w:rPr>
          <w:rFonts w:ascii="Consolas" w:eastAsia="Times New Roman" w:hAnsi="Consolas" w:cs="Consolas"/>
          <w:color w:val="6A9955"/>
          <w:sz w:val="21"/>
          <w:szCs w:val="21"/>
          <w:lang w:eastAsia="pt-BR"/>
        </w:rPr>
        <w:t> (ou seja, em qualquer </w:t>
      </w:r>
      <w:proofErr w:type="spellStart"/>
      <w:r w:rsidRPr="00945B37">
        <w:rPr>
          <w:rFonts w:ascii="Consolas" w:eastAsia="Times New Roman" w:hAnsi="Consolas" w:cs="Consolas"/>
          <w:color w:val="6A9955"/>
          <w:sz w:val="21"/>
          <w:szCs w:val="21"/>
          <w:lang w:eastAsia="pt-BR"/>
        </w:rPr>
        <w:t>string</w:t>
      </w:r>
      <w:proofErr w:type="spellEnd"/>
      <w:r w:rsidRPr="00945B37">
        <w:rPr>
          <w:rFonts w:ascii="Consolas" w:eastAsia="Times New Roman" w:hAnsi="Consolas" w:cs="Consolas"/>
          <w:color w:val="6A9955"/>
          <w:sz w:val="21"/>
          <w:szCs w:val="21"/>
          <w:lang w:eastAsia="pt-BR"/>
        </w:rPr>
        <w:t> que</w:t>
      </w:r>
    </w:p>
    <w:p w14:paraId="12A57EE0"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45B37">
        <w:rPr>
          <w:rFonts w:ascii="Consolas" w:eastAsia="Times New Roman" w:hAnsi="Consolas" w:cs="Consolas"/>
          <w:color w:val="6A9955"/>
          <w:sz w:val="21"/>
          <w:szCs w:val="21"/>
          <w:lang w:eastAsia="pt-BR"/>
        </w:rPr>
        <w:t>// eu escreva) eu adicionei um método "reverse" que </w:t>
      </w:r>
    </w:p>
    <w:p w14:paraId="72011B55"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45B37">
        <w:rPr>
          <w:rFonts w:ascii="Consolas" w:eastAsia="Times New Roman" w:hAnsi="Consolas" w:cs="Consolas"/>
          <w:color w:val="6A9955"/>
          <w:sz w:val="21"/>
          <w:szCs w:val="21"/>
          <w:lang w:eastAsia="pt-BR"/>
        </w:rPr>
        <w:t>// eu retorn</w:t>
      </w:r>
      <w:r w:rsidR="00247B27">
        <w:rPr>
          <w:rFonts w:ascii="Consolas" w:eastAsia="Times New Roman" w:hAnsi="Consolas" w:cs="Consolas"/>
          <w:color w:val="6A9955"/>
          <w:sz w:val="21"/>
          <w:szCs w:val="21"/>
          <w:lang w:eastAsia="pt-BR"/>
        </w:rPr>
        <w:t>o</w:t>
      </w:r>
      <w:r w:rsidRPr="00945B37">
        <w:rPr>
          <w:rFonts w:ascii="Consolas" w:eastAsia="Times New Roman" w:hAnsi="Consolas" w:cs="Consolas"/>
          <w:color w:val="6A9955"/>
          <w:sz w:val="21"/>
          <w:szCs w:val="21"/>
          <w:lang w:eastAsia="pt-BR"/>
        </w:rPr>
        <w:t> </w:t>
      </w:r>
      <w:proofErr w:type="gramStart"/>
      <w:r w:rsidRPr="00945B37">
        <w:rPr>
          <w:rFonts w:ascii="Consolas" w:eastAsia="Times New Roman" w:hAnsi="Consolas" w:cs="Consolas"/>
          <w:color w:val="6A9955"/>
          <w:sz w:val="21"/>
          <w:szCs w:val="21"/>
          <w:lang w:eastAsia="pt-BR"/>
        </w:rPr>
        <w:t>a</w:t>
      </w:r>
      <w:proofErr w:type="gramEnd"/>
      <w:r w:rsidRPr="00945B37">
        <w:rPr>
          <w:rFonts w:ascii="Consolas" w:eastAsia="Times New Roman" w:hAnsi="Consolas" w:cs="Consolas"/>
          <w:color w:val="6A9955"/>
          <w:sz w:val="21"/>
          <w:szCs w:val="21"/>
          <w:lang w:eastAsia="pt-BR"/>
        </w:rPr>
        <w:t> separação das letras por espaço, reverto a ordem</w:t>
      </w:r>
    </w:p>
    <w:p w14:paraId="2F82826B"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45B37">
        <w:rPr>
          <w:rFonts w:ascii="Consolas" w:eastAsia="Times New Roman" w:hAnsi="Consolas" w:cs="Consolas"/>
          <w:color w:val="6A9955"/>
          <w:sz w:val="21"/>
          <w:szCs w:val="21"/>
          <w:lang w:eastAsia="pt-BR"/>
        </w:rPr>
        <w:t>// e depois eu as juntos </w:t>
      </w:r>
      <w:proofErr w:type="spellStart"/>
      <w:r w:rsidRPr="00945B37">
        <w:rPr>
          <w:rFonts w:ascii="Consolas" w:eastAsia="Times New Roman" w:hAnsi="Consolas" w:cs="Consolas"/>
          <w:color w:val="6A9955"/>
          <w:sz w:val="21"/>
          <w:szCs w:val="21"/>
          <w:lang w:eastAsia="pt-BR"/>
        </w:rPr>
        <w:t>denovo</w:t>
      </w:r>
      <w:proofErr w:type="spellEnd"/>
      <w:r w:rsidRPr="00945B37">
        <w:rPr>
          <w:rFonts w:ascii="Consolas" w:eastAsia="Times New Roman" w:hAnsi="Consolas" w:cs="Consolas"/>
          <w:color w:val="6A9955"/>
          <w:sz w:val="21"/>
          <w:szCs w:val="21"/>
          <w:lang w:eastAsia="pt-BR"/>
        </w:rPr>
        <w:t>.</w:t>
      </w:r>
    </w:p>
    <w:p w14:paraId="3CD20422" w14:textId="77777777" w:rsidR="0039142B" w:rsidRDefault="0039142B" w:rsidP="00252C7C"/>
    <w:p w14:paraId="5FF56E35" w14:textId="77777777" w:rsidR="0039142B" w:rsidRDefault="0039142B" w:rsidP="00252C7C">
      <w:r>
        <w:rPr>
          <w:noProof/>
          <w:lang w:eastAsia="pt-BR"/>
        </w:rPr>
        <w:drawing>
          <wp:inline distT="0" distB="0" distL="0" distR="0" wp14:anchorId="59D347DB" wp14:editId="19787580">
            <wp:extent cx="952500" cy="219075"/>
            <wp:effectExtent l="0" t="0" r="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52500" cy="219075"/>
                    </a:xfrm>
                    <a:prstGeom prst="rect">
                      <a:avLst/>
                    </a:prstGeom>
                  </pic:spPr>
                </pic:pic>
              </a:graphicData>
            </a:graphic>
          </wp:inline>
        </w:drawing>
      </w:r>
    </w:p>
    <w:p w14:paraId="6591C9A2" w14:textId="77777777" w:rsidR="00945B37" w:rsidRDefault="00945B37" w:rsidP="00252C7C">
      <w:r>
        <w:t xml:space="preserve">Posso também usando o </w:t>
      </w:r>
      <w:proofErr w:type="spellStart"/>
      <w:r>
        <w:t>prototype</w:t>
      </w:r>
      <w:proofErr w:type="spellEnd"/>
      <w:r>
        <w:t xml:space="preserve"> </w:t>
      </w:r>
      <w:proofErr w:type="spellStart"/>
      <w:r>
        <w:t>cirar</w:t>
      </w:r>
      <w:proofErr w:type="spellEnd"/>
      <w:r>
        <w:t xml:space="preserve"> </w:t>
      </w:r>
      <w:proofErr w:type="gramStart"/>
      <w:r>
        <w:t>uma método</w:t>
      </w:r>
      <w:proofErr w:type="gramEnd"/>
      <w:r>
        <w:t xml:space="preserve"> para pegar a primeira letra de um </w:t>
      </w:r>
      <w:proofErr w:type="spellStart"/>
      <w:r>
        <w:t>Array</w:t>
      </w:r>
      <w:proofErr w:type="spellEnd"/>
      <w:r>
        <w:t>, e por aí vai:</w:t>
      </w:r>
    </w:p>
    <w:p w14:paraId="24F138A6"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945B37">
        <w:rPr>
          <w:rFonts w:ascii="Consolas" w:eastAsia="Times New Roman" w:hAnsi="Consolas" w:cs="Consolas"/>
          <w:color w:val="4EC9B0"/>
          <w:sz w:val="21"/>
          <w:szCs w:val="21"/>
          <w:lang w:val="en-US" w:eastAsia="pt-BR"/>
        </w:rPr>
        <w:t>Array</w:t>
      </w:r>
      <w:r w:rsidRPr="00945B37">
        <w:rPr>
          <w:rFonts w:ascii="Consolas" w:eastAsia="Times New Roman" w:hAnsi="Consolas" w:cs="Consolas"/>
          <w:color w:val="D4D4D4"/>
          <w:sz w:val="21"/>
          <w:szCs w:val="21"/>
          <w:lang w:val="en-US" w:eastAsia="pt-BR"/>
        </w:rPr>
        <w:t>.</w:t>
      </w:r>
      <w:r w:rsidRPr="00945B37">
        <w:rPr>
          <w:rFonts w:ascii="Consolas" w:eastAsia="Times New Roman" w:hAnsi="Consolas" w:cs="Consolas"/>
          <w:color w:val="4FC1FF"/>
          <w:sz w:val="21"/>
          <w:szCs w:val="21"/>
          <w:lang w:val="en-US" w:eastAsia="pt-BR"/>
        </w:rPr>
        <w:t>prototype</w:t>
      </w:r>
      <w:r w:rsidRPr="00945B37">
        <w:rPr>
          <w:rFonts w:ascii="Consolas" w:eastAsia="Times New Roman" w:hAnsi="Consolas" w:cs="Consolas"/>
          <w:color w:val="D4D4D4"/>
          <w:sz w:val="21"/>
          <w:szCs w:val="21"/>
          <w:lang w:val="en-US" w:eastAsia="pt-BR"/>
        </w:rPr>
        <w:t>.</w:t>
      </w:r>
      <w:r w:rsidRPr="00945B37">
        <w:rPr>
          <w:rFonts w:ascii="Consolas" w:eastAsia="Times New Roman" w:hAnsi="Consolas" w:cs="Consolas"/>
          <w:color w:val="DCDCAA"/>
          <w:sz w:val="21"/>
          <w:szCs w:val="21"/>
          <w:lang w:val="en-US" w:eastAsia="pt-BR"/>
        </w:rPr>
        <w:t>first</w:t>
      </w:r>
      <w:proofErr w:type="spellEnd"/>
      <w:proofErr w:type="gramEnd"/>
      <w:r w:rsidRPr="00945B37">
        <w:rPr>
          <w:rFonts w:ascii="Consolas" w:eastAsia="Times New Roman" w:hAnsi="Consolas" w:cs="Consolas"/>
          <w:color w:val="D4D4D4"/>
          <w:sz w:val="21"/>
          <w:szCs w:val="21"/>
          <w:lang w:val="en-US" w:eastAsia="pt-BR"/>
        </w:rPr>
        <w:t> = </w:t>
      </w:r>
      <w:r w:rsidRPr="00945B37">
        <w:rPr>
          <w:rFonts w:ascii="Consolas" w:eastAsia="Times New Roman" w:hAnsi="Consolas" w:cs="Consolas"/>
          <w:color w:val="569CD6"/>
          <w:sz w:val="21"/>
          <w:szCs w:val="21"/>
          <w:lang w:val="en-US" w:eastAsia="pt-BR"/>
        </w:rPr>
        <w:t>function</w:t>
      </w:r>
      <w:r w:rsidRPr="00945B37">
        <w:rPr>
          <w:rFonts w:ascii="Consolas" w:eastAsia="Times New Roman" w:hAnsi="Consolas" w:cs="Consolas"/>
          <w:color w:val="D4D4D4"/>
          <w:sz w:val="21"/>
          <w:szCs w:val="21"/>
          <w:lang w:val="en-US" w:eastAsia="pt-BR"/>
        </w:rPr>
        <w:t> () {</w:t>
      </w:r>
    </w:p>
    <w:p w14:paraId="55170841" w14:textId="77777777" w:rsidR="00945B37" w:rsidRPr="00945B37" w:rsidRDefault="00945B37" w:rsidP="00945B37">
      <w:pPr>
        <w:shd w:val="clear" w:color="auto" w:fill="1E1E1E"/>
        <w:spacing w:after="0" w:line="285" w:lineRule="atLeast"/>
        <w:rPr>
          <w:rFonts w:ascii="Consolas" w:eastAsia="Times New Roman" w:hAnsi="Consolas" w:cs="Consolas"/>
          <w:color w:val="D4D4D4"/>
          <w:sz w:val="21"/>
          <w:szCs w:val="21"/>
          <w:lang w:val="en-US" w:eastAsia="pt-BR"/>
        </w:rPr>
      </w:pPr>
      <w:r w:rsidRPr="00945B37">
        <w:rPr>
          <w:rFonts w:ascii="Consolas" w:eastAsia="Times New Roman" w:hAnsi="Consolas" w:cs="Consolas"/>
          <w:color w:val="D4D4D4"/>
          <w:sz w:val="21"/>
          <w:szCs w:val="21"/>
          <w:lang w:val="en-US" w:eastAsia="pt-BR"/>
        </w:rPr>
        <w:t>    </w:t>
      </w:r>
      <w:r w:rsidRPr="00945B37">
        <w:rPr>
          <w:rFonts w:ascii="Consolas" w:eastAsia="Times New Roman" w:hAnsi="Consolas" w:cs="Consolas"/>
          <w:color w:val="C586C0"/>
          <w:sz w:val="21"/>
          <w:szCs w:val="21"/>
          <w:lang w:val="en-US" w:eastAsia="pt-BR"/>
        </w:rPr>
        <w:t>return</w:t>
      </w:r>
      <w:r w:rsidRPr="00945B37">
        <w:rPr>
          <w:rFonts w:ascii="Consolas" w:eastAsia="Times New Roman" w:hAnsi="Consolas" w:cs="Consolas"/>
          <w:color w:val="D4D4D4"/>
          <w:sz w:val="21"/>
          <w:szCs w:val="21"/>
          <w:lang w:val="en-US" w:eastAsia="pt-BR"/>
        </w:rPr>
        <w:t> </w:t>
      </w:r>
      <w:proofErr w:type="gramStart"/>
      <w:r w:rsidRPr="00945B37">
        <w:rPr>
          <w:rFonts w:ascii="Consolas" w:eastAsia="Times New Roman" w:hAnsi="Consolas" w:cs="Consolas"/>
          <w:color w:val="569CD6"/>
          <w:sz w:val="21"/>
          <w:szCs w:val="21"/>
          <w:lang w:val="en-US" w:eastAsia="pt-BR"/>
        </w:rPr>
        <w:t>this</w:t>
      </w:r>
      <w:r w:rsidRPr="00945B37">
        <w:rPr>
          <w:rFonts w:ascii="Consolas" w:eastAsia="Times New Roman" w:hAnsi="Consolas" w:cs="Consolas"/>
          <w:color w:val="D4D4D4"/>
          <w:sz w:val="21"/>
          <w:szCs w:val="21"/>
          <w:lang w:val="en-US" w:eastAsia="pt-BR"/>
        </w:rPr>
        <w:t>[</w:t>
      </w:r>
      <w:proofErr w:type="gramEnd"/>
      <w:r w:rsidRPr="00945B37">
        <w:rPr>
          <w:rFonts w:ascii="Consolas" w:eastAsia="Times New Roman" w:hAnsi="Consolas" w:cs="Consolas"/>
          <w:color w:val="B5CEA8"/>
          <w:sz w:val="21"/>
          <w:szCs w:val="21"/>
          <w:lang w:val="en-US" w:eastAsia="pt-BR"/>
        </w:rPr>
        <w:t>0</w:t>
      </w:r>
      <w:r w:rsidRPr="00945B37">
        <w:rPr>
          <w:rFonts w:ascii="Consolas" w:eastAsia="Times New Roman" w:hAnsi="Consolas" w:cs="Consolas"/>
          <w:color w:val="D4D4D4"/>
          <w:sz w:val="21"/>
          <w:szCs w:val="21"/>
          <w:lang w:val="en-US" w:eastAsia="pt-BR"/>
        </w:rPr>
        <w:t>]</w:t>
      </w:r>
    </w:p>
    <w:p w14:paraId="6FA4782F" w14:textId="77777777" w:rsidR="00945B37" w:rsidRPr="009D4DE6" w:rsidRDefault="00945B37" w:rsidP="00945B37">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w:t>
      </w:r>
    </w:p>
    <w:p w14:paraId="13A3835C" w14:textId="77777777" w:rsidR="00945B37" w:rsidRPr="009D4DE6" w:rsidRDefault="00945B37" w:rsidP="00252C7C"/>
    <w:p w14:paraId="02F323A3" w14:textId="77777777" w:rsidR="00945B37" w:rsidRDefault="00945B37" w:rsidP="00252C7C">
      <w:r w:rsidRPr="00FB609E">
        <w:rPr>
          <w:highlight w:val="yellow"/>
        </w:rPr>
        <w:t xml:space="preserve">Mas CUIDADO! </w:t>
      </w:r>
      <w:r w:rsidRPr="00945B37">
        <w:rPr>
          <w:highlight w:val="yellow"/>
        </w:rPr>
        <w:t>É MUITO PERIGOSO ALTERAR O COMPORTAMENTO DE ARRAYS, OBJETOS E STRINGS DAS APLICAÇÕES...</w:t>
      </w:r>
    </w:p>
    <w:p w14:paraId="44AAD511" w14:textId="77777777" w:rsidR="009748ED" w:rsidRDefault="009748ED" w:rsidP="00252C7C"/>
    <w:p w14:paraId="68BCD780" w14:textId="77777777" w:rsidR="009748ED" w:rsidRDefault="009748ED" w:rsidP="00252C7C"/>
    <w:p w14:paraId="2FA430AD" w14:textId="77777777" w:rsidR="009748ED" w:rsidRDefault="009748ED" w:rsidP="00252C7C"/>
    <w:p w14:paraId="48EC3B42" w14:textId="77777777" w:rsidR="00945B37" w:rsidRPr="009748ED" w:rsidRDefault="009748ED" w:rsidP="00252C7C">
      <w:pPr>
        <w:rPr>
          <w:b/>
          <w:bCs/>
        </w:rPr>
      </w:pPr>
      <w:r w:rsidRPr="009748ED">
        <w:rPr>
          <w:b/>
          <w:bCs/>
        </w:rPr>
        <w:lastRenderedPageBreak/>
        <w:t>Algumas técnicas para cessar modificações exageradas no</w:t>
      </w:r>
      <w:r>
        <w:rPr>
          <w:b/>
          <w:bCs/>
        </w:rPr>
        <w:t>s objetos do</w:t>
      </w:r>
      <w:r w:rsidRPr="009748ED">
        <w:rPr>
          <w:b/>
          <w:bCs/>
        </w:rPr>
        <w:t xml:space="preserve"> JS:</w:t>
      </w:r>
    </w:p>
    <w:p w14:paraId="29AA27B9" w14:textId="77777777" w:rsidR="009748ED" w:rsidRDefault="009748ED" w:rsidP="00252C7C"/>
    <w:p w14:paraId="7FC2A863"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//1. Não adicionar novos atributos no objeto</w:t>
      </w:r>
    </w:p>
    <w:p w14:paraId="69C2E967"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roofErr w:type="spellStart"/>
      <w:r w:rsidRPr="009748ED">
        <w:rPr>
          <w:rFonts w:ascii="Consolas" w:eastAsia="Times New Roman" w:hAnsi="Consolas" w:cs="Consolas"/>
          <w:color w:val="569CD6"/>
          <w:sz w:val="21"/>
          <w:szCs w:val="21"/>
          <w:lang w:eastAsia="pt-BR"/>
        </w:rPr>
        <w:t>const</w:t>
      </w:r>
      <w:proofErr w:type="spellEnd"/>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4FC1FF"/>
          <w:sz w:val="21"/>
          <w:szCs w:val="21"/>
          <w:lang w:eastAsia="pt-BR"/>
        </w:rPr>
        <w:t>produto</w:t>
      </w:r>
      <w:r w:rsidRPr="009748ED">
        <w:rPr>
          <w:rFonts w:ascii="Consolas" w:eastAsia="Times New Roman" w:hAnsi="Consolas" w:cs="Consolas"/>
          <w:color w:val="D4D4D4"/>
          <w:sz w:val="21"/>
          <w:szCs w:val="21"/>
          <w:lang w:eastAsia="pt-BR"/>
        </w:rPr>
        <w:t> = </w:t>
      </w:r>
      <w:proofErr w:type="spellStart"/>
      <w:r w:rsidRPr="009748ED">
        <w:rPr>
          <w:rFonts w:ascii="Consolas" w:eastAsia="Times New Roman" w:hAnsi="Consolas" w:cs="Consolas"/>
          <w:color w:val="4EC9B0"/>
          <w:sz w:val="21"/>
          <w:szCs w:val="21"/>
          <w:lang w:eastAsia="pt-BR"/>
        </w:rPr>
        <w:t>Object</w:t>
      </w:r>
      <w:r w:rsidRPr="009748ED">
        <w:rPr>
          <w:rFonts w:ascii="Consolas" w:eastAsia="Times New Roman" w:hAnsi="Consolas" w:cs="Consolas"/>
          <w:color w:val="D4D4D4"/>
          <w:sz w:val="21"/>
          <w:szCs w:val="21"/>
          <w:lang w:eastAsia="pt-BR"/>
        </w:rPr>
        <w:t>.</w:t>
      </w:r>
      <w:r w:rsidRPr="009748ED">
        <w:rPr>
          <w:rFonts w:ascii="Consolas" w:eastAsia="Times New Roman" w:hAnsi="Consolas" w:cs="Consolas"/>
          <w:color w:val="DCDCAA"/>
          <w:sz w:val="21"/>
          <w:szCs w:val="21"/>
          <w:lang w:eastAsia="pt-BR"/>
        </w:rPr>
        <w:t>preventExtensions</w:t>
      </w:r>
      <w:proofErr w:type="spellEnd"/>
      <w:r w:rsidRPr="009748ED">
        <w:rPr>
          <w:rFonts w:ascii="Consolas" w:eastAsia="Times New Roman" w:hAnsi="Consolas" w:cs="Consolas"/>
          <w:color w:val="D4D4D4"/>
          <w:sz w:val="21"/>
          <w:szCs w:val="21"/>
          <w:lang w:eastAsia="pt-BR"/>
        </w:rPr>
        <w:t>({</w:t>
      </w:r>
    </w:p>
    <w:p w14:paraId="758115F7"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9CDCFE"/>
          <w:sz w:val="21"/>
          <w:szCs w:val="21"/>
          <w:lang w:eastAsia="pt-BR"/>
        </w:rPr>
        <w:t>nome:</w:t>
      </w: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CE9178"/>
          <w:sz w:val="21"/>
          <w:szCs w:val="21"/>
          <w:lang w:eastAsia="pt-BR"/>
        </w:rPr>
        <w:t>'Qualquer'</w:t>
      </w:r>
      <w:r w:rsidRPr="009748ED">
        <w:rPr>
          <w:rFonts w:ascii="Consolas" w:eastAsia="Times New Roman" w:hAnsi="Consolas" w:cs="Consolas"/>
          <w:color w:val="D4D4D4"/>
          <w:sz w:val="21"/>
          <w:szCs w:val="21"/>
          <w:lang w:eastAsia="pt-BR"/>
        </w:rPr>
        <w:t>, </w:t>
      </w:r>
      <w:proofErr w:type="spellStart"/>
      <w:r w:rsidRPr="009748ED">
        <w:rPr>
          <w:rFonts w:ascii="Consolas" w:eastAsia="Times New Roman" w:hAnsi="Consolas" w:cs="Consolas"/>
          <w:color w:val="9CDCFE"/>
          <w:sz w:val="21"/>
          <w:szCs w:val="21"/>
          <w:lang w:eastAsia="pt-BR"/>
        </w:rPr>
        <w:t>preco</w:t>
      </w:r>
      <w:proofErr w:type="spellEnd"/>
      <w:r w:rsidRPr="009748ED">
        <w:rPr>
          <w:rFonts w:ascii="Consolas" w:eastAsia="Times New Roman" w:hAnsi="Consolas" w:cs="Consolas"/>
          <w:color w:val="9CDCFE"/>
          <w:sz w:val="21"/>
          <w:szCs w:val="21"/>
          <w:lang w:eastAsia="pt-BR"/>
        </w:rPr>
        <w:t>:</w:t>
      </w: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B5CEA8"/>
          <w:sz w:val="21"/>
          <w:szCs w:val="21"/>
          <w:lang w:eastAsia="pt-BR"/>
        </w:rPr>
        <w:t>1.98</w:t>
      </w:r>
    </w:p>
    <w:p w14:paraId="7434A71A"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D4D4D4"/>
          <w:sz w:val="21"/>
          <w:szCs w:val="21"/>
          <w:lang w:eastAsia="pt-BR"/>
        </w:rPr>
        <w:t>})</w:t>
      </w:r>
    </w:p>
    <w:p w14:paraId="22FB92BF"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//o objeto acima não é extensível, só pode </w:t>
      </w:r>
      <w:proofErr w:type="spellStart"/>
      <w:r w:rsidRPr="009748ED">
        <w:rPr>
          <w:rFonts w:ascii="Consolas" w:eastAsia="Times New Roman" w:hAnsi="Consolas" w:cs="Consolas"/>
          <w:color w:val="6A9955"/>
          <w:sz w:val="21"/>
          <w:szCs w:val="21"/>
          <w:lang w:eastAsia="pt-BR"/>
        </w:rPr>
        <w:t>removar</w:t>
      </w:r>
      <w:proofErr w:type="spellEnd"/>
      <w:r w:rsidRPr="009748ED">
        <w:rPr>
          <w:rFonts w:ascii="Consolas" w:eastAsia="Times New Roman" w:hAnsi="Consolas" w:cs="Consolas"/>
          <w:color w:val="6A9955"/>
          <w:sz w:val="21"/>
          <w:szCs w:val="21"/>
          <w:lang w:eastAsia="pt-BR"/>
        </w:rPr>
        <w:t> </w:t>
      </w:r>
    </w:p>
    <w:p w14:paraId="28397E6F"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//atualizar os atributos já </w:t>
      </w:r>
      <w:proofErr w:type="gramStart"/>
      <w:r w:rsidRPr="009748ED">
        <w:rPr>
          <w:rFonts w:ascii="Consolas" w:eastAsia="Times New Roman" w:hAnsi="Consolas" w:cs="Consolas"/>
          <w:color w:val="6A9955"/>
          <w:sz w:val="21"/>
          <w:szCs w:val="21"/>
          <w:lang w:eastAsia="pt-BR"/>
        </w:rPr>
        <w:t>existentes</w:t>
      </w:r>
      <w:proofErr w:type="gramEnd"/>
      <w:r w:rsidRPr="009748ED">
        <w:rPr>
          <w:rFonts w:ascii="Consolas" w:eastAsia="Times New Roman" w:hAnsi="Consolas" w:cs="Consolas"/>
          <w:color w:val="6A9955"/>
          <w:sz w:val="21"/>
          <w:szCs w:val="21"/>
          <w:lang w:eastAsia="pt-BR"/>
        </w:rPr>
        <w:t> mas não adicionar novos</w:t>
      </w:r>
    </w:p>
    <w:p w14:paraId="40B42205"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
    <w:p w14:paraId="5989EE69"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w:t>
      </w:r>
      <w:proofErr w:type="gramStart"/>
      <w:r w:rsidRPr="009748ED">
        <w:rPr>
          <w:rFonts w:ascii="Consolas" w:eastAsia="Times New Roman" w:hAnsi="Consolas" w:cs="Consolas"/>
          <w:color w:val="6A9955"/>
          <w:sz w:val="21"/>
          <w:szCs w:val="21"/>
          <w:lang w:eastAsia="pt-BR"/>
        </w:rPr>
        <w:t>2.Selar</w:t>
      </w:r>
      <w:proofErr w:type="gramEnd"/>
      <w:r w:rsidRPr="009748ED">
        <w:rPr>
          <w:rFonts w:ascii="Consolas" w:eastAsia="Times New Roman" w:hAnsi="Consolas" w:cs="Consolas"/>
          <w:color w:val="6A9955"/>
          <w:sz w:val="21"/>
          <w:szCs w:val="21"/>
          <w:lang w:eastAsia="pt-BR"/>
        </w:rPr>
        <w:t> o objeto</w:t>
      </w:r>
    </w:p>
    <w:p w14:paraId="1B8C0EC2"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roofErr w:type="spellStart"/>
      <w:r w:rsidRPr="009748ED">
        <w:rPr>
          <w:rFonts w:ascii="Consolas" w:eastAsia="Times New Roman" w:hAnsi="Consolas" w:cs="Consolas"/>
          <w:color w:val="569CD6"/>
          <w:sz w:val="21"/>
          <w:szCs w:val="21"/>
          <w:lang w:eastAsia="pt-BR"/>
        </w:rPr>
        <w:t>const</w:t>
      </w:r>
      <w:proofErr w:type="spellEnd"/>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4FC1FF"/>
          <w:sz w:val="21"/>
          <w:szCs w:val="21"/>
          <w:lang w:eastAsia="pt-BR"/>
        </w:rPr>
        <w:t>pessoa</w:t>
      </w:r>
      <w:r w:rsidRPr="009748ED">
        <w:rPr>
          <w:rFonts w:ascii="Consolas" w:eastAsia="Times New Roman" w:hAnsi="Consolas" w:cs="Consolas"/>
          <w:color w:val="D4D4D4"/>
          <w:sz w:val="21"/>
          <w:szCs w:val="21"/>
          <w:lang w:eastAsia="pt-BR"/>
        </w:rPr>
        <w:t> = {</w:t>
      </w:r>
      <w:r w:rsidRPr="009748ED">
        <w:rPr>
          <w:rFonts w:ascii="Consolas" w:eastAsia="Times New Roman" w:hAnsi="Consolas" w:cs="Consolas"/>
          <w:color w:val="9CDCFE"/>
          <w:sz w:val="21"/>
          <w:szCs w:val="21"/>
          <w:lang w:eastAsia="pt-BR"/>
        </w:rPr>
        <w:t>nome:</w:t>
      </w: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CE9178"/>
          <w:sz w:val="21"/>
          <w:szCs w:val="21"/>
          <w:lang w:eastAsia="pt-BR"/>
        </w:rPr>
        <w:t>'Juliana'</w:t>
      </w: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9CDCFE"/>
          <w:sz w:val="21"/>
          <w:szCs w:val="21"/>
          <w:lang w:eastAsia="pt-BR"/>
        </w:rPr>
        <w:t>idade:</w:t>
      </w:r>
      <w:r w:rsidRPr="009748ED">
        <w:rPr>
          <w:rFonts w:ascii="Consolas" w:eastAsia="Times New Roman" w:hAnsi="Consolas" w:cs="Consolas"/>
          <w:color w:val="D4D4D4"/>
          <w:sz w:val="21"/>
          <w:szCs w:val="21"/>
          <w:lang w:eastAsia="pt-BR"/>
        </w:rPr>
        <w:t> </w:t>
      </w:r>
      <w:r w:rsidRPr="009748ED">
        <w:rPr>
          <w:rFonts w:ascii="Consolas" w:eastAsia="Times New Roman" w:hAnsi="Consolas" w:cs="Consolas"/>
          <w:color w:val="B5CEA8"/>
          <w:sz w:val="21"/>
          <w:szCs w:val="21"/>
          <w:lang w:eastAsia="pt-BR"/>
        </w:rPr>
        <w:t>35</w:t>
      </w:r>
      <w:r w:rsidRPr="009748ED">
        <w:rPr>
          <w:rFonts w:ascii="Consolas" w:eastAsia="Times New Roman" w:hAnsi="Consolas" w:cs="Consolas"/>
          <w:color w:val="D4D4D4"/>
          <w:sz w:val="21"/>
          <w:szCs w:val="21"/>
          <w:lang w:eastAsia="pt-BR"/>
        </w:rPr>
        <w:t>}</w:t>
      </w:r>
    </w:p>
    <w:p w14:paraId="671EEF6E"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roofErr w:type="spellStart"/>
      <w:r w:rsidRPr="009748ED">
        <w:rPr>
          <w:rFonts w:ascii="Consolas" w:eastAsia="Times New Roman" w:hAnsi="Consolas" w:cs="Consolas"/>
          <w:color w:val="4EC9B0"/>
          <w:sz w:val="21"/>
          <w:szCs w:val="21"/>
          <w:lang w:eastAsia="pt-BR"/>
        </w:rPr>
        <w:t>Object</w:t>
      </w:r>
      <w:r w:rsidRPr="009748ED">
        <w:rPr>
          <w:rFonts w:ascii="Consolas" w:eastAsia="Times New Roman" w:hAnsi="Consolas" w:cs="Consolas"/>
          <w:color w:val="D4D4D4"/>
          <w:sz w:val="21"/>
          <w:szCs w:val="21"/>
          <w:lang w:eastAsia="pt-BR"/>
        </w:rPr>
        <w:t>.</w:t>
      </w:r>
      <w:r w:rsidRPr="009748ED">
        <w:rPr>
          <w:rFonts w:ascii="Consolas" w:eastAsia="Times New Roman" w:hAnsi="Consolas" w:cs="Consolas"/>
          <w:color w:val="DCDCAA"/>
          <w:sz w:val="21"/>
          <w:szCs w:val="21"/>
          <w:lang w:eastAsia="pt-BR"/>
        </w:rPr>
        <w:t>seal</w:t>
      </w:r>
      <w:proofErr w:type="spellEnd"/>
      <w:r w:rsidRPr="009748ED">
        <w:rPr>
          <w:rFonts w:ascii="Consolas" w:eastAsia="Times New Roman" w:hAnsi="Consolas" w:cs="Consolas"/>
          <w:color w:val="D4D4D4"/>
          <w:sz w:val="21"/>
          <w:szCs w:val="21"/>
          <w:lang w:eastAsia="pt-BR"/>
        </w:rPr>
        <w:t>(</w:t>
      </w:r>
      <w:r w:rsidRPr="009748ED">
        <w:rPr>
          <w:rFonts w:ascii="Consolas" w:eastAsia="Times New Roman" w:hAnsi="Consolas" w:cs="Consolas"/>
          <w:color w:val="4FC1FF"/>
          <w:sz w:val="21"/>
          <w:szCs w:val="21"/>
          <w:lang w:eastAsia="pt-BR"/>
        </w:rPr>
        <w:t>pessoa</w:t>
      </w:r>
      <w:r w:rsidRPr="009748ED">
        <w:rPr>
          <w:rFonts w:ascii="Consolas" w:eastAsia="Times New Roman" w:hAnsi="Consolas" w:cs="Consolas"/>
          <w:color w:val="D4D4D4"/>
          <w:sz w:val="21"/>
          <w:szCs w:val="21"/>
          <w:lang w:eastAsia="pt-BR"/>
        </w:rPr>
        <w:t>)</w:t>
      </w:r>
    </w:p>
    <w:p w14:paraId="28D44FB1"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//Consigo atualizar os </w:t>
      </w:r>
      <w:proofErr w:type="gramStart"/>
      <w:r w:rsidRPr="009748ED">
        <w:rPr>
          <w:rFonts w:ascii="Consolas" w:eastAsia="Times New Roman" w:hAnsi="Consolas" w:cs="Consolas"/>
          <w:color w:val="6A9955"/>
          <w:sz w:val="21"/>
          <w:szCs w:val="21"/>
          <w:lang w:eastAsia="pt-BR"/>
        </w:rPr>
        <w:t>atributos</w:t>
      </w:r>
      <w:proofErr w:type="gramEnd"/>
      <w:r w:rsidRPr="009748ED">
        <w:rPr>
          <w:rFonts w:ascii="Consolas" w:eastAsia="Times New Roman" w:hAnsi="Consolas" w:cs="Consolas"/>
          <w:color w:val="6A9955"/>
          <w:sz w:val="21"/>
          <w:szCs w:val="21"/>
          <w:lang w:eastAsia="pt-BR"/>
        </w:rPr>
        <w:t> mas não consigo nem adicionar</w:t>
      </w:r>
    </w:p>
    <w:p w14:paraId="7401EF06"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//e nem deletar atributos</w:t>
      </w:r>
    </w:p>
    <w:p w14:paraId="093B9C17" w14:textId="77777777" w:rsidR="00945B37" w:rsidRDefault="00945B37" w:rsidP="00252C7C"/>
    <w:p w14:paraId="4EDFC8D7" w14:textId="77777777" w:rsidR="009748ED" w:rsidRDefault="009748ED" w:rsidP="00252C7C">
      <w:pPr>
        <w:rPr>
          <w:u w:val="single"/>
        </w:rPr>
      </w:pPr>
      <w:r w:rsidRPr="009748ED">
        <w:rPr>
          <w:highlight w:val="yellow"/>
          <w:u w:val="single"/>
        </w:rPr>
        <w:t xml:space="preserve">Vamos ver agora a diferença de JSON e Objetos em </w:t>
      </w:r>
      <w:proofErr w:type="spellStart"/>
      <w:r w:rsidRPr="009748ED">
        <w:rPr>
          <w:highlight w:val="yellow"/>
          <w:u w:val="single"/>
        </w:rPr>
        <w:t>JavaScript</w:t>
      </w:r>
      <w:proofErr w:type="spellEnd"/>
      <w:r w:rsidRPr="009748ED">
        <w:rPr>
          <w:highlight w:val="yellow"/>
          <w:u w:val="single"/>
        </w:rPr>
        <w:t>:</w:t>
      </w:r>
    </w:p>
    <w:p w14:paraId="7A28B991" w14:textId="77777777" w:rsidR="009748ED" w:rsidRDefault="009748ED" w:rsidP="00252C7C">
      <w:r>
        <w:t>O JSON é um formato de dados, usados para interoperabilidade entre sistemas, o objeto não. O Objeto possuí funções, o JSON não, somente dados...</w:t>
      </w:r>
    </w:p>
    <w:p w14:paraId="0763EB3C" w14:textId="77777777" w:rsidR="009748ED" w:rsidRDefault="009748ED" w:rsidP="00252C7C">
      <w:r>
        <w:t>JSON é uma linguagem textual que todas as linguagens conseguem ler, muito usado em APIs e Web Services pois é muito simples de ser gerado, usado e compartilhado...</w:t>
      </w:r>
    </w:p>
    <w:p w14:paraId="1F442481"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val="en-US" w:eastAsia="pt-BR"/>
        </w:rPr>
      </w:pPr>
      <w:r w:rsidRPr="009748ED">
        <w:rPr>
          <w:rFonts w:ascii="Consolas" w:eastAsia="Times New Roman" w:hAnsi="Consolas" w:cs="Consolas"/>
          <w:color w:val="569CD6"/>
          <w:sz w:val="21"/>
          <w:szCs w:val="21"/>
          <w:lang w:val="en-US" w:eastAsia="pt-BR"/>
        </w:rPr>
        <w:t>const</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4FC1FF"/>
          <w:sz w:val="21"/>
          <w:szCs w:val="21"/>
          <w:lang w:val="en-US" w:eastAsia="pt-BR"/>
        </w:rPr>
        <w:t>obj</w:t>
      </w:r>
      <w:r w:rsidRPr="009748ED">
        <w:rPr>
          <w:rFonts w:ascii="Consolas" w:eastAsia="Times New Roman" w:hAnsi="Consolas" w:cs="Consolas"/>
          <w:color w:val="D4D4D4"/>
          <w:sz w:val="21"/>
          <w:szCs w:val="21"/>
          <w:lang w:val="en-US" w:eastAsia="pt-BR"/>
        </w:rPr>
        <w:t> = </w:t>
      </w:r>
      <w:proofErr w:type="gramStart"/>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9CDCFE"/>
          <w:sz w:val="21"/>
          <w:szCs w:val="21"/>
          <w:lang w:val="en-US" w:eastAsia="pt-BR"/>
        </w:rPr>
        <w:t>a</w:t>
      </w:r>
      <w:proofErr w:type="gramEnd"/>
      <w:r w:rsidRPr="009748ED">
        <w:rPr>
          <w:rFonts w:ascii="Consolas" w:eastAsia="Times New Roman" w:hAnsi="Consolas" w:cs="Consolas"/>
          <w:color w:val="9CDCFE"/>
          <w:sz w:val="21"/>
          <w:szCs w:val="21"/>
          <w:lang w:val="en-US" w:eastAsia="pt-BR"/>
        </w:rPr>
        <w:t>:</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B5CEA8"/>
          <w:sz w:val="21"/>
          <w:szCs w:val="21"/>
          <w:lang w:val="en-US" w:eastAsia="pt-BR"/>
        </w:rPr>
        <w:t>1</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9CDCFE"/>
          <w:sz w:val="21"/>
          <w:szCs w:val="21"/>
          <w:lang w:val="en-US" w:eastAsia="pt-BR"/>
        </w:rPr>
        <w:t>b:</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B5CEA8"/>
          <w:sz w:val="21"/>
          <w:szCs w:val="21"/>
          <w:lang w:val="en-US" w:eastAsia="pt-BR"/>
        </w:rPr>
        <w:t>2</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DCDCAA"/>
          <w:sz w:val="21"/>
          <w:szCs w:val="21"/>
          <w:lang w:val="en-US" w:eastAsia="pt-BR"/>
        </w:rPr>
        <w:t>soma</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C586C0"/>
          <w:sz w:val="21"/>
          <w:szCs w:val="21"/>
          <w:lang w:val="en-US" w:eastAsia="pt-BR"/>
        </w:rPr>
        <w:t>return</w:t>
      </w:r>
      <w:r w:rsidRPr="009748ED">
        <w:rPr>
          <w:rFonts w:ascii="Consolas" w:eastAsia="Times New Roman" w:hAnsi="Consolas" w:cs="Consolas"/>
          <w:color w:val="D4D4D4"/>
          <w:sz w:val="21"/>
          <w:szCs w:val="21"/>
          <w:lang w:val="en-US" w:eastAsia="pt-BR"/>
        </w:rPr>
        <w:t> </w:t>
      </w:r>
      <w:r w:rsidRPr="009748ED">
        <w:rPr>
          <w:rFonts w:ascii="Consolas" w:eastAsia="Times New Roman" w:hAnsi="Consolas" w:cs="Consolas"/>
          <w:color w:val="9CDCFE"/>
          <w:sz w:val="21"/>
          <w:szCs w:val="21"/>
          <w:lang w:val="en-US" w:eastAsia="pt-BR"/>
        </w:rPr>
        <w:t>a</w:t>
      </w:r>
      <w:r w:rsidRPr="009748ED">
        <w:rPr>
          <w:rFonts w:ascii="Consolas" w:eastAsia="Times New Roman" w:hAnsi="Consolas" w:cs="Consolas"/>
          <w:color w:val="D4D4D4"/>
          <w:sz w:val="21"/>
          <w:szCs w:val="21"/>
          <w:lang w:val="en-US" w:eastAsia="pt-BR"/>
        </w:rPr>
        <w:t> + </w:t>
      </w:r>
      <w:r w:rsidRPr="009748ED">
        <w:rPr>
          <w:rFonts w:ascii="Consolas" w:eastAsia="Times New Roman" w:hAnsi="Consolas" w:cs="Consolas"/>
          <w:color w:val="9CDCFE"/>
          <w:sz w:val="21"/>
          <w:szCs w:val="21"/>
          <w:lang w:val="en-US" w:eastAsia="pt-BR"/>
        </w:rPr>
        <w:t>b</w:t>
      </w:r>
      <w:r w:rsidRPr="009748ED">
        <w:rPr>
          <w:rFonts w:ascii="Consolas" w:eastAsia="Times New Roman" w:hAnsi="Consolas" w:cs="Consolas"/>
          <w:color w:val="D4D4D4"/>
          <w:sz w:val="21"/>
          <w:szCs w:val="21"/>
          <w:lang w:val="en-US" w:eastAsia="pt-BR"/>
        </w:rPr>
        <w:t>} }</w:t>
      </w:r>
    </w:p>
    <w:p w14:paraId="14393C30"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roofErr w:type="gramStart"/>
      <w:r w:rsidRPr="009748ED">
        <w:rPr>
          <w:rFonts w:ascii="Consolas" w:eastAsia="Times New Roman" w:hAnsi="Consolas" w:cs="Consolas"/>
          <w:color w:val="9CDCFE"/>
          <w:sz w:val="21"/>
          <w:szCs w:val="21"/>
          <w:lang w:eastAsia="pt-BR"/>
        </w:rPr>
        <w:t>console</w:t>
      </w:r>
      <w:r w:rsidRPr="009748ED">
        <w:rPr>
          <w:rFonts w:ascii="Consolas" w:eastAsia="Times New Roman" w:hAnsi="Consolas" w:cs="Consolas"/>
          <w:color w:val="D4D4D4"/>
          <w:sz w:val="21"/>
          <w:szCs w:val="21"/>
          <w:lang w:eastAsia="pt-BR"/>
        </w:rPr>
        <w:t>.</w:t>
      </w:r>
      <w:r w:rsidRPr="009748ED">
        <w:rPr>
          <w:rFonts w:ascii="Consolas" w:eastAsia="Times New Roman" w:hAnsi="Consolas" w:cs="Consolas"/>
          <w:color w:val="DCDCAA"/>
          <w:sz w:val="21"/>
          <w:szCs w:val="21"/>
          <w:lang w:eastAsia="pt-BR"/>
        </w:rPr>
        <w:t>log</w:t>
      </w:r>
      <w:r w:rsidRPr="009748ED">
        <w:rPr>
          <w:rFonts w:ascii="Consolas" w:eastAsia="Times New Roman" w:hAnsi="Consolas" w:cs="Consolas"/>
          <w:color w:val="D4D4D4"/>
          <w:sz w:val="21"/>
          <w:szCs w:val="21"/>
          <w:lang w:eastAsia="pt-BR"/>
        </w:rPr>
        <w:t>(</w:t>
      </w:r>
      <w:proofErr w:type="spellStart"/>
      <w:proofErr w:type="gramEnd"/>
      <w:r w:rsidRPr="009748ED">
        <w:rPr>
          <w:rFonts w:ascii="Consolas" w:eastAsia="Times New Roman" w:hAnsi="Consolas" w:cs="Consolas"/>
          <w:color w:val="9CDCFE"/>
          <w:sz w:val="21"/>
          <w:szCs w:val="21"/>
          <w:lang w:eastAsia="pt-BR"/>
        </w:rPr>
        <w:t>JSON</w:t>
      </w:r>
      <w:r w:rsidRPr="009748ED">
        <w:rPr>
          <w:rFonts w:ascii="Consolas" w:eastAsia="Times New Roman" w:hAnsi="Consolas" w:cs="Consolas"/>
          <w:color w:val="D4D4D4"/>
          <w:sz w:val="21"/>
          <w:szCs w:val="21"/>
          <w:lang w:eastAsia="pt-BR"/>
        </w:rPr>
        <w:t>.</w:t>
      </w:r>
      <w:r w:rsidRPr="009748ED">
        <w:rPr>
          <w:rFonts w:ascii="Consolas" w:eastAsia="Times New Roman" w:hAnsi="Consolas" w:cs="Consolas"/>
          <w:color w:val="DCDCAA"/>
          <w:sz w:val="21"/>
          <w:szCs w:val="21"/>
          <w:lang w:eastAsia="pt-BR"/>
        </w:rPr>
        <w:t>stringify</w:t>
      </w:r>
      <w:proofErr w:type="spellEnd"/>
      <w:r w:rsidRPr="009748ED">
        <w:rPr>
          <w:rFonts w:ascii="Consolas" w:eastAsia="Times New Roman" w:hAnsi="Consolas" w:cs="Consolas"/>
          <w:color w:val="D4D4D4"/>
          <w:sz w:val="21"/>
          <w:szCs w:val="21"/>
          <w:lang w:eastAsia="pt-BR"/>
        </w:rPr>
        <w:t>(</w:t>
      </w:r>
      <w:proofErr w:type="spellStart"/>
      <w:r w:rsidRPr="009748ED">
        <w:rPr>
          <w:rFonts w:ascii="Consolas" w:eastAsia="Times New Roman" w:hAnsi="Consolas" w:cs="Consolas"/>
          <w:color w:val="4FC1FF"/>
          <w:sz w:val="21"/>
          <w:szCs w:val="21"/>
          <w:lang w:eastAsia="pt-BR"/>
        </w:rPr>
        <w:t>obj</w:t>
      </w:r>
      <w:proofErr w:type="spellEnd"/>
      <w:r w:rsidRPr="009748ED">
        <w:rPr>
          <w:rFonts w:ascii="Consolas" w:eastAsia="Times New Roman" w:hAnsi="Consolas" w:cs="Consolas"/>
          <w:color w:val="D4D4D4"/>
          <w:sz w:val="21"/>
          <w:szCs w:val="21"/>
          <w:lang w:eastAsia="pt-BR"/>
        </w:rPr>
        <w:t>))</w:t>
      </w:r>
    </w:p>
    <w:p w14:paraId="72C6B050"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p>
    <w:p w14:paraId="4B66D3B7"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//No código acima, gerei meu objeto no formato textual JSON;</w:t>
      </w:r>
    </w:p>
    <w:p w14:paraId="42D4E7A0"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//NOTE </w:t>
      </w:r>
      <w:proofErr w:type="gramStart"/>
      <w:r w:rsidRPr="009748ED">
        <w:rPr>
          <w:rFonts w:ascii="Consolas" w:eastAsia="Times New Roman" w:hAnsi="Consolas" w:cs="Consolas"/>
          <w:color w:val="6A9955"/>
          <w:sz w:val="21"/>
          <w:szCs w:val="21"/>
          <w:lang w:eastAsia="pt-BR"/>
        </w:rPr>
        <w:t>QUE,COMO</w:t>
      </w:r>
      <w:proofErr w:type="gramEnd"/>
      <w:r w:rsidRPr="009748ED">
        <w:rPr>
          <w:rFonts w:ascii="Consolas" w:eastAsia="Times New Roman" w:hAnsi="Consolas" w:cs="Consolas"/>
          <w:color w:val="6A9955"/>
          <w:sz w:val="21"/>
          <w:szCs w:val="21"/>
          <w:lang w:eastAsia="pt-BR"/>
        </w:rPr>
        <w:t> FALAMOS, A FUNÇÃO QUE RETORNAVA A SOMA</w:t>
      </w:r>
    </w:p>
    <w:p w14:paraId="7CC6BE49"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//FOI EXCLUÍDA DO FORMATO TEXTUAL, POIS JSON NÃO TEM FUNÇÕES</w:t>
      </w:r>
    </w:p>
    <w:p w14:paraId="6F7EFC90" w14:textId="77777777" w:rsidR="009748ED" w:rsidRPr="009748ED" w:rsidRDefault="009748ED" w:rsidP="009748ED">
      <w:pPr>
        <w:shd w:val="clear" w:color="auto" w:fill="1E1E1E"/>
        <w:spacing w:after="0" w:line="285" w:lineRule="atLeast"/>
        <w:rPr>
          <w:rFonts w:ascii="Consolas" w:eastAsia="Times New Roman" w:hAnsi="Consolas" w:cs="Consolas"/>
          <w:color w:val="D4D4D4"/>
          <w:sz w:val="21"/>
          <w:szCs w:val="21"/>
          <w:lang w:eastAsia="pt-BR"/>
        </w:rPr>
      </w:pPr>
      <w:r w:rsidRPr="009748ED">
        <w:rPr>
          <w:rFonts w:ascii="Consolas" w:eastAsia="Times New Roman" w:hAnsi="Consolas" w:cs="Consolas"/>
          <w:color w:val="6A9955"/>
          <w:sz w:val="21"/>
          <w:szCs w:val="21"/>
          <w:lang w:eastAsia="pt-BR"/>
        </w:rPr>
        <w:t>//POR SER JUSTAMENTE UM MODELO TEXTUAL</w:t>
      </w:r>
      <w:r w:rsidR="00B13642">
        <w:rPr>
          <w:rFonts w:ascii="Consolas" w:eastAsia="Times New Roman" w:hAnsi="Consolas" w:cs="Consolas"/>
          <w:color w:val="6A9955"/>
          <w:sz w:val="21"/>
          <w:szCs w:val="21"/>
          <w:lang w:eastAsia="pt-BR"/>
        </w:rPr>
        <w:t xml:space="preserve"> DE DADOS</w:t>
      </w:r>
    </w:p>
    <w:p w14:paraId="75AC1EDD" w14:textId="77777777" w:rsidR="009748ED" w:rsidRDefault="009748ED" w:rsidP="00252C7C"/>
    <w:p w14:paraId="6728FC8B" w14:textId="77777777" w:rsidR="00B13642" w:rsidRPr="00B13642" w:rsidRDefault="00B13642" w:rsidP="00B13642">
      <w:pPr>
        <w:shd w:val="clear" w:color="auto" w:fill="1E1E1E"/>
        <w:spacing w:after="0" w:line="285" w:lineRule="atLeast"/>
        <w:rPr>
          <w:rFonts w:ascii="Consolas" w:eastAsia="Times New Roman" w:hAnsi="Consolas" w:cs="Consolas"/>
          <w:color w:val="D4D4D4"/>
          <w:sz w:val="21"/>
          <w:szCs w:val="21"/>
          <w:lang w:eastAsia="pt-BR"/>
        </w:rPr>
      </w:pPr>
      <w:proofErr w:type="gramStart"/>
      <w:r w:rsidRPr="00B13642">
        <w:rPr>
          <w:rFonts w:ascii="Consolas" w:eastAsia="Times New Roman" w:hAnsi="Consolas" w:cs="Consolas"/>
          <w:color w:val="9CDCFE"/>
          <w:sz w:val="21"/>
          <w:szCs w:val="21"/>
          <w:lang w:eastAsia="pt-BR"/>
        </w:rPr>
        <w:t>console</w:t>
      </w:r>
      <w:r w:rsidRPr="00B13642">
        <w:rPr>
          <w:rFonts w:ascii="Consolas" w:eastAsia="Times New Roman" w:hAnsi="Consolas" w:cs="Consolas"/>
          <w:color w:val="D4D4D4"/>
          <w:sz w:val="21"/>
          <w:szCs w:val="21"/>
          <w:lang w:eastAsia="pt-BR"/>
        </w:rPr>
        <w:t>.</w:t>
      </w:r>
      <w:r w:rsidRPr="00B13642">
        <w:rPr>
          <w:rFonts w:ascii="Consolas" w:eastAsia="Times New Roman" w:hAnsi="Consolas" w:cs="Consolas"/>
          <w:color w:val="DCDCAA"/>
          <w:sz w:val="21"/>
          <w:szCs w:val="21"/>
          <w:lang w:eastAsia="pt-BR"/>
        </w:rPr>
        <w:t>log</w:t>
      </w:r>
      <w:r w:rsidRPr="00B13642">
        <w:rPr>
          <w:rFonts w:ascii="Consolas" w:eastAsia="Times New Roman" w:hAnsi="Consolas" w:cs="Consolas"/>
          <w:color w:val="D4D4D4"/>
          <w:sz w:val="21"/>
          <w:szCs w:val="21"/>
          <w:lang w:eastAsia="pt-BR"/>
        </w:rPr>
        <w:t>(</w:t>
      </w:r>
      <w:proofErr w:type="spellStart"/>
      <w:proofErr w:type="gramEnd"/>
      <w:r w:rsidRPr="00B13642">
        <w:rPr>
          <w:rFonts w:ascii="Consolas" w:eastAsia="Times New Roman" w:hAnsi="Consolas" w:cs="Consolas"/>
          <w:color w:val="9CDCFE"/>
          <w:sz w:val="21"/>
          <w:szCs w:val="21"/>
          <w:lang w:eastAsia="pt-BR"/>
        </w:rPr>
        <w:t>JSON</w:t>
      </w:r>
      <w:r w:rsidRPr="00B13642">
        <w:rPr>
          <w:rFonts w:ascii="Consolas" w:eastAsia="Times New Roman" w:hAnsi="Consolas" w:cs="Consolas"/>
          <w:color w:val="D4D4D4"/>
          <w:sz w:val="21"/>
          <w:szCs w:val="21"/>
          <w:lang w:eastAsia="pt-BR"/>
        </w:rPr>
        <w:t>.</w:t>
      </w:r>
      <w:r w:rsidRPr="00B13642">
        <w:rPr>
          <w:rFonts w:ascii="Consolas" w:eastAsia="Times New Roman" w:hAnsi="Consolas" w:cs="Consolas"/>
          <w:color w:val="DCDCAA"/>
          <w:sz w:val="21"/>
          <w:szCs w:val="21"/>
          <w:lang w:eastAsia="pt-BR"/>
        </w:rPr>
        <w:t>parse</w:t>
      </w:r>
      <w:proofErr w:type="spellEnd"/>
      <w:r w:rsidRPr="00B13642">
        <w:rPr>
          <w:rFonts w:ascii="Consolas" w:eastAsia="Times New Roman" w:hAnsi="Consolas" w:cs="Consolas"/>
          <w:color w:val="D4D4D4"/>
          <w:sz w:val="21"/>
          <w:szCs w:val="21"/>
          <w:lang w:eastAsia="pt-BR"/>
        </w:rPr>
        <w:t>(</w:t>
      </w:r>
      <w:r w:rsidRPr="00B13642">
        <w:rPr>
          <w:rFonts w:ascii="Consolas" w:eastAsia="Times New Roman" w:hAnsi="Consolas" w:cs="Consolas"/>
          <w:color w:val="CE9178"/>
          <w:sz w:val="21"/>
          <w:szCs w:val="21"/>
          <w:lang w:eastAsia="pt-BR"/>
        </w:rPr>
        <w:t>'{"a": 1, "b": 2 }'</w:t>
      </w:r>
      <w:r w:rsidRPr="00B13642">
        <w:rPr>
          <w:rFonts w:ascii="Consolas" w:eastAsia="Times New Roman" w:hAnsi="Consolas" w:cs="Consolas"/>
          <w:color w:val="D4D4D4"/>
          <w:sz w:val="21"/>
          <w:szCs w:val="21"/>
          <w:lang w:eastAsia="pt-BR"/>
        </w:rPr>
        <w:t>))</w:t>
      </w:r>
    </w:p>
    <w:p w14:paraId="2A6D4EDE" w14:textId="77777777" w:rsidR="00B13642" w:rsidRPr="00B13642" w:rsidRDefault="00B13642" w:rsidP="00B13642">
      <w:pPr>
        <w:shd w:val="clear" w:color="auto" w:fill="1E1E1E"/>
        <w:spacing w:after="0" w:line="285" w:lineRule="atLeast"/>
        <w:rPr>
          <w:rFonts w:ascii="Consolas" w:eastAsia="Times New Roman" w:hAnsi="Consolas" w:cs="Consolas"/>
          <w:color w:val="D4D4D4"/>
          <w:sz w:val="21"/>
          <w:szCs w:val="21"/>
          <w:lang w:eastAsia="pt-BR"/>
        </w:rPr>
      </w:pPr>
      <w:r w:rsidRPr="00B13642">
        <w:rPr>
          <w:rFonts w:ascii="Consolas" w:eastAsia="Times New Roman" w:hAnsi="Consolas" w:cs="Consolas"/>
          <w:color w:val="6A9955"/>
          <w:sz w:val="21"/>
          <w:szCs w:val="21"/>
          <w:lang w:eastAsia="pt-BR"/>
        </w:rPr>
        <w:t>//Código acima "parse" para trazer um JSON para um formato</w:t>
      </w:r>
    </w:p>
    <w:p w14:paraId="3E77637B" w14:textId="77777777" w:rsidR="00B13642" w:rsidRPr="00B13642" w:rsidRDefault="00B13642" w:rsidP="00B13642">
      <w:pPr>
        <w:shd w:val="clear" w:color="auto" w:fill="1E1E1E"/>
        <w:spacing w:after="0" w:line="285" w:lineRule="atLeast"/>
        <w:rPr>
          <w:rFonts w:ascii="Consolas" w:eastAsia="Times New Roman" w:hAnsi="Consolas" w:cs="Consolas"/>
          <w:color w:val="D4D4D4"/>
          <w:sz w:val="21"/>
          <w:szCs w:val="21"/>
          <w:lang w:eastAsia="pt-BR"/>
        </w:rPr>
      </w:pPr>
      <w:r w:rsidRPr="00B13642">
        <w:rPr>
          <w:rFonts w:ascii="Consolas" w:eastAsia="Times New Roman" w:hAnsi="Consolas" w:cs="Consolas"/>
          <w:color w:val="6A9955"/>
          <w:sz w:val="21"/>
          <w:szCs w:val="21"/>
          <w:lang w:eastAsia="pt-BR"/>
        </w:rPr>
        <w:t>//objeto</w:t>
      </w:r>
    </w:p>
    <w:p w14:paraId="05302E71" w14:textId="77777777" w:rsidR="00B13642" w:rsidRDefault="00B13642" w:rsidP="00252C7C"/>
    <w:p w14:paraId="247266D7" w14:textId="77777777" w:rsidR="00B13642" w:rsidRPr="00B13642" w:rsidRDefault="00B13642" w:rsidP="00252C7C">
      <w:pPr>
        <w:rPr>
          <w:b/>
          <w:bCs/>
          <w:highlight w:val="yellow"/>
        </w:rPr>
      </w:pPr>
      <w:r w:rsidRPr="00B13642">
        <w:rPr>
          <w:b/>
          <w:bCs/>
          <w:highlight w:val="yellow"/>
        </w:rPr>
        <w:t>Resultados:</w:t>
      </w:r>
    </w:p>
    <w:p w14:paraId="53E00C03" w14:textId="77777777" w:rsidR="00B13642" w:rsidRPr="00B13642" w:rsidRDefault="00B13642" w:rsidP="00B13642">
      <w:pPr>
        <w:pStyle w:val="PargrafodaLista"/>
        <w:numPr>
          <w:ilvl w:val="0"/>
          <w:numId w:val="6"/>
        </w:numPr>
        <w:rPr>
          <w:b/>
          <w:bCs/>
          <w:highlight w:val="yellow"/>
        </w:rPr>
      </w:pPr>
      <w:r w:rsidRPr="00B13642">
        <w:rPr>
          <w:b/>
          <w:bCs/>
          <w:highlight w:val="yellow"/>
        </w:rPr>
        <w:t>Objeto para JSON</w:t>
      </w:r>
      <w:r w:rsidR="0044533F">
        <w:rPr>
          <w:b/>
          <w:bCs/>
          <w:highlight w:val="yellow"/>
        </w:rPr>
        <w:t xml:space="preserve"> - </w:t>
      </w:r>
      <w:proofErr w:type="spellStart"/>
      <w:r w:rsidR="0044533F">
        <w:rPr>
          <w:b/>
          <w:bCs/>
          <w:highlight w:val="yellow"/>
        </w:rPr>
        <w:t>JSON.stringfy</w:t>
      </w:r>
      <w:proofErr w:type="spellEnd"/>
      <w:r w:rsidR="0044533F">
        <w:rPr>
          <w:b/>
          <w:bCs/>
          <w:highlight w:val="yellow"/>
        </w:rPr>
        <w:t>(</w:t>
      </w:r>
      <w:proofErr w:type="spellStart"/>
      <w:r w:rsidR="0044533F">
        <w:rPr>
          <w:b/>
          <w:bCs/>
          <w:highlight w:val="yellow"/>
        </w:rPr>
        <w:t>obj</w:t>
      </w:r>
      <w:proofErr w:type="spellEnd"/>
      <w:r w:rsidR="0044533F">
        <w:rPr>
          <w:b/>
          <w:bCs/>
          <w:highlight w:val="yellow"/>
        </w:rPr>
        <w:t>)</w:t>
      </w:r>
      <w:r w:rsidRPr="00B13642">
        <w:rPr>
          <w:b/>
          <w:bCs/>
          <w:highlight w:val="yellow"/>
        </w:rPr>
        <w:t>;</w:t>
      </w:r>
    </w:p>
    <w:p w14:paraId="5539BAFC" w14:textId="77777777" w:rsidR="00B13642" w:rsidRPr="00B13642" w:rsidRDefault="00B13642" w:rsidP="00B13642">
      <w:pPr>
        <w:pStyle w:val="PargrafodaLista"/>
        <w:numPr>
          <w:ilvl w:val="0"/>
          <w:numId w:val="6"/>
        </w:numPr>
        <w:rPr>
          <w:b/>
          <w:bCs/>
          <w:highlight w:val="yellow"/>
        </w:rPr>
      </w:pPr>
      <w:r w:rsidRPr="00B13642">
        <w:rPr>
          <w:b/>
          <w:bCs/>
          <w:highlight w:val="yellow"/>
        </w:rPr>
        <w:t>JSON para Objeto</w:t>
      </w:r>
      <w:r w:rsidR="0044533F">
        <w:rPr>
          <w:b/>
          <w:bCs/>
          <w:highlight w:val="yellow"/>
        </w:rPr>
        <w:t xml:space="preserve"> - </w:t>
      </w:r>
      <w:proofErr w:type="spellStart"/>
      <w:r w:rsidR="0044533F">
        <w:rPr>
          <w:b/>
          <w:bCs/>
          <w:highlight w:val="yellow"/>
        </w:rPr>
        <w:t>JSON.parse</w:t>
      </w:r>
      <w:proofErr w:type="spellEnd"/>
      <w:r w:rsidR="0044533F">
        <w:rPr>
          <w:b/>
          <w:bCs/>
          <w:highlight w:val="yellow"/>
        </w:rPr>
        <w:t xml:space="preserve">(texto </w:t>
      </w:r>
      <w:proofErr w:type="spellStart"/>
      <w:r w:rsidR="0044533F">
        <w:rPr>
          <w:b/>
          <w:bCs/>
          <w:highlight w:val="yellow"/>
        </w:rPr>
        <w:t>json</w:t>
      </w:r>
      <w:proofErr w:type="spellEnd"/>
      <w:proofErr w:type="gramStart"/>
      <w:r w:rsidR="0044533F">
        <w:rPr>
          <w:b/>
          <w:bCs/>
          <w:highlight w:val="yellow"/>
        </w:rPr>
        <w:t>)</w:t>
      </w:r>
      <w:r w:rsidR="0044533F" w:rsidRPr="00B13642">
        <w:rPr>
          <w:b/>
          <w:bCs/>
          <w:highlight w:val="yellow"/>
        </w:rPr>
        <w:t>;</w:t>
      </w:r>
      <w:r w:rsidRPr="00B13642">
        <w:rPr>
          <w:b/>
          <w:bCs/>
          <w:highlight w:val="yellow"/>
        </w:rPr>
        <w:t>.</w:t>
      </w:r>
      <w:proofErr w:type="gramEnd"/>
    </w:p>
    <w:p w14:paraId="22C744F8" w14:textId="77777777" w:rsidR="00B13642" w:rsidRDefault="00B13642" w:rsidP="00252C7C">
      <w:r>
        <w:rPr>
          <w:noProof/>
          <w:lang w:eastAsia="pt-BR"/>
        </w:rPr>
        <w:drawing>
          <wp:inline distT="0" distB="0" distL="0" distR="0" wp14:anchorId="3D407A47" wp14:editId="6D9FDA45">
            <wp:extent cx="1457325" cy="5715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7325" cy="571500"/>
                    </a:xfrm>
                    <a:prstGeom prst="rect">
                      <a:avLst/>
                    </a:prstGeom>
                  </pic:spPr>
                </pic:pic>
              </a:graphicData>
            </a:graphic>
          </wp:inline>
        </w:drawing>
      </w:r>
    </w:p>
    <w:p w14:paraId="51AD9564" w14:textId="77777777" w:rsidR="00455B72" w:rsidRDefault="00455B72" w:rsidP="00252C7C"/>
    <w:p w14:paraId="0B48F91E" w14:textId="77777777" w:rsidR="009748ED" w:rsidRDefault="00455B72" w:rsidP="00252C7C">
      <w:pPr>
        <w:rPr>
          <w:b/>
          <w:bCs/>
        </w:rPr>
      </w:pPr>
      <w:r>
        <w:lastRenderedPageBreak/>
        <w:t xml:space="preserve">Agora veremos um pouco mais sobre as </w:t>
      </w:r>
      <w:r w:rsidRPr="00455B72">
        <w:rPr>
          <w:b/>
          <w:bCs/>
          <w:highlight w:val="yellow"/>
        </w:rPr>
        <w:t>Classes</w:t>
      </w:r>
      <w:r>
        <w:rPr>
          <w:b/>
          <w:bCs/>
        </w:rPr>
        <w:t>:</w:t>
      </w:r>
    </w:p>
    <w:p w14:paraId="0989BAEF" w14:textId="77777777" w:rsidR="00455B72" w:rsidRDefault="00455B72" w:rsidP="00252C7C">
      <w:r>
        <w:t>A orientação em objetos no JS é centralizada em funções...</w:t>
      </w:r>
    </w:p>
    <w:p w14:paraId="03D51DCC" w14:textId="77777777" w:rsidR="00455B72" w:rsidRDefault="00455B72" w:rsidP="00252C7C">
      <w:r>
        <w:t>É uma forma diferente de escrever:</w:t>
      </w:r>
    </w:p>
    <w:p w14:paraId="21E4CCB7"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r w:rsidRPr="00455B72">
        <w:rPr>
          <w:rFonts w:ascii="Consolas" w:eastAsia="Times New Roman" w:hAnsi="Consolas" w:cs="Consolas"/>
          <w:color w:val="569CD6"/>
          <w:sz w:val="21"/>
          <w:szCs w:val="21"/>
          <w:lang w:eastAsia="pt-BR"/>
        </w:rPr>
        <w:t>class</w:t>
      </w:r>
      <w:proofErr w:type="spellEnd"/>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4EC9B0"/>
          <w:sz w:val="21"/>
          <w:szCs w:val="21"/>
          <w:lang w:eastAsia="pt-BR"/>
        </w:rPr>
        <w:t>Lancamento</w:t>
      </w:r>
      <w:proofErr w:type="spellEnd"/>
      <w:r w:rsidRPr="00455B72">
        <w:rPr>
          <w:rFonts w:ascii="Consolas" w:eastAsia="Times New Roman" w:hAnsi="Consolas" w:cs="Consolas"/>
          <w:color w:val="D4D4D4"/>
          <w:sz w:val="21"/>
          <w:szCs w:val="21"/>
          <w:lang w:eastAsia="pt-BR"/>
        </w:rPr>
        <w:t> {</w:t>
      </w:r>
    </w:p>
    <w:p w14:paraId="618E4565"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constructor</w:t>
      </w:r>
      <w:proofErr w:type="spellEnd"/>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9CDCFE"/>
          <w:sz w:val="21"/>
          <w:szCs w:val="21"/>
          <w:lang w:eastAsia="pt-BR"/>
        </w:rPr>
        <w:t>nome</w:t>
      </w:r>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CE9178"/>
          <w:sz w:val="21"/>
          <w:szCs w:val="21"/>
          <w:lang w:eastAsia="pt-BR"/>
        </w:rPr>
        <w:t>'Genérico'</w:t>
      </w:r>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9CDCFE"/>
          <w:sz w:val="21"/>
          <w:szCs w:val="21"/>
          <w:lang w:eastAsia="pt-BR"/>
        </w:rPr>
        <w:t>valor</w:t>
      </w:r>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B5CEA8"/>
          <w:sz w:val="21"/>
          <w:szCs w:val="21"/>
          <w:lang w:eastAsia="pt-BR"/>
        </w:rPr>
        <w:t>0</w:t>
      </w:r>
      <w:r w:rsidRPr="00455B72">
        <w:rPr>
          <w:rFonts w:ascii="Consolas" w:eastAsia="Times New Roman" w:hAnsi="Consolas" w:cs="Consolas"/>
          <w:color w:val="D4D4D4"/>
          <w:sz w:val="21"/>
          <w:szCs w:val="21"/>
          <w:lang w:eastAsia="pt-BR"/>
        </w:rPr>
        <w:t>) {</w:t>
      </w:r>
    </w:p>
    <w:p w14:paraId="2A092762"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nome</w:t>
      </w:r>
      <w:proofErr w:type="spellEnd"/>
      <w:proofErr w:type="gramEnd"/>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9CDCFE"/>
          <w:sz w:val="21"/>
          <w:szCs w:val="21"/>
          <w:lang w:eastAsia="pt-BR"/>
        </w:rPr>
        <w:t>nome</w:t>
      </w:r>
    </w:p>
    <w:p w14:paraId="3C389F76"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valor</w:t>
      </w:r>
      <w:proofErr w:type="spellEnd"/>
      <w:proofErr w:type="gramEnd"/>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9CDCFE"/>
          <w:sz w:val="21"/>
          <w:szCs w:val="21"/>
          <w:lang w:eastAsia="pt-BR"/>
        </w:rPr>
        <w:t>valor</w:t>
      </w:r>
    </w:p>
    <w:p w14:paraId="634A48EF"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
    <w:p w14:paraId="33DCD536"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w:t>
      </w:r>
    </w:p>
    <w:p w14:paraId="39EC5109"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39ED86A2"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r w:rsidRPr="00455B72">
        <w:rPr>
          <w:rFonts w:ascii="Consolas" w:eastAsia="Times New Roman" w:hAnsi="Consolas" w:cs="Consolas"/>
          <w:color w:val="569CD6"/>
          <w:sz w:val="21"/>
          <w:szCs w:val="21"/>
          <w:lang w:eastAsia="pt-BR"/>
        </w:rPr>
        <w:t>class</w:t>
      </w:r>
      <w:proofErr w:type="spellEnd"/>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4EC9B0"/>
          <w:sz w:val="21"/>
          <w:szCs w:val="21"/>
          <w:lang w:eastAsia="pt-BR"/>
        </w:rPr>
        <w:t>CicloFinanceiro</w:t>
      </w:r>
      <w:proofErr w:type="spellEnd"/>
      <w:r w:rsidRPr="00455B72">
        <w:rPr>
          <w:rFonts w:ascii="Consolas" w:eastAsia="Times New Roman" w:hAnsi="Consolas" w:cs="Consolas"/>
          <w:color w:val="D4D4D4"/>
          <w:sz w:val="21"/>
          <w:szCs w:val="21"/>
          <w:lang w:eastAsia="pt-BR"/>
        </w:rPr>
        <w:t> {</w:t>
      </w:r>
    </w:p>
    <w:p w14:paraId="6852CFD0"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constructor</w:t>
      </w:r>
      <w:proofErr w:type="spellEnd"/>
      <w:r w:rsidRPr="00455B72">
        <w:rPr>
          <w:rFonts w:ascii="Consolas" w:eastAsia="Times New Roman" w:hAnsi="Consolas" w:cs="Consolas"/>
          <w:color w:val="D4D4D4"/>
          <w:sz w:val="21"/>
          <w:szCs w:val="21"/>
          <w:lang w:eastAsia="pt-BR"/>
        </w:rPr>
        <w:t>(</w:t>
      </w:r>
      <w:proofErr w:type="spellStart"/>
      <w:proofErr w:type="gramEnd"/>
      <w:r w:rsidRPr="00455B72">
        <w:rPr>
          <w:rFonts w:ascii="Consolas" w:eastAsia="Times New Roman" w:hAnsi="Consolas" w:cs="Consolas"/>
          <w:color w:val="9CDCFE"/>
          <w:sz w:val="21"/>
          <w:szCs w:val="21"/>
          <w:lang w:eastAsia="pt-BR"/>
        </w:rPr>
        <w:t>mes</w:t>
      </w:r>
      <w:proofErr w:type="spellEnd"/>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9CDCFE"/>
          <w:sz w:val="21"/>
          <w:szCs w:val="21"/>
          <w:lang w:eastAsia="pt-BR"/>
        </w:rPr>
        <w:t>ano</w:t>
      </w:r>
      <w:r w:rsidRPr="00455B72">
        <w:rPr>
          <w:rFonts w:ascii="Consolas" w:eastAsia="Times New Roman" w:hAnsi="Consolas" w:cs="Consolas"/>
          <w:color w:val="D4D4D4"/>
          <w:sz w:val="21"/>
          <w:szCs w:val="21"/>
          <w:lang w:eastAsia="pt-BR"/>
        </w:rPr>
        <w:t>) {</w:t>
      </w:r>
    </w:p>
    <w:p w14:paraId="4BFB4C08"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mes</w:t>
      </w:r>
      <w:proofErr w:type="spellEnd"/>
      <w:r w:rsidRPr="00455B72">
        <w:rPr>
          <w:rFonts w:ascii="Consolas" w:eastAsia="Times New Roman" w:hAnsi="Consolas" w:cs="Consolas"/>
          <w:color w:val="D4D4D4"/>
          <w:sz w:val="21"/>
          <w:szCs w:val="21"/>
          <w:lang w:eastAsia="pt-BR"/>
        </w:rPr>
        <w:t> = </w:t>
      </w:r>
      <w:proofErr w:type="spellStart"/>
      <w:r w:rsidRPr="00455B72">
        <w:rPr>
          <w:rFonts w:ascii="Consolas" w:eastAsia="Times New Roman" w:hAnsi="Consolas" w:cs="Consolas"/>
          <w:color w:val="9CDCFE"/>
          <w:sz w:val="21"/>
          <w:szCs w:val="21"/>
          <w:lang w:eastAsia="pt-BR"/>
        </w:rPr>
        <w:t>mes</w:t>
      </w:r>
      <w:proofErr w:type="spellEnd"/>
    </w:p>
    <w:p w14:paraId="02A0B736"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ano</w:t>
      </w:r>
      <w:proofErr w:type="spellEnd"/>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9CDCFE"/>
          <w:sz w:val="21"/>
          <w:szCs w:val="21"/>
          <w:lang w:eastAsia="pt-BR"/>
        </w:rPr>
        <w:t>ano</w:t>
      </w:r>
    </w:p>
    <w:p w14:paraId="6AA14019"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lancamentos</w:t>
      </w:r>
      <w:proofErr w:type="spellEnd"/>
      <w:proofErr w:type="gramEnd"/>
      <w:r w:rsidRPr="00455B72">
        <w:rPr>
          <w:rFonts w:ascii="Consolas" w:eastAsia="Times New Roman" w:hAnsi="Consolas" w:cs="Consolas"/>
          <w:color w:val="D4D4D4"/>
          <w:sz w:val="21"/>
          <w:szCs w:val="21"/>
          <w:lang w:eastAsia="pt-BR"/>
        </w:rPr>
        <w:t> = []</w:t>
      </w:r>
    </w:p>
    <w:p w14:paraId="4724E2BD"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
    <w:p w14:paraId="6D1B4D77"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4B77C225"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DCDCAA"/>
          <w:sz w:val="21"/>
          <w:szCs w:val="21"/>
          <w:lang w:eastAsia="pt-BR"/>
        </w:rPr>
        <w:t>addLancamentos</w:t>
      </w:r>
      <w:proofErr w:type="spellEnd"/>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D4D4D4"/>
          <w:sz w:val="21"/>
          <w:szCs w:val="21"/>
          <w:lang w:eastAsia="pt-BR"/>
        </w:rPr>
        <w:t>...</w:t>
      </w:r>
      <w:proofErr w:type="spellStart"/>
      <w:r w:rsidRPr="00455B72">
        <w:rPr>
          <w:rFonts w:ascii="Consolas" w:eastAsia="Times New Roman" w:hAnsi="Consolas" w:cs="Consolas"/>
          <w:color w:val="9CDCFE"/>
          <w:sz w:val="21"/>
          <w:szCs w:val="21"/>
          <w:lang w:eastAsia="pt-BR"/>
        </w:rPr>
        <w:t>lancamentos</w:t>
      </w:r>
      <w:proofErr w:type="spellEnd"/>
      <w:r w:rsidRPr="00455B72">
        <w:rPr>
          <w:rFonts w:ascii="Consolas" w:eastAsia="Times New Roman" w:hAnsi="Consolas" w:cs="Consolas"/>
          <w:color w:val="D4D4D4"/>
          <w:sz w:val="21"/>
          <w:szCs w:val="21"/>
          <w:lang w:eastAsia="pt-BR"/>
        </w:rPr>
        <w:t>) {</w:t>
      </w:r>
    </w:p>
    <w:p w14:paraId="4C5FDF48"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9CDCFE"/>
          <w:sz w:val="21"/>
          <w:szCs w:val="21"/>
          <w:lang w:eastAsia="pt-BR"/>
        </w:rPr>
        <w:t>lancamentos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forEach</w:t>
      </w:r>
      <w:proofErr w:type="spellEnd"/>
      <w:proofErr w:type="gramEnd"/>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w:t>
      </w:r>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569CD6"/>
          <w:sz w:val="21"/>
          <w:szCs w:val="21"/>
          <w:lang w:eastAsia="pt-BR"/>
        </w:rPr>
        <w:t>=&gt;</w:t>
      </w: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lancamentos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push</w:t>
      </w:r>
      <w:proofErr w:type="spellEnd"/>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w:t>
      </w:r>
      <w:r w:rsidRPr="00455B72">
        <w:rPr>
          <w:rFonts w:ascii="Consolas" w:eastAsia="Times New Roman" w:hAnsi="Consolas" w:cs="Consolas"/>
          <w:color w:val="D4D4D4"/>
          <w:sz w:val="21"/>
          <w:szCs w:val="21"/>
          <w:lang w:eastAsia="pt-BR"/>
        </w:rPr>
        <w:t>))</w:t>
      </w:r>
    </w:p>
    <w:p w14:paraId="15059ED5"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
    <w:p w14:paraId="13AB0468"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22D4D802"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gramStart"/>
      <w:r w:rsidRPr="00455B72">
        <w:rPr>
          <w:rFonts w:ascii="Consolas" w:eastAsia="Times New Roman" w:hAnsi="Consolas" w:cs="Consolas"/>
          <w:color w:val="DCDCAA"/>
          <w:sz w:val="21"/>
          <w:szCs w:val="21"/>
          <w:lang w:eastAsia="pt-BR"/>
        </w:rPr>
        <w:t>sumario</w:t>
      </w:r>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D4D4D4"/>
          <w:sz w:val="21"/>
          <w:szCs w:val="21"/>
          <w:lang w:eastAsia="pt-BR"/>
        </w:rPr>
        <w:t>) {</w:t>
      </w:r>
    </w:p>
    <w:p w14:paraId="5A6F907A"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569CD6"/>
          <w:sz w:val="21"/>
          <w:szCs w:val="21"/>
          <w:lang w:eastAsia="pt-BR"/>
        </w:rPr>
        <w:t>let</w:t>
      </w:r>
      <w:proofErr w:type="spellEnd"/>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9CDCFE"/>
          <w:sz w:val="21"/>
          <w:szCs w:val="21"/>
          <w:lang w:eastAsia="pt-BR"/>
        </w:rPr>
        <w:t>valorConsolidade</w:t>
      </w:r>
      <w:proofErr w:type="spellEnd"/>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B5CEA8"/>
          <w:sz w:val="21"/>
          <w:szCs w:val="21"/>
          <w:lang w:eastAsia="pt-BR"/>
        </w:rPr>
        <w:t>0</w:t>
      </w:r>
      <w:r w:rsidRPr="00455B72">
        <w:rPr>
          <w:rFonts w:ascii="Consolas" w:eastAsia="Times New Roman" w:hAnsi="Consolas" w:cs="Consolas"/>
          <w:color w:val="D4D4D4"/>
          <w:sz w:val="21"/>
          <w:szCs w:val="21"/>
          <w:lang w:eastAsia="pt-BR"/>
        </w:rPr>
        <w:t> </w:t>
      </w:r>
    </w:p>
    <w:p w14:paraId="05068AAA"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569CD6"/>
          <w:sz w:val="21"/>
          <w:szCs w:val="21"/>
          <w:lang w:eastAsia="pt-BR"/>
        </w:rPr>
        <w:t>this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lancamentos</w:t>
      </w:r>
      <w:proofErr w:type="gramEnd"/>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forEach</w:t>
      </w:r>
      <w:proofErr w:type="spellEnd"/>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l</w:t>
      </w:r>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569CD6"/>
          <w:sz w:val="21"/>
          <w:szCs w:val="21"/>
          <w:lang w:eastAsia="pt-BR"/>
        </w:rPr>
        <w:t>=&gt;</w:t>
      </w:r>
      <w:r w:rsidRPr="00455B72">
        <w:rPr>
          <w:rFonts w:ascii="Consolas" w:eastAsia="Times New Roman" w:hAnsi="Consolas" w:cs="Consolas"/>
          <w:color w:val="D4D4D4"/>
          <w:sz w:val="21"/>
          <w:szCs w:val="21"/>
          <w:lang w:eastAsia="pt-BR"/>
        </w:rPr>
        <w:t> {</w:t>
      </w:r>
    </w:p>
    <w:p w14:paraId="67025646"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9CDCFE"/>
          <w:sz w:val="21"/>
          <w:szCs w:val="21"/>
          <w:lang w:eastAsia="pt-BR"/>
        </w:rPr>
        <w:t>valorConsolidade</w:t>
      </w:r>
      <w:proofErr w:type="spellEnd"/>
      <w:r w:rsidRPr="00455B72">
        <w:rPr>
          <w:rFonts w:ascii="Consolas" w:eastAsia="Times New Roman" w:hAnsi="Consolas" w:cs="Consolas"/>
          <w:color w:val="D4D4D4"/>
          <w:sz w:val="21"/>
          <w:szCs w:val="21"/>
          <w:lang w:eastAsia="pt-BR"/>
        </w:rPr>
        <w:t> += </w:t>
      </w:r>
      <w:proofErr w:type="spellStart"/>
      <w:proofErr w:type="gramStart"/>
      <w:r w:rsidRPr="00455B72">
        <w:rPr>
          <w:rFonts w:ascii="Consolas" w:eastAsia="Times New Roman" w:hAnsi="Consolas" w:cs="Consolas"/>
          <w:color w:val="9CDCFE"/>
          <w:sz w:val="21"/>
          <w:szCs w:val="21"/>
          <w:lang w:eastAsia="pt-BR"/>
        </w:rPr>
        <w:t>l</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9CDCFE"/>
          <w:sz w:val="21"/>
          <w:szCs w:val="21"/>
          <w:lang w:eastAsia="pt-BR"/>
        </w:rPr>
        <w:t>valor</w:t>
      </w:r>
      <w:proofErr w:type="spellEnd"/>
      <w:proofErr w:type="gramEnd"/>
    </w:p>
    <w:p w14:paraId="5FB4B64F"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
    <w:p w14:paraId="32C2F0B5"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C586C0"/>
          <w:sz w:val="21"/>
          <w:szCs w:val="21"/>
          <w:lang w:eastAsia="pt-BR"/>
        </w:rPr>
        <w:t>return</w:t>
      </w:r>
      <w:proofErr w:type="spellEnd"/>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9CDCFE"/>
          <w:sz w:val="21"/>
          <w:szCs w:val="21"/>
          <w:lang w:eastAsia="pt-BR"/>
        </w:rPr>
        <w:t>valorConsolidade</w:t>
      </w:r>
      <w:proofErr w:type="spellEnd"/>
    </w:p>
    <w:p w14:paraId="7B991AD4"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    }</w:t>
      </w:r>
    </w:p>
    <w:p w14:paraId="3BA7375E"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1903F0D6"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D4D4D4"/>
          <w:sz w:val="21"/>
          <w:szCs w:val="21"/>
          <w:lang w:eastAsia="pt-BR"/>
        </w:rPr>
        <w:t>}</w:t>
      </w:r>
    </w:p>
    <w:p w14:paraId="473AF37F"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3B9C19FE"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r w:rsidRPr="00455B72">
        <w:rPr>
          <w:rFonts w:ascii="Consolas" w:eastAsia="Times New Roman" w:hAnsi="Consolas" w:cs="Consolas"/>
          <w:color w:val="569CD6"/>
          <w:sz w:val="21"/>
          <w:szCs w:val="21"/>
          <w:lang w:eastAsia="pt-BR"/>
        </w:rPr>
        <w:t>const</w:t>
      </w:r>
      <w:proofErr w:type="spellEnd"/>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4FC1FF"/>
          <w:sz w:val="21"/>
          <w:szCs w:val="21"/>
          <w:lang w:eastAsia="pt-BR"/>
        </w:rPr>
        <w:t>salario</w:t>
      </w:r>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569CD6"/>
          <w:sz w:val="21"/>
          <w:szCs w:val="21"/>
          <w:lang w:eastAsia="pt-BR"/>
        </w:rPr>
        <w:t>new</w:t>
      </w: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4EC9B0"/>
          <w:sz w:val="21"/>
          <w:szCs w:val="21"/>
          <w:lang w:eastAsia="pt-BR"/>
        </w:rPr>
        <w:t>Lancamento</w:t>
      </w:r>
      <w:proofErr w:type="spellEnd"/>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CE9178"/>
          <w:sz w:val="21"/>
          <w:szCs w:val="21"/>
          <w:lang w:eastAsia="pt-BR"/>
        </w:rPr>
        <w:t>'Salario'</w:t>
      </w:r>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B5CEA8"/>
          <w:sz w:val="21"/>
          <w:szCs w:val="21"/>
          <w:lang w:eastAsia="pt-BR"/>
        </w:rPr>
        <w:t>45000</w:t>
      </w:r>
      <w:r w:rsidRPr="00455B72">
        <w:rPr>
          <w:rFonts w:ascii="Consolas" w:eastAsia="Times New Roman" w:hAnsi="Consolas" w:cs="Consolas"/>
          <w:color w:val="D4D4D4"/>
          <w:sz w:val="21"/>
          <w:szCs w:val="21"/>
          <w:lang w:eastAsia="pt-BR"/>
        </w:rPr>
        <w:t>)</w:t>
      </w:r>
    </w:p>
    <w:p w14:paraId="6E9DEA5B"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r w:rsidRPr="00455B72">
        <w:rPr>
          <w:rFonts w:ascii="Consolas" w:eastAsia="Times New Roman" w:hAnsi="Consolas" w:cs="Consolas"/>
          <w:color w:val="569CD6"/>
          <w:sz w:val="21"/>
          <w:szCs w:val="21"/>
          <w:lang w:eastAsia="pt-BR"/>
        </w:rPr>
        <w:t>const</w:t>
      </w:r>
      <w:proofErr w:type="spellEnd"/>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4FC1FF"/>
          <w:sz w:val="21"/>
          <w:szCs w:val="21"/>
          <w:lang w:eastAsia="pt-BR"/>
        </w:rPr>
        <w:t>contluz</w:t>
      </w:r>
      <w:proofErr w:type="spellEnd"/>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569CD6"/>
          <w:sz w:val="21"/>
          <w:szCs w:val="21"/>
          <w:lang w:eastAsia="pt-BR"/>
        </w:rPr>
        <w:t>new</w:t>
      </w: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4EC9B0"/>
          <w:sz w:val="21"/>
          <w:szCs w:val="21"/>
          <w:lang w:eastAsia="pt-BR"/>
        </w:rPr>
        <w:t>Lancamento</w:t>
      </w:r>
      <w:proofErr w:type="spellEnd"/>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CE9178"/>
          <w:sz w:val="21"/>
          <w:szCs w:val="21"/>
          <w:lang w:eastAsia="pt-BR"/>
        </w:rPr>
        <w:t>'Luz'</w:t>
      </w:r>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B5CEA8"/>
          <w:sz w:val="21"/>
          <w:szCs w:val="21"/>
          <w:lang w:eastAsia="pt-BR"/>
        </w:rPr>
        <w:t>220</w:t>
      </w:r>
      <w:r w:rsidRPr="00455B72">
        <w:rPr>
          <w:rFonts w:ascii="Consolas" w:eastAsia="Times New Roman" w:hAnsi="Consolas" w:cs="Consolas"/>
          <w:color w:val="D4D4D4"/>
          <w:sz w:val="21"/>
          <w:szCs w:val="21"/>
          <w:lang w:eastAsia="pt-BR"/>
        </w:rPr>
        <w:t>)</w:t>
      </w:r>
    </w:p>
    <w:p w14:paraId="3B349108"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r w:rsidRPr="00455B72">
        <w:rPr>
          <w:rFonts w:ascii="Consolas" w:eastAsia="Times New Roman" w:hAnsi="Consolas" w:cs="Consolas"/>
          <w:color w:val="569CD6"/>
          <w:sz w:val="21"/>
          <w:szCs w:val="21"/>
          <w:lang w:eastAsia="pt-BR"/>
        </w:rPr>
        <w:t>const</w:t>
      </w:r>
      <w:proofErr w:type="spellEnd"/>
      <w:r w:rsidRPr="00455B72">
        <w:rPr>
          <w:rFonts w:ascii="Consolas" w:eastAsia="Times New Roman" w:hAnsi="Consolas" w:cs="Consolas"/>
          <w:color w:val="D4D4D4"/>
          <w:sz w:val="21"/>
          <w:szCs w:val="21"/>
          <w:lang w:eastAsia="pt-BR"/>
        </w:rPr>
        <w:t> </w:t>
      </w:r>
      <w:r w:rsidRPr="00455B72">
        <w:rPr>
          <w:rFonts w:ascii="Consolas" w:eastAsia="Times New Roman" w:hAnsi="Consolas" w:cs="Consolas"/>
          <w:color w:val="4FC1FF"/>
          <w:sz w:val="21"/>
          <w:szCs w:val="21"/>
          <w:lang w:eastAsia="pt-BR"/>
        </w:rPr>
        <w:t>contas</w:t>
      </w:r>
      <w:r w:rsidRPr="00455B72">
        <w:rPr>
          <w:rFonts w:ascii="Consolas" w:eastAsia="Times New Roman" w:hAnsi="Consolas" w:cs="Consolas"/>
          <w:color w:val="D4D4D4"/>
          <w:sz w:val="21"/>
          <w:szCs w:val="21"/>
          <w:lang w:eastAsia="pt-BR"/>
        </w:rPr>
        <w:t> = </w:t>
      </w:r>
      <w:r w:rsidRPr="00455B72">
        <w:rPr>
          <w:rFonts w:ascii="Consolas" w:eastAsia="Times New Roman" w:hAnsi="Consolas" w:cs="Consolas"/>
          <w:color w:val="569CD6"/>
          <w:sz w:val="21"/>
          <w:szCs w:val="21"/>
          <w:lang w:eastAsia="pt-BR"/>
        </w:rPr>
        <w:t>new</w:t>
      </w:r>
      <w:r w:rsidRPr="00455B72">
        <w:rPr>
          <w:rFonts w:ascii="Consolas" w:eastAsia="Times New Roman" w:hAnsi="Consolas" w:cs="Consolas"/>
          <w:color w:val="D4D4D4"/>
          <w:sz w:val="21"/>
          <w:szCs w:val="21"/>
          <w:lang w:eastAsia="pt-BR"/>
        </w:rPr>
        <w:t> </w:t>
      </w:r>
      <w:proofErr w:type="spellStart"/>
      <w:proofErr w:type="gramStart"/>
      <w:r w:rsidRPr="00455B72">
        <w:rPr>
          <w:rFonts w:ascii="Consolas" w:eastAsia="Times New Roman" w:hAnsi="Consolas" w:cs="Consolas"/>
          <w:color w:val="4EC9B0"/>
          <w:sz w:val="21"/>
          <w:szCs w:val="21"/>
          <w:lang w:eastAsia="pt-BR"/>
        </w:rPr>
        <w:t>CicloFinanceiro</w:t>
      </w:r>
      <w:proofErr w:type="spellEnd"/>
      <w:r w:rsidRPr="00455B72">
        <w:rPr>
          <w:rFonts w:ascii="Consolas" w:eastAsia="Times New Roman" w:hAnsi="Consolas" w:cs="Consolas"/>
          <w:color w:val="D4D4D4"/>
          <w:sz w:val="21"/>
          <w:szCs w:val="21"/>
          <w:lang w:eastAsia="pt-BR"/>
        </w:rPr>
        <w:t>(</w:t>
      </w:r>
      <w:proofErr w:type="gramEnd"/>
      <w:r w:rsidRPr="00455B72">
        <w:rPr>
          <w:rFonts w:ascii="Consolas" w:eastAsia="Times New Roman" w:hAnsi="Consolas" w:cs="Consolas"/>
          <w:color w:val="B5CEA8"/>
          <w:sz w:val="21"/>
          <w:szCs w:val="21"/>
          <w:lang w:eastAsia="pt-BR"/>
        </w:rPr>
        <w:t>6</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B5CEA8"/>
          <w:sz w:val="21"/>
          <w:szCs w:val="21"/>
          <w:lang w:eastAsia="pt-BR"/>
        </w:rPr>
        <w:t>2018</w:t>
      </w:r>
      <w:r w:rsidRPr="00455B72">
        <w:rPr>
          <w:rFonts w:ascii="Consolas" w:eastAsia="Times New Roman" w:hAnsi="Consolas" w:cs="Consolas"/>
          <w:color w:val="D4D4D4"/>
          <w:sz w:val="21"/>
          <w:szCs w:val="21"/>
          <w:lang w:eastAsia="pt-BR"/>
        </w:rPr>
        <w:t>)</w:t>
      </w:r>
    </w:p>
    <w:p w14:paraId="6AACB001"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455B72">
        <w:rPr>
          <w:rFonts w:ascii="Consolas" w:eastAsia="Times New Roman" w:hAnsi="Consolas" w:cs="Consolas"/>
          <w:color w:val="4FC1FF"/>
          <w:sz w:val="21"/>
          <w:szCs w:val="21"/>
          <w:lang w:eastAsia="pt-BR"/>
        </w:rPr>
        <w:t>contas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addLancamentos</w:t>
      </w:r>
      <w:proofErr w:type="spellEnd"/>
      <w:proofErr w:type="gramEnd"/>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4FC1FF"/>
          <w:sz w:val="21"/>
          <w:szCs w:val="21"/>
          <w:lang w:eastAsia="pt-BR"/>
        </w:rPr>
        <w:t>salario</w:t>
      </w:r>
      <w:r w:rsidRPr="00455B72">
        <w:rPr>
          <w:rFonts w:ascii="Consolas" w:eastAsia="Times New Roman" w:hAnsi="Consolas" w:cs="Consolas"/>
          <w:color w:val="D4D4D4"/>
          <w:sz w:val="21"/>
          <w:szCs w:val="21"/>
          <w:lang w:eastAsia="pt-BR"/>
        </w:rPr>
        <w:t>, </w:t>
      </w:r>
      <w:proofErr w:type="spellStart"/>
      <w:r w:rsidRPr="00455B72">
        <w:rPr>
          <w:rFonts w:ascii="Consolas" w:eastAsia="Times New Roman" w:hAnsi="Consolas" w:cs="Consolas"/>
          <w:color w:val="4FC1FF"/>
          <w:sz w:val="21"/>
          <w:szCs w:val="21"/>
          <w:lang w:eastAsia="pt-BR"/>
        </w:rPr>
        <w:t>contluz</w:t>
      </w:r>
      <w:proofErr w:type="spellEnd"/>
      <w:r w:rsidRPr="00455B72">
        <w:rPr>
          <w:rFonts w:ascii="Consolas" w:eastAsia="Times New Roman" w:hAnsi="Consolas" w:cs="Consolas"/>
          <w:color w:val="D4D4D4"/>
          <w:sz w:val="21"/>
          <w:szCs w:val="21"/>
          <w:lang w:eastAsia="pt-BR"/>
        </w:rPr>
        <w:t>)</w:t>
      </w:r>
    </w:p>
    <w:p w14:paraId="7DE8F6DE"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p>
    <w:p w14:paraId="6D53A10D" w14:textId="77777777" w:rsidR="00455B72" w:rsidRPr="00455B72" w:rsidRDefault="00455B72" w:rsidP="00455B72">
      <w:pPr>
        <w:shd w:val="clear" w:color="auto" w:fill="1E1E1E"/>
        <w:spacing w:after="0" w:line="285" w:lineRule="atLeast"/>
        <w:rPr>
          <w:rFonts w:ascii="Consolas" w:eastAsia="Times New Roman" w:hAnsi="Consolas" w:cs="Consolas"/>
          <w:color w:val="D4D4D4"/>
          <w:sz w:val="21"/>
          <w:szCs w:val="21"/>
          <w:lang w:eastAsia="pt-BR"/>
        </w:rPr>
      </w:pPr>
      <w:r w:rsidRPr="00455B72">
        <w:rPr>
          <w:rFonts w:ascii="Consolas" w:eastAsia="Times New Roman" w:hAnsi="Consolas" w:cs="Consolas"/>
          <w:color w:val="9CDCFE"/>
          <w:sz w:val="21"/>
          <w:szCs w:val="21"/>
          <w:lang w:eastAsia="pt-BR"/>
        </w:rPr>
        <w:t>console</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log</w:t>
      </w:r>
      <w:r w:rsidRPr="00455B72">
        <w:rPr>
          <w:rFonts w:ascii="Consolas" w:eastAsia="Times New Roman" w:hAnsi="Consolas" w:cs="Consolas"/>
          <w:color w:val="D4D4D4"/>
          <w:sz w:val="21"/>
          <w:szCs w:val="21"/>
          <w:lang w:eastAsia="pt-BR"/>
        </w:rPr>
        <w:t>(</w:t>
      </w:r>
      <w:proofErr w:type="spellStart"/>
      <w:proofErr w:type="gramStart"/>
      <w:r w:rsidRPr="00455B72">
        <w:rPr>
          <w:rFonts w:ascii="Consolas" w:eastAsia="Times New Roman" w:hAnsi="Consolas" w:cs="Consolas"/>
          <w:color w:val="4FC1FF"/>
          <w:sz w:val="21"/>
          <w:szCs w:val="21"/>
          <w:lang w:eastAsia="pt-BR"/>
        </w:rPr>
        <w:t>contas</w:t>
      </w:r>
      <w:r w:rsidRPr="00455B72">
        <w:rPr>
          <w:rFonts w:ascii="Consolas" w:eastAsia="Times New Roman" w:hAnsi="Consolas" w:cs="Consolas"/>
          <w:color w:val="D4D4D4"/>
          <w:sz w:val="21"/>
          <w:szCs w:val="21"/>
          <w:lang w:eastAsia="pt-BR"/>
        </w:rPr>
        <w:t>.</w:t>
      </w:r>
      <w:r w:rsidRPr="00455B72">
        <w:rPr>
          <w:rFonts w:ascii="Consolas" w:eastAsia="Times New Roman" w:hAnsi="Consolas" w:cs="Consolas"/>
          <w:color w:val="DCDCAA"/>
          <w:sz w:val="21"/>
          <w:szCs w:val="21"/>
          <w:lang w:eastAsia="pt-BR"/>
        </w:rPr>
        <w:t>sumario</w:t>
      </w:r>
      <w:proofErr w:type="spellEnd"/>
      <w:proofErr w:type="gramEnd"/>
      <w:r w:rsidRPr="00455B72">
        <w:rPr>
          <w:rFonts w:ascii="Consolas" w:eastAsia="Times New Roman" w:hAnsi="Consolas" w:cs="Consolas"/>
          <w:color w:val="D4D4D4"/>
          <w:sz w:val="21"/>
          <w:szCs w:val="21"/>
          <w:lang w:eastAsia="pt-BR"/>
        </w:rPr>
        <w:t>())</w:t>
      </w:r>
    </w:p>
    <w:p w14:paraId="3C565A0C" w14:textId="77777777" w:rsidR="00455B72" w:rsidRDefault="00455B72" w:rsidP="00252C7C"/>
    <w:p w14:paraId="57C94E9B" w14:textId="77777777" w:rsidR="00455B72" w:rsidRDefault="00455B72" w:rsidP="00252C7C">
      <w:r>
        <w:t>Explicando o código acima:</w:t>
      </w:r>
    </w:p>
    <w:p w14:paraId="60D97EC0" w14:textId="77777777" w:rsidR="00A33B85" w:rsidRDefault="00455B72" w:rsidP="00252C7C">
      <w:r>
        <w:t xml:space="preserve">Crio uma classe Lançamento que tem uma função construtora que cria pra mim um objeto contendo </w:t>
      </w:r>
      <w:r w:rsidR="00A33B85">
        <w:t xml:space="preserve">os atributos </w:t>
      </w:r>
      <w:r>
        <w:t>nome e valor</w:t>
      </w:r>
      <w:r w:rsidR="00A33B85">
        <w:t xml:space="preserve">, com os seus valores conforme os atributos da função. Depois crio outra classe chamada </w:t>
      </w:r>
      <w:proofErr w:type="spellStart"/>
      <w:r w:rsidR="00A33B85">
        <w:t>CicloFinanceiro</w:t>
      </w:r>
      <w:proofErr w:type="spellEnd"/>
      <w:r w:rsidR="00A33B85">
        <w:t xml:space="preserve"> que tem uma função construtora que cria pra mim um objeto com os atributos mês, ano e lançamentos, sendo lançamentos um </w:t>
      </w:r>
      <w:proofErr w:type="spellStart"/>
      <w:r w:rsidR="00A33B85">
        <w:t>array</w:t>
      </w:r>
      <w:proofErr w:type="spellEnd"/>
      <w:r w:rsidR="00A33B85">
        <w:t xml:space="preserve"> e mês e ano sendo preenchidos conforme os parâmetros da minha função. Dentro desta classe </w:t>
      </w:r>
      <w:r w:rsidR="00A33B85">
        <w:lastRenderedPageBreak/>
        <w:t xml:space="preserve">tenho o método </w:t>
      </w:r>
      <w:proofErr w:type="spellStart"/>
      <w:r w:rsidR="00A33B85">
        <w:t>AddLançamentos</w:t>
      </w:r>
      <w:proofErr w:type="spellEnd"/>
      <w:r w:rsidR="00A33B85">
        <w:t xml:space="preserve"> que recebe alguns parâmetros e para cada parâmetro recebido ele adiciona no atributo da classe </w:t>
      </w:r>
      <w:proofErr w:type="spellStart"/>
      <w:r w:rsidR="00A33B85">
        <w:t>Array</w:t>
      </w:r>
      <w:proofErr w:type="spellEnd"/>
      <w:r w:rsidR="00A33B85">
        <w:t xml:space="preserve"> Lançamentos...</w:t>
      </w:r>
    </w:p>
    <w:p w14:paraId="12E081EA" w14:textId="77777777" w:rsidR="00455B72" w:rsidRDefault="00A33B85" w:rsidP="00252C7C">
      <w:r>
        <w:t xml:space="preserve">Tenho outro método dentro desta classe chamado Sumário que tem um variável </w:t>
      </w:r>
      <w:proofErr w:type="spellStart"/>
      <w:r>
        <w:t>ValorConsolidade</w:t>
      </w:r>
      <w:proofErr w:type="spellEnd"/>
      <w:r>
        <w:t xml:space="preserve"> </w:t>
      </w:r>
      <w:proofErr w:type="spellStart"/>
      <w:r>
        <w:t>setando</w:t>
      </w:r>
      <w:proofErr w:type="spellEnd"/>
      <w:r>
        <w:t xml:space="preserve"> igual a 0, depois para cada valor do </w:t>
      </w:r>
      <w:proofErr w:type="spellStart"/>
      <w:r>
        <w:t>Array</w:t>
      </w:r>
      <w:proofErr w:type="spellEnd"/>
      <w:r>
        <w:t xml:space="preserve"> atributo Lançamentos da </w:t>
      </w:r>
      <w:proofErr w:type="gramStart"/>
      <w:r>
        <w:t>classe  eu</w:t>
      </w:r>
      <w:proofErr w:type="gramEnd"/>
      <w:r>
        <w:t xml:space="preserve"> somo a variável </w:t>
      </w:r>
      <w:proofErr w:type="spellStart"/>
      <w:r>
        <w:t>ValorConsolidade</w:t>
      </w:r>
      <w:proofErr w:type="spellEnd"/>
      <w:r>
        <w:t xml:space="preserve"> e no final retorno este mesma variável...</w:t>
      </w:r>
    </w:p>
    <w:p w14:paraId="49E4B2A4" w14:textId="77777777" w:rsidR="00A33B85" w:rsidRPr="009748ED" w:rsidRDefault="00A33B85" w:rsidP="00252C7C"/>
    <w:p w14:paraId="65A6261A" w14:textId="77777777" w:rsidR="00247B27" w:rsidRPr="008025E3" w:rsidRDefault="00247B27" w:rsidP="00247B27">
      <w:pPr>
        <w:pStyle w:val="PargrafodaLista"/>
        <w:numPr>
          <w:ilvl w:val="0"/>
          <w:numId w:val="1"/>
        </w:numPr>
      </w:pPr>
      <w:proofErr w:type="spellStart"/>
      <w:r>
        <w:rPr>
          <w:b/>
          <w:sz w:val="24"/>
        </w:rPr>
        <w:t>Arrays</w:t>
      </w:r>
      <w:proofErr w:type="spellEnd"/>
      <w:r>
        <w:rPr>
          <w:b/>
          <w:sz w:val="24"/>
        </w:rPr>
        <w:t xml:space="preserve"> em JS:</w:t>
      </w:r>
    </w:p>
    <w:p w14:paraId="32109C32" w14:textId="77777777" w:rsidR="009748ED" w:rsidRDefault="00A10533" w:rsidP="00252C7C">
      <w:r>
        <w:t xml:space="preserve">O </w:t>
      </w:r>
      <w:proofErr w:type="spellStart"/>
      <w:r>
        <w:t>Array</w:t>
      </w:r>
      <w:proofErr w:type="spellEnd"/>
      <w:r>
        <w:t xml:space="preserve"> em JS é na verdade um objeto especial, ele organiza seus dados a partir de índices começando do 0. Se eu usar um operador </w:t>
      </w:r>
      <w:r>
        <w:rPr>
          <w:b/>
        </w:rPr>
        <w:t xml:space="preserve">new </w:t>
      </w:r>
      <w:r>
        <w:t xml:space="preserve">junto com uma função, eu estou instanciando um objeto. Um </w:t>
      </w:r>
      <w:proofErr w:type="spellStart"/>
      <w:r>
        <w:t>array</w:t>
      </w:r>
      <w:proofErr w:type="spellEnd"/>
      <w:r>
        <w:t xml:space="preserve"> literal é aberto com o “</w:t>
      </w:r>
      <w:r>
        <w:rPr>
          <w:b/>
        </w:rPr>
        <w:t>[]</w:t>
      </w:r>
      <w:r>
        <w:t>”.</w:t>
      </w:r>
    </w:p>
    <w:p w14:paraId="42450175" w14:textId="77777777" w:rsidR="00A10533" w:rsidRDefault="00A10533" w:rsidP="00252C7C">
      <w:r>
        <w:t xml:space="preserve">O </w:t>
      </w:r>
      <w:proofErr w:type="spellStart"/>
      <w:r>
        <w:t>array</w:t>
      </w:r>
      <w:proofErr w:type="spellEnd"/>
      <w:r>
        <w:t xml:space="preserve"> no JS é dinâmico e os tipos de dados dentro de um </w:t>
      </w:r>
      <w:proofErr w:type="spellStart"/>
      <w:r>
        <w:t>array</w:t>
      </w:r>
      <w:proofErr w:type="spellEnd"/>
      <w:r>
        <w:t xml:space="preserve"> podem ser qualquer um.</w:t>
      </w:r>
    </w:p>
    <w:p w14:paraId="6C55B06E" w14:textId="77777777" w:rsidR="00A10533" w:rsidRDefault="00A10533" w:rsidP="00252C7C">
      <w:r>
        <w:t xml:space="preserve">Mas a boa prática diz que é interessante trabalhar com dados homogêneos, sem misturas de tipos de dados, no </w:t>
      </w:r>
      <w:proofErr w:type="spellStart"/>
      <w:r>
        <w:t>array</w:t>
      </w:r>
      <w:proofErr w:type="spellEnd"/>
      <w:r>
        <w:t xml:space="preserve"> em JS.</w:t>
      </w:r>
    </w:p>
    <w:p w14:paraId="2E5E5E61"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roofErr w:type="spellStart"/>
      <w:r w:rsidRPr="002D739F">
        <w:rPr>
          <w:rFonts w:ascii="Consolas" w:eastAsia="Times New Roman" w:hAnsi="Consolas" w:cs="Consolas"/>
          <w:color w:val="569CD6"/>
          <w:sz w:val="23"/>
          <w:szCs w:val="23"/>
          <w:lang w:eastAsia="pt-BR"/>
        </w:rPr>
        <w:t>let</w:t>
      </w:r>
      <w:proofErr w:type="spellEnd"/>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 = </w:t>
      </w:r>
      <w:r w:rsidRPr="002D739F">
        <w:rPr>
          <w:rFonts w:ascii="Consolas" w:eastAsia="Times New Roman" w:hAnsi="Consolas" w:cs="Consolas"/>
          <w:color w:val="569CD6"/>
          <w:sz w:val="23"/>
          <w:szCs w:val="23"/>
          <w:lang w:eastAsia="pt-BR"/>
        </w:rPr>
        <w:t>new</w:t>
      </w:r>
      <w:r w:rsidRPr="002D739F">
        <w:rPr>
          <w:rFonts w:ascii="Consolas" w:eastAsia="Times New Roman" w:hAnsi="Consolas" w:cs="Consolas"/>
          <w:color w:val="D4D4D4"/>
          <w:sz w:val="23"/>
          <w:szCs w:val="23"/>
          <w:lang w:eastAsia="pt-BR"/>
        </w:rPr>
        <w:t> </w:t>
      </w:r>
      <w:proofErr w:type="spellStart"/>
      <w:r w:rsidRPr="002D739F">
        <w:rPr>
          <w:rFonts w:ascii="Consolas" w:eastAsia="Times New Roman" w:hAnsi="Consolas" w:cs="Consolas"/>
          <w:color w:val="4EC9B0"/>
          <w:sz w:val="23"/>
          <w:szCs w:val="23"/>
          <w:lang w:eastAsia="pt-BR"/>
        </w:rPr>
        <w:t>Array</w:t>
      </w:r>
      <w:proofErr w:type="spellEnd"/>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CE9178"/>
          <w:sz w:val="23"/>
          <w:szCs w:val="23"/>
          <w:lang w:eastAsia="pt-BR"/>
        </w:rPr>
        <w:t>'Bia'</w:t>
      </w:r>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CE9178"/>
          <w:sz w:val="23"/>
          <w:szCs w:val="23"/>
          <w:lang w:eastAsia="pt-BR"/>
        </w:rPr>
        <w:t>'Carlos'</w:t>
      </w:r>
      <w:r w:rsidRPr="002D739F">
        <w:rPr>
          <w:rFonts w:ascii="Consolas" w:eastAsia="Times New Roman" w:hAnsi="Consolas" w:cs="Consolas"/>
          <w:color w:val="D4D4D4"/>
          <w:sz w:val="23"/>
          <w:szCs w:val="23"/>
          <w:lang w:eastAsia="pt-BR"/>
        </w:rPr>
        <w:t>)</w:t>
      </w:r>
    </w:p>
    <w:p w14:paraId="755770CC"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//Forma não recomendada de criação de um </w:t>
      </w:r>
      <w:proofErr w:type="spellStart"/>
      <w:r w:rsidRPr="002D739F">
        <w:rPr>
          <w:rFonts w:ascii="Consolas" w:eastAsia="Times New Roman" w:hAnsi="Consolas" w:cs="Consolas"/>
          <w:color w:val="6A9955"/>
          <w:sz w:val="23"/>
          <w:szCs w:val="23"/>
          <w:lang w:eastAsia="pt-BR"/>
        </w:rPr>
        <w:t>array</w:t>
      </w:r>
      <w:proofErr w:type="spellEnd"/>
    </w:p>
    <w:p w14:paraId="368F3FD7"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
    <w:p w14:paraId="3090ED27" w14:textId="17A49435"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 = [</w:t>
      </w:r>
      <w:r w:rsidRPr="002D739F">
        <w:rPr>
          <w:rFonts w:ascii="Consolas" w:eastAsia="Times New Roman" w:hAnsi="Consolas" w:cs="Consolas"/>
          <w:color w:val="CE9178"/>
          <w:sz w:val="23"/>
          <w:szCs w:val="23"/>
          <w:lang w:eastAsia="pt-BR"/>
        </w:rPr>
        <w:t>'Bia'</w:t>
      </w:r>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CE9178"/>
          <w:sz w:val="23"/>
          <w:szCs w:val="23"/>
          <w:lang w:eastAsia="pt-BR"/>
        </w:rPr>
        <w:t>'Carlos'</w:t>
      </w:r>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CE9178"/>
          <w:sz w:val="23"/>
          <w:szCs w:val="23"/>
          <w:lang w:eastAsia="pt-BR"/>
        </w:rPr>
        <w:t>'Ana'</w:t>
      </w:r>
      <w:r w:rsidRPr="002D739F">
        <w:rPr>
          <w:rFonts w:ascii="Consolas" w:eastAsia="Times New Roman" w:hAnsi="Consolas" w:cs="Consolas"/>
          <w:color w:val="D4D4D4"/>
          <w:sz w:val="23"/>
          <w:szCs w:val="23"/>
          <w:lang w:eastAsia="pt-BR"/>
        </w:rPr>
        <w:t>]</w:t>
      </w:r>
    </w:p>
    <w:p w14:paraId="42E6C709"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//Forma recomendada de criação de um </w:t>
      </w:r>
      <w:proofErr w:type="spellStart"/>
      <w:r w:rsidRPr="002D739F">
        <w:rPr>
          <w:rFonts w:ascii="Consolas" w:eastAsia="Times New Roman" w:hAnsi="Consolas" w:cs="Consolas"/>
          <w:color w:val="6A9955"/>
          <w:sz w:val="23"/>
          <w:szCs w:val="23"/>
          <w:lang w:eastAsia="pt-BR"/>
        </w:rPr>
        <w:t>array</w:t>
      </w:r>
      <w:proofErr w:type="spellEnd"/>
    </w:p>
    <w:p w14:paraId="2A6E8441"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9CDCFE"/>
          <w:sz w:val="23"/>
          <w:szCs w:val="23"/>
          <w:lang w:eastAsia="pt-BR"/>
        </w:rPr>
        <w:t>console</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DCDCAA"/>
          <w:sz w:val="23"/>
          <w:szCs w:val="23"/>
          <w:lang w:eastAsia="pt-BR"/>
        </w:rPr>
        <w:t>log</w:t>
      </w:r>
      <w:r w:rsidRPr="002D739F">
        <w:rPr>
          <w:rFonts w:ascii="Consolas" w:eastAsia="Times New Roman" w:hAnsi="Consolas" w:cs="Consolas"/>
          <w:color w:val="D4D4D4"/>
          <w:sz w:val="23"/>
          <w:szCs w:val="23"/>
          <w:lang w:eastAsia="pt-BR"/>
        </w:rPr>
        <w:t>(</w:t>
      </w:r>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proofErr w:type="gramEnd"/>
      <w:r w:rsidRPr="002D739F">
        <w:rPr>
          <w:rFonts w:ascii="Consolas" w:eastAsia="Times New Roman" w:hAnsi="Consolas" w:cs="Consolas"/>
          <w:color w:val="B5CEA8"/>
          <w:sz w:val="23"/>
          <w:szCs w:val="23"/>
          <w:lang w:eastAsia="pt-BR"/>
        </w:rPr>
        <w:t>0</w:t>
      </w:r>
      <w:r w:rsidRPr="002D739F">
        <w:rPr>
          <w:rFonts w:ascii="Consolas" w:eastAsia="Times New Roman" w:hAnsi="Consolas" w:cs="Consolas"/>
          <w:color w:val="D4D4D4"/>
          <w:sz w:val="23"/>
          <w:szCs w:val="23"/>
          <w:lang w:eastAsia="pt-BR"/>
        </w:rPr>
        <w:t>])</w:t>
      </w:r>
    </w:p>
    <w:p w14:paraId="6CD47F3D"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//Acessando o primeiro elemento de um </w:t>
      </w:r>
      <w:proofErr w:type="spellStart"/>
      <w:r w:rsidRPr="002D739F">
        <w:rPr>
          <w:rFonts w:ascii="Consolas" w:eastAsia="Times New Roman" w:hAnsi="Consolas" w:cs="Consolas"/>
          <w:color w:val="6A9955"/>
          <w:sz w:val="23"/>
          <w:szCs w:val="23"/>
          <w:lang w:eastAsia="pt-BR"/>
        </w:rPr>
        <w:t>array</w:t>
      </w:r>
      <w:proofErr w:type="spellEnd"/>
    </w:p>
    <w:p w14:paraId="2F2227E5"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
    <w:p w14:paraId="4C6142D9"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proofErr w:type="gramEnd"/>
      <w:r w:rsidRPr="002D739F">
        <w:rPr>
          <w:rFonts w:ascii="Consolas" w:eastAsia="Times New Roman" w:hAnsi="Consolas" w:cs="Consolas"/>
          <w:color w:val="B5CEA8"/>
          <w:sz w:val="23"/>
          <w:szCs w:val="23"/>
          <w:lang w:eastAsia="pt-BR"/>
        </w:rPr>
        <w:t>3</w:t>
      </w:r>
      <w:r w:rsidRPr="002D739F">
        <w:rPr>
          <w:rFonts w:ascii="Consolas" w:eastAsia="Times New Roman" w:hAnsi="Consolas" w:cs="Consolas"/>
          <w:color w:val="D4D4D4"/>
          <w:sz w:val="23"/>
          <w:szCs w:val="23"/>
          <w:lang w:eastAsia="pt-BR"/>
        </w:rPr>
        <w:t>] = </w:t>
      </w:r>
      <w:r w:rsidRPr="002D739F">
        <w:rPr>
          <w:rFonts w:ascii="Consolas" w:eastAsia="Times New Roman" w:hAnsi="Consolas" w:cs="Consolas"/>
          <w:color w:val="CE9178"/>
          <w:sz w:val="23"/>
          <w:szCs w:val="23"/>
          <w:lang w:eastAsia="pt-BR"/>
        </w:rPr>
        <w:t>'Paula'</w:t>
      </w:r>
    </w:p>
    <w:p w14:paraId="4A4E63AF"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//Forma dinâmica de adicionar elementos no </w:t>
      </w:r>
      <w:proofErr w:type="spellStart"/>
      <w:r w:rsidRPr="002D739F">
        <w:rPr>
          <w:rFonts w:ascii="Consolas" w:eastAsia="Times New Roman" w:hAnsi="Consolas" w:cs="Consolas"/>
          <w:color w:val="6A9955"/>
          <w:sz w:val="23"/>
          <w:szCs w:val="23"/>
          <w:lang w:eastAsia="pt-BR"/>
        </w:rPr>
        <w:t>array</w:t>
      </w:r>
      <w:proofErr w:type="spellEnd"/>
    </w:p>
    <w:p w14:paraId="3C531D25"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DCDCAA"/>
          <w:sz w:val="23"/>
          <w:szCs w:val="23"/>
          <w:lang w:eastAsia="pt-BR"/>
        </w:rPr>
        <w:t>push</w:t>
      </w:r>
      <w:proofErr w:type="spellEnd"/>
      <w:proofErr w:type="gramEnd"/>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CE9178"/>
          <w:sz w:val="23"/>
          <w:szCs w:val="23"/>
          <w:lang w:eastAsia="pt-BR"/>
        </w:rPr>
        <w:t>'Abia'</w:t>
      </w:r>
      <w:r w:rsidRPr="002D739F">
        <w:rPr>
          <w:rFonts w:ascii="Consolas" w:eastAsia="Times New Roman" w:hAnsi="Consolas" w:cs="Consolas"/>
          <w:color w:val="D4D4D4"/>
          <w:sz w:val="23"/>
          <w:szCs w:val="23"/>
          <w:lang w:eastAsia="pt-BR"/>
        </w:rPr>
        <w:t>)</w:t>
      </w:r>
    </w:p>
    <w:p w14:paraId="5B91F5D9"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//Forma de inclusão como último elemento no </w:t>
      </w:r>
      <w:proofErr w:type="spellStart"/>
      <w:r w:rsidRPr="002D739F">
        <w:rPr>
          <w:rFonts w:ascii="Consolas" w:eastAsia="Times New Roman" w:hAnsi="Consolas" w:cs="Consolas"/>
          <w:color w:val="6A9955"/>
          <w:sz w:val="23"/>
          <w:szCs w:val="23"/>
          <w:lang w:eastAsia="pt-BR"/>
        </w:rPr>
        <w:t>array</w:t>
      </w:r>
      <w:proofErr w:type="spellEnd"/>
    </w:p>
    <w:p w14:paraId="099164C5"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
    <w:p w14:paraId="29D3925D"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9CDCFE"/>
          <w:sz w:val="23"/>
          <w:szCs w:val="23"/>
          <w:lang w:eastAsia="pt-BR"/>
        </w:rPr>
        <w:t>console</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DCDCAA"/>
          <w:sz w:val="23"/>
          <w:szCs w:val="23"/>
          <w:lang w:eastAsia="pt-BR"/>
        </w:rPr>
        <w:t>log</w:t>
      </w:r>
      <w:r w:rsidRPr="002D739F">
        <w:rPr>
          <w:rFonts w:ascii="Consolas" w:eastAsia="Times New Roman" w:hAnsi="Consolas" w:cs="Consolas"/>
          <w:color w:val="D4D4D4"/>
          <w:sz w:val="23"/>
          <w:szCs w:val="23"/>
          <w:lang w:eastAsia="pt-BR"/>
        </w:rPr>
        <w:t>(</w:t>
      </w:r>
      <w:proofErr w:type="spellStart"/>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DCDCAA"/>
          <w:sz w:val="23"/>
          <w:szCs w:val="23"/>
          <w:lang w:eastAsia="pt-BR"/>
        </w:rPr>
        <w:t>sort</w:t>
      </w:r>
      <w:proofErr w:type="spellEnd"/>
      <w:proofErr w:type="gramEnd"/>
      <w:r w:rsidRPr="002D739F">
        <w:rPr>
          <w:rFonts w:ascii="Consolas" w:eastAsia="Times New Roman" w:hAnsi="Consolas" w:cs="Consolas"/>
          <w:color w:val="D4D4D4"/>
          <w:sz w:val="23"/>
          <w:szCs w:val="23"/>
          <w:lang w:eastAsia="pt-BR"/>
        </w:rPr>
        <w:t>())</w:t>
      </w:r>
    </w:p>
    <w:p w14:paraId="34A2C77D"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//Função que ordena os elementos do </w:t>
      </w:r>
      <w:proofErr w:type="spellStart"/>
      <w:r w:rsidRPr="002D739F">
        <w:rPr>
          <w:rFonts w:ascii="Consolas" w:eastAsia="Times New Roman" w:hAnsi="Consolas" w:cs="Consolas"/>
          <w:color w:val="6A9955"/>
          <w:sz w:val="23"/>
          <w:szCs w:val="23"/>
          <w:lang w:eastAsia="pt-BR"/>
        </w:rPr>
        <w:t>array</w:t>
      </w:r>
      <w:proofErr w:type="spellEnd"/>
      <w:r w:rsidRPr="002D739F">
        <w:rPr>
          <w:rFonts w:ascii="Consolas" w:eastAsia="Times New Roman" w:hAnsi="Consolas" w:cs="Consolas"/>
          <w:color w:val="6A9955"/>
          <w:sz w:val="23"/>
          <w:szCs w:val="23"/>
          <w:lang w:eastAsia="pt-BR"/>
        </w:rPr>
        <w:t>.</w:t>
      </w:r>
    </w:p>
    <w:p w14:paraId="63CBC7BF"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
    <w:p w14:paraId="1BBAD337"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569CD6"/>
          <w:sz w:val="23"/>
          <w:szCs w:val="23"/>
          <w:lang w:eastAsia="pt-BR"/>
        </w:rPr>
        <w:t>delete</w:t>
      </w:r>
      <w:r w:rsidRPr="002D739F">
        <w:rPr>
          <w:rFonts w:ascii="Consolas" w:eastAsia="Times New Roman" w:hAnsi="Consolas" w:cs="Consolas"/>
          <w:color w:val="D4D4D4"/>
          <w:sz w:val="23"/>
          <w:szCs w:val="23"/>
          <w:lang w:eastAsia="pt-BR"/>
        </w:rPr>
        <w:t> </w:t>
      </w:r>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proofErr w:type="gramEnd"/>
      <w:r w:rsidRPr="002D739F">
        <w:rPr>
          <w:rFonts w:ascii="Consolas" w:eastAsia="Times New Roman" w:hAnsi="Consolas" w:cs="Consolas"/>
          <w:color w:val="B5CEA8"/>
          <w:sz w:val="23"/>
          <w:szCs w:val="23"/>
          <w:lang w:eastAsia="pt-BR"/>
        </w:rPr>
        <w:t>1</w:t>
      </w:r>
      <w:r w:rsidRPr="002D739F">
        <w:rPr>
          <w:rFonts w:ascii="Consolas" w:eastAsia="Times New Roman" w:hAnsi="Consolas" w:cs="Consolas"/>
          <w:color w:val="D4D4D4"/>
          <w:sz w:val="23"/>
          <w:szCs w:val="23"/>
          <w:lang w:eastAsia="pt-BR"/>
        </w:rPr>
        <w:t>]</w:t>
      </w:r>
    </w:p>
    <w:p w14:paraId="69459CE0"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//Função que deleta o elemento de índice 1 do </w:t>
      </w:r>
      <w:proofErr w:type="spellStart"/>
      <w:r w:rsidRPr="002D739F">
        <w:rPr>
          <w:rFonts w:ascii="Consolas" w:eastAsia="Times New Roman" w:hAnsi="Consolas" w:cs="Consolas"/>
          <w:color w:val="6A9955"/>
          <w:sz w:val="23"/>
          <w:szCs w:val="23"/>
          <w:lang w:eastAsia="pt-BR"/>
        </w:rPr>
        <w:t>array</w:t>
      </w:r>
      <w:proofErr w:type="spellEnd"/>
    </w:p>
    <w:p w14:paraId="2EA02A8C"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//O lugar vago do índice 1 após o delete fica como </w:t>
      </w:r>
      <w:proofErr w:type="spellStart"/>
      <w:r w:rsidRPr="002D739F">
        <w:rPr>
          <w:rFonts w:ascii="Consolas" w:eastAsia="Times New Roman" w:hAnsi="Consolas" w:cs="Consolas"/>
          <w:color w:val="6A9955"/>
          <w:sz w:val="23"/>
          <w:szCs w:val="23"/>
          <w:lang w:eastAsia="pt-BR"/>
        </w:rPr>
        <w:t>undefined</w:t>
      </w:r>
      <w:proofErr w:type="spellEnd"/>
    </w:p>
    <w:p w14:paraId="518D0949"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//O </w:t>
      </w:r>
      <w:proofErr w:type="spellStart"/>
      <w:r w:rsidRPr="002D739F">
        <w:rPr>
          <w:rFonts w:ascii="Consolas" w:eastAsia="Times New Roman" w:hAnsi="Consolas" w:cs="Consolas"/>
          <w:color w:val="6A9955"/>
          <w:sz w:val="23"/>
          <w:szCs w:val="23"/>
          <w:lang w:eastAsia="pt-BR"/>
        </w:rPr>
        <w:t>array</w:t>
      </w:r>
      <w:proofErr w:type="spellEnd"/>
      <w:r w:rsidRPr="002D739F">
        <w:rPr>
          <w:rFonts w:ascii="Consolas" w:eastAsia="Times New Roman" w:hAnsi="Consolas" w:cs="Consolas"/>
          <w:color w:val="6A9955"/>
          <w:sz w:val="23"/>
          <w:szCs w:val="23"/>
          <w:lang w:eastAsia="pt-BR"/>
        </w:rPr>
        <w:t> não é reordenado após o delete</w:t>
      </w:r>
    </w:p>
    <w:p w14:paraId="2AAA19DA"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
    <w:p w14:paraId="5AAE7BFD"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2D739F">
        <w:rPr>
          <w:rFonts w:ascii="Consolas" w:eastAsia="Times New Roman" w:hAnsi="Consolas" w:cs="Consolas"/>
          <w:color w:val="9CDCFE"/>
          <w:sz w:val="23"/>
          <w:szCs w:val="23"/>
          <w:lang w:eastAsia="pt-BR"/>
        </w:rPr>
        <w:t>aprovados</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DCDCAA"/>
          <w:sz w:val="23"/>
          <w:szCs w:val="23"/>
          <w:lang w:eastAsia="pt-BR"/>
        </w:rPr>
        <w:t>splice</w:t>
      </w:r>
      <w:proofErr w:type="spellEnd"/>
      <w:proofErr w:type="gramEnd"/>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B5CEA8"/>
          <w:sz w:val="23"/>
          <w:szCs w:val="23"/>
          <w:lang w:eastAsia="pt-BR"/>
        </w:rPr>
        <w:t>1</w:t>
      </w:r>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B5CEA8"/>
          <w:sz w:val="23"/>
          <w:szCs w:val="23"/>
          <w:lang w:eastAsia="pt-BR"/>
        </w:rPr>
        <w:t>2</w:t>
      </w:r>
      <w:r w:rsidRPr="002D739F">
        <w:rPr>
          <w:rFonts w:ascii="Consolas" w:eastAsia="Times New Roman" w:hAnsi="Consolas" w:cs="Consolas"/>
          <w:color w:val="D4D4D4"/>
          <w:sz w:val="23"/>
          <w:szCs w:val="23"/>
          <w:lang w:eastAsia="pt-BR"/>
        </w:rPr>
        <w:t>, </w:t>
      </w:r>
      <w:r w:rsidRPr="002D739F">
        <w:rPr>
          <w:rFonts w:ascii="Consolas" w:eastAsia="Times New Roman" w:hAnsi="Consolas" w:cs="Consolas"/>
          <w:color w:val="CE9178"/>
          <w:sz w:val="23"/>
          <w:szCs w:val="23"/>
          <w:lang w:eastAsia="pt-BR"/>
        </w:rPr>
        <w:t>'Elemento1'</w:t>
      </w:r>
      <w:r w:rsidRPr="002D739F">
        <w:rPr>
          <w:rFonts w:ascii="Consolas" w:eastAsia="Times New Roman" w:hAnsi="Consolas" w:cs="Consolas"/>
          <w:color w:val="D4D4D4"/>
          <w:sz w:val="23"/>
          <w:szCs w:val="23"/>
          <w:lang w:eastAsia="pt-BR"/>
        </w:rPr>
        <w:t>,</w:t>
      </w:r>
      <w:r w:rsidRPr="002D739F">
        <w:rPr>
          <w:rFonts w:ascii="Consolas" w:eastAsia="Times New Roman" w:hAnsi="Consolas" w:cs="Consolas"/>
          <w:color w:val="CE9178"/>
          <w:sz w:val="23"/>
          <w:szCs w:val="23"/>
          <w:lang w:eastAsia="pt-BR"/>
        </w:rPr>
        <w:t>'Elemento2'</w:t>
      </w:r>
      <w:r w:rsidRPr="002D739F">
        <w:rPr>
          <w:rFonts w:ascii="Consolas" w:eastAsia="Times New Roman" w:hAnsi="Consolas" w:cs="Consolas"/>
          <w:color w:val="D4D4D4"/>
          <w:sz w:val="23"/>
          <w:szCs w:val="23"/>
          <w:lang w:eastAsia="pt-BR"/>
        </w:rPr>
        <w:t>)</w:t>
      </w:r>
    </w:p>
    <w:p w14:paraId="72D770CC"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//Serve para adicionar elementos de um índice, para remover</w:t>
      </w:r>
    </w:p>
    <w:p w14:paraId="4E0F44C9"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//Ou adicionar e remover ao mesmo tempo</w:t>
      </w:r>
    </w:p>
    <w:p w14:paraId="3ACEA478"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//No código acima, começa a partir do índice 1 e exclui 2 elementos</w:t>
      </w:r>
    </w:p>
    <w:p w14:paraId="24885415" w14:textId="77777777" w:rsidR="002D739F" w:rsidRPr="002D739F" w:rsidRDefault="002D739F" w:rsidP="002D739F">
      <w:pPr>
        <w:shd w:val="clear" w:color="auto" w:fill="1E1E1E"/>
        <w:spacing w:after="0" w:line="318" w:lineRule="atLeast"/>
        <w:rPr>
          <w:rFonts w:ascii="Consolas" w:eastAsia="Times New Roman" w:hAnsi="Consolas" w:cs="Consolas"/>
          <w:color w:val="D4D4D4"/>
          <w:sz w:val="23"/>
          <w:szCs w:val="23"/>
          <w:lang w:eastAsia="pt-BR"/>
        </w:rPr>
      </w:pPr>
      <w:r w:rsidRPr="002D739F">
        <w:rPr>
          <w:rFonts w:ascii="Consolas" w:eastAsia="Times New Roman" w:hAnsi="Consolas" w:cs="Consolas"/>
          <w:color w:val="6A9955"/>
          <w:sz w:val="23"/>
          <w:szCs w:val="23"/>
          <w:lang w:eastAsia="pt-BR"/>
        </w:rPr>
        <w:t>//e no lugar adiciona o 'Elemento1' e 'Elemento2'</w:t>
      </w:r>
    </w:p>
    <w:p w14:paraId="1D0E5DDB" w14:textId="77777777" w:rsidR="002D739F" w:rsidRDefault="002D739F" w:rsidP="00252C7C"/>
    <w:p w14:paraId="4B336530" w14:textId="77777777" w:rsidR="002D739F" w:rsidRDefault="002D739F" w:rsidP="00252C7C">
      <w:r>
        <w:lastRenderedPageBreak/>
        <w:t xml:space="preserve">Agora veremos alguns métodos super importantes para </w:t>
      </w:r>
      <w:proofErr w:type="spellStart"/>
      <w:r>
        <w:t>arrays</w:t>
      </w:r>
      <w:proofErr w:type="spellEnd"/>
      <w:r>
        <w:t>:</w:t>
      </w:r>
    </w:p>
    <w:p w14:paraId="0DBDB8FC"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val="en-US" w:eastAsia="pt-BR"/>
        </w:rPr>
      </w:pPr>
      <w:r w:rsidRPr="00AA2EEC">
        <w:rPr>
          <w:rFonts w:ascii="Consolas" w:eastAsia="Times New Roman" w:hAnsi="Consolas" w:cs="Consolas"/>
          <w:color w:val="569CD6"/>
          <w:sz w:val="23"/>
          <w:szCs w:val="23"/>
          <w:lang w:val="en-US" w:eastAsia="pt-BR"/>
        </w:rPr>
        <w:t>const</w:t>
      </w:r>
      <w:r w:rsidRPr="00AA2EEC">
        <w:rPr>
          <w:rFonts w:ascii="Consolas" w:eastAsia="Times New Roman" w:hAnsi="Consolas" w:cs="Consolas"/>
          <w:color w:val="D4D4D4"/>
          <w:sz w:val="23"/>
          <w:szCs w:val="23"/>
          <w:lang w:val="en-US" w:eastAsia="pt-BR"/>
        </w:rPr>
        <w:t> </w:t>
      </w:r>
      <w:proofErr w:type="spellStart"/>
      <w:r w:rsidRPr="00AA2EEC">
        <w:rPr>
          <w:rFonts w:ascii="Consolas" w:eastAsia="Times New Roman" w:hAnsi="Consolas" w:cs="Consolas"/>
          <w:color w:val="4FC1FF"/>
          <w:sz w:val="23"/>
          <w:szCs w:val="23"/>
          <w:lang w:val="en-US" w:eastAsia="pt-BR"/>
        </w:rPr>
        <w:t>pilotos</w:t>
      </w:r>
      <w:proofErr w:type="spellEnd"/>
      <w:r w:rsidRPr="00AA2EEC">
        <w:rPr>
          <w:rFonts w:ascii="Consolas" w:eastAsia="Times New Roman" w:hAnsi="Consolas" w:cs="Consolas"/>
          <w:color w:val="D4D4D4"/>
          <w:sz w:val="23"/>
          <w:szCs w:val="23"/>
          <w:lang w:val="en-US" w:eastAsia="pt-BR"/>
        </w:rPr>
        <w:t> = [</w:t>
      </w:r>
      <w:r w:rsidRPr="00AA2EEC">
        <w:rPr>
          <w:rFonts w:ascii="Consolas" w:eastAsia="Times New Roman" w:hAnsi="Consolas" w:cs="Consolas"/>
          <w:color w:val="CE9178"/>
          <w:sz w:val="23"/>
          <w:szCs w:val="23"/>
          <w:lang w:val="en-US" w:eastAsia="pt-BR"/>
        </w:rPr>
        <w:t>'Lewis'</w:t>
      </w:r>
      <w:r w:rsidRPr="00AA2EEC">
        <w:rPr>
          <w:rFonts w:ascii="Consolas" w:eastAsia="Times New Roman" w:hAnsi="Consolas" w:cs="Consolas"/>
          <w:color w:val="D4D4D4"/>
          <w:sz w:val="23"/>
          <w:szCs w:val="23"/>
          <w:lang w:val="en-US" w:eastAsia="pt-BR"/>
        </w:rPr>
        <w:t>, </w:t>
      </w:r>
      <w:r w:rsidRPr="00AA2EEC">
        <w:rPr>
          <w:rFonts w:ascii="Consolas" w:eastAsia="Times New Roman" w:hAnsi="Consolas" w:cs="Consolas"/>
          <w:color w:val="CE9178"/>
          <w:sz w:val="23"/>
          <w:szCs w:val="23"/>
          <w:lang w:val="en-US" w:eastAsia="pt-BR"/>
        </w:rPr>
        <w:t>'Verstappen'</w:t>
      </w:r>
      <w:r w:rsidRPr="00AA2EEC">
        <w:rPr>
          <w:rFonts w:ascii="Consolas" w:eastAsia="Times New Roman" w:hAnsi="Consolas" w:cs="Consolas"/>
          <w:color w:val="D4D4D4"/>
          <w:sz w:val="23"/>
          <w:szCs w:val="23"/>
          <w:lang w:val="en-US" w:eastAsia="pt-BR"/>
        </w:rPr>
        <w:t>, </w:t>
      </w:r>
      <w:r w:rsidRPr="00AA2EEC">
        <w:rPr>
          <w:rFonts w:ascii="Consolas" w:eastAsia="Times New Roman" w:hAnsi="Consolas" w:cs="Consolas"/>
          <w:color w:val="CE9178"/>
          <w:sz w:val="23"/>
          <w:szCs w:val="23"/>
          <w:lang w:val="en-US" w:eastAsia="pt-BR"/>
        </w:rPr>
        <w:t>'Bottas'</w:t>
      </w:r>
      <w:r w:rsidRPr="00AA2EEC">
        <w:rPr>
          <w:rFonts w:ascii="Consolas" w:eastAsia="Times New Roman" w:hAnsi="Consolas" w:cs="Consolas"/>
          <w:color w:val="D4D4D4"/>
          <w:sz w:val="23"/>
          <w:szCs w:val="23"/>
          <w:lang w:val="en-US" w:eastAsia="pt-BR"/>
        </w:rPr>
        <w:t>]</w:t>
      </w:r>
    </w:p>
    <w:p w14:paraId="426E4728"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//Atribui um </w:t>
      </w:r>
      <w:proofErr w:type="spellStart"/>
      <w:r w:rsidRPr="00AA2EEC">
        <w:rPr>
          <w:rFonts w:ascii="Consolas" w:eastAsia="Times New Roman" w:hAnsi="Consolas" w:cs="Consolas"/>
          <w:color w:val="6A9955"/>
          <w:sz w:val="23"/>
          <w:szCs w:val="23"/>
          <w:lang w:eastAsia="pt-BR"/>
        </w:rPr>
        <w:t>array</w:t>
      </w:r>
      <w:proofErr w:type="spellEnd"/>
      <w:r w:rsidRPr="00AA2EEC">
        <w:rPr>
          <w:rFonts w:ascii="Consolas" w:eastAsia="Times New Roman" w:hAnsi="Consolas" w:cs="Consolas"/>
          <w:color w:val="6A9955"/>
          <w:sz w:val="23"/>
          <w:szCs w:val="23"/>
          <w:lang w:eastAsia="pt-BR"/>
        </w:rPr>
        <w:t> dentro de uma constante 'pilotos'</w:t>
      </w:r>
    </w:p>
    <w:p w14:paraId="1BAC986F"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//Não posso mexer na constante, mas posso mexer no array da constante</w:t>
      </w:r>
    </w:p>
    <w:p w14:paraId="47609811"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
    <w:p w14:paraId="5FB6916D"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pop</w:t>
      </w:r>
      <w:proofErr w:type="spellEnd"/>
      <w:r w:rsidRPr="00AA2EEC">
        <w:rPr>
          <w:rFonts w:ascii="Consolas" w:eastAsia="Times New Roman" w:hAnsi="Consolas" w:cs="Consolas"/>
          <w:color w:val="D4D4D4"/>
          <w:sz w:val="23"/>
          <w:szCs w:val="23"/>
          <w:lang w:eastAsia="pt-BR"/>
        </w:rPr>
        <w:t>(</w:t>
      </w:r>
      <w:proofErr w:type="gramEnd"/>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6A9955"/>
          <w:sz w:val="23"/>
          <w:szCs w:val="23"/>
          <w:lang w:eastAsia="pt-BR"/>
        </w:rPr>
        <w:t>//remover o último elemento do </w:t>
      </w:r>
      <w:proofErr w:type="spellStart"/>
      <w:r w:rsidRPr="00AA2EEC">
        <w:rPr>
          <w:rFonts w:ascii="Consolas" w:eastAsia="Times New Roman" w:hAnsi="Consolas" w:cs="Consolas"/>
          <w:color w:val="6A9955"/>
          <w:sz w:val="23"/>
          <w:szCs w:val="23"/>
          <w:lang w:eastAsia="pt-BR"/>
        </w:rPr>
        <w:t>array</w:t>
      </w:r>
      <w:proofErr w:type="spellEnd"/>
    </w:p>
    <w:p w14:paraId="79F5E6D9"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push</w:t>
      </w:r>
      <w:proofErr w:type="spellEnd"/>
      <w:proofErr w:type="gramEnd"/>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CE9178"/>
          <w:sz w:val="23"/>
          <w:szCs w:val="23"/>
          <w:lang w:eastAsia="pt-BR"/>
        </w:rPr>
        <w:t>'</w:t>
      </w:r>
      <w:proofErr w:type="spellStart"/>
      <w:r w:rsidRPr="00AA2EEC">
        <w:rPr>
          <w:rFonts w:ascii="Consolas" w:eastAsia="Times New Roman" w:hAnsi="Consolas" w:cs="Consolas"/>
          <w:color w:val="CE9178"/>
          <w:sz w:val="23"/>
          <w:szCs w:val="23"/>
          <w:lang w:eastAsia="pt-BR"/>
        </w:rPr>
        <w:t>Stroll</w:t>
      </w:r>
      <w:proofErr w:type="spellEnd"/>
      <w:r w:rsidRPr="00AA2EEC">
        <w:rPr>
          <w:rFonts w:ascii="Consolas" w:eastAsia="Times New Roman" w:hAnsi="Consolas" w:cs="Consolas"/>
          <w:color w:val="CE9178"/>
          <w:sz w:val="23"/>
          <w:szCs w:val="23"/>
          <w:lang w:eastAsia="pt-BR"/>
        </w:rPr>
        <w:t>'</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6A9955"/>
          <w:sz w:val="23"/>
          <w:szCs w:val="23"/>
          <w:lang w:eastAsia="pt-BR"/>
        </w:rPr>
        <w:t>//Adicionar um elemento na última posição</w:t>
      </w:r>
    </w:p>
    <w:p w14:paraId="69A61461"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shift</w:t>
      </w:r>
      <w:proofErr w:type="spellEnd"/>
      <w:proofErr w:type="gramEnd"/>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6A9955"/>
          <w:sz w:val="23"/>
          <w:szCs w:val="23"/>
          <w:lang w:eastAsia="pt-BR"/>
        </w:rPr>
        <w:t>//remover o primeiro elemento do </w:t>
      </w:r>
      <w:proofErr w:type="spellStart"/>
      <w:r w:rsidRPr="00AA2EEC">
        <w:rPr>
          <w:rFonts w:ascii="Consolas" w:eastAsia="Times New Roman" w:hAnsi="Consolas" w:cs="Consolas"/>
          <w:color w:val="6A9955"/>
          <w:sz w:val="23"/>
          <w:szCs w:val="23"/>
          <w:lang w:eastAsia="pt-BR"/>
        </w:rPr>
        <w:t>array</w:t>
      </w:r>
      <w:proofErr w:type="spellEnd"/>
    </w:p>
    <w:p w14:paraId="2368CFB1"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unshift</w:t>
      </w:r>
      <w:proofErr w:type="spellEnd"/>
      <w:proofErr w:type="gramEnd"/>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6A9955"/>
          <w:sz w:val="23"/>
          <w:szCs w:val="23"/>
          <w:lang w:eastAsia="pt-BR"/>
        </w:rPr>
        <w:t>//adiciona no primeiro elemento do  </w:t>
      </w:r>
      <w:proofErr w:type="spellStart"/>
      <w:r w:rsidRPr="00AA2EEC">
        <w:rPr>
          <w:rFonts w:ascii="Consolas" w:eastAsia="Times New Roman" w:hAnsi="Consolas" w:cs="Consolas"/>
          <w:color w:val="6A9955"/>
          <w:sz w:val="23"/>
          <w:szCs w:val="23"/>
          <w:lang w:eastAsia="pt-BR"/>
        </w:rPr>
        <w:t>array</w:t>
      </w:r>
      <w:proofErr w:type="spellEnd"/>
    </w:p>
    <w:p w14:paraId="06F475D9"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
    <w:p w14:paraId="6B59B050"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r w:rsidRPr="00AA2EEC">
        <w:rPr>
          <w:rFonts w:ascii="Consolas" w:eastAsia="Times New Roman" w:hAnsi="Consolas" w:cs="Consolas"/>
          <w:color w:val="569CD6"/>
          <w:sz w:val="23"/>
          <w:szCs w:val="23"/>
          <w:lang w:eastAsia="pt-BR"/>
        </w:rPr>
        <w:t>const</w:t>
      </w:r>
      <w:proofErr w:type="spellEnd"/>
      <w:r w:rsidRPr="00AA2EEC">
        <w:rPr>
          <w:rFonts w:ascii="Consolas" w:eastAsia="Times New Roman" w:hAnsi="Consolas" w:cs="Consolas"/>
          <w:color w:val="D4D4D4"/>
          <w:sz w:val="23"/>
          <w:szCs w:val="23"/>
          <w:lang w:eastAsia="pt-BR"/>
        </w:rPr>
        <w:t> </w:t>
      </w:r>
      <w:proofErr w:type="spellStart"/>
      <w:r w:rsidRPr="00AA2EEC">
        <w:rPr>
          <w:rFonts w:ascii="Consolas" w:eastAsia="Times New Roman" w:hAnsi="Consolas" w:cs="Consolas"/>
          <w:color w:val="4FC1FF"/>
          <w:sz w:val="23"/>
          <w:szCs w:val="23"/>
          <w:lang w:eastAsia="pt-BR"/>
        </w:rPr>
        <w:t>algunsPilotos</w:t>
      </w:r>
      <w:proofErr w:type="spellEnd"/>
      <w:r w:rsidRPr="00AA2EEC">
        <w:rPr>
          <w:rFonts w:ascii="Consolas" w:eastAsia="Times New Roman" w:hAnsi="Consolas" w:cs="Consolas"/>
          <w:color w:val="D4D4D4"/>
          <w:sz w:val="23"/>
          <w:szCs w:val="23"/>
          <w:lang w:eastAsia="pt-BR"/>
        </w:rPr>
        <w:t> = </w:t>
      </w: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slice</w:t>
      </w:r>
      <w:proofErr w:type="spellEnd"/>
      <w:proofErr w:type="gramEnd"/>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B5CEA8"/>
          <w:sz w:val="23"/>
          <w:szCs w:val="23"/>
          <w:lang w:eastAsia="pt-BR"/>
        </w:rPr>
        <w:t>2</w:t>
      </w:r>
      <w:r w:rsidRPr="00AA2EEC">
        <w:rPr>
          <w:rFonts w:ascii="Consolas" w:eastAsia="Times New Roman" w:hAnsi="Consolas" w:cs="Consolas"/>
          <w:color w:val="D4D4D4"/>
          <w:sz w:val="23"/>
          <w:szCs w:val="23"/>
          <w:lang w:eastAsia="pt-BR"/>
        </w:rPr>
        <w:t>)</w:t>
      </w:r>
    </w:p>
    <w:p w14:paraId="6ACDECE3"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//Pega o array neste caso a partir do índice 2 e retorna um novo array para uma nova constante</w:t>
      </w:r>
    </w:p>
    <w:p w14:paraId="7905BC2B"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w:t>
      </w:r>
      <w:proofErr w:type="spellStart"/>
      <w:r w:rsidRPr="00AA2EEC">
        <w:rPr>
          <w:rFonts w:ascii="Consolas" w:eastAsia="Times New Roman" w:hAnsi="Consolas" w:cs="Consolas"/>
          <w:color w:val="6A9955"/>
          <w:sz w:val="23"/>
          <w:szCs w:val="23"/>
          <w:lang w:eastAsia="pt-BR"/>
        </w:rPr>
        <w:t>Slice</w:t>
      </w:r>
      <w:proofErr w:type="spellEnd"/>
      <w:r w:rsidRPr="00AA2EEC">
        <w:rPr>
          <w:rFonts w:ascii="Consolas" w:eastAsia="Times New Roman" w:hAnsi="Consolas" w:cs="Consolas"/>
          <w:color w:val="6A9955"/>
          <w:sz w:val="23"/>
          <w:szCs w:val="23"/>
          <w:lang w:eastAsia="pt-BR"/>
        </w:rPr>
        <w:t> é pegar um pedaço do </w:t>
      </w:r>
      <w:proofErr w:type="spellStart"/>
      <w:r w:rsidRPr="00AA2EEC">
        <w:rPr>
          <w:rFonts w:ascii="Consolas" w:eastAsia="Times New Roman" w:hAnsi="Consolas" w:cs="Consolas"/>
          <w:color w:val="6A9955"/>
          <w:sz w:val="23"/>
          <w:szCs w:val="23"/>
          <w:lang w:eastAsia="pt-BR"/>
        </w:rPr>
        <w:t>array</w:t>
      </w:r>
      <w:proofErr w:type="spellEnd"/>
    </w:p>
    <w:p w14:paraId="6C10B9A0"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
    <w:p w14:paraId="58AE20A4"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roofErr w:type="spellStart"/>
      <w:r w:rsidRPr="00AA2EEC">
        <w:rPr>
          <w:rFonts w:ascii="Consolas" w:eastAsia="Times New Roman" w:hAnsi="Consolas" w:cs="Consolas"/>
          <w:color w:val="569CD6"/>
          <w:sz w:val="23"/>
          <w:szCs w:val="23"/>
          <w:lang w:eastAsia="pt-BR"/>
        </w:rPr>
        <w:t>const</w:t>
      </w:r>
      <w:proofErr w:type="spellEnd"/>
      <w:r w:rsidRPr="00AA2EEC">
        <w:rPr>
          <w:rFonts w:ascii="Consolas" w:eastAsia="Times New Roman" w:hAnsi="Consolas" w:cs="Consolas"/>
          <w:color w:val="D4D4D4"/>
          <w:sz w:val="23"/>
          <w:szCs w:val="23"/>
          <w:lang w:eastAsia="pt-BR"/>
        </w:rPr>
        <w:t> </w:t>
      </w:r>
      <w:proofErr w:type="spellStart"/>
      <w:r w:rsidRPr="00AA2EEC">
        <w:rPr>
          <w:rFonts w:ascii="Consolas" w:eastAsia="Times New Roman" w:hAnsi="Consolas" w:cs="Consolas"/>
          <w:color w:val="4FC1FF"/>
          <w:sz w:val="23"/>
          <w:szCs w:val="23"/>
          <w:lang w:eastAsia="pt-BR"/>
        </w:rPr>
        <w:t>algunsPilotos</w:t>
      </w:r>
      <w:proofErr w:type="spellEnd"/>
      <w:r w:rsidRPr="00AA2EEC">
        <w:rPr>
          <w:rFonts w:ascii="Consolas" w:eastAsia="Times New Roman" w:hAnsi="Consolas" w:cs="Consolas"/>
          <w:color w:val="D4D4D4"/>
          <w:sz w:val="23"/>
          <w:szCs w:val="23"/>
          <w:lang w:eastAsia="pt-BR"/>
        </w:rPr>
        <w:t> = </w:t>
      </w:r>
      <w:proofErr w:type="spellStart"/>
      <w:proofErr w:type="gramStart"/>
      <w:r w:rsidRPr="00AA2EEC">
        <w:rPr>
          <w:rFonts w:ascii="Consolas" w:eastAsia="Times New Roman" w:hAnsi="Consolas" w:cs="Consolas"/>
          <w:color w:val="4FC1FF"/>
          <w:sz w:val="23"/>
          <w:szCs w:val="23"/>
          <w:lang w:eastAsia="pt-BR"/>
        </w:rPr>
        <w:t>pilotos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slice</w:t>
      </w:r>
      <w:proofErr w:type="spellEnd"/>
      <w:proofErr w:type="gramEnd"/>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B5CEA8"/>
          <w:sz w:val="23"/>
          <w:szCs w:val="23"/>
          <w:lang w:eastAsia="pt-BR"/>
        </w:rPr>
        <w:t>1</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B5CEA8"/>
          <w:sz w:val="23"/>
          <w:szCs w:val="23"/>
          <w:lang w:eastAsia="pt-BR"/>
        </w:rPr>
        <w:t>4</w:t>
      </w:r>
      <w:r w:rsidRPr="00AA2EEC">
        <w:rPr>
          <w:rFonts w:ascii="Consolas" w:eastAsia="Times New Roman" w:hAnsi="Consolas" w:cs="Consolas"/>
          <w:color w:val="D4D4D4"/>
          <w:sz w:val="23"/>
          <w:szCs w:val="23"/>
          <w:lang w:eastAsia="pt-BR"/>
        </w:rPr>
        <w:t>)</w:t>
      </w:r>
    </w:p>
    <w:p w14:paraId="2B27149D"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//Pega o pedaço do array a partir do índice 1 até 4 (tirando o 4)</w:t>
      </w:r>
    </w:p>
    <w:p w14:paraId="154E8721" w14:textId="77777777" w:rsidR="00AA2EEC" w:rsidRPr="00AA2EEC" w:rsidRDefault="00AA2EEC" w:rsidP="00AA2EEC">
      <w:pPr>
        <w:shd w:val="clear" w:color="auto" w:fill="1E1E1E"/>
        <w:spacing w:after="0" w:line="318" w:lineRule="atLeast"/>
        <w:rPr>
          <w:rFonts w:ascii="Consolas" w:eastAsia="Times New Roman" w:hAnsi="Consolas" w:cs="Consolas"/>
          <w:color w:val="D4D4D4"/>
          <w:sz w:val="23"/>
          <w:szCs w:val="23"/>
          <w:lang w:eastAsia="pt-BR"/>
        </w:rPr>
      </w:pPr>
    </w:p>
    <w:p w14:paraId="00A2CA65" w14:textId="77777777" w:rsidR="002D739F" w:rsidRDefault="002D739F" w:rsidP="00252C7C"/>
    <w:p w14:paraId="003B2A29" w14:textId="77777777" w:rsidR="0039142B" w:rsidRDefault="00AA2EEC" w:rsidP="00252C7C">
      <w:r>
        <w:t xml:space="preserve">Agora veremos formas diferentes de percorrer e iterar sobre os elementos do </w:t>
      </w:r>
      <w:proofErr w:type="spellStart"/>
      <w:r>
        <w:t>array</w:t>
      </w:r>
      <w:proofErr w:type="spellEnd"/>
      <w:r>
        <w:t>:</w:t>
      </w:r>
    </w:p>
    <w:p w14:paraId="78CD137A" w14:textId="77777777" w:rsidR="00AA2EEC" w:rsidRPr="00AA2EEC" w:rsidRDefault="00AA2EEC" w:rsidP="00AA2EEC">
      <w:pPr>
        <w:pStyle w:val="PargrafodaLista"/>
        <w:numPr>
          <w:ilvl w:val="0"/>
          <w:numId w:val="1"/>
        </w:numPr>
      </w:pPr>
      <w:proofErr w:type="spellStart"/>
      <w:r>
        <w:rPr>
          <w:b/>
        </w:rPr>
        <w:t>ForEach</w:t>
      </w:r>
      <w:proofErr w:type="spellEnd"/>
      <w:r>
        <w:rPr>
          <w:b/>
        </w:rPr>
        <w:t>:</w:t>
      </w:r>
    </w:p>
    <w:p w14:paraId="6E711794"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roofErr w:type="spellStart"/>
      <w:r w:rsidRPr="00AA2EEC">
        <w:rPr>
          <w:rFonts w:ascii="Consolas" w:eastAsia="Times New Roman" w:hAnsi="Consolas" w:cs="Consolas"/>
          <w:color w:val="569CD6"/>
          <w:sz w:val="23"/>
          <w:szCs w:val="23"/>
          <w:lang w:eastAsia="pt-BR"/>
        </w:rPr>
        <w:t>const</w:t>
      </w:r>
      <w:proofErr w:type="spellEnd"/>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4FC1FF"/>
          <w:sz w:val="23"/>
          <w:szCs w:val="23"/>
          <w:lang w:eastAsia="pt-BR"/>
        </w:rPr>
        <w:t>aprovados</w:t>
      </w:r>
      <w:r w:rsidRPr="00AA2EEC">
        <w:rPr>
          <w:rFonts w:ascii="Consolas" w:eastAsia="Times New Roman" w:hAnsi="Consolas" w:cs="Consolas"/>
          <w:color w:val="D4D4D4"/>
          <w:sz w:val="23"/>
          <w:szCs w:val="23"/>
          <w:lang w:eastAsia="pt-BR"/>
        </w:rPr>
        <w:t> = [</w:t>
      </w:r>
      <w:r w:rsidRPr="00AA2EEC">
        <w:rPr>
          <w:rFonts w:ascii="Consolas" w:eastAsia="Times New Roman" w:hAnsi="Consolas" w:cs="Consolas"/>
          <w:color w:val="CE9178"/>
          <w:sz w:val="23"/>
          <w:szCs w:val="23"/>
          <w:lang w:eastAsia="pt-BR"/>
        </w:rPr>
        <w:t>'Bia'</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CE9178"/>
          <w:sz w:val="23"/>
          <w:szCs w:val="23"/>
          <w:lang w:eastAsia="pt-BR"/>
        </w:rPr>
        <w:t>'Ana'</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CE9178"/>
          <w:sz w:val="23"/>
          <w:szCs w:val="23"/>
          <w:lang w:eastAsia="pt-BR"/>
        </w:rPr>
        <w:t>'Wesley'</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CE9178"/>
          <w:sz w:val="23"/>
          <w:szCs w:val="23"/>
          <w:lang w:eastAsia="pt-BR"/>
        </w:rPr>
        <w:t>'Michael'</w:t>
      </w:r>
      <w:r w:rsidRPr="00AA2EEC">
        <w:rPr>
          <w:rFonts w:ascii="Consolas" w:eastAsia="Times New Roman" w:hAnsi="Consolas" w:cs="Consolas"/>
          <w:color w:val="D4D4D4"/>
          <w:sz w:val="23"/>
          <w:szCs w:val="23"/>
          <w:lang w:eastAsia="pt-BR"/>
        </w:rPr>
        <w:t>]</w:t>
      </w:r>
    </w:p>
    <w:p w14:paraId="03A27EA2"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
    <w:p w14:paraId="0BE0B5B1"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aprovados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forEach</w:t>
      </w:r>
      <w:proofErr w:type="spellEnd"/>
      <w:proofErr w:type="gramEnd"/>
      <w:r w:rsidRPr="00AA2EEC">
        <w:rPr>
          <w:rFonts w:ascii="Consolas" w:eastAsia="Times New Roman" w:hAnsi="Consolas" w:cs="Consolas"/>
          <w:color w:val="D4D4D4"/>
          <w:sz w:val="23"/>
          <w:szCs w:val="23"/>
          <w:lang w:eastAsia="pt-BR"/>
        </w:rPr>
        <w:t>(</w:t>
      </w:r>
      <w:proofErr w:type="spellStart"/>
      <w:r w:rsidRPr="00AA2EEC">
        <w:rPr>
          <w:rFonts w:ascii="Consolas" w:eastAsia="Times New Roman" w:hAnsi="Consolas" w:cs="Consolas"/>
          <w:color w:val="569CD6"/>
          <w:sz w:val="23"/>
          <w:szCs w:val="23"/>
          <w:lang w:eastAsia="pt-BR"/>
        </w:rPr>
        <w:t>function</w:t>
      </w:r>
      <w:proofErr w:type="spellEnd"/>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9CDCFE"/>
          <w:sz w:val="23"/>
          <w:szCs w:val="23"/>
          <w:lang w:eastAsia="pt-BR"/>
        </w:rPr>
        <w:t>nome</w:t>
      </w:r>
      <w:r w:rsidRPr="00AA2EEC">
        <w:rPr>
          <w:rFonts w:ascii="Consolas" w:eastAsia="Times New Roman" w:hAnsi="Consolas" w:cs="Consolas"/>
          <w:color w:val="D4D4D4"/>
          <w:sz w:val="23"/>
          <w:szCs w:val="23"/>
          <w:lang w:eastAsia="pt-BR"/>
        </w:rPr>
        <w:t>, </w:t>
      </w:r>
      <w:proofErr w:type="spellStart"/>
      <w:r w:rsidRPr="00AA2EEC">
        <w:rPr>
          <w:rFonts w:ascii="Consolas" w:eastAsia="Times New Roman" w:hAnsi="Consolas" w:cs="Consolas"/>
          <w:color w:val="9CDCFE"/>
          <w:sz w:val="23"/>
          <w:szCs w:val="23"/>
          <w:lang w:eastAsia="pt-BR"/>
        </w:rPr>
        <w:t>indice</w:t>
      </w:r>
      <w:proofErr w:type="spellEnd"/>
      <w:r w:rsidRPr="00AA2EEC">
        <w:rPr>
          <w:rFonts w:ascii="Consolas" w:eastAsia="Times New Roman" w:hAnsi="Consolas" w:cs="Consolas"/>
          <w:color w:val="D4D4D4"/>
          <w:sz w:val="23"/>
          <w:szCs w:val="23"/>
          <w:lang w:eastAsia="pt-BR"/>
        </w:rPr>
        <w:t>) {</w:t>
      </w:r>
    </w:p>
    <w:p w14:paraId="46A6FA8D"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D4D4D4"/>
          <w:sz w:val="23"/>
          <w:szCs w:val="23"/>
          <w:lang w:eastAsia="pt-BR"/>
        </w:rPr>
        <w:t>    </w:t>
      </w:r>
      <w:proofErr w:type="gramStart"/>
      <w:r w:rsidRPr="00AA2EEC">
        <w:rPr>
          <w:rFonts w:ascii="Consolas" w:eastAsia="Times New Roman" w:hAnsi="Consolas" w:cs="Consolas"/>
          <w:color w:val="9CDCFE"/>
          <w:sz w:val="23"/>
          <w:szCs w:val="23"/>
          <w:lang w:eastAsia="pt-BR"/>
        </w:rPr>
        <w:t>console</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log</w:t>
      </w:r>
      <w:r w:rsidRPr="00AA2EEC">
        <w:rPr>
          <w:rFonts w:ascii="Consolas" w:eastAsia="Times New Roman" w:hAnsi="Consolas" w:cs="Consolas"/>
          <w:color w:val="D4D4D4"/>
          <w:sz w:val="23"/>
          <w:szCs w:val="23"/>
          <w:lang w:eastAsia="pt-BR"/>
        </w:rPr>
        <w:t>(</w:t>
      </w:r>
      <w:proofErr w:type="gramEnd"/>
      <w:r w:rsidRPr="00AA2EEC">
        <w:rPr>
          <w:rFonts w:ascii="Consolas" w:eastAsia="Times New Roman" w:hAnsi="Consolas" w:cs="Consolas"/>
          <w:color w:val="CE9178"/>
          <w:sz w:val="23"/>
          <w:szCs w:val="23"/>
          <w:lang w:eastAsia="pt-BR"/>
        </w:rPr>
        <w:t>`</w:t>
      </w:r>
      <w:r w:rsidRPr="00AA2EEC">
        <w:rPr>
          <w:rFonts w:ascii="Consolas" w:eastAsia="Times New Roman" w:hAnsi="Consolas" w:cs="Consolas"/>
          <w:color w:val="569CD6"/>
          <w:sz w:val="23"/>
          <w:szCs w:val="23"/>
          <w:lang w:eastAsia="pt-BR"/>
        </w:rPr>
        <w:t>${</w:t>
      </w:r>
      <w:proofErr w:type="spellStart"/>
      <w:r w:rsidRPr="00AA2EEC">
        <w:rPr>
          <w:rFonts w:ascii="Consolas" w:eastAsia="Times New Roman" w:hAnsi="Consolas" w:cs="Consolas"/>
          <w:color w:val="9CDCFE"/>
          <w:sz w:val="23"/>
          <w:szCs w:val="23"/>
          <w:lang w:eastAsia="pt-BR"/>
        </w:rPr>
        <w:t>indice</w:t>
      </w:r>
      <w:proofErr w:type="spellEnd"/>
      <w:r w:rsidRPr="00AA2EEC">
        <w:rPr>
          <w:rFonts w:ascii="Consolas" w:eastAsia="Times New Roman" w:hAnsi="Consolas" w:cs="Consolas"/>
          <w:color w:val="D4D4D4"/>
          <w:sz w:val="23"/>
          <w:szCs w:val="23"/>
          <w:lang w:eastAsia="pt-BR"/>
        </w:rPr>
        <w:t> + </w:t>
      </w:r>
      <w:r w:rsidRPr="00AA2EEC">
        <w:rPr>
          <w:rFonts w:ascii="Consolas" w:eastAsia="Times New Roman" w:hAnsi="Consolas" w:cs="Consolas"/>
          <w:color w:val="B5CEA8"/>
          <w:sz w:val="23"/>
          <w:szCs w:val="23"/>
          <w:lang w:eastAsia="pt-BR"/>
        </w:rPr>
        <w:t>1</w:t>
      </w:r>
      <w:r w:rsidRPr="00AA2EEC">
        <w:rPr>
          <w:rFonts w:ascii="Consolas" w:eastAsia="Times New Roman" w:hAnsi="Consolas" w:cs="Consolas"/>
          <w:color w:val="569CD6"/>
          <w:sz w:val="23"/>
          <w:szCs w:val="23"/>
          <w:lang w:eastAsia="pt-BR"/>
        </w:rPr>
        <w:t>}</w:t>
      </w:r>
      <w:r w:rsidRPr="00AA2EEC">
        <w:rPr>
          <w:rFonts w:ascii="Consolas" w:eastAsia="Times New Roman" w:hAnsi="Consolas" w:cs="Consolas"/>
          <w:color w:val="CE9178"/>
          <w:sz w:val="23"/>
          <w:szCs w:val="23"/>
          <w:lang w:eastAsia="pt-BR"/>
        </w:rPr>
        <w:t>-&gt; </w:t>
      </w:r>
      <w:r w:rsidRPr="00AA2EEC">
        <w:rPr>
          <w:rFonts w:ascii="Consolas" w:eastAsia="Times New Roman" w:hAnsi="Consolas" w:cs="Consolas"/>
          <w:color w:val="569CD6"/>
          <w:sz w:val="23"/>
          <w:szCs w:val="23"/>
          <w:lang w:eastAsia="pt-BR"/>
        </w:rPr>
        <w:t>${</w:t>
      </w:r>
      <w:r w:rsidRPr="00AA2EEC">
        <w:rPr>
          <w:rFonts w:ascii="Consolas" w:eastAsia="Times New Roman" w:hAnsi="Consolas" w:cs="Consolas"/>
          <w:color w:val="9CDCFE"/>
          <w:sz w:val="23"/>
          <w:szCs w:val="23"/>
          <w:lang w:eastAsia="pt-BR"/>
        </w:rPr>
        <w:t>nome</w:t>
      </w:r>
      <w:r w:rsidRPr="00AA2EEC">
        <w:rPr>
          <w:rFonts w:ascii="Consolas" w:eastAsia="Times New Roman" w:hAnsi="Consolas" w:cs="Consolas"/>
          <w:color w:val="569CD6"/>
          <w:sz w:val="23"/>
          <w:szCs w:val="23"/>
          <w:lang w:eastAsia="pt-BR"/>
        </w:rPr>
        <w:t>}</w:t>
      </w:r>
      <w:r w:rsidRPr="00AA2EEC">
        <w:rPr>
          <w:rFonts w:ascii="Consolas" w:eastAsia="Times New Roman" w:hAnsi="Consolas" w:cs="Consolas"/>
          <w:color w:val="CE9178"/>
          <w:sz w:val="23"/>
          <w:szCs w:val="23"/>
          <w:lang w:eastAsia="pt-BR"/>
        </w:rPr>
        <w:t>`</w:t>
      </w:r>
      <w:r w:rsidRPr="00AA2EEC">
        <w:rPr>
          <w:rFonts w:ascii="Consolas" w:eastAsia="Times New Roman" w:hAnsi="Consolas" w:cs="Consolas"/>
          <w:color w:val="D4D4D4"/>
          <w:sz w:val="23"/>
          <w:szCs w:val="23"/>
          <w:lang w:eastAsia="pt-BR"/>
        </w:rPr>
        <w:t>)</w:t>
      </w:r>
    </w:p>
    <w:p w14:paraId="0EE6D65B"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D4D4D4"/>
          <w:sz w:val="23"/>
          <w:szCs w:val="23"/>
          <w:lang w:eastAsia="pt-BR"/>
        </w:rPr>
        <w:t>})</w:t>
      </w:r>
    </w:p>
    <w:p w14:paraId="48BA2073"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
    <w:p w14:paraId="277BA8E1"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//Usando o </w:t>
      </w:r>
      <w:proofErr w:type="spellStart"/>
      <w:r w:rsidRPr="00AA2EEC">
        <w:rPr>
          <w:rFonts w:ascii="Consolas" w:eastAsia="Times New Roman" w:hAnsi="Consolas" w:cs="Consolas"/>
          <w:color w:val="6A9955"/>
          <w:sz w:val="23"/>
          <w:szCs w:val="23"/>
          <w:lang w:eastAsia="pt-BR"/>
        </w:rPr>
        <w:t>forEach</w:t>
      </w:r>
      <w:proofErr w:type="spellEnd"/>
      <w:r w:rsidRPr="00AA2EEC">
        <w:rPr>
          <w:rFonts w:ascii="Consolas" w:eastAsia="Times New Roman" w:hAnsi="Consolas" w:cs="Consolas"/>
          <w:color w:val="6A9955"/>
          <w:sz w:val="23"/>
          <w:szCs w:val="23"/>
          <w:lang w:eastAsia="pt-BR"/>
        </w:rPr>
        <w:t>, ele vai para o primeiro elemento</w:t>
      </w:r>
    </w:p>
    <w:p w14:paraId="4E0A960E"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//E executa minha função callback que está dentro dos parênteses do forEach</w:t>
      </w:r>
    </w:p>
    <w:p w14:paraId="072B7A85"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//e </w:t>
      </w:r>
      <w:proofErr w:type="spellStart"/>
      <w:r w:rsidRPr="00AA2EEC">
        <w:rPr>
          <w:rFonts w:ascii="Consolas" w:eastAsia="Times New Roman" w:hAnsi="Consolas" w:cs="Consolas"/>
          <w:color w:val="6A9955"/>
          <w:sz w:val="23"/>
          <w:szCs w:val="23"/>
          <w:lang w:eastAsia="pt-BR"/>
        </w:rPr>
        <w:t>dpois</w:t>
      </w:r>
      <w:proofErr w:type="spellEnd"/>
      <w:r w:rsidRPr="00AA2EEC">
        <w:rPr>
          <w:rFonts w:ascii="Consolas" w:eastAsia="Times New Roman" w:hAnsi="Consolas" w:cs="Consolas"/>
          <w:color w:val="6A9955"/>
          <w:sz w:val="23"/>
          <w:szCs w:val="23"/>
          <w:lang w:eastAsia="pt-BR"/>
        </w:rPr>
        <w:t> vai pro segundo elemento, executa, assim por diante...</w:t>
      </w:r>
    </w:p>
    <w:p w14:paraId="2A07F538"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
    <w:p w14:paraId="0E5721F7"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aprovados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forEach</w:t>
      </w:r>
      <w:proofErr w:type="spellEnd"/>
      <w:proofErr w:type="gramEnd"/>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9CDCFE"/>
          <w:sz w:val="23"/>
          <w:szCs w:val="23"/>
          <w:lang w:eastAsia="pt-BR"/>
        </w:rPr>
        <w:t>nome</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569CD6"/>
          <w:sz w:val="23"/>
          <w:szCs w:val="23"/>
          <w:lang w:eastAsia="pt-BR"/>
        </w:rPr>
        <w:t>=&gt;</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9CDCFE"/>
          <w:sz w:val="23"/>
          <w:szCs w:val="23"/>
          <w:lang w:eastAsia="pt-BR"/>
        </w:rPr>
        <w:t>console</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log</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9CDCFE"/>
          <w:sz w:val="23"/>
          <w:szCs w:val="23"/>
          <w:lang w:eastAsia="pt-BR"/>
        </w:rPr>
        <w:t>nome</w:t>
      </w:r>
      <w:r w:rsidRPr="00AA2EEC">
        <w:rPr>
          <w:rFonts w:ascii="Consolas" w:eastAsia="Times New Roman" w:hAnsi="Consolas" w:cs="Consolas"/>
          <w:color w:val="D4D4D4"/>
          <w:sz w:val="23"/>
          <w:szCs w:val="23"/>
          <w:lang w:eastAsia="pt-BR"/>
        </w:rPr>
        <w:t>))</w:t>
      </w:r>
    </w:p>
    <w:p w14:paraId="3FBEB22F"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
    <w:p w14:paraId="11C68A6C"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w:t>
      </w:r>
      <w:proofErr w:type="spellStart"/>
      <w:r w:rsidRPr="00AA2EEC">
        <w:rPr>
          <w:rFonts w:ascii="Consolas" w:eastAsia="Times New Roman" w:hAnsi="Consolas" w:cs="Consolas"/>
          <w:color w:val="6A9955"/>
          <w:sz w:val="23"/>
          <w:szCs w:val="23"/>
          <w:lang w:eastAsia="pt-BR"/>
        </w:rPr>
        <w:t>foEach</w:t>
      </w:r>
      <w:proofErr w:type="spellEnd"/>
      <w:r w:rsidRPr="00AA2EEC">
        <w:rPr>
          <w:rFonts w:ascii="Consolas" w:eastAsia="Times New Roman" w:hAnsi="Consolas" w:cs="Consolas"/>
          <w:color w:val="6A9955"/>
          <w:sz w:val="23"/>
          <w:szCs w:val="23"/>
          <w:lang w:eastAsia="pt-BR"/>
        </w:rPr>
        <w:t> para mostrar na tela o nome, usando uma função </w:t>
      </w:r>
      <w:proofErr w:type="spellStart"/>
      <w:r w:rsidRPr="00AA2EEC">
        <w:rPr>
          <w:rFonts w:ascii="Consolas" w:eastAsia="Times New Roman" w:hAnsi="Consolas" w:cs="Consolas"/>
          <w:color w:val="6A9955"/>
          <w:sz w:val="23"/>
          <w:szCs w:val="23"/>
          <w:lang w:eastAsia="pt-BR"/>
        </w:rPr>
        <w:t>arrow</w:t>
      </w:r>
      <w:proofErr w:type="spellEnd"/>
    </w:p>
    <w:p w14:paraId="08B90071"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//como </w:t>
      </w:r>
      <w:proofErr w:type="spellStart"/>
      <w:r w:rsidRPr="00AA2EEC">
        <w:rPr>
          <w:rFonts w:ascii="Consolas" w:eastAsia="Times New Roman" w:hAnsi="Consolas" w:cs="Consolas"/>
          <w:color w:val="6A9955"/>
          <w:sz w:val="23"/>
          <w:szCs w:val="23"/>
          <w:lang w:eastAsia="pt-BR"/>
        </w:rPr>
        <w:t>callback</w:t>
      </w:r>
      <w:proofErr w:type="spellEnd"/>
    </w:p>
    <w:p w14:paraId="3C52B329"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
    <w:p w14:paraId="4BB00A01"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roofErr w:type="spellStart"/>
      <w:r w:rsidRPr="00AA2EEC">
        <w:rPr>
          <w:rFonts w:ascii="Consolas" w:eastAsia="Times New Roman" w:hAnsi="Consolas" w:cs="Consolas"/>
          <w:color w:val="569CD6"/>
          <w:sz w:val="23"/>
          <w:szCs w:val="23"/>
          <w:lang w:eastAsia="pt-BR"/>
        </w:rPr>
        <w:t>const</w:t>
      </w:r>
      <w:proofErr w:type="spellEnd"/>
      <w:r w:rsidRPr="00AA2EEC">
        <w:rPr>
          <w:rFonts w:ascii="Consolas" w:eastAsia="Times New Roman" w:hAnsi="Consolas" w:cs="Consolas"/>
          <w:color w:val="D4D4D4"/>
          <w:sz w:val="23"/>
          <w:szCs w:val="23"/>
          <w:lang w:eastAsia="pt-BR"/>
        </w:rPr>
        <w:t> </w:t>
      </w:r>
      <w:proofErr w:type="spellStart"/>
      <w:r w:rsidRPr="00AA2EEC">
        <w:rPr>
          <w:rFonts w:ascii="Consolas" w:eastAsia="Times New Roman" w:hAnsi="Consolas" w:cs="Consolas"/>
          <w:color w:val="DCDCAA"/>
          <w:sz w:val="23"/>
          <w:szCs w:val="23"/>
          <w:lang w:eastAsia="pt-BR"/>
        </w:rPr>
        <w:t>exibirAprovados</w:t>
      </w:r>
      <w:proofErr w:type="spellEnd"/>
      <w:r w:rsidRPr="00AA2EEC">
        <w:rPr>
          <w:rFonts w:ascii="Consolas" w:eastAsia="Times New Roman" w:hAnsi="Consolas" w:cs="Consolas"/>
          <w:color w:val="D4D4D4"/>
          <w:sz w:val="23"/>
          <w:szCs w:val="23"/>
          <w:lang w:eastAsia="pt-BR"/>
        </w:rPr>
        <w:t> = </w:t>
      </w:r>
      <w:r w:rsidRPr="00AA2EEC">
        <w:rPr>
          <w:rFonts w:ascii="Consolas" w:eastAsia="Times New Roman" w:hAnsi="Consolas" w:cs="Consolas"/>
          <w:color w:val="9CDCFE"/>
          <w:sz w:val="23"/>
          <w:szCs w:val="23"/>
          <w:lang w:eastAsia="pt-BR"/>
        </w:rPr>
        <w:t>aprovado</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569CD6"/>
          <w:sz w:val="23"/>
          <w:szCs w:val="23"/>
          <w:lang w:eastAsia="pt-BR"/>
        </w:rPr>
        <w:t>=&gt;</w:t>
      </w:r>
      <w:r w:rsidRPr="00AA2EEC">
        <w:rPr>
          <w:rFonts w:ascii="Consolas" w:eastAsia="Times New Roman" w:hAnsi="Consolas" w:cs="Consolas"/>
          <w:color w:val="D4D4D4"/>
          <w:sz w:val="23"/>
          <w:szCs w:val="23"/>
          <w:lang w:eastAsia="pt-BR"/>
        </w:rPr>
        <w:t> </w:t>
      </w:r>
      <w:r w:rsidRPr="00AA2EEC">
        <w:rPr>
          <w:rFonts w:ascii="Consolas" w:eastAsia="Times New Roman" w:hAnsi="Consolas" w:cs="Consolas"/>
          <w:color w:val="9CDCFE"/>
          <w:sz w:val="23"/>
          <w:szCs w:val="23"/>
          <w:lang w:eastAsia="pt-BR"/>
        </w:rPr>
        <w:t>console</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log</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4FC1FF"/>
          <w:sz w:val="23"/>
          <w:szCs w:val="23"/>
          <w:lang w:eastAsia="pt-BR"/>
        </w:rPr>
        <w:t>aprovados</w:t>
      </w:r>
      <w:r w:rsidRPr="00AA2EEC">
        <w:rPr>
          <w:rFonts w:ascii="Consolas" w:eastAsia="Times New Roman" w:hAnsi="Consolas" w:cs="Consolas"/>
          <w:color w:val="D4D4D4"/>
          <w:sz w:val="23"/>
          <w:szCs w:val="23"/>
          <w:lang w:eastAsia="pt-BR"/>
        </w:rPr>
        <w:t>)</w:t>
      </w:r>
    </w:p>
    <w:p w14:paraId="3B7CA799"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proofErr w:type="spellStart"/>
      <w:proofErr w:type="gramStart"/>
      <w:r w:rsidRPr="00AA2EEC">
        <w:rPr>
          <w:rFonts w:ascii="Consolas" w:eastAsia="Times New Roman" w:hAnsi="Consolas" w:cs="Consolas"/>
          <w:color w:val="4FC1FF"/>
          <w:sz w:val="23"/>
          <w:szCs w:val="23"/>
          <w:lang w:eastAsia="pt-BR"/>
        </w:rPr>
        <w:t>aprovados</w:t>
      </w:r>
      <w:r w:rsidRPr="00AA2EEC">
        <w:rPr>
          <w:rFonts w:ascii="Consolas" w:eastAsia="Times New Roman" w:hAnsi="Consolas" w:cs="Consolas"/>
          <w:color w:val="D4D4D4"/>
          <w:sz w:val="23"/>
          <w:szCs w:val="23"/>
          <w:lang w:eastAsia="pt-BR"/>
        </w:rPr>
        <w:t>.</w:t>
      </w:r>
      <w:r w:rsidRPr="00AA2EEC">
        <w:rPr>
          <w:rFonts w:ascii="Consolas" w:eastAsia="Times New Roman" w:hAnsi="Consolas" w:cs="Consolas"/>
          <w:color w:val="DCDCAA"/>
          <w:sz w:val="23"/>
          <w:szCs w:val="23"/>
          <w:lang w:eastAsia="pt-BR"/>
        </w:rPr>
        <w:t>forEach</w:t>
      </w:r>
      <w:proofErr w:type="spellEnd"/>
      <w:proofErr w:type="gramEnd"/>
      <w:r w:rsidRPr="00AA2EEC">
        <w:rPr>
          <w:rFonts w:ascii="Consolas" w:eastAsia="Times New Roman" w:hAnsi="Consolas" w:cs="Consolas"/>
          <w:color w:val="D4D4D4"/>
          <w:sz w:val="23"/>
          <w:szCs w:val="23"/>
          <w:lang w:eastAsia="pt-BR"/>
        </w:rPr>
        <w:t>(</w:t>
      </w:r>
      <w:proofErr w:type="spellStart"/>
      <w:r w:rsidRPr="00AA2EEC">
        <w:rPr>
          <w:rFonts w:ascii="Consolas" w:eastAsia="Times New Roman" w:hAnsi="Consolas" w:cs="Consolas"/>
          <w:color w:val="DCDCAA"/>
          <w:sz w:val="23"/>
          <w:szCs w:val="23"/>
          <w:lang w:eastAsia="pt-BR"/>
        </w:rPr>
        <w:t>exibirAprovados</w:t>
      </w:r>
      <w:proofErr w:type="spellEnd"/>
      <w:r w:rsidRPr="00AA2EEC">
        <w:rPr>
          <w:rFonts w:ascii="Consolas" w:eastAsia="Times New Roman" w:hAnsi="Consolas" w:cs="Consolas"/>
          <w:color w:val="D4D4D4"/>
          <w:sz w:val="23"/>
          <w:szCs w:val="23"/>
          <w:lang w:eastAsia="pt-BR"/>
        </w:rPr>
        <w:t>)</w:t>
      </w:r>
    </w:p>
    <w:p w14:paraId="38366D40"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t>//Colocar a função </w:t>
      </w:r>
      <w:proofErr w:type="spellStart"/>
      <w:r w:rsidRPr="00AA2EEC">
        <w:rPr>
          <w:rFonts w:ascii="Consolas" w:eastAsia="Times New Roman" w:hAnsi="Consolas" w:cs="Consolas"/>
          <w:color w:val="6A9955"/>
          <w:sz w:val="23"/>
          <w:szCs w:val="23"/>
          <w:lang w:eastAsia="pt-BR"/>
        </w:rPr>
        <w:t>callback</w:t>
      </w:r>
      <w:proofErr w:type="spellEnd"/>
      <w:r w:rsidRPr="00AA2EEC">
        <w:rPr>
          <w:rFonts w:ascii="Consolas" w:eastAsia="Times New Roman" w:hAnsi="Consolas" w:cs="Consolas"/>
          <w:color w:val="6A9955"/>
          <w:sz w:val="23"/>
          <w:szCs w:val="23"/>
          <w:lang w:eastAsia="pt-BR"/>
        </w:rPr>
        <w:t> em uma variável e depois colocar</w:t>
      </w:r>
    </w:p>
    <w:p w14:paraId="1B0A13D5" w14:textId="77777777" w:rsidR="00AA2EEC" w:rsidRPr="00AA2EEC" w:rsidRDefault="00AA2EEC" w:rsidP="00AA2EEC">
      <w:pPr>
        <w:shd w:val="clear" w:color="auto" w:fill="1E1E1E"/>
        <w:spacing w:after="0" w:line="318" w:lineRule="atLeast"/>
        <w:ind w:left="360"/>
        <w:rPr>
          <w:rFonts w:ascii="Consolas" w:eastAsia="Times New Roman" w:hAnsi="Consolas" w:cs="Consolas"/>
          <w:color w:val="D4D4D4"/>
          <w:sz w:val="23"/>
          <w:szCs w:val="23"/>
          <w:lang w:eastAsia="pt-BR"/>
        </w:rPr>
      </w:pPr>
      <w:r w:rsidRPr="00AA2EEC">
        <w:rPr>
          <w:rFonts w:ascii="Consolas" w:eastAsia="Times New Roman" w:hAnsi="Consolas" w:cs="Consolas"/>
          <w:color w:val="6A9955"/>
          <w:sz w:val="23"/>
          <w:szCs w:val="23"/>
          <w:lang w:eastAsia="pt-BR"/>
        </w:rPr>
        <w:lastRenderedPageBreak/>
        <w:t>//no </w:t>
      </w:r>
      <w:proofErr w:type="spellStart"/>
      <w:r w:rsidRPr="00AA2EEC">
        <w:rPr>
          <w:rFonts w:ascii="Consolas" w:eastAsia="Times New Roman" w:hAnsi="Consolas" w:cs="Consolas"/>
          <w:color w:val="6A9955"/>
          <w:sz w:val="23"/>
          <w:szCs w:val="23"/>
          <w:lang w:eastAsia="pt-BR"/>
        </w:rPr>
        <w:t>forEach</w:t>
      </w:r>
      <w:proofErr w:type="spellEnd"/>
    </w:p>
    <w:p w14:paraId="6CA79536" w14:textId="77777777" w:rsidR="00AA2EEC" w:rsidRDefault="00AA2EEC" w:rsidP="00AA2EEC">
      <w:pPr>
        <w:ind w:left="360"/>
      </w:pPr>
      <w:r>
        <w:t xml:space="preserve">A função </w:t>
      </w:r>
      <w:proofErr w:type="spellStart"/>
      <w:r>
        <w:t>CallBack</w:t>
      </w:r>
      <w:proofErr w:type="spellEnd"/>
      <w:r>
        <w:t xml:space="preserve"> que passamos para um </w:t>
      </w:r>
      <w:proofErr w:type="spellStart"/>
      <w:r>
        <w:t>forEach</w:t>
      </w:r>
      <w:proofErr w:type="spellEnd"/>
      <w:r>
        <w:t>, recebe três parâmetros, sendo em ordem:</w:t>
      </w:r>
    </w:p>
    <w:p w14:paraId="741439B7" w14:textId="77777777" w:rsidR="00AA2EEC" w:rsidRPr="00BE220D" w:rsidRDefault="00AA2EEC" w:rsidP="00AA2EEC">
      <w:pPr>
        <w:pStyle w:val="PargrafodaLista"/>
        <w:numPr>
          <w:ilvl w:val="0"/>
          <w:numId w:val="7"/>
        </w:numPr>
        <w:rPr>
          <w:highlight w:val="yellow"/>
        </w:rPr>
      </w:pPr>
      <w:r w:rsidRPr="00BE220D">
        <w:rPr>
          <w:highlight w:val="yellow"/>
        </w:rPr>
        <w:t>Nome do elemento;</w:t>
      </w:r>
    </w:p>
    <w:p w14:paraId="46F7207C" w14:textId="77777777" w:rsidR="00AA2EEC" w:rsidRPr="00BE220D" w:rsidRDefault="00B946C0" w:rsidP="00AA2EEC">
      <w:pPr>
        <w:pStyle w:val="PargrafodaLista"/>
        <w:numPr>
          <w:ilvl w:val="0"/>
          <w:numId w:val="7"/>
        </w:numPr>
        <w:rPr>
          <w:highlight w:val="yellow"/>
        </w:rPr>
      </w:pPr>
      <w:r w:rsidRPr="00BE220D">
        <w:rPr>
          <w:highlight w:val="yellow"/>
        </w:rPr>
        <w:t>Índice do elemento;</w:t>
      </w:r>
    </w:p>
    <w:p w14:paraId="11A60A65" w14:textId="77777777" w:rsidR="00B946C0" w:rsidRPr="00BE220D" w:rsidRDefault="00B946C0" w:rsidP="00AA2EEC">
      <w:pPr>
        <w:pStyle w:val="PargrafodaLista"/>
        <w:numPr>
          <w:ilvl w:val="0"/>
          <w:numId w:val="7"/>
        </w:numPr>
        <w:rPr>
          <w:highlight w:val="yellow"/>
        </w:rPr>
      </w:pPr>
      <w:r w:rsidRPr="00BE220D">
        <w:rPr>
          <w:highlight w:val="yellow"/>
        </w:rPr>
        <w:t xml:space="preserve">O próprio </w:t>
      </w:r>
      <w:proofErr w:type="spellStart"/>
      <w:r w:rsidRPr="00BE220D">
        <w:rPr>
          <w:highlight w:val="yellow"/>
        </w:rPr>
        <w:t>array</w:t>
      </w:r>
      <w:proofErr w:type="spellEnd"/>
      <w:r w:rsidRPr="00BE220D">
        <w:rPr>
          <w:highlight w:val="yellow"/>
        </w:rPr>
        <w:t>.</w:t>
      </w:r>
    </w:p>
    <w:p w14:paraId="29E973E6" w14:textId="77777777" w:rsidR="00B946C0" w:rsidRDefault="00B946C0" w:rsidP="00B946C0">
      <w:r>
        <w:t xml:space="preserve">Vamos ver como implementar nosso próprio </w:t>
      </w:r>
      <w:proofErr w:type="spellStart"/>
      <w:r>
        <w:t>forEach</w:t>
      </w:r>
      <w:proofErr w:type="spellEnd"/>
      <w:r>
        <w:t>:</w:t>
      </w:r>
    </w:p>
    <w:p w14:paraId="7C1002A9"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eastAsia="pt-BR"/>
        </w:rPr>
      </w:pPr>
      <w:r w:rsidRPr="00B946C0">
        <w:rPr>
          <w:rFonts w:ascii="Consolas" w:eastAsia="Times New Roman" w:hAnsi="Consolas" w:cs="Consolas"/>
          <w:color w:val="6A9955"/>
          <w:sz w:val="23"/>
          <w:szCs w:val="23"/>
          <w:lang w:eastAsia="pt-BR"/>
        </w:rPr>
        <w:t>//Implementando meu próprio método </w:t>
      </w:r>
      <w:proofErr w:type="spellStart"/>
      <w:r w:rsidRPr="00B946C0">
        <w:rPr>
          <w:rFonts w:ascii="Consolas" w:eastAsia="Times New Roman" w:hAnsi="Consolas" w:cs="Consolas"/>
          <w:color w:val="6A9955"/>
          <w:sz w:val="23"/>
          <w:szCs w:val="23"/>
          <w:lang w:eastAsia="pt-BR"/>
        </w:rPr>
        <w:t>forEach</w:t>
      </w:r>
      <w:proofErr w:type="spellEnd"/>
    </w:p>
    <w:p w14:paraId="0D4311DF" w14:textId="77777777" w:rsidR="00B946C0" w:rsidRPr="00E227B4"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proofErr w:type="gramStart"/>
      <w:r w:rsidRPr="00E227B4">
        <w:rPr>
          <w:rFonts w:ascii="Consolas" w:eastAsia="Times New Roman" w:hAnsi="Consolas" w:cs="Consolas"/>
          <w:color w:val="4EC9B0"/>
          <w:sz w:val="23"/>
          <w:szCs w:val="23"/>
          <w:lang w:val="en-US" w:eastAsia="pt-BR"/>
        </w:rPr>
        <w:t>Array</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4FC1FF"/>
          <w:sz w:val="23"/>
          <w:szCs w:val="23"/>
          <w:lang w:val="en-US" w:eastAsia="pt-BR"/>
        </w:rPr>
        <w:t>prototype</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DCDCAA"/>
          <w:sz w:val="23"/>
          <w:szCs w:val="23"/>
          <w:lang w:val="en-US" w:eastAsia="pt-BR"/>
        </w:rPr>
        <w:t>forEach</w:t>
      </w:r>
      <w:proofErr w:type="gramEnd"/>
      <w:r w:rsidRPr="00E227B4">
        <w:rPr>
          <w:rFonts w:ascii="Consolas" w:eastAsia="Times New Roman" w:hAnsi="Consolas" w:cs="Consolas"/>
          <w:color w:val="DCDCAA"/>
          <w:sz w:val="23"/>
          <w:szCs w:val="23"/>
          <w:lang w:val="en-US" w:eastAsia="pt-BR"/>
        </w:rPr>
        <w:t>2</w:t>
      </w:r>
      <w:r w:rsidRPr="00E227B4">
        <w:rPr>
          <w:rFonts w:ascii="Consolas" w:eastAsia="Times New Roman" w:hAnsi="Consolas" w:cs="Consolas"/>
          <w:color w:val="D4D4D4"/>
          <w:sz w:val="23"/>
          <w:szCs w:val="23"/>
          <w:lang w:val="en-US" w:eastAsia="pt-BR"/>
        </w:rPr>
        <w:t> = </w:t>
      </w:r>
      <w:r w:rsidRPr="00E227B4">
        <w:rPr>
          <w:rFonts w:ascii="Consolas" w:eastAsia="Times New Roman" w:hAnsi="Consolas" w:cs="Consolas"/>
          <w:color w:val="569CD6"/>
          <w:sz w:val="23"/>
          <w:szCs w:val="23"/>
          <w:lang w:val="en-US" w:eastAsia="pt-BR"/>
        </w:rPr>
        <w:t>function</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9CDCFE"/>
          <w:sz w:val="23"/>
          <w:szCs w:val="23"/>
          <w:lang w:val="en-US" w:eastAsia="pt-BR"/>
        </w:rPr>
        <w:t>callback</w:t>
      </w:r>
      <w:r w:rsidRPr="00E227B4">
        <w:rPr>
          <w:rFonts w:ascii="Consolas" w:eastAsia="Times New Roman" w:hAnsi="Consolas" w:cs="Consolas"/>
          <w:color w:val="D4D4D4"/>
          <w:sz w:val="23"/>
          <w:szCs w:val="23"/>
          <w:lang w:val="en-US" w:eastAsia="pt-BR"/>
        </w:rPr>
        <w:t>) {</w:t>
      </w:r>
    </w:p>
    <w:p w14:paraId="611150E1"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E227B4">
        <w:rPr>
          <w:rFonts w:ascii="Consolas" w:eastAsia="Times New Roman" w:hAnsi="Consolas" w:cs="Consolas"/>
          <w:color w:val="D4D4D4"/>
          <w:sz w:val="23"/>
          <w:szCs w:val="23"/>
          <w:lang w:val="en-US" w:eastAsia="pt-BR"/>
        </w:rPr>
        <w:t>    </w:t>
      </w:r>
      <w:r w:rsidRPr="00B946C0">
        <w:rPr>
          <w:rFonts w:ascii="Consolas" w:eastAsia="Times New Roman" w:hAnsi="Consolas" w:cs="Consolas"/>
          <w:color w:val="C586C0"/>
          <w:sz w:val="23"/>
          <w:szCs w:val="23"/>
          <w:lang w:val="en-US" w:eastAsia="pt-BR"/>
        </w:rPr>
        <w:t>for</w:t>
      </w:r>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569CD6"/>
          <w:sz w:val="23"/>
          <w:szCs w:val="23"/>
          <w:lang w:val="en-US" w:eastAsia="pt-BR"/>
        </w:rPr>
        <w:t>let</w:t>
      </w:r>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9CDCFE"/>
          <w:sz w:val="23"/>
          <w:szCs w:val="23"/>
          <w:lang w:val="en-US" w:eastAsia="pt-BR"/>
        </w:rPr>
        <w:t>i</w:t>
      </w:r>
      <w:proofErr w:type="spellEnd"/>
      <w:r w:rsidRPr="00B946C0">
        <w:rPr>
          <w:rFonts w:ascii="Consolas" w:eastAsia="Times New Roman" w:hAnsi="Consolas" w:cs="Consolas"/>
          <w:color w:val="D4D4D4"/>
          <w:sz w:val="23"/>
          <w:szCs w:val="23"/>
          <w:lang w:val="en-US" w:eastAsia="pt-BR"/>
        </w:rPr>
        <w:t> = </w:t>
      </w:r>
      <w:r w:rsidRPr="00B946C0">
        <w:rPr>
          <w:rFonts w:ascii="Consolas" w:eastAsia="Times New Roman" w:hAnsi="Consolas" w:cs="Consolas"/>
          <w:color w:val="B5CEA8"/>
          <w:sz w:val="23"/>
          <w:szCs w:val="23"/>
          <w:lang w:val="en-US" w:eastAsia="pt-BR"/>
        </w:rPr>
        <w:t>0</w:t>
      </w:r>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9CDCFE"/>
          <w:sz w:val="23"/>
          <w:szCs w:val="23"/>
          <w:lang w:val="en-US" w:eastAsia="pt-BR"/>
        </w:rPr>
        <w:t>i</w:t>
      </w:r>
      <w:proofErr w:type="spellEnd"/>
      <w:r w:rsidRPr="00B946C0">
        <w:rPr>
          <w:rFonts w:ascii="Consolas" w:eastAsia="Times New Roman" w:hAnsi="Consolas" w:cs="Consolas"/>
          <w:color w:val="D4D4D4"/>
          <w:sz w:val="23"/>
          <w:szCs w:val="23"/>
          <w:lang w:val="en-US" w:eastAsia="pt-BR"/>
        </w:rPr>
        <w:t> &lt; </w:t>
      </w:r>
      <w:proofErr w:type="spellStart"/>
      <w:proofErr w:type="gramStart"/>
      <w:r w:rsidRPr="00B946C0">
        <w:rPr>
          <w:rFonts w:ascii="Consolas" w:eastAsia="Times New Roman" w:hAnsi="Consolas" w:cs="Consolas"/>
          <w:color w:val="569CD6"/>
          <w:sz w:val="23"/>
          <w:szCs w:val="23"/>
          <w:lang w:val="en-US" w:eastAsia="pt-BR"/>
        </w:rPr>
        <w:t>this</w:t>
      </w:r>
      <w:r w:rsidRPr="00B946C0">
        <w:rPr>
          <w:rFonts w:ascii="Consolas" w:eastAsia="Times New Roman" w:hAnsi="Consolas" w:cs="Consolas"/>
          <w:color w:val="D4D4D4"/>
          <w:sz w:val="23"/>
          <w:szCs w:val="23"/>
          <w:lang w:val="en-US" w:eastAsia="pt-BR"/>
        </w:rPr>
        <w:t>.</w:t>
      </w:r>
      <w:r w:rsidRPr="00B946C0">
        <w:rPr>
          <w:rFonts w:ascii="Consolas" w:eastAsia="Times New Roman" w:hAnsi="Consolas" w:cs="Consolas"/>
          <w:color w:val="9CDCFE"/>
          <w:sz w:val="23"/>
          <w:szCs w:val="23"/>
          <w:lang w:val="en-US" w:eastAsia="pt-BR"/>
        </w:rPr>
        <w:t>length</w:t>
      </w:r>
      <w:proofErr w:type="spellEnd"/>
      <w:proofErr w:type="gramEnd"/>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9CDCFE"/>
          <w:sz w:val="23"/>
          <w:szCs w:val="23"/>
          <w:lang w:val="en-US" w:eastAsia="pt-BR"/>
        </w:rPr>
        <w:t>i</w:t>
      </w:r>
      <w:proofErr w:type="spellEnd"/>
      <w:r w:rsidRPr="00B946C0">
        <w:rPr>
          <w:rFonts w:ascii="Consolas" w:eastAsia="Times New Roman" w:hAnsi="Consolas" w:cs="Consolas"/>
          <w:color w:val="D4D4D4"/>
          <w:sz w:val="23"/>
          <w:szCs w:val="23"/>
          <w:lang w:val="en-US" w:eastAsia="pt-BR"/>
        </w:rPr>
        <w:t>++) {</w:t>
      </w:r>
    </w:p>
    <w:p w14:paraId="7058C2C5"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DCDCAA"/>
          <w:sz w:val="23"/>
          <w:szCs w:val="23"/>
          <w:lang w:val="en-US" w:eastAsia="pt-BR"/>
        </w:rPr>
        <w:t>callback</w:t>
      </w:r>
      <w:r w:rsidRPr="00B946C0">
        <w:rPr>
          <w:rFonts w:ascii="Consolas" w:eastAsia="Times New Roman" w:hAnsi="Consolas" w:cs="Consolas"/>
          <w:color w:val="D4D4D4"/>
          <w:sz w:val="23"/>
          <w:szCs w:val="23"/>
          <w:lang w:val="en-US" w:eastAsia="pt-BR"/>
        </w:rPr>
        <w:t>(</w:t>
      </w:r>
      <w:r w:rsidRPr="00B946C0">
        <w:rPr>
          <w:rFonts w:ascii="Consolas" w:eastAsia="Times New Roman" w:hAnsi="Consolas" w:cs="Consolas"/>
          <w:color w:val="569CD6"/>
          <w:sz w:val="23"/>
          <w:szCs w:val="23"/>
          <w:lang w:val="en-US" w:eastAsia="pt-BR"/>
        </w:rPr>
        <w:t>this</w:t>
      </w:r>
      <w:r w:rsidRPr="00B946C0">
        <w:rPr>
          <w:rFonts w:ascii="Consolas" w:eastAsia="Times New Roman" w:hAnsi="Consolas" w:cs="Consolas"/>
          <w:color w:val="D4D4D4"/>
          <w:sz w:val="23"/>
          <w:szCs w:val="23"/>
          <w:lang w:val="en-US" w:eastAsia="pt-BR"/>
        </w:rPr>
        <w:t>[</w:t>
      </w:r>
      <w:proofErr w:type="spellStart"/>
      <w:r w:rsidRPr="00B946C0">
        <w:rPr>
          <w:rFonts w:ascii="Consolas" w:eastAsia="Times New Roman" w:hAnsi="Consolas" w:cs="Consolas"/>
          <w:color w:val="9CDCFE"/>
          <w:sz w:val="23"/>
          <w:szCs w:val="23"/>
          <w:lang w:val="en-US" w:eastAsia="pt-BR"/>
        </w:rPr>
        <w:t>i</w:t>
      </w:r>
      <w:proofErr w:type="spellEnd"/>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9CDCFE"/>
          <w:sz w:val="23"/>
          <w:szCs w:val="23"/>
          <w:lang w:val="en-US" w:eastAsia="pt-BR"/>
        </w:rPr>
        <w:t>i</w:t>
      </w:r>
      <w:proofErr w:type="spellEnd"/>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569CD6"/>
          <w:sz w:val="23"/>
          <w:szCs w:val="23"/>
          <w:lang w:val="en-US" w:eastAsia="pt-BR"/>
        </w:rPr>
        <w:t>this</w:t>
      </w:r>
      <w:r w:rsidRPr="00B946C0">
        <w:rPr>
          <w:rFonts w:ascii="Consolas" w:eastAsia="Times New Roman" w:hAnsi="Consolas" w:cs="Consolas"/>
          <w:color w:val="D4D4D4"/>
          <w:sz w:val="23"/>
          <w:szCs w:val="23"/>
          <w:lang w:val="en-US" w:eastAsia="pt-BR"/>
        </w:rPr>
        <w:t>)</w:t>
      </w:r>
    </w:p>
    <w:p w14:paraId="1834E326"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B946C0">
        <w:rPr>
          <w:rFonts w:ascii="Consolas" w:eastAsia="Times New Roman" w:hAnsi="Consolas" w:cs="Consolas"/>
          <w:color w:val="D4D4D4"/>
          <w:sz w:val="23"/>
          <w:szCs w:val="23"/>
          <w:lang w:val="en-US" w:eastAsia="pt-BR"/>
        </w:rPr>
        <w:t>    }</w:t>
      </w:r>
    </w:p>
    <w:p w14:paraId="3FFAEBB7"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B946C0">
        <w:rPr>
          <w:rFonts w:ascii="Consolas" w:eastAsia="Times New Roman" w:hAnsi="Consolas" w:cs="Consolas"/>
          <w:color w:val="D4D4D4"/>
          <w:sz w:val="23"/>
          <w:szCs w:val="23"/>
          <w:lang w:val="en-US" w:eastAsia="pt-BR"/>
        </w:rPr>
        <w:t>}</w:t>
      </w:r>
    </w:p>
    <w:p w14:paraId="1831AD31" w14:textId="77777777" w:rsidR="00B946C0" w:rsidRPr="00B946C0" w:rsidRDefault="00B946C0" w:rsidP="00B946C0">
      <w:pPr>
        <w:shd w:val="clear" w:color="auto" w:fill="1E1E1E"/>
        <w:spacing w:after="240" w:line="318" w:lineRule="atLeast"/>
        <w:rPr>
          <w:rFonts w:ascii="Consolas" w:eastAsia="Times New Roman" w:hAnsi="Consolas" w:cs="Consolas"/>
          <w:color w:val="D4D4D4"/>
          <w:sz w:val="23"/>
          <w:szCs w:val="23"/>
          <w:lang w:val="en-US" w:eastAsia="pt-BR"/>
        </w:rPr>
      </w:pPr>
    </w:p>
    <w:p w14:paraId="44CDDEE2"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B946C0">
        <w:rPr>
          <w:rFonts w:ascii="Consolas" w:eastAsia="Times New Roman" w:hAnsi="Consolas" w:cs="Consolas"/>
          <w:color w:val="569CD6"/>
          <w:sz w:val="23"/>
          <w:szCs w:val="23"/>
          <w:lang w:val="en-US" w:eastAsia="pt-BR"/>
        </w:rPr>
        <w:t>const</w:t>
      </w:r>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4FC1FF"/>
          <w:sz w:val="23"/>
          <w:szCs w:val="23"/>
          <w:lang w:val="en-US" w:eastAsia="pt-BR"/>
        </w:rPr>
        <w:t>aprovados</w:t>
      </w:r>
      <w:proofErr w:type="spellEnd"/>
      <w:r w:rsidRPr="00B946C0">
        <w:rPr>
          <w:rFonts w:ascii="Consolas" w:eastAsia="Times New Roman" w:hAnsi="Consolas" w:cs="Consolas"/>
          <w:color w:val="D4D4D4"/>
          <w:sz w:val="23"/>
          <w:szCs w:val="23"/>
          <w:lang w:val="en-US" w:eastAsia="pt-BR"/>
        </w:rPr>
        <w:t> = [</w:t>
      </w:r>
      <w:r w:rsidRPr="00B946C0">
        <w:rPr>
          <w:rFonts w:ascii="Consolas" w:eastAsia="Times New Roman" w:hAnsi="Consolas" w:cs="Consolas"/>
          <w:color w:val="CE9178"/>
          <w:sz w:val="23"/>
          <w:szCs w:val="23"/>
          <w:lang w:val="en-US" w:eastAsia="pt-BR"/>
        </w:rPr>
        <w:t>'Bia'</w:t>
      </w:r>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CE9178"/>
          <w:sz w:val="23"/>
          <w:szCs w:val="23"/>
          <w:lang w:val="en-US" w:eastAsia="pt-BR"/>
        </w:rPr>
        <w:t>'Ana'</w:t>
      </w:r>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CE9178"/>
          <w:sz w:val="23"/>
          <w:szCs w:val="23"/>
          <w:lang w:val="en-US" w:eastAsia="pt-BR"/>
        </w:rPr>
        <w:t>'Wesley'</w:t>
      </w:r>
      <w:r w:rsidRPr="00B946C0">
        <w:rPr>
          <w:rFonts w:ascii="Consolas" w:eastAsia="Times New Roman" w:hAnsi="Consolas" w:cs="Consolas"/>
          <w:color w:val="D4D4D4"/>
          <w:sz w:val="23"/>
          <w:szCs w:val="23"/>
          <w:lang w:val="en-US" w:eastAsia="pt-BR"/>
        </w:rPr>
        <w:t>, </w:t>
      </w:r>
      <w:r w:rsidRPr="00B946C0">
        <w:rPr>
          <w:rFonts w:ascii="Consolas" w:eastAsia="Times New Roman" w:hAnsi="Consolas" w:cs="Consolas"/>
          <w:color w:val="CE9178"/>
          <w:sz w:val="23"/>
          <w:szCs w:val="23"/>
          <w:lang w:val="en-US" w:eastAsia="pt-BR"/>
        </w:rPr>
        <w:t>'Michael'</w:t>
      </w:r>
      <w:r w:rsidRPr="00B946C0">
        <w:rPr>
          <w:rFonts w:ascii="Consolas" w:eastAsia="Times New Roman" w:hAnsi="Consolas" w:cs="Consolas"/>
          <w:color w:val="D4D4D4"/>
          <w:sz w:val="23"/>
          <w:szCs w:val="23"/>
          <w:lang w:val="en-US" w:eastAsia="pt-BR"/>
        </w:rPr>
        <w:t>]</w:t>
      </w:r>
    </w:p>
    <w:p w14:paraId="28EC52C7"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p>
    <w:p w14:paraId="0D306B7F"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proofErr w:type="gramStart"/>
      <w:r w:rsidRPr="00B946C0">
        <w:rPr>
          <w:rFonts w:ascii="Consolas" w:eastAsia="Times New Roman" w:hAnsi="Consolas" w:cs="Consolas"/>
          <w:color w:val="4FC1FF"/>
          <w:sz w:val="23"/>
          <w:szCs w:val="23"/>
          <w:lang w:val="en-US" w:eastAsia="pt-BR"/>
        </w:rPr>
        <w:t>aprovados</w:t>
      </w:r>
      <w:r w:rsidRPr="00B946C0">
        <w:rPr>
          <w:rFonts w:ascii="Consolas" w:eastAsia="Times New Roman" w:hAnsi="Consolas" w:cs="Consolas"/>
          <w:color w:val="D4D4D4"/>
          <w:sz w:val="23"/>
          <w:szCs w:val="23"/>
          <w:lang w:val="en-US" w:eastAsia="pt-BR"/>
        </w:rPr>
        <w:t>.</w:t>
      </w:r>
      <w:r w:rsidRPr="00B946C0">
        <w:rPr>
          <w:rFonts w:ascii="Consolas" w:eastAsia="Times New Roman" w:hAnsi="Consolas" w:cs="Consolas"/>
          <w:color w:val="DCDCAA"/>
          <w:sz w:val="23"/>
          <w:szCs w:val="23"/>
          <w:lang w:val="en-US" w:eastAsia="pt-BR"/>
        </w:rPr>
        <w:t>forEach</w:t>
      </w:r>
      <w:proofErr w:type="gramEnd"/>
      <w:r w:rsidRPr="00B946C0">
        <w:rPr>
          <w:rFonts w:ascii="Consolas" w:eastAsia="Times New Roman" w:hAnsi="Consolas" w:cs="Consolas"/>
          <w:color w:val="DCDCAA"/>
          <w:sz w:val="23"/>
          <w:szCs w:val="23"/>
          <w:lang w:val="en-US" w:eastAsia="pt-BR"/>
        </w:rPr>
        <w:t>2</w:t>
      </w:r>
      <w:r w:rsidRPr="00B946C0">
        <w:rPr>
          <w:rFonts w:ascii="Consolas" w:eastAsia="Times New Roman" w:hAnsi="Consolas" w:cs="Consolas"/>
          <w:color w:val="D4D4D4"/>
          <w:sz w:val="23"/>
          <w:szCs w:val="23"/>
          <w:lang w:val="en-US" w:eastAsia="pt-BR"/>
        </w:rPr>
        <w:t>(</w:t>
      </w:r>
      <w:r w:rsidRPr="00B946C0">
        <w:rPr>
          <w:rFonts w:ascii="Consolas" w:eastAsia="Times New Roman" w:hAnsi="Consolas" w:cs="Consolas"/>
          <w:color w:val="569CD6"/>
          <w:sz w:val="23"/>
          <w:szCs w:val="23"/>
          <w:lang w:val="en-US" w:eastAsia="pt-BR"/>
        </w:rPr>
        <w:t>function</w:t>
      </w:r>
      <w:r w:rsidRPr="00B946C0">
        <w:rPr>
          <w:rFonts w:ascii="Consolas" w:eastAsia="Times New Roman" w:hAnsi="Consolas" w:cs="Consolas"/>
          <w:color w:val="D4D4D4"/>
          <w:sz w:val="23"/>
          <w:szCs w:val="23"/>
          <w:lang w:val="en-US" w:eastAsia="pt-BR"/>
        </w:rPr>
        <w:t>(</w:t>
      </w:r>
      <w:proofErr w:type="spellStart"/>
      <w:r w:rsidRPr="00B946C0">
        <w:rPr>
          <w:rFonts w:ascii="Consolas" w:eastAsia="Times New Roman" w:hAnsi="Consolas" w:cs="Consolas"/>
          <w:color w:val="9CDCFE"/>
          <w:sz w:val="23"/>
          <w:szCs w:val="23"/>
          <w:lang w:val="en-US" w:eastAsia="pt-BR"/>
        </w:rPr>
        <w:t>nome</w:t>
      </w:r>
      <w:proofErr w:type="spellEnd"/>
      <w:r w:rsidRPr="00B946C0">
        <w:rPr>
          <w:rFonts w:ascii="Consolas" w:eastAsia="Times New Roman" w:hAnsi="Consolas" w:cs="Consolas"/>
          <w:color w:val="D4D4D4"/>
          <w:sz w:val="23"/>
          <w:szCs w:val="23"/>
          <w:lang w:val="en-US" w:eastAsia="pt-BR"/>
        </w:rPr>
        <w:t>, </w:t>
      </w:r>
      <w:proofErr w:type="spellStart"/>
      <w:r w:rsidRPr="00B946C0">
        <w:rPr>
          <w:rFonts w:ascii="Consolas" w:eastAsia="Times New Roman" w:hAnsi="Consolas" w:cs="Consolas"/>
          <w:color w:val="9CDCFE"/>
          <w:sz w:val="23"/>
          <w:szCs w:val="23"/>
          <w:lang w:val="en-US" w:eastAsia="pt-BR"/>
        </w:rPr>
        <w:t>indice</w:t>
      </w:r>
      <w:proofErr w:type="spellEnd"/>
      <w:r w:rsidRPr="00B946C0">
        <w:rPr>
          <w:rFonts w:ascii="Consolas" w:eastAsia="Times New Roman" w:hAnsi="Consolas" w:cs="Consolas"/>
          <w:color w:val="D4D4D4"/>
          <w:sz w:val="23"/>
          <w:szCs w:val="23"/>
          <w:lang w:val="en-US" w:eastAsia="pt-BR"/>
        </w:rPr>
        <w:t>) {</w:t>
      </w:r>
    </w:p>
    <w:p w14:paraId="15989A64" w14:textId="77777777" w:rsidR="00B946C0" w:rsidRPr="00B946C0"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B946C0">
        <w:rPr>
          <w:rFonts w:ascii="Consolas" w:eastAsia="Times New Roman" w:hAnsi="Consolas" w:cs="Consolas"/>
          <w:color w:val="D4D4D4"/>
          <w:sz w:val="23"/>
          <w:szCs w:val="23"/>
          <w:lang w:val="en-US" w:eastAsia="pt-BR"/>
        </w:rPr>
        <w:t>    </w:t>
      </w:r>
      <w:proofErr w:type="gramStart"/>
      <w:r w:rsidRPr="00B946C0">
        <w:rPr>
          <w:rFonts w:ascii="Consolas" w:eastAsia="Times New Roman" w:hAnsi="Consolas" w:cs="Consolas"/>
          <w:color w:val="9CDCFE"/>
          <w:sz w:val="23"/>
          <w:szCs w:val="23"/>
          <w:lang w:val="en-US" w:eastAsia="pt-BR"/>
        </w:rPr>
        <w:t>console</w:t>
      </w:r>
      <w:r w:rsidRPr="00B946C0">
        <w:rPr>
          <w:rFonts w:ascii="Consolas" w:eastAsia="Times New Roman" w:hAnsi="Consolas" w:cs="Consolas"/>
          <w:color w:val="D4D4D4"/>
          <w:sz w:val="23"/>
          <w:szCs w:val="23"/>
          <w:lang w:val="en-US" w:eastAsia="pt-BR"/>
        </w:rPr>
        <w:t>.</w:t>
      </w:r>
      <w:r w:rsidRPr="00B946C0">
        <w:rPr>
          <w:rFonts w:ascii="Consolas" w:eastAsia="Times New Roman" w:hAnsi="Consolas" w:cs="Consolas"/>
          <w:color w:val="DCDCAA"/>
          <w:sz w:val="23"/>
          <w:szCs w:val="23"/>
          <w:lang w:val="en-US" w:eastAsia="pt-BR"/>
        </w:rPr>
        <w:t>log</w:t>
      </w:r>
      <w:r w:rsidRPr="00B946C0">
        <w:rPr>
          <w:rFonts w:ascii="Consolas" w:eastAsia="Times New Roman" w:hAnsi="Consolas" w:cs="Consolas"/>
          <w:color w:val="D4D4D4"/>
          <w:sz w:val="23"/>
          <w:szCs w:val="23"/>
          <w:lang w:val="en-US" w:eastAsia="pt-BR"/>
        </w:rPr>
        <w:t>(</w:t>
      </w:r>
      <w:proofErr w:type="gramEnd"/>
      <w:r w:rsidRPr="00B946C0">
        <w:rPr>
          <w:rFonts w:ascii="Consolas" w:eastAsia="Times New Roman" w:hAnsi="Consolas" w:cs="Consolas"/>
          <w:color w:val="CE9178"/>
          <w:sz w:val="23"/>
          <w:szCs w:val="23"/>
          <w:lang w:val="en-US" w:eastAsia="pt-BR"/>
        </w:rPr>
        <w:t>`</w:t>
      </w:r>
      <w:r w:rsidRPr="00B946C0">
        <w:rPr>
          <w:rFonts w:ascii="Consolas" w:eastAsia="Times New Roman" w:hAnsi="Consolas" w:cs="Consolas"/>
          <w:color w:val="569CD6"/>
          <w:sz w:val="23"/>
          <w:szCs w:val="23"/>
          <w:lang w:val="en-US" w:eastAsia="pt-BR"/>
        </w:rPr>
        <w:t>${</w:t>
      </w:r>
      <w:proofErr w:type="spellStart"/>
      <w:r w:rsidRPr="00B946C0">
        <w:rPr>
          <w:rFonts w:ascii="Consolas" w:eastAsia="Times New Roman" w:hAnsi="Consolas" w:cs="Consolas"/>
          <w:color w:val="9CDCFE"/>
          <w:sz w:val="23"/>
          <w:szCs w:val="23"/>
          <w:lang w:val="en-US" w:eastAsia="pt-BR"/>
        </w:rPr>
        <w:t>indice</w:t>
      </w:r>
      <w:proofErr w:type="spellEnd"/>
      <w:r w:rsidRPr="00B946C0">
        <w:rPr>
          <w:rFonts w:ascii="Consolas" w:eastAsia="Times New Roman" w:hAnsi="Consolas" w:cs="Consolas"/>
          <w:color w:val="D4D4D4"/>
          <w:sz w:val="23"/>
          <w:szCs w:val="23"/>
          <w:lang w:val="en-US" w:eastAsia="pt-BR"/>
        </w:rPr>
        <w:t> + </w:t>
      </w:r>
      <w:r w:rsidRPr="00B946C0">
        <w:rPr>
          <w:rFonts w:ascii="Consolas" w:eastAsia="Times New Roman" w:hAnsi="Consolas" w:cs="Consolas"/>
          <w:color w:val="B5CEA8"/>
          <w:sz w:val="23"/>
          <w:szCs w:val="23"/>
          <w:lang w:val="en-US" w:eastAsia="pt-BR"/>
        </w:rPr>
        <w:t>1</w:t>
      </w:r>
      <w:r w:rsidRPr="00B946C0">
        <w:rPr>
          <w:rFonts w:ascii="Consolas" w:eastAsia="Times New Roman" w:hAnsi="Consolas" w:cs="Consolas"/>
          <w:color w:val="569CD6"/>
          <w:sz w:val="23"/>
          <w:szCs w:val="23"/>
          <w:lang w:val="en-US" w:eastAsia="pt-BR"/>
        </w:rPr>
        <w:t>}</w:t>
      </w:r>
      <w:r w:rsidRPr="00B946C0">
        <w:rPr>
          <w:rFonts w:ascii="Consolas" w:eastAsia="Times New Roman" w:hAnsi="Consolas" w:cs="Consolas"/>
          <w:color w:val="CE9178"/>
          <w:sz w:val="23"/>
          <w:szCs w:val="23"/>
          <w:lang w:val="en-US" w:eastAsia="pt-BR"/>
        </w:rPr>
        <w:t>-&gt; </w:t>
      </w:r>
      <w:r w:rsidRPr="00B946C0">
        <w:rPr>
          <w:rFonts w:ascii="Consolas" w:eastAsia="Times New Roman" w:hAnsi="Consolas" w:cs="Consolas"/>
          <w:color w:val="569CD6"/>
          <w:sz w:val="23"/>
          <w:szCs w:val="23"/>
          <w:lang w:val="en-US" w:eastAsia="pt-BR"/>
        </w:rPr>
        <w:t>${</w:t>
      </w:r>
      <w:proofErr w:type="spellStart"/>
      <w:r w:rsidRPr="00B946C0">
        <w:rPr>
          <w:rFonts w:ascii="Consolas" w:eastAsia="Times New Roman" w:hAnsi="Consolas" w:cs="Consolas"/>
          <w:color w:val="9CDCFE"/>
          <w:sz w:val="23"/>
          <w:szCs w:val="23"/>
          <w:lang w:val="en-US" w:eastAsia="pt-BR"/>
        </w:rPr>
        <w:t>nome</w:t>
      </w:r>
      <w:proofErr w:type="spellEnd"/>
      <w:r w:rsidRPr="00B946C0">
        <w:rPr>
          <w:rFonts w:ascii="Consolas" w:eastAsia="Times New Roman" w:hAnsi="Consolas" w:cs="Consolas"/>
          <w:color w:val="569CD6"/>
          <w:sz w:val="23"/>
          <w:szCs w:val="23"/>
          <w:lang w:val="en-US" w:eastAsia="pt-BR"/>
        </w:rPr>
        <w:t>}</w:t>
      </w:r>
      <w:r w:rsidRPr="00B946C0">
        <w:rPr>
          <w:rFonts w:ascii="Consolas" w:eastAsia="Times New Roman" w:hAnsi="Consolas" w:cs="Consolas"/>
          <w:color w:val="CE9178"/>
          <w:sz w:val="23"/>
          <w:szCs w:val="23"/>
          <w:lang w:val="en-US" w:eastAsia="pt-BR"/>
        </w:rPr>
        <w:t>`</w:t>
      </w:r>
      <w:r w:rsidRPr="00B946C0">
        <w:rPr>
          <w:rFonts w:ascii="Consolas" w:eastAsia="Times New Roman" w:hAnsi="Consolas" w:cs="Consolas"/>
          <w:color w:val="D4D4D4"/>
          <w:sz w:val="23"/>
          <w:szCs w:val="23"/>
          <w:lang w:val="en-US" w:eastAsia="pt-BR"/>
        </w:rPr>
        <w:t>)</w:t>
      </w:r>
    </w:p>
    <w:p w14:paraId="1A67AB19" w14:textId="77777777" w:rsidR="00B946C0" w:rsidRPr="00E227B4" w:rsidRDefault="00B946C0" w:rsidP="00B946C0">
      <w:pPr>
        <w:shd w:val="clear" w:color="auto" w:fill="1E1E1E"/>
        <w:spacing w:after="0" w:line="318" w:lineRule="atLeast"/>
        <w:rPr>
          <w:rFonts w:ascii="Consolas" w:eastAsia="Times New Roman" w:hAnsi="Consolas" w:cs="Consolas"/>
          <w:color w:val="D4D4D4"/>
          <w:sz w:val="23"/>
          <w:szCs w:val="23"/>
          <w:lang w:val="en-US" w:eastAsia="pt-BR"/>
        </w:rPr>
      </w:pPr>
      <w:r w:rsidRPr="00E227B4">
        <w:rPr>
          <w:rFonts w:ascii="Consolas" w:eastAsia="Times New Roman" w:hAnsi="Consolas" w:cs="Consolas"/>
          <w:color w:val="D4D4D4"/>
          <w:sz w:val="23"/>
          <w:szCs w:val="23"/>
          <w:lang w:val="en-US" w:eastAsia="pt-BR"/>
        </w:rPr>
        <w:t>})</w:t>
      </w:r>
    </w:p>
    <w:p w14:paraId="161B9D79" w14:textId="77777777" w:rsidR="00B946C0" w:rsidRPr="00E227B4" w:rsidRDefault="00B946C0" w:rsidP="00B946C0">
      <w:pPr>
        <w:rPr>
          <w:lang w:val="en-US"/>
        </w:rPr>
      </w:pPr>
    </w:p>
    <w:p w14:paraId="3C74F80F" w14:textId="77777777" w:rsidR="00B946C0" w:rsidRDefault="00B946C0" w:rsidP="00B946C0">
      <w:r>
        <w:t xml:space="preserve">Para implementar meu próprio </w:t>
      </w:r>
      <w:proofErr w:type="spellStart"/>
      <w:r>
        <w:t>forEach</w:t>
      </w:r>
      <w:proofErr w:type="spellEnd"/>
      <w:r>
        <w:t xml:space="preserve">, crio com o </w:t>
      </w:r>
      <w:proofErr w:type="spellStart"/>
      <w:r>
        <w:t>prototype</w:t>
      </w:r>
      <w:proofErr w:type="spellEnd"/>
      <w:r>
        <w:t xml:space="preserve">, este novo </w:t>
      </w:r>
      <w:proofErr w:type="spellStart"/>
      <w:r>
        <w:t>forEach</w:t>
      </w:r>
      <w:proofErr w:type="spellEnd"/>
      <w:r>
        <w:t xml:space="preserve"> será uma </w:t>
      </w:r>
      <w:proofErr w:type="spellStart"/>
      <w:r>
        <w:t>function</w:t>
      </w:r>
      <w:proofErr w:type="spellEnd"/>
      <w:r>
        <w:t xml:space="preserve"> que receberá como parâmetro uma </w:t>
      </w:r>
      <w:proofErr w:type="spellStart"/>
      <w:r>
        <w:t>callback</w:t>
      </w:r>
      <w:proofErr w:type="spellEnd"/>
      <w:r>
        <w:t xml:space="preserve"> (lambda), e para cada i que começa como 0, enquanto o i for menor que o tamanho do </w:t>
      </w:r>
      <w:proofErr w:type="spellStart"/>
      <w:r>
        <w:t>array</w:t>
      </w:r>
      <w:proofErr w:type="spellEnd"/>
      <w:r>
        <w:t xml:space="preserve"> do contexto em questão, eu implemento no final do for ao i +1. Executa em cada laço do for minha função </w:t>
      </w:r>
      <w:proofErr w:type="spellStart"/>
      <w:r>
        <w:t>callback</w:t>
      </w:r>
      <w:proofErr w:type="spellEnd"/>
      <w:r>
        <w:t xml:space="preserve"> que coloquei como parâmetro, tendo essa função </w:t>
      </w:r>
      <w:proofErr w:type="spellStart"/>
      <w:r>
        <w:t>callback</w:t>
      </w:r>
      <w:proofErr w:type="spellEnd"/>
      <w:r>
        <w:t xml:space="preserve"> os parâmetros de índice, próprio elemento e o próprio </w:t>
      </w:r>
      <w:proofErr w:type="spellStart"/>
      <w:r>
        <w:t>array</w:t>
      </w:r>
      <w:proofErr w:type="spellEnd"/>
      <w:r>
        <w:t>.</w:t>
      </w:r>
    </w:p>
    <w:p w14:paraId="6E5D2DC4" w14:textId="77777777" w:rsidR="003F36FE" w:rsidRPr="003F36FE" w:rsidRDefault="003F36FE" w:rsidP="003F36FE">
      <w:pPr>
        <w:pStyle w:val="PargrafodaLista"/>
        <w:numPr>
          <w:ilvl w:val="0"/>
          <w:numId w:val="1"/>
        </w:numPr>
      </w:pPr>
      <w:r>
        <w:rPr>
          <w:b/>
        </w:rPr>
        <w:t>Map:</w:t>
      </w:r>
    </w:p>
    <w:p w14:paraId="07B19BA3" w14:textId="77777777" w:rsidR="003F36FE" w:rsidRDefault="003F36FE" w:rsidP="003F36FE">
      <w:pPr>
        <w:rPr>
          <w:b/>
        </w:rPr>
      </w:pPr>
      <w:r w:rsidRPr="00ED1947">
        <w:rPr>
          <w:b/>
          <w:highlight w:val="yellow"/>
        </w:rPr>
        <w:t xml:space="preserve">O Map serve para mapear um </w:t>
      </w:r>
      <w:proofErr w:type="spellStart"/>
      <w:r w:rsidRPr="00ED1947">
        <w:rPr>
          <w:b/>
          <w:highlight w:val="yellow"/>
        </w:rPr>
        <w:t>array</w:t>
      </w:r>
      <w:proofErr w:type="spellEnd"/>
      <w:r w:rsidRPr="00ED1947">
        <w:rPr>
          <w:b/>
          <w:highlight w:val="yellow"/>
        </w:rPr>
        <w:t xml:space="preserve"> para um outro </w:t>
      </w:r>
      <w:proofErr w:type="spellStart"/>
      <w:r w:rsidRPr="00ED1947">
        <w:rPr>
          <w:b/>
          <w:highlight w:val="yellow"/>
        </w:rPr>
        <w:t>array</w:t>
      </w:r>
      <w:proofErr w:type="spellEnd"/>
      <w:r w:rsidRPr="00ED1947">
        <w:rPr>
          <w:b/>
          <w:highlight w:val="yellow"/>
        </w:rPr>
        <w:t xml:space="preserve"> </w:t>
      </w:r>
      <w:proofErr w:type="gramStart"/>
      <w:r w:rsidRPr="00ED1947">
        <w:rPr>
          <w:b/>
          <w:highlight w:val="yellow"/>
        </w:rPr>
        <w:t>do mesmo tamanho</w:t>
      </w:r>
      <w:proofErr w:type="gramEnd"/>
      <w:r w:rsidRPr="00ED1947">
        <w:rPr>
          <w:b/>
          <w:highlight w:val="yellow"/>
        </w:rPr>
        <w:t xml:space="preserve"> porém com os dados transformados, como, um primeiro elemento com 1, 2 e 3 e quero transformar para um novo </w:t>
      </w:r>
      <w:proofErr w:type="spellStart"/>
      <w:r w:rsidRPr="00ED1947">
        <w:rPr>
          <w:b/>
          <w:highlight w:val="yellow"/>
        </w:rPr>
        <w:t>array</w:t>
      </w:r>
      <w:proofErr w:type="spellEnd"/>
      <w:r w:rsidRPr="00ED1947">
        <w:rPr>
          <w:b/>
          <w:highlight w:val="yellow"/>
        </w:rPr>
        <w:t xml:space="preserve"> percorre</w:t>
      </w:r>
      <w:r w:rsidR="00ED1947">
        <w:rPr>
          <w:b/>
          <w:highlight w:val="yellow"/>
        </w:rPr>
        <w:t>ndo cada elemento e transformando para o dobro</w:t>
      </w:r>
      <w:r w:rsidRPr="00ED1947">
        <w:rPr>
          <w:b/>
          <w:highlight w:val="yellow"/>
        </w:rPr>
        <w:t>, por exemplo.</w:t>
      </w:r>
      <w:r w:rsidR="00ED1947">
        <w:rPr>
          <w:b/>
        </w:rPr>
        <w:t xml:space="preserve"> O </w:t>
      </w:r>
      <w:proofErr w:type="spellStart"/>
      <w:r w:rsidR="00ED1947">
        <w:rPr>
          <w:b/>
        </w:rPr>
        <w:t>array</w:t>
      </w:r>
      <w:proofErr w:type="spellEnd"/>
      <w:r w:rsidR="00ED1947">
        <w:rPr>
          <w:b/>
        </w:rPr>
        <w:t xml:space="preserve"> final tem o mesmo tamanho do </w:t>
      </w:r>
      <w:proofErr w:type="spellStart"/>
      <w:r w:rsidR="00ED1947">
        <w:rPr>
          <w:b/>
        </w:rPr>
        <w:t>array</w:t>
      </w:r>
      <w:proofErr w:type="spellEnd"/>
      <w:r w:rsidR="00ED1947">
        <w:rPr>
          <w:b/>
        </w:rPr>
        <w:t xml:space="preserve"> inicial:</w:t>
      </w:r>
    </w:p>
    <w:p w14:paraId="43AC7130"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roofErr w:type="spellStart"/>
      <w:r w:rsidRPr="00ED1947">
        <w:rPr>
          <w:rFonts w:ascii="Consolas" w:eastAsia="Times New Roman" w:hAnsi="Consolas" w:cs="Consolas"/>
          <w:color w:val="569CD6"/>
          <w:sz w:val="23"/>
          <w:szCs w:val="23"/>
          <w:lang w:eastAsia="pt-BR"/>
        </w:rPr>
        <w:t>const</w:t>
      </w:r>
      <w:proofErr w:type="spellEnd"/>
      <w:r w:rsidRPr="00ED1947">
        <w:rPr>
          <w:rFonts w:ascii="Consolas" w:eastAsia="Times New Roman" w:hAnsi="Consolas" w:cs="Consolas"/>
          <w:color w:val="D4D4D4"/>
          <w:sz w:val="23"/>
          <w:szCs w:val="23"/>
          <w:lang w:eastAsia="pt-BR"/>
        </w:rPr>
        <w:t> </w:t>
      </w:r>
      <w:proofErr w:type="spellStart"/>
      <w:r w:rsidRPr="00ED1947">
        <w:rPr>
          <w:rFonts w:ascii="Consolas" w:eastAsia="Times New Roman" w:hAnsi="Consolas" w:cs="Consolas"/>
          <w:color w:val="4FC1FF"/>
          <w:sz w:val="23"/>
          <w:szCs w:val="23"/>
          <w:lang w:eastAsia="pt-BR"/>
        </w:rPr>
        <w:t>nums</w:t>
      </w:r>
      <w:proofErr w:type="spellEnd"/>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B5CEA8"/>
          <w:sz w:val="23"/>
          <w:szCs w:val="23"/>
          <w:lang w:eastAsia="pt-BR"/>
        </w:rPr>
        <w:t>1</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B5CEA8"/>
          <w:sz w:val="23"/>
          <w:szCs w:val="23"/>
          <w:lang w:eastAsia="pt-BR"/>
        </w:rPr>
        <w:t>2</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B5CEA8"/>
          <w:sz w:val="23"/>
          <w:szCs w:val="23"/>
          <w:lang w:eastAsia="pt-BR"/>
        </w:rPr>
        <w:t>3</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B5CEA8"/>
          <w:sz w:val="23"/>
          <w:szCs w:val="23"/>
          <w:lang w:eastAsia="pt-BR"/>
        </w:rPr>
        <w:t>4</w:t>
      </w:r>
      <w:r w:rsidRPr="00ED1947">
        <w:rPr>
          <w:rFonts w:ascii="Consolas" w:eastAsia="Times New Roman" w:hAnsi="Consolas" w:cs="Consolas"/>
          <w:color w:val="D4D4D4"/>
          <w:sz w:val="23"/>
          <w:szCs w:val="23"/>
          <w:lang w:eastAsia="pt-BR"/>
        </w:rPr>
        <w:t>]</w:t>
      </w:r>
    </w:p>
    <w:p w14:paraId="497F2863"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
    <w:p w14:paraId="2E3D31A9"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r w:rsidRPr="00ED1947">
        <w:rPr>
          <w:rFonts w:ascii="Consolas" w:eastAsia="Times New Roman" w:hAnsi="Consolas" w:cs="Consolas"/>
          <w:color w:val="6A9955"/>
          <w:sz w:val="23"/>
          <w:szCs w:val="23"/>
          <w:lang w:eastAsia="pt-BR"/>
        </w:rPr>
        <w:t>//O </w:t>
      </w:r>
      <w:proofErr w:type="spellStart"/>
      <w:r w:rsidRPr="00ED1947">
        <w:rPr>
          <w:rFonts w:ascii="Consolas" w:eastAsia="Times New Roman" w:hAnsi="Consolas" w:cs="Consolas"/>
          <w:color w:val="6A9955"/>
          <w:sz w:val="23"/>
          <w:szCs w:val="23"/>
          <w:lang w:eastAsia="pt-BR"/>
        </w:rPr>
        <w:t>map</w:t>
      </w:r>
      <w:proofErr w:type="spellEnd"/>
      <w:r w:rsidRPr="00ED1947">
        <w:rPr>
          <w:rFonts w:ascii="Consolas" w:eastAsia="Times New Roman" w:hAnsi="Consolas" w:cs="Consolas"/>
          <w:color w:val="6A9955"/>
          <w:sz w:val="23"/>
          <w:szCs w:val="23"/>
          <w:lang w:eastAsia="pt-BR"/>
        </w:rPr>
        <w:t> é um for com propósito</w:t>
      </w:r>
    </w:p>
    <w:p w14:paraId="7CA6F61C"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
    <w:p w14:paraId="2C3C8895"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val="en-US" w:eastAsia="pt-BR"/>
        </w:rPr>
      </w:pPr>
      <w:r w:rsidRPr="00ED1947">
        <w:rPr>
          <w:rFonts w:ascii="Consolas" w:eastAsia="Times New Roman" w:hAnsi="Consolas" w:cs="Consolas"/>
          <w:color w:val="569CD6"/>
          <w:sz w:val="23"/>
          <w:szCs w:val="23"/>
          <w:lang w:val="en-US" w:eastAsia="pt-BR"/>
        </w:rPr>
        <w:t>let</w:t>
      </w:r>
      <w:r w:rsidRPr="00ED1947">
        <w:rPr>
          <w:rFonts w:ascii="Consolas" w:eastAsia="Times New Roman" w:hAnsi="Consolas" w:cs="Consolas"/>
          <w:color w:val="D4D4D4"/>
          <w:sz w:val="23"/>
          <w:szCs w:val="23"/>
          <w:lang w:val="en-US" w:eastAsia="pt-BR"/>
        </w:rPr>
        <w:t> </w:t>
      </w:r>
      <w:proofErr w:type="spellStart"/>
      <w:r w:rsidRPr="00ED1947">
        <w:rPr>
          <w:rFonts w:ascii="Consolas" w:eastAsia="Times New Roman" w:hAnsi="Consolas" w:cs="Consolas"/>
          <w:color w:val="9CDCFE"/>
          <w:sz w:val="23"/>
          <w:szCs w:val="23"/>
          <w:lang w:val="en-US" w:eastAsia="pt-BR"/>
        </w:rPr>
        <w:t>resultado</w:t>
      </w:r>
      <w:proofErr w:type="spellEnd"/>
      <w:r w:rsidRPr="00ED1947">
        <w:rPr>
          <w:rFonts w:ascii="Consolas" w:eastAsia="Times New Roman" w:hAnsi="Consolas" w:cs="Consolas"/>
          <w:color w:val="D4D4D4"/>
          <w:sz w:val="23"/>
          <w:szCs w:val="23"/>
          <w:lang w:val="en-US" w:eastAsia="pt-BR"/>
        </w:rPr>
        <w:t> = </w:t>
      </w:r>
      <w:proofErr w:type="spellStart"/>
      <w:r w:rsidRPr="00ED1947">
        <w:rPr>
          <w:rFonts w:ascii="Consolas" w:eastAsia="Times New Roman" w:hAnsi="Consolas" w:cs="Consolas"/>
          <w:color w:val="4FC1FF"/>
          <w:sz w:val="23"/>
          <w:szCs w:val="23"/>
          <w:lang w:val="en-US" w:eastAsia="pt-BR"/>
        </w:rPr>
        <w:t>nums</w:t>
      </w:r>
      <w:r w:rsidRPr="00ED1947">
        <w:rPr>
          <w:rFonts w:ascii="Consolas" w:eastAsia="Times New Roman" w:hAnsi="Consolas" w:cs="Consolas"/>
          <w:color w:val="D4D4D4"/>
          <w:sz w:val="23"/>
          <w:szCs w:val="23"/>
          <w:lang w:val="en-US" w:eastAsia="pt-BR"/>
        </w:rPr>
        <w:t>.</w:t>
      </w:r>
      <w:r w:rsidRPr="00ED1947">
        <w:rPr>
          <w:rFonts w:ascii="Consolas" w:eastAsia="Times New Roman" w:hAnsi="Consolas" w:cs="Consolas"/>
          <w:color w:val="DCDCAA"/>
          <w:sz w:val="23"/>
          <w:szCs w:val="23"/>
          <w:lang w:val="en-US" w:eastAsia="pt-BR"/>
        </w:rPr>
        <w:t>map</w:t>
      </w:r>
      <w:proofErr w:type="spellEnd"/>
      <w:r w:rsidRPr="00ED1947">
        <w:rPr>
          <w:rFonts w:ascii="Consolas" w:eastAsia="Times New Roman" w:hAnsi="Consolas" w:cs="Consolas"/>
          <w:color w:val="D4D4D4"/>
          <w:sz w:val="23"/>
          <w:szCs w:val="23"/>
          <w:lang w:val="en-US" w:eastAsia="pt-BR"/>
        </w:rPr>
        <w:t>(</w:t>
      </w:r>
      <w:r w:rsidRPr="00ED1947">
        <w:rPr>
          <w:rFonts w:ascii="Consolas" w:eastAsia="Times New Roman" w:hAnsi="Consolas" w:cs="Consolas"/>
          <w:color w:val="569CD6"/>
          <w:sz w:val="23"/>
          <w:szCs w:val="23"/>
          <w:lang w:val="en-US" w:eastAsia="pt-BR"/>
        </w:rPr>
        <w:t>function</w:t>
      </w:r>
      <w:r w:rsidRPr="00ED1947">
        <w:rPr>
          <w:rFonts w:ascii="Consolas" w:eastAsia="Times New Roman" w:hAnsi="Consolas" w:cs="Consolas"/>
          <w:color w:val="D4D4D4"/>
          <w:sz w:val="23"/>
          <w:szCs w:val="23"/>
          <w:lang w:val="en-US" w:eastAsia="pt-BR"/>
        </w:rPr>
        <w:t>(</w:t>
      </w:r>
      <w:r w:rsidRPr="00ED1947">
        <w:rPr>
          <w:rFonts w:ascii="Consolas" w:eastAsia="Times New Roman" w:hAnsi="Consolas" w:cs="Consolas"/>
          <w:color w:val="9CDCFE"/>
          <w:sz w:val="23"/>
          <w:szCs w:val="23"/>
          <w:lang w:val="en-US" w:eastAsia="pt-BR"/>
        </w:rPr>
        <w:t>e</w:t>
      </w:r>
      <w:r w:rsidRPr="00ED1947">
        <w:rPr>
          <w:rFonts w:ascii="Consolas" w:eastAsia="Times New Roman" w:hAnsi="Consolas" w:cs="Consolas"/>
          <w:color w:val="D4D4D4"/>
          <w:sz w:val="23"/>
          <w:szCs w:val="23"/>
          <w:lang w:val="en-US" w:eastAsia="pt-BR"/>
        </w:rPr>
        <w:t>) {</w:t>
      </w:r>
    </w:p>
    <w:p w14:paraId="29509213"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r w:rsidRPr="00ED1947">
        <w:rPr>
          <w:rFonts w:ascii="Consolas" w:eastAsia="Times New Roman" w:hAnsi="Consolas" w:cs="Consolas"/>
          <w:color w:val="D4D4D4"/>
          <w:sz w:val="23"/>
          <w:szCs w:val="23"/>
          <w:lang w:val="en-US" w:eastAsia="pt-BR"/>
        </w:rPr>
        <w:t>    </w:t>
      </w:r>
      <w:proofErr w:type="spellStart"/>
      <w:r w:rsidRPr="00ED1947">
        <w:rPr>
          <w:rFonts w:ascii="Consolas" w:eastAsia="Times New Roman" w:hAnsi="Consolas" w:cs="Consolas"/>
          <w:color w:val="C586C0"/>
          <w:sz w:val="23"/>
          <w:szCs w:val="23"/>
          <w:lang w:eastAsia="pt-BR"/>
        </w:rPr>
        <w:t>return</w:t>
      </w:r>
      <w:proofErr w:type="spellEnd"/>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B5CEA8"/>
          <w:sz w:val="23"/>
          <w:szCs w:val="23"/>
          <w:lang w:eastAsia="pt-BR"/>
        </w:rPr>
        <w:t>2</w:t>
      </w:r>
    </w:p>
    <w:p w14:paraId="1300A37E"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r w:rsidRPr="00ED1947">
        <w:rPr>
          <w:rFonts w:ascii="Consolas" w:eastAsia="Times New Roman" w:hAnsi="Consolas" w:cs="Consolas"/>
          <w:color w:val="D4D4D4"/>
          <w:sz w:val="23"/>
          <w:szCs w:val="23"/>
          <w:lang w:eastAsia="pt-BR"/>
        </w:rPr>
        <w:t>})</w:t>
      </w:r>
    </w:p>
    <w:p w14:paraId="1A8CE248"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
    <w:p w14:paraId="29D19EE7" w14:textId="77777777" w:rsidR="00ED1947" w:rsidRDefault="00ED1947" w:rsidP="00ED1947">
      <w:pPr>
        <w:ind w:left="360"/>
      </w:pPr>
    </w:p>
    <w:p w14:paraId="69C9C6FA" w14:textId="77777777" w:rsidR="00ED1947" w:rsidRDefault="00ED1947" w:rsidP="00ED1947">
      <w:pPr>
        <w:ind w:left="360"/>
      </w:pPr>
      <w:r>
        <w:t xml:space="preserve">Podemos também encadear o </w:t>
      </w:r>
      <w:proofErr w:type="spellStart"/>
      <w:r>
        <w:t>map</w:t>
      </w:r>
      <w:proofErr w:type="spellEnd"/>
      <w:r>
        <w:t xml:space="preserve"> sucessivas vezes, como no exemplo abaixo:</w:t>
      </w:r>
    </w:p>
    <w:p w14:paraId="7CE35476"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roofErr w:type="spellStart"/>
      <w:r w:rsidRPr="00ED1947">
        <w:rPr>
          <w:rFonts w:ascii="Consolas" w:eastAsia="Times New Roman" w:hAnsi="Consolas" w:cs="Consolas"/>
          <w:color w:val="569CD6"/>
          <w:sz w:val="23"/>
          <w:szCs w:val="23"/>
          <w:lang w:eastAsia="pt-BR"/>
        </w:rPr>
        <w:t>const</w:t>
      </w:r>
      <w:proofErr w:type="spellEnd"/>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DCDCAA"/>
          <w:sz w:val="23"/>
          <w:szCs w:val="23"/>
          <w:lang w:eastAsia="pt-BR"/>
        </w:rPr>
        <w:t>soma</w:t>
      </w:r>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569CD6"/>
          <w:sz w:val="23"/>
          <w:szCs w:val="23"/>
          <w:lang w:eastAsia="pt-BR"/>
        </w:rPr>
        <w:t>=&gt;</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B5CEA8"/>
          <w:sz w:val="23"/>
          <w:szCs w:val="23"/>
          <w:lang w:eastAsia="pt-BR"/>
        </w:rPr>
        <w:t>10</w:t>
      </w:r>
    </w:p>
    <w:p w14:paraId="382C256F"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roofErr w:type="spellStart"/>
      <w:r w:rsidRPr="00ED1947">
        <w:rPr>
          <w:rFonts w:ascii="Consolas" w:eastAsia="Times New Roman" w:hAnsi="Consolas" w:cs="Consolas"/>
          <w:color w:val="569CD6"/>
          <w:sz w:val="23"/>
          <w:szCs w:val="23"/>
          <w:lang w:eastAsia="pt-BR"/>
        </w:rPr>
        <w:t>const</w:t>
      </w:r>
      <w:proofErr w:type="spellEnd"/>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DCDCAA"/>
          <w:sz w:val="23"/>
          <w:szCs w:val="23"/>
          <w:lang w:eastAsia="pt-BR"/>
        </w:rPr>
        <w:t>triplo</w:t>
      </w:r>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569CD6"/>
          <w:sz w:val="23"/>
          <w:szCs w:val="23"/>
          <w:lang w:eastAsia="pt-BR"/>
        </w:rPr>
        <w:t>=&gt;</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B5CEA8"/>
          <w:sz w:val="23"/>
          <w:szCs w:val="23"/>
          <w:lang w:eastAsia="pt-BR"/>
        </w:rPr>
        <w:t>3</w:t>
      </w:r>
    </w:p>
    <w:p w14:paraId="10A4E2D4"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roofErr w:type="spellStart"/>
      <w:r w:rsidRPr="00ED1947">
        <w:rPr>
          <w:rFonts w:ascii="Consolas" w:eastAsia="Times New Roman" w:hAnsi="Consolas" w:cs="Consolas"/>
          <w:color w:val="569CD6"/>
          <w:sz w:val="23"/>
          <w:szCs w:val="23"/>
          <w:lang w:eastAsia="pt-BR"/>
        </w:rPr>
        <w:t>const</w:t>
      </w:r>
      <w:proofErr w:type="spellEnd"/>
      <w:r w:rsidRPr="00ED1947">
        <w:rPr>
          <w:rFonts w:ascii="Consolas" w:eastAsia="Times New Roman" w:hAnsi="Consolas" w:cs="Consolas"/>
          <w:color w:val="D4D4D4"/>
          <w:sz w:val="23"/>
          <w:szCs w:val="23"/>
          <w:lang w:eastAsia="pt-BR"/>
        </w:rPr>
        <w:t> </w:t>
      </w:r>
      <w:proofErr w:type="spellStart"/>
      <w:r w:rsidRPr="00ED1947">
        <w:rPr>
          <w:rFonts w:ascii="Consolas" w:eastAsia="Times New Roman" w:hAnsi="Consolas" w:cs="Consolas"/>
          <w:color w:val="DCDCAA"/>
          <w:sz w:val="23"/>
          <w:szCs w:val="23"/>
          <w:lang w:eastAsia="pt-BR"/>
        </w:rPr>
        <w:t>paraDinheiro</w:t>
      </w:r>
      <w:proofErr w:type="spellEnd"/>
      <w:r w:rsidRPr="00ED1947">
        <w:rPr>
          <w:rFonts w:ascii="Consolas" w:eastAsia="Times New Roman" w:hAnsi="Consolas" w:cs="Consolas"/>
          <w:color w:val="D4D4D4"/>
          <w:sz w:val="23"/>
          <w:szCs w:val="23"/>
          <w:lang w:eastAsia="pt-BR"/>
        </w:rPr>
        <w:t> = </w:t>
      </w:r>
      <w:r w:rsidRPr="00ED1947">
        <w:rPr>
          <w:rFonts w:ascii="Consolas" w:eastAsia="Times New Roman" w:hAnsi="Consolas" w:cs="Consolas"/>
          <w:color w:val="9CDCFE"/>
          <w:sz w:val="23"/>
          <w:szCs w:val="23"/>
          <w:lang w:eastAsia="pt-BR"/>
        </w:rPr>
        <w:t>e</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569CD6"/>
          <w:sz w:val="23"/>
          <w:szCs w:val="23"/>
          <w:lang w:eastAsia="pt-BR"/>
        </w:rPr>
        <w:t>=&gt;</w:t>
      </w:r>
      <w:r w:rsidRPr="00ED1947">
        <w:rPr>
          <w:rFonts w:ascii="Consolas" w:eastAsia="Times New Roman" w:hAnsi="Consolas" w:cs="Consolas"/>
          <w:color w:val="D4D4D4"/>
          <w:sz w:val="23"/>
          <w:szCs w:val="23"/>
          <w:lang w:eastAsia="pt-BR"/>
        </w:rPr>
        <w:t> </w:t>
      </w:r>
      <w:r w:rsidRPr="00ED1947">
        <w:rPr>
          <w:rFonts w:ascii="Consolas" w:eastAsia="Times New Roman" w:hAnsi="Consolas" w:cs="Consolas"/>
          <w:color w:val="CE9178"/>
          <w:sz w:val="23"/>
          <w:szCs w:val="23"/>
          <w:lang w:eastAsia="pt-BR"/>
        </w:rPr>
        <w:t>`R$ </w:t>
      </w:r>
      <w:r w:rsidRPr="00ED1947">
        <w:rPr>
          <w:rFonts w:ascii="Consolas" w:eastAsia="Times New Roman" w:hAnsi="Consolas" w:cs="Consolas"/>
          <w:color w:val="569CD6"/>
          <w:sz w:val="23"/>
          <w:szCs w:val="23"/>
          <w:lang w:eastAsia="pt-BR"/>
        </w:rPr>
        <w:t>${</w:t>
      </w:r>
      <w:proofErr w:type="spellStart"/>
      <w:r w:rsidRPr="00ED1947">
        <w:rPr>
          <w:rFonts w:ascii="Consolas" w:eastAsia="Times New Roman" w:hAnsi="Consolas" w:cs="Consolas"/>
          <w:color w:val="DCDCAA"/>
          <w:sz w:val="23"/>
          <w:szCs w:val="23"/>
          <w:lang w:eastAsia="pt-BR"/>
        </w:rPr>
        <w:t>parseFloat</w:t>
      </w:r>
      <w:proofErr w:type="spellEnd"/>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9CDCFE"/>
          <w:sz w:val="23"/>
          <w:szCs w:val="23"/>
          <w:lang w:eastAsia="pt-BR"/>
        </w:rPr>
        <w:t>e</w:t>
      </w:r>
      <w:proofErr w:type="gramStart"/>
      <w:r w:rsidRPr="00ED1947">
        <w:rPr>
          <w:rFonts w:ascii="Consolas" w:eastAsia="Times New Roman" w:hAnsi="Consolas" w:cs="Consolas"/>
          <w:color w:val="D4D4D4"/>
          <w:sz w:val="23"/>
          <w:szCs w:val="23"/>
          <w:lang w:eastAsia="pt-BR"/>
        </w:rPr>
        <w:t>).</w:t>
      </w:r>
      <w:proofErr w:type="spellStart"/>
      <w:r w:rsidRPr="00ED1947">
        <w:rPr>
          <w:rFonts w:ascii="Consolas" w:eastAsia="Times New Roman" w:hAnsi="Consolas" w:cs="Consolas"/>
          <w:color w:val="DCDCAA"/>
          <w:sz w:val="23"/>
          <w:szCs w:val="23"/>
          <w:lang w:eastAsia="pt-BR"/>
        </w:rPr>
        <w:t>toFixed</w:t>
      </w:r>
      <w:proofErr w:type="spellEnd"/>
      <w:proofErr w:type="gramEnd"/>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B5CEA8"/>
          <w:sz w:val="23"/>
          <w:szCs w:val="23"/>
          <w:lang w:eastAsia="pt-BR"/>
        </w:rPr>
        <w:t>2</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569CD6"/>
          <w:sz w:val="23"/>
          <w:szCs w:val="23"/>
          <w:lang w:eastAsia="pt-BR"/>
        </w:rPr>
        <w:t>}</w:t>
      </w:r>
      <w:r w:rsidRPr="00ED1947">
        <w:rPr>
          <w:rFonts w:ascii="Consolas" w:eastAsia="Times New Roman" w:hAnsi="Consolas" w:cs="Consolas"/>
          <w:color w:val="CE9178"/>
          <w:sz w:val="23"/>
          <w:szCs w:val="23"/>
          <w:lang w:eastAsia="pt-BR"/>
        </w:rPr>
        <w:t>`</w:t>
      </w:r>
    </w:p>
    <w:p w14:paraId="209E87C7"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p>
    <w:p w14:paraId="7CCBAFEF" w14:textId="77777777" w:rsidR="00ED1947" w:rsidRPr="00ED1947" w:rsidRDefault="00ED1947" w:rsidP="00ED1947">
      <w:pPr>
        <w:shd w:val="clear" w:color="auto" w:fill="1E1E1E"/>
        <w:spacing w:after="0" w:line="318" w:lineRule="atLeast"/>
        <w:rPr>
          <w:rFonts w:ascii="Consolas" w:eastAsia="Times New Roman" w:hAnsi="Consolas" w:cs="Consolas"/>
          <w:color w:val="D4D4D4"/>
          <w:sz w:val="23"/>
          <w:szCs w:val="23"/>
          <w:lang w:eastAsia="pt-BR"/>
        </w:rPr>
      </w:pPr>
      <w:r w:rsidRPr="00ED1947">
        <w:rPr>
          <w:rFonts w:ascii="Consolas" w:eastAsia="Times New Roman" w:hAnsi="Consolas" w:cs="Consolas"/>
          <w:color w:val="9CDCFE"/>
          <w:sz w:val="23"/>
          <w:szCs w:val="23"/>
          <w:lang w:eastAsia="pt-BR"/>
        </w:rPr>
        <w:t>resultado</w:t>
      </w:r>
      <w:r w:rsidRPr="00ED1947">
        <w:rPr>
          <w:rFonts w:ascii="Consolas" w:eastAsia="Times New Roman" w:hAnsi="Consolas" w:cs="Consolas"/>
          <w:color w:val="D4D4D4"/>
          <w:sz w:val="23"/>
          <w:szCs w:val="23"/>
          <w:lang w:eastAsia="pt-BR"/>
        </w:rPr>
        <w:t> = </w:t>
      </w:r>
      <w:proofErr w:type="spellStart"/>
      <w:r w:rsidRPr="00ED1947">
        <w:rPr>
          <w:rFonts w:ascii="Consolas" w:eastAsia="Times New Roman" w:hAnsi="Consolas" w:cs="Consolas"/>
          <w:color w:val="4FC1FF"/>
          <w:sz w:val="23"/>
          <w:szCs w:val="23"/>
          <w:lang w:eastAsia="pt-BR"/>
        </w:rPr>
        <w:t>nums</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DCDCAA"/>
          <w:sz w:val="23"/>
          <w:szCs w:val="23"/>
          <w:lang w:eastAsia="pt-BR"/>
        </w:rPr>
        <w:t>map</w:t>
      </w:r>
      <w:proofErr w:type="spellEnd"/>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DCDCAA"/>
          <w:sz w:val="23"/>
          <w:szCs w:val="23"/>
          <w:lang w:eastAsia="pt-BR"/>
        </w:rPr>
        <w:t>soma</w:t>
      </w:r>
      <w:proofErr w:type="gramStart"/>
      <w:r w:rsidRPr="00ED1947">
        <w:rPr>
          <w:rFonts w:ascii="Consolas" w:eastAsia="Times New Roman" w:hAnsi="Consolas" w:cs="Consolas"/>
          <w:color w:val="D4D4D4"/>
          <w:sz w:val="23"/>
          <w:szCs w:val="23"/>
          <w:lang w:eastAsia="pt-BR"/>
        </w:rPr>
        <w:t>).</w:t>
      </w:r>
      <w:proofErr w:type="spellStart"/>
      <w:r w:rsidRPr="00ED1947">
        <w:rPr>
          <w:rFonts w:ascii="Consolas" w:eastAsia="Times New Roman" w:hAnsi="Consolas" w:cs="Consolas"/>
          <w:color w:val="DCDCAA"/>
          <w:sz w:val="23"/>
          <w:szCs w:val="23"/>
          <w:lang w:eastAsia="pt-BR"/>
        </w:rPr>
        <w:t>map</w:t>
      </w:r>
      <w:proofErr w:type="spellEnd"/>
      <w:proofErr w:type="gramEnd"/>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DCDCAA"/>
          <w:sz w:val="23"/>
          <w:szCs w:val="23"/>
          <w:lang w:eastAsia="pt-BR"/>
        </w:rPr>
        <w:t>triplo</w:t>
      </w:r>
      <w:r w:rsidRPr="00ED1947">
        <w:rPr>
          <w:rFonts w:ascii="Consolas" w:eastAsia="Times New Roman" w:hAnsi="Consolas" w:cs="Consolas"/>
          <w:color w:val="D4D4D4"/>
          <w:sz w:val="23"/>
          <w:szCs w:val="23"/>
          <w:lang w:eastAsia="pt-BR"/>
        </w:rPr>
        <w:t>).</w:t>
      </w:r>
      <w:proofErr w:type="spellStart"/>
      <w:r w:rsidRPr="00ED1947">
        <w:rPr>
          <w:rFonts w:ascii="Consolas" w:eastAsia="Times New Roman" w:hAnsi="Consolas" w:cs="Consolas"/>
          <w:color w:val="DCDCAA"/>
          <w:sz w:val="23"/>
          <w:szCs w:val="23"/>
          <w:lang w:eastAsia="pt-BR"/>
        </w:rPr>
        <w:t>map</w:t>
      </w:r>
      <w:proofErr w:type="spellEnd"/>
      <w:r w:rsidRPr="00ED1947">
        <w:rPr>
          <w:rFonts w:ascii="Consolas" w:eastAsia="Times New Roman" w:hAnsi="Consolas" w:cs="Consolas"/>
          <w:color w:val="D4D4D4"/>
          <w:sz w:val="23"/>
          <w:szCs w:val="23"/>
          <w:lang w:eastAsia="pt-BR"/>
        </w:rPr>
        <w:t>(</w:t>
      </w:r>
      <w:proofErr w:type="spellStart"/>
      <w:r w:rsidRPr="00ED1947">
        <w:rPr>
          <w:rFonts w:ascii="Consolas" w:eastAsia="Times New Roman" w:hAnsi="Consolas" w:cs="Consolas"/>
          <w:color w:val="DCDCAA"/>
          <w:sz w:val="23"/>
          <w:szCs w:val="23"/>
          <w:lang w:eastAsia="pt-BR"/>
        </w:rPr>
        <w:t>paraDinheiro</w:t>
      </w:r>
      <w:proofErr w:type="spellEnd"/>
      <w:r w:rsidRPr="00ED1947">
        <w:rPr>
          <w:rFonts w:ascii="Consolas" w:eastAsia="Times New Roman" w:hAnsi="Consolas" w:cs="Consolas"/>
          <w:color w:val="D4D4D4"/>
          <w:sz w:val="23"/>
          <w:szCs w:val="23"/>
          <w:lang w:eastAsia="pt-BR"/>
        </w:rPr>
        <w:t>)</w:t>
      </w:r>
    </w:p>
    <w:p w14:paraId="2D297171" w14:textId="77777777" w:rsidR="00ED1947" w:rsidRPr="00F41523" w:rsidRDefault="00ED1947" w:rsidP="00F41523">
      <w:pPr>
        <w:shd w:val="clear" w:color="auto" w:fill="1E1E1E"/>
        <w:spacing w:after="0" w:line="318" w:lineRule="atLeast"/>
        <w:rPr>
          <w:rFonts w:ascii="Consolas" w:eastAsia="Times New Roman" w:hAnsi="Consolas" w:cs="Consolas"/>
          <w:color w:val="D4D4D4"/>
          <w:sz w:val="23"/>
          <w:szCs w:val="23"/>
          <w:lang w:eastAsia="pt-BR"/>
        </w:rPr>
      </w:pPr>
      <w:r w:rsidRPr="00ED1947">
        <w:rPr>
          <w:rFonts w:ascii="Consolas" w:eastAsia="Times New Roman" w:hAnsi="Consolas" w:cs="Consolas"/>
          <w:color w:val="9CDCFE"/>
          <w:sz w:val="23"/>
          <w:szCs w:val="23"/>
          <w:lang w:eastAsia="pt-BR"/>
        </w:rPr>
        <w:t>console</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DCDCAA"/>
          <w:sz w:val="23"/>
          <w:szCs w:val="23"/>
          <w:lang w:eastAsia="pt-BR"/>
        </w:rPr>
        <w:t>log</w:t>
      </w:r>
      <w:r w:rsidRPr="00ED1947">
        <w:rPr>
          <w:rFonts w:ascii="Consolas" w:eastAsia="Times New Roman" w:hAnsi="Consolas" w:cs="Consolas"/>
          <w:color w:val="D4D4D4"/>
          <w:sz w:val="23"/>
          <w:szCs w:val="23"/>
          <w:lang w:eastAsia="pt-BR"/>
        </w:rPr>
        <w:t>(</w:t>
      </w:r>
      <w:r w:rsidRPr="00ED1947">
        <w:rPr>
          <w:rFonts w:ascii="Consolas" w:eastAsia="Times New Roman" w:hAnsi="Consolas" w:cs="Consolas"/>
          <w:color w:val="9CDCFE"/>
          <w:sz w:val="23"/>
          <w:szCs w:val="23"/>
          <w:lang w:eastAsia="pt-BR"/>
        </w:rPr>
        <w:t>resultado</w:t>
      </w:r>
      <w:r w:rsidR="00F41523">
        <w:rPr>
          <w:rFonts w:ascii="Consolas" w:eastAsia="Times New Roman" w:hAnsi="Consolas" w:cs="Consolas"/>
          <w:color w:val="D4D4D4"/>
          <w:sz w:val="23"/>
          <w:szCs w:val="23"/>
          <w:lang w:eastAsia="pt-BR"/>
        </w:rPr>
        <w:t>)</w:t>
      </w:r>
    </w:p>
    <w:p w14:paraId="29F1BB38" w14:textId="77777777" w:rsidR="00ED1947" w:rsidRDefault="00ED1947" w:rsidP="00ED1947">
      <w:pPr>
        <w:ind w:left="360"/>
      </w:pPr>
    </w:p>
    <w:p w14:paraId="39A80B8A" w14:textId="77777777" w:rsidR="00F41523" w:rsidRDefault="00E01703" w:rsidP="00ED1947">
      <w:r>
        <w:t xml:space="preserve">O exemplo abaixo transforma uma </w:t>
      </w:r>
      <w:proofErr w:type="spellStart"/>
      <w:r>
        <w:t>String</w:t>
      </w:r>
      <w:proofErr w:type="spellEnd"/>
      <w:r>
        <w:t xml:space="preserve"> JSON para um objeto e depois traz somente os preços, sempre usando o </w:t>
      </w:r>
      <w:proofErr w:type="spellStart"/>
      <w:r>
        <w:t>map</w:t>
      </w:r>
      <w:proofErr w:type="spellEnd"/>
      <w:r>
        <w:t>:</w:t>
      </w:r>
    </w:p>
    <w:p w14:paraId="7ECF8FCF"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roofErr w:type="spellStart"/>
      <w:r w:rsidRPr="00E01703">
        <w:rPr>
          <w:rFonts w:ascii="Consolas" w:eastAsia="Times New Roman" w:hAnsi="Consolas" w:cs="Consolas"/>
          <w:color w:val="569CD6"/>
          <w:sz w:val="23"/>
          <w:szCs w:val="23"/>
          <w:lang w:eastAsia="pt-BR"/>
        </w:rPr>
        <w:t>const</w:t>
      </w:r>
      <w:proofErr w:type="spellEnd"/>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4FC1FF"/>
          <w:sz w:val="23"/>
          <w:szCs w:val="23"/>
          <w:lang w:eastAsia="pt-BR"/>
        </w:rPr>
        <w:t>carrinho</w:t>
      </w:r>
      <w:r w:rsidRPr="00E01703">
        <w:rPr>
          <w:rFonts w:ascii="Consolas" w:eastAsia="Times New Roman" w:hAnsi="Consolas" w:cs="Consolas"/>
          <w:color w:val="D4D4D4"/>
          <w:sz w:val="23"/>
          <w:szCs w:val="23"/>
          <w:lang w:eastAsia="pt-BR"/>
        </w:rPr>
        <w:t> = [</w:t>
      </w:r>
    </w:p>
    <w:p w14:paraId="7BCD00DD"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CE9178"/>
          <w:sz w:val="23"/>
          <w:szCs w:val="23"/>
          <w:lang w:eastAsia="pt-BR"/>
        </w:rPr>
        <w:t>'{"nome": "Borracha", "preço": 3.45}'</w:t>
      </w:r>
      <w:r w:rsidRPr="00E01703">
        <w:rPr>
          <w:rFonts w:ascii="Consolas" w:eastAsia="Times New Roman" w:hAnsi="Consolas" w:cs="Consolas"/>
          <w:color w:val="D4D4D4"/>
          <w:sz w:val="23"/>
          <w:szCs w:val="23"/>
          <w:lang w:eastAsia="pt-BR"/>
        </w:rPr>
        <w:t>,</w:t>
      </w:r>
    </w:p>
    <w:p w14:paraId="02A72A7B"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CE9178"/>
          <w:sz w:val="23"/>
          <w:szCs w:val="23"/>
          <w:lang w:eastAsia="pt-BR"/>
        </w:rPr>
        <w:t>'{"nome": "Caneta", "preço": 3.00}'</w:t>
      </w:r>
      <w:r w:rsidRPr="00E01703">
        <w:rPr>
          <w:rFonts w:ascii="Consolas" w:eastAsia="Times New Roman" w:hAnsi="Consolas" w:cs="Consolas"/>
          <w:color w:val="D4D4D4"/>
          <w:sz w:val="23"/>
          <w:szCs w:val="23"/>
          <w:lang w:eastAsia="pt-BR"/>
        </w:rPr>
        <w:t>,</w:t>
      </w:r>
    </w:p>
    <w:p w14:paraId="62155E77"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CE9178"/>
          <w:sz w:val="23"/>
          <w:szCs w:val="23"/>
          <w:lang w:eastAsia="pt-BR"/>
        </w:rPr>
        <w:t>'{"nome": "Caderno", "preço": 3.90}'</w:t>
      </w:r>
    </w:p>
    <w:p w14:paraId="68D5D465"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D4D4D4"/>
          <w:sz w:val="23"/>
          <w:szCs w:val="23"/>
          <w:lang w:eastAsia="pt-BR"/>
        </w:rPr>
        <w:t>]</w:t>
      </w:r>
    </w:p>
    <w:p w14:paraId="6E421D60"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
    <w:p w14:paraId="796DE149"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6A9955"/>
          <w:sz w:val="23"/>
          <w:szCs w:val="23"/>
          <w:lang w:eastAsia="pt-BR"/>
        </w:rPr>
        <w:t>//Retornar um </w:t>
      </w:r>
      <w:proofErr w:type="spellStart"/>
      <w:r w:rsidRPr="00E01703">
        <w:rPr>
          <w:rFonts w:ascii="Consolas" w:eastAsia="Times New Roman" w:hAnsi="Consolas" w:cs="Consolas"/>
          <w:color w:val="6A9955"/>
          <w:sz w:val="23"/>
          <w:szCs w:val="23"/>
          <w:lang w:eastAsia="pt-BR"/>
        </w:rPr>
        <w:t>array</w:t>
      </w:r>
      <w:proofErr w:type="spellEnd"/>
      <w:r w:rsidRPr="00E01703">
        <w:rPr>
          <w:rFonts w:ascii="Consolas" w:eastAsia="Times New Roman" w:hAnsi="Consolas" w:cs="Consolas"/>
          <w:color w:val="6A9955"/>
          <w:sz w:val="23"/>
          <w:szCs w:val="23"/>
          <w:lang w:eastAsia="pt-BR"/>
        </w:rPr>
        <w:t> apenas com os preços usando os </w:t>
      </w:r>
      <w:proofErr w:type="spellStart"/>
      <w:r w:rsidRPr="00E01703">
        <w:rPr>
          <w:rFonts w:ascii="Consolas" w:eastAsia="Times New Roman" w:hAnsi="Consolas" w:cs="Consolas"/>
          <w:color w:val="6A9955"/>
          <w:sz w:val="23"/>
          <w:szCs w:val="23"/>
          <w:lang w:eastAsia="pt-BR"/>
        </w:rPr>
        <w:t>maps</w:t>
      </w:r>
      <w:proofErr w:type="spellEnd"/>
    </w:p>
    <w:p w14:paraId="07689FA4"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
    <w:p w14:paraId="53C0FC44"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roofErr w:type="spellStart"/>
      <w:r w:rsidRPr="00E01703">
        <w:rPr>
          <w:rFonts w:ascii="Consolas" w:eastAsia="Times New Roman" w:hAnsi="Consolas" w:cs="Consolas"/>
          <w:color w:val="569CD6"/>
          <w:sz w:val="23"/>
          <w:szCs w:val="23"/>
          <w:lang w:eastAsia="pt-BR"/>
        </w:rPr>
        <w:t>const</w:t>
      </w:r>
      <w:proofErr w:type="spellEnd"/>
      <w:r w:rsidRPr="00E01703">
        <w:rPr>
          <w:rFonts w:ascii="Consolas" w:eastAsia="Times New Roman" w:hAnsi="Consolas" w:cs="Consolas"/>
          <w:color w:val="D4D4D4"/>
          <w:sz w:val="23"/>
          <w:szCs w:val="23"/>
          <w:lang w:eastAsia="pt-BR"/>
        </w:rPr>
        <w:t> </w:t>
      </w:r>
      <w:proofErr w:type="spellStart"/>
      <w:r w:rsidRPr="00E01703">
        <w:rPr>
          <w:rFonts w:ascii="Consolas" w:eastAsia="Times New Roman" w:hAnsi="Consolas" w:cs="Consolas"/>
          <w:color w:val="DCDCAA"/>
          <w:sz w:val="23"/>
          <w:szCs w:val="23"/>
          <w:lang w:eastAsia="pt-BR"/>
        </w:rPr>
        <w:t>paraobjeto</w:t>
      </w:r>
      <w:proofErr w:type="spellEnd"/>
      <w:r w:rsidRPr="00E01703">
        <w:rPr>
          <w:rFonts w:ascii="Consolas" w:eastAsia="Times New Roman" w:hAnsi="Consolas" w:cs="Consolas"/>
          <w:color w:val="D4D4D4"/>
          <w:sz w:val="23"/>
          <w:szCs w:val="23"/>
          <w:lang w:eastAsia="pt-BR"/>
        </w:rPr>
        <w:t> = </w:t>
      </w:r>
      <w:r w:rsidR="007F2EB4">
        <w:rPr>
          <w:rFonts w:ascii="Consolas" w:eastAsia="Times New Roman" w:hAnsi="Consolas" w:cs="Consolas"/>
          <w:color w:val="9CDCFE"/>
          <w:sz w:val="23"/>
          <w:szCs w:val="23"/>
          <w:lang w:eastAsia="pt-BR"/>
        </w:rPr>
        <w:t>e</w:t>
      </w:r>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569CD6"/>
          <w:sz w:val="23"/>
          <w:szCs w:val="23"/>
          <w:lang w:eastAsia="pt-BR"/>
        </w:rPr>
        <w:t>=&gt;</w:t>
      </w:r>
      <w:r w:rsidRPr="00E01703">
        <w:rPr>
          <w:rFonts w:ascii="Consolas" w:eastAsia="Times New Roman" w:hAnsi="Consolas" w:cs="Consolas"/>
          <w:color w:val="D4D4D4"/>
          <w:sz w:val="23"/>
          <w:szCs w:val="23"/>
          <w:lang w:eastAsia="pt-BR"/>
        </w:rPr>
        <w:t> </w:t>
      </w:r>
      <w:proofErr w:type="spellStart"/>
      <w:r w:rsidRPr="00E01703">
        <w:rPr>
          <w:rFonts w:ascii="Consolas" w:eastAsia="Times New Roman" w:hAnsi="Consolas" w:cs="Consolas"/>
          <w:color w:val="9CDCFE"/>
          <w:sz w:val="23"/>
          <w:szCs w:val="23"/>
          <w:lang w:eastAsia="pt-BR"/>
        </w:rPr>
        <w:t>JSON</w:t>
      </w:r>
      <w:r w:rsidRPr="00E01703">
        <w:rPr>
          <w:rFonts w:ascii="Consolas" w:eastAsia="Times New Roman" w:hAnsi="Consolas" w:cs="Consolas"/>
          <w:color w:val="D4D4D4"/>
          <w:sz w:val="23"/>
          <w:szCs w:val="23"/>
          <w:lang w:eastAsia="pt-BR"/>
        </w:rPr>
        <w:t>.</w:t>
      </w:r>
      <w:r w:rsidRPr="00E01703">
        <w:rPr>
          <w:rFonts w:ascii="Consolas" w:eastAsia="Times New Roman" w:hAnsi="Consolas" w:cs="Consolas"/>
          <w:color w:val="DCDCAA"/>
          <w:sz w:val="23"/>
          <w:szCs w:val="23"/>
          <w:lang w:eastAsia="pt-BR"/>
        </w:rPr>
        <w:t>parse</w:t>
      </w:r>
      <w:proofErr w:type="spellEnd"/>
      <w:r w:rsidRPr="00E01703">
        <w:rPr>
          <w:rFonts w:ascii="Consolas" w:eastAsia="Times New Roman" w:hAnsi="Consolas" w:cs="Consolas"/>
          <w:color w:val="D4D4D4"/>
          <w:sz w:val="23"/>
          <w:szCs w:val="23"/>
          <w:lang w:eastAsia="pt-BR"/>
        </w:rPr>
        <w:t>(</w:t>
      </w:r>
      <w:r w:rsidR="007F2EB4">
        <w:rPr>
          <w:rFonts w:ascii="Consolas" w:eastAsia="Times New Roman" w:hAnsi="Consolas" w:cs="Consolas"/>
          <w:color w:val="9CDCFE"/>
          <w:sz w:val="23"/>
          <w:szCs w:val="23"/>
          <w:lang w:eastAsia="pt-BR"/>
        </w:rPr>
        <w:t>e</w:t>
      </w:r>
      <w:r w:rsidRPr="00E01703">
        <w:rPr>
          <w:rFonts w:ascii="Consolas" w:eastAsia="Times New Roman" w:hAnsi="Consolas" w:cs="Consolas"/>
          <w:color w:val="D4D4D4"/>
          <w:sz w:val="23"/>
          <w:szCs w:val="23"/>
          <w:lang w:eastAsia="pt-BR"/>
        </w:rPr>
        <w:t>)</w:t>
      </w:r>
    </w:p>
    <w:p w14:paraId="2D9AA48E"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roofErr w:type="spellStart"/>
      <w:r w:rsidRPr="00E01703">
        <w:rPr>
          <w:rFonts w:ascii="Consolas" w:eastAsia="Times New Roman" w:hAnsi="Consolas" w:cs="Consolas"/>
          <w:color w:val="569CD6"/>
          <w:sz w:val="23"/>
          <w:szCs w:val="23"/>
          <w:lang w:eastAsia="pt-BR"/>
        </w:rPr>
        <w:t>const</w:t>
      </w:r>
      <w:proofErr w:type="spellEnd"/>
      <w:r w:rsidRPr="00E01703">
        <w:rPr>
          <w:rFonts w:ascii="Consolas" w:eastAsia="Times New Roman" w:hAnsi="Consolas" w:cs="Consolas"/>
          <w:color w:val="D4D4D4"/>
          <w:sz w:val="23"/>
          <w:szCs w:val="23"/>
          <w:lang w:eastAsia="pt-BR"/>
        </w:rPr>
        <w:t> </w:t>
      </w:r>
      <w:proofErr w:type="spellStart"/>
      <w:r w:rsidRPr="00E01703">
        <w:rPr>
          <w:rFonts w:ascii="Consolas" w:eastAsia="Times New Roman" w:hAnsi="Consolas" w:cs="Consolas"/>
          <w:color w:val="DCDCAA"/>
          <w:sz w:val="23"/>
          <w:szCs w:val="23"/>
          <w:lang w:eastAsia="pt-BR"/>
        </w:rPr>
        <w:t>apenasPreco</w:t>
      </w:r>
      <w:proofErr w:type="spellEnd"/>
      <w:r w:rsidRPr="00E01703">
        <w:rPr>
          <w:rFonts w:ascii="Consolas" w:eastAsia="Times New Roman" w:hAnsi="Consolas" w:cs="Consolas"/>
          <w:color w:val="D4D4D4"/>
          <w:sz w:val="23"/>
          <w:szCs w:val="23"/>
          <w:lang w:eastAsia="pt-BR"/>
        </w:rPr>
        <w:t> = </w:t>
      </w:r>
      <w:r w:rsidR="007F2EB4">
        <w:rPr>
          <w:rFonts w:ascii="Consolas" w:eastAsia="Times New Roman" w:hAnsi="Consolas" w:cs="Consolas"/>
          <w:color w:val="9CDCFE"/>
          <w:sz w:val="23"/>
          <w:szCs w:val="23"/>
          <w:lang w:eastAsia="pt-BR"/>
        </w:rPr>
        <w:t>e</w:t>
      </w:r>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569CD6"/>
          <w:sz w:val="23"/>
          <w:szCs w:val="23"/>
          <w:lang w:eastAsia="pt-BR"/>
        </w:rPr>
        <w:t>=&gt;</w:t>
      </w:r>
      <w:r w:rsidRPr="00E01703">
        <w:rPr>
          <w:rFonts w:ascii="Consolas" w:eastAsia="Times New Roman" w:hAnsi="Consolas" w:cs="Consolas"/>
          <w:color w:val="D4D4D4"/>
          <w:sz w:val="23"/>
          <w:szCs w:val="23"/>
          <w:lang w:eastAsia="pt-BR"/>
        </w:rPr>
        <w:t> </w:t>
      </w:r>
      <w:proofErr w:type="spellStart"/>
      <w:proofErr w:type="gramStart"/>
      <w:r w:rsidR="007F2EB4">
        <w:rPr>
          <w:rFonts w:ascii="Consolas" w:eastAsia="Times New Roman" w:hAnsi="Consolas" w:cs="Consolas"/>
          <w:color w:val="9CDCFE"/>
          <w:sz w:val="23"/>
          <w:szCs w:val="23"/>
          <w:lang w:eastAsia="pt-BR"/>
        </w:rPr>
        <w:t>e</w:t>
      </w:r>
      <w:r w:rsidRPr="00E01703">
        <w:rPr>
          <w:rFonts w:ascii="Consolas" w:eastAsia="Times New Roman" w:hAnsi="Consolas" w:cs="Consolas"/>
          <w:color w:val="D4D4D4"/>
          <w:sz w:val="23"/>
          <w:szCs w:val="23"/>
          <w:lang w:eastAsia="pt-BR"/>
        </w:rPr>
        <w:t>.</w:t>
      </w:r>
      <w:r w:rsidRPr="00E01703">
        <w:rPr>
          <w:rFonts w:ascii="Consolas" w:eastAsia="Times New Roman" w:hAnsi="Consolas" w:cs="Consolas"/>
          <w:color w:val="9CDCFE"/>
          <w:sz w:val="23"/>
          <w:szCs w:val="23"/>
          <w:lang w:eastAsia="pt-BR"/>
        </w:rPr>
        <w:t>preço</w:t>
      </w:r>
      <w:proofErr w:type="spellEnd"/>
      <w:proofErr w:type="gramEnd"/>
    </w:p>
    <w:p w14:paraId="20A7ABFC"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
    <w:p w14:paraId="5B7DB890"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roofErr w:type="spellStart"/>
      <w:r w:rsidRPr="00E01703">
        <w:rPr>
          <w:rFonts w:ascii="Consolas" w:eastAsia="Times New Roman" w:hAnsi="Consolas" w:cs="Consolas"/>
          <w:color w:val="569CD6"/>
          <w:sz w:val="23"/>
          <w:szCs w:val="23"/>
          <w:lang w:eastAsia="pt-BR"/>
        </w:rPr>
        <w:t>let</w:t>
      </w:r>
      <w:proofErr w:type="spellEnd"/>
      <w:r w:rsidRPr="00E01703">
        <w:rPr>
          <w:rFonts w:ascii="Consolas" w:eastAsia="Times New Roman" w:hAnsi="Consolas" w:cs="Consolas"/>
          <w:color w:val="D4D4D4"/>
          <w:sz w:val="23"/>
          <w:szCs w:val="23"/>
          <w:lang w:eastAsia="pt-BR"/>
        </w:rPr>
        <w:t> </w:t>
      </w:r>
      <w:r w:rsidRPr="00E01703">
        <w:rPr>
          <w:rFonts w:ascii="Consolas" w:eastAsia="Times New Roman" w:hAnsi="Consolas" w:cs="Consolas"/>
          <w:color w:val="9CDCFE"/>
          <w:sz w:val="23"/>
          <w:szCs w:val="23"/>
          <w:lang w:eastAsia="pt-BR"/>
        </w:rPr>
        <w:t>resultado</w:t>
      </w:r>
      <w:r w:rsidRPr="00E01703">
        <w:rPr>
          <w:rFonts w:ascii="Consolas" w:eastAsia="Times New Roman" w:hAnsi="Consolas" w:cs="Consolas"/>
          <w:color w:val="D4D4D4"/>
          <w:sz w:val="23"/>
          <w:szCs w:val="23"/>
          <w:lang w:eastAsia="pt-BR"/>
        </w:rPr>
        <w:t> = </w:t>
      </w:r>
      <w:proofErr w:type="spellStart"/>
      <w:r w:rsidRPr="00E01703">
        <w:rPr>
          <w:rFonts w:ascii="Consolas" w:eastAsia="Times New Roman" w:hAnsi="Consolas" w:cs="Consolas"/>
          <w:color w:val="4FC1FF"/>
          <w:sz w:val="23"/>
          <w:szCs w:val="23"/>
          <w:lang w:eastAsia="pt-BR"/>
        </w:rPr>
        <w:t>carrinho</w:t>
      </w:r>
      <w:r w:rsidRPr="00E01703">
        <w:rPr>
          <w:rFonts w:ascii="Consolas" w:eastAsia="Times New Roman" w:hAnsi="Consolas" w:cs="Consolas"/>
          <w:color w:val="D4D4D4"/>
          <w:sz w:val="23"/>
          <w:szCs w:val="23"/>
          <w:lang w:eastAsia="pt-BR"/>
        </w:rPr>
        <w:t>.</w:t>
      </w:r>
      <w:r w:rsidRPr="00E01703">
        <w:rPr>
          <w:rFonts w:ascii="Consolas" w:eastAsia="Times New Roman" w:hAnsi="Consolas" w:cs="Consolas"/>
          <w:color w:val="DCDCAA"/>
          <w:sz w:val="23"/>
          <w:szCs w:val="23"/>
          <w:lang w:eastAsia="pt-BR"/>
        </w:rPr>
        <w:t>map</w:t>
      </w:r>
      <w:proofErr w:type="spellEnd"/>
      <w:r w:rsidRPr="00E01703">
        <w:rPr>
          <w:rFonts w:ascii="Consolas" w:eastAsia="Times New Roman" w:hAnsi="Consolas" w:cs="Consolas"/>
          <w:color w:val="D4D4D4"/>
          <w:sz w:val="23"/>
          <w:szCs w:val="23"/>
          <w:lang w:eastAsia="pt-BR"/>
        </w:rPr>
        <w:t>(</w:t>
      </w:r>
      <w:proofErr w:type="spellStart"/>
      <w:r w:rsidRPr="00E01703">
        <w:rPr>
          <w:rFonts w:ascii="Consolas" w:eastAsia="Times New Roman" w:hAnsi="Consolas" w:cs="Consolas"/>
          <w:color w:val="DCDCAA"/>
          <w:sz w:val="23"/>
          <w:szCs w:val="23"/>
          <w:lang w:eastAsia="pt-BR"/>
        </w:rPr>
        <w:t>paraobjeto</w:t>
      </w:r>
      <w:proofErr w:type="spellEnd"/>
      <w:proofErr w:type="gramStart"/>
      <w:r w:rsidRPr="00E01703">
        <w:rPr>
          <w:rFonts w:ascii="Consolas" w:eastAsia="Times New Roman" w:hAnsi="Consolas" w:cs="Consolas"/>
          <w:color w:val="D4D4D4"/>
          <w:sz w:val="23"/>
          <w:szCs w:val="23"/>
          <w:lang w:eastAsia="pt-BR"/>
        </w:rPr>
        <w:t>).</w:t>
      </w:r>
      <w:proofErr w:type="spellStart"/>
      <w:r w:rsidRPr="00E01703">
        <w:rPr>
          <w:rFonts w:ascii="Consolas" w:eastAsia="Times New Roman" w:hAnsi="Consolas" w:cs="Consolas"/>
          <w:color w:val="DCDCAA"/>
          <w:sz w:val="23"/>
          <w:szCs w:val="23"/>
          <w:lang w:eastAsia="pt-BR"/>
        </w:rPr>
        <w:t>map</w:t>
      </w:r>
      <w:proofErr w:type="spellEnd"/>
      <w:proofErr w:type="gramEnd"/>
      <w:r w:rsidRPr="00E01703">
        <w:rPr>
          <w:rFonts w:ascii="Consolas" w:eastAsia="Times New Roman" w:hAnsi="Consolas" w:cs="Consolas"/>
          <w:color w:val="D4D4D4"/>
          <w:sz w:val="23"/>
          <w:szCs w:val="23"/>
          <w:lang w:eastAsia="pt-BR"/>
        </w:rPr>
        <w:t>(</w:t>
      </w:r>
      <w:proofErr w:type="spellStart"/>
      <w:r w:rsidRPr="00E01703">
        <w:rPr>
          <w:rFonts w:ascii="Consolas" w:eastAsia="Times New Roman" w:hAnsi="Consolas" w:cs="Consolas"/>
          <w:color w:val="DCDCAA"/>
          <w:sz w:val="23"/>
          <w:szCs w:val="23"/>
          <w:lang w:eastAsia="pt-BR"/>
        </w:rPr>
        <w:t>apenasPreco</w:t>
      </w:r>
      <w:proofErr w:type="spellEnd"/>
      <w:r w:rsidRPr="00E01703">
        <w:rPr>
          <w:rFonts w:ascii="Consolas" w:eastAsia="Times New Roman" w:hAnsi="Consolas" w:cs="Consolas"/>
          <w:color w:val="D4D4D4"/>
          <w:sz w:val="23"/>
          <w:szCs w:val="23"/>
          <w:lang w:eastAsia="pt-BR"/>
        </w:rPr>
        <w:t>)</w:t>
      </w:r>
    </w:p>
    <w:p w14:paraId="011E5A3D"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r w:rsidRPr="00E01703">
        <w:rPr>
          <w:rFonts w:ascii="Consolas" w:eastAsia="Times New Roman" w:hAnsi="Consolas" w:cs="Consolas"/>
          <w:color w:val="9CDCFE"/>
          <w:sz w:val="23"/>
          <w:szCs w:val="23"/>
          <w:lang w:eastAsia="pt-BR"/>
        </w:rPr>
        <w:t>console</w:t>
      </w:r>
      <w:r w:rsidRPr="00E01703">
        <w:rPr>
          <w:rFonts w:ascii="Consolas" w:eastAsia="Times New Roman" w:hAnsi="Consolas" w:cs="Consolas"/>
          <w:color w:val="D4D4D4"/>
          <w:sz w:val="23"/>
          <w:szCs w:val="23"/>
          <w:lang w:eastAsia="pt-BR"/>
        </w:rPr>
        <w:t>.</w:t>
      </w:r>
      <w:r w:rsidRPr="00E01703">
        <w:rPr>
          <w:rFonts w:ascii="Consolas" w:eastAsia="Times New Roman" w:hAnsi="Consolas" w:cs="Consolas"/>
          <w:color w:val="DCDCAA"/>
          <w:sz w:val="23"/>
          <w:szCs w:val="23"/>
          <w:lang w:eastAsia="pt-BR"/>
        </w:rPr>
        <w:t>log</w:t>
      </w:r>
      <w:r w:rsidRPr="00E01703">
        <w:rPr>
          <w:rFonts w:ascii="Consolas" w:eastAsia="Times New Roman" w:hAnsi="Consolas" w:cs="Consolas"/>
          <w:color w:val="D4D4D4"/>
          <w:sz w:val="23"/>
          <w:szCs w:val="23"/>
          <w:lang w:eastAsia="pt-BR"/>
        </w:rPr>
        <w:t>(</w:t>
      </w:r>
      <w:r w:rsidRPr="00E01703">
        <w:rPr>
          <w:rFonts w:ascii="Consolas" w:eastAsia="Times New Roman" w:hAnsi="Consolas" w:cs="Consolas"/>
          <w:color w:val="9CDCFE"/>
          <w:sz w:val="23"/>
          <w:szCs w:val="23"/>
          <w:lang w:eastAsia="pt-BR"/>
        </w:rPr>
        <w:t>resultado</w:t>
      </w:r>
      <w:r w:rsidRPr="00E01703">
        <w:rPr>
          <w:rFonts w:ascii="Consolas" w:eastAsia="Times New Roman" w:hAnsi="Consolas" w:cs="Consolas"/>
          <w:color w:val="D4D4D4"/>
          <w:sz w:val="23"/>
          <w:szCs w:val="23"/>
          <w:lang w:eastAsia="pt-BR"/>
        </w:rPr>
        <w:t>)</w:t>
      </w:r>
    </w:p>
    <w:p w14:paraId="0478752F" w14:textId="77777777" w:rsidR="00E01703" w:rsidRPr="00E01703" w:rsidRDefault="00E01703" w:rsidP="00E01703">
      <w:pPr>
        <w:shd w:val="clear" w:color="auto" w:fill="1E1E1E"/>
        <w:spacing w:after="0" w:line="318" w:lineRule="atLeast"/>
        <w:rPr>
          <w:rFonts w:ascii="Consolas" w:eastAsia="Times New Roman" w:hAnsi="Consolas" w:cs="Consolas"/>
          <w:color w:val="D4D4D4"/>
          <w:sz w:val="23"/>
          <w:szCs w:val="23"/>
          <w:lang w:eastAsia="pt-BR"/>
        </w:rPr>
      </w:pPr>
    </w:p>
    <w:p w14:paraId="1C344732" w14:textId="77777777" w:rsidR="00E01703" w:rsidRDefault="00E01703" w:rsidP="00ED1947"/>
    <w:p w14:paraId="1C9C1434" w14:textId="77777777" w:rsidR="007F2EB4" w:rsidRPr="007F2EB4" w:rsidRDefault="007F2EB4" w:rsidP="007F2EB4">
      <w:pPr>
        <w:pStyle w:val="PargrafodaLista"/>
        <w:numPr>
          <w:ilvl w:val="0"/>
          <w:numId w:val="1"/>
        </w:numPr>
      </w:pPr>
      <w:proofErr w:type="spellStart"/>
      <w:r>
        <w:rPr>
          <w:b/>
        </w:rPr>
        <w:t>Filter</w:t>
      </w:r>
      <w:proofErr w:type="spellEnd"/>
      <w:r>
        <w:rPr>
          <w:b/>
        </w:rPr>
        <w:t>:</w:t>
      </w:r>
    </w:p>
    <w:p w14:paraId="2ABFCA93" w14:textId="77777777" w:rsidR="007F2EB4" w:rsidRDefault="007F2EB4" w:rsidP="007F2EB4">
      <w:r>
        <w:t xml:space="preserve">Serve para filtrar elementos de um </w:t>
      </w:r>
      <w:proofErr w:type="spellStart"/>
      <w:r>
        <w:t>array</w:t>
      </w:r>
      <w:proofErr w:type="spellEnd"/>
      <w:r>
        <w:t xml:space="preserve"> e retorna este filtro para um novo </w:t>
      </w:r>
      <w:proofErr w:type="spellStart"/>
      <w:r>
        <w:t>array</w:t>
      </w:r>
      <w:proofErr w:type="spellEnd"/>
      <w:r>
        <w:t>:</w:t>
      </w:r>
    </w:p>
    <w:p w14:paraId="1ACB23A9"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//Serve para filtrar um </w:t>
      </w:r>
      <w:proofErr w:type="spellStart"/>
      <w:r w:rsidRPr="007F2EB4">
        <w:rPr>
          <w:rFonts w:ascii="Consolas" w:eastAsia="Times New Roman" w:hAnsi="Consolas" w:cs="Consolas"/>
          <w:color w:val="6A9955"/>
          <w:sz w:val="23"/>
          <w:szCs w:val="23"/>
          <w:lang w:eastAsia="pt-BR"/>
        </w:rPr>
        <w:t>array</w:t>
      </w:r>
      <w:proofErr w:type="spellEnd"/>
    </w:p>
    <w:p w14:paraId="7E23D9B4"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//No </w:t>
      </w:r>
      <w:proofErr w:type="spellStart"/>
      <w:r w:rsidRPr="007F2EB4">
        <w:rPr>
          <w:rFonts w:ascii="Consolas" w:eastAsia="Times New Roman" w:hAnsi="Consolas" w:cs="Consolas"/>
          <w:color w:val="6A9955"/>
          <w:sz w:val="23"/>
          <w:szCs w:val="23"/>
          <w:lang w:eastAsia="pt-BR"/>
        </w:rPr>
        <w:t>filter</w:t>
      </w:r>
      <w:proofErr w:type="spellEnd"/>
      <w:r w:rsidRPr="007F2EB4">
        <w:rPr>
          <w:rFonts w:ascii="Consolas" w:eastAsia="Times New Roman" w:hAnsi="Consolas" w:cs="Consolas"/>
          <w:color w:val="6A9955"/>
          <w:sz w:val="23"/>
          <w:szCs w:val="23"/>
          <w:lang w:eastAsia="pt-BR"/>
        </w:rPr>
        <w:t> o novo </w:t>
      </w:r>
      <w:proofErr w:type="spellStart"/>
      <w:r w:rsidRPr="007F2EB4">
        <w:rPr>
          <w:rFonts w:ascii="Consolas" w:eastAsia="Times New Roman" w:hAnsi="Consolas" w:cs="Consolas"/>
          <w:color w:val="6A9955"/>
          <w:sz w:val="23"/>
          <w:szCs w:val="23"/>
          <w:lang w:eastAsia="pt-BR"/>
        </w:rPr>
        <w:t>array</w:t>
      </w:r>
      <w:proofErr w:type="spellEnd"/>
      <w:r w:rsidRPr="007F2EB4">
        <w:rPr>
          <w:rFonts w:ascii="Consolas" w:eastAsia="Times New Roman" w:hAnsi="Consolas" w:cs="Consolas"/>
          <w:color w:val="6A9955"/>
          <w:sz w:val="23"/>
          <w:szCs w:val="23"/>
          <w:lang w:eastAsia="pt-BR"/>
        </w:rPr>
        <w:t> é menor ou igual ao </w:t>
      </w:r>
      <w:proofErr w:type="spellStart"/>
      <w:r w:rsidRPr="007F2EB4">
        <w:rPr>
          <w:rFonts w:ascii="Consolas" w:eastAsia="Times New Roman" w:hAnsi="Consolas" w:cs="Consolas"/>
          <w:color w:val="6A9955"/>
          <w:sz w:val="23"/>
          <w:szCs w:val="23"/>
          <w:lang w:eastAsia="pt-BR"/>
        </w:rPr>
        <w:t>array</w:t>
      </w:r>
      <w:proofErr w:type="spellEnd"/>
      <w:r w:rsidRPr="007F2EB4">
        <w:rPr>
          <w:rFonts w:ascii="Consolas" w:eastAsia="Times New Roman" w:hAnsi="Consolas" w:cs="Consolas"/>
          <w:color w:val="6A9955"/>
          <w:sz w:val="23"/>
          <w:szCs w:val="23"/>
          <w:lang w:eastAsia="pt-BR"/>
        </w:rPr>
        <w:t> original</w:t>
      </w:r>
    </w:p>
    <w:p w14:paraId="4063C5A4"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proofErr w:type="spellStart"/>
      <w:r w:rsidRPr="007F2EB4">
        <w:rPr>
          <w:rFonts w:ascii="Consolas" w:eastAsia="Times New Roman" w:hAnsi="Consolas" w:cs="Consolas"/>
          <w:color w:val="569CD6"/>
          <w:sz w:val="23"/>
          <w:szCs w:val="23"/>
          <w:lang w:eastAsia="pt-BR"/>
        </w:rPr>
        <w:t>const</w:t>
      </w:r>
      <w:proofErr w:type="spellEnd"/>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4FC1FF"/>
          <w:sz w:val="23"/>
          <w:szCs w:val="23"/>
          <w:lang w:eastAsia="pt-BR"/>
        </w:rPr>
        <w:t>produtos</w:t>
      </w:r>
      <w:r w:rsidRPr="007F2EB4">
        <w:rPr>
          <w:rFonts w:ascii="Consolas" w:eastAsia="Times New Roman" w:hAnsi="Consolas" w:cs="Consolas"/>
          <w:color w:val="D4D4D4"/>
          <w:sz w:val="23"/>
          <w:szCs w:val="23"/>
          <w:lang w:eastAsia="pt-BR"/>
        </w:rPr>
        <w:t> = [</w:t>
      </w:r>
    </w:p>
    <w:p w14:paraId="4EA1EE62"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9CDCFE"/>
          <w:sz w:val="23"/>
          <w:szCs w:val="23"/>
          <w:lang w:eastAsia="pt-BR"/>
        </w:rPr>
        <w:t>nome:</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CE9178"/>
          <w:sz w:val="23"/>
          <w:szCs w:val="23"/>
          <w:lang w:eastAsia="pt-BR"/>
        </w:rPr>
        <w:t>'Notebook'</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preco</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B5CEA8"/>
          <w:sz w:val="23"/>
          <w:szCs w:val="23"/>
          <w:lang w:eastAsia="pt-BR"/>
        </w:rPr>
        <w:t>2500</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fragil</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569CD6"/>
          <w:sz w:val="23"/>
          <w:szCs w:val="23"/>
          <w:lang w:eastAsia="pt-BR"/>
        </w:rPr>
        <w:t>true</w:t>
      </w:r>
      <w:proofErr w:type="spellEnd"/>
      <w:r w:rsidRPr="007F2EB4">
        <w:rPr>
          <w:rFonts w:ascii="Consolas" w:eastAsia="Times New Roman" w:hAnsi="Consolas" w:cs="Consolas"/>
          <w:color w:val="D4D4D4"/>
          <w:sz w:val="23"/>
          <w:szCs w:val="23"/>
          <w:lang w:eastAsia="pt-BR"/>
        </w:rPr>
        <w:t>},</w:t>
      </w:r>
    </w:p>
    <w:p w14:paraId="3542FC38"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9CDCFE"/>
          <w:sz w:val="23"/>
          <w:szCs w:val="23"/>
          <w:lang w:eastAsia="pt-BR"/>
        </w:rPr>
        <w:t>nome:</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CE9178"/>
          <w:sz w:val="23"/>
          <w:szCs w:val="23"/>
          <w:lang w:eastAsia="pt-BR"/>
        </w:rPr>
        <w:t>'iPad'</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preco</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B5CEA8"/>
          <w:sz w:val="23"/>
          <w:szCs w:val="23"/>
          <w:lang w:eastAsia="pt-BR"/>
        </w:rPr>
        <w:t>5000</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fragil</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569CD6"/>
          <w:sz w:val="23"/>
          <w:szCs w:val="23"/>
          <w:lang w:eastAsia="pt-BR"/>
        </w:rPr>
        <w:t>true</w:t>
      </w:r>
      <w:proofErr w:type="spellEnd"/>
      <w:r w:rsidRPr="007F2EB4">
        <w:rPr>
          <w:rFonts w:ascii="Consolas" w:eastAsia="Times New Roman" w:hAnsi="Consolas" w:cs="Consolas"/>
          <w:color w:val="D4D4D4"/>
          <w:sz w:val="23"/>
          <w:szCs w:val="23"/>
          <w:lang w:eastAsia="pt-BR"/>
        </w:rPr>
        <w:t>},</w:t>
      </w:r>
    </w:p>
    <w:p w14:paraId="65D2C948"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9CDCFE"/>
          <w:sz w:val="23"/>
          <w:szCs w:val="23"/>
          <w:lang w:eastAsia="pt-BR"/>
        </w:rPr>
        <w:t>nome:</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CE9178"/>
          <w:sz w:val="23"/>
          <w:szCs w:val="23"/>
          <w:lang w:eastAsia="pt-BR"/>
        </w:rPr>
        <w:t>'Copo de Plástico'</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preco</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B5CEA8"/>
          <w:sz w:val="23"/>
          <w:szCs w:val="23"/>
          <w:lang w:eastAsia="pt-BR"/>
        </w:rPr>
        <w:t>18.99</w:t>
      </w:r>
      <w:r w:rsidRPr="007F2EB4">
        <w:rPr>
          <w:rFonts w:ascii="Consolas" w:eastAsia="Times New Roman" w:hAnsi="Consolas" w:cs="Consolas"/>
          <w:color w:val="D4D4D4"/>
          <w:sz w:val="23"/>
          <w:szCs w:val="23"/>
          <w:lang w:eastAsia="pt-BR"/>
        </w:rPr>
        <w:t>, </w:t>
      </w:r>
      <w:proofErr w:type="spellStart"/>
      <w:r w:rsidRPr="007F2EB4">
        <w:rPr>
          <w:rFonts w:ascii="Consolas" w:eastAsia="Times New Roman" w:hAnsi="Consolas" w:cs="Consolas"/>
          <w:color w:val="9CDCFE"/>
          <w:sz w:val="23"/>
          <w:szCs w:val="23"/>
          <w:lang w:eastAsia="pt-BR"/>
        </w:rPr>
        <w:t>fragil</w:t>
      </w:r>
      <w:proofErr w:type="spellEnd"/>
      <w:r w:rsidRPr="007F2EB4">
        <w:rPr>
          <w:rFonts w:ascii="Consolas" w:eastAsia="Times New Roman" w:hAnsi="Consolas" w:cs="Consolas"/>
          <w:color w:val="9CDCFE"/>
          <w:sz w:val="23"/>
          <w:szCs w:val="23"/>
          <w:lang w:eastAsia="pt-BR"/>
        </w:rPr>
        <w:t>:</w:t>
      </w:r>
      <w:r w:rsidRPr="007F2EB4">
        <w:rPr>
          <w:rFonts w:ascii="Consolas" w:eastAsia="Times New Roman" w:hAnsi="Consolas" w:cs="Consolas"/>
          <w:color w:val="D4D4D4"/>
          <w:sz w:val="23"/>
          <w:szCs w:val="23"/>
          <w:lang w:eastAsia="pt-BR"/>
        </w:rPr>
        <w:t> </w:t>
      </w:r>
      <w:r w:rsidRPr="007F2EB4">
        <w:rPr>
          <w:rFonts w:ascii="Consolas" w:eastAsia="Times New Roman" w:hAnsi="Consolas" w:cs="Consolas"/>
          <w:color w:val="569CD6"/>
          <w:sz w:val="23"/>
          <w:szCs w:val="23"/>
          <w:lang w:eastAsia="pt-BR"/>
        </w:rPr>
        <w:t>false</w:t>
      </w:r>
      <w:r w:rsidRPr="007F2EB4">
        <w:rPr>
          <w:rFonts w:ascii="Consolas" w:eastAsia="Times New Roman" w:hAnsi="Consolas" w:cs="Consolas"/>
          <w:color w:val="D4D4D4"/>
          <w:sz w:val="23"/>
          <w:szCs w:val="23"/>
          <w:lang w:eastAsia="pt-BR"/>
        </w:rPr>
        <w:t>},</w:t>
      </w:r>
    </w:p>
    <w:p w14:paraId="6280C04C"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r w:rsidRPr="007F2EB4">
        <w:rPr>
          <w:rFonts w:ascii="Consolas" w:eastAsia="Times New Roman" w:hAnsi="Consolas" w:cs="Consolas"/>
          <w:color w:val="D4D4D4"/>
          <w:sz w:val="23"/>
          <w:szCs w:val="23"/>
          <w:lang w:val="en-US" w:eastAsia="pt-BR"/>
        </w:rPr>
        <w:t>]</w:t>
      </w:r>
    </w:p>
    <w:p w14:paraId="005E0818"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p>
    <w:p w14:paraId="32692416"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r w:rsidRPr="007F2EB4">
        <w:rPr>
          <w:rFonts w:ascii="Consolas" w:eastAsia="Times New Roman" w:hAnsi="Consolas" w:cs="Consolas"/>
          <w:color w:val="9CDCFE"/>
          <w:sz w:val="23"/>
          <w:szCs w:val="23"/>
          <w:lang w:val="en-US" w:eastAsia="pt-BR"/>
        </w:rPr>
        <w:t>console</w:t>
      </w:r>
      <w:r w:rsidRPr="007F2EB4">
        <w:rPr>
          <w:rFonts w:ascii="Consolas" w:eastAsia="Times New Roman" w:hAnsi="Consolas" w:cs="Consolas"/>
          <w:color w:val="D4D4D4"/>
          <w:sz w:val="23"/>
          <w:szCs w:val="23"/>
          <w:lang w:val="en-US" w:eastAsia="pt-BR"/>
        </w:rPr>
        <w:t>.</w:t>
      </w:r>
      <w:r w:rsidRPr="007F2EB4">
        <w:rPr>
          <w:rFonts w:ascii="Consolas" w:eastAsia="Times New Roman" w:hAnsi="Consolas" w:cs="Consolas"/>
          <w:color w:val="DCDCAA"/>
          <w:sz w:val="23"/>
          <w:szCs w:val="23"/>
          <w:lang w:val="en-US" w:eastAsia="pt-BR"/>
        </w:rPr>
        <w:t>log</w:t>
      </w:r>
      <w:r w:rsidRPr="007F2EB4">
        <w:rPr>
          <w:rFonts w:ascii="Consolas" w:eastAsia="Times New Roman" w:hAnsi="Consolas" w:cs="Consolas"/>
          <w:color w:val="D4D4D4"/>
          <w:sz w:val="23"/>
          <w:szCs w:val="23"/>
          <w:lang w:val="en-US" w:eastAsia="pt-BR"/>
        </w:rPr>
        <w:t>(</w:t>
      </w:r>
      <w:proofErr w:type="spellStart"/>
      <w:proofErr w:type="gramStart"/>
      <w:r w:rsidRPr="007F2EB4">
        <w:rPr>
          <w:rFonts w:ascii="Consolas" w:eastAsia="Times New Roman" w:hAnsi="Consolas" w:cs="Consolas"/>
          <w:color w:val="4FC1FF"/>
          <w:sz w:val="23"/>
          <w:szCs w:val="23"/>
          <w:lang w:val="en-US" w:eastAsia="pt-BR"/>
        </w:rPr>
        <w:t>produtos</w:t>
      </w:r>
      <w:r w:rsidRPr="007F2EB4">
        <w:rPr>
          <w:rFonts w:ascii="Consolas" w:eastAsia="Times New Roman" w:hAnsi="Consolas" w:cs="Consolas"/>
          <w:color w:val="D4D4D4"/>
          <w:sz w:val="23"/>
          <w:szCs w:val="23"/>
          <w:lang w:val="en-US" w:eastAsia="pt-BR"/>
        </w:rPr>
        <w:t>.</w:t>
      </w:r>
      <w:r w:rsidRPr="007F2EB4">
        <w:rPr>
          <w:rFonts w:ascii="Consolas" w:eastAsia="Times New Roman" w:hAnsi="Consolas" w:cs="Consolas"/>
          <w:color w:val="DCDCAA"/>
          <w:sz w:val="23"/>
          <w:szCs w:val="23"/>
          <w:lang w:val="en-US" w:eastAsia="pt-BR"/>
        </w:rPr>
        <w:t>filter</w:t>
      </w:r>
      <w:proofErr w:type="spellEnd"/>
      <w:proofErr w:type="gramEnd"/>
      <w:r w:rsidRPr="007F2EB4">
        <w:rPr>
          <w:rFonts w:ascii="Consolas" w:eastAsia="Times New Roman" w:hAnsi="Consolas" w:cs="Consolas"/>
          <w:color w:val="D4D4D4"/>
          <w:sz w:val="23"/>
          <w:szCs w:val="23"/>
          <w:lang w:val="en-US" w:eastAsia="pt-BR"/>
        </w:rPr>
        <w:t>(</w:t>
      </w:r>
      <w:r w:rsidRPr="007F2EB4">
        <w:rPr>
          <w:rFonts w:ascii="Consolas" w:eastAsia="Times New Roman" w:hAnsi="Consolas" w:cs="Consolas"/>
          <w:color w:val="569CD6"/>
          <w:sz w:val="23"/>
          <w:szCs w:val="23"/>
          <w:lang w:val="en-US" w:eastAsia="pt-BR"/>
        </w:rPr>
        <w:t>function</w:t>
      </w:r>
      <w:r w:rsidRPr="007F2EB4">
        <w:rPr>
          <w:rFonts w:ascii="Consolas" w:eastAsia="Times New Roman" w:hAnsi="Consolas" w:cs="Consolas"/>
          <w:color w:val="D4D4D4"/>
          <w:sz w:val="23"/>
          <w:szCs w:val="23"/>
          <w:lang w:val="en-US" w:eastAsia="pt-BR"/>
        </w:rPr>
        <w:t>(</w:t>
      </w:r>
      <w:r w:rsidRPr="007F2EB4">
        <w:rPr>
          <w:rFonts w:ascii="Consolas" w:eastAsia="Times New Roman" w:hAnsi="Consolas" w:cs="Consolas"/>
          <w:color w:val="9CDCFE"/>
          <w:sz w:val="23"/>
          <w:szCs w:val="23"/>
          <w:lang w:val="en-US" w:eastAsia="pt-BR"/>
        </w:rPr>
        <w:t>p</w:t>
      </w:r>
      <w:r w:rsidRPr="007F2EB4">
        <w:rPr>
          <w:rFonts w:ascii="Consolas" w:eastAsia="Times New Roman" w:hAnsi="Consolas" w:cs="Consolas"/>
          <w:color w:val="D4D4D4"/>
          <w:sz w:val="23"/>
          <w:szCs w:val="23"/>
          <w:lang w:val="en-US" w:eastAsia="pt-BR"/>
        </w:rPr>
        <w:t>){</w:t>
      </w:r>
    </w:p>
    <w:p w14:paraId="069A2FA5"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r w:rsidRPr="007F2EB4">
        <w:rPr>
          <w:rFonts w:ascii="Consolas" w:eastAsia="Times New Roman" w:hAnsi="Consolas" w:cs="Consolas"/>
          <w:color w:val="D4D4D4"/>
          <w:sz w:val="23"/>
          <w:szCs w:val="23"/>
          <w:lang w:val="en-US" w:eastAsia="pt-BR"/>
        </w:rPr>
        <w:t>    </w:t>
      </w:r>
      <w:r w:rsidRPr="007F2EB4">
        <w:rPr>
          <w:rFonts w:ascii="Consolas" w:eastAsia="Times New Roman" w:hAnsi="Consolas" w:cs="Consolas"/>
          <w:color w:val="C586C0"/>
          <w:sz w:val="23"/>
          <w:szCs w:val="23"/>
          <w:lang w:val="en-US" w:eastAsia="pt-BR"/>
        </w:rPr>
        <w:t>return</w:t>
      </w:r>
      <w:r w:rsidRPr="007F2EB4">
        <w:rPr>
          <w:rFonts w:ascii="Consolas" w:eastAsia="Times New Roman" w:hAnsi="Consolas" w:cs="Consolas"/>
          <w:color w:val="D4D4D4"/>
          <w:sz w:val="23"/>
          <w:szCs w:val="23"/>
          <w:lang w:val="en-US" w:eastAsia="pt-BR"/>
        </w:rPr>
        <w:t> </w:t>
      </w:r>
      <w:r w:rsidRPr="007F2EB4">
        <w:rPr>
          <w:rFonts w:ascii="Consolas" w:eastAsia="Times New Roman" w:hAnsi="Consolas" w:cs="Consolas"/>
          <w:color w:val="569CD6"/>
          <w:sz w:val="23"/>
          <w:szCs w:val="23"/>
          <w:lang w:val="en-US" w:eastAsia="pt-BR"/>
        </w:rPr>
        <w:t>false</w:t>
      </w:r>
    </w:p>
    <w:p w14:paraId="64229206"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D4D4D4"/>
          <w:sz w:val="23"/>
          <w:szCs w:val="23"/>
          <w:lang w:eastAsia="pt-BR"/>
        </w:rPr>
        <w:t>}))</w:t>
      </w:r>
    </w:p>
    <w:p w14:paraId="1D48DC27"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p>
    <w:p w14:paraId="0F329432"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//No código acima: para cada elemento "p" no meu array "produtos"</w:t>
      </w:r>
    </w:p>
    <w:p w14:paraId="226BF558"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//Ele não estará presente no array final. Se fosse true, estaria todos os elementos </w:t>
      </w:r>
    </w:p>
    <w:p w14:paraId="22AFE6C5"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//no </w:t>
      </w:r>
      <w:proofErr w:type="spellStart"/>
      <w:r w:rsidRPr="007F2EB4">
        <w:rPr>
          <w:rFonts w:ascii="Consolas" w:eastAsia="Times New Roman" w:hAnsi="Consolas" w:cs="Consolas"/>
          <w:color w:val="6A9955"/>
          <w:sz w:val="23"/>
          <w:szCs w:val="23"/>
          <w:lang w:eastAsia="pt-BR"/>
        </w:rPr>
        <w:t>array</w:t>
      </w:r>
      <w:proofErr w:type="spellEnd"/>
      <w:r w:rsidRPr="007F2EB4">
        <w:rPr>
          <w:rFonts w:ascii="Consolas" w:eastAsia="Times New Roman" w:hAnsi="Consolas" w:cs="Consolas"/>
          <w:color w:val="6A9955"/>
          <w:sz w:val="23"/>
          <w:szCs w:val="23"/>
          <w:lang w:eastAsia="pt-BR"/>
        </w:rPr>
        <w:t> final.</w:t>
      </w:r>
    </w:p>
    <w:p w14:paraId="5134D713"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p>
    <w:p w14:paraId="732BE6FD" w14:textId="77777777" w:rsidR="007F2EB4" w:rsidRPr="00E227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r w:rsidRPr="00E227B4">
        <w:rPr>
          <w:rFonts w:ascii="Consolas" w:eastAsia="Times New Roman" w:hAnsi="Consolas" w:cs="Consolas"/>
          <w:color w:val="9CDCFE"/>
          <w:sz w:val="23"/>
          <w:szCs w:val="23"/>
          <w:lang w:val="en-US" w:eastAsia="pt-BR"/>
        </w:rPr>
        <w:t>console</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DCDCAA"/>
          <w:sz w:val="23"/>
          <w:szCs w:val="23"/>
          <w:lang w:val="en-US" w:eastAsia="pt-BR"/>
        </w:rPr>
        <w:t>log</w:t>
      </w:r>
      <w:r w:rsidRPr="00E227B4">
        <w:rPr>
          <w:rFonts w:ascii="Consolas" w:eastAsia="Times New Roman" w:hAnsi="Consolas" w:cs="Consolas"/>
          <w:color w:val="D4D4D4"/>
          <w:sz w:val="23"/>
          <w:szCs w:val="23"/>
          <w:lang w:val="en-US" w:eastAsia="pt-BR"/>
        </w:rPr>
        <w:t>(</w:t>
      </w:r>
      <w:proofErr w:type="spellStart"/>
      <w:proofErr w:type="gramStart"/>
      <w:r w:rsidRPr="00E227B4">
        <w:rPr>
          <w:rFonts w:ascii="Consolas" w:eastAsia="Times New Roman" w:hAnsi="Consolas" w:cs="Consolas"/>
          <w:color w:val="4FC1FF"/>
          <w:sz w:val="23"/>
          <w:szCs w:val="23"/>
          <w:lang w:val="en-US" w:eastAsia="pt-BR"/>
        </w:rPr>
        <w:t>produtos</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DCDCAA"/>
          <w:sz w:val="23"/>
          <w:szCs w:val="23"/>
          <w:lang w:val="en-US" w:eastAsia="pt-BR"/>
        </w:rPr>
        <w:t>filter</w:t>
      </w:r>
      <w:proofErr w:type="spellEnd"/>
      <w:proofErr w:type="gramEnd"/>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569CD6"/>
          <w:sz w:val="23"/>
          <w:szCs w:val="23"/>
          <w:lang w:val="en-US" w:eastAsia="pt-BR"/>
        </w:rPr>
        <w:t>function</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9CDCFE"/>
          <w:sz w:val="23"/>
          <w:szCs w:val="23"/>
          <w:lang w:val="en-US" w:eastAsia="pt-BR"/>
        </w:rPr>
        <w:t>p</w:t>
      </w:r>
      <w:r w:rsidRPr="00E227B4">
        <w:rPr>
          <w:rFonts w:ascii="Consolas" w:eastAsia="Times New Roman" w:hAnsi="Consolas" w:cs="Consolas"/>
          <w:color w:val="D4D4D4"/>
          <w:sz w:val="23"/>
          <w:szCs w:val="23"/>
          <w:lang w:val="en-US" w:eastAsia="pt-BR"/>
        </w:rPr>
        <w:t>){</w:t>
      </w:r>
    </w:p>
    <w:p w14:paraId="7649781C" w14:textId="77777777" w:rsidR="007F2EB4" w:rsidRPr="00E227B4" w:rsidRDefault="007F2EB4" w:rsidP="007F2EB4">
      <w:pPr>
        <w:shd w:val="clear" w:color="auto" w:fill="1E1E1E"/>
        <w:spacing w:after="0" w:line="318" w:lineRule="atLeast"/>
        <w:rPr>
          <w:rFonts w:ascii="Consolas" w:eastAsia="Times New Roman" w:hAnsi="Consolas" w:cs="Consolas"/>
          <w:color w:val="D4D4D4"/>
          <w:sz w:val="23"/>
          <w:szCs w:val="23"/>
          <w:lang w:val="en-US" w:eastAsia="pt-BR"/>
        </w:rPr>
      </w:pPr>
      <w:r w:rsidRPr="00E227B4">
        <w:rPr>
          <w:rFonts w:ascii="Consolas" w:eastAsia="Times New Roman" w:hAnsi="Consolas" w:cs="Consolas"/>
          <w:color w:val="D4D4D4"/>
          <w:sz w:val="23"/>
          <w:szCs w:val="23"/>
          <w:lang w:val="en-US" w:eastAsia="pt-BR"/>
        </w:rPr>
        <w:t>    </w:t>
      </w:r>
      <w:r w:rsidRPr="00E227B4">
        <w:rPr>
          <w:rFonts w:ascii="Consolas" w:eastAsia="Times New Roman" w:hAnsi="Consolas" w:cs="Consolas"/>
          <w:color w:val="C586C0"/>
          <w:sz w:val="23"/>
          <w:szCs w:val="23"/>
          <w:lang w:val="en-US" w:eastAsia="pt-BR"/>
        </w:rPr>
        <w:t>return</w:t>
      </w:r>
      <w:r w:rsidRPr="00E227B4">
        <w:rPr>
          <w:rFonts w:ascii="Consolas" w:eastAsia="Times New Roman" w:hAnsi="Consolas" w:cs="Consolas"/>
          <w:color w:val="D4D4D4"/>
          <w:sz w:val="23"/>
          <w:szCs w:val="23"/>
          <w:lang w:val="en-US" w:eastAsia="pt-BR"/>
        </w:rPr>
        <w:t> </w:t>
      </w:r>
      <w:proofErr w:type="spellStart"/>
      <w:proofErr w:type="gramStart"/>
      <w:r w:rsidRPr="00E227B4">
        <w:rPr>
          <w:rFonts w:ascii="Consolas" w:eastAsia="Times New Roman" w:hAnsi="Consolas" w:cs="Consolas"/>
          <w:color w:val="9CDCFE"/>
          <w:sz w:val="23"/>
          <w:szCs w:val="23"/>
          <w:lang w:val="en-US" w:eastAsia="pt-BR"/>
        </w:rPr>
        <w:t>p</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9CDCFE"/>
          <w:sz w:val="23"/>
          <w:szCs w:val="23"/>
          <w:lang w:val="en-US" w:eastAsia="pt-BR"/>
        </w:rPr>
        <w:t>preco</w:t>
      </w:r>
      <w:proofErr w:type="spellEnd"/>
      <w:proofErr w:type="gramEnd"/>
      <w:r w:rsidRPr="00E227B4">
        <w:rPr>
          <w:rFonts w:ascii="Consolas" w:eastAsia="Times New Roman" w:hAnsi="Consolas" w:cs="Consolas"/>
          <w:color w:val="D4D4D4"/>
          <w:sz w:val="23"/>
          <w:szCs w:val="23"/>
          <w:lang w:val="en-US" w:eastAsia="pt-BR"/>
        </w:rPr>
        <w:t> &gt; </w:t>
      </w:r>
      <w:r w:rsidRPr="00E227B4">
        <w:rPr>
          <w:rFonts w:ascii="Consolas" w:eastAsia="Times New Roman" w:hAnsi="Consolas" w:cs="Consolas"/>
          <w:color w:val="B5CEA8"/>
          <w:sz w:val="23"/>
          <w:szCs w:val="23"/>
          <w:lang w:val="en-US" w:eastAsia="pt-BR"/>
        </w:rPr>
        <w:t>10</w:t>
      </w:r>
    </w:p>
    <w:p w14:paraId="7B91C247"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D4D4D4"/>
          <w:sz w:val="23"/>
          <w:szCs w:val="23"/>
          <w:lang w:eastAsia="pt-BR"/>
        </w:rPr>
        <w:t>}))</w:t>
      </w:r>
    </w:p>
    <w:p w14:paraId="21D72497"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p>
    <w:p w14:paraId="55A38600" w14:textId="77777777" w:rsidR="007F2EB4" w:rsidRPr="007F2EB4" w:rsidRDefault="007F2EB4" w:rsidP="007F2EB4">
      <w:pPr>
        <w:shd w:val="clear" w:color="auto" w:fill="1E1E1E"/>
        <w:spacing w:after="0" w:line="318" w:lineRule="atLeast"/>
        <w:rPr>
          <w:rFonts w:ascii="Consolas" w:eastAsia="Times New Roman" w:hAnsi="Consolas" w:cs="Consolas"/>
          <w:color w:val="D4D4D4"/>
          <w:sz w:val="23"/>
          <w:szCs w:val="23"/>
          <w:lang w:eastAsia="pt-BR"/>
        </w:rPr>
      </w:pPr>
      <w:r w:rsidRPr="007F2EB4">
        <w:rPr>
          <w:rFonts w:ascii="Consolas" w:eastAsia="Times New Roman" w:hAnsi="Consolas" w:cs="Consolas"/>
          <w:color w:val="6A9955"/>
          <w:sz w:val="23"/>
          <w:szCs w:val="23"/>
          <w:lang w:eastAsia="pt-BR"/>
        </w:rPr>
        <w:t>//No código acima outro exemplo de filter retornando com uma lógica</w:t>
      </w:r>
    </w:p>
    <w:p w14:paraId="7D58A356" w14:textId="77777777" w:rsidR="007F2EB4" w:rsidRDefault="007F2EB4" w:rsidP="007F2EB4"/>
    <w:p w14:paraId="4C7F0550" w14:textId="77777777" w:rsidR="0032161C" w:rsidRDefault="0032161C" w:rsidP="007F2EB4">
      <w:r>
        <w:t xml:space="preserve">Também posso executar o </w:t>
      </w:r>
      <w:proofErr w:type="spellStart"/>
      <w:r>
        <w:t>filter</w:t>
      </w:r>
      <w:proofErr w:type="spellEnd"/>
      <w:r>
        <w:t xml:space="preserve"> em cadeia, assim como no </w:t>
      </w:r>
      <w:proofErr w:type="spellStart"/>
      <w:r>
        <w:t>map</w:t>
      </w:r>
      <w:proofErr w:type="spellEnd"/>
      <w:r>
        <w:t>:</w:t>
      </w:r>
    </w:p>
    <w:p w14:paraId="3FFBBDA2"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proofErr w:type="spellStart"/>
      <w:r w:rsidRPr="0032161C">
        <w:rPr>
          <w:rFonts w:ascii="Consolas" w:eastAsia="Times New Roman" w:hAnsi="Consolas" w:cs="Consolas"/>
          <w:color w:val="569CD6"/>
          <w:sz w:val="23"/>
          <w:szCs w:val="23"/>
          <w:lang w:eastAsia="pt-BR"/>
        </w:rPr>
        <w:t>const</w:t>
      </w:r>
      <w:proofErr w:type="spellEnd"/>
      <w:r w:rsidRPr="0032161C">
        <w:rPr>
          <w:rFonts w:ascii="Consolas" w:eastAsia="Times New Roman" w:hAnsi="Consolas" w:cs="Consolas"/>
          <w:color w:val="D4D4D4"/>
          <w:sz w:val="23"/>
          <w:szCs w:val="23"/>
          <w:lang w:eastAsia="pt-BR"/>
        </w:rPr>
        <w:t> </w:t>
      </w:r>
      <w:r w:rsidRPr="0032161C">
        <w:rPr>
          <w:rFonts w:ascii="Consolas" w:eastAsia="Times New Roman" w:hAnsi="Consolas" w:cs="Consolas"/>
          <w:color w:val="DCDCAA"/>
          <w:sz w:val="23"/>
          <w:szCs w:val="23"/>
          <w:lang w:eastAsia="pt-BR"/>
        </w:rPr>
        <w:t>caro</w:t>
      </w:r>
      <w:r w:rsidRPr="0032161C">
        <w:rPr>
          <w:rFonts w:ascii="Consolas" w:eastAsia="Times New Roman" w:hAnsi="Consolas" w:cs="Consolas"/>
          <w:color w:val="D4D4D4"/>
          <w:sz w:val="23"/>
          <w:szCs w:val="23"/>
          <w:lang w:eastAsia="pt-BR"/>
        </w:rPr>
        <w:t> = </w:t>
      </w:r>
      <w:r w:rsidRPr="0032161C">
        <w:rPr>
          <w:rFonts w:ascii="Consolas" w:eastAsia="Times New Roman" w:hAnsi="Consolas" w:cs="Consolas"/>
          <w:color w:val="9CDCFE"/>
          <w:sz w:val="23"/>
          <w:szCs w:val="23"/>
          <w:lang w:eastAsia="pt-BR"/>
        </w:rPr>
        <w:t>produto</w:t>
      </w:r>
      <w:r w:rsidRPr="0032161C">
        <w:rPr>
          <w:rFonts w:ascii="Consolas" w:eastAsia="Times New Roman" w:hAnsi="Consolas" w:cs="Consolas"/>
          <w:color w:val="D4D4D4"/>
          <w:sz w:val="23"/>
          <w:szCs w:val="23"/>
          <w:lang w:eastAsia="pt-BR"/>
        </w:rPr>
        <w:t> </w:t>
      </w:r>
      <w:r w:rsidRPr="0032161C">
        <w:rPr>
          <w:rFonts w:ascii="Consolas" w:eastAsia="Times New Roman" w:hAnsi="Consolas" w:cs="Consolas"/>
          <w:color w:val="569CD6"/>
          <w:sz w:val="23"/>
          <w:szCs w:val="23"/>
          <w:lang w:eastAsia="pt-BR"/>
        </w:rPr>
        <w:t>=&gt;</w:t>
      </w:r>
      <w:r w:rsidRPr="0032161C">
        <w:rPr>
          <w:rFonts w:ascii="Consolas" w:eastAsia="Times New Roman" w:hAnsi="Consolas" w:cs="Consolas"/>
          <w:color w:val="D4D4D4"/>
          <w:sz w:val="23"/>
          <w:szCs w:val="23"/>
          <w:lang w:eastAsia="pt-BR"/>
        </w:rPr>
        <w:t> </w:t>
      </w:r>
      <w:proofErr w:type="spellStart"/>
      <w:proofErr w:type="gramStart"/>
      <w:r w:rsidRPr="0032161C">
        <w:rPr>
          <w:rFonts w:ascii="Consolas" w:eastAsia="Times New Roman" w:hAnsi="Consolas" w:cs="Consolas"/>
          <w:color w:val="9CDCFE"/>
          <w:sz w:val="23"/>
          <w:szCs w:val="23"/>
          <w:lang w:eastAsia="pt-BR"/>
        </w:rPr>
        <w:t>produto</w:t>
      </w:r>
      <w:r w:rsidRPr="0032161C">
        <w:rPr>
          <w:rFonts w:ascii="Consolas" w:eastAsia="Times New Roman" w:hAnsi="Consolas" w:cs="Consolas"/>
          <w:color w:val="D4D4D4"/>
          <w:sz w:val="23"/>
          <w:szCs w:val="23"/>
          <w:lang w:eastAsia="pt-BR"/>
        </w:rPr>
        <w:t>.</w:t>
      </w:r>
      <w:r w:rsidRPr="0032161C">
        <w:rPr>
          <w:rFonts w:ascii="Consolas" w:eastAsia="Times New Roman" w:hAnsi="Consolas" w:cs="Consolas"/>
          <w:color w:val="9CDCFE"/>
          <w:sz w:val="23"/>
          <w:szCs w:val="23"/>
          <w:lang w:eastAsia="pt-BR"/>
        </w:rPr>
        <w:t>preco</w:t>
      </w:r>
      <w:proofErr w:type="spellEnd"/>
      <w:proofErr w:type="gramEnd"/>
      <w:r w:rsidRPr="0032161C">
        <w:rPr>
          <w:rFonts w:ascii="Consolas" w:eastAsia="Times New Roman" w:hAnsi="Consolas" w:cs="Consolas"/>
          <w:color w:val="D4D4D4"/>
          <w:sz w:val="23"/>
          <w:szCs w:val="23"/>
          <w:lang w:eastAsia="pt-BR"/>
        </w:rPr>
        <w:t> &gt;=</w:t>
      </w:r>
      <w:r w:rsidRPr="0032161C">
        <w:rPr>
          <w:rFonts w:ascii="Consolas" w:eastAsia="Times New Roman" w:hAnsi="Consolas" w:cs="Consolas"/>
          <w:color w:val="B5CEA8"/>
          <w:sz w:val="23"/>
          <w:szCs w:val="23"/>
          <w:lang w:eastAsia="pt-BR"/>
        </w:rPr>
        <w:t>500</w:t>
      </w:r>
    </w:p>
    <w:p w14:paraId="37A6B516"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proofErr w:type="spellStart"/>
      <w:r w:rsidRPr="0032161C">
        <w:rPr>
          <w:rFonts w:ascii="Consolas" w:eastAsia="Times New Roman" w:hAnsi="Consolas" w:cs="Consolas"/>
          <w:color w:val="569CD6"/>
          <w:sz w:val="23"/>
          <w:szCs w:val="23"/>
          <w:lang w:eastAsia="pt-BR"/>
        </w:rPr>
        <w:t>const</w:t>
      </w:r>
      <w:proofErr w:type="spellEnd"/>
      <w:r w:rsidRPr="0032161C">
        <w:rPr>
          <w:rFonts w:ascii="Consolas" w:eastAsia="Times New Roman" w:hAnsi="Consolas" w:cs="Consolas"/>
          <w:color w:val="D4D4D4"/>
          <w:sz w:val="23"/>
          <w:szCs w:val="23"/>
          <w:lang w:eastAsia="pt-BR"/>
        </w:rPr>
        <w:t> </w:t>
      </w:r>
      <w:proofErr w:type="spellStart"/>
      <w:r w:rsidRPr="0032161C">
        <w:rPr>
          <w:rFonts w:ascii="Consolas" w:eastAsia="Times New Roman" w:hAnsi="Consolas" w:cs="Consolas"/>
          <w:color w:val="DCDCAA"/>
          <w:sz w:val="23"/>
          <w:szCs w:val="23"/>
          <w:lang w:eastAsia="pt-BR"/>
        </w:rPr>
        <w:t>fragil</w:t>
      </w:r>
      <w:proofErr w:type="spellEnd"/>
      <w:r w:rsidRPr="0032161C">
        <w:rPr>
          <w:rFonts w:ascii="Consolas" w:eastAsia="Times New Roman" w:hAnsi="Consolas" w:cs="Consolas"/>
          <w:color w:val="D4D4D4"/>
          <w:sz w:val="23"/>
          <w:szCs w:val="23"/>
          <w:lang w:eastAsia="pt-BR"/>
        </w:rPr>
        <w:t> = </w:t>
      </w:r>
      <w:r w:rsidRPr="0032161C">
        <w:rPr>
          <w:rFonts w:ascii="Consolas" w:eastAsia="Times New Roman" w:hAnsi="Consolas" w:cs="Consolas"/>
          <w:color w:val="9CDCFE"/>
          <w:sz w:val="23"/>
          <w:szCs w:val="23"/>
          <w:lang w:eastAsia="pt-BR"/>
        </w:rPr>
        <w:t>produto</w:t>
      </w:r>
      <w:r w:rsidRPr="0032161C">
        <w:rPr>
          <w:rFonts w:ascii="Consolas" w:eastAsia="Times New Roman" w:hAnsi="Consolas" w:cs="Consolas"/>
          <w:color w:val="D4D4D4"/>
          <w:sz w:val="23"/>
          <w:szCs w:val="23"/>
          <w:lang w:eastAsia="pt-BR"/>
        </w:rPr>
        <w:t> </w:t>
      </w:r>
      <w:r w:rsidRPr="0032161C">
        <w:rPr>
          <w:rFonts w:ascii="Consolas" w:eastAsia="Times New Roman" w:hAnsi="Consolas" w:cs="Consolas"/>
          <w:color w:val="569CD6"/>
          <w:sz w:val="23"/>
          <w:szCs w:val="23"/>
          <w:lang w:eastAsia="pt-BR"/>
        </w:rPr>
        <w:t>=&gt;</w:t>
      </w:r>
      <w:r w:rsidRPr="0032161C">
        <w:rPr>
          <w:rFonts w:ascii="Consolas" w:eastAsia="Times New Roman" w:hAnsi="Consolas" w:cs="Consolas"/>
          <w:color w:val="D4D4D4"/>
          <w:sz w:val="23"/>
          <w:szCs w:val="23"/>
          <w:lang w:eastAsia="pt-BR"/>
        </w:rPr>
        <w:t> </w:t>
      </w:r>
      <w:proofErr w:type="spellStart"/>
      <w:proofErr w:type="gramStart"/>
      <w:r w:rsidRPr="0032161C">
        <w:rPr>
          <w:rFonts w:ascii="Consolas" w:eastAsia="Times New Roman" w:hAnsi="Consolas" w:cs="Consolas"/>
          <w:color w:val="9CDCFE"/>
          <w:sz w:val="23"/>
          <w:szCs w:val="23"/>
          <w:lang w:eastAsia="pt-BR"/>
        </w:rPr>
        <w:t>produto</w:t>
      </w:r>
      <w:r w:rsidRPr="0032161C">
        <w:rPr>
          <w:rFonts w:ascii="Consolas" w:eastAsia="Times New Roman" w:hAnsi="Consolas" w:cs="Consolas"/>
          <w:color w:val="D4D4D4"/>
          <w:sz w:val="23"/>
          <w:szCs w:val="23"/>
          <w:lang w:eastAsia="pt-BR"/>
        </w:rPr>
        <w:t>.</w:t>
      </w:r>
      <w:r w:rsidRPr="0032161C">
        <w:rPr>
          <w:rFonts w:ascii="Consolas" w:eastAsia="Times New Roman" w:hAnsi="Consolas" w:cs="Consolas"/>
          <w:color w:val="9CDCFE"/>
          <w:sz w:val="23"/>
          <w:szCs w:val="23"/>
          <w:lang w:eastAsia="pt-BR"/>
        </w:rPr>
        <w:t>fragil</w:t>
      </w:r>
      <w:proofErr w:type="spellEnd"/>
      <w:proofErr w:type="gramEnd"/>
    </w:p>
    <w:p w14:paraId="117DE08A"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p>
    <w:p w14:paraId="251BD5EB"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r w:rsidRPr="0032161C">
        <w:rPr>
          <w:rFonts w:ascii="Consolas" w:eastAsia="Times New Roman" w:hAnsi="Consolas" w:cs="Consolas"/>
          <w:color w:val="9CDCFE"/>
          <w:sz w:val="23"/>
          <w:szCs w:val="23"/>
          <w:lang w:eastAsia="pt-BR"/>
        </w:rPr>
        <w:t>console</w:t>
      </w:r>
      <w:r w:rsidRPr="0032161C">
        <w:rPr>
          <w:rFonts w:ascii="Consolas" w:eastAsia="Times New Roman" w:hAnsi="Consolas" w:cs="Consolas"/>
          <w:color w:val="D4D4D4"/>
          <w:sz w:val="23"/>
          <w:szCs w:val="23"/>
          <w:lang w:eastAsia="pt-BR"/>
        </w:rPr>
        <w:t>.</w:t>
      </w:r>
      <w:r w:rsidRPr="0032161C">
        <w:rPr>
          <w:rFonts w:ascii="Consolas" w:eastAsia="Times New Roman" w:hAnsi="Consolas" w:cs="Consolas"/>
          <w:color w:val="DCDCAA"/>
          <w:sz w:val="23"/>
          <w:szCs w:val="23"/>
          <w:lang w:eastAsia="pt-BR"/>
        </w:rPr>
        <w:t>log</w:t>
      </w:r>
      <w:r w:rsidRPr="0032161C">
        <w:rPr>
          <w:rFonts w:ascii="Consolas" w:eastAsia="Times New Roman" w:hAnsi="Consolas" w:cs="Consolas"/>
          <w:color w:val="D4D4D4"/>
          <w:sz w:val="23"/>
          <w:szCs w:val="23"/>
          <w:lang w:eastAsia="pt-BR"/>
        </w:rPr>
        <w:t>(</w:t>
      </w:r>
      <w:proofErr w:type="spellStart"/>
      <w:proofErr w:type="gramStart"/>
      <w:r w:rsidRPr="0032161C">
        <w:rPr>
          <w:rFonts w:ascii="Consolas" w:eastAsia="Times New Roman" w:hAnsi="Consolas" w:cs="Consolas"/>
          <w:color w:val="9CDCFE"/>
          <w:sz w:val="23"/>
          <w:szCs w:val="23"/>
          <w:lang w:eastAsia="pt-BR"/>
        </w:rPr>
        <w:t>produto</w:t>
      </w:r>
      <w:r w:rsidRPr="0032161C">
        <w:rPr>
          <w:rFonts w:ascii="Consolas" w:eastAsia="Times New Roman" w:hAnsi="Consolas" w:cs="Consolas"/>
          <w:color w:val="D4D4D4"/>
          <w:sz w:val="23"/>
          <w:szCs w:val="23"/>
          <w:lang w:eastAsia="pt-BR"/>
        </w:rPr>
        <w:t>.</w:t>
      </w:r>
      <w:r w:rsidRPr="0032161C">
        <w:rPr>
          <w:rFonts w:ascii="Consolas" w:eastAsia="Times New Roman" w:hAnsi="Consolas" w:cs="Consolas"/>
          <w:color w:val="DCDCAA"/>
          <w:sz w:val="23"/>
          <w:szCs w:val="23"/>
          <w:lang w:eastAsia="pt-BR"/>
        </w:rPr>
        <w:t>filter</w:t>
      </w:r>
      <w:proofErr w:type="spellEnd"/>
      <w:proofErr w:type="gramEnd"/>
      <w:r w:rsidRPr="0032161C">
        <w:rPr>
          <w:rFonts w:ascii="Consolas" w:eastAsia="Times New Roman" w:hAnsi="Consolas" w:cs="Consolas"/>
          <w:color w:val="D4D4D4"/>
          <w:sz w:val="23"/>
          <w:szCs w:val="23"/>
          <w:lang w:eastAsia="pt-BR"/>
        </w:rPr>
        <w:t>(</w:t>
      </w:r>
      <w:r w:rsidRPr="0032161C">
        <w:rPr>
          <w:rFonts w:ascii="Consolas" w:eastAsia="Times New Roman" w:hAnsi="Consolas" w:cs="Consolas"/>
          <w:color w:val="DCDCAA"/>
          <w:sz w:val="23"/>
          <w:szCs w:val="23"/>
          <w:lang w:eastAsia="pt-BR"/>
        </w:rPr>
        <w:t>caro</w:t>
      </w:r>
      <w:r w:rsidRPr="0032161C">
        <w:rPr>
          <w:rFonts w:ascii="Consolas" w:eastAsia="Times New Roman" w:hAnsi="Consolas" w:cs="Consolas"/>
          <w:color w:val="D4D4D4"/>
          <w:sz w:val="23"/>
          <w:szCs w:val="23"/>
          <w:lang w:eastAsia="pt-BR"/>
        </w:rPr>
        <w:t>).</w:t>
      </w:r>
      <w:proofErr w:type="spellStart"/>
      <w:r w:rsidRPr="0032161C">
        <w:rPr>
          <w:rFonts w:ascii="Consolas" w:eastAsia="Times New Roman" w:hAnsi="Consolas" w:cs="Consolas"/>
          <w:color w:val="DCDCAA"/>
          <w:sz w:val="23"/>
          <w:szCs w:val="23"/>
          <w:lang w:eastAsia="pt-BR"/>
        </w:rPr>
        <w:t>filter</w:t>
      </w:r>
      <w:proofErr w:type="spellEnd"/>
      <w:r w:rsidRPr="0032161C">
        <w:rPr>
          <w:rFonts w:ascii="Consolas" w:eastAsia="Times New Roman" w:hAnsi="Consolas" w:cs="Consolas"/>
          <w:color w:val="D4D4D4"/>
          <w:sz w:val="23"/>
          <w:szCs w:val="23"/>
          <w:lang w:eastAsia="pt-BR"/>
        </w:rPr>
        <w:t>(</w:t>
      </w:r>
      <w:proofErr w:type="spellStart"/>
      <w:r w:rsidRPr="0032161C">
        <w:rPr>
          <w:rFonts w:ascii="Consolas" w:eastAsia="Times New Roman" w:hAnsi="Consolas" w:cs="Consolas"/>
          <w:color w:val="DCDCAA"/>
          <w:sz w:val="23"/>
          <w:szCs w:val="23"/>
          <w:lang w:eastAsia="pt-BR"/>
        </w:rPr>
        <w:t>fragil</w:t>
      </w:r>
      <w:proofErr w:type="spellEnd"/>
      <w:r w:rsidRPr="0032161C">
        <w:rPr>
          <w:rFonts w:ascii="Consolas" w:eastAsia="Times New Roman" w:hAnsi="Consolas" w:cs="Consolas"/>
          <w:color w:val="D4D4D4"/>
          <w:sz w:val="23"/>
          <w:szCs w:val="23"/>
          <w:lang w:eastAsia="pt-BR"/>
        </w:rPr>
        <w:t>))</w:t>
      </w:r>
    </w:p>
    <w:p w14:paraId="37EA4C4C"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p>
    <w:p w14:paraId="327DD4BB" w14:textId="77777777" w:rsidR="0032161C" w:rsidRPr="0032161C" w:rsidRDefault="0032161C" w:rsidP="0032161C">
      <w:pPr>
        <w:shd w:val="clear" w:color="auto" w:fill="1E1E1E"/>
        <w:spacing w:after="0" w:line="318" w:lineRule="atLeast"/>
        <w:rPr>
          <w:rFonts w:ascii="Consolas" w:eastAsia="Times New Roman" w:hAnsi="Consolas" w:cs="Consolas"/>
          <w:color w:val="D4D4D4"/>
          <w:sz w:val="23"/>
          <w:szCs w:val="23"/>
          <w:lang w:eastAsia="pt-BR"/>
        </w:rPr>
      </w:pPr>
      <w:r w:rsidRPr="0032161C">
        <w:rPr>
          <w:rFonts w:ascii="Consolas" w:eastAsia="Times New Roman" w:hAnsi="Consolas" w:cs="Consolas"/>
          <w:color w:val="6A9955"/>
          <w:sz w:val="23"/>
          <w:szCs w:val="23"/>
          <w:lang w:eastAsia="pt-BR"/>
        </w:rPr>
        <w:t>//No código acima outro exemplo de </w:t>
      </w:r>
      <w:proofErr w:type="spellStart"/>
      <w:r w:rsidRPr="0032161C">
        <w:rPr>
          <w:rFonts w:ascii="Consolas" w:eastAsia="Times New Roman" w:hAnsi="Consolas" w:cs="Consolas"/>
          <w:color w:val="6A9955"/>
          <w:sz w:val="23"/>
          <w:szCs w:val="23"/>
          <w:lang w:eastAsia="pt-BR"/>
        </w:rPr>
        <w:t>filter</w:t>
      </w:r>
      <w:proofErr w:type="spellEnd"/>
      <w:r w:rsidRPr="0032161C">
        <w:rPr>
          <w:rFonts w:ascii="Consolas" w:eastAsia="Times New Roman" w:hAnsi="Consolas" w:cs="Consolas"/>
          <w:color w:val="6A9955"/>
          <w:sz w:val="23"/>
          <w:szCs w:val="23"/>
          <w:lang w:eastAsia="pt-BR"/>
        </w:rPr>
        <w:t> em cadeia agora.</w:t>
      </w:r>
    </w:p>
    <w:p w14:paraId="2056CA99" w14:textId="77777777" w:rsidR="0032161C" w:rsidRPr="003F36FE" w:rsidRDefault="0032161C" w:rsidP="007F2EB4"/>
    <w:p w14:paraId="3CA7200E" w14:textId="77777777" w:rsidR="00AC121E" w:rsidRPr="00AC121E" w:rsidRDefault="00AC121E" w:rsidP="00AC121E">
      <w:pPr>
        <w:pStyle w:val="PargrafodaLista"/>
        <w:numPr>
          <w:ilvl w:val="0"/>
          <w:numId w:val="1"/>
        </w:numPr>
      </w:pPr>
      <w:proofErr w:type="spellStart"/>
      <w:r>
        <w:rPr>
          <w:b/>
        </w:rPr>
        <w:t>Reduce</w:t>
      </w:r>
      <w:proofErr w:type="spellEnd"/>
      <w:r>
        <w:rPr>
          <w:b/>
        </w:rPr>
        <w:t>:</w:t>
      </w:r>
    </w:p>
    <w:p w14:paraId="72859612" w14:textId="77777777" w:rsidR="00ED1947" w:rsidRDefault="00A24371" w:rsidP="00ED1947">
      <w:r w:rsidRPr="00A24371">
        <w:rPr>
          <w:highlight w:val="yellow"/>
        </w:rPr>
        <w:t xml:space="preserve">É uma função que serve para transformar um </w:t>
      </w:r>
      <w:proofErr w:type="spellStart"/>
      <w:r w:rsidRPr="00A24371">
        <w:rPr>
          <w:highlight w:val="yellow"/>
        </w:rPr>
        <w:t>array</w:t>
      </w:r>
      <w:proofErr w:type="spellEnd"/>
      <w:r w:rsidRPr="00A24371">
        <w:rPr>
          <w:highlight w:val="yellow"/>
        </w:rPr>
        <w:t xml:space="preserve"> e vai acumulando de acordo com as iterações. Por exemplo: a primeira iteração é entre os dois primeiros índices do </w:t>
      </w:r>
      <w:proofErr w:type="spellStart"/>
      <w:r w:rsidRPr="00A24371">
        <w:rPr>
          <w:highlight w:val="yellow"/>
        </w:rPr>
        <w:t>array</w:t>
      </w:r>
      <w:proofErr w:type="spellEnd"/>
      <w:r w:rsidRPr="00A24371">
        <w:rPr>
          <w:highlight w:val="yellow"/>
        </w:rPr>
        <w:t>, depois o resultado será iterado com o terceiro índice, depois o resultado acumulado é iterado com o quarto índice e por aí vai</w:t>
      </w:r>
      <w:r w:rsidRPr="005B4095">
        <w:rPr>
          <w:highlight w:val="yellow"/>
        </w:rPr>
        <w:t>...</w:t>
      </w:r>
      <w:r w:rsidR="005B4095" w:rsidRPr="00AD5D2F">
        <w:rPr>
          <w:highlight w:val="cyan"/>
        </w:rPr>
        <w:t>Podemos passar o valor inicial, se não passarmos o valor inicial, os dois primeiros elementos que serão iterados primeiro.</w:t>
      </w:r>
    </w:p>
    <w:p w14:paraId="09DB1A57" w14:textId="77777777" w:rsidR="005B4095" w:rsidRPr="005B4095" w:rsidRDefault="005B4095" w:rsidP="00ED1947">
      <w:pPr>
        <w:rPr>
          <w:highlight w:val="yellow"/>
        </w:rPr>
      </w:pPr>
      <w:r w:rsidRPr="005B4095">
        <w:rPr>
          <w:highlight w:val="yellow"/>
        </w:rPr>
        <w:t xml:space="preserve">Portanto, a ordem dos atributos da função </w:t>
      </w:r>
      <w:proofErr w:type="spellStart"/>
      <w:r w:rsidRPr="005B4095">
        <w:rPr>
          <w:highlight w:val="yellow"/>
        </w:rPr>
        <w:t>callback</w:t>
      </w:r>
      <w:proofErr w:type="spellEnd"/>
      <w:r w:rsidRPr="005B4095">
        <w:rPr>
          <w:highlight w:val="yellow"/>
        </w:rPr>
        <w:t xml:space="preserve"> no </w:t>
      </w:r>
      <w:proofErr w:type="spellStart"/>
      <w:r w:rsidRPr="005B4095">
        <w:rPr>
          <w:highlight w:val="yellow"/>
        </w:rPr>
        <w:t>reduce</w:t>
      </w:r>
      <w:proofErr w:type="spellEnd"/>
      <w:r w:rsidRPr="005B4095">
        <w:rPr>
          <w:highlight w:val="yellow"/>
        </w:rPr>
        <w:t xml:space="preserve"> é:</w:t>
      </w:r>
    </w:p>
    <w:p w14:paraId="358E415D" w14:textId="77777777" w:rsidR="005B4095" w:rsidRPr="005B4095" w:rsidRDefault="005B4095" w:rsidP="005B4095">
      <w:pPr>
        <w:pStyle w:val="PargrafodaLista"/>
        <w:numPr>
          <w:ilvl w:val="0"/>
          <w:numId w:val="1"/>
        </w:numPr>
        <w:rPr>
          <w:highlight w:val="yellow"/>
        </w:rPr>
      </w:pPr>
      <w:r w:rsidRPr="005B4095">
        <w:rPr>
          <w:highlight w:val="yellow"/>
        </w:rPr>
        <w:t>Valor acumulado;</w:t>
      </w:r>
    </w:p>
    <w:p w14:paraId="2D6E6ABF" w14:textId="77777777" w:rsidR="005B4095" w:rsidRPr="005B4095" w:rsidRDefault="005B4095" w:rsidP="005B4095">
      <w:pPr>
        <w:pStyle w:val="PargrafodaLista"/>
        <w:numPr>
          <w:ilvl w:val="0"/>
          <w:numId w:val="1"/>
        </w:numPr>
        <w:rPr>
          <w:highlight w:val="yellow"/>
        </w:rPr>
      </w:pPr>
      <w:r w:rsidRPr="005B4095">
        <w:rPr>
          <w:highlight w:val="yellow"/>
        </w:rPr>
        <w:t>Valor atual;</w:t>
      </w:r>
    </w:p>
    <w:p w14:paraId="0001F2B0" w14:textId="77777777" w:rsidR="005B4095" w:rsidRDefault="005B4095" w:rsidP="005B4095">
      <w:pPr>
        <w:pStyle w:val="PargrafodaLista"/>
        <w:numPr>
          <w:ilvl w:val="0"/>
          <w:numId w:val="1"/>
        </w:numPr>
        <w:rPr>
          <w:highlight w:val="yellow"/>
        </w:rPr>
      </w:pPr>
      <w:r w:rsidRPr="005B4095">
        <w:rPr>
          <w:highlight w:val="yellow"/>
        </w:rPr>
        <w:t>Índice;</w:t>
      </w:r>
    </w:p>
    <w:p w14:paraId="65C8007C" w14:textId="77777777" w:rsidR="008F5B3A" w:rsidRPr="005B4095" w:rsidRDefault="008F5B3A" w:rsidP="005B4095">
      <w:pPr>
        <w:pStyle w:val="PargrafodaLista"/>
        <w:numPr>
          <w:ilvl w:val="0"/>
          <w:numId w:val="1"/>
        </w:numPr>
        <w:rPr>
          <w:highlight w:val="yellow"/>
        </w:rPr>
      </w:pPr>
      <w:r>
        <w:rPr>
          <w:highlight w:val="yellow"/>
        </w:rPr>
        <w:t xml:space="preserve">Próprio </w:t>
      </w:r>
      <w:proofErr w:type="spellStart"/>
      <w:r>
        <w:rPr>
          <w:highlight w:val="yellow"/>
        </w:rPr>
        <w:t>Array</w:t>
      </w:r>
      <w:proofErr w:type="spellEnd"/>
      <w:r>
        <w:rPr>
          <w:highlight w:val="yellow"/>
        </w:rPr>
        <w:t>.</w:t>
      </w:r>
    </w:p>
    <w:p w14:paraId="44C777E1" w14:textId="77777777" w:rsidR="003F36FE" w:rsidRDefault="005B4095" w:rsidP="003F36FE">
      <w:r>
        <w:t>Vejamos um exemplo:</w:t>
      </w:r>
    </w:p>
    <w:p w14:paraId="334ECA7B"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p>
    <w:p w14:paraId="70BA9F0E"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proofErr w:type="spellStart"/>
      <w:r w:rsidRPr="005B4095">
        <w:rPr>
          <w:rFonts w:ascii="Consolas" w:eastAsia="Times New Roman" w:hAnsi="Consolas" w:cs="Consolas"/>
          <w:color w:val="569CD6"/>
          <w:sz w:val="23"/>
          <w:szCs w:val="23"/>
          <w:lang w:eastAsia="pt-BR"/>
        </w:rPr>
        <w:t>const</w:t>
      </w:r>
      <w:proofErr w:type="spellEnd"/>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4FC1FF"/>
          <w:sz w:val="23"/>
          <w:szCs w:val="23"/>
          <w:lang w:eastAsia="pt-BR"/>
        </w:rPr>
        <w:t>notas</w:t>
      </w:r>
      <w:r w:rsidRPr="005B4095">
        <w:rPr>
          <w:rFonts w:ascii="Consolas" w:eastAsia="Times New Roman" w:hAnsi="Consolas" w:cs="Consolas"/>
          <w:color w:val="D4D4D4"/>
          <w:sz w:val="23"/>
          <w:szCs w:val="23"/>
          <w:lang w:eastAsia="pt-BR"/>
        </w:rPr>
        <w:t> = [</w:t>
      </w:r>
    </w:p>
    <w:p w14:paraId="4274DC23"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B5CEA8"/>
          <w:sz w:val="23"/>
          <w:szCs w:val="23"/>
          <w:lang w:eastAsia="pt-BR"/>
        </w:rPr>
        <w:t>10</w:t>
      </w:r>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B5CEA8"/>
          <w:sz w:val="23"/>
          <w:szCs w:val="23"/>
          <w:lang w:eastAsia="pt-BR"/>
        </w:rPr>
        <w:t>20</w:t>
      </w:r>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B5CEA8"/>
          <w:sz w:val="23"/>
          <w:szCs w:val="23"/>
          <w:lang w:eastAsia="pt-BR"/>
        </w:rPr>
        <w:t>30</w:t>
      </w:r>
    </w:p>
    <w:p w14:paraId="182E14E4"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D4D4D4"/>
          <w:sz w:val="23"/>
          <w:szCs w:val="23"/>
          <w:lang w:eastAsia="pt-BR"/>
        </w:rPr>
        <w:t>]</w:t>
      </w:r>
    </w:p>
    <w:p w14:paraId="3AE43111"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p>
    <w:p w14:paraId="5F3B2287"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proofErr w:type="spellStart"/>
      <w:r w:rsidRPr="005B4095">
        <w:rPr>
          <w:rFonts w:ascii="Consolas" w:eastAsia="Times New Roman" w:hAnsi="Consolas" w:cs="Consolas"/>
          <w:color w:val="569CD6"/>
          <w:sz w:val="23"/>
          <w:szCs w:val="23"/>
          <w:lang w:eastAsia="pt-BR"/>
        </w:rPr>
        <w:t>const</w:t>
      </w:r>
      <w:proofErr w:type="spellEnd"/>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4FC1FF"/>
          <w:sz w:val="23"/>
          <w:szCs w:val="23"/>
          <w:lang w:eastAsia="pt-BR"/>
        </w:rPr>
        <w:t>resultado</w:t>
      </w:r>
      <w:r w:rsidRPr="005B4095">
        <w:rPr>
          <w:rFonts w:ascii="Consolas" w:eastAsia="Times New Roman" w:hAnsi="Consolas" w:cs="Consolas"/>
          <w:color w:val="D4D4D4"/>
          <w:sz w:val="23"/>
          <w:szCs w:val="23"/>
          <w:lang w:eastAsia="pt-BR"/>
        </w:rPr>
        <w:t> = </w:t>
      </w:r>
      <w:proofErr w:type="spellStart"/>
      <w:proofErr w:type="gramStart"/>
      <w:r w:rsidRPr="005B4095">
        <w:rPr>
          <w:rFonts w:ascii="Consolas" w:eastAsia="Times New Roman" w:hAnsi="Consolas" w:cs="Consolas"/>
          <w:color w:val="4FC1FF"/>
          <w:sz w:val="23"/>
          <w:szCs w:val="23"/>
          <w:lang w:eastAsia="pt-BR"/>
        </w:rPr>
        <w:t>notas</w:t>
      </w:r>
      <w:r w:rsidRPr="005B4095">
        <w:rPr>
          <w:rFonts w:ascii="Consolas" w:eastAsia="Times New Roman" w:hAnsi="Consolas" w:cs="Consolas"/>
          <w:color w:val="D4D4D4"/>
          <w:sz w:val="23"/>
          <w:szCs w:val="23"/>
          <w:lang w:eastAsia="pt-BR"/>
        </w:rPr>
        <w:t>.</w:t>
      </w:r>
      <w:r w:rsidRPr="005B4095">
        <w:rPr>
          <w:rFonts w:ascii="Consolas" w:eastAsia="Times New Roman" w:hAnsi="Consolas" w:cs="Consolas"/>
          <w:color w:val="DCDCAA"/>
          <w:sz w:val="23"/>
          <w:szCs w:val="23"/>
          <w:lang w:eastAsia="pt-BR"/>
        </w:rPr>
        <w:t>reduce</w:t>
      </w:r>
      <w:proofErr w:type="spellEnd"/>
      <w:proofErr w:type="gramEnd"/>
      <w:r w:rsidRPr="005B4095">
        <w:rPr>
          <w:rFonts w:ascii="Consolas" w:eastAsia="Times New Roman" w:hAnsi="Consolas" w:cs="Consolas"/>
          <w:color w:val="D4D4D4"/>
          <w:sz w:val="23"/>
          <w:szCs w:val="23"/>
          <w:lang w:eastAsia="pt-BR"/>
        </w:rPr>
        <w:t>(</w:t>
      </w:r>
      <w:proofErr w:type="spellStart"/>
      <w:r w:rsidRPr="005B4095">
        <w:rPr>
          <w:rFonts w:ascii="Consolas" w:eastAsia="Times New Roman" w:hAnsi="Consolas" w:cs="Consolas"/>
          <w:color w:val="569CD6"/>
          <w:sz w:val="23"/>
          <w:szCs w:val="23"/>
          <w:lang w:eastAsia="pt-BR"/>
        </w:rPr>
        <w:t>function</w:t>
      </w:r>
      <w:proofErr w:type="spellEnd"/>
      <w:r w:rsidRPr="005B4095">
        <w:rPr>
          <w:rFonts w:ascii="Consolas" w:eastAsia="Times New Roman" w:hAnsi="Consolas" w:cs="Consolas"/>
          <w:color w:val="D4D4D4"/>
          <w:sz w:val="23"/>
          <w:szCs w:val="23"/>
          <w:lang w:eastAsia="pt-BR"/>
        </w:rPr>
        <w:t>(</w:t>
      </w:r>
      <w:r w:rsidRPr="005B4095">
        <w:rPr>
          <w:rFonts w:ascii="Consolas" w:eastAsia="Times New Roman" w:hAnsi="Consolas" w:cs="Consolas"/>
          <w:color w:val="9CDCFE"/>
          <w:sz w:val="23"/>
          <w:szCs w:val="23"/>
          <w:lang w:eastAsia="pt-BR"/>
        </w:rPr>
        <w:t>acumulador</w:t>
      </w:r>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9CDCFE"/>
          <w:sz w:val="23"/>
          <w:szCs w:val="23"/>
          <w:lang w:eastAsia="pt-BR"/>
        </w:rPr>
        <w:t>atual</w:t>
      </w:r>
      <w:r w:rsidRPr="005B4095">
        <w:rPr>
          <w:rFonts w:ascii="Consolas" w:eastAsia="Times New Roman" w:hAnsi="Consolas" w:cs="Consolas"/>
          <w:color w:val="D4D4D4"/>
          <w:sz w:val="23"/>
          <w:szCs w:val="23"/>
          <w:lang w:eastAsia="pt-BR"/>
        </w:rPr>
        <w:t>) {</w:t>
      </w:r>
    </w:p>
    <w:p w14:paraId="7AA88E93"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D4D4D4"/>
          <w:sz w:val="23"/>
          <w:szCs w:val="23"/>
          <w:lang w:eastAsia="pt-BR"/>
        </w:rPr>
        <w:t>    </w:t>
      </w:r>
      <w:proofErr w:type="gramStart"/>
      <w:r w:rsidRPr="005B4095">
        <w:rPr>
          <w:rFonts w:ascii="Consolas" w:eastAsia="Times New Roman" w:hAnsi="Consolas" w:cs="Consolas"/>
          <w:color w:val="9CDCFE"/>
          <w:sz w:val="23"/>
          <w:szCs w:val="23"/>
          <w:lang w:eastAsia="pt-BR"/>
        </w:rPr>
        <w:t>console</w:t>
      </w:r>
      <w:r w:rsidRPr="005B4095">
        <w:rPr>
          <w:rFonts w:ascii="Consolas" w:eastAsia="Times New Roman" w:hAnsi="Consolas" w:cs="Consolas"/>
          <w:color w:val="D4D4D4"/>
          <w:sz w:val="23"/>
          <w:szCs w:val="23"/>
          <w:lang w:eastAsia="pt-BR"/>
        </w:rPr>
        <w:t>.</w:t>
      </w:r>
      <w:r w:rsidRPr="005B4095">
        <w:rPr>
          <w:rFonts w:ascii="Consolas" w:eastAsia="Times New Roman" w:hAnsi="Consolas" w:cs="Consolas"/>
          <w:color w:val="DCDCAA"/>
          <w:sz w:val="23"/>
          <w:szCs w:val="23"/>
          <w:lang w:eastAsia="pt-BR"/>
        </w:rPr>
        <w:t>log</w:t>
      </w:r>
      <w:r w:rsidRPr="005B4095">
        <w:rPr>
          <w:rFonts w:ascii="Consolas" w:eastAsia="Times New Roman" w:hAnsi="Consolas" w:cs="Consolas"/>
          <w:color w:val="D4D4D4"/>
          <w:sz w:val="23"/>
          <w:szCs w:val="23"/>
          <w:lang w:eastAsia="pt-BR"/>
        </w:rPr>
        <w:t>(</w:t>
      </w:r>
      <w:proofErr w:type="gramEnd"/>
      <w:r w:rsidRPr="005B4095">
        <w:rPr>
          <w:rFonts w:ascii="Consolas" w:eastAsia="Times New Roman" w:hAnsi="Consolas" w:cs="Consolas"/>
          <w:color w:val="9CDCFE"/>
          <w:sz w:val="23"/>
          <w:szCs w:val="23"/>
          <w:lang w:eastAsia="pt-BR"/>
        </w:rPr>
        <w:t>acumulador</w:t>
      </w:r>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9CDCFE"/>
          <w:sz w:val="23"/>
          <w:szCs w:val="23"/>
          <w:lang w:eastAsia="pt-BR"/>
        </w:rPr>
        <w:t>atual</w:t>
      </w:r>
      <w:r w:rsidRPr="005B4095">
        <w:rPr>
          <w:rFonts w:ascii="Consolas" w:eastAsia="Times New Roman" w:hAnsi="Consolas" w:cs="Consolas"/>
          <w:color w:val="D4D4D4"/>
          <w:sz w:val="23"/>
          <w:szCs w:val="23"/>
          <w:lang w:eastAsia="pt-BR"/>
        </w:rPr>
        <w:t>)</w:t>
      </w:r>
    </w:p>
    <w:p w14:paraId="2F728F12"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D4D4D4"/>
          <w:sz w:val="23"/>
          <w:szCs w:val="23"/>
          <w:lang w:eastAsia="pt-BR"/>
        </w:rPr>
        <w:lastRenderedPageBreak/>
        <w:t>    </w:t>
      </w:r>
      <w:proofErr w:type="spellStart"/>
      <w:r w:rsidRPr="005B4095">
        <w:rPr>
          <w:rFonts w:ascii="Consolas" w:eastAsia="Times New Roman" w:hAnsi="Consolas" w:cs="Consolas"/>
          <w:color w:val="C586C0"/>
          <w:sz w:val="23"/>
          <w:szCs w:val="23"/>
          <w:lang w:eastAsia="pt-BR"/>
        </w:rPr>
        <w:t>return</w:t>
      </w:r>
      <w:proofErr w:type="spellEnd"/>
      <w:r w:rsidRPr="005B4095">
        <w:rPr>
          <w:rFonts w:ascii="Consolas" w:eastAsia="Times New Roman" w:hAnsi="Consolas" w:cs="Consolas"/>
          <w:color w:val="D4D4D4"/>
          <w:sz w:val="23"/>
          <w:szCs w:val="23"/>
          <w:lang w:eastAsia="pt-BR"/>
        </w:rPr>
        <w:t> </w:t>
      </w:r>
      <w:r w:rsidRPr="005B4095">
        <w:rPr>
          <w:rFonts w:ascii="Consolas" w:eastAsia="Times New Roman" w:hAnsi="Consolas" w:cs="Consolas"/>
          <w:color w:val="9CDCFE"/>
          <w:sz w:val="23"/>
          <w:szCs w:val="23"/>
          <w:lang w:eastAsia="pt-BR"/>
        </w:rPr>
        <w:t>acumulador</w:t>
      </w:r>
      <w:r w:rsidRPr="005B4095">
        <w:rPr>
          <w:rFonts w:ascii="Consolas" w:eastAsia="Times New Roman" w:hAnsi="Consolas" w:cs="Consolas"/>
          <w:color w:val="D4D4D4"/>
          <w:sz w:val="23"/>
          <w:szCs w:val="23"/>
          <w:lang w:eastAsia="pt-BR"/>
        </w:rPr>
        <w:t> + </w:t>
      </w:r>
      <w:r w:rsidRPr="005B4095">
        <w:rPr>
          <w:rFonts w:ascii="Consolas" w:eastAsia="Times New Roman" w:hAnsi="Consolas" w:cs="Consolas"/>
          <w:color w:val="9CDCFE"/>
          <w:sz w:val="23"/>
          <w:szCs w:val="23"/>
          <w:lang w:eastAsia="pt-BR"/>
        </w:rPr>
        <w:t>atual</w:t>
      </w:r>
    </w:p>
    <w:p w14:paraId="58E76E25"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D4D4D4"/>
          <w:sz w:val="23"/>
          <w:szCs w:val="23"/>
          <w:lang w:eastAsia="pt-BR"/>
        </w:rPr>
        <w:t>})</w:t>
      </w:r>
    </w:p>
    <w:p w14:paraId="41795BA8"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p>
    <w:p w14:paraId="67BE0A2E"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6A9955"/>
          <w:sz w:val="23"/>
          <w:szCs w:val="23"/>
          <w:lang w:eastAsia="pt-BR"/>
        </w:rPr>
        <w:t>// meu valor acumulado já é o meu primeiro elemento e o</w:t>
      </w:r>
    </w:p>
    <w:p w14:paraId="009971DD"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6A9955"/>
          <w:sz w:val="23"/>
          <w:szCs w:val="23"/>
          <w:lang w:eastAsia="pt-BR"/>
        </w:rPr>
        <w:t>// valor atual é o segundo, imprime os dois e depois retorna</w:t>
      </w:r>
    </w:p>
    <w:p w14:paraId="19B1D506"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6A9955"/>
          <w:sz w:val="23"/>
          <w:szCs w:val="23"/>
          <w:lang w:eastAsia="pt-BR"/>
        </w:rPr>
        <w:t>// a soma dos dois, o valor do retorno é o acumulador agora</w:t>
      </w:r>
    </w:p>
    <w:p w14:paraId="56460153" w14:textId="77777777" w:rsidR="005B4095" w:rsidRPr="005B4095" w:rsidRDefault="005B4095" w:rsidP="005B4095">
      <w:pPr>
        <w:shd w:val="clear" w:color="auto" w:fill="1E1E1E"/>
        <w:spacing w:after="0" w:line="318" w:lineRule="atLeast"/>
        <w:rPr>
          <w:rFonts w:ascii="Consolas" w:eastAsia="Times New Roman" w:hAnsi="Consolas" w:cs="Consolas"/>
          <w:color w:val="D4D4D4"/>
          <w:sz w:val="23"/>
          <w:szCs w:val="23"/>
          <w:lang w:eastAsia="pt-BR"/>
        </w:rPr>
      </w:pPr>
      <w:r w:rsidRPr="005B4095">
        <w:rPr>
          <w:rFonts w:ascii="Consolas" w:eastAsia="Times New Roman" w:hAnsi="Consolas" w:cs="Consolas"/>
          <w:color w:val="6A9955"/>
          <w:sz w:val="23"/>
          <w:szCs w:val="23"/>
          <w:lang w:eastAsia="pt-BR"/>
        </w:rPr>
        <w:t>// e soma com o valor atual que agora é terceiro e último índice</w:t>
      </w:r>
    </w:p>
    <w:p w14:paraId="56ADB0B2" w14:textId="77777777" w:rsidR="005B4095" w:rsidRDefault="005B4095" w:rsidP="003F36FE"/>
    <w:p w14:paraId="60606F3C"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proofErr w:type="spellStart"/>
      <w:r w:rsidRPr="008F5B3A">
        <w:rPr>
          <w:rFonts w:ascii="Consolas" w:eastAsia="Times New Roman" w:hAnsi="Consolas" w:cs="Consolas"/>
          <w:color w:val="569CD6"/>
          <w:sz w:val="23"/>
          <w:szCs w:val="23"/>
          <w:lang w:eastAsia="pt-BR"/>
        </w:rPr>
        <w:t>const</w:t>
      </w:r>
      <w:proofErr w:type="spellEnd"/>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4FC1FF"/>
          <w:sz w:val="23"/>
          <w:szCs w:val="23"/>
          <w:lang w:eastAsia="pt-BR"/>
        </w:rPr>
        <w:t>notas</w:t>
      </w:r>
      <w:r w:rsidRPr="008F5B3A">
        <w:rPr>
          <w:rFonts w:ascii="Consolas" w:eastAsia="Times New Roman" w:hAnsi="Consolas" w:cs="Consolas"/>
          <w:color w:val="D4D4D4"/>
          <w:sz w:val="23"/>
          <w:szCs w:val="23"/>
          <w:lang w:eastAsia="pt-BR"/>
        </w:rPr>
        <w:t> = [</w:t>
      </w:r>
    </w:p>
    <w:p w14:paraId="6E983114"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B5CEA8"/>
          <w:sz w:val="23"/>
          <w:szCs w:val="23"/>
          <w:lang w:eastAsia="pt-BR"/>
        </w:rPr>
        <w:t>10</w:t>
      </w: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B5CEA8"/>
          <w:sz w:val="23"/>
          <w:szCs w:val="23"/>
          <w:lang w:eastAsia="pt-BR"/>
        </w:rPr>
        <w:t>20</w:t>
      </w: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B5CEA8"/>
          <w:sz w:val="23"/>
          <w:szCs w:val="23"/>
          <w:lang w:eastAsia="pt-BR"/>
        </w:rPr>
        <w:t>30</w:t>
      </w:r>
    </w:p>
    <w:p w14:paraId="5F9FB5C3"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D4D4D4"/>
          <w:sz w:val="23"/>
          <w:szCs w:val="23"/>
          <w:lang w:eastAsia="pt-BR"/>
        </w:rPr>
        <w:t>]</w:t>
      </w:r>
    </w:p>
    <w:p w14:paraId="0D0CF074"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p>
    <w:p w14:paraId="44715A39"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proofErr w:type="spellStart"/>
      <w:r w:rsidRPr="008F5B3A">
        <w:rPr>
          <w:rFonts w:ascii="Consolas" w:eastAsia="Times New Roman" w:hAnsi="Consolas" w:cs="Consolas"/>
          <w:color w:val="569CD6"/>
          <w:sz w:val="23"/>
          <w:szCs w:val="23"/>
          <w:lang w:eastAsia="pt-BR"/>
        </w:rPr>
        <w:t>const</w:t>
      </w:r>
      <w:proofErr w:type="spellEnd"/>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4FC1FF"/>
          <w:sz w:val="23"/>
          <w:szCs w:val="23"/>
          <w:lang w:eastAsia="pt-BR"/>
        </w:rPr>
        <w:t>resultado</w:t>
      </w:r>
      <w:r w:rsidRPr="008F5B3A">
        <w:rPr>
          <w:rFonts w:ascii="Consolas" w:eastAsia="Times New Roman" w:hAnsi="Consolas" w:cs="Consolas"/>
          <w:color w:val="D4D4D4"/>
          <w:sz w:val="23"/>
          <w:szCs w:val="23"/>
          <w:lang w:eastAsia="pt-BR"/>
        </w:rPr>
        <w:t> = </w:t>
      </w:r>
      <w:proofErr w:type="spellStart"/>
      <w:proofErr w:type="gramStart"/>
      <w:r w:rsidRPr="008F5B3A">
        <w:rPr>
          <w:rFonts w:ascii="Consolas" w:eastAsia="Times New Roman" w:hAnsi="Consolas" w:cs="Consolas"/>
          <w:color w:val="4FC1FF"/>
          <w:sz w:val="23"/>
          <w:szCs w:val="23"/>
          <w:lang w:eastAsia="pt-BR"/>
        </w:rPr>
        <w:t>notas</w:t>
      </w:r>
      <w:r w:rsidRPr="008F5B3A">
        <w:rPr>
          <w:rFonts w:ascii="Consolas" w:eastAsia="Times New Roman" w:hAnsi="Consolas" w:cs="Consolas"/>
          <w:color w:val="D4D4D4"/>
          <w:sz w:val="23"/>
          <w:szCs w:val="23"/>
          <w:lang w:eastAsia="pt-BR"/>
        </w:rPr>
        <w:t>.</w:t>
      </w:r>
      <w:r w:rsidRPr="008F5B3A">
        <w:rPr>
          <w:rFonts w:ascii="Consolas" w:eastAsia="Times New Roman" w:hAnsi="Consolas" w:cs="Consolas"/>
          <w:color w:val="DCDCAA"/>
          <w:sz w:val="23"/>
          <w:szCs w:val="23"/>
          <w:lang w:eastAsia="pt-BR"/>
        </w:rPr>
        <w:t>reduce</w:t>
      </w:r>
      <w:proofErr w:type="spellEnd"/>
      <w:proofErr w:type="gramEnd"/>
      <w:r w:rsidRPr="008F5B3A">
        <w:rPr>
          <w:rFonts w:ascii="Consolas" w:eastAsia="Times New Roman" w:hAnsi="Consolas" w:cs="Consolas"/>
          <w:color w:val="D4D4D4"/>
          <w:sz w:val="23"/>
          <w:szCs w:val="23"/>
          <w:lang w:eastAsia="pt-BR"/>
        </w:rPr>
        <w:t>(</w:t>
      </w:r>
      <w:proofErr w:type="spellStart"/>
      <w:r w:rsidRPr="008F5B3A">
        <w:rPr>
          <w:rFonts w:ascii="Consolas" w:eastAsia="Times New Roman" w:hAnsi="Consolas" w:cs="Consolas"/>
          <w:color w:val="569CD6"/>
          <w:sz w:val="23"/>
          <w:szCs w:val="23"/>
          <w:lang w:eastAsia="pt-BR"/>
        </w:rPr>
        <w:t>function</w:t>
      </w:r>
      <w:proofErr w:type="spellEnd"/>
      <w:r w:rsidRPr="008F5B3A">
        <w:rPr>
          <w:rFonts w:ascii="Consolas" w:eastAsia="Times New Roman" w:hAnsi="Consolas" w:cs="Consolas"/>
          <w:color w:val="D4D4D4"/>
          <w:sz w:val="23"/>
          <w:szCs w:val="23"/>
          <w:lang w:eastAsia="pt-BR"/>
        </w:rPr>
        <w:t>(</w:t>
      </w:r>
      <w:r w:rsidRPr="008F5B3A">
        <w:rPr>
          <w:rFonts w:ascii="Consolas" w:eastAsia="Times New Roman" w:hAnsi="Consolas" w:cs="Consolas"/>
          <w:color w:val="9CDCFE"/>
          <w:sz w:val="23"/>
          <w:szCs w:val="23"/>
          <w:lang w:eastAsia="pt-BR"/>
        </w:rPr>
        <w:t>acumulador</w:t>
      </w: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9CDCFE"/>
          <w:sz w:val="23"/>
          <w:szCs w:val="23"/>
          <w:lang w:eastAsia="pt-BR"/>
        </w:rPr>
        <w:t>atual</w:t>
      </w:r>
      <w:r w:rsidRPr="008F5B3A">
        <w:rPr>
          <w:rFonts w:ascii="Consolas" w:eastAsia="Times New Roman" w:hAnsi="Consolas" w:cs="Consolas"/>
          <w:color w:val="D4D4D4"/>
          <w:sz w:val="23"/>
          <w:szCs w:val="23"/>
          <w:lang w:eastAsia="pt-BR"/>
        </w:rPr>
        <w:t>) {</w:t>
      </w:r>
    </w:p>
    <w:p w14:paraId="4B9F0C81"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D4D4D4"/>
          <w:sz w:val="23"/>
          <w:szCs w:val="23"/>
          <w:lang w:eastAsia="pt-BR"/>
        </w:rPr>
        <w:t>    </w:t>
      </w:r>
      <w:proofErr w:type="gramStart"/>
      <w:r w:rsidRPr="008F5B3A">
        <w:rPr>
          <w:rFonts w:ascii="Consolas" w:eastAsia="Times New Roman" w:hAnsi="Consolas" w:cs="Consolas"/>
          <w:color w:val="9CDCFE"/>
          <w:sz w:val="23"/>
          <w:szCs w:val="23"/>
          <w:lang w:eastAsia="pt-BR"/>
        </w:rPr>
        <w:t>console</w:t>
      </w:r>
      <w:r w:rsidRPr="008F5B3A">
        <w:rPr>
          <w:rFonts w:ascii="Consolas" w:eastAsia="Times New Roman" w:hAnsi="Consolas" w:cs="Consolas"/>
          <w:color w:val="D4D4D4"/>
          <w:sz w:val="23"/>
          <w:szCs w:val="23"/>
          <w:lang w:eastAsia="pt-BR"/>
        </w:rPr>
        <w:t>.</w:t>
      </w:r>
      <w:r w:rsidRPr="008F5B3A">
        <w:rPr>
          <w:rFonts w:ascii="Consolas" w:eastAsia="Times New Roman" w:hAnsi="Consolas" w:cs="Consolas"/>
          <w:color w:val="DCDCAA"/>
          <w:sz w:val="23"/>
          <w:szCs w:val="23"/>
          <w:lang w:eastAsia="pt-BR"/>
        </w:rPr>
        <w:t>log</w:t>
      </w:r>
      <w:r w:rsidRPr="008F5B3A">
        <w:rPr>
          <w:rFonts w:ascii="Consolas" w:eastAsia="Times New Roman" w:hAnsi="Consolas" w:cs="Consolas"/>
          <w:color w:val="D4D4D4"/>
          <w:sz w:val="23"/>
          <w:szCs w:val="23"/>
          <w:lang w:eastAsia="pt-BR"/>
        </w:rPr>
        <w:t>(</w:t>
      </w:r>
      <w:proofErr w:type="gramEnd"/>
      <w:r w:rsidRPr="008F5B3A">
        <w:rPr>
          <w:rFonts w:ascii="Consolas" w:eastAsia="Times New Roman" w:hAnsi="Consolas" w:cs="Consolas"/>
          <w:color w:val="9CDCFE"/>
          <w:sz w:val="23"/>
          <w:szCs w:val="23"/>
          <w:lang w:eastAsia="pt-BR"/>
        </w:rPr>
        <w:t>acumulador</w:t>
      </w: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9CDCFE"/>
          <w:sz w:val="23"/>
          <w:szCs w:val="23"/>
          <w:lang w:eastAsia="pt-BR"/>
        </w:rPr>
        <w:t>atual</w:t>
      </w:r>
      <w:r w:rsidRPr="008F5B3A">
        <w:rPr>
          <w:rFonts w:ascii="Consolas" w:eastAsia="Times New Roman" w:hAnsi="Consolas" w:cs="Consolas"/>
          <w:color w:val="D4D4D4"/>
          <w:sz w:val="23"/>
          <w:szCs w:val="23"/>
          <w:lang w:eastAsia="pt-BR"/>
        </w:rPr>
        <w:t>)</w:t>
      </w:r>
    </w:p>
    <w:p w14:paraId="2FAF9BDD"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D4D4D4"/>
          <w:sz w:val="23"/>
          <w:szCs w:val="23"/>
          <w:lang w:eastAsia="pt-BR"/>
        </w:rPr>
        <w:t>    </w:t>
      </w:r>
      <w:proofErr w:type="spellStart"/>
      <w:r w:rsidRPr="008F5B3A">
        <w:rPr>
          <w:rFonts w:ascii="Consolas" w:eastAsia="Times New Roman" w:hAnsi="Consolas" w:cs="Consolas"/>
          <w:color w:val="C586C0"/>
          <w:sz w:val="23"/>
          <w:szCs w:val="23"/>
          <w:lang w:eastAsia="pt-BR"/>
        </w:rPr>
        <w:t>return</w:t>
      </w:r>
      <w:proofErr w:type="spellEnd"/>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9CDCFE"/>
          <w:sz w:val="23"/>
          <w:szCs w:val="23"/>
          <w:lang w:eastAsia="pt-BR"/>
        </w:rPr>
        <w:t>acumulador</w:t>
      </w:r>
      <w:r w:rsidRPr="008F5B3A">
        <w:rPr>
          <w:rFonts w:ascii="Consolas" w:eastAsia="Times New Roman" w:hAnsi="Consolas" w:cs="Consolas"/>
          <w:color w:val="D4D4D4"/>
          <w:sz w:val="23"/>
          <w:szCs w:val="23"/>
          <w:lang w:eastAsia="pt-BR"/>
        </w:rPr>
        <w:t> + </w:t>
      </w:r>
      <w:r w:rsidRPr="008F5B3A">
        <w:rPr>
          <w:rFonts w:ascii="Consolas" w:eastAsia="Times New Roman" w:hAnsi="Consolas" w:cs="Consolas"/>
          <w:color w:val="9CDCFE"/>
          <w:sz w:val="23"/>
          <w:szCs w:val="23"/>
          <w:lang w:eastAsia="pt-BR"/>
        </w:rPr>
        <w:t>atual</w:t>
      </w:r>
    </w:p>
    <w:p w14:paraId="7EFB2F71"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D4D4D4"/>
          <w:sz w:val="23"/>
          <w:szCs w:val="23"/>
          <w:lang w:eastAsia="pt-BR"/>
        </w:rPr>
        <w:t>}, </w:t>
      </w:r>
      <w:r w:rsidRPr="008F5B3A">
        <w:rPr>
          <w:rFonts w:ascii="Consolas" w:eastAsia="Times New Roman" w:hAnsi="Consolas" w:cs="Consolas"/>
          <w:color w:val="B5CEA8"/>
          <w:sz w:val="23"/>
          <w:szCs w:val="23"/>
          <w:lang w:eastAsia="pt-BR"/>
        </w:rPr>
        <w:t>10</w:t>
      </w:r>
      <w:r w:rsidRPr="008F5B3A">
        <w:rPr>
          <w:rFonts w:ascii="Consolas" w:eastAsia="Times New Roman" w:hAnsi="Consolas" w:cs="Consolas"/>
          <w:color w:val="D4D4D4"/>
          <w:sz w:val="23"/>
          <w:szCs w:val="23"/>
          <w:lang w:eastAsia="pt-BR"/>
        </w:rPr>
        <w:t>)</w:t>
      </w:r>
    </w:p>
    <w:p w14:paraId="0558112B"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p>
    <w:p w14:paraId="1E974FB4"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6A9955"/>
          <w:sz w:val="23"/>
          <w:szCs w:val="23"/>
          <w:lang w:eastAsia="pt-BR"/>
        </w:rPr>
        <w:t>// mesmo exemplo do de cima, porém depois da vírgula</w:t>
      </w:r>
    </w:p>
    <w:p w14:paraId="2DD95EE5"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6A9955"/>
          <w:sz w:val="23"/>
          <w:szCs w:val="23"/>
          <w:lang w:eastAsia="pt-BR"/>
        </w:rPr>
        <w:t>// após a função </w:t>
      </w:r>
      <w:proofErr w:type="spellStart"/>
      <w:r w:rsidRPr="008F5B3A">
        <w:rPr>
          <w:rFonts w:ascii="Consolas" w:eastAsia="Times New Roman" w:hAnsi="Consolas" w:cs="Consolas"/>
          <w:color w:val="6A9955"/>
          <w:sz w:val="23"/>
          <w:szCs w:val="23"/>
          <w:lang w:eastAsia="pt-BR"/>
        </w:rPr>
        <w:t>callback</w:t>
      </w:r>
      <w:proofErr w:type="spellEnd"/>
      <w:r w:rsidRPr="008F5B3A">
        <w:rPr>
          <w:rFonts w:ascii="Consolas" w:eastAsia="Times New Roman" w:hAnsi="Consolas" w:cs="Consolas"/>
          <w:color w:val="6A9955"/>
          <w:sz w:val="23"/>
          <w:szCs w:val="23"/>
          <w:lang w:eastAsia="pt-BR"/>
        </w:rPr>
        <w:t>, nos parâmetros do meu </w:t>
      </w:r>
      <w:proofErr w:type="spellStart"/>
      <w:r w:rsidRPr="008F5B3A">
        <w:rPr>
          <w:rFonts w:ascii="Consolas" w:eastAsia="Times New Roman" w:hAnsi="Consolas" w:cs="Consolas"/>
          <w:color w:val="6A9955"/>
          <w:sz w:val="23"/>
          <w:szCs w:val="23"/>
          <w:lang w:eastAsia="pt-BR"/>
        </w:rPr>
        <w:t>reduce</w:t>
      </w:r>
      <w:proofErr w:type="spellEnd"/>
    </w:p>
    <w:p w14:paraId="071A3B01" w14:textId="77777777" w:rsidR="008F5B3A" w:rsidRPr="008F5B3A" w:rsidRDefault="008F5B3A" w:rsidP="008F5B3A">
      <w:pPr>
        <w:shd w:val="clear" w:color="auto" w:fill="1E1E1E"/>
        <w:spacing w:after="0" w:line="318" w:lineRule="atLeast"/>
        <w:rPr>
          <w:rFonts w:ascii="Consolas" w:eastAsia="Times New Roman" w:hAnsi="Consolas" w:cs="Consolas"/>
          <w:color w:val="D4D4D4"/>
          <w:sz w:val="23"/>
          <w:szCs w:val="23"/>
          <w:lang w:eastAsia="pt-BR"/>
        </w:rPr>
      </w:pPr>
      <w:r w:rsidRPr="008F5B3A">
        <w:rPr>
          <w:rFonts w:ascii="Consolas" w:eastAsia="Times New Roman" w:hAnsi="Consolas" w:cs="Consolas"/>
          <w:color w:val="6A9955"/>
          <w:sz w:val="23"/>
          <w:szCs w:val="23"/>
          <w:lang w:eastAsia="pt-BR"/>
        </w:rPr>
        <w:t>//eu passo o meu valor inicial, que neste caso é 10</w:t>
      </w:r>
    </w:p>
    <w:p w14:paraId="1456579A" w14:textId="77777777" w:rsidR="005B4095" w:rsidRDefault="005B4095" w:rsidP="003F36FE"/>
    <w:p w14:paraId="4F6B784D" w14:textId="77777777" w:rsidR="005B4095" w:rsidRPr="00AD5D2F" w:rsidRDefault="00AD5D2F" w:rsidP="00AD5D2F">
      <w:pPr>
        <w:pStyle w:val="PargrafodaLista"/>
        <w:numPr>
          <w:ilvl w:val="0"/>
          <w:numId w:val="9"/>
        </w:numPr>
      </w:pPr>
      <w:r>
        <w:rPr>
          <w:b/>
        </w:rPr>
        <w:t xml:space="preserve">Imperativo VS. </w:t>
      </w:r>
      <w:r w:rsidR="00FB2341">
        <w:rPr>
          <w:b/>
        </w:rPr>
        <w:t>Declarativo</w:t>
      </w:r>
      <w:r>
        <w:rPr>
          <w:b/>
        </w:rPr>
        <w:t>:</w:t>
      </w:r>
    </w:p>
    <w:p w14:paraId="68F2F524" w14:textId="77777777" w:rsidR="00AD5D2F" w:rsidRDefault="00AD5D2F" w:rsidP="00AD5D2F">
      <w:r>
        <w:t xml:space="preserve">Diferenças entre ter um código imperativo e um código mais declarativo: </w:t>
      </w:r>
      <w:r w:rsidR="000F740C">
        <w:t>o código imperativo eu uso as variáveis sem muito reuso e o declarativo eu tenho um reuso maior. O código imperativo é um modo de escrita de programação nos mínimos detalhes, enquanto no código declarativo é menos detalhado e tem foco mais no que tem que ser feito.  No modo declarativo fica até mais clara a leitura do código.</w:t>
      </w:r>
    </w:p>
    <w:p w14:paraId="4BB357BE" w14:textId="77777777" w:rsidR="000F740C" w:rsidRPr="000F740C" w:rsidRDefault="000F740C" w:rsidP="000F740C">
      <w:pPr>
        <w:pStyle w:val="PargrafodaLista"/>
        <w:numPr>
          <w:ilvl w:val="0"/>
          <w:numId w:val="9"/>
        </w:numPr>
      </w:pPr>
      <w:r>
        <w:rPr>
          <w:b/>
        </w:rPr>
        <w:t xml:space="preserve">Método </w:t>
      </w:r>
      <w:proofErr w:type="spellStart"/>
      <w:r>
        <w:rPr>
          <w:b/>
        </w:rPr>
        <w:t>concat</w:t>
      </w:r>
      <w:proofErr w:type="spellEnd"/>
      <w:r>
        <w:rPr>
          <w:b/>
        </w:rPr>
        <w:t>:</w:t>
      </w:r>
    </w:p>
    <w:p w14:paraId="3A3A02EB" w14:textId="77777777" w:rsidR="000F740C" w:rsidRDefault="000F740C" w:rsidP="000F740C">
      <w:r>
        <w:t xml:space="preserve">Vamos concatenar vários </w:t>
      </w:r>
      <w:proofErr w:type="spellStart"/>
      <w:r>
        <w:t>arrays</w:t>
      </w:r>
      <w:proofErr w:type="spellEnd"/>
      <w:r>
        <w:t xml:space="preserve"> em um único </w:t>
      </w:r>
      <w:proofErr w:type="spellStart"/>
      <w:r>
        <w:t>array</w:t>
      </w:r>
      <w:proofErr w:type="spellEnd"/>
      <w:r>
        <w:t>:</w:t>
      </w:r>
    </w:p>
    <w:p w14:paraId="5E8EC49D" w14:textId="77777777" w:rsidR="000F740C" w:rsidRPr="000F740C" w:rsidRDefault="000F740C" w:rsidP="000F740C">
      <w:pPr>
        <w:shd w:val="clear" w:color="auto" w:fill="1E1E1E"/>
        <w:spacing w:after="0" w:line="318" w:lineRule="atLeast"/>
        <w:rPr>
          <w:rFonts w:ascii="Consolas" w:eastAsia="Times New Roman" w:hAnsi="Consolas" w:cs="Consolas"/>
          <w:color w:val="D4D4D4"/>
          <w:sz w:val="23"/>
          <w:szCs w:val="23"/>
          <w:lang w:eastAsia="pt-BR"/>
        </w:rPr>
      </w:pPr>
      <w:proofErr w:type="spellStart"/>
      <w:r w:rsidRPr="000F740C">
        <w:rPr>
          <w:rFonts w:ascii="Consolas" w:eastAsia="Times New Roman" w:hAnsi="Consolas" w:cs="Consolas"/>
          <w:color w:val="569CD6"/>
          <w:sz w:val="23"/>
          <w:szCs w:val="23"/>
          <w:lang w:eastAsia="pt-BR"/>
        </w:rPr>
        <w:t>const</w:t>
      </w:r>
      <w:proofErr w:type="spellEnd"/>
      <w:r w:rsidRPr="000F740C">
        <w:rPr>
          <w:rFonts w:ascii="Consolas" w:eastAsia="Times New Roman" w:hAnsi="Consolas" w:cs="Consolas"/>
          <w:color w:val="D4D4D4"/>
          <w:sz w:val="23"/>
          <w:szCs w:val="23"/>
          <w:lang w:eastAsia="pt-BR"/>
        </w:rPr>
        <w:t> </w:t>
      </w:r>
      <w:r w:rsidRPr="000F740C">
        <w:rPr>
          <w:rFonts w:ascii="Consolas" w:eastAsia="Times New Roman" w:hAnsi="Consolas" w:cs="Consolas"/>
          <w:color w:val="4FC1FF"/>
          <w:sz w:val="23"/>
          <w:szCs w:val="23"/>
          <w:lang w:eastAsia="pt-BR"/>
        </w:rPr>
        <w:t>filhos</w:t>
      </w:r>
      <w:r w:rsidRPr="000F740C">
        <w:rPr>
          <w:rFonts w:ascii="Consolas" w:eastAsia="Times New Roman" w:hAnsi="Consolas" w:cs="Consolas"/>
          <w:color w:val="D4D4D4"/>
          <w:sz w:val="23"/>
          <w:szCs w:val="23"/>
          <w:lang w:eastAsia="pt-BR"/>
        </w:rPr>
        <w:t> = [</w:t>
      </w:r>
      <w:r w:rsidRPr="000F740C">
        <w:rPr>
          <w:rFonts w:ascii="Consolas" w:eastAsia="Times New Roman" w:hAnsi="Consolas" w:cs="Consolas"/>
          <w:color w:val="CE9178"/>
          <w:sz w:val="23"/>
          <w:szCs w:val="23"/>
          <w:lang w:eastAsia="pt-BR"/>
        </w:rPr>
        <w:t>'</w:t>
      </w:r>
      <w:proofErr w:type="spellStart"/>
      <w:r w:rsidRPr="000F740C">
        <w:rPr>
          <w:rFonts w:ascii="Consolas" w:eastAsia="Times New Roman" w:hAnsi="Consolas" w:cs="Consolas"/>
          <w:color w:val="CE9178"/>
          <w:sz w:val="23"/>
          <w:szCs w:val="23"/>
          <w:lang w:eastAsia="pt-BR"/>
        </w:rPr>
        <w:t>Valeska</w:t>
      </w:r>
      <w:proofErr w:type="spellEnd"/>
      <w:r w:rsidRPr="000F740C">
        <w:rPr>
          <w:rFonts w:ascii="Consolas" w:eastAsia="Times New Roman" w:hAnsi="Consolas" w:cs="Consolas"/>
          <w:color w:val="CE9178"/>
          <w:sz w:val="23"/>
          <w:szCs w:val="23"/>
          <w:lang w:eastAsia="pt-BR"/>
        </w:rPr>
        <w:t>'</w:t>
      </w:r>
      <w:r w:rsidRPr="000F740C">
        <w:rPr>
          <w:rFonts w:ascii="Consolas" w:eastAsia="Times New Roman" w:hAnsi="Consolas" w:cs="Consolas"/>
          <w:color w:val="D4D4D4"/>
          <w:sz w:val="23"/>
          <w:szCs w:val="23"/>
          <w:lang w:eastAsia="pt-BR"/>
        </w:rPr>
        <w:t>, </w:t>
      </w:r>
      <w:r w:rsidRPr="000F740C">
        <w:rPr>
          <w:rFonts w:ascii="Consolas" w:eastAsia="Times New Roman" w:hAnsi="Consolas" w:cs="Consolas"/>
          <w:color w:val="CE9178"/>
          <w:sz w:val="23"/>
          <w:szCs w:val="23"/>
          <w:lang w:eastAsia="pt-BR"/>
        </w:rPr>
        <w:t>'</w:t>
      </w:r>
      <w:proofErr w:type="spellStart"/>
      <w:r w:rsidRPr="000F740C">
        <w:rPr>
          <w:rFonts w:ascii="Consolas" w:eastAsia="Times New Roman" w:hAnsi="Consolas" w:cs="Consolas"/>
          <w:color w:val="CE9178"/>
          <w:sz w:val="23"/>
          <w:szCs w:val="23"/>
          <w:lang w:eastAsia="pt-BR"/>
        </w:rPr>
        <w:t>Sibalena</w:t>
      </w:r>
      <w:proofErr w:type="spellEnd"/>
      <w:r w:rsidRPr="000F740C">
        <w:rPr>
          <w:rFonts w:ascii="Consolas" w:eastAsia="Times New Roman" w:hAnsi="Consolas" w:cs="Consolas"/>
          <w:color w:val="CE9178"/>
          <w:sz w:val="23"/>
          <w:szCs w:val="23"/>
          <w:lang w:eastAsia="pt-BR"/>
        </w:rPr>
        <w:t>'</w:t>
      </w:r>
      <w:r w:rsidRPr="000F740C">
        <w:rPr>
          <w:rFonts w:ascii="Consolas" w:eastAsia="Times New Roman" w:hAnsi="Consolas" w:cs="Consolas"/>
          <w:color w:val="D4D4D4"/>
          <w:sz w:val="23"/>
          <w:szCs w:val="23"/>
          <w:lang w:eastAsia="pt-BR"/>
        </w:rPr>
        <w:t>]</w:t>
      </w:r>
    </w:p>
    <w:p w14:paraId="2619B3AC" w14:textId="77777777" w:rsidR="000F740C" w:rsidRPr="000F740C" w:rsidRDefault="000F740C" w:rsidP="000F740C">
      <w:pPr>
        <w:shd w:val="clear" w:color="auto" w:fill="1E1E1E"/>
        <w:spacing w:after="0" w:line="318" w:lineRule="atLeast"/>
        <w:rPr>
          <w:rFonts w:ascii="Consolas" w:eastAsia="Times New Roman" w:hAnsi="Consolas" w:cs="Consolas"/>
          <w:color w:val="D4D4D4"/>
          <w:sz w:val="23"/>
          <w:szCs w:val="23"/>
          <w:lang w:eastAsia="pt-BR"/>
        </w:rPr>
      </w:pPr>
      <w:proofErr w:type="spellStart"/>
      <w:r w:rsidRPr="000F740C">
        <w:rPr>
          <w:rFonts w:ascii="Consolas" w:eastAsia="Times New Roman" w:hAnsi="Consolas" w:cs="Consolas"/>
          <w:color w:val="569CD6"/>
          <w:sz w:val="23"/>
          <w:szCs w:val="23"/>
          <w:lang w:eastAsia="pt-BR"/>
        </w:rPr>
        <w:t>const</w:t>
      </w:r>
      <w:proofErr w:type="spellEnd"/>
      <w:r w:rsidRPr="000F740C">
        <w:rPr>
          <w:rFonts w:ascii="Consolas" w:eastAsia="Times New Roman" w:hAnsi="Consolas" w:cs="Consolas"/>
          <w:color w:val="D4D4D4"/>
          <w:sz w:val="23"/>
          <w:szCs w:val="23"/>
          <w:lang w:eastAsia="pt-BR"/>
        </w:rPr>
        <w:t> </w:t>
      </w:r>
      <w:r w:rsidRPr="000F740C">
        <w:rPr>
          <w:rFonts w:ascii="Consolas" w:eastAsia="Times New Roman" w:hAnsi="Consolas" w:cs="Consolas"/>
          <w:color w:val="4FC1FF"/>
          <w:sz w:val="23"/>
          <w:szCs w:val="23"/>
          <w:lang w:eastAsia="pt-BR"/>
        </w:rPr>
        <w:t>filhas</w:t>
      </w:r>
      <w:r w:rsidRPr="000F740C">
        <w:rPr>
          <w:rFonts w:ascii="Consolas" w:eastAsia="Times New Roman" w:hAnsi="Consolas" w:cs="Consolas"/>
          <w:color w:val="D4D4D4"/>
          <w:sz w:val="23"/>
          <w:szCs w:val="23"/>
          <w:lang w:eastAsia="pt-BR"/>
        </w:rPr>
        <w:t> = [</w:t>
      </w:r>
      <w:r w:rsidRPr="000F740C">
        <w:rPr>
          <w:rFonts w:ascii="Consolas" w:eastAsia="Times New Roman" w:hAnsi="Consolas" w:cs="Consolas"/>
          <w:color w:val="CE9178"/>
          <w:sz w:val="23"/>
          <w:szCs w:val="23"/>
          <w:lang w:eastAsia="pt-BR"/>
        </w:rPr>
        <w:t>'</w:t>
      </w:r>
      <w:proofErr w:type="spellStart"/>
      <w:r w:rsidRPr="000F740C">
        <w:rPr>
          <w:rFonts w:ascii="Consolas" w:eastAsia="Times New Roman" w:hAnsi="Consolas" w:cs="Consolas"/>
          <w:color w:val="CE9178"/>
          <w:sz w:val="23"/>
          <w:szCs w:val="23"/>
          <w:lang w:eastAsia="pt-BR"/>
        </w:rPr>
        <w:t>Wash</w:t>
      </w:r>
      <w:proofErr w:type="spellEnd"/>
      <w:r w:rsidRPr="000F740C">
        <w:rPr>
          <w:rFonts w:ascii="Consolas" w:eastAsia="Times New Roman" w:hAnsi="Consolas" w:cs="Consolas"/>
          <w:color w:val="CE9178"/>
          <w:sz w:val="23"/>
          <w:szCs w:val="23"/>
          <w:lang w:eastAsia="pt-BR"/>
        </w:rPr>
        <w:t>'</w:t>
      </w:r>
      <w:r w:rsidRPr="000F740C">
        <w:rPr>
          <w:rFonts w:ascii="Consolas" w:eastAsia="Times New Roman" w:hAnsi="Consolas" w:cs="Consolas"/>
          <w:color w:val="D4D4D4"/>
          <w:sz w:val="23"/>
          <w:szCs w:val="23"/>
          <w:lang w:eastAsia="pt-BR"/>
        </w:rPr>
        <w:t>]</w:t>
      </w:r>
    </w:p>
    <w:p w14:paraId="430E91E5" w14:textId="77777777" w:rsidR="000F740C" w:rsidRPr="000F740C" w:rsidRDefault="000F740C" w:rsidP="000F740C">
      <w:pPr>
        <w:shd w:val="clear" w:color="auto" w:fill="1E1E1E"/>
        <w:spacing w:after="0" w:line="318" w:lineRule="atLeast"/>
        <w:rPr>
          <w:rFonts w:ascii="Consolas" w:eastAsia="Times New Roman" w:hAnsi="Consolas" w:cs="Consolas"/>
          <w:color w:val="D4D4D4"/>
          <w:sz w:val="23"/>
          <w:szCs w:val="23"/>
          <w:lang w:eastAsia="pt-BR"/>
        </w:rPr>
      </w:pPr>
    </w:p>
    <w:p w14:paraId="20FFD1D0" w14:textId="77777777" w:rsidR="000F740C" w:rsidRPr="000F740C" w:rsidRDefault="000F740C" w:rsidP="000F740C">
      <w:pPr>
        <w:shd w:val="clear" w:color="auto" w:fill="1E1E1E"/>
        <w:spacing w:after="0" w:line="318" w:lineRule="atLeast"/>
        <w:rPr>
          <w:rFonts w:ascii="Consolas" w:eastAsia="Times New Roman" w:hAnsi="Consolas" w:cs="Consolas"/>
          <w:color w:val="D4D4D4"/>
          <w:sz w:val="23"/>
          <w:szCs w:val="23"/>
          <w:lang w:eastAsia="pt-BR"/>
        </w:rPr>
      </w:pPr>
      <w:proofErr w:type="spellStart"/>
      <w:r w:rsidRPr="000F740C">
        <w:rPr>
          <w:rFonts w:ascii="Consolas" w:eastAsia="Times New Roman" w:hAnsi="Consolas" w:cs="Consolas"/>
          <w:color w:val="569CD6"/>
          <w:sz w:val="23"/>
          <w:szCs w:val="23"/>
          <w:lang w:eastAsia="pt-BR"/>
        </w:rPr>
        <w:t>const</w:t>
      </w:r>
      <w:proofErr w:type="spellEnd"/>
      <w:r w:rsidRPr="000F740C">
        <w:rPr>
          <w:rFonts w:ascii="Consolas" w:eastAsia="Times New Roman" w:hAnsi="Consolas" w:cs="Consolas"/>
          <w:color w:val="D4D4D4"/>
          <w:sz w:val="23"/>
          <w:szCs w:val="23"/>
          <w:lang w:eastAsia="pt-BR"/>
        </w:rPr>
        <w:t> </w:t>
      </w:r>
      <w:r w:rsidRPr="000F740C">
        <w:rPr>
          <w:rFonts w:ascii="Consolas" w:eastAsia="Times New Roman" w:hAnsi="Consolas" w:cs="Consolas"/>
          <w:color w:val="4FC1FF"/>
          <w:sz w:val="23"/>
          <w:szCs w:val="23"/>
          <w:lang w:eastAsia="pt-BR"/>
        </w:rPr>
        <w:t>todos</w:t>
      </w:r>
      <w:r w:rsidRPr="000F740C">
        <w:rPr>
          <w:rFonts w:ascii="Consolas" w:eastAsia="Times New Roman" w:hAnsi="Consolas" w:cs="Consolas"/>
          <w:color w:val="D4D4D4"/>
          <w:sz w:val="23"/>
          <w:szCs w:val="23"/>
          <w:lang w:eastAsia="pt-BR"/>
        </w:rPr>
        <w:t> = </w:t>
      </w:r>
      <w:proofErr w:type="spellStart"/>
      <w:proofErr w:type="gramStart"/>
      <w:r w:rsidRPr="000F740C">
        <w:rPr>
          <w:rFonts w:ascii="Consolas" w:eastAsia="Times New Roman" w:hAnsi="Consolas" w:cs="Consolas"/>
          <w:color w:val="4FC1FF"/>
          <w:sz w:val="23"/>
          <w:szCs w:val="23"/>
          <w:lang w:eastAsia="pt-BR"/>
        </w:rPr>
        <w:t>filhos</w:t>
      </w:r>
      <w:r w:rsidRPr="000F740C">
        <w:rPr>
          <w:rFonts w:ascii="Consolas" w:eastAsia="Times New Roman" w:hAnsi="Consolas" w:cs="Consolas"/>
          <w:color w:val="D4D4D4"/>
          <w:sz w:val="23"/>
          <w:szCs w:val="23"/>
          <w:lang w:eastAsia="pt-BR"/>
        </w:rPr>
        <w:t>.</w:t>
      </w:r>
      <w:r w:rsidRPr="000F740C">
        <w:rPr>
          <w:rFonts w:ascii="Consolas" w:eastAsia="Times New Roman" w:hAnsi="Consolas" w:cs="Consolas"/>
          <w:color w:val="DCDCAA"/>
          <w:sz w:val="23"/>
          <w:szCs w:val="23"/>
          <w:lang w:eastAsia="pt-BR"/>
        </w:rPr>
        <w:t>concat</w:t>
      </w:r>
      <w:proofErr w:type="spellEnd"/>
      <w:proofErr w:type="gramEnd"/>
      <w:r w:rsidRPr="000F740C">
        <w:rPr>
          <w:rFonts w:ascii="Consolas" w:eastAsia="Times New Roman" w:hAnsi="Consolas" w:cs="Consolas"/>
          <w:color w:val="D4D4D4"/>
          <w:sz w:val="23"/>
          <w:szCs w:val="23"/>
          <w:lang w:eastAsia="pt-BR"/>
        </w:rPr>
        <w:t>(</w:t>
      </w:r>
      <w:r w:rsidRPr="000F740C">
        <w:rPr>
          <w:rFonts w:ascii="Consolas" w:eastAsia="Times New Roman" w:hAnsi="Consolas" w:cs="Consolas"/>
          <w:color w:val="4FC1FF"/>
          <w:sz w:val="23"/>
          <w:szCs w:val="23"/>
          <w:lang w:eastAsia="pt-BR"/>
        </w:rPr>
        <w:t>filhas</w:t>
      </w:r>
      <w:r w:rsidRPr="000F740C">
        <w:rPr>
          <w:rFonts w:ascii="Consolas" w:eastAsia="Times New Roman" w:hAnsi="Consolas" w:cs="Consolas"/>
          <w:color w:val="D4D4D4"/>
          <w:sz w:val="23"/>
          <w:szCs w:val="23"/>
          <w:lang w:eastAsia="pt-BR"/>
        </w:rPr>
        <w:t>)</w:t>
      </w:r>
    </w:p>
    <w:p w14:paraId="1120E751" w14:textId="77777777" w:rsidR="000F740C" w:rsidRDefault="000F740C" w:rsidP="000F740C"/>
    <w:p w14:paraId="3656BE3B" w14:textId="77777777" w:rsidR="00FB2341" w:rsidRDefault="00FB2341" w:rsidP="00FB2341"/>
    <w:p w14:paraId="38CCB2ED" w14:textId="77777777" w:rsidR="00FB2341" w:rsidRPr="000F740C" w:rsidRDefault="00FB2341" w:rsidP="00FB2341"/>
    <w:p w14:paraId="1FF9119B" w14:textId="77777777" w:rsidR="00FB2341" w:rsidRPr="00AD5D2F" w:rsidRDefault="00FB2341" w:rsidP="000F740C"/>
    <w:p w14:paraId="3125232D" w14:textId="77777777" w:rsidR="000F740C" w:rsidRPr="00AD5D2F" w:rsidRDefault="000F740C" w:rsidP="00AD5D2F"/>
    <w:p w14:paraId="78C35434" w14:textId="77777777" w:rsidR="00AD5D2F" w:rsidRPr="008025E3" w:rsidRDefault="00AD5D2F" w:rsidP="00441BFF">
      <w:pPr>
        <w:pStyle w:val="PargrafodaLista"/>
      </w:pPr>
      <w:r>
        <w:rPr>
          <w:b/>
          <w:sz w:val="24"/>
        </w:rPr>
        <w:lastRenderedPageBreak/>
        <w:t>NODE JS:</w:t>
      </w:r>
    </w:p>
    <w:p w14:paraId="78824D71" w14:textId="77777777" w:rsidR="005B4095" w:rsidRPr="00AA2EEC" w:rsidRDefault="005B4095" w:rsidP="003F36FE"/>
    <w:p w14:paraId="39E1E050" w14:textId="77777777" w:rsidR="003F36FE" w:rsidRDefault="00E81A91" w:rsidP="00B946C0">
      <w:r>
        <w:t xml:space="preserve">O node é uma solução para construção em JS no </w:t>
      </w:r>
      <w:proofErr w:type="spellStart"/>
      <w:r>
        <w:t>back</w:t>
      </w:r>
      <w:proofErr w:type="spellEnd"/>
      <w:r>
        <w:t xml:space="preserve">-end. Muitas empresas usam o Node para suas aplicações no </w:t>
      </w:r>
      <w:proofErr w:type="spellStart"/>
      <w:r>
        <w:t>back</w:t>
      </w:r>
      <w:proofErr w:type="spellEnd"/>
      <w:r>
        <w:t xml:space="preserve">-end... Hoje conseguimos construir sistemas inteiros em JS com códigos direto do servidor, </w:t>
      </w:r>
      <w:proofErr w:type="spellStart"/>
      <w:r>
        <w:t>back-end</w:t>
      </w:r>
      <w:proofErr w:type="spellEnd"/>
      <w:r>
        <w:t xml:space="preserve"> com o </w:t>
      </w:r>
      <w:r w:rsidRPr="00E81A91">
        <w:rPr>
          <w:b/>
        </w:rPr>
        <w:t>NODE</w:t>
      </w:r>
      <w:r>
        <w:t>.</w:t>
      </w:r>
    </w:p>
    <w:p w14:paraId="29672512" w14:textId="77777777" w:rsidR="00E81A91" w:rsidRPr="009D75EE" w:rsidRDefault="00E81A91" w:rsidP="00B946C0">
      <w:pPr>
        <w:rPr>
          <w:b/>
          <w:highlight w:val="yellow"/>
        </w:rPr>
      </w:pPr>
      <w:r w:rsidRPr="009D75EE">
        <w:rPr>
          <w:b/>
          <w:highlight w:val="yellow"/>
        </w:rPr>
        <w:t xml:space="preserve">Ele foi fundado por Ryan </w:t>
      </w:r>
      <w:proofErr w:type="spellStart"/>
      <w:r w:rsidRPr="009D75EE">
        <w:rPr>
          <w:b/>
          <w:highlight w:val="yellow"/>
        </w:rPr>
        <w:t>Doll</w:t>
      </w:r>
      <w:proofErr w:type="spellEnd"/>
      <w:r w:rsidRPr="009D75EE">
        <w:rPr>
          <w:b/>
          <w:highlight w:val="yellow"/>
        </w:rPr>
        <w:t>,</w:t>
      </w:r>
      <w:r w:rsidR="009D75EE" w:rsidRPr="009D75EE">
        <w:rPr>
          <w:b/>
          <w:highlight w:val="yellow"/>
        </w:rPr>
        <w:t xml:space="preserve"> e o sistema do NODE é assim:</w:t>
      </w:r>
    </w:p>
    <w:p w14:paraId="7505EC5E" w14:textId="77777777" w:rsidR="009D75EE" w:rsidRPr="009D75EE" w:rsidRDefault="009D75EE" w:rsidP="00B946C0">
      <w:pPr>
        <w:rPr>
          <w:b/>
          <w:highlight w:val="yellow"/>
        </w:rPr>
      </w:pPr>
      <w:r w:rsidRPr="009D75EE">
        <w:rPr>
          <w:b/>
          <w:highlight w:val="yellow"/>
        </w:rPr>
        <w:t xml:space="preserve">Temos a aplicação que é feita em JS, interligada com a </w:t>
      </w:r>
      <w:proofErr w:type="spellStart"/>
      <w:r w:rsidRPr="009D75EE">
        <w:rPr>
          <w:b/>
          <w:highlight w:val="yellow"/>
        </w:rPr>
        <w:t>engine</w:t>
      </w:r>
      <w:proofErr w:type="spellEnd"/>
      <w:r w:rsidRPr="009D75EE">
        <w:rPr>
          <w:b/>
          <w:highlight w:val="yellow"/>
        </w:rPr>
        <w:t xml:space="preserve"> de interpretação V8 (mesma </w:t>
      </w:r>
      <w:proofErr w:type="spellStart"/>
      <w:r w:rsidRPr="009D75EE">
        <w:rPr>
          <w:b/>
          <w:highlight w:val="yellow"/>
        </w:rPr>
        <w:t>engine</w:t>
      </w:r>
      <w:proofErr w:type="spellEnd"/>
      <w:r w:rsidRPr="009D75EE">
        <w:rPr>
          <w:b/>
          <w:highlight w:val="yellow"/>
        </w:rPr>
        <w:t xml:space="preserve"> do Google, uma das mais poderosas que existem). Essa </w:t>
      </w:r>
      <w:proofErr w:type="spellStart"/>
      <w:r w:rsidRPr="009D75EE">
        <w:rPr>
          <w:b/>
          <w:highlight w:val="yellow"/>
        </w:rPr>
        <w:t>engine</w:t>
      </w:r>
      <w:proofErr w:type="spellEnd"/>
      <w:r w:rsidRPr="009D75EE">
        <w:rPr>
          <w:b/>
          <w:highlight w:val="yellow"/>
        </w:rPr>
        <w:t xml:space="preserve"> encaminha o I/O (requisições de páginas, consultas em banco de dados, leitura de arquivos, </w:t>
      </w:r>
      <w:proofErr w:type="spellStart"/>
      <w:r w:rsidRPr="009D75EE">
        <w:rPr>
          <w:b/>
          <w:highlight w:val="yellow"/>
        </w:rPr>
        <w:t>etc</w:t>
      </w:r>
      <w:proofErr w:type="spellEnd"/>
      <w:r w:rsidRPr="009D75EE">
        <w:rPr>
          <w:b/>
          <w:highlight w:val="yellow"/>
        </w:rPr>
        <w:t xml:space="preserve">) para a </w:t>
      </w:r>
      <w:proofErr w:type="spellStart"/>
      <w:r w:rsidRPr="009D75EE">
        <w:rPr>
          <w:b/>
          <w:highlight w:val="yellow"/>
        </w:rPr>
        <w:t>engine</w:t>
      </w:r>
      <w:proofErr w:type="spellEnd"/>
      <w:r w:rsidRPr="009D75EE">
        <w:rPr>
          <w:b/>
          <w:highlight w:val="yellow"/>
        </w:rPr>
        <w:t xml:space="preserve"> LIBUV. Como precisamos ter um ambiente assíncrono (várias tarefas rodando no mesmo tempo e não esperar uma para rodar outra), a LIBUV tem uma thread de </w:t>
      </w:r>
      <w:proofErr w:type="gramStart"/>
      <w:r w:rsidRPr="009D75EE">
        <w:rPr>
          <w:b/>
          <w:highlight w:val="yellow"/>
        </w:rPr>
        <w:t>requisições  máster</w:t>
      </w:r>
      <w:proofErr w:type="gramEnd"/>
      <w:r w:rsidRPr="009D75EE">
        <w:rPr>
          <w:b/>
          <w:highlight w:val="yellow"/>
        </w:rPr>
        <w:t xml:space="preserve"> que é um loop infinito, que manda estas requisições para threads menores, os chamados </w:t>
      </w:r>
      <w:proofErr w:type="spellStart"/>
      <w:r w:rsidRPr="009D75EE">
        <w:rPr>
          <w:b/>
          <w:highlight w:val="yellow"/>
        </w:rPr>
        <w:t>Workers</w:t>
      </w:r>
      <w:proofErr w:type="spellEnd"/>
      <w:r w:rsidRPr="009D75EE">
        <w:rPr>
          <w:b/>
          <w:highlight w:val="yellow"/>
        </w:rPr>
        <w:t xml:space="preserve">. Quando estes </w:t>
      </w:r>
      <w:proofErr w:type="spellStart"/>
      <w:r w:rsidRPr="009D75EE">
        <w:rPr>
          <w:b/>
          <w:highlight w:val="yellow"/>
        </w:rPr>
        <w:t>Workers</w:t>
      </w:r>
      <w:proofErr w:type="spellEnd"/>
      <w:r w:rsidRPr="009D75EE">
        <w:rPr>
          <w:b/>
          <w:highlight w:val="yellow"/>
        </w:rPr>
        <w:t xml:space="preserve"> terminam o processamento, eles mandam um </w:t>
      </w:r>
      <w:proofErr w:type="spellStart"/>
      <w:r w:rsidRPr="009D75EE">
        <w:rPr>
          <w:b/>
          <w:highlight w:val="yellow"/>
        </w:rPr>
        <w:t>callback</w:t>
      </w:r>
      <w:proofErr w:type="spellEnd"/>
      <w:r w:rsidRPr="009D75EE">
        <w:rPr>
          <w:b/>
          <w:highlight w:val="yellow"/>
        </w:rPr>
        <w:t xml:space="preserve"> de volto para o loop infinito, a thread máster, que leva a resposta de volta ao usuário, assim temos o processo de forma assíncrona e uma arquitetura mais inteligente. Por </w:t>
      </w:r>
      <w:proofErr w:type="spellStart"/>
      <w:r w:rsidRPr="009D75EE">
        <w:rPr>
          <w:b/>
          <w:highlight w:val="yellow"/>
        </w:rPr>
        <w:t>ex</w:t>
      </w:r>
      <w:proofErr w:type="spellEnd"/>
      <w:r w:rsidRPr="009D75EE">
        <w:rPr>
          <w:b/>
          <w:highlight w:val="yellow"/>
        </w:rPr>
        <w:t xml:space="preserve">: posso ter mil usuários usando meu site, se eu tiver </w:t>
      </w:r>
      <w:proofErr w:type="gramStart"/>
      <w:r w:rsidRPr="009D75EE">
        <w:rPr>
          <w:b/>
          <w:highlight w:val="yellow"/>
        </w:rPr>
        <w:t>uma thread</w:t>
      </w:r>
      <w:proofErr w:type="gramEnd"/>
      <w:r w:rsidRPr="009D75EE">
        <w:rPr>
          <w:b/>
          <w:highlight w:val="yellow"/>
        </w:rPr>
        <w:t xml:space="preserve"> assíncrona como a do NODE, não tem problema. </w:t>
      </w:r>
    </w:p>
    <w:p w14:paraId="7F49C143" w14:textId="77777777" w:rsidR="009D75EE" w:rsidRDefault="009D75EE" w:rsidP="00B946C0">
      <w:pPr>
        <w:rPr>
          <w:b/>
        </w:rPr>
      </w:pPr>
      <w:r w:rsidRPr="009D75EE">
        <w:rPr>
          <w:b/>
          <w:highlight w:val="yellow"/>
        </w:rPr>
        <w:t xml:space="preserve">Ou seja, o NODE é um </w:t>
      </w:r>
      <w:proofErr w:type="spellStart"/>
      <w:r w:rsidRPr="009D75EE">
        <w:rPr>
          <w:b/>
          <w:highlight w:val="yellow"/>
        </w:rPr>
        <w:t>Runtime</w:t>
      </w:r>
      <w:proofErr w:type="spellEnd"/>
      <w:r w:rsidRPr="009D75EE">
        <w:rPr>
          <w:b/>
          <w:highlight w:val="yellow"/>
        </w:rPr>
        <w:t xml:space="preserve"> em JS que é formado pela </w:t>
      </w:r>
      <w:proofErr w:type="spellStart"/>
      <w:r w:rsidRPr="009D75EE">
        <w:rPr>
          <w:b/>
          <w:highlight w:val="yellow"/>
        </w:rPr>
        <w:t>engine</w:t>
      </w:r>
      <w:proofErr w:type="spellEnd"/>
      <w:r w:rsidRPr="009D75EE">
        <w:rPr>
          <w:b/>
          <w:highlight w:val="yellow"/>
        </w:rPr>
        <w:t xml:space="preserve"> V8 do </w:t>
      </w:r>
      <w:proofErr w:type="gramStart"/>
      <w:r w:rsidRPr="009D75EE">
        <w:rPr>
          <w:b/>
          <w:highlight w:val="yellow"/>
        </w:rPr>
        <w:t>Google  (</w:t>
      </w:r>
      <w:proofErr w:type="gramEnd"/>
      <w:r w:rsidRPr="009D75EE">
        <w:rPr>
          <w:b/>
          <w:highlight w:val="yellow"/>
        </w:rPr>
        <w:t>interpretador de JS em código aberto do Goo</w:t>
      </w:r>
      <w:r w:rsidR="002E72AF">
        <w:rPr>
          <w:b/>
          <w:highlight w:val="yellow"/>
        </w:rPr>
        <w:t>g</w:t>
      </w:r>
      <w:r w:rsidRPr="009D75EE">
        <w:rPr>
          <w:b/>
          <w:highlight w:val="yellow"/>
        </w:rPr>
        <w:t>le) e pela LIBUV (que trata de forma assíncrona a parte mais lenta do processo como ler arquivos, acessos a banco de dados, o chamado I/O).</w:t>
      </w:r>
    </w:p>
    <w:p w14:paraId="4B8835EE" w14:textId="77777777" w:rsidR="009D75EE" w:rsidRDefault="009D75EE" w:rsidP="00B946C0">
      <w:pPr>
        <w:rPr>
          <w:b/>
        </w:rPr>
      </w:pPr>
      <w:r>
        <w:rPr>
          <w:b/>
        </w:rPr>
        <w:t>Veja a arquitetura do NODE abaixo:</w:t>
      </w:r>
    </w:p>
    <w:p w14:paraId="4389B86A" w14:textId="77777777" w:rsidR="009D75EE" w:rsidRDefault="009D75EE" w:rsidP="00B946C0">
      <w:pPr>
        <w:rPr>
          <w:b/>
        </w:rPr>
      </w:pPr>
      <w:r>
        <w:rPr>
          <w:noProof/>
          <w:lang w:eastAsia="pt-BR"/>
        </w:rPr>
        <w:drawing>
          <wp:inline distT="0" distB="0" distL="0" distR="0" wp14:anchorId="28857929" wp14:editId="2385E98C">
            <wp:extent cx="5400040" cy="2131911"/>
            <wp:effectExtent l="19050" t="0" r="0" b="0"/>
            <wp:docPr id="10" name="Imagem 1" descr="O que é Node.js e outras 5 dúvidas fundamentais – Luiz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Node.js e outras 5 dúvidas fundamentais – LuizTools"/>
                    <pic:cNvPicPr>
                      <a:picLocks noChangeAspect="1" noChangeArrowheads="1"/>
                    </pic:cNvPicPr>
                  </pic:nvPicPr>
                  <pic:blipFill>
                    <a:blip r:embed="rId17"/>
                    <a:srcRect/>
                    <a:stretch>
                      <a:fillRect/>
                    </a:stretch>
                  </pic:blipFill>
                  <pic:spPr bwMode="auto">
                    <a:xfrm>
                      <a:off x="0" y="0"/>
                      <a:ext cx="5400040" cy="2131911"/>
                    </a:xfrm>
                    <a:prstGeom prst="rect">
                      <a:avLst/>
                    </a:prstGeom>
                    <a:noFill/>
                    <a:ln w="9525">
                      <a:noFill/>
                      <a:miter lim="800000"/>
                      <a:headEnd/>
                      <a:tailEnd/>
                    </a:ln>
                  </pic:spPr>
                </pic:pic>
              </a:graphicData>
            </a:graphic>
          </wp:inline>
        </w:drawing>
      </w:r>
    </w:p>
    <w:p w14:paraId="157482E4" w14:textId="77777777" w:rsidR="009D75EE" w:rsidRPr="009D75EE" w:rsidRDefault="009D75EE" w:rsidP="00B946C0">
      <w:pPr>
        <w:rPr>
          <w:b/>
        </w:rPr>
      </w:pPr>
    </w:p>
    <w:p w14:paraId="31CE2A23" w14:textId="77777777" w:rsidR="003F36FE" w:rsidRDefault="003F36FE" w:rsidP="00B946C0"/>
    <w:p w14:paraId="4D335B3A" w14:textId="77777777" w:rsidR="0039142B" w:rsidRPr="0039142B" w:rsidRDefault="0039142B" w:rsidP="00252C7C"/>
    <w:p w14:paraId="463FAA18" w14:textId="77777777" w:rsidR="00664466" w:rsidRPr="0039142B" w:rsidRDefault="00664466" w:rsidP="00252C7C"/>
    <w:p w14:paraId="136D3563" w14:textId="77777777" w:rsidR="00FB609E" w:rsidRPr="00FB609E" w:rsidRDefault="00FB609E" w:rsidP="00FB609E">
      <w:pPr>
        <w:pStyle w:val="PargrafodaLista"/>
        <w:numPr>
          <w:ilvl w:val="0"/>
          <w:numId w:val="9"/>
        </w:numPr>
      </w:pPr>
      <w:r>
        <w:rPr>
          <w:b/>
        </w:rPr>
        <w:lastRenderedPageBreak/>
        <w:t>Sistema de módulos:</w:t>
      </w:r>
    </w:p>
    <w:p w14:paraId="5FA5C232" w14:textId="77777777" w:rsidR="00FB609E" w:rsidRDefault="00FB609E" w:rsidP="00FB609E">
      <w:r>
        <w:t>Organizar uma aplicação em JS no front-</w:t>
      </w:r>
      <w:proofErr w:type="spellStart"/>
      <w:r>
        <w:t>end</w:t>
      </w:r>
      <w:proofErr w:type="spellEnd"/>
      <w:r>
        <w:t xml:space="preserve"> (browser) e no </w:t>
      </w:r>
      <w:proofErr w:type="spellStart"/>
      <w:r>
        <w:t>back-end</w:t>
      </w:r>
      <w:proofErr w:type="spellEnd"/>
      <w:r>
        <w:t xml:space="preserve"> (node) diferem. Normalmente as aplicações são estruturadas em vários arquivos. Quando falamos do browser, para não ficar uma página pesada, estes muito arquivos são concatenados e juntados em um só. Em um sistema web, dados de </w:t>
      </w:r>
      <w:proofErr w:type="gramStart"/>
      <w:r>
        <w:t>um requisição</w:t>
      </w:r>
      <w:proofErr w:type="gramEnd"/>
      <w:r>
        <w:t xml:space="preserve"> retornam ao usuário arquivos no formato JSON.</w:t>
      </w:r>
    </w:p>
    <w:p w14:paraId="7517F0F2" w14:textId="77777777" w:rsidR="00FB609E" w:rsidRDefault="00FB609E" w:rsidP="00FB609E">
      <w:pPr>
        <w:rPr>
          <w:b/>
        </w:rPr>
      </w:pPr>
      <w:r w:rsidRPr="00FB609E">
        <w:rPr>
          <w:b/>
          <w:highlight w:val="yellow"/>
        </w:rPr>
        <w:t>IMPORTANTE: DENTRO DO NODE</w:t>
      </w:r>
      <w:r>
        <w:rPr>
          <w:b/>
          <w:highlight w:val="yellow"/>
        </w:rPr>
        <w:t xml:space="preserve"> NÓS ORGANIZAMOS NOSSA APLICAÇÃO EM PASTAS E DENTRO DELAS ARQUIVOS E, UM</w:t>
      </w:r>
      <w:r w:rsidRPr="00FB609E">
        <w:rPr>
          <w:b/>
          <w:highlight w:val="yellow"/>
        </w:rPr>
        <w:t xml:space="preserve"> ARQUIVO = UM </w:t>
      </w:r>
      <w:r>
        <w:rPr>
          <w:b/>
          <w:highlight w:val="yellow"/>
        </w:rPr>
        <w:t>MÓDULO</w:t>
      </w:r>
      <w:r w:rsidRPr="00FB609E">
        <w:rPr>
          <w:b/>
          <w:highlight w:val="yellow"/>
        </w:rPr>
        <w:t>.</w:t>
      </w:r>
    </w:p>
    <w:p w14:paraId="32836CA0" w14:textId="77777777" w:rsidR="00FB609E" w:rsidRDefault="00FB609E" w:rsidP="00FB609E">
      <w:pPr>
        <w:rPr>
          <w:b/>
        </w:rPr>
      </w:pPr>
      <w:r w:rsidRPr="00EE2E6D">
        <w:rPr>
          <w:b/>
          <w:highlight w:val="yellow"/>
        </w:rPr>
        <w:t xml:space="preserve">Um módulo tem uma certa interioridade, tudo que é escrito dentro de um módulo só é visível dentro do próprio módulo. Para tornar público para outros arquivos, temos a </w:t>
      </w:r>
      <w:proofErr w:type="spellStart"/>
      <w:r w:rsidRPr="00EE2E6D">
        <w:rPr>
          <w:b/>
          <w:highlight w:val="yellow"/>
        </w:rPr>
        <w:t>idéia</w:t>
      </w:r>
      <w:proofErr w:type="spellEnd"/>
      <w:r w:rsidRPr="00EE2E6D">
        <w:rPr>
          <w:b/>
          <w:highlight w:val="yellow"/>
        </w:rPr>
        <w:t xml:space="preserve"> de exportar e importar algo de outros arquivos.</w:t>
      </w:r>
    </w:p>
    <w:p w14:paraId="76EB0193" w14:textId="77777777" w:rsidR="00FB609E" w:rsidRDefault="00FB609E" w:rsidP="00FB609E">
      <w:r>
        <w:t>Posso permitir a exportação de comandos dentro de um módulo (arquivo) para outro módulo (arquivo) com os comandos abaixo:</w:t>
      </w:r>
    </w:p>
    <w:p w14:paraId="30A8613C"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spellStart"/>
      <w:r w:rsidRPr="005C6367">
        <w:rPr>
          <w:rFonts w:ascii="Consolas" w:eastAsia="Times New Roman" w:hAnsi="Consolas" w:cs="Consolas"/>
          <w:color w:val="569CD6"/>
          <w:sz w:val="23"/>
          <w:szCs w:val="23"/>
          <w:lang w:eastAsia="pt-BR"/>
        </w:rPr>
        <w:t>this</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9CDCFE"/>
          <w:sz w:val="23"/>
          <w:szCs w:val="23"/>
          <w:lang w:eastAsia="pt-BR"/>
        </w:rPr>
        <w:t>ola</w:t>
      </w:r>
      <w:proofErr w:type="spellEnd"/>
      <w:r w:rsidRPr="005C6367">
        <w:rPr>
          <w:rFonts w:ascii="Consolas" w:eastAsia="Times New Roman" w:hAnsi="Consolas" w:cs="Consolas"/>
          <w:color w:val="D4D4D4"/>
          <w:sz w:val="23"/>
          <w:szCs w:val="23"/>
          <w:lang w:eastAsia="pt-BR"/>
        </w:rPr>
        <w:t> = </w:t>
      </w:r>
      <w:r w:rsidRPr="005C6367">
        <w:rPr>
          <w:rFonts w:ascii="Consolas" w:eastAsia="Times New Roman" w:hAnsi="Consolas" w:cs="Consolas"/>
          <w:color w:val="CE9178"/>
          <w:sz w:val="23"/>
          <w:szCs w:val="23"/>
          <w:lang w:eastAsia="pt-BR"/>
        </w:rPr>
        <w:t>'Fala Pessoal!'</w:t>
      </w:r>
    </w:p>
    <w:p w14:paraId="46A705F3"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5C6367">
        <w:rPr>
          <w:rFonts w:ascii="Consolas" w:eastAsia="Times New Roman" w:hAnsi="Consolas" w:cs="Consolas"/>
          <w:color w:val="4EC9B0"/>
          <w:sz w:val="23"/>
          <w:szCs w:val="23"/>
          <w:lang w:eastAsia="pt-BR"/>
        </w:rPr>
        <w:t>exports</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9CDCFE"/>
          <w:sz w:val="23"/>
          <w:szCs w:val="23"/>
          <w:lang w:eastAsia="pt-BR"/>
        </w:rPr>
        <w:t>bemVindo</w:t>
      </w:r>
      <w:proofErr w:type="spellEnd"/>
      <w:proofErr w:type="gramEnd"/>
      <w:r w:rsidRPr="005C6367">
        <w:rPr>
          <w:rFonts w:ascii="Consolas" w:eastAsia="Times New Roman" w:hAnsi="Consolas" w:cs="Consolas"/>
          <w:color w:val="D4D4D4"/>
          <w:sz w:val="23"/>
          <w:szCs w:val="23"/>
          <w:lang w:eastAsia="pt-BR"/>
        </w:rPr>
        <w:t> = </w:t>
      </w:r>
      <w:r w:rsidRPr="005C6367">
        <w:rPr>
          <w:rFonts w:ascii="Consolas" w:eastAsia="Times New Roman" w:hAnsi="Consolas" w:cs="Consolas"/>
          <w:color w:val="CE9178"/>
          <w:sz w:val="23"/>
          <w:szCs w:val="23"/>
          <w:lang w:eastAsia="pt-BR"/>
        </w:rPr>
        <w:t>'Bem vindo'</w:t>
      </w:r>
    </w:p>
    <w:p w14:paraId="109C1C3D"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5C6367">
        <w:rPr>
          <w:rFonts w:ascii="Consolas" w:eastAsia="Times New Roman" w:hAnsi="Consolas" w:cs="Consolas"/>
          <w:color w:val="4EC9B0"/>
          <w:sz w:val="23"/>
          <w:szCs w:val="23"/>
          <w:lang w:eastAsia="pt-BR"/>
        </w:rPr>
        <w:t>module</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4EC9B0"/>
          <w:sz w:val="23"/>
          <w:szCs w:val="23"/>
          <w:lang w:eastAsia="pt-BR"/>
        </w:rPr>
        <w:t>exports</w:t>
      </w:r>
      <w:proofErr w:type="gramEnd"/>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9CDCFE"/>
          <w:sz w:val="23"/>
          <w:szCs w:val="23"/>
          <w:lang w:eastAsia="pt-BR"/>
        </w:rPr>
        <w:t>ateLogo</w:t>
      </w:r>
      <w:proofErr w:type="spellEnd"/>
      <w:r w:rsidRPr="005C6367">
        <w:rPr>
          <w:rFonts w:ascii="Consolas" w:eastAsia="Times New Roman" w:hAnsi="Consolas" w:cs="Consolas"/>
          <w:color w:val="D4D4D4"/>
          <w:sz w:val="23"/>
          <w:szCs w:val="23"/>
          <w:lang w:eastAsia="pt-BR"/>
        </w:rPr>
        <w:t> = </w:t>
      </w:r>
      <w:r w:rsidRPr="005C6367">
        <w:rPr>
          <w:rFonts w:ascii="Consolas" w:eastAsia="Times New Roman" w:hAnsi="Consolas" w:cs="Consolas"/>
          <w:color w:val="CE9178"/>
          <w:sz w:val="23"/>
          <w:szCs w:val="23"/>
          <w:lang w:eastAsia="pt-BR"/>
        </w:rPr>
        <w:t>'Até o </w:t>
      </w:r>
      <w:proofErr w:type="spellStart"/>
      <w:r w:rsidRPr="005C6367">
        <w:rPr>
          <w:rFonts w:ascii="Consolas" w:eastAsia="Times New Roman" w:hAnsi="Consolas" w:cs="Consolas"/>
          <w:color w:val="CE9178"/>
          <w:sz w:val="23"/>
          <w:szCs w:val="23"/>
          <w:lang w:eastAsia="pt-BR"/>
        </w:rPr>
        <w:t>proximo</w:t>
      </w:r>
      <w:proofErr w:type="spellEnd"/>
      <w:r w:rsidRPr="005C6367">
        <w:rPr>
          <w:rFonts w:ascii="Consolas" w:eastAsia="Times New Roman" w:hAnsi="Consolas" w:cs="Consolas"/>
          <w:color w:val="CE9178"/>
          <w:sz w:val="23"/>
          <w:szCs w:val="23"/>
          <w:lang w:eastAsia="pt-BR"/>
        </w:rPr>
        <w:t> exemplo'</w:t>
      </w:r>
    </w:p>
    <w:p w14:paraId="4FF40549"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//ou</w:t>
      </w:r>
    </w:p>
    <w:p w14:paraId="5F7B930A"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5C6367">
        <w:rPr>
          <w:rFonts w:ascii="Consolas" w:eastAsia="Times New Roman" w:hAnsi="Consolas" w:cs="Consolas"/>
          <w:color w:val="4EC9B0"/>
          <w:sz w:val="23"/>
          <w:szCs w:val="23"/>
          <w:lang w:eastAsia="pt-BR"/>
        </w:rPr>
        <w:t>module</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4EC9B0"/>
          <w:sz w:val="23"/>
          <w:szCs w:val="23"/>
          <w:lang w:eastAsia="pt-BR"/>
        </w:rPr>
        <w:t>exports</w:t>
      </w:r>
      <w:proofErr w:type="spellEnd"/>
      <w:proofErr w:type="gramEnd"/>
      <w:r w:rsidRPr="005C6367">
        <w:rPr>
          <w:rFonts w:ascii="Consolas" w:eastAsia="Times New Roman" w:hAnsi="Consolas" w:cs="Consolas"/>
          <w:color w:val="D4D4D4"/>
          <w:sz w:val="23"/>
          <w:szCs w:val="23"/>
          <w:lang w:eastAsia="pt-BR"/>
        </w:rPr>
        <w:t> = {</w:t>
      </w:r>
    </w:p>
    <w:p w14:paraId="22C4D873"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D4D4D4"/>
          <w:sz w:val="23"/>
          <w:szCs w:val="23"/>
          <w:lang w:eastAsia="pt-BR"/>
        </w:rPr>
        <w:t>    </w:t>
      </w:r>
      <w:proofErr w:type="spellStart"/>
      <w:r w:rsidRPr="005C6367">
        <w:rPr>
          <w:rFonts w:ascii="Consolas" w:eastAsia="Times New Roman" w:hAnsi="Consolas" w:cs="Consolas"/>
          <w:color w:val="9CDCFE"/>
          <w:sz w:val="23"/>
          <w:szCs w:val="23"/>
          <w:lang w:eastAsia="pt-BR"/>
        </w:rPr>
        <w:t>bomDia</w:t>
      </w:r>
      <w:proofErr w:type="spellEnd"/>
      <w:r w:rsidRPr="005C6367">
        <w:rPr>
          <w:rFonts w:ascii="Consolas" w:eastAsia="Times New Roman" w:hAnsi="Consolas" w:cs="Consolas"/>
          <w:color w:val="9CDCFE"/>
          <w:sz w:val="23"/>
          <w:szCs w:val="23"/>
          <w:lang w:eastAsia="pt-BR"/>
        </w:rPr>
        <w:t>:</w:t>
      </w:r>
      <w:r w:rsidRPr="005C6367">
        <w:rPr>
          <w:rFonts w:ascii="Consolas" w:eastAsia="Times New Roman" w:hAnsi="Consolas" w:cs="Consolas"/>
          <w:color w:val="D4D4D4"/>
          <w:sz w:val="23"/>
          <w:szCs w:val="23"/>
          <w:lang w:eastAsia="pt-BR"/>
        </w:rPr>
        <w:t> </w:t>
      </w:r>
      <w:r w:rsidRPr="005C6367">
        <w:rPr>
          <w:rFonts w:ascii="Consolas" w:eastAsia="Times New Roman" w:hAnsi="Consolas" w:cs="Consolas"/>
          <w:color w:val="CE9178"/>
          <w:sz w:val="23"/>
          <w:szCs w:val="23"/>
          <w:lang w:eastAsia="pt-BR"/>
        </w:rPr>
        <w:t>'Bom dia'</w:t>
      </w:r>
      <w:r w:rsidRPr="005C6367">
        <w:rPr>
          <w:rFonts w:ascii="Consolas" w:eastAsia="Times New Roman" w:hAnsi="Consolas" w:cs="Consolas"/>
          <w:color w:val="D4D4D4"/>
          <w:sz w:val="23"/>
          <w:szCs w:val="23"/>
          <w:lang w:eastAsia="pt-BR"/>
        </w:rPr>
        <w:t>,</w:t>
      </w:r>
    </w:p>
    <w:p w14:paraId="74B08A3E"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D4D4D4"/>
          <w:sz w:val="23"/>
          <w:szCs w:val="23"/>
          <w:lang w:eastAsia="pt-BR"/>
        </w:rPr>
        <w:t>    </w:t>
      </w:r>
      <w:proofErr w:type="spellStart"/>
      <w:proofErr w:type="gramStart"/>
      <w:r w:rsidRPr="005C6367">
        <w:rPr>
          <w:rFonts w:ascii="Consolas" w:eastAsia="Times New Roman" w:hAnsi="Consolas" w:cs="Consolas"/>
          <w:color w:val="DCDCAA"/>
          <w:sz w:val="23"/>
          <w:szCs w:val="23"/>
          <w:lang w:eastAsia="pt-BR"/>
        </w:rPr>
        <w:t>boaNoite</w:t>
      </w:r>
      <w:proofErr w:type="spellEnd"/>
      <w:r w:rsidRPr="005C6367">
        <w:rPr>
          <w:rFonts w:ascii="Consolas" w:eastAsia="Times New Roman" w:hAnsi="Consolas" w:cs="Consolas"/>
          <w:color w:val="D4D4D4"/>
          <w:sz w:val="23"/>
          <w:szCs w:val="23"/>
          <w:lang w:eastAsia="pt-BR"/>
        </w:rPr>
        <w:t>(</w:t>
      </w:r>
      <w:proofErr w:type="gramEnd"/>
      <w:r w:rsidRPr="005C6367">
        <w:rPr>
          <w:rFonts w:ascii="Consolas" w:eastAsia="Times New Roman" w:hAnsi="Consolas" w:cs="Consolas"/>
          <w:color w:val="D4D4D4"/>
          <w:sz w:val="23"/>
          <w:szCs w:val="23"/>
          <w:lang w:eastAsia="pt-BR"/>
        </w:rPr>
        <w:t>) {</w:t>
      </w:r>
    </w:p>
    <w:p w14:paraId="33B45DE4"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D4D4D4"/>
          <w:sz w:val="23"/>
          <w:szCs w:val="23"/>
          <w:lang w:eastAsia="pt-BR"/>
        </w:rPr>
        <w:t>        </w:t>
      </w:r>
      <w:proofErr w:type="spellStart"/>
      <w:r w:rsidRPr="005C6367">
        <w:rPr>
          <w:rFonts w:ascii="Consolas" w:eastAsia="Times New Roman" w:hAnsi="Consolas" w:cs="Consolas"/>
          <w:color w:val="C586C0"/>
          <w:sz w:val="23"/>
          <w:szCs w:val="23"/>
          <w:lang w:eastAsia="pt-BR"/>
        </w:rPr>
        <w:t>return</w:t>
      </w:r>
      <w:proofErr w:type="spellEnd"/>
      <w:r w:rsidRPr="005C6367">
        <w:rPr>
          <w:rFonts w:ascii="Consolas" w:eastAsia="Times New Roman" w:hAnsi="Consolas" w:cs="Consolas"/>
          <w:color w:val="D4D4D4"/>
          <w:sz w:val="23"/>
          <w:szCs w:val="23"/>
          <w:lang w:eastAsia="pt-BR"/>
        </w:rPr>
        <w:t> </w:t>
      </w:r>
      <w:r w:rsidRPr="005C6367">
        <w:rPr>
          <w:rFonts w:ascii="Consolas" w:eastAsia="Times New Roman" w:hAnsi="Consolas" w:cs="Consolas"/>
          <w:color w:val="CE9178"/>
          <w:sz w:val="23"/>
          <w:szCs w:val="23"/>
          <w:lang w:eastAsia="pt-BR"/>
        </w:rPr>
        <w:t>'Boa noite'</w:t>
      </w:r>
    </w:p>
    <w:p w14:paraId="2982C6ED"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D4D4D4"/>
          <w:sz w:val="23"/>
          <w:szCs w:val="23"/>
          <w:lang w:eastAsia="pt-BR"/>
        </w:rPr>
        <w:t>    }</w:t>
      </w:r>
    </w:p>
    <w:p w14:paraId="1916366F"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D4D4D4"/>
          <w:sz w:val="23"/>
          <w:szCs w:val="23"/>
          <w:lang w:eastAsia="pt-BR"/>
        </w:rPr>
        <w:t>}</w:t>
      </w:r>
    </w:p>
    <w:p w14:paraId="04330CFB"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
    <w:p w14:paraId="3585A5B1"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//Tanto o </w:t>
      </w:r>
      <w:proofErr w:type="spellStart"/>
      <w:r w:rsidRPr="005C6367">
        <w:rPr>
          <w:rFonts w:ascii="Consolas" w:eastAsia="Times New Roman" w:hAnsi="Consolas" w:cs="Consolas"/>
          <w:color w:val="6A9955"/>
          <w:sz w:val="23"/>
          <w:szCs w:val="23"/>
          <w:lang w:eastAsia="pt-BR"/>
        </w:rPr>
        <w:t>this</w:t>
      </w:r>
      <w:proofErr w:type="spellEnd"/>
      <w:r w:rsidRPr="005C6367">
        <w:rPr>
          <w:rFonts w:ascii="Consolas" w:eastAsia="Times New Roman" w:hAnsi="Consolas" w:cs="Consolas"/>
          <w:color w:val="6A9955"/>
          <w:sz w:val="23"/>
          <w:szCs w:val="23"/>
          <w:lang w:eastAsia="pt-BR"/>
        </w:rPr>
        <w:t> quanto o </w:t>
      </w:r>
      <w:proofErr w:type="spellStart"/>
      <w:r w:rsidRPr="005C6367">
        <w:rPr>
          <w:rFonts w:ascii="Consolas" w:eastAsia="Times New Roman" w:hAnsi="Consolas" w:cs="Consolas"/>
          <w:color w:val="6A9955"/>
          <w:sz w:val="23"/>
          <w:szCs w:val="23"/>
          <w:lang w:eastAsia="pt-BR"/>
        </w:rPr>
        <w:t>exports</w:t>
      </w:r>
      <w:proofErr w:type="spellEnd"/>
      <w:r w:rsidRPr="005C6367">
        <w:rPr>
          <w:rFonts w:ascii="Consolas" w:eastAsia="Times New Roman" w:hAnsi="Consolas" w:cs="Consolas"/>
          <w:color w:val="6A9955"/>
          <w:sz w:val="23"/>
          <w:szCs w:val="23"/>
          <w:lang w:eastAsia="pt-BR"/>
        </w:rPr>
        <w:t> são um objeto, recebendo as </w:t>
      </w:r>
    </w:p>
    <w:p w14:paraId="63324D18"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 </w:t>
      </w:r>
      <w:proofErr w:type="spellStart"/>
      <w:r w:rsidRPr="005C6367">
        <w:rPr>
          <w:rFonts w:ascii="Consolas" w:eastAsia="Times New Roman" w:hAnsi="Consolas" w:cs="Consolas"/>
          <w:color w:val="6A9955"/>
          <w:sz w:val="23"/>
          <w:szCs w:val="23"/>
          <w:lang w:eastAsia="pt-BR"/>
        </w:rPr>
        <w:t>ola</w:t>
      </w:r>
      <w:proofErr w:type="spellEnd"/>
      <w:r w:rsidRPr="005C6367">
        <w:rPr>
          <w:rFonts w:ascii="Consolas" w:eastAsia="Times New Roman" w:hAnsi="Consolas" w:cs="Consolas"/>
          <w:color w:val="6A9955"/>
          <w:sz w:val="23"/>
          <w:szCs w:val="23"/>
          <w:lang w:eastAsia="pt-BR"/>
        </w:rPr>
        <w:t> e </w:t>
      </w:r>
      <w:proofErr w:type="spellStart"/>
      <w:r w:rsidRPr="005C6367">
        <w:rPr>
          <w:rFonts w:ascii="Consolas" w:eastAsia="Times New Roman" w:hAnsi="Consolas" w:cs="Consolas"/>
          <w:color w:val="6A9955"/>
          <w:sz w:val="23"/>
          <w:szCs w:val="23"/>
          <w:lang w:eastAsia="pt-BR"/>
        </w:rPr>
        <w:t>bemVindo</w:t>
      </w:r>
      <w:proofErr w:type="spellEnd"/>
      <w:r w:rsidRPr="005C6367">
        <w:rPr>
          <w:rFonts w:ascii="Consolas" w:eastAsia="Times New Roman" w:hAnsi="Consolas" w:cs="Consolas"/>
          <w:color w:val="6A9955"/>
          <w:sz w:val="23"/>
          <w:szCs w:val="23"/>
          <w:lang w:eastAsia="pt-BR"/>
        </w:rPr>
        <w:t> e </w:t>
      </w:r>
      <w:proofErr w:type="spellStart"/>
      <w:r w:rsidRPr="005C6367">
        <w:rPr>
          <w:rFonts w:ascii="Consolas" w:eastAsia="Times New Roman" w:hAnsi="Consolas" w:cs="Consolas"/>
          <w:color w:val="6A9955"/>
          <w:sz w:val="23"/>
          <w:szCs w:val="23"/>
          <w:lang w:eastAsia="pt-BR"/>
        </w:rPr>
        <w:t>ateLogo</w:t>
      </w:r>
      <w:proofErr w:type="spellEnd"/>
      <w:r w:rsidRPr="005C6367">
        <w:rPr>
          <w:rFonts w:ascii="Consolas" w:eastAsia="Times New Roman" w:hAnsi="Consolas" w:cs="Consolas"/>
          <w:color w:val="6A9955"/>
          <w:sz w:val="23"/>
          <w:szCs w:val="23"/>
          <w:lang w:eastAsia="pt-BR"/>
        </w:rPr>
        <w:t>, com seus respectivos valores.</w:t>
      </w:r>
    </w:p>
    <w:p w14:paraId="1BC46ABC" w14:textId="77777777" w:rsidR="00FB609E" w:rsidRDefault="00FB609E" w:rsidP="00FB609E"/>
    <w:p w14:paraId="593F800B" w14:textId="77777777" w:rsidR="005C6367" w:rsidRDefault="005C6367" w:rsidP="00FB609E">
      <w:r>
        <w:t>Agora para importar comandos de um módulo (arquivo) para outro módulo (arquivo), uso os seguintes comandos:</w:t>
      </w:r>
    </w:p>
    <w:p w14:paraId="7420065A"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spellStart"/>
      <w:r w:rsidRPr="005C6367">
        <w:rPr>
          <w:rFonts w:ascii="Consolas" w:eastAsia="Times New Roman" w:hAnsi="Consolas" w:cs="Consolas"/>
          <w:color w:val="569CD6"/>
          <w:sz w:val="23"/>
          <w:szCs w:val="23"/>
          <w:lang w:eastAsia="pt-BR"/>
        </w:rPr>
        <w:t>const</w:t>
      </w:r>
      <w:proofErr w:type="spellEnd"/>
      <w:r w:rsidRPr="005C6367">
        <w:rPr>
          <w:rFonts w:ascii="Consolas" w:eastAsia="Times New Roman" w:hAnsi="Consolas" w:cs="Consolas"/>
          <w:color w:val="D4D4D4"/>
          <w:sz w:val="23"/>
          <w:szCs w:val="23"/>
          <w:lang w:eastAsia="pt-BR"/>
        </w:rPr>
        <w:t> </w:t>
      </w:r>
      <w:proofErr w:type="spellStart"/>
      <w:r w:rsidRPr="005C6367">
        <w:rPr>
          <w:rFonts w:ascii="Consolas" w:eastAsia="Times New Roman" w:hAnsi="Consolas" w:cs="Consolas"/>
          <w:color w:val="4FC1FF"/>
          <w:sz w:val="23"/>
          <w:szCs w:val="23"/>
          <w:lang w:eastAsia="pt-BR"/>
        </w:rPr>
        <w:t>modulaA</w:t>
      </w:r>
      <w:proofErr w:type="spellEnd"/>
      <w:r w:rsidRPr="005C6367">
        <w:rPr>
          <w:rFonts w:ascii="Consolas" w:eastAsia="Times New Roman" w:hAnsi="Consolas" w:cs="Consolas"/>
          <w:color w:val="D4D4D4"/>
          <w:sz w:val="23"/>
          <w:szCs w:val="23"/>
          <w:lang w:eastAsia="pt-BR"/>
        </w:rPr>
        <w:t> = </w:t>
      </w:r>
      <w:r w:rsidRPr="005C6367">
        <w:rPr>
          <w:rFonts w:ascii="Consolas" w:eastAsia="Times New Roman" w:hAnsi="Consolas" w:cs="Consolas"/>
          <w:color w:val="DCDCAA"/>
          <w:sz w:val="23"/>
          <w:szCs w:val="23"/>
          <w:lang w:eastAsia="pt-BR"/>
        </w:rPr>
        <w:t>require</w:t>
      </w:r>
      <w:r w:rsidRPr="005C6367">
        <w:rPr>
          <w:rFonts w:ascii="Consolas" w:eastAsia="Times New Roman" w:hAnsi="Consolas" w:cs="Consolas"/>
          <w:color w:val="D4D4D4"/>
          <w:sz w:val="23"/>
          <w:szCs w:val="23"/>
          <w:lang w:eastAsia="pt-BR"/>
        </w:rPr>
        <w:t>(</w:t>
      </w:r>
      <w:proofErr w:type="gramStart"/>
      <w:r w:rsidRPr="005C6367">
        <w:rPr>
          <w:rFonts w:ascii="Consolas" w:eastAsia="Times New Roman" w:hAnsi="Consolas" w:cs="Consolas"/>
          <w:color w:val="CE9178"/>
          <w:sz w:val="23"/>
          <w:szCs w:val="23"/>
          <w:lang w:eastAsia="pt-BR"/>
        </w:rPr>
        <w:t>'./</w:t>
      </w:r>
      <w:proofErr w:type="spellStart"/>
      <w:proofErr w:type="gramEnd"/>
      <w:r w:rsidRPr="005C6367">
        <w:rPr>
          <w:rFonts w:ascii="Consolas" w:eastAsia="Times New Roman" w:hAnsi="Consolas" w:cs="Consolas"/>
          <w:color w:val="CE9178"/>
          <w:sz w:val="23"/>
          <w:szCs w:val="23"/>
          <w:lang w:eastAsia="pt-BR"/>
        </w:rPr>
        <w:t>modulo_a</w:t>
      </w:r>
      <w:proofErr w:type="spellEnd"/>
      <w:r w:rsidRPr="005C6367">
        <w:rPr>
          <w:rFonts w:ascii="Consolas" w:eastAsia="Times New Roman" w:hAnsi="Consolas" w:cs="Consolas"/>
          <w:color w:val="CE9178"/>
          <w:sz w:val="23"/>
          <w:szCs w:val="23"/>
          <w:lang w:eastAsia="pt-BR"/>
        </w:rPr>
        <w:t>'</w:t>
      </w:r>
      <w:r w:rsidRPr="005C6367">
        <w:rPr>
          <w:rFonts w:ascii="Consolas" w:eastAsia="Times New Roman" w:hAnsi="Consolas" w:cs="Consolas"/>
          <w:color w:val="D4D4D4"/>
          <w:sz w:val="23"/>
          <w:szCs w:val="23"/>
          <w:lang w:eastAsia="pt-BR"/>
        </w:rPr>
        <w:t>)</w:t>
      </w:r>
    </w:p>
    <w:p w14:paraId="0BA09B2B"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 na constante que representa o arquivo </w:t>
      </w:r>
      <w:proofErr w:type="spellStart"/>
      <w:r w:rsidRPr="005C6367">
        <w:rPr>
          <w:rFonts w:ascii="Consolas" w:eastAsia="Times New Roman" w:hAnsi="Consolas" w:cs="Consolas"/>
          <w:color w:val="6A9955"/>
          <w:sz w:val="23"/>
          <w:szCs w:val="23"/>
          <w:lang w:eastAsia="pt-BR"/>
        </w:rPr>
        <w:t>modula_a</w:t>
      </w:r>
      <w:proofErr w:type="spellEnd"/>
    </w:p>
    <w:p w14:paraId="2B6D6676"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 eu requiro o caminho deste arquivo</w:t>
      </w:r>
    </w:p>
    <w:p w14:paraId="1F008C4B"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 Aqui estou importando tudo que está permitido exportar no</w:t>
      </w:r>
    </w:p>
    <w:p w14:paraId="7312E166"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r w:rsidRPr="005C6367">
        <w:rPr>
          <w:rFonts w:ascii="Consolas" w:eastAsia="Times New Roman" w:hAnsi="Consolas" w:cs="Consolas"/>
          <w:color w:val="6A9955"/>
          <w:sz w:val="23"/>
          <w:szCs w:val="23"/>
          <w:lang w:eastAsia="pt-BR"/>
        </w:rPr>
        <w:t>// outro arquivo </w:t>
      </w:r>
      <w:proofErr w:type="spellStart"/>
      <w:r w:rsidRPr="005C6367">
        <w:rPr>
          <w:rFonts w:ascii="Consolas" w:eastAsia="Times New Roman" w:hAnsi="Consolas" w:cs="Consolas"/>
          <w:color w:val="6A9955"/>
          <w:sz w:val="23"/>
          <w:szCs w:val="23"/>
          <w:lang w:eastAsia="pt-BR"/>
        </w:rPr>
        <w:t>módulo_a</w:t>
      </w:r>
      <w:proofErr w:type="spellEnd"/>
      <w:r w:rsidRPr="005C6367">
        <w:rPr>
          <w:rFonts w:ascii="Consolas" w:eastAsia="Times New Roman" w:hAnsi="Consolas" w:cs="Consolas"/>
          <w:color w:val="6A9955"/>
          <w:sz w:val="23"/>
          <w:szCs w:val="23"/>
          <w:lang w:eastAsia="pt-BR"/>
        </w:rPr>
        <w:t>.</w:t>
      </w:r>
    </w:p>
    <w:p w14:paraId="365E0330"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
    <w:p w14:paraId="4FAD091A" w14:textId="77777777" w:rsidR="005C6367" w:rsidRPr="005C6367" w:rsidRDefault="005C6367" w:rsidP="005C6367">
      <w:pPr>
        <w:shd w:val="clear" w:color="auto" w:fill="1E1E1E"/>
        <w:spacing w:after="0" w:line="318" w:lineRule="atLeast"/>
        <w:rPr>
          <w:rFonts w:ascii="Consolas" w:eastAsia="Times New Roman" w:hAnsi="Consolas" w:cs="Consolas"/>
          <w:color w:val="D4D4D4"/>
          <w:sz w:val="23"/>
          <w:szCs w:val="23"/>
          <w:lang w:eastAsia="pt-BR"/>
        </w:rPr>
      </w:pPr>
      <w:proofErr w:type="gramStart"/>
      <w:r w:rsidRPr="005C6367">
        <w:rPr>
          <w:rFonts w:ascii="Consolas" w:eastAsia="Times New Roman" w:hAnsi="Consolas" w:cs="Consolas"/>
          <w:color w:val="9CDCFE"/>
          <w:sz w:val="23"/>
          <w:szCs w:val="23"/>
          <w:lang w:eastAsia="pt-BR"/>
        </w:rPr>
        <w:t>console</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DCDCAA"/>
          <w:sz w:val="23"/>
          <w:szCs w:val="23"/>
          <w:lang w:eastAsia="pt-BR"/>
        </w:rPr>
        <w:t>log</w:t>
      </w:r>
      <w:r w:rsidRPr="005C6367">
        <w:rPr>
          <w:rFonts w:ascii="Consolas" w:eastAsia="Times New Roman" w:hAnsi="Consolas" w:cs="Consolas"/>
          <w:color w:val="D4D4D4"/>
          <w:sz w:val="23"/>
          <w:szCs w:val="23"/>
          <w:lang w:eastAsia="pt-BR"/>
        </w:rPr>
        <w:t>(</w:t>
      </w:r>
      <w:proofErr w:type="spellStart"/>
      <w:proofErr w:type="gramEnd"/>
      <w:r w:rsidRPr="005C6367">
        <w:rPr>
          <w:rFonts w:ascii="Consolas" w:eastAsia="Times New Roman" w:hAnsi="Consolas" w:cs="Consolas"/>
          <w:color w:val="4FC1FF"/>
          <w:sz w:val="23"/>
          <w:szCs w:val="23"/>
          <w:lang w:eastAsia="pt-BR"/>
        </w:rPr>
        <w:t>modulaA</w:t>
      </w:r>
      <w:r w:rsidRPr="005C6367">
        <w:rPr>
          <w:rFonts w:ascii="Consolas" w:eastAsia="Times New Roman" w:hAnsi="Consolas" w:cs="Consolas"/>
          <w:color w:val="D4D4D4"/>
          <w:sz w:val="23"/>
          <w:szCs w:val="23"/>
          <w:lang w:eastAsia="pt-BR"/>
        </w:rPr>
        <w:t>.</w:t>
      </w:r>
      <w:r w:rsidRPr="005C6367">
        <w:rPr>
          <w:rFonts w:ascii="Consolas" w:eastAsia="Times New Roman" w:hAnsi="Consolas" w:cs="Consolas"/>
          <w:color w:val="9CDCFE"/>
          <w:sz w:val="23"/>
          <w:szCs w:val="23"/>
          <w:lang w:eastAsia="pt-BR"/>
        </w:rPr>
        <w:t>bemVindo</w:t>
      </w:r>
      <w:proofErr w:type="spellEnd"/>
      <w:r w:rsidRPr="005C6367">
        <w:rPr>
          <w:rFonts w:ascii="Consolas" w:eastAsia="Times New Roman" w:hAnsi="Consolas" w:cs="Consolas"/>
          <w:color w:val="D4D4D4"/>
          <w:sz w:val="23"/>
          <w:szCs w:val="23"/>
          <w:lang w:eastAsia="pt-BR"/>
        </w:rPr>
        <w:t>)</w:t>
      </w:r>
    </w:p>
    <w:p w14:paraId="3C42FAEB" w14:textId="77777777" w:rsidR="005C6367" w:rsidRDefault="005C6367" w:rsidP="00FB609E"/>
    <w:p w14:paraId="70A0E65B" w14:textId="77777777" w:rsidR="00E25D4F" w:rsidRDefault="00E25D4F" w:rsidP="00FB609E"/>
    <w:p w14:paraId="67B21ADB" w14:textId="77777777" w:rsidR="00E25D4F" w:rsidRDefault="00E25D4F" w:rsidP="00FB609E"/>
    <w:p w14:paraId="36BD2FAE" w14:textId="77777777" w:rsidR="00E25D4F" w:rsidRDefault="00E25D4F" w:rsidP="00FB609E">
      <w:r>
        <w:lastRenderedPageBreak/>
        <w:t>Se abrirmos o terminal e digitarmos:</w:t>
      </w:r>
    </w:p>
    <w:p w14:paraId="12DB042D" w14:textId="77777777" w:rsidR="00E25D4F" w:rsidRDefault="00E25D4F" w:rsidP="00E25D4F">
      <w:pPr>
        <w:pStyle w:val="PargrafodaLista"/>
        <w:numPr>
          <w:ilvl w:val="0"/>
          <w:numId w:val="9"/>
        </w:numPr>
      </w:pPr>
      <w:r>
        <w:t>NODE –V: veremos a versão do nosso node;</w:t>
      </w:r>
    </w:p>
    <w:p w14:paraId="773BDD47" w14:textId="77777777" w:rsidR="00E25D4F" w:rsidRDefault="00E25D4F" w:rsidP="00E25D4F">
      <w:pPr>
        <w:pStyle w:val="PargrafodaLista"/>
        <w:numPr>
          <w:ilvl w:val="0"/>
          <w:numId w:val="9"/>
        </w:numPr>
      </w:pPr>
      <w:r>
        <w:t>NPM (</w:t>
      </w:r>
      <w:r w:rsidRPr="00E25D4F">
        <w:rPr>
          <w:b/>
          <w:highlight w:val="yellow"/>
        </w:rPr>
        <w:t xml:space="preserve">Node </w:t>
      </w:r>
      <w:proofErr w:type="spellStart"/>
      <w:r w:rsidRPr="00E25D4F">
        <w:rPr>
          <w:b/>
          <w:highlight w:val="yellow"/>
        </w:rPr>
        <w:t>Package</w:t>
      </w:r>
      <w:proofErr w:type="spellEnd"/>
      <w:r w:rsidRPr="00E25D4F">
        <w:rPr>
          <w:b/>
          <w:highlight w:val="yellow"/>
        </w:rPr>
        <w:t xml:space="preserve"> Manager – é o gerenciador de pacotes do node e ele é o responsável por baixar alguma biblioteca (conhecido como</w:t>
      </w:r>
      <w:r>
        <w:rPr>
          <w:b/>
          <w:highlight w:val="yellow"/>
        </w:rPr>
        <w:t xml:space="preserve"> </w:t>
      </w:r>
      <w:proofErr w:type="spellStart"/>
      <w:r>
        <w:rPr>
          <w:b/>
          <w:highlight w:val="yellow"/>
        </w:rPr>
        <w:t>lib</w:t>
      </w:r>
      <w:proofErr w:type="spellEnd"/>
      <w:r>
        <w:rPr>
          <w:b/>
          <w:highlight w:val="yellow"/>
        </w:rPr>
        <w:t xml:space="preserve">, </w:t>
      </w:r>
      <w:proofErr w:type="spellStart"/>
      <w:r>
        <w:rPr>
          <w:b/>
          <w:highlight w:val="yellow"/>
        </w:rPr>
        <w:t>librar</w:t>
      </w:r>
      <w:r w:rsidRPr="00E25D4F">
        <w:rPr>
          <w:b/>
          <w:highlight w:val="yellow"/>
        </w:rPr>
        <w:t>y</w:t>
      </w:r>
      <w:proofErr w:type="spellEnd"/>
      <w:r w:rsidRPr="00E25D4F">
        <w:rPr>
          <w:b/>
          <w:highlight w:val="yellow"/>
        </w:rPr>
        <w:t xml:space="preserve"> ou pastas</w:t>
      </w:r>
      <w:r>
        <w:rPr>
          <w:b/>
          <w:highlight w:val="yellow"/>
        </w:rPr>
        <w:t>)</w:t>
      </w:r>
      <w:r w:rsidRPr="00E25D4F">
        <w:rPr>
          <w:b/>
          <w:highlight w:val="yellow"/>
        </w:rPr>
        <w:t xml:space="preserve"> de terceiros, como por exemplo, </w:t>
      </w:r>
      <w:proofErr w:type="spellStart"/>
      <w:r w:rsidRPr="00E25D4F">
        <w:rPr>
          <w:b/>
          <w:highlight w:val="yellow"/>
        </w:rPr>
        <w:t>JQuery</w:t>
      </w:r>
      <w:proofErr w:type="spellEnd"/>
      <w:proofErr w:type="gramStart"/>
      <w:r w:rsidRPr="00E25D4F">
        <w:rPr>
          <w:highlight w:val="yellow"/>
        </w:rPr>
        <w:t>)</w:t>
      </w:r>
      <w:r>
        <w:t xml:space="preserve"> :</w:t>
      </w:r>
      <w:proofErr w:type="gramEnd"/>
      <w:r>
        <w:t xml:space="preserve"> veremos a versão do </w:t>
      </w:r>
      <w:proofErr w:type="spellStart"/>
      <w:r>
        <w:t>npm</w:t>
      </w:r>
      <w:proofErr w:type="spellEnd"/>
      <w:r>
        <w:t>;</w:t>
      </w:r>
    </w:p>
    <w:p w14:paraId="4EA4F011" w14:textId="77777777" w:rsidR="00E25D4F" w:rsidRDefault="00E25D4F" w:rsidP="00E25D4F">
      <w:pPr>
        <w:pStyle w:val="PargrafodaLista"/>
        <w:numPr>
          <w:ilvl w:val="0"/>
          <w:numId w:val="9"/>
        </w:numPr>
      </w:pPr>
      <w:r>
        <w:t xml:space="preserve">NPM i </w:t>
      </w:r>
      <w:proofErr w:type="spellStart"/>
      <w:r>
        <w:t>JQuery</w:t>
      </w:r>
      <w:proofErr w:type="spellEnd"/>
      <w:r>
        <w:t xml:space="preserve">: instala a biblioteca do </w:t>
      </w:r>
      <w:proofErr w:type="spellStart"/>
      <w:r>
        <w:t>JQuery</w:t>
      </w:r>
      <w:proofErr w:type="spellEnd"/>
      <w:r>
        <w:t xml:space="preserve"> na sua máquina, por exemplo;</w:t>
      </w:r>
    </w:p>
    <w:p w14:paraId="289A9F02" w14:textId="77777777" w:rsidR="00E25D4F" w:rsidRDefault="00E25D4F" w:rsidP="0039059C">
      <w:pPr>
        <w:pStyle w:val="PargrafodaLista"/>
        <w:numPr>
          <w:ilvl w:val="0"/>
          <w:numId w:val="10"/>
        </w:numPr>
      </w:pPr>
      <w:r>
        <w:t>Vamos ver agora como realizar este uso destas bibliotecas de terceiros usando o node:</w:t>
      </w:r>
    </w:p>
    <w:p w14:paraId="4ED2D99B" w14:textId="77777777" w:rsidR="00E25D4F" w:rsidRDefault="00E25D4F" w:rsidP="00E25D4F">
      <w:r>
        <w:rPr>
          <w:noProof/>
          <w:lang w:eastAsia="pt-BR"/>
        </w:rPr>
        <w:drawing>
          <wp:inline distT="0" distB="0" distL="0" distR="0" wp14:anchorId="635D568E" wp14:editId="0ECE765B">
            <wp:extent cx="5400040" cy="323003"/>
            <wp:effectExtent l="19050" t="0" r="0"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400040" cy="323003"/>
                    </a:xfrm>
                    <a:prstGeom prst="rect">
                      <a:avLst/>
                    </a:prstGeom>
                    <a:noFill/>
                    <a:ln w="9525">
                      <a:noFill/>
                      <a:miter lim="800000"/>
                      <a:headEnd/>
                      <a:tailEnd/>
                    </a:ln>
                  </pic:spPr>
                </pic:pic>
              </a:graphicData>
            </a:graphic>
          </wp:inline>
        </w:drawing>
      </w:r>
    </w:p>
    <w:p w14:paraId="09F2ECE6" w14:textId="77777777" w:rsidR="0039059C" w:rsidRDefault="0039059C" w:rsidP="00E25D4F">
      <w:r>
        <w:t xml:space="preserve">Após digitar o comando no terminal, vai abrir no meu caminho uma pasta </w:t>
      </w:r>
      <w:r w:rsidRPr="00CF6F42">
        <w:rPr>
          <w:b/>
          <w:highlight w:val="yellow"/>
        </w:rPr>
        <w:t>“</w:t>
      </w:r>
      <w:proofErr w:type="spellStart"/>
      <w:r w:rsidRPr="00CF6F42">
        <w:rPr>
          <w:b/>
          <w:highlight w:val="yellow"/>
        </w:rPr>
        <w:t>node_modules</w:t>
      </w:r>
      <w:proofErr w:type="spellEnd"/>
      <w:r>
        <w:t>”, contendo todos os módulos que eu baixar desta forma.</w:t>
      </w:r>
    </w:p>
    <w:p w14:paraId="4776E203" w14:textId="77777777" w:rsidR="0039059C" w:rsidRDefault="0039059C" w:rsidP="00E25D4F">
      <w:r>
        <w:t>Quando formos importar um módulo de terceiro, basta colocar o nome após instalá-lo, como:</w:t>
      </w:r>
    </w:p>
    <w:p w14:paraId="36C9583E" w14:textId="77777777" w:rsidR="0039059C" w:rsidRPr="0039059C" w:rsidRDefault="0039059C" w:rsidP="0039059C">
      <w:pPr>
        <w:shd w:val="clear" w:color="auto" w:fill="1E1E1E"/>
        <w:spacing w:after="0" w:line="318" w:lineRule="atLeast"/>
        <w:rPr>
          <w:rFonts w:ascii="Consolas" w:eastAsia="Times New Roman" w:hAnsi="Consolas" w:cs="Consolas"/>
          <w:color w:val="D4D4D4"/>
          <w:sz w:val="23"/>
          <w:szCs w:val="23"/>
          <w:lang w:eastAsia="pt-BR"/>
        </w:rPr>
      </w:pPr>
      <w:proofErr w:type="spellStart"/>
      <w:r w:rsidRPr="0039059C">
        <w:rPr>
          <w:rFonts w:ascii="Consolas" w:eastAsia="Times New Roman" w:hAnsi="Consolas" w:cs="Consolas"/>
          <w:color w:val="569CD6"/>
          <w:sz w:val="23"/>
          <w:szCs w:val="23"/>
          <w:lang w:eastAsia="pt-BR"/>
        </w:rPr>
        <w:t>const</w:t>
      </w:r>
      <w:proofErr w:type="spellEnd"/>
      <w:r w:rsidRPr="0039059C">
        <w:rPr>
          <w:rFonts w:ascii="Consolas" w:eastAsia="Times New Roman" w:hAnsi="Consolas" w:cs="Consolas"/>
          <w:color w:val="D4D4D4"/>
          <w:sz w:val="23"/>
          <w:szCs w:val="23"/>
          <w:lang w:eastAsia="pt-BR"/>
        </w:rPr>
        <w:t> </w:t>
      </w:r>
      <w:r w:rsidRPr="0039059C">
        <w:rPr>
          <w:rFonts w:ascii="Consolas" w:eastAsia="Times New Roman" w:hAnsi="Consolas" w:cs="Consolas"/>
          <w:color w:val="4FC1FF"/>
          <w:sz w:val="23"/>
          <w:szCs w:val="23"/>
          <w:lang w:eastAsia="pt-BR"/>
        </w:rPr>
        <w:t>_</w:t>
      </w:r>
      <w:r w:rsidRPr="0039059C">
        <w:rPr>
          <w:rFonts w:ascii="Consolas" w:eastAsia="Times New Roman" w:hAnsi="Consolas" w:cs="Consolas"/>
          <w:color w:val="D4D4D4"/>
          <w:sz w:val="23"/>
          <w:szCs w:val="23"/>
          <w:lang w:eastAsia="pt-BR"/>
        </w:rPr>
        <w:t> = </w:t>
      </w:r>
      <w:r w:rsidRPr="0039059C">
        <w:rPr>
          <w:rFonts w:ascii="Consolas" w:eastAsia="Times New Roman" w:hAnsi="Consolas" w:cs="Consolas"/>
          <w:color w:val="DCDCAA"/>
          <w:sz w:val="23"/>
          <w:szCs w:val="23"/>
          <w:lang w:eastAsia="pt-BR"/>
        </w:rPr>
        <w:t>require</w:t>
      </w:r>
      <w:r w:rsidRPr="0039059C">
        <w:rPr>
          <w:rFonts w:ascii="Consolas" w:eastAsia="Times New Roman" w:hAnsi="Consolas" w:cs="Consolas"/>
          <w:color w:val="D4D4D4"/>
          <w:sz w:val="23"/>
          <w:szCs w:val="23"/>
          <w:lang w:eastAsia="pt-BR"/>
        </w:rPr>
        <w:t>(</w:t>
      </w:r>
      <w:r w:rsidRPr="0039059C">
        <w:rPr>
          <w:rFonts w:ascii="Consolas" w:eastAsia="Times New Roman" w:hAnsi="Consolas" w:cs="Consolas"/>
          <w:color w:val="CE9178"/>
          <w:sz w:val="23"/>
          <w:szCs w:val="23"/>
          <w:lang w:eastAsia="pt-BR"/>
        </w:rPr>
        <w:t>'</w:t>
      </w:r>
      <w:proofErr w:type="spellStart"/>
      <w:r w:rsidRPr="0039059C">
        <w:rPr>
          <w:rFonts w:ascii="Consolas" w:eastAsia="Times New Roman" w:hAnsi="Consolas" w:cs="Consolas"/>
          <w:color w:val="CE9178"/>
          <w:sz w:val="23"/>
          <w:szCs w:val="23"/>
          <w:lang w:eastAsia="pt-BR"/>
        </w:rPr>
        <w:t>lodash</w:t>
      </w:r>
      <w:proofErr w:type="spellEnd"/>
      <w:r w:rsidRPr="0039059C">
        <w:rPr>
          <w:rFonts w:ascii="Consolas" w:eastAsia="Times New Roman" w:hAnsi="Consolas" w:cs="Consolas"/>
          <w:color w:val="CE9178"/>
          <w:sz w:val="23"/>
          <w:szCs w:val="23"/>
          <w:lang w:eastAsia="pt-BR"/>
        </w:rPr>
        <w:t>'</w:t>
      </w:r>
      <w:r w:rsidRPr="0039059C">
        <w:rPr>
          <w:rFonts w:ascii="Consolas" w:eastAsia="Times New Roman" w:hAnsi="Consolas" w:cs="Consolas"/>
          <w:color w:val="D4D4D4"/>
          <w:sz w:val="23"/>
          <w:szCs w:val="23"/>
          <w:lang w:eastAsia="pt-BR"/>
        </w:rPr>
        <w:t>)</w:t>
      </w:r>
    </w:p>
    <w:p w14:paraId="654B237B" w14:textId="77777777" w:rsidR="0039059C" w:rsidRDefault="0039059C" w:rsidP="00E25D4F"/>
    <w:p w14:paraId="0E9D012D" w14:textId="77777777" w:rsidR="0039059C" w:rsidRDefault="0039059C" w:rsidP="0039059C">
      <w:pPr>
        <w:pStyle w:val="PargrafodaLista"/>
        <w:numPr>
          <w:ilvl w:val="0"/>
          <w:numId w:val="10"/>
        </w:numPr>
      </w:pPr>
      <w:r>
        <w:t xml:space="preserve">Para instalar um módulo de terceiro de forma global e não na pasta </w:t>
      </w:r>
      <w:proofErr w:type="spellStart"/>
      <w:r>
        <w:t>node_modules</w:t>
      </w:r>
      <w:proofErr w:type="spellEnd"/>
      <w:r>
        <w:t xml:space="preserve"> onde estou trabalhando:</w:t>
      </w:r>
    </w:p>
    <w:p w14:paraId="3842C682" w14:textId="77777777" w:rsidR="0039059C" w:rsidRDefault="0039059C" w:rsidP="0039059C">
      <w:r>
        <w:rPr>
          <w:noProof/>
          <w:lang w:eastAsia="pt-BR"/>
        </w:rPr>
        <w:drawing>
          <wp:inline distT="0" distB="0" distL="0" distR="0" wp14:anchorId="219F42B3" wp14:editId="75CE84FF">
            <wp:extent cx="5400040" cy="348790"/>
            <wp:effectExtent l="19050" t="0" r="0" b="0"/>
            <wp:docPr id="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400040" cy="348790"/>
                    </a:xfrm>
                    <a:prstGeom prst="rect">
                      <a:avLst/>
                    </a:prstGeom>
                    <a:noFill/>
                    <a:ln w="9525">
                      <a:noFill/>
                      <a:miter lim="800000"/>
                      <a:headEnd/>
                      <a:tailEnd/>
                    </a:ln>
                  </pic:spPr>
                </pic:pic>
              </a:graphicData>
            </a:graphic>
          </wp:inline>
        </w:drawing>
      </w:r>
    </w:p>
    <w:p w14:paraId="74C634AD" w14:textId="77777777" w:rsidR="0039059C" w:rsidRDefault="00384716" w:rsidP="0039059C">
      <w:r>
        <w:t xml:space="preserve">Este </w:t>
      </w:r>
      <w:proofErr w:type="spellStart"/>
      <w:r>
        <w:t>Nodemon</w:t>
      </w:r>
      <w:proofErr w:type="spellEnd"/>
      <w:r>
        <w:t xml:space="preserve"> em específico nos permite executar um arquivo JS no próprio terminal, sem precisar abri-lo, só chamá-lo. Veja um exemplo:</w:t>
      </w:r>
    </w:p>
    <w:p w14:paraId="72DFCDAD" w14:textId="77777777" w:rsidR="00384716" w:rsidRDefault="00384716" w:rsidP="0039059C">
      <w:proofErr w:type="spellStart"/>
      <w:r>
        <w:t>Obs</w:t>
      </w:r>
      <w:proofErr w:type="spellEnd"/>
      <w:r>
        <w:t xml:space="preserve">: como instalei o </w:t>
      </w:r>
      <w:proofErr w:type="spellStart"/>
      <w:r>
        <w:t>Nodemon</w:t>
      </w:r>
      <w:proofErr w:type="spellEnd"/>
      <w:r>
        <w:t xml:space="preserve"> na pasta global, vamos executa-lo no terminal abrindo a pasta global do node:</w:t>
      </w:r>
    </w:p>
    <w:p w14:paraId="0EE2575E" w14:textId="77777777" w:rsidR="00384716" w:rsidRDefault="00384716" w:rsidP="0039059C">
      <w:r>
        <w:rPr>
          <w:noProof/>
          <w:lang w:eastAsia="pt-BR"/>
        </w:rPr>
        <w:drawing>
          <wp:inline distT="0" distB="0" distL="0" distR="0" wp14:anchorId="0ED11EC7" wp14:editId="079680C1">
            <wp:extent cx="5400040" cy="173737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400040" cy="1737370"/>
                    </a:xfrm>
                    <a:prstGeom prst="rect">
                      <a:avLst/>
                    </a:prstGeom>
                    <a:noFill/>
                    <a:ln w="9525">
                      <a:noFill/>
                      <a:miter lim="800000"/>
                      <a:headEnd/>
                      <a:tailEnd/>
                    </a:ln>
                  </pic:spPr>
                </pic:pic>
              </a:graphicData>
            </a:graphic>
          </wp:inline>
        </w:drawing>
      </w:r>
    </w:p>
    <w:p w14:paraId="1C3E6BD2" w14:textId="77777777" w:rsidR="00384716" w:rsidRDefault="00EE2E6D" w:rsidP="0039059C">
      <w:pPr>
        <w:rPr>
          <w:b/>
        </w:rPr>
      </w:pPr>
      <w:r>
        <w:t xml:space="preserve">Veremos um pouco mais sobre o sistema de módulos do NODE, veremos agora um pouco mais sobre </w:t>
      </w:r>
      <w:r w:rsidRPr="00EE2E6D">
        <w:rPr>
          <w:b/>
          <w:highlight w:val="yellow"/>
        </w:rPr>
        <w:t>Require</w:t>
      </w:r>
      <w:r>
        <w:rPr>
          <w:b/>
        </w:rPr>
        <w:t>:</w:t>
      </w:r>
    </w:p>
    <w:p w14:paraId="21BB1362" w14:textId="77777777" w:rsidR="00EE2E6D" w:rsidRPr="00EE2E6D" w:rsidRDefault="00EE2E6D" w:rsidP="00EE2E6D">
      <w:pPr>
        <w:shd w:val="clear" w:color="auto" w:fill="1E1E1E"/>
        <w:spacing w:after="0" w:line="318" w:lineRule="atLeast"/>
        <w:rPr>
          <w:rFonts w:ascii="Consolas" w:eastAsia="Times New Roman" w:hAnsi="Consolas" w:cs="Consolas"/>
          <w:color w:val="D4D4D4"/>
          <w:sz w:val="23"/>
          <w:szCs w:val="23"/>
          <w:lang w:eastAsia="pt-BR"/>
        </w:rPr>
      </w:pPr>
      <w:proofErr w:type="spellStart"/>
      <w:r w:rsidRPr="00EE2E6D">
        <w:rPr>
          <w:rFonts w:ascii="Consolas" w:eastAsia="Times New Roman" w:hAnsi="Consolas" w:cs="Consolas"/>
          <w:color w:val="569CD6"/>
          <w:sz w:val="23"/>
          <w:szCs w:val="23"/>
          <w:lang w:eastAsia="pt-BR"/>
        </w:rPr>
        <w:t>const</w:t>
      </w:r>
      <w:proofErr w:type="spellEnd"/>
      <w:r w:rsidRPr="00EE2E6D">
        <w:rPr>
          <w:rFonts w:ascii="Consolas" w:eastAsia="Times New Roman" w:hAnsi="Consolas" w:cs="Consolas"/>
          <w:color w:val="D4D4D4"/>
          <w:sz w:val="23"/>
          <w:szCs w:val="23"/>
          <w:lang w:eastAsia="pt-BR"/>
        </w:rPr>
        <w:t> </w:t>
      </w:r>
      <w:proofErr w:type="spellStart"/>
      <w:r w:rsidRPr="00EE2E6D">
        <w:rPr>
          <w:rFonts w:ascii="Consolas" w:eastAsia="Times New Roman" w:hAnsi="Consolas" w:cs="Consolas"/>
          <w:color w:val="4FC1FF"/>
          <w:sz w:val="23"/>
          <w:szCs w:val="23"/>
          <w:lang w:eastAsia="pt-BR"/>
        </w:rPr>
        <w:t>modulaA</w:t>
      </w:r>
      <w:proofErr w:type="spellEnd"/>
      <w:r w:rsidRPr="00EE2E6D">
        <w:rPr>
          <w:rFonts w:ascii="Consolas" w:eastAsia="Times New Roman" w:hAnsi="Consolas" w:cs="Consolas"/>
          <w:color w:val="D4D4D4"/>
          <w:sz w:val="23"/>
          <w:szCs w:val="23"/>
          <w:lang w:eastAsia="pt-BR"/>
        </w:rPr>
        <w:t> = </w:t>
      </w:r>
      <w:proofErr w:type="gramStart"/>
      <w:r w:rsidRPr="00EE2E6D">
        <w:rPr>
          <w:rFonts w:ascii="Consolas" w:eastAsia="Times New Roman" w:hAnsi="Consolas" w:cs="Consolas"/>
          <w:color w:val="DCDCAA"/>
          <w:sz w:val="23"/>
          <w:szCs w:val="23"/>
          <w:lang w:eastAsia="pt-BR"/>
        </w:rPr>
        <w:t>require</w:t>
      </w:r>
      <w:r w:rsidRPr="00EE2E6D">
        <w:rPr>
          <w:rFonts w:ascii="Consolas" w:eastAsia="Times New Roman" w:hAnsi="Consolas" w:cs="Consolas"/>
          <w:color w:val="D4D4D4"/>
          <w:sz w:val="23"/>
          <w:szCs w:val="23"/>
          <w:lang w:eastAsia="pt-BR"/>
        </w:rPr>
        <w:t>(</w:t>
      </w:r>
      <w:proofErr w:type="gramEnd"/>
      <w:r w:rsidRPr="00EE2E6D">
        <w:rPr>
          <w:rFonts w:ascii="Consolas" w:eastAsia="Times New Roman" w:hAnsi="Consolas" w:cs="Consolas"/>
          <w:color w:val="CE9178"/>
          <w:sz w:val="23"/>
          <w:szCs w:val="23"/>
          <w:lang w:eastAsia="pt-BR"/>
        </w:rPr>
        <w:t>'../../</w:t>
      </w:r>
      <w:proofErr w:type="spellStart"/>
      <w:r w:rsidRPr="00EE2E6D">
        <w:rPr>
          <w:rFonts w:ascii="Consolas" w:eastAsia="Times New Roman" w:hAnsi="Consolas" w:cs="Consolas"/>
          <w:color w:val="CE9178"/>
          <w:sz w:val="23"/>
          <w:szCs w:val="23"/>
          <w:lang w:eastAsia="pt-BR"/>
        </w:rPr>
        <w:t>modulo_a</w:t>
      </w:r>
      <w:proofErr w:type="spellEnd"/>
      <w:r w:rsidRPr="00EE2E6D">
        <w:rPr>
          <w:rFonts w:ascii="Consolas" w:eastAsia="Times New Roman" w:hAnsi="Consolas" w:cs="Consolas"/>
          <w:color w:val="CE9178"/>
          <w:sz w:val="23"/>
          <w:szCs w:val="23"/>
          <w:lang w:eastAsia="pt-BR"/>
        </w:rPr>
        <w:t>'</w:t>
      </w:r>
      <w:r w:rsidRPr="00EE2E6D">
        <w:rPr>
          <w:rFonts w:ascii="Consolas" w:eastAsia="Times New Roman" w:hAnsi="Consolas" w:cs="Consolas"/>
          <w:color w:val="D4D4D4"/>
          <w:sz w:val="23"/>
          <w:szCs w:val="23"/>
          <w:lang w:eastAsia="pt-BR"/>
        </w:rPr>
        <w:t>)</w:t>
      </w:r>
    </w:p>
    <w:p w14:paraId="20E36401" w14:textId="77777777" w:rsidR="00EE2E6D" w:rsidRPr="00EE2E6D" w:rsidRDefault="00EE2E6D" w:rsidP="00EE2E6D">
      <w:pPr>
        <w:shd w:val="clear" w:color="auto" w:fill="1E1E1E"/>
        <w:spacing w:after="0" w:line="318" w:lineRule="atLeast"/>
        <w:rPr>
          <w:rFonts w:ascii="Consolas" w:eastAsia="Times New Roman" w:hAnsi="Consolas" w:cs="Consolas"/>
          <w:color w:val="D4D4D4"/>
          <w:sz w:val="23"/>
          <w:szCs w:val="23"/>
          <w:lang w:eastAsia="pt-BR"/>
        </w:rPr>
      </w:pPr>
      <w:proofErr w:type="gramStart"/>
      <w:r w:rsidRPr="00EE2E6D">
        <w:rPr>
          <w:rFonts w:ascii="Consolas" w:eastAsia="Times New Roman" w:hAnsi="Consolas" w:cs="Consolas"/>
          <w:color w:val="9CDCFE"/>
          <w:sz w:val="23"/>
          <w:szCs w:val="23"/>
          <w:lang w:eastAsia="pt-BR"/>
        </w:rPr>
        <w:t>console</w:t>
      </w:r>
      <w:r w:rsidRPr="00EE2E6D">
        <w:rPr>
          <w:rFonts w:ascii="Consolas" w:eastAsia="Times New Roman" w:hAnsi="Consolas" w:cs="Consolas"/>
          <w:color w:val="D4D4D4"/>
          <w:sz w:val="23"/>
          <w:szCs w:val="23"/>
          <w:lang w:eastAsia="pt-BR"/>
        </w:rPr>
        <w:t>.</w:t>
      </w:r>
      <w:r w:rsidRPr="00EE2E6D">
        <w:rPr>
          <w:rFonts w:ascii="Consolas" w:eastAsia="Times New Roman" w:hAnsi="Consolas" w:cs="Consolas"/>
          <w:color w:val="DCDCAA"/>
          <w:sz w:val="23"/>
          <w:szCs w:val="23"/>
          <w:lang w:eastAsia="pt-BR"/>
        </w:rPr>
        <w:t>log</w:t>
      </w:r>
      <w:r w:rsidRPr="00EE2E6D">
        <w:rPr>
          <w:rFonts w:ascii="Consolas" w:eastAsia="Times New Roman" w:hAnsi="Consolas" w:cs="Consolas"/>
          <w:color w:val="D4D4D4"/>
          <w:sz w:val="23"/>
          <w:szCs w:val="23"/>
          <w:lang w:eastAsia="pt-BR"/>
        </w:rPr>
        <w:t>(</w:t>
      </w:r>
      <w:proofErr w:type="spellStart"/>
      <w:proofErr w:type="gramEnd"/>
      <w:r w:rsidRPr="00EE2E6D">
        <w:rPr>
          <w:rFonts w:ascii="Consolas" w:eastAsia="Times New Roman" w:hAnsi="Consolas" w:cs="Consolas"/>
          <w:color w:val="4FC1FF"/>
          <w:sz w:val="23"/>
          <w:szCs w:val="23"/>
          <w:lang w:eastAsia="pt-BR"/>
        </w:rPr>
        <w:t>modulaA</w:t>
      </w:r>
      <w:r w:rsidRPr="00EE2E6D">
        <w:rPr>
          <w:rFonts w:ascii="Consolas" w:eastAsia="Times New Roman" w:hAnsi="Consolas" w:cs="Consolas"/>
          <w:color w:val="D4D4D4"/>
          <w:sz w:val="23"/>
          <w:szCs w:val="23"/>
          <w:lang w:eastAsia="pt-BR"/>
        </w:rPr>
        <w:t>.</w:t>
      </w:r>
      <w:r w:rsidRPr="00EE2E6D">
        <w:rPr>
          <w:rFonts w:ascii="Consolas" w:eastAsia="Times New Roman" w:hAnsi="Consolas" w:cs="Consolas"/>
          <w:color w:val="DCDCAA"/>
          <w:sz w:val="23"/>
          <w:szCs w:val="23"/>
          <w:lang w:eastAsia="pt-BR"/>
        </w:rPr>
        <w:t>boaNoite</w:t>
      </w:r>
      <w:proofErr w:type="spellEnd"/>
      <w:r w:rsidRPr="00EE2E6D">
        <w:rPr>
          <w:rFonts w:ascii="Consolas" w:eastAsia="Times New Roman" w:hAnsi="Consolas" w:cs="Consolas"/>
          <w:color w:val="D4D4D4"/>
          <w:sz w:val="23"/>
          <w:szCs w:val="23"/>
          <w:lang w:eastAsia="pt-BR"/>
        </w:rPr>
        <w:t>)</w:t>
      </w:r>
    </w:p>
    <w:p w14:paraId="4E804631" w14:textId="77777777" w:rsidR="00EE2E6D" w:rsidRPr="00EE2E6D" w:rsidRDefault="00EE2E6D" w:rsidP="00EE2E6D">
      <w:pPr>
        <w:shd w:val="clear" w:color="auto" w:fill="1E1E1E"/>
        <w:spacing w:after="0" w:line="318" w:lineRule="atLeast"/>
        <w:rPr>
          <w:rFonts w:ascii="Consolas" w:eastAsia="Times New Roman" w:hAnsi="Consolas" w:cs="Consolas"/>
          <w:color w:val="D4D4D4"/>
          <w:sz w:val="23"/>
          <w:szCs w:val="23"/>
          <w:lang w:eastAsia="pt-BR"/>
        </w:rPr>
      </w:pPr>
    </w:p>
    <w:p w14:paraId="2A1198C0" w14:textId="77777777" w:rsidR="00EE2E6D" w:rsidRPr="00EE2E6D" w:rsidRDefault="00EE2E6D" w:rsidP="00EE2E6D">
      <w:pPr>
        <w:shd w:val="clear" w:color="auto" w:fill="1E1E1E"/>
        <w:spacing w:after="0" w:line="318" w:lineRule="atLeast"/>
        <w:rPr>
          <w:rFonts w:ascii="Consolas" w:eastAsia="Times New Roman" w:hAnsi="Consolas" w:cs="Consolas"/>
          <w:color w:val="D4D4D4"/>
          <w:sz w:val="23"/>
          <w:szCs w:val="23"/>
          <w:lang w:eastAsia="pt-BR"/>
        </w:rPr>
      </w:pPr>
      <w:r w:rsidRPr="00EE2E6D">
        <w:rPr>
          <w:rFonts w:ascii="Consolas" w:eastAsia="Times New Roman" w:hAnsi="Consolas" w:cs="Consolas"/>
          <w:color w:val="6A9955"/>
          <w:sz w:val="23"/>
          <w:szCs w:val="23"/>
          <w:lang w:eastAsia="pt-BR"/>
        </w:rPr>
        <w:t>//</w:t>
      </w:r>
      <w:proofErr w:type="gramStart"/>
      <w:r w:rsidRPr="00EE2E6D">
        <w:rPr>
          <w:rFonts w:ascii="Consolas" w:eastAsia="Times New Roman" w:hAnsi="Consolas" w:cs="Consolas"/>
          <w:color w:val="6A9955"/>
          <w:sz w:val="23"/>
          <w:szCs w:val="23"/>
          <w:lang w:eastAsia="pt-BR"/>
        </w:rPr>
        <w:t>"..</w:t>
      </w:r>
      <w:proofErr w:type="gramEnd"/>
      <w:r w:rsidRPr="00EE2E6D">
        <w:rPr>
          <w:rFonts w:ascii="Consolas" w:eastAsia="Times New Roman" w:hAnsi="Consolas" w:cs="Consolas"/>
          <w:color w:val="6A9955"/>
          <w:sz w:val="23"/>
          <w:szCs w:val="23"/>
          <w:lang w:eastAsia="pt-BR"/>
        </w:rPr>
        <w:t>/" duas vezes faz eu pular duas pastas, como no exemplo;</w:t>
      </w:r>
    </w:p>
    <w:p w14:paraId="001DB427" w14:textId="77777777" w:rsidR="00EE2E6D" w:rsidRDefault="00FB3334" w:rsidP="0039059C">
      <w:r>
        <w:lastRenderedPageBreak/>
        <w:t>Usando um módulo com o nome “índex” nas minhas pastas, posso importá-las somente colocando o nome de sua pasta, sem precisar colocar o nome do arquivo.</w:t>
      </w:r>
    </w:p>
    <w:p w14:paraId="0E94EAB4" w14:textId="77777777" w:rsidR="00517F0B" w:rsidRDefault="00B25B64" w:rsidP="0039059C">
      <w:r>
        <w:t xml:space="preserve">Agora veremos sobre o </w:t>
      </w:r>
      <w:proofErr w:type="spellStart"/>
      <w:proofErr w:type="gramStart"/>
      <w:r w:rsidRPr="00B25B64">
        <w:rPr>
          <w:b/>
          <w:highlight w:val="yellow"/>
        </w:rPr>
        <w:t>package.json</w:t>
      </w:r>
      <w:proofErr w:type="spellEnd"/>
      <w:proofErr w:type="gramEnd"/>
      <w:r>
        <w:t>:</w:t>
      </w:r>
    </w:p>
    <w:p w14:paraId="01FCA728" w14:textId="77777777" w:rsidR="00B25B64" w:rsidRDefault="00B25B64" w:rsidP="0039059C">
      <w:r>
        <w:t xml:space="preserve">Ele é o arquivo descritor de </w:t>
      </w:r>
      <w:proofErr w:type="gramStart"/>
      <w:r>
        <w:t>um  projeto</w:t>
      </w:r>
      <w:proofErr w:type="gramEnd"/>
      <w:r>
        <w:t xml:space="preserve"> em NODE</w:t>
      </w:r>
      <w:r w:rsidR="00430E8A">
        <w:t>, ou seja, este JSON descreve todas as características do meu projeto e também todas as dependências que meu projeto precisa também</w:t>
      </w:r>
      <w:r>
        <w:t xml:space="preserve">. </w:t>
      </w:r>
    </w:p>
    <w:p w14:paraId="54A54802" w14:textId="77777777" w:rsidR="00B25B64" w:rsidRDefault="00B25B64" w:rsidP="0039059C">
      <w:r>
        <w:t>Para entendermos:</w:t>
      </w:r>
    </w:p>
    <w:p w14:paraId="63C853A4" w14:textId="77777777" w:rsidR="00B25B64" w:rsidRDefault="00B25B64" w:rsidP="00B25B64">
      <w:pPr>
        <w:pStyle w:val="PargrafodaLista"/>
        <w:numPr>
          <w:ilvl w:val="0"/>
          <w:numId w:val="11"/>
        </w:numPr>
      </w:pPr>
      <w:r>
        <w:t>Acesso a pasta do meu projeto “funcionários” com o terminal usando o node:</w:t>
      </w:r>
    </w:p>
    <w:p w14:paraId="173DB89C" w14:textId="77777777" w:rsidR="00B25B64" w:rsidRDefault="00B25B64" w:rsidP="00B25B64">
      <w:r>
        <w:rPr>
          <w:noProof/>
          <w:lang w:eastAsia="pt-BR"/>
        </w:rPr>
        <w:drawing>
          <wp:inline distT="0" distB="0" distL="0" distR="0" wp14:anchorId="33D61207" wp14:editId="367E6CF0">
            <wp:extent cx="5400040" cy="1229373"/>
            <wp:effectExtent l="19050" t="0" r="0"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400040" cy="1229373"/>
                    </a:xfrm>
                    <a:prstGeom prst="rect">
                      <a:avLst/>
                    </a:prstGeom>
                    <a:noFill/>
                    <a:ln w="9525">
                      <a:noFill/>
                      <a:miter lim="800000"/>
                      <a:headEnd/>
                      <a:tailEnd/>
                    </a:ln>
                  </pic:spPr>
                </pic:pic>
              </a:graphicData>
            </a:graphic>
          </wp:inline>
        </w:drawing>
      </w:r>
    </w:p>
    <w:p w14:paraId="35E00014" w14:textId="77777777" w:rsidR="00B25B64" w:rsidRDefault="00B25B64" w:rsidP="00B25B64">
      <w:pPr>
        <w:pStyle w:val="PargrafodaLista"/>
        <w:numPr>
          <w:ilvl w:val="0"/>
          <w:numId w:val="11"/>
        </w:numPr>
      </w:pPr>
      <w:r>
        <w:t xml:space="preserve">Utilizo o comando </w:t>
      </w:r>
      <w:r w:rsidRPr="00B25B64">
        <w:rPr>
          <w:b/>
          <w:highlight w:val="yellow"/>
        </w:rPr>
        <w:t>NPM INIT</w:t>
      </w:r>
      <w:r>
        <w:rPr>
          <w:b/>
        </w:rPr>
        <w:t xml:space="preserve">, </w:t>
      </w:r>
      <w:r>
        <w:t xml:space="preserve">que é utilizado para definir como será nosso arquivo descritor </w:t>
      </w:r>
      <w:proofErr w:type="spellStart"/>
      <w:proofErr w:type="gramStart"/>
      <w:r>
        <w:t>package.json</w:t>
      </w:r>
      <w:proofErr w:type="spellEnd"/>
      <w:proofErr w:type="gramEnd"/>
      <w:r>
        <w:t>, mostrando uma série de perguntas para preencher sobre nosso arquivo descritor</w:t>
      </w:r>
      <w:r w:rsidR="00430E8A">
        <w:t xml:space="preserve">, como Nome do Projeto, versão, descrição, </w:t>
      </w:r>
      <w:proofErr w:type="spellStart"/>
      <w:r w:rsidR="00430E8A">
        <w:t>entry</w:t>
      </w:r>
      <w:proofErr w:type="spellEnd"/>
      <w:r w:rsidR="00430E8A">
        <w:t xml:space="preserve"> point, comando de teste, </w:t>
      </w:r>
      <w:proofErr w:type="spellStart"/>
      <w:r w:rsidR="00430E8A">
        <w:t>etc</w:t>
      </w:r>
      <w:proofErr w:type="spellEnd"/>
      <w:r w:rsidR="00430E8A">
        <w:t>, como abaixo</w:t>
      </w:r>
      <w:r>
        <w:t>:</w:t>
      </w:r>
    </w:p>
    <w:p w14:paraId="6D6FDD13" w14:textId="77777777" w:rsidR="00B25B64" w:rsidRDefault="00B25B64" w:rsidP="00B25B64">
      <w:r>
        <w:rPr>
          <w:noProof/>
          <w:lang w:eastAsia="pt-BR"/>
        </w:rPr>
        <w:drawing>
          <wp:inline distT="0" distB="0" distL="0" distR="0" wp14:anchorId="2B25F739" wp14:editId="6A8A1CD9">
            <wp:extent cx="5400040" cy="2231964"/>
            <wp:effectExtent l="19050" t="0" r="0" b="0"/>
            <wp:docPr id="1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400040" cy="2231964"/>
                    </a:xfrm>
                    <a:prstGeom prst="rect">
                      <a:avLst/>
                    </a:prstGeom>
                    <a:noFill/>
                    <a:ln w="9525">
                      <a:noFill/>
                      <a:miter lim="800000"/>
                      <a:headEnd/>
                      <a:tailEnd/>
                    </a:ln>
                  </pic:spPr>
                </pic:pic>
              </a:graphicData>
            </a:graphic>
          </wp:inline>
        </w:drawing>
      </w:r>
    </w:p>
    <w:p w14:paraId="77810BA0" w14:textId="77777777" w:rsidR="00430E8A" w:rsidRDefault="00430E8A" w:rsidP="00B25B64">
      <w:r>
        <w:rPr>
          <w:noProof/>
          <w:lang w:eastAsia="pt-BR"/>
        </w:rPr>
        <w:lastRenderedPageBreak/>
        <w:drawing>
          <wp:inline distT="0" distB="0" distL="0" distR="0" wp14:anchorId="4F819430" wp14:editId="391EC9BC">
            <wp:extent cx="5400040" cy="4513430"/>
            <wp:effectExtent l="19050" t="0" r="0" b="0"/>
            <wp:docPr id="1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400040" cy="4513430"/>
                    </a:xfrm>
                    <a:prstGeom prst="rect">
                      <a:avLst/>
                    </a:prstGeom>
                    <a:noFill/>
                    <a:ln w="9525">
                      <a:noFill/>
                      <a:miter lim="800000"/>
                      <a:headEnd/>
                      <a:tailEnd/>
                    </a:ln>
                  </pic:spPr>
                </pic:pic>
              </a:graphicData>
            </a:graphic>
          </wp:inline>
        </w:drawing>
      </w:r>
    </w:p>
    <w:p w14:paraId="2CA7DE5B" w14:textId="77777777" w:rsidR="00430E8A" w:rsidRDefault="00430E8A" w:rsidP="00B25B64"/>
    <w:p w14:paraId="3F0A0BD2" w14:textId="77777777" w:rsidR="00430E8A" w:rsidRDefault="00430E8A" w:rsidP="00430E8A">
      <w:pPr>
        <w:pStyle w:val="PargrafodaLista"/>
        <w:numPr>
          <w:ilvl w:val="0"/>
          <w:numId w:val="11"/>
        </w:numPr>
      </w:pPr>
      <w:r>
        <w:t xml:space="preserve">Dentro da pasta do meu projeto “funcionários” está meu arquivo </w:t>
      </w:r>
      <w:proofErr w:type="spellStart"/>
      <w:proofErr w:type="gramStart"/>
      <w:r>
        <w:t>package.json</w:t>
      </w:r>
      <w:proofErr w:type="spellEnd"/>
      <w:proofErr w:type="gramEnd"/>
      <w:r>
        <w:t>:</w:t>
      </w:r>
    </w:p>
    <w:p w14:paraId="7F744B0E" w14:textId="77777777" w:rsidR="00430E8A" w:rsidRDefault="00430E8A" w:rsidP="00430E8A">
      <w:r>
        <w:rPr>
          <w:noProof/>
          <w:lang w:eastAsia="pt-BR"/>
        </w:rPr>
        <w:drawing>
          <wp:inline distT="0" distB="0" distL="0" distR="0" wp14:anchorId="6D2DF208" wp14:editId="16AB1AB7">
            <wp:extent cx="1967230" cy="574040"/>
            <wp:effectExtent l="19050" t="0" r="0" b="0"/>
            <wp:docPr id="1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1967230" cy="574040"/>
                    </a:xfrm>
                    <a:prstGeom prst="rect">
                      <a:avLst/>
                    </a:prstGeom>
                    <a:noFill/>
                    <a:ln w="9525">
                      <a:noFill/>
                      <a:miter lim="800000"/>
                      <a:headEnd/>
                      <a:tailEnd/>
                    </a:ln>
                  </pic:spPr>
                </pic:pic>
              </a:graphicData>
            </a:graphic>
          </wp:inline>
        </w:drawing>
      </w:r>
    </w:p>
    <w:p w14:paraId="2B705B23" w14:textId="77777777" w:rsidR="00430E8A" w:rsidRDefault="00430E8A" w:rsidP="00430E8A">
      <w:pPr>
        <w:pStyle w:val="PargrafodaLista"/>
        <w:numPr>
          <w:ilvl w:val="0"/>
          <w:numId w:val="11"/>
        </w:numPr>
      </w:pPr>
      <w:r>
        <w:t xml:space="preserve">Adicionando dependências no meu projeto e já adicionar automaticamente no meu </w:t>
      </w:r>
      <w:proofErr w:type="spellStart"/>
      <w:proofErr w:type="gramStart"/>
      <w:r>
        <w:t>package.json</w:t>
      </w:r>
      <w:proofErr w:type="spellEnd"/>
      <w:proofErr w:type="gramEnd"/>
      <w:r>
        <w:t xml:space="preserve"> </w:t>
      </w:r>
      <w:proofErr w:type="spellStart"/>
      <w:r>
        <w:t>esta</w:t>
      </w:r>
      <w:proofErr w:type="spellEnd"/>
      <w:r>
        <w:t xml:space="preserve"> dependência:</w:t>
      </w:r>
    </w:p>
    <w:p w14:paraId="10651BB8" w14:textId="77777777" w:rsidR="00430E8A" w:rsidRDefault="00430E8A" w:rsidP="00430E8A">
      <w:r>
        <w:rPr>
          <w:noProof/>
          <w:lang w:eastAsia="pt-BR"/>
        </w:rPr>
        <w:drawing>
          <wp:inline distT="0" distB="0" distL="0" distR="0" wp14:anchorId="3D2C910F" wp14:editId="71C5B73A">
            <wp:extent cx="5400040" cy="549098"/>
            <wp:effectExtent l="19050" t="0" r="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400040" cy="549098"/>
                    </a:xfrm>
                    <a:prstGeom prst="rect">
                      <a:avLst/>
                    </a:prstGeom>
                    <a:noFill/>
                    <a:ln w="9525">
                      <a:noFill/>
                      <a:miter lim="800000"/>
                      <a:headEnd/>
                      <a:tailEnd/>
                    </a:ln>
                  </pic:spPr>
                </pic:pic>
              </a:graphicData>
            </a:graphic>
          </wp:inline>
        </w:drawing>
      </w:r>
    </w:p>
    <w:p w14:paraId="11E518B2" w14:textId="77777777" w:rsidR="00430E8A" w:rsidRDefault="00430E8A" w:rsidP="00430E8A">
      <w:r>
        <w:rPr>
          <w:noProof/>
          <w:lang w:eastAsia="pt-BR"/>
        </w:rPr>
        <w:lastRenderedPageBreak/>
        <w:drawing>
          <wp:inline distT="0" distB="0" distL="0" distR="0" wp14:anchorId="4913108D" wp14:editId="7B6EBB06">
            <wp:extent cx="5347970" cy="5114290"/>
            <wp:effectExtent l="19050" t="0" r="5080" b="0"/>
            <wp:docPr id="1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347970" cy="5114290"/>
                    </a:xfrm>
                    <a:prstGeom prst="rect">
                      <a:avLst/>
                    </a:prstGeom>
                    <a:noFill/>
                    <a:ln w="9525">
                      <a:noFill/>
                      <a:miter lim="800000"/>
                      <a:headEnd/>
                      <a:tailEnd/>
                    </a:ln>
                  </pic:spPr>
                </pic:pic>
              </a:graphicData>
            </a:graphic>
          </wp:inline>
        </w:drawing>
      </w:r>
    </w:p>
    <w:p w14:paraId="1CF116A5" w14:textId="77777777" w:rsidR="00430E8A" w:rsidRDefault="00430E8A" w:rsidP="00430E8A">
      <w:pPr>
        <w:rPr>
          <w:b/>
        </w:rPr>
      </w:pPr>
      <w:r>
        <w:t xml:space="preserve">Ao terminar todo esse processo, criará também outro arquivo, chamado </w:t>
      </w:r>
      <w:proofErr w:type="spellStart"/>
      <w:r w:rsidRPr="00430E8A">
        <w:rPr>
          <w:b/>
          <w:highlight w:val="yellow"/>
        </w:rPr>
        <w:t>package-</w:t>
      </w:r>
      <w:proofErr w:type="gramStart"/>
      <w:r w:rsidRPr="00430E8A">
        <w:rPr>
          <w:b/>
          <w:highlight w:val="yellow"/>
        </w:rPr>
        <w:t>lock.json</w:t>
      </w:r>
      <w:proofErr w:type="spellEnd"/>
      <w:proofErr w:type="gramEnd"/>
      <w:r w:rsidRPr="00430E8A">
        <w:rPr>
          <w:b/>
          <w:highlight w:val="yellow"/>
        </w:rPr>
        <w:t xml:space="preserve">, que é um </w:t>
      </w:r>
      <w:proofErr w:type="spellStart"/>
      <w:r w:rsidRPr="00430E8A">
        <w:rPr>
          <w:b/>
          <w:highlight w:val="yellow"/>
        </w:rPr>
        <w:t>package.json</w:t>
      </w:r>
      <w:proofErr w:type="spellEnd"/>
      <w:r w:rsidRPr="00430E8A">
        <w:rPr>
          <w:b/>
          <w:highlight w:val="yellow"/>
        </w:rPr>
        <w:t xml:space="preserve"> mais detalhado</w:t>
      </w:r>
      <w:r w:rsidR="00630820">
        <w:rPr>
          <w:b/>
          <w:highlight w:val="yellow"/>
        </w:rPr>
        <w:t xml:space="preserve"> com integridade, </w:t>
      </w:r>
      <w:proofErr w:type="spellStart"/>
      <w:r w:rsidR="00630820">
        <w:rPr>
          <w:b/>
          <w:highlight w:val="yellow"/>
        </w:rPr>
        <w:t>hashs</w:t>
      </w:r>
      <w:proofErr w:type="spellEnd"/>
      <w:r w:rsidR="00630820">
        <w:rPr>
          <w:b/>
          <w:highlight w:val="yellow"/>
        </w:rPr>
        <w:t xml:space="preserve"> de controle, caminho exato, </w:t>
      </w:r>
      <w:proofErr w:type="spellStart"/>
      <w:r w:rsidR="00630820">
        <w:rPr>
          <w:b/>
          <w:highlight w:val="yellow"/>
        </w:rPr>
        <w:t>etc</w:t>
      </w:r>
      <w:proofErr w:type="spellEnd"/>
      <w:r w:rsidR="00630820">
        <w:rPr>
          <w:b/>
          <w:highlight w:val="yellow"/>
        </w:rPr>
        <w:t>, assim reforçando a instalação correta dos pacotes</w:t>
      </w:r>
      <w:r w:rsidRPr="00430E8A">
        <w:rPr>
          <w:b/>
          <w:highlight w:val="yellow"/>
        </w:rPr>
        <w:t>.</w:t>
      </w:r>
    </w:p>
    <w:p w14:paraId="67FE7156" w14:textId="77777777" w:rsidR="00630820" w:rsidRDefault="00630820" w:rsidP="00430E8A">
      <w:pPr>
        <w:rPr>
          <w:b/>
        </w:rPr>
      </w:pPr>
      <w:r>
        <w:rPr>
          <w:b/>
        </w:rPr>
        <w:t xml:space="preserve">Este módulo </w:t>
      </w:r>
      <w:proofErr w:type="spellStart"/>
      <w:r>
        <w:rPr>
          <w:b/>
        </w:rPr>
        <w:t>axios</w:t>
      </w:r>
      <w:proofErr w:type="spellEnd"/>
      <w:r>
        <w:rPr>
          <w:b/>
        </w:rPr>
        <w:t xml:space="preserve"> que importamos como exemplo serve para pegarmos dados de uma página em um servidor através de uma requisição, veja abaixo o exemplo:</w:t>
      </w:r>
    </w:p>
    <w:p w14:paraId="274ECF54" w14:textId="77777777" w:rsidR="00630820" w:rsidRDefault="00630820" w:rsidP="00430E8A">
      <w:pPr>
        <w:rPr>
          <w:b/>
        </w:rPr>
      </w:pPr>
      <w:r>
        <w:rPr>
          <w:b/>
          <w:noProof/>
          <w:lang w:eastAsia="pt-BR"/>
        </w:rPr>
        <w:lastRenderedPageBreak/>
        <w:drawing>
          <wp:inline distT="0" distB="0" distL="0" distR="0" wp14:anchorId="6209D229" wp14:editId="2DD047D6">
            <wp:extent cx="5254699" cy="4433099"/>
            <wp:effectExtent l="19050" t="0" r="3101" b="0"/>
            <wp:docPr id="20"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259756" cy="4437366"/>
                    </a:xfrm>
                    <a:prstGeom prst="rect">
                      <a:avLst/>
                    </a:prstGeom>
                    <a:noFill/>
                    <a:ln w="9525">
                      <a:noFill/>
                      <a:miter lim="800000"/>
                      <a:headEnd/>
                      <a:tailEnd/>
                    </a:ln>
                  </pic:spPr>
                </pic:pic>
              </a:graphicData>
            </a:graphic>
          </wp:inline>
        </w:drawing>
      </w:r>
    </w:p>
    <w:p w14:paraId="15749040" w14:textId="77777777" w:rsidR="00630820" w:rsidRDefault="00630820" w:rsidP="00430E8A">
      <w:pPr>
        <w:rPr>
          <w:b/>
        </w:rPr>
      </w:pPr>
    </w:p>
    <w:p w14:paraId="33CEACB6" w14:textId="77777777" w:rsidR="008A7ED4" w:rsidRDefault="008A7ED4" w:rsidP="00430E8A">
      <w:pPr>
        <w:rPr>
          <w:b/>
        </w:rPr>
      </w:pPr>
      <w:r>
        <w:rPr>
          <w:b/>
        </w:rPr>
        <w:t>Dentro do node temos o seu objeto global, chamado Global, mas tenha cuidado para mexer no global pois é muito perigoso. Quando crio em um arquivo qualquer objeto ou método no âmbito global, qualquer arquivo dentro do meu projeto terá acesso a ele após a importação:</w:t>
      </w:r>
    </w:p>
    <w:p w14:paraId="1AC48435" w14:textId="77777777" w:rsidR="008A7ED4" w:rsidRDefault="008A7ED4" w:rsidP="00430E8A">
      <w:pPr>
        <w:rPr>
          <w:b/>
        </w:rPr>
      </w:pPr>
      <w:r>
        <w:rPr>
          <w:b/>
          <w:noProof/>
          <w:lang w:eastAsia="pt-BR"/>
        </w:rPr>
        <w:drawing>
          <wp:inline distT="0" distB="0" distL="0" distR="0" wp14:anchorId="2A60A786" wp14:editId="59077DCB">
            <wp:extent cx="3827780" cy="2424430"/>
            <wp:effectExtent l="1905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3827780" cy="2424430"/>
                    </a:xfrm>
                    <a:prstGeom prst="rect">
                      <a:avLst/>
                    </a:prstGeom>
                    <a:noFill/>
                    <a:ln w="9525">
                      <a:noFill/>
                      <a:miter lim="800000"/>
                      <a:headEnd/>
                      <a:tailEnd/>
                    </a:ln>
                  </pic:spPr>
                </pic:pic>
              </a:graphicData>
            </a:graphic>
          </wp:inline>
        </w:drawing>
      </w:r>
    </w:p>
    <w:p w14:paraId="0010A0AD" w14:textId="77777777" w:rsidR="008A7ED4" w:rsidRDefault="008A7ED4" w:rsidP="00430E8A">
      <w:pPr>
        <w:rPr>
          <w:b/>
        </w:rPr>
      </w:pPr>
      <w:r>
        <w:rPr>
          <w:b/>
          <w:noProof/>
          <w:lang w:eastAsia="pt-BR"/>
        </w:rPr>
        <w:lastRenderedPageBreak/>
        <w:drawing>
          <wp:inline distT="0" distB="0" distL="0" distR="0" wp14:anchorId="0F71C4D8" wp14:editId="1A993BC2">
            <wp:extent cx="4540250" cy="1722755"/>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540250" cy="1722755"/>
                    </a:xfrm>
                    <a:prstGeom prst="rect">
                      <a:avLst/>
                    </a:prstGeom>
                    <a:noFill/>
                    <a:ln w="9525">
                      <a:noFill/>
                      <a:miter lim="800000"/>
                      <a:headEnd/>
                      <a:tailEnd/>
                    </a:ln>
                  </pic:spPr>
                </pic:pic>
              </a:graphicData>
            </a:graphic>
          </wp:inline>
        </w:drawing>
      </w:r>
    </w:p>
    <w:p w14:paraId="18F0C1E6" w14:textId="77777777" w:rsidR="008A7ED4" w:rsidRDefault="008A7ED4" w:rsidP="00430E8A">
      <w:pPr>
        <w:rPr>
          <w:b/>
        </w:rPr>
      </w:pPr>
      <w:r>
        <w:rPr>
          <w:b/>
          <w:noProof/>
          <w:lang w:eastAsia="pt-BR"/>
        </w:rPr>
        <w:drawing>
          <wp:inline distT="0" distB="0" distL="0" distR="0" wp14:anchorId="0396382E" wp14:editId="34F5E0C1">
            <wp:extent cx="5400040" cy="1740852"/>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400040" cy="1740852"/>
                    </a:xfrm>
                    <a:prstGeom prst="rect">
                      <a:avLst/>
                    </a:prstGeom>
                    <a:noFill/>
                    <a:ln w="9525">
                      <a:noFill/>
                      <a:miter lim="800000"/>
                      <a:headEnd/>
                      <a:tailEnd/>
                    </a:ln>
                  </pic:spPr>
                </pic:pic>
              </a:graphicData>
            </a:graphic>
          </wp:inline>
        </w:drawing>
      </w:r>
    </w:p>
    <w:p w14:paraId="674B5F1C" w14:textId="77777777" w:rsidR="008A7ED4" w:rsidRDefault="008A7ED4" w:rsidP="00430E8A">
      <w:pPr>
        <w:rPr>
          <w:b/>
        </w:rPr>
      </w:pPr>
      <w:r>
        <w:rPr>
          <w:b/>
        </w:rPr>
        <w:t>Ago</w:t>
      </w:r>
      <w:r w:rsidR="00F02E4A">
        <w:rPr>
          <w:b/>
        </w:rPr>
        <w:t>ra veremos abaixo como passar parâmetros para uma função de outro módulo, de módulos distintos:</w:t>
      </w:r>
    </w:p>
    <w:p w14:paraId="518C9267"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F02E4A">
        <w:rPr>
          <w:rFonts w:ascii="Consolas" w:eastAsia="Times New Roman" w:hAnsi="Consolas" w:cs="Consolas"/>
          <w:color w:val="4EC9B0"/>
          <w:sz w:val="23"/>
          <w:szCs w:val="23"/>
          <w:lang w:eastAsia="pt-BR"/>
        </w:rPr>
        <w:t>module</w:t>
      </w:r>
      <w:r w:rsidRPr="00F02E4A">
        <w:rPr>
          <w:rFonts w:ascii="Consolas" w:eastAsia="Times New Roman" w:hAnsi="Consolas" w:cs="Consolas"/>
          <w:color w:val="D4D4D4"/>
          <w:sz w:val="23"/>
          <w:szCs w:val="23"/>
          <w:lang w:eastAsia="pt-BR"/>
        </w:rPr>
        <w:t>.</w:t>
      </w:r>
      <w:r w:rsidRPr="00F02E4A">
        <w:rPr>
          <w:rFonts w:ascii="Consolas" w:eastAsia="Times New Roman" w:hAnsi="Consolas" w:cs="Consolas"/>
          <w:color w:val="4EC9B0"/>
          <w:sz w:val="23"/>
          <w:szCs w:val="23"/>
          <w:lang w:eastAsia="pt-BR"/>
        </w:rPr>
        <w:t>exports</w:t>
      </w:r>
      <w:proofErr w:type="spellEnd"/>
      <w:proofErr w:type="gramEnd"/>
      <w:r w:rsidRPr="00F02E4A">
        <w:rPr>
          <w:rFonts w:ascii="Consolas" w:eastAsia="Times New Roman" w:hAnsi="Consolas" w:cs="Consolas"/>
          <w:color w:val="D4D4D4"/>
          <w:sz w:val="23"/>
          <w:szCs w:val="23"/>
          <w:lang w:eastAsia="pt-BR"/>
        </w:rPr>
        <w:t> = </w:t>
      </w:r>
      <w:proofErr w:type="spellStart"/>
      <w:r w:rsidRPr="00F02E4A">
        <w:rPr>
          <w:rFonts w:ascii="Consolas" w:eastAsia="Times New Roman" w:hAnsi="Consolas" w:cs="Consolas"/>
          <w:color w:val="569CD6"/>
          <w:sz w:val="23"/>
          <w:szCs w:val="23"/>
          <w:lang w:eastAsia="pt-BR"/>
        </w:rPr>
        <w:t>function</w:t>
      </w:r>
      <w:proofErr w:type="spellEnd"/>
      <w:r w:rsidRPr="00F02E4A">
        <w:rPr>
          <w:rFonts w:ascii="Consolas" w:eastAsia="Times New Roman" w:hAnsi="Consolas" w:cs="Consolas"/>
          <w:color w:val="D4D4D4"/>
          <w:sz w:val="23"/>
          <w:szCs w:val="23"/>
          <w:lang w:eastAsia="pt-BR"/>
        </w:rPr>
        <w:t>(...</w:t>
      </w:r>
      <w:r w:rsidRPr="00F02E4A">
        <w:rPr>
          <w:rFonts w:ascii="Consolas" w:eastAsia="Times New Roman" w:hAnsi="Consolas" w:cs="Consolas"/>
          <w:color w:val="9CDCFE"/>
          <w:sz w:val="23"/>
          <w:szCs w:val="23"/>
          <w:lang w:eastAsia="pt-BR"/>
        </w:rPr>
        <w:t>nomes</w:t>
      </w:r>
      <w:r w:rsidRPr="00F02E4A">
        <w:rPr>
          <w:rFonts w:ascii="Consolas" w:eastAsia="Times New Roman" w:hAnsi="Consolas" w:cs="Consolas"/>
          <w:color w:val="D4D4D4"/>
          <w:sz w:val="23"/>
          <w:szCs w:val="23"/>
          <w:lang w:eastAsia="pt-BR"/>
        </w:rPr>
        <w:t>) { </w:t>
      </w:r>
      <w:r w:rsidRPr="00F02E4A">
        <w:rPr>
          <w:rFonts w:ascii="Consolas" w:eastAsia="Times New Roman" w:hAnsi="Consolas" w:cs="Consolas"/>
          <w:color w:val="6A9955"/>
          <w:sz w:val="23"/>
          <w:szCs w:val="23"/>
          <w:lang w:eastAsia="pt-BR"/>
        </w:rPr>
        <w:t>//quantos nomes eu quiser</w:t>
      </w:r>
    </w:p>
    <w:p w14:paraId="18D949E5"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r w:rsidRPr="00F02E4A">
        <w:rPr>
          <w:rFonts w:ascii="Consolas" w:eastAsia="Times New Roman" w:hAnsi="Consolas" w:cs="Consolas"/>
          <w:color w:val="D4D4D4"/>
          <w:sz w:val="23"/>
          <w:szCs w:val="23"/>
          <w:lang w:eastAsia="pt-BR"/>
        </w:rPr>
        <w:t>    </w:t>
      </w:r>
      <w:proofErr w:type="spellStart"/>
      <w:r w:rsidRPr="00F02E4A">
        <w:rPr>
          <w:rFonts w:ascii="Consolas" w:eastAsia="Times New Roman" w:hAnsi="Consolas" w:cs="Consolas"/>
          <w:color w:val="C586C0"/>
          <w:sz w:val="23"/>
          <w:szCs w:val="23"/>
          <w:lang w:eastAsia="pt-BR"/>
        </w:rPr>
        <w:t>return</w:t>
      </w:r>
      <w:proofErr w:type="spellEnd"/>
      <w:r w:rsidRPr="00F02E4A">
        <w:rPr>
          <w:rFonts w:ascii="Consolas" w:eastAsia="Times New Roman" w:hAnsi="Consolas" w:cs="Consolas"/>
          <w:color w:val="D4D4D4"/>
          <w:sz w:val="23"/>
          <w:szCs w:val="23"/>
          <w:lang w:eastAsia="pt-BR"/>
        </w:rPr>
        <w:t> </w:t>
      </w:r>
      <w:proofErr w:type="spellStart"/>
      <w:proofErr w:type="gramStart"/>
      <w:r w:rsidRPr="00F02E4A">
        <w:rPr>
          <w:rFonts w:ascii="Consolas" w:eastAsia="Times New Roman" w:hAnsi="Consolas" w:cs="Consolas"/>
          <w:color w:val="9CDCFE"/>
          <w:sz w:val="23"/>
          <w:szCs w:val="23"/>
          <w:lang w:eastAsia="pt-BR"/>
        </w:rPr>
        <w:t>nomes</w:t>
      </w:r>
      <w:r w:rsidRPr="00F02E4A">
        <w:rPr>
          <w:rFonts w:ascii="Consolas" w:eastAsia="Times New Roman" w:hAnsi="Consolas" w:cs="Consolas"/>
          <w:color w:val="D4D4D4"/>
          <w:sz w:val="23"/>
          <w:szCs w:val="23"/>
          <w:lang w:eastAsia="pt-BR"/>
        </w:rPr>
        <w:t>.</w:t>
      </w:r>
      <w:r w:rsidRPr="00F02E4A">
        <w:rPr>
          <w:rFonts w:ascii="Consolas" w:eastAsia="Times New Roman" w:hAnsi="Consolas" w:cs="Consolas"/>
          <w:color w:val="DCDCAA"/>
          <w:sz w:val="23"/>
          <w:szCs w:val="23"/>
          <w:lang w:eastAsia="pt-BR"/>
        </w:rPr>
        <w:t>map</w:t>
      </w:r>
      <w:proofErr w:type="spellEnd"/>
      <w:r w:rsidRPr="00F02E4A">
        <w:rPr>
          <w:rFonts w:ascii="Consolas" w:eastAsia="Times New Roman" w:hAnsi="Consolas" w:cs="Consolas"/>
          <w:color w:val="D4D4D4"/>
          <w:sz w:val="23"/>
          <w:szCs w:val="23"/>
          <w:lang w:eastAsia="pt-BR"/>
        </w:rPr>
        <w:t>(</w:t>
      </w:r>
      <w:proofErr w:type="gramEnd"/>
      <w:r w:rsidRPr="00F02E4A">
        <w:rPr>
          <w:rFonts w:ascii="Consolas" w:eastAsia="Times New Roman" w:hAnsi="Consolas" w:cs="Consolas"/>
          <w:color w:val="9CDCFE"/>
          <w:sz w:val="23"/>
          <w:szCs w:val="23"/>
          <w:lang w:eastAsia="pt-BR"/>
        </w:rPr>
        <w:t>nome</w:t>
      </w:r>
      <w:r w:rsidRPr="00F02E4A">
        <w:rPr>
          <w:rFonts w:ascii="Consolas" w:eastAsia="Times New Roman" w:hAnsi="Consolas" w:cs="Consolas"/>
          <w:color w:val="D4D4D4"/>
          <w:sz w:val="23"/>
          <w:szCs w:val="23"/>
          <w:lang w:eastAsia="pt-BR"/>
        </w:rPr>
        <w:t> </w:t>
      </w:r>
      <w:r w:rsidRPr="00F02E4A">
        <w:rPr>
          <w:rFonts w:ascii="Consolas" w:eastAsia="Times New Roman" w:hAnsi="Consolas" w:cs="Consolas"/>
          <w:color w:val="569CD6"/>
          <w:sz w:val="23"/>
          <w:szCs w:val="23"/>
          <w:lang w:eastAsia="pt-BR"/>
        </w:rPr>
        <w:t>=&gt;</w:t>
      </w:r>
      <w:r w:rsidRPr="00F02E4A">
        <w:rPr>
          <w:rFonts w:ascii="Consolas" w:eastAsia="Times New Roman" w:hAnsi="Consolas" w:cs="Consolas"/>
          <w:color w:val="D4D4D4"/>
          <w:sz w:val="23"/>
          <w:szCs w:val="23"/>
          <w:lang w:eastAsia="pt-BR"/>
        </w:rPr>
        <w:t> </w:t>
      </w:r>
      <w:r w:rsidRPr="00F02E4A">
        <w:rPr>
          <w:rFonts w:ascii="Consolas" w:eastAsia="Times New Roman" w:hAnsi="Consolas" w:cs="Consolas"/>
          <w:color w:val="CE9178"/>
          <w:sz w:val="23"/>
          <w:szCs w:val="23"/>
          <w:lang w:eastAsia="pt-BR"/>
        </w:rPr>
        <w:t>`Boa semana, </w:t>
      </w:r>
      <w:r w:rsidRPr="00F02E4A">
        <w:rPr>
          <w:rFonts w:ascii="Consolas" w:eastAsia="Times New Roman" w:hAnsi="Consolas" w:cs="Consolas"/>
          <w:color w:val="569CD6"/>
          <w:sz w:val="23"/>
          <w:szCs w:val="23"/>
          <w:lang w:eastAsia="pt-BR"/>
        </w:rPr>
        <w:t>${</w:t>
      </w:r>
      <w:r w:rsidRPr="00F02E4A">
        <w:rPr>
          <w:rFonts w:ascii="Consolas" w:eastAsia="Times New Roman" w:hAnsi="Consolas" w:cs="Consolas"/>
          <w:color w:val="9CDCFE"/>
          <w:sz w:val="23"/>
          <w:szCs w:val="23"/>
          <w:lang w:eastAsia="pt-BR"/>
        </w:rPr>
        <w:t>nome</w:t>
      </w:r>
      <w:r w:rsidRPr="00F02E4A">
        <w:rPr>
          <w:rFonts w:ascii="Consolas" w:eastAsia="Times New Roman" w:hAnsi="Consolas" w:cs="Consolas"/>
          <w:color w:val="569CD6"/>
          <w:sz w:val="23"/>
          <w:szCs w:val="23"/>
          <w:lang w:eastAsia="pt-BR"/>
        </w:rPr>
        <w:t>}</w:t>
      </w:r>
      <w:r w:rsidRPr="00F02E4A">
        <w:rPr>
          <w:rFonts w:ascii="Consolas" w:eastAsia="Times New Roman" w:hAnsi="Consolas" w:cs="Consolas"/>
          <w:color w:val="CE9178"/>
          <w:sz w:val="23"/>
          <w:szCs w:val="23"/>
          <w:lang w:eastAsia="pt-BR"/>
        </w:rPr>
        <w:t>!`</w:t>
      </w:r>
      <w:r w:rsidRPr="00F02E4A">
        <w:rPr>
          <w:rFonts w:ascii="Consolas" w:eastAsia="Times New Roman" w:hAnsi="Consolas" w:cs="Consolas"/>
          <w:color w:val="D4D4D4"/>
          <w:sz w:val="23"/>
          <w:szCs w:val="23"/>
          <w:lang w:eastAsia="pt-BR"/>
        </w:rPr>
        <w:t>)</w:t>
      </w:r>
    </w:p>
    <w:p w14:paraId="62F48CD0"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r w:rsidRPr="00F02E4A">
        <w:rPr>
          <w:rFonts w:ascii="Consolas" w:eastAsia="Times New Roman" w:hAnsi="Consolas" w:cs="Consolas"/>
          <w:color w:val="D4D4D4"/>
          <w:sz w:val="23"/>
          <w:szCs w:val="23"/>
          <w:lang w:eastAsia="pt-BR"/>
        </w:rPr>
        <w:t>}</w:t>
      </w:r>
    </w:p>
    <w:p w14:paraId="5ACAF15C" w14:textId="77777777" w:rsidR="00F02E4A" w:rsidRDefault="00F02E4A" w:rsidP="00430E8A">
      <w:pPr>
        <w:rPr>
          <w:b/>
        </w:rPr>
      </w:pPr>
    </w:p>
    <w:p w14:paraId="369A428B"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proofErr w:type="spellStart"/>
      <w:r w:rsidRPr="00F02E4A">
        <w:rPr>
          <w:rFonts w:ascii="Consolas" w:eastAsia="Times New Roman" w:hAnsi="Consolas" w:cs="Consolas"/>
          <w:color w:val="569CD6"/>
          <w:sz w:val="23"/>
          <w:szCs w:val="23"/>
          <w:lang w:eastAsia="pt-BR"/>
        </w:rPr>
        <w:t>const</w:t>
      </w:r>
      <w:proofErr w:type="spellEnd"/>
      <w:r w:rsidRPr="00F02E4A">
        <w:rPr>
          <w:rFonts w:ascii="Consolas" w:eastAsia="Times New Roman" w:hAnsi="Consolas" w:cs="Consolas"/>
          <w:color w:val="D4D4D4"/>
          <w:sz w:val="23"/>
          <w:szCs w:val="23"/>
          <w:lang w:eastAsia="pt-BR"/>
        </w:rPr>
        <w:t> </w:t>
      </w:r>
      <w:proofErr w:type="spellStart"/>
      <w:r w:rsidRPr="00F02E4A">
        <w:rPr>
          <w:rFonts w:ascii="Consolas" w:eastAsia="Times New Roman" w:hAnsi="Consolas" w:cs="Consolas"/>
          <w:color w:val="4FC1FF"/>
          <w:sz w:val="23"/>
          <w:szCs w:val="23"/>
          <w:lang w:eastAsia="pt-BR"/>
        </w:rPr>
        <w:t>saudacoes</w:t>
      </w:r>
      <w:proofErr w:type="spellEnd"/>
      <w:r w:rsidRPr="00F02E4A">
        <w:rPr>
          <w:rFonts w:ascii="Consolas" w:eastAsia="Times New Roman" w:hAnsi="Consolas" w:cs="Consolas"/>
          <w:color w:val="D4D4D4"/>
          <w:sz w:val="23"/>
          <w:szCs w:val="23"/>
          <w:lang w:eastAsia="pt-BR"/>
        </w:rPr>
        <w:t> = </w:t>
      </w:r>
      <w:r w:rsidRPr="00F02E4A">
        <w:rPr>
          <w:rFonts w:ascii="Consolas" w:eastAsia="Times New Roman" w:hAnsi="Consolas" w:cs="Consolas"/>
          <w:color w:val="DCDCAA"/>
          <w:sz w:val="23"/>
          <w:szCs w:val="23"/>
          <w:lang w:eastAsia="pt-BR"/>
        </w:rPr>
        <w:t>require</w:t>
      </w:r>
      <w:r w:rsidRPr="00F02E4A">
        <w:rPr>
          <w:rFonts w:ascii="Consolas" w:eastAsia="Times New Roman" w:hAnsi="Consolas" w:cs="Consolas"/>
          <w:color w:val="D4D4D4"/>
          <w:sz w:val="23"/>
          <w:szCs w:val="23"/>
          <w:lang w:eastAsia="pt-BR"/>
        </w:rPr>
        <w:t>(</w:t>
      </w:r>
      <w:proofErr w:type="gramStart"/>
      <w:r w:rsidRPr="00F02E4A">
        <w:rPr>
          <w:rFonts w:ascii="Consolas" w:eastAsia="Times New Roman" w:hAnsi="Consolas" w:cs="Consolas"/>
          <w:color w:val="CE9178"/>
          <w:sz w:val="23"/>
          <w:szCs w:val="23"/>
          <w:lang w:eastAsia="pt-BR"/>
        </w:rPr>
        <w:t>'./</w:t>
      </w:r>
      <w:proofErr w:type="spellStart"/>
      <w:proofErr w:type="gramEnd"/>
      <w:r w:rsidRPr="00F02E4A">
        <w:rPr>
          <w:rFonts w:ascii="Consolas" w:eastAsia="Times New Roman" w:hAnsi="Consolas" w:cs="Consolas"/>
          <w:color w:val="CE9178"/>
          <w:sz w:val="23"/>
          <w:szCs w:val="23"/>
          <w:lang w:eastAsia="pt-BR"/>
        </w:rPr>
        <w:t>passandoParam</w:t>
      </w:r>
      <w:proofErr w:type="spellEnd"/>
      <w:r w:rsidRPr="00F02E4A">
        <w:rPr>
          <w:rFonts w:ascii="Consolas" w:eastAsia="Times New Roman" w:hAnsi="Consolas" w:cs="Consolas"/>
          <w:color w:val="CE9178"/>
          <w:sz w:val="23"/>
          <w:szCs w:val="23"/>
          <w:lang w:eastAsia="pt-BR"/>
        </w:rPr>
        <w:t>'</w:t>
      </w:r>
      <w:r w:rsidRPr="00F02E4A">
        <w:rPr>
          <w:rFonts w:ascii="Consolas" w:eastAsia="Times New Roman" w:hAnsi="Consolas" w:cs="Consolas"/>
          <w:color w:val="D4D4D4"/>
          <w:sz w:val="23"/>
          <w:szCs w:val="23"/>
          <w:lang w:eastAsia="pt-BR"/>
        </w:rPr>
        <w:t>)(</w:t>
      </w:r>
      <w:r w:rsidRPr="00F02E4A">
        <w:rPr>
          <w:rFonts w:ascii="Consolas" w:eastAsia="Times New Roman" w:hAnsi="Consolas" w:cs="Consolas"/>
          <w:color w:val="CE9178"/>
          <w:sz w:val="23"/>
          <w:szCs w:val="23"/>
          <w:lang w:eastAsia="pt-BR"/>
        </w:rPr>
        <w:t>'Ana'</w:t>
      </w:r>
      <w:r w:rsidRPr="00F02E4A">
        <w:rPr>
          <w:rFonts w:ascii="Consolas" w:eastAsia="Times New Roman" w:hAnsi="Consolas" w:cs="Consolas"/>
          <w:color w:val="D4D4D4"/>
          <w:sz w:val="23"/>
          <w:szCs w:val="23"/>
          <w:lang w:eastAsia="pt-BR"/>
        </w:rPr>
        <w:t>, </w:t>
      </w:r>
      <w:r w:rsidRPr="00F02E4A">
        <w:rPr>
          <w:rFonts w:ascii="Consolas" w:eastAsia="Times New Roman" w:hAnsi="Consolas" w:cs="Consolas"/>
          <w:color w:val="CE9178"/>
          <w:sz w:val="23"/>
          <w:szCs w:val="23"/>
          <w:lang w:eastAsia="pt-BR"/>
        </w:rPr>
        <w:t>'Lucas'</w:t>
      </w:r>
      <w:r w:rsidRPr="00F02E4A">
        <w:rPr>
          <w:rFonts w:ascii="Consolas" w:eastAsia="Times New Roman" w:hAnsi="Consolas" w:cs="Consolas"/>
          <w:color w:val="D4D4D4"/>
          <w:sz w:val="23"/>
          <w:szCs w:val="23"/>
          <w:lang w:eastAsia="pt-BR"/>
        </w:rPr>
        <w:t>)</w:t>
      </w:r>
    </w:p>
    <w:p w14:paraId="56F7AC75"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p>
    <w:p w14:paraId="769FD5CC" w14:textId="77777777" w:rsidR="00F02E4A" w:rsidRPr="00F02E4A" w:rsidRDefault="00F02E4A" w:rsidP="00F02E4A">
      <w:pPr>
        <w:shd w:val="clear" w:color="auto" w:fill="1E1E1E"/>
        <w:spacing w:after="0" w:line="318" w:lineRule="atLeast"/>
        <w:rPr>
          <w:rFonts w:ascii="Consolas" w:eastAsia="Times New Roman" w:hAnsi="Consolas" w:cs="Consolas"/>
          <w:color w:val="D4D4D4"/>
          <w:sz w:val="23"/>
          <w:szCs w:val="23"/>
          <w:lang w:eastAsia="pt-BR"/>
        </w:rPr>
      </w:pPr>
      <w:r w:rsidRPr="00F02E4A">
        <w:rPr>
          <w:rFonts w:ascii="Consolas" w:eastAsia="Times New Roman" w:hAnsi="Consolas" w:cs="Consolas"/>
          <w:color w:val="9CDCFE"/>
          <w:sz w:val="23"/>
          <w:szCs w:val="23"/>
          <w:lang w:eastAsia="pt-BR"/>
        </w:rPr>
        <w:t>console</w:t>
      </w:r>
      <w:r w:rsidRPr="00F02E4A">
        <w:rPr>
          <w:rFonts w:ascii="Consolas" w:eastAsia="Times New Roman" w:hAnsi="Consolas" w:cs="Consolas"/>
          <w:color w:val="D4D4D4"/>
          <w:sz w:val="23"/>
          <w:szCs w:val="23"/>
          <w:lang w:eastAsia="pt-BR"/>
        </w:rPr>
        <w:t>.</w:t>
      </w:r>
      <w:r w:rsidRPr="00F02E4A">
        <w:rPr>
          <w:rFonts w:ascii="Consolas" w:eastAsia="Times New Roman" w:hAnsi="Consolas" w:cs="Consolas"/>
          <w:color w:val="DCDCAA"/>
          <w:sz w:val="23"/>
          <w:szCs w:val="23"/>
          <w:lang w:eastAsia="pt-BR"/>
        </w:rPr>
        <w:t>log</w:t>
      </w:r>
      <w:r w:rsidRPr="00F02E4A">
        <w:rPr>
          <w:rFonts w:ascii="Consolas" w:eastAsia="Times New Roman" w:hAnsi="Consolas" w:cs="Consolas"/>
          <w:color w:val="D4D4D4"/>
          <w:sz w:val="23"/>
          <w:szCs w:val="23"/>
          <w:lang w:eastAsia="pt-BR"/>
        </w:rPr>
        <w:t>(</w:t>
      </w:r>
      <w:proofErr w:type="spellStart"/>
      <w:r w:rsidRPr="00F02E4A">
        <w:rPr>
          <w:rFonts w:ascii="Consolas" w:eastAsia="Times New Roman" w:hAnsi="Consolas" w:cs="Consolas"/>
          <w:color w:val="4FC1FF"/>
          <w:sz w:val="23"/>
          <w:szCs w:val="23"/>
          <w:lang w:eastAsia="pt-BR"/>
        </w:rPr>
        <w:t>saudacoes</w:t>
      </w:r>
      <w:proofErr w:type="spellEnd"/>
      <w:r w:rsidRPr="00F02E4A">
        <w:rPr>
          <w:rFonts w:ascii="Consolas" w:eastAsia="Times New Roman" w:hAnsi="Consolas" w:cs="Consolas"/>
          <w:color w:val="D4D4D4"/>
          <w:sz w:val="23"/>
          <w:szCs w:val="23"/>
          <w:lang w:eastAsia="pt-BR"/>
        </w:rPr>
        <w:t>)</w:t>
      </w:r>
    </w:p>
    <w:p w14:paraId="6CD9F662" w14:textId="77777777" w:rsidR="00F02E4A" w:rsidRDefault="00F02E4A" w:rsidP="00430E8A">
      <w:pPr>
        <w:rPr>
          <w:b/>
        </w:rPr>
      </w:pPr>
    </w:p>
    <w:p w14:paraId="00CDF070" w14:textId="77777777" w:rsidR="00430E8A" w:rsidRDefault="00F02E4A" w:rsidP="00430E8A">
      <w:pPr>
        <w:rPr>
          <w:b/>
        </w:rPr>
      </w:pPr>
      <w:r w:rsidRPr="004D0CD9">
        <w:rPr>
          <w:b/>
          <w:highlight w:val="yellow"/>
        </w:rPr>
        <w:t xml:space="preserve">Vale lembrar que, dentro do meu arquivo </w:t>
      </w:r>
      <w:proofErr w:type="spellStart"/>
      <w:proofErr w:type="gramStart"/>
      <w:r w:rsidRPr="004D0CD9">
        <w:rPr>
          <w:b/>
          <w:highlight w:val="yellow"/>
        </w:rPr>
        <w:t>package.json</w:t>
      </w:r>
      <w:proofErr w:type="spellEnd"/>
      <w:proofErr w:type="gramEnd"/>
      <w:r w:rsidRPr="004D0CD9">
        <w:rPr>
          <w:b/>
          <w:highlight w:val="yellow"/>
        </w:rPr>
        <w:t xml:space="preserve"> tenho a seção de scripts, onde posso colocar os scripts com seus nomes dentro, assim quando quiser</w:t>
      </w:r>
      <w:r w:rsidR="004D0CD9" w:rsidRPr="004D0CD9">
        <w:rPr>
          <w:b/>
          <w:highlight w:val="yellow"/>
        </w:rPr>
        <w:t xml:space="preserve"> executá-los no node, basta eu </w:t>
      </w:r>
      <w:r w:rsidRPr="004D0CD9">
        <w:rPr>
          <w:b/>
          <w:highlight w:val="yellow"/>
        </w:rPr>
        <w:t xml:space="preserve"> chamar NPM </w:t>
      </w:r>
      <w:r w:rsidR="007E4C91">
        <w:rPr>
          <w:b/>
          <w:highlight w:val="yellow"/>
        </w:rPr>
        <w:t xml:space="preserve">RUN BLABLA </w:t>
      </w:r>
      <w:r w:rsidRPr="004D0CD9">
        <w:rPr>
          <w:b/>
          <w:highlight w:val="yellow"/>
        </w:rPr>
        <w:t xml:space="preserve">(nome do script), por exemplo, se o nome do meu script for </w:t>
      </w:r>
      <w:r w:rsidR="007E4C91">
        <w:rPr>
          <w:b/>
          <w:highlight w:val="yellow"/>
        </w:rPr>
        <w:t>BLABLA</w:t>
      </w:r>
      <w:r w:rsidRPr="004D0CD9">
        <w:rPr>
          <w:b/>
          <w:highlight w:val="yellow"/>
        </w:rPr>
        <w:t xml:space="preserve">, </w:t>
      </w:r>
      <w:r w:rsidR="004D0CD9">
        <w:rPr>
          <w:b/>
          <w:highlight w:val="yellow"/>
        </w:rPr>
        <w:t xml:space="preserve">como </w:t>
      </w:r>
      <w:r w:rsidRPr="004D0CD9">
        <w:rPr>
          <w:b/>
          <w:highlight w:val="yellow"/>
        </w:rPr>
        <w:t>neste caso.</w:t>
      </w:r>
    </w:p>
    <w:p w14:paraId="778D9C46" w14:textId="77777777" w:rsidR="008A0AF2" w:rsidRDefault="008A0AF2" w:rsidP="00430E8A">
      <w:pPr>
        <w:rPr>
          <w:b/>
        </w:rPr>
      </w:pPr>
      <w:r>
        <w:rPr>
          <w:b/>
          <w:noProof/>
          <w:lang w:eastAsia="pt-BR"/>
        </w:rPr>
        <w:drawing>
          <wp:inline distT="0" distB="0" distL="0" distR="0" wp14:anchorId="57BC0DC0" wp14:editId="64685D15">
            <wp:extent cx="4232214" cy="925033"/>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4233696" cy="925357"/>
                    </a:xfrm>
                    <a:prstGeom prst="rect">
                      <a:avLst/>
                    </a:prstGeom>
                    <a:noFill/>
                    <a:ln w="9525">
                      <a:noFill/>
                      <a:miter lim="800000"/>
                      <a:headEnd/>
                      <a:tailEnd/>
                    </a:ln>
                  </pic:spPr>
                </pic:pic>
              </a:graphicData>
            </a:graphic>
          </wp:inline>
        </w:drawing>
      </w:r>
    </w:p>
    <w:p w14:paraId="0EB1345A" w14:textId="77777777" w:rsidR="008A0AF2" w:rsidRDefault="008A0AF2" w:rsidP="00430E8A">
      <w:pPr>
        <w:rPr>
          <w:b/>
        </w:rPr>
      </w:pPr>
    </w:p>
    <w:p w14:paraId="3F321692" w14:textId="77777777" w:rsidR="008A0AF2" w:rsidRDefault="008A0AF2" w:rsidP="00430E8A">
      <w:pPr>
        <w:rPr>
          <w:b/>
        </w:rPr>
      </w:pPr>
    </w:p>
    <w:p w14:paraId="7F98A984" w14:textId="77777777" w:rsidR="008A0AF2" w:rsidRDefault="008A0AF2" w:rsidP="00430E8A">
      <w:pPr>
        <w:rPr>
          <w:b/>
        </w:rPr>
      </w:pPr>
      <w:r>
        <w:rPr>
          <w:b/>
        </w:rPr>
        <w:lastRenderedPageBreak/>
        <w:t xml:space="preserve">Veremos agora como </w:t>
      </w:r>
      <w:r w:rsidRPr="008A0AF2">
        <w:rPr>
          <w:b/>
          <w:highlight w:val="yellow"/>
        </w:rPr>
        <w:t>ler arquivos usando o NODE:</w:t>
      </w:r>
    </w:p>
    <w:p w14:paraId="1EAC1BED" w14:textId="77777777" w:rsidR="008A0AF2" w:rsidRDefault="008A0AF2" w:rsidP="00430E8A">
      <w:r>
        <w:t>Dentro do próprio NODE já vem o módulo de File System (FS), que nos ajuda com este trabalho. Vejamos um exemplo abaixo para entendermos:</w:t>
      </w:r>
    </w:p>
    <w:p w14:paraId="4BB80706" w14:textId="77777777" w:rsidR="008A0AF2" w:rsidRDefault="008A0AF2" w:rsidP="008A0AF2">
      <w:pPr>
        <w:pStyle w:val="PargrafodaLista"/>
        <w:numPr>
          <w:ilvl w:val="0"/>
          <w:numId w:val="11"/>
        </w:numPr>
      </w:pPr>
      <w:r>
        <w:t>Criamos nosso arquivo com as informações JSON</w:t>
      </w:r>
    </w:p>
    <w:p w14:paraId="6DF2464C" w14:textId="77777777" w:rsidR="008A0AF2" w:rsidRDefault="008A0AF2" w:rsidP="00430E8A">
      <w:r>
        <w:rPr>
          <w:noProof/>
          <w:lang w:eastAsia="pt-BR"/>
        </w:rPr>
        <w:drawing>
          <wp:inline distT="0" distB="0" distL="0" distR="0" wp14:anchorId="12C7E2C5" wp14:editId="195367E0">
            <wp:extent cx="4614545" cy="3030220"/>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4614545" cy="3030220"/>
                    </a:xfrm>
                    <a:prstGeom prst="rect">
                      <a:avLst/>
                    </a:prstGeom>
                    <a:noFill/>
                    <a:ln w="9525">
                      <a:noFill/>
                      <a:miter lim="800000"/>
                      <a:headEnd/>
                      <a:tailEnd/>
                    </a:ln>
                  </pic:spPr>
                </pic:pic>
              </a:graphicData>
            </a:graphic>
          </wp:inline>
        </w:drawing>
      </w:r>
    </w:p>
    <w:p w14:paraId="027FB8A4" w14:textId="77777777" w:rsidR="008A0AF2" w:rsidRDefault="008A0AF2" w:rsidP="008A0AF2">
      <w:pPr>
        <w:pStyle w:val="PargrafodaLista"/>
        <w:numPr>
          <w:ilvl w:val="0"/>
          <w:numId w:val="11"/>
        </w:numPr>
      </w:pPr>
      <w:r>
        <w:t>Lendo arquivo de forma síncrona e assíncrona:</w:t>
      </w:r>
    </w:p>
    <w:p w14:paraId="78DB15C2"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roofErr w:type="spellStart"/>
      <w:r w:rsidRPr="00F05577">
        <w:rPr>
          <w:rFonts w:ascii="Consolas" w:eastAsia="Times New Roman" w:hAnsi="Consolas" w:cs="Consolas"/>
          <w:color w:val="569CD6"/>
          <w:sz w:val="23"/>
          <w:szCs w:val="23"/>
          <w:lang w:eastAsia="pt-BR"/>
        </w:rPr>
        <w:t>const</w:t>
      </w:r>
      <w:proofErr w:type="spellEnd"/>
      <w:r w:rsidRPr="00F05577">
        <w:rPr>
          <w:rFonts w:ascii="Consolas" w:eastAsia="Times New Roman" w:hAnsi="Consolas" w:cs="Consolas"/>
          <w:color w:val="D4D4D4"/>
          <w:sz w:val="23"/>
          <w:szCs w:val="23"/>
          <w:lang w:eastAsia="pt-BR"/>
        </w:rPr>
        <w:t> </w:t>
      </w:r>
      <w:proofErr w:type="spellStart"/>
      <w:r w:rsidRPr="00F05577">
        <w:rPr>
          <w:rFonts w:ascii="Consolas" w:eastAsia="Times New Roman" w:hAnsi="Consolas" w:cs="Consolas"/>
          <w:color w:val="4FC1FF"/>
          <w:sz w:val="23"/>
          <w:szCs w:val="23"/>
          <w:lang w:eastAsia="pt-BR"/>
        </w:rPr>
        <w:t>fs</w:t>
      </w:r>
      <w:proofErr w:type="spellEnd"/>
      <w:r w:rsidRPr="00F05577">
        <w:rPr>
          <w:rFonts w:ascii="Consolas" w:eastAsia="Times New Roman" w:hAnsi="Consolas" w:cs="Consolas"/>
          <w:color w:val="D4D4D4"/>
          <w:sz w:val="23"/>
          <w:szCs w:val="23"/>
          <w:lang w:eastAsia="pt-BR"/>
        </w:rPr>
        <w:t> = </w:t>
      </w:r>
      <w:r w:rsidRPr="00F05577">
        <w:rPr>
          <w:rFonts w:ascii="Consolas" w:eastAsia="Times New Roman" w:hAnsi="Consolas" w:cs="Consolas"/>
          <w:color w:val="DCDCAA"/>
          <w:sz w:val="23"/>
          <w:szCs w:val="23"/>
          <w:lang w:eastAsia="pt-BR"/>
        </w:rPr>
        <w:t>require</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CE9178"/>
          <w:sz w:val="23"/>
          <w:szCs w:val="23"/>
          <w:lang w:eastAsia="pt-BR"/>
        </w:rPr>
        <w:t>'</w:t>
      </w:r>
      <w:proofErr w:type="spellStart"/>
      <w:r w:rsidRPr="00F05577">
        <w:rPr>
          <w:rFonts w:ascii="Consolas" w:eastAsia="Times New Roman" w:hAnsi="Consolas" w:cs="Consolas"/>
          <w:color w:val="CE9178"/>
          <w:sz w:val="23"/>
          <w:szCs w:val="23"/>
          <w:lang w:eastAsia="pt-BR"/>
        </w:rPr>
        <w:t>fs</w:t>
      </w:r>
      <w:proofErr w:type="spellEnd"/>
      <w:r w:rsidRPr="00F05577">
        <w:rPr>
          <w:rFonts w:ascii="Consolas" w:eastAsia="Times New Roman" w:hAnsi="Consolas" w:cs="Consolas"/>
          <w:color w:val="CE9178"/>
          <w:sz w:val="23"/>
          <w:szCs w:val="23"/>
          <w:lang w:eastAsia="pt-BR"/>
        </w:rPr>
        <w:t>'</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6A9955"/>
          <w:sz w:val="23"/>
          <w:szCs w:val="23"/>
          <w:lang w:eastAsia="pt-BR"/>
        </w:rPr>
        <w:t>//referência para o módulo FS do NODE</w:t>
      </w:r>
    </w:p>
    <w:p w14:paraId="07DEBDCD"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569CD6"/>
          <w:sz w:val="23"/>
          <w:szCs w:val="23"/>
          <w:lang w:eastAsia="pt-BR"/>
        </w:rPr>
        <w:t>const</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4FC1FF"/>
          <w:sz w:val="23"/>
          <w:szCs w:val="23"/>
          <w:lang w:eastAsia="pt-BR"/>
        </w:rPr>
        <w:t>caminho</w:t>
      </w:r>
      <w:r w:rsidRPr="00F05577">
        <w:rPr>
          <w:rFonts w:ascii="Consolas" w:eastAsia="Times New Roman" w:hAnsi="Consolas" w:cs="Consolas"/>
          <w:color w:val="D4D4D4"/>
          <w:sz w:val="23"/>
          <w:szCs w:val="23"/>
          <w:lang w:eastAsia="pt-BR"/>
        </w:rPr>
        <w:t> = </w:t>
      </w:r>
      <w:r w:rsidRPr="00F05577">
        <w:rPr>
          <w:rFonts w:ascii="Consolas" w:eastAsia="Times New Roman" w:hAnsi="Consolas" w:cs="Consolas"/>
          <w:color w:val="9CDCFE"/>
          <w:sz w:val="23"/>
          <w:szCs w:val="23"/>
          <w:lang w:eastAsia="pt-BR"/>
        </w:rPr>
        <w:t>__dirname</w:t>
      </w:r>
      <w:r w:rsidRPr="00F05577">
        <w:rPr>
          <w:rFonts w:ascii="Consolas" w:eastAsia="Times New Roman" w:hAnsi="Consolas" w:cs="Consolas"/>
          <w:color w:val="D4D4D4"/>
          <w:sz w:val="23"/>
          <w:szCs w:val="23"/>
          <w:lang w:eastAsia="pt-BR"/>
        </w:rPr>
        <w:t> + </w:t>
      </w:r>
      <w:r w:rsidRPr="00F05577">
        <w:rPr>
          <w:rFonts w:ascii="Consolas" w:eastAsia="Times New Roman" w:hAnsi="Consolas" w:cs="Consolas"/>
          <w:color w:val="CE9178"/>
          <w:sz w:val="23"/>
          <w:szCs w:val="23"/>
          <w:lang w:eastAsia="pt-BR"/>
        </w:rPr>
        <w:t>'/</w:t>
      </w:r>
      <w:proofErr w:type="gramStart"/>
      <w:r w:rsidRPr="00F05577">
        <w:rPr>
          <w:rFonts w:ascii="Consolas" w:eastAsia="Times New Roman" w:hAnsi="Consolas" w:cs="Consolas"/>
          <w:color w:val="CE9178"/>
          <w:sz w:val="23"/>
          <w:szCs w:val="23"/>
          <w:lang w:eastAsia="pt-BR"/>
        </w:rPr>
        <w:t>arquivo.json</w:t>
      </w:r>
      <w:proofErr w:type="gramEnd"/>
      <w:r w:rsidRPr="00F05577">
        <w:rPr>
          <w:rFonts w:ascii="Consolas" w:eastAsia="Times New Roman" w:hAnsi="Consolas" w:cs="Consolas"/>
          <w:color w:val="CE9178"/>
          <w:sz w:val="23"/>
          <w:szCs w:val="23"/>
          <w:lang w:eastAsia="pt-BR"/>
        </w:rPr>
        <w:t>'</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6A9955"/>
          <w:sz w:val="23"/>
          <w:szCs w:val="23"/>
          <w:lang w:eastAsia="pt-BR"/>
        </w:rPr>
        <w:t>//__dirname pega o nome do diretório atual</w:t>
      </w:r>
    </w:p>
    <w:p w14:paraId="07241181" w14:textId="77777777" w:rsidR="00F05577" w:rsidRPr="00F05577" w:rsidRDefault="00F05577" w:rsidP="00F05577">
      <w:pPr>
        <w:shd w:val="clear" w:color="auto" w:fill="1E1E1E"/>
        <w:spacing w:after="240" w:line="318" w:lineRule="atLeast"/>
        <w:ind w:left="720"/>
        <w:rPr>
          <w:rFonts w:ascii="Consolas" w:eastAsia="Times New Roman" w:hAnsi="Consolas" w:cs="Consolas"/>
          <w:color w:val="D4D4D4"/>
          <w:sz w:val="23"/>
          <w:szCs w:val="23"/>
          <w:lang w:eastAsia="pt-BR"/>
        </w:rPr>
      </w:pPr>
    </w:p>
    <w:p w14:paraId="0DC045E7"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//Leitura de arquivo de forma síncrona</w:t>
      </w:r>
    </w:p>
    <w:p w14:paraId="24465FB3"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
    <w:p w14:paraId="3AD21305"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569CD6"/>
          <w:sz w:val="23"/>
          <w:szCs w:val="23"/>
          <w:lang w:eastAsia="pt-BR"/>
        </w:rPr>
        <w:t>const</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4FC1FF"/>
          <w:sz w:val="23"/>
          <w:szCs w:val="23"/>
          <w:lang w:eastAsia="pt-BR"/>
        </w:rPr>
        <w:t>conteudo</w:t>
      </w:r>
      <w:r w:rsidRPr="00F05577">
        <w:rPr>
          <w:rFonts w:ascii="Consolas" w:eastAsia="Times New Roman" w:hAnsi="Consolas" w:cs="Consolas"/>
          <w:color w:val="D4D4D4"/>
          <w:sz w:val="23"/>
          <w:szCs w:val="23"/>
          <w:lang w:eastAsia="pt-BR"/>
        </w:rPr>
        <w:t> = </w:t>
      </w:r>
      <w:proofErr w:type="gramStart"/>
      <w:r w:rsidRPr="00F05577">
        <w:rPr>
          <w:rFonts w:ascii="Consolas" w:eastAsia="Times New Roman" w:hAnsi="Consolas" w:cs="Consolas"/>
          <w:color w:val="4FC1FF"/>
          <w:sz w:val="23"/>
          <w:szCs w:val="23"/>
          <w:lang w:eastAsia="pt-BR"/>
        </w:rPr>
        <w:t>fs</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readFileSync</w:t>
      </w:r>
      <w:proofErr w:type="gramEnd"/>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4FC1FF"/>
          <w:sz w:val="23"/>
          <w:szCs w:val="23"/>
          <w:lang w:eastAsia="pt-BR"/>
        </w:rPr>
        <w:t>caminho</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CE9178"/>
          <w:sz w:val="23"/>
          <w:szCs w:val="23"/>
          <w:lang w:eastAsia="pt-BR"/>
        </w:rPr>
        <w:t>'utf-8'</w:t>
      </w: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6A9955"/>
          <w:sz w:val="23"/>
          <w:szCs w:val="23"/>
          <w:lang w:eastAsia="pt-BR"/>
        </w:rPr>
        <w:t>//Ler o arquivo de forma síncrona do caminho com o enconding UTF-8</w:t>
      </w:r>
    </w:p>
    <w:p w14:paraId="28307B1D"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9CDCFE"/>
          <w:sz w:val="23"/>
          <w:szCs w:val="23"/>
          <w:lang w:eastAsia="pt-BR"/>
        </w:rPr>
        <w:t>console</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log</w:t>
      </w:r>
      <w:r w:rsidRPr="00F05577">
        <w:rPr>
          <w:rFonts w:ascii="Consolas" w:eastAsia="Times New Roman" w:hAnsi="Consolas" w:cs="Consolas"/>
          <w:color w:val="D4D4D4"/>
          <w:sz w:val="23"/>
          <w:szCs w:val="23"/>
          <w:lang w:eastAsia="pt-BR"/>
        </w:rPr>
        <w:t>(</w:t>
      </w:r>
      <w:proofErr w:type="spellStart"/>
      <w:r w:rsidRPr="00F05577">
        <w:rPr>
          <w:rFonts w:ascii="Consolas" w:eastAsia="Times New Roman" w:hAnsi="Consolas" w:cs="Consolas"/>
          <w:color w:val="4FC1FF"/>
          <w:sz w:val="23"/>
          <w:szCs w:val="23"/>
          <w:lang w:eastAsia="pt-BR"/>
        </w:rPr>
        <w:t>conteudo</w:t>
      </w:r>
      <w:proofErr w:type="spellEnd"/>
      <w:r w:rsidRPr="00F05577">
        <w:rPr>
          <w:rFonts w:ascii="Consolas" w:eastAsia="Times New Roman" w:hAnsi="Consolas" w:cs="Consolas"/>
          <w:color w:val="D4D4D4"/>
          <w:sz w:val="23"/>
          <w:szCs w:val="23"/>
          <w:lang w:eastAsia="pt-BR"/>
        </w:rPr>
        <w:t>)</w:t>
      </w:r>
    </w:p>
    <w:p w14:paraId="66EFC845"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
    <w:p w14:paraId="17E2FCE0"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//Leitura de arquivo de forma assíncrona</w:t>
      </w:r>
    </w:p>
    <w:p w14:paraId="7A0BCFE0"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
    <w:p w14:paraId="3232AE8D"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roofErr w:type="spellStart"/>
      <w:proofErr w:type="gramStart"/>
      <w:r w:rsidRPr="00F05577">
        <w:rPr>
          <w:rFonts w:ascii="Consolas" w:eastAsia="Times New Roman" w:hAnsi="Consolas" w:cs="Consolas"/>
          <w:color w:val="4FC1FF"/>
          <w:sz w:val="23"/>
          <w:szCs w:val="23"/>
          <w:lang w:eastAsia="pt-BR"/>
        </w:rPr>
        <w:t>fs</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readFile</w:t>
      </w:r>
      <w:proofErr w:type="spellEnd"/>
      <w:proofErr w:type="gramEnd"/>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4FC1FF"/>
          <w:sz w:val="23"/>
          <w:szCs w:val="23"/>
          <w:lang w:eastAsia="pt-BR"/>
        </w:rPr>
        <w:t>caminho</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CE9178"/>
          <w:sz w:val="23"/>
          <w:szCs w:val="23"/>
          <w:lang w:eastAsia="pt-BR"/>
        </w:rPr>
        <w:t>'utf-8'</w:t>
      </w:r>
      <w:r w:rsidRPr="00F05577">
        <w:rPr>
          <w:rFonts w:ascii="Consolas" w:eastAsia="Times New Roman" w:hAnsi="Consolas" w:cs="Consolas"/>
          <w:color w:val="D4D4D4"/>
          <w:sz w:val="23"/>
          <w:szCs w:val="23"/>
          <w:lang w:eastAsia="pt-BR"/>
        </w:rPr>
        <w:t>, (</w:t>
      </w:r>
      <w:proofErr w:type="spellStart"/>
      <w:r w:rsidRPr="00F05577">
        <w:rPr>
          <w:rFonts w:ascii="Consolas" w:eastAsia="Times New Roman" w:hAnsi="Consolas" w:cs="Consolas"/>
          <w:color w:val="9CDCFE"/>
          <w:sz w:val="23"/>
          <w:szCs w:val="23"/>
          <w:lang w:eastAsia="pt-BR"/>
        </w:rPr>
        <w:t>err</w:t>
      </w:r>
      <w:proofErr w:type="spellEnd"/>
      <w:r w:rsidRPr="00F05577">
        <w:rPr>
          <w:rFonts w:ascii="Consolas" w:eastAsia="Times New Roman" w:hAnsi="Consolas" w:cs="Consolas"/>
          <w:color w:val="D4D4D4"/>
          <w:sz w:val="23"/>
          <w:szCs w:val="23"/>
          <w:lang w:eastAsia="pt-BR"/>
        </w:rPr>
        <w:t>, </w:t>
      </w:r>
      <w:proofErr w:type="spellStart"/>
      <w:r w:rsidRPr="00F05577">
        <w:rPr>
          <w:rFonts w:ascii="Consolas" w:eastAsia="Times New Roman" w:hAnsi="Consolas" w:cs="Consolas"/>
          <w:color w:val="9CDCFE"/>
          <w:sz w:val="23"/>
          <w:szCs w:val="23"/>
          <w:lang w:eastAsia="pt-BR"/>
        </w:rPr>
        <w:t>conteudo</w:t>
      </w:r>
      <w:proofErr w:type="spellEnd"/>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569CD6"/>
          <w:sz w:val="23"/>
          <w:szCs w:val="23"/>
          <w:lang w:eastAsia="pt-BR"/>
        </w:rPr>
        <w:t>=&gt;</w:t>
      </w:r>
      <w:r w:rsidRPr="00F05577">
        <w:rPr>
          <w:rFonts w:ascii="Consolas" w:eastAsia="Times New Roman" w:hAnsi="Consolas" w:cs="Consolas"/>
          <w:color w:val="D4D4D4"/>
          <w:sz w:val="23"/>
          <w:szCs w:val="23"/>
          <w:lang w:eastAsia="pt-BR"/>
        </w:rPr>
        <w:t> {</w:t>
      </w:r>
    </w:p>
    <w:p w14:paraId="5D5F1988"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D4D4D4"/>
          <w:sz w:val="23"/>
          <w:szCs w:val="23"/>
          <w:lang w:eastAsia="pt-BR"/>
        </w:rPr>
        <w:t>    </w:t>
      </w:r>
      <w:proofErr w:type="spellStart"/>
      <w:r w:rsidRPr="00F05577">
        <w:rPr>
          <w:rFonts w:ascii="Consolas" w:eastAsia="Times New Roman" w:hAnsi="Consolas" w:cs="Consolas"/>
          <w:color w:val="569CD6"/>
          <w:sz w:val="23"/>
          <w:szCs w:val="23"/>
          <w:lang w:eastAsia="pt-BR"/>
        </w:rPr>
        <w:t>const</w:t>
      </w:r>
      <w:proofErr w:type="spellEnd"/>
      <w:r w:rsidRPr="00F05577">
        <w:rPr>
          <w:rFonts w:ascii="Consolas" w:eastAsia="Times New Roman" w:hAnsi="Consolas" w:cs="Consolas"/>
          <w:color w:val="D4D4D4"/>
          <w:sz w:val="23"/>
          <w:szCs w:val="23"/>
          <w:lang w:eastAsia="pt-BR"/>
        </w:rPr>
        <w:t> </w:t>
      </w:r>
      <w:proofErr w:type="spellStart"/>
      <w:r w:rsidRPr="00F05577">
        <w:rPr>
          <w:rFonts w:ascii="Consolas" w:eastAsia="Times New Roman" w:hAnsi="Consolas" w:cs="Consolas"/>
          <w:color w:val="4FC1FF"/>
          <w:sz w:val="23"/>
          <w:szCs w:val="23"/>
          <w:lang w:eastAsia="pt-BR"/>
        </w:rPr>
        <w:t>config</w:t>
      </w:r>
      <w:proofErr w:type="spellEnd"/>
      <w:r w:rsidRPr="00F05577">
        <w:rPr>
          <w:rFonts w:ascii="Consolas" w:eastAsia="Times New Roman" w:hAnsi="Consolas" w:cs="Consolas"/>
          <w:color w:val="D4D4D4"/>
          <w:sz w:val="23"/>
          <w:szCs w:val="23"/>
          <w:lang w:eastAsia="pt-BR"/>
        </w:rPr>
        <w:t> = </w:t>
      </w:r>
      <w:proofErr w:type="spellStart"/>
      <w:r w:rsidRPr="00F05577">
        <w:rPr>
          <w:rFonts w:ascii="Consolas" w:eastAsia="Times New Roman" w:hAnsi="Consolas" w:cs="Consolas"/>
          <w:color w:val="9CDCFE"/>
          <w:sz w:val="23"/>
          <w:szCs w:val="23"/>
          <w:lang w:eastAsia="pt-BR"/>
        </w:rPr>
        <w:t>JSON</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parse</w:t>
      </w:r>
      <w:proofErr w:type="spellEnd"/>
      <w:r w:rsidRPr="00F05577">
        <w:rPr>
          <w:rFonts w:ascii="Consolas" w:eastAsia="Times New Roman" w:hAnsi="Consolas" w:cs="Consolas"/>
          <w:color w:val="D4D4D4"/>
          <w:sz w:val="23"/>
          <w:szCs w:val="23"/>
          <w:lang w:eastAsia="pt-BR"/>
        </w:rPr>
        <w:t>(</w:t>
      </w:r>
      <w:proofErr w:type="spellStart"/>
      <w:r w:rsidRPr="00F05577">
        <w:rPr>
          <w:rFonts w:ascii="Consolas" w:eastAsia="Times New Roman" w:hAnsi="Consolas" w:cs="Consolas"/>
          <w:color w:val="9CDCFE"/>
          <w:sz w:val="23"/>
          <w:szCs w:val="23"/>
          <w:lang w:eastAsia="pt-BR"/>
        </w:rPr>
        <w:t>conteudo</w:t>
      </w:r>
      <w:proofErr w:type="spellEnd"/>
      <w:r w:rsidRPr="00F05577">
        <w:rPr>
          <w:rFonts w:ascii="Consolas" w:eastAsia="Times New Roman" w:hAnsi="Consolas" w:cs="Consolas"/>
          <w:color w:val="D4D4D4"/>
          <w:sz w:val="23"/>
          <w:szCs w:val="23"/>
          <w:lang w:eastAsia="pt-BR"/>
        </w:rPr>
        <w:t>)</w:t>
      </w:r>
    </w:p>
    <w:p w14:paraId="24636D18"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D4D4D4"/>
          <w:sz w:val="23"/>
          <w:szCs w:val="23"/>
          <w:lang w:eastAsia="pt-BR"/>
        </w:rPr>
        <w:t>    </w:t>
      </w:r>
      <w:r w:rsidRPr="00F05577">
        <w:rPr>
          <w:rFonts w:ascii="Consolas" w:eastAsia="Times New Roman" w:hAnsi="Consolas" w:cs="Consolas"/>
          <w:color w:val="9CDCFE"/>
          <w:sz w:val="23"/>
          <w:szCs w:val="23"/>
          <w:lang w:eastAsia="pt-BR"/>
        </w:rPr>
        <w:t>console</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log</w:t>
      </w:r>
      <w:r w:rsidRPr="00F05577">
        <w:rPr>
          <w:rFonts w:ascii="Consolas" w:eastAsia="Times New Roman" w:hAnsi="Consolas" w:cs="Consolas"/>
          <w:color w:val="D4D4D4"/>
          <w:sz w:val="23"/>
          <w:szCs w:val="23"/>
          <w:lang w:eastAsia="pt-BR"/>
        </w:rPr>
        <w:t>(</w:t>
      </w:r>
      <w:proofErr w:type="spellStart"/>
      <w:r w:rsidRPr="00F05577">
        <w:rPr>
          <w:rFonts w:ascii="Consolas" w:eastAsia="Times New Roman" w:hAnsi="Consolas" w:cs="Consolas"/>
          <w:color w:val="4FC1FF"/>
          <w:sz w:val="23"/>
          <w:szCs w:val="23"/>
          <w:lang w:eastAsia="pt-BR"/>
        </w:rPr>
        <w:t>config</w:t>
      </w:r>
      <w:proofErr w:type="spellEnd"/>
      <w:r w:rsidRPr="00F05577">
        <w:rPr>
          <w:rFonts w:ascii="Consolas" w:eastAsia="Times New Roman" w:hAnsi="Consolas" w:cs="Consolas"/>
          <w:color w:val="D4D4D4"/>
          <w:sz w:val="23"/>
          <w:szCs w:val="23"/>
          <w:lang w:eastAsia="pt-BR"/>
        </w:rPr>
        <w:t>)</w:t>
      </w:r>
    </w:p>
    <w:p w14:paraId="155D00C5"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D4D4D4"/>
          <w:sz w:val="23"/>
          <w:szCs w:val="23"/>
          <w:lang w:eastAsia="pt-BR"/>
        </w:rPr>
        <w:t>})</w:t>
      </w:r>
    </w:p>
    <w:p w14:paraId="2BF3513F"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p>
    <w:p w14:paraId="3080A2E6"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//No código acima pegamos o caminho, depois o </w:t>
      </w:r>
      <w:proofErr w:type="spellStart"/>
      <w:r w:rsidRPr="00F05577">
        <w:rPr>
          <w:rFonts w:ascii="Consolas" w:eastAsia="Times New Roman" w:hAnsi="Consolas" w:cs="Consolas"/>
          <w:color w:val="6A9955"/>
          <w:sz w:val="23"/>
          <w:szCs w:val="23"/>
          <w:lang w:eastAsia="pt-BR"/>
        </w:rPr>
        <w:t>enconding</w:t>
      </w:r>
      <w:proofErr w:type="spellEnd"/>
    </w:p>
    <w:p w14:paraId="51F61032"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lastRenderedPageBreak/>
        <w:t>//Depois </w:t>
      </w:r>
      <w:proofErr w:type="spellStart"/>
      <w:r w:rsidRPr="00F05577">
        <w:rPr>
          <w:rFonts w:ascii="Consolas" w:eastAsia="Times New Roman" w:hAnsi="Consolas" w:cs="Consolas"/>
          <w:color w:val="6A9955"/>
          <w:sz w:val="23"/>
          <w:szCs w:val="23"/>
          <w:lang w:eastAsia="pt-BR"/>
        </w:rPr>
        <w:t>paçamos</w:t>
      </w:r>
      <w:proofErr w:type="spellEnd"/>
      <w:r w:rsidRPr="00F05577">
        <w:rPr>
          <w:rFonts w:ascii="Consolas" w:eastAsia="Times New Roman" w:hAnsi="Consolas" w:cs="Consolas"/>
          <w:color w:val="6A9955"/>
          <w:sz w:val="23"/>
          <w:szCs w:val="23"/>
          <w:lang w:eastAsia="pt-BR"/>
        </w:rPr>
        <w:t> uma função com os parâmetros de erro e conteúdo</w:t>
      </w:r>
    </w:p>
    <w:p w14:paraId="67D8224E"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//Se não tiver nenhum erro, a função é executada pegando</w:t>
      </w:r>
    </w:p>
    <w:p w14:paraId="69A909DD"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//o atributo </w:t>
      </w:r>
      <w:proofErr w:type="spellStart"/>
      <w:r w:rsidRPr="00F05577">
        <w:rPr>
          <w:rFonts w:ascii="Consolas" w:eastAsia="Times New Roman" w:hAnsi="Consolas" w:cs="Consolas"/>
          <w:color w:val="6A9955"/>
          <w:sz w:val="23"/>
          <w:szCs w:val="23"/>
          <w:lang w:eastAsia="pt-BR"/>
        </w:rPr>
        <w:t>conteudo</w:t>
      </w:r>
      <w:proofErr w:type="spellEnd"/>
      <w:r w:rsidRPr="00F05577">
        <w:rPr>
          <w:rFonts w:ascii="Consolas" w:eastAsia="Times New Roman" w:hAnsi="Consolas" w:cs="Consolas"/>
          <w:color w:val="6A9955"/>
          <w:sz w:val="23"/>
          <w:szCs w:val="23"/>
          <w:lang w:eastAsia="pt-BR"/>
        </w:rPr>
        <w:t> que é exatamente o conteúdo do arquivo</w:t>
      </w:r>
    </w:p>
    <w:p w14:paraId="14EC42F9" w14:textId="77777777" w:rsidR="008A0AF2" w:rsidRDefault="008A0AF2" w:rsidP="008A0AF2"/>
    <w:p w14:paraId="46D1FC36" w14:textId="77777777" w:rsidR="008A0AF2" w:rsidRPr="008A0AF2" w:rsidRDefault="008A0AF2" w:rsidP="00430E8A"/>
    <w:p w14:paraId="00C56E7A" w14:textId="77777777" w:rsidR="00F05577" w:rsidRDefault="00F05577" w:rsidP="00F05577">
      <w:pPr>
        <w:pStyle w:val="PargrafodaLista"/>
        <w:numPr>
          <w:ilvl w:val="0"/>
          <w:numId w:val="11"/>
        </w:numPr>
      </w:pPr>
      <w:r>
        <w:t>Lendo um arquivo JSON de forma mais simples:</w:t>
      </w:r>
    </w:p>
    <w:p w14:paraId="312BDD0B"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6A9955"/>
          <w:sz w:val="23"/>
          <w:szCs w:val="23"/>
          <w:lang w:eastAsia="pt-BR"/>
        </w:rPr>
        <w:t>//Lendo um arquivo JSON de forma mais simples</w:t>
      </w:r>
    </w:p>
    <w:p w14:paraId="7ACBB49A"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val="en-US" w:eastAsia="pt-BR"/>
        </w:rPr>
      </w:pPr>
      <w:r w:rsidRPr="00F05577">
        <w:rPr>
          <w:rFonts w:ascii="Consolas" w:eastAsia="Times New Roman" w:hAnsi="Consolas" w:cs="Consolas"/>
          <w:color w:val="569CD6"/>
          <w:sz w:val="23"/>
          <w:szCs w:val="23"/>
          <w:lang w:val="en-US" w:eastAsia="pt-BR"/>
        </w:rPr>
        <w:t>const</w:t>
      </w:r>
      <w:r w:rsidRPr="00F05577">
        <w:rPr>
          <w:rFonts w:ascii="Consolas" w:eastAsia="Times New Roman" w:hAnsi="Consolas" w:cs="Consolas"/>
          <w:color w:val="D4D4D4"/>
          <w:sz w:val="23"/>
          <w:szCs w:val="23"/>
          <w:lang w:val="en-US" w:eastAsia="pt-BR"/>
        </w:rPr>
        <w:t> </w:t>
      </w:r>
      <w:r w:rsidRPr="00F05577">
        <w:rPr>
          <w:rFonts w:ascii="Consolas" w:eastAsia="Times New Roman" w:hAnsi="Consolas" w:cs="Consolas"/>
          <w:color w:val="4FC1FF"/>
          <w:sz w:val="23"/>
          <w:szCs w:val="23"/>
          <w:lang w:val="en-US" w:eastAsia="pt-BR"/>
        </w:rPr>
        <w:t>config</w:t>
      </w:r>
      <w:r w:rsidRPr="00F05577">
        <w:rPr>
          <w:rFonts w:ascii="Consolas" w:eastAsia="Times New Roman" w:hAnsi="Consolas" w:cs="Consolas"/>
          <w:color w:val="D4D4D4"/>
          <w:sz w:val="23"/>
          <w:szCs w:val="23"/>
          <w:lang w:val="en-US" w:eastAsia="pt-BR"/>
        </w:rPr>
        <w:t> = </w:t>
      </w:r>
      <w:r w:rsidRPr="00F05577">
        <w:rPr>
          <w:rFonts w:ascii="Consolas" w:eastAsia="Times New Roman" w:hAnsi="Consolas" w:cs="Consolas"/>
          <w:color w:val="DCDCAA"/>
          <w:sz w:val="23"/>
          <w:szCs w:val="23"/>
          <w:lang w:val="en-US" w:eastAsia="pt-BR"/>
        </w:rPr>
        <w:t>require</w:t>
      </w:r>
      <w:r w:rsidRPr="00F05577">
        <w:rPr>
          <w:rFonts w:ascii="Consolas" w:eastAsia="Times New Roman" w:hAnsi="Consolas" w:cs="Consolas"/>
          <w:color w:val="D4D4D4"/>
          <w:sz w:val="23"/>
          <w:szCs w:val="23"/>
          <w:lang w:val="en-US" w:eastAsia="pt-BR"/>
        </w:rPr>
        <w:t> (</w:t>
      </w:r>
      <w:r w:rsidRPr="00F05577">
        <w:rPr>
          <w:rFonts w:ascii="Consolas" w:eastAsia="Times New Roman" w:hAnsi="Consolas" w:cs="Consolas"/>
          <w:color w:val="CE9178"/>
          <w:sz w:val="23"/>
          <w:szCs w:val="23"/>
          <w:lang w:val="en-US" w:eastAsia="pt-BR"/>
        </w:rPr>
        <w:t>'./</w:t>
      </w:r>
      <w:proofErr w:type="spellStart"/>
      <w:r w:rsidRPr="00F05577">
        <w:rPr>
          <w:rFonts w:ascii="Consolas" w:eastAsia="Times New Roman" w:hAnsi="Consolas" w:cs="Consolas"/>
          <w:color w:val="CE9178"/>
          <w:sz w:val="23"/>
          <w:szCs w:val="23"/>
          <w:lang w:val="en-US" w:eastAsia="pt-BR"/>
        </w:rPr>
        <w:t>arquivo.json</w:t>
      </w:r>
      <w:proofErr w:type="spellEnd"/>
      <w:r w:rsidRPr="00F05577">
        <w:rPr>
          <w:rFonts w:ascii="Consolas" w:eastAsia="Times New Roman" w:hAnsi="Consolas" w:cs="Consolas"/>
          <w:color w:val="CE9178"/>
          <w:sz w:val="23"/>
          <w:szCs w:val="23"/>
          <w:lang w:val="en-US" w:eastAsia="pt-BR"/>
        </w:rPr>
        <w:t>'</w:t>
      </w:r>
      <w:r w:rsidRPr="00F05577">
        <w:rPr>
          <w:rFonts w:ascii="Consolas" w:eastAsia="Times New Roman" w:hAnsi="Consolas" w:cs="Consolas"/>
          <w:color w:val="D4D4D4"/>
          <w:sz w:val="23"/>
          <w:szCs w:val="23"/>
          <w:lang w:val="en-US" w:eastAsia="pt-BR"/>
        </w:rPr>
        <w:t>)</w:t>
      </w:r>
    </w:p>
    <w:p w14:paraId="73DC79D5" w14:textId="77777777" w:rsidR="00F05577" w:rsidRPr="00F05577" w:rsidRDefault="00F05577" w:rsidP="00F05577">
      <w:pPr>
        <w:shd w:val="clear" w:color="auto" w:fill="1E1E1E"/>
        <w:spacing w:after="0" w:line="318" w:lineRule="atLeast"/>
        <w:ind w:left="720"/>
        <w:rPr>
          <w:rFonts w:ascii="Consolas" w:eastAsia="Times New Roman" w:hAnsi="Consolas" w:cs="Consolas"/>
          <w:color w:val="D4D4D4"/>
          <w:sz w:val="23"/>
          <w:szCs w:val="23"/>
          <w:lang w:eastAsia="pt-BR"/>
        </w:rPr>
      </w:pPr>
      <w:r w:rsidRPr="00F05577">
        <w:rPr>
          <w:rFonts w:ascii="Consolas" w:eastAsia="Times New Roman" w:hAnsi="Consolas" w:cs="Consolas"/>
          <w:color w:val="9CDCFE"/>
          <w:sz w:val="23"/>
          <w:szCs w:val="23"/>
          <w:lang w:eastAsia="pt-BR"/>
        </w:rPr>
        <w:t>console</w:t>
      </w:r>
      <w:r w:rsidRPr="00F05577">
        <w:rPr>
          <w:rFonts w:ascii="Consolas" w:eastAsia="Times New Roman" w:hAnsi="Consolas" w:cs="Consolas"/>
          <w:color w:val="D4D4D4"/>
          <w:sz w:val="23"/>
          <w:szCs w:val="23"/>
          <w:lang w:eastAsia="pt-BR"/>
        </w:rPr>
        <w:t>.</w:t>
      </w:r>
      <w:r w:rsidRPr="00F05577">
        <w:rPr>
          <w:rFonts w:ascii="Consolas" w:eastAsia="Times New Roman" w:hAnsi="Consolas" w:cs="Consolas"/>
          <w:color w:val="DCDCAA"/>
          <w:sz w:val="23"/>
          <w:szCs w:val="23"/>
          <w:lang w:eastAsia="pt-BR"/>
        </w:rPr>
        <w:t>log</w:t>
      </w:r>
      <w:r w:rsidRPr="00F05577">
        <w:rPr>
          <w:rFonts w:ascii="Consolas" w:eastAsia="Times New Roman" w:hAnsi="Consolas" w:cs="Consolas"/>
          <w:color w:val="D4D4D4"/>
          <w:sz w:val="23"/>
          <w:szCs w:val="23"/>
          <w:lang w:eastAsia="pt-BR"/>
        </w:rPr>
        <w:t>(</w:t>
      </w:r>
      <w:proofErr w:type="spellStart"/>
      <w:r w:rsidRPr="00F05577">
        <w:rPr>
          <w:rFonts w:ascii="Consolas" w:eastAsia="Times New Roman" w:hAnsi="Consolas" w:cs="Consolas"/>
          <w:color w:val="4FC1FF"/>
          <w:sz w:val="23"/>
          <w:szCs w:val="23"/>
          <w:lang w:eastAsia="pt-BR"/>
        </w:rPr>
        <w:t>config</w:t>
      </w:r>
      <w:proofErr w:type="spellEnd"/>
      <w:r w:rsidRPr="00F05577">
        <w:rPr>
          <w:rFonts w:ascii="Consolas" w:eastAsia="Times New Roman" w:hAnsi="Consolas" w:cs="Consolas"/>
          <w:color w:val="D4D4D4"/>
          <w:sz w:val="23"/>
          <w:szCs w:val="23"/>
          <w:lang w:eastAsia="pt-BR"/>
        </w:rPr>
        <w:t>)</w:t>
      </w:r>
    </w:p>
    <w:p w14:paraId="6C3AC89A" w14:textId="77777777" w:rsidR="00F05577" w:rsidRDefault="00F05577" w:rsidP="00F05577"/>
    <w:p w14:paraId="262EAF43" w14:textId="77777777" w:rsidR="00C561AB" w:rsidRDefault="00C561AB" w:rsidP="00C561AB">
      <w:pPr>
        <w:rPr>
          <w:b/>
        </w:rPr>
      </w:pPr>
      <w:r>
        <w:rPr>
          <w:b/>
        </w:rPr>
        <w:t xml:space="preserve">Veremos agora como </w:t>
      </w:r>
      <w:r>
        <w:rPr>
          <w:b/>
          <w:highlight w:val="yellow"/>
        </w:rPr>
        <w:t>escrever em</w:t>
      </w:r>
      <w:r w:rsidRPr="008A0AF2">
        <w:rPr>
          <w:b/>
          <w:highlight w:val="yellow"/>
        </w:rPr>
        <w:t xml:space="preserve"> arquivos usando o NODE:</w:t>
      </w:r>
    </w:p>
    <w:p w14:paraId="680665CB"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val="en-US" w:eastAsia="pt-BR"/>
        </w:rPr>
      </w:pPr>
      <w:r w:rsidRPr="00C561AB">
        <w:rPr>
          <w:rFonts w:ascii="Consolas" w:eastAsia="Times New Roman" w:hAnsi="Consolas" w:cs="Consolas"/>
          <w:color w:val="569CD6"/>
          <w:sz w:val="23"/>
          <w:szCs w:val="23"/>
          <w:lang w:val="en-US" w:eastAsia="pt-BR"/>
        </w:rPr>
        <w:t>const</w:t>
      </w:r>
      <w:r w:rsidRPr="00C561AB">
        <w:rPr>
          <w:rFonts w:ascii="Consolas" w:eastAsia="Times New Roman" w:hAnsi="Consolas" w:cs="Consolas"/>
          <w:color w:val="D4D4D4"/>
          <w:sz w:val="23"/>
          <w:szCs w:val="23"/>
          <w:lang w:val="en-US" w:eastAsia="pt-BR"/>
        </w:rPr>
        <w:t> </w:t>
      </w:r>
      <w:r w:rsidRPr="00C561AB">
        <w:rPr>
          <w:rFonts w:ascii="Consolas" w:eastAsia="Times New Roman" w:hAnsi="Consolas" w:cs="Consolas"/>
          <w:color w:val="4FC1FF"/>
          <w:sz w:val="23"/>
          <w:szCs w:val="23"/>
          <w:lang w:val="en-US" w:eastAsia="pt-BR"/>
        </w:rPr>
        <w:t>fs</w:t>
      </w:r>
      <w:r w:rsidRPr="00C561AB">
        <w:rPr>
          <w:rFonts w:ascii="Consolas" w:eastAsia="Times New Roman" w:hAnsi="Consolas" w:cs="Consolas"/>
          <w:color w:val="D4D4D4"/>
          <w:sz w:val="23"/>
          <w:szCs w:val="23"/>
          <w:lang w:val="en-US" w:eastAsia="pt-BR"/>
        </w:rPr>
        <w:t> = </w:t>
      </w:r>
      <w:r w:rsidRPr="00C561AB">
        <w:rPr>
          <w:rFonts w:ascii="Consolas" w:eastAsia="Times New Roman" w:hAnsi="Consolas" w:cs="Consolas"/>
          <w:color w:val="DCDCAA"/>
          <w:sz w:val="23"/>
          <w:szCs w:val="23"/>
          <w:lang w:val="en-US" w:eastAsia="pt-BR"/>
        </w:rPr>
        <w:t>require</w:t>
      </w:r>
      <w:r w:rsidRPr="00C561AB">
        <w:rPr>
          <w:rFonts w:ascii="Consolas" w:eastAsia="Times New Roman" w:hAnsi="Consolas" w:cs="Consolas"/>
          <w:color w:val="D4D4D4"/>
          <w:sz w:val="23"/>
          <w:szCs w:val="23"/>
          <w:lang w:val="en-US" w:eastAsia="pt-BR"/>
        </w:rPr>
        <w:t>(</w:t>
      </w:r>
      <w:r w:rsidRPr="00C561AB">
        <w:rPr>
          <w:rFonts w:ascii="Consolas" w:eastAsia="Times New Roman" w:hAnsi="Consolas" w:cs="Consolas"/>
          <w:color w:val="CE9178"/>
          <w:sz w:val="23"/>
          <w:szCs w:val="23"/>
          <w:lang w:val="en-US" w:eastAsia="pt-BR"/>
        </w:rPr>
        <w:t>'fs'</w:t>
      </w:r>
      <w:r w:rsidRPr="00C561AB">
        <w:rPr>
          <w:rFonts w:ascii="Consolas" w:eastAsia="Times New Roman" w:hAnsi="Consolas" w:cs="Consolas"/>
          <w:color w:val="D4D4D4"/>
          <w:sz w:val="23"/>
          <w:szCs w:val="23"/>
          <w:lang w:val="en-US" w:eastAsia="pt-BR"/>
        </w:rPr>
        <w:t>)</w:t>
      </w:r>
    </w:p>
    <w:p w14:paraId="587C0F63"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val="en-US" w:eastAsia="pt-BR"/>
        </w:rPr>
      </w:pPr>
    </w:p>
    <w:p w14:paraId="2A671F5C"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val="en-US" w:eastAsia="pt-BR"/>
        </w:rPr>
      </w:pPr>
      <w:r w:rsidRPr="00C561AB">
        <w:rPr>
          <w:rFonts w:ascii="Consolas" w:eastAsia="Times New Roman" w:hAnsi="Consolas" w:cs="Consolas"/>
          <w:color w:val="569CD6"/>
          <w:sz w:val="23"/>
          <w:szCs w:val="23"/>
          <w:lang w:val="en-US" w:eastAsia="pt-BR"/>
        </w:rPr>
        <w:t>const</w:t>
      </w:r>
      <w:r w:rsidRPr="00C561AB">
        <w:rPr>
          <w:rFonts w:ascii="Consolas" w:eastAsia="Times New Roman" w:hAnsi="Consolas" w:cs="Consolas"/>
          <w:color w:val="D4D4D4"/>
          <w:sz w:val="23"/>
          <w:szCs w:val="23"/>
          <w:lang w:val="en-US" w:eastAsia="pt-BR"/>
        </w:rPr>
        <w:t> </w:t>
      </w:r>
      <w:proofErr w:type="spellStart"/>
      <w:r w:rsidRPr="00C561AB">
        <w:rPr>
          <w:rFonts w:ascii="Consolas" w:eastAsia="Times New Roman" w:hAnsi="Consolas" w:cs="Consolas"/>
          <w:color w:val="4FC1FF"/>
          <w:sz w:val="23"/>
          <w:szCs w:val="23"/>
          <w:lang w:val="en-US" w:eastAsia="pt-BR"/>
        </w:rPr>
        <w:t>produto</w:t>
      </w:r>
      <w:proofErr w:type="spellEnd"/>
      <w:r w:rsidRPr="00C561AB">
        <w:rPr>
          <w:rFonts w:ascii="Consolas" w:eastAsia="Times New Roman" w:hAnsi="Consolas" w:cs="Consolas"/>
          <w:color w:val="D4D4D4"/>
          <w:sz w:val="23"/>
          <w:szCs w:val="23"/>
          <w:lang w:val="en-US" w:eastAsia="pt-BR"/>
        </w:rPr>
        <w:t> = {</w:t>
      </w:r>
    </w:p>
    <w:p w14:paraId="512AD075"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val="en-US" w:eastAsia="pt-BR"/>
        </w:rPr>
        <w:t>    </w:t>
      </w:r>
      <w:r w:rsidRPr="00C561AB">
        <w:rPr>
          <w:rFonts w:ascii="Consolas" w:eastAsia="Times New Roman" w:hAnsi="Consolas" w:cs="Consolas"/>
          <w:color w:val="9CDCFE"/>
          <w:sz w:val="23"/>
          <w:szCs w:val="23"/>
          <w:lang w:eastAsia="pt-BR"/>
        </w:rPr>
        <w:t>nome:</w:t>
      </w: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CE9178"/>
          <w:sz w:val="23"/>
          <w:szCs w:val="23"/>
          <w:lang w:eastAsia="pt-BR"/>
        </w:rPr>
        <w:t>'Celular'</w:t>
      </w:r>
      <w:r w:rsidRPr="00C561AB">
        <w:rPr>
          <w:rFonts w:ascii="Consolas" w:eastAsia="Times New Roman" w:hAnsi="Consolas" w:cs="Consolas"/>
          <w:color w:val="D4D4D4"/>
          <w:sz w:val="23"/>
          <w:szCs w:val="23"/>
          <w:lang w:eastAsia="pt-BR"/>
        </w:rPr>
        <w:t>,</w:t>
      </w:r>
    </w:p>
    <w:p w14:paraId="728BEFA5"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eastAsia="pt-BR"/>
        </w:rPr>
        <w:t>    </w:t>
      </w:r>
      <w:proofErr w:type="spellStart"/>
      <w:r w:rsidRPr="00C561AB">
        <w:rPr>
          <w:rFonts w:ascii="Consolas" w:eastAsia="Times New Roman" w:hAnsi="Consolas" w:cs="Consolas"/>
          <w:color w:val="9CDCFE"/>
          <w:sz w:val="23"/>
          <w:szCs w:val="23"/>
          <w:lang w:eastAsia="pt-BR"/>
        </w:rPr>
        <w:t>preco</w:t>
      </w:r>
      <w:proofErr w:type="spellEnd"/>
      <w:r w:rsidRPr="00C561AB">
        <w:rPr>
          <w:rFonts w:ascii="Consolas" w:eastAsia="Times New Roman" w:hAnsi="Consolas" w:cs="Consolas"/>
          <w:color w:val="9CDCFE"/>
          <w:sz w:val="23"/>
          <w:szCs w:val="23"/>
          <w:lang w:eastAsia="pt-BR"/>
        </w:rPr>
        <w:t>:</w:t>
      </w: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B5CEA8"/>
          <w:sz w:val="23"/>
          <w:szCs w:val="23"/>
          <w:lang w:eastAsia="pt-BR"/>
        </w:rPr>
        <w:t>1000</w:t>
      </w:r>
      <w:r w:rsidRPr="00C561AB">
        <w:rPr>
          <w:rFonts w:ascii="Consolas" w:eastAsia="Times New Roman" w:hAnsi="Consolas" w:cs="Consolas"/>
          <w:color w:val="D4D4D4"/>
          <w:sz w:val="23"/>
          <w:szCs w:val="23"/>
          <w:lang w:eastAsia="pt-BR"/>
        </w:rPr>
        <w:t>,</w:t>
      </w:r>
    </w:p>
    <w:p w14:paraId="7D75704B"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9CDCFE"/>
          <w:sz w:val="23"/>
          <w:szCs w:val="23"/>
          <w:lang w:eastAsia="pt-BR"/>
        </w:rPr>
        <w:t>desconto:</w:t>
      </w: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B5CEA8"/>
          <w:sz w:val="23"/>
          <w:szCs w:val="23"/>
          <w:lang w:eastAsia="pt-BR"/>
        </w:rPr>
        <w:t>0.15</w:t>
      </w:r>
    </w:p>
    <w:p w14:paraId="1D61E80E"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eastAsia="pt-BR"/>
        </w:rPr>
        <w:t>}</w:t>
      </w:r>
    </w:p>
    <w:p w14:paraId="50102FD6"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p>
    <w:p w14:paraId="1807FAEA"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proofErr w:type="gramStart"/>
      <w:r w:rsidRPr="00C561AB">
        <w:rPr>
          <w:rFonts w:ascii="Consolas" w:eastAsia="Times New Roman" w:hAnsi="Consolas" w:cs="Consolas"/>
          <w:color w:val="4FC1FF"/>
          <w:sz w:val="23"/>
          <w:szCs w:val="23"/>
          <w:lang w:eastAsia="pt-BR"/>
        </w:rPr>
        <w:t>fs</w:t>
      </w:r>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DCDCAA"/>
          <w:sz w:val="23"/>
          <w:szCs w:val="23"/>
          <w:lang w:eastAsia="pt-BR"/>
        </w:rPr>
        <w:t>writeFile</w:t>
      </w:r>
      <w:proofErr w:type="gramEnd"/>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9CDCFE"/>
          <w:sz w:val="23"/>
          <w:szCs w:val="23"/>
          <w:lang w:eastAsia="pt-BR"/>
        </w:rPr>
        <w:t>__dirname</w:t>
      </w:r>
      <w:r w:rsidRPr="00C561AB">
        <w:rPr>
          <w:rFonts w:ascii="Consolas" w:eastAsia="Times New Roman" w:hAnsi="Consolas" w:cs="Consolas"/>
          <w:color w:val="D4D4D4"/>
          <w:sz w:val="23"/>
          <w:szCs w:val="23"/>
          <w:lang w:eastAsia="pt-BR"/>
        </w:rPr>
        <w:t> + </w:t>
      </w:r>
      <w:r w:rsidRPr="00C561AB">
        <w:rPr>
          <w:rFonts w:ascii="Consolas" w:eastAsia="Times New Roman" w:hAnsi="Consolas" w:cs="Consolas"/>
          <w:color w:val="CE9178"/>
          <w:sz w:val="23"/>
          <w:szCs w:val="23"/>
          <w:lang w:eastAsia="pt-BR"/>
        </w:rPr>
        <w:t>'/arquivoGerado.json'</w:t>
      </w:r>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9CDCFE"/>
          <w:sz w:val="23"/>
          <w:szCs w:val="23"/>
          <w:lang w:eastAsia="pt-BR"/>
        </w:rPr>
        <w:t>JSON</w:t>
      </w:r>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DCDCAA"/>
          <w:sz w:val="23"/>
          <w:szCs w:val="23"/>
          <w:lang w:eastAsia="pt-BR"/>
        </w:rPr>
        <w:t>stringify</w:t>
      </w:r>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4FC1FF"/>
          <w:sz w:val="23"/>
          <w:szCs w:val="23"/>
          <w:lang w:eastAsia="pt-BR"/>
        </w:rPr>
        <w:t>produto</w:t>
      </w: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9CDCFE"/>
          <w:sz w:val="23"/>
          <w:szCs w:val="23"/>
          <w:lang w:eastAsia="pt-BR"/>
        </w:rPr>
        <w:t>err</w:t>
      </w:r>
      <w:r w:rsidRPr="00C561AB">
        <w:rPr>
          <w:rFonts w:ascii="Consolas" w:eastAsia="Times New Roman" w:hAnsi="Consolas" w:cs="Consolas"/>
          <w:color w:val="D4D4D4"/>
          <w:sz w:val="23"/>
          <w:szCs w:val="23"/>
          <w:lang w:eastAsia="pt-BR"/>
        </w:rPr>
        <w:t> </w:t>
      </w:r>
      <w:r w:rsidRPr="00C561AB">
        <w:rPr>
          <w:rFonts w:ascii="Consolas" w:eastAsia="Times New Roman" w:hAnsi="Consolas" w:cs="Consolas"/>
          <w:color w:val="569CD6"/>
          <w:sz w:val="23"/>
          <w:szCs w:val="23"/>
          <w:lang w:eastAsia="pt-BR"/>
        </w:rPr>
        <w:t>=&gt;</w:t>
      </w:r>
      <w:r w:rsidRPr="00C561AB">
        <w:rPr>
          <w:rFonts w:ascii="Consolas" w:eastAsia="Times New Roman" w:hAnsi="Consolas" w:cs="Consolas"/>
          <w:color w:val="D4D4D4"/>
          <w:sz w:val="23"/>
          <w:szCs w:val="23"/>
          <w:lang w:eastAsia="pt-BR"/>
        </w:rPr>
        <w:t> {</w:t>
      </w:r>
    </w:p>
    <w:p w14:paraId="05319224"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eastAsia="pt-BR"/>
        </w:rPr>
        <w:t>    </w:t>
      </w:r>
      <w:proofErr w:type="gramStart"/>
      <w:r w:rsidRPr="00C561AB">
        <w:rPr>
          <w:rFonts w:ascii="Consolas" w:eastAsia="Times New Roman" w:hAnsi="Consolas" w:cs="Consolas"/>
          <w:color w:val="9CDCFE"/>
          <w:sz w:val="23"/>
          <w:szCs w:val="23"/>
          <w:lang w:eastAsia="pt-BR"/>
        </w:rPr>
        <w:t>console</w:t>
      </w:r>
      <w:r w:rsidRPr="00C561AB">
        <w:rPr>
          <w:rFonts w:ascii="Consolas" w:eastAsia="Times New Roman" w:hAnsi="Consolas" w:cs="Consolas"/>
          <w:color w:val="D4D4D4"/>
          <w:sz w:val="23"/>
          <w:szCs w:val="23"/>
          <w:lang w:eastAsia="pt-BR"/>
        </w:rPr>
        <w:t>.</w:t>
      </w:r>
      <w:r w:rsidRPr="00C561AB">
        <w:rPr>
          <w:rFonts w:ascii="Consolas" w:eastAsia="Times New Roman" w:hAnsi="Consolas" w:cs="Consolas"/>
          <w:color w:val="DCDCAA"/>
          <w:sz w:val="23"/>
          <w:szCs w:val="23"/>
          <w:lang w:eastAsia="pt-BR"/>
        </w:rPr>
        <w:t>log</w:t>
      </w:r>
      <w:r w:rsidRPr="00C561AB">
        <w:rPr>
          <w:rFonts w:ascii="Consolas" w:eastAsia="Times New Roman" w:hAnsi="Consolas" w:cs="Consolas"/>
          <w:color w:val="D4D4D4"/>
          <w:sz w:val="23"/>
          <w:szCs w:val="23"/>
          <w:lang w:eastAsia="pt-BR"/>
        </w:rPr>
        <w:t>(</w:t>
      </w:r>
      <w:proofErr w:type="spellStart"/>
      <w:proofErr w:type="gramEnd"/>
      <w:r w:rsidRPr="00C561AB">
        <w:rPr>
          <w:rFonts w:ascii="Consolas" w:eastAsia="Times New Roman" w:hAnsi="Consolas" w:cs="Consolas"/>
          <w:color w:val="9CDCFE"/>
          <w:sz w:val="23"/>
          <w:szCs w:val="23"/>
          <w:lang w:eastAsia="pt-BR"/>
        </w:rPr>
        <w:t>err</w:t>
      </w:r>
      <w:proofErr w:type="spellEnd"/>
      <w:r w:rsidRPr="00C561AB">
        <w:rPr>
          <w:rFonts w:ascii="Consolas" w:eastAsia="Times New Roman" w:hAnsi="Consolas" w:cs="Consolas"/>
          <w:color w:val="D4D4D4"/>
          <w:sz w:val="23"/>
          <w:szCs w:val="23"/>
          <w:lang w:eastAsia="pt-BR"/>
        </w:rPr>
        <w:t> || </w:t>
      </w:r>
      <w:r w:rsidRPr="00C561AB">
        <w:rPr>
          <w:rFonts w:ascii="Consolas" w:eastAsia="Times New Roman" w:hAnsi="Consolas" w:cs="Consolas"/>
          <w:color w:val="CE9178"/>
          <w:sz w:val="23"/>
          <w:szCs w:val="23"/>
          <w:lang w:eastAsia="pt-BR"/>
        </w:rPr>
        <w:t>'Arquivo Salvo com sucesso!'</w:t>
      </w:r>
      <w:r w:rsidRPr="00C561AB">
        <w:rPr>
          <w:rFonts w:ascii="Consolas" w:eastAsia="Times New Roman" w:hAnsi="Consolas" w:cs="Consolas"/>
          <w:color w:val="D4D4D4"/>
          <w:sz w:val="23"/>
          <w:szCs w:val="23"/>
          <w:lang w:eastAsia="pt-BR"/>
        </w:rPr>
        <w:t>)</w:t>
      </w:r>
    </w:p>
    <w:p w14:paraId="59C02C38"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D4D4D4"/>
          <w:sz w:val="23"/>
          <w:szCs w:val="23"/>
          <w:lang w:eastAsia="pt-BR"/>
        </w:rPr>
        <w:t>})</w:t>
      </w:r>
    </w:p>
    <w:p w14:paraId="3C6D4293"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p>
    <w:p w14:paraId="469FE043"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6A9955"/>
          <w:sz w:val="23"/>
          <w:szCs w:val="23"/>
          <w:lang w:eastAsia="pt-BR"/>
        </w:rPr>
        <w:t>//Explicando o código acima:</w:t>
      </w:r>
    </w:p>
    <w:p w14:paraId="7E6B4287"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6A9955"/>
          <w:sz w:val="23"/>
          <w:szCs w:val="23"/>
          <w:lang w:eastAsia="pt-BR"/>
        </w:rPr>
        <w:t>//Usei o método do FS para salvar no caminho que eu quero</w:t>
      </w:r>
    </w:p>
    <w:p w14:paraId="73E42D3A"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6A9955"/>
          <w:sz w:val="23"/>
          <w:szCs w:val="23"/>
          <w:lang w:eastAsia="pt-BR"/>
        </w:rPr>
        <w:t>//No formato JSON o meu objeto "produto", o qual eu converti antes para o formato JSON</w:t>
      </w:r>
    </w:p>
    <w:p w14:paraId="13A7F166" w14:textId="77777777" w:rsidR="00C561AB" w:rsidRPr="00C561AB" w:rsidRDefault="00C561AB" w:rsidP="00C561AB">
      <w:pPr>
        <w:shd w:val="clear" w:color="auto" w:fill="1E1E1E"/>
        <w:spacing w:after="0" w:line="318" w:lineRule="atLeast"/>
        <w:rPr>
          <w:rFonts w:ascii="Consolas" w:eastAsia="Times New Roman" w:hAnsi="Consolas" w:cs="Consolas"/>
          <w:color w:val="D4D4D4"/>
          <w:sz w:val="23"/>
          <w:szCs w:val="23"/>
          <w:lang w:eastAsia="pt-BR"/>
        </w:rPr>
      </w:pPr>
      <w:r w:rsidRPr="00C561AB">
        <w:rPr>
          <w:rFonts w:ascii="Consolas" w:eastAsia="Times New Roman" w:hAnsi="Consolas" w:cs="Consolas"/>
          <w:color w:val="6A9955"/>
          <w:sz w:val="23"/>
          <w:szCs w:val="23"/>
          <w:lang w:eastAsia="pt-BR"/>
        </w:rPr>
        <w:t>//Logo depois a função calback vai me mostrar o erro se tiver, caso não haja erro imprima que deu tudo certo</w:t>
      </w:r>
    </w:p>
    <w:p w14:paraId="2CE49C1D" w14:textId="77777777" w:rsidR="00C561AB" w:rsidRDefault="00C561AB" w:rsidP="00C561AB"/>
    <w:p w14:paraId="5945D801" w14:textId="77777777" w:rsidR="00C561AB" w:rsidRDefault="00C561AB" w:rsidP="00C561AB">
      <w:r>
        <w:rPr>
          <w:noProof/>
          <w:lang w:eastAsia="pt-BR"/>
        </w:rPr>
        <w:drawing>
          <wp:inline distT="0" distB="0" distL="0" distR="0" wp14:anchorId="2FC4BAB7" wp14:editId="293BDD1E">
            <wp:extent cx="5400040" cy="1163770"/>
            <wp:effectExtent l="1905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400040" cy="1163770"/>
                    </a:xfrm>
                    <a:prstGeom prst="rect">
                      <a:avLst/>
                    </a:prstGeom>
                    <a:noFill/>
                    <a:ln w="9525">
                      <a:noFill/>
                      <a:miter lim="800000"/>
                      <a:headEnd/>
                      <a:tailEnd/>
                    </a:ln>
                  </pic:spPr>
                </pic:pic>
              </a:graphicData>
            </a:graphic>
          </wp:inline>
        </w:drawing>
      </w:r>
    </w:p>
    <w:p w14:paraId="677C858A" w14:textId="77777777" w:rsidR="00C561AB" w:rsidRDefault="00C561AB" w:rsidP="00C561AB">
      <w:pPr>
        <w:rPr>
          <w:b/>
          <w:highlight w:val="yellow"/>
        </w:rPr>
      </w:pPr>
    </w:p>
    <w:p w14:paraId="2F1BDD8B" w14:textId="77777777" w:rsidR="00C561AB" w:rsidRDefault="00C561AB" w:rsidP="00C561AB">
      <w:pPr>
        <w:rPr>
          <w:b/>
          <w:highlight w:val="yellow"/>
        </w:rPr>
      </w:pPr>
    </w:p>
    <w:p w14:paraId="5B0EF23D" w14:textId="77777777" w:rsidR="00C561AB" w:rsidRDefault="00C561AB" w:rsidP="00C561AB">
      <w:pPr>
        <w:rPr>
          <w:b/>
          <w:highlight w:val="yellow"/>
        </w:rPr>
      </w:pPr>
    </w:p>
    <w:p w14:paraId="676FF8B5" w14:textId="77777777" w:rsidR="00C561AB" w:rsidRPr="00C561AB" w:rsidRDefault="00C561AB" w:rsidP="00C561AB">
      <w:pPr>
        <w:rPr>
          <w:b/>
        </w:rPr>
      </w:pPr>
      <w:r w:rsidRPr="00C561AB">
        <w:rPr>
          <w:b/>
          <w:highlight w:val="yellow"/>
        </w:rPr>
        <w:t>Agora veremos sobre Frameworks Web</w:t>
      </w:r>
      <w:r>
        <w:rPr>
          <w:b/>
        </w:rPr>
        <w:t>:</w:t>
      </w:r>
    </w:p>
    <w:p w14:paraId="4DA51CD5" w14:textId="77777777" w:rsidR="00C561AB" w:rsidRDefault="00E9285F" w:rsidP="00C561AB">
      <w:r>
        <w:t xml:space="preserve">Os arquivos que importamos </w:t>
      </w:r>
      <w:r w:rsidR="00024DD4">
        <w:t>a pouco são conhecidos como bi</w:t>
      </w:r>
      <w:r>
        <w:t>b</w:t>
      </w:r>
      <w:r w:rsidR="00024DD4">
        <w:t>li</w:t>
      </w:r>
      <w:r>
        <w:t>otecas, diferente de fram</w:t>
      </w:r>
      <w:r w:rsidR="00024DD4">
        <w:t>e</w:t>
      </w:r>
      <w:r>
        <w:t>works. Fram</w:t>
      </w:r>
      <w:r w:rsidR="00024DD4">
        <w:t>e</w:t>
      </w:r>
      <w:r>
        <w:t xml:space="preserve">works são algo que estruturam a sua aplicação, te dá uma </w:t>
      </w:r>
      <w:proofErr w:type="gramStart"/>
      <w:r>
        <w:t>base,  um</w:t>
      </w:r>
      <w:proofErr w:type="gramEnd"/>
      <w:r>
        <w:t xml:space="preserve"> arcabouço para que a partir disso podemos desenvolver a arquitetura ou as configurações que este frameworks nos oferece. O Angular é um framework, o </w:t>
      </w:r>
      <w:proofErr w:type="spellStart"/>
      <w:r>
        <w:t>JQuery</w:t>
      </w:r>
      <w:proofErr w:type="spellEnd"/>
      <w:r>
        <w:t xml:space="preserve"> é uma biblioteca, o </w:t>
      </w:r>
      <w:proofErr w:type="spellStart"/>
      <w:r>
        <w:t>VueJS</w:t>
      </w:r>
      <w:proofErr w:type="spellEnd"/>
      <w:r>
        <w:t xml:space="preserve"> é um Framework. Há essas diferenças. O Express é um framework que ajuda a construir web </w:t>
      </w:r>
      <w:proofErr w:type="spellStart"/>
      <w:r>
        <w:t>services</w:t>
      </w:r>
      <w:proofErr w:type="spellEnd"/>
      <w:r>
        <w:t xml:space="preserve"> no lado do </w:t>
      </w:r>
      <w:proofErr w:type="spellStart"/>
      <w:r>
        <w:t>back</w:t>
      </w:r>
      <w:proofErr w:type="spellEnd"/>
      <w:r>
        <w:t xml:space="preserve"> end. Temos frameworks para </w:t>
      </w:r>
      <w:proofErr w:type="spellStart"/>
      <w:r>
        <w:t>back</w:t>
      </w:r>
      <w:proofErr w:type="spellEnd"/>
      <w:r>
        <w:t xml:space="preserve"> </w:t>
      </w:r>
      <w:proofErr w:type="spellStart"/>
      <w:r>
        <w:t>end</w:t>
      </w:r>
      <w:proofErr w:type="spellEnd"/>
      <w:r>
        <w:t xml:space="preserve"> e front end.</w:t>
      </w:r>
    </w:p>
    <w:p w14:paraId="524FF27E" w14:textId="77777777" w:rsidR="00E9285F" w:rsidRDefault="00451DC4" w:rsidP="00C561AB">
      <w:r>
        <w:t>Ou seja:</w:t>
      </w:r>
    </w:p>
    <w:p w14:paraId="6016A0D1" w14:textId="77777777" w:rsidR="00451DC4" w:rsidRPr="00CF6F42" w:rsidRDefault="00451DC4" w:rsidP="00451DC4">
      <w:pPr>
        <w:pStyle w:val="PargrafodaLista"/>
        <w:numPr>
          <w:ilvl w:val="0"/>
          <w:numId w:val="11"/>
        </w:numPr>
        <w:rPr>
          <w:b/>
          <w:highlight w:val="yellow"/>
        </w:rPr>
      </w:pPr>
      <w:r w:rsidRPr="00CF6F42">
        <w:rPr>
          <w:b/>
          <w:highlight w:val="yellow"/>
        </w:rPr>
        <w:t>Biblioteca: funcionalidades para ajuda;</w:t>
      </w:r>
    </w:p>
    <w:p w14:paraId="5F2451FB" w14:textId="77777777" w:rsidR="00451DC4" w:rsidRPr="00CF6F42" w:rsidRDefault="00451DC4" w:rsidP="00451DC4">
      <w:pPr>
        <w:pStyle w:val="PargrafodaLista"/>
        <w:numPr>
          <w:ilvl w:val="0"/>
          <w:numId w:val="11"/>
        </w:numPr>
        <w:rPr>
          <w:b/>
          <w:highlight w:val="yellow"/>
        </w:rPr>
      </w:pPr>
      <w:r w:rsidRPr="00CF6F42">
        <w:rPr>
          <w:b/>
          <w:highlight w:val="yellow"/>
        </w:rPr>
        <w:t>Framework: organizar aplicação a partir deste framework.</w:t>
      </w:r>
    </w:p>
    <w:p w14:paraId="0F6A0525" w14:textId="77777777" w:rsidR="00451DC4" w:rsidRPr="00C561AB" w:rsidRDefault="00451DC4" w:rsidP="00451DC4"/>
    <w:p w14:paraId="715412B0" w14:textId="77777777" w:rsidR="00024DD4" w:rsidRDefault="00024DD4" w:rsidP="00024DD4">
      <w:pPr>
        <w:rPr>
          <w:b/>
        </w:rPr>
      </w:pPr>
      <w:r w:rsidRPr="00024DD4">
        <w:rPr>
          <w:b/>
          <w:highlight w:val="yellow"/>
        </w:rPr>
        <w:t xml:space="preserve">Veremos agora o Padrão de Projetos </w:t>
      </w:r>
      <w:proofErr w:type="spellStart"/>
      <w:r w:rsidRPr="00024DD4">
        <w:rPr>
          <w:b/>
          <w:highlight w:val="yellow"/>
        </w:rPr>
        <w:t>MiddleWare</w:t>
      </w:r>
      <w:proofErr w:type="spellEnd"/>
      <w:r w:rsidRPr="00024DD4">
        <w:rPr>
          <w:b/>
          <w:highlight w:val="yellow"/>
        </w:rPr>
        <w:t xml:space="preserve"> ou </w:t>
      </w:r>
      <w:proofErr w:type="spellStart"/>
      <w:r w:rsidRPr="00024DD4">
        <w:rPr>
          <w:b/>
          <w:highlight w:val="yellow"/>
        </w:rPr>
        <w:t>Change</w:t>
      </w:r>
      <w:proofErr w:type="spellEnd"/>
      <w:r w:rsidRPr="00024DD4">
        <w:rPr>
          <w:b/>
          <w:highlight w:val="yellow"/>
        </w:rPr>
        <w:t xml:space="preserve"> </w:t>
      </w:r>
      <w:proofErr w:type="spellStart"/>
      <w:r w:rsidRPr="00024DD4">
        <w:rPr>
          <w:b/>
          <w:highlight w:val="yellow"/>
        </w:rPr>
        <w:t>of</w:t>
      </w:r>
      <w:proofErr w:type="spellEnd"/>
      <w:r w:rsidRPr="00024DD4">
        <w:rPr>
          <w:b/>
          <w:highlight w:val="yellow"/>
        </w:rPr>
        <w:t xml:space="preserve"> </w:t>
      </w:r>
      <w:proofErr w:type="spellStart"/>
      <w:r w:rsidRPr="00024DD4">
        <w:rPr>
          <w:b/>
          <w:highlight w:val="yellow"/>
        </w:rPr>
        <w:t>Responsability</w:t>
      </w:r>
      <w:proofErr w:type="spellEnd"/>
      <w:r>
        <w:rPr>
          <w:b/>
        </w:rPr>
        <w:t>:</w:t>
      </w:r>
    </w:p>
    <w:p w14:paraId="415DD742" w14:textId="77777777" w:rsidR="00024DD4" w:rsidRDefault="00557643" w:rsidP="00024DD4">
      <w:r>
        <w:t xml:space="preserve">De: </w:t>
      </w:r>
      <w:r>
        <w:rPr>
          <w:noProof/>
          <w:lang w:eastAsia="pt-BR"/>
        </w:rPr>
        <w:drawing>
          <wp:inline distT="0" distB="0" distL="0" distR="0" wp14:anchorId="789E8B2E" wp14:editId="754E6842">
            <wp:extent cx="2891790" cy="2019935"/>
            <wp:effectExtent l="1905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2891790" cy="2019935"/>
                    </a:xfrm>
                    <a:prstGeom prst="rect">
                      <a:avLst/>
                    </a:prstGeom>
                    <a:noFill/>
                    <a:ln w="9525">
                      <a:noFill/>
                      <a:miter lim="800000"/>
                      <a:headEnd/>
                      <a:tailEnd/>
                    </a:ln>
                  </pic:spPr>
                </pic:pic>
              </a:graphicData>
            </a:graphic>
          </wp:inline>
        </w:drawing>
      </w:r>
    </w:p>
    <w:p w14:paraId="4817D96A" w14:textId="77777777" w:rsidR="00557643" w:rsidRDefault="00557643" w:rsidP="00024DD4">
      <w:r>
        <w:t>Para:</w:t>
      </w:r>
      <w:r>
        <w:rPr>
          <w:noProof/>
          <w:lang w:eastAsia="pt-BR"/>
        </w:rPr>
        <w:drawing>
          <wp:inline distT="0" distB="0" distL="0" distR="0" wp14:anchorId="5C029241" wp14:editId="69B19F34">
            <wp:extent cx="4338320" cy="2115820"/>
            <wp:effectExtent l="19050" t="0" r="508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4338320" cy="2115820"/>
                    </a:xfrm>
                    <a:prstGeom prst="rect">
                      <a:avLst/>
                    </a:prstGeom>
                    <a:noFill/>
                    <a:ln w="9525">
                      <a:noFill/>
                      <a:miter lim="800000"/>
                      <a:headEnd/>
                      <a:tailEnd/>
                    </a:ln>
                  </pic:spPr>
                </pic:pic>
              </a:graphicData>
            </a:graphic>
          </wp:inline>
        </w:drawing>
      </w:r>
    </w:p>
    <w:p w14:paraId="55FC9A90" w14:textId="77777777" w:rsidR="00557643" w:rsidRDefault="00557643" w:rsidP="00024DD4">
      <w:r>
        <w:t xml:space="preserve">Ou seja, em vez de eu ter um processo somente com uma função, onde cada passo é executado de cada vez, eu faço um processo com </w:t>
      </w:r>
      <w:r w:rsidR="00CF6F42">
        <w:t>três</w:t>
      </w:r>
      <w:r>
        <w:t xml:space="preserve"> funções tendo o primeiro processo de </w:t>
      </w:r>
      <w:r>
        <w:lastRenderedPageBreak/>
        <w:t>requisição, o segundo de resposta e o terceiro de retorno, sempre ligando-os com um Next, ou seja, acabou o processo em uma parte, vai para o próximo (</w:t>
      </w:r>
      <w:proofErr w:type="spellStart"/>
      <w:r w:rsidRPr="00557643">
        <w:rPr>
          <w:b/>
        </w:rPr>
        <w:t>next</w:t>
      </w:r>
      <w:proofErr w:type="spellEnd"/>
      <w:r>
        <w:t>).</w:t>
      </w:r>
    </w:p>
    <w:p w14:paraId="56C26519" w14:textId="77777777" w:rsidR="00557643" w:rsidRDefault="00557643" w:rsidP="00024DD4">
      <w:r>
        <w:t>Vamos ver agora um exemplo para entendermos melhor:</w:t>
      </w:r>
    </w:p>
    <w:p w14:paraId="7AAD414D"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roofErr w:type="spellStart"/>
      <w:r w:rsidRPr="009A72EE">
        <w:rPr>
          <w:rFonts w:ascii="Consolas" w:eastAsia="Times New Roman" w:hAnsi="Consolas" w:cs="Consolas"/>
          <w:color w:val="569CD6"/>
          <w:sz w:val="23"/>
          <w:szCs w:val="23"/>
          <w:lang w:eastAsia="pt-BR"/>
        </w:rPr>
        <w:t>const</w:t>
      </w:r>
      <w:proofErr w:type="spellEnd"/>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passo1</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w:t>
      </w:r>
      <w:proofErr w:type="spellStart"/>
      <w:r w:rsidRPr="009A72EE">
        <w:rPr>
          <w:rFonts w:ascii="Consolas" w:eastAsia="Times New Roman" w:hAnsi="Consolas" w:cs="Consolas"/>
          <w:color w:val="9CDCFE"/>
          <w:sz w:val="23"/>
          <w:szCs w:val="23"/>
          <w:lang w:eastAsia="pt-BR"/>
        </w:rPr>
        <w:t>next</w:t>
      </w:r>
      <w:proofErr w:type="spellEnd"/>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569CD6"/>
          <w:sz w:val="23"/>
          <w:szCs w:val="23"/>
          <w:lang w:eastAsia="pt-BR"/>
        </w:rPr>
        <w:t>=&gt;</w:t>
      </w:r>
      <w:r w:rsidRPr="009A72EE">
        <w:rPr>
          <w:rFonts w:ascii="Consolas" w:eastAsia="Times New Roman" w:hAnsi="Consolas" w:cs="Consolas"/>
          <w:color w:val="D4D4D4"/>
          <w:sz w:val="23"/>
          <w:szCs w:val="23"/>
          <w:lang w:eastAsia="pt-BR"/>
        </w:rPr>
        <w:t> {</w:t>
      </w:r>
    </w:p>
    <w:p w14:paraId="63AF2347"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roofErr w:type="gramStart"/>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9CDCFE"/>
          <w:sz w:val="23"/>
          <w:szCs w:val="23"/>
          <w:lang w:eastAsia="pt-BR"/>
        </w:rPr>
        <w:t>valor</w:t>
      </w:r>
      <w:proofErr w:type="gramEnd"/>
      <w:r w:rsidRPr="009A72EE">
        <w:rPr>
          <w:rFonts w:ascii="Consolas" w:eastAsia="Times New Roman" w:hAnsi="Consolas" w:cs="Consolas"/>
          <w:color w:val="9CDCFE"/>
          <w:sz w:val="23"/>
          <w:szCs w:val="23"/>
          <w:lang w:eastAsia="pt-BR"/>
        </w:rPr>
        <w:t>1</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CE9178"/>
          <w:sz w:val="23"/>
          <w:szCs w:val="23"/>
          <w:lang w:eastAsia="pt-BR"/>
        </w:rPr>
        <w:t>'mid1'</w:t>
      </w:r>
    </w:p>
    <w:p w14:paraId="50E941D2"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roofErr w:type="spellStart"/>
      <w:proofErr w:type="gramStart"/>
      <w:r w:rsidRPr="009A72EE">
        <w:rPr>
          <w:rFonts w:ascii="Consolas" w:eastAsia="Times New Roman" w:hAnsi="Consolas" w:cs="Consolas"/>
          <w:color w:val="DCDCAA"/>
          <w:sz w:val="23"/>
          <w:szCs w:val="23"/>
          <w:lang w:eastAsia="pt-BR"/>
        </w:rPr>
        <w:t>next</w:t>
      </w:r>
      <w:proofErr w:type="spellEnd"/>
      <w:r w:rsidRPr="009A72EE">
        <w:rPr>
          <w:rFonts w:ascii="Consolas" w:eastAsia="Times New Roman" w:hAnsi="Consolas" w:cs="Consolas"/>
          <w:color w:val="D4D4D4"/>
          <w:sz w:val="23"/>
          <w:szCs w:val="23"/>
          <w:lang w:eastAsia="pt-BR"/>
        </w:rPr>
        <w:t>(</w:t>
      </w:r>
      <w:proofErr w:type="gramEnd"/>
      <w:r w:rsidRPr="009A72EE">
        <w:rPr>
          <w:rFonts w:ascii="Consolas" w:eastAsia="Times New Roman" w:hAnsi="Consolas" w:cs="Consolas"/>
          <w:color w:val="D4D4D4"/>
          <w:sz w:val="23"/>
          <w:szCs w:val="23"/>
          <w:lang w:eastAsia="pt-BR"/>
        </w:rPr>
        <w:t>)</w:t>
      </w:r>
    </w:p>
    <w:p w14:paraId="1F8EE5C4"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w:t>
      </w:r>
    </w:p>
    <w:p w14:paraId="481146D3"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
    <w:p w14:paraId="59D6F673"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roofErr w:type="spellStart"/>
      <w:r w:rsidRPr="009A72EE">
        <w:rPr>
          <w:rFonts w:ascii="Consolas" w:eastAsia="Times New Roman" w:hAnsi="Consolas" w:cs="Consolas"/>
          <w:color w:val="569CD6"/>
          <w:sz w:val="23"/>
          <w:szCs w:val="23"/>
          <w:lang w:eastAsia="pt-BR"/>
        </w:rPr>
        <w:t>const</w:t>
      </w:r>
      <w:proofErr w:type="spellEnd"/>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passo2</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w:t>
      </w:r>
      <w:proofErr w:type="spellStart"/>
      <w:r w:rsidRPr="009A72EE">
        <w:rPr>
          <w:rFonts w:ascii="Consolas" w:eastAsia="Times New Roman" w:hAnsi="Consolas" w:cs="Consolas"/>
          <w:color w:val="9CDCFE"/>
          <w:sz w:val="23"/>
          <w:szCs w:val="23"/>
          <w:lang w:eastAsia="pt-BR"/>
        </w:rPr>
        <w:t>next</w:t>
      </w:r>
      <w:proofErr w:type="spellEnd"/>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569CD6"/>
          <w:sz w:val="23"/>
          <w:szCs w:val="23"/>
          <w:lang w:eastAsia="pt-BR"/>
        </w:rPr>
        <w:t>=&gt;</w:t>
      </w:r>
      <w:r w:rsidRPr="009A72EE">
        <w:rPr>
          <w:rFonts w:ascii="Consolas" w:eastAsia="Times New Roman" w:hAnsi="Consolas" w:cs="Consolas"/>
          <w:color w:val="D4D4D4"/>
          <w:sz w:val="23"/>
          <w:szCs w:val="23"/>
          <w:lang w:eastAsia="pt-BR"/>
        </w:rPr>
        <w:t> {</w:t>
      </w:r>
    </w:p>
    <w:p w14:paraId="26B985E7"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roofErr w:type="gramStart"/>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9CDCFE"/>
          <w:sz w:val="23"/>
          <w:szCs w:val="23"/>
          <w:lang w:eastAsia="pt-BR"/>
        </w:rPr>
        <w:t>valor</w:t>
      </w:r>
      <w:proofErr w:type="gramEnd"/>
      <w:r w:rsidRPr="009A72EE">
        <w:rPr>
          <w:rFonts w:ascii="Consolas" w:eastAsia="Times New Roman" w:hAnsi="Consolas" w:cs="Consolas"/>
          <w:color w:val="9CDCFE"/>
          <w:sz w:val="23"/>
          <w:szCs w:val="23"/>
          <w:lang w:eastAsia="pt-BR"/>
        </w:rPr>
        <w:t>2</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CE9178"/>
          <w:sz w:val="23"/>
          <w:szCs w:val="23"/>
          <w:lang w:eastAsia="pt-BR"/>
        </w:rPr>
        <w:t>'mid2'</w:t>
      </w:r>
    </w:p>
    <w:p w14:paraId="3652A684"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roofErr w:type="spellStart"/>
      <w:proofErr w:type="gramStart"/>
      <w:r w:rsidRPr="009A72EE">
        <w:rPr>
          <w:rFonts w:ascii="Consolas" w:eastAsia="Times New Roman" w:hAnsi="Consolas" w:cs="Consolas"/>
          <w:color w:val="DCDCAA"/>
          <w:sz w:val="23"/>
          <w:szCs w:val="23"/>
          <w:lang w:eastAsia="pt-BR"/>
        </w:rPr>
        <w:t>next</w:t>
      </w:r>
      <w:proofErr w:type="spellEnd"/>
      <w:r w:rsidRPr="009A72EE">
        <w:rPr>
          <w:rFonts w:ascii="Consolas" w:eastAsia="Times New Roman" w:hAnsi="Consolas" w:cs="Consolas"/>
          <w:color w:val="D4D4D4"/>
          <w:sz w:val="23"/>
          <w:szCs w:val="23"/>
          <w:lang w:eastAsia="pt-BR"/>
        </w:rPr>
        <w:t>(</w:t>
      </w:r>
      <w:proofErr w:type="gramEnd"/>
      <w:r w:rsidRPr="009A72EE">
        <w:rPr>
          <w:rFonts w:ascii="Consolas" w:eastAsia="Times New Roman" w:hAnsi="Consolas" w:cs="Consolas"/>
          <w:color w:val="D4D4D4"/>
          <w:sz w:val="23"/>
          <w:szCs w:val="23"/>
          <w:lang w:eastAsia="pt-BR"/>
        </w:rPr>
        <w:t>)</w:t>
      </w:r>
    </w:p>
    <w:p w14:paraId="1BCAE741"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w:t>
      </w:r>
    </w:p>
    <w:p w14:paraId="52165F29"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
    <w:p w14:paraId="3F4D8ABA"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roofErr w:type="spellStart"/>
      <w:r w:rsidRPr="009A72EE">
        <w:rPr>
          <w:rFonts w:ascii="Consolas" w:eastAsia="Times New Roman" w:hAnsi="Consolas" w:cs="Consolas"/>
          <w:color w:val="569CD6"/>
          <w:sz w:val="23"/>
          <w:szCs w:val="23"/>
          <w:lang w:eastAsia="pt-BR"/>
        </w:rPr>
        <w:t>const</w:t>
      </w:r>
      <w:proofErr w:type="spellEnd"/>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passo3</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569CD6"/>
          <w:sz w:val="23"/>
          <w:szCs w:val="23"/>
          <w:lang w:eastAsia="pt-BR"/>
        </w:rPr>
        <w:t>=&gt;</w:t>
      </w:r>
      <w:r w:rsidRPr="009A72EE">
        <w:rPr>
          <w:rFonts w:ascii="Consolas" w:eastAsia="Times New Roman" w:hAnsi="Consolas" w:cs="Consolas"/>
          <w:color w:val="D4D4D4"/>
          <w:sz w:val="23"/>
          <w:szCs w:val="23"/>
          <w:lang w:eastAsia="pt-BR"/>
        </w:rPr>
        <w:t> </w:t>
      </w:r>
      <w:proofErr w:type="gramStart"/>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9CDCFE"/>
          <w:sz w:val="23"/>
          <w:szCs w:val="23"/>
          <w:lang w:eastAsia="pt-BR"/>
        </w:rPr>
        <w:t>valor</w:t>
      </w:r>
      <w:proofErr w:type="gramEnd"/>
      <w:r w:rsidRPr="009A72EE">
        <w:rPr>
          <w:rFonts w:ascii="Consolas" w:eastAsia="Times New Roman" w:hAnsi="Consolas" w:cs="Consolas"/>
          <w:color w:val="9CDCFE"/>
          <w:sz w:val="23"/>
          <w:szCs w:val="23"/>
          <w:lang w:eastAsia="pt-BR"/>
        </w:rPr>
        <w:t>3</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CE9178"/>
          <w:sz w:val="23"/>
          <w:szCs w:val="23"/>
          <w:lang w:eastAsia="pt-BR"/>
        </w:rPr>
        <w:t>'mid3'</w:t>
      </w:r>
      <w:r w:rsidRPr="009A72EE">
        <w:rPr>
          <w:rFonts w:ascii="Consolas" w:eastAsia="Times New Roman" w:hAnsi="Consolas" w:cs="Consolas"/>
          <w:color w:val="D4D4D4"/>
          <w:sz w:val="23"/>
          <w:szCs w:val="23"/>
          <w:lang w:eastAsia="pt-BR"/>
        </w:rPr>
        <w:t> </w:t>
      </w:r>
    </w:p>
    <w:p w14:paraId="1CCFCB74"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
    <w:p w14:paraId="6ABCD85C" w14:textId="77777777" w:rsidR="009A72EE" w:rsidRPr="00BD140F" w:rsidRDefault="009A72EE" w:rsidP="009A72EE">
      <w:pPr>
        <w:shd w:val="clear" w:color="auto" w:fill="1E1E1E"/>
        <w:spacing w:after="0" w:line="318" w:lineRule="atLeast"/>
        <w:rPr>
          <w:rFonts w:ascii="Consolas" w:eastAsia="Times New Roman" w:hAnsi="Consolas" w:cs="Consolas"/>
          <w:color w:val="D4D4D4"/>
          <w:sz w:val="23"/>
          <w:szCs w:val="23"/>
          <w:lang w:eastAsia="pt-BR"/>
        </w:rPr>
      </w:pPr>
      <w:proofErr w:type="spellStart"/>
      <w:r w:rsidRPr="00BD140F">
        <w:rPr>
          <w:rFonts w:ascii="Consolas" w:eastAsia="Times New Roman" w:hAnsi="Consolas" w:cs="Consolas"/>
          <w:color w:val="569CD6"/>
          <w:sz w:val="23"/>
          <w:szCs w:val="23"/>
          <w:lang w:eastAsia="pt-BR"/>
        </w:rPr>
        <w:t>const</w:t>
      </w:r>
      <w:proofErr w:type="spellEnd"/>
      <w:r w:rsidRPr="00BD140F">
        <w:rPr>
          <w:rFonts w:ascii="Consolas" w:eastAsia="Times New Roman" w:hAnsi="Consolas" w:cs="Consolas"/>
          <w:color w:val="D4D4D4"/>
          <w:sz w:val="23"/>
          <w:szCs w:val="23"/>
          <w:lang w:eastAsia="pt-BR"/>
        </w:rPr>
        <w:t> </w:t>
      </w:r>
      <w:proofErr w:type="spellStart"/>
      <w:r w:rsidRPr="00BD140F">
        <w:rPr>
          <w:rFonts w:ascii="Consolas" w:eastAsia="Times New Roman" w:hAnsi="Consolas" w:cs="Consolas"/>
          <w:color w:val="DCDCAA"/>
          <w:sz w:val="23"/>
          <w:szCs w:val="23"/>
          <w:lang w:eastAsia="pt-BR"/>
        </w:rPr>
        <w:t>exec</w:t>
      </w:r>
      <w:proofErr w:type="spellEnd"/>
      <w:r w:rsidRPr="00BD140F">
        <w:rPr>
          <w:rFonts w:ascii="Consolas" w:eastAsia="Times New Roman" w:hAnsi="Consolas" w:cs="Consolas"/>
          <w:color w:val="D4D4D4"/>
          <w:sz w:val="23"/>
          <w:szCs w:val="23"/>
          <w:lang w:eastAsia="pt-BR"/>
        </w:rPr>
        <w:t> = (</w:t>
      </w:r>
      <w:r w:rsidRPr="00BD140F">
        <w:rPr>
          <w:rFonts w:ascii="Consolas" w:eastAsia="Times New Roman" w:hAnsi="Consolas" w:cs="Consolas"/>
          <w:color w:val="9CDCFE"/>
          <w:sz w:val="23"/>
          <w:szCs w:val="23"/>
          <w:lang w:eastAsia="pt-BR"/>
        </w:rPr>
        <w:t>contexto</w:t>
      </w:r>
      <w:r w:rsidRPr="00BD140F">
        <w:rPr>
          <w:rFonts w:ascii="Consolas" w:eastAsia="Times New Roman" w:hAnsi="Consolas" w:cs="Consolas"/>
          <w:color w:val="D4D4D4"/>
          <w:sz w:val="23"/>
          <w:szCs w:val="23"/>
          <w:lang w:eastAsia="pt-BR"/>
        </w:rPr>
        <w:t>, ...</w:t>
      </w:r>
      <w:r w:rsidR="00CF6F42" w:rsidRPr="00BD140F">
        <w:rPr>
          <w:rFonts w:ascii="Consolas" w:eastAsia="Times New Roman" w:hAnsi="Consolas" w:cs="Consolas"/>
          <w:color w:val="9CDCFE"/>
          <w:sz w:val="23"/>
          <w:szCs w:val="23"/>
          <w:lang w:eastAsia="pt-BR"/>
        </w:rPr>
        <w:t>passos</w:t>
      </w:r>
      <w:r w:rsidRPr="00BD140F">
        <w:rPr>
          <w:rFonts w:ascii="Consolas" w:eastAsia="Times New Roman" w:hAnsi="Consolas" w:cs="Consolas"/>
          <w:color w:val="D4D4D4"/>
          <w:sz w:val="23"/>
          <w:szCs w:val="23"/>
          <w:lang w:eastAsia="pt-BR"/>
        </w:rPr>
        <w:t>) </w:t>
      </w:r>
      <w:r w:rsidRPr="00BD140F">
        <w:rPr>
          <w:rFonts w:ascii="Consolas" w:eastAsia="Times New Roman" w:hAnsi="Consolas" w:cs="Consolas"/>
          <w:color w:val="569CD6"/>
          <w:sz w:val="23"/>
          <w:szCs w:val="23"/>
          <w:lang w:eastAsia="pt-BR"/>
        </w:rPr>
        <w:t>=&gt;</w:t>
      </w:r>
      <w:r w:rsidRPr="00BD140F">
        <w:rPr>
          <w:rFonts w:ascii="Consolas" w:eastAsia="Times New Roman" w:hAnsi="Consolas" w:cs="Consolas"/>
          <w:color w:val="D4D4D4"/>
          <w:sz w:val="23"/>
          <w:szCs w:val="23"/>
          <w:lang w:eastAsia="pt-BR"/>
        </w:rPr>
        <w:t> {</w:t>
      </w:r>
    </w:p>
    <w:p w14:paraId="69C53C9A" w14:textId="77777777" w:rsidR="009A72EE" w:rsidRPr="00BD140F"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BD140F">
        <w:rPr>
          <w:rFonts w:ascii="Consolas" w:eastAsia="Times New Roman" w:hAnsi="Consolas" w:cs="Consolas"/>
          <w:color w:val="D4D4D4"/>
          <w:sz w:val="23"/>
          <w:szCs w:val="23"/>
          <w:lang w:eastAsia="pt-BR"/>
        </w:rPr>
        <w:t>    </w:t>
      </w:r>
      <w:proofErr w:type="spellStart"/>
      <w:r w:rsidRPr="00BD140F">
        <w:rPr>
          <w:rFonts w:ascii="Consolas" w:eastAsia="Times New Roman" w:hAnsi="Consolas" w:cs="Consolas"/>
          <w:color w:val="569CD6"/>
          <w:sz w:val="23"/>
          <w:szCs w:val="23"/>
          <w:lang w:eastAsia="pt-BR"/>
        </w:rPr>
        <w:t>const</w:t>
      </w:r>
      <w:proofErr w:type="spellEnd"/>
      <w:r w:rsidRPr="00BD140F">
        <w:rPr>
          <w:rFonts w:ascii="Consolas" w:eastAsia="Times New Roman" w:hAnsi="Consolas" w:cs="Consolas"/>
          <w:color w:val="D4D4D4"/>
          <w:sz w:val="23"/>
          <w:szCs w:val="23"/>
          <w:lang w:eastAsia="pt-BR"/>
        </w:rPr>
        <w:t> </w:t>
      </w:r>
      <w:proofErr w:type="spellStart"/>
      <w:r w:rsidRPr="00BD140F">
        <w:rPr>
          <w:rFonts w:ascii="Consolas" w:eastAsia="Times New Roman" w:hAnsi="Consolas" w:cs="Consolas"/>
          <w:color w:val="DCDCAA"/>
          <w:sz w:val="23"/>
          <w:szCs w:val="23"/>
          <w:lang w:eastAsia="pt-BR"/>
        </w:rPr>
        <w:t>execPasso</w:t>
      </w:r>
      <w:proofErr w:type="spellEnd"/>
      <w:r w:rsidRPr="00BD140F">
        <w:rPr>
          <w:rFonts w:ascii="Consolas" w:eastAsia="Times New Roman" w:hAnsi="Consolas" w:cs="Consolas"/>
          <w:color w:val="D4D4D4"/>
          <w:sz w:val="23"/>
          <w:szCs w:val="23"/>
          <w:lang w:eastAsia="pt-BR"/>
        </w:rPr>
        <w:t> = </w:t>
      </w:r>
      <w:proofErr w:type="spellStart"/>
      <w:r w:rsidRPr="00BD140F">
        <w:rPr>
          <w:rFonts w:ascii="Consolas" w:eastAsia="Times New Roman" w:hAnsi="Consolas" w:cs="Consolas"/>
          <w:color w:val="9CDCFE"/>
          <w:sz w:val="23"/>
          <w:szCs w:val="23"/>
          <w:lang w:eastAsia="pt-BR"/>
        </w:rPr>
        <w:t>indice</w:t>
      </w:r>
      <w:proofErr w:type="spellEnd"/>
      <w:r w:rsidRPr="00BD140F">
        <w:rPr>
          <w:rFonts w:ascii="Consolas" w:eastAsia="Times New Roman" w:hAnsi="Consolas" w:cs="Consolas"/>
          <w:color w:val="D4D4D4"/>
          <w:sz w:val="23"/>
          <w:szCs w:val="23"/>
          <w:lang w:eastAsia="pt-BR"/>
        </w:rPr>
        <w:t> </w:t>
      </w:r>
      <w:r w:rsidRPr="00BD140F">
        <w:rPr>
          <w:rFonts w:ascii="Consolas" w:eastAsia="Times New Roman" w:hAnsi="Consolas" w:cs="Consolas"/>
          <w:color w:val="569CD6"/>
          <w:sz w:val="23"/>
          <w:szCs w:val="23"/>
          <w:lang w:eastAsia="pt-BR"/>
        </w:rPr>
        <w:t>=&gt;</w:t>
      </w:r>
      <w:r w:rsidRPr="00BD140F">
        <w:rPr>
          <w:rFonts w:ascii="Consolas" w:eastAsia="Times New Roman" w:hAnsi="Consolas" w:cs="Consolas"/>
          <w:color w:val="D4D4D4"/>
          <w:sz w:val="23"/>
          <w:szCs w:val="23"/>
          <w:lang w:eastAsia="pt-BR"/>
        </w:rPr>
        <w:t> {</w:t>
      </w:r>
    </w:p>
    <w:p w14:paraId="4EB2D176"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r w:rsidR="00CF6F42" w:rsidRPr="00CF6F42">
        <w:rPr>
          <w:rFonts w:ascii="Consolas" w:eastAsia="Times New Roman" w:hAnsi="Consolas" w:cs="Consolas"/>
          <w:color w:val="9CDCFE"/>
          <w:sz w:val="23"/>
          <w:szCs w:val="23"/>
          <w:lang w:eastAsia="pt-BR"/>
        </w:rPr>
        <w:t>passos</w:t>
      </w:r>
      <w:r w:rsidRPr="009A72EE">
        <w:rPr>
          <w:rFonts w:ascii="Consolas" w:eastAsia="Times New Roman" w:hAnsi="Consolas" w:cs="Consolas"/>
          <w:color w:val="D4D4D4"/>
          <w:sz w:val="23"/>
          <w:szCs w:val="23"/>
          <w:lang w:eastAsia="pt-BR"/>
        </w:rPr>
        <w:t>&amp;&amp; </w:t>
      </w:r>
      <w:proofErr w:type="spellStart"/>
      <w:r w:rsidRPr="009A72EE">
        <w:rPr>
          <w:rFonts w:ascii="Consolas" w:eastAsia="Times New Roman" w:hAnsi="Consolas" w:cs="Consolas"/>
          <w:color w:val="9CDCFE"/>
          <w:sz w:val="23"/>
          <w:szCs w:val="23"/>
          <w:lang w:eastAsia="pt-BR"/>
        </w:rPr>
        <w:t>indice</w:t>
      </w:r>
      <w:proofErr w:type="spellEnd"/>
      <w:r w:rsidRPr="009A72EE">
        <w:rPr>
          <w:rFonts w:ascii="Consolas" w:eastAsia="Times New Roman" w:hAnsi="Consolas" w:cs="Consolas"/>
          <w:color w:val="D4D4D4"/>
          <w:sz w:val="23"/>
          <w:szCs w:val="23"/>
          <w:lang w:eastAsia="pt-BR"/>
        </w:rPr>
        <w:t> &lt; </w:t>
      </w:r>
      <w:proofErr w:type="spellStart"/>
      <w:proofErr w:type="gramStart"/>
      <w:r w:rsidR="00CF6F42" w:rsidRPr="00CF6F42">
        <w:rPr>
          <w:rFonts w:ascii="Consolas" w:eastAsia="Times New Roman" w:hAnsi="Consolas" w:cs="Consolas"/>
          <w:color w:val="9CDCFE"/>
          <w:sz w:val="23"/>
          <w:szCs w:val="23"/>
          <w:lang w:eastAsia="pt-BR"/>
        </w:rPr>
        <w:t>passos</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9CDCFE"/>
          <w:sz w:val="23"/>
          <w:szCs w:val="23"/>
          <w:lang w:eastAsia="pt-BR"/>
        </w:rPr>
        <w:t>length</w:t>
      </w:r>
      <w:proofErr w:type="spellEnd"/>
      <w:proofErr w:type="gramEnd"/>
      <w:r w:rsidRPr="009A72EE">
        <w:rPr>
          <w:rFonts w:ascii="Consolas" w:eastAsia="Times New Roman" w:hAnsi="Consolas" w:cs="Consolas"/>
          <w:color w:val="D4D4D4"/>
          <w:sz w:val="23"/>
          <w:szCs w:val="23"/>
          <w:lang w:eastAsia="pt-BR"/>
        </w:rPr>
        <w:t> &amp;&amp; </w:t>
      </w:r>
    </w:p>
    <w:p w14:paraId="3D1A7CD3"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r w:rsidR="00CF6F42" w:rsidRPr="00CF6F42">
        <w:rPr>
          <w:rFonts w:ascii="Consolas" w:eastAsia="Times New Roman" w:hAnsi="Consolas" w:cs="Consolas"/>
          <w:color w:val="9CDCFE"/>
          <w:sz w:val="23"/>
          <w:szCs w:val="23"/>
          <w:lang w:eastAsia="pt-BR"/>
        </w:rPr>
        <w:t>passos</w:t>
      </w:r>
      <w:r w:rsidRPr="009A72EE">
        <w:rPr>
          <w:rFonts w:ascii="Consolas" w:eastAsia="Times New Roman" w:hAnsi="Consolas" w:cs="Consolas"/>
          <w:color w:val="D4D4D4"/>
          <w:sz w:val="23"/>
          <w:szCs w:val="23"/>
          <w:lang w:eastAsia="pt-BR"/>
        </w:rPr>
        <w:t>[</w:t>
      </w:r>
      <w:proofErr w:type="spellStart"/>
      <w:r w:rsidRPr="009A72EE">
        <w:rPr>
          <w:rFonts w:ascii="Consolas" w:eastAsia="Times New Roman" w:hAnsi="Consolas" w:cs="Consolas"/>
          <w:color w:val="9CDCFE"/>
          <w:sz w:val="23"/>
          <w:szCs w:val="23"/>
          <w:lang w:eastAsia="pt-BR"/>
        </w:rPr>
        <w:t>indice</w:t>
      </w:r>
      <w:proofErr w:type="spellEnd"/>
      <w:proofErr w:type="gramStart"/>
      <w:r w:rsidRPr="009A72EE">
        <w:rPr>
          <w:rFonts w:ascii="Consolas" w:eastAsia="Times New Roman" w:hAnsi="Consolas" w:cs="Consolas"/>
          <w:color w:val="D4D4D4"/>
          <w:sz w:val="23"/>
          <w:szCs w:val="23"/>
          <w:lang w:eastAsia="pt-BR"/>
        </w:rPr>
        <w:t>](</w:t>
      </w:r>
      <w:proofErr w:type="gramEnd"/>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569CD6"/>
          <w:sz w:val="23"/>
          <w:szCs w:val="23"/>
          <w:lang w:eastAsia="pt-BR"/>
        </w:rPr>
        <w:t>=&gt;</w:t>
      </w:r>
      <w:r w:rsidRPr="009A72EE">
        <w:rPr>
          <w:rFonts w:ascii="Consolas" w:eastAsia="Times New Roman" w:hAnsi="Consolas" w:cs="Consolas"/>
          <w:color w:val="D4D4D4"/>
          <w:sz w:val="23"/>
          <w:szCs w:val="23"/>
          <w:lang w:eastAsia="pt-BR"/>
        </w:rPr>
        <w:t> </w:t>
      </w:r>
      <w:proofErr w:type="spellStart"/>
      <w:r w:rsidRPr="009A72EE">
        <w:rPr>
          <w:rFonts w:ascii="Consolas" w:eastAsia="Times New Roman" w:hAnsi="Consolas" w:cs="Consolas"/>
          <w:color w:val="DCDCAA"/>
          <w:sz w:val="23"/>
          <w:szCs w:val="23"/>
          <w:lang w:eastAsia="pt-BR"/>
        </w:rPr>
        <w:t>execPasso</w:t>
      </w:r>
      <w:proofErr w:type="spellEnd"/>
      <w:r w:rsidRPr="009A72EE">
        <w:rPr>
          <w:rFonts w:ascii="Consolas" w:eastAsia="Times New Roman" w:hAnsi="Consolas" w:cs="Consolas"/>
          <w:color w:val="D4D4D4"/>
          <w:sz w:val="23"/>
          <w:szCs w:val="23"/>
          <w:lang w:eastAsia="pt-BR"/>
        </w:rPr>
        <w:t>(</w:t>
      </w:r>
      <w:proofErr w:type="spellStart"/>
      <w:r w:rsidRPr="009A72EE">
        <w:rPr>
          <w:rFonts w:ascii="Consolas" w:eastAsia="Times New Roman" w:hAnsi="Consolas" w:cs="Consolas"/>
          <w:color w:val="9CDCFE"/>
          <w:sz w:val="23"/>
          <w:szCs w:val="23"/>
          <w:lang w:eastAsia="pt-BR"/>
        </w:rPr>
        <w:t>indice</w:t>
      </w:r>
      <w:proofErr w:type="spellEnd"/>
      <w:r w:rsidRPr="009A72EE">
        <w:rPr>
          <w:rFonts w:ascii="Consolas" w:eastAsia="Times New Roman" w:hAnsi="Consolas" w:cs="Consolas"/>
          <w:color w:val="D4D4D4"/>
          <w:sz w:val="23"/>
          <w:szCs w:val="23"/>
          <w:lang w:eastAsia="pt-BR"/>
        </w:rPr>
        <w:t> + </w:t>
      </w:r>
      <w:r w:rsidRPr="009A72EE">
        <w:rPr>
          <w:rFonts w:ascii="Consolas" w:eastAsia="Times New Roman" w:hAnsi="Consolas" w:cs="Consolas"/>
          <w:color w:val="B5CEA8"/>
          <w:sz w:val="23"/>
          <w:szCs w:val="23"/>
          <w:lang w:eastAsia="pt-BR"/>
        </w:rPr>
        <w:t>1</w:t>
      </w:r>
      <w:r w:rsidRPr="009A72EE">
        <w:rPr>
          <w:rFonts w:ascii="Consolas" w:eastAsia="Times New Roman" w:hAnsi="Consolas" w:cs="Consolas"/>
          <w:color w:val="D4D4D4"/>
          <w:sz w:val="23"/>
          <w:szCs w:val="23"/>
          <w:lang w:eastAsia="pt-BR"/>
        </w:rPr>
        <w:t>))</w:t>
      </w:r>
    </w:p>
    <w:p w14:paraId="3C338624"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roofErr w:type="spellStart"/>
      <w:proofErr w:type="gramStart"/>
      <w:r w:rsidRPr="009A72EE">
        <w:rPr>
          <w:rFonts w:ascii="Consolas" w:eastAsia="Times New Roman" w:hAnsi="Consolas" w:cs="Consolas"/>
          <w:color w:val="DCDCAA"/>
          <w:sz w:val="23"/>
          <w:szCs w:val="23"/>
          <w:lang w:eastAsia="pt-BR"/>
        </w:rPr>
        <w:t>execPasso</w:t>
      </w:r>
      <w:proofErr w:type="spellEnd"/>
      <w:r w:rsidRPr="009A72EE">
        <w:rPr>
          <w:rFonts w:ascii="Consolas" w:eastAsia="Times New Roman" w:hAnsi="Consolas" w:cs="Consolas"/>
          <w:color w:val="D4D4D4"/>
          <w:sz w:val="23"/>
          <w:szCs w:val="23"/>
          <w:lang w:eastAsia="pt-BR"/>
        </w:rPr>
        <w:t>(</w:t>
      </w:r>
      <w:proofErr w:type="gramEnd"/>
      <w:r w:rsidRPr="009A72EE">
        <w:rPr>
          <w:rFonts w:ascii="Consolas" w:eastAsia="Times New Roman" w:hAnsi="Consolas" w:cs="Consolas"/>
          <w:color w:val="B5CEA8"/>
          <w:sz w:val="23"/>
          <w:szCs w:val="23"/>
          <w:lang w:eastAsia="pt-BR"/>
        </w:rPr>
        <w:t>0</w:t>
      </w:r>
      <w:r w:rsidRPr="009A72EE">
        <w:rPr>
          <w:rFonts w:ascii="Consolas" w:eastAsia="Times New Roman" w:hAnsi="Consolas" w:cs="Consolas"/>
          <w:color w:val="D4D4D4"/>
          <w:sz w:val="23"/>
          <w:szCs w:val="23"/>
          <w:lang w:eastAsia="pt-BR"/>
        </w:rPr>
        <w:t>)    </w:t>
      </w:r>
    </w:p>
    <w:p w14:paraId="1FADE49A"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    }</w:t>
      </w:r>
    </w:p>
    <w:p w14:paraId="6D27B365"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D4D4D4"/>
          <w:sz w:val="23"/>
          <w:szCs w:val="23"/>
          <w:lang w:eastAsia="pt-BR"/>
        </w:rPr>
        <w:t>}</w:t>
      </w:r>
    </w:p>
    <w:p w14:paraId="271A2686"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
    <w:p w14:paraId="3144ADD6"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 {}</w:t>
      </w:r>
    </w:p>
    <w:p w14:paraId="32CDA556"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9A72EE">
        <w:rPr>
          <w:rFonts w:ascii="Consolas" w:eastAsia="Times New Roman" w:hAnsi="Consolas" w:cs="Consolas"/>
          <w:color w:val="DCDCAA"/>
          <w:sz w:val="23"/>
          <w:szCs w:val="23"/>
          <w:lang w:eastAsia="pt-BR"/>
        </w:rPr>
        <w:t>exec</w:t>
      </w:r>
      <w:proofErr w:type="spellEnd"/>
      <w:r w:rsidRPr="009A72EE">
        <w:rPr>
          <w:rFonts w:ascii="Consolas" w:eastAsia="Times New Roman" w:hAnsi="Consolas" w:cs="Consolas"/>
          <w:color w:val="D4D4D4"/>
          <w:sz w:val="23"/>
          <w:szCs w:val="23"/>
          <w:lang w:eastAsia="pt-BR"/>
        </w:rPr>
        <w:t>(</w:t>
      </w:r>
      <w:proofErr w:type="gramEnd"/>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passo1</w:t>
      </w:r>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passo2</w:t>
      </w:r>
      <w:r w:rsidRPr="009A72EE">
        <w:rPr>
          <w:rFonts w:ascii="Consolas" w:eastAsia="Times New Roman" w:hAnsi="Consolas" w:cs="Consolas"/>
          <w:color w:val="D4D4D4"/>
          <w:sz w:val="23"/>
          <w:szCs w:val="23"/>
          <w:lang w:eastAsia="pt-BR"/>
        </w:rPr>
        <w:t>, </w:t>
      </w:r>
      <w:r w:rsidRPr="009A72EE">
        <w:rPr>
          <w:rFonts w:ascii="Consolas" w:eastAsia="Times New Roman" w:hAnsi="Consolas" w:cs="Consolas"/>
          <w:color w:val="DCDCAA"/>
          <w:sz w:val="23"/>
          <w:szCs w:val="23"/>
          <w:lang w:eastAsia="pt-BR"/>
        </w:rPr>
        <w:t>passo3</w:t>
      </w:r>
      <w:r w:rsidRPr="009A72EE">
        <w:rPr>
          <w:rFonts w:ascii="Consolas" w:eastAsia="Times New Roman" w:hAnsi="Consolas" w:cs="Consolas"/>
          <w:color w:val="D4D4D4"/>
          <w:sz w:val="23"/>
          <w:szCs w:val="23"/>
          <w:lang w:eastAsia="pt-BR"/>
        </w:rPr>
        <w:t>)</w:t>
      </w:r>
    </w:p>
    <w:p w14:paraId="164CAFBC" w14:textId="77777777" w:rsidR="009A72EE" w:rsidRPr="009A72EE" w:rsidRDefault="009A72EE" w:rsidP="009A72EE">
      <w:pPr>
        <w:shd w:val="clear" w:color="auto" w:fill="1E1E1E"/>
        <w:spacing w:after="0" w:line="318" w:lineRule="atLeast"/>
        <w:rPr>
          <w:rFonts w:ascii="Consolas" w:eastAsia="Times New Roman" w:hAnsi="Consolas" w:cs="Consolas"/>
          <w:color w:val="D4D4D4"/>
          <w:sz w:val="23"/>
          <w:szCs w:val="23"/>
          <w:lang w:eastAsia="pt-BR"/>
        </w:rPr>
      </w:pPr>
      <w:r w:rsidRPr="009A72EE">
        <w:rPr>
          <w:rFonts w:ascii="Consolas" w:eastAsia="Times New Roman" w:hAnsi="Consolas" w:cs="Consolas"/>
          <w:color w:val="9CDCFE"/>
          <w:sz w:val="23"/>
          <w:szCs w:val="23"/>
          <w:lang w:eastAsia="pt-BR"/>
        </w:rPr>
        <w:t>console</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DCDCAA"/>
          <w:sz w:val="23"/>
          <w:szCs w:val="23"/>
          <w:lang w:eastAsia="pt-BR"/>
        </w:rPr>
        <w:t>log</w:t>
      </w:r>
      <w:r w:rsidRPr="009A72EE">
        <w:rPr>
          <w:rFonts w:ascii="Consolas" w:eastAsia="Times New Roman" w:hAnsi="Consolas" w:cs="Consolas"/>
          <w:color w:val="D4D4D4"/>
          <w:sz w:val="23"/>
          <w:szCs w:val="23"/>
          <w:lang w:eastAsia="pt-BR"/>
        </w:rPr>
        <w:t>(</w:t>
      </w:r>
      <w:r w:rsidRPr="009A72EE">
        <w:rPr>
          <w:rFonts w:ascii="Consolas" w:eastAsia="Times New Roman" w:hAnsi="Consolas" w:cs="Consolas"/>
          <w:color w:val="9CDCFE"/>
          <w:sz w:val="23"/>
          <w:szCs w:val="23"/>
          <w:lang w:eastAsia="pt-BR"/>
        </w:rPr>
        <w:t>contexto</w:t>
      </w:r>
      <w:r w:rsidRPr="009A72EE">
        <w:rPr>
          <w:rFonts w:ascii="Consolas" w:eastAsia="Times New Roman" w:hAnsi="Consolas" w:cs="Consolas"/>
          <w:color w:val="D4D4D4"/>
          <w:sz w:val="23"/>
          <w:szCs w:val="23"/>
          <w:lang w:eastAsia="pt-BR"/>
        </w:rPr>
        <w:t>)</w:t>
      </w:r>
    </w:p>
    <w:p w14:paraId="16FE6A75" w14:textId="77777777" w:rsidR="00557643" w:rsidRDefault="00557643" w:rsidP="00024DD4"/>
    <w:p w14:paraId="3946D5F5" w14:textId="77777777" w:rsidR="009A72EE" w:rsidRDefault="009A72EE" w:rsidP="00024DD4">
      <w:r>
        <w:t>Explicando acima:</w:t>
      </w:r>
    </w:p>
    <w:p w14:paraId="6D8AEE78" w14:textId="77777777" w:rsidR="009A72EE" w:rsidRPr="009A72EE" w:rsidRDefault="009A72EE" w:rsidP="00024DD4">
      <w:pPr>
        <w:rPr>
          <w:b/>
        </w:rPr>
      </w:pPr>
      <w:r w:rsidRPr="009A72EE">
        <w:rPr>
          <w:b/>
          <w:highlight w:val="yellow"/>
        </w:rPr>
        <w:t xml:space="preserve">Eu crio meus passos do meu processo, sendo que o último passo eu não uso a função </w:t>
      </w:r>
      <w:proofErr w:type="spellStart"/>
      <w:proofErr w:type="gramStart"/>
      <w:r w:rsidRPr="009A72EE">
        <w:rPr>
          <w:b/>
          <w:highlight w:val="yellow"/>
        </w:rPr>
        <w:t>next</w:t>
      </w:r>
      <w:proofErr w:type="spellEnd"/>
      <w:r w:rsidRPr="009A72EE">
        <w:rPr>
          <w:b/>
          <w:highlight w:val="yellow"/>
        </w:rPr>
        <w:t>(</w:t>
      </w:r>
      <w:proofErr w:type="gramEnd"/>
      <w:r w:rsidRPr="009A72EE">
        <w:rPr>
          <w:b/>
          <w:highlight w:val="yellow"/>
        </w:rPr>
        <w:t xml:space="preserve">) pois está encerrado. Esses passos são funções que recebem um </w:t>
      </w:r>
      <w:proofErr w:type="gramStart"/>
      <w:r w:rsidRPr="009A72EE">
        <w:rPr>
          <w:b/>
          <w:highlight w:val="yellow"/>
        </w:rPr>
        <w:t>contexto(</w:t>
      </w:r>
      <w:proofErr w:type="gramEnd"/>
      <w:r w:rsidRPr="009A72EE">
        <w:rPr>
          <w:b/>
          <w:highlight w:val="yellow"/>
        </w:rPr>
        <w:t xml:space="preserve">um objeto) e uma função </w:t>
      </w:r>
      <w:proofErr w:type="spellStart"/>
      <w:r w:rsidRPr="009A72EE">
        <w:rPr>
          <w:b/>
          <w:highlight w:val="yellow"/>
        </w:rPr>
        <w:t>next</w:t>
      </w:r>
      <w:proofErr w:type="spellEnd"/>
      <w:r w:rsidRPr="009A72EE">
        <w:rPr>
          <w:b/>
          <w:highlight w:val="yellow"/>
        </w:rPr>
        <w:t xml:space="preserve"> que chama para o próximo passo. Em cada passo, salvo no meu objeto contexto o seu valor. Para que eu execute esses passos isolados em um processo único, crio a função </w:t>
      </w:r>
      <w:proofErr w:type="spellStart"/>
      <w:r w:rsidRPr="009A72EE">
        <w:rPr>
          <w:b/>
          <w:highlight w:val="yellow"/>
        </w:rPr>
        <w:t>exec</w:t>
      </w:r>
      <w:proofErr w:type="spellEnd"/>
      <w:r w:rsidRPr="009A72EE">
        <w:rPr>
          <w:b/>
          <w:highlight w:val="yellow"/>
        </w:rPr>
        <w:t xml:space="preserve"> que receberá meu objeto de contexto e os meus passos (middlewares) como parâmetros. Dentro desse </w:t>
      </w:r>
      <w:proofErr w:type="spellStart"/>
      <w:r w:rsidRPr="009A72EE">
        <w:rPr>
          <w:b/>
          <w:highlight w:val="yellow"/>
        </w:rPr>
        <w:t>exec</w:t>
      </w:r>
      <w:proofErr w:type="spellEnd"/>
      <w:r w:rsidRPr="009A72EE">
        <w:rPr>
          <w:b/>
          <w:highlight w:val="yellow"/>
        </w:rPr>
        <w:t xml:space="preserve"> tem o </w:t>
      </w:r>
      <w:proofErr w:type="spellStart"/>
      <w:r w:rsidRPr="009A72EE">
        <w:rPr>
          <w:b/>
          <w:highlight w:val="yellow"/>
        </w:rPr>
        <w:t>execPasso</w:t>
      </w:r>
      <w:proofErr w:type="spellEnd"/>
      <w:r w:rsidRPr="009A72EE">
        <w:rPr>
          <w:b/>
          <w:highlight w:val="yellow"/>
        </w:rPr>
        <w:t xml:space="preserve">, para executar cada passo, que recebe um índice como parâmetro. Esse </w:t>
      </w:r>
      <w:proofErr w:type="spellStart"/>
      <w:proofErr w:type="gramStart"/>
      <w:r w:rsidRPr="009A72EE">
        <w:rPr>
          <w:b/>
          <w:highlight w:val="yellow"/>
        </w:rPr>
        <w:t>execPasso</w:t>
      </w:r>
      <w:proofErr w:type="spellEnd"/>
      <w:r w:rsidRPr="009A72EE">
        <w:rPr>
          <w:b/>
          <w:highlight w:val="yellow"/>
        </w:rPr>
        <w:t xml:space="preserve">  se</w:t>
      </w:r>
      <w:proofErr w:type="gramEnd"/>
      <w:r w:rsidRPr="009A72EE">
        <w:rPr>
          <w:b/>
          <w:highlight w:val="yellow"/>
        </w:rPr>
        <w:t xml:space="preserve"> tiver middlewares passados, se o índice for menor que o tamanho dos middlewares passados (que é um </w:t>
      </w:r>
      <w:proofErr w:type="spellStart"/>
      <w:r w:rsidRPr="009A72EE">
        <w:rPr>
          <w:b/>
          <w:highlight w:val="yellow"/>
        </w:rPr>
        <w:t>array</w:t>
      </w:r>
      <w:proofErr w:type="spellEnd"/>
      <w:r w:rsidRPr="009A72EE">
        <w:rPr>
          <w:b/>
          <w:highlight w:val="yellow"/>
        </w:rPr>
        <w:t xml:space="preserve">) e se o índice dos middlewares atual for igual a verdadeiro,  retorna o contexto voltando a função </w:t>
      </w:r>
      <w:proofErr w:type="spellStart"/>
      <w:r w:rsidRPr="009A72EE">
        <w:rPr>
          <w:b/>
          <w:highlight w:val="yellow"/>
        </w:rPr>
        <w:t>execPasso</w:t>
      </w:r>
      <w:proofErr w:type="spellEnd"/>
      <w:r w:rsidRPr="009A72EE">
        <w:rPr>
          <w:b/>
          <w:highlight w:val="yellow"/>
        </w:rPr>
        <w:t xml:space="preserve"> ela mesmo de novo com índice mais 1. No final de tudo, </w:t>
      </w:r>
      <w:proofErr w:type="spellStart"/>
      <w:r w:rsidRPr="009A72EE">
        <w:rPr>
          <w:b/>
          <w:highlight w:val="yellow"/>
        </w:rPr>
        <w:t>execPasso</w:t>
      </w:r>
      <w:proofErr w:type="spellEnd"/>
      <w:r w:rsidRPr="009A72EE">
        <w:rPr>
          <w:b/>
          <w:highlight w:val="yellow"/>
        </w:rPr>
        <w:t xml:space="preserve"> recebe 0 para zerar o índice.</w:t>
      </w:r>
    </w:p>
    <w:p w14:paraId="05EB62F7" w14:textId="77777777" w:rsidR="00557643" w:rsidRDefault="00557643" w:rsidP="00024DD4"/>
    <w:p w14:paraId="32404A77" w14:textId="77777777" w:rsidR="00BD140F" w:rsidRDefault="00BD140F" w:rsidP="00024DD4">
      <w:r>
        <w:lastRenderedPageBreak/>
        <w:t xml:space="preserve">Veremos agora como fazermos uma API </w:t>
      </w:r>
      <w:proofErr w:type="spellStart"/>
      <w:r>
        <w:t>Rest</w:t>
      </w:r>
      <w:proofErr w:type="spellEnd"/>
      <w:r>
        <w:t xml:space="preserve">, que é um processo de requisição dando um retorno JSON, pra isso vamos instalar o </w:t>
      </w:r>
      <w:proofErr w:type="spellStart"/>
      <w:r>
        <w:t>Postman</w:t>
      </w:r>
      <w:proofErr w:type="spellEnd"/>
      <w:r>
        <w:t xml:space="preserve"> (ele é uma forma de fazer requisições de uma forma mais flexível):</w:t>
      </w:r>
    </w:p>
    <w:p w14:paraId="67757B90"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pPr>
      <w:r w:rsidRPr="00BD140F">
        <w:t>APIs: problemáticas e origem</w:t>
      </w:r>
    </w:p>
    <w:p w14:paraId="21123654"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É cada dia mais comum termos aplicações que funcionem única e exclusivamente pela Internet, sendo consumidas por navegadores em desktops, notebooks ou dispositivos móveis, isto é, independente de plataforma.  Por outro lado, grandes empresas precisam alimentar seus softwares de gestão (estoque, contabilidade, ERP e redes sociais) com dados, a todo momento.</w:t>
      </w:r>
    </w:p>
    <w:p w14:paraId="52BB0763" w14:textId="59D3EDE9"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Com essas duas problemáticas em mente (sof</w:t>
      </w:r>
      <w:r w:rsidR="00C52D8C">
        <w:t>t</w:t>
      </w:r>
      <w:r w:rsidRPr="00BD140F">
        <w:t>wares sendo acessados pela Web e empresas precisando alimentar seus sistemas) começou-se a pensar em uma solução de sof</w:t>
      </w:r>
      <w:r w:rsidR="00684FE9">
        <w:t>t</w:t>
      </w:r>
      <w:r w:rsidRPr="00BD140F">
        <w:t>ware que permitisse a conversa entre sistemas e usuários.</w:t>
      </w:r>
    </w:p>
    <w:p w14:paraId="6C1736C1"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pPr>
      <w:r w:rsidRPr="00BD140F">
        <w:t>Durante anos, diversas alternativas surgiram e, de uma forma geral, essas aplicações ficaram conhecidas como APIs. Basicamente, o funcionamento dessas aplicações baseava-se em fornecer um ponto de acesso entre a aplicação e seu cliente, seja ele um usuário ou uma outra aplicação.</w:t>
      </w:r>
    </w:p>
    <w:p w14:paraId="519C897E"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pPr>
      <w:r w:rsidRPr="00BD140F">
        <w:t>O que é API?</w:t>
      </w:r>
    </w:p>
    <w:p w14:paraId="7D537884"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pPr>
      <w:r w:rsidRPr="00BD140F">
        <w:t>O acrônimo API que provém do inglês </w:t>
      </w:r>
      <w:proofErr w:type="spellStart"/>
      <w:r w:rsidRPr="00BD140F">
        <w:t>Application</w:t>
      </w:r>
      <w:proofErr w:type="spellEnd"/>
      <w:r w:rsidRPr="00BD140F">
        <w:t xml:space="preserve"> </w:t>
      </w:r>
      <w:proofErr w:type="spellStart"/>
      <w:r w:rsidRPr="00BD140F">
        <w:t>Programming</w:t>
      </w:r>
      <w:proofErr w:type="spellEnd"/>
      <w:r w:rsidRPr="00BD140F">
        <w:t xml:space="preserve"> Interface (Em português, significa Interface de Programação de Aplicações), trata-se de um conjunto de rotinas e padrões estabelecidos e documentados por uma aplicação A, para que outras aplicações consigam utilizar as funcionalidades desta aplicação A, sem precisar conhecer detalhes da implementação do software.</w:t>
      </w:r>
    </w:p>
    <w:p w14:paraId="064366AE"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pPr>
      <w:r w:rsidRPr="00BD140F">
        <w:t>Desta forma, entendemos que as APIs permitem uma interoperabilidade entre aplicações. Em outras palavras, a comunicação entre aplicações e entre os usuários.</w:t>
      </w:r>
    </w:p>
    <w:p w14:paraId="62C6C51A"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Exemplo de API: </w:t>
      </w:r>
      <w:hyperlink r:id="rId36" w:tgtFrame="_blank" w:history="1">
        <w:r w:rsidRPr="00BD140F">
          <w:t xml:space="preserve">Twitter </w:t>
        </w:r>
        <w:proofErr w:type="spellStart"/>
        <w:r w:rsidRPr="00BD140F">
          <w:t>Developers</w:t>
        </w:r>
        <w:proofErr w:type="spellEnd"/>
      </w:hyperlink>
    </w:p>
    <w:p w14:paraId="7E845081"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rPr>
          <w:noProof/>
          <w:lang w:eastAsia="pt-BR"/>
        </w:rPr>
        <w:lastRenderedPageBreak/>
        <w:drawing>
          <wp:inline distT="0" distB="0" distL="0" distR="0" wp14:anchorId="5E3574B1" wp14:editId="43CA8C3B">
            <wp:extent cx="5080814" cy="3444760"/>
            <wp:effectExtent l="0" t="0" r="0" b="0"/>
            <wp:docPr id="23" name="Imagem 1" descr="Representação gráfica de uma API | Na imagem é possível ver um esquema, em que mostra como outros softwares interagem com uma mesma API de um software específico">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ção gráfica de uma API | Na imagem é possível ver um esquema, em que mostra como outros softwares interagem com uma mesma API de um software específico">
                      <a:hlinkClick r:id="rId37"/>
                    </pic:cNvPr>
                    <pic:cNvPicPr>
                      <a:picLocks noChangeAspect="1" noChangeArrowheads="1"/>
                    </pic:cNvPicPr>
                  </pic:nvPicPr>
                  <pic:blipFill>
                    <a:blip r:embed="rId38"/>
                    <a:srcRect/>
                    <a:stretch>
                      <a:fillRect/>
                    </a:stretch>
                  </pic:blipFill>
                  <pic:spPr bwMode="auto">
                    <a:xfrm>
                      <a:off x="0" y="0"/>
                      <a:ext cx="5080898" cy="3444817"/>
                    </a:xfrm>
                    <a:prstGeom prst="rect">
                      <a:avLst/>
                    </a:prstGeom>
                    <a:noFill/>
                    <a:ln w="9525">
                      <a:noFill/>
                      <a:miter lim="800000"/>
                      <a:headEnd/>
                      <a:tailEnd/>
                    </a:ln>
                  </pic:spPr>
                </pic:pic>
              </a:graphicData>
            </a:graphic>
          </wp:inline>
        </w:drawing>
      </w:r>
    </w:p>
    <w:p w14:paraId="351171CE"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pPr>
      <w:r w:rsidRPr="00BD140F">
        <w:t>2) Representações</w:t>
      </w:r>
    </w:p>
    <w:p w14:paraId="7947B8EF" w14:textId="77777777" w:rsid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Agora que já sabemos que uma API permite a interoperabilidade entre usuários e aplicações, isso reforça ainda mais a importância de pensarmos em algo padronizado e, de preferência, de fácil representação e compreensão por humanos e máquinas. Isso pode soar um pouco estranho, mas veja esses três exemplos:</w:t>
      </w:r>
    </w:p>
    <w:p w14:paraId="4F8EA581" w14:textId="77777777" w:rsid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Pr>
          <w:noProof/>
          <w:lang w:eastAsia="pt-BR"/>
        </w:rPr>
        <w:drawing>
          <wp:inline distT="0" distB="0" distL="0" distR="0" wp14:anchorId="4C729CC8" wp14:editId="63F58D54">
            <wp:extent cx="5400040" cy="3405485"/>
            <wp:effectExtent l="1905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srcRect/>
                    <a:stretch>
                      <a:fillRect/>
                    </a:stretch>
                  </pic:blipFill>
                  <pic:spPr bwMode="auto">
                    <a:xfrm>
                      <a:off x="0" y="0"/>
                      <a:ext cx="5400040" cy="3405485"/>
                    </a:xfrm>
                    <a:prstGeom prst="rect">
                      <a:avLst/>
                    </a:prstGeom>
                    <a:noFill/>
                    <a:ln w="9525">
                      <a:noFill/>
                      <a:miter lim="800000"/>
                      <a:headEnd/>
                      <a:tailEnd/>
                    </a:ln>
                  </pic:spPr>
                </pic:pic>
              </a:graphicData>
            </a:graphic>
          </wp:inline>
        </w:drawing>
      </w:r>
    </w:p>
    <w:p w14:paraId="2E70294B"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p>
    <w:p w14:paraId="1FECFD83"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lastRenderedPageBreak/>
        <w:t>Qual deles você escolheria para informar o endereço em uma carta? Provavelmente o último, por ser de fácil entendimento para humanos, não é mesmo? Contudo, as 3 representações são válidas, pois nosso entendimento final é o mesmo, ou seja, a semântica é a mesma.</w:t>
      </w:r>
    </w:p>
    <w:p w14:paraId="61C64735"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pPr>
      <w:r w:rsidRPr="00BD140F">
        <w:t>Por outro lado, você deve concordar comigo que a primeira representação (formato XML) é mais verbosa, exigindo um esforço extra por parte de quem está escrevendo. No segundo exemplo (formato JSON) já é algo mais leve de se escrever. Já o último (formato YAML), é praticamente como escrevemos no dia a dia.</w:t>
      </w:r>
    </w:p>
    <w:p w14:paraId="0EA69413"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Sendo assim, esse é o primeiro passo que precisamos dar para permitir a comunicação interoperável. E o mais legal é que essas 3 representações são válidas atualmente, ou seja, homens e máquinas podem ler, escrever e entender esses formatos.</w:t>
      </w:r>
    </w:p>
    <w:p w14:paraId="278B4BE2"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pPr>
      <w:r w:rsidRPr="00BD140F">
        <w:t>Origem do REST</w:t>
      </w:r>
    </w:p>
    <w:p w14:paraId="25EAF2AC"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pPr>
      <w:r w:rsidRPr="00BD140F">
        <w:t>O HTTP é o principal protocolo de comunicação para sistemas Web, existente há mais de 20 anos, e em todo esse tempo sofreu algumas atualizações. Nos anos 2000, um dos principais autores do protocolo HTTP, Roy Fielding, sugeriu, dentre outras coisas, o uso de novos métodos HTTP. Estes métodos visavam resolver problemas relacionados a semântica quando requisições HTTP eram feitas.</w:t>
      </w:r>
    </w:p>
    <w:p w14:paraId="416C7498"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rPr>
          <w:ins w:id="0" w:author="Unknown"/>
        </w:rPr>
      </w:pPr>
      <w:ins w:id="1" w:author="Unknown">
        <w:r w:rsidRPr="00BD140F">
          <w:t>Estas sugestões permitiram o uso do HTTP de uma forma muito mais próxima da nossa realidade, dando sentido às requisições HTTP. Para melhor compreensão, veja os exemplos abaixo (requisições em formatos fictícios):</w:t>
        </w:r>
      </w:ins>
    </w:p>
    <w:p w14:paraId="78C1C953" w14:textId="77777777" w:rsidR="00BD140F" w:rsidRPr="00684FE9" w:rsidRDefault="00BD140F" w:rsidP="00BD140F">
      <w:pPr>
        <w:numPr>
          <w:ilvl w:val="0"/>
          <w:numId w:val="12"/>
        </w:numPr>
        <w:pBdr>
          <w:top w:val="single" w:sz="2" w:space="0" w:color="auto"/>
          <w:left w:val="single" w:sz="2" w:space="0" w:color="auto"/>
          <w:bottom w:val="single" w:sz="2" w:space="0" w:color="auto"/>
          <w:right w:val="single" w:sz="2" w:space="0" w:color="auto"/>
        </w:pBdr>
        <w:shd w:val="clear" w:color="auto" w:fill="FFFFFF"/>
        <w:spacing w:after="0" w:line="240" w:lineRule="auto"/>
        <w:ind w:left="0"/>
        <w:textAlignment w:val="baseline"/>
        <w:rPr>
          <w:ins w:id="2" w:author="Unknown"/>
          <w:highlight w:val="yellow"/>
        </w:rPr>
      </w:pPr>
      <w:ins w:id="3" w:author="Unknown">
        <w:r w:rsidRPr="00684FE9">
          <w:rPr>
            <w:highlight w:val="yellow"/>
          </w:rPr>
          <w:t>GET http://www.meusite.com/usuarios</w:t>
        </w:r>
      </w:ins>
    </w:p>
    <w:p w14:paraId="3D557AC0" w14:textId="77777777" w:rsidR="00BD140F" w:rsidRPr="00684FE9" w:rsidRDefault="00BD140F" w:rsidP="00BD140F">
      <w:pPr>
        <w:numPr>
          <w:ilvl w:val="0"/>
          <w:numId w:val="12"/>
        </w:numPr>
        <w:pBdr>
          <w:top w:val="single" w:sz="2" w:space="0" w:color="auto"/>
          <w:left w:val="single" w:sz="2" w:space="0" w:color="auto"/>
          <w:bottom w:val="single" w:sz="2" w:space="0" w:color="auto"/>
          <w:right w:val="single" w:sz="2" w:space="0" w:color="auto"/>
        </w:pBdr>
        <w:shd w:val="clear" w:color="auto" w:fill="FFFFFF"/>
        <w:spacing w:after="0" w:line="240" w:lineRule="auto"/>
        <w:ind w:left="0"/>
        <w:textAlignment w:val="baseline"/>
        <w:rPr>
          <w:ins w:id="4" w:author="Unknown"/>
          <w:highlight w:val="yellow"/>
        </w:rPr>
      </w:pPr>
      <w:ins w:id="5" w:author="Unknown">
        <w:r w:rsidRPr="00684FE9">
          <w:rPr>
            <w:highlight w:val="yellow"/>
          </w:rPr>
          <w:t>DELETE http://www.meusite.com/usuarios/jackson</w:t>
        </w:r>
      </w:ins>
    </w:p>
    <w:p w14:paraId="1352EC7F" w14:textId="77777777" w:rsidR="00BD140F" w:rsidRPr="00684FE9" w:rsidRDefault="00BD140F" w:rsidP="00BD140F">
      <w:pPr>
        <w:numPr>
          <w:ilvl w:val="0"/>
          <w:numId w:val="12"/>
        </w:numPr>
        <w:pBdr>
          <w:top w:val="single" w:sz="2" w:space="0" w:color="auto"/>
          <w:left w:val="single" w:sz="2" w:space="0" w:color="auto"/>
          <w:bottom w:val="single" w:sz="2" w:space="0" w:color="auto"/>
          <w:right w:val="single" w:sz="2" w:space="0" w:color="auto"/>
        </w:pBdr>
        <w:shd w:val="clear" w:color="auto" w:fill="FFFFFF"/>
        <w:spacing w:after="0" w:line="240" w:lineRule="auto"/>
        <w:ind w:left="0"/>
        <w:textAlignment w:val="baseline"/>
        <w:rPr>
          <w:ins w:id="6" w:author="Unknown"/>
          <w:highlight w:val="yellow"/>
        </w:rPr>
      </w:pPr>
      <w:ins w:id="7" w:author="Unknown">
        <w:r w:rsidRPr="00684FE9">
          <w:rPr>
            <w:highlight w:val="yellow"/>
          </w:rPr>
          <w:t xml:space="preserve">POST http://www.meusite.com/usuarios –data {nome: </w:t>
        </w:r>
        <w:proofErr w:type="spellStart"/>
        <w:r w:rsidRPr="00684FE9">
          <w:rPr>
            <w:highlight w:val="yellow"/>
          </w:rPr>
          <w:t>joaquim</w:t>
        </w:r>
        <w:proofErr w:type="spellEnd"/>
        <w:r w:rsidRPr="00684FE9">
          <w:rPr>
            <w:highlight w:val="yellow"/>
          </w:rPr>
          <w:t>}</w:t>
        </w:r>
      </w:ins>
    </w:p>
    <w:p w14:paraId="6F478852"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rPr>
          <w:ins w:id="8" w:author="Unknown"/>
        </w:rPr>
      </w:pPr>
      <w:ins w:id="9" w:author="Unknown">
        <w:r w:rsidRPr="00BD140F">
          <w:t>Pela simples leitura (mesmo o método GET e DELETE sendo em inglês) é possível inferir que no primeiro caso estamos pegando (GET) todos os usuários do site, ou seja, teremos uma lista de todos os usuários que estão cadastrados no sistema/site. Já, no segundo caso, estamos apagando (DELETE) o usuário Jackson. No último exemplo, estamos usando o método POST, em que percebemos o envio de dados extras para cadastrar um novo usuário.</w:t>
        </w:r>
      </w:ins>
    </w:p>
    <w:p w14:paraId="264596DF"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rPr>
          <w:ins w:id="10" w:author="Unknown"/>
        </w:rPr>
      </w:pPr>
      <w:ins w:id="11" w:author="Unknown">
        <w:r w:rsidRPr="00BD140F">
          <w:t xml:space="preserve">Veja o quão simples ficou expressar o que desejamos realizar ao acessar um determinado endereço, usando verbos específicos para </w:t>
        </w:r>
        <w:proofErr w:type="spellStart"/>
        <w:r w:rsidRPr="00BD140F">
          <w:t>URLs</w:t>
        </w:r>
        <w:proofErr w:type="spellEnd"/>
        <w:r w:rsidRPr="00BD140F">
          <w:t xml:space="preserve"> específicas e usando dados padronizados, quando necessário.</w:t>
        </w:r>
      </w:ins>
    </w:p>
    <w:p w14:paraId="56B99DD6"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rPr>
          <w:ins w:id="12" w:author="Unknown"/>
        </w:rPr>
      </w:pPr>
      <w:ins w:id="13" w:author="Unknown">
        <w:r w:rsidRPr="00BD140F">
          <w:t xml:space="preserve">Estes princípios apresentados fazem parte do REST! Em outras palavras, nesses exemplos, temos: uma representação padronizada, verbos e métodos usados, bem como, </w:t>
        </w:r>
        <w:proofErr w:type="spellStart"/>
        <w:r w:rsidRPr="00BD140F">
          <w:t>URLs</w:t>
        </w:r>
        <w:proofErr w:type="spellEnd"/>
        <w:r w:rsidRPr="00BD140F">
          <w:t>.</w:t>
        </w:r>
      </w:ins>
    </w:p>
    <w:p w14:paraId="29E8F6C1"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rPr>
          <w:ins w:id="14" w:author="Unknown"/>
        </w:rPr>
      </w:pPr>
      <w:ins w:id="15" w:author="Unknown">
        <w:r w:rsidRPr="00BD140F">
          <w:t>O que é REST?</w:t>
        </w:r>
      </w:ins>
    </w:p>
    <w:p w14:paraId="694F260C"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rPr>
          <w:ins w:id="16" w:author="Unknown"/>
        </w:rPr>
      </w:pPr>
      <w:ins w:id="17" w:author="Unknown">
        <w:r w:rsidRPr="00BD140F">
          <w:t>REST significa </w:t>
        </w:r>
        <w:proofErr w:type="spellStart"/>
        <w:r w:rsidRPr="00BD140F">
          <w:t>Representational</w:t>
        </w:r>
        <w:proofErr w:type="spellEnd"/>
        <w:r w:rsidRPr="00BD140F">
          <w:t xml:space="preserve"> </w:t>
        </w:r>
        <w:proofErr w:type="spellStart"/>
        <w:r w:rsidRPr="00BD140F">
          <w:t>State</w:t>
        </w:r>
        <w:proofErr w:type="spellEnd"/>
        <w:r w:rsidRPr="00BD140F">
          <w:t xml:space="preserve"> </w:t>
        </w:r>
        <w:proofErr w:type="spellStart"/>
        <w:r w:rsidRPr="00BD140F">
          <w:t>Transfer</w:t>
        </w:r>
        <w:proofErr w:type="spellEnd"/>
        <w:r w:rsidRPr="00BD140F">
          <w:t>. Em português, Transferência de Estado Representacional. Trata-se de uma abstração da arquitetura da Web. Resumidamente, o REST consiste em princípios/regras/</w:t>
        </w:r>
        <w:proofErr w:type="spellStart"/>
        <w:r w:rsidRPr="00BD140F">
          <w:t>constraints</w:t>
        </w:r>
        <w:proofErr w:type="spellEnd"/>
        <w:r w:rsidRPr="00BD140F">
          <w:t xml:space="preserve"> que, quando seguidas, permitem a criação de um projeto com interfaces bem definidas. Desta forma, permitindo, por exemplo, que aplicações se comuniquem.</w:t>
        </w:r>
      </w:ins>
    </w:p>
    <w:p w14:paraId="1C7395B2"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before="100" w:beforeAutospacing="1" w:after="100" w:afterAutospacing="1" w:line="240" w:lineRule="auto"/>
        <w:textAlignment w:val="baseline"/>
        <w:outlineLvl w:val="1"/>
        <w:rPr>
          <w:ins w:id="18" w:author="Unknown"/>
        </w:rPr>
      </w:pPr>
      <w:ins w:id="19" w:author="Unknown">
        <w:r w:rsidRPr="00BD140F">
          <w:t>E </w:t>
        </w:r>
        <w:proofErr w:type="spellStart"/>
        <w:r w:rsidRPr="00BD140F">
          <w:t>RESTful</w:t>
        </w:r>
        <w:proofErr w:type="spellEnd"/>
        <w:r w:rsidRPr="00BD140F">
          <w:t>… qual a diferença?</w:t>
        </w:r>
      </w:ins>
    </w:p>
    <w:p w14:paraId="19428065"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335" w:line="240" w:lineRule="auto"/>
        <w:textAlignment w:val="baseline"/>
        <w:rPr>
          <w:ins w:id="20" w:author="Unknown"/>
        </w:rPr>
      </w:pPr>
      <w:r w:rsidRPr="00BD140F">
        <w:rPr>
          <w:noProof/>
          <w:lang w:eastAsia="pt-BR"/>
        </w:rPr>
        <w:lastRenderedPageBreak/>
        <w:drawing>
          <wp:inline distT="0" distB="0" distL="0" distR="0" wp14:anchorId="5E3BC633" wp14:editId="362F87F1">
            <wp:extent cx="4187708" cy="1728659"/>
            <wp:effectExtent l="19050" t="0" r="3292" b="0"/>
            <wp:docPr id="21" name="Imagem 2" descr="Imagem que compara os termos REST e RESTful | Becod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m que compara os termos REST e RESTful | Becode">
                      <a:hlinkClick r:id="rId40"/>
                    </pic:cNvPr>
                    <pic:cNvPicPr>
                      <a:picLocks noChangeAspect="1" noChangeArrowheads="1"/>
                    </pic:cNvPicPr>
                  </pic:nvPicPr>
                  <pic:blipFill>
                    <a:blip r:embed="rId41"/>
                    <a:srcRect/>
                    <a:stretch>
                      <a:fillRect/>
                    </a:stretch>
                  </pic:blipFill>
                  <pic:spPr bwMode="auto">
                    <a:xfrm>
                      <a:off x="0" y="0"/>
                      <a:ext cx="4187472" cy="1728562"/>
                    </a:xfrm>
                    <a:prstGeom prst="rect">
                      <a:avLst/>
                    </a:prstGeom>
                    <a:noFill/>
                    <a:ln w="9525">
                      <a:noFill/>
                      <a:miter lim="800000"/>
                      <a:headEnd/>
                      <a:tailEnd/>
                    </a:ln>
                  </pic:spPr>
                </pic:pic>
              </a:graphicData>
            </a:graphic>
          </wp:inline>
        </w:drawing>
      </w:r>
    </w:p>
    <w:p w14:paraId="2744550C" w14:textId="77777777" w:rsidR="00BD140F" w:rsidRPr="00BD140F" w:rsidRDefault="00BD140F" w:rsidP="00BD140F">
      <w:pPr>
        <w:pBdr>
          <w:top w:val="single" w:sz="2" w:space="0" w:color="auto"/>
          <w:left w:val="single" w:sz="2" w:space="0" w:color="auto"/>
          <w:bottom w:val="single" w:sz="2" w:space="0" w:color="auto"/>
          <w:right w:val="single" w:sz="2" w:space="0" w:color="auto"/>
        </w:pBdr>
        <w:shd w:val="clear" w:color="auto" w:fill="FFFFFF"/>
        <w:spacing w:after="0" w:line="240" w:lineRule="auto"/>
        <w:textAlignment w:val="baseline"/>
        <w:rPr>
          <w:ins w:id="21" w:author="Unknown"/>
        </w:rPr>
      </w:pPr>
      <w:ins w:id="22" w:author="Unknown">
        <w:r w:rsidRPr="00BD140F">
          <w:t xml:space="preserve">Existe uma certa confusão quanto aos termos REST e </w:t>
        </w:r>
        <w:proofErr w:type="spellStart"/>
        <w:r w:rsidRPr="00BD140F">
          <w:t>RESTful</w:t>
        </w:r>
        <w:proofErr w:type="spellEnd"/>
        <w:r w:rsidRPr="00BD140F">
          <w:t xml:space="preserve">. Entretanto, ambos representam os </w:t>
        </w:r>
        <w:proofErr w:type="gramStart"/>
        <w:r w:rsidRPr="00BD140F">
          <w:t>mesmo princípios</w:t>
        </w:r>
        <w:proofErr w:type="gramEnd"/>
        <w:r w:rsidRPr="00BD140F">
          <w:t xml:space="preserve">. A diferença é apenas gramatical. Em outras palavras, sistemas que utilizam os princípios REST são chamados de </w:t>
        </w:r>
        <w:proofErr w:type="spellStart"/>
        <w:r w:rsidRPr="00BD140F">
          <w:t>RESTful</w:t>
        </w:r>
        <w:proofErr w:type="spellEnd"/>
        <w:r w:rsidRPr="00BD140F">
          <w:t>.</w:t>
        </w:r>
      </w:ins>
    </w:p>
    <w:p w14:paraId="037F633D" w14:textId="77777777" w:rsidR="00BD140F" w:rsidRPr="00BD140F" w:rsidRDefault="00BD140F" w:rsidP="00BD140F">
      <w:pPr>
        <w:numPr>
          <w:ilvl w:val="0"/>
          <w:numId w:val="13"/>
        </w:numPr>
        <w:pBdr>
          <w:top w:val="single" w:sz="2" w:space="0" w:color="auto"/>
          <w:left w:val="single" w:sz="2" w:space="0" w:color="auto"/>
          <w:bottom w:val="single" w:sz="2" w:space="0" w:color="auto"/>
          <w:right w:val="single" w:sz="2" w:space="0" w:color="auto"/>
        </w:pBdr>
        <w:shd w:val="clear" w:color="auto" w:fill="FFFFFF"/>
        <w:spacing w:after="0" w:line="240" w:lineRule="auto"/>
        <w:ind w:left="0"/>
        <w:textAlignment w:val="baseline"/>
        <w:rPr>
          <w:ins w:id="23" w:author="Unknown"/>
        </w:rPr>
      </w:pPr>
      <w:ins w:id="24" w:author="Unknown">
        <w:r w:rsidRPr="00BD140F">
          <w:t>REST: conjunto de princípios de arquitetura</w:t>
        </w:r>
      </w:ins>
    </w:p>
    <w:p w14:paraId="490EBF46" w14:textId="77777777" w:rsidR="00BD140F" w:rsidRPr="00BD140F" w:rsidRDefault="00BD140F" w:rsidP="00BD140F">
      <w:pPr>
        <w:numPr>
          <w:ilvl w:val="0"/>
          <w:numId w:val="13"/>
        </w:numPr>
        <w:pBdr>
          <w:top w:val="single" w:sz="2" w:space="0" w:color="auto"/>
          <w:left w:val="single" w:sz="2" w:space="0" w:color="auto"/>
          <w:bottom w:val="single" w:sz="2" w:space="0" w:color="auto"/>
          <w:right w:val="single" w:sz="2" w:space="0" w:color="auto"/>
        </w:pBdr>
        <w:shd w:val="clear" w:color="auto" w:fill="FFFFFF"/>
        <w:spacing w:after="0" w:line="240" w:lineRule="auto"/>
        <w:ind w:left="0"/>
        <w:textAlignment w:val="baseline"/>
        <w:rPr>
          <w:ins w:id="25" w:author="Unknown"/>
        </w:rPr>
      </w:pPr>
      <w:proofErr w:type="spellStart"/>
      <w:ins w:id="26" w:author="Unknown">
        <w:r w:rsidRPr="00BD140F">
          <w:t>RESTful</w:t>
        </w:r>
        <w:proofErr w:type="spellEnd"/>
        <w:r w:rsidRPr="00BD140F">
          <w:t>: capacidade de determinado sistema aplicar os princípios de REST.</w:t>
        </w:r>
      </w:ins>
    </w:p>
    <w:p w14:paraId="55CCCF66" w14:textId="77777777" w:rsidR="00BD140F" w:rsidRPr="00024DD4" w:rsidRDefault="00BD140F" w:rsidP="00024DD4"/>
    <w:p w14:paraId="2D3D5645" w14:textId="77777777" w:rsidR="00F05577" w:rsidRDefault="00BD140F" w:rsidP="00F05577">
      <w:r>
        <w:t xml:space="preserve">OBS: Tentei instalar o </w:t>
      </w:r>
      <w:proofErr w:type="spellStart"/>
      <w:r>
        <w:t>Postman</w:t>
      </w:r>
      <w:proofErr w:type="spellEnd"/>
      <w:r>
        <w:t xml:space="preserve"> na minha máquina e não funcionou. </w:t>
      </w:r>
    </w:p>
    <w:p w14:paraId="25236338" w14:textId="77777777" w:rsidR="00E41F6B" w:rsidRPr="002F6F88" w:rsidRDefault="00E41F6B" w:rsidP="00F05577">
      <w:pPr>
        <w:rPr>
          <w:b/>
        </w:rPr>
      </w:pPr>
      <w:r w:rsidRPr="002F6F88">
        <w:rPr>
          <w:b/>
          <w:highlight w:val="yellow"/>
        </w:rPr>
        <w:t>Vamos agora fazer nosso primeiro projeto construindo uma API:</w:t>
      </w:r>
    </w:p>
    <w:p w14:paraId="59A22020" w14:textId="77777777" w:rsidR="00E41F6B" w:rsidRDefault="00E41F6B" w:rsidP="00E41F6B">
      <w:pPr>
        <w:pStyle w:val="PargrafodaLista"/>
        <w:numPr>
          <w:ilvl w:val="0"/>
          <w:numId w:val="14"/>
        </w:numPr>
      </w:pPr>
      <w:r>
        <w:t xml:space="preserve">Primeiro de tudo, vamos criar uma pasta projeto e depois, usando o prompt de comando vamos iniciar nosso arquivo </w:t>
      </w:r>
      <w:proofErr w:type="spellStart"/>
      <w:proofErr w:type="gramStart"/>
      <w:r>
        <w:t>package</w:t>
      </w:r>
      <w:proofErr w:type="spellEnd"/>
      <w:r>
        <w:t xml:space="preserve"> .</w:t>
      </w:r>
      <w:proofErr w:type="spellStart"/>
      <w:r>
        <w:t>json</w:t>
      </w:r>
      <w:proofErr w:type="spellEnd"/>
      <w:proofErr w:type="gramEnd"/>
      <w:r>
        <w:t xml:space="preserve"> da minha pasta “projeto”:</w:t>
      </w:r>
    </w:p>
    <w:p w14:paraId="3BB76216" w14:textId="77777777" w:rsidR="00E41F6B" w:rsidRDefault="00E41F6B" w:rsidP="00E41F6B">
      <w:pPr>
        <w:pStyle w:val="PargrafodaLista"/>
      </w:pPr>
      <w:r>
        <w:rPr>
          <w:noProof/>
          <w:lang w:eastAsia="pt-BR"/>
        </w:rPr>
        <w:drawing>
          <wp:inline distT="0" distB="0" distL="0" distR="0" wp14:anchorId="587EF43A" wp14:editId="196C4072">
            <wp:extent cx="5400040" cy="1381440"/>
            <wp:effectExtent l="1905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srcRect/>
                    <a:stretch>
                      <a:fillRect/>
                    </a:stretch>
                  </pic:blipFill>
                  <pic:spPr bwMode="auto">
                    <a:xfrm>
                      <a:off x="0" y="0"/>
                      <a:ext cx="5400040" cy="1381440"/>
                    </a:xfrm>
                    <a:prstGeom prst="rect">
                      <a:avLst/>
                    </a:prstGeom>
                    <a:noFill/>
                    <a:ln w="9525">
                      <a:noFill/>
                      <a:miter lim="800000"/>
                      <a:headEnd/>
                      <a:tailEnd/>
                    </a:ln>
                  </pic:spPr>
                </pic:pic>
              </a:graphicData>
            </a:graphic>
          </wp:inline>
        </w:drawing>
      </w:r>
    </w:p>
    <w:p w14:paraId="053AC681" w14:textId="77777777" w:rsidR="00E41F6B" w:rsidRDefault="00E41F6B" w:rsidP="00E41F6B">
      <w:pPr>
        <w:pStyle w:val="PargrafodaLista"/>
        <w:numPr>
          <w:ilvl w:val="0"/>
          <w:numId w:val="14"/>
        </w:numPr>
      </w:pPr>
      <w:r>
        <w:t xml:space="preserve">Agora vamos importar a biblioteca Express em uma versão exata usando o </w:t>
      </w:r>
      <w:proofErr w:type="spellStart"/>
      <w:r>
        <w:t>save</w:t>
      </w:r>
      <w:proofErr w:type="spellEnd"/>
      <w:r>
        <w:t xml:space="preserve"> para salvar no meu arquivo </w:t>
      </w:r>
      <w:proofErr w:type="spellStart"/>
      <w:proofErr w:type="gramStart"/>
      <w:r>
        <w:t>package</w:t>
      </w:r>
      <w:proofErr w:type="spellEnd"/>
      <w:r>
        <w:t xml:space="preserve"> .</w:t>
      </w:r>
      <w:proofErr w:type="spellStart"/>
      <w:r>
        <w:t>json</w:t>
      </w:r>
      <w:proofErr w:type="spellEnd"/>
      <w:proofErr w:type="gramEnd"/>
      <w:r>
        <w:t xml:space="preserve"> essa nova dependência na minha pasta usando o terminal:</w:t>
      </w:r>
    </w:p>
    <w:p w14:paraId="3ADDF48B" w14:textId="77777777" w:rsidR="00E41F6B" w:rsidRDefault="00E41F6B" w:rsidP="00E41F6B">
      <w:pPr>
        <w:pStyle w:val="PargrafodaLista"/>
      </w:pPr>
      <w:r>
        <w:rPr>
          <w:noProof/>
          <w:lang w:eastAsia="pt-BR"/>
        </w:rPr>
        <w:drawing>
          <wp:inline distT="0" distB="0" distL="0" distR="0" wp14:anchorId="68F1140D" wp14:editId="039B313C">
            <wp:extent cx="5400040" cy="687557"/>
            <wp:effectExtent l="1905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srcRect/>
                    <a:stretch>
                      <a:fillRect/>
                    </a:stretch>
                  </pic:blipFill>
                  <pic:spPr bwMode="auto">
                    <a:xfrm>
                      <a:off x="0" y="0"/>
                      <a:ext cx="5400040" cy="687557"/>
                    </a:xfrm>
                    <a:prstGeom prst="rect">
                      <a:avLst/>
                    </a:prstGeom>
                    <a:noFill/>
                    <a:ln w="9525">
                      <a:noFill/>
                      <a:miter lim="800000"/>
                      <a:headEnd/>
                      <a:tailEnd/>
                    </a:ln>
                  </pic:spPr>
                </pic:pic>
              </a:graphicData>
            </a:graphic>
          </wp:inline>
        </w:drawing>
      </w:r>
    </w:p>
    <w:p w14:paraId="6FFB3C61" w14:textId="77777777" w:rsidR="00E41F6B" w:rsidRDefault="00E41F6B" w:rsidP="00E41F6B">
      <w:pPr>
        <w:pStyle w:val="PargrafodaLista"/>
        <w:numPr>
          <w:ilvl w:val="0"/>
          <w:numId w:val="14"/>
        </w:numPr>
      </w:pPr>
      <w:r>
        <w:t xml:space="preserve">Agora para criar o código fonte do meu projeto eu vou criar uma pasta </w:t>
      </w:r>
      <w:proofErr w:type="spellStart"/>
      <w:r>
        <w:t>src</w:t>
      </w:r>
      <w:proofErr w:type="spellEnd"/>
      <w:r>
        <w:t xml:space="preserve"> e crio dentro dela um arquivo “servidor.js”;</w:t>
      </w:r>
    </w:p>
    <w:p w14:paraId="144844CF" w14:textId="77777777" w:rsidR="00E41F6B" w:rsidRDefault="00E41F6B" w:rsidP="00E41F6B">
      <w:pPr>
        <w:pStyle w:val="PargrafodaLista"/>
        <w:numPr>
          <w:ilvl w:val="0"/>
          <w:numId w:val="14"/>
        </w:numPr>
      </w:pPr>
      <w:r>
        <w:t xml:space="preserve">Dentro deste arquivo eu vou configurar o Express que será nosso framework web para criação de nossos web </w:t>
      </w:r>
      <w:proofErr w:type="spellStart"/>
      <w:r>
        <w:t>services</w:t>
      </w:r>
      <w:proofErr w:type="spellEnd"/>
      <w:r>
        <w:t>;</w:t>
      </w:r>
    </w:p>
    <w:p w14:paraId="33847E82" w14:textId="77777777" w:rsidR="00E41F6B" w:rsidRDefault="00E41F6B" w:rsidP="00E41F6B">
      <w:pPr>
        <w:pStyle w:val="PargrafodaLista"/>
        <w:numPr>
          <w:ilvl w:val="0"/>
          <w:numId w:val="14"/>
        </w:numPr>
      </w:pPr>
      <w:r>
        <w:t xml:space="preserve">Quando eu tiver executando algum tipo de aplicação que tem comunicação com rede, eu preciso declarar uma porta (porta é um processo dentro do computador – um computador que se conectar com outro, quando os dois se comunicam além de eu ter o endereço IP para que eu saiba onde está a máquina, eu preciso mandar uma informação de uma pra outra naquela porta pois dentro daquela máquina que receberá a informação da aplicação está rodando várias outras aplicações se </w:t>
      </w:r>
      <w:r>
        <w:lastRenderedPageBreak/>
        <w:t>comunicando na rede, assim eu escolho o lugar onde será interpretado minha aplicação em uma porta específica do outro computador. Ou seja, se eu usar a porta 3003, ela fica aloca</w:t>
      </w:r>
      <w:r w:rsidR="002F6F88">
        <w:t>da e reservada para um processo, não poderá ser usada pra outro processo. A porta 80 é a porta padrão para requisição em protocolo HTTP. Não basta ter o endereço IP da máquina e sim também a porta do processo:</w:t>
      </w:r>
    </w:p>
    <w:p w14:paraId="7CF61BBD" w14:textId="77777777" w:rsidR="002F6F88" w:rsidRDefault="002F6F88" w:rsidP="002F6F88">
      <w:pPr>
        <w:pStyle w:val="PargrafodaLista"/>
      </w:pPr>
    </w:p>
    <w:p w14:paraId="08930BB0" w14:textId="77777777" w:rsidR="002F6F88" w:rsidRPr="002F6F88" w:rsidRDefault="002F6F88" w:rsidP="002F6F88">
      <w:pPr>
        <w:shd w:val="clear" w:color="auto" w:fill="1E1E1E"/>
        <w:spacing w:after="0" w:line="318" w:lineRule="atLeast"/>
        <w:rPr>
          <w:rFonts w:ascii="Consolas" w:eastAsia="Times New Roman" w:hAnsi="Consolas" w:cs="Consolas"/>
          <w:color w:val="D4D4D4"/>
          <w:sz w:val="23"/>
          <w:szCs w:val="23"/>
          <w:lang w:eastAsia="pt-BR"/>
        </w:rPr>
      </w:pPr>
      <w:proofErr w:type="spellStart"/>
      <w:r w:rsidRPr="002F6F88">
        <w:rPr>
          <w:rFonts w:ascii="Consolas" w:eastAsia="Times New Roman" w:hAnsi="Consolas" w:cs="Consolas"/>
          <w:color w:val="569CD6"/>
          <w:sz w:val="23"/>
          <w:szCs w:val="23"/>
          <w:lang w:eastAsia="pt-BR"/>
        </w:rPr>
        <w:t>const</w:t>
      </w:r>
      <w:proofErr w:type="spellEnd"/>
      <w:r w:rsidRPr="002F6F88">
        <w:rPr>
          <w:rFonts w:ascii="Consolas" w:eastAsia="Times New Roman" w:hAnsi="Consolas" w:cs="Consolas"/>
          <w:color w:val="D4D4D4"/>
          <w:sz w:val="23"/>
          <w:szCs w:val="23"/>
          <w:lang w:eastAsia="pt-BR"/>
        </w:rPr>
        <w:t> </w:t>
      </w:r>
      <w:r w:rsidRPr="002F6F88">
        <w:rPr>
          <w:rFonts w:ascii="Consolas" w:eastAsia="Times New Roman" w:hAnsi="Consolas" w:cs="Consolas"/>
          <w:color w:val="4FC1FF"/>
          <w:sz w:val="23"/>
          <w:szCs w:val="23"/>
          <w:lang w:eastAsia="pt-BR"/>
        </w:rPr>
        <w:t>porta</w:t>
      </w:r>
      <w:r w:rsidRPr="002F6F88">
        <w:rPr>
          <w:rFonts w:ascii="Consolas" w:eastAsia="Times New Roman" w:hAnsi="Consolas" w:cs="Consolas"/>
          <w:color w:val="D4D4D4"/>
          <w:sz w:val="23"/>
          <w:szCs w:val="23"/>
          <w:lang w:eastAsia="pt-BR"/>
        </w:rPr>
        <w:t> = </w:t>
      </w:r>
      <w:r w:rsidRPr="002F6F88">
        <w:rPr>
          <w:rFonts w:ascii="Consolas" w:eastAsia="Times New Roman" w:hAnsi="Consolas" w:cs="Consolas"/>
          <w:color w:val="B5CEA8"/>
          <w:sz w:val="23"/>
          <w:szCs w:val="23"/>
          <w:lang w:eastAsia="pt-BR"/>
        </w:rPr>
        <w:t>3003</w:t>
      </w:r>
    </w:p>
    <w:p w14:paraId="0C341351" w14:textId="77777777" w:rsidR="002F6F88" w:rsidRDefault="002F6F88" w:rsidP="002F6F88">
      <w:pPr>
        <w:pStyle w:val="PargrafodaLista"/>
      </w:pPr>
    </w:p>
    <w:p w14:paraId="44D5BCA1" w14:textId="77777777" w:rsidR="002F6F88" w:rsidRDefault="002F6F88" w:rsidP="002F6F88">
      <w:pPr>
        <w:pStyle w:val="PargrafodaLista"/>
        <w:numPr>
          <w:ilvl w:val="0"/>
          <w:numId w:val="15"/>
        </w:numPr>
      </w:pPr>
      <w:r>
        <w:t>Agora eu importo a biblioteca Express para usá-la:</w:t>
      </w:r>
    </w:p>
    <w:p w14:paraId="56B23ACA" w14:textId="77777777" w:rsidR="002F6F88" w:rsidRPr="00E227B4"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proofErr w:type="spellStart"/>
      <w:r w:rsidRPr="00E227B4">
        <w:rPr>
          <w:rFonts w:ascii="Consolas" w:eastAsia="Times New Roman" w:hAnsi="Consolas" w:cs="Consolas"/>
          <w:color w:val="569CD6"/>
          <w:sz w:val="23"/>
          <w:szCs w:val="23"/>
          <w:lang w:eastAsia="pt-BR"/>
        </w:rPr>
        <w:t>const</w:t>
      </w:r>
      <w:proofErr w:type="spellEnd"/>
      <w:r w:rsidRPr="00E227B4">
        <w:rPr>
          <w:rFonts w:ascii="Consolas" w:eastAsia="Times New Roman" w:hAnsi="Consolas" w:cs="Consolas"/>
          <w:color w:val="D4D4D4"/>
          <w:sz w:val="23"/>
          <w:szCs w:val="23"/>
          <w:lang w:eastAsia="pt-BR"/>
        </w:rPr>
        <w:t> </w:t>
      </w:r>
      <w:proofErr w:type="spellStart"/>
      <w:r w:rsidRPr="00E227B4">
        <w:rPr>
          <w:rFonts w:ascii="Consolas" w:eastAsia="Times New Roman" w:hAnsi="Consolas" w:cs="Consolas"/>
          <w:color w:val="4FC1FF"/>
          <w:sz w:val="23"/>
          <w:szCs w:val="23"/>
          <w:lang w:eastAsia="pt-BR"/>
        </w:rPr>
        <w:t>express</w:t>
      </w:r>
      <w:proofErr w:type="spellEnd"/>
      <w:r w:rsidRPr="00E227B4">
        <w:rPr>
          <w:rFonts w:ascii="Consolas" w:eastAsia="Times New Roman" w:hAnsi="Consolas" w:cs="Consolas"/>
          <w:color w:val="D4D4D4"/>
          <w:sz w:val="23"/>
          <w:szCs w:val="23"/>
          <w:lang w:eastAsia="pt-BR"/>
        </w:rPr>
        <w:t> = </w:t>
      </w:r>
      <w:r w:rsidRPr="00E227B4">
        <w:rPr>
          <w:rFonts w:ascii="Consolas" w:eastAsia="Times New Roman" w:hAnsi="Consolas" w:cs="Consolas"/>
          <w:color w:val="DCDCAA"/>
          <w:sz w:val="23"/>
          <w:szCs w:val="23"/>
          <w:lang w:eastAsia="pt-BR"/>
        </w:rPr>
        <w:t>require</w:t>
      </w:r>
      <w:r w:rsidRPr="00E227B4">
        <w:rPr>
          <w:rFonts w:ascii="Consolas" w:eastAsia="Times New Roman" w:hAnsi="Consolas" w:cs="Consolas"/>
          <w:color w:val="D4D4D4"/>
          <w:sz w:val="23"/>
          <w:szCs w:val="23"/>
          <w:lang w:eastAsia="pt-BR"/>
        </w:rPr>
        <w:t>(</w:t>
      </w:r>
      <w:r w:rsidRPr="00E227B4">
        <w:rPr>
          <w:rFonts w:ascii="Consolas" w:eastAsia="Times New Roman" w:hAnsi="Consolas" w:cs="Consolas"/>
          <w:color w:val="CE9178"/>
          <w:sz w:val="23"/>
          <w:szCs w:val="23"/>
          <w:lang w:eastAsia="pt-BR"/>
        </w:rPr>
        <w:t>'</w:t>
      </w:r>
      <w:proofErr w:type="spellStart"/>
      <w:r w:rsidRPr="00E227B4">
        <w:rPr>
          <w:rFonts w:ascii="Consolas" w:eastAsia="Times New Roman" w:hAnsi="Consolas" w:cs="Consolas"/>
          <w:color w:val="CE9178"/>
          <w:sz w:val="23"/>
          <w:szCs w:val="23"/>
          <w:lang w:eastAsia="pt-BR"/>
        </w:rPr>
        <w:t>express</w:t>
      </w:r>
      <w:proofErr w:type="spellEnd"/>
      <w:r w:rsidRPr="00E227B4">
        <w:rPr>
          <w:rFonts w:ascii="Consolas" w:eastAsia="Times New Roman" w:hAnsi="Consolas" w:cs="Consolas"/>
          <w:color w:val="CE9178"/>
          <w:sz w:val="23"/>
          <w:szCs w:val="23"/>
          <w:lang w:eastAsia="pt-BR"/>
        </w:rPr>
        <w:t>'</w:t>
      </w:r>
      <w:r w:rsidRPr="00E227B4">
        <w:rPr>
          <w:rFonts w:ascii="Consolas" w:eastAsia="Times New Roman" w:hAnsi="Consolas" w:cs="Consolas"/>
          <w:color w:val="D4D4D4"/>
          <w:sz w:val="23"/>
          <w:szCs w:val="23"/>
          <w:lang w:eastAsia="pt-BR"/>
        </w:rPr>
        <w:t>)</w:t>
      </w:r>
    </w:p>
    <w:p w14:paraId="0E862A1B" w14:textId="77777777" w:rsidR="002F6F88" w:rsidRPr="00E227B4"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p>
    <w:p w14:paraId="4C0A15AA" w14:textId="77777777" w:rsidR="002F6F88" w:rsidRPr="00E227B4"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proofErr w:type="spellStart"/>
      <w:r w:rsidRPr="00E227B4">
        <w:rPr>
          <w:rFonts w:ascii="Consolas" w:eastAsia="Times New Roman" w:hAnsi="Consolas" w:cs="Consolas"/>
          <w:color w:val="569CD6"/>
          <w:sz w:val="23"/>
          <w:szCs w:val="23"/>
          <w:lang w:eastAsia="pt-BR"/>
        </w:rPr>
        <w:t>const</w:t>
      </w:r>
      <w:proofErr w:type="spellEnd"/>
      <w:r w:rsidRPr="00E227B4">
        <w:rPr>
          <w:rFonts w:ascii="Consolas" w:eastAsia="Times New Roman" w:hAnsi="Consolas" w:cs="Consolas"/>
          <w:color w:val="D4D4D4"/>
          <w:sz w:val="23"/>
          <w:szCs w:val="23"/>
          <w:lang w:eastAsia="pt-BR"/>
        </w:rPr>
        <w:t> </w:t>
      </w:r>
      <w:r w:rsidRPr="00E227B4">
        <w:rPr>
          <w:rFonts w:ascii="Consolas" w:eastAsia="Times New Roman" w:hAnsi="Consolas" w:cs="Consolas"/>
          <w:color w:val="4FC1FF"/>
          <w:sz w:val="23"/>
          <w:szCs w:val="23"/>
          <w:lang w:eastAsia="pt-BR"/>
        </w:rPr>
        <w:t>app</w:t>
      </w:r>
      <w:r w:rsidRPr="00E227B4">
        <w:rPr>
          <w:rFonts w:ascii="Consolas" w:eastAsia="Times New Roman" w:hAnsi="Consolas" w:cs="Consolas"/>
          <w:color w:val="D4D4D4"/>
          <w:sz w:val="23"/>
          <w:szCs w:val="23"/>
          <w:lang w:eastAsia="pt-BR"/>
        </w:rPr>
        <w:t> = </w:t>
      </w:r>
      <w:proofErr w:type="spellStart"/>
      <w:proofErr w:type="gramStart"/>
      <w:r w:rsidRPr="00E227B4">
        <w:rPr>
          <w:rFonts w:ascii="Consolas" w:eastAsia="Times New Roman" w:hAnsi="Consolas" w:cs="Consolas"/>
          <w:color w:val="DCDCAA"/>
          <w:sz w:val="23"/>
          <w:szCs w:val="23"/>
          <w:lang w:eastAsia="pt-BR"/>
        </w:rPr>
        <w:t>express</w:t>
      </w:r>
      <w:proofErr w:type="spellEnd"/>
      <w:r w:rsidRPr="00E227B4">
        <w:rPr>
          <w:rFonts w:ascii="Consolas" w:eastAsia="Times New Roman" w:hAnsi="Consolas" w:cs="Consolas"/>
          <w:color w:val="D4D4D4"/>
          <w:sz w:val="23"/>
          <w:szCs w:val="23"/>
          <w:lang w:eastAsia="pt-BR"/>
        </w:rPr>
        <w:t>(</w:t>
      </w:r>
      <w:proofErr w:type="gramEnd"/>
      <w:r w:rsidRPr="00E227B4">
        <w:rPr>
          <w:rFonts w:ascii="Consolas" w:eastAsia="Times New Roman" w:hAnsi="Consolas" w:cs="Consolas"/>
          <w:color w:val="D4D4D4"/>
          <w:sz w:val="23"/>
          <w:szCs w:val="23"/>
          <w:lang w:eastAsia="pt-BR"/>
        </w:rPr>
        <w:t>)</w:t>
      </w:r>
    </w:p>
    <w:p w14:paraId="39EDFC04"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//Em cima dessa variável app que vamos colocar nossos serviços</w:t>
      </w:r>
    </w:p>
    <w:p w14:paraId="79E9F673" w14:textId="77777777" w:rsidR="002F6F88" w:rsidRDefault="002F6F88" w:rsidP="002F6F88">
      <w:pPr>
        <w:ind w:left="1080"/>
      </w:pPr>
    </w:p>
    <w:p w14:paraId="1FA0812E" w14:textId="77777777" w:rsidR="002F6F88" w:rsidRDefault="002F6F88" w:rsidP="002F6F88">
      <w:pPr>
        <w:pStyle w:val="PargrafodaLista"/>
        <w:numPr>
          <w:ilvl w:val="0"/>
          <w:numId w:val="15"/>
        </w:numPr>
      </w:pPr>
      <w:r>
        <w:t>Agora tenho meus serviços:</w:t>
      </w:r>
    </w:p>
    <w:p w14:paraId="6B888EA9"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val="en-US" w:eastAsia="pt-BR"/>
        </w:rPr>
      </w:pPr>
      <w:proofErr w:type="spellStart"/>
      <w:proofErr w:type="gramStart"/>
      <w:r w:rsidRPr="002F6F88">
        <w:rPr>
          <w:rFonts w:ascii="Consolas" w:eastAsia="Times New Roman" w:hAnsi="Consolas" w:cs="Consolas"/>
          <w:color w:val="4FC1FF"/>
          <w:sz w:val="23"/>
          <w:szCs w:val="23"/>
          <w:lang w:val="en-US" w:eastAsia="pt-BR"/>
        </w:rPr>
        <w:t>app</w:t>
      </w:r>
      <w:r w:rsidRPr="002F6F88">
        <w:rPr>
          <w:rFonts w:ascii="Consolas" w:eastAsia="Times New Roman" w:hAnsi="Consolas" w:cs="Consolas"/>
          <w:color w:val="D4D4D4"/>
          <w:sz w:val="23"/>
          <w:szCs w:val="23"/>
          <w:lang w:val="en-US" w:eastAsia="pt-BR"/>
        </w:rPr>
        <w:t>.</w:t>
      </w:r>
      <w:r w:rsidRPr="002F6F88">
        <w:rPr>
          <w:rFonts w:ascii="Consolas" w:eastAsia="Times New Roman" w:hAnsi="Consolas" w:cs="Consolas"/>
          <w:color w:val="DCDCAA"/>
          <w:sz w:val="23"/>
          <w:szCs w:val="23"/>
          <w:lang w:val="en-US" w:eastAsia="pt-BR"/>
        </w:rPr>
        <w:t>get</w:t>
      </w:r>
      <w:proofErr w:type="spellEnd"/>
      <w:r w:rsidRPr="002F6F88">
        <w:rPr>
          <w:rFonts w:ascii="Consolas" w:eastAsia="Times New Roman" w:hAnsi="Consolas" w:cs="Consolas"/>
          <w:color w:val="D4D4D4"/>
          <w:sz w:val="23"/>
          <w:szCs w:val="23"/>
          <w:lang w:val="en-US" w:eastAsia="pt-BR"/>
        </w:rPr>
        <w:t>(</w:t>
      </w:r>
      <w:proofErr w:type="gramEnd"/>
      <w:r w:rsidRPr="002F6F88">
        <w:rPr>
          <w:rFonts w:ascii="Consolas" w:eastAsia="Times New Roman" w:hAnsi="Consolas" w:cs="Consolas"/>
          <w:color w:val="CE9178"/>
          <w:sz w:val="23"/>
          <w:szCs w:val="23"/>
          <w:lang w:val="en-US" w:eastAsia="pt-BR"/>
        </w:rPr>
        <w:t>'/</w:t>
      </w:r>
      <w:proofErr w:type="spellStart"/>
      <w:r w:rsidRPr="002F6F88">
        <w:rPr>
          <w:rFonts w:ascii="Consolas" w:eastAsia="Times New Roman" w:hAnsi="Consolas" w:cs="Consolas"/>
          <w:color w:val="CE9178"/>
          <w:sz w:val="23"/>
          <w:szCs w:val="23"/>
          <w:lang w:val="en-US" w:eastAsia="pt-BR"/>
        </w:rPr>
        <w:t>produtos</w:t>
      </w:r>
      <w:proofErr w:type="spellEnd"/>
      <w:r w:rsidRPr="002F6F88">
        <w:rPr>
          <w:rFonts w:ascii="Consolas" w:eastAsia="Times New Roman" w:hAnsi="Consolas" w:cs="Consolas"/>
          <w:color w:val="CE9178"/>
          <w:sz w:val="23"/>
          <w:szCs w:val="23"/>
          <w:lang w:val="en-US" w:eastAsia="pt-BR"/>
        </w:rPr>
        <w:t>'</w:t>
      </w:r>
      <w:r w:rsidRPr="002F6F88">
        <w:rPr>
          <w:rFonts w:ascii="Consolas" w:eastAsia="Times New Roman" w:hAnsi="Consolas" w:cs="Consolas"/>
          <w:color w:val="D4D4D4"/>
          <w:sz w:val="23"/>
          <w:szCs w:val="23"/>
          <w:lang w:val="en-US" w:eastAsia="pt-BR"/>
        </w:rPr>
        <w:t>, (</w:t>
      </w:r>
      <w:r w:rsidRPr="002F6F88">
        <w:rPr>
          <w:rFonts w:ascii="Consolas" w:eastAsia="Times New Roman" w:hAnsi="Consolas" w:cs="Consolas"/>
          <w:color w:val="9CDCFE"/>
          <w:sz w:val="23"/>
          <w:szCs w:val="23"/>
          <w:lang w:val="en-US" w:eastAsia="pt-BR"/>
        </w:rPr>
        <w:t>req</w:t>
      </w:r>
      <w:r w:rsidRPr="002F6F88">
        <w:rPr>
          <w:rFonts w:ascii="Consolas" w:eastAsia="Times New Roman" w:hAnsi="Consolas" w:cs="Consolas"/>
          <w:color w:val="D4D4D4"/>
          <w:sz w:val="23"/>
          <w:szCs w:val="23"/>
          <w:lang w:val="en-US" w:eastAsia="pt-BR"/>
        </w:rPr>
        <w:t>, </w:t>
      </w:r>
      <w:r w:rsidRPr="002F6F88">
        <w:rPr>
          <w:rFonts w:ascii="Consolas" w:eastAsia="Times New Roman" w:hAnsi="Consolas" w:cs="Consolas"/>
          <w:color w:val="9CDCFE"/>
          <w:sz w:val="23"/>
          <w:szCs w:val="23"/>
          <w:lang w:val="en-US" w:eastAsia="pt-BR"/>
        </w:rPr>
        <w:t>res</w:t>
      </w:r>
      <w:r w:rsidRPr="002F6F88">
        <w:rPr>
          <w:rFonts w:ascii="Consolas" w:eastAsia="Times New Roman" w:hAnsi="Consolas" w:cs="Consolas"/>
          <w:color w:val="D4D4D4"/>
          <w:sz w:val="23"/>
          <w:szCs w:val="23"/>
          <w:lang w:val="en-US" w:eastAsia="pt-BR"/>
        </w:rPr>
        <w:t>, </w:t>
      </w:r>
      <w:r w:rsidRPr="002F6F88">
        <w:rPr>
          <w:rFonts w:ascii="Consolas" w:eastAsia="Times New Roman" w:hAnsi="Consolas" w:cs="Consolas"/>
          <w:color w:val="DCDCAA"/>
          <w:sz w:val="23"/>
          <w:szCs w:val="23"/>
          <w:lang w:val="en-US" w:eastAsia="pt-BR"/>
        </w:rPr>
        <w:t>next</w:t>
      </w:r>
      <w:r w:rsidRPr="002F6F88">
        <w:rPr>
          <w:rFonts w:ascii="Consolas" w:eastAsia="Times New Roman" w:hAnsi="Consolas" w:cs="Consolas"/>
          <w:color w:val="D4D4D4"/>
          <w:sz w:val="23"/>
          <w:szCs w:val="23"/>
          <w:lang w:val="en-US" w:eastAsia="pt-BR"/>
        </w:rPr>
        <w:t>) </w:t>
      </w:r>
      <w:r w:rsidRPr="002F6F88">
        <w:rPr>
          <w:rFonts w:ascii="Consolas" w:eastAsia="Times New Roman" w:hAnsi="Consolas" w:cs="Consolas"/>
          <w:color w:val="569CD6"/>
          <w:sz w:val="23"/>
          <w:szCs w:val="23"/>
          <w:lang w:val="en-US" w:eastAsia="pt-BR"/>
        </w:rPr>
        <w:t>=&gt;</w:t>
      </w:r>
      <w:r w:rsidRPr="002F6F88">
        <w:rPr>
          <w:rFonts w:ascii="Consolas" w:eastAsia="Times New Roman" w:hAnsi="Consolas" w:cs="Consolas"/>
          <w:color w:val="D4D4D4"/>
          <w:sz w:val="23"/>
          <w:szCs w:val="23"/>
          <w:lang w:val="en-US" w:eastAsia="pt-BR"/>
        </w:rPr>
        <w:t> {</w:t>
      </w:r>
    </w:p>
    <w:p w14:paraId="70D5D823"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D4D4D4"/>
          <w:sz w:val="23"/>
          <w:szCs w:val="23"/>
          <w:lang w:val="en-US" w:eastAsia="pt-BR"/>
        </w:rPr>
        <w:t>    </w:t>
      </w:r>
      <w:proofErr w:type="spellStart"/>
      <w:proofErr w:type="gramStart"/>
      <w:r w:rsidRPr="002F6F88">
        <w:rPr>
          <w:rFonts w:ascii="Consolas" w:eastAsia="Times New Roman" w:hAnsi="Consolas" w:cs="Consolas"/>
          <w:color w:val="9CDCFE"/>
          <w:sz w:val="23"/>
          <w:szCs w:val="23"/>
          <w:lang w:eastAsia="pt-BR"/>
        </w:rPr>
        <w:t>res</w:t>
      </w:r>
      <w:r w:rsidRPr="002F6F88">
        <w:rPr>
          <w:rFonts w:ascii="Consolas" w:eastAsia="Times New Roman" w:hAnsi="Consolas" w:cs="Consolas"/>
          <w:color w:val="D4D4D4"/>
          <w:sz w:val="23"/>
          <w:szCs w:val="23"/>
          <w:lang w:eastAsia="pt-BR"/>
        </w:rPr>
        <w:t>.</w:t>
      </w:r>
      <w:r w:rsidRPr="002F6F88">
        <w:rPr>
          <w:rFonts w:ascii="Consolas" w:eastAsia="Times New Roman" w:hAnsi="Consolas" w:cs="Consolas"/>
          <w:color w:val="DCDCAA"/>
          <w:sz w:val="23"/>
          <w:szCs w:val="23"/>
          <w:lang w:eastAsia="pt-BR"/>
        </w:rPr>
        <w:t>send</w:t>
      </w:r>
      <w:proofErr w:type="spellEnd"/>
      <w:proofErr w:type="gramEnd"/>
      <w:r w:rsidRPr="002F6F88">
        <w:rPr>
          <w:rFonts w:ascii="Consolas" w:eastAsia="Times New Roman" w:hAnsi="Consolas" w:cs="Consolas"/>
          <w:color w:val="D4D4D4"/>
          <w:sz w:val="23"/>
          <w:szCs w:val="23"/>
          <w:lang w:eastAsia="pt-BR"/>
        </w:rPr>
        <w:t>({</w:t>
      </w:r>
      <w:r w:rsidRPr="002F6F88">
        <w:rPr>
          <w:rFonts w:ascii="Consolas" w:eastAsia="Times New Roman" w:hAnsi="Consolas" w:cs="Consolas"/>
          <w:color w:val="9CDCFE"/>
          <w:sz w:val="23"/>
          <w:szCs w:val="23"/>
          <w:lang w:eastAsia="pt-BR"/>
        </w:rPr>
        <w:t>nome:</w:t>
      </w:r>
      <w:r w:rsidRPr="002F6F88">
        <w:rPr>
          <w:rFonts w:ascii="Consolas" w:eastAsia="Times New Roman" w:hAnsi="Consolas" w:cs="Consolas"/>
          <w:color w:val="D4D4D4"/>
          <w:sz w:val="23"/>
          <w:szCs w:val="23"/>
          <w:lang w:eastAsia="pt-BR"/>
        </w:rPr>
        <w:t> </w:t>
      </w:r>
      <w:r w:rsidRPr="002F6F88">
        <w:rPr>
          <w:rFonts w:ascii="Consolas" w:eastAsia="Times New Roman" w:hAnsi="Consolas" w:cs="Consolas"/>
          <w:color w:val="CE9178"/>
          <w:sz w:val="23"/>
          <w:szCs w:val="23"/>
          <w:lang w:eastAsia="pt-BR"/>
        </w:rPr>
        <w:t>'Notebook'</w:t>
      </w:r>
      <w:r w:rsidRPr="002F6F88">
        <w:rPr>
          <w:rFonts w:ascii="Consolas" w:eastAsia="Times New Roman" w:hAnsi="Consolas" w:cs="Consolas"/>
          <w:color w:val="D4D4D4"/>
          <w:sz w:val="23"/>
          <w:szCs w:val="23"/>
          <w:lang w:eastAsia="pt-BR"/>
        </w:rPr>
        <w:t>, </w:t>
      </w:r>
      <w:proofErr w:type="spellStart"/>
      <w:r w:rsidRPr="002F6F88">
        <w:rPr>
          <w:rFonts w:ascii="Consolas" w:eastAsia="Times New Roman" w:hAnsi="Consolas" w:cs="Consolas"/>
          <w:color w:val="9CDCFE"/>
          <w:sz w:val="23"/>
          <w:szCs w:val="23"/>
          <w:lang w:eastAsia="pt-BR"/>
        </w:rPr>
        <w:t>preco</w:t>
      </w:r>
      <w:proofErr w:type="spellEnd"/>
      <w:r w:rsidRPr="002F6F88">
        <w:rPr>
          <w:rFonts w:ascii="Consolas" w:eastAsia="Times New Roman" w:hAnsi="Consolas" w:cs="Consolas"/>
          <w:color w:val="9CDCFE"/>
          <w:sz w:val="23"/>
          <w:szCs w:val="23"/>
          <w:lang w:eastAsia="pt-BR"/>
        </w:rPr>
        <w:t>:</w:t>
      </w:r>
      <w:r w:rsidRPr="002F6F88">
        <w:rPr>
          <w:rFonts w:ascii="Consolas" w:eastAsia="Times New Roman" w:hAnsi="Consolas" w:cs="Consolas"/>
          <w:color w:val="D4D4D4"/>
          <w:sz w:val="23"/>
          <w:szCs w:val="23"/>
          <w:lang w:eastAsia="pt-BR"/>
        </w:rPr>
        <w:t> </w:t>
      </w:r>
      <w:r w:rsidRPr="002F6F88">
        <w:rPr>
          <w:rFonts w:ascii="Consolas" w:eastAsia="Times New Roman" w:hAnsi="Consolas" w:cs="Consolas"/>
          <w:color w:val="B5CEA8"/>
          <w:sz w:val="23"/>
          <w:szCs w:val="23"/>
          <w:lang w:eastAsia="pt-BR"/>
        </w:rPr>
        <w:t>123.45</w:t>
      </w:r>
      <w:r w:rsidRPr="002F6F88">
        <w:rPr>
          <w:rFonts w:ascii="Consolas" w:eastAsia="Times New Roman" w:hAnsi="Consolas" w:cs="Consolas"/>
          <w:color w:val="D4D4D4"/>
          <w:sz w:val="23"/>
          <w:szCs w:val="23"/>
          <w:lang w:eastAsia="pt-BR"/>
        </w:rPr>
        <w:t>})</w:t>
      </w:r>
    </w:p>
    <w:p w14:paraId="56D1A289"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D4D4D4"/>
          <w:sz w:val="23"/>
          <w:szCs w:val="23"/>
          <w:lang w:eastAsia="pt-BR"/>
        </w:rPr>
        <w:t>})</w:t>
      </w:r>
    </w:p>
    <w:p w14:paraId="43554A4B"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//é uma forma de requisição. Aqui estou usando o padrão</w:t>
      </w:r>
    </w:p>
    <w:p w14:paraId="3A1007FF"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//Middleware. Ou seja, pego o caminho produtos</w:t>
      </w:r>
    </w:p>
    <w:p w14:paraId="140F98EE"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//passo </w:t>
      </w:r>
      <w:proofErr w:type="gramStart"/>
      <w:r w:rsidRPr="002F6F88">
        <w:rPr>
          <w:rFonts w:ascii="Consolas" w:eastAsia="Times New Roman" w:hAnsi="Consolas" w:cs="Consolas"/>
          <w:color w:val="6A9955"/>
          <w:sz w:val="23"/>
          <w:szCs w:val="23"/>
          <w:lang w:eastAsia="pt-BR"/>
        </w:rPr>
        <w:t>um função</w:t>
      </w:r>
      <w:proofErr w:type="gramEnd"/>
      <w:r w:rsidRPr="002F6F88">
        <w:rPr>
          <w:rFonts w:ascii="Consolas" w:eastAsia="Times New Roman" w:hAnsi="Consolas" w:cs="Consolas"/>
          <w:color w:val="6A9955"/>
          <w:sz w:val="23"/>
          <w:szCs w:val="23"/>
          <w:lang w:eastAsia="pt-BR"/>
        </w:rPr>
        <w:t> middleware que vai pegar a resposta</w:t>
      </w:r>
    </w:p>
    <w:p w14:paraId="356AAD64"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//enviar ("</w:t>
      </w:r>
      <w:proofErr w:type="spellStart"/>
      <w:r w:rsidRPr="002F6F88">
        <w:rPr>
          <w:rFonts w:ascii="Consolas" w:eastAsia="Times New Roman" w:hAnsi="Consolas" w:cs="Consolas"/>
          <w:color w:val="6A9955"/>
          <w:sz w:val="23"/>
          <w:szCs w:val="23"/>
          <w:lang w:eastAsia="pt-BR"/>
        </w:rPr>
        <w:t>send</w:t>
      </w:r>
      <w:proofErr w:type="spellEnd"/>
      <w:r w:rsidRPr="002F6F88">
        <w:rPr>
          <w:rFonts w:ascii="Consolas" w:eastAsia="Times New Roman" w:hAnsi="Consolas" w:cs="Consolas"/>
          <w:color w:val="6A9955"/>
          <w:sz w:val="23"/>
          <w:szCs w:val="23"/>
          <w:lang w:eastAsia="pt-BR"/>
        </w:rPr>
        <w:t>") o objet</w:t>
      </w:r>
      <w:r w:rsidR="00104EAB">
        <w:rPr>
          <w:rFonts w:ascii="Consolas" w:eastAsia="Times New Roman" w:hAnsi="Consolas" w:cs="Consolas"/>
          <w:color w:val="6A9955"/>
          <w:sz w:val="23"/>
          <w:szCs w:val="23"/>
          <w:lang w:eastAsia="pt-BR"/>
        </w:rPr>
        <w:t>o</w:t>
      </w:r>
      <w:r w:rsidRPr="002F6F88">
        <w:rPr>
          <w:rFonts w:ascii="Consolas" w:eastAsia="Times New Roman" w:hAnsi="Consolas" w:cs="Consolas"/>
          <w:color w:val="6A9955"/>
          <w:sz w:val="23"/>
          <w:szCs w:val="23"/>
          <w:lang w:eastAsia="pt-BR"/>
        </w:rPr>
        <w:t> com as informações.</w:t>
      </w:r>
    </w:p>
    <w:p w14:paraId="588AA161"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//Neste caso não usamos o </w:t>
      </w:r>
      <w:proofErr w:type="spellStart"/>
      <w:r w:rsidRPr="002F6F88">
        <w:rPr>
          <w:rFonts w:ascii="Consolas" w:eastAsia="Times New Roman" w:hAnsi="Consolas" w:cs="Consolas"/>
          <w:color w:val="6A9955"/>
          <w:sz w:val="23"/>
          <w:szCs w:val="23"/>
          <w:lang w:eastAsia="pt-BR"/>
        </w:rPr>
        <w:t>next</w:t>
      </w:r>
      <w:proofErr w:type="spellEnd"/>
      <w:r w:rsidRPr="002F6F88">
        <w:rPr>
          <w:rFonts w:ascii="Consolas" w:eastAsia="Times New Roman" w:hAnsi="Consolas" w:cs="Consolas"/>
          <w:color w:val="6A9955"/>
          <w:sz w:val="23"/>
          <w:szCs w:val="23"/>
          <w:lang w:eastAsia="pt-BR"/>
        </w:rPr>
        <w:t>.</w:t>
      </w:r>
    </w:p>
    <w:p w14:paraId="595DEE16"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6A9955"/>
          <w:sz w:val="23"/>
          <w:szCs w:val="23"/>
          <w:lang w:eastAsia="pt-BR"/>
        </w:rPr>
        <w:t>//Esse método </w:t>
      </w:r>
      <w:proofErr w:type="spellStart"/>
      <w:r w:rsidRPr="002F6F88">
        <w:rPr>
          <w:rFonts w:ascii="Consolas" w:eastAsia="Times New Roman" w:hAnsi="Consolas" w:cs="Consolas"/>
          <w:color w:val="6A9955"/>
          <w:sz w:val="23"/>
          <w:szCs w:val="23"/>
          <w:lang w:eastAsia="pt-BR"/>
        </w:rPr>
        <w:t>send</w:t>
      </w:r>
      <w:proofErr w:type="spellEnd"/>
      <w:r w:rsidRPr="002F6F88">
        <w:rPr>
          <w:rFonts w:ascii="Consolas" w:eastAsia="Times New Roman" w:hAnsi="Consolas" w:cs="Consolas"/>
          <w:color w:val="6A9955"/>
          <w:sz w:val="23"/>
          <w:szCs w:val="23"/>
          <w:lang w:eastAsia="pt-BR"/>
        </w:rPr>
        <w:t> envia </w:t>
      </w:r>
      <w:proofErr w:type="spellStart"/>
      <w:r w:rsidRPr="002F6F88">
        <w:rPr>
          <w:rFonts w:ascii="Consolas" w:eastAsia="Times New Roman" w:hAnsi="Consolas" w:cs="Consolas"/>
          <w:color w:val="6A9955"/>
          <w:sz w:val="23"/>
          <w:szCs w:val="23"/>
          <w:lang w:eastAsia="pt-BR"/>
        </w:rPr>
        <w:t>automaticando</w:t>
      </w:r>
      <w:proofErr w:type="spellEnd"/>
      <w:r w:rsidRPr="002F6F88">
        <w:rPr>
          <w:rFonts w:ascii="Consolas" w:eastAsia="Times New Roman" w:hAnsi="Consolas" w:cs="Consolas"/>
          <w:color w:val="6A9955"/>
          <w:sz w:val="23"/>
          <w:szCs w:val="23"/>
          <w:lang w:eastAsia="pt-BR"/>
        </w:rPr>
        <w:t> no formato JSON</w:t>
      </w:r>
    </w:p>
    <w:p w14:paraId="0383B8C2" w14:textId="77777777" w:rsidR="002F6F88" w:rsidRDefault="002F6F88" w:rsidP="002F6F88">
      <w:pPr>
        <w:ind w:left="1080"/>
      </w:pPr>
    </w:p>
    <w:p w14:paraId="6F539A21" w14:textId="77777777" w:rsidR="002F6F88" w:rsidRDefault="002F6F88" w:rsidP="002F6F88">
      <w:pPr>
        <w:pStyle w:val="PargrafodaLista"/>
        <w:numPr>
          <w:ilvl w:val="0"/>
          <w:numId w:val="15"/>
        </w:numPr>
      </w:pPr>
      <w:r>
        <w:t xml:space="preserve">Agora eu digo a porta que ficará escutando minha aplicação e passo uma função </w:t>
      </w:r>
      <w:proofErr w:type="spellStart"/>
      <w:r>
        <w:t>callback</w:t>
      </w:r>
      <w:proofErr w:type="spellEnd"/>
      <w:r>
        <w:t xml:space="preserve"> para dizer que o servidor está executando na minha porta:</w:t>
      </w:r>
    </w:p>
    <w:p w14:paraId="754CD1E8"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proofErr w:type="spellStart"/>
      <w:proofErr w:type="gramStart"/>
      <w:r w:rsidRPr="002F6F88">
        <w:rPr>
          <w:rFonts w:ascii="Consolas" w:eastAsia="Times New Roman" w:hAnsi="Consolas" w:cs="Consolas"/>
          <w:color w:val="4FC1FF"/>
          <w:sz w:val="23"/>
          <w:szCs w:val="23"/>
          <w:lang w:eastAsia="pt-BR"/>
        </w:rPr>
        <w:t>app</w:t>
      </w:r>
      <w:r w:rsidRPr="002F6F88">
        <w:rPr>
          <w:rFonts w:ascii="Consolas" w:eastAsia="Times New Roman" w:hAnsi="Consolas" w:cs="Consolas"/>
          <w:color w:val="D4D4D4"/>
          <w:sz w:val="23"/>
          <w:szCs w:val="23"/>
          <w:lang w:eastAsia="pt-BR"/>
        </w:rPr>
        <w:t>.</w:t>
      </w:r>
      <w:r w:rsidRPr="002F6F88">
        <w:rPr>
          <w:rFonts w:ascii="Consolas" w:eastAsia="Times New Roman" w:hAnsi="Consolas" w:cs="Consolas"/>
          <w:color w:val="DCDCAA"/>
          <w:sz w:val="23"/>
          <w:szCs w:val="23"/>
          <w:lang w:eastAsia="pt-BR"/>
        </w:rPr>
        <w:t>listen</w:t>
      </w:r>
      <w:proofErr w:type="spellEnd"/>
      <w:proofErr w:type="gramEnd"/>
      <w:r w:rsidRPr="002F6F88">
        <w:rPr>
          <w:rFonts w:ascii="Consolas" w:eastAsia="Times New Roman" w:hAnsi="Consolas" w:cs="Consolas"/>
          <w:color w:val="D4D4D4"/>
          <w:sz w:val="23"/>
          <w:szCs w:val="23"/>
          <w:lang w:eastAsia="pt-BR"/>
        </w:rPr>
        <w:t>(</w:t>
      </w:r>
      <w:r w:rsidRPr="002F6F88">
        <w:rPr>
          <w:rFonts w:ascii="Consolas" w:eastAsia="Times New Roman" w:hAnsi="Consolas" w:cs="Consolas"/>
          <w:color w:val="4FC1FF"/>
          <w:sz w:val="23"/>
          <w:szCs w:val="23"/>
          <w:lang w:eastAsia="pt-BR"/>
        </w:rPr>
        <w:t>porta</w:t>
      </w:r>
      <w:r w:rsidRPr="002F6F88">
        <w:rPr>
          <w:rFonts w:ascii="Consolas" w:eastAsia="Times New Roman" w:hAnsi="Consolas" w:cs="Consolas"/>
          <w:color w:val="D4D4D4"/>
          <w:sz w:val="23"/>
          <w:szCs w:val="23"/>
          <w:lang w:eastAsia="pt-BR"/>
        </w:rPr>
        <w:t>, () </w:t>
      </w:r>
      <w:r w:rsidRPr="002F6F88">
        <w:rPr>
          <w:rFonts w:ascii="Consolas" w:eastAsia="Times New Roman" w:hAnsi="Consolas" w:cs="Consolas"/>
          <w:color w:val="569CD6"/>
          <w:sz w:val="23"/>
          <w:szCs w:val="23"/>
          <w:lang w:eastAsia="pt-BR"/>
        </w:rPr>
        <w:t>=&gt;</w:t>
      </w:r>
      <w:r w:rsidRPr="002F6F88">
        <w:rPr>
          <w:rFonts w:ascii="Consolas" w:eastAsia="Times New Roman" w:hAnsi="Consolas" w:cs="Consolas"/>
          <w:color w:val="D4D4D4"/>
          <w:sz w:val="23"/>
          <w:szCs w:val="23"/>
          <w:lang w:eastAsia="pt-BR"/>
        </w:rPr>
        <w:t> {</w:t>
      </w:r>
    </w:p>
    <w:p w14:paraId="1F1D9D1B"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D4D4D4"/>
          <w:sz w:val="23"/>
          <w:szCs w:val="23"/>
          <w:lang w:eastAsia="pt-BR"/>
        </w:rPr>
        <w:t>    </w:t>
      </w:r>
      <w:proofErr w:type="gramStart"/>
      <w:r w:rsidRPr="002F6F88">
        <w:rPr>
          <w:rFonts w:ascii="Consolas" w:eastAsia="Times New Roman" w:hAnsi="Consolas" w:cs="Consolas"/>
          <w:color w:val="9CDCFE"/>
          <w:sz w:val="23"/>
          <w:szCs w:val="23"/>
          <w:lang w:eastAsia="pt-BR"/>
        </w:rPr>
        <w:t>console</w:t>
      </w:r>
      <w:r w:rsidRPr="002F6F88">
        <w:rPr>
          <w:rFonts w:ascii="Consolas" w:eastAsia="Times New Roman" w:hAnsi="Consolas" w:cs="Consolas"/>
          <w:color w:val="D4D4D4"/>
          <w:sz w:val="23"/>
          <w:szCs w:val="23"/>
          <w:lang w:eastAsia="pt-BR"/>
        </w:rPr>
        <w:t>.</w:t>
      </w:r>
      <w:r w:rsidRPr="002F6F88">
        <w:rPr>
          <w:rFonts w:ascii="Consolas" w:eastAsia="Times New Roman" w:hAnsi="Consolas" w:cs="Consolas"/>
          <w:color w:val="DCDCAA"/>
          <w:sz w:val="23"/>
          <w:szCs w:val="23"/>
          <w:lang w:eastAsia="pt-BR"/>
        </w:rPr>
        <w:t>log</w:t>
      </w:r>
      <w:r w:rsidRPr="002F6F88">
        <w:rPr>
          <w:rFonts w:ascii="Consolas" w:eastAsia="Times New Roman" w:hAnsi="Consolas" w:cs="Consolas"/>
          <w:color w:val="D4D4D4"/>
          <w:sz w:val="23"/>
          <w:szCs w:val="23"/>
          <w:lang w:eastAsia="pt-BR"/>
        </w:rPr>
        <w:t>(</w:t>
      </w:r>
      <w:proofErr w:type="gramEnd"/>
      <w:r w:rsidRPr="002F6F88">
        <w:rPr>
          <w:rFonts w:ascii="Consolas" w:eastAsia="Times New Roman" w:hAnsi="Consolas" w:cs="Consolas"/>
          <w:color w:val="CE9178"/>
          <w:sz w:val="23"/>
          <w:szCs w:val="23"/>
          <w:lang w:eastAsia="pt-BR"/>
        </w:rPr>
        <w:t>'Servidor executando'</w:t>
      </w:r>
      <w:r w:rsidRPr="002F6F88">
        <w:rPr>
          <w:rFonts w:ascii="Consolas" w:eastAsia="Times New Roman" w:hAnsi="Consolas" w:cs="Consolas"/>
          <w:color w:val="D4D4D4"/>
          <w:sz w:val="23"/>
          <w:szCs w:val="23"/>
          <w:lang w:eastAsia="pt-BR"/>
        </w:rPr>
        <w:t>)</w:t>
      </w:r>
    </w:p>
    <w:p w14:paraId="4E20D6F8" w14:textId="77777777" w:rsidR="002F6F88" w:rsidRPr="002F6F88" w:rsidRDefault="002F6F88" w:rsidP="002F6F88">
      <w:pPr>
        <w:shd w:val="clear" w:color="auto" w:fill="1E1E1E"/>
        <w:spacing w:after="0" w:line="318" w:lineRule="atLeast"/>
        <w:ind w:left="720"/>
        <w:rPr>
          <w:rFonts w:ascii="Consolas" w:eastAsia="Times New Roman" w:hAnsi="Consolas" w:cs="Consolas"/>
          <w:color w:val="D4D4D4"/>
          <w:sz w:val="23"/>
          <w:szCs w:val="23"/>
          <w:lang w:eastAsia="pt-BR"/>
        </w:rPr>
      </w:pPr>
      <w:r w:rsidRPr="002F6F88">
        <w:rPr>
          <w:rFonts w:ascii="Consolas" w:eastAsia="Times New Roman" w:hAnsi="Consolas" w:cs="Consolas"/>
          <w:color w:val="D4D4D4"/>
          <w:sz w:val="23"/>
          <w:szCs w:val="23"/>
          <w:lang w:eastAsia="pt-BR"/>
        </w:rPr>
        <w:t>})</w:t>
      </w:r>
    </w:p>
    <w:p w14:paraId="5CE3D0D8" w14:textId="77777777" w:rsidR="002F6F88" w:rsidRDefault="002F6F88" w:rsidP="002F6F88">
      <w:pPr>
        <w:ind w:left="1080"/>
      </w:pPr>
    </w:p>
    <w:p w14:paraId="2ACFC5C3" w14:textId="77777777" w:rsidR="002F6F88" w:rsidRDefault="002F6F88" w:rsidP="002F6F88"/>
    <w:p w14:paraId="7FE294C4" w14:textId="77777777" w:rsidR="002F6F88" w:rsidRDefault="002F6F88" w:rsidP="002F6F88">
      <w:pPr>
        <w:pStyle w:val="PargrafodaLista"/>
        <w:numPr>
          <w:ilvl w:val="0"/>
          <w:numId w:val="15"/>
        </w:numPr>
      </w:pPr>
      <w:r>
        <w:lastRenderedPageBreak/>
        <w:t>Testando agora o meu serviço web</w:t>
      </w:r>
      <w:r w:rsidR="00230DEC">
        <w:t xml:space="preserve"> no </w:t>
      </w:r>
      <w:proofErr w:type="spellStart"/>
      <w:r w:rsidR="00230DEC">
        <w:t>Postman</w:t>
      </w:r>
      <w:proofErr w:type="spellEnd"/>
      <w:r>
        <w:t>:</w:t>
      </w:r>
      <w:r w:rsidR="00230DEC">
        <w:rPr>
          <w:noProof/>
          <w:lang w:eastAsia="pt-BR"/>
        </w:rPr>
        <w:drawing>
          <wp:inline distT="0" distB="0" distL="0" distR="0" wp14:anchorId="73BC7D98" wp14:editId="212B3645">
            <wp:extent cx="5390515" cy="3030220"/>
            <wp:effectExtent l="19050" t="0" r="635" b="0"/>
            <wp:docPr id="72" name="Imagem 72" descr="C:\Users\Microsoft\Downloads\IMG_8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icrosoft\Downloads\IMG_8624.PNG"/>
                    <pic:cNvPicPr>
                      <a:picLocks noChangeAspect="1" noChangeArrowheads="1"/>
                    </pic:cNvPicPr>
                  </pic:nvPicPr>
                  <pic:blipFill>
                    <a:blip r:embed="rId44" cstate="print"/>
                    <a:srcRect/>
                    <a:stretch>
                      <a:fillRect/>
                    </a:stretch>
                  </pic:blipFill>
                  <pic:spPr bwMode="auto">
                    <a:xfrm>
                      <a:off x="0" y="0"/>
                      <a:ext cx="5390515" cy="3030220"/>
                    </a:xfrm>
                    <a:prstGeom prst="rect">
                      <a:avLst/>
                    </a:prstGeom>
                    <a:noFill/>
                    <a:ln w="9525">
                      <a:noFill/>
                      <a:miter lim="800000"/>
                      <a:headEnd/>
                      <a:tailEnd/>
                    </a:ln>
                  </pic:spPr>
                </pic:pic>
              </a:graphicData>
            </a:graphic>
          </wp:inline>
        </w:drawing>
      </w:r>
    </w:p>
    <w:p w14:paraId="3272159F" w14:textId="77777777" w:rsidR="00B25B64" w:rsidRPr="00EE2E6D" w:rsidRDefault="00B25B64" w:rsidP="002F6F88">
      <w:pPr>
        <w:ind w:left="360"/>
      </w:pPr>
    </w:p>
    <w:p w14:paraId="5DB43653" w14:textId="77777777" w:rsidR="00476F6D" w:rsidRPr="00476F6D" w:rsidRDefault="00476F6D" w:rsidP="00476F6D">
      <w:pPr>
        <w:pStyle w:val="NormalWeb"/>
        <w:shd w:val="clear" w:color="auto" w:fill="FFFFFF"/>
        <w:spacing w:before="0" w:beforeAutospacing="0" w:after="240" w:afterAutospacing="0"/>
        <w:textAlignment w:val="baseline"/>
        <w:rPr>
          <w:rFonts w:asciiTheme="minorHAnsi" w:eastAsiaTheme="minorHAnsi" w:hAnsiTheme="minorHAnsi" w:cstheme="minorBidi"/>
          <w:sz w:val="22"/>
          <w:szCs w:val="22"/>
          <w:lang w:eastAsia="en-US"/>
        </w:rPr>
      </w:pPr>
      <w:r w:rsidRPr="00476F6D">
        <w:rPr>
          <w:rFonts w:asciiTheme="minorHAnsi" w:eastAsiaTheme="minorHAnsi" w:hAnsiTheme="minorHAnsi" w:cstheme="minorBidi"/>
          <w:sz w:val="22"/>
          <w:szCs w:val="22"/>
          <w:lang w:eastAsia="en-US"/>
        </w:rPr>
        <w:t xml:space="preserve">O Express.js é um </w:t>
      </w:r>
      <w:proofErr w:type="gramStart"/>
      <w:r w:rsidRPr="00476F6D">
        <w:rPr>
          <w:rFonts w:asciiTheme="minorHAnsi" w:eastAsiaTheme="minorHAnsi" w:hAnsiTheme="minorHAnsi" w:cstheme="minorBidi"/>
          <w:sz w:val="22"/>
          <w:szCs w:val="22"/>
          <w:lang w:eastAsia="en-US"/>
        </w:rPr>
        <w:t>framework Node</w:t>
      </w:r>
      <w:proofErr w:type="gramEnd"/>
      <w:r w:rsidRPr="00476F6D">
        <w:rPr>
          <w:rFonts w:asciiTheme="minorHAnsi" w:eastAsiaTheme="minorHAnsi" w:hAnsiTheme="minorHAnsi" w:cstheme="minorBidi"/>
          <w:sz w:val="22"/>
          <w:szCs w:val="22"/>
          <w:lang w:eastAsia="en-US"/>
        </w:rPr>
        <w:t xml:space="preserve"> que pode ser comparado com o </w:t>
      </w:r>
      <w:proofErr w:type="spellStart"/>
      <w:r w:rsidRPr="00476F6D">
        <w:rPr>
          <w:rFonts w:asciiTheme="minorHAnsi" w:eastAsiaTheme="minorHAnsi" w:hAnsiTheme="minorHAnsi" w:cstheme="minorBidi"/>
          <w:sz w:val="22"/>
          <w:szCs w:val="22"/>
          <w:lang w:eastAsia="en-US"/>
        </w:rPr>
        <w:t>Laravel</w:t>
      </w:r>
      <w:proofErr w:type="spellEnd"/>
      <w:r w:rsidRPr="00476F6D">
        <w:rPr>
          <w:rFonts w:asciiTheme="minorHAnsi" w:eastAsiaTheme="minorHAnsi" w:hAnsiTheme="minorHAnsi" w:cstheme="minorBidi"/>
          <w:sz w:val="22"/>
          <w:szCs w:val="22"/>
          <w:lang w:eastAsia="en-US"/>
        </w:rPr>
        <w:t xml:space="preserve"> para PHP, ele cria abstrações de rotas, middlewares e muitas outras funções para facilitar a criação tanto de </w:t>
      </w:r>
      <w:proofErr w:type="spellStart"/>
      <w:r w:rsidRPr="00476F6D">
        <w:rPr>
          <w:rFonts w:asciiTheme="minorHAnsi" w:eastAsiaTheme="minorHAnsi" w:hAnsiTheme="minorHAnsi" w:cstheme="minorBidi"/>
          <w:sz w:val="22"/>
          <w:szCs w:val="22"/>
          <w:lang w:eastAsia="en-US"/>
        </w:rPr>
        <w:t>API's</w:t>
      </w:r>
      <w:proofErr w:type="spellEnd"/>
      <w:r w:rsidRPr="00476F6D">
        <w:rPr>
          <w:rFonts w:asciiTheme="minorHAnsi" w:eastAsiaTheme="minorHAnsi" w:hAnsiTheme="minorHAnsi" w:cstheme="minorBidi"/>
          <w:sz w:val="22"/>
          <w:szCs w:val="22"/>
          <w:lang w:eastAsia="en-US"/>
        </w:rPr>
        <w:t xml:space="preserve"> quanto </w:t>
      </w:r>
      <w:proofErr w:type="spellStart"/>
      <w:r w:rsidRPr="00476F6D">
        <w:rPr>
          <w:rFonts w:asciiTheme="minorHAnsi" w:eastAsiaTheme="minorHAnsi" w:hAnsiTheme="minorHAnsi" w:cstheme="minorBidi"/>
          <w:sz w:val="22"/>
          <w:szCs w:val="22"/>
          <w:lang w:eastAsia="en-US"/>
        </w:rPr>
        <w:t>SPA's</w:t>
      </w:r>
      <w:proofErr w:type="spellEnd"/>
      <w:r w:rsidRPr="00476F6D">
        <w:rPr>
          <w:rFonts w:asciiTheme="minorHAnsi" w:eastAsiaTheme="minorHAnsi" w:hAnsiTheme="minorHAnsi" w:cstheme="minorBidi"/>
          <w:sz w:val="22"/>
          <w:szCs w:val="22"/>
          <w:lang w:eastAsia="en-US"/>
        </w:rPr>
        <w:t>.</w:t>
      </w:r>
    </w:p>
    <w:p w14:paraId="6594E584" w14:textId="77777777" w:rsidR="00476F6D" w:rsidRPr="00476F6D" w:rsidRDefault="00476F6D" w:rsidP="00476F6D">
      <w:pPr>
        <w:pStyle w:val="NormalWeb"/>
        <w:shd w:val="clear" w:color="auto" w:fill="FFFFFF"/>
        <w:spacing w:before="0" w:beforeAutospacing="0" w:after="240" w:afterAutospacing="0"/>
        <w:textAlignment w:val="baseline"/>
        <w:rPr>
          <w:rFonts w:asciiTheme="minorHAnsi" w:eastAsiaTheme="minorHAnsi" w:hAnsiTheme="minorHAnsi" w:cstheme="minorBidi"/>
          <w:sz w:val="22"/>
          <w:szCs w:val="22"/>
          <w:lang w:eastAsia="en-US"/>
        </w:rPr>
      </w:pPr>
      <w:r w:rsidRPr="00476F6D">
        <w:rPr>
          <w:rFonts w:asciiTheme="minorHAnsi" w:eastAsiaTheme="minorHAnsi" w:hAnsiTheme="minorHAnsi" w:cstheme="minorBidi"/>
          <w:sz w:val="22"/>
          <w:szCs w:val="22"/>
          <w:lang w:eastAsia="en-US"/>
        </w:rPr>
        <w:t xml:space="preserve">Um exemplo bacana de uso dele é a exposição de uma API simples de </w:t>
      </w:r>
      <w:proofErr w:type="spellStart"/>
      <w:r w:rsidRPr="00476F6D">
        <w:rPr>
          <w:rFonts w:asciiTheme="minorHAnsi" w:eastAsiaTheme="minorHAnsi" w:hAnsiTheme="minorHAnsi" w:cstheme="minorBidi"/>
          <w:sz w:val="22"/>
          <w:szCs w:val="22"/>
          <w:lang w:eastAsia="en-US"/>
        </w:rPr>
        <w:t>get</w:t>
      </w:r>
      <w:proofErr w:type="spellEnd"/>
      <w:r w:rsidRPr="00476F6D">
        <w:rPr>
          <w:rFonts w:asciiTheme="minorHAnsi" w:eastAsiaTheme="minorHAnsi" w:hAnsiTheme="minorHAnsi" w:cstheme="minorBidi"/>
          <w:sz w:val="22"/>
          <w:szCs w:val="22"/>
          <w:lang w:eastAsia="en-US"/>
        </w:rPr>
        <w:t xml:space="preserve"> que pode ser feita com poucos cliques em menos de 10 minutos.</w:t>
      </w:r>
    </w:p>
    <w:p w14:paraId="1C35F137" w14:textId="77777777" w:rsidR="00476F6D" w:rsidRPr="00476F6D" w:rsidRDefault="00476F6D" w:rsidP="00476F6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476F6D">
        <w:rPr>
          <w:rFonts w:asciiTheme="minorHAnsi" w:eastAsiaTheme="minorHAnsi" w:hAnsiTheme="minorHAnsi" w:cstheme="minorBidi"/>
          <w:sz w:val="22"/>
          <w:szCs w:val="22"/>
          <w:lang w:eastAsia="en-US"/>
        </w:rPr>
        <w:t>Agora, não confunda Angular e Express, o Angular.js é uma biblioteca </w:t>
      </w:r>
      <w:r w:rsidRPr="00476F6D">
        <w:rPr>
          <w:rFonts w:asciiTheme="minorHAnsi" w:eastAsiaTheme="minorHAnsi" w:hAnsiTheme="minorHAnsi" w:cstheme="minorBidi"/>
          <w:b/>
          <w:bCs/>
          <w:sz w:val="22"/>
          <w:szCs w:val="22"/>
          <w:lang w:eastAsia="en-US"/>
        </w:rPr>
        <w:t>front-</w:t>
      </w:r>
      <w:proofErr w:type="spellStart"/>
      <w:r w:rsidRPr="00476F6D">
        <w:rPr>
          <w:rFonts w:asciiTheme="minorHAnsi" w:eastAsiaTheme="minorHAnsi" w:hAnsiTheme="minorHAnsi" w:cstheme="minorBidi"/>
          <w:b/>
          <w:bCs/>
          <w:sz w:val="22"/>
          <w:szCs w:val="22"/>
          <w:lang w:eastAsia="en-US"/>
        </w:rPr>
        <w:t>end</w:t>
      </w:r>
      <w:proofErr w:type="spellEnd"/>
      <w:r w:rsidRPr="00476F6D">
        <w:rPr>
          <w:rFonts w:asciiTheme="minorHAnsi" w:eastAsiaTheme="minorHAnsi" w:hAnsiTheme="minorHAnsi" w:cstheme="minorBidi"/>
          <w:sz w:val="22"/>
          <w:szCs w:val="22"/>
          <w:lang w:eastAsia="en-US"/>
        </w:rPr>
        <w:t> enquanto o Express é um framework </w:t>
      </w:r>
      <w:r w:rsidRPr="00476F6D">
        <w:rPr>
          <w:rFonts w:asciiTheme="minorHAnsi" w:eastAsiaTheme="minorHAnsi" w:hAnsiTheme="minorHAnsi" w:cstheme="minorBidi"/>
          <w:b/>
          <w:bCs/>
          <w:sz w:val="22"/>
          <w:szCs w:val="22"/>
          <w:lang w:eastAsia="en-US"/>
        </w:rPr>
        <w:t>Back-</w:t>
      </w:r>
      <w:proofErr w:type="spellStart"/>
      <w:r w:rsidRPr="00476F6D">
        <w:rPr>
          <w:rFonts w:asciiTheme="minorHAnsi" w:eastAsiaTheme="minorHAnsi" w:hAnsiTheme="minorHAnsi" w:cstheme="minorBidi"/>
          <w:b/>
          <w:bCs/>
          <w:sz w:val="22"/>
          <w:szCs w:val="22"/>
          <w:lang w:eastAsia="en-US"/>
        </w:rPr>
        <w:t>end</w:t>
      </w:r>
      <w:proofErr w:type="spellEnd"/>
      <w:r w:rsidRPr="00476F6D">
        <w:rPr>
          <w:rFonts w:asciiTheme="minorHAnsi" w:eastAsiaTheme="minorHAnsi" w:hAnsiTheme="minorHAnsi" w:cstheme="minorBidi"/>
          <w:sz w:val="22"/>
          <w:szCs w:val="22"/>
          <w:lang w:eastAsia="en-US"/>
        </w:rPr>
        <w:t>, ou seja</w:t>
      </w:r>
      <w:r w:rsidRPr="00877AF3">
        <w:rPr>
          <w:rFonts w:asciiTheme="minorHAnsi" w:eastAsiaTheme="minorHAnsi" w:hAnsiTheme="minorHAnsi" w:cstheme="minorBidi"/>
          <w:b/>
          <w:sz w:val="22"/>
          <w:szCs w:val="22"/>
          <w:lang w:eastAsia="en-US"/>
        </w:rPr>
        <w:t>, enquanto o angular está preocupado em facilitar a vida do programador no que diz respeito em tratamento e exibição de dados, o Express está voltado para a criação e obtenção dos dados a partir do seu servidor</w:t>
      </w:r>
      <w:r w:rsidRPr="00476F6D">
        <w:rPr>
          <w:rFonts w:asciiTheme="minorHAnsi" w:eastAsiaTheme="minorHAnsi" w:hAnsiTheme="minorHAnsi" w:cstheme="minorBidi"/>
          <w:sz w:val="22"/>
          <w:szCs w:val="22"/>
          <w:lang w:eastAsia="en-US"/>
        </w:rPr>
        <w:t>. Independente da linguagem que os irá utilizar.</w:t>
      </w:r>
    </w:p>
    <w:p w14:paraId="5C7392E9" w14:textId="77777777" w:rsidR="00476F6D" w:rsidRDefault="00476F6D" w:rsidP="00476F6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476F6D">
        <w:rPr>
          <w:rFonts w:asciiTheme="minorHAnsi" w:eastAsiaTheme="minorHAnsi" w:hAnsiTheme="minorHAnsi" w:cstheme="minorBidi"/>
          <w:sz w:val="22"/>
          <w:szCs w:val="22"/>
          <w:lang w:eastAsia="en-US"/>
        </w:rPr>
        <w:t>Eu diria que eles são </w:t>
      </w:r>
      <w:r w:rsidRPr="00476F6D">
        <w:rPr>
          <w:rFonts w:asciiTheme="minorHAnsi" w:eastAsiaTheme="minorHAnsi" w:hAnsiTheme="minorHAnsi" w:cstheme="minorBidi"/>
          <w:i/>
          <w:iCs/>
          <w:sz w:val="22"/>
          <w:szCs w:val="22"/>
          <w:lang w:eastAsia="en-US"/>
        </w:rPr>
        <w:t>complementares</w:t>
      </w:r>
      <w:r w:rsidRPr="00476F6D">
        <w:rPr>
          <w:rFonts w:asciiTheme="minorHAnsi" w:eastAsiaTheme="minorHAnsi" w:hAnsiTheme="minorHAnsi" w:cstheme="minorBidi"/>
          <w:sz w:val="22"/>
          <w:szCs w:val="22"/>
          <w:lang w:eastAsia="en-US"/>
        </w:rPr>
        <w:t>, mas não iguais, nem podem ser comparados.</w:t>
      </w:r>
    </w:p>
    <w:p w14:paraId="58D7DCDE" w14:textId="77777777" w:rsidR="00877AF3" w:rsidRPr="00476F6D" w:rsidRDefault="00877AF3" w:rsidP="00476F6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C4123E3" w14:textId="77777777" w:rsidR="00384716" w:rsidRDefault="003D1413" w:rsidP="0039059C">
      <w:r>
        <w:rPr>
          <w:noProof/>
          <w:lang w:eastAsia="pt-BR"/>
        </w:rPr>
        <w:lastRenderedPageBreak/>
        <w:drawing>
          <wp:inline distT="0" distB="0" distL="0" distR="0" wp14:anchorId="11CDA6E6" wp14:editId="19887104">
            <wp:extent cx="5400040" cy="4260801"/>
            <wp:effectExtent l="1905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400040" cy="4260801"/>
                    </a:xfrm>
                    <a:prstGeom prst="rect">
                      <a:avLst/>
                    </a:prstGeom>
                    <a:noFill/>
                    <a:ln w="9525">
                      <a:noFill/>
                      <a:miter lim="800000"/>
                      <a:headEnd/>
                      <a:tailEnd/>
                    </a:ln>
                  </pic:spPr>
                </pic:pic>
              </a:graphicData>
            </a:graphic>
          </wp:inline>
        </w:drawing>
      </w:r>
    </w:p>
    <w:p w14:paraId="1A0AA33E" w14:textId="77777777" w:rsidR="003D1413" w:rsidRDefault="003D1413" w:rsidP="0039059C"/>
    <w:p w14:paraId="25254B08" w14:textId="77777777" w:rsidR="00384716" w:rsidRDefault="003D1413" w:rsidP="0039059C">
      <w:r>
        <w:rPr>
          <w:noProof/>
          <w:lang w:eastAsia="pt-BR"/>
        </w:rPr>
        <w:drawing>
          <wp:inline distT="0" distB="0" distL="0" distR="0" wp14:anchorId="2264676B" wp14:editId="00E039DC">
            <wp:extent cx="5400040" cy="3325234"/>
            <wp:effectExtent l="1905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400040" cy="3325234"/>
                    </a:xfrm>
                    <a:prstGeom prst="rect">
                      <a:avLst/>
                    </a:prstGeom>
                    <a:noFill/>
                    <a:ln w="9525">
                      <a:noFill/>
                      <a:miter lim="800000"/>
                      <a:headEnd/>
                      <a:tailEnd/>
                    </a:ln>
                  </pic:spPr>
                </pic:pic>
              </a:graphicData>
            </a:graphic>
          </wp:inline>
        </w:drawing>
      </w:r>
    </w:p>
    <w:p w14:paraId="22BC2CA7" w14:textId="77777777" w:rsidR="003D1413" w:rsidRDefault="003D1413" w:rsidP="0039059C"/>
    <w:p w14:paraId="2809C5BB" w14:textId="77777777" w:rsidR="00384716" w:rsidRDefault="00384716" w:rsidP="0039059C"/>
    <w:p w14:paraId="19F36037" w14:textId="77777777" w:rsidR="0039059C" w:rsidRPr="008E765C" w:rsidRDefault="00877AF3" w:rsidP="00E25D4F">
      <w:pPr>
        <w:rPr>
          <w:b/>
        </w:rPr>
      </w:pPr>
      <w:r w:rsidRPr="008E765C">
        <w:rPr>
          <w:b/>
        </w:rPr>
        <w:lastRenderedPageBreak/>
        <w:t xml:space="preserve">Agora vamos criar um arquivo chamado Banco de Dados para criarmos um banco de dados em memória, na verdade só um </w:t>
      </w:r>
      <w:proofErr w:type="spellStart"/>
      <w:r w:rsidRPr="008E765C">
        <w:rPr>
          <w:b/>
        </w:rPr>
        <w:t>Array</w:t>
      </w:r>
      <w:proofErr w:type="spellEnd"/>
      <w:r w:rsidRPr="008E765C">
        <w:rPr>
          <w:b/>
        </w:rPr>
        <w:t xml:space="preserve"> com objetos, para que possamos mandar isso em </w:t>
      </w:r>
      <w:proofErr w:type="gramStart"/>
      <w:r w:rsidRPr="008E765C">
        <w:rPr>
          <w:b/>
        </w:rPr>
        <w:t>um requisição</w:t>
      </w:r>
      <w:proofErr w:type="gramEnd"/>
      <w:r w:rsidRPr="008E765C">
        <w:rPr>
          <w:b/>
        </w:rPr>
        <w:t xml:space="preserve"> para outra:</w:t>
      </w:r>
    </w:p>
    <w:p w14:paraId="28BEEA2F"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6A9955"/>
          <w:sz w:val="23"/>
          <w:szCs w:val="23"/>
          <w:lang w:eastAsia="pt-BR"/>
        </w:rPr>
        <w:t>// Criar um objeto que representa uma sequência para</w:t>
      </w:r>
    </w:p>
    <w:p w14:paraId="3F2ADC80"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6A9955"/>
          <w:sz w:val="23"/>
          <w:szCs w:val="23"/>
          <w:lang w:eastAsia="pt-BR"/>
        </w:rPr>
        <w:t>// pegar os </w:t>
      </w:r>
      <w:proofErr w:type="spellStart"/>
      <w:r w:rsidRPr="00877AF3">
        <w:rPr>
          <w:rFonts w:ascii="Consolas" w:eastAsia="Times New Roman" w:hAnsi="Consolas" w:cs="Consolas"/>
          <w:color w:val="6A9955"/>
          <w:sz w:val="23"/>
          <w:szCs w:val="23"/>
          <w:lang w:eastAsia="pt-BR"/>
        </w:rPr>
        <w:t>IDs</w:t>
      </w:r>
      <w:proofErr w:type="spellEnd"/>
      <w:r w:rsidRPr="00877AF3">
        <w:rPr>
          <w:rFonts w:ascii="Consolas" w:eastAsia="Times New Roman" w:hAnsi="Consolas" w:cs="Consolas"/>
          <w:color w:val="6A9955"/>
          <w:sz w:val="23"/>
          <w:szCs w:val="23"/>
          <w:lang w:eastAsia="pt-BR"/>
        </w:rPr>
        <w:t> dos objetos que vou persistir</w:t>
      </w:r>
    </w:p>
    <w:p w14:paraId="6A59E2A7"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15591DCD"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569CD6"/>
          <w:sz w:val="23"/>
          <w:szCs w:val="23"/>
          <w:lang w:val="en-US" w:eastAsia="pt-BR"/>
        </w:rPr>
        <w:t>const</w:t>
      </w:r>
      <w:r w:rsidRPr="00877AF3">
        <w:rPr>
          <w:rFonts w:ascii="Consolas" w:eastAsia="Times New Roman" w:hAnsi="Consolas" w:cs="Consolas"/>
          <w:color w:val="D4D4D4"/>
          <w:sz w:val="23"/>
          <w:szCs w:val="23"/>
          <w:lang w:val="en-US" w:eastAsia="pt-BR"/>
        </w:rPr>
        <w:t> </w:t>
      </w:r>
      <w:proofErr w:type="spellStart"/>
      <w:r w:rsidRPr="00877AF3">
        <w:rPr>
          <w:rFonts w:ascii="Consolas" w:eastAsia="Times New Roman" w:hAnsi="Consolas" w:cs="Consolas"/>
          <w:color w:val="4FC1FF"/>
          <w:sz w:val="23"/>
          <w:szCs w:val="23"/>
          <w:lang w:val="en-US" w:eastAsia="pt-BR"/>
        </w:rPr>
        <w:t>sequencia</w:t>
      </w:r>
      <w:proofErr w:type="spellEnd"/>
      <w:r w:rsidRPr="00877AF3">
        <w:rPr>
          <w:rFonts w:ascii="Consolas" w:eastAsia="Times New Roman" w:hAnsi="Consolas" w:cs="Consolas"/>
          <w:color w:val="D4D4D4"/>
          <w:sz w:val="23"/>
          <w:szCs w:val="23"/>
          <w:lang w:val="en-US" w:eastAsia="pt-BR"/>
        </w:rPr>
        <w:t> = {</w:t>
      </w:r>
    </w:p>
    <w:p w14:paraId="16D901FD"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9CDCFE"/>
          <w:sz w:val="23"/>
          <w:szCs w:val="23"/>
          <w:lang w:val="en-US" w:eastAsia="pt-BR"/>
        </w:rPr>
        <w:t>_id:</w:t>
      </w: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B5CEA8"/>
          <w:sz w:val="23"/>
          <w:szCs w:val="23"/>
          <w:lang w:val="en-US" w:eastAsia="pt-BR"/>
        </w:rPr>
        <w:t>1</w:t>
      </w:r>
      <w:r w:rsidRPr="00877AF3">
        <w:rPr>
          <w:rFonts w:ascii="Consolas" w:eastAsia="Times New Roman" w:hAnsi="Consolas" w:cs="Consolas"/>
          <w:color w:val="D4D4D4"/>
          <w:sz w:val="23"/>
          <w:szCs w:val="23"/>
          <w:lang w:val="en-US" w:eastAsia="pt-BR"/>
        </w:rPr>
        <w:t>,</w:t>
      </w:r>
    </w:p>
    <w:p w14:paraId="1E2E0973"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569CD6"/>
          <w:sz w:val="23"/>
          <w:szCs w:val="23"/>
          <w:lang w:val="en-US" w:eastAsia="pt-BR"/>
        </w:rPr>
        <w:t>get</w:t>
      </w:r>
      <w:r w:rsidRPr="00877AF3">
        <w:rPr>
          <w:rFonts w:ascii="Consolas" w:eastAsia="Times New Roman" w:hAnsi="Consolas" w:cs="Consolas"/>
          <w:color w:val="D4D4D4"/>
          <w:sz w:val="23"/>
          <w:szCs w:val="23"/>
          <w:lang w:val="en-US" w:eastAsia="pt-BR"/>
        </w:rPr>
        <w:t> </w:t>
      </w:r>
      <w:proofErr w:type="gramStart"/>
      <w:r w:rsidRPr="00877AF3">
        <w:rPr>
          <w:rFonts w:ascii="Consolas" w:eastAsia="Times New Roman" w:hAnsi="Consolas" w:cs="Consolas"/>
          <w:color w:val="9CDCFE"/>
          <w:sz w:val="23"/>
          <w:szCs w:val="23"/>
          <w:lang w:val="en-US" w:eastAsia="pt-BR"/>
        </w:rPr>
        <w:t>id</w:t>
      </w:r>
      <w:r w:rsidRPr="00877AF3">
        <w:rPr>
          <w:rFonts w:ascii="Consolas" w:eastAsia="Times New Roman" w:hAnsi="Consolas" w:cs="Consolas"/>
          <w:color w:val="D4D4D4"/>
          <w:sz w:val="23"/>
          <w:szCs w:val="23"/>
          <w:lang w:val="en-US" w:eastAsia="pt-BR"/>
        </w:rPr>
        <w:t>(</w:t>
      </w:r>
      <w:proofErr w:type="gramEnd"/>
      <w:r w:rsidRPr="00877AF3">
        <w:rPr>
          <w:rFonts w:ascii="Consolas" w:eastAsia="Times New Roman" w:hAnsi="Consolas" w:cs="Consolas"/>
          <w:color w:val="D4D4D4"/>
          <w:sz w:val="23"/>
          <w:szCs w:val="23"/>
          <w:lang w:val="en-US" w:eastAsia="pt-BR"/>
        </w:rPr>
        <w:t>) { </w:t>
      </w:r>
      <w:r w:rsidRPr="00877AF3">
        <w:rPr>
          <w:rFonts w:ascii="Consolas" w:eastAsia="Times New Roman" w:hAnsi="Consolas" w:cs="Consolas"/>
          <w:color w:val="C586C0"/>
          <w:sz w:val="23"/>
          <w:szCs w:val="23"/>
          <w:lang w:val="en-US" w:eastAsia="pt-BR"/>
        </w:rPr>
        <w:t>return</w:t>
      </w:r>
      <w:r w:rsidRPr="00877AF3">
        <w:rPr>
          <w:rFonts w:ascii="Consolas" w:eastAsia="Times New Roman" w:hAnsi="Consolas" w:cs="Consolas"/>
          <w:color w:val="D4D4D4"/>
          <w:sz w:val="23"/>
          <w:szCs w:val="23"/>
          <w:lang w:val="en-US" w:eastAsia="pt-BR"/>
        </w:rPr>
        <w:t> </w:t>
      </w:r>
      <w:proofErr w:type="spellStart"/>
      <w:r w:rsidRPr="00877AF3">
        <w:rPr>
          <w:rFonts w:ascii="Consolas" w:eastAsia="Times New Roman" w:hAnsi="Consolas" w:cs="Consolas"/>
          <w:color w:val="569CD6"/>
          <w:sz w:val="23"/>
          <w:szCs w:val="23"/>
          <w:lang w:val="en-US" w:eastAsia="pt-BR"/>
        </w:rPr>
        <w:t>this</w:t>
      </w:r>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9CDCFE"/>
          <w:sz w:val="23"/>
          <w:szCs w:val="23"/>
          <w:lang w:val="en-US" w:eastAsia="pt-BR"/>
        </w:rPr>
        <w:t>_id</w:t>
      </w:r>
      <w:proofErr w:type="spellEnd"/>
      <w:r w:rsidRPr="00877AF3">
        <w:rPr>
          <w:rFonts w:ascii="Consolas" w:eastAsia="Times New Roman" w:hAnsi="Consolas" w:cs="Consolas"/>
          <w:color w:val="D4D4D4"/>
          <w:sz w:val="23"/>
          <w:szCs w:val="23"/>
          <w:lang w:val="en-US" w:eastAsia="pt-BR"/>
        </w:rPr>
        <w:t>++}</w:t>
      </w:r>
    </w:p>
    <w:p w14:paraId="672D3FA4"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6A9955"/>
          <w:sz w:val="23"/>
          <w:szCs w:val="23"/>
          <w:lang w:eastAsia="pt-BR"/>
        </w:rPr>
        <w:t>//Sempre retornar o próximo valor de Id,</w:t>
      </w:r>
    </w:p>
    <w:p w14:paraId="4DEF5FA1"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6A9955"/>
          <w:sz w:val="23"/>
          <w:szCs w:val="23"/>
          <w:lang w:eastAsia="pt-BR"/>
        </w:rPr>
        <w:t>//quando eu fizer </w:t>
      </w:r>
      <w:proofErr w:type="spellStart"/>
      <w:proofErr w:type="gramStart"/>
      <w:r w:rsidRPr="00877AF3">
        <w:rPr>
          <w:rFonts w:ascii="Consolas" w:eastAsia="Times New Roman" w:hAnsi="Consolas" w:cs="Consolas"/>
          <w:color w:val="6A9955"/>
          <w:sz w:val="23"/>
          <w:szCs w:val="23"/>
          <w:lang w:eastAsia="pt-BR"/>
        </w:rPr>
        <w:t>sequencia</w:t>
      </w:r>
      <w:proofErr w:type="spellEnd"/>
      <w:r w:rsidRPr="00877AF3">
        <w:rPr>
          <w:rFonts w:ascii="Consolas" w:eastAsia="Times New Roman" w:hAnsi="Consolas" w:cs="Consolas"/>
          <w:color w:val="6A9955"/>
          <w:sz w:val="23"/>
          <w:szCs w:val="23"/>
          <w:lang w:eastAsia="pt-BR"/>
        </w:rPr>
        <w:t>.id(</w:t>
      </w:r>
      <w:proofErr w:type="gramEnd"/>
      <w:r w:rsidRPr="00877AF3">
        <w:rPr>
          <w:rFonts w:ascii="Consolas" w:eastAsia="Times New Roman" w:hAnsi="Consolas" w:cs="Consolas"/>
          <w:color w:val="6A9955"/>
          <w:sz w:val="23"/>
          <w:szCs w:val="23"/>
          <w:lang w:eastAsia="pt-BR"/>
        </w:rPr>
        <w:t>)</w:t>
      </w:r>
    </w:p>
    <w:p w14:paraId="73347049"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w:t>
      </w:r>
    </w:p>
    <w:p w14:paraId="3DC4A7B1"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3C61FEDA"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roofErr w:type="spellStart"/>
      <w:r w:rsidRPr="00877AF3">
        <w:rPr>
          <w:rFonts w:ascii="Consolas" w:eastAsia="Times New Roman" w:hAnsi="Consolas" w:cs="Consolas"/>
          <w:color w:val="569CD6"/>
          <w:sz w:val="23"/>
          <w:szCs w:val="23"/>
          <w:lang w:eastAsia="pt-BR"/>
        </w:rPr>
        <w:t>const</w:t>
      </w:r>
      <w:proofErr w:type="spellEnd"/>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4FC1FF"/>
          <w:sz w:val="23"/>
          <w:szCs w:val="23"/>
          <w:lang w:eastAsia="pt-BR"/>
        </w:rPr>
        <w:t>produtos</w:t>
      </w:r>
      <w:r w:rsidRPr="00877AF3">
        <w:rPr>
          <w:rFonts w:ascii="Consolas" w:eastAsia="Times New Roman" w:hAnsi="Consolas" w:cs="Consolas"/>
          <w:color w:val="D4D4D4"/>
          <w:sz w:val="23"/>
          <w:szCs w:val="23"/>
          <w:lang w:eastAsia="pt-BR"/>
        </w:rPr>
        <w:t> = {}</w:t>
      </w:r>
    </w:p>
    <w:p w14:paraId="167ACAF6"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7FC90A11"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roofErr w:type="spellStart"/>
      <w:r w:rsidRPr="00877AF3">
        <w:rPr>
          <w:rFonts w:ascii="Consolas" w:eastAsia="Times New Roman" w:hAnsi="Consolas" w:cs="Consolas"/>
          <w:color w:val="569CD6"/>
          <w:sz w:val="23"/>
          <w:szCs w:val="23"/>
          <w:lang w:eastAsia="pt-BR"/>
        </w:rPr>
        <w:t>function</w:t>
      </w:r>
      <w:proofErr w:type="spellEnd"/>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DCDCAA"/>
          <w:sz w:val="23"/>
          <w:szCs w:val="23"/>
          <w:lang w:eastAsia="pt-BR"/>
        </w:rPr>
        <w:t>salvarProduto</w:t>
      </w:r>
      <w:proofErr w:type="spellEnd"/>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9CDCFE"/>
          <w:sz w:val="23"/>
          <w:szCs w:val="23"/>
          <w:lang w:eastAsia="pt-BR"/>
        </w:rPr>
        <w:t>produto</w:t>
      </w:r>
      <w:r w:rsidRPr="00877AF3">
        <w:rPr>
          <w:rFonts w:ascii="Consolas" w:eastAsia="Times New Roman" w:hAnsi="Consolas" w:cs="Consolas"/>
          <w:color w:val="D4D4D4"/>
          <w:sz w:val="23"/>
          <w:szCs w:val="23"/>
          <w:lang w:eastAsia="pt-BR"/>
        </w:rPr>
        <w:t>) {</w:t>
      </w:r>
    </w:p>
    <w:p w14:paraId="5E94320C"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C586C0"/>
          <w:sz w:val="23"/>
          <w:szCs w:val="23"/>
          <w:lang w:val="en-US" w:eastAsia="pt-BR"/>
        </w:rPr>
        <w:t>if</w:t>
      </w:r>
      <w:proofErr w:type="gramStart"/>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9CDCFE"/>
          <w:sz w:val="23"/>
          <w:szCs w:val="23"/>
          <w:lang w:val="en-US" w:eastAsia="pt-BR"/>
        </w:rPr>
        <w:t>produto</w:t>
      </w:r>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9CDCFE"/>
          <w:sz w:val="23"/>
          <w:szCs w:val="23"/>
          <w:lang w:val="en-US" w:eastAsia="pt-BR"/>
        </w:rPr>
        <w:t>id</w:t>
      </w:r>
      <w:proofErr w:type="gramEnd"/>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9CDCFE"/>
          <w:sz w:val="23"/>
          <w:szCs w:val="23"/>
          <w:lang w:val="en-US" w:eastAsia="pt-BR"/>
        </w:rPr>
        <w:t>produto</w:t>
      </w:r>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9CDCFE"/>
          <w:sz w:val="23"/>
          <w:szCs w:val="23"/>
          <w:lang w:val="en-US" w:eastAsia="pt-BR"/>
        </w:rPr>
        <w:t>id</w:t>
      </w:r>
      <w:r w:rsidRPr="00877AF3">
        <w:rPr>
          <w:rFonts w:ascii="Consolas" w:eastAsia="Times New Roman" w:hAnsi="Consolas" w:cs="Consolas"/>
          <w:color w:val="D4D4D4"/>
          <w:sz w:val="23"/>
          <w:szCs w:val="23"/>
          <w:lang w:val="en-US" w:eastAsia="pt-BR"/>
        </w:rPr>
        <w:t> = </w:t>
      </w:r>
      <w:r w:rsidRPr="00877AF3">
        <w:rPr>
          <w:rFonts w:ascii="Consolas" w:eastAsia="Times New Roman" w:hAnsi="Consolas" w:cs="Consolas"/>
          <w:color w:val="4FC1FF"/>
          <w:sz w:val="23"/>
          <w:szCs w:val="23"/>
          <w:lang w:val="en-US" w:eastAsia="pt-BR"/>
        </w:rPr>
        <w:t>sequencia</w:t>
      </w:r>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9CDCFE"/>
          <w:sz w:val="23"/>
          <w:szCs w:val="23"/>
          <w:lang w:val="en-US" w:eastAsia="pt-BR"/>
        </w:rPr>
        <w:t>id</w:t>
      </w:r>
    </w:p>
    <w:p w14:paraId="7650EA92"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6A9955"/>
          <w:sz w:val="23"/>
          <w:szCs w:val="23"/>
          <w:lang w:eastAsia="pt-BR"/>
        </w:rPr>
        <w:t>//Se o id do produto atual não tiver </w:t>
      </w:r>
      <w:proofErr w:type="spellStart"/>
      <w:r w:rsidRPr="00877AF3">
        <w:rPr>
          <w:rFonts w:ascii="Consolas" w:eastAsia="Times New Roman" w:hAnsi="Consolas" w:cs="Consolas"/>
          <w:color w:val="6A9955"/>
          <w:sz w:val="23"/>
          <w:szCs w:val="23"/>
          <w:lang w:eastAsia="pt-BR"/>
        </w:rPr>
        <w:t>setado</w:t>
      </w:r>
      <w:proofErr w:type="spellEnd"/>
    </w:p>
    <w:p w14:paraId="1943D8AE"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6A9955"/>
          <w:sz w:val="23"/>
          <w:szCs w:val="23"/>
          <w:lang w:eastAsia="pt-BR"/>
        </w:rPr>
        <w:t>//esse id do produto recebe o id da sequencia</w:t>
      </w:r>
    </w:p>
    <w:p w14:paraId="5ADC4594"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4FC1FF"/>
          <w:sz w:val="23"/>
          <w:szCs w:val="23"/>
          <w:lang w:eastAsia="pt-BR"/>
        </w:rPr>
        <w:t>produtos</w:t>
      </w:r>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4FC1FF"/>
          <w:sz w:val="23"/>
          <w:szCs w:val="23"/>
          <w:lang w:eastAsia="pt-BR"/>
        </w:rPr>
        <w:t>produtos</w:t>
      </w:r>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9CDCFE"/>
          <w:sz w:val="23"/>
          <w:szCs w:val="23"/>
          <w:lang w:eastAsia="pt-BR"/>
        </w:rPr>
        <w:t>id</w:t>
      </w:r>
      <w:r w:rsidRPr="00877AF3">
        <w:rPr>
          <w:rFonts w:ascii="Consolas" w:eastAsia="Times New Roman" w:hAnsi="Consolas" w:cs="Consolas"/>
          <w:color w:val="D4D4D4"/>
          <w:sz w:val="23"/>
          <w:szCs w:val="23"/>
          <w:lang w:eastAsia="pt-BR"/>
        </w:rPr>
        <w:t>] = </w:t>
      </w:r>
      <w:r w:rsidRPr="00877AF3">
        <w:rPr>
          <w:rFonts w:ascii="Consolas" w:eastAsia="Times New Roman" w:hAnsi="Consolas" w:cs="Consolas"/>
          <w:color w:val="9CDCFE"/>
          <w:sz w:val="23"/>
          <w:szCs w:val="23"/>
          <w:lang w:eastAsia="pt-BR"/>
        </w:rPr>
        <w:t>produto</w:t>
      </w:r>
    </w:p>
    <w:p w14:paraId="4F662BB6"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C586C0"/>
          <w:sz w:val="23"/>
          <w:szCs w:val="23"/>
          <w:lang w:eastAsia="pt-BR"/>
        </w:rPr>
        <w:t>return</w:t>
      </w:r>
      <w:proofErr w:type="spellEnd"/>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9CDCFE"/>
          <w:sz w:val="23"/>
          <w:szCs w:val="23"/>
          <w:lang w:eastAsia="pt-BR"/>
        </w:rPr>
        <w:t>produto</w:t>
      </w:r>
    </w:p>
    <w:p w14:paraId="1DA7C301"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w:t>
      </w:r>
    </w:p>
    <w:p w14:paraId="47F0C7B1"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7B29B254"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6A9955"/>
          <w:sz w:val="23"/>
          <w:szCs w:val="23"/>
          <w:lang w:eastAsia="pt-BR"/>
        </w:rPr>
        <w:t>//Função para pegar o produto por ID</w:t>
      </w:r>
    </w:p>
    <w:p w14:paraId="09AB4957"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roofErr w:type="spellStart"/>
      <w:r w:rsidRPr="00877AF3">
        <w:rPr>
          <w:rFonts w:ascii="Consolas" w:eastAsia="Times New Roman" w:hAnsi="Consolas" w:cs="Consolas"/>
          <w:color w:val="569CD6"/>
          <w:sz w:val="23"/>
          <w:szCs w:val="23"/>
          <w:lang w:eastAsia="pt-BR"/>
        </w:rPr>
        <w:t>function</w:t>
      </w:r>
      <w:proofErr w:type="spellEnd"/>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DCDCAA"/>
          <w:sz w:val="23"/>
          <w:szCs w:val="23"/>
          <w:lang w:eastAsia="pt-BR"/>
        </w:rPr>
        <w:t>getProduto</w:t>
      </w:r>
      <w:proofErr w:type="spellEnd"/>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9CDCFE"/>
          <w:sz w:val="23"/>
          <w:szCs w:val="23"/>
          <w:lang w:eastAsia="pt-BR"/>
        </w:rPr>
        <w:t>id</w:t>
      </w:r>
      <w:r w:rsidRPr="00877AF3">
        <w:rPr>
          <w:rFonts w:ascii="Consolas" w:eastAsia="Times New Roman" w:hAnsi="Consolas" w:cs="Consolas"/>
          <w:color w:val="D4D4D4"/>
          <w:sz w:val="23"/>
          <w:szCs w:val="23"/>
          <w:lang w:eastAsia="pt-BR"/>
        </w:rPr>
        <w:t>) {</w:t>
      </w:r>
    </w:p>
    <w:p w14:paraId="0B2935CC"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C586C0"/>
          <w:sz w:val="23"/>
          <w:szCs w:val="23"/>
          <w:lang w:eastAsia="pt-BR"/>
        </w:rPr>
        <w:t>return</w:t>
      </w:r>
      <w:proofErr w:type="spellEnd"/>
      <w:r w:rsidRPr="00877AF3">
        <w:rPr>
          <w:rFonts w:ascii="Consolas" w:eastAsia="Times New Roman" w:hAnsi="Consolas" w:cs="Consolas"/>
          <w:color w:val="D4D4D4"/>
          <w:sz w:val="23"/>
          <w:szCs w:val="23"/>
          <w:lang w:eastAsia="pt-BR"/>
        </w:rPr>
        <w:t> </w:t>
      </w:r>
      <w:r w:rsidRPr="00877AF3">
        <w:rPr>
          <w:rFonts w:ascii="Consolas" w:eastAsia="Times New Roman" w:hAnsi="Consolas" w:cs="Consolas"/>
          <w:color w:val="4FC1FF"/>
          <w:sz w:val="23"/>
          <w:szCs w:val="23"/>
          <w:lang w:eastAsia="pt-BR"/>
        </w:rPr>
        <w:t>produtos</w:t>
      </w:r>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9CDCFE"/>
          <w:sz w:val="23"/>
          <w:szCs w:val="23"/>
          <w:lang w:eastAsia="pt-BR"/>
        </w:rPr>
        <w:t>id</w:t>
      </w:r>
      <w:r w:rsidRPr="00877AF3">
        <w:rPr>
          <w:rFonts w:ascii="Consolas" w:eastAsia="Times New Roman" w:hAnsi="Consolas" w:cs="Consolas"/>
          <w:color w:val="D4D4D4"/>
          <w:sz w:val="23"/>
          <w:szCs w:val="23"/>
          <w:lang w:eastAsia="pt-BR"/>
        </w:rPr>
        <w:t>]</w:t>
      </w:r>
    </w:p>
    <w:p w14:paraId="47018683"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w:t>
      </w:r>
    </w:p>
    <w:p w14:paraId="20921A4C"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20078CC2"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6A9955"/>
          <w:sz w:val="23"/>
          <w:szCs w:val="23"/>
          <w:lang w:eastAsia="pt-BR"/>
        </w:rPr>
        <w:t>//Função para retornar todos os produtos</w:t>
      </w:r>
    </w:p>
    <w:p w14:paraId="5CAFBC53"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569CD6"/>
          <w:sz w:val="23"/>
          <w:szCs w:val="23"/>
          <w:lang w:val="en-US" w:eastAsia="pt-BR"/>
        </w:rPr>
        <w:t>function</w:t>
      </w:r>
      <w:r w:rsidRPr="00877AF3">
        <w:rPr>
          <w:rFonts w:ascii="Consolas" w:eastAsia="Times New Roman" w:hAnsi="Consolas" w:cs="Consolas"/>
          <w:color w:val="D4D4D4"/>
          <w:sz w:val="23"/>
          <w:szCs w:val="23"/>
          <w:lang w:val="en-US" w:eastAsia="pt-BR"/>
        </w:rPr>
        <w:t> </w:t>
      </w:r>
      <w:proofErr w:type="spellStart"/>
      <w:proofErr w:type="gramStart"/>
      <w:r w:rsidRPr="00877AF3">
        <w:rPr>
          <w:rFonts w:ascii="Consolas" w:eastAsia="Times New Roman" w:hAnsi="Consolas" w:cs="Consolas"/>
          <w:color w:val="DCDCAA"/>
          <w:sz w:val="23"/>
          <w:szCs w:val="23"/>
          <w:lang w:val="en-US" w:eastAsia="pt-BR"/>
        </w:rPr>
        <w:t>getProdutos</w:t>
      </w:r>
      <w:proofErr w:type="spellEnd"/>
      <w:r w:rsidRPr="00877AF3">
        <w:rPr>
          <w:rFonts w:ascii="Consolas" w:eastAsia="Times New Roman" w:hAnsi="Consolas" w:cs="Consolas"/>
          <w:color w:val="D4D4D4"/>
          <w:sz w:val="23"/>
          <w:szCs w:val="23"/>
          <w:lang w:val="en-US" w:eastAsia="pt-BR"/>
        </w:rPr>
        <w:t>(</w:t>
      </w:r>
      <w:proofErr w:type="gramEnd"/>
      <w:r w:rsidRPr="00877AF3">
        <w:rPr>
          <w:rFonts w:ascii="Consolas" w:eastAsia="Times New Roman" w:hAnsi="Consolas" w:cs="Consolas"/>
          <w:color w:val="D4D4D4"/>
          <w:sz w:val="23"/>
          <w:szCs w:val="23"/>
          <w:lang w:val="en-US" w:eastAsia="pt-BR"/>
        </w:rPr>
        <w:t>) {</w:t>
      </w:r>
    </w:p>
    <w:p w14:paraId="5CD8B1CA"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val="en-US"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C586C0"/>
          <w:sz w:val="23"/>
          <w:szCs w:val="23"/>
          <w:lang w:val="en-US" w:eastAsia="pt-BR"/>
        </w:rPr>
        <w:t>return</w:t>
      </w:r>
      <w:r w:rsidRPr="00877AF3">
        <w:rPr>
          <w:rFonts w:ascii="Consolas" w:eastAsia="Times New Roman" w:hAnsi="Consolas" w:cs="Consolas"/>
          <w:color w:val="D4D4D4"/>
          <w:sz w:val="23"/>
          <w:szCs w:val="23"/>
          <w:lang w:val="en-US" w:eastAsia="pt-BR"/>
        </w:rPr>
        <w:t> </w:t>
      </w:r>
      <w:proofErr w:type="spellStart"/>
      <w:r w:rsidRPr="00877AF3">
        <w:rPr>
          <w:rFonts w:ascii="Consolas" w:eastAsia="Times New Roman" w:hAnsi="Consolas" w:cs="Consolas"/>
          <w:color w:val="4EC9B0"/>
          <w:sz w:val="23"/>
          <w:szCs w:val="23"/>
          <w:lang w:val="en-US" w:eastAsia="pt-BR"/>
        </w:rPr>
        <w:t>Object</w:t>
      </w:r>
      <w:r w:rsidRPr="00877AF3">
        <w:rPr>
          <w:rFonts w:ascii="Consolas" w:eastAsia="Times New Roman" w:hAnsi="Consolas" w:cs="Consolas"/>
          <w:color w:val="D4D4D4"/>
          <w:sz w:val="23"/>
          <w:szCs w:val="23"/>
          <w:lang w:val="en-US" w:eastAsia="pt-BR"/>
        </w:rPr>
        <w:t>.</w:t>
      </w:r>
      <w:r w:rsidRPr="00877AF3">
        <w:rPr>
          <w:rFonts w:ascii="Consolas" w:eastAsia="Times New Roman" w:hAnsi="Consolas" w:cs="Consolas"/>
          <w:color w:val="DCDCAA"/>
          <w:sz w:val="23"/>
          <w:szCs w:val="23"/>
          <w:lang w:val="en-US" w:eastAsia="pt-BR"/>
        </w:rPr>
        <w:t>values</w:t>
      </w:r>
      <w:proofErr w:type="spellEnd"/>
      <w:r w:rsidRPr="00877AF3">
        <w:rPr>
          <w:rFonts w:ascii="Consolas" w:eastAsia="Times New Roman" w:hAnsi="Consolas" w:cs="Consolas"/>
          <w:color w:val="D4D4D4"/>
          <w:sz w:val="23"/>
          <w:szCs w:val="23"/>
          <w:lang w:val="en-US" w:eastAsia="pt-BR"/>
        </w:rPr>
        <w:t>(</w:t>
      </w:r>
      <w:proofErr w:type="spellStart"/>
      <w:r w:rsidRPr="00877AF3">
        <w:rPr>
          <w:rFonts w:ascii="Consolas" w:eastAsia="Times New Roman" w:hAnsi="Consolas" w:cs="Consolas"/>
          <w:color w:val="4FC1FF"/>
          <w:sz w:val="23"/>
          <w:szCs w:val="23"/>
          <w:lang w:val="en-US" w:eastAsia="pt-BR"/>
        </w:rPr>
        <w:t>produtos</w:t>
      </w:r>
      <w:proofErr w:type="spellEnd"/>
      <w:r w:rsidRPr="00877AF3">
        <w:rPr>
          <w:rFonts w:ascii="Consolas" w:eastAsia="Times New Roman" w:hAnsi="Consolas" w:cs="Consolas"/>
          <w:color w:val="D4D4D4"/>
          <w:sz w:val="23"/>
          <w:szCs w:val="23"/>
          <w:lang w:val="en-US" w:eastAsia="pt-BR"/>
        </w:rPr>
        <w:t>)</w:t>
      </w:r>
    </w:p>
    <w:p w14:paraId="002972F8"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val="en-US" w:eastAsia="pt-BR"/>
        </w:rPr>
        <w:t>    </w:t>
      </w:r>
      <w:r w:rsidRPr="00877AF3">
        <w:rPr>
          <w:rFonts w:ascii="Consolas" w:eastAsia="Times New Roman" w:hAnsi="Consolas" w:cs="Consolas"/>
          <w:color w:val="6A9955"/>
          <w:sz w:val="23"/>
          <w:szCs w:val="23"/>
          <w:lang w:eastAsia="pt-BR"/>
        </w:rPr>
        <w:t>//retorna somente os valores do objeto produtos</w:t>
      </w:r>
    </w:p>
    <w:p w14:paraId="512C4CBD"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D4D4D4"/>
          <w:sz w:val="23"/>
          <w:szCs w:val="23"/>
          <w:lang w:eastAsia="pt-BR"/>
        </w:rPr>
        <w:t>}</w:t>
      </w:r>
    </w:p>
    <w:p w14:paraId="2B88D4CA"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
    <w:p w14:paraId="3B582159"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proofErr w:type="spellStart"/>
      <w:proofErr w:type="gramStart"/>
      <w:r w:rsidRPr="00877AF3">
        <w:rPr>
          <w:rFonts w:ascii="Consolas" w:eastAsia="Times New Roman" w:hAnsi="Consolas" w:cs="Consolas"/>
          <w:color w:val="4EC9B0"/>
          <w:sz w:val="23"/>
          <w:szCs w:val="23"/>
          <w:lang w:eastAsia="pt-BR"/>
        </w:rPr>
        <w:t>module</w:t>
      </w:r>
      <w:r w:rsidRPr="00877AF3">
        <w:rPr>
          <w:rFonts w:ascii="Consolas" w:eastAsia="Times New Roman" w:hAnsi="Consolas" w:cs="Consolas"/>
          <w:color w:val="D4D4D4"/>
          <w:sz w:val="23"/>
          <w:szCs w:val="23"/>
          <w:lang w:eastAsia="pt-BR"/>
        </w:rPr>
        <w:t>.</w:t>
      </w:r>
      <w:r w:rsidRPr="00877AF3">
        <w:rPr>
          <w:rFonts w:ascii="Consolas" w:eastAsia="Times New Roman" w:hAnsi="Consolas" w:cs="Consolas"/>
          <w:color w:val="4EC9B0"/>
          <w:sz w:val="23"/>
          <w:szCs w:val="23"/>
          <w:lang w:eastAsia="pt-BR"/>
        </w:rPr>
        <w:t>exports</w:t>
      </w:r>
      <w:proofErr w:type="spellEnd"/>
      <w:proofErr w:type="gramEnd"/>
      <w:r w:rsidRPr="00877AF3">
        <w:rPr>
          <w:rFonts w:ascii="Consolas" w:eastAsia="Times New Roman" w:hAnsi="Consolas" w:cs="Consolas"/>
          <w:color w:val="D4D4D4"/>
          <w:sz w:val="23"/>
          <w:szCs w:val="23"/>
          <w:lang w:eastAsia="pt-BR"/>
        </w:rPr>
        <w:t> = {</w:t>
      </w:r>
      <w:proofErr w:type="spellStart"/>
      <w:r w:rsidRPr="00877AF3">
        <w:rPr>
          <w:rFonts w:ascii="Consolas" w:eastAsia="Times New Roman" w:hAnsi="Consolas" w:cs="Consolas"/>
          <w:color w:val="DCDCAA"/>
          <w:sz w:val="23"/>
          <w:szCs w:val="23"/>
          <w:lang w:eastAsia="pt-BR"/>
        </w:rPr>
        <w:t>salvarProduto</w:t>
      </w:r>
      <w:proofErr w:type="spellEnd"/>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DCDCAA"/>
          <w:sz w:val="23"/>
          <w:szCs w:val="23"/>
          <w:lang w:eastAsia="pt-BR"/>
        </w:rPr>
        <w:t>getProduto</w:t>
      </w:r>
      <w:proofErr w:type="spellEnd"/>
      <w:r w:rsidRPr="00877AF3">
        <w:rPr>
          <w:rFonts w:ascii="Consolas" w:eastAsia="Times New Roman" w:hAnsi="Consolas" w:cs="Consolas"/>
          <w:color w:val="D4D4D4"/>
          <w:sz w:val="23"/>
          <w:szCs w:val="23"/>
          <w:lang w:eastAsia="pt-BR"/>
        </w:rPr>
        <w:t>, </w:t>
      </w:r>
      <w:proofErr w:type="spellStart"/>
      <w:r w:rsidRPr="00877AF3">
        <w:rPr>
          <w:rFonts w:ascii="Consolas" w:eastAsia="Times New Roman" w:hAnsi="Consolas" w:cs="Consolas"/>
          <w:color w:val="DCDCAA"/>
          <w:sz w:val="23"/>
          <w:szCs w:val="23"/>
          <w:lang w:eastAsia="pt-BR"/>
        </w:rPr>
        <w:t>getProdutos</w:t>
      </w:r>
      <w:proofErr w:type="spellEnd"/>
      <w:r w:rsidRPr="00877AF3">
        <w:rPr>
          <w:rFonts w:ascii="Consolas" w:eastAsia="Times New Roman" w:hAnsi="Consolas" w:cs="Consolas"/>
          <w:color w:val="D4D4D4"/>
          <w:sz w:val="23"/>
          <w:szCs w:val="23"/>
          <w:lang w:eastAsia="pt-BR"/>
        </w:rPr>
        <w:t>}</w:t>
      </w:r>
    </w:p>
    <w:p w14:paraId="3F04369D" w14:textId="77777777" w:rsidR="00877AF3" w:rsidRPr="00877AF3" w:rsidRDefault="00877AF3" w:rsidP="00877AF3">
      <w:pPr>
        <w:shd w:val="clear" w:color="auto" w:fill="1E1E1E"/>
        <w:spacing w:after="0" w:line="318" w:lineRule="atLeast"/>
        <w:rPr>
          <w:rFonts w:ascii="Consolas" w:eastAsia="Times New Roman" w:hAnsi="Consolas" w:cs="Consolas"/>
          <w:color w:val="D4D4D4"/>
          <w:sz w:val="23"/>
          <w:szCs w:val="23"/>
          <w:lang w:eastAsia="pt-BR"/>
        </w:rPr>
      </w:pPr>
      <w:r w:rsidRPr="00877AF3">
        <w:rPr>
          <w:rFonts w:ascii="Consolas" w:eastAsia="Times New Roman" w:hAnsi="Consolas" w:cs="Consolas"/>
          <w:color w:val="6A9955"/>
          <w:sz w:val="23"/>
          <w:szCs w:val="23"/>
          <w:lang w:eastAsia="pt-BR"/>
        </w:rPr>
        <w:t>//Deixar visível para exportação fora deste módulo</w:t>
      </w:r>
    </w:p>
    <w:p w14:paraId="1FAFF25D" w14:textId="77777777" w:rsidR="00877AF3" w:rsidRDefault="00877AF3" w:rsidP="00E25D4F"/>
    <w:p w14:paraId="3BF19EA5" w14:textId="77777777" w:rsidR="00E25D4F" w:rsidRDefault="008E765C" w:rsidP="00E25D4F">
      <w:r>
        <w:t>Agora vamos usar nosso arquivo Banco de Dados dentro do nosso arquivo Servidor:</w:t>
      </w:r>
    </w:p>
    <w:p w14:paraId="3F5FF702"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proofErr w:type="spellStart"/>
      <w:r w:rsidRPr="008E765C">
        <w:rPr>
          <w:rFonts w:ascii="Consolas" w:eastAsia="Times New Roman" w:hAnsi="Consolas" w:cs="Consolas"/>
          <w:color w:val="569CD6"/>
          <w:sz w:val="23"/>
          <w:szCs w:val="23"/>
          <w:lang w:eastAsia="pt-BR"/>
        </w:rPr>
        <w:t>const</w:t>
      </w:r>
      <w:proofErr w:type="spellEnd"/>
      <w:r w:rsidRPr="008E765C">
        <w:rPr>
          <w:rFonts w:ascii="Consolas" w:eastAsia="Times New Roman" w:hAnsi="Consolas" w:cs="Consolas"/>
          <w:color w:val="D4D4D4"/>
          <w:sz w:val="23"/>
          <w:szCs w:val="23"/>
          <w:lang w:eastAsia="pt-BR"/>
        </w:rPr>
        <w:t> </w:t>
      </w:r>
      <w:proofErr w:type="spellStart"/>
      <w:r w:rsidRPr="008E765C">
        <w:rPr>
          <w:rFonts w:ascii="Consolas" w:eastAsia="Times New Roman" w:hAnsi="Consolas" w:cs="Consolas"/>
          <w:color w:val="4FC1FF"/>
          <w:sz w:val="23"/>
          <w:szCs w:val="23"/>
          <w:lang w:eastAsia="pt-BR"/>
        </w:rPr>
        <w:t>bancoDeDados</w:t>
      </w:r>
      <w:proofErr w:type="spellEnd"/>
      <w:r w:rsidRPr="008E765C">
        <w:rPr>
          <w:rFonts w:ascii="Consolas" w:eastAsia="Times New Roman" w:hAnsi="Consolas" w:cs="Consolas"/>
          <w:color w:val="D4D4D4"/>
          <w:sz w:val="23"/>
          <w:szCs w:val="23"/>
          <w:lang w:eastAsia="pt-BR"/>
        </w:rPr>
        <w:t> = </w:t>
      </w:r>
      <w:r w:rsidRPr="008E765C">
        <w:rPr>
          <w:rFonts w:ascii="Consolas" w:eastAsia="Times New Roman" w:hAnsi="Consolas" w:cs="Consolas"/>
          <w:color w:val="DCDCAA"/>
          <w:sz w:val="23"/>
          <w:szCs w:val="23"/>
          <w:lang w:eastAsia="pt-BR"/>
        </w:rPr>
        <w:t>require</w:t>
      </w:r>
      <w:r w:rsidRPr="008E765C">
        <w:rPr>
          <w:rFonts w:ascii="Consolas" w:eastAsia="Times New Roman" w:hAnsi="Consolas" w:cs="Consolas"/>
          <w:color w:val="D4D4D4"/>
          <w:sz w:val="23"/>
          <w:szCs w:val="23"/>
          <w:lang w:eastAsia="pt-BR"/>
        </w:rPr>
        <w:t>(</w:t>
      </w:r>
      <w:proofErr w:type="gramStart"/>
      <w:r w:rsidRPr="008E765C">
        <w:rPr>
          <w:rFonts w:ascii="Consolas" w:eastAsia="Times New Roman" w:hAnsi="Consolas" w:cs="Consolas"/>
          <w:color w:val="CE9178"/>
          <w:sz w:val="23"/>
          <w:szCs w:val="23"/>
          <w:lang w:eastAsia="pt-BR"/>
        </w:rPr>
        <w:t>'./</w:t>
      </w:r>
      <w:proofErr w:type="spellStart"/>
      <w:proofErr w:type="gramEnd"/>
      <w:r w:rsidRPr="008E765C">
        <w:rPr>
          <w:rFonts w:ascii="Consolas" w:eastAsia="Times New Roman" w:hAnsi="Consolas" w:cs="Consolas"/>
          <w:color w:val="CE9178"/>
          <w:sz w:val="23"/>
          <w:szCs w:val="23"/>
          <w:lang w:eastAsia="pt-BR"/>
        </w:rPr>
        <w:t>bancoDeDados</w:t>
      </w:r>
      <w:proofErr w:type="spellEnd"/>
      <w:r w:rsidRPr="008E765C">
        <w:rPr>
          <w:rFonts w:ascii="Consolas" w:eastAsia="Times New Roman" w:hAnsi="Consolas" w:cs="Consolas"/>
          <w:color w:val="CE9178"/>
          <w:sz w:val="23"/>
          <w:szCs w:val="23"/>
          <w:lang w:eastAsia="pt-BR"/>
        </w:rPr>
        <w:t>'</w:t>
      </w:r>
      <w:r w:rsidRPr="008E765C">
        <w:rPr>
          <w:rFonts w:ascii="Consolas" w:eastAsia="Times New Roman" w:hAnsi="Consolas" w:cs="Consolas"/>
          <w:color w:val="D4D4D4"/>
          <w:sz w:val="23"/>
          <w:szCs w:val="23"/>
          <w:lang w:eastAsia="pt-BR"/>
        </w:rPr>
        <w:t>)</w:t>
      </w:r>
    </w:p>
    <w:p w14:paraId="5F93E41D" w14:textId="77777777" w:rsidR="008E765C" w:rsidRDefault="008E765C" w:rsidP="00E25D4F"/>
    <w:p w14:paraId="47A304F3" w14:textId="77777777" w:rsidR="008E765C" w:rsidRDefault="008E765C" w:rsidP="00E25D4F"/>
    <w:p w14:paraId="5401C501"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8E765C">
        <w:rPr>
          <w:rFonts w:ascii="Consolas" w:eastAsia="Times New Roman" w:hAnsi="Consolas" w:cs="Consolas"/>
          <w:color w:val="4FC1FF"/>
          <w:sz w:val="23"/>
          <w:szCs w:val="23"/>
          <w:lang w:val="en-US" w:eastAsia="pt-BR"/>
        </w:rPr>
        <w:lastRenderedPageBreak/>
        <w:t>app</w:t>
      </w:r>
      <w:r w:rsidRPr="008E765C">
        <w:rPr>
          <w:rFonts w:ascii="Consolas" w:eastAsia="Times New Roman" w:hAnsi="Consolas" w:cs="Consolas"/>
          <w:color w:val="D4D4D4"/>
          <w:sz w:val="23"/>
          <w:szCs w:val="23"/>
          <w:lang w:val="en-US" w:eastAsia="pt-BR"/>
        </w:rPr>
        <w:t>.</w:t>
      </w:r>
      <w:r w:rsidRPr="008E765C">
        <w:rPr>
          <w:rFonts w:ascii="Consolas" w:eastAsia="Times New Roman" w:hAnsi="Consolas" w:cs="Consolas"/>
          <w:color w:val="DCDCAA"/>
          <w:sz w:val="23"/>
          <w:szCs w:val="23"/>
          <w:lang w:val="en-US" w:eastAsia="pt-BR"/>
        </w:rPr>
        <w:t>get</w:t>
      </w:r>
      <w:proofErr w:type="spellEnd"/>
      <w:r w:rsidRPr="008E765C">
        <w:rPr>
          <w:rFonts w:ascii="Consolas" w:eastAsia="Times New Roman" w:hAnsi="Consolas" w:cs="Consolas"/>
          <w:color w:val="D4D4D4"/>
          <w:sz w:val="23"/>
          <w:szCs w:val="23"/>
          <w:lang w:val="en-US" w:eastAsia="pt-BR"/>
        </w:rPr>
        <w:t>(</w:t>
      </w:r>
      <w:proofErr w:type="gramEnd"/>
      <w:r w:rsidRPr="008E765C">
        <w:rPr>
          <w:rFonts w:ascii="Consolas" w:eastAsia="Times New Roman" w:hAnsi="Consolas" w:cs="Consolas"/>
          <w:color w:val="CE9178"/>
          <w:sz w:val="23"/>
          <w:szCs w:val="23"/>
          <w:lang w:val="en-US" w:eastAsia="pt-BR"/>
        </w:rPr>
        <w:t>'/</w:t>
      </w:r>
      <w:proofErr w:type="spellStart"/>
      <w:r w:rsidRPr="008E765C">
        <w:rPr>
          <w:rFonts w:ascii="Consolas" w:eastAsia="Times New Roman" w:hAnsi="Consolas" w:cs="Consolas"/>
          <w:color w:val="CE9178"/>
          <w:sz w:val="23"/>
          <w:szCs w:val="23"/>
          <w:lang w:val="en-US" w:eastAsia="pt-BR"/>
        </w:rPr>
        <w:t>produtos</w:t>
      </w:r>
      <w:proofErr w:type="spellEnd"/>
      <w:r w:rsidRPr="008E765C">
        <w:rPr>
          <w:rFonts w:ascii="Consolas" w:eastAsia="Times New Roman" w:hAnsi="Consolas" w:cs="Consolas"/>
          <w:color w:val="CE9178"/>
          <w:sz w:val="23"/>
          <w:szCs w:val="23"/>
          <w:lang w:val="en-US" w:eastAsia="pt-BR"/>
        </w:rPr>
        <w:t>'</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req</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res</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DCDCAA"/>
          <w:sz w:val="23"/>
          <w:szCs w:val="23"/>
          <w:lang w:val="en-US" w:eastAsia="pt-BR"/>
        </w:rPr>
        <w:t>next</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569CD6"/>
          <w:sz w:val="23"/>
          <w:szCs w:val="23"/>
          <w:lang w:val="en-US" w:eastAsia="pt-BR"/>
        </w:rPr>
        <w:t>=&gt;</w:t>
      </w:r>
      <w:r w:rsidRPr="008E765C">
        <w:rPr>
          <w:rFonts w:ascii="Consolas" w:eastAsia="Times New Roman" w:hAnsi="Consolas" w:cs="Consolas"/>
          <w:color w:val="D4D4D4"/>
          <w:sz w:val="23"/>
          <w:szCs w:val="23"/>
          <w:lang w:val="en-US" w:eastAsia="pt-BR"/>
        </w:rPr>
        <w:t> {</w:t>
      </w:r>
    </w:p>
    <w:p w14:paraId="62EF9253"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val="en-US" w:eastAsia="pt-BR"/>
        </w:rPr>
        <w:t>    </w:t>
      </w:r>
      <w:proofErr w:type="spellStart"/>
      <w:proofErr w:type="gramStart"/>
      <w:r w:rsidRPr="008E765C">
        <w:rPr>
          <w:rFonts w:ascii="Consolas" w:eastAsia="Times New Roman" w:hAnsi="Consolas" w:cs="Consolas"/>
          <w:color w:val="9CDCFE"/>
          <w:sz w:val="23"/>
          <w:szCs w:val="23"/>
          <w:lang w:eastAsia="pt-BR"/>
        </w:rPr>
        <w:t>res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DCDCAA"/>
          <w:sz w:val="23"/>
          <w:szCs w:val="23"/>
          <w:lang w:eastAsia="pt-BR"/>
        </w:rPr>
        <w:t>send</w:t>
      </w:r>
      <w:proofErr w:type="spellEnd"/>
      <w:proofErr w:type="gramEnd"/>
      <w:r w:rsidRPr="008E765C">
        <w:rPr>
          <w:rFonts w:ascii="Consolas" w:eastAsia="Times New Roman" w:hAnsi="Consolas" w:cs="Consolas"/>
          <w:color w:val="D4D4D4"/>
          <w:sz w:val="23"/>
          <w:szCs w:val="23"/>
          <w:lang w:eastAsia="pt-BR"/>
        </w:rPr>
        <w:t>(</w:t>
      </w:r>
      <w:proofErr w:type="spellStart"/>
      <w:r w:rsidRPr="008E765C">
        <w:rPr>
          <w:rFonts w:ascii="Consolas" w:eastAsia="Times New Roman" w:hAnsi="Consolas" w:cs="Consolas"/>
          <w:color w:val="4FC1FF"/>
          <w:sz w:val="23"/>
          <w:szCs w:val="23"/>
          <w:lang w:eastAsia="pt-BR"/>
        </w:rPr>
        <w:t>bancoDeDados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DCDCAA"/>
          <w:sz w:val="23"/>
          <w:szCs w:val="23"/>
          <w:lang w:eastAsia="pt-BR"/>
        </w:rPr>
        <w:t>getProdutos</w:t>
      </w:r>
      <w:proofErr w:type="spellEnd"/>
      <w:r w:rsidRPr="008E765C">
        <w:rPr>
          <w:rFonts w:ascii="Consolas" w:eastAsia="Times New Roman" w:hAnsi="Consolas" w:cs="Consolas"/>
          <w:color w:val="D4D4D4"/>
          <w:sz w:val="23"/>
          <w:szCs w:val="23"/>
          <w:lang w:eastAsia="pt-BR"/>
        </w:rPr>
        <w:t>())</w:t>
      </w:r>
    </w:p>
    <w:p w14:paraId="1BCD67A0"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w:t>
      </w:r>
    </w:p>
    <w:p w14:paraId="320D2710"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//é uma forma de requisição. Aqui estou usando o padrão</w:t>
      </w:r>
    </w:p>
    <w:p w14:paraId="3DA064A8"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//Middleware. Ou seja, pego o caminho produtos</w:t>
      </w:r>
    </w:p>
    <w:p w14:paraId="4D4264AF"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//passo </w:t>
      </w:r>
      <w:proofErr w:type="gramStart"/>
      <w:r w:rsidRPr="008E765C">
        <w:rPr>
          <w:rFonts w:ascii="Consolas" w:eastAsia="Times New Roman" w:hAnsi="Consolas" w:cs="Consolas"/>
          <w:color w:val="6A9955"/>
          <w:sz w:val="23"/>
          <w:szCs w:val="23"/>
          <w:lang w:eastAsia="pt-BR"/>
        </w:rPr>
        <w:t>um função</w:t>
      </w:r>
      <w:proofErr w:type="gramEnd"/>
      <w:r w:rsidRPr="008E765C">
        <w:rPr>
          <w:rFonts w:ascii="Consolas" w:eastAsia="Times New Roman" w:hAnsi="Consolas" w:cs="Consolas"/>
          <w:color w:val="6A9955"/>
          <w:sz w:val="23"/>
          <w:szCs w:val="23"/>
          <w:lang w:eastAsia="pt-BR"/>
        </w:rPr>
        <w:t> middleware que vai pegar a resposta</w:t>
      </w:r>
    </w:p>
    <w:p w14:paraId="071D7DBF"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//enviar ("</w:t>
      </w:r>
      <w:proofErr w:type="spellStart"/>
      <w:r w:rsidRPr="008E765C">
        <w:rPr>
          <w:rFonts w:ascii="Consolas" w:eastAsia="Times New Roman" w:hAnsi="Consolas" w:cs="Consolas"/>
          <w:color w:val="6A9955"/>
          <w:sz w:val="23"/>
          <w:szCs w:val="23"/>
          <w:lang w:eastAsia="pt-BR"/>
        </w:rPr>
        <w:t>send</w:t>
      </w:r>
      <w:proofErr w:type="spellEnd"/>
      <w:r w:rsidRPr="008E765C">
        <w:rPr>
          <w:rFonts w:ascii="Consolas" w:eastAsia="Times New Roman" w:hAnsi="Consolas" w:cs="Consolas"/>
          <w:color w:val="6A9955"/>
          <w:sz w:val="23"/>
          <w:szCs w:val="23"/>
          <w:lang w:eastAsia="pt-BR"/>
        </w:rPr>
        <w:t>") o </w:t>
      </w:r>
      <w:proofErr w:type="spellStart"/>
      <w:r w:rsidRPr="008E765C">
        <w:rPr>
          <w:rFonts w:ascii="Consolas" w:eastAsia="Times New Roman" w:hAnsi="Consolas" w:cs="Consolas"/>
          <w:color w:val="6A9955"/>
          <w:sz w:val="23"/>
          <w:szCs w:val="23"/>
          <w:lang w:eastAsia="pt-BR"/>
        </w:rPr>
        <w:t>objet</w:t>
      </w:r>
      <w:proofErr w:type="spellEnd"/>
      <w:r w:rsidRPr="008E765C">
        <w:rPr>
          <w:rFonts w:ascii="Consolas" w:eastAsia="Times New Roman" w:hAnsi="Consolas" w:cs="Consolas"/>
          <w:color w:val="6A9955"/>
          <w:sz w:val="23"/>
          <w:szCs w:val="23"/>
          <w:lang w:eastAsia="pt-BR"/>
        </w:rPr>
        <w:t> com as informações.</w:t>
      </w:r>
    </w:p>
    <w:p w14:paraId="116DB8A5"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//Neste caso não usamos o </w:t>
      </w:r>
      <w:proofErr w:type="spellStart"/>
      <w:r w:rsidRPr="008E765C">
        <w:rPr>
          <w:rFonts w:ascii="Consolas" w:eastAsia="Times New Roman" w:hAnsi="Consolas" w:cs="Consolas"/>
          <w:color w:val="6A9955"/>
          <w:sz w:val="23"/>
          <w:szCs w:val="23"/>
          <w:lang w:eastAsia="pt-BR"/>
        </w:rPr>
        <w:t>next</w:t>
      </w:r>
      <w:proofErr w:type="spellEnd"/>
      <w:r w:rsidRPr="008E765C">
        <w:rPr>
          <w:rFonts w:ascii="Consolas" w:eastAsia="Times New Roman" w:hAnsi="Consolas" w:cs="Consolas"/>
          <w:color w:val="6A9955"/>
          <w:sz w:val="23"/>
          <w:szCs w:val="23"/>
          <w:lang w:eastAsia="pt-BR"/>
        </w:rPr>
        <w:t>.</w:t>
      </w:r>
    </w:p>
    <w:p w14:paraId="39514485"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//Esse método </w:t>
      </w:r>
      <w:proofErr w:type="spellStart"/>
      <w:r w:rsidRPr="008E765C">
        <w:rPr>
          <w:rFonts w:ascii="Consolas" w:eastAsia="Times New Roman" w:hAnsi="Consolas" w:cs="Consolas"/>
          <w:color w:val="6A9955"/>
          <w:sz w:val="23"/>
          <w:szCs w:val="23"/>
          <w:lang w:eastAsia="pt-BR"/>
        </w:rPr>
        <w:t>send</w:t>
      </w:r>
      <w:proofErr w:type="spellEnd"/>
      <w:r w:rsidRPr="008E765C">
        <w:rPr>
          <w:rFonts w:ascii="Consolas" w:eastAsia="Times New Roman" w:hAnsi="Consolas" w:cs="Consolas"/>
          <w:color w:val="6A9955"/>
          <w:sz w:val="23"/>
          <w:szCs w:val="23"/>
          <w:lang w:eastAsia="pt-BR"/>
        </w:rPr>
        <w:t> envia </w:t>
      </w:r>
      <w:proofErr w:type="spellStart"/>
      <w:r w:rsidRPr="008E765C">
        <w:rPr>
          <w:rFonts w:ascii="Consolas" w:eastAsia="Times New Roman" w:hAnsi="Consolas" w:cs="Consolas"/>
          <w:color w:val="6A9955"/>
          <w:sz w:val="23"/>
          <w:szCs w:val="23"/>
          <w:lang w:eastAsia="pt-BR"/>
        </w:rPr>
        <w:t>automaticando</w:t>
      </w:r>
      <w:proofErr w:type="spellEnd"/>
      <w:r w:rsidRPr="008E765C">
        <w:rPr>
          <w:rFonts w:ascii="Consolas" w:eastAsia="Times New Roman" w:hAnsi="Consolas" w:cs="Consolas"/>
          <w:color w:val="6A9955"/>
          <w:sz w:val="23"/>
          <w:szCs w:val="23"/>
          <w:lang w:eastAsia="pt-BR"/>
        </w:rPr>
        <w:t> no formato JSON</w:t>
      </w:r>
    </w:p>
    <w:p w14:paraId="7DBE6D17"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p>
    <w:p w14:paraId="0D6C1633"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8E765C">
        <w:rPr>
          <w:rFonts w:ascii="Consolas" w:eastAsia="Times New Roman" w:hAnsi="Consolas" w:cs="Consolas"/>
          <w:color w:val="4FC1FF"/>
          <w:sz w:val="23"/>
          <w:szCs w:val="23"/>
          <w:lang w:val="en-US" w:eastAsia="pt-BR"/>
        </w:rPr>
        <w:t>app</w:t>
      </w:r>
      <w:r w:rsidRPr="008E765C">
        <w:rPr>
          <w:rFonts w:ascii="Consolas" w:eastAsia="Times New Roman" w:hAnsi="Consolas" w:cs="Consolas"/>
          <w:color w:val="D4D4D4"/>
          <w:sz w:val="23"/>
          <w:szCs w:val="23"/>
          <w:lang w:val="en-US" w:eastAsia="pt-BR"/>
        </w:rPr>
        <w:t>.</w:t>
      </w:r>
      <w:r w:rsidRPr="008E765C">
        <w:rPr>
          <w:rFonts w:ascii="Consolas" w:eastAsia="Times New Roman" w:hAnsi="Consolas" w:cs="Consolas"/>
          <w:color w:val="DCDCAA"/>
          <w:sz w:val="23"/>
          <w:szCs w:val="23"/>
          <w:lang w:val="en-US" w:eastAsia="pt-BR"/>
        </w:rPr>
        <w:t>get</w:t>
      </w:r>
      <w:proofErr w:type="spellEnd"/>
      <w:r w:rsidRPr="008E765C">
        <w:rPr>
          <w:rFonts w:ascii="Consolas" w:eastAsia="Times New Roman" w:hAnsi="Consolas" w:cs="Consolas"/>
          <w:color w:val="D4D4D4"/>
          <w:sz w:val="23"/>
          <w:szCs w:val="23"/>
          <w:lang w:val="en-US" w:eastAsia="pt-BR"/>
        </w:rPr>
        <w:t>(</w:t>
      </w:r>
      <w:proofErr w:type="gramEnd"/>
      <w:r w:rsidRPr="008E765C">
        <w:rPr>
          <w:rFonts w:ascii="Consolas" w:eastAsia="Times New Roman" w:hAnsi="Consolas" w:cs="Consolas"/>
          <w:color w:val="CE9178"/>
          <w:sz w:val="23"/>
          <w:szCs w:val="23"/>
          <w:lang w:val="en-US" w:eastAsia="pt-BR"/>
        </w:rPr>
        <w:t>'/</w:t>
      </w:r>
      <w:proofErr w:type="spellStart"/>
      <w:r w:rsidRPr="008E765C">
        <w:rPr>
          <w:rFonts w:ascii="Consolas" w:eastAsia="Times New Roman" w:hAnsi="Consolas" w:cs="Consolas"/>
          <w:color w:val="CE9178"/>
          <w:sz w:val="23"/>
          <w:szCs w:val="23"/>
          <w:lang w:val="en-US" w:eastAsia="pt-BR"/>
        </w:rPr>
        <w:t>produtos</w:t>
      </w:r>
      <w:proofErr w:type="spellEnd"/>
      <w:r w:rsidRPr="008E765C">
        <w:rPr>
          <w:rFonts w:ascii="Consolas" w:eastAsia="Times New Roman" w:hAnsi="Consolas" w:cs="Consolas"/>
          <w:color w:val="CE9178"/>
          <w:sz w:val="23"/>
          <w:szCs w:val="23"/>
          <w:lang w:val="en-US" w:eastAsia="pt-BR"/>
        </w:rPr>
        <w:t>/:id'</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req</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res</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DCDCAA"/>
          <w:sz w:val="23"/>
          <w:szCs w:val="23"/>
          <w:lang w:val="en-US" w:eastAsia="pt-BR"/>
        </w:rPr>
        <w:t>next</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569CD6"/>
          <w:sz w:val="23"/>
          <w:szCs w:val="23"/>
          <w:lang w:val="en-US" w:eastAsia="pt-BR"/>
        </w:rPr>
        <w:t>=&gt;</w:t>
      </w:r>
      <w:r w:rsidRPr="008E765C">
        <w:rPr>
          <w:rFonts w:ascii="Consolas" w:eastAsia="Times New Roman" w:hAnsi="Consolas" w:cs="Consolas"/>
          <w:color w:val="D4D4D4"/>
          <w:sz w:val="23"/>
          <w:szCs w:val="23"/>
          <w:lang w:val="en-US" w:eastAsia="pt-BR"/>
        </w:rPr>
        <w:t> {</w:t>
      </w:r>
    </w:p>
    <w:p w14:paraId="069C6C56"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val="en-US" w:eastAsia="pt-BR"/>
        </w:rPr>
        <w:t>    </w:t>
      </w:r>
      <w:proofErr w:type="spellStart"/>
      <w:proofErr w:type="gramStart"/>
      <w:r w:rsidRPr="008E765C">
        <w:rPr>
          <w:rFonts w:ascii="Consolas" w:eastAsia="Times New Roman" w:hAnsi="Consolas" w:cs="Consolas"/>
          <w:color w:val="9CDCFE"/>
          <w:sz w:val="23"/>
          <w:szCs w:val="23"/>
          <w:lang w:eastAsia="pt-BR"/>
        </w:rPr>
        <w:t>res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DCDCAA"/>
          <w:sz w:val="23"/>
          <w:szCs w:val="23"/>
          <w:lang w:eastAsia="pt-BR"/>
        </w:rPr>
        <w:t>send</w:t>
      </w:r>
      <w:proofErr w:type="spellEnd"/>
      <w:proofErr w:type="gramEnd"/>
      <w:r w:rsidRPr="008E765C">
        <w:rPr>
          <w:rFonts w:ascii="Consolas" w:eastAsia="Times New Roman" w:hAnsi="Consolas" w:cs="Consolas"/>
          <w:color w:val="D4D4D4"/>
          <w:sz w:val="23"/>
          <w:szCs w:val="23"/>
          <w:lang w:eastAsia="pt-BR"/>
        </w:rPr>
        <w:t>(</w:t>
      </w:r>
      <w:proofErr w:type="spellStart"/>
      <w:r w:rsidRPr="008E765C">
        <w:rPr>
          <w:rFonts w:ascii="Consolas" w:eastAsia="Times New Roman" w:hAnsi="Consolas" w:cs="Consolas"/>
          <w:color w:val="4FC1FF"/>
          <w:sz w:val="23"/>
          <w:szCs w:val="23"/>
          <w:lang w:eastAsia="pt-BR"/>
        </w:rPr>
        <w:t>bancoDeDados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DCDCAA"/>
          <w:sz w:val="23"/>
          <w:szCs w:val="23"/>
          <w:lang w:eastAsia="pt-BR"/>
        </w:rPr>
        <w:t>getProduto</w:t>
      </w:r>
      <w:proofErr w:type="spellEnd"/>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req</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params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id</w:t>
      </w:r>
      <w:r w:rsidRPr="008E765C">
        <w:rPr>
          <w:rFonts w:ascii="Consolas" w:eastAsia="Times New Roman" w:hAnsi="Consolas" w:cs="Consolas"/>
          <w:color w:val="D4D4D4"/>
          <w:sz w:val="23"/>
          <w:szCs w:val="23"/>
          <w:lang w:eastAsia="pt-BR"/>
        </w:rPr>
        <w:t>))</w:t>
      </w:r>
    </w:p>
    <w:p w14:paraId="39F4CF7F"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w:t>
      </w:r>
    </w:p>
    <w:p w14:paraId="7FC91413"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p>
    <w:p w14:paraId="60140E0B"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//Pegando informação do servidor por ID, produtos baseados por ID.</w:t>
      </w:r>
    </w:p>
    <w:p w14:paraId="7C6BA09F"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//a URL, após o '/:' são os parâmetros da minha requisição</w:t>
      </w:r>
    </w:p>
    <w:p w14:paraId="47FDF1CA"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p>
    <w:p w14:paraId="7431C04D"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8E765C">
        <w:rPr>
          <w:rFonts w:ascii="Consolas" w:eastAsia="Times New Roman" w:hAnsi="Consolas" w:cs="Consolas"/>
          <w:color w:val="4FC1FF"/>
          <w:sz w:val="23"/>
          <w:szCs w:val="23"/>
          <w:lang w:val="en-US" w:eastAsia="pt-BR"/>
        </w:rPr>
        <w:t>app</w:t>
      </w:r>
      <w:r w:rsidRPr="008E765C">
        <w:rPr>
          <w:rFonts w:ascii="Consolas" w:eastAsia="Times New Roman" w:hAnsi="Consolas" w:cs="Consolas"/>
          <w:color w:val="D4D4D4"/>
          <w:sz w:val="23"/>
          <w:szCs w:val="23"/>
          <w:lang w:val="en-US" w:eastAsia="pt-BR"/>
        </w:rPr>
        <w:t>.</w:t>
      </w:r>
      <w:r w:rsidRPr="008E765C">
        <w:rPr>
          <w:rFonts w:ascii="Consolas" w:eastAsia="Times New Roman" w:hAnsi="Consolas" w:cs="Consolas"/>
          <w:color w:val="DCDCAA"/>
          <w:sz w:val="23"/>
          <w:szCs w:val="23"/>
          <w:lang w:val="en-US" w:eastAsia="pt-BR"/>
        </w:rPr>
        <w:t>post</w:t>
      </w:r>
      <w:proofErr w:type="spellEnd"/>
      <w:r w:rsidRPr="008E765C">
        <w:rPr>
          <w:rFonts w:ascii="Consolas" w:eastAsia="Times New Roman" w:hAnsi="Consolas" w:cs="Consolas"/>
          <w:color w:val="D4D4D4"/>
          <w:sz w:val="23"/>
          <w:szCs w:val="23"/>
          <w:lang w:val="en-US" w:eastAsia="pt-BR"/>
        </w:rPr>
        <w:t>(</w:t>
      </w:r>
      <w:proofErr w:type="gramEnd"/>
      <w:r w:rsidRPr="008E765C">
        <w:rPr>
          <w:rFonts w:ascii="Consolas" w:eastAsia="Times New Roman" w:hAnsi="Consolas" w:cs="Consolas"/>
          <w:color w:val="CE9178"/>
          <w:sz w:val="23"/>
          <w:szCs w:val="23"/>
          <w:lang w:val="en-US" w:eastAsia="pt-BR"/>
        </w:rPr>
        <w:t>'/</w:t>
      </w:r>
      <w:proofErr w:type="spellStart"/>
      <w:r w:rsidRPr="008E765C">
        <w:rPr>
          <w:rFonts w:ascii="Consolas" w:eastAsia="Times New Roman" w:hAnsi="Consolas" w:cs="Consolas"/>
          <w:color w:val="CE9178"/>
          <w:sz w:val="23"/>
          <w:szCs w:val="23"/>
          <w:lang w:val="en-US" w:eastAsia="pt-BR"/>
        </w:rPr>
        <w:t>produtos</w:t>
      </w:r>
      <w:proofErr w:type="spellEnd"/>
      <w:r w:rsidRPr="008E765C">
        <w:rPr>
          <w:rFonts w:ascii="Consolas" w:eastAsia="Times New Roman" w:hAnsi="Consolas" w:cs="Consolas"/>
          <w:color w:val="CE9178"/>
          <w:sz w:val="23"/>
          <w:szCs w:val="23"/>
          <w:lang w:val="en-US" w:eastAsia="pt-BR"/>
        </w:rPr>
        <w:t>'</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req</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9CDCFE"/>
          <w:sz w:val="23"/>
          <w:szCs w:val="23"/>
          <w:lang w:val="en-US" w:eastAsia="pt-BR"/>
        </w:rPr>
        <w:t>res</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DCDCAA"/>
          <w:sz w:val="23"/>
          <w:szCs w:val="23"/>
          <w:lang w:val="en-US" w:eastAsia="pt-BR"/>
        </w:rPr>
        <w:t>next</w:t>
      </w:r>
      <w:r w:rsidRPr="008E765C">
        <w:rPr>
          <w:rFonts w:ascii="Consolas" w:eastAsia="Times New Roman" w:hAnsi="Consolas" w:cs="Consolas"/>
          <w:color w:val="D4D4D4"/>
          <w:sz w:val="23"/>
          <w:szCs w:val="23"/>
          <w:lang w:val="en-US" w:eastAsia="pt-BR"/>
        </w:rPr>
        <w:t>) </w:t>
      </w:r>
      <w:r w:rsidRPr="008E765C">
        <w:rPr>
          <w:rFonts w:ascii="Consolas" w:eastAsia="Times New Roman" w:hAnsi="Consolas" w:cs="Consolas"/>
          <w:color w:val="569CD6"/>
          <w:sz w:val="23"/>
          <w:szCs w:val="23"/>
          <w:lang w:val="en-US" w:eastAsia="pt-BR"/>
        </w:rPr>
        <w:t>=&gt;</w:t>
      </w:r>
      <w:r w:rsidRPr="008E765C">
        <w:rPr>
          <w:rFonts w:ascii="Consolas" w:eastAsia="Times New Roman" w:hAnsi="Consolas" w:cs="Consolas"/>
          <w:color w:val="D4D4D4"/>
          <w:sz w:val="23"/>
          <w:szCs w:val="23"/>
          <w:lang w:val="en-US" w:eastAsia="pt-BR"/>
        </w:rPr>
        <w:t> {</w:t>
      </w:r>
    </w:p>
    <w:p w14:paraId="33AB35B8"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val="en-US" w:eastAsia="pt-BR"/>
        </w:rPr>
        <w:t>    </w:t>
      </w:r>
      <w:proofErr w:type="spellStart"/>
      <w:r w:rsidRPr="008E765C">
        <w:rPr>
          <w:rFonts w:ascii="Consolas" w:eastAsia="Times New Roman" w:hAnsi="Consolas" w:cs="Consolas"/>
          <w:color w:val="9CDCFE"/>
          <w:sz w:val="23"/>
          <w:szCs w:val="23"/>
          <w:lang w:eastAsia="pt-BR"/>
        </w:rPr>
        <w:t>cost</w:t>
      </w:r>
      <w:proofErr w:type="spellEnd"/>
      <w:r w:rsidRPr="008E765C">
        <w:rPr>
          <w:rFonts w:ascii="Consolas" w:eastAsia="Times New Roman" w:hAnsi="Consolas" w:cs="Consolas"/>
          <w:color w:val="D4D4D4"/>
          <w:sz w:val="23"/>
          <w:szCs w:val="23"/>
          <w:lang w:eastAsia="pt-BR"/>
        </w:rPr>
        <w:t> </w:t>
      </w:r>
      <w:r w:rsidRPr="008E765C">
        <w:rPr>
          <w:rFonts w:ascii="Consolas" w:eastAsia="Times New Roman" w:hAnsi="Consolas" w:cs="Consolas"/>
          <w:color w:val="9CDCFE"/>
          <w:sz w:val="23"/>
          <w:szCs w:val="23"/>
          <w:lang w:eastAsia="pt-BR"/>
        </w:rPr>
        <w:t>produto</w:t>
      </w:r>
      <w:r w:rsidRPr="008E765C">
        <w:rPr>
          <w:rFonts w:ascii="Consolas" w:eastAsia="Times New Roman" w:hAnsi="Consolas" w:cs="Consolas"/>
          <w:color w:val="D4D4D4"/>
          <w:sz w:val="23"/>
          <w:szCs w:val="23"/>
          <w:lang w:eastAsia="pt-BR"/>
        </w:rPr>
        <w:t> = </w:t>
      </w:r>
      <w:proofErr w:type="spellStart"/>
      <w:r w:rsidRPr="008E765C">
        <w:rPr>
          <w:rFonts w:ascii="Consolas" w:eastAsia="Times New Roman" w:hAnsi="Consolas" w:cs="Consolas"/>
          <w:color w:val="4FC1FF"/>
          <w:sz w:val="23"/>
          <w:szCs w:val="23"/>
          <w:lang w:eastAsia="pt-BR"/>
        </w:rPr>
        <w:t>bancoDeDados</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DCDCAA"/>
          <w:sz w:val="23"/>
          <w:szCs w:val="23"/>
          <w:lang w:eastAsia="pt-BR"/>
        </w:rPr>
        <w:t>salvarProduto</w:t>
      </w:r>
      <w:proofErr w:type="spellEnd"/>
      <w:r w:rsidRPr="008E765C">
        <w:rPr>
          <w:rFonts w:ascii="Consolas" w:eastAsia="Times New Roman" w:hAnsi="Consolas" w:cs="Consolas"/>
          <w:color w:val="D4D4D4"/>
          <w:sz w:val="23"/>
          <w:szCs w:val="23"/>
          <w:lang w:eastAsia="pt-BR"/>
        </w:rPr>
        <w:t>({</w:t>
      </w:r>
    </w:p>
    <w:p w14:paraId="4A38B57A"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        </w:t>
      </w:r>
      <w:r w:rsidRPr="008E765C">
        <w:rPr>
          <w:rFonts w:ascii="Consolas" w:eastAsia="Times New Roman" w:hAnsi="Consolas" w:cs="Consolas"/>
          <w:color w:val="9CDCFE"/>
          <w:sz w:val="23"/>
          <w:szCs w:val="23"/>
          <w:lang w:eastAsia="pt-BR"/>
        </w:rPr>
        <w:t>nome:</w:t>
      </w:r>
      <w:r w:rsidRPr="008E765C">
        <w:rPr>
          <w:rFonts w:ascii="Consolas" w:eastAsia="Times New Roman" w:hAnsi="Consolas" w:cs="Consolas"/>
          <w:color w:val="D4D4D4"/>
          <w:sz w:val="23"/>
          <w:szCs w:val="23"/>
          <w:lang w:eastAsia="pt-BR"/>
        </w:rPr>
        <w:t> </w:t>
      </w:r>
      <w:r w:rsidRPr="008E765C">
        <w:rPr>
          <w:rFonts w:ascii="Consolas" w:eastAsia="Times New Roman" w:hAnsi="Consolas" w:cs="Consolas"/>
          <w:color w:val="9CDCFE"/>
          <w:sz w:val="23"/>
          <w:szCs w:val="23"/>
          <w:lang w:eastAsia="pt-BR"/>
        </w:rPr>
        <w:t>req</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body</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name</w:t>
      </w:r>
      <w:r w:rsidRPr="008E765C">
        <w:rPr>
          <w:rFonts w:ascii="Consolas" w:eastAsia="Times New Roman" w:hAnsi="Consolas" w:cs="Consolas"/>
          <w:color w:val="D4D4D4"/>
          <w:sz w:val="23"/>
          <w:szCs w:val="23"/>
          <w:lang w:eastAsia="pt-BR"/>
        </w:rPr>
        <w:t>,</w:t>
      </w:r>
    </w:p>
    <w:p w14:paraId="7C96D6CB"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        </w:t>
      </w:r>
      <w:proofErr w:type="spellStart"/>
      <w:r w:rsidRPr="008E765C">
        <w:rPr>
          <w:rFonts w:ascii="Consolas" w:eastAsia="Times New Roman" w:hAnsi="Consolas" w:cs="Consolas"/>
          <w:color w:val="9CDCFE"/>
          <w:sz w:val="23"/>
          <w:szCs w:val="23"/>
          <w:lang w:eastAsia="pt-BR"/>
        </w:rPr>
        <w:t>preco</w:t>
      </w:r>
      <w:proofErr w:type="spellEnd"/>
      <w:r w:rsidRPr="008E765C">
        <w:rPr>
          <w:rFonts w:ascii="Consolas" w:eastAsia="Times New Roman" w:hAnsi="Consolas" w:cs="Consolas"/>
          <w:color w:val="9CDCFE"/>
          <w:sz w:val="23"/>
          <w:szCs w:val="23"/>
          <w:lang w:eastAsia="pt-BR"/>
        </w:rPr>
        <w:t>:</w:t>
      </w:r>
      <w:r w:rsidRPr="008E765C">
        <w:rPr>
          <w:rFonts w:ascii="Consolas" w:eastAsia="Times New Roman" w:hAnsi="Consolas" w:cs="Consolas"/>
          <w:color w:val="D4D4D4"/>
          <w:sz w:val="23"/>
          <w:szCs w:val="23"/>
          <w:lang w:eastAsia="pt-BR"/>
        </w:rPr>
        <w:t> </w:t>
      </w:r>
      <w:proofErr w:type="spellStart"/>
      <w:proofErr w:type="gramStart"/>
      <w:r w:rsidRPr="008E765C">
        <w:rPr>
          <w:rFonts w:ascii="Consolas" w:eastAsia="Times New Roman" w:hAnsi="Consolas" w:cs="Consolas"/>
          <w:color w:val="9CDCFE"/>
          <w:sz w:val="23"/>
          <w:szCs w:val="23"/>
          <w:lang w:eastAsia="pt-BR"/>
        </w:rPr>
        <w:t>req</w:t>
      </w:r>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body</w:t>
      </w:r>
      <w:proofErr w:type="gramEnd"/>
      <w:r w:rsidRPr="008E765C">
        <w:rPr>
          <w:rFonts w:ascii="Consolas" w:eastAsia="Times New Roman" w:hAnsi="Consolas" w:cs="Consolas"/>
          <w:color w:val="D4D4D4"/>
          <w:sz w:val="23"/>
          <w:szCs w:val="23"/>
          <w:lang w:eastAsia="pt-BR"/>
        </w:rPr>
        <w:t>.</w:t>
      </w:r>
      <w:r w:rsidRPr="008E765C">
        <w:rPr>
          <w:rFonts w:ascii="Consolas" w:eastAsia="Times New Roman" w:hAnsi="Consolas" w:cs="Consolas"/>
          <w:color w:val="9CDCFE"/>
          <w:sz w:val="23"/>
          <w:szCs w:val="23"/>
          <w:lang w:eastAsia="pt-BR"/>
        </w:rPr>
        <w:t>preco</w:t>
      </w:r>
      <w:proofErr w:type="spellEnd"/>
    </w:p>
    <w:p w14:paraId="41BB22E8"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    })</w:t>
      </w:r>
    </w:p>
    <w:p w14:paraId="4336ED2E"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D4D4D4"/>
          <w:sz w:val="23"/>
          <w:szCs w:val="23"/>
          <w:lang w:eastAsia="pt-BR"/>
        </w:rPr>
        <w:t>})</w:t>
      </w:r>
    </w:p>
    <w:p w14:paraId="2D35E1D1"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p>
    <w:p w14:paraId="0724DC2E" w14:textId="77777777" w:rsidR="008E765C" w:rsidRPr="008E765C" w:rsidRDefault="008E765C" w:rsidP="008E765C">
      <w:pPr>
        <w:shd w:val="clear" w:color="auto" w:fill="1E1E1E"/>
        <w:spacing w:after="0" w:line="318" w:lineRule="atLeast"/>
        <w:rPr>
          <w:rFonts w:ascii="Consolas" w:eastAsia="Times New Roman" w:hAnsi="Consolas" w:cs="Consolas"/>
          <w:color w:val="D4D4D4"/>
          <w:sz w:val="23"/>
          <w:szCs w:val="23"/>
          <w:lang w:eastAsia="pt-BR"/>
        </w:rPr>
      </w:pPr>
      <w:r w:rsidRPr="008E765C">
        <w:rPr>
          <w:rFonts w:ascii="Consolas" w:eastAsia="Times New Roman" w:hAnsi="Consolas" w:cs="Consolas"/>
          <w:color w:val="6A9955"/>
          <w:sz w:val="23"/>
          <w:szCs w:val="23"/>
          <w:lang w:eastAsia="pt-BR"/>
        </w:rPr>
        <w:t>//salvar o formulário com os dados do corpo da requisição</w:t>
      </w:r>
    </w:p>
    <w:p w14:paraId="2C1F8E9A" w14:textId="77777777" w:rsidR="008E765C" w:rsidRDefault="008E765C" w:rsidP="00E25D4F"/>
    <w:p w14:paraId="51AE8522" w14:textId="77777777" w:rsidR="00E25D4F" w:rsidRDefault="00E25D4F" w:rsidP="00FB609E"/>
    <w:p w14:paraId="2F36455D" w14:textId="77777777" w:rsidR="005C6367" w:rsidRPr="00956625" w:rsidRDefault="00956625" w:rsidP="00FB609E">
      <w:pPr>
        <w:rPr>
          <w:b/>
        </w:rPr>
      </w:pPr>
      <w:r w:rsidRPr="00956625">
        <w:rPr>
          <w:b/>
          <w:highlight w:val="yellow"/>
        </w:rPr>
        <w:t>Agora veremos como agendar tarefas com temporizador:</w:t>
      </w:r>
    </w:p>
    <w:p w14:paraId="500FDCB9" w14:textId="77777777" w:rsidR="00FB609E" w:rsidRDefault="00956625" w:rsidP="00FB609E">
      <w:r>
        <w:t>Podemos disparar processos temporizados com o NODE.</w:t>
      </w:r>
    </w:p>
    <w:p w14:paraId="0B937A2E" w14:textId="77777777" w:rsidR="00956625" w:rsidRDefault="00956625" w:rsidP="00FB609E">
      <w:r>
        <w:t>Primeiro, dentro da nossa pasta exercícios mesmo vamos instalar o módulo</w:t>
      </w:r>
      <w:r w:rsidRPr="00956625">
        <w:rPr>
          <w:b/>
        </w:rPr>
        <w:t xml:space="preserve"> node-schedule</w:t>
      </w:r>
      <w:r>
        <w:rPr>
          <w:b/>
        </w:rPr>
        <w:t xml:space="preserve">, </w:t>
      </w:r>
      <w:r>
        <w:t>que é um dos pacotes do NODE que vai nos dar a possibilidade para agendar tarefas com o NODE:</w:t>
      </w:r>
    </w:p>
    <w:p w14:paraId="33C2E970" w14:textId="77777777" w:rsidR="00956625" w:rsidRDefault="00956625" w:rsidP="00FB609E">
      <w:r>
        <w:rPr>
          <w:noProof/>
          <w:lang w:eastAsia="pt-BR"/>
        </w:rPr>
        <w:drawing>
          <wp:inline distT="0" distB="0" distL="0" distR="0" wp14:anchorId="35185310" wp14:editId="013751C0">
            <wp:extent cx="5400040" cy="885897"/>
            <wp:effectExtent l="19050" t="0" r="0" b="0"/>
            <wp:docPr id="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400040" cy="885897"/>
                    </a:xfrm>
                    <a:prstGeom prst="rect">
                      <a:avLst/>
                    </a:prstGeom>
                    <a:noFill/>
                    <a:ln w="9525">
                      <a:noFill/>
                      <a:miter lim="800000"/>
                      <a:headEnd/>
                      <a:tailEnd/>
                    </a:ln>
                  </pic:spPr>
                </pic:pic>
              </a:graphicData>
            </a:graphic>
          </wp:inline>
        </w:drawing>
      </w:r>
    </w:p>
    <w:p w14:paraId="57824667"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val="en-US" w:eastAsia="pt-BR"/>
        </w:rPr>
      </w:pPr>
      <w:r w:rsidRPr="00956625">
        <w:rPr>
          <w:rFonts w:ascii="Consolas" w:eastAsia="Times New Roman" w:hAnsi="Consolas" w:cs="Consolas"/>
          <w:color w:val="569CD6"/>
          <w:sz w:val="23"/>
          <w:szCs w:val="23"/>
          <w:lang w:val="en-US" w:eastAsia="pt-BR"/>
        </w:rPr>
        <w:t>const</w:t>
      </w:r>
      <w:r w:rsidRPr="00956625">
        <w:rPr>
          <w:rFonts w:ascii="Consolas" w:eastAsia="Times New Roman" w:hAnsi="Consolas" w:cs="Consolas"/>
          <w:color w:val="D4D4D4"/>
          <w:sz w:val="23"/>
          <w:szCs w:val="23"/>
          <w:lang w:val="en-US" w:eastAsia="pt-BR"/>
        </w:rPr>
        <w:t> </w:t>
      </w:r>
      <w:r w:rsidRPr="00956625">
        <w:rPr>
          <w:rFonts w:ascii="Consolas" w:eastAsia="Times New Roman" w:hAnsi="Consolas" w:cs="Consolas"/>
          <w:color w:val="4FC1FF"/>
          <w:sz w:val="23"/>
          <w:szCs w:val="23"/>
          <w:lang w:val="en-US" w:eastAsia="pt-BR"/>
        </w:rPr>
        <w:t>schedule</w:t>
      </w:r>
      <w:r w:rsidRPr="00956625">
        <w:rPr>
          <w:rFonts w:ascii="Consolas" w:eastAsia="Times New Roman" w:hAnsi="Consolas" w:cs="Consolas"/>
          <w:color w:val="D4D4D4"/>
          <w:sz w:val="23"/>
          <w:szCs w:val="23"/>
          <w:lang w:val="en-US" w:eastAsia="pt-BR"/>
        </w:rPr>
        <w:t> = </w:t>
      </w:r>
      <w:r w:rsidRPr="00956625">
        <w:rPr>
          <w:rFonts w:ascii="Consolas" w:eastAsia="Times New Roman" w:hAnsi="Consolas" w:cs="Consolas"/>
          <w:color w:val="DCDCAA"/>
          <w:sz w:val="23"/>
          <w:szCs w:val="23"/>
          <w:lang w:val="en-US" w:eastAsia="pt-BR"/>
        </w:rPr>
        <w:t>require</w:t>
      </w:r>
      <w:r w:rsidRPr="00956625">
        <w:rPr>
          <w:rFonts w:ascii="Consolas" w:eastAsia="Times New Roman" w:hAnsi="Consolas" w:cs="Consolas"/>
          <w:color w:val="D4D4D4"/>
          <w:sz w:val="23"/>
          <w:szCs w:val="23"/>
          <w:lang w:val="en-US" w:eastAsia="pt-BR"/>
        </w:rPr>
        <w:t>(</w:t>
      </w:r>
      <w:r w:rsidRPr="00956625">
        <w:rPr>
          <w:rFonts w:ascii="Consolas" w:eastAsia="Times New Roman" w:hAnsi="Consolas" w:cs="Consolas"/>
          <w:color w:val="CE9178"/>
          <w:sz w:val="23"/>
          <w:szCs w:val="23"/>
          <w:lang w:val="en-US" w:eastAsia="pt-BR"/>
        </w:rPr>
        <w:t>'node-schedule'</w:t>
      </w:r>
      <w:r w:rsidRPr="00956625">
        <w:rPr>
          <w:rFonts w:ascii="Consolas" w:eastAsia="Times New Roman" w:hAnsi="Consolas" w:cs="Consolas"/>
          <w:color w:val="D4D4D4"/>
          <w:sz w:val="23"/>
          <w:szCs w:val="23"/>
          <w:lang w:val="en-US" w:eastAsia="pt-BR"/>
        </w:rPr>
        <w:t>)</w:t>
      </w:r>
    </w:p>
    <w:p w14:paraId="3BD3B9A8"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val="en-US" w:eastAsia="pt-BR"/>
        </w:rPr>
      </w:pPr>
    </w:p>
    <w:p w14:paraId="44862C83"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val="en-US" w:eastAsia="pt-BR"/>
        </w:rPr>
      </w:pPr>
      <w:r w:rsidRPr="00956625">
        <w:rPr>
          <w:rFonts w:ascii="Consolas" w:eastAsia="Times New Roman" w:hAnsi="Consolas" w:cs="Consolas"/>
          <w:color w:val="569CD6"/>
          <w:sz w:val="23"/>
          <w:szCs w:val="23"/>
          <w:lang w:val="en-US" w:eastAsia="pt-BR"/>
        </w:rPr>
        <w:t>const</w:t>
      </w:r>
      <w:r w:rsidRPr="00956625">
        <w:rPr>
          <w:rFonts w:ascii="Consolas" w:eastAsia="Times New Roman" w:hAnsi="Consolas" w:cs="Consolas"/>
          <w:color w:val="D4D4D4"/>
          <w:sz w:val="23"/>
          <w:szCs w:val="23"/>
          <w:lang w:val="en-US" w:eastAsia="pt-BR"/>
        </w:rPr>
        <w:t> </w:t>
      </w:r>
      <w:r w:rsidRPr="00956625">
        <w:rPr>
          <w:rFonts w:ascii="Consolas" w:eastAsia="Times New Roman" w:hAnsi="Consolas" w:cs="Consolas"/>
          <w:color w:val="4FC1FF"/>
          <w:sz w:val="23"/>
          <w:szCs w:val="23"/>
          <w:lang w:val="en-US" w:eastAsia="pt-BR"/>
        </w:rPr>
        <w:t>tarefa1</w:t>
      </w:r>
      <w:r w:rsidRPr="00956625">
        <w:rPr>
          <w:rFonts w:ascii="Consolas" w:eastAsia="Times New Roman" w:hAnsi="Consolas" w:cs="Consolas"/>
          <w:color w:val="D4D4D4"/>
          <w:sz w:val="23"/>
          <w:szCs w:val="23"/>
          <w:lang w:val="en-US" w:eastAsia="pt-BR"/>
        </w:rPr>
        <w:t> = </w:t>
      </w:r>
      <w:proofErr w:type="gramStart"/>
      <w:r w:rsidRPr="00956625">
        <w:rPr>
          <w:rFonts w:ascii="Consolas" w:eastAsia="Times New Roman" w:hAnsi="Consolas" w:cs="Consolas"/>
          <w:color w:val="4FC1FF"/>
          <w:sz w:val="23"/>
          <w:szCs w:val="23"/>
          <w:lang w:val="en-US" w:eastAsia="pt-BR"/>
        </w:rPr>
        <w:t>schedule</w:t>
      </w:r>
      <w:r w:rsidRPr="00956625">
        <w:rPr>
          <w:rFonts w:ascii="Consolas" w:eastAsia="Times New Roman" w:hAnsi="Consolas" w:cs="Consolas"/>
          <w:color w:val="D4D4D4"/>
          <w:sz w:val="23"/>
          <w:szCs w:val="23"/>
          <w:lang w:val="en-US" w:eastAsia="pt-BR"/>
        </w:rPr>
        <w:t>.</w:t>
      </w:r>
      <w:r w:rsidRPr="00956625">
        <w:rPr>
          <w:rFonts w:ascii="Consolas" w:eastAsia="Times New Roman" w:hAnsi="Consolas" w:cs="Consolas"/>
          <w:color w:val="DCDCAA"/>
          <w:sz w:val="23"/>
          <w:szCs w:val="23"/>
          <w:lang w:val="en-US" w:eastAsia="pt-BR"/>
        </w:rPr>
        <w:t>scheduleJob</w:t>
      </w:r>
      <w:proofErr w:type="gramEnd"/>
      <w:r w:rsidRPr="00956625">
        <w:rPr>
          <w:rFonts w:ascii="Consolas" w:eastAsia="Times New Roman" w:hAnsi="Consolas" w:cs="Consolas"/>
          <w:color w:val="D4D4D4"/>
          <w:sz w:val="23"/>
          <w:szCs w:val="23"/>
          <w:lang w:val="en-US" w:eastAsia="pt-BR"/>
        </w:rPr>
        <w:t>(</w:t>
      </w:r>
      <w:r w:rsidRPr="00956625">
        <w:rPr>
          <w:rFonts w:ascii="Consolas" w:eastAsia="Times New Roman" w:hAnsi="Consolas" w:cs="Consolas"/>
          <w:color w:val="CE9178"/>
          <w:sz w:val="23"/>
          <w:szCs w:val="23"/>
          <w:lang w:val="en-US" w:eastAsia="pt-BR"/>
        </w:rPr>
        <w:t>'*/5 * 20 * * 1'</w:t>
      </w:r>
      <w:r w:rsidRPr="00956625">
        <w:rPr>
          <w:rFonts w:ascii="Consolas" w:eastAsia="Times New Roman" w:hAnsi="Consolas" w:cs="Consolas"/>
          <w:color w:val="D4D4D4"/>
          <w:sz w:val="23"/>
          <w:szCs w:val="23"/>
          <w:lang w:val="en-US" w:eastAsia="pt-BR"/>
        </w:rPr>
        <w:t>, </w:t>
      </w:r>
      <w:r w:rsidRPr="00956625">
        <w:rPr>
          <w:rFonts w:ascii="Consolas" w:eastAsia="Times New Roman" w:hAnsi="Consolas" w:cs="Consolas"/>
          <w:color w:val="569CD6"/>
          <w:sz w:val="23"/>
          <w:szCs w:val="23"/>
          <w:lang w:val="en-US" w:eastAsia="pt-BR"/>
        </w:rPr>
        <w:t>function</w:t>
      </w:r>
      <w:r w:rsidRPr="00956625">
        <w:rPr>
          <w:rFonts w:ascii="Consolas" w:eastAsia="Times New Roman" w:hAnsi="Consolas" w:cs="Consolas"/>
          <w:color w:val="D4D4D4"/>
          <w:sz w:val="23"/>
          <w:szCs w:val="23"/>
          <w:lang w:val="en-US" w:eastAsia="pt-BR"/>
        </w:rPr>
        <w:t>(){</w:t>
      </w:r>
    </w:p>
    <w:p w14:paraId="6A666631"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D4D4D4"/>
          <w:sz w:val="23"/>
          <w:szCs w:val="23"/>
          <w:lang w:val="en-US" w:eastAsia="pt-BR"/>
        </w:rPr>
        <w:lastRenderedPageBreak/>
        <w:t>    </w:t>
      </w:r>
      <w:proofErr w:type="gramStart"/>
      <w:r w:rsidRPr="00956625">
        <w:rPr>
          <w:rFonts w:ascii="Consolas" w:eastAsia="Times New Roman" w:hAnsi="Consolas" w:cs="Consolas"/>
          <w:color w:val="9CDCFE"/>
          <w:sz w:val="23"/>
          <w:szCs w:val="23"/>
          <w:lang w:eastAsia="pt-BR"/>
        </w:rPr>
        <w:t>console</w:t>
      </w:r>
      <w:r w:rsidRPr="00956625">
        <w:rPr>
          <w:rFonts w:ascii="Consolas" w:eastAsia="Times New Roman" w:hAnsi="Consolas" w:cs="Consolas"/>
          <w:color w:val="D4D4D4"/>
          <w:sz w:val="23"/>
          <w:szCs w:val="23"/>
          <w:lang w:eastAsia="pt-BR"/>
        </w:rPr>
        <w:t>.</w:t>
      </w:r>
      <w:r w:rsidRPr="00956625">
        <w:rPr>
          <w:rFonts w:ascii="Consolas" w:eastAsia="Times New Roman" w:hAnsi="Consolas" w:cs="Consolas"/>
          <w:color w:val="DCDCAA"/>
          <w:sz w:val="23"/>
          <w:szCs w:val="23"/>
          <w:lang w:eastAsia="pt-BR"/>
        </w:rPr>
        <w:t>log</w:t>
      </w:r>
      <w:r w:rsidRPr="00956625">
        <w:rPr>
          <w:rFonts w:ascii="Consolas" w:eastAsia="Times New Roman" w:hAnsi="Consolas" w:cs="Consolas"/>
          <w:color w:val="D4D4D4"/>
          <w:sz w:val="23"/>
          <w:szCs w:val="23"/>
          <w:lang w:eastAsia="pt-BR"/>
        </w:rPr>
        <w:t>(</w:t>
      </w:r>
      <w:proofErr w:type="gramEnd"/>
      <w:r w:rsidRPr="00956625">
        <w:rPr>
          <w:rFonts w:ascii="Consolas" w:eastAsia="Times New Roman" w:hAnsi="Consolas" w:cs="Consolas"/>
          <w:color w:val="CE9178"/>
          <w:sz w:val="23"/>
          <w:szCs w:val="23"/>
          <w:lang w:eastAsia="pt-BR"/>
        </w:rPr>
        <w:t>'Executando tarefa 1'</w:t>
      </w:r>
      <w:r w:rsidRPr="00956625">
        <w:rPr>
          <w:rFonts w:ascii="Consolas" w:eastAsia="Times New Roman" w:hAnsi="Consolas" w:cs="Consolas"/>
          <w:color w:val="D4D4D4"/>
          <w:sz w:val="23"/>
          <w:szCs w:val="23"/>
          <w:lang w:eastAsia="pt-BR"/>
        </w:rPr>
        <w:t>)</w:t>
      </w:r>
    </w:p>
    <w:p w14:paraId="756B6660"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D4D4D4"/>
          <w:sz w:val="23"/>
          <w:szCs w:val="23"/>
          <w:lang w:eastAsia="pt-BR"/>
        </w:rPr>
        <w:t>})</w:t>
      </w:r>
    </w:p>
    <w:p w14:paraId="34436564"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6A9955"/>
          <w:sz w:val="23"/>
          <w:szCs w:val="23"/>
          <w:lang w:eastAsia="pt-BR"/>
        </w:rPr>
        <w:t>//Explicando aqui, quero que:</w:t>
      </w:r>
    </w:p>
    <w:p w14:paraId="18957231"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6A9955"/>
          <w:sz w:val="23"/>
          <w:szCs w:val="23"/>
          <w:lang w:eastAsia="pt-BR"/>
        </w:rPr>
        <w:t>//Execute a minha função que está no segundo parâmetro</w:t>
      </w:r>
    </w:p>
    <w:p w14:paraId="384A7281"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6A9955"/>
          <w:sz w:val="23"/>
          <w:szCs w:val="23"/>
          <w:lang w:eastAsia="pt-BR"/>
        </w:rPr>
        <w:t>//de cinco em cinco segundos, não importa o minuto,</w:t>
      </w:r>
    </w:p>
    <w:p w14:paraId="1B179B41"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6A9955"/>
          <w:sz w:val="23"/>
          <w:szCs w:val="23"/>
          <w:lang w:eastAsia="pt-BR"/>
        </w:rPr>
        <w:t>//</w:t>
      </w:r>
      <w:proofErr w:type="spellStart"/>
      <w:r w:rsidRPr="00956625">
        <w:rPr>
          <w:rFonts w:ascii="Consolas" w:eastAsia="Times New Roman" w:hAnsi="Consolas" w:cs="Consolas"/>
          <w:color w:val="6A9955"/>
          <w:sz w:val="23"/>
          <w:szCs w:val="23"/>
          <w:lang w:eastAsia="pt-BR"/>
        </w:rPr>
        <w:t>As</w:t>
      </w:r>
      <w:proofErr w:type="spellEnd"/>
      <w:r w:rsidRPr="00956625">
        <w:rPr>
          <w:rFonts w:ascii="Consolas" w:eastAsia="Times New Roman" w:hAnsi="Consolas" w:cs="Consolas"/>
          <w:color w:val="6A9955"/>
          <w:sz w:val="23"/>
          <w:szCs w:val="23"/>
          <w:lang w:eastAsia="pt-BR"/>
        </w:rPr>
        <w:t> 12 horas, não importa o mês, o dia do mês e </w:t>
      </w:r>
    </w:p>
    <w:p w14:paraId="73ABBEAA" w14:textId="77777777" w:rsidR="00956625" w:rsidRPr="00956625" w:rsidRDefault="00956625" w:rsidP="00956625">
      <w:pPr>
        <w:shd w:val="clear" w:color="auto" w:fill="1E1E1E"/>
        <w:spacing w:after="0" w:line="318" w:lineRule="atLeast"/>
        <w:rPr>
          <w:rFonts w:ascii="Consolas" w:eastAsia="Times New Roman" w:hAnsi="Consolas" w:cs="Consolas"/>
          <w:color w:val="D4D4D4"/>
          <w:sz w:val="23"/>
          <w:szCs w:val="23"/>
          <w:lang w:eastAsia="pt-BR"/>
        </w:rPr>
      </w:pPr>
      <w:r w:rsidRPr="00956625">
        <w:rPr>
          <w:rFonts w:ascii="Consolas" w:eastAsia="Times New Roman" w:hAnsi="Consolas" w:cs="Consolas"/>
          <w:color w:val="6A9955"/>
          <w:sz w:val="23"/>
          <w:szCs w:val="23"/>
          <w:lang w:eastAsia="pt-BR"/>
        </w:rPr>
        <w:t>//executa na segunda feira (1)</w:t>
      </w:r>
    </w:p>
    <w:p w14:paraId="1EBE667D" w14:textId="77777777" w:rsidR="00956625" w:rsidRDefault="00956625" w:rsidP="00FB609E">
      <w:pPr>
        <w:rPr>
          <w:noProof/>
          <w:lang w:eastAsia="pt-BR"/>
        </w:rPr>
      </w:pPr>
    </w:p>
    <w:p w14:paraId="096E7E17" w14:textId="77777777" w:rsidR="00956625" w:rsidRDefault="00956625" w:rsidP="00FB609E">
      <w:r>
        <w:rPr>
          <w:noProof/>
          <w:lang w:eastAsia="pt-BR"/>
        </w:rPr>
        <w:drawing>
          <wp:inline distT="0" distB="0" distL="0" distR="0" wp14:anchorId="4247F5EC" wp14:editId="5DB245A6">
            <wp:extent cx="5400040" cy="908621"/>
            <wp:effectExtent l="19050" t="0" r="0" b="0"/>
            <wp:docPr id="2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400040" cy="908621"/>
                    </a:xfrm>
                    <a:prstGeom prst="rect">
                      <a:avLst/>
                    </a:prstGeom>
                    <a:noFill/>
                    <a:ln w="9525">
                      <a:noFill/>
                      <a:miter lim="800000"/>
                      <a:headEnd/>
                      <a:tailEnd/>
                    </a:ln>
                  </pic:spPr>
                </pic:pic>
              </a:graphicData>
            </a:graphic>
          </wp:inline>
        </w:drawing>
      </w:r>
    </w:p>
    <w:p w14:paraId="6EE7E011" w14:textId="77777777" w:rsidR="00956625" w:rsidRDefault="00D77690" w:rsidP="00FB609E">
      <w:pPr>
        <w:rPr>
          <w:b/>
        </w:rPr>
      </w:pPr>
      <w:r>
        <w:t xml:space="preserve">Agora veremos como executar o temporizador com </w:t>
      </w:r>
      <w:r w:rsidRPr="00D77690">
        <w:rPr>
          <w:b/>
          <w:highlight w:val="yellow"/>
        </w:rPr>
        <w:t>regras de recorrência:</w:t>
      </w:r>
    </w:p>
    <w:p w14:paraId="508BD05B"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r w:rsidRPr="00D77690">
        <w:rPr>
          <w:rFonts w:ascii="Consolas" w:eastAsia="Times New Roman" w:hAnsi="Consolas" w:cs="Consolas"/>
          <w:color w:val="6A9955"/>
          <w:sz w:val="23"/>
          <w:szCs w:val="23"/>
          <w:lang w:eastAsia="pt-BR"/>
        </w:rPr>
        <w:t>//Agora com regras de recorrência:</w:t>
      </w:r>
    </w:p>
    <w:p w14:paraId="1EC5075B"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p>
    <w:p w14:paraId="07B7EECD"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r w:rsidRPr="00D77690">
        <w:rPr>
          <w:rFonts w:ascii="Consolas" w:eastAsia="Times New Roman" w:hAnsi="Consolas" w:cs="Consolas"/>
          <w:color w:val="569CD6"/>
          <w:sz w:val="23"/>
          <w:szCs w:val="23"/>
          <w:lang w:val="en-US" w:eastAsia="pt-BR"/>
        </w:rPr>
        <w:t>const</w:t>
      </w:r>
      <w:r w:rsidRPr="00D77690">
        <w:rPr>
          <w:rFonts w:ascii="Consolas" w:eastAsia="Times New Roman" w:hAnsi="Consolas" w:cs="Consolas"/>
          <w:color w:val="D4D4D4"/>
          <w:sz w:val="23"/>
          <w:szCs w:val="23"/>
          <w:lang w:val="en-US" w:eastAsia="pt-BR"/>
        </w:rPr>
        <w:t> </w:t>
      </w:r>
      <w:proofErr w:type="spellStart"/>
      <w:r w:rsidRPr="00D77690">
        <w:rPr>
          <w:rFonts w:ascii="Consolas" w:eastAsia="Times New Roman" w:hAnsi="Consolas" w:cs="Consolas"/>
          <w:color w:val="4FC1FF"/>
          <w:sz w:val="23"/>
          <w:szCs w:val="23"/>
          <w:lang w:val="en-US" w:eastAsia="pt-BR"/>
        </w:rPr>
        <w:t>regra</w:t>
      </w:r>
      <w:proofErr w:type="spellEnd"/>
      <w:r w:rsidRPr="00D77690">
        <w:rPr>
          <w:rFonts w:ascii="Consolas" w:eastAsia="Times New Roman" w:hAnsi="Consolas" w:cs="Consolas"/>
          <w:color w:val="D4D4D4"/>
          <w:sz w:val="23"/>
          <w:szCs w:val="23"/>
          <w:lang w:val="en-US" w:eastAsia="pt-BR"/>
        </w:rPr>
        <w:t> = </w:t>
      </w:r>
      <w:r w:rsidRPr="00D77690">
        <w:rPr>
          <w:rFonts w:ascii="Consolas" w:eastAsia="Times New Roman" w:hAnsi="Consolas" w:cs="Consolas"/>
          <w:color w:val="569CD6"/>
          <w:sz w:val="23"/>
          <w:szCs w:val="23"/>
          <w:lang w:val="en-US" w:eastAsia="pt-BR"/>
        </w:rPr>
        <w:t>new</w:t>
      </w:r>
      <w:r w:rsidRPr="00D77690">
        <w:rPr>
          <w:rFonts w:ascii="Consolas" w:eastAsia="Times New Roman" w:hAnsi="Consolas" w:cs="Consolas"/>
          <w:color w:val="D4D4D4"/>
          <w:sz w:val="23"/>
          <w:szCs w:val="23"/>
          <w:lang w:val="en-US" w:eastAsia="pt-BR"/>
        </w:rPr>
        <w:t> </w:t>
      </w:r>
      <w:proofErr w:type="spellStart"/>
      <w:proofErr w:type="gramStart"/>
      <w:r w:rsidRPr="00D77690">
        <w:rPr>
          <w:rFonts w:ascii="Consolas" w:eastAsia="Times New Roman" w:hAnsi="Consolas" w:cs="Consolas"/>
          <w:color w:val="4FC1FF"/>
          <w:sz w:val="23"/>
          <w:szCs w:val="23"/>
          <w:lang w:val="en-US" w:eastAsia="pt-BR"/>
        </w:rPr>
        <w:t>schedule</w:t>
      </w:r>
      <w:r w:rsidRPr="00D77690">
        <w:rPr>
          <w:rFonts w:ascii="Consolas" w:eastAsia="Times New Roman" w:hAnsi="Consolas" w:cs="Consolas"/>
          <w:color w:val="D4D4D4"/>
          <w:sz w:val="23"/>
          <w:szCs w:val="23"/>
          <w:lang w:val="en-US" w:eastAsia="pt-BR"/>
        </w:rPr>
        <w:t>.</w:t>
      </w:r>
      <w:r w:rsidRPr="00D77690">
        <w:rPr>
          <w:rFonts w:ascii="Consolas" w:eastAsia="Times New Roman" w:hAnsi="Consolas" w:cs="Consolas"/>
          <w:color w:val="4EC9B0"/>
          <w:sz w:val="23"/>
          <w:szCs w:val="23"/>
          <w:lang w:val="en-US" w:eastAsia="pt-BR"/>
        </w:rPr>
        <w:t>RecurrenceRule</w:t>
      </w:r>
      <w:proofErr w:type="spellEnd"/>
      <w:proofErr w:type="gramEnd"/>
      <w:r w:rsidRPr="00D77690">
        <w:rPr>
          <w:rFonts w:ascii="Consolas" w:eastAsia="Times New Roman" w:hAnsi="Consolas" w:cs="Consolas"/>
          <w:color w:val="D4D4D4"/>
          <w:sz w:val="23"/>
          <w:szCs w:val="23"/>
          <w:lang w:val="en-US" w:eastAsia="pt-BR"/>
        </w:rPr>
        <w:t>()</w:t>
      </w:r>
    </w:p>
    <w:p w14:paraId="3650DF8D"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D77690">
        <w:rPr>
          <w:rFonts w:ascii="Consolas" w:eastAsia="Times New Roman" w:hAnsi="Consolas" w:cs="Consolas"/>
          <w:color w:val="4FC1FF"/>
          <w:sz w:val="23"/>
          <w:szCs w:val="23"/>
          <w:lang w:val="en-US" w:eastAsia="pt-BR"/>
        </w:rPr>
        <w:t>regra</w:t>
      </w:r>
      <w:r w:rsidRPr="00D77690">
        <w:rPr>
          <w:rFonts w:ascii="Consolas" w:eastAsia="Times New Roman" w:hAnsi="Consolas" w:cs="Consolas"/>
          <w:color w:val="D4D4D4"/>
          <w:sz w:val="23"/>
          <w:szCs w:val="23"/>
          <w:lang w:val="en-US" w:eastAsia="pt-BR"/>
        </w:rPr>
        <w:t>.</w:t>
      </w:r>
      <w:r w:rsidRPr="00D77690">
        <w:rPr>
          <w:rFonts w:ascii="Consolas" w:eastAsia="Times New Roman" w:hAnsi="Consolas" w:cs="Consolas"/>
          <w:color w:val="9CDCFE"/>
          <w:sz w:val="23"/>
          <w:szCs w:val="23"/>
          <w:lang w:val="en-US" w:eastAsia="pt-BR"/>
        </w:rPr>
        <w:t>dayOfWeek</w:t>
      </w:r>
      <w:proofErr w:type="spellEnd"/>
      <w:proofErr w:type="gramEnd"/>
      <w:r w:rsidRPr="00D77690">
        <w:rPr>
          <w:rFonts w:ascii="Consolas" w:eastAsia="Times New Roman" w:hAnsi="Consolas" w:cs="Consolas"/>
          <w:color w:val="D4D4D4"/>
          <w:sz w:val="23"/>
          <w:szCs w:val="23"/>
          <w:lang w:val="en-US" w:eastAsia="pt-BR"/>
        </w:rPr>
        <w:t> = [</w:t>
      </w:r>
      <w:r w:rsidRPr="00D77690">
        <w:rPr>
          <w:rFonts w:ascii="Consolas" w:eastAsia="Times New Roman" w:hAnsi="Consolas" w:cs="Consolas"/>
          <w:color w:val="569CD6"/>
          <w:sz w:val="23"/>
          <w:szCs w:val="23"/>
          <w:lang w:val="en-US" w:eastAsia="pt-BR"/>
        </w:rPr>
        <w:t>new</w:t>
      </w:r>
      <w:r w:rsidRPr="00D77690">
        <w:rPr>
          <w:rFonts w:ascii="Consolas" w:eastAsia="Times New Roman" w:hAnsi="Consolas" w:cs="Consolas"/>
          <w:color w:val="D4D4D4"/>
          <w:sz w:val="23"/>
          <w:szCs w:val="23"/>
          <w:lang w:val="en-US" w:eastAsia="pt-BR"/>
        </w:rPr>
        <w:t> </w:t>
      </w:r>
      <w:proofErr w:type="spellStart"/>
      <w:r w:rsidRPr="00D77690">
        <w:rPr>
          <w:rFonts w:ascii="Consolas" w:eastAsia="Times New Roman" w:hAnsi="Consolas" w:cs="Consolas"/>
          <w:color w:val="4FC1FF"/>
          <w:sz w:val="23"/>
          <w:szCs w:val="23"/>
          <w:lang w:val="en-US" w:eastAsia="pt-BR"/>
        </w:rPr>
        <w:t>schedule</w:t>
      </w:r>
      <w:r w:rsidRPr="00D77690">
        <w:rPr>
          <w:rFonts w:ascii="Consolas" w:eastAsia="Times New Roman" w:hAnsi="Consolas" w:cs="Consolas"/>
          <w:color w:val="D4D4D4"/>
          <w:sz w:val="23"/>
          <w:szCs w:val="23"/>
          <w:lang w:val="en-US" w:eastAsia="pt-BR"/>
        </w:rPr>
        <w:t>.</w:t>
      </w:r>
      <w:r w:rsidRPr="00D77690">
        <w:rPr>
          <w:rFonts w:ascii="Consolas" w:eastAsia="Times New Roman" w:hAnsi="Consolas" w:cs="Consolas"/>
          <w:color w:val="4EC9B0"/>
          <w:sz w:val="23"/>
          <w:szCs w:val="23"/>
          <w:lang w:val="en-US" w:eastAsia="pt-BR"/>
        </w:rPr>
        <w:t>Range</w:t>
      </w:r>
      <w:proofErr w:type="spellEnd"/>
      <w:r w:rsidRPr="00D77690">
        <w:rPr>
          <w:rFonts w:ascii="Consolas" w:eastAsia="Times New Roman" w:hAnsi="Consolas" w:cs="Consolas"/>
          <w:color w:val="D4D4D4"/>
          <w:sz w:val="23"/>
          <w:szCs w:val="23"/>
          <w:lang w:val="en-US" w:eastAsia="pt-BR"/>
        </w:rPr>
        <w:t>(</w:t>
      </w:r>
      <w:r w:rsidRPr="00D77690">
        <w:rPr>
          <w:rFonts w:ascii="Consolas" w:eastAsia="Times New Roman" w:hAnsi="Consolas" w:cs="Consolas"/>
          <w:color w:val="B5CEA8"/>
          <w:sz w:val="23"/>
          <w:szCs w:val="23"/>
          <w:lang w:val="en-US" w:eastAsia="pt-BR"/>
        </w:rPr>
        <w:t>1</w:t>
      </w:r>
      <w:r w:rsidRPr="00D77690">
        <w:rPr>
          <w:rFonts w:ascii="Consolas" w:eastAsia="Times New Roman" w:hAnsi="Consolas" w:cs="Consolas"/>
          <w:color w:val="D4D4D4"/>
          <w:sz w:val="23"/>
          <w:szCs w:val="23"/>
          <w:lang w:val="en-US" w:eastAsia="pt-BR"/>
        </w:rPr>
        <w:t>, </w:t>
      </w:r>
      <w:r w:rsidRPr="00D77690">
        <w:rPr>
          <w:rFonts w:ascii="Consolas" w:eastAsia="Times New Roman" w:hAnsi="Consolas" w:cs="Consolas"/>
          <w:color w:val="B5CEA8"/>
          <w:sz w:val="23"/>
          <w:szCs w:val="23"/>
          <w:lang w:val="en-US" w:eastAsia="pt-BR"/>
        </w:rPr>
        <w:t>5</w:t>
      </w:r>
      <w:r w:rsidRPr="00D77690">
        <w:rPr>
          <w:rFonts w:ascii="Consolas" w:eastAsia="Times New Roman" w:hAnsi="Consolas" w:cs="Consolas"/>
          <w:color w:val="D4D4D4"/>
          <w:sz w:val="23"/>
          <w:szCs w:val="23"/>
          <w:lang w:val="en-US" w:eastAsia="pt-BR"/>
        </w:rPr>
        <w:t>)]</w:t>
      </w:r>
    </w:p>
    <w:p w14:paraId="579CFD16"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r w:rsidRPr="00D77690">
        <w:rPr>
          <w:rFonts w:ascii="Consolas" w:eastAsia="Times New Roman" w:hAnsi="Consolas" w:cs="Consolas"/>
          <w:color w:val="6A9955"/>
          <w:sz w:val="23"/>
          <w:szCs w:val="23"/>
          <w:lang w:eastAsia="pt-BR"/>
        </w:rPr>
        <w:t>//De segunda a sexta</w:t>
      </w:r>
    </w:p>
    <w:p w14:paraId="3CA61F2B" w14:textId="77777777" w:rsidR="00D77690" w:rsidRPr="00E227B4"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E227B4">
        <w:rPr>
          <w:rFonts w:ascii="Consolas" w:eastAsia="Times New Roman" w:hAnsi="Consolas" w:cs="Consolas"/>
          <w:color w:val="4FC1FF"/>
          <w:sz w:val="23"/>
          <w:szCs w:val="23"/>
          <w:lang w:val="en-US" w:eastAsia="pt-BR"/>
        </w:rPr>
        <w:t>regra</w:t>
      </w:r>
      <w:r w:rsidRPr="00E227B4">
        <w:rPr>
          <w:rFonts w:ascii="Consolas" w:eastAsia="Times New Roman" w:hAnsi="Consolas" w:cs="Consolas"/>
          <w:color w:val="D4D4D4"/>
          <w:sz w:val="23"/>
          <w:szCs w:val="23"/>
          <w:lang w:val="en-US" w:eastAsia="pt-BR"/>
        </w:rPr>
        <w:t>.</w:t>
      </w:r>
      <w:r w:rsidRPr="00E227B4">
        <w:rPr>
          <w:rFonts w:ascii="Consolas" w:eastAsia="Times New Roman" w:hAnsi="Consolas" w:cs="Consolas"/>
          <w:color w:val="9CDCFE"/>
          <w:sz w:val="23"/>
          <w:szCs w:val="23"/>
          <w:lang w:val="en-US" w:eastAsia="pt-BR"/>
        </w:rPr>
        <w:t>hour</w:t>
      </w:r>
      <w:proofErr w:type="spellEnd"/>
      <w:proofErr w:type="gramEnd"/>
      <w:r w:rsidRPr="00E227B4">
        <w:rPr>
          <w:rFonts w:ascii="Consolas" w:eastAsia="Times New Roman" w:hAnsi="Consolas" w:cs="Consolas"/>
          <w:color w:val="D4D4D4"/>
          <w:sz w:val="23"/>
          <w:szCs w:val="23"/>
          <w:lang w:val="en-US" w:eastAsia="pt-BR"/>
        </w:rPr>
        <w:t> = </w:t>
      </w:r>
      <w:r w:rsidRPr="00E227B4">
        <w:rPr>
          <w:rFonts w:ascii="Consolas" w:eastAsia="Times New Roman" w:hAnsi="Consolas" w:cs="Consolas"/>
          <w:color w:val="B5CEA8"/>
          <w:sz w:val="23"/>
          <w:szCs w:val="23"/>
          <w:lang w:val="en-US" w:eastAsia="pt-BR"/>
        </w:rPr>
        <w:t>12</w:t>
      </w:r>
    </w:p>
    <w:p w14:paraId="4C0676DB" w14:textId="77777777" w:rsidR="00D77690" w:rsidRPr="00595864"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proofErr w:type="spellStart"/>
      <w:proofErr w:type="gramStart"/>
      <w:r w:rsidRPr="00595864">
        <w:rPr>
          <w:rFonts w:ascii="Consolas" w:eastAsia="Times New Roman" w:hAnsi="Consolas" w:cs="Consolas"/>
          <w:color w:val="4FC1FF"/>
          <w:sz w:val="23"/>
          <w:szCs w:val="23"/>
          <w:lang w:val="en-US" w:eastAsia="pt-BR"/>
        </w:rPr>
        <w:t>regra</w:t>
      </w:r>
      <w:r w:rsidRPr="00595864">
        <w:rPr>
          <w:rFonts w:ascii="Consolas" w:eastAsia="Times New Roman" w:hAnsi="Consolas" w:cs="Consolas"/>
          <w:color w:val="D4D4D4"/>
          <w:sz w:val="23"/>
          <w:szCs w:val="23"/>
          <w:lang w:val="en-US" w:eastAsia="pt-BR"/>
        </w:rPr>
        <w:t>.</w:t>
      </w:r>
      <w:r w:rsidRPr="00595864">
        <w:rPr>
          <w:rFonts w:ascii="Consolas" w:eastAsia="Times New Roman" w:hAnsi="Consolas" w:cs="Consolas"/>
          <w:color w:val="9CDCFE"/>
          <w:sz w:val="23"/>
          <w:szCs w:val="23"/>
          <w:lang w:val="en-US" w:eastAsia="pt-BR"/>
        </w:rPr>
        <w:t>second</w:t>
      </w:r>
      <w:proofErr w:type="spellEnd"/>
      <w:proofErr w:type="gramEnd"/>
      <w:r w:rsidRPr="00595864">
        <w:rPr>
          <w:rFonts w:ascii="Consolas" w:eastAsia="Times New Roman" w:hAnsi="Consolas" w:cs="Consolas"/>
          <w:color w:val="D4D4D4"/>
          <w:sz w:val="23"/>
          <w:szCs w:val="23"/>
          <w:lang w:val="en-US" w:eastAsia="pt-BR"/>
        </w:rPr>
        <w:t> = </w:t>
      </w:r>
      <w:r w:rsidRPr="00595864">
        <w:rPr>
          <w:rFonts w:ascii="Consolas" w:eastAsia="Times New Roman" w:hAnsi="Consolas" w:cs="Consolas"/>
          <w:color w:val="B5CEA8"/>
          <w:sz w:val="23"/>
          <w:szCs w:val="23"/>
          <w:lang w:val="en-US" w:eastAsia="pt-BR"/>
        </w:rPr>
        <w:t>30</w:t>
      </w:r>
    </w:p>
    <w:p w14:paraId="2F0A9F47" w14:textId="77777777" w:rsidR="00D77690" w:rsidRPr="00595864"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p>
    <w:p w14:paraId="458D39F7"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val="en-US" w:eastAsia="pt-BR"/>
        </w:rPr>
      </w:pPr>
      <w:r w:rsidRPr="00D77690">
        <w:rPr>
          <w:rFonts w:ascii="Consolas" w:eastAsia="Times New Roman" w:hAnsi="Consolas" w:cs="Consolas"/>
          <w:color w:val="569CD6"/>
          <w:sz w:val="23"/>
          <w:szCs w:val="23"/>
          <w:lang w:val="en-US" w:eastAsia="pt-BR"/>
        </w:rPr>
        <w:t>const</w:t>
      </w:r>
      <w:r w:rsidRPr="00D77690">
        <w:rPr>
          <w:rFonts w:ascii="Consolas" w:eastAsia="Times New Roman" w:hAnsi="Consolas" w:cs="Consolas"/>
          <w:color w:val="D4D4D4"/>
          <w:sz w:val="23"/>
          <w:szCs w:val="23"/>
          <w:lang w:val="en-US" w:eastAsia="pt-BR"/>
        </w:rPr>
        <w:t> </w:t>
      </w:r>
      <w:r w:rsidRPr="00D77690">
        <w:rPr>
          <w:rFonts w:ascii="Consolas" w:eastAsia="Times New Roman" w:hAnsi="Consolas" w:cs="Consolas"/>
          <w:color w:val="4FC1FF"/>
          <w:sz w:val="23"/>
          <w:szCs w:val="23"/>
          <w:lang w:val="en-US" w:eastAsia="pt-BR"/>
        </w:rPr>
        <w:t>tarefa2</w:t>
      </w:r>
      <w:r w:rsidRPr="00D77690">
        <w:rPr>
          <w:rFonts w:ascii="Consolas" w:eastAsia="Times New Roman" w:hAnsi="Consolas" w:cs="Consolas"/>
          <w:color w:val="D4D4D4"/>
          <w:sz w:val="23"/>
          <w:szCs w:val="23"/>
          <w:lang w:val="en-US" w:eastAsia="pt-BR"/>
        </w:rPr>
        <w:t> = </w:t>
      </w:r>
      <w:proofErr w:type="spellStart"/>
      <w:proofErr w:type="gramStart"/>
      <w:r w:rsidRPr="00D77690">
        <w:rPr>
          <w:rFonts w:ascii="Consolas" w:eastAsia="Times New Roman" w:hAnsi="Consolas" w:cs="Consolas"/>
          <w:color w:val="4FC1FF"/>
          <w:sz w:val="23"/>
          <w:szCs w:val="23"/>
          <w:lang w:val="en-US" w:eastAsia="pt-BR"/>
        </w:rPr>
        <w:t>schedule</w:t>
      </w:r>
      <w:r w:rsidRPr="00D77690">
        <w:rPr>
          <w:rFonts w:ascii="Consolas" w:eastAsia="Times New Roman" w:hAnsi="Consolas" w:cs="Consolas"/>
          <w:color w:val="D4D4D4"/>
          <w:sz w:val="23"/>
          <w:szCs w:val="23"/>
          <w:lang w:val="en-US" w:eastAsia="pt-BR"/>
        </w:rPr>
        <w:t>.</w:t>
      </w:r>
      <w:r w:rsidRPr="00D77690">
        <w:rPr>
          <w:rFonts w:ascii="Consolas" w:eastAsia="Times New Roman" w:hAnsi="Consolas" w:cs="Consolas"/>
          <w:color w:val="DCDCAA"/>
          <w:sz w:val="23"/>
          <w:szCs w:val="23"/>
          <w:lang w:val="en-US" w:eastAsia="pt-BR"/>
        </w:rPr>
        <w:t>scheduleJob</w:t>
      </w:r>
      <w:proofErr w:type="spellEnd"/>
      <w:proofErr w:type="gramEnd"/>
      <w:r w:rsidRPr="00D77690">
        <w:rPr>
          <w:rFonts w:ascii="Consolas" w:eastAsia="Times New Roman" w:hAnsi="Consolas" w:cs="Consolas"/>
          <w:color w:val="D4D4D4"/>
          <w:sz w:val="23"/>
          <w:szCs w:val="23"/>
          <w:lang w:val="en-US" w:eastAsia="pt-BR"/>
        </w:rPr>
        <w:t>(</w:t>
      </w:r>
      <w:proofErr w:type="spellStart"/>
      <w:r w:rsidRPr="00D77690">
        <w:rPr>
          <w:rFonts w:ascii="Consolas" w:eastAsia="Times New Roman" w:hAnsi="Consolas" w:cs="Consolas"/>
          <w:color w:val="4FC1FF"/>
          <w:sz w:val="23"/>
          <w:szCs w:val="23"/>
          <w:lang w:val="en-US" w:eastAsia="pt-BR"/>
        </w:rPr>
        <w:t>regra</w:t>
      </w:r>
      <w:proofErr w:type="spellEnd"/>
      <w:r w:rsidRPr="00D77690">
        <w:rPr>
          <w:rFonts w:ascii="Consolas" w:eastAsia="Times New Roman" w:hAnsi="Consolas" w:cs="Consolas"/>
          <w:color w:val="D4D4D4"/>
          <w:sz w:val="23"/>
          <w:szCs w:val="23"/>
          <w:lang w:val="en-US" w:eastAsia="pt-BR"/>
        </w:rPr>
        <w:t>, </w:t>
      </w:r>
      <w:r w:rsidRPr="00D77690">
        <w:rPr>
          <w:rFonts w:ascii="Consolas" w:eastAsia="Times New Roman" w:hAnsi="Consolas" w:cs="Consolas"/>
          <w:color w:val="569CD6"/>
          <w:sz w:val="23"/>
          <w:szCs w:val="23"/>
          <w:lang w:val="en-US" w:eastAsia="pt-BR"/>
        </w:rPr>
        <w:t>function</w:t>
      </w:r>
      <w:r w:rsidRPr="00D77690">
        <w:rPr>
          <w:rFonts w:ascii="Consolas" w:eastAsia="Times New Roman" w:hAnsi="Consolas" w:cs="Consolas"/>
          <w:color w:val="D4D4D4"/>
          <w:sz w:val="23"/>
          <w:szCs w:val="23"/>
          <w:lang w:val="en-US" w:eastAsia="pt-BR"/>
        </w:rPr>
        <w:t>(){</w:t>
      </w:r>
    </w:p>
    <w:p w14:paraId="55F58408"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r w:rsidRPr="00D77690">
        <w:rPr>
          <w:rFonts w:ascii="Consolas" w:eastAsia="Times New Roman" w:hAnsi="Consolas" w:cs="Consolas"/>
          <w:color w:val="D4D4D4"/>
          <w:sz w:val="23"/>
          <w:szCs w:val="23"/>
          <w:lang w:val="en-US" w:eastAsia="pt-BR"/>
        </w:rPr>
        <w:t>    </w:t>
      </w:r>
      <w:proofErr w:type="gramStart"/>
      <w:r w:rsidRPr="00D77690">
        <w:rPr>
          <w:rFonts w:ascii="Consolas" w:eastAsia="Times New Roman" w:hAnsi="Consolas" w:cs="Consolas"/>
          <w:color w:val="9CDCFE"/>
          <w:sz w:val="23"/>
          <w:szCs w:val="23"/>
          <w:lang w:eastAsia="pt-BR"/>
        </w:rPr>
        <w:t>console</w:t>
      </w:r>
      <w:r w:rsidRPr="00D77690">
        <w:rPr>
          <w:rFonts w:ascii="Consolas" w:eastAsia="Times New Roman" w:hAnsi="Consolas" w:cs="Consolas"/>
          <w:color w:val="D4D4D4"/>
          <w:sz w:val="23"/>
          <w:szCs w:val="23"/>
          <w:lang w:eastAsia="pt-BR"/>
        </w:rPr>
        <w:t>.</w:t>
      </w:r>
      <w:r w:rsidRPr="00D77690">
        <w:rPr>
          <w:rFonts w:ascii="Consolas" w:eastAsia="Times New Roman" w:hAnsi="Consolas" w:cs="Consolas"/>
          <w:color w:val="DCDCAA"/>
          <w:sz w:val="23"/>
          <w:szCs w:val="23"/>
          <w:lang w:eastAsia="pt-BR"/>
        </w:rPr>
        <w:t>log</w:t>
      </w:r>
      <w:r w:rsidRPr="00D77690">
        <w:rPr>
          <w:rFonts w:ascii="Consolas" w:eastAsia="Times New Roman" w:hAnsi="Consolas" w:cs="Consolas"/>
          <w:color w:val="D4D4D4"/>
          <w:sz w:val="23"/>
          <w:szCs w:val="23"/>
          <w:lang w:eastAsia="pt-BR"/>
        </w:rPr>
        <w:t>(</w:t>
      </w:r>
      <w:proofErr w:type="gramEnd"/>
      <w:r w:rsidRPr="00D77690">
        <w:rPr>
          <w:rFonts w:ascii="Consolas" w:eastAsia="Times New Roman" w:hAnsi="Consolas" w:cs="Consolas"/>
          <w:color w:val="CE9178"/>
          <w:sz w:val="23"/>
          <w:szCs w:val="23"/>
          <w:lang w:eastAsia="pt-BR"/>
        </w:rPr>
        <w:t>'Executando tarefa 2'</w:t>
      </w:r>
      <w:r w:rsidRPr="00D77690">
        <w:rPr>
          <w:rFonts w:ascii="Consolas" w:eastAsia="Times New Roman" w:hAnsi="Consolas" w:cs="Consolas"/>
          <w:color w:val="D4D4D4"/>
          <w:sz w:val="23"/>
          <w:szCs w:val="23"/>
          <w:lang w:eastAsia="pt-BR"/>
        </w:rPr>
        <w:t>)</w:t>
      </w:r>
    </w:p>
    <w:p w14:paraId="46D715CD"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r w:rsidRPr="00D77690">
        <w:rPr>
          <w:rFonts w:ascii="Consolas" w:eastAsia="Times New Roman" w:hAnsi="Consolas" w:cs="Consolas"/>
          <w:color w:val="D4D4D4"/>
          <w:sz w:val="23"/>
          <w:szCs w:val="23"/>
          <w:lang w:eastAsia="pt-BR"/>
        </w:rPr>
        <w:t>})</w:t>
      </w:r>
    </w:p>
    <w:p w14:paraId="446C2CB8" w14:textId="77777777" w:rsidR="00D77690" w:rsidRPr="00D77690" w:rsidRDefault="00D77690" w:rsidP="00D77690">
      <w:pPr>
        <w:shd w:val="clear" w:color="auto" w:fill="1E1E1E"/>
        <w:spacing w:after="0" w:line="318" w:lineRule="atLeast"/>
        <w:rPr>
          <w:rFonts w:ascii="Consolas" w:eastAsia="Times New Roman" w:hAnsi="Consolas" w:cs="Consolas"/>
          <w:color w:val="D4D4D4"/>
          <w:sz w:val="23"/>
          <w:szCs w:val="23"/>
          <w:lang w:eastAsia="pt-BR"/>
        </w:rPr>
      </w:pPr>
    </w:p>
    <w:p w14:paraId="04FC611E" w14:textId="77777777" w:rsidR="00D77690" w:rsidRPr="00D77690" w:rsidRDefault="00D77690" w:rsidP="00FB609E"/>
    <w:p w14:paraId="6126804E" w14:textId="77777777" w:rsidR="00563A0A" w:rsidRDefault="00D77690" w:rsidP="00252C7C">
      <w:r>
        <w:t xml:space="preserve">Temos no NODE objetos globais a disposição do próprio NODE e, com isso, temos também o objeto </w:t>
      </w:r>
      <w:proofErr w:type="spellStart"/>
      <w:r w:rsidRPr="00D77690">
        <w:rPr>
          <w:b/>
        </w:rPr>
        <w:t>PROCESS</w:t>
      </w:r>
      <w:r>
        <w:t>que</w:t>
      </w:r>
      <w:proofErr w:type="spellEnd"/>
      <w:r>
        <w:t xml:space="preserve"> nos permite ler dados do teclado do usuário e imprimir no console. Vamos ver um exemplo disso:</w:t>
      </w:r>
    </w:p>
    <w:p w14:paraId="1D152A52"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proofErr w:type="spellStart"/>
      <w:r w:rsidRPr="00441BFF">
        <w:rPr>
          <w:rFonts w:ascii="Consolas" w:eastAsia="Times New Roman" w:hAnsi="Consolas" w:cs="Consolas"/>
          <w:color w:val="569CD6"/>
          <w:sz w:val="23"/>
          <w:szCs w:val="23"/>
          <w:lang w:eastAsia="pt-BR"/>
        </w:rPr>
        <w:t>const</w:t>
      </w:r>
      <w:proofErr w:type="spellEnd"/>
      <w:r w:rsidRPr="00441BFF">
        <w:rPr>
          <w:rFonts w:ascii="Consolas" w:eastAsia="Times New Roman" w:hAnsi="Consolas" w:cs="Consolas"/>
          <w:color w:val="D4D4D4"/>
          <w:sz w:val="23"/>
          <w:szCs w:val="23"/>
          <w:lang w:eastAsia="pt-BR"/>
        </w:rPr>
        <w:t> </w:t>
      </w:r>
      <w:proofErr w:type="spellStart"/>
      <w:r w:rsidRPr="00441BFF">
        <w:rPr>
          <w:rFonts w:ascii="Consolas" w:eastAsia="Times New Roman" w:hAnsi="Consolas" w:cs="Consolas"/>
          <w:color w:val="4FC1FF"/>
          <w:sz w:val="23"/>
          <w:szCs w:val="23"/>
          <w:lang w:eastAsia="pt-BR"/>
        </w:rPr>
        <w:t>anonimo</w:t>
      </w:r>
      <w:proofErr w:type="spellEnd"/>
      <w:r w:rsidRPr="00441BFF">
        <w:rPr>
          <w:rFonts w:ascii="Consolas" w:eastAsia="Times New Roman" w:hAnsi="Consolas" w:cs="Consolas"/>
          <w:color w:val="D4D4D4"/>
          <w:sz w:val="23"/>
          <w:szCs w:val="23"/>
          <w:lang w:eastAsia="pt-BR"/>
        </w:rPr>
        <w:t> =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9CDCFE"/>
          <w:sz w:val="23"/>
          <w:szCs w:val="23"/>
          <w:lang w:eastAsia="pt-BR"/>
        </w:rPr>
        <w:t>argv</w:t>
      </w:r>
      <w:proofErr w:type="gram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indexOf</w:t>
      </w:r>
      <w:proofErr w:type="spell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CE9178"/>
          <w:sz w:val="23"/>
          <w:szCs w:val="23"/>
          <w:lang w:eastAsia="pt-BR"/>
        </w:rPr>
        <w:t>'-a'</w:t>
      </w:r>
      <w:r w:rsidRPr="00441BFF">
        <w:rPr>
          <w:rFonts w:ascii="Consolas" w:eastAsia="Times New Roman" w:hAnsi="Consolas" w:cs="Consolas"/>
          <w:color w:val="D4D4D4"/>
          <w:sz w:val="23"/>
          <w:szCs w:val="23"/>
          <w:lang w:eastAsia="pt-BR"/>
        </w:rPr>
        <w:t>) !== -</w:t>
      </w:r>
      <w:r w:rsidRPr="00441BFF">
        <w:rPr>
          <w:rFonts w:ascii="Consolas" w:eastAsia="Times New Roman" w:hAnsi="Consolas" w:cs="Consolas"/>
          <w:color w:val="B5CEA8"/>
          <w:sz w:val="23"/>
          <w:szCs w:val="23"/>
          <w:lang w:eastAsia="pt-BR"/>
        </w:rPr>
        <w:t>1</w:t>
      </w:r>
    </w:p>
    <w:p w14:paraId="50055A8A"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//'anonimo' é um processo que será usado com a flag '-a' no terminal</w:t>
      </w:r>
    </w:p>
    <w:p w14:paraId="786F364C"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//ou seja, se dentro da lista de argumentos ('argv') tiver a flag '-a', retorna verdadeiro</w:t>
      </w:r>
    </w:p>
    <w:p w14:paraId="5D82FD77"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p>
    <w:p w14:paraId="0542A1D0"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proofErr w:type="spellStart"/>
      <w:r w:rsidRPr="00441BFF">
        <w:rPr>
          <w:rFonts w:ascii="Consolas" w:eastAsia="Times New Roman" w:hAnsi="Consolas" w:cs="Consolas"/>
          <w:color w:val="C586C0"/>
          <w:sz w:val="23"/>
          <w:szCs w:val="23"/>
          <w:lang w:eastAsia="pt-BR"/>
        </w:rPr>
        <w:t>if</w:t>
      </w:r>
      <w:proofErr w:type="spellEnd"/>
      <w:r w:rsidRPr="00441BFF">
        <w:rPr>
          <w:rFonts w:ascii="Consolas" w:eastAsia="Times New Roman" w:hAnsi="Consolas" w:cs="Consolas"/>
          <w:color w:val="D4D4D4"/>
          <w:sz w:val="23"/>
          <w:szCs w:val="23"/>
          <w:lang w:eastAsia="pt-BR"/>
        </w:rPr>
        <w:t> (</w:t>
      </w:r>
      <w:proofErr w:type="spellStart"/>
      <w:r w:rsidRPr="00441BFF">
        <w:rPr>
          <w:rFonts w:ascii="Consolas" w:eastAsia="Times New Roman" w:hAnsi="Consolas" w:cs="Consolas"/>
          <w:color w:val="4FC1FF"/>
          <w:sz w:val="23"/>
          <w:szCs w:val="23"/>
          <w:lang w:eastAsia="pt-BR"/>
        </w:rPr>
        <w:t>anonimo</w:t>
      </w:r>
      <w:proofErr w:type="spellEnd"/>
      <w:r w:rsidRPr="00441BFF">
        <w:rPr>
          <w:rFonts w:ascii="Consolas" w:eastAsia="Times New Roman" w:hAnsi="Consolas" w:cs="Consolas"/>
          <w:color w:val="D4D4D4"/>
          <w:sz w:val="23"/>
          <w:szCs w:val="23"/>
          <w:lang w:eastAsia="pt-BR"/>
        </w:rPr>
        <w:t>) {</w:t>
      </w:r>
    </w:p>
    <w:p w14:paraId="68466B65"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9CDCFE"/>
          <w:sz w:val="23"/>
          <w:szCs w:val="23"/>
          <w:lang w:eastAsia="pt-BR"/>
        </w:rPr>
        <w:t>stdout</w:t>
      </w:r>
      <w:proofErr w:type="gram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write</w:t>
      </w:r>
      <w:proofErr w:type="spell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CE9178"/>
          <w:sz w:val="23"/>
          <w:szCs w:val="23"/>
          <w:lang w:eastAsia="pt-BR"/>
        </w:rPr>
        <w:t>'Fala anônimo</w:t>
      </w:r>
      <w:r w:rsidRPr="00441BFF">
        <w:rPr>
          <w:rFonts w:ascii="Consolas" w:eastAsia="Times New Roman" w:hAnsi="Consolas" w:cs="Consolas"/>
          <w:color w:val="D7BA7D"/>
          <w:sz w:val="23"/>
          <w:szCs w:val="23"/>
          <w:lang w:eastAsia="pt-BR"/>
        </w:rPr>
        <w:t>\n</w:t>
      </w:r>
      <w:r w:rsidRPr="00441BFF">
        <w:rPr>
          <w:rFonts w:ascii="Consolas" w:eastAsia="Times New Roman" w:hAnsi="Consolas" w:cs="Consolas"/>
          <w:color w:val="CE9178"/>
          <w:sz w:val="23"/>
          <w:szCs w:val="23"/>
          <w:lang w:eastAsia="pt-BR"/>
        </w:rPr>
        <w:t>'</w:t>
      </w:r>
      <w:r w:rsidRPr="00441BFF">
        <w:rPr>
          <w:rFonts w:ascii="Consolas" w:eastAsia="Times New Roman" w:hAnsi="Consolas" w:cs="Consolas"/>
          <w:color w:val="D4D4D4"/>
          <w:sz w:val="23"/>
          <w:szCs w:val="23"/>
          <w:lang w:eastAsia="pt-BR"/>
        </w:rPr>
        <w:t>)</w:t>
      </w:r>
    </w:p>
    <w:p w14:paraId="709302CA"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exit</w:t>
      </w:r>
      <w:proofErr w:type="spellEnd"/>
      <w:proofErr w:type="gramEnd"/>
      <w:r w:rsidRPr="00441BFF">
        <w:rPr>
          <w:rFonts w:ascii="Consolas" w:eastAsia="Times New Roman" w:hAnsi="Consolas" w:cs="Consolas"/>
          <w:color w:val="D4D4D4"/>
          <w:sz w:val="23"/>
          <w:szCs w:val="23"/>
          <w:lang w:eastAsia="pt-BR"/>
        </w:rPr>
        <w:t>()</w:t>
      </w:r>
    </w:p>
    <w:p w14:paraId="52DEFE4F"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roofErr w:type="spellStart"/>
      <w:r w:rsidRPr="00441BFF">
        <w:rPr>
          <w:rFonts w:ascii="Consolas" w:eastAsia="Times New Roman" w:hAnsi="Consolas" w:cs="Consolas"/>
          <w:color w:val="C586C0"/>
          <w:sz w:val="23"/>
          <w:szCs w:val="23"/>
          <w:lang w:eastAsia="pt-BR"/>
        </w:rPr>
        <w:t>else</w:t>
      </w:r>
      <w:proofErr w:type="spellEnd"/>
      <w:r w:rsidRPr="00441BFF">
        <w:rPr>
          <w:rFonts w:ascii="Consolas" w:eastAsia="Times New Roman" w:hAnsi="Consolas" w:cs="Consolas"/>
          <w:color w:val="D4D4D4"/>
          <w:sz w:val="23"/>
          <w:szCs w:val="23"/>
          <w:lang w:eastAsia="pt-BR"/>
        </w:rPr>
        <w:t> {</w:t>
      </w:r>
    </w:p>
    <w:p w14:paraId="4FCF1183"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9CDCFE"/>
          <w:sz w:val="23"/>
          <w:szCs w:val="23"/>
          <w:lang w:eastAsia="pt-BR"/>
        </w:rPr>
        <w:t>sdtout</w:t>
      </w:r>
      <w:proofErr w:type="gram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write</w:t>
      </w:r>
      <w:proofErr w:type="spell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CE9178"/>
          <w:sz w:val="23"/>
          <w:szCs w:val="23"/>
          <w:lang w:eastAsia="pt-BR"/>
        </w:rPr>
        <w:t>'Informe seu nome: '</w:t>
      </w:r>
      <w:r w:rsidRPr="00441BFF">
        <w:rPr>
          <w:rFonts w:ascii="Consolas" w:eastAsia="Times New Roman" w:hAnsi="Consolas" w:cs="Consolas"/>
          <w:color w:val="D4D4D4"/>
          <w:sz w:val="23"/>
          <w:szCs w:val="23"/>
          <w:lang w:eastAsia="pt-BR"/>
        </w:rPr>
        <w:t>)</w:t>
      </w:r>
    </w:p>
    <w:p w14:paraId="55DFAF3F"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val="en-US" w:eastAsia="pt-BR"/>
        </w:rPr>
      </w:pPr>
      <w:r w:rsidRPr="00441BFF">
        <w:rPr>
          <w:rFonts w:ascii="Consolas" w:eastAsia="Times New Roman" w:hAnsi="Consolas" w:cs="Consolas"/>
          <w:color w:val="D4D4D4"/>
          <w:sz w:val="23"/>
          <w:szCs w:val="23"/>
          <w:lang w:eastAsia="pt-BR"/>
        </w:rPr>
        <w:lastRenderedPageBreak/>
        <w:t>    </w:t>
      </w:r>
      <w:proofErr w:type="spellStart"/>
      <w:proofErr w:type="gramStart"/>
      <w:r w:rsidRPr="00441BFF">
        <w:rPr>
          <w:rFonts w:ascii="Consolas" w:eastAsia="Times New Roman" w:hAnsi="Consolas" w:cs="Consolas"/>
          <w:color w:val="9CDCFE"/>
          <w:sz w:val="23"/>
          <w:szCs w:val="23"/>
          <w:lang w:val="en-US" w:eastAsia="pt-BR"/>
        </w:rPr>
        <w:t>process</w:t>
      </w:r>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9CDCFE"/>
          <w:sz w:val="23"/>
          <w:szCs w:val="23"/>
          <w:lang w:val="en-US" w:eastAsia="pt-BR"/>
        </w:rPr>
        <w:t>sdtin</w:t>
      </w:r>
      <w:proofErr w:type="gramEnd"/>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DCDCAA"/>
          <w:sz w:val="23"/>
          <w:szCs w:val="23"/>
          <w:lang w:val="en-US" w:eastAsia="pt-BR"/>
        </w:rPr>
        <w:t>on</w:t>
      </w:r>
      <w:proofErr w:type="spellEnd"/>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CE9178"/>
          <w:sz w:val="23"/>
          <w:szCs w:val="23"/>
          <w:lang w:val="en-US" w:eastAsia="pt-BR"/>
        </w:rPr>
        <w:t>'data'</w:t>
      </w:r>
      <w:r w:rsidRPr="00441BFF">
        <w:rPr>
          <w:rFonts w:ascii="Consolas" w:eastAsia="Times New Roman" w:hAnsi="Consolas" w:cs="Consolas"/>
          <w:color w:val="D4D4D4"/>
          <w:sz w:val="23"/>
          <w:szCs w:val="23"/>
          <w:lang w:val="en-US" w:eastAsia="pt-BR"/>
        </w:rPr>
        <w:t>), </w:t>
      </w:r>
      <w:r w:rsidRPr="00441BFF">
        <w:rPr>
          <w:rFonts w:ascii="Consolas" w:eastAsia="Times New Roman" w:hAnsi="Consolas" w:cs="Consolas"/>
          <w:color w:val="9CDCFE"/>
          <w:sz w:val="23"/>
          <w:szCs w:val="23"/>
          <w:lang w:val="en-US" w:eastAsia="pt-BR"/>
        </w:rPr>
        <w:t>data</w:t>
      </w:r>
      <w:r w:rsidRPr="00441BFF">
        <w:rPr>
          <w:rFonts w:ascii="Consolas" w:eastAsia="Times New Roman" w:hAnsi="Consolas" w:cs="Consolas"/>
          <w:color w:val="D4D4D4"/>
          <w:sz w:val="23"/>
          <w:szCs w:val="23"/>
          <w:lang w:val="en-US" w:eastAsia="pt-BR"/>
        </w:rPr>
        <w:t> </w:t>
      </w:r>
      <w:r w:rsidRPr="00441BFF">
        <w:rPr>
          <w:rFonts w:ascii="Consolas" w:eastAsia="Times New Roman" w:hAnsi="Consolas" w:cs="Consolas"/>
          <w:color w:val="569CD6"/>
          <w:sz w:val="23"/>
          <w:szCs w:val="23"/>
          <w:lang w:val="en-US" w:eastAsia="pt-BR"/>
        </w:rPr>
        <w:t>=&gt;</w:t>
      </w:r>
      <w:r w:rsidRPr="00441BFF">
        <w:rPr>
          <w:rFonts w:ascii="Consolas" w:eastAsia="Times New Roman" w:hAnsi="Consolas" w:cs="Consolas"/>
          <w:color w:val="D4D4D4"/>
          <w:sz w:val="23"/>
          <w:szCs w:val="23"/>
          <w:lang w:val="en-US" w:eastAsia="pt-BR"/>
        </w:rPr>
        <w:t> {</w:t>
      </w:r>
    </w:p>
    <w:p w14:paraId="0152E9DE"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val="en-US" w:eastAsia="pt-BR"/>
        </w:rPr>
      </w:pPr>
      <w:r w:rsidRPr="00441BFF">
        <w:rPr>
          <w:rFonts w:ascii="Consolas" w:eastAsia="Times New Roman" w:hAnsi="Consolas" w:cs="Consolas"/>
          <w:color w:val="D4D4D4"/>
          <w:sz w:val="23"/>
          <w:szCs w:val="23"/>
          <w:lang w:val="en-US" w:eastAsia="pt-BR"/>
        </w:rPr>
        <w:t>        </w:t>
      </w:r>
      <w:r w:rsidRPr="00441BFF">
        <w:rPr>
          <w:rFonts w:ascii="Consolas" w:eastAsia="Times New Roman" w:hAnsi="Consolas" w:cs="Consolas"/>
          <w:color w:val="569CD6"/>
          <w:sz w:val="23"/>
          <w:szCs w:val="23"/>
          <w:lang w:val="en-US" w:eastAsia="pt-BR"/>
        </w:rPr>
        <w:t>const</w:t>
      </w:r>
      <w:r w:rsidRPr="00441BFF">
        <w:rPr>
          <w:rFonts w:ascii="Consolas" w:eastAsia="Times New Roman" w:hAnsi="Consolas" w:cs="Consolas"/>
          <w:color w:val="D4D4D4"/>
          <w:sz w:val="23"/>
          <w:szCs w:val="23"/>
          <w:lang w:val="en-US" w:eastAsia="pt-BR"/>
        </w:rPr>
        <w:t> </w:t>
      </w:r>
      <w:proofErr w:type="spellStart"/>
      <w:r w:rsidRPr="00441BFF">
        <w:rPr>
          <w:rFonts w:ascii="Consolas" w:eastAsia="Times New Roman" w:hAnsi="Consolas" w:cs="Consolas"/>
          <w:color w:val="4FC1FF"/>
          <w:sz w:val="23"/>
          <w:szCs w:val="23"/>
          <w:lang w:val="en-US" w:eastAsia="pt-BR"/>
        </w:rPr>
        <w:t>nome</w:t>
      </w:r>
      <w:proofErr w:type="spellEnd"/>
      <w:r w:rsidRPr="00441BFF">
        <w:rPr>
          <w:rFonts w:ascii="Consolas" w:eastAsia="Times New Roman" w:hAnsi="Consolas" w:cs="Consolas"/>
          <w:color w:val="D4D4D4"/>
          <w:sz w:val="23"/>
          <w:szCs w:val="23"/>
          <w:lang w:val="en-US" w:eastAsia="pt-BR"/>
        </w:rPr>
        <w:t> = </w:t>
      </w:r>
      <w:proofErr w:type="spellStart"/>
      <w:proofErr w:type="gramStart"/>
      <w:r w:rsidRPr="00441BFF">
        <w:rPr>
          <w:rFonts w:ascii="Consolas" w:eastAsia="Times New Roman" w:hAnsi="Consolas" w:cs="Consolas"/>
          <w:color w:val="9CDCFE"/>
          <w:sz w:val="23"/>
          <w:szCs w:val="23"/>
          <w:lang w:val="en-US" w:eastAsia="pt-BR"/>
        </w:rPr>
        <w:t>data</w:t>
      </w:r>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DCDCAA"/>
          <w:sz w:val="23"/>
          <w:szCs w:val="23"/>
          <w:lang w:val="en-US" w:eastAsia="pt-BR"/>
        </w:rPr>
        <w:t>toString</w:t>
      </w:r>
      <w:proofErr w:type="spellEnd"/>
      <w:proofErr w:type="gramEnd"/>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DCDCAA"/>
          <w:sz w:val="23"/>
          <w:szCs w:val="23"/>
          <w:lang w:val="en-US" w:eastAsia="pt-BR"/>
        </w:rPr>
        <w:t>replace</w:t>
      </w:r>
      <w:r w:rsidRPr="00441BFF">
        <w:rPr>
          <w:rFonts w:ascii="Consolas" w:eastAsia="Times New Roman" w:hAnsi="Consolas" w:cs="Consolas"/>
          <w:color w:val="D4D4D4"/>
          <w:sz w:val="23"/>
          <w:szCs w:val="23"/>
          <w:lang w:val="en-US" w:eastAsia="pt-BR"/>
        </w:rPr>
        <w:t>(</w:t>
      </w:r>
      <w:r w:rsidRPr="00441BFF">
        <w:rPr>
          <w:rFonts w:ascii="Consolas" w:eastAsia="Times New Roman" w:hAnsi="Consolas" w:cs="Consolas"/>
          <w:color w:val="CE9178"/>
          <w:sz w:val="23"/>
          <w:szCs w:val="23"/>
          <w:lang w:val="en-US" w:eastAsia="pt-BR"/>
        </w:rPr>
        <w:t>'</w:t>
      </w:r>
      <w:r w:rsidRPr="00441BFF">
        <w:rPr>
          <w:rFonts w:ascii="Consolas" w:eastAsia="Times New Roman" w:hAnsi="Consolas" w:cs="Consolas"/>
          <w:color w:val="D7BA7D"/>
          <w:sz w:val="23"/>
          <w:szCs w:val="23"/>
          <w:lang w:val="en-US" w:eastAsia="pt-BR"/>
        </w:rPr>
        <w:t>\n</w:t>
      </w:r>
      <w:r w:rsidRPr="00441BFF">
        <w:rPr>
          <w:rFonts w:ascii="Consolas" w:eastAsia="Times New Roman" w:hAnsi="Consolas" w:cs="Consolas"/>
          <w:color w:val="CE9178"/>
          <w:sz w:val="23"/>
          <w:szCs w:val="23"/>
          <w:lang w:val="en-US" w:eastAsia="pt-BR"/>
        </w:rPr>
        <w:t>'</w:t>
      </w:r>
      <w:r w:rsidRPr="00441BFF">
        <w:rPr>
          <w:rFonts w:ascii="Consolas" w:eastAsia="Times New Roman" w:hAnsi="Consolas" w:cs="Consolas"/>
          <w:color w:val="D4D4D4"/>
          <w:sz w:val="23"/>
          <w:szCs w:val="23"/>
          <w:lang w:val="en-US" w:eastAsia="pt-BR"/>
        </w:rPr>
        <w:t>, </w:t>
      </w:r>
      <w:r w:rsidRPr="00441BFF">
        <w:rPr>
          <w:rFonts w:ascii="Consolas" w:eastAsia="Times New Roman" w:hAnsi="Consolas" w:cs="Consolas"/>
          <w:color w:val="CE9178"/>
          <w:sz w:val="23"/>
          <w:szCs w:val="23"/>
          <w:lang w:val="en-US" w:eastAsia="pt-BR"/>
        </w:rPr>
        <w:t>''</w:t>
      </w:r>
      <w:r w:rsidRPr="00441BFF">
        <w:rPr>
          <w:rFonts w:ascii="Consolas" w:eastAsia="Times New Roman" w:hAnsi="Consolas" w:cs="Consolas"/>
          <w:color w:val="D4D4D4"/>
          <w:sz w:val="23"/>
          <w:szCs w:val="23"/>
          <w:lang w:val="en-US" w:eastAsia="pt-BR"/>
        </w:rPr>
        <w:t>)</w:t>
      </w:r>
    </w:p>
    <w:p w14:paraId="64E2A54A"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val="en-US" w:eastAsia="pt-BR"/>
        </w:rPr>
      </w:pPr>
    </w:p>
    <w:p w14:paraId="65EBF833"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val="en-US" w:eastAsia="pt-BR"/>
        </w:rPr>
        <w:t>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9CDCFE"/>
          <w:sz w:val="23"/>
          <w:szCs w:val="23"/>
          <w:lang w:eastAsia="pt-BR"/>
        </w:rPr>
        <w:t>stdout</w:t>
      </w:r>
      <w:proofErr w:type="gram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write</w:t>
      </w:r>
      <w:proofErr w:type="spellEnd"/>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CE9178"/>
          <w:sz w:val="23"/>
          <w:szCs w:val="23"/>
          <w:lang w:eastAsia="pt-BR"/>
        </w:rPr>
        <w:t>`Fala </w:t>
      </w:r>
      <w:r w:rsidRPr="00441BFF">
        <w:rPr>
          <w:rFonts w:ascii="Consolas" w:eastAsia="Times New Roman" w:hAnsi="Consolas" w:cs="Consolas"/>
          <w:color w:val="569CD6"/>
          <w:sz w:val="23"/>
          <w:szCs w:val="23"/>
          <w:lang w:eastAsia="pt-BR"/>
        </w:rPr>
        <w:t>${</w:t>
      </w:r>
      <w:r w:rsidRPr="00441BFF">
        <w:rPr>
          <w:rFonts w:ascii="Consolas" w:eastAsia="Times New Roman" w:hAnsi="Consolas" w:cs="Consolas"/>
          <w:color w:val="4FC1FF"/>
          <w:sz w:val="23"/>
          <w:szCs w:val="23"/>
          <w:lang w:eastAsia="pt-BR"/>
        </w:rPr>
        <w:t>nome</w:t>
      </w:r>
      <w:r w:rsidRPr="00441BFF">
        <w:rPr>
          <w:rFonts w:ascii="Consolas" w:eastAsia="Times New Roman" w:hAnsi="Consolas" w:cs="Consolas"/>
          <w:color w:val="569CD6"/>
          <w:sz w:val="23"/>
          <w:szCs w:val="23"/>
          <w:lang w:eastAsia="pt-BR"/>
        </w:rPr>
        <w:t>}</w:t>
      </w:r>
      <w:r w:rsidRPr="00441BFF">
        <w:rPr>
          <w:rFonts w:ascii="Consolas" w:eastAsia="Times New Roman" w:hAnsi="Consolas" w:cs="Consolas"/>
          <w:color w:val="CE9178"/>
          <w:sz w:val="23"/>
          <w:szCs w:val="23"/>
          <w:lang w:eastAsia="pt-BR"/>
        </w:rPr>
        <w:t>!!</w:t>
      </w:r>
      <w:r w:rsidRPr="00441BFF">
        <w:rPr>
          <w:rFonts w:ascii="Consolas" w:eastAsia="Times New Roman" w:hAnsi="Consolas" w:cs="Consolas"/>
          <w:color w:val="D7BA7D"/>
          <w:sz w:val="23"/>
          <w:szCs w:val="23"/>
          <w:lang w:eastAsia="pt-BR"/>
        </w:rPr>
        <w:t>\n</w:t>
      </w:r>
      <w:r w:rsidRPr="00441BFF">
        <w:rPr>
          <w:rFonts w:ascii="Consolas" w:eastAsia="Times New Roman" w:hAnsi="Consolas" w:cs="Consolas"/>
          <w:color w:val="CE9178"/>
          <w:sz w:val="23"/>
          <w:szCs w:val="23"/>
          <w:lang w:eastAsia="pt-BR"/>
        </w:rPr>
        <w:t>`</w:t>
      </w:r>
      <w:r w:rsidRPr="00441BFF">
        <w:rPr>
          <w:rFonts w:ascii="Consolas" w:eastAsia="Times New Roman" w:hAnsi="Consolas" w:cs="Consolas"/>
          <w:color w:val="D4D4D4"/>
          <w:sz w:val="23"/>
          <w:szCs w:val="23"/>
          <w:lang w:eastAsia="pt-BR"/>
        </w:rPr>
        <w:t>)</w:t>
      </w:r>
    </w:p>
    <w:p w14:paraId="289DAC8C"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roofErr w:type="spellStart"/>
      <w:proofErr w:type="gramStart"/>
      <w:r w:rsidRPr="00441BFF">
        <w:rPr>
          <w:rFonts w:ascii="Consolas" w:eastAsia="Times New Roman" w:hAnsi="Consolas" w:cs="Consolas"/>
          <w:color w:val="9CDCFE"/>
          <w:sz w:val="23"/>
          <w:szCs w:val="23"/>
          <w:lang w:eastAsia="pt-BR"/>
        </w:rPr>
        <w:t>process</w:t>
      </w:r>
      <w:r w:rsidRPr="00441BFF">
        <w:rPr>
          <w:rFonts w:ascii="Consolas" w:eastAsia="Times New Roman" w:hAnsi="Consolas" w:cs="Consolas"/>
          <w:color w:val="D4D4D4"/>
          <w:sz w:val="23"/>
          <w:szCs w:val="23"/>
          <w:lang w:eastAsia="pt-BR"/>
        </w:rPr>
        <w:t>.</w:t>
      </w:r>
      <w:r w:rsidRPr="00441BFF">
        <w:rPr>
          <w:rFonts w:ascii="Consolas" w:eastAsia="Times New Roman" w:hAnsi="Consolas" w:cs="Consolas"/>
          <w:color w:val="DCDCAA"/>
          <w:sz w:val="23"/>
          <w:szCs w:val="23"/>
          <w:lang w:eastAsia="pt-BR"/>
        </w:rPr>
        <w:t>exit</w:t>
      </w:r>
      <w:proofErr w:type="spellEnd"/>
      <w:proofErr w:type="gramEnd"/>
      <w:r w:rsidRPr="00441BFF">
        <w:rPr>
          <w:rFonts w:ascii="Consolas" w:eastAsia="Times New Roman" w:hAnsi="Consolas" w:cs="Consolas"/>
          <w:color w:val="D4D4D4"/>
          <w:sz w:val="23"/>
          <w:szCs w:val="23"/>
          <w:lang w:eastAsia="pt-BR"/>
        </w:rPr>
        <w:t>()</w:t>
      </w:r>
    </w:p>
    <w:p w14:paraId="43F13F8A"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    }</w:t>
      </w:r>
    </w:p>
    <w:p w14:paraId="191F7251"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D4D4D4"/>
          <w:sz w:val="23"/>
          <w:szCs w:val="23"/>
          <w:lang w:eastAsia="pt-BR"/>
        </w:rPr>
        <w:t>}</w:t>
      </w:r>
    </w:p>
    <w:p w14:paraId="66715774"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p>
    <w:p w14:paraId="2534E8AA"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 Se a flag anonimo ('-a') estiver setada, executa o processo de saída ('stdout') para escrever na tela o que eu quero</w:t>
      </w:r>
    </w:p>
    <w:p w14:paraId="79CE8E55"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//Se a flag </w:t>
      </w:r>
      <w:proofErr w:type="spellStart"/>
      <w:r w:rsidRPr="00441BFF">
        <w:rPr>
          <w:rFonts w:ascii="Consolas" w:eastAsia="Times New Roman" w:hAnsi="Consolas" w:cs="Consolas"/>
          <w:color w:val="6A9955"/>
          <w:sz w:val="23"/>
          <w:szCs w:val="23"/>
          <w:lang w:eastAsia="pt-BR"/>
        </w:rPr>
        <w:t>anonimo</w:t>
      </w:r>
      <w:proofErr w:type="spellEnd"/>
      <w:r w:rsidRPr="00441BFF">
        <w:rPr>
          <w:rFonts w:ascii="Consolas" w:eastAsia="Times New Roman" w:hAnsi="Consolas" w:cs="Consolas"/>
          <w:color w:val="6A9955"/>
          <w:sz w:val="23"/>
          <w:szCs w:val="23"/>
          <w:lang w:eastAsia="pt-BR"/>
        </w:rPr>
        <w:t> ('-a') não estiver setada:</w:t>
      </w:r>
    </w:p>
    <w:p w14:paraId="04374526"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//Peço para informar o nome e depois, usando o 'stdin', no evento </w:t>
      </w:r>
      <w:proofErr w:type="gramStart"/>
      <w:r w:rsidRPr="00441BFF">
        <w:rPr>
          <w:rFonts w:ascii="Consolas" w:eastAsia="Times New Roman" w:hAnsi="Consolas" w:cs="Consolas"/>
          <w:color w:val="6A9955"/>
          <w:sz w:val="23"/>
          <w:szCs w:val="23"/>
          <w:lang w:eastAsia="pt-BR"/>
        </w:rPr>
        <w:t>on.(</w:t>
      </w:r>
      <w:proofErr w:type="gramEnd"/>
      <w:r w:rsidRPr="00441BFF">
        <w:rPr>
          <w:rFonts w:ascii="Consolas" w:eastAsia="Times New Roman" w:hAnsi="Consolas" w:cs="Consolas"/>
          <w:color w:val="6A9955"/>
          <w:sz w:val="23"/>
          <w:szCs w:val="23"/>
          <w:lang w:eastAsia="pt-BR"/>
        </w:rPr>
        <w:t>'data')</w:t>
      </w:r>
    </w:p>
    <w:p w14:paraId="5764766E"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//Que é o evento que pega os dados digitados no teclado pelo usuário</w:t>
      </w:r>
    </w:p>
    <w:p w14:paraId="44203992"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//Eu salva numa const chamado 'nome' estes dados digitados pelo usuário</w:t>
      </w:r>
    </w:p>
    <w:p w14:paraId="234D6730" w14:textId="77777777" w:rsidR="00441BFF" w:rsidRPr="00441BFF" w:rsidRDefault="00441BFF" w:rsidP="00441BFF">
      <w:pPr>
        <w:shd w:val="clear" w:color="auto" w:fill="1E1E1E"/>
        <w:spacing w:after="0" w:line="318" w:lineRule="atLeast"/>
        <w:rPr>
          <w:rFonts w:ascii="Consolas" w:eastAsia="Times New Roman" w:hAnsi="Consolas" w:cs="Consolas"/>
          <w:color w:val="D4D4D4"/>
          <w:sz w:val="23"/>
          <w:szCs w:val="23"/>
          <w:lang w:eastAsia="pt-BR"/>
        </w:rPr>
      </w:pPr>
      <w:r w:rsidRPr="00441BFF">
        <w:rPr>
          <w:rFonts w:ascii="Consolas" w:eastAsia="Times New Roman" w:hAnsi="Consolas" w:cs="Consolas"/>
          <w:color w:val="6A9955"/>
          <w:sz w:val="23"/>
          <w:szCs w:val="23"/>
          <w:lang w:eastAsia="pt-BR"/>
        </w:rPr>
        <w:t>//Logo depois imprimo usando o '</w:t>
      </w:r>
      <w:proofErr w:type="spellStart"/>
      <w:r w:rsidRPr="00441BFF">
        <w:rPr>
          <w:rFonts w:ascii="Consolas" w:eastAsia="Times New Roman" w:hAnsi="Consolas" w:cs="Consolas"/>
          <w:color w:val="6A9955"/>
          <w:sz w:val="23"/>
          <w:szCs w:val="23"/>
          <w:lang w:eastAsia="pt-BR"/>
        </w:rPr>
        <w:t>stdout</w:t>
      </w:r>
      <w:proofErr w:type="spellEnd"/>
      <w:r w:rsidRPr="00441BFF">
        <w:rPr>
          <w:rFonts w:ascii="Consolas" w:eastAsia="Times New Roman" w:hAnsi="Consolas" w:cs="Consolas"/>
          <w:color w:val="6A9955"/>
          <w:sz w:val="23"/>
          <w:szCs w:val="23"/>
          <w:lang w:eastAsia="pt-BR"/>
        </w:rPr>
        <w:t>' o que eu quero</w:t>
      </w:r>
    </w:p>
    <w:p w14:paraId="6B7C6B69" w14:textId="77777777" w:rsidR="00D77690" w:rsidRDefault="00D77690" w:rsidP="00252C7C"/>
    <w:p w14:paraId="1F318638" w14:textId="77777777" w:rsidR="00441BFF" w:rsidRPr="00D77690" w:rsidRDefault="00441BFF" w:rsidP="00252C7C"/>
    <w:p w14:paraId="49F6DB8C" w14:textId="77777777" w:rsidR="00441BFF" w:rsidRPr="00441BFF" w:rsidRDefault="00441BFF" w:rsidP="00441BFF">
      <w:pPr>
        <w:pStyle w:val="PargrafodaLista"/>
        <w:numPr>
          <w:ilvl w:val="0"/>
          <w:numId w:val="15"/>
        </w:numPr>
      </w:pPr>
      <w:r>
        <w:rPr>
          <w:b/>
          <w:sz w:val="24"/>
        </w:rPr>
        <w:t>NOVOS RECURSOS DO ECMASCRIPT 2016</w:t>
      </w:r>
      <w:r w:rsidR="00D142EB">
        <w:rPr>
          <w:b/>
          <w:sz w:val="24"/>
        </w:rPr>
        <w:t>(ES7)</w:t>
      </w:r>
      <w:r>
        <w:rPr>
          <w:b/>
          <w:sz w:val="24"/>
        </w:rPr>
        <w:t>,17</w:t>
      </w:r>
      <w:r w:rsidR="00D142EB">
        <w:rPr>
          <w:b/>
          <w:sz w:val="24"/>
        </w:rPr>
        <w:t>(ES8)</w:t>
      </w:r>
      <w:r>
        <w:rPr>
          <w:b/>
          <w:sz w:val="24"/>
        </w:rPr>
        <w:t xml:space="preserve"> (ESNEXT):</w:t>
      </w:r>
    </w:p>
    <w:p w14:paraId="1E517575" w14:textId="77777777" w:rsidR="00441BFF" w:rsidRPr="008025E3" w:rsidRDefault="00441BFF" w:rsidP="00441BFF"/>
    <w:p w14:paraId="3613DD0D" w14:textId="77777777" w:rsidR="00A858E6" w:rsidRDefault="00660286" w:rsidP="00252C7C">
      <w:r>
        <w:t xml:space="preserve">Vejamos agora os operadores </w:t>
      </w:r>
      <w:proofErr w:type="spellStart"/>
      <w:r>
        <w:t>Rest</w:t>
      </w:r>
      <w:proofErr w:type="spellEnd"/>
      <w:r>
        <w:t xml:space="preserve"> e Spread, que só mudam que em um eu </w:t>
      </w:r>
      <w:proofErr w:type="spellStart"/>
      <w:r>
        <w:t>so</w:t>
      </w:r>
      <w:proofErr w:type="spellEnd"/>
      <w:r>
        <w:t xml:space="preserve"> quando for pra espalhar e outro pra juntar. Para </w:t>
      </w:r>
      <w:proofErr w:type="spellStart"/>
      <w:r w:rsidR="009D4DE6">
        <w:t>u</w:t>
      </w:r>
      <w:r>
        <w:t>sa-lo</w:t>
      </w:r>
      <w:proofErr w:type="spellEnd"/>
      <w:r>
        <w:t xml:space="preserve"> eu coloco os “...”:</w:t>
      </w:r>
    </w:p>
    <w:p w14:paraId="33140381" w14:textId="77777777" w:rsidR="009D4DE6" w:rsidRPr="00D373DC"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w:t>
      </w:r>
      <w:proofErr w:type="gramStart"/>
      <w:r w:rsidRPr="00D373DC">
        <w:rPr>
          <w:rFonts w:ascii="Consolas" w:eastAsia="Times New Roman" w:hAnsi="Consolas" w:cs="Consolas"/>
          <w:color w:val="6A9955"/>
          <w:sz w:val="21"/>
          <w:szCs w:val="21"/>
          <w:lang w:eastAsia="pt-BR"/>
        </w:rPr>
        <w:t>1.Operador</w:t>
      </w:r>
      <w:proofErr w:type="gramEnd"/>
      <w:r w:rsidRPr="00D373DC">
        <w:rPr>
          <w:rFonts w:ascii="Consolas" w:eastAsia="Times New Roman" w:hAnsi="Consolas" w:cs="Consolas"/>
          <w:color w:val="6A9955"/>
          <w:sz w:val="21"/>
          <w:szCs w:val="21"/>
          <w:lang w:eastAsia="pt-BR"/>
        </w:rPr>
        <w:t> </w:t>
      </w:r>
      <w:proofErr w:type="spellStart"/>
      <w:r w:rsidRPr="00D373DC">
        <w:rPr>
          <w:rFonts w:ascii="Consolas" w:eastAsia="Times New Roman" w:hAnsi="Consolas" w:cs="Consolas"/>
          <w:color w:val="6A9955"/>
          <w:sz w:val="21"/>
          <w:szCs w:val="21"/>
          <w:lang w:eastAsia="pt-BR"/>
        </w:rPr>
        <w:t>rest</w:t>
      </w:r>
      <w:proofErr w:type="spellEnd"/>
      <w:r w:rsidRPr="00D373DC">
        <w:rPr>
          <w:rFonts w:ascii="Consolas" w:eastAsia="Times New Roman" w:hAnsi="Consolas" w:cs="Consolas"/>
          <w:color w:val="6A9955"/>
          <w:sz w:val="21"/>
          <w:szCs w:val="21"/>
          <w:lang w:eastAsia="pt-BR"/>
        </w:rPr>
        <w:t xml:space="preserve"> (juntar)</w:t>
      </w:r>
    </w:p>
    <w:p w14:paraId="21D74627" w14:textId="77777777" w:rsidR="009D4DE6" w:rsidRPr="00D373DC" w:rsidRDefault="009D4DE6" w:rsidP="009D4DE6">
      <w:pPr>
        <w:shd w:val="clear" w:color="auto" w:fill="1E1E1E"/>
        <w:spacing w:after="0" w:line="285" w:lineRule="atLeast"/>
        <w:rPr>
          <w:rFonts w:ascii="Consolas" w:eastAsia="Times New Roman" w:hAnsi="Consolas" w:cs="Consolas"/>
          <w:color w:val="D4D4D4"/>
          <w:sz w:val="21"/>
          <w:szCs w:val="21"/>
          <w:lang w:eastAsia="pt-BR"/>
        </w:rPr>
      </w:pPr>
      <w:proofErr w:type="spellStart"/>
      <w:r w:rsidRPr="00D373DC">
        <w:rPr>
          <w:rFonts w:ascii="Consolas" w:eastAsia="Times New Roman" w:hAnsi="Consolas" w:cs="Consolas"/>
          <w:color w:val="569CD6"/>
          <w:sz w:val="21"/>
          <w:szCs w:val="21"/>
          <w:lang w:eastAsia="pt-BR"/>
        </w:rPr>
        <w:t>function</w:t>
      </w:r>
      <w:proofErr w:type="spellEnd"/>
      <w:r w:rsidRPr="00D373DC">
        <w:rPr>
          <w:rFonts w:ascii="Consolas" w:eastAsia="Times New Roman" w:hAnsi="Consolas" w:cs="Consolas"/>
          <w:color w:val="D4D4D4"/>
          <w:sz w:val="21"/>
          <w:szCs w:val="21"/>
          <w:lang w:eastAsia="pt-BR"/>
        </w:rPr>
        <w:t> </w:t>
      </w:r>
      <w:proofErr w:type="gramStart"/>
      <w:r w:rsidRPr="00D373DC">
        <w:rPr>
          <w:rFonts w:ascii="Consolas" w:eastAsia="Times New Roman" w:hAnsi="Consolas" w:cs="Consolas"/>
          <w:color w:val="DCDCAA"/>
          <w:sz w:val="21"/>
          <w:szCs w:val="21"/>
          <w:lang w:eastAsia="pt-BR"/>
        </w:rPr>
        <w:t>total</w:t>
      </w:r>
      <w:r w:rsidRPr="00D373DC">
        <w:rPr>
          <w:rFonts w:ascii="Consolas" w:eastAsia="Times New Roman" w:hAnsi="Consolas" w:cs="Consolas"/>
          <w:color w:val="D4D4D4"/>
          <w:sz w:val="21"/>
          <w:szCs w:val="21"/>
          <w:lang w:eastAsia="pt-BR"/>
        </w:rPr>
        <w:t>(</w:t>
      </w:r>
      <w:proofErr w:type="gramEnd"/>
      <w:r w:rsidRPr="00D373DC">
        <w:rPr>
          <w:rFonts w:ascii="Consolas" w:eastAsia="Times New Roman" w:hAnsi="Consolas" w:cs="Consolas"/>
          <w:color w:val="D4D4D4"/>
          <w:sz w:val="21"/>
          <w:szCs w:val="21"/>
          <w:lang w:eastAsia="pt-BR"/>
        </w:rPr>
        <w:t>...</w:t>
      </w:r>
      <w:proofErr w:type="spellStart"/>
      <w:r w:rsidRPr="00D373DC">
        <w:rPr>
          <w:rFonts w:ascii="Consolas" w:eastAsia="Times New Roman" w:hAnsi="Consolas" w:cs="Consolas"/>
          <w:color w:val="9CDCFE"/>
          <w:sz w:val="21"/>
          <w:szCs w:val="21"/>
          <w:lang w:eastAsia="pt-BR"/>
        </w:rPr>
        <w:t>numeros</w:t>
      </w:r>
      <w:proofErr w:type="spellEnd"/>
      <w:r w:rsidRPr="00D373DC">
        <w:rPr>
          <w:rFonts w:ascii="Consolas" w:eastAsia="Times New Roman" w:hAnsi="Consolas" w:cs="Consolas"/>
          <w:color w:val="D4D4D4"/>
          <w:sz w:val="21"/>
          <w:szCs w:val="21"/>
          <w:lang w:eastAsia="pt-BR"/>
        </w:rPr>
        <w:t>) {</w:t>
      </w:r>
    </w:p>
    <w:p w14:paraId="5AAB1B49"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D4D4D4"/>
          <w:sz w:val="21"/>
          <w:szCs w:val="21"/>
          <w:lang w:eastAsia="pt-BR"/>
        </w:rPr>
        <w:t>    </w:t>
      </w:r>
      <w:r w:rsidRPr="009D4DE6">
        <w:rPr>
          <w:rFonts w:ascii="Consolas" w:eastAsia="Times New Roman" w:hAnsi="Consolas" w:cs="Consolas"/>
          <w:color w:val="569CD6"/>
          <w:sz w:val="21"/>
          <w:szCs w:val="21"/>
          <w:lang w:val="en-US" w:eastAsia="pt-BR"/>
        </w:rPr>
        <w:t>let</w:t>
      </w:r>
      <w:r w:rsidRPr="009D4DE6">
        <w:rPr>
          <w:rFonts w:ascii="Consolas" w:eastAsia="Times New Roman" w:hAnsi="Consolas" w:cs="Consolas"/>
          <w:color w:val="D4D4D4"/>
          <w:sz w:val="21"/>
          <w:szCs w:val="21"/>
          <w:lang w:val="en-US" w:eastAsia="pt-BR"/>
        </w:rPr>
        <w:t> </w:t>
      </w:r>
      <w:r w:rsidRPr="009D4DE6">
        <w:rPr>
          <w:rFonts w:ascii="Consolas" w:eastAsia="Times New Roman" w:hAnsi="Consolas" w:cs="Consolas"/>
          <w:color w:val="9CDCFE"/>
          <w:sz w:val="21"/>
          <w:szCs w:val="21"/>
          <w:lang w:val="en-US" w:eastAsia="pt-BR"/>
        </w:rPr>
        <w:t>total</w:t>
      </w:r>
      <w:r w:rsidRPr="009D4DE6">
        <w:rPr>
          <w:rFonts w:ascii="Consolas" w:eastAsia="Times New Roman" w:hAnsi="Consolas" w:cs="Consolas"/>
          <w:color w:val="D4D4D4"/>
          <w:sz w:val="21"/>
          <w:szCs w:val="21"/>
          <w:lang w:val="en-US" w:eastAsia="pt-BR"/>
        </w:rPr>
        <w:t> = </w:t>
      </w:r>
      <w:r w:rsidRPr="009D4DE6">
        <w:rPr>
          <w:rFonts w:ascii="Consolas" w:eastAsia="Times New Roman" w:hAnsi="Consolas" w:cs="Consolas"/>
          <w:color w:val="B5CEA8"/>
          <w:sz w:val="21"/>
          <w:szCs w:val="21"/>
          <w:lang w:val="en-US" w:eastAsia="pt-BR"/>
        </w:rPr>
        <w:t>0</w:t>
      </w:r>
    </w:p>
    <w:p w14:paraId="7142A68B" w14:textId="77777777" w:rsidR="009D4DE6" w:rsidRPr="00E227B4"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9CDCFE"/>
          <w:sz w:val="21"/>
          <w:szCs w:val="21"/>
          <w:lang w:eastAsia="pt-BR"/>
        </w:rPr>
        <w:t>numeros</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forEach</w:t>
      </w:r>
      <w:proofErr w:type="spellEnd"/>
      <w:proofErr w:type="gram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9CDCFE"/>
          <w:sz w:val="21"/>
          <w:szCs w:val="21"/>
          <w:lang w:eastAsia="pt-BR"/>
        </w:rPr>
        <w:t>n</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569CD6"/>
          <w:sz w:val="21"/>
          <w:szCs w:val="21"/>
          <w:lang w:eastAsia="pt-BR"/>
        </w:rPr>
        <w:t>=&gt;</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eastAsia="pt-BR"/>
        </w:rPr>
        <w:t>total</w:t>
      </w:r>
      <w:r w:rsidRPr="00E227B4">
        <w:rPr>
          <w:rFonts w:ascii="Consolas" w:eastAsia="Times New Roman" w:hAnsi="Consolas" w:cs="Consolas"/>
          <w:color w:val="D4D4D4"/>
          <w:sz w:val="21"/>
          <w:szCs w:val="21"/>
          <w:lang w:eastAsia="pt-BR"/>
        </w:rPr>
        <w:t> = </w:t>
      </w:r>
      <w:r w:rsidRPr="00E227B4">
        <w:rPr>
          <w:rFonts w:ascii="Consolas" w:eastAsia="Times New Roman" w:hAnsi="Consolas" w:cs="Consolas"/>
          <w:color w:val="9CDCFE"/>
          <w:sz w:val="21"/>
          <w:szCs w:val="21"/>
          <w:lang w:eastAsia="pt-BR"/>
        </w:rPr>
        <w:t>total</w:t>
      </w:r>
      <w:r w:rsidRPr="00E227B4">
        <w:rPr>
          <w:rFonts w:ascii="Consolas" w:eastAsia="Times New Roman" w:hAnsi="Consolas" w:cs="Consolas"/>
          <w:color w:val="D4D4D4"/>
          <w:sz w:val="21"/>
          <w:szCs w:val="21"/>
          <w:lang w:eastAsia="pt-BR"/>
        </w:rPr>
        <w:t> + </w:t>
      </w:r>
      <w:r w:rsidRPr="00E227B4">
        <w:rPr>
          <w:rFonts w:ascii="Consolas" w:eastAsia="Times New Roman" w:hAnsi="Consolas" w:cs="Consolas"/>
          <w:color w:val="9CDCFE"/>
          <w:sz w:val="21"/>
          <w:szCs w:val="21"/>
          <w:lang w:eastAsia="pt-BR"/>
        </w:rPr>
        <w:t>n</w:t>
      </w:r>
      <w:r w:rsidRPr="00E227B4">
        <w:rPr>
          <w:rFonts w:ascii="Consolas" w:eastAsia="Times New Roman" w:hAnsi="Consolas" w:cs="Consolas"/>
          <w:color w:val="D4D4D4"/>
          <w:sz w:val="21"/>
          <w:szCs w:val="21"/>
          <w:lang w:eastAsia="pt-BR"/>
        </w:rPr>
        <w:t>)</w:t>
      </w:r>
    </w:p>
    <w:p w14:paraId="24FC1956" w14:textId="77777777" w:rsidR="009D4DE6" w:rsidRPr="00E227B4"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C586C0"/>
          <w:sz w:val="21"/>
          <w:szCs w:val="21"/>
          <w:lang w:eastAsia="pt-BR"/>
        </w:rPr>
        <w:t>return</w:t>
      </w:r>
      <w:proofErr w:type="spellEnd"/>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eastAsia="pt-BR"/>
        </w:rPr>
        <w:t>total</w:t>
      </w:r>
    </w:p>
    <w:p w14:paraId="7664AF03"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D4D4D4"/>
          <w:sz w:val="21"/>
          <w:szCs w:val="21"/>
          <w:lang w:eastAsia="pt-BR"/>
        </w:rPr>
        <w:t>}</w:t>
      </w:r>
    </w:p>
    <w:p w14:paraId="0F9AFDD4"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6A9955"/>
          <w:sz w:val="21"/>
          <w:szCs w:val="21"/>
          <w:lang w:eastAsia="pt-BR"/>
        </w:rPr>
        <w:t>//</w:t>
      </w:r>
      <w:proofErr w:type="gramStart"/>
      <w:r w:rsidRPr="009D4DE6">
        <w:rPr>
          <w:rFonts w:ascii="Consolas" w:eastAsia="Times New Roman" w:hAnsi="Consolas" w:cs="Consolas"/>
          <w:color w:val="6A9955"/>
          <w:sz w:val="21"/>
          <w:szCs w:val="21"/>
          <w:lang w:eastAsia="pt-BR"/>
        </w:rPr>
        <w:t>2.Operador</w:t>
      </w:r>
      <w:proofErr w:type="gramEnd"/>
      <w:r w:rsidRPr="009D4DE6">
        <w:rPr>
          <w:rFonts w:ascii="Consolas" w:eastAsia="Times New Roman" w:hAnsi="Consolas" w:cs="Consolas"/>
          <w:color w:val="6A9955"/>
          <w:sz w:val="21"/>
          <w:szCs w:val="21"/>
          <w:lang w:eastAsia="pt-BR"/>
        </w:rPr>
        <w:t> spread</w:t>
      </w:r>
      <w:r>
        <w:rPr>
          <w:rFonts w:ascii="Consolas" w:eastAsia="Times New Roman" w:hAnsi="Consolas" w:cs="Consolas"/>
          <w:color w:val="6A9955"/>
          <w:sz w:val="21"/>
          <w:szCs w:val="21"/>
          <w:lang w:eastAsia="pt-BR"/>
        </w:rPr>
        <w:t>(espalhar)</w:t>
      </w:r>
      <w:r w:rsidRPr="009D4DE6">
        <w:rPr>
          <w:rFonts w:ascii="Consolas" w:eastAsia="Times New Roman" w:hAnsi="Consolas" w:cs="Consolas"/>
          <w:color w:val="6A9955"/>
          <w:sz w:val="21"/>
          <w:szCs w:val="21"/>
          <w:lang w:eastAsia="pt-BR"/>
        </w:rPr>
        <w:t> com objetos</w:t>
      </w:r>
    </w:p>
    <w:p w14:paraId="48086BAE"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p>
    <w:p w14:paraId="0617DEDC"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const</w:t>
      </w:r>
      <w:proofErr w:type="spellEnd"/>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4FC1FF"/>
          <w:sz w:val="21"/>
          <w:szCs w:val="21"/>
          <w:lang w:eastAsia="pt-BR"/>
        </w:rPr>
        <w:t>func</w:t>
      </w:r>
      <w:proofErr w:type="spellEnd"/>
      <w:r w:rsidRPr="009D4DE6">
        <w:rPr>
          <w:rFonts w:ascii="Consolas" w:eastAsia="Times New Roman" w:hAnsi="Consolas" w:cs="Consolas"/>
          <w:color w:val="D4D4D4"/>
          <w:sz w:val="21"/>
          <w:szCs w:val="21"/>
          <w:lang w:eastAsia="pt-BR"/>
        </w:rPr>
        <w:t> = {</w:t>
      </w:r>
      <w:proofErr w:type="spellStart"/>
      <w:r w:rsidRPr="009D4DE6">
        <w:rPr>
          <w:rFonts w:ascii="Consolas" w:eastAsia="Times New Roman" w:hAnsi="Consolas" w:cs="Consolas"/>
          <w:color w:val="9CDCFE"/>
          <w:sz w:val="21"/>
          <w:szCs w:val="21"/>
          <w:lang w:eastAsia="pt-BR"/>
        </w:rPr>
        <w:t>nome:</w:t>
      </w:r>
      <w:r w:rsidRPr="009D4DE6">
        <w:rPr>
          <w:rFonts w:ascii="Consolas" w:eastAsia="Times New Roman" w:hAnsi="Consolas" w:cs="Consolas"/>
          <w:color w:val="CE9178"/>
          <w:sz w:val="21"/>
          <w:szCs w:val="21"/>
          <w:lang w:eastAsia="pt-BR"/>
        </w:rPr>
        <w:t>'Maria</w:t>
      </w:r>
      <w:proofErr w:type="spellEnd"/>
      <w:r w:rsidRPr="009D4DE6">
        <w:rPr>
          <w:rFonts w:ascii="Consolas" w:eastAsia="Times New Roman" w:hAnsi="Consolas" w:cs="Consolas"/>
          <w:color w:val="CE9178"/>
          <w:sz w:val="21"/>
          <w:szCs w:val="21"/>
          <w:lang w:eastAsia="pt-BR"/>
        </w:rPr>
        <w:t>'</w:t>
      </w:r>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9CDCFE"/>
          <w:sz w:val="21"/>
          <w:szCs w:val="21"/>
          <w:lang w:eastAsia="pt-BR"/>
        </w:rPr>
        <w:t>salari</w:t>
      </w:r>
      <w:proofErr w:type="spellEnd"/>
      <w:r w:rsidRPr="009D4DE6">
        <w:rPr>
          <w:rFonts w:ascii="Consolas" w:eastAsia="Times New Roman" w:hAnsi="Consolas" w:cs="Consolas"/>
          <w:color w:val="9CDCFE"/>
          <w:sz w:val="21"/>
          <w:szCs w:val="21"/>
          <w:lang w:eastAsia="pt-BR"/>
        </w:rPr>
        <w:t>:</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B5CEA8"/>
          <w:sz w:val="21"/>
          <w:szCs w:val="21"/>
          <w:lang w:eastAsia="pt-BR"/>
        </w:rPr>
        <w:t>2000</w:t>
      </w:r>
      <w:r w:rsidRPr="009D4DE6">
        <w:rPr>
          <w:rFonts w:ascii="Consolas" w:eastAsia="Times New Roman" w:hAnsi="Consolas" w:cs="Consolas"/>
          <w:color w:val="D4D4D4"/>
          <w:sz w:val="21"/>
          <w:szCs w:val="21"/>
          <w:lang w:eastAsia="pt-BR"/>
        </w:rPr>
        <w:t>}</w:t>
      </w:r>
    </w:p>
    <w:p w14:paraId="5CCD5FEF"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const</w:t>
      </w:r>
      <w:proofErr w:type="spellEnd"/>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4FC1FF"/>
          <w:sz w:val="21"/>
          <w:szCs w:val="21"/>
          <w:lang w:eastAsia="pt-BR"/>
        </w:rPr>
        <w:t>clone</w:t>
      </w:r>
      <w:r w:rsidRPr="009D4DE6">
        <w:rPr>
          <w:rFonts w:ascii="Consolas" w:eastAsia="Times New Roman" w:hAnsi="Consolas" w:cs="Consolas"/>
          <w:color w:val="D4D4D4"/>
          <w:sz w:val="21"/>
          <w:szCs w:val="21"/>
          <w:lang w:eastAsia="pt-BR"/>
        </w:rPr>
        <w:t> = </w:t>
      </w:r>
      <w:proofErr w:type="gramStart"/>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9CDCFE"/>
          <w:sz w:val="21"/>
          <w:szCs w:val="21"/>
          <w:lang w:eastAsia="pt-BR"/>
        </w:rPr>
        <w:t>ativo</w:t>
      </w:r>
      <w:proofErr w:type="gramEnd"/>
      <w:r w:rsidRPr="009D4DE6">
        <w:rPr>
          <w:rFonts w:ascii="Consolas" w:eastAsia="Times New Roman" w:hAnsi="Consolas" w:cs="Consolas"/>
          <w:color w:val="9CDCFE"/>
          <w:sz w:val="21"/>
          <w:szCs w:val="21"/>
          <w:lang w:eastAsia="pt-BR"/>
        </w:rPr>
        <w:t>:</w:t>
      </w:r>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569CD6"/>
          <w:sz w:val="21"/>
          <w:szCs w:val="21"/>
          <w:lang w:eastAsia="pt-BR"/>
        </w:rPr>
        <w:t>true</w:t>
      </w:r>
      <w:proofErr w:type="spellEnd"/>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4FC1FF"/>
          <w:sz w:val="21"/>
          <w:szCs w:val="21"/>
          <w:lang w:eastAsia="pt-BR"/>
        </w:rPr>
        <w:t>func</w:t>
      </w:r>
      <w:proofErr w:type="spellEnd"/>
      <w:r w:rsidRPr="009D4DE6">
        <w:rPr>
          <w:rFonts w:ascii="Consolas" w:eastAsia="Times New Roman" w:hAnsi="Consolas" w:cs="Consolas"/>
          <w:color w:val="D4D4D4"/>
          <w:sz w:val="21"/>
          <w:szCs w:val="21"/>
          <w:lang w:eastAsia="pt-BR"/>
        </w:rPr>
        <w:t>}</w:t>
      </w:r>
    </w:p>
    <w:p w14:paraId="4DE62EA3"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6A9955"/>
          <w:sz w:val="21"/>
          <w:szCs w:val="21"/>
          <w:lang w:eastAsia="pt-BR"/>
        </w:rPr>
        <w:t>//pegando todos os atributos de funcionário e espalhando</w:t>
      </w:r>
    </w:p>
    <w:p w14:paraId="129802C0"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6A9955"/>
          <w:sz w:val="21"/>
          <w:szCs w:val="21"/>
          <w:lang w:eastAsia="pt-BR"/>
        </w:rPr>
        <w:t>//dentro de clone</w:t>
      </w:r>
    </w:p>
    <w:p w14:paraId="6CAE49ED"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r w:rsidRPr="009D4DE6">
        <w:rPr>
          <w:rFonts w:ascii="Consolas" w:eastAsia="Times New Roman" w:hAnsi="Consolas" w:cs="Consolas"/>
          <w:color w:val="6A9955"/>
          <w:sz w:val="21"/>
          <w:szCs w:val="21"/>
          <w:lang w:eastAsia="pt-BR"/>
        </w:rPr>
        <w:t>//</w:t>
      </w:r>
      <w:proofErr w:type="gramStart"/>
      <w:r w:rsidRPr="009D4DE6">
        <w:rPr>
          <w:rFonts w:ascii="Consolas" w:eastAsia="Times New Roman" w:hAnsi="Consolas" w:cs="Consolas"/>
          <w:color w:val="6A9955"/>
          <w:sz w:val="21"/>
          <w:szCs w:val="21"/>
          <w:lang w:eastAsia="pt-BR"/>
        </w:rPr>
        <w:t>3.Operador</w:t>
      </w:r>
      <w:proofErr w:type="gramEnd"/>
      <w:r w:rsidRPr="009D4DE6">
        <w:rPr>
          <w:rFonts w:ascii="Consolas" w:eastAsia="Times New Roman" w:hAnsi="Consolas" w:cs="Consolas"/>
          <w:color w:val="6A9955"/>
          <w:sz w:val="21"/>
          <w:szCs w:val="21"/>
          <w:lang w:eastAsia="pt-BR"/>
        </w:rPr>
        <w:t> spread</w:t>
      </w:r>
      <w:r>
        <w:rPr>
          <w:rFonts w:ascii="Consolas" w:eastAsia="Times New Roman" w:hAnsi="Consolas" w:cs="Consolas"/>
          <w:color w:val="6A9955"/>
          <w:sz w:val="21"/>
          <w:szCs w:val="21"/>
          <w:lang w:eastAsia="pt-BR"/>
        </w:rPr>
        <w:t>(espalhar)</w:t>
      </w:r>
      <w:r w:rsidRPr="009D4DE6">
        <w:rPr>
          <w:rFonts w:ascii="Consolas" w:eastAsia="Times New Roman" w:hAnsi="Consolas" w:cs="Consolas"/>
          <w:color w:val="6A9955"/>
          <w:sz w:val="21"/>
          <w:szCs w:val="21"/>
          <w:lang w:eastAsia="pt-BR"/>
        </w:rPr>
        <w:t> com </w:t>
      </w:r>
      <w:proofErr w:type="spellStart"/>
      <w:r w:rsidRPr="009D4DE6">
        <w:rPr>
          <w:rFonts w:ascii="Consolas" w:eastAsia="Times New Roman" w:hAnsi="Consolas" w:cs="Consolas"/>
          <w:color w:val="6A9955"/>
          <w:sz w:val="21"/>
          <w:szCs w:val="21"/>
          <w:lang w:eastAsia="pt-BR"/>
        </w:rPr>
        <w:t>array</w:t>
      </w:r>
      <w:proofErr w:type="spellEnd"/>
    </w:p>
    <w:p w14:paraId="7557028E"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const</w:t>
      </w:r>
      <w:proofErr w:type="spellEnd"/>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4FC1FF"/>
          <w:sz w:val="21"/>
          <w:szCs w:val="21"/>
          <w:lang w:eastAsia="pt-BR"/>
        </w:rPr>
        <w:t>grupoA</w:t>
      </w:r>
      <w:proofErr w:type="spellEnd"/>
      <w:r w:rsidRPr="009D4DE6">
        <w:rPr>
          <w:rFonts w:ascii="Consolas" w:eastAsia="Times New Roman" w:hAnsi="Consolas" w:cs="Consolas"/>
          <w:color w:val="D4D4D4"/>
          <w:sz w:val="21"/>
          <w:szCs w:val="21"/>
          <w:lang w:eastAsia="pt-BR"/>
        </w:rPr>
        <w:t> = [</w:t>
      </w:r>
      <w:r w:rsidRPr="009D4DE6">
        <w:rPr>
          <w:rFonts w:ascii="Consolas" w:eastAsia="Times New Roman" w:hAnsi="Consolas" w:cs="Consolas"/>
          <w:color w:val="CE9178"/>
          <w:sz w:val="21"/>
          <w:szCs w:val="21"/>
          <w:lang w:eastAsia="pt-BR"/>
        </w:rPr>
        <w:t>'J'</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CE9178"/>
          <w:sz w:val="21"/>
          <w:szCs w:val="21"/>
          <w:lang w:eastAsia="pt-BR"/>
        </w:rPr>
        <w:t>'M'</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CE9178"/>
          <w:sz w:val="21"/>
          <w:szCs w:val="21"/>
          <w:lang w:eastAsia="pt-BR"/>
        </w:rPr>
        <w:t>'A'</w:t>
      </w:r>
      <w:r w:rsidRPr="009D4DE6">
        <w:rPr>
          <w:rFonts w:ascii="Consolas" w:eastAsia="Times New Roman" w:hAnsi="Consolas" w:cs="Consolas"/>
          <w:color w:val="D4D4D4"/>
          <w:sz w:val="21"/>
          <w:szCs w:val="21"/>
          <w:lang w:eastAsia="pt-BR"/>
        </w:rPr>
        <w:t>]</w:t>
      </w:r>
    </w:p>
    <w:p w14:paraId="2609EC5C" w14:textId="77777777" w:rsidR="009D4DE6" w:rsidRPr="009D4DE6" w:rsidRDefault="009D4DE6" w:rsidP="009D4DE6">
      <w:pPr>
        <w:shd w:val="clear" w:color="auto" w:fill="1E1E1E"/>
        <w:spacing w:after="0" w:line="285" w:lineRule="atLeast"/>
        <w:rPr>
          <w:rFonts w:ascii="Consolas" w:eastAsia="Times New Roman" w:hAnsi="Consolas" w:cs="Consolas"/>
          <w:color w:val="D4D4D4"/>
          <w:sz w:val="21"/>
          <w:szCs w:val="21"/>
          <w:lang w:eastAsia="pt-BR"/>
        </w:rPr>
      </w:pPr>
      <w:proofErr w:type="spellStart"/>
      <w:r w:rsidRPr="009D4DE6">
        <w:rPr>
          <w:rFonts w:ascii="Consolas" w:eastAsia="Times New Roman" w:hAnsi="Consolas" w:cs="Consolas"/>
          <w:color w:val="569CD6"/>
          <w:sz w:val="21"/>
          <w:szCs w:val="21"/>
          <w:lang w:eastAsia="pt-BR"/>
        </w:rPr>
        <w:t>const</w:t>
      </w:r>
      <w:proofErr w:type="spellEnd"/>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4FC1FF"/>
          <w:sz w:val="21"/>
          <w:szCs w:val="21"/>
          <w:lang w:eastAsia="pt-BR"/>
        </w:rPr>
        <w:t>grupoFinal</w:t>
      </w:r>
      <w:proofErr w:type="spellEnd"/>
      <w:r w:rsidRPr="009D4DE6">
        <w:rPr>
          <w:rFonts w:ascii="Consolas" w:eastAsia="Times New Roman" w:hAnsi="Consolas" w:cs="Consolas"/>
          <w:color w:val="D4D4D4"/>
          <w:sz w:val="21"/>
          <w:szCs w:val="21"/>
          <w:lang w:eastAsia="pt-BR"/>
        </w:rPr>
        <w:t> = [</w:t>
      </w:r>
      <w:r w:rsidRPr="009D4DE6">
        <w:rPr>
          <w:rFonts w:ascii="Consolas" w:eastAsia="Times New Roman" w:hAnsi="Consolas" w:cs="Consolas"/>
          <w:color w:val="CE9178"/>
          <w:sz w:val="21"/>
          <w:szCs w:val="21"/>
          <w:lang w:eastAsia="pt-BR"/>
        </w:rPr>
        <w:t>'</w:t>
      </w:r>
      <w:proofErr w:type="spellStart"/>
      <w:r w:rsidRPr="009D4DE6">
        <w:rPr>
          <w:rFonts w:ascii="Consolas" w:eastAsia="Times New Roman" w:hAnsi="Consolas" w:cs="Consolas"/>
          <w:color w:val="CE9178"/>
          <w:sz w:val="21"/>
          <w:szCs w:val="21"/>
          <w:lang w:eastAsia="pt-BR"/>
        </w:rPr>
        <w:t>Ma</w:t>
      </w:r>
      <w:proofErr w:type="spellEnd"/>
      <w:r w:rsidRPr="009D4DE6">
        <w:rPr>
          <w:rFonts w:ascii="Consolas" w:eastAsia="Times New Roman" w:hAnsi="Consolas" w:cs="Consolas"/>
          <w:color w:val="CE9178"/>
          <w:sz w:val="21"/>
          <w:szCs w:val="21"/>
          <w:lang w:eastAsia="pt-BR"/>
        </w:rPr>
        <w:t>'</w:t>
      </w:r>
      <w:r w:rsidRPr="009D4DE6">
        <w:rPr>
          <w:rFonts w:ascii="Consolas" w:eastAsia="Times New Roman" w:hAnsi="Consolas" w:cs="Consolas"/>
          <w:color w:val="D4D4D4"/>
          <w:sz w:val="21"/>
          <w:szCs w:val="21"/>
          <w:lang w:eastAsia="pt-BR"/>
        </w:rPr>
        <w:t>, </w:t>
      </w:r>
      <w:r w:rsidRPr="009D4DE6">
        <w:rPr>
          <w:rFonts w:ascii="Consolas" w:eastAsia="Times New Roman" w:hAnsi="Consolas" w:cs="Consolas"/>
          <w:color w:val="CE9178"/>
          <w:sz w:val="21"/>
          <w:szCs w:val="21"/>
          <w:lang w:eastAsia="pt-BR"/>
        </w:rPr>
        <w:t>'R'</w:t>
      </w:r>
      <w:r w:rsidRPr="009D4DE6">
        <w:rPr>
          <w:rFonts w:ascii="Consolas" w:eastAsia="Times New Roman" w:hAnsi="Consolas" w:cs="Consolas"/>
          <w:color w:val="D4D4D4"/>
          <w:sz w:val="21"/>
          <w:szCs w:val="21"/>
          <w:lang w:eastAsia="pt-BR"/>
        </w:rPr>
        <w:t>, ...</w:t>
      </w:r>
      <w:proofErr w:type="spellStart"/>
      <w:r w:rsidRPr="009D4DE6">
        <w:rPr>
          <w:rFonts w:ascii="Consolas" w:eastAsia="Times New Roman" w:hAnsi="Consolas" w:cs="Consolas"/>
          <w:color w:val="4FC1FF"/>
          <w:sz w:val="21"/>
          <w:szCs w:val="21"/>
          <w:lang w:eastAsia="pt-BR"/>
        </w:rPr>
        <w:t>grupoA</w:t>
      </w:r>
      <w:proofErr w:type="spellEnd"/>
      <w:r w:rsidRPr="009D4DE6">
        <w:rPr>
          <w:rFonts w:ascii="Consolas" w:eastAsia="Times New Roman" w:hAnsi="Consolas" w:cs="Consolas"/>
          <w:color w:val="D4D4D4"/>
          <w:sz w:val="21"/>
          <w:szCs w:val="21"/>
          <w:lang w:eastAsia="pt-BR"/>
        </w:rPr>
        <w:t>]</w:t>
      </w:r>
    </w:p>
    <w:p w14:paraId="65BD591D" w14:textId="77777777" w:rsidR="009D4DE6" w:rsidRDefault="009D4DE6" w:rsidP="00252C7C">
      <w:r>
        <w:rPr>
          <w:noProof/>
          <w:lang w:eastAsia="pt-BR"/>
        </w:rPr>
        <w:lastRenderedPageBreak/>
        <w:drawing>
          <wp:inline distT="0" distB="0" distL="0" distR="0" wp14:anchorId="1B26D603" wp14:editId="3BECE95D">
            <wp:extent cx="5400040" cy="113855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138555"/>
                    </a:xfrm>
                    <a:prstGeom prst="rect">
                      <a:avLst/>
                    </a:prstGeom>
                  </pic:spPr>
                </pic:pic>
              </a:graphicData>
            </a:graphic>
          </wp:inline>
        </w:drawing>
      </w:r>
    </w:p>
    <w:p w14:paraId="2C10A99E" w14:textId="77777777" w:rsidR="006E4EDD" w:rsidRDefault="006E4EDD" w:rsidP="00252C7C">
      <w:r>
        <w:t xml:space="preserve">Veremos agora sobre o </w:t>
      </w:r>
      <w:r w:rsidRPr="006E4EDD">
        <w:rPr>
          <w:b/>
          <w:bCs/>
        </w:rPr>
        <w:t>Map</w:t>
      </w:r>
      <w:r>
        <w:t>:</w:t>
      </w:r>
    </w:p>
    <w:p w14:paraId="1647E473" w14:textId="77777777" w:rsidR="006E4EDD" w:rsidRDefault="006E4EDD" w:rsidP="00252C7C">
      <w:r>
        <w:t>No Map a chave pode ser uma função ou um objeto, tenho uma maior flexibilidade. O Map não substitui o objeto, mas é interessante:</w:t>
      </w:r>
    </w:p>
    <w:p w14:paraId="5F13BF48"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//instanciando um novo Map</w:t>
      </w:r>
    </w:p>
    <w:p w14:paraId="139E0D24"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proofErr w:type="spellStart"/>
      <w:r w:rsidRPr="00D373DC">
        <w:rPr>
          <w:rFonts w:ascii="Consolas" w:eastAsia="Times New Roman" w:hAnsi="Consolas" w:cs="Consolas"/>
          <w:color w:val="569CD6"/>
          <w:sz w:val="21"/>
          <w:szCs w:val="21"/>
          <w:lang w:eastAsia="pt-BR"/>
        </w:rPr>
        <w:t>const</w:t>
      </w:r>
      <w:proofErr w:type="spellEnd"/>
      <w:r w:rsidRPr="00D373DC">
        <w:rPr>
          <w:rFonts w:ascii="Consolas" w:eastAsia="Times New Roman" w:hAnsi="Consolas" w:cs="Consolas"/>
          <w:color w:val="D4D4D4"/>
          <w:sz w:val="21"/>
          <w:szCs w:val="21"/>
          <w:lang w:eastAsia="pt-BR"/>
        </w:rPr>
        <w:t> </w:t>
      </w:r>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 = </w:t>
      </w:r>
      <w:r w:rsidRPr="00D373DC">
        <w:rPr>
          <w:rFonts w:ascii="Consolas" w:eastAsia="Times New Roman" w:hAnsi="Consolas" w:cs="Consolas"/>
          <w:color w:val="569CD6"/>
          <w:sz w:val="21"/>
          <w:szCs w:val="21"/>
          <w:lang w:eastAsia="pt-BR"/>
        </w:rPr>
        <w:t>new</w:t>
      </w:r>
      <w:r w:rsidRPr="00D373DC">
        <w:rPr>
          <w:rFonts w:ascii="Consolas" w:eastAsia="Times New Roman" w:hAnsi="Consolas" w:cs="Consolas"/>
          <w:color w:val="D4D4D4"/>
          <w:sz w:val="21"/>
          <w:szCs w:val="21"/>
          <w:lang w:eastAsia="pt-BR"/>
        </w:rPr>
        <w:t> </w:t>
      </w:r>
      <w:proofErr w:type="gramStart"/>
      <w:r w:rsidRPr="00D373DC">
        <w:rPr>
          <w:rFonts w:ascii="Consolas" w:eastAsia="Times New Roman" w:hAnsi="Consolas" w:cs="Consolas"/>
          <w:color w:val="4EC9B0"/>
          <w:sz w:val="21"/>
          <w:szCs w:val="21"/>
          <w:lang w:eastAsia="pt-BR"/>
        </w:rPr>
        <w:t>Map</w:t>
      </w:r>
      <w:r w:rsidRPr="00D373DC">
        <w:rPr>
          <w:rFonts w:ascii="Consolas" w:eastAsia="Times New Roman" w:hAnsi="Consolas" w:cs="Consolas"/>
          <w:color w:val="D4D4D4"/>
          <w:sz w:val="21"/>
          <w:szCs w:val="21"/>
          <w:lang w:eastAsia="pt-BR"/>
        </w:rPr>
        <w:t>(</w:t>
      </w:r>
      <w:proofErr w:type="gramEnd"/>
      <w:r w:rsidRPr="00D373DC">
        <w:rPr>
          <w:rFonts w:ascii="Consolas" w:eastAsia="Times New Roman" w:hAnsi="Consolas" w:cs="Consolas"/>
          <w:color w:val="D4D4D4"/>
          <w:sz w:val="21"/>
          <w:szCs w:val="21"/>
          <w:lang w:eastAsia="pt-BR"/>
        </w:rPr>
        <w:t>)</w:t>
      </w:r>
    </w:p>
    <w:p w14:paraId="316AEBB4"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//Colocando na constante tecnologia a chave react com valor 'boa'</w:t>
      </w:r>
    </w:p>
    <w:p w14:paraId="6DE1391F"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set</w:t>
      </w:r>
      <w:proofErr w:type="spellEnd"/>
      <w:r w:rsidRPr="00D373DC">
        <w:rPr>
          <w:rFonts w:ascii="Consolas" w:eastAsia="Times New Roman" w:hAnsi="Consolas" w:cs="Consolas"/>
          <w:color w:val="D4D4D4"/>
          <w:sz w:val="21"/>
          <w:szCs w:val="21"/>
          <w:lang w:eastAsia="pt-BR"/>
        </w:rPr>
        <w:t>(</w:t>
      </w:r>
      <w:proofErr w:type="gramEnd"/>
      <w:r w:rsidRPr="00D373DC">
        <w:rPr>
          <w:rFonts w:ascii="Consolas" w:eastAsia="Times New Roman" w:hAnsi="Consolas" w:cs="Consolas"/>
          <w:color w:val="CE9178"/>
          <w:sz w:val="21"/>
          <w:szCs w:val="21"/>
          <w:lang w:eastAsia="pt-BR"/>
        </w:rPr>
        <w:t>'</w:t>
      </w:r>
      <w:proofErr w:type="spellStart"/>
      <w:r w:rsidRPr="00D373DC">
        <w:rPr>
          <w:rFonts w:ascii="Consolas" w:eastAsia="Times New Roman" w:hAnsi="Consolas" w:cs="Consolas"/>
          <w:color w:val="CE9178"/>
          <w:sz w:val="21"/>
          <w:szCs w:val="21"/>
          <w:lang w:eastAsia="pt-BR"/>
        </w:rPr>
        <w:t>react</w:t>
      </w:r>
      <w:proofErr w:type="spellEnd"/>
      <w:r w:rsidRPr="00D373DC">
        <w:rPr>
          <w:rFonts w:ascii="Consolas" w:eastAsia="Times New Roman" w:hAnsi="Consolas" w:cs="Consolas"/>
          <w:color w:val="CE9178"/>
          <w:sz w:val="21"/>
          <w:szCs w:val="21"/>
          <w:lang w:eastAsia="pt-BR"/>
        </w:rPr>
        <w:t>'</w:t>
      </w:r>
      <w:r w:rsidRPr="00D373DC">
        <w:rPr>
          <w:rFonts w:ascii="Consolas" w:eastAsia="Times New Roman" w:hAnsi="Consolas" w:cs="Consolas"/>
          <w:color w:val="D4D4D4"/>
          <w:sz w:val="21"/>
          <w:szCs w:val="21"/>
          <w:lang w:eastAsia="pt-BR"/>
        </w:rPr>
        <w:t>, </w:t>
      </w:r>
      <w:r w:rsidRPr="00D373DC">
        <w:rPr>
          <w:rFonts w:ascii="Consolas" w:eastAsia="Times New Roman" w:hAnsi="Consolas" w:cs="Consolas"/>
          <w:color w:val="CE9178"/>
          <w:sz w:val="21"/>
          <w:szCs w:val="21"/>
          <w:lang w:eastAsia="pt-BR"/>
        </w:rPr>
        <w:t>'Boa'</w:t>
      </w:r>
      <w:r w:rsidRPr="00D373DC">
        <w:rPr>
          <w:rFonts w:ascii="Consolas" w:eastAsia="Times New Roman" w:hAnsi="Consolas" w:cs="Consolas"/>
          <w:color w:val="D4D4D4"/>
          <w:sz w:val="21"/>
          <w:szCs w:val="21"/>
          <w:lang w:eastAsia="pt-BR"/>
        </w:rPr>
        <w:t>)</w:t>
      </w:r>
    </w:p>
    <w:p w14:paraId="74594734"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//Pegando a chave </w:t>
      </w:r>
      <w:proofErr w:type="spellStart"/>
      <w:r w:rsidRPr="00D373DC">
        <w:rPr>
          <w:rFonts w:ascii="Consolas" w:eastAsia="Times New Roman" w:hAnsi="Consolas" w:cs="Consolas"/>
          <w:color w:val="6A9955"/>
          <w:sz w:val="21"/>
          <w:szCs w:val="21"/>
          <w:lang w:eastAsia="pt-BR"/>
        </w:rPr>
        <w:t>react</w:t>
      </w:r>
      <w:proofErr w:type="spellEnd"/>
      <w:r w:rsidRPr="00D373DC">
        <w:rPr>
          <w:rFonts w:ascii="Consolas" w:eastAsia="Times New Roman" w:hAnsi="Consolas" w:cs="Consolas"/>
          <w:color w:val="6A9955"/>
          <w:sz w:val="21"/>
          <w:szCs w:val="21"/>
          <w:lang w:eastAsia="pt-BR"/>
        </w:rPr>
        <w:t> com o '</w:t>
      </w:r>
      <w:proofErr w:type="spellStart"/>
      <w:r w:rsidRPr="00D373DC">
        <w:rPr>
          <w:rFonts w:ascii="Consolas" w:eastAsia="Times New Roman" w:hAnsi="Consolas" w:cs="Consolas"/>
          <w:color w:val="6A9955"/>
          <w:sz w:val="21"/>
          <w:szCs w:val="21"/>
          <w:lang w:eastAsia="pt-BR"/>
        </w:rPr>
        <w:t>get</w:t>
      </w:r>
      <w:proofErr w:type="spellEnd"/>
      <w:r w:rsidRPr="00D373DC">
        <w:rPr>
          <w:rFonts w:ascii="Consolas" w:eastAsia="Times New Roman" w:hAnsi="Consolas" w:cs="Consolas"/>
          <w:color w:val="6A9955"/>
          <w:sz w:val="21"/>
          <w:szCs w:val="21"/>
          <w:lang w:eastAsia="pt-BR"/>
        </w:rPr>
        <w:t>'</w:t>
      </w:r>
    </w:p>
    <w:p w14:paraId="200D9A4B"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9CDCFE"/>
          <w:sz w:val="21"/>
          <w:szCs w:val="21"/>
          <w:lang w:eastAsia="pt-BR"/>
        </w:rPr>
        <w:t>console</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log</w:t>
      </w:r>
      <w:r w:rsidRPr="00D373DC">
        <w:rPr>
          <w:rFonts w:ascii="Consolas" w:eastAsia="Times New Roman" w:hAnsi="Consolas" w:cs="Consolas"/>
          <w:color w:val="D4D4D4"/>
          <w:sz w:val="21"/>
          <w:szCs w:val="21"/>
          <w:lang w:eastAsia="pt-BR"/>
        </w:rPr>
        <w:t>(</w:t>
      </w:r>
      <w:proofErr w:type="spellStart"/>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get</w:t>
      </w:r>
      <w:proofErr w:type="spellEnd"/>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CE9178"/>
          <w:sz w:val="21"/>
          <w:szCs w:val="21"/>
          <w:lang w:eastAsia="pt-BR"/>
        </w:rPr>
        <w:t>'</w:t>
      </w:r>
      <w:proofErr w:type="spellStart"/>
      <w:r w:rsidRPr="00D373DC">
        <w:rPr>
          <w:rFonts w:ascii="Consolas" w:eastAsia="Times New Roman" w:hAnsi="Consolas" w:cs="Consolas"/>
          <w:color w:val="CE9178"/>
          <w:sz w:val="21"/>
          <w:szCs w:val="21"/>
          <w:lang w:eastAsia="pt-BR"/>
        </w:rPr>
        <w:t>react</w:t>
      </w:r>
      <w:proofErr w:type="spellEnd"/>
      <w:r w:rsidRPr="00D373DC">
        <w:rPr>
          <w:rFonts w:ascii="Consolas" w:eastAsia="Times New Roman" w:hAnsi="Consolas" w:cs="Consolas"/>
          <w:color w:val="CE9178"/>
          <w:sz w:val="21"/>
          <w:szCs w:val="21"/>
          <w:lang w:eastAsia="pt-BR"/>
        </w:rPr>
        <w:t>'</w:t>
      </w:r>
      <w:r w:rsidRPr="00D373DC">
        <w:rPr>
          <w:rFonts w:ascii="Consolas" w:eastAsia="Times New Roman" w:hAnsi="Consolas" w:cs="Consolas"/>
          <w:color w:val="D4D4D4"/>
          <w:sz w:val="21"/>
          <w:szCs w:val="21"/>
          <w:lang w:eastAsia="pt-BR"/>
        </w:rPr>
        <w:t>))</w:t>
      </w:r>
    </w:p>
    <w:p w14:paraId="44E4E139"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//Verificando se uma chave está presente no </w:t>
      </w:r>
      <w:proofErr w:type="spellStart"/>
      <w:r w:rsidRPr="00D373DC">
        <w:rPr>
          <w:rFonts w:ascii="Consolas" w:eastAsia="Times New Roman" w:hAnsi="Consolas" w:cs="Consolas"/>
          <w:color w:val="6A9955"/>
          <w:sz w:val="21"/>
          <w:szCs w:val="21"/>
          <w:lang w:eastAsia="pt-BR"/>
        </w:rPr>
        <w:t>map</w:t>
      </w:r>
      <w:proofErr w:type="spellEnd"/>
    </w:p>
    <w:p w14:paraId="1BA12778"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9CDCFE"/>
          <w:sz w:val="21"/>
          <w:szCs w:val="21"/>
          <w:lang w:eastAsia="pt-BR"/>
        </w:rPr>
        <w:t>console</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log</w:t>
      </w:r>
      <w:r w:rsidRPr="00D373DC">
        <w:rPr>
          <w:rFonts w:ascii="Consolas" w:eastAsia="Times New Roman" w:hAnsi="Consolas" w:cs="Consolas"/>
          <w:color w:val="D4D4D4"/>
          <w:sz w:val="21"/>
          <w:szCs w:val="21"/>
          <w:lang w:eastAsia="pt-BR"/>
        </w:rPr>
        <w:t>(</w:t>
      </w:r>
      <w:proofErr w:type="spellStart"/>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has</w:t>
      </w:r>
      <w:proofErr w:type="spellEnd"/>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CE9178"/>
          <w:sz w:val="21"/>
          <w:szCs w:val="21"/>
          <w:lang w:eastAsia="pt-BR"/>
        </w:rPr>
        <w:t>'</w:t>
      </w:r>
      <w:proofErr w:type="spellStart"/>
      <w:r w:rsidRPr="00D373DC">
        <w:rPr>
          <w:rFonts w:ascii="Consolas" w:eastAsia="Times New Roman" w:hAnsi="Consolas" w:cs="Consolas"/>
          <w:color w:val="CE9178"/>
          <w:sz w:val="21"/>
          <w:szCs w:val="21"/>
          <w:lang w:eastAsia="pt-BR"/>
        </w:rPr>
        <w:t>react</w:t>
      </w:r>
      <w:proofErr w:type="spellEnd"/>
      <w:r w:rsidRPr="00D373DC">
        <w:rPr>
          <w:rFonts w:ascii="Consolas" w:eastAsia="Times New Roman" w:hAnsi="Consolas" w:cs="Consolas"/>
          <w:color w:val="CE9178"/>
          <w:sz w:val="21"/>
          <w:szCs w:val="21"/>
          <w:lang w:eastAsia="pt-BR"/>
        </w:rPr>
        <w:t>'</w:t>
      </w:r>
      <w:r w:rsidRPr="00D373DC">
        <w:rPr>
          <w:rFonts w:ascii="Consolas" w:eastAsia="Times New Roman" w:hAnsi="Consolas" w:cs="Consolas"/>
          <w:color w:val="D4D4D4"/>
          <w:sz w:val="21"/>
          <w:szCs w:val="21"/>
          <w:lang w:eastAsia="pt-BR"/>
        </w:rPr>
        <w:t>))</w:t>
      </w:r>
    </w:p>
    <w:p w14:paraId="1073DF51"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//Deletando uma chave no meu </w:t>
      </w:r>
      <w:proofErr w:type="spellStart"/>
      <w:r w:rsidRPr="00D373DC">
        <w:rPr>
          <w:rFonts w:ascii="Consolas" w:eastAsia="Times New Roman" w:hAnsi="Consolas" w:cs="Consolas"/>
          <w:color w:val="6A9955"/>
          <w:sz w:val="21"/>
          <w:szCs w:val="21"/>
          <w:lang w:eastAsia="pt-BR"/>
        </w:rPr>
        <w:t>map</w:t>
      </w:r>
      <w:proofErr w:type="spellEnd"/>
    </w:p>
    <w:p w14:paraId="484AED28"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delete</w:t>
      </w:r>
      <w:proofErr w:type="spellEnd"/>
      <w:proofErr w:type="gramEnd"/>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CE9178"/>
          <w:sz w:val="21"/>
          <w:szCs w:val="21"/>
          <w:lang w:eastAsia="pt-BR"/>
        </w:rPr>
        <w:t>'</w:t>
      </w:r>
      <w:proofErr w:type="spellStart"/>
      <w:r w:rsidRPr="00D373DC">
        <w:rPr>
          <w:rFonts w:ascii="Consolas" w:eastAsia="Times New Roman" w:hAnsi="Consolas" w:cs="Consolas"/>
          <w:color w:val="CE9178"/>
          <w:sz w:val="21"/>
          <w:szCs w:val="21"/>
          <w:lang w:eastAsia="pt-BR"/>
        </w:rPr>
        <w:t>react</w:t>
      </w:r>
      <w:proofErr w:type="spellEnd"/>
      <w:r w:rsidRPr="00D373DC">
        <w:rPr>
          <w:rFonts w:ascii="Consolas" w:eastAsia="Times New Roman" w:hAnsi="Consolas" w:cs="Consolas"/>
          <w:color w:val="CE9178"/>
          <w:sz w:val="21"/>
          <w:szCs w:val="21"/>
          <w:lang w:eastAsia="pt-BR"/>
        </w:rPr>
        <w:t>'</w:t>
      </w:r>
      <w:r w:rsidRPr="00D373DC">
        <w:rPr>
          <w:rFonts w:ascii="Consolas" w:eastAsia="Times New Roman" w:hAnsi="Consolas" w:cs="Consolas"/>
          <w:color w:val="D4D4D4"/>
          <w:sz w:val="21"/>
          <w:szCs w:val="21"/>
          <w:lang w:eastAsia="pt-BR"/>
        </w:rPr>
        <w:t>)</w:t>
      </w:r>
    </w:p>
    <w:p w14:paraId="7D79035A"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6A9955"/>
          <w:sz w:val="21"/>
          <w:szCs w:val="21"/>
          <w:lang w:eastAsia="pt-BR"/>
        </w:rPr>
        <w:t>//Quantos elementos estão contidos dentro do </w:t>
      </w:r>
      <w:proofErr w:type="spellStart"/>
      <w:r w:rsidRPr="00D373DC">
        <w:rPr>
          <w:rFonts w:ascii="Consolas" w:eastAsia="Times New Roman" w:hAnsi="Consolas" w:cs="Consolas"/>
          <w:color w:val="6A9955"/>
          <w:sz w:val="21"/>
          <w:szCs w:val="21"/>
          <w:lang w:eastAsia="pt-BR"/>
        </w:rPr>
        <w:t>map</w:t>
      </w:r>
      <w:proofErr w:type="spellEnd"/>
    </w:p>
    <w:p w14:paraId="26827C26"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D373DC">
        <w:rPr>
          <w:rFonts w:ascii="Consolas" w:eastAsia="Times New Roman" w:hAnsi="Consolas" w:cs="Consolas"/>
          <w:color w:val="4FC1FF"/>
          <w:sz w:val="21"/>
          <w:szCs w:val="21"/>
          <w:lang w:eastAsia="pt-BR"/>
        </w:rPr>
        <w:t>tecnologias</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4FC1FF"/>
          <w:sz w:val="21"/>
          <w:szCs w:val="21"/>
          <w:lang w:eastAsia="pt-BR"/>
        </w:rPr>
        <w:t>size</w:t>
      </w:r>
      <w:proofErr w:type="spellEnd"/>
      <w:proofErr w:type="gramEnd"/>
    </w:p>
    <w:p w14:paraId="76E1795F" w14:textId="77777777" w:rsidR="006E4EDD" w:rsidRDefault="006E4EDD" w:rsidP="00252C7C"/>
    <w:p w14:paraId="42FA1ADC" w14:textId="77777777" w:rsidR="00D373DC" w:rsidRDefault="00D373DC" w:rsidP="00252C7C">
      <w:r>
        <w:t xml:space="preserve">Veremos agora o </w:t>
      </w:r>
      <w:r w:rsidRPr="00D373DC">
        <w:rPr>
          <w:b/>
          <w:bCs/>
        </w:rPr>
        <w:t>Set</w:t>
      </w:r>
      <w:r>
        <w:t>, que é uma estrutura não indexada e não aceita repetições:</w:t>
      </w:r>
    </w:p>
    <w:p w14:paraId="0FE552C0"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569CD6"/>
          <w:sz w:val="21"/>
          <w:szCs w:val="21"/>
          <w:lang w:val="en-US" w:eastAsia="pt-BR"/>
        </w:rPr>
        <w:t>const</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4FC1FF"/>
          <w:sz w:val="21"/>
          <w:szCs w:val="21"/>
          <w:lang w:val="en-US" w:eastAsia="pt-BR"/>
        </w:rPr>
        <w:t>times</w:t>
      </w:r>
      <w:r w:rsidRPr="00D373DC">
        <w:rPr>
          <w:rFonts w:ascii="Consolas" w:eastAsia="Times New Roman" w:hAnsi="Consolas" w:cs="Consolas"/>
          <w:color w:val="D4D4D4"/>
          <w:sz w:val="21"/>
          <w:szCs w:val="21"/>
          <w:lang w:val="en-US" w:eastAsia="pt-BR"/>
        </w:rPr>
        <w:t> = </w:t>
      </w:r>
      <w:r w:rsidRPr="00D373DC">
        <w:rPr>
          <w:rFonts w:ascii="Consolas" w:eastAsia="Times New Roman" w:hAnsi="Consolas" w:cs="Consolas"/>
          <w:color w:val="569CD6"/>
          <w:sz w:val="21"/>
          <w:szCs w:val="21"/>
          <w:lang w:val="en-US" w:eastAsia="pt-BR"/>
        </w:rPr>
        <w:t>new</w:t>
      </w:r>
      <w:r w:rsidRPr="00D373DC">
        <w:rPr>
          <w:rFonts w:ascii="Consolas" w:eastAsia="Times New Roman" w:hAnsi="Consolas" w:cs="Consolas"/>
          <w:color w:val="D4D4D4"/>
          <w:sz w:val="21"/>
          <w:szCs w:val="21"/>
          <w:lang w:val="en-US" w:eastAsia="pt-BR"/>
        </w:rPr>
        <w:t> </w:t>
      </w:r>
      <w:proofErr w:type="gramStart"/>
      <w:r w:rsidRPr="00D373DC">
        <w:rPr>
          <w:rFonts w:ascii="Consolas" w:eastAsia="Times New Roman" w:hAnsi="Consolas" w:cs="Consolas"/>
          <w:color w:val="4EC9B0"/>
          <w:sz w:val="21"/>
          <w:szCs w:val="21"/>
          <w:lang w:val="en-US" w:eastAsia="pt-BR"/>
        </w:rPr>
        <w:t>Set</w:t>
      </w:r>
      <w:r w:rsidRPr="00D373DC">
        <w:rPr>
          <w:rFonts w:ascii="Consolas" w:eastAsia="Times New Roman" w:hAnsi="Consolas" w:cs="Consolas"/>
          <w:color w:val="D4D4D4"/>
          <w:sz w:val="21"/>
          <w:szCs w:val="21"/>
          <w:lang w:val="en-US" w:eastAsia="pt-BR"/>
        </w:rPr>
        <w:t>(</w:t>
      </w:r>
      <w:proofErr w:type="gramEnd"/>
      <w:r w:rsidRPr="00D373DC">
        <w:rPr>
          <w:rFonts w:ascii="Consolas" w:eastAsia="Times New Roman" w:hAnsi="Consolas" w:cs="Consolas"/>
          <w:color w:val="D4D4D4"/>
          <w:sz w:val="21"/>
          <w:szCs w:val="21"/>
          <w:lang w:val="en-US" w:eastAsia="pt-BR"/>
        </w:rPr>
        <w:t>)</w:t>
      </w:r>
    </w:p>
    <w:p w14:paraId="6BA447A5"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D373DC">
        <w:rPr>
          <w:rFonts w:ascii="Consolas" w:eastAsia="Times New Roman" w:hAnsi="Consolas" w:cs="Consolas"/>
          <w:color w:val="4FC1FF"/>
          <w:sz w:val="21"/>
          <w:szCs w:val="21"/>
          <w:lang w:val="en-US" w:eastAsia="pt-BR"/>
        </w:rPr>
        <w:t>times</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add</w:t>
      </w:r>
      <w:proofErr w:type="spellEnd"/>
      <w:r w:rsidRPr="00D373DC">
        <w:rPr>
          <w:rFonts w:ascii="Consolas" w:eastAsia="Times New Roman" w:hAnsi="Consolas" w:cs="Consolas"/>
          <w:color w:val="D4D4D4"/>
          <w:sz w:val="21"/>
          <w:szCs w:val="21"/>
          <w:lang w:val="en-US" w:eastAsia="pt-BR"/>
        </w:rPr>
        <w:t>(</w:t>
      </w:r>
      <w:proofErr w:type="gramEnd"/>
      <w:r w:rsidRPr="00D373DC">
        <w:rPr>
          <w:rFonts w:ascii="Consolas" w:eastAsia="Times New Roman" w:hAnsi="Consolas" w:cs="Consolas"/>
          <w:color w:val="CE9178"/>
          <w:sz w:val="21"/>
          <w:szCs w:val="21"/>
          <w:lang w:val="en-US" w:eastAsia="pt-BR"/>
        </w:rPr>
        <w:t>'São Paulo'</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add</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CE9178"/>
          <w:sz w:val="21"/>
          <w:szCs w:val="21"/>
          <w:lang w:val="en-US" w:eastAsia="pt-BR"/>
        </w:rPr>
        <w:t>'Vasco'</w:t>
      </w:r>
      <w:r w:rsidRPr="00D373DC">
        <w:rPr>
          <w:rFonts w:ascii="Consolas" w:eastAsia="Times New Roman" w:hAnsi="Consolas" w:cs="Consolas"/>
          <w:color w:val="D4D4D4"/>
          <w:sz w:val="21"/>
          <w:szCs w:val="21"/>
          <w:lang w:val="en-US" w:eastAsia="pt-BR"/>
        </w:rPr>
        <w:t>)</w:t>
      </w:r>
    </w:p>
    <w:p w14:paraId="185D721D"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9CDCFE"/>
          <w:sz w:val="21"/>
          <w:szCs w:val="21"/>
          <w:lang w:val="en-US" w:eastAsia="pt-BR"/>
        </w:rPr>
        <w:t>console</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log</w:t>
      </w:r>
      <w:r w:rsidRPr="00D373DC">
        <w:rPr>
          <w:rFonts w:ascii="Consolas" w:eastAsia="Times New Roman" w:hAnsi="Consolas" w:cs="Consolas"/>
          <w:color w:val="D4D4D4"/>
          <w:sz w:val="21"/>
          <w:szCs w:val="21"/>
          <w:lang w:val="en-US" w:eastAsia="pt-BR"/>
        </w:rPr>
        <w:t>(</w:t>
      </w:r>
      <w:proofErr w:type="spellStart"/>
      <w:proofErr w:type="gramStart"/>
      <w:r w:rsidRPr="00D373DC">
        <w:rPr>
          <w:rFonts w:ascii="Consolas" w:eastAsia="Times New Roman" w:hAnsi="Consolas" w:cs="Consolas"/>
          <w:color w:val="4FC1FF"/>
          <w:sz w:val="21"/>
          <w:szCs w:val="21"/>
          <w:lang w:val="en-US" w:eastAsia="pt-BR"/>
        </w:rPr>
        <w:t>times</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4FC1FF"/>
          <w:sz w:val="21"/>
          <w:szCs w:val="21"/>
          <w:lang w:val="en-US" w:eastAsia="pt-BR"/>
        </w:rPr>
        <w:t>size</w:t>
      </w:r>
      <w:proofErr w:type="spellEnd"/>
      <w:proofErr w:type="gramEnd"/>
      <w:r w:rsidRPr="00D373DC">
        <w:rPr>
          <w:rFonts w:ascii="Consolas" w:eastAsia="Times New Roman" w:hAnsi="Consolas" w:cs="Consolas"/>
          <w:color w:val="D4D4D4"/>
          <w:sz w:val="21"/>
          <w:szCs w:val="21"/>
          <w:lang w:val="en-US" w:eastAsia="pt-BR"/>
        </w:rPr>
        <w:t>)</w:t>
      </w:r>
    </w:p>
    <w:p w14:paraId="53EF8F09"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D373DC">
        <w:rPr>
          <w:rFonts w:ascii="Consolas" w:eastAsia="Times New Roman" w:hAnsi="Consolas" w:cs="Consolas"/>
          <w:color w:val="4FC1FF"/>
          <w:sz w:val="21"/>
          <w:szCs w:val="21"/>
          <w:lang w:val="en-US" w:eastAsia="pt-BR"/>
        </w:rPr>
        <w:t>times</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delete</w:t>
      </w:r>
      <w:proofErr w:type="spellEnd"/>
      <w:proofErr w:type="gramEnd"/>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CE9178"/>
          <w:sz w:val="21"/>
          <w:szCs w:val="21"/>
          <w:lang w:val="en-US" w:eastAsia="pt-BR"/>
        </w:rPr>
        <w:t>'Vasco'</w:t>
      </w:r>
      <w:r w:rsidRPr="00D373DC">
        <w:rPr>
          <w:rFonts w:ascii="Consolas" w:eastAsia="Times New Roman" w:hAnsi="Consolas" w:cs="Consolas"/>
          <w:color w:val="D4D4D4"/>
          <w:sz w:val="21"/>
          <w:szCs w:val="21"/>
          <w:lang w:val="en-US" w:eastAsia="pt-BR"/>
        </w:rPr>
        <w:t>)</w:t>
      </w:r>
    </w:p>
    <w:p w14:paraId="284F3792"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9CDCFE"/>
          <w:sz w:val="21"/>
          <w:szCs w:val="21"/>
          <w:lang w:val="en-US" w:eastAsia="pt-BR"/>
        </w:rPr>
        <w:t>console</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log</w:t>
      </w:r>
      <w:r w:rsidRPr="00D373DC">
        <w:rPr>
          <w:rFonts w:ascii="Consolas" w:eastAsia="Times New Roman" w:hAnsi="Consolas" w:cs="Consolas"/>
          <w:color w:val="D4D4D4"/>
          <w:sz w:val="21"/>
          <w:szCs w:val="21"/>
          <w:lang w:val="en-US" w:eastAsia="pt-BR"/>
        </w:rPr>
        <w:t>(</w:t>
      </w:r>
      <w:proofErr w:type="spellStart"/>
      <w:r w:rsidRPr="00D373DC">
        <w:rPr>
          <w:rFonts w:ascii="Consolas" w:eastAsia="Times New Roman" w:hAnsi="Consolas" w:cs="Consolas"/>
          <w:color w:val="4FC1FF"/>
          <w:sz w:val="21"/>
          <w:szCs w:val="21"/>
          <w:lang w:val="en-US" w:eastAsia="pt-BR"/>
        </w:rPr>
        <w:t>times</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has</w:t>
      </w:r>
      <w:proofErr w:type="spellEnd"/>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CE9178"/>
          <w:sz w:val="21"/>
          <w:szCs w:val="21"/>
          <w:lang w:val="en-US" w:eastAsia="pt-BR"/>
        </w:rPr>
        <w:t>'Flamengo'</w:t>
      </w:r>
      <w:r w:rsidRPr="00D373DC">
        <w:rPr>
          <w:rFonts w:ascii="Consolas" w:eastAsia="Times New Roman" w:hAnsi="Consolas" w:cs="Consolas"/>
          <w:color w:val="D4D4D4"/>
          <w:sz w:val="21"/>
          <w:szCs w:val="21"/>
          <w:lang w:val="en-US" w:eastAsia="pt-BR"/>
        </w:rPr>
        <w:t>))</w:t>
      </w:r>
    </w:p>
    <w:p w14:paraId="021393B7"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p>
    <w:p w14:paraId="44168562"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569CD6"/>
          <w:sz w:val="21"/>
          <w:szCs w:val="21"/>
          <w:lang w:val="en-US" w:eastAsia="pt-BR"/>
        </w:rPr>
        <w:t>const</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4FC1FF"/>
          <w:sz w:val="21"/>
          <w:szCs w:val="21"/>
          <w:lang w:val="en-US" w:eastAsia="pt-BR"/>
        </w:rPr>
        <w:t>nomes</w:t>
      </w:r>
      <w:proofErr w:type="spellEnd"/>
      <w:r w:rsidRPr="00D373DC">
        <w:rPr>
          <w:rFonts w:ascii="Consolas" w:eastAsia="Times New Roman" w:hAnsi="Consolas" w:cs="Consolas"/>
          <w:color w:val="D4D4D4"/>
          <w:sz w:val="21"/>
          <w:szCs w:val="21"/>
          <w:lang w:val="en-US" w:eastAsia="pt-BR"/>
        </w:rPr>
        <w:t> = [</w:t>
      </w:r>
      <w:r w:rsidRPr="00D373DC">
        <w:rPr>
          <w:rFonts w:ascii="Consolas" w:eastAsia="Times New Roman" w:hAnsi="Consolas" w:cs="Consolas"/>
          <w:color w:val="CE9178"/>
          <w:sz w:val="21"/>
          <w:szCs w:val="21"/>
          <w:lang w:val="en-US" w:eastAsia="pt-BR"/>
        </w:rPr>
        <w:t>'Wes'</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CE9178"/>
          <w:sz w:val="21"/>
          <w:szCs w:val="21"/>
          <w:lang w:val="en-US" w:eastAsia="pt-BR"/>
        </w:rPr>
        <w:t>'Ju'</w:t>
      </w:r>
      <w:r w:rsidRPr="00D373DC">
        <w:rPr>
          <w:rFonts w:ascii="Consolas" w:eastAsia="Times New Roman" w:hAnsi="Consolas" w:cs="Consolas"/>
          <w:color w:val="D4D4D4"/>
          <w:sz w:val="21"/>
          <w:szCs w:val="21"/>
          <w:lang w:val="en-US" w:eastAsia="pt-BR"/>
        </w:rPr>
        <w:t>]</w:t>
      </w:r>
    </w:p>
    <w:p w14:paraId="2F07D965"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569CD6"/>
          <w:sz w:val="21"/>
          <w:szCs w:val="21"/>
          <w:lang w:val="en-US" w:eastAsia="pt-BR"/>
        </w:rPr>
        <w:t>const</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4FC1FF"/>
          <w:sz w:val="21"/>
          <w:szCs w:val="21"/>
          <w:lang w:val="en-US" w:eastAsia="pt-BR"/>
        </w:rPr>
        <w:t>nomeSet</w:t>
      </w:r>
      <w:proofErr w:type="spellEnd"/>
      <w:r w:rsidRPr="00D373DC">
        <w:rPr>
          <w:rFonts w:ascii="Consolas" w:eastAsia="Times New Roman" w:hAnsi="Consolas" w:cs="Consolas"/>
          <w:color w:val="D4D4D4"/>
          <w:sz w:val="21"/>
          <w:szCs w:val="21"/>
          <w:lang w:val="en-US" w:eastAsia="pt-BR"/>
        </w:rPr>
        <w:t> = </w:t>
      </w:r>
      <w:r w:rsidRPr="00D373DC">
        <w:rPr>
          <w:rFonts w:ascii="Consolas" w:eastAsia="Times New Roman" w:hAnsi="Consolas" w:cs="Consolas"/>
          <w:color w:val="569CD6"/>
          <w:sz w:val="21"/>
          <w:szCs w:val="21"/>
          <w:lang w:val="en-US" w:eastAsia="pt-BR"/>
        </w:rPr>
        <w:t>new</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4EC9B0"/>
          <w:sz w:val="21"/>
          <w:szCs w:val="21"/>
          <w:lang w:val="en-US" w:eastAsia="pt-BR"/>
        </w:rPr>
        <w:t>Set</w:t>
      </w:r>
      <w:r w:rsidRPr="00D373DC">
        <w:rPr>
          <w:rFonts w:ascii="Consolas" w:eastAsia="Times New Roman" w:hAnsi="Consolas" w:cs="Consolas"/>
          <w:color w:val="D4D4D4"/>
          <w:sz w:val="21"/>
          <w:szCs w:val="21"/>
          <w:lang w:val="en-US" w:eastAsia="pt-BR"/>
        </w:rPr>
        <w:t>(</w:t>
      </w:r>
      <w:proofErr w:type="spellStart"/>
      <w:r w:rsidRPr="00D373DC">
        <w:rPr>
          <w:rFonts w:ascii="Consolas" w:eastAsia="Times New Roman" w:hAnsi="Consolas" w:cs="Consolas"/>
          <w:color w:val="4FC1FF"/>
          <w:sz w:val="21"/>
          <w:szCs w:val="21"/>
          <w:lang w:val="en-US" w:eastAsia="pt-BR"/>
        </w:rPr>
        <w:t>nomes</w:t>
      </w:r>
      <w:proofErr w:type="spellEnd"/>
      <w:r w:rsidRPr="00D373DC">
        <w:rPr>
          <w:rFonts w:ascii="Consolas" w:eastAsia="Times New Roman" w:hAnsi="Consolas" w:cs="Consolas"/>
          <w:color w:val="D4D4D4"/>
          <w:sz w:val="21"/>
          <w:szCs w:val="21"/>
          <w:lang w:val="en-US" w:eastAsia="pt-BR"/>
        </w:rPr>
        <w:t>)</w:t>
      </w:r>
    </w:p>
    <w:p w14:paraId="5B2BCB89" w14:textId="77777777" w:rsidR="00D373DC" w:rsidRDefault="00D373DC" w:rsidP="00252C7C">
      <w:pPr>
        <w:rPr>
          <w:lang w:val="en-US"/>
        </w:rPr>
      </w:pPr>
    </w:p>
    <w:p w14:paraId="3A2C2A6D" w14:textId="77777777" w:rsidR="00D373DC" w:rsidRDefault="00D373DC" w:rsidP="00252C7C">
      <w:pPr>
        <w:rPr>
          <w:b/>
          <w:bCs/>
        </w:rPr>
      </w:pPr>
      <w:r w:rsidRPr="00D373DC">
        <w:t xml:space="preserve">Veremos agora o </w:t>
      </w:r>
      <w:r w:rsidRPr="00D373DC">
        <w:rPr>
          <w:b/>
          <w:bCs/>
        </w:rPr>
        <w:t xml:space="preserve">For </w:t>
      </w:r>
      <w:proofErr w:type="spellStart"/>
      <w:r w:rsidRPr="00D373DC">
        <w:rPr>
          <w:b/>
          <w:bCs/>
        </w:rPr>
        <w:t>of</w:t>
      </w:r>
      <w:proofErr w:type="spellEnd"/>
      <w:r w:rsidRPr="00D373DC">
        <w:t>,</w:t>
      </w:r>
      <w:r>
        <w:t xml:space="preserve"> que é mais um tipo do laço </w:t>
      </w:r>
      <w:r w:rsidRPr="00D373DC">
        <w:rPr>
          <w:b/>
          <w:bCs/>
        </w:rPr>
        <w:t>For</w:t>
      </w:r>
      <w:r>
        <w:rPr>
          <w:b/>
          <w:bCs/>
        </w:rPr>
        <w:t>. Ele itera em cima de valores:</w:t>
      </w:r>
    </w:p>
    <w:p w14:paraId="4B646167"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C586C0"/>
          <w:sz w:val="21"/>
          <w:szCs w:val="21"/>
          <w:lang w:val="en-US" w:eastAsia="pt-BR"/>
        </w:rPr>
        <w:t>for</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569CD6"/>
          <w:sz w:val="21"/>
          <w:szCs w:val="21"/>
          <w:lang w:val="en-US" w:eastAsia="pt-BR"/>
        </w:rPr>
        <w:t>let</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9CDCFE"/>
          <w:sz w:val="21"/>
          <w:szCs w:val="21"/>
          <w:lang w:val="en-US" w:eastAsia="pt-BR"/>
        </w:rPr>
        <w:t>letra</w:t>
      </w:r>
      <w:proofErr w:type="spellEnd"/>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569CD6"/>
          <w:sz w:val="21"/>
          <w:szCs w:val="21"/>
          <w:lang w:val="en-US" w:eastAsia="pt-BR"/>
        </w:rPr>
        <w:t>of</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CE9178"/>
          <w:sz w:val="21"/>
          <w:szCs w:val="21"/>
          <w:lang w:val="en-US" w:eastAsia="pt-BR"/>
        </w:rPr>
        <w:t>'Coder'</w:t>
      </w:r>
      <w:r w:rsidRPr="00D373DC">
        <w:rPr>
          <w:rFonts w:ascii="Consolas" w:eastAsia="Times New Roman" w:hAnsi="Consolas" w:cs="Consolas"/>
          <w:color w:val="D4D4D4"/>
          <w:sz w:val="21"/>
          <w:szCs w:val="21"/>
          <w:lang w:val="en-US" w:eastAsia="pt-BR"/>
        </w:rPr>
        <w:t>) {</w:t>
      </w:r>
    </w:p>
    <w:p w14:paraId="64F98308"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9CDCFE"/>
          <w:sz w:val="21"/>
          <w:szCs w:val="21"/>
          <w:lang w:val="en-US" w:eastAsia="pt-BR"/>
        </w:rPr>
        <w:t>console</w:t>
      </w:r>
      <w:r w:rsidRPr="00D373DC">
        <w:rPr>
          <w:rFonts w:ascii="Consolas" w:eastAsia="Times New Roman" w:hAnsi="Consolas" w:cs="Consolas"/>
          <w:color w:val="D4D4D4"/>
          <w:sz w:val="21"/>
          <w:szCs w:val="21"/>
          <w:lang w:val="en-US" w:eastAsia="pt-BR"/>
        </w:rPr>
        <w:t>.</w:t>
      </w:r>
      <w:r w:rsidRPr="00D373DC">
        <w:rPr>
          <w:rFonts w:ascii="Consolas" w:eastAsia="Times New Roman" w:hAnsi="Consolas" w:cs="Consolas"/>
          <w:color w:val="DCDCAA"/>
          <w:sz w:val="21"/>
          <w:szCs w:val="21"/>
          <w:lang w:val="en-US" w:eastAsia="pt-BR"/>
        </w:rPr>
        <w:t>log</w:t>
      </w:r>
      <w:r w:rsidRPr="00D373DC">
        <w:rPr>
          <w:rFonts w:ascii="Consolas" w:eastAsia="Times New Roman" w:hAnsi="Consolas" w:cs="Consolas"/>
          <w:color w:val="D4D4D4"/>
          <w:sz w:val="21"/>
          <w:szCs w:val="21"/>
          <w:lang w:val="en-US" w:eastAsia="pt-BR"/>
        </w:rPr>
        <w:t>(</w:t>
      </w:r>
      <w:proofErr w:type="spellStart"/>
      <w:r w:rsidRPr="00D373DC">
        <w:rPr>
          <w:rFonts w:ascii="Consolas" w:eastAsia="Times New Roman" w:hAnsi="Consolas" w:cs="Consolas"/>
          <w:color w:val="9CDCFE"/>
          <w:sz w:val="21"/>
          <w:szCs w:val="21"/>
          <w:lang w:val="en-US" w:eastAsia="pt-BR"/>
        </w:rPr>
        <w:t>letra</w:t>
      </w:r>
      <w:proofErr w:type="spellEnd"/>
      <w:r w:rsidRPr="00D373DC">
        <w:rPr>
          <w:rFonts w:ascii="Consolas" w:eastAsia="Times New Roman" w:hAnsi="Consolas" w:cs="Consolas"/>
          <w:color w:val="D4D4D4"/>
          <w:sz w:val="21"/>
          <w:szCs w:val="21"/>
          <w:lang w:val="en-US" w:eastAsia="pt-BR"/>
        </w:rPr>
        <w:t>)</w:t>
      </w:r>
    </w:p>
    <w:p w14:paraId="5324C935"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D4D4D4"/>
          <w:sz w:val="21"/>
          <w:szCs w:val="21"/>
          <w:lang w:val="en-US" w:eastAsia="pt-BR"/>
        </w:rPr>
        <w:t>}</w:t>
      </w:r>
    </w:p>
    <w:p w14:paraId="4547E765"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p>
    <w:p w14:paraId="7284F22B"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569CD6"/>
          <w:sz w:val="21"/>
          <w:szCs w:val="21"/>
          <w:lang w:val="en-US" w:eastAsia="pt-BR"/>
        </w:rPr>
        <w:t>const</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4FC1FF"/>
          <w:sz w:val="21"/>
          <w:szCs w:val="21"/>
          <w:lang w:val="en-US" w:eastAsia="pt-BR"/>
        </w:rPr>
        <w:t>nomes</w:t>
      </w:r>
      <w:proofErr w:type="spellEnd"/>
      <w:r w:rsidRPr="00D373DC">
        <w:rPr>
          <w:rFonts w:ascii="Consolas" w:eastAsia="Times New Roman" w:hAnsi="Consolas" w:cs="Consolas"/>
          <w:color w:val="D4D4D4"/>
          <w:sz w:val="21"/>
          <w:szCs w:val="21"/>
          <w:lang w:val="en-US" w:eastAsia="pt-BR"/>
        </w:rPr>
        <w:t> = [</w:t>
      </w:r>
      <w:r w:rsidRPr="00D373DC">
        <w:rPr>
          <w:rFonts w:ascii="Consolas" w:eastAsia="Times New Roman" w:hAnsi="Consolas" w:cs="Consolas"/>
          <w:color w:val="CE9178"/>
          <w:sz w:val="21"/>
          <w:szCs w:val="21"/>
          <w:lang w:val="en-US" w:eastAsia="pt-BR"/>
        </w:rPr>
        <w:t>'Wes'</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CE9178"/>
          <w:sz w:val="21"/>
          <w:szCs w:val="21"/>
          <w:lang w:val="en-US" w:eastAsia="pt-BR"/>
        </w:rPr>
        <w:t>'Ju'</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CE9178"/>
          <w:sz w:val="21"/>
          <w:szCs w:val="21"/>
          <w:lang w:val="en-US" w:eastAsia="pt-BR"/>
        </w:rPr>
        <w:t>'Mi'</w:t>
      </w:r>
      <w:r w:rsidRPr="00D373DC">
        <w:rPr>
          <w:rFonts w:ascii="Consolas" w:eastAsia="Times New Roman" w:hAnsi="Consolas" w:cs="Consolas"/>
          <w:color w:val="D4D4D4"/>
          <w:sz w:val="21"/>
          <w:szCs w:val="21"/>
          <w:lang w:val="en-US" w:eastAsia="pt-BR"/>
        </w:rPr>
        <w:t>]</w:t>
      </w:r>
    </w:p>
    <w:p w14:paraId="714B4BB6"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val="en-US" w:eastAsia="pt-BR"/>
        </w:rPr>
      </w:pPr>
      <w:r w:rsidRPr="00D373DC">
        <w:rPr>
          <w:rFonts w:ascii="Consolas" w:eastAsia="Times New Roman" w:hAnsi="Consolas" w:cs="Consolas"/>
          <w:color w:val="C586C0"/>
          <w:sz w:val="21"/>
          <w:szCs w:val="21"/>
          <w:lang w:val="en-US" w:eastAsia="pt-BR"/>
        </w:rPr>
        <w:t>for</w:t>
      </w: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569CD6"/>
          <w:sz w:val="21"/>
          <w:szCs w:val="21"/>
          <w:lang w:val="en-US" w:eastAsia="pt-BR"/>
        </w:rPr>
        <w:t>let</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9CDCFE"/>
          <w:sz w:val="21"/>
          <w:szCs w:val="21"/>
          <w:lang w:val="en-US" w:eastAsia="pt-BR"/>
        </w:rPr>
        <w:t>nome</w:t>
      </w:r>
      <w:proofErr w:type="spellEnd"/>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569CD6"/>
          <w:sz w:val="21"/>
          <w:szCs w:val="21"/>
          <w:lang w:val="en-US" w:eastAsia="pt-BR"/>
        </w:rPr>
        <w:t>of</w:t>
      </w:r>
      <w:r w:rsidRPr="00D373DC">
        <w:rPr>
          <w:rFonts w:ascii="Consolas" w:eastAsia="Times New Roman" w:hAnsi="Consolas" w:cs="Consolas"/>
          <w:color w:val="D4D4D4"/>
          <w:sz w:val="21"/>
          <w:szCs w:val="21"/>
          <w:lang w:val="en-US" w:eastAsia="pt-BR"/>
        </w:rPr>
        <w:t> </w:t>
      </w:r>
      <w:proofErr w:type="spellStart"/>
      <w:r w:rsidRPr="00D373DC">
        <w:rPr>
          <w:rFonts w:ascii="Consolas" w:eastAsia="Times New Roman" w:hAnsi="Consolas" w:cs="Consolas"/>
          <w:color w:val="4FC1FF"/>
          <w:sz w:val="21"/>
          <w:szCs w:val="21"/>
          <w:lang w:val="en-US" w:eastAsia="pt-BR"/>
        </w:rPr>
        <w:t>nomes</w:t>
      </w:r>
      <w:proofErr w:type="spellEnd"/>
      <w:r w:rsidRPr="00D373DC">
        <w:rPr>
          <w:rFonts w:ascii="Consolas" w:eastAsia="Times New Roman" w:hAnsi="Consolas" w:cs="Consolas"/>
          <w:color w:val="D4D4D4"/>
          <w:sz w:val="21"/>
          <w:szCs w:val="21"/>
          <w:lang w:val="en-US" w:eastAsia="pt-BR"/>
        </w:rPr>
        <w:t>) {</w:t>
      </w:r>
    </w:p>
    <w:p w14:paraId="70A47B20"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D4D4D4"/>
          <w:sz w:val="21"/>
          <w:szCs w:val="21"/>
          <w:lang w:val="en-US" w:eastAsia="pt-BR"/>
        </w:rPr>
        <w:t>    </w:t>
      </w:r>
      <w:r w:rsidRPr="00D373DC">
        <w:rPr>
          <w:rFonts w:ascii="Consolas" w:eastAsia="Times New Roman" w:hAnsi="Consolas" w:cs="Consolas"/>
          <w:color w:val="9CDCFE"/>
          <w:sz w:val="21"/>
          <w:szCs w:val="21"/>
          <w:lang w:eastAsia="pt-BR"/>
        </w:rPr>
        <w:t>console</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DCDCAA"/>
          <w:sz w:val="21"/>
          <w:szCs w:val="21"/>
          <w:lang w:eastAsia="pt-BR"/>
        </w:rPr>
        <w:t>log</w:t>
      </w:r>
      <w:r w:rsidRPr="00D373DC">
        <w:rPr>
          <w:rFonts w:ascii="Consolas" w:eastAsia="Times New Roman" w:hAnsi="Consolas" w:cs="Consolas"/>
          <w:color w:val="D4D4D4"/>
          <w:sz w:val="21"/>
          <w:szCs w:val="21"/>
          <w:lang w:eastAsia="pt-BR"/>
        </w:rPr>
        <w:t>(</w:t>
      </w:r>
      <w:r w:rsidRPr="00D373DC">
        <w:rPr>
          <w:rFonts w:ascii="Consolas" w:eastAsia="Times New Roman" w:hAnsi="Consolas" w:cs="Consolas"/>
          <w:color w:val="9CDCFE"/>
          <w:sz w:val="21"/>
          <w:szCs w:val="21"/>
          <w:lang w:eastAsia="pt-BR"/>
        </w:rPr>
        <w:t>nome</w:t>
      </w:r>
      <w:r w:rsidRPr="00D373DC">
        <w:rPr>
          <w:rFonts w:ascii="Consolas" w:eastAsia="Times New Roman" w:hAnsi="Consolas" w:cs="Consolas"/>
          <w:color w:val="D4D4D4"/>
          <w:sz w:val="21"/>
          <w:szCs w:val="21"/>
          <w:lang w:eastAsia="pt-BR"/>
        </w:rPr>
        <w:t>)</w:t>
      </w:r>
    </w:p>
    <w:p w14:paraId="71147E1F" w14:textId="77777777" w:rsidR="00D373DC" w:rsidRPr="00D373DC" w:rsidRDefault="00D373DC" w:rsidP="00D373DC">
      <w:pPr>
        <w:shd w:val="clear" w:color="auto" w:fill="1E1E1E"/>
        <w:spacing w:after="0" w:line="285" w:lineRule="atLeast"/>
        <w:rPr>
          <w:rFonts w:ascii="Consolas" w:eastAsia="Times New Roman" w:hAnsi="Consolas" w:cs="Consolas"/>
          <w:color w:val="D4D4D4"/>
          <w:sz w:val="21"/>
          <w:szCs w:val="21"/>
          <w:lang w:eastAsia="pt-BR"/>
        </w:rPr>
      </w:pPr>
      <w:r w:rsidRPr="00D373DC">
        <w:rPr>
          <w:rFonts w:ascii="Consolas" w:eastAsia="Times New Roman" w:hAnsi="Consolas" w:cs="Consolas"/>
          <w:color w:val="D4D4D4"/>
          <w:sz w:val="21"/>
          <w:szCs w:val="21"/>
          <w:lang w:eastAsia="pt-BR"/>
        </w:rPr>
        <w:t>}</w:t>
      </w:r>
    </w:p>
    <w:p w14:paraId="3A376313" w14:textId="77777777" w:rsidR="00D373DC" w:rsidRDefault="00D373DC" w:rsidP="00252C7C"/>
    <w:p w14:paraId="79E09475" w14:textId="77777777" w:rsidR="00D373DC" w:rsidRDefault="00D373DC" w:rsidP="00252C7C">
      <w:pPr>
        <w:rPr>
          <w:b/>
          <w:bCs/>
        </w:rPr>
      </w:pPr>
      <w:r w:rsidRPr="00E44646">
        <w:rPr>
          <w:highlight w:val="yellow"/>
        </w:rPr>
        <w:lastRenderedPageBreak/>
        <w:t xml:space="preserve">Veremos agora sobre os </w:t>
      </w:r>
      <w:proofErr w:type="spellStart"/>
      <w:r w:rsidRPr="00E44646">
        <w:rPr>
          <w:b/>
          <w:bCs/>
          <w:highlight w:val="yellow"/>
        </w:rPr>
        <w:t>Promises</w:t>
      </w:r>
      <w:proofErr w:type="spellEnd"/>
      <w:r w:rsidRPr="00E44646">
        <w:rPr>
          <w:b/>
          <w:bCs/>
          <w:highlight w:val="yellow"/>
        </w:rPr>
        <w:t>:</w:t>
      </w:r>
    </w:p>
    <w:p w14:paraId="37AC546D" w14:textId="77777777" w:rsidR="00FF1993" w:rsidRDefault="00FF1993" w:rsidP="00252C7C">
      <w:r>
        <w:t xml:space="preserve">É uma </w:t>
      </w:r>
      <w:r w:rsidRPr="00C54B97">
        <w:rPr>
          <w:highlight w:val="yellow"/>
        </w:rPr>
        <w:t>promessa</w:t>
      </w:r>
      <w:r>
        <w:t xml:space="preserve">, uso quando quero um processamento assíncrono, ela tem </w:t>
      </w:r>
      <w:proofErr w:type="gramStart"/>
      <w:r w:rsidRPr="00C54B97">
        <w:rPr>
          <w:highlight w:val="yellow"/>
        </w:rPr>
        <w:t>dois caminhos que é</w:t>
      </w:r>
      <w:proofErr w:type="gramEnd"/>
      <w:r w:rsidRPr="00C54B97">
        <w:rPr>
          <w:highlight w:val="yellow"/>
        </w:rPr>
        <w:t xml:space="preserve"> ser </w:t>
      </w:r>
      <w:r w:rsidRPr="00E44646">
        <w:rPr>
          <w:b/>
          <w:bCs/>
          <w:highlight w:val="yellow"/>
        </w:rPr>
        <w:t>resolvida</w:t>
      </w:r>
      <w:r w:rsidRPr="00C54B97">
        <w:rPr>
          <w:highlight w:val="yellow"/>
        </w:rPr>
        <w:t xml:space="preserve"> ou a promessa foi </w:t>
      </w:r>
      <w:r w:rsidRPr="00E44646">
        <w:rPr>
          <w:b/>
          <w:bCs/>
          <w:highlight w:val="yellow"/>
        </w:rPr>
        <w:t>rejeitada</w:t>
      </w:r>
      <w:r>
        <w:t xml:space="preserve">. Por </w:t>
      </w:r>
      <w:proofErr w:type="spellStart"/>
      <w:r>
        <w:t>ex</w:t>
      </w:r>
      <w:proofErr w:type="spellEnd"/>
      <w:r>
        <w:t xml:space="preserve">, quero acessar um arquivo remoto, uma forma é com uma call-back de erro ou sucesso, caso seja bem sucedido é a call-back de sucesso que é retornada e assim também caso seja mal sucedida, retornando uma call-back de erro. É uma estrutura que tem por objetivo de uma operação assíncrona, e trabalha com uma promessa. </w:t>
      </w:r>
    </w:p>
    <w:p w14:paraId="692FA041" w14:textId="77777777" w:rsidR="00D373DC" w:rsidRDefault="00FF1993" w:rsidP="00252C7C">
      <w:r>
        <w:t xml:space="preserve">Vejamos um exemplo de </w:t>
      </w:r>
      <w:proofErr w:type="spellStart"/>
      <w:r>
        <w:t>Promises</w:t>
      </w:r>
      <w:proofErr w:type="spellEnd"/>
      <w:r>
        <w:t>:</w:t>
      </w:r>
    </w:p>
    <w:p w14:paraId="6323C277"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proofErr w:type="spellStart"/>
      <w:r w:rsidRPr="005F01CB">
        <w:rPr>
          <w:rFonts w:ascii="Consolas" w:eastAsia="Times New Roman" w:hAnsi="Consolas" w:cs="Consolas"/>
          <w:color w:val="569CD6"/>
          <w:sz w:val="21"/>
          <w:szCs w:val="21"/>
          <w:lang w:eastAsia="pt-BR"/>
        </w:rPr>
        <w:t>function</w:t>
      </w:r>
      <w:proofErr w:type="spellEnd"/>
      <w:r w:rsidRPr="005F01CB">
        <w:rPr>
          <w:rFonts w:ascii="Consolas" w:eastAsia="Times New Roman" w:hAnsi="Consolas" w:cs="Consolas"/>
          <w:color w:val="D4D4D4"/>
          <w:sz w:val="21"/>
          <w:szCs w:val="21"/>
          <w:lang w:eastAsia="pt-BR"/>
        </w:rPr>
        <w:t> </w:t>
      </w:r>
      <w:proofErr w:type="spellStart"/>
      <w:proofErr w:type="gramStart"/>
      <w:r w:rsidRPr="005F01CB">
        <w:rPr>
          <w:rFonts w:ascii="Consolas" w:eastAsia="Times New Roman" w:hAnsi="Consolas" w:cs="Consolas"/>
          <w:color w:val="DCDCAA"/>
          <w:sz w:val="21"/>
          <w:szCs w:val="21"/>
          <w:lang w:eastAsia="pt-BR"/>
        </w:rPr>
        <w:t>falarDepois</w:t>
      </w:r>
      <w:proofErr w:type="spellEnd"/>
      <w:r w:rsidRPr="005F01CB">
        <w:rPr>
          <w:rFonts w:ascii="Consolas" w:eastAsia="Times New Roman" w:hAnsi="Consolas" w:cs="Consolas"/>
          <w:color w:val="D4D4D4"/>
          <w:sz w:val="21"/>
          <w:szCs w:val="21"/>
          <w:lang w:eastAsia="pt-BR"/>
        </w:rPr>
        <w:t>(</w:t>
      </w:r>
      <w:proofErr w:type="gramEnd"/>
      <w:r w:rsidRPr="005F01CB">
        <w:rPr>
          <w:rFonts w:ascii="Consolas" w:eastAsia="Times New Roman" w:hAnsi="Consolas" w:cs="Consolas"/>
          <w:color w:val="9CDCFE"/>
          <w:sz w:val="21"/>
          <w:szCs w:val="21"/>
          <w:lang w:eastAsia="pt-BR"/>
        </w:rPr>
        <w:t>segundos</w:t>
      </w:r>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9CDCFE"/>
          <w:sz w:val="21"/>
          <w:szCs w:val="21"/>
          <w:lang w:eastAsia="pt-BR"/>
        </w:rPr>
        <w:t>frase</w:t>
      </w:r>
      <w:r w:rsidRPr="005F01CB">
        <w:rPr>
          <w:rFonts w:ascii="Consolas" w:eastAsia="Times New Roman" w:hAnsi="Consolas" w:cs="Consolas"/>
          <w:color w:val="D4D4D4"/>
          <w:sz w:val="21"/>
          <w:szCs w:val="21"/>
          <w:lang w:eastAsia="pt-BR"/>
        </w:rPr>
        <w:t>, </w:t>
      </w:r>
      <w:proofErr w:type="spellStart"/>
      <w:r w:rsidRPr="005F01CB">
        <w:rPr>
          <w:rFonts w:ascii="Consolas" w:eastAsia="Times New Roman" w:hAnsi="Consolas" w:cs="Consolas"/>
          <w:color w:val="9CDCFE"/>
          <w:sz w:val="21"/>
          <w:szCs w:val="21"/>
          <w:lang w:eastAsia="pt-BR"/>
        </w:rPr>
        <w:t>fraseErro</w:t>
      </w:r>
      <w:proofErr w:type="spellEnd"/>
      <w:r w:rsidRPr="005F01CB">
        <w:rPr>
          <w:rFonts w:ascii="Consolas" w:eastAsia="Times New Roman" w:hAnsi="Consolas" w:cs="Consolas"/>
          <w:color w:val="D4D4D4"/>
          <w:sz w:val="21"/>
          <w:szCs w:val="21"/>
          <w:lang w:eastAsia="pt-BR"/>
        </w:rPr>
        <w:t>) {</w:t>
      </w:r>
    </w:p>
    <w:p w14:paraId="6DE83BCD"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val="en-US" w:eastAsia="pt-BR"/>
        </w:rPr>
      </w:pPr>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C586C0"/>
          <w:sz w:val="21"/>
          <w:szCs w:val="21"/>
          <w:lang w:val="en-US" w:eastAsia="pt-BR"/>
        </w:rPr>
        <w:t>return</w:t>
      </w: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569CD6"/>
          <w:sz w:val="21"/>
          <w:szCs w:val="21"/>
          <w:lang w:val="en-US" w:eastAsia="pt-BR"/>
        </w:rPr>
        <w:t>new</w:t>
      </w:r>
      <w:r w:rsidRPr="005F01CB">
        <w:rPr>
          <w:rFonts w:ascii="Consolas" w:eastAsia="Times New Roman" w:hAnsi="Consolas" w:cs="Consolas"/>
          <w:color w:val="D4D4D4"/>
          <w:sz w:val="21"/>
          <w:szCs w:val="21"/>
          <w:lang w:val="en-US" w:eastAsia="pt-BR"/>
        </w:rPr>
        <w:t> </w:t>
      </w:r>
      <w:proofErr w:type="gramStart"/>
      <w:r w:rsidRPr="005F01CB">
        <w:rPr>
          <w:rFonts w:ascii="Consolas" w:eastAsia="Times New Roman" w:hAnsi="Consolas" w:cs="Consolas"/>
          <w:color w:val="4EC9B0"/>
          <w:sz w:val="21"/>
          <w:szCs w:val="21"/>
          <w:lang w:val="en-US" w:eastAsia="pt-BR"/>
        </w:rPr>
        <w:t>Promise</w:t>
      </w:r>
      <w:r w:rsidRPr="005F01CB">
        <w:rPr>
          <w:rFonts w:ascii="Consolas" w:eastAsia="Times New Roman" w:hAnsi="Consolas" w:cs="Consolas"/>
          <w:color w:val="D4D4D4"/>
          <w:sz w:val="21"/>
          <w:szCs w:val="21"/>
          <w:lang w:val="en-US" w:eastAsia="pt-BR"/>
        </w:rPr>
        <w:t>(</w:t>
      </w:r>
      <w:proofErr w:type="gramEnd"/>
      <w:r w:rsidRPr="005F01CB">
        <w:rPr>
          <w:rFonts w:ascii="Consolas" w:eastAsia="Times New Roman" w:hAnsi="Consolas" w:cs="Consolas"/>
          <w:color w:val="D4D4D4"/>
          <w:sz w:val="21"/>
          <w:szCs w:val="21"/>
          <w:lang w:val="en-US" w:eastAsia="pt-BR"/>
        </w:rPr>
        <w:t>(</w:t>
      </w:r>
      <w:r w:rsidRPr="005F01CB">
        <w:rPr>
          <w:rFonts w:ascii="Consolas" w:eastAsia="Times New Roman" w:hAnsi="Consolas" w:cs="Consolas"/>
          <w:color w:val="DCDCAA"/>
          <w:sz w:val="21"/>
          <w:szCs w:val="21"/>
          <w:lang w:val="en-US" w:eastAsia="pt-BR"/>
        </w:rPr>
        <w:t>resolve</w:t>
      </w: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DCDCAA"/>
          <w:sz w:val="21"/>
          <w:szCs w:val="21"/>
          <w:lang w:val="en-US" w:eastAsia="pt-BR"/>
        </w:rPr>
        <w:t>reject</w:t>
      </w: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569CD6"/>
          <w:sz w:val="21"/>
          <w:szCs w:val="21"/>
          <w:lang w:val="en-US" w:eastAsia="pt-BR"/>
        </w:rPr>
        <w:t>=&gt;</w:t>
      </w:r>
      <w:r w:rsidRPr="005F01CB">
        <w:rPr>
          <w:rFonts w:ascii="Consolas" w:eastAsia="Times New Roman" w:hAnsi="Consolas" w:cs="Consolas"/>
          <w:color w:val="D4D4D4"/>
          <w:sz w:val="21"/>
          <w:szCs w:val="21"/>
          <w:lang w:val="en-US" w:eastAsia="pt-BR"/>
        </w:rPr>
        <w:t> {</w:t>
      </w:r>
    </w:p>
    <w:p w14:paraId="014B08E2"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val="en-US" w:eastAsia="pt-BR"/>
        </w:rPr>
      </w:pPr>
      <w:r w:rsidRPr="005F01CB">
        <w:rPr>
          <w:rFonts w:ascii="Consolas" w:eastAsia="Times New Roman" w:hAnsi="Consolas" w:cs="Consolas"/>
          <w:color w:val="D4D4D4"/>
          <w:sz w:val="21"/>
          <w:szCs w:val="21"/>
          <w:lang w:val="en-US" w:eastAsia="pt-BR"/>
        </w:rPr>
        <w:t>        </w:t>
      </w:r>
      <w:proofErr w:type="spellStart"/>
      <w:proofErr w:type="gramStart"/>
      <w:r w:rsidRPr="005F01CB">
        <w:rPr>
          <w:rFonts w:ascii="Consolas" w:eastAsia="Times New Roman" w:hAnsi="Consolas" w:cs="Consolas"/>
          <w:color w:val="DCDCAA"/>
          <w:sz w:val="21"/>
          <w:szCs w:val="21"/>
          <w:lang w:val="en-US" w:eastAsia="pt-BR"/>
        </w:rPr>
        <w:t>setTimeout</w:t>
      </w:r>
      <w:proofErr w:type="spellEnd"/>
      <w:r w:rsidRPr="005F01CB">
        <w:rPr>
          <w:rFonts w:ascii="Consolas" w:eastAsia="Times New Roman" w:hAnsi="Consolas" w:cs="Consolas"/>
          <w:color w:val="D4D4D4"/>
          <w:sz w:val="21"/>
          <w:szCs w:val="21"/>
          <w:lang w:val="en-US" w:eastAsia="pt-BR"/>
        </w:rPr>
        <w:t>(</w:t>
      </w:r>
      <w:proofErr w:type="gramEnd"/>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569CD6"/>
          <w:sz w:val="21"/>
          <w:szCs w:val="21"/>
          <w:lang w:val="en-US" w:eastAsia="pt-BR"/>
        </w:rPr>
        <w:t>=&gt;</w:t>
      </w:r>
      <w:r w:rsidRPr="005F01CB">
        <w:rPr>
          <w:rFonts w:ascii="Consolas" w:eastAsia="Times New Roman" w:hAnsi="Consolas" w:cs="Consolas"/>
          <w:color w:val="D4D4D4"/>
          <w:sz w:val="21"/>
          <w:szCs w:val="21"/>
          <w:lang w:val="en-US" w:eastAsia="pt-BR"/>
        </w:rPr>
        <w:t> {</w:t>
      </w:r>
    </w:p>
    <w:p w14:paraId="36A07EAC"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val="en-US" w:eastAsia="pt-BR"/>
        </w:rPr>
      </w:pP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DCDCAA"/>
          <w:sz w:val="21"/>
          <w:szCs w:val="21"/>
          <w:lang w:val="en-US" w:eastAsia="pt-BR"/>
        </w:rPr>
        <w:t>resolve</w:t>
      </w:r>
      <w:r w:rsidRPr="005F01CB">
        <w:rPr>
          <w:rFonts w:ascii="Consolas" w:eastAsia="Times New Roman" w:hAnsi="Consolas" w:cs="Consolas"/>
          <w:color w:val="D4D4D4"/>
          <w:sz w:val="21"/>
          <w:szCs w:val="21"/>
          <w:lang w:val="en-US" w:eastAsia="pt-BR"/>
        </w:rPr>
        <w:t>(</w:t>
      </w:r>
      <w:proofErr w:type="spellStart"/>
      <w:r w:rsidRPr="005F01CB">
        <w:rPr>
          <w:rFonts w:ascii="Consolas" w:eastAsia="Times New Roman" w:hAnsi="Consolas" w:cs="Consolas"/>
          <w:color w:val="9CDCFE"/>
          <w:sz w:val="21"/>
          <w:szCs w:val="21"/>
          <w:lang w:val="en-US" w:eastAsia="pt-BR"/>
        </w:rPr>
        <w:t>frase</w:t>
      </w:r>
      <w:proofErr w:type="spellEnd"/>
      <w:r w:rsidRPr="005F01CB">
        <w:rPr>
          <w:rFonts w:ascii="Consolas" w:eastAsia="Times New Roman" w:hAnsi="Consolas" w:cs="Consolas"/>
          <w:color w:val="D4D4D4"/>
          <w:sz w:val="21"/>
          <w:szCs w:val="21"/>
          <w:lang w:val="en-US" w:eastAsia="pt-BR"/>
        </w:rPr>
        <w:t>)</w:t>
      </w:r>
    </w:p>
    <w:p w14:paraId="46286BA5"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val="en-US" w:eastAsia="pt-BR"/>
        </w:rPr>
      </w:pP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DCDCAA"/>
          <w:sz w:val="21"/>
          <w:szCs w:val="21"/>
          <w:lang w:val="en-US" w:eastAsia="pt-BR"/>
        </w:rPr>
        <w:t>reject</w:t>
      </w:r>
      <w:r w:rsidRPr="005F01CB">
        <w:rPr>
          <w:rFonts w:ascii="Consolas" w:eastAsia="Times New Roman" w:hAnsi="Consolas" w:cs="Consolas"/>
          <w:color w:val="D4D4D4"/>
          <w:sz w:val="21"/>
          <w:szCs w:val="21"/>
          <w:lang w:val="en-US" w:eastAsia="pt-BR"/>
        </w:rPr>
        <w:t>(</w:t>
      </w:r>
      <w:proofErr w:type="spellStart"/>
      <w:r w:rsidRPr="005F01CB">
        <w:rPr>
          <w:rFonts w:ascii="Consolas" w:eastAsia="Times New Roman" w:hAnsi="Consolas" w:cs="Consolas"/>
          <w:color w:val="9CDCFE"/>
          <w:sz w:val="21"/>
          <w:szCs w:val="21"/>
          <w:lang w:val="en-US" w:eastAsia="pt-BR"/>
        </w:rPr>
        <w:t>fraseErro</w:t>
      </w:r>
      <w:proofErr w:type="spellEnd"/>
      <w:r w:rsidRPr="005F01CB">
        <w:rPr>
          <w:rFonts w:ascii="Consolas" w:eastAsia="Times New Roman" w:hAnsi="Consolas" w:cs="Consolas"/>
          <w:color w:val="D4D4D4"/>
          <w:sz w:val="21"/>
          <w:szCs w:val="21"/>
          <w:lang w:val="en-US" w:eastAsia="pt-BR"/>
        </w:rPr>
        <w:t>)</w:t>
      </w:r>
    </w:p>
    <w:p w14:paraId="17B6721C"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D4D4D4"/>
          <w:sz w:val="21"/>
          <w:szCs w:val="21"/>
          <w:lang w:val="en-US" w:eastAsia="pt-BR"/>
        </w:rPr>
        <w:t>        </w:t>
      </w:r>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9CDCFE"/>
          <w:sz w:val="21"/>
          <w:szCs w:val="21"/>
          <w:lang w:eastAsia="pt-BR"/>
        </w:rPr>
        <w:t>segundos</w:t>
      </w:r>
      <w:r w:rsidRPr="005F01CB">
        <w:rPr>
          <w:rFonts w:ascii="Consolas" w:eastAsia="Times New Roman" w:hAnsi="Consolas" w:cs="Consolas"/>
          <w:color w:val="D4D4D4"/>
          <w:sz w:val="21"/>
          <w:szCs w:val="21"/>
          <w:lang w:eastAsia="pt-BR"/>
        </w:rPr>
        <w:t> * </w:t>
      </w:r>
      <w:r w:rsidRPr="005F01CB">
        <w:rPr>
          <w:rFonts w:ascii="Consolas" w:eastAsia="Times New Roman" w:hAnsi="Consolas" w:cs="Consolas"/>
          <w:color w:val="B5CEA8"/>
          <w:sz w:val="21"/>
          <w:szCs w:val="21"/>
          <w:lang w:eastAsia="pt-BR"/>
        </w:rPr>
        <w:t>1000</w:t>
      </w:r>
      <w:r w:rsidRPr="005F01CB">
        <w:rPr>
          <w:rFonts w:ascii="Consolas" w:eastAsia="Times New Roman" w:hAnsi="Consolas" w:cs="Consolas"/>
          <w:color w:val="D4D4D4"/>
          <w:sz w:val="21"/>
          <w:szCs w:val="21"/>
          <w:lang w:eastAsia="pt-BR"/>
        </w:rPr>
        <w:t>)</w:t>
      </w:r>
    </w:p>
    <w:p w14:paraId="4D44557E"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D4D4D4"/>
          <w:sz w:val="21"/>
          <w:szCs w:val="21"/>
          <w:lang w:eastAsia="pt-BR"/>
        </w:rPr>
        <w:t>    })</w:t>
      </w:r>
    </w:p>
    <w:p w14:paraId="51909AE3"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D4D4D4"/>
          <w:sz w:val="21"/>
          <w:szCs w:val="21"/>
          <w:lang w:eastAsia="pt-BR"/>
        </w:rPr>
        <w:t>}</w:t>
      </w:r>
    </w:p>
    <w:p w14:paraId="3392E7AF"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p>
    <w:p w14:paraId="25CEE9A9"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5F01CB">
        <w:rPr>
          <w:rFonts w:ascii="Consolas" w:eastAsia="Times New Roman" w:hAnsi="Consolas" w:cs="Consolas"/>
          <w:color w:val="DCDCAA"/>
          <w:sz w:val="21"/>
          <w:szCs w:val="21"/>
          <w:lang w:eastAsia="pt-BR"/>
        </w:rPr>
        <w:t>falarDepois</w:t>
      </w:r>
      <w:proofErr w:type="spellEnd"/>
      <w:r w:rsidRPr="005F01CB">
        <w:rPr>
          <w:rFonts w:ascii="Consolas" w:eastAsia="Times New Roman" w:hAnsi="Consolas" w:cs="Consolas"/>
          <w:color w:val="D4D4D4"/>
          <w:sz w:val="21"/>
          <w:szCs w:val="21"/>
          <w:lang w:eastAsia="pt-BR"/>
        </w:rPr>
        <w:t>(</w:t>
      </w:r>
      <w:proofErr w:type="gramEnd"/>
      <w:r w:rsidRPr="005F01CB">
        <w:rPr>
          <w:rFonts w:ascii="Consolas" w:eastAsia="Times New Roman" w:hAnsi="Consolas" w:cs="Consolas"/>
          <w:color w:val="B5CEA8"/>
          <w:sz w:val="21"/>
          <w:szCs w:val="21"/>
          <w:lang w:eastAsia="pt-BR"/>
        </w:rPr>
        <w:t>3</w:t>
      </w:r>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CE9178"/>
          <w:sz w:val="21"/>
          <w:szCs w:val="21"/>
          <w:lang w:eastAsia="pt-BR"/>
        </w:rPr>
        <w:t>'Que legal'</w:t>
      </w:r>
      <w:r w:rsidR="004E2C67">
        <w:rPr>
          <w:rFonts w:ascii="Consolas" w:eastAsia="Times New Roman" w:hAnsi="Consolas" w:cs="Consolas"/>
          <w:color w:val="CE9178"/>
          <w:sz w:val="21"/>
          <w:szCs w:val="21"/>
          <w:lang w:eastAsia="pt-BR"/>
        </w:rPr>
        <w:t>, ‘Que chato’</w:t>
      </w:r>
      <w:r w:rsidRPr="005F01CB">
        <w:rPr>
          <w:rFonts w:ascii="Consolas" w:eastAsia="Times New Roman" w:hAnsi="Consolas" w:cs="Consolas"/>
          <w:color w:val="D4D4D4"/>
          <w:sz w:val="21"/>
          <w:szCs w:val="21"/>
          <w:lang w:eastAsia="pt-BR"/>
        </w:rPr>
        <w:t>)</w:t>
      </w:r>
    </w:p>
    <w:p w14:paraId="0DE6BE02" w14:textId="77777777" w:rsidR="005F01CB" w:rsidRPr="0006526B" w:rsidRDefault="005F01CB" w:rsidP="005F01CB">
      <w:pPr>
        <w:shd w:val="clear" w:color="auto" w:fill="1E1E1E"/>
        <w:spacing w:after="0" w:line="285" w:lineRule="atLeast"/>
        <w:rPr>
          <w:rFonts w:ascii="Consolas" w:eastAsia="Times New Roman" w:hAnsi="Consolas" w:cs="Consolas"/>
          <w:color w:val="D4D4D4"/>
          <w:sz w:val="21"/>
          <w:szCs w:val="21"/>
          <w:lang w:val="en-US" w:eastAsia="pt-BR"/>
        </w:rPr>
      </w:pPr>
      <w:r w:rsidRPr="005F01CB">
        <w:rPr>
          <w:rFonts w:ascii="Consolas" w:eastAsia="Times New Roman" w:hAnsi="Consolas" w:cs="Consolas"/>
          <w:color w:val="D4D4D4"/>
          <w:sz w:val="21"/>
          <w:szCs w:val="21"/>
          <w:lang w:eastAsia="pt-BR"/>
        </w:rPr>
        <w:t>    </w:t>
      </w:r>
      <w:proofErr w:type="gramStart"/>
      <w:r w:rsidRPr="0006526B">
        <w:rPr>
          <w:rFonts w:ascii="Consolas" w:eastAsia="Times New Roman" w:hAnsi="Consolas" w:cs="Consolas"/>
          <w:color w:val="D4D4D4"/>
          <w:sz w:val="21"/>
          <w:szCs w:val="21"/>
          <w:lang w:val="en-US" w:eastAsia="pt-BR"/>
        </w:rPr>
        <w:t>.</w:t>
      </w:r>
      <w:r w:rsidRPr="0006526B">
        <w:rPr>
          <w:rFonts w:ascii="Consolas" w:eastAsia="Times New Roman" w:hAnsi="Consolas" w:cs="Consolas"/>
          <w:color w:val="DCDCAA"/>
          <w:sz w:val="21"/>
          <w:szCs w:val="21"/>
          <w:lang w:val="en-US" w:eastAsia="pt-BR"/>
        </w:rPr>
        <w:t>then</w:t>
      </w:r>
      <w:proofErr w:type="gramEnd"/>
      <w:r w:rsidRPr="0006526B">
        <w:rPr>
          <w:rFonts w:ascii="Consolas" w:eastAsia="Times New Roman" w:hAnsi="Consolas" w:cs="Consolas"/>
          <w:color w:val="D4D4D4"/>
          <w:sz w:val="21"/>
          <w:szCs w:val="21"/>
          <w:lang w:val="en-US" w:eastAsia="pt-BR"/>
        </w:rPr>
        <w:t>(</w:t>
      </w:r>
      <w:proofErr w:type="spellStart"/>
      <w:r w:rsidRPr="0006526B">
        <w:rPr>
          <w:rFonts w:ascii="Consolas" w:eastAsia="Times New Roman" w:hAnsi="Consolas" w:cs="Consolas"/>
          <w:color w:val="9CDCFE"/>
          <w:sz w:val="21"/>
          <w:szCs w:val="21"/>
          <w:lang w:val="en-US" w:eastAsia="pt-BR"/>
        </w:rPr>
        <w:t>frase</w:t>
      </w:r>
      <w:proofErr w:type="spellEnd"/>
      <w:r w:rsidRPr="0006526B">
        <w:rPr>
          <w:rFonts w:ascii="Consolas" w:eastAsia="Times New Roman" w:hAnsi="Consolas" w:cs="Consolas"/>
          <w:color w:val="D4D4D4"/>
          <w:sz w:val="21"/>
          <w:szCs w:val="21"/>
          <w:lang w:val="en-US" w:eastAsia="pt-BR"/>
        </w:rPr>
        <w:t> </w:t>
      </w:r>
      <w:r w:rsidRPr="0006526B">
        <w:rPr>
          <w:rFonts w:ascii="Consolas" w:eastAsia="Times New Roman" w:hAnsi="Consolas" w:cs="Consolas"/>
          <w:color w:val="569CD6"/>
          <w:sz w:val="21"/>
          <w:szCs w:val="21"/>
          <w:lang w:val="en-US" w:eastAsia="pt-BR"/>
        </w:rPr>
        <w:t>=&gt;</w:t>
      </w:r>
      <w:r w:rsidRPr="0006526B">
        <w:rPr>
          <w:rFonts w:ascii="Consolas" w:eastAsia="Times New Roman" w:hAnsi="Consolas" w:cs="Consolas"/>
          <w:color w:val="D4D4D4"/>
          <w:sz w:val="21"/>
          <w:szCs w:val="21"/>
          <w:lang w:val="en-US" w:eastAsia="pt-BR"/>
        </w:rPr>
        <w:t> </w:t>
      </w:r>
      <w:r w:rsidRPr="0006526B">
        <w:rPr>
          <w:rFonts w:ascii="Consolas" w:eastAsia="Times New Roman" w:hAnsi="Consolas" w:cs="Consolas"/>
          <w:color w:val="9CDCFE"/>
          <w:sz w:val="21"/>
          <w:szCs w:val="21"/>
          <w:lang w:val="en-US" w:eastAsia="pt-BR"/>
        </w:rPr>
        <w:t>console</w:t>
      </w:r>
      <w:r w:rsidRPr="0006526B">
        <w:rPr>
          <w:rFonts w:ascii="Consolas" w:eastAsia="Times New Roman" w:hAnsi="Consolas" w:cs="Consolas"/>
          <w:color w:val="D4D4D4"/>
          <w:sz w:val="21"/>
          <w:szCs w:val="21"/>
          <w:lang w:val="en-US" w:eastAsia="pt-BR"/>
        </w:rPr>
        <w:t>.</w:t>
      </w:r>
      <w:r w:rsidRPr="0006526B">
        <w:rPr>
          <w:rFonts w:ascii="Consolas" w:eastAsia="Times New Roman" w:hAnsi="Consolas" w:cs="Consolas"/>
          <w:color w:val="DCDCAA"/>
          <w:sz w:val="21"/>
          <w:szCs w:val="21"/>
          <w:lang w:val="en-US" w:eastAsia="pt-BR"/>
        </w:rPr>
        <w:t>log</w:t>
      </w:r>
      <w:r w:rsidRPr="0006526B">
        <w:rPr>
          <w:rFonts w:ascii="Consolas" w:eastAsia="Times New Roman" w:hAnsi="Consolas" w:cs="Consolas"/>
          <w:color w:val="D4D4D4"/>
          <w:sz w:val="21"/>
          <w:szCs w:val="21"/>
          <w:lang w:val="en-US" w:eastAsia="pt-BR"/>
        </w:rPr>
        <w:t>(</w:t>
      </w:r>
      <w:proofErr w:type="spellStart"/>
      <w:r w:rsidRPr="0006526B">
        <w:rPr>
          <w:rFonts w:ascii="Consolas" w:eastAsia="Times New Roman" w:hAnsi="Consolas" w:cs="Consolas"/>
          <w:color w:val="9CDCFE"/>
          <w:sz w:val="21"/>
          <w:szCs w:val="21"/>
          <w:lang w:val="en-US" w:eastAsia="pt-BR"/>
        </w:rPr>
        <w:t>frase</w:t>
      </w:r>
      <w:proofErr w:type="spellEnd"/>
      <w:r w:rsidRPr="0006526B">
        <w:rPr>
          <w:rFonts w:ascii="Consolas" w:eastAsia="Times New Roman" w:hAnsi="Consolas" w:cs="Consolas"/>
          <w:color w:val="D4D4D4"/>
          <w:sz w:val="21"/>
          <w:szCs w:val="21"/>
          <w:lang w:val="en-US" w:eastAsia="pt-BR"/>
        </w:rPr>
        <w:t>))</w:t>
      </w:r>
    </w:p>
    <w:p w14:paraId="6813FC62"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06526B">
        <w:rPr>
          <w:rFonts w:ascii="Consolas" w:eastAsia="Times New Roman" w:hAnsi="Consolas" w:cs="Consolas"/>
          <w:color w:val="D4D4D4"/>
          <w:sz w:val="21"/>
          <w:szCs w:val="21"/>
          <w:lang w:val="en-US" w:eastAsia="pt-BR"/>
        </w:rPr>
        <w:t>    </w:t>
      </w:r>
      <w:proofErr w:type="gramStart"/>
      <w:r w:rsidRPr="005F01CB">
        <w:rPr>
          <w:rFonts w:ascii="Consolas" w:eastAsia="Times New Roman" w:hAnsi="Consolas" w:cs="Consolas"/>
          <w:color w:val="D4D4D4"/>
          <w:sz w:val="21"/>
          <w:szCs w:val="21"/>
          <w:lang w:eastAsia="pt-BR"/>
        </w:rPr>
        <w:t>.</w:t>
      </w:r>
      <w:r w:rsidRPr="005F01CB">
        <w:rPr>
          <w:rFonts w:ascii="Consolas" w:eastAsia="Times New Roman" w:hAnsi="Consolas" w:cs="Consolas"/>
          <w:color w:val="DCDCAA"/>
          <w:sz w:val="21"/>
          <w:szCs w:val="21"/>
          <w:lang w:eastAsia="pt-BR"/>
        </w:rPr>
        <w:t>catch</w:t>
      </w:r>
      <w:proofErr w:type="gramEnd"/>
      <w:r w:rsidRPr="005F01CB">
        <w:rPr>
          <w:rFonts w:ascii="Consolas" w:eastAsia="Times New Roman" w:hAnsi="Consolas" w:cs="Consolas"/>
          <w:color w:val="D4D4D4"/>
          <w:sz w:val="21"/>
          <w:szCs w:val="21"/>
          <w:lang w:eastAsia="pt-BR"/>
        </w:rPr>
        <w:t>(</w:t>
      </w:r>
      <w:proofErr w:type="spellStart"/>
      <w:r w:rsidRPr="005F01CB">
        <w:rPr>
          <w:rFonts w:ascii="Consolas" w:eastAsia="Times New Roman" w:hAnsi="Consolas" w:cs="Consolas"/>
          <w:color w:val="9CDCFE"/>
          <w:sz w:val="21"/>
          <w:szCs w:val="21"/>
          <w:lang w:eastAsia="pt-BR"/>
        </w:rPr>
        <w:t>fraseErro</w:t>
      </w:r>
      <w:proofErr w:type="spellEnd"/>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569CD6"/>
          <w:sz w:val="21"/>
          <w:szCs w:val="21"/>
          <w:lang w:eastAsia="pt-BR"/>
        </w:rPr>
        <w:t>=&gt;</w:t>
      </w:r>
      <w:r w:rsidRPr="005F01CB">
        <w:rPr>
          <w:rFonts w:ascii="Consolas" w:eastAsia="Times New Roman" w:hAnsi="Consolas" w:cs="Consolas"/>
          <w:color w:val="D4D4D4"/>
          <w:sz w:val="21"/>
          <w:szCs w:val="21"/>
          <w:lang w:eastAsia="pt-BR"/>
        </w:rPr>
        <w:t> </w:t>
      </w:r>
      <w:r w:rsidRPr="005F01CB">
        <w:rPr>
          <w:rFonts w:ascii="Consolas" w:eastAsia="Times New Roman" w:hAnsi="Consolas" w:cs="Consolas"/>
          <w:color w:val="9CDCFE"/>
          <w:sz w:val="21"/>
          <w:szCs w:val="21"/>
          <w:lang w:eastAsia="pt-BR"/>
        </w:rPr>
        <w:t>console</w:t>
      </w:r>
      <w:r w:rsidRPr="005F01CB">
        <w:rPr>
          <w:rFonts w:ascii="Consolas" w:eastAsia="Times New Roman" w:hAnsi="Consolas" w:cs="Consolas"/>
          <w:color w:val="D4D4D4"/>
          <w:sz w:val="21"/>
          <w:szCs w:val="21"/>
          <w:lang w:eastAsia="pt-BR"/>
        </w:rPr>
        <w:t>.</w:t>
      </w:r>
      <w:r w:rsidRPr="005F01CB">
        <w:rPr>
          <w:rFonts w:ascii="Consolas" w:eastAsia="Times New Roman" w:hAnsi="Consolas" w:cs="Consolas"/>
          <w:color w:val="DCDCAA"/>
          <w:sz w:val="21"/>
          <w:szCs w:val="21"/>
          <w:lang w:eastAsia="pt-BR"/>
        </w:rPr>
        <w:t>log</w:t>
      </w:r>
      <w:r w:rsidRPr="005F01CB">
        <w:rPr>
          <w:rFonts w:ascii="Consolas" w:eastAsia="Times New Roman" w:hAnsi="Consolas" w:cs="Consolas"/>
          <w:color w:val="D4D4D4"/>
          <w:sz w:val="21"/>
          <w:szCs w:val="21"/>
          <w:lang w:eastAsia="pt-BR"/>
        </w:rPr>
        <w:t>(</w:t>
      </w:r>
      <w:proofErr w:type="spellStart"/>
      <w:r w:rsidRPr="005F01CB">
        <w:rPr>
          <w:rFonts w:ascii="Consolas" w:eastAsia="Times New Roman" w:hAnsi="Consolas" w:cs="Consolas"/>
          <w:color w:val="9CDCFE"/>
          <w:sz w:val="21"/>
          <w:szCs w:val="21"/>
          <w:lang w:eastAsia="pt-BR"/>
        </w:rPr>
        <w:t>fraseErro</w:t>
      </w:r>
      <w:proofErr w:type="spellEnd"/>
      <w:r w:rsidRPr="005F01CB">
        <w:rPr>
          <w:rFonts w:ascii="Consolas" w:eastAsia="Times New Roman" w:hAnsi="Consolas" w:cs="Consolas"/>
          <w:color w:val="D4D4D4"/>
          <w:sz w:val="21"/>
          <w:szCs w:val="21"/>
          <w:lang w:eastAsia="pt-BR"/>
        </w:rPr>
        <w:t>))</w:t>
      </w:r>
    </w:p>
    <w:p w14:paraId="61C63B81"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p>
    <w:p w14:paraId="0CE5A007"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//Explicando o código acima</w:t>
      </w:r>
    </w:p>
    <w:p w14:paraId="6038F00D"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w:t>
      </w:r>
      <w:proofErr w:type="gramStart"/>
      <w:r w:rsidRPr="005F01CB">
        <w:rPr>
          <w:rFonts w:ascii="Consolas" w:eastAsia="Times New Roman" w:hAnsi="Consolas" w:cs="Consolas"/>
          <w:color w:val="6A9955"/>
          <w:sz w:val="21"/>
          <w:szCs w:val="21"/>
          <w:lang w:eastAsia="pt-BR"/>
        </w:rPr>
        <w:t>1.Eu</w:t>
      </w:r>
      <w:proofErr w:type="gramEnd"/>
      <w:r w:rsidRPr="005F01CB">
        <w:rPr>
          <w:rFonts w:ascii="Consolas" w:eastAsia="Times New Roman" w:hAnsi="Consolas" w:cs="Consolas"/>
          <w:color w:val="6A9955"/>
          <w:sz w:val="21"/>
          <w:szCs w:val="21"/>
          <w:lang w:eastAsia="pt-BR"/>
        </w:rPr>
        <w:t> tenho uma função que retorna uma nova Promessa;</w:t>
      </w:r>
    </w:p>
    <w:p w14:paraId="035E15D1"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//2. Esta promessa recebe o parâmetro de sucesso ou Erro;</w:t>
      </w:r>
    </w:p>
    <w:p w14:paraId="4B77A667"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//3. Após receber os parâmetros de erro ou sucesso, ela executa um comando</w:t>
      </w:r>
    </w:p>
    <w:p w14:paraId="48378F17"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//4. Resolve é a execução para sucesso e </w:t>
      </w:r>
      <w:proofErr w:type="spellStart"/>
      <w:r w:rsidRPr="005F01CB">
        <w:rPr>
          <w:rFonts w:ascii="Consolas" w:eastAsia="Times New Roman" w:hAnsi="Consolas" w:cs="Consolas"/>
          <w:color w:val="6A9955"/>
          <w:sz w:val="21"/>
          <w:szCs w:val="21"/>
          <w:lang w:eastAsia="pt-BR"/>
        </w:rPr>
        <w:t>Reject</w:t>
      </w:r>
      <w:proofErr w:type="spellEnd"/>
      <w:r w:rsidRPr="005F01CB">
        <w:rPr>
          <w:rFonts w:ascii="Consolas" w:eastAsia="Times New Roman" w:hAnsi="Consolas" w:cs="Consolas"/>
          <w:color w:val="6A9955"/>
          <w:sz w:val="21"/>
          <w:szCs w:val="21"/>
          <w:lang w:eastAsia="pt-BR"/>
        </w:rPr>
        <w:t> para Erro;</w:t>
      </w:r>
    </w:p>
    <w:p w14:paraId="16793EBF" w14:textId="77777777" w:rsidR="005F01CB" w:rsidRPr="005F01CB" w:rsidRDefault="005F01CB" w:rsidP="005F01CB">
      <w:pPr>
        <w:shd w:val="clear" w:color="auto" w:fill="1E1E1E"/>
        <w:spacing w:after="0" w:line="285" w:lineRule="atLeast"/>
        <w:rPr>
          <w:rFonts w:ascii="Consolas" w:eastAsia="Times New Roman" w:hAnsi="Consolas" w:cs="Consolas"/>
          <w:color w:val="D4D4D4"/>
          <w:sz w:val="21"/>
          <w:szCs w:val="21"/>
          <w:lang w:eastAsia="pt-BR"/>
        </w:rPr>
      </w:pPr>
      <w:r w:rsidRPr="005F01CB">
        <w:rPr>
          <w:rFonts w:ascii="Consolas" w:eastAsia="Times New Roman" w:hAnsi="Consolas" w:cs="Consolas"/>
          <w:color w:val="6A9955"/>
          <w:sz w:val="21"/>
          <w:szCs w:val="21"/>
          <w:lang w:eastAsia="pt-BR"/>
        </w:rPr>
        <w:t>//5. Para usar o promisse, utilize o then para sucesso e catch para erro</w:t>
      </w:r>
    </w:p>
    <w:p w14:paraId="4468F39D" w14:textId="77777777" w:rsidR="00FF1993" w:rsidRPr="00D373DC" w:rsidRDefault="00FF1993" w:rsidP="00252C7C"/>
    <w:p w14:paraId="095699CB" w14:textId="77777777" w:rsidR="00D373DC" w:rsidRDefault="00C401CC" w:rsidP="00252C7C">
      <w:r>
        <w:t xml:space="preserve">Vamos ver abaixo como pegar os dados de um arquivo JSON de uma URL e retornar ele para um objeto com o </w:t>
      </w:r>
      <w:proofErr w:type="spellStart"/>
      <w:r>
        <w:t>JavaScript</w:t>
      </w:r>
      <w:proofErr w:type="spellEnd"/>
      <w:r>
        <w:t>:</w:t>
      </w:r>
    </w:p>
    <w:p w14:paraId="5A56A65C" w14:textId="77777777" w:rsidR="00C401CC" w:rsidRDefault="00C401CC" w:rsidP="00C401CC">
      <w:pPr>
        <w:pStyle w:val="PargrafodaLista"/>
        <w:numPr>
          <w:ilvl w:val="0"/>
          <w:numId w:val="15"/>
        </w:numPr>
      </w:pPr>
      <w:r>
        <w:t xml:space="preserve">Sem </w:t>
      </w:r>
      <w:proofErr w:type="spellStart"/>
      <w:r>
        <w:t>promisse</w:t>
      </w:r>
      <w:proofErr w:type="spellEnd"/>
      <w:r>
        <w:t xml:space="preserve">, só com </w:t>
      </w:r>
      <w:proofErr w:type="spellStart"/>
      <w:r>
        <w:t>Callbacks</w:t>
      </w:r>
      <w:proofErr w:type="spellEnd"/>
      <w:r>
        <w:t>:</w:t>
      </w:r>
    </w:p>
    <w:p w14:paraId="4938F84E"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//Sem </w:t>
      </w:r>
      <w:proofErr w:type="spellStart"/>
      <w:r w:rsidRPr="00E66123">
        <w:rPr>
          <w:rFonts w:ascii="Consolas" w:eastAsia="Times New Roman" w:hAnsi="Consolas" w:cs="Consolas"/>
          <w:color w:val="6A9955"/>
          <w:sz w:val="21"/>
          <w:szCs w:val="21"/>
          <w:lang w:eastAsia="pt-BR"/>
        </w:rPr>
        <w:t>promisse</w:t>
      </w:r>
      <w:proofErr w:type="spellEnd"/>
      <w:r w:rsidRPr="00E66123">
        <w:rPr>
          <w:rFonts w:ascii="Consolas" w:eastAsia="Times New Roman" w:hAnsi="Consolas" w:cs="Consolas"/>
          <w:color w:val="6A9955"/>
          <w:sz w:val="21"/>
          <w:szCs w:val="21"/>
          <w:lang w:eastAsia="pt-BR"/>
        </w:rPr>
        <w:t>...</w:t>
      </w:r>
    </w:p>
    <w:p w14:paraId="299A9CDB"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w:t>
      </w:r>
      <w:proofErr w:type="spellStart"/>
      <w:r w:rsidRPr="00E66123">
        <w:rPr>
          <w:rFonts w:ascii="Consolas" w:eastAsia="Times New Roman" w:hAnsi="Consolas" w:cs="Consolas"/>
          <w:color w:val="6A9955"/>
          <w:sz w:val="21"/>
          <w:szCs w:val="21"/>
          <w:lang w:eastAsia="pt-BR"/>
        </w:rPr>
        <w:t>módeulo</w:t>
      </w:r>
      <w:proofErr w:type="spellEnd"/>
      <w:r w:rsidRPr="00E66123">
        <w:rPr>
          <w:rFonts w:ascii="Consolas" w:eastAsia="Times New Roman" w:hAnsi="Consolas" w:cs="Consolas"/>
          <w:color w:val="6A9955"/>
          <w:sz w:val="21"/>
          <w:szCs w:val="21"/>
          <w:lang w:eastAsia="pt-BR"/>
        </w:rPr>
        <w:t> no node para trabalhar com requisições web</w:t>
      </w:r>
    </w:p>
    <w:p w14:paraId="2B805334"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569CD6"/>
          <w:sz w:val="21"/>
          <w:szCs w:val="21"/>
          <w:lang w:eastAsia="pt-BR"/>
        </w:rPr>
        <w:t>const</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4FC1FF"/>
          <w:sz w:val="21"/>
          <w:szCs w:val="21"/>
          <w:lang w:eastAsia="pt-BR"/>
        </w:rPr>
        <w:t>http</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DCDCAA"/>
          <w:sz w:val="21"/>
          <w:szCs w:val="21"/>
          <w:lang w:eastAsia="pt-BR"/>
        </w:rPr>
        <w:t>require</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CE9178"/>
          <w:sz w:val="21"/>
          <w:szCs w:val="21"/>
          <w:lang w:eastAsia="pt-BR"/>
        </w:rPr>
        <w:t>'http'</w:t>
      </w:r>
      <w:r w:rsidRPr="00E66123">
        <w:rPr>
          <w:rFonts w:ascii="Consolas" w:eastAsia="Times New Roman" w:hAnsi="Consolas" w:cs="Consolas"/>
          <w:color w:val="D4D4D4"/>
          <w:sz w:val="21"/>
          <w:szCs w:val="21"/>
          <w:lang w:eastAsia="pt-BR"/>
        </w:rPr>
        <w:t>)</w:t>
      </w:r>
    </w:p>
    <w:p w14:paraId="7504BCF7"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
    <w:p w14:paraId="51D25015"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//função para pegar os dados da URL</w:t>
      </w:r>
    </w:p>
    <w:p w14:paraId="0C571551"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569CD6"/>
          <w:sz w:val="21"/>
          <w:szCs w:val="21"/>
          <w:lang w:eastAsia="pt-BR"/>
        </w:rPr>
        <w:t>const</w:t>
      </w:r>
      <w:proofErr w:type="spellEnd"/>
      <w:r w:rsidRPr="00E66123">
        <w:rPr>
          <w:rFonts w:ascii="Consolas" w:eastAsia="Times New Roman" w:hAnsi="Consolas" w:cs="Consolas"/>
          <w:color w:val="D4D4D4"/>
          <w:sz w:val="21"/>
          <w:szCs w:val="21"/>
          <w:lang w:eastAsia="pt-BR"/>
        </w:rPr>
        <w:t> </w:t>
      </w:r>
      <w:proofErr w:type="spellStart"/>
      <w:r w:rsidRPr="00E66123">
        <w:rPr>
          <w:rFonts w:ascii="Consolas" w:eastAsia="Times New Roman" w:hAnsi="Consolas" w:cs="Consolas"/>
          <w:color w:val="DCDCAA"/>
          <w:sz w:val="21"/>
          <w:szCs w:val="21"/>
          <w:lang w:eastAsia="pt-BR"/>
        </w:rPr>
        <w:t>getTurma</w:t>
      </w:r>
      <w:proofErr w:type="spellEnd"/>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letra</w:t>
      </w:r>
      <w:r w:rsidRPr="00E66123">
        <w:rPr>
          <w:rFonts w:ascii="Consolas" w:eastAsia="Times New Roman" w:hAnsi="Consolas" w:cs="Consolas"/>
          <w:color w:val="D4D4D4"/>
          <w:sz w:val="21"/>
          <w:szCs w:val="21"/>
          <w:lang w:eastAsia="pt-BR"/>
        </w:rPr>
        <w:t>, </w:t>
      </w:r>
      <w:proofErr w:type="spellStart"/>
      <w:r w:rsidRPr="00E66123">
        <w:rPr>
          <w:rFonts w:ascii="Consolas" w:eastAsia="Times New Roman" w:hAnsi="Consolas" w:cs="Consolas"/>
          <w:color w:val="9CDCFE"/>
          <w:sz w:val="21"/>
          <w:szCs w:val="21"/>
          <w:lang w:eastAsia="pt-BR"/>
        </w:rPr>
        <w:t>callback</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03D9762F"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const</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4FC1FF"/>
          <w:sz w:val="21"/>
          <w:szCs w:val="21"/>
          <w:lang w:eastAsia="pt-BR"/>
        </w:rPr>
        <w:t>url</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CE9178"/>
          <w:sz w:val="21"/>
          <w:szCs w:val="21"/>
          <w:lang w:eastAsia="pt-BR"/>
        </w:rPr>
        <w:t>`http://files.cod3r.com.br/curso-js/turma</w:t>
      </w:r>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9CDCFE"/>
          <w:sz w:val="21"/>
          <w:szCs w:val="21"/>
          <w:lang w:eastAsia="pt-BR"/>
        </w:rPr>
        <w:t>letra</w:t>
      </w:r>
      <w:proofErr w:type="gramStart"/>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CE9178"/>
          <w:sz w:val="21"/>
          <w:szCs w:val="21"/>
          <w:lang w:eastAsia="pt-BR"/>
        </w:rPr>
        <w:t>.json</w:t>
      </w:r>
      <w:proofErr w:type="gramEnd"/>
      <w:r w:rsidRPr="00E66123">
        <w:rPr>
          <w:rFonts w:ascii="Consolas" w:eastAsia="Times New Roman" w:hAnsi="Consolas" w:cs="Consolas"/>
          <w:color w:val="CE9178"/>
          <w:sz w:val="21"/>
          <w:szCs w:val="21"/>
          <w:lang w:eastAsia="pt-BR"/>
        </w:rPr>
        <w:t>`</w:t>
      </w:r>
    </w:p>
    <w:p w14:paraId="48978D90"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//método do módulo http para pegar os dados na internet</w:t>
      </w:r>
    </w:p>
    <w:p w14:paraId="791EB8C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//Primeiro parâmetro a URL</w:t>
      </w:r>
    </w:p>
    <w:p w14:paraId="2AA2D673"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//Segundo parâmetro </w:t>
      </w:r>
      <w:proofErr w:type="spellStart"/>
      <w:r w:rsidRPr="00E66123">
        <w:rPr>
          <w:rFonts w:ascii="Consolas" w:eastAsia="Times New Roman" w:hAnsi="Consolas" w:cs="Consolas"/>
          <w:color w:val="6A9955"/>
          <w:sz w:val="21"/>
          <w:szCs w:val="21"/>
          <w:lang w:eastAsia="pt-BR"/>
        </w:rPr>
        <w:t>o</w:t>
      </w:r>
      <w:proofErr w:type="spellEnd"/>
      <w:r w:rsidRPr="00E66123">
        <w:rPr>
          <w:rFonts w:ascii="Consolas" w:eastAsia="Times New Roman" w:hAnsi="Consolas" w:cs="Consolas"/>
          <w:color w:val="6A9955"/>
          <w:sz w:val="21"/>
          <w:szCs w:val="21"/>
          <w:lang w:eastAsia="pt-BR"/>
        </w:rPr>
        <w:t> método a ser feito</w:t>
      </w:r>
    </w:p>
    <w:p w14:paraId="4409C9E0"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lastRenderedPageBreak/>
        <w:t>    </w:t>
      </w:r>
      <w:proofErr w:type="spellStart"/>
      <w:proofErr w:type="gramStart"/>
      <w:r w:rsidRPr="00E66123">
        <w:rPr>
          <w:rFonts w:ascii="Consolas" w:eastAsia="Times New Roman" w:hAnsi="Consolas" w:cs="Consolas"/>
          <w:color w:val="4FC1FF"/>
          <w:sz w:val="21"/>
          <w:szCs w:val="21"/>
          <w:lang w:eastAsia="pt-BR"/>
        </w:rPr>
        <w:t>http</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get</w:t>
      </w:r>
      <w:proofErr w:type="spellEnd"/>
      <w:r w:rsidRPr="00E66123">
        <w:rPr>
          <w:rFonts w:ascii="Consolas" w:eastAsia="Times New Roman" w:hAnsi="Consolas" w:cs="Consolas"/>
          <w:color w:val="D4D4D4"/>
          <w:sz w:val="21"/>
          <w:szCs w:val="21"/>
          <w:lang w:eastAsia="pt-BR"/>
        </w:rPr>
        <w:t>(</w:t>
      </w:r>
      <w:proofErr w:type="spellStart"/>
      <w:proofErr w:type="gramEnd"/>
      <w:r w:rsidRPr="00E66123">
        <w:rPr>
          <w:rFonts w:ascii="Consolas" w:eastAsia="Times New Roman" w:hAnsi="Consolas" w:cs="Consolas"/>
          <w:color w:val="4FC1FF"/>
          <w:sz w:val="21"/>
          <w:szCs w:val="21"/>
          <w:lang w:eastAsia="pt-BR"/>
        </w:rPr>
        <w:t>url</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res</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469276E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roofErr w:type="spellStart"/>
      <w:r w:rsidRPr="00E66123">
        <w:rPr>
          <w:rFonts w:ascii="Consolas" w:eastAsia="Times New Roman" w:hAnsi="Consolas" w:cs="Consolas"/>
          <w:color w:val="569CD6"/>
          <w:sz w:val="21"/>
          <w:szCs w:val="21"/>
          <w:lang w:eastAsia="pt-BR"/>
        </w:rPr>
        <w:t>let</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resultado</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CE9178"/>
          <w:sz w:val="21"/>
          <w:szCs w:val="21"/>
          <w:lang w:eastAsia="pt-BR"/>
        </w:rPr>
        <w:t>''</w:t>
      </w:r>
    </w:p>
    <w:p w14:paraId="7BE79424"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//Quando tiver pegando os dados, colocar os dados na variável 'resultado'</w:t>
      </w:r>
    </w:p>
    <w:p w14:paraId="7E2B1353"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roofErr w:type="spellStart"/>
      <w:proofErr w:type="gramStart"/>
      <w:r w:rsidRPr="00E66123">
        <w:rPr>
          <w:rFonts w:ascii="Consolas" w:eastAsia="Times New Roman" w:hAnsi="Consolas" w:cs="Consolas"/>
          <w:color w:val="9CDCFE"/>
          <w:sz w:val="21"/>
          <w:szCs w:val="21"/>
          <w:lang w:eastAsia="pt-BR"/>
        </w:rPr>
        <w:t>res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on</w:t>
      </w:r>
      <w:proofErr w:type="spellEnd"/>
      <w:proofErr w:type="gram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CE9178"/>
          <w:sz w:val="21"/>
          <w:szCs w:val="21"/>
          <w:lang w:eastAsia="pt-BR"/>
        </w:rPr>
        <w:t>'data'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dados</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559146DF"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resultado</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resultado</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dados</w:t>
      </w:r>
    </w:p>
    <w:p w14:paraId="4158AC4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
    <w:p w14:paraId="01D53240"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//Quando os dados acabarem, chamar o segundo parâmetro de 'getTurma', que será a transformação do resultado em um objeto</w:t>
      </w:r>
    </w:p>
    <w:p w14:paraId="6AF585A8" w14:textId="77777777" w:rsidR="00E66123" w:rsidRPr="0006526B"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r w:rsidRPr="00E66123">
        <w:rPr>
          <w:rFonts w:ascii="Consolas" w:eastAsia="Times New Roman" w:hAnsi="Consolas" w:cs="Consolas"/>
          <w:color w:val="D4D4D4"/>
          <w:sz w:val="21"/>
          <w:szCs w:val="21"/>
          <w:lang w:eastAsia="pt-BR"/>
        </w:rPr>
        <w:t>        </w:t>
      </w:r>
      <w:proofErr w:type="spellStart"/>
      <w:proofErr w:type="gramStart"/>
      <w:r w:rsidRPr="0006526B">
        <w:rPr>
          <w:rFonts w:ascii="Consolas" w:eastAsia="Times New Roman" w:hAnsi="Consolas" w:cs="Consolas"/>
          <w:color w:val="9CDCFE"/>
          <w:sz w:val="21"/>
          <w:szCs w:val="21"/>
          <w:lang w:val="en-US" w:eastAsia="pt-BR"/>
        </w:rPr>
        <w:t>res</w:t>
      </w:r>
      <w:r w:rsidRPr="0006526B">
        <w:rPr>
          <w:rFonts w:ascii="Consolas" w:eastAsia="Times New Roman" w:hAnsi="Consolas" w:cs="Consolas"/>
          <w:color w:val="D4D4D4"/>
          <w:sz w:val="21"/>
          <w:szCs w:val="21"/>
          <w:lang w:val="en-US" w:eastAsia="pt-BR"/>
        </w:rPr>
        <w:t>.</w:t>
      </w:r>
      <w:r w:rsidRPr="0006526B">
        <w:rPr>
          <w:rFonts w:ascii="Consolas" w:eastAsia="Times New Roman" w:hAnsi="Consolas" w:cs="Consolas"/>
          <w:color w:val="DCDCAA"/>
          <w:sz w:val="21"/>
          <w:szCs w:val="21"/>
          <w:lang w:val="en-US" w:eastAsia="pt-BR"/>
        </w:rPr>
        <w:t>on</w:t>
      </w:r>
      <w:proofErr w:type="spellEnd"/>
      <w:proofErr w:type="gramEnd"/>
      <w:r w:rsidRPr="0006526B">
        <w:rPr>
          <w:rFonts w:ascii="Consolas" w:eastAsia="Times New Roman" w:hAnsi="Consolas" w:cs="Consolas"/>
          <w:color w:val="D4D4D4"/>
          <w:sz w:val="21"/>
          <w:szCs w:val="21"/>
          <w:lang w:val="en-US" w:eastAsia="pt-BR"/>
        </w:rPr>
        <w:t>(</w:t>
      </w:r>
      <w:r w:rsidRPr="0006526B">
        <w:rPr>
          <w:rFonts w:ascii="Consolas" w:eastAsia="Times New Roman" w:hAnsi="Consolas" w:cs="Consolas"/>
          <w:color w:val="CE9178"/>
          <w:sz w:val="21"/>
          <w:szCs w:val="21"/>
          <w:lang w:val="en-US" w:eastAsia="pt-BR"/>
        </w:rPr>
        <w:t>'end'</w:t>
      </w:r>
      <w:r w:rsidRPr="0006526B">
        <w:rPr>
          <w:rFonts w:ascii="Consolas" w:eastAsia="Times New Roman" w:hAnsi="Consolas" w:cs="Consolas"/>
          <w:color w:val="D4D4D4"/>
          <w:sz w:val="21"/>
          <w:szCs w:val="21"/>
          <w:lang w:val="en-US" w:eastAsia="pt-BR"/>
        </w:rPr>
        <w:t>, () </w:t>
      </w:r>
      <w:r w:rsidRPr="0006526B">
        <w:rPr>
          <w:rFonts w:ascii="Consolas" w:eastAsia="Times New Roman" w:hAnsi="Consolas" w:cs="Consolas"/>
          <w:color w:val="569CD6"/>
          <w:sz w:val="21"/>
          <w:szCs w:val="21"/>
          <w:lang w:val="en-US" w:eastAsia="pt-BR"/>
        </w:rPr>
        <w:t>=&gt;</w:t>
      </w:r>
      <w:r w:rsidRPr="0006526B">
        <w:rPr>
          <w:rFonts w:ascii="Consolas" w:eastAsia="Times New Roman" w:hAnsi="Consolas" w:cs="Consolas"/>
          <w:color w:val="D4D4D4"/>
          <w:sz w:val="21"/>
          <w:szCs w:val="21"/>
          <w:lang w:val="en-US" w:eastAsia="pt-BR"/>
        </w:rPr>
        <w:t> {</w:t>
      </w:r>
    </w:p>
    <w:p w14:paraId="68157804" w14:textId="77777777" w:rsidR="00E66123" w:rsidRPr="0006526B"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r w:rsidRPr="0006526B">
        <w:rPr>
          <w:rFonts w:ascii="Consolas" w:eastAsia="Times New Roman" w:hAnsi="Consolas" w:cs="Consolas"/>
          <w:color w:val="D4D4D4"/>
          <w:sz w:val="21"/>
          <w:szCs w:val="21"/>
          <w:lang w:val="en-US" w:eastAsia="pt-BR"/>
        </w:rPr>
        <w:t>            </w:t>
      </w:r>
      <w:proofErr w:type="gramStart"/>
      <w:r w:rsidRPr="0006526B">
        <w:rPr>
          <w:rFonts w:ascii="Consolas" w:eastAsia="Times New Roman" w:hAnsi="Consolas" w:cs="Consolas"/>
          <w:color w:val="DCDCAA"/>
          <w:sz w:val="21"/>
          <w:szCs w:val="21"/>
          <w:lang w:val="en-US" w:eastAsia="pt-BR"/>
        </w:rPr>
        <w:t>callback</w:t>
      </w:r>
      <w:r w:rsidRPr="0006526B">
        <w:rPr>
          <w:rFonts w:ascii="Consolas" w:eastAsia="Times New Roman" w:hAnsi="Consolas" w:cs="Consolas"/>
          <w:color w:val="D4D4D4"/>
          <w:sz w:val="21"/>
          <w:szCs w:val="21"/>
          <w:lang w:val="en-US" w:eastAsia="pt-BR"/>
        </w:rPr>
        <w:t>(</w:t>
      </w:r>
      <w:proofErr w:type="spellStart"/>
      <w:proofErr w:type="gramEnd"/>
      <w:r w:rsidRPr="0006526B">
        <w:rPr>
          <w:rFonts w:ascii="Consolas" w:eastAsia="Times New Roman" w:hAnsi="Consolas" w:cs="Consolas"/>
          <w:color w:val="9CDCFE"/>
          <w:sz w:val="21"/>
          <w:szCs w:val="21"/>
          <w:lang w:val="en-US" w:eastAsia="pt-BR"/>
        </w:rPr>
        <w:t>JSON</w:t>
      </w:r>
      <w:r w:rsidRPr="0006526B">
        <w:rPr>
          <w:rFonts w:ascii="Consolas" w:eastAsia="Times New Roman" w:hAnsi="Consolas" w:cs="Consolas"/>
          <w:color w:val="D4D4D4"/>
          <w:sz w:val="21"/>
          <w:szCs w:val="21"/>
          <w:lang w:val="en-US" w:eastAsia="pt-BR"/>
        </w:rPr>
        <w:t>.</w:t>
      </w:r>
      <w:r w:rsidRPr="0006526B">
        <w:rPr>
          <w:rFonts w:ascii="Consolas" w:eastAsia="Times New Roman" w:hAnsi="Consolas" w:cs="Consolas"/>
          <w:color w:val="DCDCAA"/>
          <w:sz w:val="21"/>
          <w:szCs w:val="21"/>
          <w:lang w:val="en-US" w:eastAsia="pt-BR"/>
        </w:rPr>
        <w:t>parse</w:t>
      </w:r>
      <w:proofErr w:type="spellEnd"/>
      <w:r w:rsidRPr="0006526B">
        <w:rPr>
          <w:rFonts w:ascii="Consolas" w:eastAsia="Times New Roman" w:hAnsi="Consolas" w:cs="Consolas"/>
          <w:color w:val="D4D4D4"/>
          <w:sz w:val="21"/>
          <w:szCs w:val="21"/>
          <w:lang w:val="en-US" w:eastAsia="pt-BR"/>
        </w:rPr>
        <w:t>(</w:t>
      </w:r>
      <w:proofErr w:type="spellStart"/>
      <w:r w:rsidRPr="0006526B">
        <w:rPr>
          <w:rFonts w:ascii="Consolas" w:eastAsia="Times New Roman" w:hAnsi="Consolas" w:cs="Consolas"/>
          <w:color w:val="9CDCFE"/>
          <w:sz w:val="21"/>
          <w:szCs w:val="21"/>
          <w:lang w:val="en-US" w:eastAsia="pt-BR"/>
        </w:rPr>
        <w:t>resultado</w:t>
      </w:r>
      <w:proofErr w:type="spellEnd"/>
      <w:r w:rsidRPr="0006526B">
        <w:rPr>
          <w:rFonts w:ascii="Consolas" w:eastAsia="Times New Roman" w:hAnsi="Consolas" w:cs="Consolas"/>
          <w:color w:val="D4D4D4"/>
          <w:sz w:val="21"/>
          <w:szCs w:val="21"/>
          <w:lang w:val="en-US" w:eastAsia="pt-BR"/>
        </w:rPr>
        <w:t>))</w:t>
      </w:r>
    </w:p>
    <w:p w14:paraId="1AAA1749"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06526B">
        <w:rPr>
          <w:rFonts w:ascii="Consolas" w:eastAsia="Times New Roman" w:hAnsi="Consolas" w:cs="Consolas"/>
          <w:color w:val="D4D4D4"/>
          <w:sz w:val="21"/>
          <w:szCs w:val="21"/>
          <w:lang w:val="en-US" w:eastAsia="pt-BR"/>
        </w:rPr>
        <w:t>        </w:t>
      </w:r>
      <w:r w:rsidRPr="00E66123">
        <w:rPr>
          <w:rFonts w:ascii="Consolas" w:eastAsia="Times New Roman" w:hAnsi="Consolas" w:cs="Consolas"/>
          <w:color w:val="D4D4D4"/>
          <w:sz w:val="21"/>
          <w:szCs w:val="21"/>
          <w:lang w:eastAsia="pt-BR"/>
        </w:rPr>
        <w:t>})</w:t>
      </w:r>
    </w:p>
    <w:p w14:paraId="0A4BF93B"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
    <w:p w14:paraId="1FA4F845"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w:t>
      </w:r>
    </w:p>
    <w:p w14:paraId="16D52C83" w14:textId="77777777" w:rsidR="00E66123" w:rsidRPr="00E66123" w:rsidRDefault="00E66123" w:rsidP="00E66123">
      <w:pPr>
        <w:shd w:val="clear" w:color="auto" w:fill="1E1E1E"/>
        <w:spacing w:after="240" w:line="285" w:lineRule="atLeast"/>
        <w:ind w:left="1080"/>
        <w:rPr>
          <w:rFonts w:ascii="Consolas" w:eastAsia="Times New Roman" w:hAnsi="Consolas" w:cs="Consolas"/>
          <w:color w:val="D4D4D4"/>
          <w:sz w:val="21"/>
          <w:szCs w:val="21"/>
          <w:lang w:eastAsia="pt-BR"/>
        </w:rPr>
      </w:pPr>
    </w:p>
    <w:p w14:paraId="0B194EF9"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569CD6"/>
          <w:sz w:val="21"/>
          <w:szCs w:val="21"/>
          <w:lang w:eastAsia="pt-BR"/>
        </w:rPr>
        <w:t>let</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 = []</w:t>
      </w:r>
    </w:p>
    <w:p w14:paraId="64F74E78"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//Letra é a 'A' e o segundo parâmetro é a função que transformará os dados JSON em um objeto</w:t>
      </w:r>
    </w:p>
    <w:p w14:paraId="7E8A2B48"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proofErr w:type="gramStart"/>
      <w:r w:rsidRPr="00E66123">
        <w:rPr>
          <w:rFonts w:ascii="Consolas" w:eastAsia="Times New Roman" w:hAnsi="Consolas" w:cs="Consolas"/>
          <w:color w:val="DCDCAA"/>
          <w:sz w:val="21"/>
          <w:szCs w:val="21"/>
          <w:lang w:eastAsia="pt-BR"/>
        </w:rPr>
        <w:t>getTurma</w:t>
      </w:r>
      <w:proofErr w:type="spellEnd"/>
      <w:r w:rsidRPr="00E66123">
        <w:rPr>
          <w:rFonts w:ascii="Consolas" w:eastAsia="Times New Roman" w:hAnsi="Consolas" w:cs="Consolas"/>
          <w:color w:val="D4D4D4"/>
          <w:sz w:val="21"/>
          <w:szCs w:val="21"/>
          <w:lang w:eastAsia="pt-BR"/>
        </w:rPr>
        <w:t>(</w:t>
      </w:r>
      <w:proofErr w:type="gramEnd"/>
      <w:r w:rsidRPr="00E66123">
        <w:rPr>
          <w:rFonts w:ascii="Consolas" w:eastAsia="Times New Roman" w:hAnsi="Consolas" w:cs="Consolas"/>
          <w:color w:val="CE9178"/>
          <w:sz w:val="21"/>
          <w:szCs w:val="21"/>
          <w:lang w:eastAsia="pt-BR"/>
        </w:rPr>
        <w:t>'A'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alunos</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15AB534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 = </w:t>
      </w:r>
      <w:proofErr w:type="spellStart"/>
      <w:proofErr w:type="gramStart"/>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concat</w:t>
      </w:r>
      <w:proofErr w:type="spellEnd"/>
      <w:proofErr w:type="gramEnd"/>
      <w:r w:rsidRPr="00E66123">
        <w:rPr>
          <w:rFonts w:ascii="Consolas" w:eastAsia="Times New Roman" w:hAnsi="Consolas" w:cs="Consolas"/>
          <w:color w:val="D4D4D4"/>
          <w:sz w:val="21"/>
          <w:szCs w:val="21"/>
          <w:lang w:eastAsia="pt-BR"/>
        </w:rPr>
        <w:t>(</w:t>
      </w:r>
      <w:proofErr w:type="spellStart"/>
      <w:r w:rsidRPr="00E66123">
        <w:rPr>
          <w:rFonts w:ascii="Consolas" w:eastAsia="Times New Roman" w:hAnsi="Consolas" w:cs="Consolas"/>
          <w:color w:val="9CDCFE"/>
          <w:sz w:val="21"/>
          <w:szCs w:val="21"/>
          <w:lang w:eastAsia="pt-BR"/>
        </w:rPr>
        <w:t>alunos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map</w:t>
      </w:r>
      <w:proofErr w:type="spell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CE9178"/>
          <w:sz w:val="21"/>
          <w:szCs w:val="21"/>
          <w:lang w:eastAsia="pt-BR"/>
        </w:rPr>
        <w:t>`A: </w:t>
      </w:r>
      <w:r w:rsidRPr="00E66123">
        <w:rPr>
          <w:rFonts w:ascii="Consolas" w:eastAsia="Times New Roman" w:hAnsi="Consolas" w:cs="Consolas"/>
          <w:color w:val="569CD6"/>
          <w:sz w:val="21"/>
          <w:szCs w:val="21"/>
          <w:lang w:eastAsia="pt-BR"/>
        </w:rPr>
        <w:t>${</w:t>
      </w:r>
      <w:proofErr w:type="spellStart"/>
      <w:r w:rsidRPr="00E66123">
        <w:rPr>
          <w:rFonts w:ascii="Consolas" w:eastAsia="Times New Roman" w:hAnsi="Consolas" w:cs="Consolas"/>
          <w:color w:val="9CDCFE"/>
          <w:sz w:val="21"/>
          <w:szCs w:val="21"/>
          <w:lang w:eastAsia="pt-BR"/>
        </w:rPr>
        <w:t>a</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nome</w:t>
      </w:r>
      <w:proofErr w:type="spellEnd"/>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CE9178"/>
          <w:sz w:val="21"/>
          <w:szCs w:val="21"/>
          <w:lang w:eastAsia="pt-BR"/>
        </w:rPr>
        <w:t>`</w:t>
      </w:r>
      <w:r w:rsidRPr="00E66123">
        <w:rPr>
          <w:rFonts w:ascii="Consolas" w:eastAsia="Times New Roman" w:hAnsi="Consolas" w:cs="Consolas"/>
          <w:color w:val="D4D4D4"/>
          <w:sz w:val="21"/>
          <w:szCs w:val="21"/>
          <w:lang w:eastAsia="pt-BR"/>
        </w:rPr>
        <w:t> ))</w:t>
      </w:r>
    </w:p>
    <w:p w14:paraId="68A5C63E"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console</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log</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w:t>
      </w:r>
    </w:p>
    <w:p w14:paraId="3AB32C5D"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w:t>
      </w:r>
    </w:p>
    <w:p w14:paraId="06B9BE96" w14:textId="77777777" w:rsidR="00C401CC" w:rsidRDefault="00C401CC" w:rsidP="00C401CC"/>
    <w:p w14:paraId="1ED128F5" w14:textId="77777777" w:rsidR="00E66123" w:rsidRDefault="00E66123" w:rsidP="00C401CC"/>
    <w:p w14:paraId="591CF5C6" w14:textId="77777777" w:rsidR="00E66123" w:rsidRDefault="00E66123" w:rsidP="00E66123">
      <w:pPr>
        <w:pStyle w:val="PargrafodaLista"/>
        <w:numPr>
          <w:ilvl w:val="0"/>
          <w:numId w:val="15"/>
        </w:numPr>
      </w:pPr>
      <w:r>
        <w:t xml:space="preserve">Com o </w:t>
      </w:r>
      <w:proofErr w:type="spellStart"/>
      <w:r>
        <w:t>promisse</w:t>
      </w:r>
      <w:proofErr w:type="spellEnd"/>
      <w:r>
        <w:t>:</w:t>
      </w:r>
    </w:p>
    <w:p w14:paraId="470DA4AA"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//Com o </w:t>
      </w:r>
      <w:proofErr w:type="spellStart"/>
      <w:r w:rsidRPr="00E66123">
        <w:rPr>
          <w:rFonts w:ascii="Consolas" w:eastAsia="Times New Roman" w:hAnsi="Consolas" w:cs="Consolas"/>
          <w:color w:val="6A9955"/>
          <w:sz w:val="21"/>
          <w:szCs w:val="21"/>
          <w:lang w:eastAsia="pt-BR"/>
        </w:rPr>
        <w:t>promisse</w:t>
      </w:r>
      <w:proofErr w:type="spellEnd"/>
      <w:r w:rsidRPr="00E66123">
        <w:rPr>
          <w:rFonts w:ascii="Consolas" w:eastAsia="Times New Roman" w:hAnsi="Consolas" w:cs="Consolas"/>
          <w:color w:val="6A9955"/>
          <w:sz w:val="21"/>
          <w:szCs w:val="21"/>
          <w:lang w:eastAsia="pt-BR"/>
        </w:rPr>
        <w:t>...</w:t>
      </w:r>
    </w:p>
    <w:p w14:paraId="7172F1A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w:t>
      </w:r>
      <w:proofErr w:type="spellStart"/>
      <w:r w:rsidRPr="00E66123">
        <w:rPr>
          <w:rFonts w:ascii="Consolas" w:eastAsia="Times New Roman" w:hAnsi="Consolas" w:cs="Consolas"/>
          <w:color w:val="6A9955"/>
          <w:sz w:val="21"/>
          <w:szCs w:val="21"/>
          <w:lang w:eastAsia="pt-BR"/>
        </w:rPr>
        <w:t>módeulo</w:t>
      </w:r>
      <w:proofErr w:type="spellEnd"/>
      <w:r w:rsidRPr="00E66123">
        <w:rPr>
          <w:rFonts w:ascii="Consolas" w:eastAsia="Times New Roman" w:hAnsi="Consolas" w:cs="Consolas"/>
          <w:color w:val="6A9955"/>
          <w:sz w:val="21"/>
          <w:szCs w:val="21"/>
          <w:lang w:eastAsia="pt-BR"/>
        </w:rPr>
        <w:t> no node para trabalhar com requisições web</w:t>
      </w:r>
    </w:p>
    <w:p w14:paraId="61ACD8EC"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569CD6"/>
          <w:sz w:val="21"/>
          <w:szCs w:val="21"/>
          <w:lang w:eastAsia="pt-BR"/>
        </w:rPr>
        <w:t>const</w:t>
      </w:r>
      <w:proofErr w:type="spellEnd"/>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4FC1FF"/>
          <w:sz w:val="21"/>
          <w:szCs w:val="21"/>
          <w:lang w:eastAsia="pt-BR"/>
        </w:rPr>
        <w:t>http</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DCDCAA"/>
          <w:sz w:val="21"/>
          <w:szCs w:val="21"/>
          <w:lang w:eastAsia="pt-BR"/>
        </w:rPr>
        <w:t>require</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CE9178"/>
          <w:sz w:val="21"/>
          <w:szCs w:val="21"/>
          <w:lang w:eastAsia="pt-BR"/>
        </w:rPr>
        <w:t>'http'</w:t>
      </w:r>
      <w:r w:rsidRPr="00E66123">
        <w:rPr>
          <w:rFonts w:ascii="Consolas" w:eastAsia="Times New Roman" w:hAnsi="Consolas" w:cs="Consolas"/>
          <w:color w:val="D4D4D4"/>
          <w:sz w:val="21"/>
          <w:szCs w:val="21"/>
          <w:lang w:eastAsia="pt-BR"/>
        </w:rPr>
        <w:t>)</w:t>
      </w:r>
    </w:p>
    <w:p w14:paraId="3F0AC65A"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
    <w:p w14:paraId="1B6844C3"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//função para pegar os dados da URL</w:t>
      </w:r>
    </w:p>
    <w:p w14:paraId="0A22AD0F"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569CD6"/>
          <w:sz w:val="21"/>
          <w:szCs w:val="21"/>
          <w:lang w:eastAsia="pt-BR"/>
        </w:rPr>
        <w:t>const</w:t>
      </w:r>
      <w:proofErr w:type="spellEnd"/>
      <w:r w:rsidRPr="00E66123">
        <w:rPr>
          <w:rFonts w:ascii="Consolas" w:eastAsia="Times New Roman" w:hAnsi="Consolas" w:cs="Consolas"/>
          <w:color w:val="D4D4D4"/>
          <w:sz w:val="21"/>
          <w:szCs w:val="21"/>
          <w:lang w:eastAsia="pt-BR"/>
        </w:rPr>
        <w:t> </w:t>
      </w:r>
      <w:proofErr w:type="spellStart"/>
      <w:r w:rsidRPr="00E66123">
        <w:rPr>
          <w:rFonts w:ascii="Consolas" w:eastAsia="Times New Roman" w:hAnsi="Consolas" w:cs="Consolas"/>
          <w:color w:val="DCDCAA"/>
          <w:sz w:val="21"/>
          <w:szCs w:val="21"/>
          <w:lang w:eastAsia="pt-BR"/>
        </w:rPr>
        <w:t>getTurma</w:t>
      </w:r>
      <w:proofErr w:type="spellEnd"/>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letra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6F55BF1C"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const</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4FC1FF"/>
          <w:sz w:val="21"/>
          <w:szCs w:val="21"/>
          <w:lang w:eastAsia="pt-BR"/>
        </w:rPr>
        <w:t>url</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CE9178"/>
          <w:sz w:val="21"/>
          <w:szCs w:val="21"/>
          <w:lang w:eastAsia="pt-BR"/>
        </w:rPr>
        <w:t>`http://files.cod3r.com.br/curso-js/turma</w:t>
      </w:r>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9CDCFE"/>
          <w:sz w:val="21"/>
          <w:szCs w:val="21"/>
          <w:lang w:eastAsia="pt-BR"/>
        </w:rPr>
        <w:t>letra</w:t>
      </w:r>
      <w:proofErr w:type="gramStart"/>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CE9178"/>
          <w:sz w:val="21"/>
          <w:szCs w:val="21"/>
          <w:lang w:eastAsia="pt-BR"/>
        </w:rPr>
        <w:t>.json</w:t>
      </w:r>
      <w:proofErr w:type="gramEnd"/>
      <w:r w:rsidRPr="00E66123">
        <w:rPr>
          <w:rFonts w:ascii="Consolas" w:eastAsia="Times New Roman" w:hAnsi="Consolas" w:cs="Consolas"/>
          <w:color w:val="CE9178"/>
          <w:sz w:val="21"/>
          <w:szCs w:val="21"/>
          <w:lang w:eastAsia="pt-BR"/>
        </w:rPr>
        <w:t>`</w:t>
      </w:r>
    </w:p>
    <w:p w14:paraId="47918AE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//método do módulo http para pegar os dados na internet</w:t>
      </w:r>
    </w:p>
    <w:p w14:paraId="3589E7BA"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6A9955"/>
          <w:sz w:val="21"/>
          <w:szCs w:val="21"/>
          <w:lang w:eastAsia="pt-BR"/>
        </w:rPr>
        <w:t>//Primeiro parâmetro a URL</w:t>
      </w:r>
    </w:p>
    <w:p w14:paraId="068BAC6E"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r w:rsidRPr="00E66123">
        <w:rPr>
          <w:rFonts w:ascii="Consolas" w:eastAsia="Times New Roman" w:hAnsi="Consolas" w:cs="Consolas"/>
          <w:color w:val="D4D4D4"/>
          <w:sz w:val="21"/>
          <w:szCs w:val="21"/>
          <w:lang w:eastAsia="pt-BR"/>
        </w:rPr>
        <w:t>    </w:t>
      </w:r>
      <w:r w:rsidRPr="00E227B4">
        <w:rPr>
          <w:rFonts w:ascii="Consolas" w:eastAsia="Times New Roman" w:hAnsi="Consolas" w:cs="Consolas"/>
          <w:color w:val="C586C0"/>
          <w:sz w:val="21"/>
          <w:szCs w:val="21"/>
          <w:lang w:val="en-US" w:eastAsia="pt-BR"/>
        </w:rPr>
        <w:t>return</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new</w:t>
      </w:r>
      <w:r w:rsidRPr="00E227B4">
        <w:rPr>
          <w:rFonts w:ascii="Consolas" w:eastAsia="Times New Roman" w:hAnsi="Consolas" w:cs="Consolas"/>
          <w:color w:val="D4D4D4"/>
          <w:sz w:val="21"/>
          <w:szCs w:val="21"/>
          <w:lang w:val="en-US" w:eastAsia="pt-BR"/>
        </w:rPr>
        <w:t> </w:t>
      </w:r>
      <w:proofErr w:type="gramStart"/>
      <w:r w:rsidRPr="00E227B4">
        <w:rPr>
          <w:rFonts w:ascii="Consolas" w:eastAsia="Times New Roman" w:hAnsi="Consolas" w:cs="Consolas"/>
          <w:color w:val="4EC9B0"/>
          <w:sz w:val="21"/>
          <w:szCs w:val="21"/>
          <w:lang w:val="en-US" w:eastAsia="pt-BR"/>
        </w:rPr>
        <w:t>Promise</w:t>
      </w:r>
      <w:r w:rsidRPr="00E227B4">
        <w:rPr>
          <w:rFonts w:ascii="Consolas" w:eastAsia="Times New Roman" w:hAnsi="Consolas" w:cs="Consolas"/>
          <w:color w:val="D4D4D4"/>
          <w:sz w:val="21"/>
          <w:szCs w:val="21"/>
          <w:lang w:val="en-US" w:eastAsia="pt-BR"/>
        </w:rPr>
        <w:t>(</w:t>
      </w:r>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resolve</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DCDCAA"/>
          <w:sz w:val="21"/>
          <w:szCs w:val="21"/>
          <w:lang w:val="en-US" w:eastAsia="pt-BR"/>
        </w:rPr>
        <w:t>reject</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=&gt;</w:t>
      </w:r>
      <w:r w:rsidRPr="00E227B4">
        <w:rPr>
          <w:rFonts w:ascii="Consolas" w:eastAsia="Times New Roman" w:hAnsi="Consolas" w:cs="Consolas"/>
          <w:color w:val="D4D4D4"/>
          <w:sz w:val="21"/>
          <w:szCs w:val="21"/>
          <w:lang w:val="en-US" w:eastAsia="pt-BR"/>
        </w:rPr>
        <w:t> {</w:t>
      </w:r>
    </w:p>
    <w:p w14:paraId="3762B3FB"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4FC1FF"/>
          <w:sz w:val="21"/>
          <w:szCs w:val="21"/>
          <w:lang w:val="en-US" w:eastAsia="pt-BR"/>
        </w:rPr>
        <w:t>http</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get</w:t>
      </w:r>
      <w:proofErr w:type="spellEnd"/>
      <w:r w:rsidRPr="00E227B4">
        <w:rPr>
          <w:rFonts w:ascii="Consolas" w:eastAsia="Times New Roman" w:hAnsi="Consolas" w:cs="Consolas"/>
          <w:color w:val="D4D4D4"/>
          <w:sz w:val="21"/>
          <w:szCs w:val="21"/>
          <w:lang w:val="en-US" w:eastAsia="pt-BR"/>
        </w:rPr>
        <w:t>(</w:t>
      </w:r>
      <w:proofErr w:type="spellStart"/>
      <w:proofErr w:type="gramEnd"/>
      <w:r w:rsidRPr="00E227B4">
        <w:rPr>
          <w:rFonts w:ascii="Consolas" w:eastAsia="Times New Roman" w:hAnsi="Consolas" w:cs="Consolas"/>
          <w:color w:val="4FC1FF"/>
          <w:sz w:val="21"/>
          <w:szCs w:val="21"/>
          <w:lang w:val="en-US" w:eastAsia="pt-BR"/>
        </w:rPr>
        <w:t>url</w:t>
      </w:r>
      <w:proofErr w:type="spellEnd"/>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val="en-US" w:eastAsia="pt-BR"/>
        </w:rPr>
        <w:t>res</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=&gt;</w:t>
      </w:r>
      <w:r w:rsidRPr="00E227B4">
        <w:rPr>
          <w:rFonts w:ascii="Consolas" w:eastAsia="Times New Roman" w:hAnsi="Consolas" w:cs="Consolas"/>
          <w:color w:val="D4D4D4"/>
          <w:sz w:val="21"/>
          <w:szCs w:val="21"/>
          <w:lang w:val="en-US" w:eastAsia="pt-BR"/>
        </w:rPr>
        <w:t> {</w:t>
      </w:r>
    </w:p>
    <w:p w14:paraId="609F6A9D"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let</w:t>
      </w:r>
      <w:r w:rsidRPr="00E227B4">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9CDCFE"/>
          <w:sz w:val="21"/>
          <w:szCs w:val="21"/>
          <w:lang w:val="en-US" w:eastAsia="pt-BR"/>
        </w:rPr>
        <w:t>resultado</w:t>
      </w:r>
      <w:proofErr w:type="spell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CE9178"/>
          <w:sz w:val="21"/>
          <w:szCs w:val="21"/>
          <w:lang w:val="en-US" w:eastAsia="pt-BR"/>
        </w:rPr>
        <w:t>''</w:t>
      </w:r>
    </w:p>
    <w:p w14:paraId="5EC9FF58"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E66123">
        <w:rPr>
          <w:rFonts w:ascii="Consolas" w:eastAsia="Times New Roman" w:hAnsi="Consolas" w:cs="Consolas"/>
          <w:color w:val="6A9955"/>
          <w:sz w:val="21"/>
          <w:szCs w:val="21"/>
          <w:lang w:eastAsia="pt-BR"/>
        </w:rPr>
        <w:t>//Quando tiver pegando os dados, colocar os dados na variável 'resultado'</w:t>
      </w:r>
    </w:p>
    <w:p w14:paraId="0655CBE8"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roofErr w:type="spellStart"/>
      <w:proofErr w:type="gramStart"/>
      <w:r w:rsidRPr="00E66123">
        <w:rPr>
          <w:rFonts w:ascii="Consolas" w:eastAsia="Times New Roman" w:hAnsi="Consolas" w:cs="Consolas"/>
          <w:color w:val="9CDCFE"/>
          <w:sz w:val="21"/>
          <w:szCs w:val="21"/>
          <w:lang w:eastAsia="pt-BR"/>
        </w:rPr>
        <w:t>res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on</w:t>
      </w:r>
      <w:proofErr w:type="spellEnd"/>
      <w:proofErr w:type="gram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CE9178"/>
          <w:sz w:val="21"/>
          <w:szCs w:val="21"/>
          <w:lang w:eastAsia="pt-BR"/>
        </w:rPr>
        <w:t>'data'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dados</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247C3D34"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resultado</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resultado</w:t>
      </w:r>
      <w:r w:rsidRPr="00E66123">
        <w:rPr>
          <w:rFonts w:ascii="Consolas" w:eastAsia="Times New Roman" w:hAnsi="Consolas" w:cs="Consolas"/>
          <w:color w:val="D4D4D4"/>
          <w:sz w:val="21"/>
          <w:szCs w:val="21"/>
          <w:lang w:eastAsia="pt-BR"/>
        </w:rPr>
        <w:t> + </w:t>
      </w:r>
      <w:r w:rsidRPr="00E66123">
        <w:rPr>
          <w:rFonts w:ascii="Consolas" w:eastAsia="Times New Roman" w:hAnsi="Consolas" w:cs="Consolas"/>
          <w:color w:val="9CDCFE"/>
          <w:sz w:val="21"/>
          <w:szCs w:val="21"/>
          <w:lang w:eastAsia="pt-BR"/>
        </w:rPr>
        <w:t>dados</w:t>
      </w:r>
    </w:p>
    <w:p w14:paraId="4D44B707"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
    <w:p w14:paraId="602E57CA"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lastRenderedPageBreak/>
        <w:t>            </w:t>
      </w:r>
      <w:r w:rsidRPr="00E66123">
        <w:rPr>
          <w:rFonts w:ascii="Consolas" w:eastAsia="Times New Roman" w:hAnsi="Consolas" w:cs="Consolas"/>
          <w:color w:val="6A9955"/>
          <w:sz w:val="21"/>
          <w:szCs w:val="21"/>
          <w:lang w:eastAsia="pt-BR"/>
        </w:rPr>
        <w:t>//Quando os dados acabarem, chamar o segundo parâmetro de 'getTurma', que será a transformação do resultado em um objeto</w:t>
      </w:r>
    </w:p>
    <w:p w14:paraId="6CEACED3"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roofErr w:type="spellStart"/>
      <w:proofErr w:type="gramStart"/>
      <w:r w:rsidRPr="00E227B4">
        <w:rPr>
          <w:rFonts w:ascii="Consolas" w:eastAsia="Times New Roman" w:hAnsi="Consolas" w:cs="Consolas"/>
          <w:color w:val="9CDCFE"/>
          <w:sz w:val="21"/>
          <w:szCs w:val="21"/>
          <w:lang w:eastAsia="pt-BR"/>
        </w:rPr>
        <w:t>res</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on</w:t>
      </w:r>
      <w:proofErr w:type="spellEnd"/>
      <w:proofErr w:type="gram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CE9178"/>
          <w:sz w:val="21"/>
          <w:szCs w:val="21"/>
          <w:lang w:eastAsia="pt-BR"/>
        </w:rPr>
        <w:t>'</w:t>
      </w:r>
      <w:proofErr w:type="spellStart"/>
      <w:r w:rsidRPr="00E227B4">
        <w:rPr>
          <w:rFonts w:ascii="Consolas" w:eastAsia="Times New Roman" w:hAnsi="Consolas" w:cs="Consolas"/>
          <w:color w:val="CE9178"/>
          <w:sz w:val="21"/>
          <w:szCs w:val="21"/>
          <w:lang w:eastAsia="pt-BR"/>
        </w:rPr>
        <w:t>end</w:t>
      </w:r>
      <w:proofErr w:type="spellEnd"/>
      <w:r w:rsidRPr="00E227B4">
        <w:rPr>
          <w:rFonts w:ascii="Consolas" w:eastAsia="Times New Roman" w:hAnsi="Consolas" w:cs="Consolas"/>
          <w:color w:val="CE9178"/>
          <w:sz w:val="21"/>
          <w:szCs w:val="21"/>
          <w:lang w:eastAsia="pt-BR"/>
        </w:rPr>
        <w:t>'</w:t>
      </w:r>
      <w:r w:rsidRPr="00E227B4">
        <w:rPr>
          <w:rFonts w:ascii="Consolas" w:eastAsia="Times New Roman" w:hAnsi="Consolas" w:cs="Consolas"/>
          <w:color w:val="D4D4D4"/>
          <w:sz w:val="21"/>
          <w:szCs w:val="21"/>
          <w:lang w:eastAsia="pt-BR"/>
        </w:rPr>
        <w:t>, () </w:t>
      </w:r>
      <w:r w:rsidRPr="00E227B4">
        <w:rPr>
          <w:rFonts w:ascii="Consolas" w:eastAsia="Times New Roman" w:hAnsi="Consolas" w:cs="Consolas"/>
          <w:color w:val="569CD6"/>
          <w:sz w:val="21"/>
          <w:szCs w:val="21"/>
          <w:lang w:eastAsia="pt-BR"/>
        </w:rPr>
        <w:t>=&gt;</w:t>
      </w:r>
      <w:r w:rsidRPr="00E227B4">
        <w:rPr>
          <w:rFonts w:ascii="Consolas" w:eastAsia="Times New Roman" w:hAnsi="Consolas" w:cs="Consolas"/>
          <w:color w:val="D4D4D4"/>
          <w:sz w:val="21"/>
          <w:szCs w:val="21"/>
          <w:lang w:eastAsia="pt-BR"/>
        </w:rPr>
        <w:t> {</w:t>
      </w:r>
    </w:p>
    <w:p w14:paraId="070D6AD1"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C586C0"/>
          <w:sz w:val="21"/>
          <w:szCs w:val="21"/>
          <w:lang w:eastAsia="pt-BR"/>
        </w:rPr>
        <w:t>try</w:t>
      </w:r>
      <w:proofErr w:type="spellEnd"/>
      <w:r w:rsidRPr="00E227B4">
        <w:rPr>
          <w:rFonts w:ascii="Consolas" w:eastAsia="Times New Roman" w:hAnsi="Consolas" w:cs="Consolas"/>
          <w:color w:val="D4D4D4"/>
          <w:sz w:val="21"/>
          <w:szCs w:val="21"/>
          <w:lang w:eastAsia="pt-BR"/>
        </w:rPr>
        <w:t> {</w:t>
      </w:r>
    </w:p>
    <w:p w14:paraId="28C798A3"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gramStart"/>
      <w:r w:rsidRPr="00E227B4">
        <w:rPr>
          <w:rFonts w:ascii="Consolas" w:eastAsia="Times New Roman" w:hAnsi="Consolas" w:cs="Consolas"/>
          <w:color w:val="DCDCAA"/>
          <w:sz w:val="21"/>
          <w:szCs w:val="21"/>
          <w:lang w:eastAsia="pt-BR"/>
        </w:rPr>
        <w:t>resolve</w:t>
      </w:r>
      <w:r w:rsidRPr="00E227B4">
        <w:rPr>
          <w:rFonts w:ascii="Consolas" w:eastAsia="Times New Roman" w:hAnsi="Consolas" w:cs="Consolas"/>
          <w:color w:val="D4D4D4"/>
          <w:sz w:val="21"/>
          <w:szCs w:val="21"/>
          <w:lang w:eastAsia="pt-BR"/>
        </w:rPr>
        <w:t>(</w:t>
      </w:r>
      <w:proofErr w:type="spellStart"/>
      <w:proofErr w:type="gramEnd"/>
      <w:r w:rsidRPr="00E227B4">
        <w:rPr>
          <w:rFonts w:ascii="Consolas" w:eastAsia="Times New Roman" w:hAnsi="Consolas" w:cs="Consolas"/>
          <w:color w:val="9CDCFE"/>
          <w:sz w:val="21"/>
          <w:szCs w:val="21"/>
          <w:lang w:eastAsia="pt-BR"/>
        </w:rPr>
        <w:t>JSON</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parse</w:t>
      </w:r>
      <w:proofErr w:type="spell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9CDCFE"/>
          <w:sz w:val="21"/>
          <w:szCs w:val="21"/>
          <w:lang w:eastAsia="pt-BR"/>
        </w:rPr>
        <w:t>resultado</w:t>
      </w:r>
      <w:r w:rsidRPr="00E227B4">
        <w:rPr>
          <w:rFonts w:ascii="Consolas" w:eastAsia="Times New Roman" w:hAnsi="Consolas" w:cs="Consolas"/>
          <w:color w:val="D4D4D4"/>
          <w:sz w:val="21"/>
          <w:szCs w:val="21"/>
          <w:lang w:eastAsia="pt-BR"/>
        </w:rPr>
        <w:t>))</w:t>
      </w:r>
    </w:p>
    <w:p w14:paraId="0C376E59"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 </w:t>
      </w:r>
      <w:r w:rsidRPr="00E227B4">
        <w:rPr>
          <w:rFonts w:ascii="Consolas" w:eastAsia="Times New Roman" w:hAnsi="Consolas" w:cs="Consolas"/>
          <w:color w:val="C586C0"/>
          <w:sz w:val="21"/>
          <w:szCs w:val="21"/>
          <w:lang w:eastAsia="pt-BR"/>
        </w:rPr>
        <w:t>catch</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9CDCFE"/>
          <w:sz w:val="21"/>
          <w:szCs w:val="21"/>
          <w:lang w:eastAsia="pt-BR"/>
        </w:rPr>
        <w:t>e</w:t>
      </w:r>
      <w:r w:rsidRPr="00E227B4">
        <w:rPr>
          <w:rFonts w:ascii="Consolas" w:eastAsia="Times New Roman" w:hAnsi="Consolas" w:cs="Consolas"/>
          <w:color w:val="D4D4D4"/>
          <w:sz w:val="21"/>
          <w:szCs w:val="21"/>
          <w:lang w:eastAsia="pt-BR"/>
        </w:rPr>
        <w:t>) {</w:t>
      </w:r>
    </w:p>
    <w:p w14:paraId="45910A99"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DCDCAA"/>
          <w:sz w:val="21"/>
          <w:szCs w:val="21"/>
          <w:lang w:eastAsia="pt-BR"/>
        </w:rPr>
        <w:t>reject</w:t>
      </w:r>
      <w:proofErr w:type="spell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9CDCFE"/>
          <w:sz w:val="21"/>
          <w:szCs w:val="21"/>
          <w:lang w:eastAsia="pt-BR"/>
        </w:rPr>
        <w:t>e</w:t>
      </w:r>
      <w:r w:rsidRPr="00E227B4">
        <w:rPr>
          <w:rFonts w:ascii="Consolas" w:eastAsia="Times New Roman" w:hAnsi="Consolas" w:cs="Consolas"/>
          <w:color w:val="D4D4D4"/>
          <w:sz w:val="21"/>
          <w:szCs w:val="21"/>
          <w:lang w:eastAsia="pt-BR"/>
        </w:rPr>
        <w:t>)</w:t>
      </w:r>
    </w:p>
    <w:p w14:paraId="6850673F"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
    <w:p w14:paraId="6F95C9A7"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 </w:t>
      </w:r>
    </w:p>
    <w:p w14:paraId="60660FD7"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
    <w:p w14:paraId="467A94D4"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
    <w:p w14:paraId="67AC6E2B"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
    <w:p w14:paraId="5D0B49B3"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w:t>
      </w:r>
    </w:p>
    <w:p w14:paraId="15174F51" w14:textId="77777777" w:rsidR="00E66123" w:rsidRPr="00E227B4" w:rsidRDefault="00E66123" w:rsidP="00E66123">
      <w:pPr>
        <w:shd w:val="clear" w:color="auto" w:fill="1E1E1E"/>
        <w:spacing w:after="240" w:line="285" w:lineRule="atLeast"/>
        <w:ind w:left="1080"/>
        <w:rPr>
          <w:rFonts w:ascii="Consolas" w:eastAsia="Times New Roman" w:hAnsi="Consolas" w:cs="Consolas"/>
          <w:color w:val="D4D4D4"/>
          <w:sz w:val="21"/>
          <w:szCs w:val="21"/>
          <w:lang w:eastAsia="pt-BR"/>
        </w:rPr>
      </w:pPr>
    </w:p>
    <w:p w14:paraId="3A4A907F" w14:textId="77777777" w:rsidR="00E66123" w:rsidRPr="00E227B4"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227B4">
        <w:rPr>
          <w:rFonts w:ascii="Consolas" w:eastAsia="Times New Roman" w:hAnsi="Consolas" w:cs="Consolas"/>
          <w:color w:val="569CD6"/>
          <w:sz w:val="21"/>
          <w:szCs w:val="21"/>
          <w:lang w:eastAsia="pt-BR"/>
        </w:rPr>
        <w:t>let</w:t>
      </w:r>
      <w:proofErr w:type="spellEnd"/>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eastAsia="pt-BR"/>
        </w:rPr>
        <w:t>nomes</w:t>
      </w:r>
      <w:r w:rsidRPr="00E227B4">
        <w:rPr>
          <w:rFonts w:ascii="Consolas" w:eastAsia="Times New Roman" w:hAnsi="Consolas" w:cs="Consolas"/>
          <w:color w:val="D4D4D4"/>
          <w:sz w:val="21"/>
          <w:szCs w:val="21"/>
          <w:lang w:eastAsia="pt-BR"/>
        </w:rPr>
        <w:t> = []</w:t>
      </w:r>
    </w:p>
    <w:p w14:paraId="59962935"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//Letra é a 'A' e o segundo parâmetro é a função que transformará os dados JSON em um objeto</w:t>
      </w:r>
    </w:p>
    <w:p w14:paraId="70B7C49F"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roofErr w:type="spellStart"/>
      <w:r w:rsidRPr="00E66123">
        <w:rPr>
          <w:rFonts w:ascii="Consolas" w:eastAsia="Times New Roman" w:hAnsi="Consolas" w:cs="Consolas"/>
          <w:color w:val="DCDCAA"/>
          <w:sz w:val="21"/>
          <w:szCs w:val="21"/>
          <w:lang w:eastAsia="pt-BR"/>
        </w:rPr>
        <w:t>getTurma</w:t>
      </w:r>
      <w:proofErr w:type="spell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CE9178"/>
          <w:sz w:val="21"/>
          <w:szCs w:val="21"/>
          <w:lang w:eastAsia="pt-BR"/>
        </w:rPr>
        <w:t>'A'</w:t>
      </w:r>
      <w:proofErr w:type="gramStart"/>
      <w:r w:rsidRPr="00E66123">
        <w:rPr>
          <w:rFonts w:ascii="Consolas" w:eastAsia="Times New Roman" w:hAnsi="Consolas" w:cs="Consolas"/>
          <w:color w:val="D4D4D4"/>
          <w:sz w:val="21"/>
          <w:szCs w:val="21"/>
          <w:lang w:eastAsia="pt-BR"/>
        </w:rPr>
        <w:t>).</w:t>
      </w:r>
      <w:proofErr w:type="spellStart"/>
      <w:r w:rsidRPr="00E66123">
        <w:rPr>
          <w:rFonts w:ascii="Consolas" w:eastAsia="Times New Roman" w:hAnsi="Consolas" w:cs="Consolas"/>
          <w:color w:val="DCDCAA"/>
          <w:sz w:val="21"/>
          <w:szCs w:val="21"/>
          <w:lang w:eastAsia="pt-BR"/>
        </w:rPr>
        <w:t>then</w:t>
      </w:r>
      <w:proofErr w:type="spellEnd"/>
      <w:proofErr w:type="gram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alunos</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p>
    <w:p w14:paraId="54FEF6F4"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 = </w:t>
      </w:r>
      <w:proofErr w:type="spellStart"/>
      <w:proofErr w:type="gramStart"/>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concat</w:t>
      </w:r>
      <w:proofErr w:type="spellEnd"/>
      <w:proofErr w:type="gramEnd"/>
      <w:r w:rsidRPr="00E66123">
        <w:rPr>
          <w:rFonts w:ascii="Consolas" w:eastAsia="Times New Roman" w:hAnsi="Consolas" w:cs="Consolas"/>
          <w:color w:val="D4D4D4"/>
          <w:sz w:val="21"/>
          <w:szCs w:val="21"/>
          <w:lang w:eastAsia="pt-BR"/>
        </w:rPr>
        <w:t>(</w:t>
      </w:r>
      <w:proofErr w:type="spellStart"/>
      <w:r w:rsidRPr="00E66123">
        <w:rPr>
          <w:rFonts w:ascii="Consolas" w:eastAsia="Times New Roman" w:hAnsi="Consolas" w:cs="Consolas"/>
          <w:color w:val="9CDCFE"/>
          <w:sz w:val="21"/>
          <w:szCs w:val="21"/>
          <w:lang w:eastAsia="pt-BR"/>
        </w:rPr>
        <w:t>alunos</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map</w:t>
      </w:r>
      <w:proofErr w:type="spellEnd"/>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a</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569CD6"/>
          <w:sz w:val="21"/>
          <w:szCs w:val="21"/>
          <w:lang w:eastAsia="pt-BR"/>
        </w:rPr>
        <w:t>=&gt;</w:t>
      </w: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CE9178"/>
          <w:sz w:val="21"/>
          <w:szCs w:val="21"/>
          <w:lang w:eastAsia="pt-BR"/>
        </w:rPr>
        <w:t>`A: </w:t>
      </w:r>
      <w:r w:rsidRPr="00E66123">
        <w:rPr>
          <w:rFonts w:ascii="Consolas" w:eastAsia="Times New Roman" w:hAnsi="Consolas" w:cs="Consolas"/>
          <w:color w:val="569CD6"/>
          <w:sz w:val="21"/>
          <w:szCs w:val="21"/>
          <w:lang w:eastAsia="pt-BR"/>
        </w:rPr>
        <w:t>${</w:t>
      </w:r>
      <w:proofErr w:type="spellStart"/>
      <w:r w:rsidRPr="00E66123">
        <w:rPr>
          <w:rFonts w:ascii="Consolas" w:eastAsia="Times New Roman" w:hAnsi="Consolas" w:cs="Consolas"/>
          <w:color w:val="9CDCFE"/>
          <w:sz w:val="21"/>
          <w:szCs w:val="21"/>
          <w:lang w:eastAsia="pt-BR"/>
        </w:rPr>
        <w:t>a</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nome</w:t>
      </w:r>
      <w:proofErr w:type="spellEnd"/>
      <w:r w:rsidRPr="00E66123">
        <w:rPr>
          <w:rFonts w:ascii="Consolas" w:eastAsia="Times New Roman" w:hAnsi="Consolas" w:cs="Consolas"/>
          <w:color w:val="569CD6"/>
          <w:sz w:val="21"/>
          <w:szCs w:val="21"/>
          <w:lang w:eastAsia="pt-BR"/>
        </w:rPr>
        <w:t>}</w:t>
      </w:r>
      <w:r w:rsidRPr="00E66123">
        <w:rPr>
          <w:rFonts w:ascii="Consolas" w:eastAsia="Times New Roman" w:hAnsi="Consolas" w:cs="Consolas"/>
          <w:color w:val="CE9178"/>
          <w:sz w:val="21"/>
          <w:szCs w:val="21"/>
          <w:lang w:eastAsia="pt-BR"/>
        </w:rPr>
        <w:t>`</w:t>
      </w:r>
      <w:r w:rsidRPr="00E66123">
        <w:rPr>
          <w:rFonts w:ascii="Consolas" w:eastAsia="Times New Roman" w:hAnsi="Consolas" w:cs="Consolas"/>
          <w:color w:val="D4D4D4"/>
          <w:sz w:val="21"/>
          <w:szCs w:val="21"/>
          <w:lang w:eastAsia="pt-BR"/>
        </w:rPr>
        <w:t> ))</w:t>
      </w:r>
    </w:p>
    <w:p w14:paraId="5454DDC2"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r w:rsidRPr="00E66123">
        <w:rPr>
          <w:rFonts w:ascii="Consolas" w:eastAsia="Times New Roman" w:hAnsi="Consolas" w:cs="Consolas"/>
          <w:color w:val="9CDCFE"/>
          <w:sz w:val="21"/>
          <w:szCs w:val="21"/>
          <w:lang w:eastAsia="pt-BR"/>
        </w:rPr>
        <w:t>console</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DCDCAA"/>
          <w:sz w:val="21"/>
          <w:szCs w:val="21"/>
          <w:lang w:eastAsia="pt-BR"/>
        </w:rPr>
        <w:t>log</w:t>
      </w:r>
      <w:r w:rsidRPr="00E66123">
        <w:rPr>
          <w:rFonts w:ascii="Consolas" w:eastAsia="Times New Roman" w:hAnsi="Consolas" w:cs="Consolas"/>
          <w:color w:val="D4D4D4"/>
          <w:sz w:val="21"/>
          <w:szCs w:val="21"/>
          <w:lang w:eastAsia="pt-BR"/>
        </w:rPr>
        <w:t>(</w:t>
      </w:r>
      <w:r w:rsidRPr="00E66123">
        <w:rPr>
          <w:rFonts w:ascii="Consolas" w:eastAsia="Times New Roman" w:hAnsi="Consolas" w:cs="Consolas"/>
          <w:color w:val="9CDCFE"/>
          <w:sz w:val="21"/>
          <w:szCs w:val="21"/>
          <w:lang w:eastAsia="pt-BR"/>
        </w:rPr>
        <w:t>nomes</w:t>
      </w:r>
      <w:r w:rsidRPr="00E66123">
        <w:rPr>
          <w:rFonts w:ascii="Consolas" w:eastAsia="Times New Roman" w:hAnsi="Consolas" w:cs="Consolas"/>
          <w:color w:val="D4D4D4"/>
          <w:sz w:val="21"/>
          <w:szCs w:val="21"/>
          <w:lang w:eastAsia="pt-BR"/>
        </w:rPr>
        <w:t>)</w:t>
      </w:r>
    </w:p>
    <w:p w14:paraId="56CC43A0"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D4D4D4"/>
          <w:sz w:val="21"/>
          <w:szCs w:val="21"/>
          <w:lang w:eastAsia="pt-BR"/>
        </w:rPr>
        <w:t>}) </w:t>
      </w:r>
    </w:p>
    <w:p w14:paraId="754B3D65"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p>
    <w:p w14:paraId="627F3796"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eastAsia="pt-BR"/>
        </w:rPr>
      </w:pPr>
      <w:r w:rsidRPr="00E66123">
        <w:rPr>
          <w:rFonts w:ascii="Consolas" w:eastAsia="Times New Roman" w:hAnsi="Consolas" w:cs="Consolas"/>
          <w:color w:val="6A9955"/>
          <w:sz w:val="21"/>
          <w:szCs w:val="21"/>
          <w:lang w:eastAsia="pt-BR"/>
        </w:rPr>
        <w:t>//Várias </w:t>
      </w:r>
      <w:proofErr w:type="spellStart"/>
      <w:r w:rsidRPr="00E66123">
        <w:rPr>
          <w:rFonts w:ascii="Consolas" w:eastAsia="Times New Roman" w:hAnsi="Consolas" w:cs="Consolas"/>
          <w:color w:val="6A9955"/>
          <w:sz w:val="21"/>
          <w:szCs w:val="21"/>
          <w:lang w:eastAsia="pt-BR"/>
        </w:rPr>
        <w:t>promisses</w:t>
      </w:r>
      <w:proofErr w:type="spellEnd"/>
      <w:r w:rsidRPr="00E66123">
        <w:rPr>
          <w:rFonts w:ascii="Consolas" w:eastAsia="Times New Roman" w:hAnsi="Consolas" w:cs="Consolas"/>
          <w:color w:val="6A9955"/>
          <w:sz w:val="21"/>
          <w:szCs w:val="21"/>
          <w:lang w:eastAsia="pt-BR"/>
        </w:rPr>
        <w:t>:</w:t>
      </w:r>
    </w:p>
    <w:p w14:paraId="458464E9" w14:textId="77777777" w:rsidR="00E66123" w:rsidRPr="00E66123"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proofErr w:type="spellStart"/>
      <w:r w:rsidRPr="00E66123">
        <w:rPr>
          <w:rFonts w:ascii="Consolas" w:eastAsia="Times New Roman" w:hAnsi="Consolas" w:cs="Consolas"/>
          <w:color w:val="4EC9B0"/>
          <w:sz w:val="21"/>
          <w:szCs w:val="21"/>
          <w:lang w:val="en-US" w:eastAsia="pt-BR"/>
        </w:rPr>
        <w:t>Promise</w:t>
      </w:r>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DCDCAA"/>
          <w:sz w:val="21"/>
          <w:szCs w:val="21"/>
          <w:lang w:val="en-US" w:eastAsia="pt-BR"/>
        </w:rPr>
        <w:t>all</w:t>
      </w:r>
      <w:proofErr w:type="spellEnd"/>
      <w:r w:rsidRPr="00E66123">
        <w:rPr>
          <w:rFonts w:ascii="Consolas" w:eastAsia="Times New Roman" w:hAnsi="Consolas" w:cs="Consolas"/>
          <w:color w:val="D4D4D4"/>
          <w:sz w:val="21"/>
          <w:szCs w:val="21"/>
          <w:lang w:val="en-US" w:eastAsia="pt-BR"/>
        </w:rPr>
        <w:t>([</w:t>
      </w:r>
      <w:proofErr w:type="spellStart"/>
      <w:r w:rsidRPr="00E66123">
        <w:rPr>
          <w:rFonts w:ascii="Consolas" w:eastAsia="Times New Roman" w:hAnsi="Consolas" w:cs="Consolas"/>
          <w:color w:val="DCDCAA"/>
          <w:sz w:val="21"/>
          <w:szCs w:val="21"/>
          <w:lang w:val="en-US" w:eastAsia="pt-BR"/>
        </w:rPr>
        <w:t>getTurma</w:t>
      </w:r>
      <w:proofErr w:type="spellEnd"/>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CE9178"/>
          <w:sz w:val="21"/>
          <w:szCs w:val="21"/>
          <w:lang w:val="en-US" w:eastAsia="pt-BR"/>
        </w:rPr>
        <w:t>'A'</w:t>
      </w:r>
      <w:r w:rsidRPr="00E66123">
        <w:rPr>
          <w:rFonts w:ascii="Consolas" w:eastAsia="Times New Roman" w:hAnsi="Consolas" w:cs="Consolas"/>
          <w:color w:val="D4D4D4"/>
          <w:sz w:val="21"/>
          <w:szCs w:val="21"/>
          <w:lang w:val="en-US" w:eastAsia="pt-BR"/>
        </w:rPr>
        <w:t>), </w:t>
      </w:r>
      <w:proofErr w:type="spellStart"/>
      <w:r w:rsidRPr="00E66123">
        <w:rPr>
          <w:rFonts w:ascii="Consolas" w:eastAsia="Times New Roman" w:hAnsi="Consolas" w:cs="Consolas"/>
          <w:color w:val="DCDCAA"/>
          <w:sz w:val="21"/>
          <w:szCs w:val="21"/>
          <w:lang w:val="en-US" w:eastAsia="pt-BR"/>
        </w:rPr>
        <w:t>getTurma</w:t>
      </w:r>
      <w:proofErr w:type="spellEnd"/>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CE9178"/>
          <w:sz w:val="21"/>
          <w:szCs w:val="21"/>
          <w:lang w:val="en-US" w:eastAsia="pt-BR"/>
        </w:rPr>
        <w:t>'B'</w:t>
      </w:r>
      <w:r w:rsidRPr="00E66123">
        <w:rPr>
          <w:rFonts w:ascii="Consolas" w:eastAsia="Times New Roman" w:hAnsi="Consolas" w:cs="Consolas"/>
          <w:color w:val="D4D4D4"/>
          <w:sz w:val="21"/>
          <w:szCs w:val="21"/>
          <w:lang w:val="en-US" w:eastAsia="pt-BR"/>
        </w:rPr>
        <w:t>), </w:t>
      </w:r>
      <w:proofErr w:type="spellStart"/>
      <w:r w:rsidRPr="00E66123">
        <w:rPr>
          <w:rFonts w:ascii="Consolas" w:eastAsia="Times New Roman" w:hAnsi="Consolas" w:cs="Consolas"/>
          <w:color w:val="DCDCAA"/>
          <w:sz w:val="21"/>
          <w:szCs w:val="21"/>
          <w:lang w:val="en-US" w:eastAsia="pt-BR"/>
        </w:rPr>
        <w:t>getTurma</w:t>
      </w:r>
      <w:proofErr w:type="spellEnd"/>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CE9178"/>
          <w:sz w:val="21"/>
          <w:szCs w:val="21"/>
          <w:lang w:val="en-US" w:eastAsia="pt-BR"/>
        </w:rPr>
        <w:t>'C'</w:t>
      </w:r>
      <w:r w:rsidRPr="00E66123">
        <w:rPr>
          <w:rFonts w:ascii="Consolas" w:eastAsia="Times New Roman" w:hAnsi="Consolas" w:cs="Consolas"/>
          <w:color w:val="D4D4D4"/>
          <w:sz w:val="21"/>
          <w:szCs w:val="21"/>
          <w:lang w:val="en-US" w:eastAsia="pt-BR"/>
        </w:rPr>
        <w:t>)])</w:t>
      </w:r>
    </w:p>
    <w:p w14:paraId="03201C4F" w14:textId="77777777" w:rsidR="00E66123" w:rsidRDefault="00E66123" w:rsidP="00E66123">
      <w:pPr>
        <w:shd w:val="clear" w:color="auto" w:fill="1E1E1E"/>
        <w:spacing w:after="0" w:line="285" w:lineRule="atLeast"/>
        <w:ind w:left="1080"/>
        <w:rPr>
          <w:rFonts w:ascii="Consolas" w:eastAsia="Times New Roman" w:hAnsi="Consolas" w:cs="Consolas"/>
          <w:color w:val="D4D4D4"/>
          <w:sz w:val="21"/>
          <w:szCs w:val="21"/>
          <w:lang w:val="en-US" w:eastAsia="pt-BR"/>
        </w:rPr>
      </w:pPr>
      <w:proofErr w:type="gramStart"/>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DCDCAA"/>
          <w:sz w:val="21"/>
          <w:szCs w:val="21"/>
          <w:lang w:val="en-US" w:eastAsia="pt-BR"/>
        </w:rPr>
        <w:t>then</w:t>
      </w:r>
      <w:proofErr w:type="gramEnd"/>
      <w:r w:rsidRPr="00E66123">
        <w:rPr>
          <w:rFonts w:ascii="Consolas" w:eastAsia="Times New Roman" w:hAnsi="Consolas" w:cs="Consolas"/>
          <w:color w:val="D4D4D4"/>
          <w:sz w:val="21"/>
          <w:szCs w:val="21"/>
          <w:lang w:val="en-US" w:eastAsia="pt-BR"/>
        </w:rPr>
        <w:t>(</w:t>
      </w:r>
      <w:proofErr w:type="spellStart"/>
      <w:r w:rsidRPr="00E66123">
        <w:rPr>
          <w:rFonts w:ascii="Consolas" w:eastAsia="Times New Roman" w:hAnsi="Consolas" w:cs="Consolas"/>
          <w:color w:val="9CDCFE"/>
          <w:sz w:val="21"/>
          <w:szCs w:val="21"/>
          <w:lang w:val="en-US" w:eastAsia="pt-BR"/>
        </w:rPr>
        <w:t>nomes</w:t>
      </w:r>
      <w:proofErr w:type="spellEnd"/>
      <w:r w:rsidRPr="00E66123">
        <w:rPr>
          <w:rFonts w:ascii="Consolas" w:eastAsia="Times New Roman" w:hAnsi="Consolas" w:cs="Consolas"/>
          <w:color w:val="D4D4D4"/>
          <w:sz w:val="21"/>
          <w:szCs w:val="21"/>
          <w:lang w:val="en-US" w:eastAsia="pt-BR"/>
        </w:rPr>
        <w:t> </w:t>
      </w:r>
      <w:r w:rsidRPr="00E66123">
        <w:rPr>
          <w:rFonts w:ascii="Consolas" w:eastAsia="Times New Roman" w:hAnsi="Consolas" w:cs="Consolas"/>
          <w:color w:val="569CD6"/>
          <w:sz w:val="21"/>
          <w:szCs w:val="21"/>
          <w:lang w:val="en-US" w:eastAsia="pt-BR"/>
        </w:rPr>
        <w:t>=&gt;</w:t>
      </w:r>
      <w:r w:rsidRPr="00E66123">
        <w:rPr>
          <w:rFonts w:ascii="Consolas" w:eastAsia="Times New Roman" w:hAnsi="Consolas" w:cs="Consolas"/>
          <w:color w:val="D4D4D4"/>
          <w:sz w:val="21"/>
          <w:szCs w:val="21"/>
          <w:lang w:val="en-US" w:eastAsia="pt-BR"/>
        </w:rPr>
        <w:t> </w:t>
      </w:r>
      <w:r w:rsidRPr="00E66123">
        <w:rPr>
          <w:rFonts w:ascii="Consolas" w:eastAsia="Times New Roman" w:hAnsi="Consolas" w:cs="Consolas"/>
          <w:color w:val="9CDCFE"/>
          <w:sz w:val="21"/>
          <w:szCs w:val="21"/>
          <w:lang w:val="en-US" w:eastAsia="pt-BR"/>
        </w:rPr>
        <w:t>console</w:t>
      </w:r>
      <w:r w:rsidRPr="00E66123">
        <w:rPr>
          <w:rFonts w:ascii="Consolas" w:eastAsia="Times New Roman" w:hAnsi="Consolas" w:cs="Consolas"/>
          <w:color w:val="D4D4D4"/>
          <w:sz w:val="21"/>
          <w:szCs w:val="21"/>
          <w:lang w:val="en-US" w:eastAsia="pt-BR"/>
        </w:rPr>
        <w:t>.</w:t>
      </w:r>
      <w:r w:rsidRPr="00E66123">
        <w:rPr>
          <w:rFonts w:ascii="Consolas" w:eastAsia="Times New Roman" w:hAnsi="Consolas" w:cs="Consolas"/>
          <w:color w:val="DCDCAA"/>
          <w:sz w:val="21"/>
          <w:szCs w:val="21"/>
          <w:lang w:val="en-US" w:eastAsia="pt-BR"/>
        </w:rPr>
        <w:t>log</w:t>
      </w:r>
      <w:r w:rsidRPr="00E66123">
        <w:rPr>
          <w:rFonts w:ascii="Consolas" w:eastAsia="Times New Roman" w:hAnsi="Consolas" w:cs="Consolas"/>
          <w:color w:val="D4D4D4"/>
          <w:sz w:val="21"/>
          <w:szCs w:val="21"/>
          <w:lang w:val="en-US" w:eastAsia="pt-BR"/>
        </w:rPr>
        <w:t>(</w:t>
      </w:r>
      <w:proofErr w:type="spellStart"/>
      <w:r w:rsidRPr="00E66123">
        <w:rPr>
          <w:rFonts w:ascii="Consolas" w:eastAsia="Times New Roman" w:hAnsi="Consolas" w:cs="Consolas"/>
          <w:color w:val="9CDCFE"/>
          <w:sz w:val="21"/>
          <w:szCs w:val="21"/>
          <w:lang w:val="en-US" w:eastAsia="pt-BR"/>
        </w:rPr>
        <w:t>nomes</w:t>
      </w:r>
      <w:proofErr w:type="spellEnd"/>
      <w:r w:rsidRPr="00E66123">
        <w:rPr>
          <w:rFonts w:ascii="Consolas" w:eastAsia="Times New Roman" w:hAnsi="Consolas" w:cs="Consolas"/>
          <w:color w:val="D4D4D4"/>
          <w:sz w:val="21"/>
          <w:szCs w:val="21"/>
          <w:lang w:val="en-US" w:eastAsia="pt-BR"/>
        </w:rPr>
        <w:t>))</w:t>
      </w:r>
    </w:p>
    <w:p w14:paraId="01EAB821" w14:textId="77777777" w:rsidR="00E260A8" w:rsidRPr="00E260A8" w:rsidRDefault="00E260A8" w:rsidP="00E260A8">
      <w:pPr>
        <w:shd w:val="clear" w:color="auto" w:fill="1E1E1E"/>
        <w:spacing w:after="0" w:line="285" w:lineRule="atLeast"/>
        <w:ind w:left="1080"/>
        <w:rPr>
          <w:rFonts w:ascii="Consolas" w:eastAsia="Times New Roman" w:hAnsi="Consolas" w:cs="Consolas"/>
          <w:color w:val="D4D4D4"/>
          <w:sz w:val="21"/>
          <w:szCs w:val="21"/>
          <w:lang w:eastAsia="pt-BR"/>
        </w:rPr>
      </w:pPr>
      <w:proofErr w:type="gramStart"/>
      <w:r w:rsidRPr="00E260A8">
        <w:rPr>
          <w:rFonts w:ascii="Consolas" w:eastAsia="Times New Roman" w:hAnsi="Consolas" w:cs="Consolas"/>
          <w:color w:val="D4D4D4"/>
          <w:sz w:val="21"/>
          <w:szCs w:val="21"/>
          <w:lang w:eastAsia="pt-BR"/>
        </w:rPr>
        <w:t>.</w:t>
      </w:r>
      <w:r w:rsidRPr="00E260A8">
        <w:rPr>
          <w:rFonts w:ascii="Consolas" w:eastAsia="Times New Roman" w:hAnsi="Consolas" w:cs="Consolas"/>
          <w:color w:val="DCDCAA"/>
          <w:sz w:val="21"/>
          <w:szCs w:val="21"/>
          <w:lang w:eastAsia="pt-BR"/>
        </w:rPr>
        <w:t>catch</w:t>
      </w:r>
      <w:proofErr w:type="gramEnd"/>
      <w:r w:rsidRPr="00E260A8">
        <w:rPr>
          <w:rFonts w:ascii="Consolas" w:eastAsia="Times New Roman" w:hAnsi="Consolas" w:cs="Consolas"/>
          <w:color w:val="D4D4D4"/>
          <w:sz w:val="21"/>
          <w:szCs w:val="21"/>
          <w:lang w:eastAsia="pt-BR"/>
        </w:rPr>
        <w:t>(</w:t>
      </w:r>
      <w:r w:rsidRPr="00E260A8">
        <w:rPr>
          <w:rFonts w:ascii="Consolas" w:eastAsia="Times New Roman" w:hAnsi="Consolas" w:cs="Consolas"/>
          <w:color w:val="9CDCFE"/>
          <w:sz w:val="21"/>
          <w:szCs w:val="21"/>
          <w:lang w:eastAsia="pt-BR"/>
        </w:rPr>
        <w:t>e</w:t>
      </w:r>
      <w:r w:rsidRPr="00E260A8">
        <w:rPr>
          <w:rFonts w:ascii="Consolas" w:eastAsia="Times New Roman" w:hAnsi="Consolas" w:cs="Consolas"/>
          <w:color w:val="D4D4D4"/>
          <w:sz w:val="21"/>
          <w:szCs w:val="21"/>
          <w:lang w:eastAsia="pt-BR"/>
        </w:rPr>
        <w:t> </w:t>
      </w:r>
      <w:r w:rsidRPr="00E260A8">
        <w:rPr>
          <w:rFonts w:ascii="Consolas" w:eastAsia="Times New Roman" w:hAnsi="Consolas" w:cs="Consolas"/>
          <w:color w:val="569CD6"/>
          <w:sz w:val="21"/>
          <w:szCs w:val="21"/>
          <w:lang w:eastAsia="pt-BR"/>
        </w:rPr>
        <w:t>=&gt;</w:t>
      </w:r>
      <w:r w:rsidRPr="00E260A8">
        <w:rPr>
          <w:rFonts w:ascii="Consolas" w:eastAsia="Times New Roman" w:hAnsi="Consolas" w:cs="Consolas"/>
          <w:color w:val="D4D4D4"/>
          <w:sz w:val="21"/>
          <w:szCs w:val="21"/>
          <w:lang w:eastAsia="pt-BR"/>
        </w:rPr>
        <w:t> </w:t>
      </w:r>
      <w:r w:rsidRPr="00E260A8">
        <w:rPr>
          <w:rFonts w:ascii="Consolas" w:eastAsia="Times New Roman" w:hAnsi="Consolas" w:cs="Consolas"/>
          <w:color w:val="9CDCFE"/>
          <w:sz w:val="21"/>
          <w:szCs w:val="21"/>
          <w:lang w:eastAsia="pt-BR"/>
        </w:rPr>
        <w:t>console</w:t>
      </w:r>
      <w:r w:rsidRPr="00E260A8">
        <w:rPr>
          <w:rFonts w:ascii="Consolas" w:eastAsia="Times New Roman" w:hAnsi="Consolas" w:cs="Consolas"/>
          <w:color w:val="D4D4D4"/>
          <w:sz w:val="21"/>
          <w:szCs w:val="21"/>
          <w:lang w:eastAsia="pt-BR"/>
        </w:rPr>
        <w:t>.</w:t>
      </w:r>
      <w:r w:rsidRPr="00E260A8">
        <w:rPr>
          <w:rFonts w:ascii="Consolas" w:eastAsia="Times New Roman" w:hAnsi="Consolas" w:cs="Consolas"/>
          <w:color w:val="DCDCAA"/>
          <w:sz w:val="21"/>
          <w:szCs w:val="21"/>
          <w:lang w:eastAsia="pt-BR"/>
        </w:rPr>
        <w:t>log</w:t>
      </w:r>
      <w:r w:rsidRPr="00E260A8">
        <w:rPr>
          <w:rFonts w:ascii="Consolas" w:eastAsia="Times New Roman" w:hAnsi="Consolas" w:cs="Consolas"/>
          <w:color w:val="D4D4D4"/>
          <w:sz w:val="21"/>
          <w:szCs w:val="21"/>
          <w:lang w:eastAsia="pt-BR"/>
        </w:rPr>
        <w:t>(</w:t>
      </w:r>
      <w:proofErr w:type="spellStart"/>
      <w:r w:rsidRPr="00E260A8">
        <w:rPr>
          <w:rFonts w:ascii="Consolas" w:eastAsia="Times New Roman" w:hAnsi="Consolas" w:cs="Consolas"/>
          <w:color w:val="9CDCFE"/>
          <w:sz w:val="21"/>
          <w:szCs w:val="21"/>
          <w:lang w:eastAsia="pt-BR"/>
        </w:rPr>
        <w:t>e</w:t>
      </w:r>
      <w:r w:rsidRPr="00E260A8">
        <w:rPr>
          <w:rFonts w:ascii="Consolas" w:eastAsia="Times New Roman" w:hAnsi="Consolas" w:cs="Consolas"/>
          <w:color w:val="D4D4D4"/>
          <w:sz w:val="21"/>
          <w:szCs w:val="21"/>
          <w:lang w:eastAsia="pt-BR"/>
        </w:rPr>
        <w:t>.</w:t>
      </w:r>
      <w:r w:rsidRPr="00E260A8">
        <w:rPr>
          <w:rFonts w:ascii="Consolas" w:eastAsia="Times New Roman" w:hAnsi="Consolas" w:cs="Consolas"/>
          <w:color w:val="9CDCFE"/>
          <w:sz w:val="21"/>
          <w:szCs w:val="21"/>
          <w:lang w:eastAsia="pt-BR"/>
        </w:rPr>
        <w:t>message</w:t>
      </w:r>
      <w:proofErr w:type="spellEnd"/>
      <w:r w:rsidRPr="00E260A8">
        <w:rPr>
          <w:rFonts w:ascii="Consolas" w:eastAsia="Times New Roman" w:hAnsi="Consolas" w:cs="Consolas"/>
          <w:color w:val="D4D4D4"/>
          <w:sz w:val="21"/>
          <w:szCs w:val="21"/>
          <w:lang w:eastAsia="pt-BR"/>
        </w:rPr>
        <w:t>))</w:t>
      </w:r>
    </w:p>
    <w:p w14:paraId="24A66AA9" w14:textId="77777777" w:rsidR="00E260A8" w:rsidRPr="009A7F55" w:rsidRDefault="00E260A8" w:rsidP="00E66123">
      <w:pPr>
        <w:shd w:val="clear" w:color="auto" w:fill="1E1E1E"/>
        <w:spacing w:after="0" w:line="285" w:lineRule="atLeast"/>
        <w:ind w:left="1080"/>
        <w:rPr>
          <w:rFonts w:ascii="Consolas" w:eastAsia="Times New Roman" w:hAnsi="Consolas" w:cs="Consolas"/>
          <w:color w:val="D4D4D4"/>
          <w:sz w:val="21"/>
          <w:szCs w:val="21"/>
          <w:lang w:eastAsia="pt-BR"/>
        </w:rPr>
      </w:pPr>
    </w:p>
    <w:p w14:paraId="1F56A75D" w14:textId="77777777" w:rsidR="009A7F55" w:rsidRDefault="009A7F55" w:rsidP="00E66123"/>
    <w:p w14:paraId="5A5F620A" w14:textId="77777777" w:rsidR="00E66123" w:rsidRDefault="009A7F55" w:rsidP="00E66123">
      <w:pPr>
        <w:rPr>
          <w:b/>
          <w:bCs/>
        </w:rPr>
      </w:pPr>
      <w:r w:rsidRPr="009A7F55">
        <w:t xml:space="preserve">Veremos agora os </w:t>
      </w:r>
      <w:proofErr w:type="spellStart"/>
      <w:r w:rsidRPr="00E44646">
        <w:rPr>
          <w:b/>
          <w:bCs/>
          <w:highlight w:val="yellow"/>
        </w:rPr>
        <w:t>Async</w:t>
      </w:r>
      <w:proofErr w:type="spellEnd"/>
      <w:r w:rsidRPr="00E44646">
        <w:rPr>
          <w:b/>
          <w:bCs/>
          <w:highlight w:val="yellow"/>
        </w:rPr>
        <w:t xml:space="preserve"> e </w:t>
      </w:r>
      <w:proofErr w:type="spellStart"/>
      <w:r w:rsidRPr="00E44646">
        <w:rPr>
          <w:b/>
          <w:bCs/>
          <w:highlight w:val="yellow"/>
        </w:rPr>
        <w:t>Await</w:t>
      </w:r>
      <w:proofErr w:type="spellEnd"/>
      <w:r w:rsidRPr="00E44646">
        <w:rPr>
          <w:b/>
          <w:bCs/>
          <w:highlight w:val="yellow"/>
        </w:rPr>
        <w:t>:</w:t>
      </w:r>
    </w:p>
    <w:p w14:paraId="18410FDF" w14:textId="77777777" w:rsidR="009A7F55" w:rsidRDefault="00332A2F" w:rsidP="00E66123">
      <w:r>
        <w:t xml:space="preserve">Estes recursos são usados junto com o </w:t>
      </w:r>
      <w:proofErr w:type="spellStart"/>
      <w:r>
        <w:t>Promise</w:t>
      </w:r>
      <w:proofErr w:type="spellEnd"/>
      <w:r>
        <w:t xml:space="preserve"> e tem o objetivo de tornar nosso código muito mais assíncrono:</w:t>
      </w:r>
    </w:p>
    <w:p w14:paraId="130AA99E"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r w:rsidRPr="00332A2F">
        <w:rPr>
          <w:rFonts w:ascii="Consolas" w:eastAsia="Times New Roman" w:hAnsi="Consolas" w:cs="Consolas"/>
          <w:color w:val="6A9955"/>
          <w:sz w:val="21"/>
          <w:szCs w:val="21"/>
          <w:lang w:eastAsia="pt-BR"/>
        </w:rPr>
        <w:t>//Estes recursos são usados junto com o Promise e tem o objetivo de tornar nosso código muito mais assíncrono:</w:t>
      </w:r>
    </w:p>
    <w:p w14:paraId="1B19D071"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val="en-US" w:eastAsia="pt-BR"/>
        </w:rPr>
      </w:pPr>
      <w:r w:rsidRPr="00332A2F">
        <w:rPr>
          <w:rFonts w:ascii="Consolas" w:eastAsia="Times New Roman" w:hAnsi="Consolas" w:cs="Consolas"/>
          <w:color w:val="569CD6"/>
          <w:sz w:val="21"/>
          <w:szCs w:val="21"/>
          <w:lang w:val="en-US" w:eastAsia="pt-BR"/>
        </w:rPr>
        <w:t>let</w:t>
      </w:r>
      <w:r w:rsidRPr="00332A2F">
        <w:rPr>
          <w:rFonts w:ascii="Consolas" w:eastAsia="Times New Roman" w:hAnsi="Consolas" w:cs="Consolas"/>
          <w:color w:val="D4D4D4"/>
          <w:sz w:val="21"/>
          <w:szCs w:val="21"/>
          <w:lang w:val="en-US" w:eastAsia="pt-BR"/>
        </w:rPr>
        <w:t> </w:t>
      </w:r>
      <w:proofErr w:type="spellStart"/>
      <w:r w:rsidRPr="00332A2F">
        <w:rPr>
          <w:rFonts w:ascii="Consolas" w:eastAsia="Times New Roman" w:hAnsi="Consolas" w:cs="Consolas"/>
          <w:color w:val="DCDCAA"/>
          <w:sz w:val="21"/>
          <w:szCs w:val="21"/>
          <w:lang w:val="en-US" w:eastAsia="pt-BR"/>
        </w:rPr>
        <w:t>obterAlunos</w:t>
      </w:r>
      <w:proofErr w:type="spellEnd"/>
      <w:r w:rsidRPr="00332A2F">
        <w:rPr>
          <w:rFonts w:ascii="Consolas" w:eastAsia="Times New Roman" w:hAnsi="Consolas" w:cs="Consolas"/>
          <w:color w:val="D4D4D4"/>
          <w:sz w:val="21"/>
          <w:szCs w:val="21"/>
          <w:lang w:val="en-US" w:eastAsia="pt-BR"/>
        </w:rPr>
        <w:t> = </w:t>
      </w:r>
      <w:r w:rsidRPr="00332A2F">
        <w:rPr>
          <w:rFonts w:ascii="Consolas" w:eastAsia="Times New Roman" w:hAnsi="Consolas" w:cs="Consolas"/>
          <w:color w:val="569CD6"/>
          <w:sz w:val="21"/>
          <w:szCs w:val="21"/>
          <w:lang w:val="en-US" w:eastAsia="pt-BR"/>
        </w:rPr>
        <w:t>async</w:t>
      </w:r>
      <w:r w:rsidRPr="00332A2F">
        <w:rPr>
          <w:rFonts w:ascii="Consolas" w:eastAsia="Times New Roman" w:hAnsi="Consolas" w:cs="Consolas"/>
          <w:color w:val="D4D4D4"/>
          <w:sz w:val="21"/>
          <w:szCs w:val="21"/>
          <w:lang w:val="en-US" w:eastAsia="pt-BR"/>
        </w:rPr>
        <w:t> () </w:t>
      </w:r>
      <w:r w:rsidRPr="00332A2F">
        <w:rPr>
          <w:rFonts w:ascii="Consolas" w:eastAsia="Times New Roman" w:hAnsi="Consolas" w:cs="Consolas"/>
          <w:color w:val="569CD6"/>
          <w:sz w:val="21"/>
          <w:szCs w:val="21"/>
          <w:lang w:val="en-US" w:eastAsia="pt-BR"/>
        </w:rPr>
        <w:t>=&gt;</w:t>
      </w:r>
      <w:r w:rsidRPr="00332A2F">
        <w:rPr>
          <w:rFonts w:ascii="Consolas" w:eastAsia="Times New Roman" w:hAnsi="Consolas" w:cs="Consolas"/>
          <w:color w:val="D4D4D4"/>
          <w:sz w:val="21"/>
          <w:szCs w:val="21"/>
          <w:lang w:val="en-US" w:eastAsia="pt-BR"/>
        </w:rPr>
        <w:t> {</w:t>
      </w:r>
    </w:p>
    <w:p w14:paraId="485E41D0"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val="en-US" w:eastAsia="pt-BR"/>
        </w:rPr>
      </w:pPr>
      <w:r w:rsidRPr="00332A2F">
        <w:rPr>
          <w:rFonts w:ascii="Consolas" w:eastAsia="Times New Roman" w:hAnsi="Consolas" w:cs="Consolas"/>
          <w:color w:val="D4D4D4"/>
          <w:sz w:val="21"/>
          <w:szCs w:val="21"/>
          <w:lang w:val="en-US" w:eastAsia="pt-BR"/>
        </w:rPr>
        <w:t>    </w:t>
      </w:r>
      <w:r w:rsidRPr="00332A2F">
        <w:rPr>
          <w:rFonts w:ascii="Consolas" w:eastAsia="Times New Roman" w:hAnsi="Consolas" w:cs="Consolas"/>
          <w:color w:val="569CD6"/>
          <w:sz w:val="21"/>
          <w:szCs w:val="21"/>
          <w:lang w:val="en-US" w:eastAsia="pt-BR"/>
        </w:rPr>
        <w:t>const</w:t>
      </w:r>
      <w:r w:rsidRPr="00332A2F">
        <w:rPr>
          <w:rFonts w:ascii="Consolas" w:eastAsia="Times New Roman" w:hAnsi="Consolas" w:cs="Consolas"/>
          <w:color w:val="D4D4D4"/>
          <w:sz w:val="21"/>
          <w:szCs w:val="21"/>
          <w:lang w:val="en-US" w:eastAsia="pt-BR"/>
        </w:rPr>
        <w:t> </w:t>
      </w:r>
      <w:r w:rsidRPr="00332A2F">
        <w:rPr>
          <w:rFonts w:ascii="Consolas" w:eastAsia="Times New Roman" w:hAnsi="Consolas" w:cs="Consolas"/>
          <w:color w:val="4FC1FF"/>
          <w:sz w:val="21"/>
          <w:szCs w:val="21"/>
          <w:lang w:val="en-US" w:eastAsia="pt-BR"/>
        </w:rPr>
        <w:t>ta</w:t>
      </w:r>
      <w:r w:rsidRPr="00332A2F">
        <w:rPr>
          <w:rFonts w:ascii="Consolas" w:eastAsia="Times New Roman" w:hAnsi="Consolas" w:cs="Consolas"/>
          <w:color w:val="D4D4D4"/>
          <w:sz w:val="21"/>
          <w:szCs w:val="21"/>
          <w:lang w:val="en-US" w:eastAsia="pt-BR"/>
        </w:rPr>
        <w:t> = </w:t>
      </w:r>
      <w:r w:rsidRPr="00332A2F">
        <w:rPr>
          <w:rFonts w:ascii="Consolas" w:eastAsia="Times New Roman" w:hAnsi="Consolas" w:cs="Consolas"/>
          <w:color w:val="C586C0"/>
          <w:sz w:val="21"/>
          <w:szCs w:val="21"/>
          <w:lang w:val="en-US" w:eastAsia="pt-BR"/>
        </w:rPr>
        <w:t>await</w:t>
      </w:r>
      <w:r w:rsidRPr="00332A2F">
        <w:rPr>
          <w:rFonts w:ascii="Consolas" w:eastAsia="Times New Roman" w:hAnsi="Consolas" w:cs="Consolas"/>
          <w:color w:val="D4D4D4"/>
          <w:sz w:val="21"/>
          <w:szCs w:val="21"/>
          <w:lang w:val="en-US" w:eastAsia="pt-BR"/>
        </w:rPr>
        <w:t> </w:t>
      </w:r>
      <w:proofErr w:type="spellStart"/>
      <w:r w:rsidRPr="00332A2F">
        <w:rPr>
          <w:rFonts w:ascii="Consolas" w:eastAsia="Times New Roman" w:hAnsi="Consolas" w:cs="Consolas"/>
          <w:color w:val="DCDCAA"/>
          <w:sz w:val="21"/>
          <w:szCs w:val="21"/>
          <w:lang w:val="en-US" w:eastAsia="pt-BR"/>
        </w:rPr>
        <w:t>getTurma</w:t>
      </w:r>
      <w:proofErr w:type="spellEnd"/>
      <w:r w:rsidRPr="00332A2F">
        <w:rPr>
          <w:rFonts w:ascii="Consolas" w:eastAsia="Times New Roman" w:hAnsi="Consolas" w:cs="Consolas"/>
          <w:color w:val="D4D4D4"/>
          <w:sz w:val="21"/>
          <w:szCs w:val="21"/>
          <w:lang w:val="en-US" w:eastAsia="pt-BR"/>
        </w:rPr>
        <w:t>(</w:t>
      </w:r>
      <w:r w:rsidRPr="00332A2F">
        <w:rPr>
          <w:rFonts w:ascii="Consolas" w:eastAsia="Times New Roman" w:hAnsi="Consolas" w:cs="Consolas"/>
          <w:color w:val="CE9178"/>
          <w:sz w:val="21"/>
          <w:szCs w:val="21"/>
          <w:lang w:val="en-US" w:eastAsia="pt-BR"/>
        </w:rPr>
        <w:t>'A'</w:t>
      </w:r>
      <w:r w:rsidRPr="00332A2F">
        <w:rPr>
          <w:rFonts w:ascii="Consolas" w:eastAsia="Times New Roman" w:hAnsi="Consolas" w:cs="Consolas"/>
          <w:color w:val="D4D4D4"/>
          <w:sz w:val="21"/>
          <w:szCs w:val="21"/>
          <w:lang w:val="en-US" w:eastAsia="pt-BR"/>
        </w:rPr>
        <w:t>)</w:t>
      </w:r>
    </w:p>
    <w:p w14:paraId="630F9C55"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val="en-US" w:eastAsia="pt-BR"/>
        </w:rPr>
      </w:pPr>
      <w:r w:rsidRPr="00332A2F">
        <w:rPr>
          <w:rFonts w:ascii="Consolas" w:eastAsia="Times New Roman" w:hAnsi="Consolas" w:cs="Consolas"/>
          <w:color w:val="D4D4D4"/>
          <w:sz w:val="21"/>
          <w:szCs w:val="21"/>
          <w:lang w:val="en-US" w:eastAsia="pt-BR"/>
        </w:rPr>
        <w:t>    </w:t>
      </w:r>
      <w:r w:rsidRPr="00332A2F">
        <w:rPr>
          <w:rFonts w:ascii="Consolas" w:eastAsia="Times New Roman" w:hAnsi="Consolas" w:cs="Consolas"/>
          <w:color w:val="569CD6"/>
          <w:sz w:val="21"/>
          <w:szCs w:val="21"/>
          <w:lang w:val="en-US" w:eastAsia="pt-BR"/>
        </w:rPr>
        <w:t>const</w:t>
      </w:r>
      <w:r w:rsidRPr="00332A2F">
        <w:rPr>
          <w:rFonts w:ascii="Consolas" w:eastAsia="Times New Roman" w:hAnsi="Consolas" w:cs="Consolas"/>
          <w:color w:val="D4D4D4"/>
          <w:sz w:val="21"/>
          <w:szCs w:val="21"/>
          <w:lang w:val="en-US" w:eastAsia="pt-BR"/>
        </w:rPr>
        <w:t> </w:t>
      </w:r>
      <w:r w:rsidRPr="00332A2F">
        <w:rPr>
          <w:rFonts w:ascii="Consolas" w:eastAsia="Times New Roman" w:hAnsi="Consolas" w:cs="Consolas"/>
          <w:color w:val="4FC1FF"/>
          <w:sz w:val="21"/>
          <w:szCs w:val="21"/>
          <w:lang w:val="en-US" w:eastAsia="pt-BR"/>
        </w:rPr>
        <w:t>tb</w:t>
      </w:r>
      <w:r w:rsidRPr="00332A2F">
        <w:rPr>
          <w:rFonts w:ascii="Consolas" w:eastAsia="Times New Roman" w:hAnsi="Consolas" w:cs="Consolas"/>
          <w:color w:val="D4D4D4"/>
          <w:sz w:val="21"/>
          <w:szCs w:val="21"/>
          <w:lang w:val="en-US" w:eastAsia="pt-BR"/>
        </w:rPr>
        <w:t> = </w:t>
      </w:r>
      <w:r w:rsidRPr="00332A2F">
        <w:rPr>
          <w:rFonts w:ascii="Consolas" w:eastAsia="Times New Roman" w:hAnsi="Consolas" w:cs="Consolas"/>
          <w:color w:val="C586C0"/>
          <w:sz w:val="21"/>
          <w:szCs w:val="21"/>
          <w:lang w:val="en-US" w:eastAsia="pt-BR"/>
        </w:rPr>
        <w:t>await</w:t>
      </w:r>
      <w:r w:rsidRPr="00332A2F">
        <w:rPr>
          <w:rFonts w:ascii="Consolas" w:eastAsia="Times New Roman" w:hAnsi="Consolas" w:cs="Consolas"/>
          <w:color w:val="D4D4D4"/>
          <w:sz w:val="21"/>
          <w:szCs w:val="21"/>
          <w:lang w:val="en-US" w:eastAsia="pt-BR"/>
        </w:rPr>
        <w:t> </w:t>
      </w:r>
      <w:proofErr w:type="spellStart"/>
      <w:r w:rsidRPr="00332A2F">
        <w:rPr>
          <w:rFonts w:ascii="Consolas" w:eastAsia="Times New Roman" w:hAnsi="Consolas" w:cs="Consolas"/>
          <w:color w:val="DCDCAA"/>
          <w:sz w:val="21"/>
          <w:szCs w:val="21"/>
          <w:lang w:val="en-US" w:eastAsia="pt-BR"/>
        </w:rPr>
        <w:t>getTurma</w:t>
      </w:r>
      <w:proofErr w:type="spellEnd"/>
      <w:r w:rsidRPr="00332A2F">
        <w:rPr>
          <w:rFonts w:ascii="Consolas" w:eastAsia="Times New Roman" w:hAnsi="Consolas" w:cs="Consolas"/>
          <w:color w:val="D4D4D4"/>
          <w:sz w:val="21"/>
          <w:szCs w:val="21"/>
          <w:lang w:val="en-US" w:eastAsia="pt-BR"/>
        </w:rPr>
        <w:t>(</w:t>
      </w:r>
      <w:r w:rsidRPr="00332A2F">
        <w:rPr>
          <w:rFonts w:ascii="Consolas" w:eastAsia="Times New Roman" w:hAnsi="Consolas" w:cs="Consolas"/>
          <w:color w:val="CE9178"/>
          <w:sz w:val="21"/>
          <w:szCs w:val="21"/>
          <w:lang w:val="en-US" w:eastAsia="pt-BR"/>
        </w:rPr>
        <w:t>'B'</w:t>
      </w:r>
      <w:r w:rsidRPr="00332A2F">
        <w:rPr>
          <w:rFonts w:ascii="Consolas" w:eastAsia="Times New Roman" w:hAnsi="Consolas" w:cs="Consolas"/>
          <w:color w:val="D4D4D4"/>
          <w:sz w:val="21"/>
          <w:szCs w:val="21"/>
          <w:lang w:val="en-US" w:eastAsia="pt-BR"/>
        </w:rPr>
        <w:t>)</w:t>
      </w:r>
    </w:p>
    <w:p w14:paraId="68ED4590"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r w:rsidRPr="00332A2F">
        <w:rPr>
          <w:rFonts w:ascii="Consolas" w:eastAsia="Times New Roman" w:hAnsi="Consolas" w:cs="Consolas"/>
          <w:color w:val="D4D4D4"/>
          <w:sz w:val="21"/>
          <w:szCs w:val="21"/>
          <w:lang w:val="en-US" w:eastAsia="pt-BR"/>
        </w:rPr>
        <w:t>    </w:t>
      </w:r>
      <w:proofErr w:type="spellStart"/>
      <w:r w:rsidRPr="00332A2F">
        <w:rPr>
          <w:rFonts w:ascii="Consolas" w:eastAsia="Times New Roman" w:hAnsi="Consolas" w:cs="Consolas"/>
          <w:color w:val="C586C0"/>
          <w:sz w:val="21"/>
          <w:szCs w:val="21"/>
          <w:lang w:eastAsia="pt-BR"/>
        </w:rPr>
        <w:t>return</w:t>
      </w:r>
      <w:proofErr w:type="spellEnd"/>
      <w:r w:rsidRPr="00332A2F">
        <w:rPr>
          <w:rFonts w:ascii="Consolas" w:eastAsia="Times New Roman" w:hAnsi="Consolas" w:cs="Consolas"/>
          <w:color w:val="D4D4D4"/>
          <w:sz w:val="21"/>
          <w:szCs w:val="21"/>
          <w:lang w:eastAsia="pt-BR"/>
        </w:rPr>
        <w:t> [</w:t>
      </w:r>
      <w:proofErr w:type="gramStart"/>
      <w:r w:rsidRPr="00332A2F">
        <w:rPr>
          <w:rFonts w:ascii="Consolas" w:eastAsia="Times New Roman" w:hAnsi="Consolas" w:cs="Consolas"/>
          <w:color w:val="D4D4D4"/>
          <w:sz w:val="21"/>
          <w:szCs w:val="21"/>
          <w:lang w:eastAsia="pt-BR"/>
        </w:rPr>
        <w:t>].</w:t>
      </w:r>
      <w:proofErr w:type="spellStart"/>
      <w:r w:rsidRPr="00332A2F">
        <w:rPr>
          <w:rFonts w:ascii="Consolas" w:eastAsia="Times New Roman" w:hAnsi="Consolas" w:cs="Consolas"/>
          <w:color w:val="DCDCAA"/>
          <w:sz w:val="21"/>
          <w:szCs w:val="21"/>
          <w:lang w:eastAsia="pt-BR"/>
        </w:rPr>
        <w:t>concat</w:t>
      </w:r>
      <w:proofErr w:type="spellEnd"/>
      <w:proofErr w:type="gramEnd"/>
      <w:r w:rsidRPr="00332A2F">
        <w:rPr>
          <w:rFonts w:ascii="Consolas" w:eastAsia="Times New Roman" w:hAnsi="Consolas" w:cs="Consolas"/>
          <w:color w:val="D4D4D4"/>
          <w:sz w:val="21"/>
          <w:szCs w:val="21"/>
          <w:lang w:eastAsia="pt-BR"/>
        </w:rPr>
        <w:t>(</w:t>
      </w:r>
      <w:proofErr w:type="spellStart"/>
      <w:r w:rsidRPr="00332A2F">
        <w:rPr>
          <w:rFonts w:ascii="Consolas" w:eastAsia="Times New Roman" w:hAnsi="Consolas" w:cs="Consolas"/>
          <w:color w:val="4FC1FF"/>
          <w:sz w:val="21"/>
          <w:szCs w:val="21"/>
          <w:lang w:eastAsia="pt-BR"/>
        </w:rPr>
        <w:t>ta</w:t>
      </w:r>
      <w:proofErr w:type="spellEnd"/>
      <w:r w:rsidRPr="00332A2F">
        <w:rPr>
          <w:rFonts w:ascii="Consolas" w:eastAsia="Times New Roman" w:hAnsi="Consolas" w:cs="Consolas"/>
          <w:color w:val="D4D4D4"/>
          <w:sz w:val="21"/>
          <w:szCs w:val="21"/>
          <w:lang w:eastAsia="pt-BR"/>
        </w:rPr>
        <w:t>, </w:t>
      </w:r>
      <w:proofErr w:type="spellStart"/>
      <w:r w:rsidRPr="00332A2F">
        <w:rPr>
          <w:rFonts w:ascii="Consolas" w:eastAsia="Times New Roman" w:hAnsi="Consolas" w:cs="Consolas"/>
          <w:color w:val="4FC1FF"/>
          <w:sz w:val="21"/>
          <w:szCs w:val="21"/>
          <w:lang w:eastAsia="pt-BR"/>
        </w:rPr>
        <w:t>tb</w:t>
      </w:r>
      <w:proofErr w:type="spellEnd"/>
      <w:r w:rsidRPr="00332A2F">
        <w:rPr>
          <w:rFonts w:ascii="Consolas" w:eastAsia="Times New Roman" w:hAnsi="Consolas" w:cs="Consolas"/>
          <w:color w:val="D4D4D4"/>
          <w:sz w:val="21"/>
          <w:szCs w:val="21"/>
          <w:lang w:eastAsia="pt-BR"/>
        </w:rPr>
        <w:t>)</w:t>
      </w:r>
    </w:p>
    <w:p w14:paraId="71929999"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r w:rsidRPr="00332A2F">
        <w:rPr>
          <w:rFonts w:ascii="Consolas" w:eastAsia="Times New Roman" w:hAnsi="Consolas" w:cs="Consolas"/>
          <w:color w:val="D4D4D4"/>
          <w:sz w:val="21"/>
          <w:szCs w:val="21"/>
          <w:lang w:eastAsia="pt-BR"/>
        </w:rPr>
        <w:t>}</w:t>
      </w:r>
    </w:p>
    <w:p w14:paraId="201B7F31"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p>
    <w:p w14:paraId="59EB30F9"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332A2F">
        <w:rPr>
          <w:rFonts w:ascii="Consolas" w:eastAsia="Times New Roman" w:hAnsi="Consolas" w:cs="Consolas"/>
          <w:color w:val="DCDCAA"/>
          <w:sz w:val="21"/>
          <w:szCs w:val="21"/>
          <w:lang w:eastAsia="pt-BR"/>
        </w:rPr>
        <w:t>obterAlunos</w:t>
      </w:r>
      <w:proofErr w:type="spellEnd"/>
      <w:r w:rsidRPr="00332A2F">
        <w:rPr>
          <w:rFonts w:ascii="Consolas" w:eastAsia="Times New Roman" w:hAnsi="Consolas" w:cs="Consolas"/>
          <w:color w:val="D4D4D4"/>
          <w:sz w:val="21"/>
          <w:szCs w:val="21"/>
          <w:lang w:eastAsia="pt-BR"/>
        </w:rPr>
        <w:t>(</w:t>
      </w:r>
      <w:proofErr w:type="gramEnd"/>
      <w:r w:rsidRPr="00332A2F">
        <w:rPr>
          <w:rFonts w:ascii="Consolas" w:eastAsia="Times New Roman" w:hAnsi="Consolas" w:cs="Consolas"/>
          <w:color w:val="D4D4D4"/>
          <w:sz w:val="21"/>
          <w:szCs w:val="21"/>
          <w:lang w:eastAsia="pt-BR"/>
        </w:rPr>
        <w:t>)</w:t>
      </w:r>
    </w:p>
    <w:p w14:paraId="2EC2A6CF" w14:textId="77777777" w:rsidR="00332A2F" w:rsidRPr="00332A2F" w:rsidRDefault="00332A2F" w:rsidP="00332A2F">
      <w:pPr>
        <w:shd w:val="clear" w:color="auto" w:fill="1E1E1E"/>
        <w:spacing w:after="0" w:line="285" w:lineRule="atLeast"/>
        <w:rPr>
          <w:rFonts w:ascii="Consolas" w:eastAsia="Times New Roman" w:hAnsi="Consolas" w:cs="Consolas"/>
          <w:color w:val="D4D4D4"/>
          <w:sz w:val="21"/>
          <w:szCs w:val="21"/>
          <w:lang w:eastAsia="pt-BR"/>
        </w:rPr>
      </w:pPr>
      <w:proofErr w:type="gramStart"/>
      <w:r w:rsidRPr="00332A2F">
        <w:rPr>
          <w:rFonts w:ascii="Consolas" w:eastAsia="Times New Roman" w:hAnsi="Consolas" w:cs="Consolas"/>
          <w:color w:val="D4D4D4"/>
          <w:sz w:val="21"/>
          <w:szCs w:val="21"/>
          <w:lang w:eastAsia="pt-BR"/>
        </w:rPr>
        <w:t>.</w:t>
      </w:r>
      <w:proofErr w:type="spellStart"/>
      <w:r w:rsidRPr="00332A2F">
        <w:rPr>
          <w:rFonts w:ascii="Consolas" w:eastAsia="Times New Roman" w:hAnsi="Consolas" w:cs="Consolas"/>
          <w:color w:val="DCDCAA"/>
          <w:sz w:val="21"/>
          <w:szCs w:val="21"/>
          <w:lang w:eastAsia="pt-BR"/>
        </w:rPr>
        <w:t>then</w:t>
      </w:r>
      <w:proofErr w:type="spellEnd"/>
      <w:proofErr w:type="gramEnd"/>
      <w:r w:rsidRPr="00332A2F">
        <w:rPr>
          <w:rFonts w:ascii="Consolas" w:eastAsia="Times New Roman" w:hAnsi="Consolas" w:cs="Consolas"/>
          <w:color w:val="D4D4D4"/>
          <w:sz w:val="21"/>
          <w:szCs w:val="21"/>
          <w:lang w:eastAsia="pt-BR"/>
        </w:rPr>
        <w:t>(</w:t>
      </w:r>
      <w:r w:rsidRPr="00332A2F">
        <w:rPr>
          <w:rFonts w:ascii="Consolas" w:eastAsia="Times New Roman" w:hAnsi="Consolas" w:cs="Consolas"/>
          <w:color w:val="9CDCFE"/>
          <w:sz w:val="21"/>
          <w:szCs w:val="21"/>
          <w:lang w:eastAsia="pt-BR"/>
        </w:rPr>
        <w:t>alunos</w:t>
      </w:r>
      <w:r w:rsidRPr="00332A2F">
        <w:rPr>
          <w:rFonts w:ascii="Consolas" w:eastAsia="Times New Roman" w:hAnsi="Consolas" w:cs="Consolas"/>
          <w:color w:val="D4D4D4"/>
          <w:sz w:val="21"/>
          <w:szCs w:val="21"/>
          <w:lang w:eastAsia="pt-BR"/>
        </w:rPr>
        <w:t> </w:t>
      </w:r>
      <w:r w:rsidRPr="00332A2F">
        <w:rPr>
          <w:rFonts w:ascii="Consolas" w:eastAsia="Times New Roman" w:hAnsi="Consolas" w:cs="Consolas"/>
          <w:color w:val="569CD6"/>
          <w:sz w:val="21"/>
          <w:szCs w:val="21"/>
          <w:lang w:eastAsia="pt-BR"/>
        </w:rPr>
        <w:t>=&gt;</w:t>
      </w:r>
      <w:r w:rsidRPr="00332A2F">
        <w:rPr>
          <w:rFonts w:ascii="Consolas" w:eastAsia="Times New Roman" w:hAnsi="Consolas" w:cs="Consolas"/>
          <w:color w:val="D4D4D4"/>
          <w:sz w:val="21"/>
          <w:szCs w:val="21"/>
          <w:lang w:eastAsia="pt-BR"/>
        </w:rPr>
        <w:t> </w:t>
      </w:r>
      <w:r w:rsidRPr="00332A2F">
        <w:rPr>
          <w:rFonts w:ascii="Consolas" w:eastAsia="Times New Roman" w:hAnsi="Consolas" w:cs="Consolas"/>
          <w:color w:val="9CDCFE"/>
          <w:sz w:val="21"/>
          <w:szCs w:val="21"/>
          <w:lang w:eastAsia="pt-BR"/>
        </w:rPr>
        <w:t>console</w:t>
      </w:r>
      <w:r w:rsidRPr="00332A2F">
        <w:rPr>
          <w:rFonts w:ascii="Consolas" w:eastAsia="Times New Roman" w:hAnsi="Consolas" w:cs="Consolas"/>
          <w:color w:val="D4D4D4"/>
          <w:sz w:val="21"/>
          <w:szCs w:val="21"/>
          <w:lang w:eastAsia="pt-BR"/>
        </w:rPr>
        <w:t>.</w:t>
      </w:r>
      <w:r w:rsidRPr="00332A2F">
        <w:rPr>
          <w:rFonts w:ascii="Consolas" w:eastAsia="Times New Roman" w:hAnsi="Consolas" w:cs="Consolas"/>
          <w:color w:val="DCDCAA"/>
          <w:sz w:val="21"/>
          <w:szCs w:val="21"/>
          <w:lang w:eastAsia="pt-BR"/>
        </w:rPr>
        <w:t>log</w:t>
      </w:r>
      <w:r w:rsidRPr="00332A2F">
        <w:rPr>
          <w:rFonts w:ascii="Consolas" w:eastAsia="Times New Roman" w:hAnsi="Consolas" w:cs="Consolas"/>
          <w:color w:val="D4D4D4"/>
          <w:sz w:val="21"/>
          <w:szCs w:val="21"/>
          <w:lang w:eastAsia="pt-BR"/>
        </w:rPr>
        <w:t>(</w:t>
      </w:r>
      <w:r w:rsidRPr="00332A2F">
        <w:rPr>
          <w:rFonts w:ascii="Consolas" w:eastAsia="Times New Roman" w:hAnsi="Consolas" w:cs="Consolas"/>
          <w:color w:val="9CDCFE"/>
          <w:sz w:val="21"/>
          <w:szCs w:val="21"/>
          <w:lang w:eastAsia="pt-BR"/>
        </w:rPr>
        <w:t>alunos</w:t>
      </w:r>
      <w:r w:rsidRPr="00332A2F">
        <w:rPr>
          <w:rFonts w:ascii="Consolas" w:eastAsia="Times New Roman" w:hAnsi="Consolas" w:cs="Consolas"/>
          <w:color w:val="D4D4D4"/>
          <w:sz w:val="21"/>
          <w:szCs w:val="21"/>
          <w:lang w:eastAsia="pt-BR"/>
        </w:rPr>
        <w:t>))</w:t>
      </w:r>
    </w:p>
    <w:p w14:paraId="7C8631AE" w14:textId="77777777" w:rsidR="00332A2F" w:rsidRDefault="00332A2F" w:rsidP="00E66123"/>
    <w:p w14:paraId="432CE249" w14:textId="77777777" w:rsidR="001611EB" w:rsidRDefault="001611EB" w:rsidP="00E66123"/>
    <w:p w14:paraId="2BF1F0F3" w14:textId="77777777" w:rsidR="001611EB" w:rsidRDefault="001611EB" w:rsidP="00E66123">
      <w:r>
        <w:lastRenderedPageBreak/>
        <w:t xml:space="preserve">Um outro exemplo com </w:t>
      </w:r>
      <w:proofErr w:type="spellStart"/>
      <w:r>
        <w:t>Promise</w:t>
      </w:r>
      <w:proofErr w:type="spellEnd"/>
      <w:r>
        <w:t>:</w:t>
      </w:r>
    </w:p>
    <w:p w14:paraId="7BB5595D" w14:textId="77777777" w:rsidR="001611EB" w:rsidRDefault="001611EB" w:rsidP="00E66123">
      <w:r>
        <w:rPr>
          <w:noProof/>
          <w:lang w:eastAsia="pt-BR"/>
        </w:rPr>
        <w:drawing>
          <wp:inline distT="0" distB="0" distL="0" distR="0" wp14:anchorId="0AC15813" wp14:editId="365C88BA">
            <wp:extent cx="4743450" cy="14097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3450" cy="1409700"/>
                    </a:xfrm>
                    <a:prstGeom prst="rect">
                      <a:avLst/>
                    </a:prstGeom>
                  </pic:spPr>
                </pic:pic>
              </a:graphicData>
            </a:graphic>
          </wp:inline>
        </w:drawing>
      </w:r>
    </w:p>
    <w:p w14:paraId="773242BD" w14:textId="77777777" w:rsidR="001611EB" w:rsidRDefault="001611EB" w:rsidP="00E66123">
      <w:r>
        <w:t xml:space="preserve">Ou seja, eu instancio um “new </w:t>
      </w:r>
      <w:proofErr w:type="spellStart"/>
      <w:r>
        <w:t>Promise</w:t>
      </w:r>
      <w:proofErr w:type="spellEnd"/>
      <w:r>
        <w:t xml:space="preserve">”, que é uma função e que recebe como parâmetro duas outras funções como </w:t>
      </w:r>
      <w:proofErr w:type="gramStart"/>
      <w:r>
        <w:t>parâmetro(</w:t>
      </w:r>
      <w:proofErr w:type="gramEnd"/>
      <w:r>
        <w:t xml:space="preserve">Uma de cumprimento da promessa e outro de não cumprimento), e dentro passo o valor que cada uma dessas funções que estão como parâmetro recebem. Para usar depois, eu uso </w:t>
      </w:r>
      <w:proofErr w:type="gramStart"/>
      <w:r>
        <w:t>o .</w:t>
      </w:r>
      <w:proofErr w:type="spellStart"/>
      <w:r>
        <w:t>then</w:t>
      </w:r>
      <w:proofErr w:type="spellEnd"/>
      <w:proofErr w:type="gramEnd"/>
      <w:r>
        <w:t xml:space="preserve"> para caso de cumprimento da promessa e o .catch para caso de não cumprimento da promessa.</w:t>
      </w:r>
    </w:p>
    <w:p w14:paraId="5E373389" w14:textId="77777777" w:rsidR="001611EB" w:rsidRDefault="001611EB" w:rsidP="00E66123">
      <w:r>
        <w:t>Outro exemplo:</w:t>
      </w:r>
    </w:p>
    <w:p w14:paraId="06C0F7BF" w14:textId="77777777" w:rsidR="001611EB" w:rsidRDefault="001611EB" w:rsidP="00E66123">
      <w:r>
        <w:rPr>
          <w:noProof/>
          <w:lang w:eastAsia="pt-BR"/>
        </w:rPr>
        <w:drawing>
          <wp:inline distT="0" distB="0" distL="0" distR="0" wp14:anchorId="16F60769" wp14:editId="778717B0">
            <wp:extent cx="4905375" cy="33432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375" cy="3343275"/>
                    </a:xfrm>
                    <a:prstGeom prst="rect">
                      <a:avLst/>
                    </a:prstGeom>
                  </pic:spPr>
                </pic:pic>
              </a:graphicData>
            </a:graphic>
          </wp:inline>
        </w:drawing>
      </w:r>
    </w:p>
    <w:p w14:paraId="33ED2039" w14:textId="77777777" w:rsidR="00332A2F" w:rsidRDefault="0006526B" w:rsidP="00E66123">
      <w:r>
        <w:t xml:space="preserve">Vejamos agora outro desafio com </w:t>
      </w:r>
      <w:proofErr w:type="spellStart"/>
      <w:r>
        <w:t>Promises</w:t>
      </w:r>
      <w:proofErr w:type="spellEnd"/>
      <w:r>
        <w:t xml:space="preserve"> para guardarmos em nossas mentes:</w:t>
      </w:r>
    </w:p>
    <w:p w14:paraId="2AF9E946" w14:textId="77777777" w:rsidR="0006526B" w:rsidRDefault="0006526B" w:rsidP="00E66123">
      <w:r>
        <w:rPr>
          <w:noProof/>
          <w:lang w:eastAsia="pt-BR"/>
        </w:rPr>
        <w:lastRenderedPageBreak/>
        <w:drawing>
          <wp:inline distT="0" distB="0" distL="0" distR="0" wp14:anchorId="14A4C542" wp14:editId="10303472">
            <wp:extent cx="5400040" cy="407416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074160"/>
                    </a:xfrm>
                    <a:prstGeom prst="rect">
                      <a:avLst/>
                    </a:prstGeom>
                  </pic:spPr>
                </pic:pic>
              </a:graphicData>
            </a:graphic>
          </wp:inline>
        </w:drawing>
      </w:r>
    </w:p>
    <w:p w14:paraId="5076EF9B" w14:textId="77777777" w:rsidR="0006526B" w:rsidRDefault="0006526B" w:rsidP="00E66123">
      <w:r>
        <w:t xml:space="preserve">Aqui eu tenho uma função p, com um parâmetro caminho que retorna uma </w:t>
      </w:r>
      <w:proofErr w:type="spellStart"/>
      <w:r>
        <w:t>Promise</w:t>
      </w:r>
      <w:proofErr w:type="spellEnd"/>
      <w:r>
        <w:t xml:space="preserve">. Dentro dessa </w:t>
      </w:r>
      <w:proofErr w:type="spellStart"/>
      <w:r>
        <w:t>Promise</w:t>
      </w:r>
      <w:proofErr w:type="spellEnd"/>
      <w:r>
        <w:t xml:space="preserve"> possui um resolve, que que usa o método de leitura do módulo do Node “</w:t>
      </w:r>
      <w:proofErr w:type="spellStart"/>
      <w:r>
        <w:t>Read</w:t>
      </w:r>
      <w:proofErr w:type="spellEnd"/>
      <w:r>
        <w:t xml:space="preserve"> File” e resolve </w:t>
      </w:r>
      <w:proofErr w:type="spellStart"/>
      <w:r>
        <w:t>mostrandoo</w:t>
      </w:r>
      <w:proofErr w:type="spellEnd"/>
      <w:r>
        <w:t xml:space="preserve"> conteúdo como </w:t>
      </w:r>
      <w:proofErr w:type="spellStart"/>
      <w:r>
        <w:t>String</w:t>
      </w:r>
      <w:proofErr w:type="spellEnd"/>
      <w:r>
        <w:t>.</w:t>
      </w:r>
    </w:p>
    <w:p w14:paraId="7DD2EA97" w14:textId="77777777" w:rsidR="0006526B" w:rsidRDefault="0006526B" w:rsidP="00E66123">
      <w:r>
        <w:t xml:space="preserve">Para usar esta função com </w:t>
      </w:r>
      <w:proofErr w:type="spellStart"/>
      <w:r>
        <w:t>Promise</w:t>
      </w:r>
      <w:proofErr w:type="spellEnd"/>
      <w:r>
        <w:t>, coloco meu caminho, usando o módulo do Node “Path” e mostra o conteúdo.</w:t>
      </w:r>
    </w:p>
    <w:p w14:paraId="1F7EA888" w14:textId="77777777" w:rsidR="0006526B" w:rsidRDefault="0006526B" w:rsidP="00E66123">
      <w:r>
        <w:t xml:space="preserve">Veja um </w:t>
      </w:r>
      <w:proofErr w:type="spellStart"/>
      <w:r>
        <w:t>Promise</w:t>
      </w:r>
      <w:proofErr w:type="spellEnd"/>
      <w:r>
        <w:t xml:space="preserve"> mais simples:</w:t>
      </w:r>
    </w:p>
    <w:p w14:paraId="59141EAE" w14:textId="77777777" w:rsidR="0006526B" w:rsidRDefault="0006526B" w:rsidP="00E66123">
      <w:r>
        <w:rPr>
          <w:noProof/>
          <w:lang w:eastAsia="pt-BR"/>
        </w:rPr>
        <w:lastRenderedPageBreak/>
        <w:drawing>
          <wp:inline distT="0" distB="0" distL="0" distR="0" wp14:anchorId="2458A71F" wp14:editId="78102274">
            <wp:extent cx="5400040" cy="316547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65475"/>
                    </a:xfrm>
                    <a:prstGeom prst="rect">
                      <a:avLst/>
                    </a:prstGeom>
                  </pic:spPr>
                </pic:pic>
              </a:graphicData>
            </a:graphic>
          </wp:inline>
        </w:drawing>
      </w:r>
    </w:p>
    <w:p w14:paraId="73E9D8AB" w14:textId="77777777" w:rsidR="0039526F" w:rsidRPr="00397234" w:rsidRDefault="00397234" w:rsidP="00397234">
      <w:pPr>
        <w:pStyle w:val="PargrafodaLista"/>
        <w:numPr>
          <w:ilvl w:val="0"/>
          <w:numId w:val="15"/>
        </w:numPr>
        <w:rPr>
          <w:b/>
          <w:bCs/>
          <w:sz w:val="28"/>
          <w:szCs w:val="28"/>
        </w:rPr>
      </w:pPr>
      <w:r w:rsidRPr="00397234">
        <w:rPr>
          <w:b/>
          <w:bCs/>
          <w:sz w:val="28"/>
          <w:szCs w:val="28"/>
        </w:rPr>
        <w:t>CONCEITOS SOBRE WEB</w:t>
      </w:r>
    </w:p>
    <w:p w14:paraId="6D2A01B1" w14:textId="77777777" w:rsidR="00397234" w:rsidRDefault="00397234" w:rsidP="00397234">
      <w:proofErr w:type="spellStart"/>
      <w:r>
        <w:t>JavaScript</w:t>
      </w:r>
      <w:proofErr w:type="spellEnd"/>
      <w:r>
        <w:t xml:space="preserve"> é a base da Web. Se tenho base muito sólida em JS, tudo sobre os conceitos da Web ficam mais fáceis. Hoje temos que saber infraestruturas (Nuvem, operações), vindo até a nomenclatura </w:t>
      </w:r>
      <w:proofErr w:type="spellStart"/>
      <w:r>
        <w:t>DevOps</w:t>
      </w:r>
      <w:proofErr w:type="spellEnd"/>
      <w:r>
        <w:t xml:space="preserve"> (</w:t>
      </w:r>
      <w:proofErr w:type="spellStart"/>
      <w:r>
        <w:t>Developer</w:t>
      </w:r>
      <w:proofErr w:type="spellEnd"/>
      <w:r>
        <w:t xml:space="preserve"> </w:t>
      </w:r>
      <w:proofErr w:type="spellStart"/>
      <w:r>
        <w:t>Operations</w:t>
      </w:r>
      <w:proofErr w:type="spellEnd"/>
      <w:r>
        <w:t xml:space="preserve">). </w:t>
      </w:r>
    </w:p>
    <w:p w14:paraId="7F8FE0F4" w14:textId="77777777" w:rsidR="00397234" w:rsidRDefault="009E2122" w:rsidP="00397234">
      <w:r>
        <w:t>O protocolo de comunicação da ARPANET era o TCP/IP, ou seja, para os computadores se comunicarem entre si, utilizam o protocolo TCP/IP. A internet é uma grande rede de computadores e existem TOPOLOGIAS de rede:</w:t>
      </w:r>
    </w:p>
    <w:p w14:paraId="4DB5E202" w14:textId="77777777" w:rsidR="009E2122" w:rsidRDefault="009E2122" w:rsidP="009E2122">
      <w:pPr>
        <w:pStyle w:val="PargrafodaLista"/>
        <w:numPr>
          <w:ilvl w:val="0"/>
          <w:numId w:val="15"/>
        </w:numPr>
      </w:pPr>
      <w:r>
        <w:t>ANEL: Comunicação entre dois computadores, uma máquina conversando com a outra;</w:t>
      </w:r>
    </w:p>
    <w:p w14:paraId="55AC39D2" w14:textId="77777777" w:rsidR="009E2122" w:rsidRDefault="009E2122" w:rsidP="009E2122">
      <w:pPr>
        <w:pStyle w:val="PargrafodaLista"/>
        <w:numPr>
          <w:ilvl w:val="0"/>
          <w:numId w:val="15"/>
        </w:numPr>
      </w:pPr>
      <w:r>
        <w:t xml:space="preserve">CENTRALIZADA: Que é </w:t>
      </w:r>
      <w:proofErr w:type="gramStart"/>
      <w:r>
        <w:t>um topologia</w:t>
      </w:r>
      <w:proofErr w:type="gramEnd"/>
      <w:r>
        <w:t xml:space="preserve"> onde os computadores para se comunicarem possuem um </w:t>
      </w:r>
      <w:r w:rsidR="00104274">
        <w:t>computador centralizador (switch), que é o nó central. Uma empresa, por exemplo, tem o switch que é o nó central da empresa e todos os computadores estão ligados nele. Se este switch deixa de funcionar, todos os computadores deixam de funcionar;</w:t>
      </w:r>
    </w:p>
    <w:p w14:paraId="4B3317FD" w14:textId="77777777" w:rsidR="00104274" w:rsidRDefault="00104274" w:rsidP="009E2122">
      <w:pPr>
        <w:pStyle w:val="PargrafodaLista"/>
        <w:numPr>
          <w:ilvl w:val="0"/>
          <w:numId w:val="15"/>
        </w:numPr>
      </w:pPr>
      <w:r>
        <w:t>DISTRIBUÍDA: É o que a internet é. Um computador tá ligado no outro, mas não de forma centralizada, tendo rotas alternativas. Não existe um poder central.</w:t>
      </w:r>
    </w:p>
    <w:p w14:paraId="022C1191" w14:textId="77777777" w:rsidR="00104274" w:rsidRDefault="00193751" w:rsidP="00104274">
      <w:pPr>
        <w:rPr>
          <w:b/>
          <w:bCs/>
        </w:rPr>
      </w:pPr>
      <w:r w:rsidRPr="00193751">
        <w:rPr>
          <w:b/>
          <w:bCs/>
          <w:highlight w:val="yellow"/>
        </w:rPr>
        <w:t>A base da internet é o TCP (</w:t>
      </w:r>
      <w:proofErr w:type="spellStart"/>
      <w:r w:rsidRPr="00193751">
        <w:rPr>
          <w:b/>
          <w:bCs/>
          <w:highlight w:val="yellow"/>
        </w:rPr>
        <w:t>Transmission</w:t>
      </w:r>
      <w:proofErr w:type="spellEnd"/>
      <w:r w:rsidRPr="00193751">
        <w:rPr>
          <w:b/>
          <w:bCs/>
          <w:highlight w:val="yellow"/>
        </w:rPr>
        <w:t xml:space="preserve"> </w:t>
      </w:r>
      <w:proofErr w:type="spellStart"/>
      <w:r w:rsidRPr="00193751">
        <w:rPr>
          <w:b/>
          <w:bCs/>
          <w:highlight w:val="yellow"/>
        </w:rPr>
        <w:t>Control</w:t>
      </w:r>
      <w:proofErr w:type="spellEnd"/>
      <w:r w:rsidRPr="00193751">
        <w:rPr>
          <w:b/>
          <w:bCs/>
          <w:highlight w:val="yellow"/>
        </w:rPr>
        <w:t xml:space="preserve"> </w:t>
      </w:r>
      <w:proofErr w:type="spellStart"/>
      <w:r w:rsidRPr="00193751">
        <w:rPr>
          <w:b/>
          <w:bCs/>
          <w:highlight w:val="yellow"/>
        </w:rPr>
        <w:t>Protocol</w:t>
      </w:r>
      <w:proofErr w:type="spellEnd"/>
      <w:r w:rsidRPr="00193751">
        <w:rPr>
          <w:b/>
          <w:bCs/>
          <w:highlight w:val="yellow"/>
        </w:rPr>
        <w:t xml:space="preserve"> – orientado a conexão para transporte de informações) e IP (Internet </w:t>
      </w:r>
      <w:proofErr w:type="spellStart"/>
      <w:r w:rsidRPr="00193751">
        <w:rPr>
          <w:b/>
          <w:bCs/>
          <w:highlight w:val="yellow"/>
        </w:rPr>
        <w:t>Protocol</w:t>
      </w:r>
      <w:proofErr w:type="spellEnd"/>
      <w:r w:rsidRPr="00193751">
        <w:rPr>
          <w:b/>
          <w:bCs/>
          <w:highlight w:val="yellow"/>
        </w:rPr>
        <w:t xml:space="preserve"> – protocolo responsável pelo roteamento de redes, daí vem o nosso endereço IP, que é o nosso endereço)</w:t>
      </w:r>
      <w:r>
        <w:rPr>
          <w:b/>
          <w:bCs/>
        </w:rPr>
        <w:t>.</w:t>
      </w:r>
    </w:p>
    <w:p w14:paraId="6FAA942E" w14:textId="77777777" w:rsidR="00193751" w:rsidRDefault="00193751" w:rsidP="00104274">
      <w:pPr>
        <w:rPr>
          <w:b/>
          <w:bCs/>
        </w:rPr>
      </w:pPr>
      <w:r>
        <w:rPr>
          <w:b/>
          <w:bCs/>
        </w:rPr>
        <w:t>O TCP/IP é separado em camadas, cada camada com sua responsabilidade. Temos a camada:</w:t>
      </w:r>
    </w:p>
    <w:p w14:paraId="7E03A4DE" w14:textId="77777777" w:rsidR="00193751" w:rsidRDefault="00193751" w:rsidP="00193751">
      <w:pPr>
        <w:pStyle w:val="PargrafodaLista"/>
        <w:numPr>
          <w:ilvl w:val="0"/>
          <w:numId w:val="16"/>
        </w:numPr>
        <w:rPr>
          <w:b/>
          <w:bCs/>
        </w:rPr>
      </w:pPr>
      <w:r w:rsidRPr="00193751">
        <w:rPr>
          <w:b/>
          <w:bCs/>
        </w:rPr>
        <w:t xml:space="preserve">física, </w:t>
      </w:r>
    </w:p>
    <w:p w14:paraId="6CD8C8AA" w14:textId="77777777" w:rsidR="00193751" w:rsidRDefault="00193751" w:rsidP="00193751">
      <w:pPr>
        <w:pStyle w:val="PargrafodaLista"/>
        <w:numPr>
          <w:ilvl w:val="0"/>
          <w:numId w:val="16"/>
        </w:numPr>
        <w:rPr>
          <w:b/>
          <w:bCs/>
        </w:rPr>
      </w:pPr>
      <w:r w:rsidRPr="00193751">
        <w:rPr>
          <w:b/>
          <w:bCs/>
        </w:rPr>
        <w:t xml:space="preserve">internet, </w:t>
      </w:r>
    </w:p>
    <w:p w14:paraId="539710E0" w14:textId="77777777" w:rsidR="00193751" w:rsidRDefault="00193751" w:rsidP="00193751">
      <w:pPr>
        <w:pStyle w:val="PargrafodaLista"/>
        <w:numPr>
          <w:ilvl w:val="0"/>
          <w:numId w:val="16"/>
        </w:numPr>
        <w:rPr>
          <w:b/>
          <w:bCs/>
        </w:rPr>
      </w:pPr>
      <w:r w:rsidRPr="00193751">
        <w:rPr>
          <w:b/>
          <w:bCs/>
        </w:rPr>
        <w:t>transporte e</w:t>
      </w:r>
    </w:p>
    <w:p w14:paraId="656F4999" w14:textId="77777777" w:rsidR="00193751" w:rsidRDefault="00193751" w:rsidP="00193751">
      <w:pPr>
        <w:pStyle w:val="PargrafodaLista"/>
        <w:numPr>
          <w:ilvl w:val="0"/>
          <w:numId w:val="16"/>
        </w:numPr>
        <w:rPr>
          <w:b/>
          <w:bCs/>
        </w:rPr>
      </w:pPr>
      <w:r w:rsidRPr="00193751">
        <w:rPr>
          <w:b/>
          <w:bCs/>
        </w:rPr>
        <w:lastRenderedPageBreak/>
        <w:t xml:space="preserve"> aplicação. </w:t>
      </w:r>
    </w:p>
    <w:p w14:paraId="796765D2" w14:textId="77777777" w:rsidR="00193751" w:rsidRDefault="00193751" w:rsidP="00193751">
      <w:pPr>
        <w:ind w:left="360"/>
        <w:rPr>
          <w:b/>
          <w:bCs/>
        </w:rPr>
      </w:pPr>
      <w:r w:rsidRPr="00193751">
        <w:rPr>
          <w:b/>
          <w:bCs/>
        </w:rPr>
        <w:t>A camada de cima, usa a camada de baixo e aí vai.</w:t>
      </w:r>
      <w:r>
        <w:rPr>
          <w:b/>
          <w:bCs/>
        </w:rPr>
        <w:t xml:space="preserve"> A camada de baixo retorna um dado para camada de cima.</w:t>
      </w:r>
    </w:p>
    <w:p w14:paraId="0EBA1111" w14:textId="77777777" w:rsidR="00193751" w:rsidRDefault="00193751" w:rsidP="00193751">
      <w:pPr>
        <w:ind w:left="360"/>
      </w:pPr>
      <w:r>
        <w:t>O endereço IP é o endereço que identifica a máquina na rede, ou seja, o “RG da máquina”.</w:t>
      </w:r>
    </w:p>
    <w:p w14:paraId="132D82AF" w14:textId="77777777" w:rsidR="00193751" w:rsidRDefault="00193751" w:rsidP="00193751">
      <w:pPr>
        <w:ind w:left="360"/>
      </w:pPr>
      <w:r>
        <w:t>O protocolo UDP é um protocolo de transmissão mais leve, que o que vale é o esforço, não importa se perde uma parte ou outra da informação.</w:t>
      </w:r>
    </w:p>
    <w:p w14:paraId="53FB2E51" w14:textId="77777777" w:rsidR="00193751" w:rsidRDefault="00174A14" w:rsidP="00193751">
      <w:pPr>
        <w:ind w:left="360"/>
        <w:rPr>
          <w:b/>
          <w:bCs/>
        </w:rPr>
      </w:pPr>
      <w:r>
        <w:t xml:space="preserve">Vejamos agora a anatomia do endereço </w:t>
      </w:r>
      <w:r w:rsidRPr="00174A14">
        <w:rPr>
          <w:b/>
          <w:bCs/>
        </w:rPr>
        <w:t>IPV4</w:t>
      </w:r>
      <w:r>
        <w:rPr>
          <w:b/>
          <w:bCs/>
        </w:rPr>
        <w:t>:</w:t>
      </w:r>
    </w:p>
    <w:p w14:paraId="662CC2D9" w14:textId="77777777" w:rsidR="00174A14" w:rsidRDefault="00174A14" w:rsidP="00174A14">
      <w:pPr>
        <w:rPr>
          <w:b/>
          <w:bCs/>
        </w:rPr>
      </w:pPr>
      <w:r>
        <w:rPr>
          <w:b/>
          <w:bCs/>
        </w:rPr>
        <w:t xml:space="preserve">       É separado por quatro partes, cada parte vai de 0 a 255. Parte deste código está destinado para identificar a rede onde o computador está e outra parte para identificar o computador desta rede. </w:t>
      </w:r>
      <w:r w:rsidRPr="00174A14">
        <w:rPr>
          <w:b/>
          <w:bCs/>
          <w:highlight w:val="yellow"/>
        </w:rPr>
        <w:t>Sempre que uma máscara de sub rede tiver bits 1</w:t>
      </w:r>
      <w:r>
        <w:rPr>
          <w:b/>
          <w:bCs/>
          <w:highlight w:val="yellow"/>
        </w:rPr>
        <w:t xml:space="preserve"> (255)</w:t>
      </w:r>
      <w:r w:rsidRPr="00174A14">
        <w:rPr>
          <w:b/>
          <w:bCs/>
          <w:highlight w:val="yellow"/>
        </w:rPr>
        <w:t xml:space="preserve"> falamos que é a rede e sempre que tiver 0</w:t>
      </w:r>
      <w:r>
        <w:rPr>
          <w:b/>
          <w:bCs/>
          <w:highlight w:val="yellow"/>
        </w:rPr>
        <w:t xml:space="preserve"> (0)</w:t>
      </w:r>
      <w:r w:rsidRPr="00174A14">
        <w:rPr>
          <w:b/>
          <w:bCs/>
          <w:highlight w:val="yellow"/>
        </w:rPr>
        <w:t xml:space="preserve"> é host</w:t>
      </w:r>
      <w:r>
        <w:rPr>
          <w:b/>
          <w:bCs/>
        </w:rPr>
        <w:t>. Também é separado por classes:</w:t>
      </w:r>
    </w:p>
    <w:p w14:paraId="5E3BEE79" w14:textId="77777777" w:rsidR="00174A14" w:rsidRPr="00174A14" w:rsidRDefault="00174A14" w:rsidP="00174A14">
      <w:pPr>
        <w:pStyle w:val="PargrafodaLista"/>
        <w:numPr>
          <w:ilvl w:val="0"/>
          <w:numId w:val="17"/>
        </w:numPr>
      </w:pPr>
      <w:r>
        <w:t xml:space="preserve">Classe A: </w:t>
      </w:r>
      <w:r w:rsidRPr="00174A14">
        <w:rPr>
          <w:highlight w:val="yellow"/>
        </w:rPr>
        <w:t>192</w:t>
      </w:r>
      <w:r>
        <w:t xml:space="preserve">.168.100.230. </w:t>
      </w:r>
      <w:r>
        <w:rPr>
          <w:b/>
          <w:bCs/>
        </w:rPr>
        <w:t xml:space="preserve">Primeira parte é a rede e o resto são os computadores. Máscara de </w:t>
      </w:r>
      <w:proofErr w:type="spellStart"/>
      <w:r>
        <w:rPr>
          <w:b/>
          <w:bCs/>
        </w:rPr>
        <w:t>sub-rede</w:t>
      </w:r>
      <w:proofErr w:type="spellEnd"/>
      <w:r>
        <w:rPr>
          <w:b/>
          <w:bCs/>
        </w:rPr>
        <w:t xml:space="preserve">: </w:t>
      </w:r>
      <w:r w:rsidRPr="00174A14">
        <w:rPr>
          <w:b/>
          <w:bCs/>
          <w:highlight w:val="yellow"/>
        </w:rPr>
        <w:t>255</w:t>
      </w:r>
      <w:r>
        <w:rPr>
          <w:b/>
          <w:bCs/>
        </w:rPr>
        <w:t>.0.0.0;</w:t>
      </w:r>
    </w:p>
    <w:p w14:paraId="3C388A86" w14:textId="77777777" w:rsidR="00174A14" w:rsidRDefault="00174A14" w:rsidP="00174A14">
      <w:pPr>
        <w:pStyle w:val="PargrafodaLista"/>
        <w:numPr>
          <w:ilvl w:val="0"/>
          <w:numId w:val="17"/>
        </w:numPr>
      </w:pPr>
      <w:r>
        <w:t xml:space="preserve">Classe B: </w:t>
      </w:r>
      <w:r w:rsidRPr="00174A14">
        <w:rPr>
          <w:highlight w:val="yellow"/>
        </w:rPr>
        <w:t>192.168</w:t>
      </w:r>
      <w:r>
        <w:t xml:space="preserve">.100.230. </w:t>
      </w:r>
      <w:r>
        <w:rPr>
          <w:b/>
          <w:bCs/>
        </w:rPr>
        <w:t xml:space="preserve">Primeira e segunda parte é a rede e o resto são os computadores. Máscara de </w:t>
      </w:r>
      <w:proofErr w:type="spellStart"/>
      <w:r>
        <w:rPr>
          <w:b/>
          <w:bCs/>
        </w:rPr>
        <w:t>sub-rede</w:t>
      </w:r>
      <w:proofErr w:type="spellEnd"/>
      <w:r>
        <w:rPr>
          <w:b/>
          <w:bCs/>
        </w:rPr>
        <w:t xml:space="preserve">: </w:t>
      </w:r>
      <w:r w:rsidRPr="00174A14">
        <w:rPr>
          <w:b/>
          <w:bCs/>
          <w:highlight w:val="yellow"/>
        </w:rPr>
        <w:t>255</w:t>
      </w:r>
      <w:r>
        <w:rPr>
          <w:b/>
          <w:bCs/>
        </w:rPr>
        <w:t>.</w:t>
      </w:r>
      <w:r w:rsidRPr="00174A14">
        <w:rPr>
          <w:b/>
          <w:bCs/>
          <w:highlight w:val="yellow"/>
        </w:rPr>
        <w:t>255</w:t>
      </w:r>
      <w:r>
        <w:rPr>
          <w:b/>
          <w:bCs/>
        </w:rPr>
        <w:t>.0.0;</w:t>
      </w:r>
    </w:p>
    <w:p w14:paraId="6027061A" w14:textId="77777777" w:rsidR="00174A14" w:rsidRPr="00174A14" w:rsidRDefault="00174A14" w:rsidP="00174A14">
      <w:pPr>
        <w:pStyle w:val="PargrafodaLista"/>
        <w:numPr>
          <w:ilvl w:val="0"/>
          <w:numId w:val="17"/>
        </w:numPr>
      </w:pPr>
      <w:r>
        <w:t xml:space="preserve">Classe C: </w:t>
      </w:r>
      <w:r w:rsidRPr="00174A14">
        <w:rPr>
          <w:highlight w:val="yellow"/>
        </w:rPr>
        <w:t>192.168.100</w:t>
      </w:r>
      <w:r>
        <w:t xml:space="preserve">.230. </w:t>
      </w:r>
      <w:r>
        <w:rPr>
          <w:b/>
          <w:bCs/>
        </w:rPr>
        <w:t xml:space="preserve">Primeira, segunda e terceira parte é a rede e o resto são os computadores. Máscara de </w:t>
      </w:r>
      <w:proofErr w:type="spellStart"/>
      <w:r>
        <w:rPr>
          <w:b/>
          <w:bCs/>
        </w:rPr>
        <w:t>sub-rede</w:t>
      </w:r>
      <w:proofErr w:type="spellEnd"/>
      <w:r>
        <w:rPr>
          <w:b/>
          <w:bCs/>
        </w:rPr>
        <w:t xml:space="preserve">: </w:t>
      </w:r>
      <w:r w:rsidRPr="00174A14">
        <w:rPr>
          <w:b/>
          <w:bCs/>
          <w:highlight w:val="yellow"/>
        </w:rPr>
        <w:t>255</w:t>
      </w:r>
      <w:r>
        <w:rPr>
          <w:b/>
          <w:bCs/>
        </w:rPr>
        <w:t>.</w:t>
      </w:r>
      <w:r w:rsidRPr="00174A14">
        <w:rPr>
          <w:b/>
          <w:bCs/>
          <w:highlight w:val="yellow"/>
        </w:rPr>
        <w:t>255</w:t>
      </w:r>
      <w:r>
        <w:rPr>
          <w:b/>
          <w:bCs/>
        </w:rPr>
        <w:t>.</w:t>
      </w:r>
      <w:r w:rsidRPr="00174A14">
        <w:rPr>
          <w:b/>
          <w:bCs/>
          <w:highlight w:val="yellow"/>
        </w:rPr>
        <w:t>255</w:t>
      </w:r>
      <w:r>
        <w:rPr>
          <w:b/>
          <w:bCs/>
        </w:rPr>
        <w:t>.0;</w:t>
      </w:r>
    </w:p>
    <w:p w14:paraId="542201F7" w14:textId="77777777" w:rsidR="00174A14" w:rsidRDefault="00174A14" w:rsidP="00174A14">
      <w:pPr>
        <w:rPr>
          <w:b/>
          <w:bCs/>
        </w:rPr>
      </w:pPr>
      <w:r w:rsidRPr="00174A14">
        <w:rPr>
          <w:b/>
          <w:bCs/>
          <w:highlight w:val="yellow"/>
        </w:rPr>
        <w:t xml:space="preserve">Quem vai definir o tamanho da rede (mais ou menos hosts da rede) é a máscara de </w:t>
      </w:r>
      <w:proofErr w:type="spellStart"/>
      <w:r w:rsidRPr="00174A14">
        <w:rPr>
          <w:b/>
          <w:bCs/>
          <w:highlight w:val="yellow"/>
        </w:rPr>
        <w:t>sub-rede</w:t>
      </w:r>
      <w:proofErr w:type="spellEnd"/>
      <w:r w:rsidRPr="00174A14">
        <w:rPr>
          <w:b/>
          <w:bCs/>
          <w:highlight w:val="yellow"/>
        </w:rPr>
        <w:t>.</w:t>
      </w:r>
    </w:p>
    <w:p w14:paraId="37B23780" w14:textId="77777777" w:rsidR="00174A14" w:rsidRDefault="00174A14" w:rsidP="00174A14">
      <w:pPr>
        <w:rPr>
          <w:b/>
          <w:bCs/>
        </w:rPr>
      </w:pPr>
      <w:r>
        <w:rPr>
          <w:b/>
          <w:bCs/>
        </w:rPr>
        <w:t xml:space="preserve">Vamos ver o conceito de porta: na verdade porta é um processo. Imaginamos que tenho dois computadores que querem se comunicar, estão na mesma rede. Porém no computador 1 está rodando os processos Skype, Chrome, Apache, Dropbox. No computador 2 está rodando os processos GitHub, Chrome, Node e </w:t>
      </w:r>
      <w:proofErr w:type="spellStart"/>
      <w:r>
        <w:rPr>
          <w:b/>
          <w:bCs/>
        </w:rPr>
        <w:t>MySql</w:t>
      </w:r>
      <w:proofErr w:type="spellEnd"/>
      <w:r>
        <w:rPr>
          <w:b/>
          <w:bCs/>
        </w:rPr>
        <w:t>. Para que haja a comunicação não somente máquina a máquina, mas processo a processo, preciso além do endereço IP da máquina, também o número da porta, que é o número onde está rodando o processo</w:t>
      </w:r>
      <w:r w:rsidR="00D662B7">
        <w:rPr>
          <w:b/>
          <w:bCs/>
        </w:rPr>
        <w:t xml:space="preserve">. </w:t>
      </w:r>
      <w:proofErr w:type="spellStart"/>
      <w:r w:rsidR="00D662B7">
        <w:rPr>
          <w:b/>
          <w:bCs/>
        </w:rPr>
        <w:t>Ex</w:t>
      </w:r>
      <w:proofErr w:type="spellEnd"/>
      <w:r w:rsidR="00D662B7">
        <w:rPr>
          <w:b/>
          <w:bCs/>
        </w:rPr>
        <w:t xml:space="preserve"> desta comunicação:</w:t>
      </w:r>
    </w:p>
    <w:p w14:paraId="4B07EA03" w14:textId="77777777" w:rsidR="00174A14" w:rsidRDefault="00D662B7" w:rsidP="00A32CD2">
      <w:pPr>
        <w:rPr>
          <w:b/>
          <w:bCs/>
        </w:rPr>
      </w:pPr>
      <w:r>
        <w:rPr>
          <w:noProof/>
          <w:lang w:eastAsia="pt-BR"/>
        </w:rPr>
        <w:drawing>
          <wp:inline distT="0" distB="0" distL="0" distR="0" wp14:anchorId="1E06C650" wp14:editId="04F29C72">
            <wp:extent cx="5400040" cy="27432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43200"/>
                    </a:xfrm>
                    <a:prstGeom prst="rect">
                      <a:avLst/>
                    </a:prstGeom>
                  </pic:spPr>
                </pic:pic>
              </a:graphicData>
            </a:graphic>
          </wp:inline>
        </w:drawing>
      </w:r>
    </w:p>
    <w:p w14:paraId="09A95DFE" w14:textId="77777777" w:rsidR="00A32CD2" w:rsidRDefault="00A32CD2" w:rsidP="00A32CD2">
      <w:pPr>
        <w:rPr>
          <w:b/>
          <w:bCs/>
        </w:rPr>
      </w:pPr>
      <w:r>
        <w:lastRenderedPageBreak/>
        <w:t xml:space="preserve">Veremos agora sobre o protocolo </w:t>
      </w:r>
      <w:r w:rsidRPr="00A32CD2">
        <w:rPr>
          <w:b/>
          <w:bCs/>
        </w:rPr>
        <w:t>HTTP</w:t>
      </w:r>
      <w:r>
        <w:rPr>
          <w:b/>
          <w:bCs/>
        </w:rPr>
        <w:t>:</w:t>
      </w:r>
    </w:p>
    <w:p w14:paraId="41879823" w14:textId="77777777" w:rsidR="00A32CD2" w:rsidRDefault="00A32CD2" w:rsidP="00A32CD2">
      <w:proofErr w:type="spellStart"/>
      <w:r>
        <w:t>Hyper</w:t>
      </w:r>
      <w:proofErr w:type="spellEnd"/>
      <w:r>
        <w:t xml:space="preserve"> </w:t>
      </w:r>
      <w:proofErr w:type="spellStart"/>
      <w:r>
        <w:t>Text</w:t>
      </w:r>
      <w:proofErr w:type="spellEnd"/>
      <w:r>
        <w:t xml:space="preserve"> </w:t>
      </w:r>
      <w:proofErr w:type="spellStart"/>
      <w:r>
        <w:t>Transfer</w:t>
      </w:r>
      <w:proofErr w:type="spellEnd"/>
      <w:r>
        <w:t xml:space="preserve"> </w:t>
      </w:r>
      <w:proofErr w:type="spellStart"/>
      <w:r>
        <w:t>Protocol</w:t>
      </w:r>
      <w:proofErr w:type="spellEnd"/>
      <w:r>
        <w:t xml:space="preserve">, Protocolo de Transferência de </w:t>
      </w:r>
      <w:proofErr w:type="spellStart"/>
      <w:r>
        <w:t>Hyper</w:t>
      </w:r>
      <w:proofErr w:type="spellEnd"/>
      <w:r>
        <w:t xml:space="preserve"> Texto. Temos documentos escritos em HTML que são linkados de uma página pra outra, ou dentro de um documento HTML faz referência para vídeos, arquivos, imagens, CSS, JS, etc.</w:t>
      </w:r>
    </w:p>
    <w:p w14:paraId="09E45FC5" w14:textId="77777777" w:rsidR="00A32CD2" w:rsidRDefault="00A32CD2" w:rsidP="00A32CD2">
      <w:r>
        <w:t>O Protocolo HTTP faz parte da camada de aplicação</w:t>
      </w:r>
      <w:r w:rsidR="00761AFE">
        <w:t xml:space="preserve"> e opera sobre a pilha TCP/IP.</w:t>
      </w:r>
    </w:p>
    <w:p w14:paraId="193AAF02" w14:textId="77777777" w:rsidR="00761AFE" w:rsidRDefault="00761AFE" w:rsidP="00A32CD2">
      <w:r>
        <w:t xml:space="preserve">O HTTP é fortemente baseado em requisição e resposta. </w:t>
      </w:r>
    </w:p>
    <w:p w14:paraId="7B589A2B" w14:textId="77777777" w:rsidR="00A32CD2" w:rsidRDefault="00761AFE" w:rsidP="00A32CD2">
      <w:pPr>
        <w:rPr>
          <w:b/>
          <w:bCs/>
        </w:rPr>
      </w:pPr>
      <w:r w:rsidRPr="00761AFE">
        <w:rPr>
          <w:b/>
          <w:bCs/>
          <w:highlight w:val="yellow"/>
        </w:rPr>
        <w:t xml:space="preserve">Eu mando uma URL com um conjunto de parâmetros em um </w:t>
      </w:r>
      <w:proofErr w:type="spellStart"/>
      <w:r w:rsidRPr="00761AFE">
        <w:rPr>
          <w:b/>
          <w:bCs/>
          <w:highlight w:val="yellow"/>
        </w:rPr>
        <w:t>requisação</w:t>
      </w:r>
      <w:proofErr w:type="spellEnd"/>
      <w:r w:rsidRPr="00761AFE">
        <w:rPr>
          <w:b/>
          <w:bCs/>
          <w:highlight w:val="yellow"/>
        </w:rPr>
        <w:t xml:space="preserve"> e recebo uma resposta, seja esta resposta um arquivo, vídeo, streaming, etc.</w:t>
      </w:r>
    </w:p>
    <w:p w14:paraId="111F578A" w14:textId="77777777" w:rsidR="00761AFE" w:rsidRDefault="00761AFE" w:rsidP="00A32CD2">
      <w:r>
        <w:t>Fluxo de uma comunicação HTTP:</w:t>
      </w:r>
    </w:p>
    <w:p w14:paraId="7A6DFC9B" w14:textId="77777777" w:rsidR="00761AFE" w:rsidRDefault="00761AFE" w:rsidP="00761AFE">
      <w:r>
        <w:rPr>
          <w:noProof/>
          <w:lang w:eastAsia="pt-BR"/>
        </w:rPr>
        <w:drawing>
          <wp:inline distT="0" distB="0" distL="0" distR="0" wp14:anchorId="6A68696C" wp14:editId="42A15449">
            <wp:extent cx="5400040" cy="296164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61640"/>
                    </a:xfrm>
                    <a:prstGeom prst="rect">
                      <a:avLst/>
                    </a:prstGeom>
                  </pic:spPr>
                </pic:pic>
              </a:graphicData>
            </a:graphic>
          </wp:inline>
        </w:drawing>
      </w:r>
    </w:p>
    <w:p w14:paraId="6880BE57" w14:textId="77777777" w:rsidR="00E56101" w:rsidRDefault="00E56101" w:rsidP="00761AFE">
      <w:pPr>
        <w:rPr>
          <w:b/>
          <w:bCs/>
        </w:rPr>
      </w:pPr>
      <w:r w:rsidRPr="00E56101">
        <w:rPr>
          <w:b/>
          <w:bCs/>
        </w:rPr>
        <w:t>O HTTP tem alguns métodos para requisição na web</w:t>
      </w:r>
      <w:r>
        <w:rPr>
          <w:b/>
          <w:bCs/>
        </w:rPr>
        <w:t>:</w:t>
      </w:r>
    </w:p>
    <w:p w14:paraId="2E130F82" w14:textId="77777777" w:rsidR="00E56101" w:rsidRDefault="00E56101" w:rsidP="00761AFE">
      <w:r>
        <w:rPr>
          <w:noProof/>
          <w:lang w:eastAsia="pt-BR"/>
        </w:rPr>
        <w:drawing>
          <wp:inline distT="0" distB="0" distL="0" distR="0" wp14:anchorId="422B5E9E" wp14:editId="14D9B508">
            <wp:extent cx="5400040" cy="27311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731135"/>
                    </a:xfrm>
                    <a:prstGeom prst="rect">
                      <a:avLst/>
                    </a:prstGeom>
                  </pic:spPr>
                </pic:pic>
              </a:graphicData>
            </a:graphic>
          </wp:inline>
        </w:drawing>
      </w:r>
    </w:p>
    <w:p w14:paraId="2C46CA64" w14:textId="77777777" w:rsidR="00E56101" w:rsidRDefault="00125884" w:rsidP="00761AFE">
      <w:r>
        <w:rPr>
          <w:noProof/>
          <w:lang w:eastAsia="pt-BR"/>
        </w:rPr>
        <w:lastRenderedPageBreak/>
        <w:drawing>
          <wp:inline distT="0" distB="0" distL="0" distR="0" wp14:anchorId="7F02C161" wp14:editId="27C19F66">
            <wp:extent cx="5400040" cy="275272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752725"/>
                    </a:xfrm>
                    <a:prstGeom prst="rect">
                      <a:avLst/>
                    </a:prstGeom>
                  </pic:spPr>
                </pic:pic>
              </a:graphicData>
            </a:graphic>
          </wp:inline>
        </w:drawing>
      </w:r>
    </w:p>
    <w:p w14:paraId="32CF21D7" w14:textId="77777777" w:rsidR="00125884" w:rsidRPr="00D301B5" w:rsidRDefault="00E029A5" w:rsidP="00D301B5">
      <w:pPr>
        <w:pStyle w:val="PargrafodaLista"/>
        <w:numPr>
          <w:ilvl w:val="0"/>
          <w:numId w:val="19"/>
        </w:numPr>
        <w:rPr>
          <w:b/>
          <w:bCs/>
          <w:sz w:val="28"/>
          <w:szCs w:val="28"/>
        </w:rPr>
      </w:pPr>
      <w:r w:rsidRPr="00D301B5">
        <w:rPr>
          <w:b/>
          <w:bCs/>
          <w:sz w:val="28"/>
          <w:szCs w:val="28"/>
        </w:rPr>
        <w:t>Em uma requisição</w:t>
      </w:r>
      <w:r w:rsidR="00345E49" w:rsidRPr="00D301B5">
        <w:rPr>
          <w:b/>
          <w:bCs/>
          <w:sz w:val="28"/>
          <w:szCs w:val="28"/>
        </w:rPr>
        <w:t xml:space="preserve"> do tipo </w:t>
      </w:r>
      <w:proofErr w:type="spellStart"/>
      <w:r w:rsidR="00345E49" w:rsidRPr="00D301B5">
        <w:rPr>
          <w:b/>
          <w:bCs/>
          <w:sz w:val="28"/>
          <w:szCs w:val="28"/>
          <w:u w:val="single"/>
        </w:rPr>
        <w:t>GET</w:t>
      </w:r>
      <w:r w:rsidRPr="00D301B5">
        <w:rPr>
          <w:b/>
          <w:bCs/>
          <w:sz w:val="28"/>
          <w:szCs w:val="28"/>
        </w:rPr>
        <w:t>o</w:t>
      </w:r>
      <w:proofErr w:type="spellEnd"/>
      <w:r w:rsidRPr="00D301B5">
        <w:rPr>
          <w:b/>
          <w:bCs/>
          <w:sz w:val="28"/>
          <w:szCs w:val="28"/>
        </w:rPr>
        <w:t xml:space="preserve"> “?” é o que separa as </w:t>
      </w:r>
      <w:proofErr w:type="spellStart"/>
      <w:r w:rsidRPr="00D301B5">
        <w:rPr>
          <w:b/>
          <w:bCs/>
          <w:sz w:val="28"/>
          <w:szCs w:val="28"/>
          <w:highlight w:val="yellow"/>
        </w:rPr>
        <w:t>URLs</w:t>
      </w:r>
      <w:proofErr w:type="spellEnd"/>
      <w:r w:rsidRPr="00D301B5">
        <w:rPr>
          <w:b/>
          <w:bCs/>
          <w:sz w:val="28"/>
          <w:szCs w:val="28"/>
        </w:rPr>
        <w:t xml:space="preserve"> dos </w:t>
      </w:r>
      <w:r w:rsidRPr="00D301B5">
        <w:rPr>
          <w:b/>
          <w:bCs/>
          <w:sz w:val="28"/>
          <w:szCs w:val="28"/>
          <w:highlight w:val="green"/>
        </w:rPr>
        <w:t>parâmetros</w:t>
      </w:r>
      <w:r w:rsidR="00345E49" w:rsidRPr="00D301B5">
        <w:rPr>
          <w:b/>
          <w:bCs/>
          <w:sz w:val="28"/>
          <w:szCs w:val="28"/>
        </w:rPr>
        <w:t xml:space="preserve"> e os próprios parâmetros vão na URL</w:t>
      </w:r>
      <w:r w:rsidRPr="00D301B5">
        <w:rPr>
          <w:b/>
          <w:bCs/>
          <w:sz w:val="28"/>
          <w:szCs w:val="28"/>
        </w:rPr>
        <w:t>:</w:t>
      </w:r>
    </w:p>
    <w:p w14:paraId="4F5201D5" w14:textId="77777777" w:rsidR="00E029A5" w:rsidRDefault="00342A95" w:rsidP="00D301B5">
      <w:pPr>
        <w:ind w:left="708" w:firstLine="708"/>
      </w:pPr>
      <w:hyperlink r:id="rId58" w:history="1">
        <w:r w:rsidR="00D301B5" w:rsidRPr="00616593">
          <w:rPr>
            <w:rStyle w:val="Hyperlink"/>
          </w:rPr>
          <w:t>https://www.google.com.br/search</w:t>
        </w:r>
        <w:r w:rsidR="00D301B5" w:rsidRPr="00616593">
          <w:rPr>
            <w:rStyle w:val="Hyperlink"/>
            <w:b/>
            <w:bCs/>
            <w:sz w:val="32"/>
            <w:szCs w:val="32"/>
          </w:rPr>
          <w:t>?</w:t>
        </w:r>
        <w:r w:rsidR="00D301B5" w:rsidRPr="00616593">
          <w:rPr>
            <w:rStyle w:val="Hyperlink"/>
          </w:rPr>
          <w:t>q=web+moderno</w:t>
        </w:r>
      </w:hyperlink>
      <w:r w:rsidR="00954742" w:rsidRPr="00954742">
        <w:rPr>
          <w:highlight w:val="green"/>
        </w:rPr>
        <w:t>&amp;h</w:t>
      </w:r>
      <w:r w:rsidR="00B107A8">
        <w:rPr>
          <w:highlight w:val="green"/>
        </w:rPr>
        <w:t>l</w:t>
      </w:r>
      <w:r w:rsidR="00954742" w:rsidRPr="00954742">
        <w:rPr>
          <w:highlight w:val="green"/>
        </w:rPr>
        <w:t>=pt-BR</w:t>
      </w:r>
    </w:p>
    <w:p w14:paraId="181D2238" w14:textId="77777777" w:rsidR="00C82A18" w:rsidRDefault="008A5E65" w:rsidP="00D301B5">
      <w:pPr>
        <w:ind w:left="2124"/>
        <w:rPr>
          <w:b/>
          <w:bCs/>
          <w:sz w:val="32"/>
          <w:szCs w:val="32"/>
        </w:rPr>
      </w:pPr>
      <w:r w:rsidRPr="008A5E65">
        <w:rPr>
          <w:b/>
          <w:bCs/>
          <w:sz w:val="32"/>
          <w:szCs w:val="32"/>
        </w:rPr>
        <w:t>q= é o parâmetro</w:t>
      </w:r>
      <w:r w:rsidR="00781B54">
        <w:rPr>
          <w:b/>
          <w:bCs/>
          <w:sz w:val="32"/>
          <w:szCs w:val="32"/>
        </w:rPr>
        <w:t xml:space="preserve"> (query)</w:t>
      </w:r>
      <w:r w:rsidRPr="008A5E65">
        <w:rPr>
          <w:b/>
          <w:bCs/>
          <w:sz w:val="32"/>
          <w:szCs w:val="32"/>
        </w:rPr>
        <w:t xml:space="preserve"> e após o sinal de igual é valor do parâmetro.</w:t>
      </w:r>
    </w:p>
    <w:p w14:paraId="30B69004" w14:textId="77777777" w:rsidR="008A5E65" w:rsidRDefault="00954742" w:rsidP="00D301B5">
      <w:pPr>
        <w:ind w:left="1416" w:firstLine="708"/>
        <w:rPr>
          <w:b/>
          <w:bCs/>
          <w:sz w:val="32"/>
          <w:szCs w:val="32"/>
        </w:rPr>
      </w:pPr>
      <w:r>
        <w:rPr>
          <w:b/>
          <w:bCs/>
          <w:sz w:val="32"/>
          <w:szCs w:val="32"/>
        </w:rPr>
        <w:t>&amp; separa um parâmetro do outro.</w:t>
      </w:r>
    </w:p>
    <w:p w14:paraId="66BFC2D7" w14:textId="77777777" w:rsidR="00954742" w:rsidRDefault="00954742" w:rsidP="00D301B5">
      <w:pPr>
        <w:ind w:left="2124"/>
        <w:rPr>
          <w:b/>
          <w:bCs/>
          <w:sz w:val="32"/>
          <w:szCs w:val="32"/>
        </w:rPr>
      </w:pPr>
      <w:r>
        <w:rPr>
          <w:b/>
          <w:bCs/>
          <w:sz w:val="32"/>
          <w:szCs w:val="32"/>
        </w:rPr>
        <w:t>h</w:t>
      </w:r>
      <w:r w:rsidR="00B107A8">
        <w:rPr>
          <w:b/>
          <w:bCs/>
          <w:sz w:val="32"/>
          <w:szCs w:val="32"/>
        </w:rPr>
        <w:t>l</w:t>
      </w:r>
      <w:r>
        <w:rPr>
          <w:b/>
          <w:bCs/>
          <w:sz w:val="32"/>
          <w:szCs w:val="32"/>
        </w:rPr>
        <w:t>= é o parâmetro que diz a língua do host, da máquina.</w:t>
      </w:r>
    </w:p>
    <w:p w14:paraId="65A2A6B1" w14:textId="77777777" w:rsidR="00B107A8" w:rsidRDefault="00B107A8" w:rsidP="00B107A8">
      <w:pPr>
        <w:rPr>
          <w:b/>
          <w:bCs/>
          <w:sz w:val="32"/>
          <w:szCs w:val="32"/>
        </w:rPr>
      </w:pPr>
      <w:r>
        <w:rPr>
          <w:noProof/>
          <w:lang w:eastAsia="pt-BR"/>
        </w:rPr>
        <w:lastRenderedPageBreak/>
        <w:drawing>
          <wp:inline distT="0" distB="0" distL="0" distR="0" wp14:anchorId="4A0CDAF4" wp14:editId="6A38A6BE">
            <wp:extent cx="5400040" cy="338836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88360"/>
                    </a:xfrm>
                    <a:prstGeom prst="rect">
                      <a:avLst/>
                    </a:prstGeom>
                  </pic:spPr>
                </pic:pic>
              </a:graphicData>
            </a:graphic>
          </wp:inline>
        </w:drawing>
      </w:r>
    </w:p>
    <w:p w14:paraId="2BE1C66B" w14:textId="77777777" w:rsidR="00D301B5" w:rsidRPr="00D301B5" w:rsidRDefault="00D301B5" w:rsidP="00D301B5">
      <w:pPr>
        <w:pStyle w:val="PargrafodaLista"/>
        <w:numPr>
          <w:ilvl w:val="0"/>
          <w:numId w:val="19"/>
        </w:numPr>
        <w:rPr>
          <w:b/>
          <w:bCs/>
          <w:sz w:val="28"/>
          <w:szCs w:val="28"/>
        </w:rPr>
      </w:pPr>
      <w:r w:rsidRPr="00D301B5">
        <w:rPr>
          <w:b/>
          <w:bCs/>
          <w:sz w:val="28"/>
          <w:szCs w:val="28"/>
        </w:rPr>
        <w:t xml:space="preserve">Em uma requisição do tipo </w:t>
      </w:r>
      <w:proofErr w:type="spellStart"/>
      <w:r>
        <w:rPr>
          <w:b/>
          <w:bCs/>
          <w:sz w:val="28"/>
          <w:szCs w:val="28"/>
          <w:u w:val="single"/>
        </w:rPr>
        <w:t>POST</w:t>
      </w:r>
      <w:r>
        <w:rPr>
          <w:b/>
          <w:bCs/>
          <w:sz w:val="28"/>
          <w:szCs w:val="28"/>
        </w:rPr>
        <w:t>os</w:t>
      </w:r>
      <w:proofErr w:type="spellEnd"/>
      <w:r>
        <w:rPr>
          <w:b/>
          <w:bCs/>
          <w:sz w:val="28"/>
          <w:szCs w:val="28"/>
        </w:rPr>
        <w:t xml:space="preserve"> parâmetros vão no corpo da requisição e não na URL. Pense que isto é interessante em </w:t>
      </w:r>
      <w:proofErr w:type="gramStart"/>
      <w:r>
        <w:rPr>
          <w:b/>
          <w:bCs/>
          <w:sz w:val="28"/>
          <w:szCs w:val="28"/>
        </w:rPr>
        <w:t>uma sistema</w:t>
      </w:r>
      <w:proofErr w:type="gramEnd"/>
      <w:r>
        <w:rPr>
          <w:b/>
          <w:bCs/>
          <w:sz w:val="28"/>
          <w:szCs w:val="28"/>
        </w:rPr>
        <w:t xml:space="preserve"> de login, assim a senha não aparece na URL.</w:t>
      </w:r>
    </w:p>
    <w:p w14:paraId="0F85C2DA" w14:textId="77777777" w:rsidR="00D301B5" w:rsidRDefault="00B107A8" w:rsidP="00D301B5">
      <w:pPr>
        <w:rPr>
          <w:b/>
          <w:bCs/>
          <w:sz w:val="32"/>
          <w:szCs w:val="32"/>
        </w:rPr>
      </w:pPr>
      <w:r>
        <w:rPr>
          <w:noProof/>
          <w:lang w:eastAsia="pt-BR"/>
        </w:rPr>
        <w:drawing>
          <wp:inline distT="0" distB="0" distL="0" distR="0" wp14:anchorId="1A61BAA4" wp14:editId="3241E378">
            <wp:extent cx="5400040" cy="33991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399155"/>
                    </a:xfrm>
                    <a:prstGeom prst="rect">
                      <a:avLst/>
                    </a:prstGeom>
                  </pic:spPr>
                </pic:pic>
              </a:graphicData>
            </a:graphic>
          </wp:inline>
        </w:drawing>
      </w:r>
    </w:p>
    <w:p w14:paraId="1990DFB8" w14:textId="77777777" w:rsidR="00954742" w:rsidRDefault="00B107A8" w:rsidP="00761AFE">
      <w:pPr>
        <w:rPr>
          <w:sz w:val="28"/>
          <w:szCs w:val="28"/>
        </w:rPr>
      </w:pPr>
      <w:r>
        <w:rPr>
          <w:sz w:val="28"/>
          <w:szCs w:val="28"/>
        </w:rPr>
        <w:t>Quando utilizar dados sensíveis, utilize o HTTPS.</w:t>
      </w:r>
    </w:p>
    <w:p w14:paraId="65E343FF" w14:textId="77777777" w:rsidR="00B857E7" w:rsidRDefault="00B857E7" w:rsidP="00761AFE">
      <w:pPr>
        <w:rPr>
          <w:sz w:val="28"/>
          <w:szCs w:val="28"/>
        </w:rPr>
      </w:pPr>
    </w:p>
    <w:p w14:paraId="5AB489A4" w14:textId="77777777" w:rsidR="00B857E7" w:rsidRPr="00B107A8" w:rsidRDefault="00B857E7" w:rsidP="00761AFE">
      <w:pPr>
        <w:rPr>
          <w:sz w:val="28"/>
          <w:szCs w:val="28"/>
        </w:rPr>
      </w:pPr>
    </w:p>
    <w:p w14:paraId="5B114A05" w14:textId="77777777" w:rsidR="00E029A5" w:rsidRDefault="00605F26" w:rsidP="00761AFE">
      <w:r>
        <w:rPr>
          <w:noProof/>
          <w:lang w:eastAsia="pt-BR"/>
        </w:rPr>
        <w:drawing>
          <wp:inline distT="0" distB="0" distL="0" distR="0" wp14:anchorId="24C04DC9" wp14:editId="0074CDAC">
            <wp:extent cx="5400040" cy="276542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65425"/>
                    </a:xfrm>
                    <a:prstGeom prst="rect">
                      <a:avLst/>
                    </a:prstGeom>
                  </pic:spPr>
                </pic:pic>
              </a:graphicData>
            </a:graphic>
          </wp:inline>
        </w:drawing>
      </w:r>
    </w:p>
    <w:p w14:paraId="41517BCE" w14:textId="77777777" w:rsidR="00605F26" w:rsidRDefault="00B857E7" w:rsidP="00761AFE">
      <w:r>
        <w:rPr>
          <w:noProof/>
          <w:lang w:eastAsia="pt-BR"/>
        </w:rPr>
        <w:drawing>
          <wp:inline distT="0" distB="0" distL="0" distR="0" wp14:anchorId="1C02F510" wp14:editId="3880156B">
            <wp:extent cx="5400040" cy="288988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89885"/>
                    </a:xfrm>
                    <a:prstGeom prst="rect">
                      <a:avLst/>
                    </a:prstGeom>
                  </pic:spPr>
                </pic:pic>
              </a:graphicData>
            </a:graphic>
          </wp:inline>
        </w:drawing>
      </w:r>
    </w:p>
    <w:p w14:paraId="6E076D71" w14:textId="77777777" w:rsidR="00B857E7" w:rsidRDefault="00B857E7" w:rsidP="00761AFE">
      <w:r>
        <w:rPr>
          <w:noProof/>
          <w:lang w:eastAsia="pt-BR"/>
        </w:rPr>
        <w:lastRenderedPageBreak/>
        <w:drawing>
          <wp:inline distT="0" distB="0" distL="0" distR="0" wp14:anchorId="24C28E77" wp14:editId="56E02C44">
            <wp:extent cx="5400040" cy="278638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86380"/>
                    </a:xfrm>
                    <a:prstGeom prst="rect">
                      <a:avLst/>
                    </a:prstGeom>
                  </pic:spPr>
                </pic:pic>
              </a:graphicData>
            </a:graphic>
          </wp:inline>
        </w:drawing>
      </w:r>
    </w:p>
    <w:p w14:paraId="2DFE7F90" w14:textId="77777777" w:rsidR="00B857E7" w:rsidRDefault="00B857E7" w:rsidP="00761AFE">
      <w:r>
        <w:t xml:space="preserve">Veremos agora sobre </w:t>
      </w:r>
      <w:r w:rsidRPr="00B857E7">
        <w:rPr>
          <w:b/>
          <w:bCs/>
        </w:rPr>
        <w:t xml:space="preserve">DNS – Domain </w:t>
      </w:r>
      <w:proofErr w:type="spellStart"/>
      <w:r w:rsidRPr="00B857E7">
        <w:rPr>
          <w:b/>
          <w:bCs/>
        </w:rPr>
        <w:t>Name</w:t>
      </w:r>
      <w:proofErr w:type="spellEnd"/>
      <w:r w:rsidRPr="00B857E7">
        <w:rPr>
          <w:b/>
          <w:bCs/>
        </w:rPr>
        <w:t xml:space="preserve"> Server</w:t>
      </w:r>
      <w:r>
        <w:t>:</w:t>
      </w:r>
    </w:p>
    <w:p w14:paraId="1770865D" w14:textId="77777777" w:rsidR="00B857E7" w:rsidRDefault="00D159BC" w:rsidP="00761AFE">
      <w:r>
        <w:t>Eles servem para traduzirem os nomes de domínio em endereço IP.</w:t>
      </w:r>
    </w:p>
    <w:p w14:paraId="52DF6976" w14:textId="77777777" w:rsidR="008E4B74" w:rsidRDefault="008E4B74" w:rsidP="00761AFE">
      <w:r>
        <w:rPr>
          <w:noProof/>
          <w:lang w:eastAsia="pt-BR"/>
        </w:rPr>
        <w:drawing>
          <wp:inline distT="0" distB="0" distL="0" distR="0" wp14:anchorId="710F2004" wp14:editId="6C4C2832">
            <wp:extent cx="2095500" cy="26193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95500" cy="2619375"/>
                    </a:xfrm>
                    <a:prstGeom prst="rect">
                      <a:avLst/>
                    </a:prstGeom>
                  </pic:spPr>
                </pic:pic>
              </a:graphicData>
            </a:graphic>
          </wp:inline>
        </w:drawing>
      </w:r>
    </w:p>
    <w:p w14:paraId="5FDDBF3D" w14:textId="77777777" w:rsidR="008E4B74" w:rsidRDefault="00A724AA" w:rsidP="00761AFE">
      <w:r>
        <w:t xml:space="preserve"> O DNS funciona sobre o protocolo a UDP na porta 53. </w:t>
      </w:r>
    </w:p>
    <w:p w14:paraId="58FE6C2A" w14:textId="77777777" w:rsidR="00A724AA" w:rsidRDefault="00A724AA" w:rsidP="00761AFE">
      <w:r>
        <w:rPr>
          <w:noProof/>
          <w:lang w:eastAsia="pt-BR"/>
        </w:rPr>
        <w:drawing>
          <wp:inline distT="0" distB="0" distL="0" distR="0" wp14:anchorId="40AEF1FC" wp14:editId="12863913">
            <wp:extent cx="3032518" cy="181661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3964" cy="1817482"/>
                    </a:xfrm>
                    <a:prstGeom prst="rect">
                      <a:avLst/>
                    </a:prstGeom>
                  </pic:spPr>
                </pic:pic>
              </a:graphicData>
            </a:graphic>
          </wp:inline>
        </w:drawing>
      </w:r>
    </w:p>
    <w:p w14:paraId="33885B67" w14:textId="77777777" w:rsidR="00A724AA" w:rsidRDefault="0034314D" w:rsidP="00761AFE">
      <w:r>
        <w:rPr>
          <w:noProof/>
          <w:lang w:eastAsia="pt-BR"/>
        </w:rPr>
        <w:lastRenderedPageBreak/>
        <w:drawing>
          <wp:inline distT="0" distB="0" distL="0" distR="0" wp14:anchorId="4248504A" wp14:editId="6B3CFE2C">
            <wp:extent cx="3609975" cy="2247900"/>
            <wp:effectExtent l="0" t="0" r="952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9975" cy="2247900"/>
                    </a:xfrm>
                    <a:prstGeom prst="rect">
                      <a:avLst/>
                    </a:prstGeom>
                  </pic:spPr>
                </pic:pic>
              </a:graphicData>
            </a:graphic>
          </wp:inline>
        </w:drawing>
      </w:r>
    </w:p>
    <w:p w14:paraId="11275796" w14:textId="77777777" w:rsidR="0034314D" w:rsidRDefault="00797BE0" w:rsidP="00761AFE">
      <w:r>
        <w:t>Veremos alguns detalhes agora sobre o HTTPS:</w:t>
      </w:r>
    </w:p>
    <w:p w14:paraId="2D57CED0" w14:textId="77777777" w:rsidR="00797BE0" w:rsidRDefault="00797BE0" w:rsidP="00761AFE">
      <w:r>
        <w:rPr>
          <w:noProof/>
          <w:lang w:eastAsia="pt-BR"/>
        </w:rPr>
        <w:drawing>
          <wp:inline distT="0" distB="0" distL="0" distR="0" wp14:anchorId="1DEFCF47" wp14:editId="13EFA2D9">
            <wp:extent cx="3409950" cy="3457575"/>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9950" cy="3457575"/>
                    </a:xfrm>
                    <a:prstGeom prst="rect">
                      <a:avLst/>
                    </a:prstGeom>
                  </pic:spPr>
                </pic:pic>
              </a:graphicData>
            </a:graphic>
          </wp:inline>
        </w:drawing>
      </w:r>
    </w:p>
    <w:p w14:paraId="1CA5D9AE" w14:textId="77777777" w:rsidR="00797BE0" w:rsidRDefault="00797BE0" w:rsidP="00761AFE">
      <w:r>
        <w:t>Protocolos de Segurança que em conjunto com o HTTP faz o site mais seguro.</w:t>
      </w:r>
    </w:p>
    <w:p w14:paraId="219CB311" w14:textId="77777777" w:rsidR="00797BE0" w:rsidRDefault="00797BE0" w:rsidP="00761AFE">
      <w:r>
        <w:rPr>
          <w:noProof/>
          <w:lang w:eastAsia="pt-BR"/>
        </w:rPr>
        <w:drawing>
          <wp:inline distT="0" distB="0" distL="0" distR="0" wp14:anchorId="6B472051" wp14:editId="22AFBA30">
            <wp:extent cx="5400040" cy="194627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46275"/>
                    </a:xfrm>
                    <a:prstGeom prst="rect">
                      <a:avLst/>
                    </a:prstGeom>
                  </pic:spPr>
                </pic:pic>
              </a:graphicData>
            </a:graphic>
          </wp:inline>
        </w:drawing>
      </w:r>
    </w:p>
    <w:p w14:paraId="138E5843" w14:textId="77777777" w:rsidR="0063041B" w:rsidRDefault="0063041B" w:rsidP="00761AFE">
      <w:r>
        <w:lastRenderedPageBreak/>
        <w:t>Para deixarmos nosso site seguros HTTPS, compramos um certificado de segurança de uma CA (</w:t>
      </w:r>
      <w:proofErr w:type="spellStart"/>
      <w:r>
        <w:t>Certification</w:t>
      </w:r>
      <w:proofErr w:type="spellEnd"/>
      <w:r>
        <w:t xml:space="preserve"> </w:t>
      </w:r>
      <w:proofErr w:type="spellStart"/>
      <w:r>
        <w:t>Autority</w:t>
      </w:r>
      <w:proofErr w:type="spellEnd"/>
      <w:r>
        <w:t xml:space="preserve">) e instalamos no servidor de nosso site. O Browser tem que ter ela instalada também para ficar seguro nos dados trafegados e não ter ataque Man in </w:t>
      </w:r>
      <w:proofErr w:type="spellStart"/>
      <w:r>
        <w:t>the</w:t>
      </w:r>
      <w:proofErr w:type="spellEnd"/>
      <w:r>
        <w:t xml:space="preserve"> Middle.</w:t>
      </w:r>
    </w:p>
    <w:p w14:paraId="56DCC7F2" w14:textId="77777777" w:rsidR="00797BE0" w:rsidRDefault="0022420A" w:rsidP="00761AFE">
      <w:r>
        <w:t xml:space="preserve">Vamos ver agora sobre </w:t>
      </w:r>
      <w:r w:rsidRPr="0022420A">
        <w:rPr>
          <w:b/>
          <w:bCs/>
          <w:highlight w:val="yellow"/>
        </w:rPr>
        <w:t>Web Services</w:t>
      </w:r>
      <w:r>
        <w:t>:</w:t>
      </w:r>
    </w:p>
    <w:p w14:paraId="6EEF854C" w14:textId="77777777" w:rsidR="0022420A" w:rsidRDefault="00C90067" w:rsidP="00761AFE">
      <w:r>
        <w:t xml:space="preserve">Traz interoperabilidade entre sistemas e aplicações de lugares e empresas diferentes. </w:t>
      </w:r>
    </w:p>
    <w:p w14:paraId="75D9B482" w14:textId="77777777" w:rsidR="00C90067" w:rsidRDefault="00C90067" w:rsidP="00761AFE">
      <w:r>
        <w:t xml:space="preserve">Web </w:t>
      </w:r>
      <w:proofErr w:type="spellStart"/>
      <w:r>
        <w:t>service</w:t>
      </w:r>
      <w:proofErr w:type="spellEnd"/>
      <w:r>
        <w:t xml:space="preserve"> é um serviço web, você tem um serviço que sua aplicação provê, um serviço de negócio e este serviço disponibilizado é um serviço que </w:t>
      </w:r>
      <w:proofErr w:type="spellStart"/>
      <w:r>
        <w:t>é</w:t>
      </w:r>
      <w:proofErr w:type="spellEnd"/>
      <w:r>
        <w:t xml:space="preserve"> </w:t>
      </w:r>
      <w:proofErr w:type="gramStart"/>
      <w:r>
        <w:t>disponibilizados</w:t>
      </w:r>
      <w:proofErr w:type="gramEnd"/>
      <w:r>
        <w:t xml:space="preserve"> em cima de tecnologias da web. Pra isso temos comunicação baseada em exto (JSON ou XML), assim é muito mais fácil do que trabalhar com transferência de dados e interoperabilidade com dados binários. </w:t>
      </w:r>
    </w:p>
    <w:p w14:paraId="3BEEE1D4" w14:textId="77777777" w:rsidR="00C90067" w:rsidRDefault="004B61B3" w:rsidP="00761AFE">
      <w:r>
        <w:t xml:space="preserve">Temos dois tipos de criarmos o </w:t>
      </w:r>
      <w:proofErr w:type="gramStart"/>
      <w:r>
        <w:t>nosso web</w:t>
      </w:r>
      <w:proofErr w:type="gramEnd"/>
      <w:r>
        <w:t xml:space="preserve"> </w:t>
      </w:r>
      <w:proofErr w:type="spellStart"/>
      <w:r>
        <w:t>service</w:t>
      </w:r>
      <w:proofErr w:type="spellEnd"/>
      <w:r>
        <w:t>:</w:t>
      </w:r>
    </w:p>
    <w:p w14:paraId="565A4C91" w14:textId="77777777" w:rsidR="004B61B3" w:rsidRDefault="004B61B3" w:rsidP="00761AFE">
      <w:r>
        <w:rPr>
          <w:noProof/>
          <w:lang w:eastAsia="pt-BR"/>
        </w:rPr>
        <w:drawing>
          <wp:inline distT="0" distB="0" distL="0" distR="0" wp14:anchorId="4A869988" wp14:editId="28BCC4EF">
            <wp:extent cx="2867025" cy="2600325"/>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7025" cy="2600325"/>
                    </a:xfrm>
                    <a:prstGeom prst="rect">
                      <a:avLst/>
                    </a:prstGeom>
                  </pic:spPr>
                </pic:pic>
              </a:graphicData>
            </a:graphic>
          </wp:inline>
        </w:drawing>
      </w:r>
    </w:p>
    <w:p w14:paraId="61384C9C" w14:textId="77777777" w:rsidR="004B61B3" w:rsidRDefault="004B61B3" w:rsidP="00761AFE">
      <w:r>
        <w:rPr>
          <w:noProof/>
          <w:lang w:eastAsia="pt-BR"/>
        </w:rPr>
        <w:drawing>
          <wp:inline distT="0" distB="0" distL="0" distR="0" wp14:anchorId="6CDBC616" wp14:editId="464B1BD9">
            <wp:extent cx="5400040" cy="275780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57805"/>
                    </a:xfrm>
                    <a:prstGeom prst="rect">
                      <a:avLst/>
                    </a:prstGeom>
                  </pic:spPr>
                </pic:pic>
              </a:graphicData>
            </a:graphic>
          </wp:inline>
        </w:drawing>
      </w:r>
    </w:p>
    <w:p w14:paraId="47DFF921" w14:textId="77777777" w:rsidR="00607CBB" w:rsidRDefault="00607CBB" w:rsidP="00761AFE"/>
    <w:p w14:paraId="76653583" w14:textId="77777777" w:rsidR="004B61B3" w:rsidRDefault="00607CBB" w:rsidP="00761AFE">
      <w:r>
        <w:lastRenderedPageBreak/>
        <w:t>Temos dois tipos de estruturas de serviços:</w:t>
      </w:r>
    </w:p>
    <w:p w14:paraId="23C2CA38" w14:textId="77777777" w:rsidR="00607CBB" w:rsidRDefault="00607CBB" w:rsidP="00607CBB">
      <w:pPr>
        <w:pStyle w:val="PargrafodaLista"/>
        <w:numPr>
          <w:ilvl w:val="0"/>
          <w:numId w:val="19"/>
        </w:numPr>
      </w:pPr>
      <w:r>
        <w:t>SOA: Em um</w:t>
      </w:r>
      <w:r w:rsidR="00D2006B">
        <w:t xml:space="preserve"> software chamado</w:t>
      </w:r>
      <w:r>
        <w:t xml:space="preserve"> ESB (Enterprise Service Bus) ou Barramento, tem vários serviços </w:t>
      </w:r>
      <w:r w:rsidR="00D2006B">
        <w:t xml:space="preserve">instalados </w:t>
      </w:r>
      <w:r>
        <w:t>que se orquestram pra funcionarem juntos;</w:t>
      </w:r>
    </w:p>
    <w:p w14:paraId="02D481EA" w14:textId="77777777" w:rsidR="00607CBB" w:rsidRDefault="00607CBB" w:rsidP="00607CBB">
      <w:pPr>
        <w:pStyle w:val="PargrafodaLista"/>
        <w:numPr>
          <w:ilvl w:val="0"/>
          <w:numId w:val="19"/>
        </w:numPr>
      </w:pPr>
      <w:r>
        <w:t xml:space="preserve">Micro Serviços: Vários </w:t>
      </w:r>
      <w:proofErr w:type="spellStart"/>
      <w:r>
        <w:t>micro</w:t>
      </w:r>
      <w:r w:rsidR="00D2006B">
        <w:t>sistemas</w:t>
      </w:r>
      <w:r w:rsidR="005A17C8">
        <w:t>independentes</w:t>
      </w:r>
      <w:proofErr w:type="spellEnd"/>
      <w:r w:rsidR="005A17C8">
        <w:t xml:space="preserve"> </w:t>
      </w:r>
      <w:r>
        <w:t>são separados para se juntarem e resultarem um serviço maior.</w:t>
      </w:r>
    </w:p>
    <w:p w14:paraId="2D88B0FF" w14:textId="77777777" w:rsidR="00C4500E" w:rsidRDefault="00C4500E" w:rsidP="00C4500E"/>
    <w:p w14:paraId="6FFAE8F3" w14:textId="77777777" w:rsidR="00C4500E" w:rsidRDefault="00A3530F" w:rsidP="00C4500E">
      <w:pPr>
        <w:pStyle w:val="PargrafodaLista"/>
        <w:numPr>
          <w:ilvl w:val="0"/>
          <w:numId w:val="15"/>
        </w:numPr>
        <w:rPr>
          <w:b/>
          <w:bCs/>
          <w:sz w:val="28"/>
          <w:szCs w:val="28"/>
        </w:rPr>
      </w:pPr>
      <w:r>
        <w:rPr>
          <w:b/>
          <w:bCs/>
          <w:sz w:val="28"/>
          <w:szCs w:val="28"/>
        </w:rPr>
        <w:t>HTML:</w:t>
      </w:r>
    </w:p>
    <w:p w14:paraId="07C7999B" w14:textId="77777777" w:rsidR="00A3530F" w:rsidRPr="00A3530F" w:rsidRDefault="00A3530F" w:rsidP="00A3530F">
      <w:pPr>
        <w:rPr>
          <w:sz w:val="28"/>
          <w:szCs w:val="28"/>
        </w:rPr>
      </w:pPr>
    </w:p>
    <w:p w14:paraId="0F5C955F" w14:textId="77777777" w:rsidR="00607CBB" w:rsidRDefault="001D2286" w:rsidP="00607CBB">
      <w:r>
        <w:t xml:space="preserve">Na </w:t>
      </w:r>
      <w:proofErr w:type="spellStart"/>
      <w:r>
        <w:t>Tag</w:t>
      </w:r>
      <w:proofErr w:type="spellEnd"/>
      <w:r>
        <w:t xml:space="preserve"> HEAD colocamos </w:t>
      </w:r>
      <w:proofErr w:type="spellStart"/>
      <w:r>
        <w:t>tags</w:t>
      </w:r>
      <w:proofErr w:type="spellEnd"/>
      <w:r>
        <w:t xml:space="preserve"> de metadados, etc.</w:t>
      </w:r>
      <w:r w:rsidR="00596760">
        <w:t xml:space="preserve"> Quase todas </w:t>
      </w:r>
      <w:proofErr w:type="spellStart"/>
      <w:r w:rsidR="00596760">
        <w:t>tags</w:t>
      </w:r>
      <w:proofErr w:type="spellEnd"/>
      <w:r w:rsidR="00596760">
        <w:t xml:space="preserve"> do HTML possuem um identificador (classe ou ID). O ID é único e a classe posso usar em mais de um elemento.</w:t>
      </w:r>
    </w:p>
    <w:p w14:paraId="6DDB0A9E" w14:textId="77777777" w:rsidR="00596760" w:rsidRDefault="00D66FD3" w:rsidP="00607CBB">
      <w:r>
        <w:t xml:space="preserve">Antes de começarmos a estudar mais fundo, vamos </w:t>
      </w:r>
      <w:proofErr w:type="spellStart"/>
      <w:r>
        <w:t>fizer</w:t>
      </w:r>
      <w:proofErr w:type="spellEnd"/>
      <w:r>
        <w:t xml:space="preserve"> uma página que ao clicar nos links, invés de fazer o evento normal de abrir uma nova página, o conteúdo do link clicado possa ser carregado na &lt;</w:t>
      </w:r>
      <w:proofErr w:type="spellStart"/>
      <w:r>
        <w:t>section</w:t>
      </w:r>
      <w:proofErr w:type="spellEnd"/>
      <w:r>
        <w:t>&gt; da minha página principal:</w:t>
      </w:r>
    </w:p>
    <w:p w14:paraId="07333694"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DOCTYPE</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html</w:t>
      </w:r>
      <w:r w:rsidRPr="00D85167">
        <w:rPr>
          <w:rFonts w:ascii="Consolas" w:eastAsia="Times New Roman" w:hAnsi="Consolas" w:cs="Consolas"/>
          <w:color w:val="808080"/>
          <w:sz w:val="21"/>
          <w:szCs w:val="21"/>
          <w:lang w:val="en-US" w:eastAsia="pt-BR"/>
        </w:rPr>
        <w:t>&gt;</w:t>
      </w:r>
    </w:p>
    <w:p w14:paraId="52C183E3"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html</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lang</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w:t>
      </w:r>
      <w:proofErr w:type="spellStart"/>
      <w:r w:rsidRPr="00D85167">
        <w:rPr>
          <w:rFonts w:ascii="Consolas" w:eastAsia="Times New Roman" w:hAnsi="Consolas" w:cs="Consolas"/>
          <w:color w:val="CE9178"/>
          <w:sz w:val="21"/>
          <w:szCs w:val="21"/>
          <w:lang w:val="en-US" w:eastAsia="pt-BR"/>
        </w:rPr>
        <w:t>en</w:t>
      </w:r>
      <w:proofErr w:type="spellEnd"/>
      <w:r w:rsidRPr="00D85167">
        <w:rPr>
          <w:rFonts w:ascii="Consolas" w:eastAsia="Times New Roman" w:hAnsi="Consolas" w:cs="Consolas"/>
          <w:color w:val="CE9178"/>
          <w:sz w:val="21"/>
          <w:szCs w:val="21"/>
          <w:lang w:val="en-US" w:eastAsia="pt-BR"/>
        </w:rPr>
        <w:t>"</w:t>
      </w:r>
      <w:r w:rsidRPr="00D85167">
        <w:rPr>
          <w:rFonts w:ascii="Consolas" w:eastAsia="Times New Roman" w:hAnsi="Consolas" w:cs="Consolas"/>
          <w:color w:val="808080"/>
          <w:sz w:val="21"/>
          <w:szCs w:val="21"/>
          <w:lang w:val="en-US" w:eastAsia="pt-BR"/>
        </w:rPr>
        <w:t>&gt;</w:t>
      </w:r>
    </w:p>
    <w:p w14:paraId="64ED772D"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head</w:t>
      </w:r>
      <w:r w:rsidRPr="00D85167">
        <w:rPr>
          <w:rFonts w:ascii="Consolas" w:eastAsia="Times New Roman" w:hAnsi="Consolas" w:cs="Consolas"/>
          <w:color w:val="808080"/>
          <w:sz w:val="21"/>
          <w:szCs w:val="21"/>
          <w:lang w:val="en-US" w:eastAsia="pt-BR"/>
        </w:rPr>
        <w:t>&gt;</w:t>
      </w:r>
    </w:p>
    <w:p w14:paraId="0501DFC7"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meta</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charset</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"UTF-8"</w:t>
      </w:r>
      <w:r w:rsidRPr="00D85167">
        <w:rPr>
          <w:rFonts w:ascii="Consolas" w:eastAsia="Times New Roman" w:hAnsi="Consolas" w:cs="Consolas"/>
          <w:color w:val="808080"/>
          <w:sz w:val="21"/>
          <w:szCs w:val="21"/>
          <w:lang w:val="en-US" w:eastAsia="pt-BR"/>
        </w:rPr>
        <w:t>&gt;</w:t>
      </w:r>
    </w:p>
    <w:p w14:paraId="33F29462"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meta</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name</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"viewport"</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content</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"width=device-width, initial-scale=1.0"</w:t>
      </w:r>
      <w:r w:rsidRPr="00D85167">
        <w:rPr>
          <w:rFonts w:ascii="Consolas" w:eastAsia="Times New Roman" w:hAnsi="Consolas" w:cs="Consolas"/>
          <w:color w:val="808080"/>
          <w:sz w:val="21"/>
          <w:szCs w:val="21"/>
          <w:lang w:val="en-US" w:eastAsia="pt-BR"/>
        </w:rPr>
        <w:t>&gt;</w:t>
      </w:r>
    </w:p>
    <w:p w14:paraId="7C334B30"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title</w:t>
      </w:r>
      <w:r w:rsidRPr="00D85167">
        <w:rPr>
          <w:rFonts w:ascii="Consolas" w:eastAsia="Times New Roman" w:hAnsi="Consolas" w:cs="Consolas"/>
          <w:color w:val="808080"/>
          <w:sz w:val="21"/>
          <w:szCs w:val="21"/>
          <w:lang w:val="en-US" w:eastAsia="pt-BR"/>
        </w:rPr>
        <w:t>&gt;</w:t>
      </w:r>
      <w:proofErr w:type="spellStart"/>
      <w:r w:rsidRPr="00D85167">
        <w:rPr>
          <w:rFonts w:ascii="Consolas" w:eastAsia="Times New Roman" w:hAnsi="Consolas" w:cs="Consolas"/>
          <w:color w:val="D4D4D4"/>
          <w:sz w:val="21"/>
          <w:szCs w:val="21"/>
          <w:lang w:val="en-US" w:eastAsia="pt-BR"/>
        </w:rPr>
        <w:t>Exercícios</w:t>
      </w:r>
      <w:proofErr w:type="spellEnd"/>
      <w:r w:rsidRPr="00D85167">
        <w:rPr>
          <w:rFonts w:ascii="Consolas" w:eastAsia="Times New Roman" w:hAnsi="Consolas" w:cs="Consolas"/>
          <w:color w:val="D4D4D4"/>
          <w:sz w:val="21"/>
          <w:szCs w:val="21"/>
          <w:lang w:val="en-US" w:eastAsia="pt-BR"/>
        </w:rPr>
        <w:t> HTML</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title</w:t>
      </w:r>
      <w:r w:rsidRPr="00D85167">
        <w:rPr>
          <w:rFonts w:ascii="Consolas" w:eastAsia="Times New Roman" w:hAnsi="Consolas" w:cs="Consolas"/>
          <w:color w:val="808080"/>
          <w:sz w:val="21"/>
          <w:szCs w:val="21"/>
          <w:lang w:val="en-US" w:eastAsia="pt-BR"/>
        </w:rPr>
        <w:t>&gt;</w:t>
      </w:r>
    </w:p>
    <w:p w14:paraId="56D87D9A"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head</w:t>
      </w:r>
      <w:r w:rsidRPr="00D85167">
        <w:rPr>
          <w:rFonts w:ascii="Consolas" w:eastAsia="Times New Roman" w:hAnsi="Consolas" w:cs="Consolas"/>
          <w:color w:val="808080"/>
          <w:sz w:val="21"/>
          <w:szCs w:val="21"/>
          <w:lang w:val="en-US" w:eastAsia="pt-BR"/>
        </w:rPr>
        <w:t>&gt;</w:t>
      </w:r>
    </w:p>
    <w:p w14:paraId="4A575EE0"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body</w:t>
      </w:r>
      <w:r w:rsidRPr="00D85167">
        <w:rPr>
          <w:rFonts w:ascii="Consolas" w:eastAsia="Times New Roman" w:hAnsi="Consolas" w:cs="Consolas"/>
          <w:color w:val="808080"/>
          <w:sz w:val="21"/>
          <w:szCs w:val="21"/>
          <w:lang w:val="en-US" w:eastAsia="pt-BR"/>
        </w:rPr>
        <w:t>&gt;</w:t>
      </w:r>
    </w:p>
    <w:p w14:paraId="14DFA0BA"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header</w:t>
      </w:r>
      <w:r w:rsidRPr="00D85167">
        <w:rPr>
          <w:rFonts w:ascii="Consolas" w:eastAsia="Times New Roman" w:hAnsi="Consolas" w:cs="Consolas"/>
          <w:color w:val="808080"/>
          <w:sz w:val="21"/>
          <w:szCs w:val="21"/>
          <w:lang w:eastAsia="pt-BR"/>
        </w:rPr>
        <w:t>&gt;</w:t>
      </w:r>
    </w:p>
    <w:p w14:paraId="6225C1E1"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h1</w:t>
      </w:r>
      <w:r w:rsidRPr="00D85167">
        <w:rPr>
          <w:rFonts w:ascii="Consolas" w:eastAsia="Times New Roman" w:hAnsi="Consolas" w:cs="Consolas"/>
          <w:color w:val="808080"/>
          <w:sz w:val="21"/>
          <w:szCs w:val="21"/>
          <w:lang w:eastAsia="pt-BR"/>
        </w:rPr>
        <w:t>&gt;</w:t>
      </w:r>
      <w:r w:rsidRPr="00D85167">
        <w:rPr>
          <w:rFonts w:ascii="Consolas" w:eastAsia="Times New Roman" w:hAnsi="Consolas" w:cs="Consolas"/>
          <w:color w:val="D4D4D4"/>
          <w:sz w:val="21"/>
          <w:szCs w:val="21"/>
          <w:lang w:eastAsia="pt-BR"/>
        </w:rPr>
        <w:t>Exercícios HTML</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h1</w:t>
      </w:r>
      <w:r w:rsidRPr="00D85167">
        <w:rPr>
          <w:rFonts w:ascii="Consolas" w:eastAsia="Times New Roman" w:hAnsi="Consolas" w:cs="Consolas"/>
          <w:color w:val="808080"/>
          <w:sz w:val="21"/>
          <w:szCs w:val="21"/>
          <w:lang w:eastAsia="pt-BR"/>
        </w:rPr>
        <w:t>&gt;</w:t>
      </w:r>
    </w:p>
    <w:p w14:paraId="5D8BCB6C"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header</w:t>
      </w:r>
      <w:r w:rsidRPr="00D85167">
        <w:rPr>
          <w:rFonts w:ascii="Consolas" w:eastAsia="Times New Roman" w:hAnsi="Consolas" w:cs="Consolas"/>
          <w:color w:val="808080"/>
          <w:sz w:val="21"/>
          <w:szCs w:val="21"/>
          <w:lang w:eastAsia="pt-BR"/>
        </w:rPr>
        <w:t>&gt;</w:t>
      </w:r>
    </w:p>
    <w:p w14:paraId="5707E3A5"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proofErr w:type="spellStart"/>
      <w:r w:rsidRPr="00D85167">
        <w:rPr>
          <w:rFonts w:ascii="Consolas" w:eastAsia="Times New Roman" w:hAnsi="Consolas" w:cs="Consolas"/>
          <w:color w:val="569CD6"/>
          <w:sz w:val="21"/>
          <w:szCs w:val="21"/>
          <w:lang w:eastAsia="pt-BR"/>
        </w:rPr>
        <w:t>nav</w:t>
      </w:r>
      <w:proofErr w:type="spellEnd"/>
      <w:r w:rsidRPr="00D85167">
        <w:rPr>
          <w:rFonts w:ascii="Consolas" w:eastAsia="Times New Roman" w:hAnsi="Consolas" w:cs="Consolas"/>
          <w:color w:val="808080"/>
          <w:sz w:val="21"/>
          <w:szCs w:val="21"/>
          <w:lang w:eastAsia="pt-BR"/>
        </w:rPr>
        <w:t>&gt;</w:t>
      </w:r>
    </w:p>
    <w:p w14:paraId="64B522F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a</w:t>
      </w:r>
      <w:r w:rsidRPr="00D85167">
        <w:rPr>
          <w:rFonts w:ascii="Consolas" w:eastAsia="Times New Roman" w:hAnsi="Consolas" w:cs="Consolas"/>
          <w:color w:val="D4D4D4"/>
          <w:sz w:val="21"/>
          <w:szCs w:val="21"/>
          <w:lang w:eastAsia="pt-BR"/>
        </w:rPr>
        <w:t> </w:t>
      </w:r>
      <w:proofErr w:type="spellStart"/>
      <w:r w:rsidRPr="00D85167">
        <w:rPr>
          <w:rFonts w:ascii="Consolas" w:eastAsia="Times New Roman" w:hAnsi="Consolas" w:cs="Consolas"/>
          <w:color w:val="9CDCFE"/>
          <w:sz w:val="21"/>
          <w:szCs w:val="21"/>
          <w:lang w:eastAsia="pt-BR"/>
        </w:rPr>
        <w:t>href</w:t>
      </w:r>
      <w:proofErr w:type="spellEnd"/>
      <w:r w:rsidRPr="00D85167">
        <w:rPr>
          <w:rFonts w:ascii="Consolas" w:eastAsia="Times New Roman" w:hAnsi="Consolas" w:cs="Consolas"/>
          <w:color w:val="D4D4D4"/>
          <w:sz w:val="21"/>
          <w:szCs w:val="21"/>
          <w:lang w:eastAsia="pt-BR"/>
        </w:rPr>
        <w:t>=</w:t>
      </w:r>
      <w:r w:rsidRPr="00D85167">
        <w:rPr>
          <w:rFonts w:ascii="Consolas" w:eastAsia="Times New Roman" w:hAnsi="Consolas" w:cs="Consolas"/>
          <w:color w:val="CE9178"/>
          <w:sz w:val="21"/>
          <w:szCs w:val="21"/>
          <w:lang w:eastAsia="pt-BR"/>
        </w:rPr>
        <w:t>"</w:t>
      </w:r>
      <w:proofErr w:type="spellStart"/>
      <w:r w:rsidRPr="00D85167">
        <w:rPr>
          <w:rFonts w:ascii="Consolas" w:eastAsia="Times New Roman" w:hAnsi="Consolas" w:cs="Consolas"/>
          <w:color w:val="CE9178"/>
          <w:sz w:val="21"/>
          <w:szCs w:val="21"/>
          <w:lang w:eastAsia="pt-BR"/>
        </w:rPr>
        <w:t>exercicios</w:t>
      </w:r>
      <w:proofErr w:type="spellEnd"/>
      <w:r w:rsidRPr="00D85167">
        <w:rPr>
          <w:rFonts w:ascii="Consolas" w:eastAsia="Times New Roman" w:hAnsi="Consolas" w:cs="Consolas"/>
          <w:color w:val="CE9178"/>
          <w:sz w:val="21"/>
          <w:szCs w:val="21"/>
          <w:lang w:eastAsia="pt-BR"/>
        </w:rPr>
        <w:t>/teste.html"</w:t>
      </w:r>
      <w:r w:rsidRPr="00D85167">
        <w:rPr>
          <w:rFonts w:ascii="Consolas" w:eastAsia="Times New Roman" w:hAnsi="Consolas" w:cs="Consolas"/>
          <w:color w:val="808080"/>
          <w:sz w:val="21"/>
          <w:szCs w:val="21"/>
          <w:lang w:eastAsia="pt-BR"/>
        </w:rPr>
        <w:t>&gt;</w:t>
      </w:r>
      <w:r w:rsidRPr="00D85167">
        <w:rPr>
          <w:rFonts w:ascii="Consolas" w:eastAsia="Times New Roman" w:hAnsi="Consolas" w:cs="Consolas"/>
          <w:color w:val="D4D4D4"/>
          <w:sz w:val="21"/>
          <w:szCs w:val="21"/>
          <w:lang w:eastAsia="pt-BR"/>
        </w:rPr>
        <w:t>00 - Teste</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a</w:t>
      </w:r>
      <w:r w:rsidRPr="00D85167">
        <w:rPr>
          <w:rFonts w:ascii="Consolas" w:eastAsia="Times New Roman" w:hAnsi="Consolas" w:cs="Consolas"/>
          <w:color w:val="808080"/>
          <w:sz w:val="21"/>
          <w:szCs w:val="21"/>
          <w:lang w:eastAsia="pt-BR"/>
        </w:rPr>
        <w:t>&gt;</w:t>
      </w:r>
    </w:p>
    <w:p w14:paraId="140BE28F"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nav</w:t>
      </w:r>
      <w:r w:rsidRPr="00D85167">
        <w:rPr>
          <w:rFonts w:ascii="Consolas" w:eastAsia="Times New Roman" w:hAnsi="Consolas" w:cs="Consolas"/>
          <w:color w:val="808080"/>
          <w:sz w:val="21"/>
          <w:szCs w:val="21"/>
          <w:lang w:val="en-US" w:eastAsia="pt-BR"/>
        </w:rPr>
        <w:t>&gt;</w:t>
      </w:r>
    </w:p>
    <w:p w14:paraId="26FF4697"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val="en-US" w:eastAsia="pt-BR"/>
        </w:rPr>
        <w:t>&lt;</w:t>
      </w:r>
      <w:r w:rsidRPr="00D85167">
        <w:rPr>
          <w:rFonts w:ascii="Consolas" w:eastAsia="Times New Roman" w:hAnsi="Consolas" w:cs="Consolas"/>
          <w:color w:val="569CD6"/>
          <w:sz w:val="21"/>
          <w:szCs w:val="21"/>
          <w:lang w:val="en-US" w:eastAsia="pt-BR"/>
        </w:rPr>
        <w:t>section</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9CDCFE"/>
          <w:sz w:val="21"/>
          <w:szCs w:val="21"/>
          <w:lang w:val="en-US" w:eastAsia="pt-BR"/>
        </w:rPr>
        <w:t>id</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w:t>
      </w:r>
      <w:proofErr w:type="spellStart"/>
      <w:r w:rsidRPr="00D85167">
        <w:rPr>
          <w:rFonts w:ascii="Consolas" w:eastAsia="Times New Roman" w:hAnsi="Consolas" w:cs="Consolas"/>
          <w:color w:val="CE9178"/>
          <w:sz w:val="21"/>
          <w:szCs w:val="21"/>
          <w:lang w:val="en-US" w:eastAsia="pt-BR"/>
        </w:rPr>
        <w:t>conteudo</w:t>
      </w:r>
      <w:proofErr w:type="spellEnd"/>
      <w:r w:rsidRPr="00D85167">
        <w:rPr>
          <w:rFonts w:ascii="Consolas" w:eastAsia="Times New Roman" w:hAnsi="Consolas" w:cs="Consolas"/>
          <w:color w:val="CE9178"/>
          <w:sz w:val="21"/>
          <w:szCs w:val="21"/>
          <w:lang w:val="en-US" w:eastAsia="pt-BR"/>
        </w:rPr>
        <w:t>"</w:t>
      </w:r>
      <w:r w:rsidRPr="00D85167">
        <w:rPr>
          <w:rFonts w:ascii="Consolas" w:eastAsia="Times New Roman" w:hAnsi="Consolas" w:cs="Consolas"/>
          <w:color w:val="808080"/>
          <w:sz w:val="21"/>
          <w:szCs w:val="21"/>
          <w:lang w:val="en-US" w:eastAsia="pt-BR"/>
        </w:rPr>
        <w:t>&gt;&lt;/</w:t>
      </w:r>
      <w:r w:rsidRPr="00D85167">
        <w:rPr>
          <w:rFonts w:ascii="Consolas" w:eastAsia="Times New Roman" w:hAnsi="Consolas" w:cs="Consolas"/>
          <w:color w:val="569CD6"/>
          <w:sz w:val="21"/>
          <w:szCs w:val="21"/>
          <w:lang w:val="en-US" w:eastAsia="pt-BR"/>
        </w:rPr>
        <w:t>section</w:t>
      </w:r>
      <w:r w:rsidRPr="00D85167">
        <w:rPr>
          <w:rFonts w:ascii="Consolas" w:eastAsia="Times New Roman" w:hAnsi="Consolas" w:cs="Consolas"/>
          <w:color w:val="808080"/>
          <w:sz w:val="21"/>
          <w:szCs w:val="21"/>
          <w:lang w:val="en-US" w:eastAsia="pt-BR"/>
        </w:rPr>
        <w:t>&gt;</w:t>
      </w:r>
    </w:p>
    <w:p w14:paraId="2A43E300"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808080"/>
          <w:sz w:val="21"/>
          <w:szCs w:val="21"/>
          <w:lang w:eastAsia="pt-BR"/>
        </w:rPr>
        <w:t>&lt;</w:t>
      </w:r>
      <w:proofErr w:type="spellStart"/>
      <w:r w:rsidRPr="00D85167">
        <w:rPr>
          <w:rFonts w:ascii="Consolas" w:eastAsia="Times New Roman" w:hAnsi="Consolas" w:cs="Consolas"/>
          <w:color w:val="569CD6"/>
          <w:sz w:val="21"/>
          <w:szCs w:val="21"/>
          <w:lang w:eastAsia="pt-BR"/>
        </w:rPr>
        <w:t>footer</w:t>
      </w:r>
      <w:proofErr w:type="spellEnd"/>
      <w:r w:rsidRPr="00D85167">
        <w:rPr>
          <w:rFonts w:ascii="Consolas" w:eastAsia="Times New Roman" w:hAnsi="Consolas" w:cs="Consolas"/>
          <w:color w:val="808080"/>
          <w:sz w:val="21"/>
          <w:szCs w:val="21"/>
          <w:lang w:eastAsia="pt-BR"/>
        </w:rPr>
        <w:t>&gt;</w:t>
      </w:r>
    </w:p>
    <w:p w14:paraId="0968502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proofErr w:type="spellStart"/>
      <w:r w:rsidRPr="00D85167">
        <w:rPr>
          <w:rFonts w:ascii="Consolas" w:eastAsia="Times New Roman" w:hAnsi="Consolas" w:cs="Consolas"/>
          <w:color w:val="569CD6"/>
          <w:sz w:val="21"/>
          <w:szCs w:val="21"/>
          <w:lang w:eastAsia="pt-BR"/>
        </w:rPr>
        <w:t>br</w:t>
      </w:r>
      <w:proofErr w:type="spellEnd"/>
      <w:r w:rsidRPr="00D85167">
        <w:rPr>
          <w:rFonts w:ascii="Consolas" w:eastAsia="Times New Roman" w:hAnsi="Consolas" w:cs="Consolas"/>
          <w:color w:val="808080"/>
          <w:sz w:val="21"/>
          <w:szCs w:val="21"/>
          <w:lang w:eastAsia="pt-BR"/>
        </w:rPr>
        <w:t>&gt;</w:t>
      </w:r>
    </w:p>
    <w:p w14:paraId="01D83AF2"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h1</w:t>
      </w:r>
      <w:r w:rsidRPr="00D85167">
        <w:rPr>
          <w:rFonts w:ascii="Consolas" w:eastAsia="Times New Roman" w:hAnsi="Consolas" w:cs="Consolas"/>
          <w:color w:val="808080"/>
          <w:sz w:val="21"/>
          <w:szCs w:val="21"/>
          <w:lang w:eastAsia="pt-BR"/>
        </w:rPr>
        <w:t>&gt;</w:t>
      </w:r>
      <w:r w:rsidRPr="00D85167">
        <w:rPr>
          <w:rFonts w:ascii="Consolas" w:eastAsia="Times New Roman" w:hAnsi="Consolas" w:cs="Consolas"/>
          <w:color w:val="D4D4D4"/>
          <w:sz w:val="21"/>
          <w:szCs w:val="21"/>
          <w:lang w:eastAsia="pt-BR"/>
        </w:rPr>
        <w:t>Curso de web modelo</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h1</w:t>
      </w:r>
      <w:r w:rsidRPr="00D85167">
        <w:rPr>
          <w:rFonts w:ascii="Consolas" w:eastAsia="Times New Roman" w:hAnsi="Consolas" w:cs="Consolas"/>
          <w:color w:val="808080"/>
          <w:sz w:val="21"/>
          <w:szCs w:val="21"/>
          <w:lang w:eastAsia="pt-BR"/>
        </w:rPr>
        <w:t>&gt;</w:t>
      </w:r>
    </w:p>
    <w:p w14:paraId="5F5A07AA"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proofErr w:type="spellStart"/>
      <w:r w:rsidRPr="00D85167">
        <w:rPr>
          <w:rFonts w:ascii="Consolas" w:eastAsia="Times New Roman" w:hAnsi="Consolas" w:cs="Consolas"/>
          <w:color w:val="569CD6"/>
          <w:sz w:val="21"/>
          <w:szCs w:val="21"/>
          <w:lang w:eastAsia="pt-BR"/>
        </w:rPr>
        <w:t>footer</w:t>
      </w:r>
      <w:proofErr w:type="spellEnd"/>
      <w:r w:rsidRPr="00D85167">
        <w:rPr>
          <w:rFonts w:ascii="Consolas" w:eastAsia="Times New Roman" w:hAnsi="Consolas" w:cs="Consolas"/>
          <w:color w:val="808080"/>
          <w:sz w:val="21"/>
          <w:szCs w:val="21"/>
          <w:lang w:eastAsia="pt-BR"/>
        </w:rPr>
        <w:t>&gt;</w:t>
      </w:r>
    </w:p>
    <w:p w14:paraId="1BE4F5F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script</w:t>
      </w:r>
      <w:r w:rsidRPr="00D85167">
        <w:rPr>
          <w:rFonts w:ascii="Consolas" w:eastAsia="Times New Roman" w:hAnsi="Consolas" w:cs="Consolas"/>
          <w:color w:val="808080"/>
          <w:sz w:val="21"/>
          <w:szCs w:val="21"/>
          <w:lang w:eastAsia="pt-BR"/>
        </w:rPr>
        <w:t>&gt;</w:t>
      </w:r>
    </w:p>
    <w:p w14:paraId="39BD53E8"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w:t>
      </w:r>
      <w:proofErr w:type="spellStart"/>
      <w:r w:rsidRPr="00D85167">
        <w:rPr>
          <w:rFonts w:ascii="Consolas" w:eastAsia="Times New Roman" w:hAnsi="Consolas" w:cs="Consolas"/>
          <w:color w:val="6A9955"/>
          <w:sz w:val="21"/>
          <w:szCs w:val="21"/>
          <w:lang w:eastAsia="pt-BR"/>
        </w:rPr>
        <w:t>pego</w:t>
      </w:r>
      <w:proofErr w:type="spellEnd"/>
      <w:r w:rsidRPr="00D85167">
        <w:rPr>
          <w:rFonts w:ascii="Consolas" w:eastAsia="Times New Roman" w:hAnsi="Consolas" w:cs="Consolas"/>
          <w:color w:val="6A9955"/>
          <w:sz w:val="21"/>
          <w:szCs w:val="21"/>
          <w:lang w:eastAsia="pt-BR"/>
        </w:rPr>
        <w:t> todos os elementos com a </w:t>
      </w:r>
      <w:proofErr w:type="spellStart"/>
      <w:r w:rsidRPr="00D85167">
        <w:rPr>
          <w:rFonts w:ascii="Consolas" w:eastAsia="Times New Roman" w:hAnsi="Consolas" w:cs="Consolas"/>
          <w:color w:val="6A9955"/>
          <w:sz w:val="21"/>
          <w:szCs w:val="21"/>
          <w:lang w:eastAsia="pt-BR"/>
        </w:rPr>
        <w:t>tag</w:t>
      </w:r>
      <w:proofErr w:type="spellEnd"/>
      <w:r w:rsidRPr="00D85167">
        <w:rPr>
          <w:rFonts w:ascii="Consolas" w:eastAsia="Times New Roman" w:hAnsi="Consolas" w:cs="Consolas"/>
          <w:color w:val="6A9955"/>
          <w:sz w:val="21"/>
          <w:szCs w:val="21"/>
          <w:lang w:eastAsia="pt-BR"/>
        </w:rPr>
        <w:t> 'a'</w:t>
      </w:r>
    </w:p>
    <w:p w14:paraId="2F48CE30"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//para cada elemento com a tag 'a', neste caso para cada link</w:t>
      </w:r>
    </w:p>
    <w:p w14:paraId="171AD84A"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//no evento </w:t>
      </w:r>
      <w:proofErr w:type="spellStart"/>
      <w:r w:rsidRPr="00D85167">
        <w:rPr>
          <w:rFonts w:ascii="Consolas" w:eastAsia="Times New Roman" w:hAnsi="Consolas" w:cs="Consolas"/>
          <w:color w:val="6A9955"/>
          <w:sz w:val="21"/>
          <w:szCs w:val="21"/>
          <w:lang w:eastAsia="pt-BR"/>
        </w:rPr>
        <w:t>onclick</w:t>
      </w:r>
      <w:proofErr w:type="spellEnd"/>
      <w:r w:rsidRPr="00D85167">
        <w:rPr>
          <w:rFonts w:ascii="Consolas" w:eastAsia="Times New Roman" w:hAnsi="Consolas" w:cs="Consolas"/>
          <w:color w:val="6A9955"/>
          <w:sz w:val="21"/>
          <w:szCs w:val="21"/>
          <w:lang w:eastAsia="pt-BR"/>
        </w:rPr>
        <w:t> (quando clico no link)</w:t>
      </w:r>
    </w:p>
    <w:p w14:paraId="7BE841F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//eu chamo uma função que manda segura o evento que padrão</w:t>
      </w:r>
    </w:p>
    <w:p w14:paraId="183835BE"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 que seria abrir a página ('preventDefault'), ou seja, dá uma segurada aí</w:t>
      </w:r>
    </w:p>
    <w:p w14:paraId="3F7281B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//depois de dar uma segurada, pego minha section, que tem o id 'conteudo'</w:t>
      </w:r>
    </w:p>
    <w:p w14:paraId="26E7B641"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lastRenderedPageBreak/>
        <w:t>        </w:t>
      </w:r>
      <w:r w:rsidRPr="00D85167">
        <w:rPr>
          <w:rFonts w:ascii="Consolas" w:eastAsia="Times New Roman" w:hAnsi="Consolas" w:cs="Consolas"/>
          <w:color w:val="6A9955"/>
          <w:sz w:val="21"/>
          <w:szCs w:val="21"/>
          <w:lang w:eastAsia="pt-BR"/>
        </w:rPr>
        <w:t>//e coloco dentro de uma constante</w:t>
      </w:r>
    </w:p>
    <w:p w14:paraId="2247B4DB"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//depois com o href do link eu pego a resposta que é o texto do href ('rep.</w:t>
      </w:r>
      <w:proofErr w:type="gramStart"/>
      <w:r w:rsidRPr="00D85167">
        <w:rPr>
          <w:rFonts w:ascii="Consolas" w:eastAsia="Times New Roman" w:hAnsi="Consolas" w:cs="Consolas"/>
          <w:color w:val="6A9955"/>
          <w:sz w:val="21"/>
          <w:szCs w:val="21"/>
          <w:lang w:eastAsia="pt-BR"/>
        </w:rPr>
        <w:t>text(</w:t>
      </w:r>
      <w:proofErr w:type="gramEnd"/>
      <w:r w:rsidRPr="00D85167">
        <w:rPr>
          <w:rFonts w:ascii="Consolas" w:eastAsia="Times New Roman" w:hAnsi="Consolas" w:cs="Consolas"/>
          <w:color w:val="6A9955"/>
          <w:sz w:val="21"/>
          <w:szCs w:val="21"/>
          <w:lang w:eastAsia="pt-BR"/>
        </w:rPr>
        <w:t>)')</w:t>
      </w:r>
    </w:p>
    <w:p w14:paraId="33F1F5D9"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6A9955"/>
          <w:sz w:val="21"/>
          <w:szCs w:val="21"/>
          <w:lang w:eastAsia="pt-BR"/>
        </w:rPr>
        <w:t>//depois pego este texto e insiro ('innerHTML') dentro da minha section ('conteudo')</w:t>
      </w:r>
    </w:p>
    <w:p w14:paraId="647159D3"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eastAsia="pt-BR"/>
        </w:rPr>
        <w:t>        </w:t>
      </w:r>
      <w:proofErr w:type="spellStart"/>
      <w:proofErr w:type="gramStart"/>
      <w:r w:rsidRPr="00D85167">
        <w:rPr>
          <w:rFonts w:ascii="Consolas" w:eastAsia="Times New Roman" w:hAnsi="Consolas" w:cs="Consolas"/>
          <w:color w:val="9CDCFE"/>
          <w:sz w:val="21"/>
          <w:szCs w:val="21"/>
          <w:lang w:val="en-US" w:eastAsia="pt-BR"/>
        </w:rPr>
        <w:t>document</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DCDCAA"/>
          <w:sz w:val="21"/>
          <w:szCs w:val="21"/>
          <w:lang w:val="en-US" w:eastAsia="pt-BR"/>
        </w:rPr>
        <w:t>querySelectorAll</w:t>
      </w:r>
      <w:proofErr w:type="spellEnd"/>
      <w:proofErr w:type="gramEnd"/>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CE9178"/>
          <w:sz w:val="21"/>
          <w:szCs w:val="21"/>
          <w:lang w:val="en-US" w:eastAsia="pt-BR"/>
        </w:rPr>
        <w:t>'a'</w:t>
      </w:r>
      <w:r w:rsidRPr="00D85167">
        <w:rPr>
          <w:rFonts w:ascii="Consolas" w:eastAsia="Times New Roman" w:hAnsi="Consolas" w:cs="Consolas"/>
          <w:color w:val="D4D4D4"/>
          <w:sz w:val="21"/>
          <w:szCs w:val="21"/>
          <w:lang w:val="en-US" w:eastAsia="pt-BR"/>
        </w:rPr>
        <w:t>).</w:t>
      </w:r>
      <w:proofErr w:type="spellStart"/>
      <w:r w:rsidRPr="00D85167">
        <w:rPr>
          <w:rFonts w:ascii="Consolas" w:eastAsia="Times New Roman" w:hAnsi="Consolas" w:cs="Consolas"/>
          <w:color w:val="DCDCAA"/>
          <w:sz w:val="21"/>
          <w:szCs w:val="21"/>
          <w:lang w:val="en-US" w:eastAsia="pt-BR"/>
        </w:rPr>
        <w:t>forEach</w:t>
      </w:r>
      <w:proofErr w:type="spellEnd"/>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link</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569CD6"/>
          <w:sz w:val="21"/>
          <w:szCs w:val="21"/>
          <w:lang w:val="en-US" w:eastAsia="pt-BR"/>
        </w:rPr>
        <w:t>=&gt;</w:t>
      </w:r>
      <w:r w:rsidRPr="00D85167">
        <w:rPr>
          <w:rFonts w:ascii="Consolas" w:eastAsia="Times New Roman" w:hAnsi="Consolas" w:cs="Consolas"/>
          <w:color w:val="D4D4D4"/>
          <w:sz w:val="21"/>
          <w:szCs w:val="21"/>
          <w:lang w:val="en-US" w:eastAsia="pt-BR"/>
        </w:rPr>
        <w:t> {</w:t>
      </w:r>
    </w:p>
    <w:p w14:paraId="6B8FE53E"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proofErr w:type="spellStart"/>
      <w:proofErr w:type="gramStart"/>
      <w:r w:rsidRPr="00D85167">
        <w:rPr>
          <w:rFonts w:ascii="Consolas" w:eastAsia="Times New Roman" w:hAnsi="Consolas" w:cs="Consolas"/>
          <w:color w:val="9CDCFE"/>
          <w:sz w:val="21"/>
          <w:szCs w:val="21"/>
          <w:lang w:val="en-US" w:eastAsia="pt-BR"/>
        </w:rPr>
        <w:t>link</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onclick</w:t>
      </w:r>
      <w:proofErr w:type="spellEnd"/>
      <w:proofErr w:type="gramEnd"/>
      <w:r w:rsidRPr="00D85167">
        <w:rPr>
          <w:rFonts w:ascii="Consolas" w:eastAsia="Times New Roman" w:hAnsi="Consolas" w:cs="Consolas"/>
          <w:color w:val="D4D4D4"/>
          <w:sz w:val="21"/>
          <w:szCs w:val="21"/>
          <w:lang w:val="en-US" w:eastAsia="pt-BR"/>
        </w:rPr>
        <w:t> = </w:t>
      </w:r>
      <w:r w:rsidRPr="00D85167">
        <w:rPr>
          <w:rFonts w:ascii="Consolas" w:eastAsia="Times New Roman" w:hAnsi="Consolas" w:cs="Consolas"/>
          <w:color w:val="569CD6"/>
          <w:sz w:val="21"/>
          <w:szCs w:val="21"/>
          <w:lang w:val="en-US" w:eastAsia="pt-BR"/>
        </w:rPr>
        <w:t>function</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e</w:t>
      </w:r>
      <w:r w:rsidRPr="00D85167">
        <w:rPr>
          <w:rFonts w:ascii="Consolas" w:eastAsia="Times New Roman" w:hAnsi="Consolas" w:cs="Consolas"/>
          <w:color w:val="D4D4D4"/>
          <w:sz w:val="21"/>
          <w:szCs w:val="21"/>
          <w:lang w:val="en-US" w:eastAsia="pt-BR"/>
        </w:rPr>
        <w:t>) {</w:t>
      </w:r>
    </w:p>
    <w:p w14:paraId="0A5A6374"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proofErr w:type="spellStart"/>
      <w:proofErr w:type="gramStart"/>
      <w:r w:rsidRPr="00D85167">
        <w:rPr>
          <w:rFonts w:ascii="Consolas" w:eastAsia="Times New Roman" w:hAnsi="Consolas" w:cs="Consolas"/>
          <w:color w:val="9CDCFE"/>
          <w:sz w:val="21"/>
          <w:szCs w:val="21"/>
          <w:lang w:val="en-US" w:eastAsia="pt-BR"/>
        </w:rPr>
        <w:t>e</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DCDCAA"/>
          <w:sz w:val="21"/>
          <w:szCs w:val="21"/>
          <w:lang w:val="en-US" w:eastAsia="pt-BR"/>
        </w:rPr>
        <w:t>preventDefault</w:t>
      </w:r>
      <w:proofErr w:type="spellEnd"/>
      <w:proofErr w:type="gramEnd"/>
      <w:r w:rsidRPr="00D85167">
        <w:rPr>
          <w:rFonts w:ascii="Consolas" w:eastAsia="Times New Roman" w:hAnsi="Consolas" w:cs="Consolas"/>
          <w:color w:val="D4D4D4"/>
          <w:sz w:val="21"/>
          <w:szCs w:val="21"/>
          <w:lang w:val="en-US" w:eastAsia="pt-BR"/>
        </w:rPr>
        <w:t>()</w:t>
      </w:r>
    </w:p>
    <w:p w14:paraId="48A60A38"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p>
    <w:p w14:paraId="24E2DF36"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val="en-US" w:eastAsia="pt-BR"/>
        </w:rPr>
        <w:t>                </w:t>
      </w:r>
      <w:proofErr w:type="spellStart"/>
      <w:r w:rsidRPr="00D85167">
        <w:rPr>
          <w:rFonts w:ascii="Consolas" w:eastAsia="Times New Roman" w:hAnsi="Consolas" w:cs="Consolas"/>
          <w:color w:val="569CD6"/>
          <w:sz w:val="21"/>
          <w:szCs w:val="21"/>
          <w:lang w:eastAsia="pt-BR"/>
        </w:rPr>
        <w:t>const</w:t>
      </w:r>
      <w:proofErr w:type="spellEnd"/>
      <w:r w:rsidRPr="00D85167">
        <w:rPr>
          <w:rFonts w:ascii="Consolas" w:eastAsia="Times New Roman" w:hAnsi="Consolas" w:cs="Consolas"/>
          <w:color w:val="D4D4D4"/>
          <w:sz w:val="21"/>
          <w:szCs w:val="21"/>
          <w:lang w:eastAsia="pt-BR"/>
        </w:rPr>
        <w:t> </w:t>
      </w:r>
      <w:proofErr w:type="spellStart"/>
      <w:r w:rsidRPr="00D85167">
        <w:rPr>
          <w:rFonts w:ascii="Consolas" w:eastAsia="Times New Roman" w:hAnsi="Consolas" w:cs="Consolas"/>
          <w:color w:val="4FC1FF"/>
          <w:sz w:val="21"/>
          <w:szCs w:val="21"/>
          <w:lang w:eastAsia="pt-BR"/>
        </w:rPr>
        <w:t>conteudo</w:t>
      </w:r>
      <w:proofErr w:type="spellEnd"/>
      <w:r w:rsidRPr="00D85167">
        <w:rPr>
          <w:rFonts w:ascii="Consolas" w:eastAsia="Times New Roman" w:hAnsi="Consolas" w:cs="Consolas"/>
          <w:color w:val="D4D4D4"/>
          <w:sz w:val="21"/>
          <w:szCs w:val="21"/>
          <w:lang w:eastAsia="pt-BR"/>
        </w:rPr>
        <w:t> = </w:t>
      </w:r>
      <w:proofErr w:type="spellStart"/>
      <w:proofErr w:type="gramStart"/>
      <w:r w:rsidRPr="00D85167">
        <w:rPr>
          <w:rFonts w:ascii="Consolas" w:eastAsia="Times New Roman" w:hAnsi="Consolas" w:cs="Consolas"/>
          <w:color w:val="9CDCFE"/>
          <w:sz w:val="21"/>
          <w:szCs w:val="21"/>
          <w:lang w:eastAsia="pt-BR"/>
        </w:rPr>
        <w:t>document</w:t>
      </w:r>
      <w:r w:rsidRPr="00D85167">
        <w:rPr>
          <w:rFonts w:ascii="Consolas" w:eastAsia="Times New Roman" w:hAnsi="Consolas" w:cs="Consolas"/>
          <w:color w:val="D4D4D4"/>
          <w:sz w:val="21"/>
          <w:szCs w:val="21"/>
          <w:lang w:eastAsia="pt-BR"/>
        </w:rPr>
        <w:t>.</w:t>
      </w:r>
      <w:r w:rsidRPr="00D85167">
        <w:rPr>
          <w:rFonts w:ascii="Consolas" w:eastAsia="Times New Roman" w:hAnsi="Consolas" w:cs="Consolas"/>
          <w:color w:val="DCDCAA"/>
          <w:sz w:val="21"/>
          <w:szCs w:val="21"/>
          <w:lang w:eastAsia="pt-BR"/>
        </w:rPr>
        <w:t>getElementById</w:t>
      </w:r>
      <w:proofErr w:type="spellEnd"/>
      <w:proofErr w:type="gramEnd"/>
      <w:r w:rsidRPr="00D85167">
        <w:rPr>
          <w:rFonts w:ascii="Consolas" w:eastAsia="Times New Roman" w:hAnsi="Consolas" w:cs="Consolas"/>
          <w:color w:val="D4D4D4"/>
          <w:sz w:val="21"/>
          <w:szCs w:val="21"/>
          <w:lang w:eastAsia="pt-BR"/>
        </w:rPr>
        <w:t>(</w:t>
      </w:r>
      <w:r w:rsidRPr="00D85167">
        <w:rPr>
          <w:rFonts w:ascii="Consolas" w:eastAsia="Times New Roman" w:hAnsi="Consolas" w:cs="Consolas"/>
          <w:color w:val="CE9178"/>
          <w:sz w:val="21"/>
          <w:szCs w:val="21"/>
          <w:lang w:eastAsia="pt-BR"/>
        </w:rPr>
        <w:t>'</w:t>
      </w:r>
      <w:proofErr w:type="spellStart"/>
      <w:r w:rsidRPr="00D85167">
        <w:rPr>
          <w:rFonts w:ascii="Consolas" w:eastAsia="Times New Roman" w:hAnsi="Consolas" w:cs="Consolas"/>
          <w:color w:val="CE9178"/>
          <w:sz w:val="21"/>
          <w:szCs w:val="21"/>
          <w:lang w:eastAsia="pt-BR"/>
        </w:rPr>
        <w:t>conteudo</w:t>
      </w:r>
      <w:proofErr w:type="spellEnd"/>
      <w:r w:rsidRPr="00D85167">
        <w:rPr>
          <w:rFonts w:ascii="Consolas" w:eastAsia="Times New Roman" w:hAnsi="Consolas" w:cs="Consolas"/>
          <w:color w:val="CE9178"/>
          <w:sz w:val="21"/>
          <w:szCs w:val="21"/>
          <w:lang w:eastAsia="pt-BR"/>
        </w:rPr>
        <w:t>'</w:t>
      </w:r>
      <w:r w:rsidRPr="00D85167">
        <w:rPr>
          <w:rFonts w:ascii="Consolas" w:eastAsia="Times New Roman" w:hAnsi="Consolas" w:cs="Consolas"/>
          <w:color w:val="D4D4D4"/>
          <w:sz w:val="21"/>
          <w:szCs w:val="21"/>
          <w:lang w:eastAsia="pt-BR"/>
        </w:rPr>
        <w:t>)</w:t>
      </w:r>
    </w:p>
    <w:p w14:paraId="2E99DE6E"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DCDCAA"/>
          <w:sz w:val="21"/>
          <w:szCs w:val="21"/>
          <w:lang w:val="en-US" w:eastAsia="pt-BR"/>
        </w:rPr>
        <w:t>fetch</w:t>
      </w:r>
      <w:r w:rsidRPr="00D85167">
        <w:rPr>
          <w:rFonts w:ascii="Consolas" w:eastAsia="Times New Roman" w:hAnsi="Consolas" w:cs="Consolas"/>
          <w:color w:val="D4D4D4"/>
          <w:sz w:val="21"/>
          <w:szCs w:val="21"/>
          <w:lang w:val="en-US" w:eastAsia="pt-BR"/>
        </w:rPr>
        <w:t>(</w:t>
      </w:r>
      <w:proofErr w:type="spellStart"/>
      <w:proofErr w:type="gramStart"/>
      <w:r w:rsidRPr="00D85167">
        <w:rPr>
          <w:rFonts w:ascii="Consolas" w:eastAsia="Times New Roman" w:hAnsi="Consolas" w:cs="Consolas"/>
          <w:color w:val="9CDCFE"/>
          <w:sz w:val="21"/>
          <w:szCs w:val="21"/>
          <w:lang w:val="en-US" w:eastAsia="pt-BR"/>
        </w:rPr>
        <w:t>link</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href</w:t>
      </w:r>
      <w:proofErr w:type="spellEnd"/>
      <w:proofErr w:type="gramEnd"/>
      <w:r w:rsidRPr="00D85167">
        <w:rPr>
          <w:rFonts w:ascii="Consolas" w:eastAsia="Times New Roman" w:hAnsi="Consolas" w:cs="Consolas"/>
          <w:color w:val="D4D4D4"/>
          <w:sz w:val="21"/>
          <w:szCs w:val="21"/>
          <w:lang w:val="en-US" w:eastAsia="pt-BR"/>
        </w:rPr>
        <w:t>)</w:t>
      </w:r>
    </w:p>
    <w:p w14:paraId="5FF6E432"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proofErr w:type="gramStart"/>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DCDCAA"/>
          <w:sz w:val="21"/>
          <w:szCs w:val="21"/>
          <w:lang w:val="en-US" w:eastAsia="pt-BR"/>
        </w:rPr>
        <w:t>then</w:t>
      </w:r>
      <w:proofErr w:type="gramEnd"/>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resp</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569CD6"/>
          <w:sz w:val="21"/>
          <w:szCs w:val="21"/>
          <w:lang w:val="en-US" w:eastAsia="pt-BR"/>
        </w:rPr>
        <w:t>=&gt;</w:t>
      </w:r>
      <w:r w:rsidRPr="00D85167">
        <w:rPr>
          <w:rFonts w:ascii="Consolas" w:eastAsia="Times New Roman" w:hAnsi="Consolas" w:cs="Consolas"/>
          <w:color w:val="D4D4D4"/>
          <w:sz w:val="21"/>
          <w:szCs w:val="21"/>
          <w:lang w:val="en-US" w:eastAsia="pt-BR"/>
        </w:rPr>
        <w:t> </w:t>
      </w:r>
      <w:proofErr w:type="spellStart"/>
      <w:r w:rsidRPr="00D85167">
        <w:rPr>
          <w:rFonts w:ascii="Consolas" w:eastAsia="Times New Roman" w:hAnsi="Consolas" w:cs="Consolas"/>
          <w:color w:val="9CDCFE"/>
          <w:sz w:val="21"/>
          <w:szCs w:val="21"/>
          <w:lang w:val="en-US" w:eastAsia="pt-BR"/>
        </w:rPr>
        <w:t>resp</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DCDCAA"/>
          <w:sz w:val="21"/>
          <w:szCs w:val="21"/>
          <w:lang w:val="en-US" w:eastAsia="pt-BR"/>
        </w:rPr>
        <w:t>text</w:t>
      </w:r>
      <w:proofErr w:type="spellEnd"/>
      <w:r w:rsidRPr="00D85167">
        <w:rPr>
          <w:rFonts w:ascii="Consolas" w:eastAsia="Times New Roman" w:hAnsi="Consolas" w:cs="Consolas"/>
          <w:color w:val="D4D4D4"/>
          <w:sz w:val="21"/>
          <w:szCs w:val="21"/>
          <w:lang w:val="en-US" w:eastAsia="pt-BR"/>
        </w:rPr>
        <w:t>())</w:t>
      </w:r>
    </w:p>
    <w:p w14:paraId="1D9D41E2"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val="en-US" w:eastAsia="pt-BR"/>
        </w:rPr>
      </w:pPr>
      <w:r w:rsidRPr="00D85167">
        <w:rPr>
          <w:rFonts w:ascii="Consolas" w:eastAsia="Times New Roman" w:hAnsi="Consolas" w:cs="Consolas"/>
          <w:color w:val="D4D4D4"/>
          <w:sz w:val="21"/>
          <w:szCs w:val="21"/>
          <w:lang w:val="en-US" w:eastAsia="pt-BR"/>
        </w:rPr>
        <w:t>                    </w:t>
      </w:r>
      <w:proofErr w:type="gramStart"/>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DCDCAA"/>
          <w:sz w:val="21"/>
          <w:szCs w:val="21"/>
          <w:lang w:val="en-US" w:eastAsia="pt-BR"/>
        </w:rPr>
        <w:t>then</w:t>
      </w:r>
      <w:proofErr w:type="gramEnd"/>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html</w:t>
      </w: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569CD6"/>
          <w:sz w:val="21"/>
          <w:szCs w:val="21"/>
          <w:lang w:val="en-US" w:eastAsia="pt-BR"/>
        </w:rPr>
        <w:t>=&gt;</w:t>
      </w:r>
      <w:r w:rsidRPr="00D85167">
        <w:rPr>
          <w:rFonts w:ascii="Consolas" w:eastAsia="Times New Roman" w:hAnsi="Consolas" w:cs="Consolas"/>
          <w:color w:val="D4D4D4"/>
          <w:sz w:val="21"/>
          <w:szCs w:val="21"/>
          <w:lang w:val="en-US" w:eastAsia="pt-BR"/>
        </w:rPr>
        <w:t> </w:t>
      </w:r>
      <w:proofErr w:type="spellStart"/>
      <w:r w:rsidRPr="00D85167">
        <w:rPr>
          <w:rFonts w:ascii="Consolas" w:eastAsia="Times New Roman" w:hAnsi="Consolas" w:cs="Consolas"/>
          <w:color w:val="4FC1FF"/>
          <w:sz w:val="21"/>
          <w:szCs w:val="21"/>
          <w:lang w:val="en-US" w:eastAsia="pt-BR"/>
        </w:rPr>
        <w:t>conteudo</w:t>
      </w:r>
      <w:r w:rsidRPr="00D85167">
        <w:rPr>
          <w:rFonts w:ascii="Consolas" w:eastAsia="Times New Roman" w:hAnsi="Consolas" w:cs="Consolas"/>
          <w:color w:val="D4D4D4"/>
          <w:sz w:val="21"/>
          <w:szCs w:val="21"/>
          <w:lang w:val="en-US" w:eastAsia="pt-BR"/>
        </w:rPr>
        <w:t>.</w:t>
      </w:r>
      <w:r w:rsidRPr="00D85167">
        <w:rPr>
          <w:rFonts w:ascii="Consolas" w:eastAsia="Times New Roman" w:hAnsi="Consolas" w:cs="Consolas"/>
          <w:color w:val="9CDCFE"/>
          <w:sz w:val="21"/>
          <w:szCs w:val="21"/>
          <w:lang w:val="en-US" w:eastAsia="pt-BR"/>
        </w:rPr>
        <w:t>innerHTML</w:t>
      </w:r>
      <w:proofErr w:type="spellEnd"/>
      <w:r w:rsidRPr="00D85167">
        <w:rPr>
          <w:rFonts w:ascii="Consolas" w:eastAsia="Times New Roman" w:hAnsi="Consolas" w:cs="Consolas"/>
          <w:color w:val="D4D4D4"/>
          <w:sz w:val="21"/>
          <w:szCs w:val="21"/>
          <w:lang w:val="en-US" w:eastAsia="pt-BR"/>
        </w:rPr>
        <w:t> = </w:t>
      </w:r>
      <w:r w:rsidRPr="00D85167">
        <w:rPr>
          <w:rFonts w:ascii="Consolas" w:eastAsia="Times New Roman" w:hAnsi="Consolas" w:cs="Consolas"/>
          <w:color w:val="9CDCFE"/>
          <w:sz w:val="21"/>
          <w:szCs w:val="21"/>
          <w:lang w:val="en-US" w:eastAsia="pt-BR"/>
        </w:rPr>
        <w:t>html</w:t>
      </w:r>
      <w:r w:rsidRPr="00D85167">
        <w:rPr>
          <w:rFonts w:ascii="Consolas" w:eastAsia="Times New Roman" w:hAnsi="Consolas" w:cs="Consolas"/>
          <w:color w:val="D4D4D4"/>
          <w:sz w:val="21"/>
          <w:szCs w:val="21"/>
          <w:lang w:val="en-US" w:eastAsia="pt-BR"/>
        </w:rPr>
        <w:t>)</w:t>
      </w:r>
    </w:p>
    <w:p w14:paraId="34F54E46"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val="en-US" w:eastAsia="pt-BR"/>
        </w:rPr>
        <w:t>            </w:t>
      </w:r>
      <w:r w:rsidRPr="00D85167">
        <w:rPr>
          <w:rFonts w:ascii="Consolas" w:eastAsia="Times New Roman" w:hAnsi="Consolas" w:cs="Consolas"/>
          <w:color w:val="D4D4D4"/>
          <w:sz w:val="21"/>
          <w:szCs w:val="21"/>
          <w:lang w:eastAsia="pt-BR"/>
        </w:rPr>
        <w:t>}</w:t>
      </w:r>
    </w:p>
    <w:p w14:paraId="41C89EBC"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p>
    <w:p w14:paraId="487E5AD4"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D4D4D4"/>
          <w:sz w:val="21"/>
          <w:szCs w:val="21"/>
          <w:lang w:eastAsia="pt-BR"/>
        </w:rPr>
        <w:t>    </w:t>
      </w: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script</w:t>
      </w:r>
      <w:r w:rsidRPr="00D85167">
        <w:rPr>
          <w:rFonts w:ascii="Consolas" w:eastAsia="Times New Roman" w:hAnsi="Consolas" w:cs="Consolas"/>
          <w:color w:val="808080"/>
          <w:sz w:val="21"/>
          <w:szCs w:val="21"/>
          <w:lang w:eastAsia="pt-BR"/>
        </w:rPr>
        <w:t>&gt;</w:t>
      </w:r>
    </w:p>
    <w:p w14:paraId="326F4A43"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808080"/>
          <w:sz w:val="21"/>
          <w:szCs w:val="21"/>
          <w:lang w:eastAsia="pt-BR"/>
        </w:rPr>
        <w:t>&lt;/</w:t>
      </w:r>
      <w:r w:rsidRPr="00D85167">
        <w:rPr>
          <w:rFonts w:ascii="Consolas" w:eastAsia="Times New Roman" w:hAnsi="Consolas" w:cs="Consolas"/>
          <w:color w:val="569CD6"/>
          <w:sz w:val="21"/>
          <w:szCs w:val="21"/>
          <w:lang w:eastAsia="pt-BR"/>
        </w:rPr>
        <w:t>body</w:t>
      </w:r>
      <w:r w:rsidRPr="00D85167">
        <w:rPr>
          <w:rFonts w:ascii="Consolas" w:eastAsia="Times New Roman" w:hAnsi="Consolas" w:cs="Consolas"/>
          <w:color w:val="808080"/>
          <w:sz w:val="21"/>
          <w:szCs w:val="21"/>
          <w:lang w:eastAsia="pt-BR"/>
        </w:rPr>
        <w:t>&gt;</w:t>
      </w:r>
    </w:p>
    <w:p w14:paraId="7280BE9C" w14:textId="77777777" w:rsidR="00D85167" w:rsidRPr="00D85167" w:rsidRDefault="00D85167" w:rsidP="00D85167">
      <w:pPr>
        <w:shd w:val="clear" w:color="auto" w:fill="1E1E1E"/>
        <w:spacing w:after="0" w:line="285" w:lineRule="atLeast"/>
        <w:rPr>
          <w:rFonts w:ascii="Consolas" w:eastAsia="Times New Roman" w:hAnsi="Consolas" w:cs="Consolas"/>
          <w:color w:val="D4D4D4"/>
          <w:sz w:val="21"/>
          <w:szCs w:val="21"/>
          <w:lang w:eastAsia="pt-BR"/>
        </w:rPr>
      </w:pPr>
      <w:r w:rsidRPr="00D85167">
        <w:rPr>
          <w:rFonts w:ascii="Consolas" w:eastAsia="Times New Roman" w:hAnsi="Consolas" w:cs="Consolas"/>
          <w:color w:val="808080"/>
          <w:sz w:val="21"/>
          <w:szCs w:val="21"/>
          <w:lang w:eastAsia="pt-BR"/>
        </w:rPr>
        <w:t>&lt;/</w:t>
      </w:r>
      <w:proofErr w:type="spellStart"/>
      <w:r w:rsidRPr="00D85167">
        <w:rPr>
          <w:rFonts w:ascii="Consolas" w:eastAsia="Times New Roman" w:hAnsi="Consolas" w:cs="Consolas"/>
          <w:color w:val="569CD6"/>
          <w:sz w:val="21"/>
          <w:szCs w:val="21"/>
          <w:lang w:eastAsia="pt-BR"/>
        </w:rPr>
        <w:t>html</w:t>
      </w:r>
      <w:proofErr w:type="spellEnd"/>
      <w:r w:rsidRPr="00D85167">
        <w:rPr>
          <w:rFonts w:ascii="Consolas" w:eastAsia="Times New Roman" w:hAnsi="Consolas" w:cs="Consolas"/>
          <w:color w:val="808080"/>
          <w:sz w:val="21"/>
          <w:szCs w:val="21"/>
          <w:lang w:eastAsia="pt-BR"/>
        </w:rPr>
        <w:t>&gt;</w:t>
      </w:r>
    </w:p>
    <w:p w14:paraId="501D5172" w14:textId="77777777" w:rsidR="00D66FD3" w:rsidRDefault="00D66FD3" w:rsidP="00607CBB"/>
    <w:p w14:paraId="0FCA561D" w14:textId="77777777" w:rsidR="001D2286" w:rsidRDefault="00C05A22" w:rsidP="00607CBB">
      <w:r>
        <w:t>Veremos agora um código onde fazemos uma árvore de lista, ou seja, quando eu clico em um elemento os elementos de dentro se recolhem, como se fosse uma navegação em pastas:</w:t>
      </w:r>
    </w:p>
    <w:p w14:paraId="605645E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h2</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Lista de compras</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h2</w:t>
      </w:r>
      <w:r w:rsidRPr="00C05A22">
        <w:rPr>
          <w:rFonts w:ascii="Consolas" w:eastAsia="Times New Roman" w:hAnsi="Consolas" w:cs="Consolas"/>
          <w:color w:val="808080"/>
          <w:sz w:val="21"/>
          <w:szCs w:val="21"/>
          <w:lang w:eastAsia="pt-BR"/>
        </w:rPr>
        <w:t>&gt;</w:t>
      </w:r>
    </w:p>
    <w:p w14:paraId="68C40DDF"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
    <w:p w14:paraId="4455203E"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span</w:t>
      </w:r>
      <w:proofErr w:type="spellEnd"/>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9CDCFE"/>
          <w:sz w:val="21"/>
          <w:szCs w:val="21"/>
          <w:lang w:eastAsia="pt-BR"/>
        </w:rPr>
        <w:t>caixa</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Caixa</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span</w:t>
      </w:r>
      <w:proofErr w:type="spellEnd"/>
      <w:r w:rsidRPr="00C05A22">
        <w:rPr>
          <w:rFonts w:ascii="Consolas" w:eastAsia="Times New Roman" w:hAnsi="Consolas" w:cs="Consolas"/>
          <w:color w:val="808080"/>
          <w:sz w:val="21"/>
          <w:szCs w:val="21"/>
          <w:lang w:eastAsia="pt-BR"/>
        </w:rPr>
        <w:t>&gt;</w:t>
      </w:r>
    </w:p>
    <w:p w14:paraId="10C2CA8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ul</w:t>
      </w:r>
      <w:proofErr w:type="spellEnd"/>
      <w:r w:rsidRPr="00C05A22">
        <w:rPr>
          <w:rFonts w:ascii="Consolas" w:eastAsia="Times New Roman" w:hAnsi="Consolas" w:cs="Consolas"/>
          <w:color w:val="808080"/>
          <w:sz w:val="21"/>
          <w:szCs w:val="21"/>
          <w:lang w:eastAsia="pt-BR"/>
        </w:rPr>
        <w:t>&gt;</w:t>
      </w:r>
    </w:p>
    <w:p w14:paraId="1BDFAADB"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Leite</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p>
    <w:p w14:paraId="6EAA4DED"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Pão</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p>
    <w:p w14:paraId="167C6A0C"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Manteiga</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p>
    <w:p w14:paraId="3DFD0608"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ul</w:t>
      </w:r>
      <w:proofErr w:type="spellEnd"/>
      <w:r w:rsidRPr="00C05A22">
        <w:rPr>
          <w:rFonts w:ascii="Consolas" w:eastAsia="Times New Roman" w:hAnsi="Consolas" w:cs="Consolas"/>
          <w:color w:val="808080"/>
          <w:sz w:val="21"/>
          <w:szCs w:val="21"/>
          <w:lang w:eastAsia="pt-BR"/>
        </w:rPr>
        <w:t>&gt;</w:t>
      </w:r>
    </w:p>
    <w:p w14:paraId="2EDD392C"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Manteiga com sal</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li</w:t>
      </w:r>
      <w:r w:rsidRPr="00C05A22">
        <w:rPr>
          <w:rFonts w:ascii="Consolas" w:eastAsia="Times New Roman" w:hAnsi="Consolas" w:cs="Consolas"/>
          <w:color w:val="808080"/>
          <w:sz w:val="21"/>
          <w:szCs w:val="21"/>
          <w:lang w:eastAsia="pt-BR"/>
        </w:rPr>
        <w:t>&gt;</w:t>
      </w:r>
    </w:p>
    <w:p w14:paraId="77E725C5"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ul</w:t>
      </w:r>
      <w:proofErr w:type="spellEnd"/>
      <w:r w:rsidRPr="00C05A22">
        <w:rPr>
          <w:rFonts w:ascii="Consolas" w:eastAsia="Times New Roman" w:hAnsi="Consolas" w:cs="Consolas"/>
          <w:color w:val="808080"/>
          <w:sz w:val="21"/>
          <w:szCs w:val="21"/>
          <w:lang w:eastAsia="pt-BR"/>
        </w:rPr>
        <w:t>&gt;</w:t>
      </w:r>
    </w:p>
    <w:p w14:paraId="79A10022"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ul</w:t>
      </w:r>
      <w:proofErr w:type="spellEnd"/>
      <w:r w:rsidRPr="00C05A22">
        <w:rPr>
          <w:rFonts w:ascii="Consolas" w:eastAsia="Times New Roman" w:hAnsi="Consolas" w:cs="Consolas"/>
          <w:color w:val="808080"/>
          <w:sz w:val="21"/>
          <w:szCs w:val="21"/>
          <w:lang w:eastAsia="pt-BR"/>
        </w:rPr>
        <w:t>&gt;</w:t>
      </w:r>
    </w:p>
    <w:p w14:paraId="308F051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
    <w:p w14:paraId="79C272F4"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roofErr w:type="gramStart"/>
      <w:r w:rsidRPr="00C05A22">
        <w:rPr>
          <w:rFonts w:ascii="Consolas" w:eastAsia="Times New Roman" w:hAnsi="Consolas" w:cs="Consolas"/>
          <w:color w:val="6A9955"/>
          <w:sz w:val="21"/>
          <w:szCs w:val="21"/>
          <w:lang w:eastAsia="pt-BR"/>
        </w:rPr>
        <w:t>&lt;!--</w:t>
      </w:r>
      <w:proofErr w:type="spellStart"/>
      <w:proofErr w:type="gramEnd"/>
      <w:r w:rsidRPr="00C05A22">
        <w:rPr>
          <w:rFonts w:ascii="Consolas" w:eastAsia="Times New Roman" w:hAnsi="Consolas" w:cs="Consolas"/>
          <w:color w:val="6A9955"/>
          <w:sz w:val="21"/>
          <w:szCs w:val="21"/>
          <w:lang w:eastAsia="pt-BR"/>
        </w:rPr>
        <w:t>Listas</w:t>
      </w:r>
      <w:proofErr w:type="spellEnd"/>
      <w:r w:rsidRPr="00C05A22">
        <w:rPr>
          <w:rFonts w:ascii="Consolas" w:eastAsia="Times New Roman" w:hAnsi="Consolas" w:cs="Consolas"/>
          <w:color w:val="6A9955"/>
          <w:sz w:val="21"/>
          <w:szCs w:val="21"/>
          <w:lang w:eastAsia="pt-BR"/>
        </w:rPr>
        <w:t> de Definições--&gt;</w:t>
      </w:r>
    </w:p>
    <w:p w14:paraId="33C0FEAA"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
    <w:p w14:paraId="0DF69BB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h2</w:t>
      </w:r>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Principais temas</w:t>
      </w: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h2</w:t>
      </w:r>
      <w:r w:rsidRPr="00C05A22">
        <w:rPr>
          <w:rFonts w:ascii="Consolas" w:eastAsia="Times New Roman" w:hAnsi="Consolas" w:cs="Consolas"/>
          <w:color w:val="808080"/>
          <w:sz w:val="21"/>
          <w:szCs w:val="21"/>
          <w:lang w:eastAsia="pt-BR"/>
        </w:rPr>
        <w:t>&gt;</w:t>
      </w:r>
    </w:p>
    <w:p w14:paraId="48BFD0A2"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
    <w:p w14:paraId="01B3AFF2"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dl</w:t>
      </w:r>
      <w:r w:rsidRPr="00C05A22">
        <w:rPr>
          <w:rFonts w:ascii="Consolas" w:eastAsia="Times New Roman" w:hAnsi="Consolas" w:cs="Consolas"/>
          <w:color w:val="808080"/>
          <w:sz w:val="21"/>
          <w:szCs w:val="21"/>
          <w:lang w:eastAsia="pt-BR"/>
        </w:rPr>
        <w:t>&gt;</w:t>
      </w:r>
    </w:p>
    <w:p w14:paraId="65718944"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dt</w:t>
      </w:r>
      <w:proofErr w:type="spellEnd"/>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Primeiro tema</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dt</w:t>
      </w:r>
      <w:proofErr w:type="spellEnd"/>
      <w:r w:rsidRPr="00C05A22">
        <w:rPr>
          <w:rFonts w:ascii="Consolas" w:eastAsia="Times New Roman" w:hAnsi="Consolas" w:cs="Consolas"/>
          <w:color w:val="808080"/>
          <w:sz w:val="21"/>
          <w:szCs w:val="21"/>
          <w:lang w:eastAsia="pt-BR"/>
        </w:rPr>
        <w:t>&gt;</w:t>
      </w:r>
    </w:p>
    <w:p w14:paraId="4FABD1F1"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dd</w:t>
      </w:r>
      <w:proofErr w:type="spellEnd"/>
      <w:r w:rsidRPr="00C05A22">
        <w:rPr>
          <w:rFonts w:ascii="Consolas" w:eastAsia="Times New Roman" w:hAnsi="Consolas" w:cs="Consolas"/>
          <w:color w:val="808080"/>
          <w:sz w:val="21"/>
          <w:szCs w:val="21"/>
          <w:lang w:eastAsia="pt-BR"/>
        </w:rPr>
        <w:t>&gt;</w:t>
      </w:r>
      <w:r w:rsidRPr="00C05A22">
        <w:rPr>
          <w:rFonts w:ascii="Consolas" w:eastAsia="Times New Roman" w:hAnsi="Consolas" w:cs="Consolas"/>
          <w:color w:val="D4D4D4"/>
          <w:sz w:val="21"/>
          <w:szCs w:val="21"/>
          <w:lang w:eastAsia="pt-BR"/>
        </w:rPr>
        <w:t>Descrição do primeiro tema</w:t>
      </w:r>
      <w:r w:rsidRPr="00C05A22">
        <w:rPr>
          <w:rFonts w:ascii="Consolas" w:eastAsia="Times New Roman" w:hAnsi="Consolas" w:cs="Consolas"/>
          <w:color w:val="808080"/>
          <w:sz w:val="21"/>
          <w:szCs w:val="21"/>
          <w:lang w:eastAsia="pt-BR"/>
        </w:rPr>
        <w:t>&lt;/</w:t>
      </w:r>
      <w:proofErr w:type="spellStart"/>
      <w:r w:rsidRPr="00C05A22">
        <w:rPr>
          <w:rFonts w:ascii="Consolas" w:eastAsia="Times New Roman" w:hAnsi="Consolas" w:cs="Consolas"/>
          <w:color w:val="569CD6"/>
          <w:sz w:val="21"/>
          <w:szCs w:val="21"/>
          <w:lang w:eastAsia="pt-BR"/>
        </w:rPr>
        <w:t>dd</w:t>
      </w:r>
      <w:proofErr w:type="spellEnd"/>
      <w:r w:rsidRPr="00C05A22">
        <w:rPr>
          <w:rFonts w:ascii="Consolas" w:eastAsia="Times New Roman" w:hAnsi="Consolas" w:cs="Consolas"/>
          <w:color w:val="808080"/>
          <w:sz w:val="21"/>
          <w:szCs w:val="21"/>
          <w:lang w:eastAsia="pt-BR"/>
        </w:rPr>
        <w:t>&gt;</w:t>
      </w:r>
    </w:p>
    <w:p w14:paraId="0DA1EC09"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dl</w:t>
      </w:r>
      <w:r w:rsidRPr="00C05A22">
        <w:rPr>
          <w:rFonts w:ascii="Consolas" w:eastAsia="Times New Roman" w:hAnsi="Consolas" w:cs="Consolas"/>
          <w:color w:val="808080"/>
          <w:sz w:val="21"/>
          <w:szCs w:val="21"/>
          <w:lang w:eastAsia="pt-BR"/>
        </w:rPr>
        <w:t>&gt;</w:t>
      </w:r>
    </w:p>
    <w:p w14:paraId="17E8D4D0"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p>
    <w:p w14:paraId="5A38E43C"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script</w:t>
      </w:r>
      <w:r w:rsidRPr="00C05A22">
        <w:rPr>
          <w:rFonts w:ascii="Consolas" w:eastAsia="Times New Roman" w:hAnsi="Consolas" w:cs="Consolas"/>
          <w:color w:val="808080"/>
          <w:sz w:val="21"/>
          <w:szCs w:val="21"/>
          <w:lang w:eastAsia="pt-BR"/>
        </w:rPr>
        <w:t>&gt;</w:t>
      </w:r>
    </w:p>
    <w:p w14:paraId="5398C63C"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6A9955"/>
          <w:sz w:val="21"/>
          <w:szCs w:val="21"/>
          <w:lang w:eastAsia="pt-BR"/>
        </w:rPr>
        <w:t>//Para cada elemento que começa com 'Caixa', no evento onclick</w:t>
      </w:r>
    </w:p>
    <w:p w14:paraId="26F9CFFA"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val="en-US" w:eastAsia="pt-BR"/>
        </w:rPr>
      </w:pPr>
      <w:r w:rsidRPr="00C05A22">
        <w:rPr>
          <w:rFonts w:ascii="Consolas" w:eastAsia="Times New Roman" w:hAnsi="Consolas" w:cs="Consolas"/>
          <w:color w:val="D4D4D4"/>
          <w:sz w:val="21"/>
          <w:szCs w:val="21"/>
          <w:lang w:eastAsia="pt-BR"/>
        </w:rPr>
        <w:t>    </w:t>
      </w:r>
      <w:proofErr w:type="spellStart"/>
      <w:proofErr w:type="gramStart"/>
      <w:r w:rsidRPr="00C05A22">
        <w:rPr>
          <w:rFonts w:ascii="Consolas" w:eastAsia="Times New Roman" w:hAnsi="Consolas" w:cs="Consolas"/>
          <w:color w:val="9CDCFE"/>
          <w:sz w:val="21"/>
          <w:szCs w:val="21"/>
          <w:lang w:val="en-US" w:eastAsia="pt-BR"/>
        </w:rPr>
        <w:t>document</w:t>
      </w:r>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DCDCAA"/>
          <w:sz w:val="21"/>
          <w:szCs w:val="21"/>
          <w:lang w:val="en-US" w:eastAsia="pt-BR"/>
        </w:rPr>
        <w:t>querySelectorAll</w:t>
      </w:r>
      <w:proofErr w:type="spellEnd"/>
      <w:proofErr w:type="gramEnd"/>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CE9178"/>
          <w:sz w:val="21"/>
          <w:szCs w:val="21"/>
          <w:lang w:val="en-US" w:eastAsia="pt-BR"/>
        </w:rPr>
        <w:t>'[Caixa]'</w:t>
      </w:r>
      <w:r w:rsidRPr="00C05A22">
        <w:rPr>
          <w:rFonts w:ascii="Consolas" w:eastAsia="Times New Roman" w:hAnsi="Consolas" w:cs="Consolas"/>
          <w:color w:val="D4D4D4"/>
          <w:sz w:val="21"/>
          <w:szCs w:val="21"/>
          <w:lang w:val="en-US" w:eastAsia="pt-BR"/>
        </w:rPr>
        <w:t>).</w:t>
      </w:r>
      <w:proofErr w:type="spellStart"/>
      <w:r w:rsidRPr="00C05A22">
        <w:rPr>
          <w:rFonts w:ascii="Consolas" w:eastAsia="Times New Roman" w:hAnsi="Consolas" w:cs="Consolas"/>
          <w:color w:val="DCDCAA"/>
          <w:sz w:val="21"/>
          <w:szCs w:val="21"/>
          <w:lang w:val="en-US" w:eastAsia="pt-BR"/>
        </w:rPr>
        <w:t>forEach</w:t>
      </w:r>
      <w:proofErr w:type="spellEnd"/>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9CDCFE"/>
          <w:sz w:val="21"/>
          <w:szCs w:val="21"/>
          <w:lang w:val="en-US" w:eastAsia="pt-BR"/>
        </w:rPr>
        <w:t>folder</w:t>
      </w:r>
      <w:r w:rsidRPr="00C05A22">
        <w:rPr>
          <w:rFonts w:ascii="Consolas" w:eastAsia="Times New Roman" w:hAnsi="Consolas" w:cs="Consolas"/>
          <w:color w:val="D4D4D4"/>
          <w:sz w:val="21"/>
          <w:szCs w:val="21"/>
          <w:lang w:val="en-US" w:eastAsia="pt-BR"/>
        </w:rPr>
        <w:t> </w:t>
      </w:r>
      <w:r w:rsidRPr="00C05A22">
        <w:rPr>
          <w:rFonts w:ascii="Consolas" w:eastAsia="Times New Roman" w:hAnsi="Consolas" w:cs="Consolas"/>
          <w:color w:val="569CD6"/>
          <w:sz w:val="21"/>
          <w:szCs w:val="21"/>
          <w:lang w:val="en-US" w:eastAsia="pt-BR"/>
        </w:rPr>
        <w:t>=&gt;</w:t>
      </w:r>
      <w:r w:rsidRPr="00C05A22">
        <w:rPr>
          <w:rFonts w:ascii="Consolas" w:eastAsia="Times New Roman" w:hAnsi="Consolas" w:cs="Consolas"/>
          <w:color w:val="D4D4D4"/>
          <w:sz w:val="21"/>
          <w:szCs w:val="21"/>
          <w:lang w:val="en-US" w:eastAsia="pt-BR"/>
        </w:rPr>
        <w:t> {</w:t>
      </w:r>
    </w:p>
    <w:p w14:paraId="58AC7E0A"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val="en-US" w:eastAsia="pt-BR"/>
        </w:rPr>
        <w:t>        </w:t>
      </w:r>
      <w:proofErr w:type="spellStart"/>
      <w:proofErr w:type="gramStart"/>
      <w:r w:rsidRPr="00C05A22">
        <w:rPr>
          <w:rFonts w:ascii="Consolas" w:eastAsia="Times New Roman" w:hAnsi="Consolas" w:cs="Consolas"/>
          <w:color w:val="9CDCFE"/>
          <w:sz w:val="21"/>
          <w:szCs w:val="21"/>
          <w:lang w:eastAsia="pt-BR"/>
        </w:rPr>
        <w:t>folder</w:t>
      </w:r>
      <w:r w:rsidRPr="00C05A22">
        <w:rPr>
          <w:rFonts w:ascii="Consolas" w:eastAsia="Times New Roman" w:hAnsi="Consolas" w:cs="Consolas"/>
          <w:color w:val="D4D4D4"/>
          <w:sz w:val="21"/>
          <w:szCs w:val="21"/>
          <w:lang w:eastAsia="pt-BR"/>
        </w:rPr>
        <w:t>.</w:t>
      </w:r>
      <w:r w:rsidRPr="00C05A22">
        <w:rPr>
          <w:rFonts w:ascii="Consolas" w:eastAsia="Times New Roman" w:hAnsi="Consolas" w:cs="Consolas"/>
          <w:color w:val="DCDCAA"/>
          <w:sz w:val="21"/>
          <w:szCs w:val="21"/>
          <w:lang w:eastAsia="pt-BR"/>
        </w:rPr>
        <w:t>onclick</w:t>
      </w:r>
      <w:proofErr w:type="spellEnd"/>
      <w:proofErr w:type="gramEnd"/>
      <w:r w:rsidRPr="00C05A22">
        <w:rPr>
          <w:rFonts w:ascii="Consolas" w:eastAsia="Times New Roman" w:hAnsi="Consolas" w:cs="Consolas"/>
          <w:color w:val="D4D4D4"/>
          <w:sz w:val="21"/>
          <w:szCs w:val="21"/>
          <w:lang w:eastAsia="pt-BR"/>
        </w:rPr>
        <w:t> = </w:t>
      </w:r>
      <w:proofErr w:type="spellStart"/>
      <w:r w:rsidRPr="00C05A22">
        <w:rPr>
          <w:rFonts w:ascii="Consolas" w:eastAsia="Times New Roman" w:hAnsi="Consolas" w:cs="Consolas"/>
          <w:color w:val="569CD6"/>
          <w:sz w:val="21"/>
          <w:szCs w:val="21"/>
          <w:lang w:eastAsia="pt-BR"/>
        </w:rPr>
        <w:t>function</w:t>
      </w:r>
      <w:proofErr w:type="spellEnd"/>
      <w:r w:rsidRPr="00C05A22">
        <w:rPr>
          <w:rFonts w:ascii="Consolas" w:eastAsia="Times New Roman" w:hAnsi="Consolas" w:cs="Consolas"/>
          <w:color w:val="D4D4D4"/>
          <w:sz w:val="21"/>
          <w:szCs w:val="21"/>
          <w:lang w:eastAsia="pt-BR"/>
        </w:rPr>
        <w:t>(</w:t>
      </w:r>
      <w:r w:rsidRPr="00C05A22">
        <w:rPr>
          <w:rFonts w:ascii="Consolas" w:eastAsia="Times New Roman" w:hAnsi="Consolas" w:cs="Consolas"/>
          <w:color w:val="9CDCFE"/>
          <w:sz w:val="21"/>
          <w:szCs w:val="21"/>
          <w:lang w:eastAsia="pt-BR"/>
        </w:rPr>
        <w:t>e</w:t>
      </w:r>
      <w:r w:rsidRPr="00C05A22">
        <w:rPr>
          <w:rFonts w:ascii="Consolas" w:eastAsia="Times New Roman" w:hAnsi="Consolas" w:cs="Consolas"/>
          <w:color w:val="D4D4D4"/>
          <w:sz w:val="21"/>
          <w:szCs w:val="21"/>
          <w:lang w:eastAsia="pt-BR"/>
        </w:rPr>
        <w:t>) {</w:t>
      </w:r>
    </w:p>
    <w:p w14:paraId="6C6C25C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6A9955"/>
          <w:sz w:val="21"/>
          <w:szCs w:val="21"/>
          <w:lang w:eastAsia="pt-BR"/>
        </w:rPr>
        <w:t>// com </w:t>
      </w:r>
      <w:proofErr w:type="spellStart"/>
      <w:r w:rsidRPr="00C05A22">
        <w:rPr>
          <w:rFonts w:ascii="Consolas" w:eastAsia="Times New Roman" w:hAnsi="Consolas" w:cs="Consolas"/>
          <w:color w:val="6A9955"/>
          <w:sz w:val="21"/>
          <w:szCs w:val="21"/>
          <w:lang w:eastAsia="pt-BR"/>
        </w:rPr>
        <w:t>nextElementSibling</w:t>
      </w:r>
      <w:proofErr w:type="spellEnd"/>
      <w:r w:rsidRPr="00C05A22">
        <w:rPr>
          <w:rFonts w:ascii="Consolas" w:eastAsia="Times New Roman" w:hAnsi="Consolas" w:cs="Consolas"/>
          <w:color w:val="6A9955"/>
          <w:sz w:val="21"/>
          <w:szCs w:val="21"/>
          <w:lang w:eastAsia="pt-BR"/>
        </w:rPr>
        <w:t> pego o próximo elemento</w:t>
      </w:r>
    </w:p>
    <w:p w14:paraId="0BF1ABC5"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lastRenderedPageBreak/>
        <w:t>            </w:t>
      </w:r>
      <w:r w:rsidRPr="00C05A22">
        <w:rPr>
          <w:rFonts w:ascii="Consolas" w:eastAsia="Times New Roman" w:hAnsi="Consolas" w:cs="Consolas"/>
          <w:color w:val="6A9955"/>
          <w:sz w:val="21"/>
          <w:szCs w:val="21"/>
          <w:lang w:eastAsia="pt-BR"/>
        </w:rPr>
        <w:t>//Neste caso, o próximo elemento do </w:t>
      </w:r>
      <w:proofErr w:type="spellStart"/>
      <w:r w:rsidRPr="00C05A22">
        <w:rPr>
          <w:rFonts w:ascii="Consolas" w:eastAsia="Times New Roman" w:hAnsi="Consolas" w:cs="Consolas"/>
          <w:color w:val="6A9955"/>
          <w:sz w:val="21"/>
          <w:szCs w:val="21"/>
          <w:lang w:eastAsia="pt-BR"/>
        </w:rPr>
        <w:t>span</w:t>
      </w:r>
      <w:proofErr w:type="spellEnd"/>
      <w:r w:rsidRPr="00C05A22">
        <w:rPr>
          <w:rFonts w:ascii="Consolas" w:eastAsia="Times New Roman" w:hAnsi="Consolas" w:cs="Consolas"/>
          <w:color w:val="6A9955"/>
          <w:sz w:val="21"/>
          <w:szCs w:val="21"/>
          <w:lang w:eastAsia="pt-BR"/>
        </w:rPr>
        <w:t> é o </w:t>
      </w:r>
      <w:proofErr w:type="spellStart"/>
      <w:r w:rsidRPr="00C05A22">
        <w:rPr>
          <w:rFonts w:ascii="Consolas" w:eastAsia="Times New Roman" w:hAnsi="Consolas" w:cs="Consolas"/>
          <w:color w:val="6A9955"/>
          <w:sz w:val="21"/>
          <w:szCs w:val="21"/>
          <w:lang w:eastAsia="pt-BR"/>
        </w:rPr>
        <w:t>ul</w:t>
      </w:r>
      <w:proofErr w:type="spellEnd"/>
    </w:p>
    <w:p w14:paraId="515756D8"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proofErr w:type="spellStart"/>
      <w:r w:rsidRPr="00C05A22">
        <w:rPr>
          <w:rFonts w:ascii="Consolas" w:eastAsia="Times New Roman" w:hAnsi="Consolas" w:cs="Consolas"/>
          <w:color w:val="569CD6"/>
          <w:sz w:val="21"/>
          <w:szCs w:val="21"/>
          <w:lang w:eastAsia="pt-BR"/>
        </w:rPr>
        <w:t>const</w:t>
      </w:r>
      <w:proofErr w:type="spellEnd"/>
      <w:r w:rsidRPr="00C05A22">
        <w:rPr>
          <w:rFonts w:ascii="Consolas" w:eastAsia="Times New Roman" w:hAnsi="Consolas" w:cs="Consolas"/>
          <w:color w:val="D4D4D4"/>
          <w:sz w:val="21"/>
          <w:szCs w:val="21"/>
          <w:lang w:eastAsia="pt-BR"/>
        </w:rPr>
        <w:t> </w:t>
      </w:r>
      <w:proofErr w:type="spellStart"/>
      <w:r w:rsidRPr="00C05A22">
        <w:rPr>
          <w:rFonts w:ascii="Consolas" w:eastAsia="Times New Roman" w:hAnsi="Consolas" w:cs="Consolas"/>
          <w:color w:val="4FC1FF"/>
          <w:sz w:val="21"/>
          <w:szCs w:val="21"/>
          <w:lang w:eastAsia="pt-BR"/>
        </w:rPr>
        <w:t>ul</w:t>
      </w:r>
      <w:proofErr w:type="spellEnd"/>
      <w:r w:rsidRPr="00C05A22">
        <w:rPr>
          <w:rFonts w:ascii="Consolas" w:eastAsia="Times New Roman" w:hAnsi="Consolas" w:cs="Consolas"/>
          <w:color w:val="D4D4D4"/>
          <w:sz w:val="21"/>
          <w:szCs w:val="21"/>
          <w:lang w:eastAsia="pt-BR"/>
        </w:rPr>
        <w:t> = </w:t>
      </w:r>
      <w:proofErr w:type="spellStart"/>
      <w:proofErr w:type="gramStart"/>
      <w:r w:rsidRPr="00C05A22">
        <w:rPr>
          <w:rFonts w:ascii="Consolas" w:eastAsia="Times New Roman" w:hAnsi="Consolas" w:cs="Consolas"/>
          <w:color w:val="9CDCFE"/>
          <w:sz w:val="21"/>
          <w:szCs w:val="21"/>
          <w:lang w:eastAsia="pt-BR"/>
        </w:rPr>
        <w:t>folder</w:t>
      </w:r>
      <w:r w:rsidRPr="00C05A22">
        <w:rPr>
          <w:rFonts w:ascii="Consolas" w:eastAsia="Times New Roman" w:hAnsi="Consolas" w:cs="Consolas"/>
          <w:color w:val="D4D4D4"/>
          <w:sz w:val="21"/>
          <w:szCs w:val="21"/>
          <w:lang w:eastAsia="pt-BR"/>
        </w:rPr>
        <w:t>.</w:t>
      </w:r>
      <w:r w:rsidRPr="00C05A22">
        <w:rPr>
          <w:rFonts w:ascii="Consolas" w:eastAsia="Times New Roman" w:hAnsi="Consolas" w:cs="Consolas"/>
          <w:color w:val="4FC1FF"/>
          <w:sz w:val="21"/>
          <w:szCs w:val="21"/>
          <w:lang w:eastAsia="pt-BR"/>
        </w:rPr>
        <w:t>nextElementSibling</w:t>
      </w:r>
      <w:proofErr w:type="spellEnd"/>
      <w:proofErr w:type="gramEnd"/>
    </w:p>
    <w:p w14:paraId="1EAB71BD"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6A9955"/>
          <w:sz w:val="21"/>
          <w:szCs w:val="21"/>
          <w:lang w:eastAsia="pt-BR"/>
        </w:rPr>
        <w:t>//Se a ul estiver com display none, coloque como display block,</w:t>
      </w:r>
    </w:p>
    <w:p w14:paraId="32372E4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6A9955"/>
          <w:sz w:val="21"/>
          <w:szCs w:val="21"/>
          <w:lang w:eastAsia="pt-BR"/>
        </w:rPr>
        <w:t>//Se estiver com o display block, coloque como display none</w:t>
      </w:r>
    </w:p>
    <w:p w14:paraId="09F68893"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val="en-US" w:eastAsia="pt-BR"/>
        </w:rPr>
      </w:pPr>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569CD6"/>
          <w:sz w:val="21"/>
          <w:szCs w:val="21"/>
          <w:lang w:val="en-US" w:eastAsia="pt-BR"/>
        </w:rPr>
        <w:t>const</w:t>
      </w:r>
      <w:r w:rsidRPr="00C05A22">
        <w:rPr>
          <w:rFonts w:ascii="Consolas" w:eastAsia="Times New Roman" w:hAnsi="Consolas" w:cs="Consolas"/>
          <w:color w:val="D4D4D4"/>
          <w:sz w:val="21"/>
          <w:szCs w:val="21"/>
          <w:lang w:val="en-US" w:eastAsia="pt-BR"/>
        </w:rPr>
        <w:t> </w:t>
      </w:r>
      <w:r w:rsidRPr="00C05A22">
        <w:rPr>
          <w:rFonts w:ascii="Consolas" w:eastAsia="Times New Roman" w:hAnsi="Consolas" w:cs="Consolas"/>
          <w:color w:val="4FC1FF"/>
          <w:sz w:val="21"/>
          <w:szCs w:val="21"/>
          <w:lang w:val="en-US" w:eastAsia="pt-BR"/>
        </w:rPr>
        <w:t>d</w:t>
      </w:r>
      <w:r w:rsidRPr="00C05A22">
        <w:rPr>
          <w:rFonts w:ascii="Consolas" w:eastAsia="Times New Roman" w:hAnsi="Consolas" w:cs="Consolas"/>
          <w:color w:val="D4D4D4"/>
          <w:sz w:val="21"/>
          <w:szCs w:val="21"/>
          <w:lang w:val="en-US" w:eastAsia="pt-BR"/>
        </w:rPr>
        <w:t> = </w:t>
      </w:r>
      <w:proofErr w:type="spellStart"/>
      <w:proofErr w:type="gramStart"/>
      <w:r w:rsidRPr="00C05A22">
        <w:rPr>
          <w:rFonts w:ascii="Consolas" w:eastAsia="Times New Roman" w:hAnsi="Consolas" w:cs="Consolas"/>
          <w:color w:val="4FC1FF"/>
          <w:sz w:val="21"/>
          <w:szCs w:val="21"/>
          <w:lang w:val="en-US" w:eastAsia="pt-BR"/>
        </w:rPr>
        <w:t>ul</w:t>
      </w:r>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9CDCFE"/>
          <w:sz w:val="21"/>
          <w:szCs w:val="21"/>
          <w:lang w:val="en-US" w:eastAsia="pt-BR"/>
        </w:rPr>
        <w:t>style</w:t>
      </w:r>
      <w:proofErr w:type="gramEnd"/>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9CDCFE"/>
          <w:sz w:val="21"/>
          <w:szCs w:val="21"/>
          <w:lang w:val="en-US" w:eastAsia="pt-BR"/>
        </w:rPr>
        <w:t>display</w:t>
      </w:r>
      <w:proofErr w:type="spellEnd"/>
    </w:p>
    <w:p w14:paraId="51E226C6"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val="en-US" w:eastAsia="pt-BR"/>
        </w:rPr>
        <w:t>            </w:t>
      </w:r>
      <w:proofErr w:type="spellStart"/>
      <w:proofErr w:type="gramStart"/>
      <w:r w:rsidRPr="00C05A22">
        <w:rPr>
          <w:rFonts w:ascii="Consolas" w:eastAsia="Times New Roman" w:hAnsi="Consolas" w:cs="Consolas"/>
          <w:color w:val="4FC1FF"/>
          <w:sz w:val="21"/>
          <w:szCs w:val="21"/>
          <w:lang w:val="en-US" w:eastAsia="pt-BR"/>
        </w:rPr>
        <w:t>ul</w:t>
      </w:r>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9CDCFE"/>
          <w:sz w:val="21"/>
          <w:szCs w:val="21"/>
          <w:lang w:val="en-US" w:eastAsia="pt-BR"/>
        </w:rPr>
        <w:t>style</w:t>
      </w:r>
      <w:proofErr w:type="gramEnd"/>
      <w:r w:rsidRPr="00C05A22">
        <w:rPr>
          <w:rFonts w:ascii="Consolas" w:eastAsia="Times New Roman" w:hAnsi="Consolas" w:cs="Consolas"/>
          <w:color w:val="D4D4D4"/>
          <w:sz w:val="21"/>
          <w:szCs w:val="21"/>
          <w:lang w:val="en-US" w:eastAsia="pt-BR"/>
        </w:rPr>
        <w:t>.</w:t>
      </w:r>
      <w:r w:rsidRPr="00C05A22">
        <w:rPr>
          <w:rFonts w:ascii="Consolas" w:eastAsia="Times New Roman" w:hAnsi="Consolas" w:cs="Consolas"/>
          <w:color w:val="9CDCFE"/>
          <w:sz w:val="21"/>
          <w:szCs w:val="21"/>
          <w:lang w:val="en-US" w:eastAsia="pt-BR"/>
        </w:rPr>
        <w:t>display</w:t>
      </w:r>
      <w:proofErr w:type="spellEnd"/>
      <w:r w:rsidRPr="00C05A22">
        <w:rPr>
          <w:rFonts w:ascii="Consolas" w:eastAsia="Times New Roman" w:hAnsi="Consolas" w:cs="Consolas"/>
          <w:color w:val="D4D4D4"/>
          <w:sz w:val="21"/>
          <w:szCs w:val="21"/>
          <w:lang w:val="en-US" w:eastAsia="pt-BR"/>
        </w:rPr>
        <w:t> = </w:t>
      </w:r>
      <w:r w:rsidRPr="00C05A22">
        <w:rPr>
          <w:rFonts w:ascii="Consolas" w:eastAsia="Times New Roman" w:hAnsi="Consolas" w:cs="Consolas"/>
          <w:color w:val="4FC1FF"/>
          <w:sz w:val="21"/>
          <w:szCs w:val="21"/>
          <w:lang w:val="en-US" w:eastAsia="pt-BR"/>
        </w:rPr>
        <w:t>d</w:t>
      </w:r>
      <w:r w:rsidRPr="00C05A22">
        <w:rPr>
          <w:rFonts w:ascii="Consolas" w:eastAsia="Times New Roman" w:hAnsi="Consolas" w:cs="Consolas"/>
          <w:color w:val="D4D4D4"/>
          <w:sz w:val="21"/>
          <w:szCs w:val="21"/>
          <w:lang w:val="en-US" w:eastAsia="pt-BR"/>
        </w:rPr>
        <w:t> === </w:t>
      </w:r>
      <w:r w:rsidRPr="00C05A22">
        <w:rPr>
          <w:rFonts w:ascii="Consolas" w:eastAsia="Times New Roman" w:hAnsi="Consolas" w:cs="Consolas"/>
          <w:color w:val="CE9178"/>
          <w:sz w:val="21"/>
          <w:szCs w:val="21"/>
          <w:lang w:val="en-US" w:eastAsia="pt-BR"/>
        </w:rPr>
        <w:t>'none'</w:t>
      </w:r>
      <w:r w:rsidRPr="00C05A22">
        <w:rPr>
          <w:rFonts w:ascii="Consolas" w:eastAsia="Times New Roman" w:hAnsi="Consolas" w:cs="Consolas"/>
          <w:color w:val="D4D4D4"/>
          <w:sz w:val="21"/>
          <w:szCs w:val="21"/>
          <w:lang w:val="en-US" w:eastAsia="pt-BR"/>
        </w:rPr>
        <w:t> ? </w:t>
      </w:r>
      <w:r w:rsidRPr="00C05A22">
        <w:rPr>
          <w:rFonts w:ascii="Consolas" w:eastAsia="Times New Roman" w:hAnsi="Consolas" w:cs="Consolas"/>
          <w:color w:val="CE9178"/>
          <w:sz w:val="21"/>
          <w:szCs w:val="21"/>
          <w:lang w:eastAsia="pt-BR"/>
        </w:rPr>
        <w:t>'</w:t>
      </w:r>
      <w:proofErr w:type="spellStart"/>
      <w:r w:rsidRPr="00C05A22">
        <w:rPr>
          <w:rFonts w:ascii="Consolas" w:eastAsia="Times New Roman" w:hAnsi="Consolas" w:cs="Consolas"/>
          <w:color w:val="CE9178"/>
          <w:sz w:val="21"/>
          <w:szCs w:val="21"/>
          <w:lang w:eastAsia="pt-BR"/>
        </w:rPr>
        <w:t>block</w:t>
      </w:r>
      <w:proofErr w:type="spellEnd"/>
      <w:proofErr w:type="gramStart"/>
      <w:r w:rsidRPr="00C05A22">
        <w:rPr>
          <w:rFonts w:ascii="Consolas" w:eastAsia="Times New Roman" w:hAnsi="Consolas" w:cs="Consolas"/>
          <w:color w:val="CE9178"/>
          <w:sz w:val="21"/>
          <w:szCs w:val="21"/>
          <w:lang w:eastAsia="pt-BR"/>
        </w:rPr>
        <w:t>'</w:t>
      </w:r>
      <w:r w:rsidRPr="00C05A22">
        <w:rPr>
          <w:rFonts w:ascii="Consolas" w:eastAsia="Times New Roman" w:hAnsi="Consolas" w:cs="Consolas"/>
          <w:color w:val="D4D4D4"/>
          <w:sz w:val="21"/>
          <w:szCs w:val="21"/>
          <w:lang w:eastAsia="pt-BR"/>
        </w:rPr>
        <w:t> :</w:t>
      </w:r>
      <w:proofErr w:type="gramEnd"/>
      <w:r w:rsidRPr="00C05A22">
        <w:rPr>
          <w:rFonts w:ascii="Consolas" w:eastAsia="Times New Roman" w:hAnsi="Consolas" w:cs="Consolas"/>
          <w:color w:val="D4D4D4"/>
          <w:sz w:val="21"/>
          <w:szCs w:val="21"/>
          <w:lang w:eastAsia="pt-BR"/>
        </w:rPr>
        <w:t> </w:t>
      </w:r>
      <w:r w:rsidRPr="00C05A22">
        <w:rPr>
          <w:rFonts w:ascii="Consolas" w:eastAsia="Times New Roman" w:hAnsi="Consolas" w:cs="Consolas"/>
          <w:color w:val="CE9178"/>
          <w:sz w:val="21"/>
          <w:szCs w:val="21"/>
          <w:lang w:eastAsia="pt-BR"/>
        </w:rPr>
        <w:t>'</w:t>
      </w:r>
      <w:proofErr w:type="spellStart"/>
      <w:r w:rsidRPr="00C05A22">
        <w:rPr>
          <w:rFonts w:ascii="Consolas" w:eastAsia="Times New Roman" w:hAnsi="Consolas" w:cs="Consolas"/>
          <w:color w:val="CE9178"/>
          <w:sz w:val="21"/>
          <w:szCs w:val="21"/>
          <w:lang w:eastAsia="pt-BR"/>
        </w:rPr>
        <w:t>none</w:t>
      </w:r>
      <w:proofErr w:type="spellEnd"/>
      <w:r w:rsidRPr="00C05A22">
        <w:rPr>
          <w:rFonts w:ascii="Consolas" w:eastAsia="Times New Roman" w:hAnsi="Consolas" w:cs="Consolas"/>
          <w:color w:val="CE9178"/>
          <w:sz w:val="21"/>
          <w:szCs w:val="21"/>
          <w:lang w:eastAsia="pt-BR"/>
        </w:rPr>
        <w:t>'</w:t>
      </w:r>
    </w:p>
    <w:p w14:paraId="6BF65CAF"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p>
    <w:p w14:paraId="654E8ED9"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D4D4D4"/>
          <w:sz w:val="21"/>
          <w:szCs w:val="21"/>
          <w:lang w:eastAsia="pt-BR"/>
        </w:rPr>
        <w:t>    })</w:t>
      </w:r>
    </w:p>
    <w:p w14:paraId="11CAFC9E" w14:textId="77777777" w:rsidR="00C05A22" w:rsidRPr="00C05A22" w:rsidRDefault="00C05A22" w:rsidP="00C05A22">
      <w:pPr>
        <w:shd w:val="clear" w:color="auto" w:fill="1E1E1E"/>
        <w:spacing w:after="0" w:line="285" w:lineRule="atLeast"/>
        <w:rPr>
          <w:rFonts w:ascii="Consolas" w:eastAsia="Times New Roman" w:hAnsi="Consolas" w:cs="Consolas"/>
          <w:color w:val="D4D4D4"/>
          <w:sz w:val="21"/>
          <w:szCs w:val="21"/>
          <w:lang w:eastAsia="pt-BR"/>
        </w:rPr>
      </w:pPr>
      <w:r w:rsidRPr="00C05A22">
        <w:rPr>
          <w:rFonts w:ascii="Consolas" w:eastAsia="Times New Roman" w:hAnsi="Consolas" w:cs="Consolas"/>
          <w:color w:val="808080"/>
          <w:sz w:val="21"/>
          <w:szCs w:val="21"/>
          <w:lang w:eastAsia="pt-BR"/>
        </w:rPr>
        <w:t>&lt;/</w:t>
      </w:r>
      <w:r w:rsidRPr="00C05A22">
        <w:rPr>
          <w:rFonts w:ascii="Consolas" w:eastAsia="Times New Roman" w:hAnsi="Consolas" w:cs="Consolas"/>
          <w:color w:val="569CD6"/>
          <w:sz w:val="21"/>
          <w:szCs w:val="21"/>
          <w:lang w:eastAsia="pt-BR"/>
        </w:rPr>
        <w:t>script</w:t>
      </w:r>
      <w:r w:rsidRPr="00C05A22">
        <w:rPr>
          <w:rFonts w:ascii="Consolas" w:eastAsia="Times New Roman" w:hAnsi="Consolas" w:cs="Consolas"/>
          <w:color w:val="808080"/>
          <w:sz w:val="21"/>
          <w:szCs w:val="21"/>
          <w:lang w:eastAsia="pt-BR"/>
        </w:rPr>
        <w:t>&gt;</w:t>
      </w:r>
    </w:p>
    <w:p w14:paraId="3349EE73" w14:textId="77777777" w:rsidR="00C05A22" w:rsidRDefault="00C05A22" w:rsidP="00607CBB"/>
    <w:p w14:paraId="364D7C55" w14:textId="77777777" w:rsidR="00A17766" w:rsidRDefault="00A17766" w:rsidP="00607CBB">
      <w:r>
        <w:t>Veja como irmos para uma parte de nossa página, usando links (chamamos de âncora):</w:t>
      </w:r>
    </w:p>
    <w:p w14:paraId="55A79874"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proofErr w:type="gramStart"/>
      <w:r w:rsidRPr="00A17766">
        <w:rPr>
          <w:rFonts w:ascii="Consolas" w:eastAsia="Times New Roman" w:hAnsi="Consolas" w:cs="Consolas"/>
          <w:color w:val="6A9955"/>
          <w:sz w:val="21"/>
          <w:szCs w:val="21"/>
          <w:lang w:eastAsia="pt-BR"/>
        </w:rPr>
        <w:t>&lt;!--</w:t>
      </w:r>
      <w:proofErr w:type="gramEnd"/>
      <w:r w:rsidRPr="00A17766">
        <w:rPr>
          <w:rFonts w:ascii="Consolas" w:eastAsia="Times New Roman" w:hAnsi="Consolas" w:cs="Consolas"/>
          <w:color w:val="6A9955"/>
          <w:sz w:val="21"/>
          <w:szCs w:val="21"/>
          <w:lang w:eastAsia="pt-BR"/>
        </w:rPr>
        <w:t>Para ir até uma parte de nossa páginas--&gt;</w:t>
      </w:r>
    </w:p>
    <w:p w14:paraId="1990703C"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p>
    <w:p w14:paraId="552E7C52"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r w:rsidRPr="00A17766">
        <w:rPr>
          <w:rFonts w:ascii="Consolas" w:eastAsia="Times New Roman" w:hAnsi="Consolas" w:cs="Consolas"/>
          <w:color w:val="569CD6"/>
          <w:sz w:val="21"/>
          <w:szCs w:val="21"/>
          <w:lang w:eastAsia="pt-BR"/>
        </w:rPr>
        <w:t>h1</w:t>
      </w:r>
      <w:r w:rsidRPr="00A17766">
        <w:rPr>
          <w:rFonts w:ascii="Consolas" w:eastAsia="Times New Roman" w:hAnsi="Consolas" w:cs="Consolas"/>
          <w:color w:val="808080"/>
          <w:sz w:val="21"/>
          <w:szCs w:val="21"/>
          <w:lang w:eastAsia="pt-BR"/>
        </w:rPr>
        <w:t>&gt;</w:t>
      </w:r>
      <w:proofErr w:type="spellStart"/>
      <w:r w:rsidRPr="00A17766">
        <w:rPr>
          <w:rFonts w:ascii="Consolas" w:eastAsia="Times New Roman" w:hAnsi="Consolas" w:cs="Consolas"/>
          <w:color w:val="D4D4D4"/>
          <w:sz w:val="21"/>
          <w:szCs w:val="21"/>
          <w:lang w:eastAsia="pt-BR"/>
        </w:rPr>
        <w:t>Noticiaaaa</w:t>
      </w:r>
      <w:proofErr w:type="spellEnd"/>
      <w:r w:rsidRPr="00A17766">
        <w:rPr>
          <w:rFonts w:ascii="Consolas" w:eastAsia="Times New Roman" w:hAnsi="Consolas" w:cs="Consolas"/>
          <w:color w:val="808080"/>
          <w:sz w:val="21"/>
          <w:szCs w:val="21"/>
          <w:lang w:eastAsia="pt-BR"/>
        </w:rPr>
        <w:t>&lt;/</w:t>
      </w:r>
      <w:r w:rsidRPr="00A17766">
        <w:rPr>
          <w:rFonts w:ascii="Consolas" w:eastAsia="Times New Roman" w:hAnsi="Consolas" w:cs="Consolas"/>
          <w:color w:val="569CD6"/>
          <w:sz w:val="21"/>
          <w:szCs w:val="21"/>
          <w:lang w:eastAsia="pt-BR"/>
        </w:rPr>
        <w:t>h1</w:t>
      </w:r>
      <w:r w:rsidRPr="00A17766">
        <w:rPr>
          <w:rFonts w:ascii="Consolas" w:eastAsia="Times New Roman" w:hAnsi="Consolas" w:cs="Consolas"/>
          <w:color w:val="808080"/>
          <w:sz w:val="21"/>
          <w:szCs w:val="21"/>
          <w:lang w:eastAsia="pt-BR"/>
        </w:rPr>
        <w:t>&gt;</w:t>
      </w:r>
    </w:p>
    <w:p w14:paraId="73643D69"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div</w:t>
      </w:r>
      <w:proofErr w:type="spellEnd"/>
      <w:r w:rsidRPr="00A17766">
        <w:rPr>
          <w:rFonts w:ascii="Consolas" w:eastAsia="Times New Roman" w:hAnsi="Consolas" w:cs="Consolas"/>
          <w:color w:val="D4D4D4"/>
          <w:sz w:val="21"/>
          <w:szCs w:val="21"/>
          <w:lang w:eastAsia="pt-BR"/>
        </w:rPr>
        <w:t> </w:t>
      </w:r>
      <w:r w:rsidRPr="00A17766">
        <w:rPr>
          <w:rFonts w:ascii="Consolas" w:eastAsia="Times New Roman" w:hAnsi="Consolas" w:cs="Consolas"/>
          <w:color w:val="9CDCFE"/>
          <w:sz w:val="21"/>
          <w:szCs w:val="21"/>
          <w:lang w:eastAsia="pt-BR"/>
        </w:rPr>
        <w:t>id</w:t>
      </w:r>
      <w:r w:rsidRPr="00A17766">
        <w:rPr>
          <w:rFonts w:ascii="Consolas" w:eastAsia="Times New Roman" w:hAnsi="Consolas" w:cs="Consolas"/>
          <w:color w:val="D4D4D4"/>
          <w:sz w:val="21"/>
          <w:szCs w:val="21"/>
          <w:lang w:eastAsia="pt-BR"/>
        </w:rPr>
        <w:t>=</w:t>
      </w:r>
      <w:r w:rsidRPr="00A17766">
        <w:rPr>
          <w:rFonts w:ascii="Consolas" w:eastAsia="Times New Roman" w:hAnsi="Consolas" w:cs="Consolas"/>
          <w:color w:val="CE9178"/>
          <w:sz w:val="21"/>
          <w:szCs w:val="21"/>
          <w:lang w:eastAsia="pt-BR"/>
        </w:rPr>
        <w:t>"noticia"</w:t>
      </w:r>
      <w:r w:rsidRPr="00A17766">
        <w:rPr>
          <w:rFonts w:ascii="Consolas" w:eastAsia="Times New Roman" w:hAnsi="Consolas" w:cs="Consolas"/>
          <w:color w:val="808080"/>
          <w:sz w:val="21"/>
          <w:szCs w:val="21"/>
          <w:lang w:eastAsia="pt-BR"/>
        </w:rPr>
        <w:t>&gt;</w:t>
      </w:r>
      <w:r w:rsidRPr="00A17766">
        <w:rPr>
          <w:rFonts w:ascii="Consolas" w:eastAsia="Times New Roman" w:hAnsi="Consolas" w:cs="Consolas"/>
          <w:color w:val="D4D4D4"/>
          <w:sz w:val="21"/>
          <w:szCs w:val="21"/>
          <w:lang w:eastAsia="pt-BR"/>
        </w:rPr>
        <w:t>Olha a </w:t>
      </w:r>
      <w:proofErr w:type="spellStart"/>
      <w:r w:rsidRPr="00A17766">
        <w:rPr>
          <w:rFonts w:ascii="Consolas" w:eastAsia="Times New Roman" w:hAnsi="Consolas" w:cs="Consolas"/>
          <w:color w:val="D4D4D4"/>
          <w:sz w:val="21"/>
          <w:szCs w:val="21"/>
          <w:lang w:eastAsia="pt-BR"/>
        </w:rPr>
        <w:t>noticia</w:t>
      </w:r>
      <w:proofErr w:type="spellEnd"/>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div</w:t>
      </w:r>
      <w:proofErr w:type="spellEnd"/>
      <w:r w:rsidRPr="00A17766">
        <w:rPr>
          <w:rFonts w:ascii="Consolas" w:eastAsia="Times New Roman" w:hAnsi="Consolas" w:cs="Consolas"/>
          <w:color w:val="808080"/>
          <w:sz w:val="21"/>
          <w:szCs w:val="21"/>
          <w:lang w:eastAsia="pt-BR"/>
        </w:rPr>
        <w:t>&gt;</w:t>
      </w:r>
    </w:p>
    <w:p w14:paraId="6794ED5D"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5762EB51"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08EA56CC"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211097D1"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149D0040"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661F4A20"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596B9447"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0F243BCA"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proofErr w:type="spellStart"/>
      <w:r w:rsidRPr="00A17766">
        <w:rPr>
          <w:rFonts w:ascii="Consolas" w:eastAsia="Times New Roman" w:hAnsi="Consolas" w:cs="Consolas"/>
          <w:color w:val="569CD6"/>
          <w:sz w:val="21"/>
          <w:szCs w:val="21"/>
          <w:lang w:eastAsia="pt-BR"/>
        </w:rPr>
        <w:t>br</w:t>
      </w:r>
      <w:proofErr w:type="spellEnd"/>
      <w:r w:rsidRPr="00A17766">
        <w:rPr>
          <w:rFonts w:ascii="Consolas" w:eastAsia="Times New Roman" w:hAnsi="Consolas" w:cs="Consolas"/>
          <w:color w:val="808080"/>
          <w:sz w:val="21"/>
          <w:szCs w:val="21"/>
          <w:lang w:eastAsia="pt-BR"/>
        </w:rPr>
        <w:t>&gt;</w:t>
      </w:r>
    </w:p>
    <w:p w14:paraId="7C167F9C"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p>
    <w:p w14:paraId="062A6B9A" w14:textId="77777777" w:rsidR="00A17766" w:rsidRPr="00A17766" w:rsidRDefault="00A17766" w:rsidP="00A17766">
      <w:pPr>
        <w:shd w:val="clear" w:color="auto" w:fill="1E1E1E"/>
        <w:spacing w:after="0" w:line="285" w:lineRule="atLeast"/>
        <w:rPr>
          <w:rFonts w:ascii="Consolas" w:eastAsia="Times New Roman" w:hAnsi="Consolas" w:cs="Consolas"/>
          <w:color w:val="D4D4D4"/>
          <w:sz w:val="21"/>
          <w:szCs w:val="21"/>
          <w:lang w:eastAsia="pt-BR"/>
        </w:rPr>
      </w:pPr>
      <w:r w:rsidRPr="00A17766">
        <w:rPr>
          <w:rFonts w:ascii="Consolas" w:eastAsia="Times New Roman" w:hAnsi="Consolas" w:cs="Consolas"/>
          <w:color w:val="808080"/>
          <w:sz w:val="21"/>
          <w:szCs w:val="21"/>
          <w:lang w:eastAsia="pt-BR"/>
        </w:rPr>
        <w:t>&lt;</w:t>
      </w:r>
      <w:r w:rsidRPr="00A17766">
        <w:rPr>
          <w:rFonts w:ascii="Consolas" w:eastAsia="Times New Roman" w:hAnsi="Consolas" w:cs="Consolas"/>
          <w:color w:val="569CD6"/>
          <w:sz w:val="21"/>
          <w:szCs w:val="21"/>
          <w:lang w:eastAsia="pt-BR"/>
        </w:rPr>
        <w:t>a</w:t>
      </w:r>
      <w:r w:rsidRPr="00A17766">
        <w:rPr>
          <w:rFonts w:ascii="Consolas" w:eastAsia="Times New Roman" w:hAnsi="Consolas" w:cs="Consolas"/>
          <w:color w:val="D4D4D4"/>
          <w:sz w:val="21"/>
          <w:szCs w:val="21"/>
          <w:lang w:eastAsia="pt-BR"/>
        </w:rPr>
        <w:t> </w:t>
      </w:r>
      <w:proofErr w:type="spellStart"/>
      <w:r w:rsidRPr="00A17766">
        <w:rPr>
          <w:rFonts w:ascii="Consolas" w:eastAsia="Times New Roman" w:hAnsi="Consolas" w:cs="Consolas"/>
          <w:color w:val="9CDCFE"/>
          <w:sz w:val="21"/>
          <w:szCs w:val="21"/>
          <w:lang w:eastAsia="pt-BR"/>
        </w:rPr>
        <w:t>href</w:t>
      </w:r>
      <w:proofErr w:type="spellEnd"/>
      <w:r w:rsidRPr="00A17766">
        <w:rPr>
          <w:rFonts w:ascii="Consolas" w:eastAsia="Times New Roman" w:hAnsi="Consolas" w:cs="Consolas"/>
          <w:color w:val="D4D4D4"/>
          <w:sz w:val="21"/>
          <w:szCs w:val="21"/>
          <w:lang w:eastAsia="pt-BR"/>
        </w:rPr>
        <w:t>=</w:t>
      </w:r>
      <w:r w:rsidRPr="00A17766">
        <w:rPr>
          <w:rFonts w:ascii="Consolas" w:eastAsia="Times New Roman" w:hAnsi="Consolas" w:cs="Consolas"/>
          <w:color w:val="CE9178"/>
          <w:sz w:val="21"/>
          <w:szCs w:val="21"/>
          <w:lang w:eastAsia="pt-BR"/>
        </w:rPr>
        <w:t>"#noticia"</w:t>
      </w:r>
      <w:r w:rsidRPr="00A17766">
        <w:rPr>
          <w:rFonts w:ascii="Consolas" w:eastAsia="Times New Roman" w:hAnsi="Consolas" w:cs="Consolas"/>
          <w:color w:val="808080"/>
          <w:sz w:val="21"/>
          <w:szCs w:val="21"/>
          <w:lang w:eastAsia="pt-BR"/>
        </w:rPr>
        <w:t>&gt;</w:t>
      </w:r>
      <w:r w:rsidRPr="00A17766">
        <w:rPr>
          <w:rFonts w:ascii="Consolas" w:eastAsia="Times New Roman" w:hAnsi="Consolas" w:cs="Consolas"/>
          <w:color w:val="D4D4D4"/>
          <w:sz w:val="21"/>
          <w:szCs w:val="21"/>
          <w:lang w:eastAsia="pt-BR"/>
        </w:rPr>
        <w:t>Ir para notícia</w:t>
      </w:r>
      <w:r w:rsidRPr="00A17766">
        <w:rPr>
          <w:rFonts w:ascii="Consolas" w:eastAsia="Times New Roman" w:hAnsi="Consolas" w:cs="Consolas"/>
          <w:color w:val="808080"/>
          <w:sz w:val="21"/>
          <w:szCs w:val="21"/>
          <w:lang w:eastAsia="pt-BR"/>
        </w:rPr>
        <w:t>&lt;/</w:t>
      </w:r>
      <w:r w:rsidRPr="00A17766">
        <w:rPr>
          <w:rFonts w:ascii="Consolas" w:eastAsia="Times New Roman" w:hAnsi="Consolas" w:cs="Consolas"/>
          <w:color w:val="569CD6"/>
          <w:sz w:val="21"/>
          <w:szCs w:val="21"/>
          <w:lang w:eastAsia="pt-BR"/>
        </w:rPr>
        <w:t>a</w:t>
      </w:r>
      <w:r w:rsidRPr="00A17766">
        <w:rPr>
          <w:rFonts w:ascii="Consolas" w:eastAsia="Times New Roman" w:hAnsi="Consolas" w:cs="Consolas"/>
          <w:color w:val="808080"/>
          <w:sz w:val="21"/>
          <w:szCs w:val="21"/>
          <w:lang w:eastAsia="pt-BR"/>
        </w:rPr>
        <w:t>&gt;</w:t>
      </w:r>
    </w:p>
    <w:p w14:paraId="246EA406" w14:textId="77777777" w:rsidR="00A17766" w:rsidRDefault="00A17766" w:rsidP="00607CBB"/>
    <w:p w14:paraId="4397530B" w14:textId="77777777" w:rsidR="0074230D" w:rsidRDefault="0074230D" w:rsidP="00607CBB">
      <w:r>
        <w:t xml:space="preserve">Vamos ver agora como fazemos uma requisição e resposta usando o </w:t>
      </w:r>
      <w:r w:rsidRPr="0074230D">
        <w:rPr>
          <w:highlight w:val="yellow"/>
        </w:rPr>
        <w:t>Express</w:t>
      </w:r>
      <w:r>
        <w:t xml:space="preserve"> </w:t>
      </w:r>
      <w:proofErr w:type="spellStart"/>
      <w:r>
        <w:t>JavaScript</w:t>
      </w:r>
      <w:proofErr w:type="spellEnd"/>
      <w:r>
        <w:t xml:space="preserve"> e um formulário:</w:t>
      </w:r>
    </w:p>
    <w:p w14:paraId="1F59B72C"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808080"/>
          <w:sz w:val="21"/>
          <w:szCs w:val="21"/>
          <w:lang w:eastAsia="pt-BR"/>
        </w:rPr>
        <w:t>&lt;</w:t>
      </w:r>
      <w:r w:rsidRPr="0074230D">
        <w:rPr>
          <w:rFonts w:ascii="Consolas" w:eastAsia="Times New Roman" w:hAnsi="Consolas" w:cs="Consolas"/>
          <w:color w:val="569CD6"/>
          <w:sz w:val="21"/>
          <w:szCs w:val="21"/>
          <w:lang w:eastAsia="pt-BR"/>
        </w:rPr>
        <w:t>h1</w:t>
      </w:r>
      <w:r w:rsidRPr="0074230D">
        <w:rPr>
          <w:rFonts w:ascii="Consolas" w:eastAsia="Times New Roman" w:hAnsi="Consolas" w:cs="Consolas"/>
          <w:color w:val="808080"/>
          <w:sz w:val="21"/>
          <w:szCs w:val="21"/>
          <w:lang w:eastAsia="pt-BR"/>
        </w:rPr>
        <w:t>&gt;</w:t>
      </w:r>
      <w:proofErr w:type="spellStart"/>
      <w:r w:rsidRPr="0074230D">
        <w:rPr>
          <w:rFonts w:ascii="Consolas" w:eastAsia="Times New Roman" w:hAnsi="Consolas" w:cs="Consolas"/>
          <w:color w:val="D4D4D4"/>
          <w:sz w:val="21"/>
          <w:szCs w:val="21"/>
          <w:lang w:eastAsia="pt-BR"/>
        </w:rPr>
        <w:t>Formulario</w:t>
      </w:r>
      <w:proofErr w:type="spellEnd"/>
      <w:r w:rsidRPr="0074230D">
        <w:rPr>
          <w:rFonts w:ascii="Consolas" w:eastAsia="Times New Roman" w:hAnsi="Consolas" w:cs="Consolas"/>
          <w:color w:val="808080"/>
          <w:sz w:val="21"/>
          <w:szCs w:val="21"/>
          <w:lang w:eastAsia="pt-BR"/>
        </w:rPr>
        <w:t>&lt;/</w:t>
      </w:r>
      <w:r w:rsidRPr="0074230D">
        <w:rPr>
          <w:rFonts w:ascii="Consolas" w:eastAsia="Times New Roman" w:hAnsi="Consolas" w:cs="Consolas"/>
          <w:color w:val="569CD6"/>
          <w:sz w:val="21"/>
          <w:szCs w:val="21"/>
          <w:lang w:eastAsia="pt-BR"/>
        </w:rPr>
        <w:t>h1</w:t>
      </w:r>
      <w:r w:rsidRPr="0074230D">
        <w:rPr>
          <w:rFonts w:ascii="Consolas" w:eastAsia="Times New Roman" w:hAnsi="Consolas" w:cs="Consolas"/>
          <w:color w:val="808080"/>
          <w:sz w:val="21"/>
          <w:szCs w:val="21"/>
          <w:lang w:eastAsia="pt-BR"/>
        </w:rPr>
        <w:t>&gt;</w:t>
      </w:r>
    </w:p>
    <w:p w14:paraId="4FD4D538"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p>
    <w:p w14:paraId="3304B510"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proofErr w:type="gramStart"/>
      <w:r w:rsidRPr="0074230D">
        <w:rPr>
          <w:rFonts w:ascii="Consolas" w:eastAsia="Times New Roman" w:hAnsi="Consolas" w:cs="Consolas"/>
          <w:color w:val="6A9955"/>
          <w:sz w:val="21"/>
          <w:szCs w:val="21"/>
          <w:lang w:eastAsia="pt-BR"/>
        </w:rPr>
        <w:t>&lt;!--</w:t>
      </w:r>
      <w:proofErr w:type="spellStart"/>
      <w:proofErr w:type="gramEnd"/>
      <w:r w:rsidRPr="0074230D">
        <w:rPr>
          <w:rFonts w:ascii="Consolas" w:eastAsia="Times New Roman" w:hAnsi="Consolas" w:cs="Consolas"/>
          <w:color w:val="6A9955"/>
          <w:sz w:val="21"/>
          <w:szCs w:val="21"/>
          <w:lang w:eastAsia="pt-BR"/>
        </w:rPr>
        <w:t>Form</w:t>
      </w:r>
      <w:proofErr w:type="spellEnd"/>
      <w:r w:rsidRPr="0074230D">
        <w:rPr>
          <w:rFonts w:ascii="Consolas" w:eastAsia="Times New Roman" w:hAnsi="Consolas" w:cs="Consolas"/>
          <w:color w:val="6A9955"/>
          <w:sz w:val="21"/>
          <w:szCs w:val="21"/>
          <w:lang w:eastAsia="pt-BR"/>
        </w:rPr>
        <w:t> que utiliza o método POST e abre a página </w:t>
      </w:r>
      <w:proofErr w:type="spellStart"/>
      <w:r w:rsidRPr="0074230D">
        <w:rPr>
          <w:rFonts w:ascii="Consolas" w:eastAsia="Times New Roman" w:hAnsi="Consolas" w:cs="Consolas"/>
          <w:color w:val="6A9955"/>
          <w:sz w:val="21"/>
          <w:szCs w:val="21"/>
          <w:lang w:eastAsia="pt-BR"/>
        </w:rPr>
        <w:t>usuarios</w:t>
      </w:r>
      <w:proofErr w:type="spellEnd"/>
      <w:r w:rsidRPr="0074230D">
        <w:rPr>
          <w:rFonts w:ascii="Consolas" w:eastAsia="Times New Roman" w:hAnsi="Consolas" w:cs="Consolas"/>
          <w:color w:val="6A9955"/>
          <w:sz w:val="21"/>
          <w:szCs w:val="21"/>
          <w:lang w:eastAsia="pt-BR"/>
        </w:rPr>
        <w:t>--&gt;</w:t>
      </w:r>
    </w:p>
    <w:p w14:paraId="56A2F9FB"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808080"/>
          <w:sz w:val="21"/>
          <w:szCs w:val="21"/>
          <w:lang w:eastAsia="pt-BR"/>
        </w:rPr>
        <w:t>&lt;</w:t>
      </w:r>
      <w:proofErr w:type="spellStart"/>
      <w:r w:rsidRPr="0074230D">
        <w:rPr>
          <w:rFonts w:ascii="Consolas" w:eastAsia="Times New Roman" w:hAnsi="Consolas" w:cs="Consolas"/>
          <w:color w:val="569CD6"/>
          <w:sz w:val="21"/>
          <w:szCs w:val="21"/>
          <w:lang w:eastAsia="pt-BR"/>
        </w:rPr>
        <w:t>form</w:t>
      </w:r>
      <w:proofErr w:type="spellEnd"/>
      <w:r w:rsidRPr="0074230D">
        <w:rPr>
          <w:rFonts w:ascii="Consolas" w:eastAsia="Times New Roman" w:hAnsi="Consolas" w:cs="Consolas"/>
          <w:color w:val="D4D4D4"/>
          <w:sz w:val="21"/>
          <w:szCs w:val="21"/>
          <w:lang w:eastAsia="pt-BR"/>
        </w:rPr>
        <w:t> </w:t>
      </w:r>
      <w:proofErr w:type="spellStart"/>
      <w:r w:rsidRPr="0074230D">
        <w:rPr>
          <w:rFonts w:ascii="Consolas" w:eastAsia="Times New Roman" w:hAnsi="Consolas" w:cs="Consolas"/>
          <w:color w:val="9CDCFE"/>
          <w:sz w:val="21"/>
          <w:szCs w:val="21"/>
          <w:lang w:eastAsia="pt-BR"/>
        </w:rPr>
        <w:t>action</w:t>
      </w:r>
      <w:proofErr w:type="spellEnd"/>
      <w:r w:rsidRPr="0074230D">
        <w:rPr>
          <w:rFonts w:ascii="Consolas" w:eastAsia="Times New Roman" w:hAnsi="Consolas" w:cs="Consolas"/>
          <w:color w:val="D4D4D4"/>
          <w:sz w:val="21"/>
          <w:szCs w:val="21"/>
          <w:lang w:eastAsia="pt-BR"/>
        </w:rPr>
        <w:t>=</w:t>
      </w:r>
      <w:r w:rsidRPr="0074230D">
        <w:rPr>
          <w:rFonts w:ascii="Consolas" w:eastAsia="Times New Roman" w:hAnsi="Consolas" w:cs="Consolas"/>
          <w:color w:val="CE9178"/>
          <w:sz w:val="21"/>
          <w:szCs w:val="21"/>
          <w:lang w:eastAsia="pt-BR"/>
        </w:rPr>
        <w:t>"http://localhost:3003/</w:t>
      </w:r>
      <w:proofErr w:type="spellStart"/>
      <w:r w:rsidRPr="0074230D">
        <w:rPr>
          <w:rFonts w:ascii="Consolas" w:eastAsia="Times New Roman" w:hAnsi="Consolas" w:cs="Consolas"/>
          <w:color w:val="CE9178"/>
          <w:sz w:val="21"/>
          <w:szCs w:val="21"/>
          <w:lang w:eastAsia="pt-BR"/>
        </w:rPr>
        <w:t>usuarios</w:t>
      </w:r>
      <w:proofErr w:type="spellEnd"/>
      <w:r w:rsidRPr="0074230D">
        <w:rPr>
          <w:rFonts w:ascii="Consolas" w:eastAsia="Times New Roman" w:hAnsi="Consolas" w:cs="Consolas"/>
          <w:color w:val="CE9178"/>
          <w:sz w:val="21"/>
          <w:szCs w:val="21"/>
          <w:lang w:eastAsia="pt-BR"/>
        </w:rPr>
        <w:t>"</w:t>
      </w:r>
      <w:r w:rsidRPr="0074230D">
        <w:rPr>
          <w:rFonts w:ascii="Consolas" w:eastAsia="Times New Roman" w:hAnsi="Consolas" w:cs="Consolas"/>
          <w:color w:val="D4D4D4"/>
          <w:sz w:val="21"/>
          <w:szCs w:val="21"/>
          <w:lang w:eastAsia="pt-BR"/>
        </w:rPr>
        <w:t> </w:t>
      </w:r>
      <w:proofErr w:type="spellStart"/>
      <w:r w:rsidRPr="0074230D">
        <w:rPr>
          <w:rFonts w:ascii="Consolas" w:eastAsia="Times New Roman" w:hAnsi="Consolas" w:cs="Consolas"/>
          <w:color w:val="9CDCFE"/>
          <w:sz w:val="21"/>
          <w:szCs w:val="21"/>
          <w:lang w:eastAsia="pt-BR"/>
        </w:rPr>
        <w:t>method</w:t>
      </w:r>
      <w:proofErr w:type="spellEnd"/>
      <w:r w:rsidRPr="0074230D">
        <w:rPr>
          <w:rFonts w:ascii="Consolas" w:eastAsia="Times New Roman" w:hAnsi="Consolas" w:cs="Consolas"/>
          <w:color w:val="D4D4D4"/>
          <w:sz w:val="21"/>
          <w:szCs w:val="21"/>
          <w:lang w:eastAsia="pt-BR"/>
        </w:rPr>
        <w:t>=</w:t>
      </w:r>
      <w:r w:rsidRPr="0074230D">
        <w:rPr>
          <w:rFonts w:ascii="Consolas" w:eastAsia="Times New Roman" w:hAnsi="Consolas" w:cs="Consolas"/>
          <w:color w:val="CE9178"/>
          <w:sz w:val="21"/>
          <w:szCs w:val="21"/>
          <w:lang w:eastAsia="pt-BR"/>
        </w:rPr>
        <w:t>"POST"</w:t>
      </w:r>
      <w:r w:rsidRPr="0074230D">
        <w:rPr>
          <w:rFonts w:ascii="Consolas" w:eastAsia="Times New Roman" w:hAnsi="Consolas" w:cs="Consolas"/>
          <w:color w:val="808080"/>
          <w:sz w:val="21"/>
          <w:szCs w:val="21"/>
          <w:lang w:eastAsia="pt-BR"/>
        </w:rPr>
        <w:t>&gt;</w:t>
      </w:r>
    </w:p>
    <w:p w14:paraId="455D03DA"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D4D4D4"/>
          <w:sz w:val="21"/>
          <w:szCs w:val="21"/>
          <w:lang w:eastAsia="pt-BR"/>
        </w:rPr>
        <w:t>    </w:t>
      </w:r>
      <w:r w:rsidRPr="0074230D">
        <w:rPr>
          <w:rFonts w:ascii="Consolas" w:eastAsia="Times New Roman" w:hAnsi="Consolas" w:cs="Consolas"/>
          <w:color w:val="808080"/>
          <w:sz w:val="21"/>
          <w:szCs w:val="21"/>
          <w:lang w:val="en-US" w:eastAsia="pt-BR"/>
        </w:rPr>
        <w:t>&lt;</w:t>
      </w:r>
      <w:r w:rsidRPr="0074230D">
        <w:rPr>
          <w:rFonts w:ascii="Consolas" w:eastAsia="Times New Roman" w:hAnsi="Consolas" w:cs="Consolas"/>
          <w:color w:val="569CD6"/>
          <w:sz w:val="21"/>
          <w:szCs w:val="21"/>
          <w:lang w:val="en-US" w:eastAsia="pt-BR"/>
        </w:rPr>
        <w:t>input</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9CDCFE"/>
          <w:sz w:val="21"/>
          <w:szCs w:val="21"/>
          <w:lang w:val="en-US" w:eastAsia="pt-BR"/>
        </w:rPr>
        <w:t>type</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CE9178"/>
          <w:sz w:val="21"/>
          <w:szCs w:val="21"/>
          <w:lang w:val="en-US" w:eastAsia="pt-BR"/>
        </w:rPr>
        <w:t>"text"</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9CDCFE"/>
          <w:sz w:val="21"/>
          <w:szCs w:val="21"/>
          <w:lang w:val="en-US" w:eastAsia="pt-BR"/>
        </w:rPr>
        <w:t>name</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CE9178"/>
          <w:sz w:val="21"/>
          <w:szCs w:val="21"/>
          <w:lang w:val="en-US" w:eastAsia="pt-BR"/>
        </w:rPr>
        <w:t>"</w:t>
      </w:r>
      <w:proofErr w:type="spellStart"/>
      <w:r w:rsidRPr="0074230D">
        <w:rPr>
          <w:rFonts w:ascii="Consolas" w:eastAsia="Times New Roman" w:hAnsi="Consolas" w:cs="Consolas"/>
          <w:color w:val="CE9178"/>
          <w:sz w:val="21"/>
          <w:szCs w:val="21"/>
          <w:lang w:val="en-US" w:eastAsia="pt-BR"/>
        </w:rPr>
        <w:t>nome</w:t>
      </w:r>
      <w:proofErr w:type="spellEnd"/>
      <w:r w:rsidRPr="0074230D">
        <w:rPr>
          <w:rFonts w:ascii="Consolas" w:eastAsia="Times New Roman" w:hAnsi="Consolas" w:cs="Consolas"/>
          <w:color w:val="CE9178"/>
          <w:sz w:val="21"/>
          <w:szCs w:val="21"/>
          <w:lang w:val="en-US" w:eastAsia="pt-BR"/>
        </w:rPr>
        <w:t>"</w:t>
      </w:r>
      <w:r w:rsidRPr="0074230D">
        <w:rPr>
          <w:rFonts w:ascii="Consolas" w:eastAsia="Times New Roman" w:hAnsi="Consolas" w:cs="Consolas"/>
          <w:color w:val="808080"/>
          <w:sz w:val="21"/>
          <w:szCs w:val="21"/>
          <w:lang w:val="en-US" w:eastAsia="pt-BR"/>
        </w:rPr>
        <w:t>&gt;</w:t>
      </w:r>
    </w:p>
    <w:p w14:paraId="1C698ABA"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808080"/>
          <w:sz w:val="21"/>
          <w:szCs w:val="21"/>
          <w:lang w:eastAsia="pt-BR"/>
        </w:rPr>
        <w:t>&lt;</w:t>
      </w:r>
      <w:proofErr w:type="spellStart"/>
      <w:r w:rsidRPr="0074230D">
        <w:rPr>
          <w:rFonts w:ascii="Consolas" w:eastAsia="Times New Roman" w:hAnsi="Consolas" w:cs="Consolas"/>
          <w:color w:val="569CD6"/>
          <w:sz w:val="21"/>
          <w:szCs w:val="21"/>
          <w:lang w:eastAsia="pt-BR"/>
        </w:rPr>
        <w:t>button</w:t>
      </w:r>
      <w:proofErr w:type="spellEnd"/>
      <w:r w:rsidRPr="0074230D">
        <w:rPr>
          <w:rFonts w:ascii="Consolas" w:eastAsia="Times New Roman" w:hAnsi="Consolas" w:cs="Consolas"/>
          <w:color w:val="808080"/>
          <w:sz w:val="21"/>
          <w:szCs w:val="21"/>
          <w:lang w:eastAsia="pt-BR"/>
        </w:rPr>
        <w:t>&gt;</w:t>
      </w:r>
      <w:proofErr w:type="gramStart"/>
      <w:r w:rsidRPr="0074230D">
        <w:rPr>
          <w:rFonts w:ascii="Consolas" w:eastAsia="Times New Roman" w:hAnsi="Consolas" w:cs="Consolas"/>
          <w:color w:val="D4D4D4"/>
          <w:sz w:val="21"/>
          <w:szCs w:val="21"/>
          <w:lang w:eastAsia="pt-BR"/>
        </w:rPr>
        <w:t>Enviar!</w:t>
      </w:r>
      <w:r w:rsidRPr="0074230D">
        <w:rPr>
          <w:rFonts w:ascii="Consolas" w:eastAsia="Times New Roman" w:hAnsi="Consolas" w:cs="Consolas"/>
          <w:color w:val="808080"/>
          <w:sz w:val="21"/>
          <w:szCs w:val="21"/>
          <w:lang w:eastAsia="pt-BR"/>
        </w:rPr>
        <w:t>&lt;</w:t>
      </w:r>
      <w:proofErr w:type="gramEnd"/>
      <w:r w:rsidRPr="0074230D">
        <w:rPr>
          <w:rFonts w:ascii="Consolas" w:eastAsia="Times New Roman" w:hAnsi="Consolas" w:cs="Consolas"/>
          <w:color w:val="808080"/>
          <w:sz w:val="21"/>
          <w:szCs w:val="21"/>
          <w:lang w:eastAsia="pt-BR"/>
        </w:rPr>
        <w:t>/</w:t>
      </w:r>
      <w:proofErr w:type="spellStart"/>
      <w:r w:rsidRPr="0074230D">
        <w:rPr>
          <w:rFonts w:ascii="Consolas" w:eastAsia="Times New Roman" w:hAnsi="Consolas" w:cs="Consolas"/>
          <w:color w:val="569CD6"/>
          <w:sz w:val="21"/>
          <w:szCs w:val="21"/>
          <w:lang w:eastAsia="pt-BR"/>
        </w:rPr>
        <w:t>button</w:t>
      </w:r>
      <w:proofErr w:type="spellEnd"/>
      <w:r w:rsidRPr="0074230D">
        <w:rPr>
          <w:rFonts w:ascii="Consolas" w:eastAsia="Times New Roman" w:hAnsi="Consolas" w:cs="Consolas"/>
          <w:color w:val="808080"/>
          <w:sz w:val="21"/>
          <w:szCs w:val="21"/>
          <w:lang w:eastAsia="pt-BR"/>
        </w:rPr>
        <w:t>&gt;</w:t>
      </w:r>
    </w:p>
    <w:p w14:paraId="17FBD4D2"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808080"/>
          <w:sz w:val="21"/>
          <w:szCs w:val="21"/>
          <w:lang w:eastAsia="pt-BR"/>
        </w:rPr>
        <w:t>&lt;/</w:t>
      </w:r>
      <w:proofErr w:type="spellStart"/>
      <w:r w:rsidRPr="0074230D">
        <w:rPr>
          <w:rFonts w:ascii="Consolas" w:eastAsia="Times New Roman" w:hAnsi="Consolas" w:cs="Consolas"/>
          <w:color w:val="569CD6"/>
          <w:sz w:val="21"/>
          <w:szCs w:val="21"/>
          <w:lang w:eastAsia="pt-BR"/>
        </w:rPr>
        <w:t>form</w:t>
      </w:r>
      <w:proofErr w:type="spellEnd"/>
      <w:r w:rsidRPr="0074230D">
        <w:rPr>
          <w:rFonts w:ascii="Consolas" w:eastAsia="Times New Roman" w:hAnsi="Consolas" w:cs="Consolas"/>
          <w:color w:val="808080"/>
          <w:sz w:val="21"/>
          <w:szCs w:val="21"/>
          <w:lang w:eastAsia="pt-BR"/>
        </w:rPr>
        <w:t>&gt;</w:t>
      </w:r>
    </w:p>
    <w:p w14:paraId="33202833" w14:textId="77777777" w:rsidR="00A17766" w:rsidRDefault="00A17766" w:rsidP="00607CBB"/>
    <w:p w14:paraId="73B2F0EF"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//1. O </w:t>
      </w:r>
      <w:proofErr w:type="spellStart"/>
      <w:r w:rsidRPr="0074230D">
        <w:rPr>
          <w:rFonts w:ascii="Consolas" w:eastAsia="Times New Roman" w:hAnsi="Consolas" w:cs="Consolas"/>
          <w:color w:val="6A9955"/>
          <w:sz w:val="21"/>
          <w:szCs w:val="21"/>
          <w:lang w:eastAsia="pt-BR"/>
        </w:rPr>
        <w:t>express</w:t>
      </w:r>
      <w:proofErr w:type="spellEnd"/>
      <w:r w:rsidRPr="0074230D">
        <w:rPr>
          <w:rFonts w:ascii="Consolas" w:eastAsia="Times New Roman" w:hAnsi="Consolas" w:cs="Consolas"/>
          <w:color w:val="6A9955"/>
          <w:sz w:val="21"/>
          <w:szCs w:val="21"/>
          <w:lang w:eastAsia="pt-BR"/>
        </w:rPr>
        <w:t> serve para fazer requisições web</w:t>
      </w:r>
    </w:p>
    <w:p w14:paraId="32D1FACF"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 e envios web</w:t>
      </w:r>
    </w:p>
    <w:p w14:paraId="3C8FA5F3"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//2. O body parser serve para termos acesso a todos os </w:t>
      </w:r>
    </w:p>
    <w:p w14:paraId="6DDE3171"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 dados da requisição que eu submeti</w:t>
      </w:r>
    </w:p>
    <w:p w14:paraId="001BB7E9"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//Eu baixei no node o </w:t>
      </w:r>
      <w:proofErr w:type="spellStart"/>
      <w:r w:rsidRPr="0074230D">
        <w:rPr>
          <w:rFonts w:ascii="Consolas" w:eastAsia="Times New Roman" w:hAnsi="Consolas" w:cs="Consolas"/>
          <w:color w:val="6A9955"/>
          <w:sz w:val="21"/>
          <w:szCs w:val="21"/>
          <w:lang w:eastAsia="pt-BR"/>
        </w:rPr>
        <w:t>express</w:t>
      </w:r>
      <w:proofErr w:type="spellEnd"/>
      <w:r w:rsidRPr="0074230D">
        <w:rPr>
          <w:rFonts w:ascii="Consolas" w:eastAsia="Times New Roman" w:hAnsi="Consolas" w:cs="Consolas"/>
          <w:color w:val="6A9955"/>
          <w:sz w:val="21"/>
          <w:szCs w:val="21"/>
          <w:lang w:eastAsia="pt-BR"/>
        </w:rPr>
        <w:t> e o body parser</w:t>
      </w:r>
    </w:p>
    <w:p w14:paraId="426B22DC"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569CD6"/>
          <w:sz w:val="21"/>
          <w:szCs w:val="21"/>
          <w:lang w:val="en-US" w:eastAsia="pt-BR"/>
        </w:rPr>
        <w:t>const</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4FC1FF"/>
          <w:sz w:val="21"/>
          <w:szCs w:val="21"/>
          <w:lang w:val="en-US" w:eastAsia="pt-BR"/>
        </w:rPr>
        <w:t>express</w:t>
      </w:r>
      <w:r w:rsidRPr="0074230D">
        <w:rPr>
          <w:rFonts w:ascii="Consolas" w:eastAsia="Times New Roman" w:hAnsi="Consolas" w:cs="Consolas"/>
          <w:color w:val="D4D4D4"/>
          <w:sz w:val="21"/>
          <w:szCs w:val="21"/>
          <w:lang w:val="en-US" w:eastAsia="pt-BR"/>
        </w:rPr>
        <w:t> = </w:t>
      </w:r>
      <w:r w:rsidRPr="0074230D">
        <w:rPr>
          <w:rFonts w:ascii="Consolas" w:eastAsia="Times New Roman" w:hAnsi="Consolas" w:cs="Consolas"/>
          <w:color w:val="DCDCAA"/>
          <w:sz w:val="21"/>
          <w:szCs w:val="21"/>
          <w:lang w:val="en-US" w:eastAsia="pt-BR"/>
        </w:rPr>
        <w:t>require</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CE9178"/>
          <w:sz w:val="21"/>
          <w:szCs w:val="21"/>
          <w:lang w:val="en-US" w:eastAsia="pt-BR"/>
        </w:rPr>
        <w:t>'express'</w:t>
      </w:r>
      <w:r w:rsidRPr="0074230D">
        <w:rPr>
          <w:rFonts w:ascii="Consolas" w:eastAsia="Times New Roman" w:hAnsi="Consolas" w:cs="Consolas"/>
          <w:color w:val="D4D4D4"/>
          <w:sz w:val="21"/>
          <w:szCs w:val="21"/>
          <w:lang w:val="en-US" w:eastAsia="pt-BR"/>
        </w:rPr>
        <w:t>)</w:t>
      </w:r>
    </w:p>
    <w:p w14:paraId="23253B20"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569CD6"/>
          <w:sz w:val="21"/>
          <w:szCs w:val="21"/>
          <w:lang w:val="en-US" w:eastAsia="pt-BR"/>
        </w:rPr>
        <w:t>const</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4FC1FF"/>
          <w:sz w:val="21"/>
          <w:szCs w:val="21"/>
          <w:lang w:val="en-US" w:eastAsia="pt-BR"/>
        </w:rPr>
        <w:t>app</w:t>
      </w:r>
      <w:r w:rsidRPr="0074230D">
        <w:rPr>
          <w:rFonts w:ascii="Consolas" w:eastAsia="Times New Roman" w:hAnsi="Consolas" w:cs="Consolas"/>
          <w:color w:val="D4D4D4"/>
          <w:sz w:val="21"/>
          <w:szCs w:val="21"/>
          <w:lang w:val="en-US" w:eastAsia="pt-BR"/>
        </w:rPr>
        <w:t> = </w:t>
      </w:r>
      <w:proofErr w:type="gramStart"/>
      <w:r w:rsidRPr="0074230D">
        <w:rPr>
          <w:rFonts w:ascii="Consolas" w:eastAsia="Times New Roman" w:hAnsi="Consolas" w:cs="Consolas"/>
          <w:color w:val="DCDCAA"/>
          <w:sz w:val="21"/>
          <w:szCs w:val="21"/>
          <w:lang w:val="en-US" w:eastAsia="pt-BR"/>
        </w:rPr>
        <w:t>express</w:t>
      </w:r>
      <w:r w:rsidRPr="0074230D">
        <w:rPr>
          <w:rFonts w:ascii="Consolas" w:eastAsia="Times New Roman" w:hAnsi="Consolas" w:cs="Consolas"/>
          <w:color w:val="D4D4D4"/>
          <w:sz w:val="21"/>
          <w:szCs w:val="21"/>
          <w:lang w:val="en-US" w:eastAsia="pt-BR"/>
        </w:rPr>
        <w:t>(</w:t>
      </w:r>
      <w:proofErr w:type="gramEnd"/>
      <w:r w:rsidRPr="0074230D">
        <w:rPr>
          <w:rFonts w:ascii="Consolas" w:eastAsia="Times New Roman" w:hAnsi="Consolas" w:cs="Consolas"/>
          <w:color w:val="D4D4D4"/>
          <w:sz w:val="21"/>
          <w:szCs w:val="21"/>
          <w:lang w:val="en-US" w:eastAsia="pt-BR"/>
        </w:rPr>
        <w:t>)</w:t>
      </w:r>
    </w:p>
    <w:p w14:paraId="6659FD62"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569CD6"/>
          <w:sz w:val="21"/>
          <w:szCs w:val="21"/>
          <w:lang w:val="en-US" w:eastAsia="pt-BR"/>
        </w:rPr>
        <w:t>const</w:t>
      </w:r>
      <w:r w:rsidRPr="0074230D">
        <w:rPr>
          <w:rFonts w:ascii="Consolas" w:eastAsia="Times New Roman" w:hAnsi="Consolas" w:cs="Consolas"/>
          <w:color w:val="D4D4D4"/>
          <w:sz w:val="21"/>
          <w:szCs w:val="21"/>
          <w:lang w:val="en-US" w:eastAsia="pt-BR"/>
        </w:rPr>
        <w:t> </w:t>
      </w:r>
      <w:proofErr w:type="spellStart"/>
      <w:r w:rsidRPr="0074230D">
        <w:rPr>
          <w:rFonts w:ascii="Consolas" w:eastAsia="Times New Roman" w:hAnsi="Consolas" w:cs="Consolas"/>
          <w:color w:val="4FC1FF"/>
          <w:sz w:val="21"/>
          <w:szCs w:val="21"/>
          <w:lang w:val="en-US" w:eastAsia="pt-BR"/>
        </w:rPr>
        <w:t>bodyParser</w:t>
      </w:r>
      <w:proofErr w:type="spellEnd"/>
      <w:r w:rsidRPr="0074230D">
        <w:rPr>
          <w:rFonts w:ascii="Consolas" w:eastAsia="Times New Roman" w:hAnsi="Consolas" w:cs="Consolas"/>
          <w:color w:val="D4D4D4"/>
          <w:sz w:val="21"/>
          <w:szCs w:val="21"/>
          <w:lang w:val="en-US" w:eastAsia="pt-BR"/>
        </w:rPr>
        <w:t> = </w:t>
      </w:r>
      <w:r w:rsidRPr="0074230D">
        <w:rPr>
          <w:rFonts w:ascii="Consolas" w:eastAsia="Times New Roman" w:hAnsi="Consolas" w:cs="Consolas"/>
          <w:color w:val="DCDCAA"/>
          <w:sz w:val="21"/>
          <w:szCs w:val="21"/>
          <w:lang w:val="en-US" w:eastAsia="pt-BR"/>
        </w:rPr>
        <w:t>require</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CE9178"/>
          <w:sz w:val="21"/>
          <w:szCs w:val="21"/>
          <w:lang w:val="en-US" w:eastAsia="pt-BR"/>
        </w:rPr>
        <w:t>'body-parser'</w:t>
      </w:r>
      <w:r w:rsidRPr="0074230D">
        <w:rPr>
          <w:rFonts w:ascii="Consolas" w:eastAsia="Times New Roman" w:hAnsi="Consolas" w:cs="Consolas"/>
          <w:color w:val="D4D4D4"/>
          <w:sz w:val="21"/>
          <w:szCs w:val="21"/>
          <w:lang w:val="en-US" w:eastAsia="pt-BR"/>
        </w:rPr>
        <w:t>)</w:t>
      </w:r>
    </w:p>
    <w:p w14:paraId="255A92BD"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p>
    <w:p w14:paraId="1EBC12FC"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//Isso serve para usar o padrão de dados </w:t>
      </w:r>
      <w:proofErr w:type="spellStart"/>
      <w:r w:rsidRPr="0074230D">
        <w:rPr>
          <w:rFonts w:ascii="Consolas" w:eastAsia="Times New Roman" w:hAnsi="Consolas" w:cs="Consolas"/>
          <w:color w:val="6A9955"/>
          <w:sz w:val="21"/>
          <w:szCs w:val="21"/>
          <w:lang w:eastAsia="pt-BR"/>
        </w:rPr>
        <w:t>URLEncoded</w:t>
      </w:r>
      <w:proofErr w:type="spellEnd"/>
    </w:p>
    <w:p w14:paraId="30311B79"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//do próprio </w:t>
      </w:r>
      <w:proofErr w:type="spellStart"/>
      <w:r w:rsidRPr="0074230D">
        <w:rPr>
          <w:rFonts w:ascii="Consolas" w:eastAsia="Times New Roman" w:hAnsi="Consolas" w:cs="Consolas"/>
          <w:color w:val="6A9955"/>
          <w:sz w:val="21"/>
          <w:szCs w:val="21"/>
          <w:lang w:eastAsia="pt-BR"/>
        </w:rPr>
        <w:t>bodyParser</w:t>
      </w:r>
      <w:proofErr w:type="spellEnd"/>
      <w:r w:rsidRPr="0074230D">
        <w:rPr>
          <w:rFonts w:ascii="Consolas" w:eastAsia="Times New Roman" w:hAnsi="Consolas" w:cs="Consolas"/>
          <w:color w:val="6A9955"/>
          <w:sz w:val="21"/>
          <w:szCs w:val="21"/>
          <w:lang w:eastAsia="pt-BR"/>
        </w:rPr>
        <w:t> quando pegar os dados da requisição</w:t>
      </w:r>
    </w:p>
    <w:p w14:paraId="66F7C733"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74230D">
        <w:rPr>
          <w:rFonts w:ascii="Consolas" w:eastAsia="Times New Roman" w:hAnsi="Consolas" w:cs="Consolas"/>
          <w:color w:val="4FC1FF"/>
          <w:sz w:val="21"/>
          <w:szCs w:val="21"/>
          <w:lang w:val="en-US" w:eastAsia="pt-BR"/>
        </w:rPr>
        <w:t>app</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DCDCAA"/>
          <w:sz w:val="21"/>
          <w:szCs w:val="21"/>
          <w:lang w:val="en-US" w:eastAsia="pt-BR"/>
        </w:rPr>
        <w:t>use</w:t>
      </w:r>
      <w:proofErr w:type="spellEnd"/>
      <w:r w:rsidRPr="0074230D">
        <w:rPr>
          <w:rFonts w:ascii="Consolas" w:eastAsia="Times New Roman" w:hAnsi="Consolas" w:cs="Consolas"/>
          <w:color w:val="D4D4D4"/>
          <w:sz w:val="21"/>
          <w:szCs w:val="21"/>
          <w:lang w:val="en-US" w:eastAsia="pt-BR"/>
        </w:rPr>
        <w:t>(</w:t>
      </w:r>
      <w:proofErr w:type="spellStart"/>
      <w:proofErr w:type="gramEnd"/>
      <w:r w:rsidRPr="0074230D">
        <w:rPr>
          <w:rFonts w:ascii="Consolas" w:eastAsia="Times New Roman" w:hAnsi="Consolas" w:cs="Consolas"/>
          <w:color w:val="4FC1FF"/>
          <w:sz w:val="21"/>
          <w:szCs w:val="21"/>
          <w:lang w:val="en-US" w:eastAsia="pt-BR"/>
        </w:rPr>
        <w:t>bodyParser</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DCDCAA"/>
          <w:sz w:val="21"/>
          <w:szCs w:val="21"/>
          <w:lang w:val="en-US" w:eastAsia="pt-BR"/>
        </w:rPr>
        <w:t>urlencoded</w:t>
      </w:r>
      <w:proofErr w:type="spellEnd"/>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9CDCFE"/>
          <w:sz w:val="21"/>
          <w:szCs w:val="21"/>
          <w:lang w:val="en-US" w:eastAsia="pt-BR"/>
        </w:rPr>
        <w:t>extended:</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569CD6"/>
          <w:sz w:val="21"/>
          <w:szCs w:val="21"/>
          <w:lang w:val="en-US" w:eastAsia="pt-BR"/>
        </w:rPr>
        <w:t>true</w:t>
      </w:r>
      <w:r w:rsidRPr="0074230D">
        <w:rPr>
          <w:rFonts w:ascii="Consolas" w:eastAsia="Times New Roman" w:hAnsi="Consolas" w:cs="Consolas"/>
          <w:color w:val="D4D4D4"/>
          <w:sz w:val="21"/>
          <w:szCs w:val="21"/>
          <w:lang w:val="en-US" w:eastAsia="pt-BR"/>
        </w:rPr>
        <w:t>}))</w:t>
      </w:r>
    </w:p>
    <w:p w14:paraId="4AA1CBFD"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p>
    <w:p w14:paraId="3C1B884B"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//Aqui eu usando o método post, que é o mesmo método do meu formulário HTML</w:t>
      </w:r>
    </w:p>
    <w:p w14:paraId="074887DB"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//eu abro minha página usuários, que a mesma página do meu formulário HTML</w:t>
      </w:r>
    </w:p>
    <w:p w14:paraId="04909189"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//Uso a função middleware para imprimir o corpo com dados da minha requisição</w:t>
      </w:r>
    </w:p>
    <w:p w14:paraId="392BF85B"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6A9955"/>
          <w:sz w:val="21"/>
          <w:szCs w:val="21"/>
          <w:lang w:eastAsia="pt-BR"/>
        </w:rPr>
        <w:t>//e envio como resposta de retorno "Parabéns"</w:t>
      </w:r>
    </w:p>
    <w:p w14:paraId="66E38EC0"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74230D">
        <w:rPr>
          <w:rFonts w:ascii="Consolas" w:eastAsia="Times New Roman" w:hAnsi="Consolas" w:cs="Consolas"/>
          <w:color w:val="4FC1FF"/>
          <w:sz w:val="21"/>
          <w:szCs w:val="21"/>
          <w:lang w:val="en-US" w:eastAsia="pt-BR"/>
        </w:rPr>
        <w:t>app</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DCDCAA"/>
          <w:sz w:val="21"/>
          <w:szCs w:val="21"/>
          <w:lang w:val="en-US" w:eastAsia="pt-BR"/>
        </w:rPr>
        <w:t>post</w:t>
      </w:r>
      <w:proofErr w:type="spellEnd"/>
      <w:r w:rsidRPr="0074230D">
        <w:rPr>
          <w:rFonts w:ascii="Consolas" w:eastAsia="Times New Roman" w:hAnsi="Consolas" w:cs="Consolas"/>
          <w:color w:val="D4D4D4"/>
          <w:sz w:val="21"/>
          <w:szCs w:val="21"/>
          <w:lang w:val="en-US" w:eastAsia="pt-BR"/>
        </w:rPr>
        <w:t>(</w:t>
      </w:r>
      <w:proofErr w:type="gramEnd"/>
      <w:r w:rsidRPr="0074230D">
        <w:rPr>
          <w:rFonts w:ascii="Consolas" w:eastAsia="Times New Roman" w:hAnsi="Consolas" w:cs="Consolas"/>
          <w:color w:val="CE9178"/>
          <w:sz w:val="21"/>
          <w:szCs w:val="21"/>
          <w:lang w:val="en-US" w:eastAsia="pt-BR"/>
        </w:rPr>
        <w:t>'/</w:t>
      </w:r>
      <w:proofErr w:type="spellStart"/>
      <w:r w:rsidRPr="0074230D">
        <w:rPr>
          <w:rFonts w:ascii="Consolas" w:eastAsia="Times New Roman" w:hAnsi="Consolas" w:cs="Consolas"/>
          <w:color w:val="CE9178"/>
          <w:sz w:val="21"/>
          <w:szCs w:val="21"/>
          <w:lang w:val="en-US" w:eastAsia="pt-BR"/>
        </w:rPr>
        <w:t>usuarios</w:t>
      </w:r>
      <w:proofErr w:type="spellEnd"/>
      <w:r w:rsidRPr="0074230D">
        <w:rPr>
          <w:rFonts w:ascii="Consolas" w:eastAsia="Times New Roman" w:hAnsi="Consolas" w:cs="Consolas"/>
          <w:color w:val="CE9178"/>
          <w:sz w:val="21"/>
          <w:szCs w:val="21"/>
          <w:lang w:val="en-US" w:eastAsia="pt-BR"/>
        </w:rPr>
        <w:t>'</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9CDCFE"/>
          <w:sz w:val="21"/>
          <w:szCs w:val="21"/>
          <w:lang w:val="en-US" w:eastAsia="pt-BR"/>
        </w:rPr>
        <w:t>req</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9CDCFE"/>
          <w:sz w:val="21"/>
          <w:szCs w:val="21"/>
          <w:lang w:val="en-US" w:eastAsia="pt-BR"/>
        </w:rPr>
        <w:t>resp</w:t>
      </w: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569CD6"/>
          <w:sz w:val="21"/>
          <w:szCs w:val="21"/>
          <w:lang w:val="en-US" w:eastAsia="pt-BR"/>
        </w:rPr>
        <w:t>=&gt;</w:t>
      </w:r>
      <w:r w:rsidRPr="0074230D">
        <w:rPr>
          <w:rFonts w:ascii="Consolas" w:eastAsia="Times New Roman" w:hAnsi="Consolas" w:cs="Consolas"/>
          <w:color w:val="D4D4D4"/>
          <w:sz w:val="21"/>
          <w:szCs w:val="21"/>
          <w:lang w:val="en-US" w:eastAsia="pt-BR"/>
        </w:rPr>
        <w:t> {</w:t>
      </w:r>
    </w:p>
    <w:p w14:paraId="42E857D5"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D4D4D4"/>
          <w:sz w:val="21"/>
          <w:szCs w:val="21"/>
          <w:lang w:val="en-US" w:eastAsia="pt-BR"/>
        </w:rPr>
        <w:t>    </w:t>
      </w:r>
      <w:r w:rsidRPr="0074230D">
        <w:rPr>
          <w:rFonts w:ascii="Consolas" w:eastAsia="Times New Roman" w:hAnsi="Consolas" w:cs="Consolas"/>
          <w:color w:val="9CDCFE"/>
          <w:sz w:val="21"/>
          <w:szCs w:val="21"/>
          <w:lang w:val="en-US" w:eastAsia="pt-BR"/>
        </w:rPr>
        <w:t>console</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DCDCAA"/>
          <w:sz w:val="21"/>
          <w:szCs w:val="21"/>
          <w:lang w:val="en-US" w:eastAsia="pt-BR"/>
        </w:rPr>
        <w:t>log</w:t>
      </w:r>
      <w:r w:rsidRPr="0074230D">
        <w:rPr>
          <w:rFonts w:ascii="Consolas" w:eastAsia="Times New Roman" w:hAnsi="Consolas" w:cs="Consolas"/>
          <w:color w:val="D4D4D4"/>
          <w:sz w:val="21"/>
          <w:szCs w:val="21"/>
          <w:lang w:val="en-US" w:eastAsia="pt-BR"/>
        </w:rPr>
        <w:t>(</w:t>
      </w:r>
      <w:proofErr w:type="spellStart"/>
      <w:proofErr w:type="gramStart"/>
      <w:r w:rsidRPr="0074230D">
        <w:rPr>
          <w:rFonts w:ascii="Consolas" w:eastAsia="Times New Roman" w:hAnsi="Consolas" w:cs="Consolas"/>
          <w:color w:val="9CDCFE"/>
          <w:sz w:val="21"/>
          <w:szCs w:val="21"/>
          <w:lang w:val="en-US" w:eastAsia="pt-BR"/>
        </w:rPr>
        <w:t>req</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9CDCFE"/>
          <w:sz w:val="21"/>
          <w:szCs w:val="21"/>
          <w:lang w:val="en-US" w:eastAsia="pt-BR"/>
        </w:rPr>
        <w:t>body</w:t>
      </w:r>
      <w:proofErr w:type="spellEnd"/>
      <w:proofErr w:type="gramEnd"/>
      <w:r w:rsidRPr="0074230D">
        <w:rPr>
          <w:rFonts w:ascii="Consolas" w:eastAsia="Times New Roman" w:hAnsi="Consolas" w:cs="Consolas"/>
          <w:color w:val="D4D4D4"/>
          <w:sz w:val="21"/>
          <w:szCs w:val="21"/>
          <w:lang w:val="en-US" w:eastAsia="pt-BR"/>
        </w:rPr>
        <w:t>)</w:t>
      </w:r>
    </w:p>
    <w:p w14:paraId="667E586C"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val="en-US" w:eastAsia="pt-BR"/>
        </w:rPr>
      </w:pPr>
      <w:r w:rsidRPr="0074230D">
        <w:rPr>
          <w:rFonts w:ascii="Consolas" w:eastAsia="Times New Roman" w:hAnsi="Consolas" w:cs="Consolas"/>
          <w:color w:val="D4D4D4"/>
          <w:sz w:val="21"/>
          <w:szCs w:val="21"/>
          <w:lang w:val="en-US" w:eastAsia="pt-BR"/>
        </w:rPr>
        <w:t>    </w:t>
      </w:r>
      <w:proofErr w:type="spellStart"/>
      <w:proofErr w:type="gramStart"/>
      <w:r w:rsidRPr="0074230D">
        <w:rPr>
          <w:rFonts w:ascii="Consolas" w:eastAsia="Times New Roman" w:hAnsi="Consolas" w:cs="Consolas"/>
          <w:color w:val="9CDCFE"/>
          <w:sz w:val="21"/>
          <w:szCs w:val="21"/>
          <w:lang w:val="en-US" w:eastAsia="pt-BR"/>
        </w:rPr>
        <w:t>resp</w:t>
      </w:r>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DCDCAA"/>
          <w:sz w:val="21"/>
          <w:szCs w:val="21"/>
          <w:lang w:val="en-US" w:eastAsia="pt-BR"/>
        </w:rPr>
        <w:t>send</w:t>
      </w:r>
      <w:proofErr w:type="spellEnd"/>
      <w:proofErr w:type="gramEnd"/>
      <w:r w:rsidRPr="0074230D">
        <w:rPr>
          <w:rFonts w:ascii="Consolas" w:eastAsia="Times New Roman" w:hAnsi="Consolas" w:cs="Consolas"/>
          <w:color w:val="D4D4D4"/>
          <w:sz w:val="21"/>
          <w:szCs w:val="21"/>
          <w:lang w:val="en-US" w:eastAsia="pt-BR"/>
        </w:rPr>
        <w:t>(</w:t>
      </w:r>
      <w:r w:rsidRPr="0074230D">
        <w:rPr>
          <w:rFonts w:ascii="Consolas" w:eastAsia="Times New Roman" w:hAnsi="Consolas" w:cs="Consolas"/>
          <w:color w:val="CE9178"/>
          <w:sz w:val="21"/>
          <w:szCs w:val="21"/>
          <w:lang w:val="en-US" w:eastAsia="pt-BR"/>
        </w:rPr>
        <w:t>'</w:t>
      </w:r>
      <w:proofErr w:type="spellStart"/>
      <w:r w:rsidRPr="0074230D">
        <w:rPr>
          <w:rFonts w:ascii="Consolas" w:eastAsia="Times New Roman" w:hAnsi="Consolas" w:cs="Consolas"/>
          <w:color w:val="CE9178"/>
          <w:sz w:val="21"/>
          <w:szCs w:val="21"/>
          <w:lang w:val="en-US" w:eastAsia="pt-BR"/>
        </w:rPr>
        <w:t>Parabéns</w:t>
      </w:r>
      <w:proofErr w:type="spellEnd"/>
      <w:r w:rsidRPr="0074230D">
        <w:rPr>
          <w:rFonts w:ascii="Consolas" w:eastAsia="Times New Roman" w:hAnsi="Consolas" w:cs="Consolas"/>
          <w:color w:val="CE9178"/>
          <w:sz w:val="21"/>
          <w:szCs w:val="21"/>
          <w:lang w:val="en-US" w:eastAsia="pt-BR"/>
        </w:rPr>
        <w:t>'</w:t>
      </w:r>
      <w:r w:rsidRPr="0074230D">
        <w:rPr>
          <w:rFonts w:ascii="Consolas" w:eastAsia="Times New Roman" w:hAnsi="Consolas" w:cs="Consolas"/>
          <w:color w:val="D4D4D4"/>
          <w:sz w:val="21"/>
          <w:szCs w:val="21"/>
          <w:lang w:val="en-US" w:eastAsia="pt-BR"/>
        </w:rPr>
        <w:t>)</w:t>
      </w:r>
    </w:p>
    <w:p w14:paraId="18132378"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r w:rsidRPr="0074230D">
        <w:rPr>
          <w:rFonts w:ascii="Consolas" w:eastAsia="Times New Roman" w:hAnsi="Consolas" w:cs="Consolas"/>
          <w:color w:val="D4D4D4"/>
          <w:sz w:val="21"/>
          <w:szCs w:val="21"/>
          <w:lang w:eastAsia="pt-BR"/>
        </w:rPr>
        <w:t>})</w:t>
      </w:r>
    </w:p>
    <w:p w14:paraId="31446C37"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p>
    <w:p w14:paraId="28F8479C" w14:textId="77777777" w:rsidR="0074230D" w:rsidRPr="0074230D" w:rsidRDefault="0074230D" w:rsidP="0074230D">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74230D">
        <w:rPr>
          <w:rFonts w:ascii="Consolas" w:eastAsia="Times New Roman" w:hAnsi="Consolas" w:cs="Consolas"/>
          <w:color w:val="4FC1FF"/>
          <w:sz w:val="21"/>
          <w:szCs w:val="21"/>
          <w:lang w:eastAsia="pt-BR"/>
        </w:rPr>
        <w:t>app</w:t>
      </w:r>
      <w:r w:rsidRPr="0074230D">
        <w:rPr>
          <w:rFonts w:ascii="Consolas" w:eastAsia="Times New Roman" w:hAnsi="Consolas" w:cs="Consolas"/>
          <w:color w:val="D4D4D4"/>
          <w:sz w:val="21"/>
          <w:szCs w:val="21"/>
          <w:lang w:eastAsia="pt-BR"/>
        </w:rPr>
        <w:t>.</w:t>
      </w:r>
      <w:r w:rsidRPr="0074230D">
        <w:rPr>
          <w:rFonts w:ascii="Consolas" w:eastAsia="Times New Roman" w:hAnsi="Consolas" w:cs="Consolas"/>
          <w:color w:val="DCDCAA"/>
          <w:sz w:val="21"/>
          <w:szCs w:val="21"/>
          <w:lang w:eastAsia="pt-BR"/>
        </w:rPr>
        <w:t>listen</w:t>
      </w:r>
      <w:proofErr w:type="spellEnd"/>
      <w:proofErr w:type="gramEnd"/>
      <w:r w:rsidRPr="0074230D">
        <w:rPr>
          <w:rFonts w:ascii="Consolas" w:eastAsia="Times New Roman" w:hAnsi="Consolas" w:cs="Consolas"/>
          <w:color w:val="D4D4D4"/>
          <w:sz w:val="21"/>
          <w:szCs w:val="21"/>
          <w:lang w:eastAsia="pt-BR"/>
        </w:rPr>
        <w:t>(</w:t>
      </w:r>
      <w:r w:rsidRPr="0074230D">
        <w:rPr>
          <w:rFonts w:ascii="Consolas" w:eastAsia="Times New Roman" w:hAnsi="Consolas" w:cs="Consolas"/>
          <w:color w:val="B5CEA8"/>
          <w:sz w:val="21"/>
          <w:szCs w:val="21"/>
          <w:lang w:eastAsia="pt-BR"/>
        </w:rPr>
        <w:t>3003</w:t>
      </w:r>
      <w:r w:rsidRPr="0074230D">
        <w:rPr>
          <w:rFonts w:ascii="Consolas" w:eastAsia="Times New Roman" w:hAnsi="Consolas" w:cs="Consolas"/>
          <w:color w:val="D4D4D4"/>
          <w:sz w:val="21"/>
          <w:szCs w:val="21"/>
          <w:lang w:eastAsia="pt-BR"/>
        </w:rPr>
        <w:t>)</w:t>
      </w:r>
    </w:p>
    <w:p w14:paraId="57DFE60A" w14:textId="77777777" w:rsidR="0074230D" w:rsidRDefault="0074230D" w:rsidP="00607CBB"/>
    <w:p w14:paraId="4388FA94" w14:textId="77777777" w:rsidR="0039055B" w:rsidRDefault="0039055B" w:rsidP="00607CBB"/>
    <w:p w14:paraId="7901DDA6" w14:textId="77777777" w:rsidR="0039055B" w:rsidRDefault="0039055B" w:rsidP="00607CBB">
      <w:pPr>
        <w:rPr>
          <w:b/>
          <w:bCs/>
          <w:sz w:val="40"/>
          <w:szCs w:val="40"/>
        </w:rPr>
      </w:pPr>
      <w:r w:rsidRPr="0039055B">
        <w:rPr>
          <w:b/>
          <w:bCs/>
          <w:sz w:val="40"/>
          <w:szCs w:val="40"/>
          <w:highlight w:val="yellow"/>
        </w:rPr>
        <w:t>SOLUCIONANDO EXPRESS E MIDDLEWARE DE UMA VEZ POR TODAS:</w:t>
      </w:r>
    </w:p>
    <w:p w14:paraId="57A119FF" w14:textId="77777777" w:rsidR="0039055B" w:rsidRDefault="0039055B" w:rsidP="00607CBB">
      <w:pPr>
        <w:rPr>
          <w:sz w:val="40"/>
          <w:szCs w:val="40"/>
        </w:rPr>
      </w:pPr>
      <w:r>
        <w:rPr>
          <w:sz w:val="40"/>
          <w:szCs w:val="40"/>
        </w:rPr>
        <w:t>O EXPRESS É UM FRAMEWORK DO NODE.JS QUE NOS PERMITE CRIAR UMA APLICAÇÃO QUE RECEBE UMA REQUISIÇÃO A PARTIR DE UMA ENTRADA DE DADOS OU FORMULÁRIO E DA UMA RESPOSTA:</w:t>
      </w:r>
    </w:p>
    <w:p w14:paraId="5A6F2CAB" w14:textId="77777777" w:rsidR="0039055B" w:rsidRDefault="0039055B" w:rsidP="00607CBB">
      <w:pPr>
        <w:rPr>
          <w:sz w:val="40"/>
          <w:szCs w:val="40"/>
        </w:rPr>
      </w:pPr>
      <w:r>
        <w:rPr>
          <w:noProof/>
          <w:lang w:eastAsia="pt-BR"/>
        </w:rPr>
        <w:lastRenderedPageBreak/>
        <w:drawing>
          <wp:inline distT="0" distB="0" distL="0" distR="0" wp14:anchorId="4A78365D" wp14:editId="00CA6229">
            <wp:extent cx="3124200" cy="265747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4200" cy="2657475"/>
                    </a:xfrm>
                    <a:prstGeom prst="rect">
                      <a:avLst/>
                    </a:prstGeom>
                  </pic:spPr>
                </pic:pic>
              </a:graphicData>
            </a:graphic>
          </wp:inline>
        </w:drawing>
      </w:r>
    </w:p>
    <w:p w14:paraId="76117E93" w14:textId="77777777" w:rsidR="0039055B" w:rsidRDefault="0039055B" w:rsidP="00607CBB">
      <w:pPr>
        <w:rPr>
          <w:sz w:val="40"/>
          <w:szCs w:val="40"/>
        </w:rPr>
      </w:pPr>
      <w:r>
        <w:rPr>
          <w:sz w:val="40"/>
          <w:szCs w:val="40"/>
        </w:rPr>
        <w:t>COMO NO EXEMPLO ACIMA:</w:t>
      </w:r>
    </w:p>
    <w:p w14:paraId="1831C12B" w14:textId="77777777" w:rsidR="0039055B" w:rsidRDefault="0039055B" w:rsidP="0039055B">
      <w:pPr>
        <w:pStyle w:val="PargrafodaLista"/>
        <w:numPr>
          <w:ilvl w:val="0"/>
          <w:numId w:val="15"/>
        </w:numPr>
        <w:rPr>
          <w:sz w:val="40"/>
          <w:szCs w:val="40"/>
          <w:highlight w:val="yellow"/>
        </w:rPr>
      </w:pPr>
      <w:r w:rsidRPr="0039055B">
        <w:rPr>
          <w:sz w:val="40"/>
          <w:szCs w:val="40"/>
          <w:highlight w:val="yellow"/>
        </w:rPr>
        <w:t xml:space="preserve">APP = </w:t>
      </w:r>
      <w:proofErr w:type="gramStart"/>
      <w:r w:rsidRPr="0039055B">
        <w:rPr>
          <w:sz w:val="40"/>
          <w:szCs w:val="40"/>
          <w:highlight w:val="yellow"/>
        </w:rPr>
        <w:t>EXPRESS(</w:t>
      </w:r>
      <w:proofErr w:type="gramEnd"/>
      <w:r w:rsidRPr="0039055B">
        <w:rPr>
          <w:sz w:val="40"/>
          <w:szCs w:val="40"/>
          <w:highlight w:val="yellow"/>
        </w:rPr>
        <w:t>) SERÁ SEMPRE</w:t>
      </w:r>
      <w:r>
        <w:rPr>
          <w:sz w:val="40"/>
          <w:szCs w:val="40"/>
          <w:highlight w:val="yellow"/>
        </w:rPr>
        <w:t xml:space="preserve"> MEU APLICATIVO;</w:t>
      </w:r>
    </w:p>
    <w:p w14:paraId="47CC5A86" w14:textId="77777777" w:rsidR="0039055B" w:rsidRDefault="0039055B" w:rsidP="0039055B">
      <w:pPr>
        <w:pStyle w:val="PargrafodaLista"/>
        <w:numPr>
          <w:ilvl w:val="0"/>
          <w:numId w:val="15"/>
        </w:numPr>
        <w:rPr>
          <w:sz w:val="40"/>
          <w:szCs w:val="40"/>
          <w:highlight w:val="yellow"/>
        </w:rPr>
      </w:pPr>
      <w:r>
        <w:rPr>
          <w:sz w:val="40"/>
          <w:szCs w:val="40"/>
          <w:highlight w:val="yellow"/>
        </w:rPr>
        <w:t xml:space="preserve">APP.USE É SEMPRE O QUE VOU USAR, OU SEJA, O QUE VOU FAZER. AQUI RECEBEMOS A FUNÇÃO MIDDLEWARE QUE TEM O PARÂMETRO REQ PARA O VALOR DA REQUISIÇÃO, RES PARA VALOR DA RESPOSTA E NEXT, QUE É UMA FUNÇÃO, UTILIZADA PARA IR PARA O PRÓMO APP.USE, APP.GET OU APP.POST. SEM O </w:t>
      </w:r>
      <w:proofErr w:type="gramStart"/>
      <w:r>
        <w:rPr>
          <w:sz w:val="40"/>
          <w:szCs w:val="40"/>
          <w:highlight w:val="yellow"/>
        </w:rPr>
        <w:t>NEXT(</w:t>
      </w:r>
      <w:proofErr w:type="gramEnd"/>
      <w:r>
        <w:rPr>
          <w:sz w:val="40"/>
          <w:szCs w:val="40"/>
          <w:highlight w:val="yellow"/>
        </w:rPr>
        <w:t>) NÃO CONTINUARÁ PARA O PRÓXIMO;</w:t>
      </w:r>
    </w:p>
    <w:p w14:paraId="05B9A099" w14:textId="77777777" w:rsidR="0039055B" w:rsidRDefault="0039055B" w:rsidP="0039055B">
      <w:pPr>
        <w:pStyle w:val="PargrafodaLista"/>
        <w:numPr>
          <w:ilvl w:val="0"/>
          <w:numId w:val="15"/>
        </w:numPr>
        <w:rPr>
          <w:sz w:val="40"/>
          <w:szCs w:val="40"/>
          <w:highlight w:val="yellow"/>
        </w:rPr>
      </w:pPr>
      <w:r>
        <w:rPr>
          <w:sz w:val="40"/>
          <w:szCs w:val="40"/>
          <w:highlight w:val="yellow"/>
        </w:rPr>
        <w:t>APP.LISTEN É PARA ME DIZER A PORTA QUE FICARÁ ESCUTANDO E RODANDO ESTA REQUISIÇÃO.</w:t>
      </w:r>
    </w:p>
    <w:p w14:paraId="3D52BFDC" w14:textId="77777777" w:rsidR="0039055B" w:rsidRDefault="0039055B" w:rsidP="0039055B">
      <w:pPr>
        <w:rPr>
          <w:sz w:val="40"/>
          <w:szCs w:val="40"/>
          <w:highlight w:val="yellow"/>
        </w:rPr>
      </w:pPr>
      <w:r>
        <w:rPr>
          <w:sz w:val="40"/>
          <w:szCs w:val="40"/>
          <w:highlight w:val="yellow"/>
        </w:rPr>
        <w:lastRenderedPageBreak/>
        <w:t>QUANDO TENHO UM FORMULÁRIO COM MÉTODO GET, MEU APP EXPRESS TEM QUE TER APP.GET, ASSIM TAMBÉM VALE PARA O MÉTODO POST.</w:t>
      </w:r>
    </w:p>
    <w:p w14:paraId="2A973031" w14:textId="77777777" w:rsidR="0039055B" w:rsidRDefault="0039055B" w:rsidP="0039055B">
      <w:pPr>
        <w:rPr>
          <w:sz w:val="40"/>
          <w:szCs w:val="40"/>
          <w:highlight w:val="yellow"/>
        </w:rPr>
      </w:pPr>
      <w:r>
        <w:rPr>
          <w:sz w:val="40"/>
          <w:szCs w:val="40"/>
          <w:highlight w:val="yellow"/>
        </w:rPr>
        <w:t>Então para encerrar:</w:t>
      </w:r>
    </w:p>
    <w:p w14:paraId="05209668" w14:textId="77777777" w:rsidR="0039055B" w:rsidRDefault="0039055B" w:rsidP="0039055B">
      <w:pPr>
        <w:pStyle w:val="PargrafodaLista"/>
        <w:numPr>
          <w:ilvl w:val="0"/>
          <w:numId w:val="20"/>
        </w:numPr>
        <w:rPr>
          <w:sz w:val="40"/>
          <w:szCs w:val="40"/>
          <w:highlight w:val="yellow"/>
        </w:rPr>
      </w:pPr>
      <w:r>
        <w:rPr>
          <w:sz w:val="40"/>
          <w:szCs w:val="40"/>
          <w:highlight w:val="yellow"/>
        </w:rPr>
        <w:t xml:space="preserve">Instalo o </w:t>
      </w:r>
      <w:proofErr w:type="spellStart"/>
      <w:r>
        <w:rPr>
          <w:sz w:val="40"/>
          <w:szCs w:val="40"/>
          <w:highlight w:val="yellow"/>
        </w:rPr>
        <w:t>express</w:t>
      </w:r>
      <w:proofErr w:type="spellEnd"/>
      <w:r>
        <w:rPr>
          <w:sz w:val="40"/>
          <w:szCs w:val="40"/>
          <w:highlight w:val="yellow"/>
        </w:rPr>
        <w:t xml:space="preserve"> no node com o </w:t>
      </w:r>
      <w:proofErr w:type="spellStart"/>
      <w:r>
        <w:rPr>
          <w:sz w:val="40"/>
          <w:szCs w:val="40"/>
          <w:highlight w:val="yellow"/>
        </w:rPr>
        <w:t>npm</w:t>
      </w:r>
      <w:proofErr w:type="spellEnd"/>
      <w:r>
        <w:rPr>
          <w:sz w:val="40"/>
          <w:szCs w:val="40"/>
          <w:highlight w:val="yellow"/>
        </w:rPr>
        <w:t xml:space="preserve"> i;</w:t>
      </w:r>
    </w:p>
    <w:p w14:paraId="4E36B5A6" w14:textId="77777777" w:rsidR="0039055B" w:rsidRDefault="0039055B" w:rsidP="0039055B">
      <w:pPr>
        <w:pStyle w:val="PargrafodaLista"/>
        <w:numPr>
          <w:ilvl w:val="0"/>
          <w:numId w:val="20"/>
        </w:numPr>
        <w:rPr>
          <w:sz w:val="40"/>
          <w:szCs w:val="40"/>
          <w:highlight w:val="yellow"/>
        </w:rPr>
      </w:pPr>
      <w:r>
        <w:rPr>
          <w:sz w:val="40"/>
          <w:szCs w:val="40"/>
          <w:highlight w:val="yellow"/>
        </w:rPr>
        <w:t>Crio um arquivo JS;</w:t>
      </w:r>
    </w:p>
    <w:p w14:paraId="23E37F0B" w14:textId="77777777" w:rsidR="0039055B" w:rsidRDefault="0039055B" w:rsidP="0039055B">
      <w:pPr>
        <w:pStyle w:val="PargrafodaLista"/>
        <w:numPr>
          <w:ilvl w:val="0"/>
          <w:numId w:val="20"/>
        </w:numPr>
        <w:rPr>
          <w:sz w:val="40"/>
          <w:szCs w:val="40"/>
          <w:highlight w:val="yellow"/>
        </w:rPr>
      </w:pPr>
      <w:r>
        <w:rPr>
          <w:sz w:val="40"/>
          <w:szCs w:val="40"/>
          <w:highlight w:val="yellow"/>
        </w:rPr>
        <w:t xml:space="preserve">Importo com require meu </w:t>
      </w:r>
      <w:proofErr w:type="spellStart"/>
      <w:r>
        <w:rPr>
          <w:sz w:val="40"/>
          <w:szCs w:val="40"/>
          <w:highlight w:val="yellow"/>
        </w:rPr>
        <w:t>express</w:t>
      </w:r>
      <w:proofErr w:type="spellEnd"/>
      <w:r>
        <w:rPr>
          <w:sz w:val="40"/>
          <w:szCs w:val="40"/>
          <w:highlight w:val="yellow"/>
        </w:rPr>
        <w:t xml:space="preserve"> e o coloco dentro de uma variável app;</w:t>
      </w:r>
    </w:p>
    <w:p w14:paraId="698D8563" w14:textId="77777777" w:rsidR="0039055B" w:rsidRDefault="0039055B" w:rsidP="0039055B">
      <w:pPr>
        <w:pStyle w:val="PargrafodaLista"/>
        <w:numPr>
          <w:ilvl w:val="0"/>
          <w:numId w:val="20"/>
        </w:numPr>
        <w:rPr>
          <w:sz w:val="40"/>
          <w:szCs w:val="40"/>
          <w:highlight w:val="yellow"/>
        </w:rPr>
      </w:pPr>
      <w:r>
        <w:rPr>
          <w:sz w:val="40"/>
          <w:szCs w:val="40"/>
          <w:highlight w:val="yellow"/>
        </w:rPr>
        <w:t xml:space="preserve">Coloco dentro de </w:t>
      </w:r>
      <w:proofErr w:type="spellStart"/>
      <w:proofErr w:type="gramStart"/>
      <w:r>
        <w:rPr>
          <w:sz w:val="40"/>
          <w:szCs w:val="40"/>
          <w:highlight w:val="yellow"/>
        </w:rPr>
        <w:t>app.use</w:t>
      </w:r>
      <w:proofErr w:type="spellEnd"/>
      <w:r>
        <w:rPr>
          <w:sz w:val="40"/>
          <w:szCs w:val="40"/>
          <w:highlight w:val="yellow"/>
        </w:rPr>
        <w:t>(</w:t>
      </w:r>
      <w:proofErr w:type="gramEnd"/>
      <w:r>
        <w:rPr>
          <w:sz w:val="40"/>
          <w:szCs w:val="40"/>
          <w:highlight w:val="yellow"/>
        </w:rPr>
        <w:t xml:space="preserve">) o que quero fazer com ele através de uma função middleware que possui </w:t>
      </w:r>
      <w:proofErr w:type="spellStart"/>
      <w:r>
        <w:rPr>
          <w:sz w:val="40"/>
          <w:szCs w:val="40"/>
          <w:highlight w:val="yellow"/>
        </w:rPr>
        <w:t>req</w:t>
      </w:r>
      <w:proofErr w:type="spellEnd"/>
      <w:r>
        <w:rPr>
          <w:sz w:val="40"/>
          <w:szCs w:val="40"/>
          <w:highlight w:val="yellow"/>
        </w:rPr>
        <w:t xml:space="preserve">, </w:t>
      </w:r>
      <w:proofErr w:type="spellStart"/>
      <w:r>
        <w:rPr>
          <w:sz w:val="40"/>
          <w:szCs w:val="40"/>
          <w:highlight w:val="yellow"/>
        </w:rPr>
        <w:t>resp</w:t>
      </w:r>
      <w:proofErr w:type="spellEnd"/>
      <w:r>
        <w:rPr>
          <w:sz w:val="40"/>
          <w:szCs w:val="40"/>
          <w:highlight w:val="yellow"/>
        </w:rPr>
        <w:t xml:space="preserve"> e se preciso o </w:t>
      </w:r>
      <w:proofErr w:type="spellStart"/>
      <w:r>
        <w:rPr>
          <w:sz w:val="40"/>
          <w:szCs w:val="40"/>
          <w:highlight w:val="yellow"/>
        </w:rPr>
        <w:t>next</w:t>
      </w:r>
      <w:proofErr w:type="spellEnd"/>
      <w:r w:rsidR="002563E0" w:rsidRPr="002563E0">
        <w:rPr>
          <w:color w:val="FFFF00"/>
          <w:sz w:val="40"/>
          <w:szCs w:val="40"/>
          <w:highlight w:val="blue"/>
        </w:rPr>
        <w:t xml:space="preserve">(se coloco </w:t>
      </w:r>
      <w:proofErr w:type="spellStart"/>
      <w:r w:rsidR="002563E0" w:rsidRPr="002563E0">
        <w:rPr>
          <w:color w:val="FFFF00"/>
          <w:sz w:val="40"/>
          <w:szCs w:val="40"/>
          <w:highlight w:val="blue"/>
        </w:rPr>
        <w:t>res.send</w:t>
      </w:r>
      <w:proofErr w:type="spellEnd"/>
      <w:r w:rsidR="002563E0" w:rsidRPr="002563E0">
        <w:rPr>
          <w:color w:val="FFFF00"/>
          <w:sz w:val="40"/>
          <w:szCs w:val="40"/>
          <w:highlight w:val="blue"/>
        </w:rPr>
        <w:t>, a pilha para)</w:t>
      </w:r>
      <w:r w:rsidRPr="002563E0">
        <w:rPr>
          <w:color w:val="FFFF00"/>
          <w:sz w:val="40"/>
          <w:szCs w:val="40"/>
          <w:highlight w:val="blue"/>
        </w:rPr>
        <w:t>;</w:t>
      </w:r>
    </w:p>
    <w:p w14:paraId="7543103C" w14:textId="77777777" w:rsidR="0039055B" w:rsidRDefault="0039055B" w:rsidP="0039055B">
      <w:pPr>
        <w:pStyle w:val="PargrafodaLista"/>
        <w:numPr>
          <w:ilvl w:val="0"/>
          <w:numId w:val="20"/>
        </w:numPr>
        <w:rPr>
          <w:sz w:val="40"/>
          <w:szCs w:val="40"/>
          <w:highlight w:val="yellow"/>
        </w:rPr>
      </w:pPr>
      <w:r>
        <w:rPr>
          <w:sz w:val="40"/>
          <w:szCs w:val="40"/>
          <w:highlight w:val="yellow"/>
        </w:rPr>
        <w:t xml:space="preserve">Terminando usando o </w:t>
      </w:r>
      <w:proofErr w:type="spellStart"/>
      <w:proofErr w:type="gramStart"/>
      <w:r>
        <w:rPr>
          <w:sz w:val="40"/>
          <w:szCs w:val="40"/>
          <w:highlight w:val="yellow"/>
        </w:rPr>
        <w:t>app.listen</w:t>
      </w:r>
      <w:proofErr w:type="spellEnd"/>
      <w:proofErr w:type="gramEnd"/>
      <w:r>
        <w:rPr>
          <w:sz w:val="40"/>
          <w:szCs w:val="40"/>
          <w:highlight w:val="yellow"/>
        </w:rPr>
        <w:t>() para colocar a porta que ficará rodando minha aplicação.</w:t>
      </w:r>
    </w:p>
    <w:p w14:paraId="28D2D5DE" w14:textId="77777777" w:rsidR="0039055B" w:rsidRDefault="0039055B" w:rsidP="0039055B">
      <w:pPr>
        <w:rPr>
          <w:sz w:val="28"/>
          <w:szCs w:val="28"/>
        </w:rPr>
      </w:pPr>
    </w:p>
    <w:p w14:paraId="3B637A18" w14:textId="77777777" w:rsidR="0039055B" w:rsidRDefault="00601E1D" w:rsidP="0039055B">
      <w:pPr>
        <w:rPr>
          <w:sz w:val="28"/>
          <w:szCs w:val="28"/>
        </w:rPr>
      </w:pPr>
      <w:r>
        <w:rPr>
          <w:sz w:val="28"/>
          <w:szCs w:val="28"/>
        </w:rPr>
        <w:t xml:space="preserve">Se quisermos que nosso formulário envie ações e para </w:t>
      </w:r>
      <w:proofErr w:type="spellStart"/>
      <w:r>
        <w:rPr>
          <w:sz w:val="28"/>
          <w:szCs w:val="28"/>
        </w:rPr>
        <w:t>urls</w:t>
      </w:r>
      <w:proofErr w:type="spellEnd"/>
      <w:r>
        <w:rPr>
          <w:sz w:val="28"/>
          <w:szCs w:val="28"/>
        </w:rPr>
        <w:t xml:space="preserve"> diferentes de acordo com cada botão, usamos a propriedade abaixo:</w:t>
      </w:r>
    </w:p>
    <w:p w14:paraId="724FB964" w14:textId="77777777" w:rsidR="00601E1D" w:rsidRDefault="00DE3E58" w:rsidP="00DE3E58">
      <w:pPr>
        <w:pStyle w:val="PargrafodaLista"/>
        <w:numPr>
          <w:ilvl w:val="0"/>
          <w:numId w:val="21"/>
        </w:numPr>
        <w:rPr>
          <w:sz w:val="28"/>
          <w:szCs w:val="28"/>
        </w:rPr>
      </w:pPr>
      <w:proofErr w:type="spellStart"/>
      <w:r>
        <w:rPr>
          <w:sz w:val="28"/>
          <w:szCs w:val="28"/>
        </w:rPr>
        <w:t>Formaction</w:t>
      </w:r>
      <w:proofErr w:type="spellEnd"/>
      <w:r>
        <w:rPr>
          <w:sz w:val="28"/>
          <w:szCs w:val="28"/>
        </w:rPr>
        <w:t xml:space="preserve"> e </w:t>
      </w:r>
      <w:proofErr w:type="spellStart"/>
      <w:r>
        <w:rPr>
          <w:sz w:val="28"/>
          <w:szCs w:val="28"/>
        </w:rPr>
        <w:t>Formamethod</w:t>
      </w:r>
      <w:proofErr w:type="spellEnd"/>
      <w:r>
        <w:rPr>
          <w:sz w:val="28"/>
          <w:szCs w:val="28"/>
        </w:rPr>
        <w:t>.</w:t>
      </w:r>
    </w:p>
    <w:p w14:paraId="778826E3" w14:textId="77777777" w:rsidR="00503AB6" w:rsidRDefault="00503AB6" w:rsidP="00503AB6">
      <w:pPr>
        <w:rPr>
          <w:sz w:val="28"/>
          <w:szCs w:val="28"/>
        </w:rPr>
      </w:pPr>
      <w:proofErr w:type="spellStart"/>
      <w:r w:rsidRPr="00503AB6">
        <w:rPr>
          <w:sz w:val="28"/>
          <w:szCs w:val="28"/>
        </w:rPr>
        <w:t>Tag</w:t>
      </w:r>
      <w:proofErr w:type="spellEnd"/>
      <w:r w:rsidRPr="00503AB6">
        <w:rPr>
          <w:sz w:val="28"/>
          <w:szCs w:val="28"/>
        </w:rPr>
        <w:t xml:space="preserve"> especial </w:t>
      </w:r>
      <w:r w:rsidRPr="00503AB6">
        <w:rPr>
          <w:b/>
          <w:bCs/>
          <w:sz w:val="28"/>
          <w:szCs w:val="28"/>
          <w:highlight w:val="yellow"/>
        </w:rPr>
        <w:t>&lt;PICTURE&gt;:</w:t>
      </w:r>
      <w:r w:rsidRPr="00503AB6">
        <w:rPr>
          <w:sz w:val="28"/>
          <w:szCs w:val="28"/>
        </w:rPr>
        <w:t xml:space="preserve"> é recomendável que tente fazer isso com CSS, mas se quiser fazer com a </w:t>
      </w:r>
      <w:proofErr w:type="spellStart"/>
      <w:r w:rsidRPr="00503AB6">
        <w:rPr>
          <w:sz w:val="28"/>
          <w:szCs w:val="28"/>
        </w:rPr>
        <w:t>tag</w:t>
      </w:r>
      <w:proofErr w:type="spellEnd"/>
      <w:r w:rsidRPr="00503AB6">
        <w:rPr>
          <w:sz w:val="28"/>
          <w:szCs w:val="28"/>
        </w:rPr>
        <w:t xml:space="preserve"> HTML é uma boa pedida. Aqui eu, usando media queries, troco de imagem conforme aumenta ou diminui o tamanho da tela, tendo um valor mínimo como parâmetro para ocorrer esta troca</w:t>
      </w:r>
      <w:r w:rsidR="001639EF">
        <w:rPr>
          <w:sz w:val="28"/>
          <w:szCs w:val="28"/>
        </w:rPr>
        <w:t>:</w:t>
      </w:r>
    </w:p>
    <w:p w14:paraId="3D48D285" w14:textId="77777777" w:rsidR="00567D90" w:rsidRDefault="00567D90" w:rsidP="00503AB6">
      <w:pPr>
        <w:rPr>
          <w:sz w:val="28"/>
          <w:szCs w:val="28"/>
        </w:rPr>
      </w:pPr>
    </w:p>
    <w:p w14:paraId="2DC0FC21" w14:textId="77777777" w:rsidR="00567D90" w:rsidRDefault="00567D90" w:rsidP="00503AB6">
      <w:pPr>
        <w:rPr>
          <w:sz w:val="28"/>
          <w:szCs w:val="28"/>
        </w:rPr>
      </w:pPr>
    </w:p>
    <w:p w14:paraId="5F954039"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lastRenderedPageBreak/>
        <w:t>  </w:t>
      </w:r>
      <w:r w:rsidRPr="00567D90">
        <w:rPr>
          <w:rFonts w:ascii="Consolas" w:eastAsia="Times New Roman" w:hAnsi="Consolas" w:cs="Consolas"/>
          <w:color w:val="808080"/>
          <w:sz w:val="21"/>
          <w:szCs w:val="21"/>
          <w:lang w:eastAsia="pt-BR"/>
        </w:rPr>
        <w:t>&lt;</w:t>
      </w:r>
      <w:r w:rsidRPr="00567D90">
        <w:rPr>
          <w:rFonts w:ascii="Consolas" w:eastAsia="Times New Roman" w:hAnsi="Consolas" w:cs="Consolas"/>
          <w:color w:val="569CD6"/>
          <w:sz w:val="21"/>
          <w:szCs w:val="21"/>
          <w:lang w:eastAsia="pt-BR"/>
        </w:rPr>
        <w:t>p</w:t>
      </w:r>
      <w:r w:rsidRPr="00567D90">
        <w:rPr>
          <w:rFonts w:ascii="Consolas" w:eastAsia="Times New Roman" w:hAnsi="Consolas" w:cs="Consolas"/>
          <w:color w:val="808080"/>
          <w:sz w:val="21"/>
          <w:szCs w:val="21"/>
          <w:lang w:eastAsia="pt-BR"/>
        </w:rPr>
        <w:t>&gt;</w:t>
      </w:r>
    </w:p>
    <w:p w14:paraId="7BCDBA6C"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808080"/>
          <w:sz w:val="21"/>
          <w:szCs w:val="21"/>
          <w:lang w:eastAsia="pt-BR"/>
        </w:rPr>
        <w:t>&lt;</w:t>
      </w:r>
      <w:proofErr w:type="spellStart"/>
      <w:r w:rsidRPr="00567D90">
        <w:rPr>
          <w:rFonts w:ascii="Consolas" w:eastAsia="Times New Roman" w:hAnsi="Consolas" w:cs="Consolas"/>
          <w:color w:val="569CD6"/>
          <w:sz w:val="21"/>
          <w:szCs w:val="21"/>
          <w:lang w:eastAsia="pt-BR"/>
        </w:rPr>
        <w:t>picture</w:t>
      </w:r>
      <w:proofErr w:type="spellEnd"/>
      <w:r w:rsidRPr="00567D90">
        <w:rPr>
          <w:rFonts w:ascii="Consolas" w:eastAsia="Times New Roman" w:hAnsi="Consolas" w:cs="Consolas"/>
          <w:color w:val="808080"/>
          <w:sz w:val="21"/>
          <w:szCs w:val="21"/>
          <w:lang w:eastAsia="pt-BR"/>
        </w:rPr>
        <w:t>&gt;</w:t>
      </w:r>
    </w:p>
    <w:p w14:paraId="1E75BAC5"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808080"/>
          <w:sz w:val="21"/>
          <w:szCs w:val="21"/>
          <w:lang w:eastAsia="pt-BR"/>
        </w:rPr>
        <w:t>&lt;</w:t>
      </w:r>
      <w:r w:rsidRPr="00567D90">
        <w:rPr>
          <w:rFonts w:ascii="Consolas" w:eastAsia="Times New Roman" w:hAnsi="Consolas" w:cs="Consolas"/>
          <w:color w:val="569CD6"/>
          <w:sz w:val="21"/>
          <w:szCs w:val="21"/>
          <w:lang w:eastAsia="pt-BR"/>
        </w:rPr>
        <w:t>source</w:t>
      </w: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9CDCFE"/>
          <w:sz w:val="21"/>
          <w:szCs w:val="21"/>
          <w:lang w:eastAsia="pt-BR"/>
        </w:rPr>
        <w:t>srcset</w:t>
      </w:r>
      <w:r w:rsidRPr="00567D90">
        <w:rPr>
          <w:rFonts w:ascii="Consolas" w:eastAsia="Times New Roman" w:hAnsi="Consolas" w:cs="Consolas"/>
          <w:color w:val="D4D4D4"/>
          <w:sz w:val="21"/>
          <w:szCs w:val="21"/>
          <w:lang w:eastAsia="pt-BR"/>
        </w:rPr>
        <w:t>=</w:t>
      </w:r>
      <w:r w:rsidRPr="00567D90">
        <w:rPr>
          <w:rFonts w:ascii="Consolas" w:eastAsia="Times New Roman" w:hAnsi="Consolas" w:cs="Consolas"/>
          <w:color w:val="CE9178"/>
          <w:sz w:val="21"/>
          <w:szCs w:val="21"/>
          <w:lang w:eastAsia="pt-BR"/>
        </w:rPr>
        <w:t>"https://desenhistadasruas.files.wordpress.com/2017/10/itau-05.png"</w:t>
      </w:r>
    </w:p>
    <w:p w14:paraId="258AE305"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9CDCFE"/>
          <w:sz w:val="21"/>
          <w:szCs w:val="21"/>
          <w:lang w:eastAsia="pt-BR"/>
        </w:rPr>
        <w:t>media</w:t>
      </w:r>
      <w:r w:rsidRPr="00567D90">
        <w:rPr>
          <w:rFonts w:ascii="Consolas" w:eastAsia="Times New Roman" w:hAnsi="Consolas" w:cs="Consolas"/>
          <w:color w:val="D4D4D4"/>
          <w:sz w:val="21"/>
          <w:szCs w:val="21"/>
          <w:lang w:eastAsia="pt-BR"/>
        </w:rPr>
        <w:t>=</w:t>
      </w:r>
      <w:r w:rsidRPr="00567D90">
        <w:rPr>
          <w:rFonts w:ascii="Consolas" w:eastAsia="Times New Roman" w:hAnsi="Consolas" w:cs="Consolas"/>
          <w:color w:val="CE9178"/>
          <w:sz w:val="21"/>
          <w:szCs w:val="21"/>
          <w:lang w:eastAsia="pt-BR"/>
        </w:rPr>
        <w:t>"(min-</w:t>
      </w:r>
      <w:proofErr w:type="spellStart"/>
      <w:r w:rsidRPr="00567D90">
        <w:rPr>
          <w:rFonts w:ascii="Consolas" w:eastAsia="Times New Roman" w:hAnsi="Consolas" w:cs="Consolas"/>
          <w:color w:val="CE9178"/>
          <w:sz w:val="21"/>
          <w:szCs w:val="21"/>
          <w:lang w:eastAsia="pt-BR"/>
        </w:rPr>
        <w:t>width</w:t>
      </w:r>
      <w:proofErr w:type="spellEnd"/>
      <w:r w:rsidRPr="00567D90">
        <w:rPr>
          <w:rFonts w:ascii="Consolas" w:eastAsia="Times New Roman" w:hAnsi="Consolas" w:cs="Consolas"/>
          <w:color w:val="CE9178"/>
          <w:sz w:val="21"/>
          <w:szCs w:val="21"/>
          <w:lang w:eastAsia="pt-BR"/>
        </w:rPr>
        <w:t>: 600px)"</w:t>
      </w:r>
      <w:r w:rsidRPr="00567D90">
        <w:rPr>
          <w:rFonts w:ascii="Consolas" w:eastAsia="Times New Roman" w:hAnsi="Consolas" w:cs="Consolas"/>
          <w:color w:val="808080"/>
          <w:sz w:val="21"/>
          <w:szCs w:val="21"/>
          <w:lang w:eastAsia="pt-BR"/>
        </w:rPr>
        <w:t>&gt;</w:t>
      </w:r>
    </w:p>
    <w:p w14:paraId="5C340D48"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808080"/>
          <w:sz w:val="21"/>
          <w:szCs w:val="21"/>
          <w:lang w:eastAsia="pt-BR"/>
        </w:rPr>
        <w:t>&lt;</w:t>
      </w:r>
      <w:r w:rsidRPr="00567D90">
        <w:rPr>
          <w:rFonts w:ascii="Consolas" w:eastAsia="Times New Roman" w:hAnsi="Consolas" w:cs="Consolas"/>
          <w:color w:val="569CD6"/>
          <w:sz w:val="21"/>
          <w:szCs w:val="21"/>
          <w:lang w:eastAsia="pt-BR"/>
        </w:rPr>
        <w:t>img</w:t>
      </w: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9CDCFE"/>
          <w:sz w:val="21"/>
          <w:szCs w:val="21"/>
          <w:lang w:eastAsia="pt-BR"/>
        </w:rPr>
        <w:t>src</w:t>
      </w:r>
      <w:r w:rsidRPr="00567D90">
        <w:rPr>
          <w:rFonts w:ascii="Consolas" w:eastAsia="Times New Roman" w:hAnsi="Consolas" w:cs="Consolas"/>
          <w:color w:val="D4D4D4"/>
          <w:sz w:val="21"/>
          <w:szCs w:val="21"/>
          <w:lang w:eastAsia="pt-BR"/>
        </w:rPr>
        <w:t>=</w:t>
      </w:r>
      <w:r w:rsidRPr="00567D90">
        <w:rPr>
          <w:rFonts w:ascii="Consolas" w:eastAsia="Times New Roman" w:hAnsi="Consolas" w:cs="Consolas"/>
          <w:color w:val="CE9178"/>
          <w:sz w:val="21"/>
          <w:szCs w:val="21"/>
          <w:lang w:eastAsia="pt-BR"/>
        </w:rPr>
        <w:t>"https://logospng.org/wp-content/uploads/itau.jpg"</w:t>
      </w:r>
      <w:r w:rsidRPr="00567D90">
        <w:rPr>
          <w:rFonts w:ascii="Consolas" w:eastAsia="Times New Roman" w:hAnsi="Consolas" w:cs="Consolas"/>
          <w:color w:val="808080"/>
          <w:sz w:val="21"/>
          <w:szCs w:val="21"/>
          <w:lang w:eastAsia="pt-BR"/>
        </w:rPr>
        <w:t>&gt;</w:t>
      </w:r>
    </w:p>
    <w:p w14:paraId="53EE7486"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808080"/>
          <w:sz w:val="21"/>
          <w:szCs w:val="21"/>
          <w:lang w:eastAsia="pt-BR"/>
        </w:rPr>
        <w:t>&lt;/</w:t>
      </w:r>
      <w:proofErr w:type="spellStart"/>
      <w:r w:rsidRPr="00567D90">
        <w:rPr>
          <w:rFonts w:ascii="Consolas" w:eastAsia="Times New Roman" w:hAnsi="Consolas" w:cs="Consolas"/>
          <w:color w:val="569CD6"/>
          <w:sz w:val="21"/>
          <w:szCs w:val="21"/>
          <w:lang w:eastAsia="pt-BR"/>
        </w:rPr>
        <w:t>picture</w:t>
      </w:r>
      <w:proofErr w:type="spellEnd"/>
      <w:r w:rsidRPr="00567D90">
        <w:rPr>
          <w:rFonts w:ascii="Consolas" w:eastAsia="Times New Roman" w:hAnsi="Consolas" w:cs="Consolas"/>
          <w:color w:val="808080"/>
          <w:sz w:val="21"/>
          <w:szCs w:val="21"/>
          <w:lang w:eastAsia="pt-BR"/>
        </w:rPr>
        <w:t>&gt;</w:t>
      </w:r>
    </w:p>
    <w:p w14:paraId="7DF90BB2" w14:textId="77777777" w:rsidR="00567D90" w:rsidRPr="00567D90" w:rsidRDefault="00567D90" w:rsidP="00567D90">
      <w:pPr>
        <w:shd w:val="clear" w:color="auto" w:fill="1E1E1E"/>
        <w:spacing w:after="0" w:line="285" w:lineRule="atLeast"/>
        <w:rPr>
          <w:rFonts w:ascii="Consolas" w:eastAsia="Times New Roman" w:hAnsi="Consolas" w:cs="Consolas"/>
          <w:color w:val="D4D4D4"/>
          <w:sz w:val="21"/>
          <w:szCs w:val="21"/>
          <w:lang w:eastAsia="pt-BR"/>
        </w:rPr>
      </w:pPr>
      <w:r w:rsidRPr="00567D90">
        <w:rPr>
          <w:rFonts w:ascii="Consolas" w:eastAsia="Times New Roman" w:hAnsi="Consolas" w:cs="Consolas"/>
          <w:color w:val="D4D4D4"/>
          <w:sz w:val="21"/>
          <w:szCs w:val="21"/>
          <w:lang w:eastAsia="pt-BR"/>
        </w:rPr>
        <w:t>    </w:t>
      </w:r>
      <w:r w:rsidRPr="00567D90">
        <w:rPr>
          <w:rFonts w:ascii="Consolas" w:eastAsia="Times New Roman" w:hAnsi="Consolas" w:cs="Consolas"/>
          <w:color w:val="808080"/>
          <w:sz w:val="21"/>
          <w:szCs w:val="21"/>
          <w:lang w:eastAsia="pt-BR"/>
        </w:rPr>
        <w:t>&lt;/</w:t>
      </w:r>
      <w:r w:rsidRPr="00567D90">
        <w:rPr>
          <w:rFonts w:ascii="Consolas" w:eastAsia="Times New Roman" w:hAnsi="Consolas" w:cs="Consolas"/>
          <w:color w:val="569CD6"/>
          <w:sz w:val="21"/>
          <w:szCs w:val="21"/>
          <w:lang w:eastAsia="pt-BR"/>
        </w:rPr>
        <w:t>p</w:t>
      </w:r>
      <w:r w:rsidRPr="00567D90">
        <w:rPr>
          <w:rFonts w:ascii="Consolas" w:eastAsia="Times New Roman" w:hAnsi="Consolas" w:cs="Consolas"/>
          <w:color w:val="808080"/>
          <w:sz w:val="21"/>
          <w:szCs w:val="21"/>
          <w:lang w:eastAsia="pt-BR"/>
        </w:rPr>
        <w:t>&gt;</w:t>
      </w:r>
    </w:p>
    <w:p w14:paraId="5642B5C2" w14:textId="77777777" w:rsidR="001639EF" w:rsidRDefault="001639EF" w:rsidP="00503AB6">
      <w:pPr>
        <w:rPr>
          <w:sz w:val="28"/>
          <w:szCs w:val="28"/>
        </w:rPr>
      </w:pPr>
    </w:p>
    <w:p w14:paraId="5843A453" w14:textId="77777777" w:rsidR="00503AB6" w:rsidRPr="00503AB6" w:rsidRDefault="00503AB6" w:rsidP="00503AB6">
      <w:pPr>
        <w:rPr>
          <w:sz w:val="28"/>
          <w:szCs w:val="28"/>
        </w:rPr>
      </w:pPr>
    </w:p>
    <w:p w14:paraId="3603DD9E" w14:textId="77777777" w:rsidR="00567D90" w:rsidRPr="00567D90" w:rsidRDefault="00567D90" w:rsidP="00503AB6">
      <w:pPr>
        <w:rPr>
          <w:b/>
          <w:bCs/>
          <w:sz w:val="28"/>
          <w:szCs w:val="28"/>
        </w:rPr>
      </w:pPr>
      <w:r w:rsidRPr="00567D90">
        <w:rPr>
          <w:b/>
          <w:bCs/>
          <w:sz w:val="28"/>
          <w:szCs w:val="28"/>
          <w:highlight w:val="yellow"/>
        </w:rPr>
        <w:t>AGORA VEREMOS UM DESAFIO PARA CRIAR UM SLIDER QUE FICA PASSANDO IMAGENS NA TELA:</w:t>
      </w:r>
    </w:p>
    <w:p w14:paraId="4D59CB97" w14:textId="77777777" w:rsidR="00567D90" w:rsidRDefault="00567D90" w:rsidP="00503AB6">
      <w:pPr>
        <w:rPr>
          <w:sz w:val="28"/>
          <w:szCs w:val="28"/>
        </w:rPr>
      </w:pPr>
    </w:p>
    <w:p w14:paraId="08E44DDB"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808080"/>
          <w:sz w:val="21"/>
          <w:szCs w:val="21"/>
          <w:lang w:eastAsia="pt-BR"/>
        </w:rPr>
        <w:t>&lt;</w:t>
      </w:r>
      <w:proofErr w:type="spellStart"/>
      <w:r w:rsidRPr="00371A4E">
        <w:rPr>
          <w:rFonts w:ascii="Consolas" w:eastAsia="Times New Roman" w:hAnsi="Consolas" w:cs="Consolas"/>
          <w:color w:val="569CD6"/>
          <w:sz w:val="21"/>
          <w:szCs w:val="21"/>
          <w:lang w:eastAsia="pt-BR"/>
        </w:rPr>
        <w:t>div</w:t>
      </w:r>
      <w:proofErr w:type="spellEnd"/>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slider</w:t>
      </w:r>
      <w:proofErr w:type="spellEnd"/>
      <w:r w:rsidRPr="00371A4E">
        <w:rPr>
          <w:rFonts w:ascii="Consolas" w:eastAsia="Times New Roman" w:hAnsi="Consolas" w:cs="Consolas"/>
          <w:color w:val="808080"/>
          <w:sz w:val="21"/>
          <w:szCs w:val="21"/>
          <w:lang w:eastAsia="pt-BR"/>
        </w:rPr>
        <w:t>&gt;</w:t>
      </w:r>
    </w:p>
    <w:p w14:paraId="398B708C"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p</w:t>
      </w:r>
      <w:r w:rsidRPr="00371A4E">
        <w:rPr>
          <w:rFonts w:ascii="Consolas" w:eastAsia="Times New Roman" w:hAnsi="Consolas" w:cs="Consolas"/>
          <w:color w:val="808080"/>
          <w:sz w:val="21"/>
          <w:szCs w:val="21"/>
          <w:lang w:eastAsia="pt-BR"/>
        </w:rPr>
        <w:t>&gt;</w:t>
      </w:r>
    </w:p>
    <w:p w14:paraId="35698839"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img</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src</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"http://files.cod3r.com.br/curso-web/imagem1.jpg"</w:t>
      </w:r>
    </w:p>
    <w:p w14:paraId="2C9BB29F"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alt</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"Muro da cidade"</w:t>
      </w:r>
    </w:p>
    <w:p w14:paraId="6C20554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width</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"512"</w:t>
      </w: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height</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"342"</w:t>
      </w:r>
    </w:p>
    <w:p w14:paraId="2F7464A1"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title</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"Muro da cidade por Tasso Bessa"</w:t>
      </w:r>
      <w:r w:rsidRPr="00371A4E">
        <w:rPr>
          <w:rFonts w:ascii="Consolas" w:eastAsia="Times New Roman" w:hAnsi="Consolas" w:cs="Consolas"/>
          <w:color w:val="808080"/>
          <w:sz w:val="21"/>
          <w:szCs w:val="21"/>
          <w:lang w:eastAsia="pt-BR"/>
        </w:rPr>
        <w:t>&gt;</w:t>
      </w:r>
    </w:p>
    <w:p w14:paraId="1F453441"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p</w:t>
      </w:r>
      <w:r w:rsidRPr="00371A4E">
        <w:rPr>
          <w:rFonts w:ascii="Consolas" w:eastAsia="Times New Roman" w:hAnsi="Consolas" w:cs="Consolas"/>
          <w:color w:val="808080"/>
          <w:sz w:val="21"/>
          <w:szCs w:val="21"/>
          <w:lang w:eastAsia="pt-BR"/>
        </w:rPr>
        <w:t>&gt;</w:t>
      </w:r>
    </w:p>
    <w:p w14:paraId="3CF26B32"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3B071EE0"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p</w:t>
      </w:r>
      <w:r w:rsidRPr="00371A4E">
        <w:rPr>
          <w:rFonts w:ascii="Consolas" w:eastAsia="Times New Roman" w:hAnsi="Consolas" w:cs="Consolas"/>
          <w:color w:val="808080"/>
          <w:sz w:val="21"/>
          <w:szCs w:val="21"/>
          <w:lang w:eastAsia="pt-BR"/>
        </w:rPr>
        <w:t>&gt;</w:t>
      </w:r>
    </w:p>
    <w:p w14:paraId="1B385CA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proofErr w:type="spellStart"/>
      <w:r w:rsidRPr="00371A4E">
        <w:rPr>
          <w:rFonts w:ascii="Consolas" w:eastAsia="Times New Roman" w:hAnsi="Consolas" w:cs="Consolas"/>
          <w:color w:val="569CD6"/>
          <w:sz w:val="21"/>
          <w:szCs w:val="21"/>
          <w:lang w:eastAsia="pt-BR"/>
        </w:rPr>
        <w:t>picture</w:t>
      </w:r>
      <w:proofErr w:type="spellEnd"/>
      <w:r w:rsidRPr="00371A4E">
        <w:rPr>
          <w:rFonts w:ascii="Consolas" w:eastAsia="Times New Roman" w:hAnsi="Consolas" w:cs="Consolas"/>
          <w:color w:val="808080"/>
          <w:sz w:val="21"/>
          <w:szCs w:val="21"/>
          <w:lang w:eastAsia="pt-BR"/>
        </w:rPr>
        <w:t>&gt;</w:t>
      </w:r>
    </w:p>
    <w:p w14:paraId="5C4848D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source</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srcset</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"https://desenhistadasruas.files.wordpress.com/2017/10/itau-05.png"</w:t>
      </w:r>
    </w:p>
    <w:p w14:paraId="5C203554"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media</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"(min-</w:t>
      </w:r>
      <w:proofErr w:type="spellStart"/>
      <w:r w:rsidRPr="00371A4E">
        <w:rPr>
          <w:rFonts w:ascii="Consolas" w:eastAsia="Times New Roman" w:hAnsi="Consolas" w:cs="Consolas"/>
          <w:color w:val="CE9178"/>
          <w:sz w:val="21"/>
          <w:szCs w:val="21"/>
          <w:lang w:eastAsia="pt-BR"/>
        </w:rPr>
        <w:t>width</w:t>
      </w:r>
      <w:proofErr w:type="spellEnd"/>
      <w:r w:rsidRPr="00371A4E">
        <w:rPr>
          <w:rFonts w:ascii="Consolas" w:eastAsia="Times New Roman" w:hAnsi="Consolas" w:cs="Consolas"/>
          <w:color w:val="CE9178"/>
          <w:sz w:val="21"/>
          <w:szCs w:val="21"/>
          <w:lang w:eastAsia="pt-BR"/>
        </w:rPr>
        <w:t>: 600px)"</w:t>
      </w:r>
      <w:r w:rsidRPr="00371A4E">
        <w:rPr>
          <w:rFonts w:ascii="Consolas" w:eastAsia="Times New Roman" w:hAnsi="Consolas" w:cs="Consolas"/>
          <w:color w:val="808080"/>
          <w:sz w:val="21"/>
          <w:szCs w:val="21"/>
          <w:lang w:eastAsia="pt-BR"/>
        </w:rPr>
        <w:t>&gt;</w:t>
      </w:r>
    </w:p>
    <w:p w14:paraId="5AAAB8B2"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img</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src</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"https://logospng.org/wp-content/uploads/itau.jpg"</w:t>
      </w:r>
      <w:r w:rsidRPr="00371A4E">
        <w:rPr>
          <w:rFonts w:ascii="Consolas" w:eastAsia="Times New Roman" w:hAnsi="Consolas" w:cs="Consolas"/>
          <w:color w:val="808080"/>
          <w:sz w:val="21"/>
          <w:szCs w:val="21"/>
          <w:lang w:eastAsia="pt-BR"/>
        </w:rPr>
        <w:t>&gt;</w:t>
      </w:r>
    </w:p>
    <w:p w14:paraId="627C750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808080"/>
          <w:sz w:val="21"/>
          <w:szCs w:val="21"/>
          <w:lang w:val="en-US" w:eastAsia="pt-BR"/>
        </w:rPr>
        <w:t>&lt;/</w:t>
      </w:r>
      <w:r w:rsidRPr="00371A4E">
        <w:rPr>
          <w:rFonts w:ascii="Consolas" w:eastAsia="Times New Roman" w:hAnsi="Consolas" w:cs="Consolas"/>
          <w:color w:val="569CD6"/>
          <w:sz w:val="21"/>
          <w:szCs w:val="21"/>
          <w:lang w:val="en-US" w:eastAsia="pt-BR"/>
        </w:rPr>
        <w:t>picture</w:t>
      </w:r>
      <w:r w:rsidRPr="00371A4E">
        <w:rPr>
          <w:rFonts w:ascii="Consolas" w:eastAsia="Times New Roman" w:hAnsi="Consolas" w:cs="Consolas"/>
          <w:color w:val="808080"/>
          <w:sz w:val="21"/>
          <w:szCs w:val="21"/>
          <w:lang w:val="en-US" w:eastAsia="pt-BR"/>
        </w:rPr>
        <w:t>&gt;</w:t>
      </w:r>
    </w:p>
    <w:p w14:paraId="5BA3859B"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808080"/>
          <w:sz w:val="21"/>
          <w:szCs w:val="21"/>
          <w:lang w:val="en-US" w:eastAsia="pt-BR"/>
        </w:rPr>
        <w:t>&lt;/</w:t>
      </w:r>
      <w:r w:rsidRPr="00371A4E">
        <w:rPr>
          <w:rFonts w:ascii="Consolas" w:eastAsia="Times New Roman" w:hAnsi="Consolas" w:cs="Consolas"/>
          <w:color w:val="569CD6"/>
          <w:sz w:val="21"/>
          <w:szCs w:val="21"/>
          <w:lang w:val="en-US" w:eastAsia="pt-BR"/>
        </w:rPr>
        <w:t>p</w:t>
      </w:r>
      <w:r w:rsidRPr="00371A4E">
        <w:rPr>
          <w:rFonts w:ascii="Consolas" w:eastAsia="Times New Roman" w:hAnsi="Consolas" w:cs="Consolas"/>
          <w:color w:val="808080"/>
          <w:sz w:val="21"/>
          <w:szCs w:val="21"/>
          <w:lang w:val="en-US" w:eastAsia="pt-BR"/>
        </w:rPr>
        <w:t>&gt;</w:t>
      </w:r>
    </w:p>
    <w:p w14:paraId="2B497E40"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808080"/>
          <w:sz w:val="21"/>
          <w:szCs w:val="21"/>
          <w:lang w:val="en-US" w:eastAsia="pt-BR"/>
        </w:rPr>
        <w:t>&lt;/</w:t>
      </w:r>
      <w:r w:rsidRPr="00371A4E">
        <w:rPr>
          <w:rFonts w:ascii="Consolas" w:eastAsia="Times New Roman" w:hAnsi="Consolas" w:cs="Consolas"/>
          <w:color w:val="569CD6"/>
          <w:sz w:val="21"/>
          <w:szCs w:val="21"/>
          <w:lang w:val="en-US" w:eastAsia="pt-BR"/>
        </w:rPr>
        <w:t>div</w:t>
      </w:r>
      <w:r w:rsidRPr="00371A4E">
        <w:rPr>
          <w:rFonts w:ascii="Consolas" w:eastAsia="Times New Roman" w:hAnsi="Consolas" w:cs="Consolas"/>
          <w:color w:val="808080"/>
          <w:sz w:val="21"/>
          <w:szCs w:val="21"/>
          <w:lang w:val="en-US" w:eastAsia="pt-BR"/>
        </w:rPr>
        <w:t>&gt;</w:t>
      </w:r>
    </w:p>
    <w:p w14:paraId="3D7D292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05A09716"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808080"/>
          <w:sz w:val="21"/>
          <w:szCs w:val="21"/>
          <w:lang w:val="en-US" w:eastAsia="pt-BR"/>
        </w:rPr>
        <w:t>&lt;</w:t>
      </w:r>
      <w:r w:rsidRPr="00371A4E">
        <w:rPr>
          <w:rFonts w:ascii="Consolas" w:eastAsia="Times New Roman" w:hAnsi="Consolas" w:cs="Consolas"/>
          <w:color w:val="569CD6"/>
          <w:sz w:val="21"/>
          <w:szCs w:val="21"/>
          <w:lang w:val="en-US" w:eastAsia="pt-BR"/>
        </w:rPr>
        <w:t>style</w:t>
      </w:r>
      <w:r w:rsidRPr="00371A4E">
        <w:rPr>
          <w:rFonts w:ascii="Consolas" w:eastAsia="Times New Roman" w:hAnsi="Consolas" w:cs="Consolas"/>
          <w:color w:val="808080"/>
          <w:sz w:val="21"/>
          <w:szCs w:val="21"/>
          <w:lang w:val="en-US" w:eastAsia="pt-BR"/>
        </w:rPr>
        <w:t>&gt;</w:t>
      </w:r>
    </w:p>
    <w:p w14:paraId="7CD0D944"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D7BA7D"/>
          <w:sz w:val="21"/>
          <w:szCs w:val="21"/>
          <w:lang w:val="en-US" w:eastAsia="pt-BR"/>
        </w:rPr>
        <w:t>p</w:t>
      </w:r>
      <w:r w:rsidRPr="00371A4E">
        <w:rPr>
          <w:rFonts w:ascii="Consolas" w:eastAsia="Times New Roman" w:hAnsi="Consolas" w:cs="Consolas"/>
          <w:color w:val="D4D4D4"/>
          <w:sz w:val="21"/>
          <w:szCs w:val="21"/>
          <w:lang w:val="en-US" w:eastAsia="pt-BR"/>
        </w:rPr>
        <w:t> {</w:t>
      </w:r>
    </w:p>
    <w:p w14:paraId="732C0155"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9CDCFE"/>
          <w:sz w:val="21"/>
          <w:szCs w:val="21"/>
          <w:lang w:val="en-US" w:eastAsia="pt-BR"/>
        </w:rPr>
        <w:t>position</w:t>
      </w: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CE9178"/>
          <w:sz w:val="21"/>
          <w:szCs w:val="21"/>
          <w:lang w:val="en-US" w:eastAsia="pt-BR"/>
        </w:rPr>
        <w:t>absolute</w:t>
      </w:r>
      <w:r w:rsidRPr="00371A4E">
        <w:rPr>
          <w:rFonts w:ascii="Consolas" w:eastAsia="Times New Roman" w:hAnsi="Consolas" w:cs="Consolas"/>
          <w:color w:val="D4D4D4"/>
          <w:sz w:val="21"/>
          <w:szCs w:val="21"/>
          <w:lang w:val="en-US" w:eastAsia="pt-BR"/>
        </w:rPr>
        <w:t>;</w:t>
      </w:r>
    </w:p>
    <w:p w14:paraId="7A3C0EF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9CDCFE"/>
          <w:sz w:val="21"/>
          <w:szCs w:val="21"/>
          <w:lang w:val="en-US" w:eastAsia="pt-BR"/>
        </w:rPr>
        <w:t>display</w:t>
      </w: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CE9178"/>
          <w:sz w:val="21"/>
          <w:szCs w:val="21"/>
          <w:lang w:val="en-US" w:eastAsia="pt-BR"/>
        </w:rPr>
        <w:t>none</w:t>
      </w:r>
      <w:r w:rsidRPr="00371A4E">
        <w:rPr>
          <w:rFonts w:ascii="Consolas" w:eastAsia="Times New Roman" w:hAnsi="Consolas" w:cs="Consolas"/>
          <w:color w:val="D4D4D4"/>
          <w:sz w:val="21"/>
          <w:szCs w:val="21"/>
          <w:lang w:val="en-US" w:eastAsia="pt-BR"/>
        </w:rPr>
        <w:t>;</w:t>
      </w:r>
    </w:p>
    <w:p w14:paraId="6D17FC83"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p>
    <w:p w14:paraId="4C3F307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808080"/>
          <w:sz w:val="21"/>
          <w:szCs w:val="21"/>
          <w:lang w:val="en-US" w:eastAsia="pt-BR"/>
        </w:rPr>
        <w:t>&lt;/</w:t>
      </w:r>
      <w:r w:rsidRPr="00371A4E">
        <w:rPr>
          <w:rFonts w:ascii="Consolas" w:eastAsia="Times New Roman" w:hAnsi="Consolas" w:cs="Consolas"/>
          <w:color w:val="569CD6"/>
          <w:sz w:val="21"/>
          <w:szCs w:val="21"/>
          <w:lang w:val="en-US" w:eastAsia="pt-BR"/>
        </w:rPr>
        <w:t>style</w:t>
      </w:r>
      <w:r w:rsidRPr="00371A4E">
        <w:rPr>
          <w:rFonts w:ascii="Consolas" w:eastAsia="Times New Roman" w:hAnsi="Consolas" w:cs="Consolas"/>
          <w:color w:val="808080"/>
          <w:sz w:val="21"/>
          <w:szCs w:val="21"/>
          <w:lang w:val="en-US" w:eastAsia="pt-BR"/>
        </w:rPr>
        <w:t>&gt;</w:t>
      </w:r>
    </w:p>
    <w:p w14:paraId="2F3411D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7B9D2431"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808080"/>
          <w:sz w:val="21"/>
          <w:szCs w:val="21"/>
          <w:lang w:eastAsia="pt-BR"/>
        </w:rPr>
        <w:t>&lt;</w:t>
      </w:r>
      <w:r w:rsidRPr="00371A4E">
        <w:rPr>
          <w:rFonts w:ascii="Consolas" w:eastAsia="Times New Roman" w:hAnsi="Consolas" w:cs="Consolas"/>
          <w:color w:val="569CD6"/>
          <w:sz w:val="21"/>
          <w:szCs w:val="21"/>
          <w:lang w:eastAsia="pt-BR"/>
        </w:rPr>
        <w:t>script</w:t>
      </w:r>
      <w:r w:rsidRPr="00371A4E">
        <w:rPr>
          <w:rFonts w:ascii="Consolas" w:eastAsia="Times New Roman" w:hAnsi="Consolas" w:cs="Consolas"/>
          <w:color w:val="808080"/>
          <w:sz w:val="21"/>
          <w:szCs w:val="21"/>
          <w:lang w:eastAsia="pt-BR"/>
        </w:rPr>
        <w:t>&gt;</w:t>
      </w:r>
    </w:p>
    <w:p w14:paraId="568269C1"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function</w:t>
      </w:r>
      <w:proofErr w:type="spellEnd"/>
      <w:r w:rsidRPr="00371A4E">
        <w:rPr>
          <w:rFonts w:ascii="Consolas" w:eastAsia="Times New Roman" w:hAnsi="Consolas" w:cs="Consolas"/>
          <w:color w:val="D4D4D4"/>
          <w:sz w:val="21"/>
          <w:szCs w:val="21"/>
          <w:lang w:eastAsia="pt-BR"/>
        </w:rPr>
        <w:t> </w:t>
      </w:r>
      <w:proofErr w:type="gramStart"/>
      <w:r w:rsidRPr="00371A4E">
        <w:rPr>
          <w:rFonts w:ascii="Consolas" w:eastAsia="Times New Roman" w:hAnsi="Consolas" w:cs="Consolas"/>
          <w:color w:val="DCDCAA"/>
          <w:sz w:val="21"/>
          <w:szCs w:val="21"/>
          <w:lang w:eastAsia="pt-BR"/>
        </w:rPr>
        <w:t>mover</w:t>
      </w:r>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9CDCFE"/>
          <w:sz w:val="21"/>
          <w:szCs w:val="21"/>
          <w:lang w:eastAsia="pt-BR"/>
        </w:rPr>
        <w:t>elemento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inicio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fim</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passo</w:t>
      </w: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9CDCFE"/>
          <w:sz w:val="21"/>
          <w:szCs w:val="21"/>
          <w:lang w:eastAsia="pt-BR"/>
        </w:rPr>
        <w:t>callback</w:t>
      </w:r>
      <w:proofErr w:type="spellEnd"/>
      <w:r w:rsidRPr="00371A4E">
        <w:rPr>
          <w:rFonts w:ascii="Consolas" w:eastAsia="Times New Roman" w:hAnsi="Consolas" w:cs="Consolas"/>
          <w:color w:val="D4D4D4"/>
          <w:sz w:val="21"/>
          <w:szCs w:val="21"/>
          <w:lang w:eastAsia="pt-BR"/>
        </w:rPr>
        <w:t>) {</w:t>
      </w:r>
    </w:p>
    <w:p w14:paraId="641FF7F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//Novo Inicio do elemento</w:t>
      </w:r>
    </w:p>
    <w:p w14:paraId="39798DCF"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//Passo é de que quanto em quanto </w:t>
      </w:r>
      <w:proofErr w:type="spellStart"/>
      <w:r w:rsidRPr="00371A4E">
        <w:rPr>
          <w:rFonts w:ascii="Consolas" w:eastAsia="Times New Roman" w:hAnsi="Consolas" w:cs="Consolas"/>
          <w:color w:val="6A9955"/>
          <w:sz w:val="21"/>
          <w:szCs w:val="21"/>
          <w:lang w:eastAsia="pt-BR"/>
        </w:rPr>
        <w:t>px</w:t>
      </w:r>
      <w:proofErr w:type="spellEnd"/>
      <w:r w:rsidRPr="00371A4E">
        <w:rPr>
          <w:rFonts w:ascii="Consolas" w:eastAsia="Times New Roman" w:hAnsi="Consolas" w:cs="Consolas"/>
          <w:color w:val="6A9955"/>
          <w:sz w:val="21"/>
          <w:szCs w:val="21"/>
          <w:lang w:eastAsia="pt-BR"/>
        </w:rPr>
        <w:t> ela irá se mover</w:t>
      </w:r>
    </w:p>
    <w:p w14:paraId="0742236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//Então o novo </w:t>
      </w:r>
      <w:proofErr w:type="spellStart"/>
      <w:r w:rsidRPr="00371A4E">
        <w:rPr>
          <w:rFonts w:ascii="Consolas" w:eastAsia="Times New Roman" w:hAnsi="Consolas" w:cs="Consolas"/>
          <w:color w:val="6A9955"/>
          <w:sz w:val="21"/>
          <w:szCs w:val="21"/>
          <w:lang w:eastAsia="pt-BR"/>
        </w:rPr>
        <w:t>inicio</w:t>
      </w:r>
      <w:proofErr w:type="spellEnd"/>
      <w:r w:rsidRPr="00371A4E">
        <w:rPr>
          <w:rFonts w:ascii="Consolas" w:eastAsia="Times New Roman" w:hAnsi="Consolas" w:cs="Consolas"/>
          <w:color w:val="6A9955"/>
          <w:sz w:val="21"/>
          <w:szCs w:val="21"/>
          <w:lang w:eastAsia="pt-BR"/>
        </w:rPr>
        <w:t> é o </w:t>
      </w:r>
      <w:proofErr w:type="spellStart"/>
      <w:r w:rsidRPr="00371A4E">
        <w:rPr>
          <w:rFonts w:ascii="Consolas" w:eastAsia="Times New Roman" w:hAnsi="Consolas" w:cs="Consolas"/>
          <w:color w:val="6A9955"/>
          <w:sz w:val="21"/>
          <w:szCs w:val="21"/>
          <w:lang w:eastAsia="pt-BR"/>
        </w:rPr>
        <w:t>inicio</w:t>
      </w:r>
      <w:proofErr w:type="spellEnd"/>
      <w:r w:rsidRPr="00371A4E">
        <w:rPr>
          <w:rFonts w:ascii="Consolas" w:eastAsia="Times New Roman" w:hAnsi="Consolas" w:cs="Consolas"/>
          <w:color w:val="6A9955"/>
          <w:sz w:val="21"/>
          <w:szCs w:val="21"/>
          <w:lang w:eastAsia="pt-BR"/>
        </w:rPr>
        <w:t> menos o passo</w:t>
      </w:r>
    </w:p>
    <w:p w14:paraId="0F55F5A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const</w:t>
      </w:r>
      <w:proofErr w:type="spellEnd"/>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4FC1FF"/>
          <w:sz w:val="21"/>
          <w:szCs w:val="21"/>
          <w:lang w:eastAsia="pt-BR"/>
        </w:rPr>
        <w:t>novoInicio</w:t>
      </w:r>
      <w:proofErr w:type="spellEnd"/>
      <w:r w:rsidRPr="00371A4E">
        <w:rPr>
          <w:rFonts w:ascii="Consolas" w:eastAsia="Times New Roman" w:hAnsi="Consolas" w:cs="Consolas"/>
          <w:color w:val="D4D4D4"/>
          <w:sz w:val="21"/>
          <w:szCs w:val="21"/>
          <w:lang w:eastAsia="pt-BR"/>
        </w:rPr>
        <w:t> = </w:t>
      </w:r>
      <w:proofErr w:type="spellStart"/>
      <w:r w:rsidRPr="00371A4E">
        <w:rPr>
          <w:rFonts w:ascii="Consolas" w:eastAsia="Times New Roman" w:hAnsi="Consolas" w:cs="Consolas"/>
          <w:color w:val="9CDCFE"/>
          <w:sz w:val="21"/>
          <w:szCs w:val="21"/>
          <w:lang w:eastAsia="pt-BR"/>
        </w:rPr>
        <w:t>inicio</w:t>
      </w:r>
      <w:proofErr w:type="spellEnd"/>
      <w:r w:rsidRPr="00371A4E">
        <w:rPr>
          <w:rFonts w:ascii="Consolas" w:eastAsia="Times New Roman" w:hAnsi="Consolas" w:cs="Consolas"/>
          <w:color w:val="D4D4D4"/>
          <w:sz w:val="21"/>
          <w:szCs w:val="21"/>
          <w:lang w:eastAsia="pt-BR"/>
        </w:rPr>
        <w:t> - </w:t>
      </w:r>
      <w:r w:rsidRPr="00371A4E">
        <w:rPr>
          <w:rFonts w:ascii="Consolas" w:eastAsia="Times New Roman" w:hAnsi="Consolas" w:cs="Consolas"/>
          <w:color w:val="9CDCFE"/>
          <w:sz w:val="21"/>
          <w:szCs w:val="21"/>
          <w:lang w:eastAsia="pt-BR"/>
        </w:rPr>
        <w:t>passo</w:t>
      </w:r>
    </w:p>
    <w:p w14:paraId="6FBDAE1B"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p>
    <w:p w14:paraId="5ACD229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proofErr w:type="gramStart"/>
      <w:r w:rsidRPr="00371A4E">
        <w:rPr>
          <w:rFonts w:ascii="Consolas" w:eastAsia="Times New Roman" w:hAnsi="Consolas" w:cs="Consolas"/>
          <w:color w:val="C586C0"/>
          <w:sz w:val="21"/>
          <w:szCs w:val="21"/>
          <w:lang w:eastAsia="pt-BR"/>
        </w:rPr>
        <w:t>if</w:t>
      </w:r>
      <w:proofErr w:type="spellEnd"/>
      <w:r w:rsidRPr="00371A4E">
        <w:rPr>
          <w:rFonts w:ascii="Consolas" w:eastAsia="Times New Roman" w:hAnsi="Consolas" w:cs="Consolas"/>
          <w:color w:val="D4D4D4"/>
          <w:sz w:val="21"/>
          <w:szCs w:val="21"/>
          <w:lang w:eastAsia="pt-BR"/>
        </w:rPr>
        <w:t>(</w:t>
      </w:r>
      <w:proofErr w:type="spellStart"/>
      <w:proofErr w:type="gramEnd"/>
      <w:r w:rsidRPr="00371A4E">
        <w:rPr>
          <w:rFonts w:ascii="Consolas" w:eastAsia="Times New Roman" w:hAnsi="Consolas" w:cs="Consolas"/>
          <w:color w:val="4FC1FF"/>
          <w:sz w:val="21"/>
          <w:szCs w:val="21"/>
          <w:lang w:eastAsia="pt-BR"/>
        </w:rPr>
        <w:t>novoInicio</w:t>
      </w:r>
      <w:proofErr w:type="spellEnd"/>
      <w:r w:rsidRPr="00371A4E">
        <w:rPr>
          <w:rFonts w:ascii="Consolas" w:eastAsia="Times New Roman" w:hAnsi="Consolas" w:cs="Consolas"/>
          <w:color w:val="D4D4D4"/>
          <w:sz w:val="21"/>
          <w:szCs w:val="21"/>
          <w:lang w:eastAsia="pt-BR"/>
        </w:rPr>
        <w:t> &gt;= </w:t>
      </w:r>
      <w:r w:rsidRPr="00371A4E">
        <w:rPr>
          <w:rFonts w:ascii="Consolas" w:eastAsia="Times New Roman" w:hAnsi="Consolas" w:cs="Consolas"/>
          <w:color w:val="9CDCFE"/>
          <w:sz w:val="21"/>
          <w:szCs w:val="21"/>
          <w:lang w:eastAsia="pt-BR"/>
        </w:rPr>
        <w:t>fim</w:t>
      </w:r>
      <w:r w:rsidRPr="00371A4E">
        <w:rPr>
          <w:rFonts w:ascii="Consolas" w:eastAsia="Times New Roman" w:hAnsi="Consolas" w:cs="Consolas"/>
          <w:color w:val="D4D4D4"/>
          <w:sz w:val="21"/>
          <w:szCs w:val="21"/>
          <w:lang w:eastAsia="pt-BR"/>
        </w:rPr>
        <w:t>) {</w:t>
      </w:r>
    </w:p>
    <w:p w14:paraId="0AB5D4F4"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//Se o novo </w:t>
      </w:r>
      <w:proofErr w:type="spellStart"/>
      <w:r w:rsidRPr="00371A4E">
        <w:rPr>
          <w:rFonts w:ascii="Consolas" w:eastAsia="Times New Roman" w:hAnsi="Consolas" w:cs="Consolas"/>
          <w:color w:val="6A9955"/>
          <w:sz w:val="21"/>
          <w:szCs w:val="21"/>
          <w:lang w:eastAsia="pt-BR"/>
        </w:rPr>
        <w:t>inicio</w:t>
      </w:r>
      <w:proofErr w:type="spellEnd"/>
      <w:r w:rsidRPr="00371A4E">
        <w:rPr>
          <w:rFonts w:ascii="Consolas" w:eastAsia="Times New Roman" w:hAnsi="Consolas" w:cs="Consolas"/>
          <w:color w:val="6A9955"/>
          <w:sz w:val="21"/>
          <w:szCs w:val="21"/>
          <w:lang w:eastAsia="pt-BR"/>
        </w:rPr>
        <w:t> for maior que o fim</w:t>
      </w:r>
    </w:p>
    <w:p w14:paraId="7CB7480A"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//Continua andando -&gt;</w:t>
      </w:r>
    </w:p>
    <w:p w14:paraId="1E5398B4"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//Faço o elemento continuar a andar colocando</w:t>
      </w:r>
    </w:p>
    <w:p w14:paraId="0815E89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//o estilo esquerda sendo igual o valor do novoInicio em pixels</w:t>
      </w:r>
    </w:p>
    <w:p w14:paraId="4B89A3DB"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proofErr w:type="gramStart"/>
      <w:r w:rsidRPr="00371A4E">
        <w:rPr>
          <w:rFonts w:ascii="Consolas" w:eastAsia="Times New Roman" w:hAnsi="Consolas" w:cs="Consolas"/>
          <w:color w:val="9CDCFE"/>
          <w:sz w:val="21"/>
          <w:szCs w:val="21"/>
          <w:lang w:eastAsia="pt-BR"/>
        </w:rPr>
        <w:t>elemento</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9CDCFE"/>
          <w:sz w:val="21"/>
          <w:szCs w:val="21"/>
          <w:lang w:eastAsia="pt-BR"/>
        </w:rPr>
        <w:t>style</w:t>
      </w:r>
      <w:proofErr w:type="gram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9CDCFE"/>
          <w:sz w:val="21"/>
          <w:szCs w:val="21"/>
          <w:lang w:eastAsia="pt-BR"/>
        </w:rPr>
        <w:t>left</w:t>
      </w:r>
      <w:proofErr w:type="spellEnd"/>
      <w:r w:rsidRPr="00371A4E">
        <w:rPr>
          <w:rFonts w:ascii="Consolas" w:eastAsia="Times New Roman" w:hAnsi="Consolas" w:cs="Consolas"/>
          <w:color w:val="D4D4D4"/>
          <w:sz w:val="21"/>
          <w:szCs w:val="21"/>
          <w:lang w:eastAsia="pt-BR"/>
        </w:rPr>
        <w:t> = </w:t>
      </w:r>
      <w:proofErr w:type="spellStart"/>
      <w:r w:rsidRPr="00371A4E">
        <w:rPr>
          <w:rFonts w:ascii="Consolas" w:eastAsia="Times New Roman" w:hAnsi="Consolas" w:cs="Consolas"/>
          <w:color w:val="4FC1FF"/>
          <w:sz w:val="21"/>
          <w:szCs w:val="21"/>
          <w:lang w:eastAsia="pt-BR"/>
        </w:rPr>
        <w:t>novoInicio</w:t>
      </w:r>
      <w:proofErr w:type="spellEnd"/>
      <w:r w:rsidRPr="00371A4E">
        <w:rPr>
          <w:rFonts w:ascii="Consolas" w:eastAsia="Times New Roman" w:hAnsi="Consolas" w:cs="Consolas"/>
          <w:color w:val="D4D4D4"/>
          <w:sz w:val="21"/>
          <w:szCs w:val="21"/>
          <w:lang w:eastAsia="pt-BR"/>
        </w:rPr>
        <w:t> + </w:t>
      </w:r>
      <w:r w:rsidRPr="00371A4E">
        <w:rPr>
          <w:rFonts w:ascii="Consolas" w:eastAsia="Times New Roman" w:hAnsi="Consolas" w:cs="Consolas"/>
          <w:color w:val="CE9178"/>
          <w:sz w:val="21"/>
          <w:szCs w:val="21"/>
          <w:lang w:eastAsia="pt-BR"/>
        </w:rPr>
        <w:t>'</w:t>
      </w:r>
      <w:proofErr w:type="spellStart"/>
      <w:r w:rsidRPr="00371A4E">
        <w:rPr>
          <w:rFonts w:ascii="Consolas" w:eastAsia="Times New Roman" w:hAnsi="Consolas" w:cs="Consolas"/>
          <w:color w:val="CE9178"/>
          <w:sz w:val="21"/>
          <w:szCs w:val="21"/>
          <w:lang w:eastAsia="pt-BR"/>
        </w:rPr>
        <w:t>px</w:t>
      </w:r>
      <w:proofErr w:type="spellEnd"/>
      <w:r w:rsidRPr="00371A4E">
        <w:rPr>
          <w:rFonts w:ascii="Consolas" w:eastAsia="Times New Roman" w:hAnsi="Consolas" w:cs="Consolas"/>
          <w:color w:val="CE9178"/>
          <w:sz w:val="21"/>
          <w:szCs w:val="21"/>
          <w:lang w:eastAsia="pt-BR"/>
        </w:rPr>
        <w:t>'</w:t>
      </w:r>
    </w:p>
    <w:p w14:paraId="7A5FD3B5"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//Esse passo a passo acontecerá de novo a cada 7 milissegundos</w:t>
      </w:r>
    </w:p>
    <w:p w14:paraId="4949CE13"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//Utilizei a função </w:t>
      </w:r>
      <w:proofErr w:type="spellStart"/>
      <w:r w:rsidRPr="00371A4E">
        <w:rPr>
          <w:rFonts w:ascii="Consolas" w:eastAsia="Times New Roman" w:hAnsi="Consolas" w:cs="Consolas"/>
          <w:color w:val="6A9955"/>
          <w:sz w:val="21"/>
          <w:szCs w:val="21"/>
          <w:lang w:eastAsia="pt-BR"/>
        </w:rPr>
        <w:t>setTimeout</w:t>
      </w:r>
      <w:proofErr w:type="spellEnd"/>
      <w:r w:rsidRPr="00371A4E">
        <w:rPr>
          <w:rFonts w:ascii="Consolas" w:eastAsia="Times New Roman" w:hAnsi="Consolas" w:cs="Consolas"/>
          <w:color w:val="6A9955"/>
          <w:sz w:val="21"/>
          <w:szCs w:val="21"/>
          <w:lang w:eastAsia="pt-BR"/>
        </w:rPr>
        <w:t> para esta repetição]</w:t>
      </w:r>
    </w:p>
    <w:p w14:paraId="2F738A8A"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//A cada sete milissegundos para repetir, eu chamo novamente minha função do slide</w:t>
      </w:r>
    </w:p>
    <w:p w14:paraId="7E96AF9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//Estou usando a recursividade aqui para repetir</w:t>
      </w:r>
    </w:p>
    <w:p w14:paraId="75DB1D6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gramStart"/>
      <w:r w:rsidRPr="00371A4E">
        <w:rPr>
          <w:rFonts w:ascii="Consolas" w:eastAsia="Times New Roman" w:hAnsi="Consolas" w:cs="Consolas"/>
          <w:color w:val="DCDCAA"/>
          <w:sz w:val="21"/>
          <w:szCs w:val="21"/>
          <w:lang w:eastAsia="pt-BR"/>
        </w:rPr>
        <w:t>setTimeout</w:t>
      </w:r>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569CD6"/>
          <w:sz w:val="21"/>
          <w:szCs w:val="21"/>
          <w:lang w:eastAsia="pt-BR"/>
        </w:rPr>
        <w:t>=&gt;</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DCDCAA"/>
          <w:sz w:val="21"/>
          <w:szCs w:val="21"/>
          <w:lang w:eastAsia="pt-BR"/>
        </w:rPr>
        <w:t>mover</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9CDCFE"/>
          <w:sz w:val="21"/>
          <w:szCs w:val="21"/>
          <w:lang w:eastAsia="pt-BR"/>
        </w:rPr>
        <w:t>elemento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inicio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fim</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passo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callback</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B5CEA8"/>
          <w:sz w:val="21"/>
          <w:szCs w:val="21"/>
          <w:lang w:eastAsia="pt-BR"/>
        </w:rPr>
        <w:t>7</w:t>
      </w:r>
      <w:r w:rsidRPr="00371A4E">
        <w:rPr>
          <w:rFonts w:ascii="Consolas" w:eastAsia="Times New Roman" w:hAnsi="Consolas" w:cs="Consolas"/>
          <w:color w:val="D4D4D4"/>
          <w:sz w:val="21"/>
          <w:szCs w:val="21"/>
          <w:lang w:eastAsia="pt-BR"/>
        </w:rPr>
        <w:t>)</w:t>
      </w:r>
    </w:p>
    <w:p w14:paraId="7204DC40"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3F82749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0AC0A47F"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p>
    <w:p w14:paraId="1B736079"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3448CE9C"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p>
    <w:p w14:paraId="682B098A"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function</w:t>
      </w:r>
      <w:proofErr w:type="spellEnd"/>
      <w:r w:rsidRPr="00371A4E">
        <w:rPr>
          <w:rFonts w:ascii="Consolas" w:eastAsia="Times New Roman" w:hAnsi="Consolas" w:cs="Consolas"/>
          <w:color w:val="D4D4D4"/>
          <w:sz w:val="21"/>
          <w:szCs w:val="21"/>
          <w:lang w:eastAsia="pt-BR"/>
        </w:rPr>
        <w:t> </w:t>
      </w:r>
      <w:proofErr w:type="spellStart"/>
      <w:proofErr w:type="gramStart"/>
      <w:r w:rsidRPr="00371A4E">
        <w:rPr>
          <w:rFonts w:ascii="Consolas" w:eastAsia="Times New Roman" w:hAnsi="Consolas" w:cs="Consolas"/>
          <w:color w:val="DCDCAA"/>
          <w:sz w:val="21"/>
          <w:szCs w:val="21"/>
          <w:lang w:eastAsia="pt-BR"/>
        </w:rPr>
        <w:t>slider</w:t>
      </w:r>
      <w:proofErr w:type="spellEnd"/>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D4D4D4"/>
          <w:sz w:val="21"/>
          <w:szCs w:val="21"/>
          <w:lang w:eastAsia="pt-BR"/>
        </w:rPr>
        <w:t>) {</w:t>
      </w:r>
    </w:p>
    <w:p w14:paraId="5619EF4A"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//pega todos meus elementos dentro da </w:t>
      </w:r>
      <w:proofErr w:type="spellStart"/>
      <w:r w:rsidRPr="00371A4E">
        <w:rPr>
          <w:rFonts w:ascii="Consolas" w:eastAsia="Times New Roman" w:hAnsi="Consolas" w:cs="Consolas"/>
          <w:color w:val="6A9955"/>
          <w:sz w:val="21"/>
          <w:szCs w:val="21"/>
          <w:lang w:eastAsia="pt-BR"/>
        </w:rPr>
        <w:t>div</w:t>
      </w:r>
      <w:proofErr w:type="spellEnd"/>
      <w:r w:rsidRPr="00371A4E">
        <w:rPr>
          <w:rFonts w:ascii="Consolas" w:eastAsia="Times New Roman" w:hAnsi="Consolas" w:cs="Consolas"/>
          <w:color w:val="6A9955"/>
          <w:sz w:val="21"/>
          <w:szCs w:val="21"/>
          <w:lang w:eastAsia="pt-BR"/>
        </w:rPr>
        <w:t> </w:t>
      </w:r>
      <w:proofErr w:type="spellStart"/>
      <w:r w:rsidRPr="00371A4E">
        <w:rPr>
          <w:rFonts w:ascii="Consolas" w:eastAsia="Times New Roman" w:hAnsi="Consolas" w:cs="Consolas"/>
          <w:color w:val="6A9955"/>
          <w:sz w:val="21"/>
          <w:szCs w:val="21"/>
          <w:lang w:eastAsia="pt-BR"/>
        </w:rPr>
        <w:t>slider</w:t>
      </w:r>
      <w:proofErr w:type="spellEnd"/>
    </w:p>
    <w:p w14:paraId="3BFDC2E6"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569CD6"/>
          <w:sz w:val="21"/>
          <w:szCs w:val="21"/>
          <w:lang w:eastAsia="pt-BR"/>
        </w:rPr>
        <w:t>const</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elementos</w:t>
      </w:r>
      <w:r w:rsidRPr="00371A4E">
        <w:rPr>
          <w:rFonts w:ascii="Consolas" w:eastAsia="Times New Roman" w:hAnsi="Consolas" w:cs="Consolas"/>
          <w:color w:val="D4D4D4"/>
          <w:sz w:val="21"/>
          <w:szCs w:val="21"/>
          <w:lang w:eastAsia="pt-BR"/>
        </w:rPr>
        <w:t> = </w:t>
      </w:r>
      <w:proofErr w:type="gramStart"/>
      <w:r w:rsidRPr="00371A4E">
        <w:rPr>
          <w:rFonts w:ascii="Consolas" w:eastAsia="Times New Roman" w:hAnsi="Consolas" w:cs="Consolas"/>
          <w:color w:val="9CDCFE"/>
          <w:sz w:val="21"/>
          <w:szCs w:val="21"/>
          <w:lang w:eastAsia="pt-BR"/>
        </w:rPr>
        <w:t>document</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DCDCAA"/>
          <w:sz w:val="21"/>
          <w:szCs w:val="21"/>
          <w:lang w:eastAsia="pt-BR"/>
        </w:rPr>
        <w:t>querySelectorAll</w:t>
      </w:r>
      <w:proofErr w:type="gram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CE9178"/>
          <w:sz w:val="21"/>
          <w:szCs w:val="21"/>
          <w:lang w:eastAsia="pt-BR"/>
        </w:rPr>
        <w:t>'[slider] &gt; p'</w:t>
      </w:r>
      <w:r w:rsidRPr="00371A4E">
        <w:rPr>
          <w:rFonts w:ascii="Consolas" w:eastAsia="Times New Roman" w:hAnsi="Consolas" w:cs="Consolas"/>
          <w:color w:val="D4D4D4"/>
          <w:sz w:val="21"/>
          <w:szCs w:val="21"/>
          <w:lang w:eastAsia="pt-BR"/>
        </w:rPr>
        <w:t>)</w:t>
      </w:r>
    </w:p>
    <w:p w14:paraId="112AC34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//transforma os elementos que peguei em um </w:t>
      </w:r>
      <w:proofErr w:type="spellStart"/>
      <w:r w:rsidRPr="00371A4E">
        <w:rPr>
          <w:rFonts w:ascii="Consolas" w:eastAsia="Times New Roman" w:hAnsi="Consolas" w:cs="Consolas"/>
          <w:color w:val="6A9955"/>
          <w:sz w:val="21"/>
          <w:szCs w:val="21"/>
          <w:lang w:eastAsia="pt-BR"/>
        </w:rPr>
        <w:t>Array</w:t>
      </w:r>
      <w:proofErr w:type="spellEnd"/>
    </w:p>
    <w:p w14:paraId="30934155"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const</w:t>
      </w:r>
      <w:proofErr w:type="spellEnd"/>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slides</w:t>
      </w:r>
      <w:r w:rsidRPr="00371A4E">
        <w:rPr>
          <w:rFonts w:ascii="Consolas" w:eastAsia="Times New Roman" w:hAnsi="Consolas" w:cs="Consolas"/>
          <w:color w:val="D4D4D4"/>
          <w:sz w:val="21"/>
          <w:szCs w:val="21"/>
          <w:lang w:eastAsia="pt-BR"/>
        </w:rPr>
        <w:t> = </w:t>
      </w:r>
      <w:proofErr w:type="spellStart"/>
      <w:r w:rsidRPr="00371A4E">
        <w:rPr>
          <w:rFonts w:ascii="Consolas" w:eastAsia="Times New Roman" w:hAnsi="Consolas" w:cs="Consolas"/>
          <w:color w:val="4EC9B0"/>
          <w:sz w:val="21"/>
          <w:szCs w:val="21"/>
          <w:lang w:eastAsia="pt-BR"/>
        </w:rPr>
        <w:t>Array</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DCDCAA"/>
          <w:sz w:val="21"/>
          <w:szCs w:val="21"/>
          <w:lang w:eastAsia="pt-BR"/>
        </w:rPr>
        <w:t>from</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4FC1FF"/>
          <w:sz w:val="21"/>
          <w:szCs w:val="21"/>
          <w:lang w:eastAsia="pt-BR"/>
        </w:rPr>
        <w:t>elementos</w:t>
      </w:r>
      <w:r w:rsidRPr="00371A4E">
        <w:rPr>
          <w:rFonts w:ascii="Consolas" w:eastAsia="Times New Roman" w:hAnsi="Consolas" w:cs="Consolas"/>
          <w:color w:val="D4D4D4"/>
          <w:sz w:val="21"/>
          <w:szCs w:val="21"/>
          <w:lang w:eastAsia="pt-BR"/>
        </w:rPr>
        <w:t>)</w:t>
      </w:r>
    </w:p>
    <w:p w14:paraId="1C3E23FC"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//chama a função que via exibir os slides</w:t>
      </w:r>
    </w:p>
    <w:p w14:paraId="16F746A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DCDCAA"/>
          <w:sz w:val="21"/>
          <w:szCs w:val="21"/>
          <w:lang w:val="en-US" w:eastAsia="pt-BR"/>
        </w:rPr>
        <w:t>exibirSlides</w:t>
      </w:r>
      <w:proofErr w:type="spellEnd"/>
      <w:r w:rsidRPr="00371A4E">
        <w:rPr>
          <w:rFonts w:ascii="Consolas" w:eastAsia="Times New Roman" w:hAnsi="Consolas" w:cs="Consolas"/>
          <w:color w:val="D4D4D4"/>
          <w:sz w:val="21"/>
          <w:szCs w:val="21"/>
          <w:lang w:val="en-US" w:eastAsia="pt-BR"/>
        </w:rPr>
        <w:t>(</w:t>
      </w:r>
      <w:proofErr w:type="spellStart"/>
      <w:proofErr w:type="gramStart"/>
      <w:r w:rsidRPr="00371A4E">
        <w:rPr>
          <w:rFonts w:ascii="Consolas" w:eastAsia="Times New Roman" w:hAnsi="Consolas" w:cs="Consolas"/>
          <w:color w:val="4FC1FF"/>
          <w:sz w:val="21"/>
          <w:szCs w:val="21"/>
          <w:lang w:val="en-US" w:eastAsia="pt-BR"/>
        </w:rPr>
        <w:t>slides</w:t>
      </w:r>
      <w:r w:rsidRPr="00371A4E">
        <w:rPr>
          <w:rFonts w:ascii="Consolas" w:eastAsia="Times New Roman" w:hAnsi="Consolas" w:cs="Consolas"/>
          <w:color w:val="D4D4D4"/>
          <w:sz w:val="21"/>
          <w:szCs w:val="21"/>
          <w:lang w:val="en-US" w:eastAsia="pt-BR"/>
        </w:rPr>
        <w:t>,</w:t>
      </w:r>
      <w:r w:rsidRPr="00371A4E">
        <w:rPr>
          <w:rFonts w:ascii="Consolas" w:eastAsia="Times New Roman" w:hAnsi="Consolas" w:cs="Consolas"/>
          <w:color w:val="4FC1FF"/>
          <w:sz w:val="21"/>
          <w:szCs w:val="21"/>
          <w:lang w:val="en-US" w:eastAsia="pt-BR"/>
        </w:rPr>
        <w:t>slides</w:t>
      </w:r>
      <w:proofErr w:type="spellEnd"/>
      <w:proofErr w:type="gramEnd"/>
      <w:r w:rsidRPr="00371A4E">
        <w:rPr>
          <w:rFonts w:ascii="Consolas" w:eastAsia="Times New Roman" w:hAnsi="Consolas" w:cs="Consolas"/>
          <w:color w:val="D4D4D4"/>
          <w:sz w:val="21"/>
          <w:szCs w:val="21"/>
          <w:lang w:val="en-US" w:eastAsia="pt-BR"/>
        </w:rPr>
        <w:t>[</w:t>
      </w:r>
      <w:r w:rsidRPr="00371A4E">
        <w:rPr>
          <w:rFonts w:ascii="Consolas" w:eastAsia="Times New Roman" w:hAnsi="Consolas" w:cs="Consolas"/>
          <w:color w:val="B5CEA8"/>
          <w:sz w:val="21"/>
          <w:szCs w:val="21"/>
          <w:lang w:val="en-US" w:eastAsia="pt-BR"/>
        </w:rPr>
        <w:t>0</w:t>
      </w:r>
      <w:r w:rsidRPr="00371A4E">
        <w:rPr>
          <w:rFonts w:ascii="Consolas" w:eastAsia="Times New Roman" w:hAnsi="Consolas" w:cs="Consolas"/>
          <w:color w:val="D4D4D4"/>
          <w:sz w:val="21"/>
          <w:szCs w:val="21"/>
          <w:lang w:val="en-US" w:eastAsia="pt-BR"/>
        </w:rPr>
        <w:t>])</w:t>
      </w:r>
    </w:p>
    <w:p w14:paraId="275F234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p>
    <w:p w14:paraId="07DA339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58FAE46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569CD6"/>
          <w:sz w:val="21"/>
          <w:szCs w:val="21"/>
          <w:lang w:val="en-US" w:eastAsia="pt-BR"/>
        </w:rPr>
        <w:t>function</w:t>
      </w:r>
      <w:r w:rsidRPr="00371A4E">
        <w:rPr>
          <w:rFonts w:ascii="Consolas" w:eastAsia="Times New Roman" w:hAnsi="Consolas" w:cs="Consolas"/>
          <w:color w:val="D4D4D4"/>
          <w:sz w:val="21"/>
          <w:szCs w:val="21"/>
          <w:lang w:val="en-US" w:eastAsia="pt-BR"/>
        </w:rPr>
        <w:t> </w:t>
      </w:r>
      <w:proofErr w:type="spellStart"/>
      <w:proofErr w:type="gramStart"/>
      <w:r w:rsidRPr="00371A4E">
        <w:rPr>
          <w:rFonts w:ascii="Consolas" w:eastAsia="Times New Roman" w:hAnsi="Consolas" w:cs="Consolas"/>
          <w:color w:val="DCDCAA"/>
          <w:sz w:val="21"/>
          <w:szCs w:val="21"/>
          <w:lang w:val="en-US" w:eastAsia="pt-BR"/>
        </w:rPr>
        <w:t>exibirSlides</w:t>
      </w:r>
      <w:proofErr w:type="spellEnd"/>
      <w:r w:rsidRPr="00371A4E">
        <w:rPr>
          <w:rFonts w:ascii="Consolas" w:eastAsia="Times New Roman" w:hAnsi="Consolas" w:cs="Consolas"/>
          <w:color w:val="D4D4D4"/>
          <w:sz w:val="21"/>
          <w:szCs w:val="21"/>
          <w:lang w:val="en-US" w:eastAsia="pt-BR"/>
        </w:rPr>
        <w:t>(</w:t>
      </w:r>
      <w:proofErr w:type="gramEnd"/>
      <w:r w:rsidRPr="00371A4E">
        <w:rPr>
          <w:rFonts w:ascii="Consolas" w:eastAsia="Times New Roman" w:hAnsi="Consolas" w:cs="Consolas"/>
          <w:color w:val="9CDCFE"/>
          <w:sz w:val="21"/>
          <w:szCs w:val="21"/>
          <w:lang w:val="en-US" w:eastAsia="pt-BR"/>
        </w:rPr>
        <w:t>slides</w:t>
      </w:r>
      <w:r w:rsidRPr="00371A4E">
        <w:rPr>
          <w:rFonts w:ascii="Consolas" w:eastAsia="Times New Roman" w:hAnsi="Consolas" w:cs="Consolas"/>
          <w:color w:val="D4D4D4"/>
          <w:sz w:val="21"/>
          <w:szCs w:val="21"/>
          <w:lang w:val="en-US" w:eastAsia="pt-BR"/>
        </w:rPr>
        <w:t>, </w:t>
      </w:r>
      <w:r w:rsidRPr="00371A4E">
        <w:rPr>
          <w:rFonts w:ascii="Consolas" w:eastAsia="Times New Roman" w:hAnsi="Consolas" w:cs="Consolas"/>
          <w:color w:val="9CDCFE"/>
          <w:sz w:val="21"/>
          <w:szCs w:val="21"/>
          <w:lang w:val="en-US" w:eastAsia="pt-BR"/>
        </w:rPr>
        <w:t>slide</w:t>
      </w:r>
      <w:r w:rsidRPr="00371A4E">
        <w:rPr>
          <w:rFonts w:ascii="Consolas" w:eastAsia="Times New Roman" w:hAnsi="Consolas" w:cs="Consolas"/>
          <w:color w:val="D4D4D4"/>
          <w:sz w:val="21"/>
          <w:szCs w:val="21"/>
          <w:lang w:val="en-US" w:eastAsia="pt-BR"/>
        </w:rPr>
        <w:t>) {</w:t>
      </w:r>
    </w:p>
    <w:p w14:paraId="2C1A13FF" w14:textId="77777777" w:rsidR="00371A4E" w:rsidRPr="00E227B4"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9CDCFE"/>
          <w:sz w:val="21"/>
          <w:szCs w:val="21"/>
          <w:lang w:val="en-US" w:eastAsia="pt-BR"/>
        </w:rPr>
        <w:t>slide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style</w:t>
      </w:r>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display</w:t>
      </w:r>
      <w:proofErr w:type="spell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CE9178"/>
          <w:sz w:val="21"/>
          <w:szCs w:val="21"/>
          <w:lang w:val="en-US" w:eastAsia="pt-BR"/>
        </w:rPr>
        <w:t>'block'</w:t>
      </w:r>
    </w:p>
    <w:p w14:paraId="7F7DF4C6" w14:textId="77777777" w:rsidR="00371A4E" w:rsidRPr="00E227B4"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1E2459A6"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371A4E">
        <w:rPr>
          <w:rFonts w:ascii="Consolas" w:eastAsia="Times New Roman" w:hAnsi="Consolas" w:cs="Consolas"/>
          <w:color w:val="6A9955"/>
          <w:sz w:val="21"/>
          <w:szCs w:val="21"/>
          <w:lang w:eastAsia="pt-BR"/>
        </w:rPr>
        <w:t>//O </w:t>
      </w:r>
      <w:proofErr w:type="spellStart"/>
      <w:r w:rsidRPr="00371A4E">
        <w:rPr>
          <w:rFonts w:ascii="Consolas" w:eastAsia="Times New Roman" w:hAnsi="Consolas" w:cs="Consolas"/>
          <w:color w:val="6A9955"/>
          <w:sz w:val="21"/>
          <w:szCs w:val="21"/>
          <w:lang w:eastAsia="pt-BR"/>
        </w:rPr>
        <w:t>inicio</w:t>
      </w:r>
      <w:proofErr w:type="spellEnd"/>
      <w:r w:rsidRPr="00371A4E">
        <w:rPr>
          <w:rFonts w:ascii="Consolas" w:eastAsia="Times New Roman" w:hAnsi="Consolas" w:cs="Consolas"/>
          <w:color w:val="6A9955"/>
          <w:sz w:val="21"/>
          <w:szCs w:val="21"/>
          <w:lang w:eastAsia="pt-BR"/>
        </w:rPr>
        <w:t> vai ser o começo da página ('</w:t>
      </w:r>
      <w:proofErr w:type="spellStart"/>
      <w:r w:rsidRPr="00371A4E">
        <w:rPr>
          <w:rFonts w:ascii="Consolas" w:eastAsia="Times New Roman" w:hAnsi="Consolas" w:cs="Consolas"/>
          <w:color w:val="6A9955"/>
          <w:sz w:val="21"/>
          <w:szCs w:val="21"/>
          <w:lang w:eastAsia="pt-BR"/>
        </w:rPr>
        <w:t>innewWidth</w:t>
      </w:r>
      <w:proofErr w:type="spellEnd"/>
      <w:r w:rsidRPr="00371A4E">
        <w:rPr>
          <w:rFonts w:ascii="Consolas" w:eastAsia="Times New Roman" w:hAnsi="Consolas" w:cs="Consolas"/>
          <w:color w:val="6A9955"/>
          <w:sz w:val="21"/>
          <w:szCs w:val="21"/>
          <w:lang w:eastAsia="pt-BR"/>
        </w:rPr>
        <w:t>')</w:t>
      </w:r>
    </w:p>
    <w:p w14:paraId="739009BF"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const</w:t>
      </w:r>
      <w:proofErr w:type="spellEnd"/>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inicio</w:t>
      </w:r>
      <w:r w:rsidRPr="00371A4E">
        <w:rPr>
          <w:rFonts w:ascii="Consolas" w:eastAsia="Times New Roman" w:hAnsi="Consolas" w:cs="Consolas"/>
          <w:color w:val="D4D4D4"/>
          <w:sz w:val="21"/>
          <w:szCs w:val="21"/>
          <w:lang w:eastAsia="pt-BR"/>
        </w:rPr>
        <w:t> = </w:t>
      </w:r>
      <w:proofErr w:type="spellStart"/>
      <w:r w:rsidRPr="00371A4E">
        <w:rPr>
          <w:rFonts w:ascii="Consolas" w:eastAsia="Times New Roman" w:hAnsi="Consolas" w:cs="Consolas"/>
          <w:color w:val="9CDCFE"/>
          <w:sz w:val="21"/>
          <w:szCs w:val="21"/>
          <w:lang w:eastAsia="pt-BR"/>
        </w:rPr>
        <w:t>innerWidth</w:t>
      </w:r>
      <w:proofErr w:type="spellEnd"/>
    </w:p>
    <w:p w14:paraId="77D2D96C"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6A9955"/>
          <w:sz w:val="21"/>
          <w:szCs w:val="21"/>
          <w:lang w:eastAsia="pt-BR"/>
        </w:rPr>
        <w:t>//O final vai ser o final da </w:t>
      </w:r>
      <w:proofErr w:type="spellStart"/>
      <w:r w:rsidRPr="00371A4E">
        <w:rPr>
          <w:rFonts w:ascii="Consolas" w:eastAsia="Times New Roman" w:hAnsi="Consolas" w:cs="Consolas"/>
          <w:color w:val="6A9955"/>
          <w:sz w:val="21"/>
          <w:szCs w:val="21"/>
          <w:lang w:eastAsia="pt-BR"/>
        </w:rPr>
        <w:t>tag</w:t>
      </w:r>
      <w:proofErr w:type="spellEnd"/>
      <w:r w:rsidRPr="00371A4E">
        <w:rPr>
          <w:rFonts w:ascii="Consolas" w:eastAsia="Times New Roman" w:hAnsi="Consolas" w:cs="Consolas"/>
          <w:color w:val="6A9955"/>
          <w:sz w:val="21"/>
          <w:szCs w:val="21"/>
          <w:lang w:eastAsia="pt-BR"/>
        </w:rPr>
        <w:t> cliente, neste caso p</w:t>
      </w:r>
    </w:p>
    <w:p w14:paraId="6EEBF9F2"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569CD6"/>
          <w:sz w:val="21"/>
          <w:szCs w:val="21"/>
          <w:lang w:val="en-US" w:eastAsia="pt-BR"/>
        </w:rPr>
        <w:t>const</w:t>
      </w:r>
      <w:r w:rsidRPr="00371A4E">
        <w:rPr>
          <w:rFonts w:ascii="Consolas" w:eastAsia="Times New Roman" w:hAnsi="Consolas" w:cs="Consolas"/>
          <w:color w:val="D4D4D4"/>
          <w:sz w:val="21"/>
          <w:szCs w:val="21"/>
          <w:lang w:val="en-US" w:eastAsia="pt-BR"/>
        </w:rPr>
        <w:t> </w:t>
      </w:r>
      <w:proofErr w:type="spellStart"/>
      <w:r w:rsidRPr="00371A4E">
        <w:rPr>
          <w:rFonts w:ascii="Consolas" w:eastAsia="Times New Roman" w:hAnsi="Consolas" w:cs="Consolas"/>
          <w:color w:val="4FC1FF"/>
          <w:sz w:val="21"/>
          <w:szCs w:val="21"/>
          <w:lang w:val="en-US" w:eastAsia="pt-BR"/>
        </w:rPr>
        <w:t>fim</w:t>
      </w:r>
      <w:proofErr w:type="spellEnd"/>
      <w:r w:rsidRPr="00371A4E">
        <w:rPr>
          <w:rFonts w:ascii="Consolas" w:eastAsia="Times New Roman" w:hAnsi="Consolas" w:cs="Consolas"/>
          <w:color w:val="D4D4D4"/>
          <w:sz w:val="21"/>
          <w:szCs w:val="21"/>
          <w:lang w:val="en-US" w:eastAsia="pt-BR"/>
        </w:rPr>
        <w:t> = -</w:t>
      </w:r>
      <w:proofErr w:type="spellStart"/>
      <w:proofErr w:type="gramStart"/>
      <w:r w:rsidRPr="00371A4E">
        <w:rPr>
          <w:rFonts w:ascii="Consolas" w:eastAsia="Times New Roman" w:hAnsi="Consolas" w:cs="Consolas"/>
          <w:color w:val="9CDCFE"/>
          <w:sz w:val="21"/>
          <w:szCs w:val="21"/>
          <w:lang w:val="en-US" w:eastAsia="pt-BR"/>
        </w:rPr>
        <w:t>style</w:t>
      </w:r>
      <w:r w:rsidRPr="00371A4E">
        <w:rPr>
          <w:rFonts w:ascii="Consolas" w:eastAsia="Times New Roman" w:hAnsi="Consolas" w:cs="Consolas"/>
          <w:color w:val="D4D4D4"/>
          <w:sz w:val="21"/>
          <w:szCs w:val="21"/>
          <w:lang w:val="en-US" w:eastAsia="pt-BR"/>
        </w:rPr>
        <w:t>.</w:t>
      </w:r>
      <w:r w:rsidRPr="00371A4E">
        <w:rPr>
          <w:rFonts w:ascii="Consolas" w:eastAsia="Times New Roman" w:hAnsi="Consolas" w:cs="Consolas"/>
          <w:color w:val="9CDCFE"/>
          <w:sz w:val="21"/>
          <w:szCs w:val="21"/>
          <w:lang w:val="en-US" w:eastAsia="pt-BR"/>
        </w:rPr>
        <w:t>clientWidth</w:t>
      </w:r>
      <w:proofErr w:type="spellEnd"/>
      <w:proofErr w:type="gramEnd"/>
    </w:p>
    <w:p w14:paraId="6DE0A08A"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5D7BB010"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val="en-US" w:eastAsia="pt-BR"/>
        </w:rPr>
        <w:t>        </w:t>
      </w:r>
      <w:proofErr w:type="spellStart"/>
      <w:proofErr w:type="gramStart"/>
      <w:r w:rsidRPr="00371A4E">
        <w:rPr>
          <w:rFonts w:ascii="Consolas" w:eastAsia="Times New Roman" w:hAnsi="Consolas" w:cs="Consolas"/>
          <w:color w:val="9CDCFE"/>
          <w:sz w:val="21"/>
          <w:szCs w:val="21"/>
          <w:lang w:val="en-US" w:eastAsia="pt-BR"/>
        </w:rPr>
        <w:t>slide</w:t>
      </w:r>
      <w:r w:rsidRPr="00371A4E">
        <w:rPr>
          <w:rFonts w:ascii="Consolas" w:eastAsia="Times New Roman" w:hAnsi="Consolas" w:cs="Consolas"/>
          <w:color w:val="D4D4D4"/>
          <w:sz w:val="21"/>
          <w:szCs w:val="21"/>
          <w:lang w:val="en-US" w:eastAsia="pt-BR"/>
        </w:rPr>
        <w:t>.</w:t>
      </w:r>
      <w:r w:rsidRPr="00371A4E">
        <w:rPr>
          <w:rFonts w:ascii="Consolas" w:eastAsia="Times New Roman" w:hAnsi="Consolas" w:cs="Consolas"/>
          <w:color w:val="9CDCFE"/>
          <w:sz w:val="21"/>
          <w:szCs w:val="21"/>
          <w:lang w:val="en-US" w:eastAsia="pt-BR"/>
        </w:rPr>
        <w:t>style</w:t>
      </w:r>
      <w:proofErr w:type="gramEnd"/>
      <w:r w:rsidRPr="00371A4E">
        <w:rPr>
          <w:rFonts w:ascii="Consolas" w:eastAsia="Times New Roman" w:hAnsi="Consolas" w:cs="Consolas"/>
          <w:color w:val="D4D4D4"/>
          <w:sz w:val="21"/>
          <w:szCs w:val="21"/>
          <w:lang w:val="en-US" w:eastAsia="pt-BR"/>
        </w:rPr>
        <w:t>.</w:t>
      </w:r>
      <w:r w:rsidRPr="00371A4E">
        <w:rPr>
          <w:rFonts w:ascii="Consolas" w:eastAsia="Times New Roman" w:hAnsi="Consolas" w:cs="Consolas"/>
          <w:color w:val="9CDCFE"/>
          <w:sz w:val="21"/>
          <w:szCs w:val="21"/>
          <w:lang w:val="en-US" w:eastAsia="pt-BR"/>
        </w:rPr>
        <w:t>left</w:t>
      </w:r>
      <w:proofErr w:type="spellEnd"/>
      <w:r w:rsidRPr="00371A4E">
        <w:rPr>
          <w:rFonts w:ascii="Consolas" w:eastAsia="Times New Roman" w:hAnsi="Consolas" w:cs="Consolas"/>
          <w:color w:val="D4D4D4"/>
          <w:sz w:val="21"/>
          <w:szCs w:val="21"/>
          <w:lang w:val="en-US" w:eastAsia="pt-BR"/>
        </w:rPr>
        <w:t> = </w:t>
      </w:r>
      <w:r w:rsidRPr="00371A4E">
        <w:rPr>
          <w:rFonts w:ascii="Consolas" w:eastAsia="Times New Roman" w:hAnsi="Consolas" w:cs="Consolas"/>
          <w:color w:val="CE9178"/>
          <w:sz w:val="21"/>
          <w:szCs w:val="21"/>
          <w:lang w:val="en-US" w:eastAsia="pt-BR"/>
        </w:rPr>
        <w:t>`</w:t>
      </w:r>
      <w:r w:rsidRPr="00371A4E">
        <w:rPr>
          <w:rFonts w:ascii="Consolas" w:eastAsia="Times New Roman" w:hAnsi="Consolas" w:cs="Consolas"/>
          <w:color w:val="569CD6"/>
          <w:sz w:val="21"/>
          <w:szCs w:val="21"/>
          <w:lang w:val="en-US" w:eastAsia="pt-BR"/>
        </w:rPr>
        <w:t>${</w:t>
      </w:r>
      <w:proofErr w:type="spellStart"/>
      <w:r w:rsidRPr="00371A4E">
        <w:rPr>
          <w:rFonts w:ascii="Consolas" w:eastAsia="Times New Roman" w:hAnsi="Consolas" w:cs="Consolas"/>
          <w:color w:val="4FC1FF"/>
          <w:sz w:val="21"/>
          <w:szCs w:val="21"/>
          <w:lang w:val="en-US" w:eastAsia="pt-BR"/>
        </w:rPr>
        <w:t>inicio</w:t>
      </w:r>
      <w:proofErr w:type="spellEnd"/>
      <w:r w:rsidRPr="00371A4E">
        <w:rPr>
          <w:rFonts w:ascii="Consolas" w:eastAsia="Times New Roman" w:hAnsi="Consolas" w:cs="Consolas"/>
          <w:color w:val="569CD6"/>
          <w:sz w:val="21"/>
          <w:szCs w:val="21"/>
          <w:lang w:val="en-US" w:eastAsia="pt-BR"/>
        </w:rPr>
        <w:t>}</w:t>
      </w:r>
      <w:r w:rsidRPr="00371A4E">
        <w:rPr>
          <w:rFonts w:ascii="Consolas" w:eastAsia="Times New Roman" w:hAnsi="Consolas" w:cs="Consolas"/>
          <w:color w:val="CE9178"/>
          <w:sz w:val="21"/>
          <w:szCs w:val="21"/>
          <w:lang w:val="en-US" w:eastAsia="pt-BR"/>
        </w:rPr>
        <w:t>px`</w:t>
      </w:r>
    </w:p>
    <w:p w14:paraId="6D1E3F3C"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p>
    <w:p w14:paraId="3C6CD071"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val="en-US" w:eastAsia="pt-BR"/>
        </w:rPr>
        <w:t>        </w:t>
      </w:r>
      <w:proofErr w:type="gramStart"/>
      <w:r w:rsidRPr="00371A4E">
        <w:rPr>
          <w:rFonts w:ascii="Consolas" w:eastAsia="Times New Roman" w:hAnsi="Consolas" w:cs="Consolas"/>
          <w:color w:val="DCDCAA"/>
          <w:sz w:val="21"/>
          <w:szCs w:val="21"/>
          <w:lang w:eastAsia="pt-BR"/>
        </w:rPr>
        <w:t>mover</w:t>
      </w:r>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9CDCFE"/>
          <w:sz w:val="21"/>
          <w:szCs w:val="21"/>
          <w:lang w:eastAsia="pt-BR"/>
        </w:rPr>
        <w:t>slide</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inicio</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fim</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B5CEA8"/>
          <w:sz w:val="21"/>
          <w:szCs w:val="21"/>
          <w:lang w:eastAsia="pt-BR"/>
        </w:rPr>
        <w:t>5</w:t>
      </w:r>
      <w:r w:rsidRPr="00371A4E">
        <w:rPr>
          <w:rFonts w:ascii="Consolas" w:eastAsia="Times New Roman" w:hAnsi="Consolas" w:cs="Consolas"/>
          <w:color w:val="D4D4D4"/>
          <w:sz w:val="21"/>
          <w:szCs w:val="21"/>
          <w:lang w:eastAsia="pt-BR"/>
        </w:rPr>
        <w:t>, () </w:t>
      </w:r>
      <w:r w:rsidRPr="00371A4E">
        <w:rPr>
          <w:rFonts w:ascii="Consolas" w:eastAsia="Times New Roman" w:hAnsi="Consolas" w:cs="Consolas"/>
          <w:color w:val="569CD6"/>
          <w:sz w:val="21"/>
          <w:szCs w:val="21"/>
          <w:lang w:eastAsia="pt-BR"/>
        </w:rPr>
        <w:t>=&gt;</w:t>
      </w:r>
      <w:r w:rsidRPr="00371A4E">
        <w:rPr>
          <w:rFonts w:ascii="Consolas" w:eastAsia="Times New Roman" w:hAnsi="Consolas" w:cs="Consolas"/>
          <w:color w:val="D4D4D4"/>
          <w:sz w:val="21"/>
          <w:szCs w:val="21"/>
          <w:lang w:eastAsia="pt-BR"/>
        </w:rPr>
        <w:t> {</w:t>
      </w:r>
    </w:p>
    <w:p w14:paraId="35854B6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proofErr w:type="gramStart"/>
      <w:r w:rsidRPr="00371A4E">
        <w:rPr>
          <w:rFonts w:ascii="Consolas" w:eastAsia="Times New Roman" w:hAnsi="Consolas" w:cs="Consolas"/>
          <w:color w:val="DCDCAA"/>
          <w:sz w:val="21"/>
          <w:szCs w:val="21"/>
          <w:lang w:eastAsia="pt-BR"/>
        </w:rPr>
        <w:t>exibirSlides</w:t>
      </w:r>
      <w:proofErr w:type="spellEnd"/>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9CDCFE"/>
          <w:sz w:val="21"/>
          <w:szCs w:val="21"/>
          <w:lang w:eastAsia="pt-BR"/>
        </w:rPr>
        <w:t>slides</w:t>
      </w: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DCDCAA"/>
          <w:sz w:val="21"/>
          <w:szCs w:val="21"/>
          <w:lang w:eastAsia="pt-BR"/>
        </w:rPr>
        <w:t>getProximo</w:t>
      </w:r>
      <w:proofErr w:type="spell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9CDCFE"/>
          <w:sz w:val="21"/>
          <w:szCs w:val="21"/>
          <w:lang w:eastAsia="pt-BR"/>
        </w:rPr>
        <w:t>slides</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slide</w:t>
      </w:r>
      <w:r w:rsidRPr="00371A4E">
        <w:rPr>
          <w:rFonts w:ascii="Consolas" w:eastAsia="Times New Roman" w:hAnsi="Consolas" w:cs="Consolas"/>
          <w:color w:val="D4D4D4"/>
          <w:sz w:val="21"/>
          <w:szCs w:val="21"/>
          <w:lang w:eastAsia="pt-BR"/>
        </w:rPr>
        <w:t>))</w:t>
      </w:r>
    </w:p>
    <w:p w14:paraId="55AA8BC7"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0AC13793"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
    <w:p w14:paraId="317DB38E"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p>
    <w:p w14:paraId="3E5E2E6B"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function</w:t>
      </w:r>
      <w:proofErr w:type="spellEnd"/>
      <w:r w:rsidRPr="00371A4E">
        <w:rPr>
          <w:rFonts w:ascii="Consolas" w:eastAsia="Times New Roman" w:hAnsi="Consolas" w:cs="Consolas"/>
          <w:color w:val="D4D4D4"/>
          <w:sz w:val="21"/>
          <w:szCs w:val="21"/>
          <w:lang w:eastAsia="pt-BR"/>
        </w:rPr>
        <w:t> </w:t>
      </w:r>
      <w:proofErr w:type="spellStart"/>
      <w:proofErr w:type="gramStart"/>
      <w:r w:rsidRPr="00371A4E">
        <w:rPr>
          <w:rFonts w:ascii="Consolas" w:eastAsia="Times New Roman" w:hAnsi="Consolas" w:cs="Consolas"/>
          <w:color w:val="DCDCAA"/>
          <w:sz w:val="21"/>
          <w:szCs w:val="21"/>
          <w:lang w:eastAsia="pt-BR"/>
        </w:rPr>
        <w:t>getProximo</w:t>
      </w:r>
      <w:proofErr w:type="spellEnd"/>
      <w:r w:rsidRPr="00371A4E">
        <w:rPr>
          <w:rFonts w:ascii="Consolas" w:eastAsia="Times New Roman" w:hAnsi="Consolas" w:cs="Consolas"/>
          <w:color w:val="D4D4D4"/>
          <w:sz w:val="21"/>
          <w:szCs w:val="21"/>
          <w:lang w:eastAsia="pt-BR"/>
        </w:rPr>
        <w:t>(</w:t>
      </w:r>
      <w:proofErr w:type="gramEnd"/>
      <w:r w:rsidRPr="00371A4E">
        <w:rPr>
          <w:rFonts w:ascii="Consolas" w:eastAsia="Times New Roman" w:hAnsi="Consolas" w:cs="Consolas"/>
          <w:color w:val="9CDCFE"/>
          <w:sz w:val="21"/>
          <w:szCs w:val="21"/>
          <w:lang w:eastAsia="pt-BR"/>
        </w:rPr>
        <w:t>lista</w:t>
      </w:r>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9CDCFE"/>
          <w:sz w:val="21"/>
          <w:szCs w:val="21"/>
          <w:lang w:eastAsia="pt-BR"/>
        </w:rPr>
        <w:t>atual</w:t>
      </w:r>
      <w:r w:rsidRPr="00371A4E">
        <w:rPr>
          <w:rFonts w:ascii="Consolas" w:eastAsia="Times New Roman" w:hAnsi="Consolas" w:cs="Consolas"/>
          <w:color w:val="D4D4D4"/>
          <w:sz w:val="21"/>
          <w:szCs w:val="21"/>
          <w:lang w:eastAsia="pt-BR"/>
        </w:rPr>
        <w:t>) {</w:t>
      </w:r>
    </w:p>
    <w:p w14:paraId="3E27A4ED" w14:textId="77777777" w:rsidR="00371A4E" w:rsidRPr="00371A4E" w:rsidRDefault="00371A4E" w:rsidP="00371A4E">
      <w:pPr>
        <w:shd w:val="clear" w:color="auto" w:fill="1E1E1E"/>
        <w:spacing w:after="0" w:line="285" w:lineRule="atLeast"/>
        <w:rPr>
          <w:rFonts w:ascii="Consolas" w:eastAsia="Times New Roman" w:hAnsi="Consolas" w:cs="Consolas"/>
          <w:color w:val="D4D4D4"/>
          <w:sz w:val="21"/>
          <w:szCs w:val="21"/>
          <w:lang w:eastAsia="pt-BR"/>
        </w:rPr>
      </w:pPr>
      <w:r w:rsidRPr="00371A4E">
        <w:rPr>
          <w:rFonts w:ascii="Consolas" w:eastAsia="Times New Roman" w:hAnsi="Consolas" w:cs="Consolas"/>
          <w:color w:val="D4D4D4"/>
          <w:sz w:val="21"/>
          <w:szCs w:val="21"/>
          <w:lang w:eastAsia="pt-BR"/>
        </w:rPr>
        <w:t>        </w:t>
      </w:r>
      <w:proofErr w:type="spellStart"/>
      <w:r w:rsidRPr="00371A4E">
        <w:rPr>
          <w:rFonts w:ascii="Consolas" w:eastAsia="Times New Roman" w:hAnsi="Consolas" w:cs="Consolas"/>
          <w:color w:val="569CD6"/>
          <w:sz w:val="21"/>
          <w:szCs w:val="21"/>
          <w:lang w:eastAsia="pt-BR"/>
        </w:rPr>
        <w:t>const</w:t>
      </w:r>
      <w:proofErr w:type="spellEnd"/>
      <w:r w:rsidRPr="00371A4E">
        <w:rPr>
          <w:rFonts w:ascii="Consolas" w:eastAsia="Times New Roman" w:hAnsi="Consolas" w:cs="Consolas"/>
          <w:color w:val="D4D4D4"/>
          <w:sz w:val="21"/>
          <w:szCs w:val="21"/>
          <w:lang w:eastAsia="pt-BR"/>
        </w:rPr>
        <w:t> </w:t>
      </w:r>
      <w:r w:rsidRPr="00371A4E">
        <w:rPr>
          <w:rFonts w:ascii="Consolas" w:eastAsia="Times New Roman" w:hAnsi="Consolas" w:cs="Consolas"/>
          <w:color w:val="4FC1FF"/>
          <w:sz w:val="21"/>
          <w:szCs w:val="21"/>
          <w:lang w:eastAsia="pt-BR"/>
        </w:rPr>
        <w:t>i</w:t>
      </w:r>
      <w:r w:rsidRPr="00371A4E">
        <w:rPr>
          <w:rFonts w:ascii="Consolas" w:eastAsia="Times New Roman" w:hAnsi="Consolas" w:cs="Consolas"/>
          <w:color w:val="D4D4D4"/>
          <w:sz w:val="21"/>
          <w:szCs w:val="21"/>
          <w:lang w:eastAsia="pt-BR"/>
        </w:rPr>
        <w:t> = </w:t>
      </w:r>
      <w:proofErr w:type="spellStart"/>
      <w:proofErr w:type="gramStart"/>
      <w:r w:rsidRPr="00371A4E">
        <w:rPr>
          <w:rFonts w:ascii="Consolas" w:eastAsia="Times New Roman" w:hAnsi="Consolas" w:cs="Consolas"/>
          <w:color w:val="9CDCFE"/>
          <w:sz w:val="21"/>
          <w:szCs w:val="21"/>
          <w:lang w:eastAsia="pt-BR"/>
        </w:rPr>
        <w:t>lista</w:t>
      </w:r>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DCDCAA"/>
          <w:sz w:val="21"/>
          <w:szCs w:val="21"/>
          <w:lang w:eastAsia="pt-BR"/>
        </w:rPr>
        <w:t>indexOf</w:t>
      </w:r>
      <w:proofErr w:type="spellEnd"/>
      <w:proofErr w:type="gramEnd"/>
      <w:r w:rsidRPr="00371A4E">
        <w:rPr>
          <w:rFonts w:ascii="Consolas" w:eastAsia="Times New Roman" w:hAnsi="Consolas" w:cs="Consolas"/>
          <w:color w:val="D4D4D4"/>
          <w:sz w:val="21"/>
          <w:szCs w:val="21"/>
          <w:lang w:eastAsia="pt-BR"/>
        </w:rPr>
        <w:t>(</w:t>
      </w:r>
      <w:r w:rsidRPr="00371A4E">
        <w:rPr>
          <w:rFonts w:ascii="Consolas" w:eastAsia="Times New Roman" w:hAnsi="Consolas" w:cs="Consolas"/>
          <w:color w:val="9CDCFE"/>
          <w:sz w:val="21"/>
          <w:szCs w:val="21"/>
          <w:lang w:eastAsia="pt-BR"/>
        </w:rPr>
        <w:t>atual</w:t>
      </w:r>
      <w:r w:rsidRPr="00371A4E">
        <w:rPr>
          <w:rFonts w:ascii="Consolas" w:eastAsia="Times New Roman" w:hAnsi="Consolas" w:cs="Consolas"/>
          <w:color w:val="D4D4D4"/>
          <w:sz w:val="21"/>
          <w:szCs w:val="21"/>
          <w:lang w:eastAsia="pt-BR"/>
        </w:rPr>
        <w:t>) + </w:t>
      </w:r>
      <w:r w:rsidRPr="00371A4E">
        <w:rPr>
          <w:rFonts w:ascii="Consolas" w:eastAsia="Times New Roman" w:hAnsi="Consolas" w:cs="Consolas"/>
          <w:color w:val="B5CEA8"/>
          <w:sz w:val="21"/>
          <w:szCs w:val="21"/>
          <w:lang w:eastAsia="pt-BR"/>
        </w:rPr>
        <w:t>1</w:t>
      </w:r>
    </w:p>
    <w:p w14:paraId="11EEDAB6" w14:textId="77777777" w:rsidR="00371A4E" w:rsidRPr="00E227B4"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371A4E">
        <w:rPr>
          <w:rFonts w:ascii="Consolas" w:eastAsia="Times New Roman" w:hAnsi="Consolas" w:cs="Consolas"/>
          <w:color w:val="D4D4D4"/>
          <w:sz w:val="21"/>
          <w:szCs w:val="21"/>
          <w:lang w:eastAsia="pt-BR"/>
        </w:rPr>
        <w:t>        </w:t>
      </w:r>
      <w:r w:rsidRPr="00E227B4">
        <w:rPr>
          <w:rFonts w:ascii="Consolas" w:eastAsia="Times New Roman" w:hAnsi="Consolas" w:cs="Consolas"/>
          <w:color w:val="C586C0"/>
          <w:sz w:val="21"/>
          <w:szCs w:val="21"/>
          <w:lang w:val="en-US" w:eastAsia="pt-BR"/>
        </w:rPr>
        <w:t>return</w:t>
      </w:r>
      <w:r w:rsidRPr="00E227B4">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4FC1FF"/>
          <w:sz w:val="21"/>
          <w:szCs w:val="21"/>
          <w:lang w:val="en-US" w:eastAsia="pt-BR"/>
        </w:rPr>
        <w:t>i</w:t>
      </w:r>
      <w:proofErr w:type="spellEnd"/>
      <w:r w:rsidRPr="00E227B4">
        <w:rPr>
          <w:rFonts w:ascii="Consolas" w:eastAsia="Times New Roman" w:hAnsi="Consolas" w:cs="Consolas"/>
          <w:color w:val="D4D4D4"/>
          <w:sz w:val="21"/>
          <w:szCs w:val="21"/>
          <w:lang w:val="en-US" w:eastAsia="pt-BR"/>
        </w:rPr>
        <w:t> &lt; </w:t>
      </w:r>
      <w:proofErr w:type="spellStart"/>
      <w:proofErr w:type="gramStart"/>
      <w:r w:rsidRPr="00E227B4">
        <w:rPr>
          <w:rFonts w:ascii="Consolas" w:eastAsia="Times New Roman" w:hAnsi="Consolas" w:cs="Consolas"/>
          <w:color w:val="9CDCFE"/>
          <w:sz w:val="21"/>
          <w:szCs w:val="21"/>
          <w:lang w:val="en-US" w:eastAsia="pt-BR"/>
        </w:rPr>
        <w:t>lista</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length</w:t>
      </w:r>
      <w:proofErr w:type="spellEnd"/>
      <w:proofErr w:type="gramEnd"/>
      <w:r w:rsidRPr="00E227B4">
        <w:rPr>
          <w:rFonts w:ascii="Consolas" w:eastAsia="Times New Roman" w:hAnsi="Consolas" w:cs="Consolas"/>
          <w:color w:val="D4D4D4"/>
          <w:sz w:val="21"/>
          <w:szCs w:val="21"/>
          <w:lang w:val="en-US" w:eastAsia="pt-BR"/>
        </w:rPr>
        <w:t> ? </w:t>
      </w:r>
      <w:proofErr w:type="spellStart"/>
      <w:r w:rsidRPr="00E227B4">
        <w:rPr>
          <w:rFonts w:ascii="Consolas" w:eastAsia="Times New Roman" w:hAnsi="Consolas" w:cs="Consolas"/>
          <w:color w:val="9CDCFE"/>
          <w:sz w:val="21"/>
          <w:szCs w:val="21"/>
          <w:lang w:val="en-US" w:eastAsia="pt-BR"/>
        </w:rPr>
        <w:t>lista</w:t>
      </w:r>
      <w:proofErr w:type="spellEnd"/>
      <w:r w:rsidRPr="00E227B4">
        <w:rPr>
          <w:rFonts w:ascii="Consolas" w:eastAsia="Times New Roman" w:hAnsi="Consolas" w:cs="Consolas"/>
          <w:color w:val="D4D4D4"/>
          <w:sz w:val="21"/>
          <w:szCs w:val="21"/>
          <w:lang w:val="en-US" w:eastAsia="pt-BR"/>
        </w:rPr>
        <w:t>[</w:t>
      </w:r>
      <w:proofErr w:type="spellStart"/>
      <w:r w:rsidRPr="00E227B4">
        <w:rPr>
          <w:rFonts w:ascii="Consolas" w:eastAsia="Times New Roman" w:hAnsi="Consolas" w:cs="Consolas"/>
          <w:color w:val="4FC1FF"/>
          <w:sz w:val="21"/>
          <w:szCs w:val="21"/>
          <w:lang w:val="en-US" w:eastAsia="pt-BR"/>
        </w:rPr>
        <w:t>i</w:t>
      </w:r>
      <w:proofErr w:type="spellEnd"/>
      <w:r w:rsidRPr="00E227B4">
        <w:rPr>
          <w:rFonts w:ascii="Consolas" w:eastAsia="Times New Roman" w:hAnsi="Consolas" w:cs="Consolas"/>
          <w:color w:val="D4D4D4"/>
          <w:sz w:val="21"/>
          <w:szCs w:val="21"/>
          <w:lang w:val="en-US" w:eastAsia="pt-BR"/>
        </w:rPr>
        <w:t>] : </w:t>
      </w:r>
      <w:proofErr w:type="spellStart"/>
      <w:r w:rsidRPr="00E227B4">
        <w:rPr>
          <w:rFonts w:ascii="Consolas" w:eastAsia="Times New Roman" w:hAnsi="Consolas" w:cs="Consolas"/>
          <w:color w:val="9CDCFE"/>
          <w:sz w:val="21"/>
          <w:szCs w:val="21"/>
          <w:lang w:val="en-US" w:eastAsia="pt-BR"/>
        </w:rPr>
        <w:t>lista</w:t>
      </w:r>
      <w:proofErr w:type="spell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B5CEA8"/>
          <w:sz w:val="21"/>
          <w:szCs w:val="21"/>
          <w:lang w:val="en-US" w:eastAsia="pt-BR"/>
        </w:rPr>
        <w:t>0</w:t>
      </w:r>
      <w:r w:rsidRPr="00E227B4">
        <w:rPr>
          <w:rFonts w:ascii="Consolas" w:eastAsia="Times New Roman" w:hAnsi="Consolas" w:cs="Consolas"/>
          <w:color w:val="D4D4D4"/>
          <w:sz w:val="21"/>
          <w:szCs w:val="21"/>
          <w:lang w:val="en-US" w:eastAsia="pt-BR"/>
        </w:rPr>
        <w:t>]</w:t>
      </w:r>
    </w:p>
    <w:p w14:paraId="13493DF4" w14:textId="77777777" w:rsidR="00371A4E" w:rsidRPr="00E227B4"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p>
    <w:p w14:paraId="7BDA7834" w14:textId="77777777" w:rsidR="00371A4E" w:rsidRPr="00E227B4" w:rsidRDefault="00371A4E" w:rsidP="00371A4E">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808080"/>
          <w:sz w:val="21"/>
          <w:szCs w:val="21"/>
          <w:lang w:val="en-US" w:eastAsia="pt-BR"/>
        </w:rPr>
        <w:t>&lt;/</w:t>
      </w:r>
      <w:r w:rsidRPr="00E227B4">
        <w:rPr>
          <w:rFonts w:ascii="Consolas" w:eastAsia="Times New Roman" w:hAnsi="Consolas" w:cs="Consolas"/>
          <w:color w:val="569CD6"/>
          <w:sz w:val="21"/>
          <w:szCs w:val="21"/>
          <w:lang w:val="en-US" w:eastAsia="pt-BR"/>
        </w:rPr>
        <w:t>script</w:t>
      </w:r>
      <w:r w:rsidRPr="00E227B4">
        <w:rPr>
          <w:rFonts w:ascii="Consolas" w:eastAsia="Times New Roman" w:hAnsi="Consolas" w:cs="Consolas"/>
          <w:color w:val="808080"/>
          <w:sz w:val="21"/>
          <w:szCs w:val="21"/>
          <w:lang w:val="en-US" w:eastAsia="pt-BR"/>
        </w:rPr>
        <w:t>&gt;</w:t>
      </w:r>
    </w:p>
    <w:p w14:paraId="0742566F" w14:textId="77777777" w:rsidR="00503AB6" w:rsidRPr="00E227B4" w:rsidRDefault="00503AB6" w:rsidP="00503AB6">
      <w:pPr>
        <w:rPr>
          <w:sz w:val="24"/>
          <w:szCs w:val="24"/>
          <w:lang w:val="en-US"/>
        </w:rPr>
      </w:pPr>
    </w:p>
    <w:p w14:paraId="16FA9766" w14:textId="77777777" w:rsidR="00F0527C" w:rsidRDefault="00195D06" w:rsidP="00503AB6">
      <w:pPr>
        <w:rPr>
          <w:b/>
          <w:bCs/>
          <w:sz w:val="32"/>
          <w:szCs w:val="32"/>
        </w:rPr>
      </w:pPr>
      <w:r w:rsidRPr="00195D06">
        <w:rPr>
          <w:b/>
          <w:bCs/>
          <w:sz w:val="32"/>
          <w:szCs w:val="32"/>
        </w:rPr>
        <w:lastRenderedPageBreak/>
        <w:t>VAMOS VER ABAIXO AGORA UM C</w:t>
      </w:r>
      <w:r>
        <w:rPr>
          <w:b/>
          <w:bCs/>
          <w:sz w:val="32"/>
          <w:szCs w:val="32"/>
        </w:rPr>
        <w:t>ÓDIGO PARA CONSEGUIRMOS CRIAR BOTÕES DE PAUSE E PLAY PRÓPRIOS E UMA BARRA DE DURAÇÃO DO VÍDEO:</w:t>
      </w:r>
    </w:p>
    <w:p w14:paraId="268EEAF0" w14:textId="77777777" w:rsidR="00195D06" w:rsidRDefault="00195D06" w:rsidP="00503AB6">
      <w:pPr>
        <w:rPr>
          <w:b/>
          <w:bCs/>
          <w:sz w:val="32"/>
          <w:szCs w:val="32"/>
        </w:rPr>
      </w:pPr>
    </w:p>
    <w:p w14:paraId="53D7CC95"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video</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id</w:t>
      </w:r>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w:t>
      </w:r>
      <w:proofErr w:type="spellStart"/>
      <w:r w:rsidRPr="00195D06">
        <w:rPr>
          <w:rFonts w:ascii="Consolas" w:eastAsia="Times New Roman" w:hAnsi="Consolas" w:cs="Consolas"/>
          <w:color w:val="CE9178"/>
          <w:sz w:val="21"/>
          <w:szCs w:val="21"/>
          <w:lang w:val="en-US" w:eastAsia="pt-BR"/>
        </w:rPr>
        <w:t>meuvideo</w:t>
      </w:r>
      <w:proofErr w:type="spellEnd"/>
      <w:r w:rsidRPr="00195D06">
        <w:rPr>
          <w:rFonts w:ascii="Consolas" w:eastAsia="Times New Roman" w:hAnsi="Consolas" w:cs="Consolas"/>
          <w:color w:val="CE9178"/>
          <w:sz w:val="21"/>
          <w:szCs w:val="21"/>
          <w:lang w:val="en-US" w:eastAsia="pt-BR"/>
        </w:rPr>
        <w:t>"</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width</w:t>
      </w:r>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"800"</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height</w:t>
      </w:r>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"450"</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controls</w:t>
      </w:r>
      <w:r w:rsidRPr="00195D06">
        <w:rPr>
          <w:rFonts w:ascii="Consolas" w:eastAsia="Times New Roman" w:hAnsi="Consolas" w:cs="Consolas"/>
          <w:color w:val="D4D4D4"/>
          <w:sz w:val="21"/>
          <w:szCs w:val="21"/>
          <w:lang w:val="en-US" w:eastAsia="pt-BR"/>
        </w:rPr>
        <w:t> </w:t>
      </w:r>
      <w:proofErr w:type="spellStart"/>
      <w:r w:rsidRPr="00195D06">
        <w:rPr>
          <w:rFonts w:ascii="Consolas" w:eastAsia="Times New Roman" w:hAnsi="Consolas" w:cs="Consolas"/>
          <w:color w:val="9CDCFE"/>
          <w:sz w:val="21"/>
          <w:szCs w:val="21"/>
          <w:lang w:val="en-US" w:eastAsia="pt-BR"/>
        </w:rPr>
        <w:t>autoplay</w:t>
      </w:r>
      <w:proofErr w:type="spellEnd"/>
      <w:r w:rsidRPr="00195D06">
        <w:rPr>
          <w:rFonts w:ascii="Consolas" w:eastAsia="Times New Roman" w:hAnsi="Consolas" w:cs="Consolas"/>
          <w:color w:val="808080"/>
          <w:sz w:val="21"/>
          <w:szCs w:val="21"/>
          <w:lang w:val="en-US" w:eastAsia="pt-BR"/>
        </w:rPr>
        <w:t>&gt;</w:t>
      </w:r>
    </w:p>
    <w:p w14:paraId="18D0505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source</w:t>
      </w:r>
      <w:r w:rsidRPr="00195D06">
        <w:rPr>
          <w:rFonts w:ascii="Consolas" w:eastAsia="Times New Roman" w:hAnsi="Consolas" w:cs="Consolas"/>
          <w:color w:val="D4D4D4"/>
          <w:sz w:val="21"/>
          <w:szCs w:val="21"/>
          <w:lang w:val="en-US" w:eastAsia="pt-BR"/>
        </w:rPr>
        <w:t> </w:t>
      </w:r>
      <w:proofErr w:type="spellStart"/>
      <w:r w:rsidRPr="00195D06">
        <w:rPr>
          <w:rFonts w:ascii="Consolas" w:eastAsia="Times New Roman" w:hAnsi="Consolas" w:cs="Consolas"/>
          <w:color w:val="9CDCFE"/>
          <w:sz w:val="21"/>
          <w:szCs w:val="21"/>
          <w:lang w:val="en-US" w:eastAsia="pt-BR"/>
        </w:rPr>
        <w:t>src</w:t>
      </w:r>
      <w:proofErr w:type="spellEnd"/>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"http://files.cod3r.com.br/</w:t>
      </w:r>
      <w:proofErr w:type="spellStart"/>
      <w:r w:rsidRPr="00195D06">
        <w:rPr>
          <w:rFonts w:ascii="Consolas" w:eastAsia="Times New Roman" w:hAnsi="Consolas" w:cs="Consolas"/>
          <w:color w:val="CE9178"/>
          <w:sz w:val="21"/>
          <w:szCs w:val="21"/>
          <w:lang w:val="en-US" w:eastAsia="pt-BR"/>
        </w:rPr>
        <w:t>curso</w:t>
      </w:r>
      <w:proofErr w:type="spellEnd"/>
      <w:r w:rsidRPr="00195D06">
        <w:rPr>
          <w:rFonts w:ascii="Consolas" w:eastAsia="Times New Roman" w:hAnsi="Consolas" w:cs="Consolas"/>
          <w:color w:val="CE9178"/>
          <w:sz w:val="21"/>
          <w:szCs w:val="21"/>
          <w:lang w:val="en-US" w:eastAsia="pt-BR"/>
        </w:rPr>
        <w:t>-web/video.mp4"</w:t>
      </w:r>
      <w:r w:rsidRPr="00195D06">
        <w:rPr>
          <w:rFonts w:ascii="Consolas" w:eastAsia="Times New Roman" w:hAnsi="Consolas" w:cs="Consolas"/>
          <w:color w:val="808080"/>
          <w:sz w:val="21"/>
          <w:szCs w:val="21"/>
          <w:lang w:val="en-US" w:eastAsia="pt-BR"/>
        </w:rPr>
        <w:t>&gt;</w:t>
      </w:r>
    </w:p>
    <w:p w14:paraId="0AA6D5C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808080"/>
          <w:sz w:val="21"/>
          <w:szCs w:val="21"/>
          <w:lang w:eastAsia="pt-BR"/>
        </w:rPr>
        <w:t>&lt;/</w:t>
      </w:r>
      <w:proofErr w:type="spellStart"/>
      <w:r w:rsidRPr="00195D06">
        <w:rPr>
          <w:rFonts w:ascii="Consolas" w:eastAsia="Times New Roman" w:hAnsi="Consolas" w:cs="Consolas"/>
          <w:color w:val="569CD6"/>
          <w:sz w:val="21"/>
          <w:szCs w:val="21"/>
          <w:lang w:eastAsia="pt-BR"/>
        </w:rPr>
        <w:t>video</w:t>
      </w:r>
      <w:proofErr w:type="spellEnd"/>
      <w:r w:rsidRPr="00195D06">
        <w:rPr>
          <w:rFonts w:ascii="Consolas" w:eastAsia="Times New Roman" w:hAnsi="Consolas" w:cs="Consolas"/>
          <w:color w:val="808080"/>
          <w:sz w:val="21"/>
          <w:szCs w:val="21"/>
          <w:lang w:eastAsia="pt-BR"/>
        </w:rPr>
        <w:t>&gt;</w:t>
      </w:r>
    </w:p>
    <w:p w14:paraId="3D63E14D"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p>
    <w:p w14:paraId="3BC70EAE"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808080"/>
          <w:sz w:val="21"/>
          <w:szCs w:val="21"/>
          <w:lang w:eastAsia="pt-BR"/>
        </w:rPr>
        <w:t>&lt;</w:t>
      </w:r>
      <w:proofErr w:type="spellStart"/>
      <w:r w:rsidRPr="00195D06">
        <w:rPr>
          <w:rFonts w:ascii="Consolas" w:eastAsia="Times New Roman" w:hAnsi="Consolas" w:cs="Consolas"/>
          <w:color w:val="569CD6"/>
          <w:sz w:val="21"/>
          <w:szCs w:val="21"/>
          <w:lang w:eastAsia="pt-BR"/>
        </w:rPr>
        <w:t>div</w:t>
      </w:r>
      <w:proofErr w:type="spellEnd"/>
      <w:r w:rsidRPr="00195D06">
        <w:rPr>
          <w:rFonts w:ascii="Consolas" w:eastAsia="Times New Roman" w:hAnsi="Consolas" w:cs="Consolas"/>
          <w:color w:val="D4D4D4"/>
          <w:sz w:val="21"/>
          <w:szCs w:val="21"/>
          <w:lang w:eastAsia="pt-BR"/>
        </w:rPr>
        <w:t> </w:t>
      </w:r>
      <w:proofErr w:type="spellStart"/>
      <w:r w:rsidRPr="00195D06">
        <w:rPr>
          <w:rFonts w:ascii="Consolas" w:eastAsia="Times New Roman" w:hAnsi="Consolas" w:cs="Consolas"/>
          <w:color w:val="9CDCFE"/>
          <w:sz w:val="21"/>
          <w:szCs w:val="21"/>
          <w:lang w:eastAsia="pt-BR"/>
        </w:rPr>
        <w:t>wm</w:t>
      </w:r>
      <w:proofErr w:type="spellEnd"/>
      <w:r w:rsidRPr="00195D06">
        <w:rPr>
          <w:rFonts w:ascii="Consolas" w:eastAsia="Times New Roman" w:hAnsi="Consolas" w:cs="Consolas"/>
          <w:color w:val="9CDCFE"/>
          <w:sz w:val="21"/>
          <w:szCs w:val="21"/>
          <w:lang w:eastAsia="pt-BR"/>
        </w:rPr>
        <w:t>-progresso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w:t>
      </w:r>
      <w:proofErr w:type="spellStart"/>
      <w:r w:rsidRPr="00195D06">
        <w:rPr>
          <w:rFonts w:ascii="Consolas" w:eastAsia="Times New Roman" w:hAnsi="Consolas" w:cs="Consolas"/>
          <w:color w:val="CE9178"/>
          <w:sz w:val="21"/>
          <w:szCs w:val="21"/>
          <w:lang w:eastAsia="pt-BR"/>
        </w:rPr>
        <w:t>meuvideo</w:t>
      </w:r>
      <w:proofErr w:type="spellEnd"/>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D4D4D4"/>
          <w:sz w:val="21"/>
          <w:szCs w:val="21"/>
          <w:lang w:eastAsia="pt-BR"/>
        </w:rPr>
        <w:t> </w:t>
      </w:r>
      <w:proofErr w:type="spellStart"/>
      <w:r w:rsidRPr="00195D06">
        <w:rPr>
          <w:rFonts w:ascii="Consolas" w:eastAsia="Times New Roman" w:hAnsi="Consolas" w:cs="Consolas"/>
          <w:color w:val="9CDCFE"/>
          <w:sz w:val="21"/>
          <w:szCs w:val="21"/>
          <w:lang w:eastAsia="pt-BR"/>
        </w:rPr>
        <w:t>class</w:t>
      </w:r>
      <w:proofErr w:type="spell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"progresso"</w:t>
      </w:r>
      <w:r w:rsidRPr="00195D06">
        <w:rPr>
          <w:rFonts w:ascii="Consolas" w:eastAsia="Times New Roman" w:hAnsi="Consolas" w:cs="Consolas"/>
          <w:color w:val="808080"/>
          <w:sz w:val="21"/>
          <w:szCs w:val="21"/>
          <w:lang w:eastAsia="pt-BR"/>
        </w:rPr>
        <w:t>&gt;</w:t>
      </w:r>
    </w:p>
    <w:p w14:paraId="5E8AFC88"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div</w:t>
      </w:r>
      <w:r w:rsidRPr="00195D06">
        <w:rPr>
          <w:rFonts w:ascii="Consolas" w:eastAsia="Times New Roman" w:hAnsi="Consolas" w:cs="Consolas"/>
          <w:color w:val="808080"/>
          <w:sz w:val="21"/>
          <w:szCs w:val="21"/>
          <w:lang w:val="en-US" w:eastAsia="pt-BR"/>
        </w:rPr>
        <w:t>&gt;&lt;/</w:t>
      </w:r>
      <w:r w:rsidRPr="00195D06">
        <w:rPr>
          <w:rFonts w:ascii="Consolas" w:eastAsia="Times New Roman" w:hAnsi="Consolas" w:cs="Consolas"/>
          <w:color w:val="569CD6"/>
          <w:sz w:val="21"/>
          <w:szCs w:val="21"/>
          <w:lang w:val="en-US" w:eastAsia="pt-BR"/>
        </w:rPr>
        <w:t>div</w:t>
      </w:r>
      <w:r w:rsidRPr="00195D06">
        <w:rPr>
          <w:rFonts w:ascii="Consolas" w:eastAsia="Times New Roman" w:hAnsi="Consolas" w:cs="Consolas"/>
          <w:color w:val="808080"/>
          <w:sz w:val="21"/>
          <w:szCs w:val="21"/>
          <w:lang w:val="en-US" w:eastAsia="pt-BR"/>
        </w:rPr>
        <w:t>&gt;</w:t>
      </w:r>
    </w:p>
    <w:p w14:paraId="1506C6A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div</w:t>
      </w:r>
      <w:r w:rsidRPr="00195D06">
        <w:rPr>
          <w:rFonts w:ascii="Consolas" w:eastAsia="Times New Roman" w:hAnsi="Consolas" w:cs="Consolas"/>
          <w:color w:val="808080"/>
          <w:sz w:val="21"/>
          <w:szCs w:val="21"/>
          <w:lang w:val="en-US" w:eastAsia="pt-BR"/>
        </w:rPr>
        <w:t>&gt;</w:t>
      </w:r>
    </w:p>
    <w:p w14:paraId="3FFF8E98"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p>
    <w:p w14:paraId="4A0E313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div</w:t>
      </w:r>
      <w:r w:rsidRPr="00195D06">
        <w:rPr>
          <w:rFonts w:ascii="Consolas" w:eastAsia="Times New Roman" w:hAnsi="Consolas" w:cs="Consolas"/>
          <w:color w:val="808080"/>
          <w:sz w:val="21"/>
          <w:szCs w:val="21"/>
          <w:lang w:val="en-US" w:eastAsia="pt-BR"/>
        </w:rPr>
        <w:t>&gt;</w:t>
      </w:r>
    </w:p>
    <w:p w14:paraId="1D82D63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button</w:t>
      </w:r>
      <w:r w:rsidRPr="00195D06">
        <w:rPr>
          <w:rFonts w:ascii="Consolas" w:eastAsia="Times New Roman" w:hAnsi="Consolas" w:cs="Consolas"/>
          <w:color w:val="D4D4D4"/>
          <w:sz w:val="21"/>
          <w:szCs w:val="21"/>
          <w:lang w:val="en-US" w:eastAsia="pt-BR"/>
        </w:rPr>
        <w:t> </w:t>
      </w:r>
      <w:proofErr w:type="spellStart"/>
      <w:r w:rsidRPr="00195D06">
        <w:rPr>
          <w:rFonts w:ascii="Consolas" w:eastAsia="Times New Roman" w:hAnsi="Consolas" w:cs="Consolas"/>
          <w:color w:val="9CDCFE"/>
          <w:sz w:val="21"/>
          <w:szCs w:val="21"/>
          <w:lang w:val="en-US" w:eastAsia="pt-BR"/>
        </w:rPr>
        <w:t>wm</w:t>
      </w:r>
      <w:proofErr w:type="spellEnd"/>
      <w:r w:rsidRPr="00195D06">
        <w:rPr>
          <w:rFonts w:ascii="Consolas" w:eastAsia="Times New Roman" w:hAnsi="Consolas" w:cs="Consolas"/>
          <w:color w:val="9CDCFE"/>
          <w:sz w:val="21"/>
          <w:szCs w:val="21"/>
          <w:lang w:val="en-US" w:eastAsia="pt-BR"/>
        </w:rPr>
        <w:t>-play</w:t>
      </w:r>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w:t>
      </w:r>
      <w:proofErr w:type="spellStart"/>
      <w:r w:rsidRPr="00195D06">
        <w:rPr>
          <w:rFonts w:ascii="Consolas" w:eastAsia="Times New Roman" w:hAnsi="Consolas" w:cs="Consolas"/>
          <w:color w:val="CE9178"/>
          <w:sz w:val="21"/>
          <w:szCs w:val="21"/>
          <w:lang w:val="en-US" w:eastAsia="pt-BR"/>
        </w:rPr>
        <w:t>meuvideo</w:t>
      </w:r>
      <w:proofErr w:type="spellEnd"/>
      <w:r w:rsidRPr="00195D06">
        <w:rPr>
          <w:rFonts w:ascii="Consolas" w:eastAsia="Times New Roman" w:hAnsi="Consolas" w:cs="Consolas"/>
          <w:color w:val="CE9178"/>
          <w:sz w:val="21"/>
          <w:szCs w:val="21"/>
          <w:lang w:val="en-US" w:eastAsia="pt-BR"/>
        </w:rPr>
        <w:t>"</w:t>
      </w:r>
      <w:r w:rsidRPr="00195D06">
        <w:rPr>
          <w:rFonts w:ascii="Consolas" w:eastAsia="Times New Roman" w:hAnsi="Consolas" w:cs="Consolas"/>
          <w:color w:val="808080"/>
          <w:sz w:val="21"/>
          <w:szCs w:val="21"/>
          <w:lang w:val="en-US" w:eastAsia="pt-BR"/>
        </w:rPr>
        <w:t>&gt;</w:t>
      </w:r>
      <w:r w:rsidRPr="00195D06">
        <w:rPr>
          <w:rFonts w:ascii="Consolas" w:eastAsia="Times New Roman" w:hAnsi="Consolas" w:cs="Consolas"/>
          <w:color w:val="D4D4D4"/>
          <w:sz w:val="21"/>
          <w:szCs w:val="21"/>
          <w:lang w:val="en-US" w:eastAsia="pt-BR"/>
        </w:rPr>
        <w:t>Play</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button</w:t>
      </w:r>
      <w:r w:rsidRPr="00195D06">
        <w:rPr>
          <w:rFonts w:ascii="Consolas" w:eastAsia="Times New Roman" w:hAnsi="Consolas" w:cs="Consolas"/>
          <w:color w:val="808080"/>
          <w:sz w:val="21"/>
          <w:szCs w:val="21"/>
          <w:lang w:val="en-US" w:eastAsia="pt-BR"/>
        </w:rPr>
        <w:t>&gt;</w:t>
      </w:r>
    </w:p>
    <w:p w14:paraId="3F60972E"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button</w:t>
      </w:r>
      <w:r w:rsidRPr="00195D06">
        <w:rPr>
          <w:rFonts w:ascii="Consolas" w:eastAsia="Times New Roman" w:hAnsi="Consolas" w:cs="Consolas"/>
          <w:color w:val="D4D4D4"/>
          <w:sz w:val="21"/>
          <w:szCs w:val="21"/>
          <w:lang w:val="en-US" w:eastAsia="pt-BR"/>
        </w:rPr>
        <w:t> </w:t>
      </w:r>
      <w:proofErr w:type="spellStart"/>
      <w:r w:rsidRPr="00195D06">
        <w:rPr>
          <w:rFonts w:ascii="Consolas" w:eastAsia="Times New Roman" w:hAnsi="Consolas" w:cs="Consolas"/>
          <w:color w:val="9CDCFE"/>
          <w:sz w:val="21"/>
          <w:szCs w:val="21"/>
          <w:lang w:val="en-US" w:eastAsia="pt-BR"/>
        </w:rPr>
        <w:t>wm</w:t>
      </w:r>
      <w:proofErr w:type="spellEnd"/>
      <w:r w:rsidRPr="00195D06">
        <w:rPr>
          <w:rFonts w:ascii="Consolas" w:eastAsia="Times New Roman" w:hAnsi="Consolas" w:cs="Consolas"/>
          <w:color w:val="9CDCFE"/>
          <w:sz w:val="21"/>
          <w:szCs w:val="21"/>
          <w:lang w:val="en-US" w:eastAsia="pt-BR"/>
        </w:rPr>
        <w:t>-pause</w:t>
      </w:r>
      <w:r w:rsidRPr="00195D06">
        <w:rPr>
          <w:rFonts w:ascii="Consolas" w:eastAsia="Times New Roman" w:hAnsi="Consolas" w:cs="Consolas"/>
          <w:color w:val="D4D4D4"/>
          <w:sz w:val="21"/>
          <w:szCs w:val="21"/>
          <w:lang w:val="en-US" w:eastAsia="pt-BR"/>
        </w:rPr>
        <w:t>=</w:t>
      </w:r>
      <w:r w:rsidRPr="00195D06">
        <w:rPr>
          <w:rFonts w:ascii="Consolas" w:eastAsia="Times New Roman" w:hAnsi="Consolas" w:cs="Consolas"/>
          <w:color w:val="CE9178"/>
          <w:sz w:val="21"/>
          <w:szCs w:val="21"/>
          <w:lang w:val="en-US" w:eastAsia="pt-BR"/>
        </w:rPr>
        <w:t>"</w:t>
      </w:r>
      <w:proofErr w:type="spellStart"/>
      <w:r w:rsidRPr="00195D06">
        <w:rPr>
          <w:rFonts w:ascii="Consolas" w:eastAsia="Times New Roman" w:hAnsi="Consolas" w:cs="Consolas"/>
          <w:color w:val="CE9178"/>
          <w:sz w:val="21"/>
          <w:szCs w:val="21"/>
          <w:lang w:val="en-US" w:eastAsia="pt-BR"/>
        </w:rPr>
        <w:t>meuvideo</w:t>
      </w:r>
      <w:proofErr w:type="spellEnd"/>
      <w:r w:rsidRPr="00195D06">
        <w:rPr>
          <w:rFonts w:ascii="Consolas" w:eastAsia="Times New Roman" w:hAnsi="Consolas" w:cs="Consolas"/>
          <w:color w:val="CE9178"/>
          <w:sz w:val="21"/>
          <w:szCs w:val="21"/>
          <w:lang w:val="en-US" w:eastAsia="pt-BR"/>
        </w:rPr>
        <w:t>"</w:t>
      </w:r>
      <w:r w:rsidRPr="00195D06">
        <w:rPr>
          <w:rFonts w:ascii="Consolas" w:eastAsia="Times New Roman" w:hAnsi="Consolas" w:cs="Consolas"/>
          <w:color w:val="808080"/>
          <w:sz w:val="21"/>
          <w:szCs w:val="21"/>
          <w:lang w:val="en-US" w:eastAsia="pt-BR"/>
        </w:rPr>
        <w:t>&gt;</w:t>
      </w:r>
      <w:r w:rsidRPr="00195D06">
        <w:rPr>
          <w:rFonts w:ascii="Consolas" w:eastAsia="Times New Roman" w:hAnsi="Consolas" w:cs="Consolas"/>
          <w:color w:val="D4D4D4"/>
          <w:sz w:val="21"/>
          <w:szCs w:val="21"/>
          <w:lang w:val="en-US" w:eastAsia="pt-BR"/>
        </w:rPr>
        <w:t>Pause</w:t>
      </w: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button</w:t>
      </w:r>
      <w:r w:rsidRPr="00195D06">
        <w:rPr>
          <w:rFonts w:ascii="Consolas" w:eastAsia="Times New Roman" w:hAnsi="Consolas" w:cs="Consolas"/>
          <w:color w:val="808080"/>
          <w:sz w:val="21"/>
          <w:szCs w:val="21"/>
          <w:lang w:val="en-US" w:eastAsia="pt-BR"/>
        </w:rPr>
        <w:t>&gt;</w:t>
      </w:r>
    </w:p>
    <w:p w14:paraId="77949713"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div</w:t>
      </w:r>
      <w:r w:rsidRPr="00195D06">
        <w:rPr>
          <w:rFonts w:ascii="Consolas" w:eastAsia="Times New Roman" w:hAnsi="Consolas" w:cs="Consolas"/>
          <w:color w:val="808080"/>
          <w:sz w:val="21"/>
          <w:szCs w:val="21"/>
          <w:lang w:val="en-US" w:eastAsia="pt-BR"/>
        </w:rPr>
        <w:t>&gt;</w:t>
      </w:r>
    </w:p>
    <w:p w14:paraId="1A74AC2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p>
    <w:p w14:paraId="08FD8F45"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style</w:t>
      </w:r>
      <w:r w:rsidRPr="00195D06">
        <w:rPr>
          <w:rFonts w:ascii="Consolas" w:eastAsia="Times New Roman" w:hAnsi="Consolas" w:cs="Consolas"/>
          <w:color w:val="808080"/>
          <w:sz w:val="21"/>
          <w:szCs w:val="21"/>
          <w:lang w:val="en-US" w:eastAsia="pt-BR"/>
        </w:rPr>
        <w:t>&gt;</w:t>
      </w:r>
    </w:p>
    <w:p w14:paraId="026DEC8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proofErr w:type="gramStart"/>
      <w:r w:rsidRPr="00195D06">
        <w:rPr>
          <w:rFonts w:ascii="Consolas" w:eastAsia="Times New Roman" w:hAnsi="Consolas" w:cs="Consolas"/>
          <w:color w:val="D7BA7D"/>
          <w:sz w:val="21"/>
          <w:szCs w:val="21"/>
          <w:lang w:val="en-US" w:eastAsia="pt-BR"/>
        </w:rPr>
        <w:t>.</w:t>
      </w:r>
      <w:proofErr w:type="spellStart"/>
      <w:r w:rsidRPr="00195D06">
        <w:rPr>
          <w:rFonts w:ascii="Consolas" w:eastAsia="Times New Roman" w:hAnsi="Consolas" w:cs="Consolas"/>
          <w:color w:val="D7BA7D"/>
          <w:sz w:val="21"/>
          <w:szCs w:val="21"/>
          <w:lang w:val="en-US" w:eastAsia="pt-BR"/>
        </w:rPr>
        <w:t>progresso</w:t>
      </w:r>
      <w:proofErr w:type="spellEnd"/>
      <w:proofErr w:type="gramEnd"/>
      <w:r w:rsidRPr="00195D06">
        <w:rPr>
          <w:rFonts w:ascii="Consolas" w:eastAsia="Times New Roman" w:hAnsi="Consolas" w:cs="Consolas"/>
          <w:color w:val="D4D4D4"/>
          <w:sz w:val="21"/>
          <w:szCs w:val="21"/>
          <w:lang w:val="en-US" w:eastAsia="pt-BR"/>
        </w:rPr>
        <w:t> {</w:t>
      </w:r>
    </w:p>
    <w:p w14:paraId="4E180C8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height</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B5CEA8"/>
          <w:sz w:val="21"/>
          <w:szCs w:val="21"/>
          <w:lang w:val="en-US" w:eastAsia="pt-BR"/>
        </w:rPr>
        <w:t>20px</w:t>
      </w:r>
      <w:r w:rsidRPr="00195D06">
        <w:rPr>
          <w:rFonts w:ascii="Consolas" w:eastAsia="Times New Roman" w:hAnsi="Consolas" w:cs="Consolas"/>
          <w:color w:val="D4D4D4"/>
          <w:sz w:val="21"/>
          <w:szCs w:val="21"/>
          <w:lang w:val="en-US" w:eastAsia="pt-BR"/>
        </w:rPr>
        <w:t>;</w:t>
      </w:r>
    </w:p>
    <w:p w14:paraId="0BA558D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width</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B5CEA8"/>
          <w:sz w:val="21"/>
          <w:szCs w:val="21"/>
          <w:lang w:val="en-US" w:eastAsia="pt-BR"/>
        </w:rPr>
        <w:t>500px</w:t>
      </w:r>
      <w:r w:rsidRPr="00195D06">
        <w:rPr>
          <w:rFonts w:ascii="Consolas" w:eastAsia="Times New Roman" w:hAnsi="Consolas" w:cs="Consolas"/>
          <w:color w:val="D4D4D4"/>
          <w:sz w:val="21"/>
          <w:szCs w:val="21"/>
          <w:lang w:val="en-US" w:eastAsia="pt-BR"/>
        </w:rPr>
        <w:t>;</w:t>
      </w:r>
    </w:p>
    <w:p w14:paraId="614DC04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border</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CE9178"/>
          <w:sz w:val="21"/>
          <w:szCs w:val="21"/>
          <w:lang w:val="en-US" w:eastAsia="pt-BR"/>
        </w:rPr>
        <w:t>solid</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B5CEA8"/>
          <w:sz w:val="21"/>
          <w:szCs w:val="21"/>
          <w:lang w:val="en-US" w:eastAsia="pt-BR"/>
        </w:rPr>
        <w:t>5px</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CE9178"/>
          <w:sz w:val="21"/>
          <w:szCs w:val="21"/>
          <w:lang w:val="en-US" w:eastAsia="pt-BR"/>
        </w:rPr>
        <w:t>grey</w:t>
      </w:r>
      <w:r w:rsidRPr="00195D06">
        <w:rPr>
          <w:rFonts w:ascii="Consolas" w:eastAsia="Times New Roman" w:hAnsi="Consolas" w:cs="Consolas"/>
          <w:color w:val="D4D4D4"/>
          <w:sz w:val="21"/>
          <w:szCs w:val="21"/>
          <w:lang w:val="en-US" w:eastAsia="pt-BR"/>
        </w:rPr>
        <w:t>;</w:t>
      </w:r>
    </w:p>
    <w:p w14:paraId="7ED6B9B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p>
    <w:p w14:paraId="0E9F6B5D"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p>
    <w:p w14:paraId="14E68629"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proofErr w:type="gramStart"/>
      <w:r w:rsidRPr="00195D06">
        <w:rPr>
          <w:rFonts w:ascii="Consolas" w:eastAsia="Times New Roman" w:hAnsi="Consolas" w:cs="Consolas"/>
          <w:color w:val="D7BA7D"/>
          <w:sz w:val="21"/>
          <w:szCs w:val="21"/>
          <w:lang w:val="en-US" w:eastAsia="pt-BR"/>
        </w:rPr>
        <w:t>.</w:t>
      </w:r>
      <w:proofErr w:type="spellStart"/>
      <w:r w:rsidRPr="00195D06">
        <w:rPr>
          <w:rFonts w:ascii="Consolas" w:eastAsia="Times New Roman" w:hAnsi="Consolas" w:cs="Consolas"/>
          <w:color w:val="D7BA7D"/>
          <w:sz w:val="21"/>
          <w:szCs w:val="21"/>
          <w:lang w:val="en-US" w:eastAsia="pt-BR"/>
        </w:rPr>
        <w:t>progresso</w:t>
      </w:r>
      <w:proofErr w:type="spellEnd"/>
      <w:proofErr w:type="gramEnd"/>
      <w:r w:rsidRPr="00195D06">
        <w:rPr>
          <w:rFonts w:ascii="Consolas" w:eastAsia="Times New Roman" w:hAnsi="Consolas" w:cs="Consolas"/>
          <w:color w:val="D4D4D4"/>
          <w:sz w:val="21"/>
          <w:szCs w:val="21"/>
          <w:lang w:val="en-US" w:eastAsia="pt-BR"/>
        </w:rPr>
        <w:t> &gt; </w:t>
      </w:r>
      <w:r w:rsidRPr="00195D06">
        <w:rPr>
          <w:rFonts w:ascii="Consolas" w:eastAsia="Times New Roman" w:hAnsi="Consolas" w:cs="Consolas"/>
          <w:color w:val="D7BA7D"/>
          <w:sz w:val="21"/>
          <w:szCs w:val="21"/>
          <w:lang w:val="en-US" w:eastAsia="pt-BR"/>
        </w:rPr>
        <w:t>div</w:t>
      </w:r>
      <w:r w:rsidRPr="00195D06">
        <w:rPr>
          <w:rFonts w:ascii="Consolas" w:eastAsia="Times New Roman" w:hAnsi="Consolas" w:cs="Consolas"/>
          <w:color w:val="D4D4D4"/>
          <w:sz w:val="21"/>
          <w:szCs w:val="21"/>
          <w:lang w:val="en-US" w:eastAsia="pt-BR"/>
        </w:rPr>
        <w:t> {</w:t>
      </w:r>
    </w:p>
    <w:p w14:paraId="6AB58F49"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background-color</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CE9178"/>
          <w:sz w:val="21"/>
          <w:szCs w:val="21"/>
          <w:lang w:val="en-US" w:eastAsia="pt-BR"/>
        </w:rPr>
        <w:t>red</w:t>
      </w:r>
      <w:r w:rsidRPr="00195D06">
        <w:rPr>
          <w:rFonts w:ascii="Consolas" w:eastAsia="Times New Roman" w:hAnsi="Consolas" w:cs="Consolas"/>
          <w:color w:val="D4D4D4"/>
          <w:sz w:val="21"/>
          <w:szCs w:val="21"/>
          <w:lang w:val="en-US" w:eastAsia="pt-BR"/>
        </w:rPr>
        <w:t>;</w:t>
      </w:r>
    </w:p>
    <w:p w14:paraId="5246CCCB"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color</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CE9178"/>
          <w:sz w:val="21"/>
          <w:szCs w:val="21"/>
          <w:lang w:val="en-US" w:eastAsia="pt-BR"/>
        </w:rPr>
        <w:t>white</w:t>
      </w:r>
      <w:r w:rsidRPr="00195D06">
        <w:rPr>
          <w:rFonts w:ascii="Consolas" w:eastAsia="Times New Roman" w:hAnsi="Consolas" w:cs="Consolas"/>
          <w:color w:val="D4D4D4"/>
          <w:sz w:val="21"/>
          <w:szCs w:val="21"/>
          <w:lang w:val="en-US" w:eastAsia="pt-BR"/>
        </w:rPr>
        <w:t>;</w:t>
      </w:r>
    </w:p>
    <w:p w14:paraId="012B6975"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height</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B5CEA8"/>
          <w:sz w:val="21"/>
          <w:szCs w:val="21"/>
          <w:lang w:val="en-US" w:eastAsia="pt-BR"/>
        </w:rPr>
        <w:t>100%</w:t>
      </w:r>
      <w:r w:rsidRPr="00195D06">
        <w:rPr>
          <w:rFonts w:ascii="Consolas" w:eastAsia="Times New Roman" w:hAnsi="Consolas" w:cs="Consolas"/>
          <w:color w:val="D4D4D4"/>
          <w:sz w:val="21"/>
          <w:szCs w:val="21"/>
          <w:lang w:val="en-US" w:eastAsia="pt-BR"/>
        </w:rPr>
        <w:t>;</w:t>
      </w:r>
    </w:p>
    <w:p w14:paraId="79795B95"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text-align</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CE9178"/>
          <w:sz w:val="21"/>
          <w:szCs w:val="21"/>
          <w:lang w:val="en-US" w:eastAsia="pt-BR"/>
        </w:rPr>
        <w:t>right</w:t>
      </w:r>
      <w:r w:rsidRPr="00195D06">
        <w:rPr>
          <w:rFonts w:ascii="Consolas" w:eastAsia="Times New Roman" w:hAnsi="Consolas" w:cs="Consolas"/>
          <w:color w:val="D4D4D4"/>
          <w:sz w:val="21"/>
          <w:szCs w:val="21"/>
          <w:lang w:val="en-US" w:eastAsia="pt-BR"/>
        </w:rPr>
        <w:t>;</w:t>
      </w:r>
    </w:p>
    <w:p w14:paraId="3FBB582B"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9CDCFE"/>
          <w:sz w:val="21"/>
          <w:szCs w:val="21"/>
          <w:lang w:val="en-US" w:eastAsia="pt-BR"/>
        </w:rPr>
        <w:t>font-size</w:t>
      </w:r>
      <w:r w:rsidRPr="00195D06">
        <w:rPr>
          <w:rFonts w:ascii="Consolas" w:eastAsia="Times New Roman" w:hAnsi="Consolas" w:cs="Consolas"/>
          <w:color w:val="D4D4D4"/>
          <w:sz w:val="21"/>
          <w:szCs w:val="21"/>
          <w:lang w:val="en-US" w:eastAsia="pt-BR"/>
        </w:rPr>
        <w:t>: </w:t>
      </w:r>
      <w:r w:rsidRPr="00195D06">
        <w:rPr>
          <w:rFonts w:ascii="Consolas" w:eastAsia="Times New Roman" w:hAnsi="Consolas" w:cs="Consolas"/>
          <w:color w:val="B5CEA8"/>
          <w:sz w:val="21"/>
          <w:szCs w:val="21"/>
          <w:lang w:val="en-US" w:eastAsia="pt-BR"/>
        </w:rPr>
        <w:t>14px</w:t>
      </w:r>
      <w:r w:rsidRPr="00195D06">
        <w:rPr>
          <w:rFonts w:ascii="Consolas" w:eastAsia="Times New Roman" w:hAnsi="Consolas" w:cs="Consolas"/>
          <w:color w:val="D4D4D4"/>
          <w:sz w:val="21"/>
          <w:szCs w:val="21"/>
          <w:lang w:val="en-US" w:eastAsia="pt-BR"/>
        </w:rPr>
        <w:t>;</w:t>
      </w:r>
    </w:p>
    <w:p w14:paraId="1132445D"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p>
    <w:p w14:paraId="507555FD"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style</w:t>
      </w:r>
      <w:r w:rsidRPr="00195D06">
        <w:rPr>
          <w:rFonts w:ascii="Consolas" w:eastAsia="Times New Roman" w:hAnsi="Consolas" w:cs="Consolas"/>
          <w:color w:val="808080"/>
          <w:sz w:val="21"/>
          <w:szCs w:val="21"/>
          <w:lang w:val="en-US" w:eastAsia="pt-BR"/>
        </w:rPr>
        <w:t>&gt;</w:t>
      </w:r>
    </w:p>
    <w:p w14:paraId="40709936"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p>
    <w:p w14:paraId="3AB27F5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808080"/>
          <w:sz w:val="21"/>
          <w:szCs w:val="21"/>
          <w:lang w:val="en-US" w:eastAsia="pt-BR"/>
        </w:rPr>
        <w:t>&lt;</w:t>
      </w:r>
      <w:r w:rsidRPr="00195D06">
        <w:rPr>
          <w:rFonts w:ascii="Consolas" w:eastAsia="Times New Roman" w:hAnsi="Consolas" w:cs="Consolas"/>
          <w:color w:val="569CD6"/>
          <w:sz w:val="21"/>
          <w:szCs w:val="21"/>
          <w:lang w:val="en-US" w:eastAsia="pt-BR"/>
        </w:rPr>
        <w:t>script</w:t>
      </w:r>
      <w:r w:rsidRPr="00195D06">
        <w:rPr>
          <w:rFonts w:ascii="Consolas" w:eastAsia="Times New Roman" w:hAnsi="Consolas" w:cs="Consolas"/>
          <w:color w:val="808080"/>
          <w:sz w:val="21"/>
          <w:szCs w:val="21"/>
          <w:lang w:val="en-US" w:eastAsia="pt-BR"/>
        </w:rPr>
        <w:t>&gt;</w:t>
      </w:r>
    </w:p>
    <w:p w14:paraId="6CCBF476" w14:textId="77777777" w:rsidR="00195D06" w:rsidRPr="00E227B4" w:rsidRDefault="00195D06" w:rsidP="00195D06">
      <w:pPr>
        <w:shd w:val="clear" w:color="auto" w:fill="1E1E1E"/>
        <w:spacing w:after="0" w:line="285" w:lineRule="atLeast"/>
        <w:rPr>
          <w:rFonts w:ascii="Consolas" w:eastAsia="Times New Roman" w:hAnsi="Consolas" w:cs="Consolas"/>
          <w:color w:val="D4D4D4"/>
          <w:sz w:val="21"/>
          <w:szCs w:val="21"/>
          <w:lang w:val="en-US" w:eastAsia="pt-BR"/>
        </w:rPr>
      </w:pPr>
      <w:r w:rsidRPr="00195D06">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function</w:t>
      </w:r>
      <w:r w:rsidRPr="00E227B4">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DCDCAA"/>
          <w:sz w:val="21"/>
          <w:szCs w:val="21"/>
          <w:lang w:val="en-US" w:eastAsia="pt-BR"/>
        </w:rPr>
        <w:t>configurarVideo</w:t>
      </w:r>
      <w:proofErr w:type="spell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id</w:t>
      </w:r>
      <w:r w:rsidRPr="00E227B4">
        <w:rPr>
          <w:rFonts w:ascii="Consolas" w:eastAsia="Times New Roman" w:hAnsi="Consolas" w:cs="Consolas"/>
          <w:color w:val="D4D4D4"/>
          <w:sz w:val="21"/>
          <w:szCs w:val="21"/>
          <w:lang w:val="en-US" w:eastAsia="pt-BR"/>
        </w:rPr>
        <w:t>) {</w:t>
      </w:r>
    </w:p>
    <w:p w14:paraId="676E341F"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proofErr w:type="spellStart"/>
      <w:r w:rsidRPr="00195D06">
        <w:rPr>
          <w:rFonts w:ascii="Consolas" w:eastAsia="Times New Roman" w:hAnsi="Consolas" w:cs="Consolas"/>
          <w:color w:val="569CD6"/>
          <w:sz w:val="21"/>
          <w:szCs w:val="21"/>
          <w:lang w:eastAsia="pt-BR"/>
        </w:rPr>
        <w:t>const</w:t>
      </w:r>
      <w:proofErr w:type="spellEnd"/>
      <w:r w:rsidRPr="00195D06">
        <w:rPr>
          <w:rFonts w:ascii="Consolas" w:eastAsia="Times New Roman" w:hAnsi="Consolas" w:cs="Consolas"/>
          <w:color w:val="D4D4D4"/>
          <w:sz w:val="21"/>
          <w:szCs w:val="21"/>
          <w:lang w:eastAsia="pt-BR"/>
        </w:rPr>
        <w:t> </w:t>
      </w:r>
      <w:proofErr w:type="spellStart"/>
      <w:r w:rsidRPr="00195D06">
        <w:rPr>
          <w:rFonts w:ascii="Consolas" w:eastAsia="Times New Roman" w:hAnsi="Consolas" w:cs="Consolas"/>
          <w:color w:val="4FC1FF"/>
          <w:sz w:val="21"/>
          <w:szCs w:val="21"/>
          <w:lang w:eastAsia="pt-BR"/>
        </w:rPr>
        <w:t>video</w:t>
      </w:r>
      <w:proofErr w:type="spellEnd"/>
      <w:r w:rsidRPr="00195D06">
        <w:rPr>
          <w:rFonts w:ascii="Consolas" w:eastAsia="Times New Roman" w:hAnsi="Consolas" w:cs="Consolas"/>
          <w:color w:val="D4D4D4"/>
          <w:sz w:val="21"/>
          <w:szCs w:val="21"/>
          <w:lang w:eastAsia="pt-BR"/>
        </w:rPr>
        <w:t> = </w:t>
      </w:r>
      <w:proofErr w:type="spellStart"/>
      <w:proofErr w:type="gramStart"/>
      <w:r w:rsidRPr="00195D06">
        <w:rPr>
          <w:rFonts w:ascii="Consolas" w:eastAsia="Times New Roman" w:hAnsi="Consolas" w:cs="Consolas"/>
          <w:color w:val="9CDCFE"/>
          <w:sz w:val="21"/>
          <w:szCs w:val="21"/>
          <w:lang w:eastAsia="pt-BR"/>
        </w:rPr>
        <w:t>document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getElementById</w:t>
      </w:r>
      <w:proofErr w:type="spellEnd"/>
      <w:proofErr w:type="gram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id</w:t>
      </w:r>
      <w:r w:rsidRPr="00195D06">
        <w:rPr>
          <w:rFonts w:ascii="Consolas" w:eastAsia="Times New Roman" w:hAnsi="Consolas" w:cs="Consolas"/>
          <w:color w:val="D4D4D4"/>
          <w:sz w:val="21"/>
          <w:szCs w:val="21"/>
          <w:lang w:eastAsia="pt-BR"/>
        </w:rPr>
        <w:t>)</w:t>
      </w:r>
    </w:p>
    <w:p w14:paraId="09D280C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6A9955"/>
          <w:sz w:val="21"/>
          <w:szCs w:val="21"/>
          <w:lang w:eastAsia="pt-BR"/>
        </w:rPr>
        <w:t>//não mostra mais o menu de contexto do </w:t>
      </w:r>
      <w:proofErr w:type="gramStart"/>
      <w:r w:rsidRPr="00195D06">
        <w:rPr>
          <w:rFonts w:ascii="Consolas" w:eastAsia="Times New Roman" w:hAnsi="Consolas" w:cs="Consolas"/>
          <w:color w:val="6A9955"/>
          <w:sz w:val="21"/>
          <w:szCs w:val="21"/>
          <w:lang w:eastAsia="pt-BR"/>
        </w:rPr>
        <w:t>video(</w:t>
      </w:r>
      <w:proofErr w:type="gramEnd"/>
      <w:r w:rsidRPr="00195D06">
        <w:rPr>
          <w:rFonts w:ascii="Consolas" w:eastAsia="Times New Roman" w:hAnsi="Consolas" w:cs="Consolas"/>
          <w:color w:val="6A9955"/>
          <w:sz w:val="21"/>
          <w:szCs w:val="21"/>
          <w:lang w:eastAsia="pt-BR"/>
        </w:rPr>
        <w:t>aquele menuzinho que utilizo quando clico com botão direito do mouse)</w:t>
      </w:r>
    </w:p>
    <w:p w14:paraId="6BA2FAE7"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spellStart"/>
      <w:proofErr w:type="gramStart"/>
      <w:r w:rsidRPr="00195D06">
        <w:rPr>
          <w:rFonts w:ascii="Consolas" w:eastAsia="Times New Roman" w:hAnsi="Consolas" w:cs="Consolas"/>
          <w:color w:val="4FC1FF"/>
          <w:sz w:val="21"/>
          <w:szCs w:val="21"/>
          <w:lang w:eastAsia="pt-BR"/>
        </w:rPr>
        <w:t>video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oncontextmenu</w:t>
      </w:r>
      <w:proofErr w:type="spellEnd"/>
      <w:proofErr w:type="gramEnd"/>
      <w:r w:rsidRPr="00195D06">
        <w:rPr>
          <w:rFonts w:ascii="Consolas" w:eastAsia="Times New Roman" w:hAnsi="Consolas" w:cs="Consolas"/>
          <w:color w:val="D4D4D4"/>
          <w:sz w:val="21"/>
          <w:szCs w:val="21"/>
          <w:lang w:eastAsia="pt-BR"/>
        </w:rPr>
        <w:t> = () </w:t>
      </w:r>
      <w:r w:rsidRPr="00195D06">
        <w:rPr>
          <w:rFonts w:ascii="Consolas" w:eastAsia="Times New Roman" w:hAnsi="Consolas" w:cs="Consolas"/>
          <w:color w:val="569CD6"/>
          <w:sz w:val="21"/>
          <w:szCs w:val="21"/>
          <w:lang w:eastAsia="pt-BR"/>
        </w:rPr>
        <w:t>=&gt;</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569CD6"/>
          <w:sz w:val="21"/>
          <w:szCs w:val="21"/>
          <w:lang w:eastAsia="pt-BR"/>
        </w:rPr>
        <w:t>false</w:t>
      </w:r>
    </w:p>
    <w:p w14:paraId="66805AFD"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gramStart"/>
      <w:r w:rsidRPr="00195D06">
        <w:rPr>
          <w:rFonts w:ascii="Consolas" w:eastAsia="Times New Roman" w:hAnsi="Consolas" w:cs="Consolas"/>
          <w:color w:val="9CDCFE"/>
          <w:sz w:val="21"/>
          <w:szCs w:val="21"/>
          <w:lang w:eastAsia="pt-BR"/>
        </w:rPr>
        <w:t>document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querySelector</w:t>
      </w:r>
      <w:proofErr w:type="gram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`[wm-play = </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9CDCFE"/>
          <w:sz w:val="21"/>
          <w:szCs w:val="21"/>
          <w:lang w:eastAsia="pt-BR"/>
        </w:rPr>
        <w:t>id</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onclick</w:t>
      </w:r>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9CDCFE"/>
          <w:sz w:val="21"/>
          <w:szCs w:val="21"/>
          <w:lang w:eastAsia="pt-BR"/>
        </w:rPr>
        <w:t>e</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569CD6"/>
          <w:sz w:val="21"/>
          <w:szCs w:val="21"/>
          <w:lang w:eastAsia="pt-BR"/>
        </w:rPr>
        <w:t>=&gt;</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4FC1FF"/>
          <w:sz w:val="21"/>
          <w:szCs w:val="21"/>
          <w:lang w:eastAsia="pt-BR"/>
        </w:rPr>
        <w:t>video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play</w:t>
      </w:r>
      <w:r w:rsidRPr="00195D06">
        <w:rPr>
          <w:rFonts w:ascii="Consolas" w:eastAsia="Times New Roman" w:hAnsi="Consolas" w:cs="Consolas"/>
          <w:color w:val="D4D4D4"/>
          <w:sz w:val="21"/>
          <w:szCs w:val="21"/>
          <w:lang w:eastAsia="pt-BR"/>
        </w:rPr>
        <w:t>() </w:t>
      </w:r>
    </w:p>
    <w:p w14:paraId="652F8B7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gramStart"/>
      <w:r w:rsidRPr="00195D06">
        <w:rPr>
          <w:rFonts w:ascii="Consolas" w:eastAsia="Times New Roman" w:hAnsi="Consolas" w:cs="Consolas"/>
          <w:color w:val="9CDCFE"/>
          <w:sz w:val="21"/>
          <w:szCs w:val="21"/>
          <w:lang w:eastAsia="pt-BR"/>
        </w:rPr>
        <w:t>document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querySelector</w:t>
      </w:r>
      <w:proofErr w:type="gram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`[wm-pause = </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9CDCFE"/>
          <w:sz w:val="21"/>
          <w:szCs w:val="21"/>
          <w:lang w:eastAsia="pt-BR"/>
        </w:rPr>
        <w:t>id</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onclick</w:t>
      </w:r>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9CDCFE"/>
          <w:sz w:val="21"/>
          <w:szCs w:val="21"/>
          <w:lang w:eastAsia="pt-BR"/>
        </w:rPr>
        <w:t>e</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569CD6"/>
          <w:sz w:val="21"/>
          <w:szCs w:val="21"/>
          <w:lang w:eastAsia="pt-BR"/>
        </w:rPr>
        <w:t>=&gt;</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4FC1FF"/>
          <w:sz w:val="21"/>
          <w:szCs w:val="21"/>
          <w:lang w:eastAsia="pt-BR"/>
        </w:rPr>
        <w:t>video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pause</w:t>
      </w:r>
      <w:r w:rsidRPr="00195D06">
        <w:rPr>
          <w:rFonts w:ascii="Consolas" w:eastAsia="Times New Roman" w:hAnsi="Consolas" w:cs="Consolas"/>
          <w:color w:val="D4D4D4"/>
          <w:sz w:val="21"/>
          <w:szCs w:val="21"/>
          <w:lang w:eastAsia="pt-BR"/>
        </w:rPr>
        <w:t>() </w:t>
      </w:r>
    </w:p>
    <w:p w14:paraId="6C06B2E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
    <w:p w14:paraId="580AB4EA"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spellStart"/>
      <w:proofErr w:type="gramStart"/>
      <w:r w:rsidRPr="00195D06">
        <w:rPr>
          <w:rFonts w:ascii="Consolas" w:eastAsia="Times New Roman" w:hAnsi="Consolas" w:cs="Consolas"/>
          <w:color w:val="DCDCAA"/>
          <w:sz w:val="21"/>
          <w:szCs w:val="21"/>
          <w:lang w:eastAsia="pt-BR"/>
        </w:rPr>
        <w:t>setInterval</w:t>
      </w:r>
      <w:proofErr w:type="spellEnd"/>
      <w:r w:rsidRPr="00195D06">
        <w:rPr>
          <w:rFonts w:ascii="Consolas" w:eastAsia="Times New Roman" w:hAnsi="Consolas" w:cs="Consolas"/>
          <w:color w:val="D4D4D4"/>
          <w:sz w:val="21"/>
          <w:szCs w:val="21"/>
          <w:lang w:eastAsia="pt-BR"/>
        </w:rPr>
        <w:t>(</w:t>
      </w:r>
      <w:proofErr w:type="gramEnd"/>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569CD6"/>
          <w:sz w:val="21"/>
          <w:szCs w:val="21"/>
          <w:lang w:eastAsia="pt-BR"/>
        </w:rPr>
        <w:t>=&gt;</w:t>
      </w:r>
      <w:r w:rsidRPr="00195D06">
        <w:rPr>
          <w:rFonts w:ascii="Consolas" w:eastAsia="Times New Roman" w:hAnsi="Consolas" w:cs="Consolas"/>
          <w:color w:val="D4D4D4"/>
          <w:sz w:val="21"/>
          <w:szCs w:val="21"/>
          <w:lang w:eastAsia="pt-BR"/>
        </w:rPr>
        <w:t> {</w:t>
      </w:r>
    </w:p>
    <w:p w14:paraId="2DCB633B"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lastRenderedPageBreak/>
        <w:t>            </w:t>
      </w:r>
      <w:r w:rsidRPr="00195D06">
        <w:rPr>
          <w:rFonts w:ascii="Consolas" w:eastAsia="Times New Roman" w:hAnsi="Consolas" w:cs="Consolas"/>
          <w:color w:val="569CD6"/>
          <w:sz w:val="21"/>
          <w:szCs w:val="21"/>
          <w:lang w:eastAsia="pt-BR"/>
        </w:rPr>
        <w:t>const</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4FC1FF"/>
          <w:sz w:val="21"/>
          <w:szCs w:val="21"/>
          <w:lang w:eastAsia="pt-BR"/>
        </w:rPr>
        <w:t>percAtual</w:t>
      </w:r>
      <w:r w:rsidRPr="00195D06">
        <w:rPr>
          <w:rFonts w:ascii="Consolas" w:eastAsia="Times New Roman" w:hAnsi="Consolas" w:cs="Consolas"/>
          <w:color w:val="D4D4D4"/>
          <w:sz w:val="21"/>
          <w:szCs w:val="21"/>
          <w:lang w:eastAsia="pt-BR"/>
        </w:rPr>
        <w:t> = (</w:t>
      </w:r>
      <w:proofErr w:type="gramStart"/>
      <w:r w:rsidRPr="00195D06">
        <w:rPr>
          <w:rFonts w:ascii="Consolas" w:eastAsia="Times New Roman" w:hAnsi="Consolas" w:cs="Consolas"/>
          <w:color w:val="4FC1FF"/>
          <w:sz w:val="21"/>
          <w:szCs w:val="21"/>
          <w:lang w:eastAsia="pt-BR"/>
        </w:rPr>
        <w:t>video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currentTime</w:t>
      </w:r>
      <w:proofErr w:type="gramEnd"/>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4FC1FF"/>
          <w:sz w:val="21"/>
          <w:szCs w:val="21"/>
          <w:lang w:eastAsia="pt-BR"/>
        </w:rPr>
        <w:t>video</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duration</w:t>
      </w:r>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B5CEA8"/>
          <w:sz w:val="21"/>
          <w:szCs w:val="21"/>
          <w:lang w:eastAsia="pt-BR"/>
        </w:rPr>
        <w:t>100</w:t>
      </w:r>
    </w:p>
    <w:p w14:paraId="6EAA8953"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569CD6"/>
          <w:sz w:val="21"/>
          <w:szCs w:val="21"/>
          <w:lang w:eastAsia="pt-BR"/>
        </w:rPr>
        <w:t>const</w:t>
      </w:r>
      <w:r w:rsidRPr="00195D06">
        <w:rPr>
          <w:rFonts w:ascii="Consolas" w:eastAsia="Times New Roman" w:hAnsi="Consolas" w:cs="Consolas"/>
          <w:color w:val="D4D4D4"/>
          <w:sz w:val="21"/>
          <w:szCs w:val="21"/>
          <w:lang w:eastAsia="pt-BR"/>
        </w:rPr>
        <w:t> </w:t>
      </w:r>
      <w:r w:rsidRPr="00195D06">
        <w:rPr>
          <w:rFonts w:ascii="Consolas" w:eastAsia="Times New Roman" w:hAnsi="Consolas" w:cs="Consolas"/>
          <w:color w:val="4FC1FF"/>
          <w:sz w:val="21"/>
          <w:szCs w:val="21"/>
          <w:lang w:eastAsia="pt-BR"/>
        </w:rPr>
        <w:t>valorDiv</w:t>
      </w:r>
      <w:r w:rsidRPr="00195D06">
        <w:rPr>
          <w:rFonts w:ascii="Consolas" w:eastAsia="Times New Roman" w:hAnsi="Consolas" w:cs="Consolas"/>
          <w:color w:val="D4D4D4"/>
          <w:sz w:val="21"/>
          <w:szCs w:val="21"/>
          <w:lang w:eastAsia="pt-BR"/>
        </w:rPr>
        <w:t> = </w:t>
      </w:r>
      <w:proofErr w:type="gramStart"/>
      <w:r w:rsidRPr="00195D06">
        <w:rPr>
          <w:rFonts w:ascii="Consolas" w:eastAsia="Times New Roman" w:hAnsi="Consolas" w:cs="Consolas"/>
          <w:color w:val="9CDCFE"/>
          <w:sz w:val="21"/>
          <w:szCs w:val="21"/>
          <w:lang w:eastAsia="pt-BR"/>
        </w:rPr>
        <w:t>document</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querySelector</w:t>
      </w:r>
      <w:proofErr w:type="gram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`[wm-progresso = </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9CDCFE"/>
          <w:sz w:val="21"/>
          <w:szCs w:val="21"/>
          <w:lang w:eastAsia="pt-BR"/>
        </w:rPr>
        <w:t>id</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CE9178"/>
          <w:sz w:val="21"/>
          <w:szCs w:val="21"/>
          <w:lang w:eastAsia="pt-BR"/>
        </w:rPr>
        <w:t>] &gt; div`</w:t>
      </w:r>
      <w:r w:rsidRPr="00195D06">
        <w:rPr>
          <w:rFonts w:ascii="Consolas" w:eastAsia="Times New Roman" w:hAnsi="Consolas" w:cs="Consolas"/>
          <w:color w:val="D4D4D4"/>
          <w:sz w:val="21"/>
          <w:szCs w:val="21"/>
          <w:lang w:eastAsia="pt-BR"/>
        </w:rPr>
        <w:t>)</w:t>
      </w:r>
    </w:p>
    <w:p w14:paraId="1F632C84"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spellStart"/>
      <w:proofErr w:type="gramStart"/>
      <w:r w:rsidRPr="00195D06">
        <w:rPr>
          <w:rFonts w:ascii="Consolas" w:eastAsia="Times New Roman" w:hAnsi="Consolas" w:cs="Consolas"/>
          <w:color w:val="4FC1FF"/>
          <w:sz w:val="21"/>
          <w:szCs w:val="21"/>
          <w:lang w:eastAsia="pt-BR"/>
        </w:rPr>
        <w:t>valorDiv</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style</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width</w:t>
      </w:r>
      <w:proofErr w:type="spellEnd"/>
      <w:proofErr w:type="gramEnd"/>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569CD6"/>
          <w:sz w:val="21"/>
          <w:szCs w:val="21"/>
          <w:lang w:eastAsia="pt-BR"/>
        </w:rPr>
        <w:t>${</w:t>
      </w:r>
      <w:proofErr w:type="spellStart"/>
      <w:r w:rsidRPr="00195D06">
        <w:rPr>
          <w:rFonts w:ascii="Consolas" w:eastAsia="Times New Roman" w:hAnsi="Consolas" w:cs="Consolas"/>
          <w:color w:val="4FC1FF"/>
          <w:sz w:val="21"/>
          <w:szCs w:val="21"/>
          <w:lang w:eastAsia="pt-BR"/>
        </w:rPr>
        <w:t>percAtual</w:t>
      </w:r>
      <w:proofErr w:type="spellEnd"/>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CE9178"/>
          <w:sz w:val="21"/>
          <w:szCs w:val="21"/>
          <w:lang w:eastAsia="pt-BR"/>
        </w:rPr>
        <w:t>%`</w:t>
      </w:r>
    </w:p>
    <w:p w14:paraId="3AAF8511"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spellStart"/>
      <w:r w:rsidRPr="00195D06">
        <w:rPr>
          <w:rFonts w:ascii="Consolas" w:eastAsia="Times New Roman" w:hAnsi="Consolas" w:cs="Consolas"/>
          <w:color w:val="4FC1FF"/>
          <w:sz w:val="21"/>
          <w:szCs w:val="21"/>
          <w:lang w:eastAsia="pt-BR"/>
        </w:rPr>
        <w:t>valorDiv</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9CDCFE"/>
          <w:sz w:val="21"/>
          <w:szCs w:val="21"/>
          <w:lang w:eastAsia="pt-BR"/>
        </w:rPr>
        <w:t>innerHTML</w:t>
      </w:r>
      <w:proofErr w:type="spellEnd"/>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569CD6"/>
          <w:sz w:val="21"/>
          <w:szCs w:val="21"/>
          <w:lang w:eastAsia="pt-BR"/>
        </w:rPr>
        <w:t>${</w:t>
      </w:r>
      <w:proofErr w:type="spellStart"/>
      <w:r w:rsidRPr="00195D06">
        <w:rPr>
          <w:rFonts w:ascii="Consolas" w:eastAsia="Times New Roman" w:hAnsi="Consolas" w:cs="Consolas"/>
          <w:color w:val="4FC1FF"/>
          <w:sz w:val="21"/>
          <w:szCs w:val="21"/>
          <w:lang w:eastAsia="pt-BR"/>
        </w:rPr>
        <w:t>percAtual</w:t>
      </w:r>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DCDCAA"/>
          <w:sz w:val="21"/>
          <w:szCs w:val="21"/>
          <w:lang w:eastAsia="pt-BR"/>
        </w:rPr>
        <w:t>toFixed</w:t>
      </w:r>
      <w:proofErr w:type="spell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B5CEA8"/>
          <w:sz w:val="21"/>
          <w:szCs w:val="21"/>
          <w:lang w:eastAsia="pt-BR"/>
        </w:rPr>
        <w:t>1</w:t>
      </w:r>
      <w:proofErr w:type="gramStart"/>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569CD6"/>
          <w:sz w:val="21"/>
          <w:szCs w:val="21"/>
          <w:lang w:eastAsia="pt-BR"/>
        </w:rPr>
        <w:t>}</w:t>
      </w:r>
      <w:r w:rsidRPr="00195D06">
        <w:rPr>
          <w:rFonts w:ascii="Consolas" w:eastAsia="Times New Roman" w:hAnsi="Consolas" w:cs="Consolas"/>
          <w:color w:val="CE9178"/>
          <w:sz w:val="21"/>
          <w:szCs w:val="21"/>
          <w:lang w:eastAsia="pt-BR"/>
        </w:rPr>
        <w:t>%</w:t>
      </w:r>
      <w:proofErr w:type="gramEnd"/>
      <w:r w:rsidRPr="00195D06">
        <w:rPr>
          <w:rFonts w:ascii="Consolas" w:eastAsia="Times New Roman" w:hAnsi="Consolas" w:cs="Consolas"/>
          <w:color w:val="CE9178"/>
          <w:sz w:val="21"/>
          <w:szCs w:val="21"/>
          <w:lang w:eastAsia="pt-BR"/>
        </w:rPr>
        <w:t>`</w:t>
      </w:r>
    </w:p>
    <w:p w14:paraId="7A90B118"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 </w:t>
      </w:r>
      <w:r w:rsidRPr="00195D06">
        <w:rPr>
          <w:rFonts w:ascii="Consolas" w:eastAsia="Times New Roman" w:hAnsi="Consolas" w:cs="Consolas"/>
          <w:color w:val="B5CEA8"/>
          <w:sz w:val="21"/>
          <w:szCs w:val="21"/>
          <w:lang w:eastAsia="pt-BR"/>
        </w:rPr>
        <w:t>500</w:t>
      </w:r>
      <w:r w:rsidRPr="00195D06">
        <w:rPr>
          <w:rFonts w:ascii="Consolas" w:eastAsia="Times New Roman" w:hAnsi="Consolas" w:cs="Consolas"/>
          <w:color w:val="D4D4D4"/>
          <w:sz w:val="21"/>
          <w:szCs w:val="21"/>
          <w:lang w:eastAsia="pt-BR"/>
        </w:rPr>
        <w:t>)</w:t>
      </w:r>
    </w:p>
    <w:p w14:paraId="1BE6D058"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
    <w:p w14:paraId="00D385BB"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p>
    <w:p w14:paraId="4DBE0E88"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D4D4D4"/>
          <w:sz w:val="21"/>
          <w:szCs w:val="21"/>
          <w:lang w:eastAsia="pt-BR"/>
        </w:rPr>
        <w:t>    </w:t>
      </w:r>
      <w:proofErr w:type="spellStart"/>
      <w:r w:rsidRPr="00195D06">
        <w:rPr>
          <w:rFonts w:ascii="Consolas" w:eastAsia="Times New Roman" w:hAnsi="Consolas" w:cs="Consolas"/>
          <w:color w:val="DCDCAA"/>
          <w:sz w:val="21"/>
          <w:szCs w:val="21"/>
          <w:lang w:eastAsia="pt-BR"/>
        </w:rPr>
        <w:t>configurarVideo</w:t>
      </w:r>
      <w:proofErr w:type="spellEnd"/>
      <w:r w:rsidRPr="00195D06">
        <w:rPr>
          <w:rFonts w:ascii="Consolas" w:eastAsia="Times New Roman" w:hAnsi="Consolas" w:cs="Consolas"/>
          <w:color w:val="D4D4D4"/>
          <w:sz w:val="21"/>
          <w:szCs w:val="21"/>
          <w:lang w:eastAsia="pt-BR"/>
        </w:rPr>
        <w:t>(</w:t>
      </w:r>
      <w:r w:rsidRPr="00195D06">
        <w:rPr>
          <w:rFonts w:ascii="Consolas" w:eastAsia="Times New Roman" w:hAnsi="Consolas" w:cs="Consolas"/>
          <w:color w:val="CE9178"/>
          <w:sz w:val="21"/>
          <w:szCs w:val="21"/>
          <w:lang w:eastAsia="pt-BR"/>
        </w:rPr>
        <w:t>'</w:t>
      </w:r>
      <w:proofErr w:type="spellStart"/>
      <w:r w:rsidRPr="00195D06">
        <w:rPr>
          <w:rFonts w:ascii="Consolas" w:eastAsia="Times New Roman" w:hAnsi="Consolas" w:cs="Consolas"/>
          <w:color w:val="CE9178"/>
          <w:sz w:val="21"/>
          <w:szCs w:val="21"/>
          <w:lang w:eastAsia="pt-BR"/>
        </w:rPr>
        <w:t>meuvideo</w:t>
      </w:r>
      <w:proofErr w:type="spellEnd"/>
      <w:r w:rsidRPr="00195D06">
        <w:rPr>
          <w:rFonts w:ascii="Consolas" w:eastAsia="Times New Roman" w:hAnsi="Consolas" w:cs="Consolas"/>
          <w:color w:val="CE9178"/>
          <w:sz w:val="21"/>
          <w:szCs w:val="21"/>
          <w:lang w:eastAsia="pt-BR"/>
        </w:rPr>
        <w:t>'</w:t>
      </w:r>
      <w:r w:rsidRPr="00195D06">
        <w:rPr>
          <w:rFonts w:ascii="Consolas" w:eastAsia="Times New Roman" w:hAnsi="Consolas" w:cs="Consolas"/>
          <w:color w:val="D4D4D4"/>
          <w:sz w:val="21"/>
          <w:szCs w:val="21"/>
          <w:lang w:eastAsia="pt-BR"/>
        </w:rPr>
        <w:t>)</w:t>
      </w:r>
    </w:p>
    <w:p w14:paraId="0F4048B5" w14:textId="77777777" w:rsidR="00195D06" w:rsidRPr="00195D06" w:rsidRDefault="00195D06" w:rsidP="00195D06">
      <w:pPr>
        <w:shd w:val="clear" w:color="auto" w:fill="1E1E1E"/>
        <w:spacing w:after="0" w:line="285" w:lineRule="atLeast"/>
        <w:rPr>
          <w:rFonts w:ascii="Consolas" w:eastAsia="Times New Roman" w:hAnsi="Consolas" w:cs="Consolas"/>
          <w:color w:val="D4D4D4"/>
          <w:sz w:val="21"/>
          <w:szCs w:val="21"/>
          <w:lang w:eastAsia="pt-BR"/>
        </w:rPr>
      </w:pPr>
      <w:r w:rsidRPr="00195D06">
        <w:rPr>
          <w:rFonts w:ascii="Consolas" w:eastAsia="Times New Roman" w:hAnsi="Consolas" w:cs="Consolas"/>
          <w:color w:val="808080"/>
          <w:sz w:val="21"/>
          <w:szCs w:val="21"/>
          <w:lang w:eastAsia="pt-BR"/>
        </w:rPr>
        <w:t>&lt;/</w:t>
      </w:r>
      <w:r w:rsidRPr="00195D06">
        <w:rPr>
          <w:rFonts w:ascii="Consolas" w:eastAsia="Times New Roman" w:hAnsi="Consolas" w:cs="Consolas"/>
          <w:color w:val="569CD6"/>
          <w:sz w:val="21"/>
          <w:szCs w:val="21"/>
          <w:lang w:eastAsia="pt-BR"/>
        </w:rPr>
        <w:t>script</w:t>
      </w:r>
      <w:r w:rsidRPr="00195D06">
        <w:rPr>
          <w:rFonts w:ascii="Consolas" w:eastAsia="Times New Roman" w:hAnsi="Consolas" w:cs="Consolas"/>
          <w:color w:val="808080"/>
          <w:sz w:val="21"/>
          <w:szCs w:val="21"/>
          <w:lang w:eastAsia="pt-BR"/>
        </w:rPr>
        <w:t>&gt;</w:t>
      </w:r>
    </w:p>
    <w:p w14:paraId="303209C4" w14:textId="77777777" w:rsidR="00195D06" w:rsidRDefault="00195D06" w:rsidP="00503AB6">
      <w:pPr>
        <w:rPr>
          <w:b/>
          <w:bCs/>
          <w:sz w:val="32"/>
          <w:szCs w:val="32"/>
        </w:rPr>
      </w:pPr>
    </w:p>
    <w:p w14:paraId="0AAD7F05" w14:textId="77777777" w:rsidR="00195D06" w:rsidRDefault="00195D06" w:rsidP="00503AB6">
      <w:pPr>
        <w:rPr>
          <w:b/>
          <w:bCs/>
          <w:sz w:val="32"/>
          <w:szCs w:val="32"/>
        </w:rPr>
      </w:pPr>
    </w:p>
    <w:p w14:paraId="3CEE9BFD" w14:textId="77777777" w:rsidR="00195D06" w:rsidRDefault="00195D06" w:rsidP="00195D06">
      <w:pPr>
        <w:jc w:val="center"/>
        <w:rPr>
          <w:b/>
          <w:bCs/>
          <w:sz w:val="180"/>
          <w:szCs w:val="180"/>
        </w:rPr>
      </w:pPr>
      <w:r w:rsidRPr="00195D06">
        <w:rPr>
          <w:b/>
          <w:bCs/>
          <w:sz w:val="180"/>
          <w:szCs w:val="180"/>
        </w:rPr>
        <w:t>CSS</w:t>
      </w:r>
    </w:p>
    <w:p w14:paraId="28E30317" w14:textId="77777777" w:rsidR="00195D06" w:rsidRDefault="00FA2DE4" w:rsidP="00195D06">
      <w:pPr>
        <w:rPr>
          <w:sz w:val="24"/>
          <w:szCs w:val="24"/>
        </w:rPr>
      </w:pPr>
      <w:proofErr w:type="gramStart"/>
      <w:r>
        <w:rPr>
          <w:sz w:val="24"/>
          <w:szCs w:val="24"/>
        </w:rPr>
        <w:t xml:space="preserve">É  </w:t>
      </w:r>
      <w:proofErr w:type="spellStart"/>
      <w:r>
        <w:rPr>
          <w:sz w:val="24"/>
          <w:szCs w:val="24"/>
        </w:rPr>
        <w:t>Cascated</w:t>
      </w:r>
      <w:proofErr w:type="spellEnd"/>
      <w:proofErr w:type="gramEnd"/>
      <w:r>
        <w:rPr>
          <w:sz w:val="24"/>
          <w:szCs w:val="24"/>
        </w:rPr>
        <w:t xml:space="preserve"> </w:t>
      </w:r>
      <w:proofErr w:type="spellStart"/>
      <w:r>
        <w:rPr>
          <w:sz w:val="24"/>
          <w:szCs w:val="24"/>
        </w:rPr>
        <w:t>Style</w:t>
      </w:r>
      <w:proofErr w:type="spellEnd"/>
      <w:r>
        <w:rPr>
          <w:sz w:val="24"/>
          <w:szCs w:val="24"/>
        </w:rPr>
        <w:t xml:space="preserve"> </w:t>
      </w:r>
      <w:proofErr w:type="spellStart"/>
      <w:r>
        <w:rPr>
          <w:sz w:val="24"/>
          <w:szCs w:val="24"/>
        </w:rPr>
        <w:t>Sheet</w:t>
      </w:r>
      <w:proofErr w:type="spellEnd"/>
      <w:r>
        <w:rPr>
          <w:sz w:val="24"/>
          <w:szCs w:val="24"/>
        </w:rPr>
        <w:t>, ou Folha de Estilo em Cascatas.</w:t>
      </w:r>
      <w:r w:rsidR="00CC634C">
        <w:rPr>
          <w:sz w:val="24"/>
          <w:szCs w:val="24"/>
        </w:rPr>
        <w:t xml:space="preserve"> Folha de estilo é o que </w:t>
      </w:r>
      <w:proofErr w:type="spellStart"/>
      <w:r w:rsidR="00CC634C">
        <w:rPr>
          <w:sz w:val="24"/>
          <w:szCs w:val="24"/>
        </w:rPr>
        <w:t>da</w:t>
      </w:r>
      <w:proofErr w:type="spellEnd"/>
      <w:r w:rsidR="00CC634C">
        <w:rPr>
          <w:sz w:val="24"/>
          <w:szCs w:val="24"/>
        </w:rPr>
        <w:t xml:space="preserve"> a beleza para as páginas...</w:t>
      </w:r>
    </w:p>
    <w:p w14:paraId="27FA5C74" w14:textId="77777777" w:rsidR="00CC634C" w:rsidRDefault="00452D6B" w:rsidP="00195D06">
      <w:pPr>
        <w:rPr>
          <w:sz w:val="24"/>
          <w:szCs w:val="24"/>
        </w:rPr>
      </w:pPr>
      <w:r>
        <w:rPr>
          <w:sz w:val="24"/>
          <w:szCs w:val="24"/>
        </w:rPr>
        <w:t xml:space="preserve">Podemos usar funções em </w:t>
      </w:r>
      <w:r w:rsidR="00AB74F5">
        <w:rPr>
          <w:sz w:val="24"/>
          <w:szCs w:val="24"/>
        </w:rPr>
        <w:t>seletores no CSS, por exemplo:</w:t>
      </w:r>
    </w:p>
    <w:p w14:paraId="4AB9927A" w14:textId="77777777" w:rsidR="00AB74F5" w:rsidRDefault="00AB74F5" w:rsidP="00195D06">
      <w:pPr>
        <w:rPr>
          <w:i/>
          <w:iCs/>
          <w:sz w:val="24"/>
          <w:szCs w:val="24"/>
        </w:rPr>
      </w:pPr>
      <w:proofErr w:type="spellStart"/>
      <w:r w:rsidRPr="00AB74F5">
        <w:rPr>
          <w:i/>
          <w:iCs/>
          <w:sz w:val="24"/>
          <w:szCs w:val="24"/>
          <w:highlight w:val="yellow"/>
        </w:rPr>
        <w:t>Width</w:t>
      </w:r>
      <w:proofErr w:type="spellEnd"/>
      <w:r w:rsidRPr="00AB74F5">
        <w:rPr>
          <w:i/>
          <w:iCs/>
          <w:sz w:val="24"/>
          <w:szCs w:val="24"/>
          <w:highlight w:val="yellow"/>
        </w:rPr>
        <w:t xml:space="preserve">: </w:t>
      </w:r>
      <w:proofErr w:type="spellStart"/>
      <w:proofErr w:type="gramStart"/>
      <w:r w:rsidRPr="00AB74F5">
        <w:rPr>
          <w:i/>
          <w:iCs/>
          <w:sz w:val="24"/>
          <w:szCs w:val="24"/>
          <w:highlight w:val="yellow"/>
        </w:rPr>
        <w:t>calc</w:t>
      </w:r>
      <w:proofErr w:type="spellEnd"/>
      <w:r w:rsidRPr="00AB74F5">
        <w:rPr>
          <w:i/>
          <w:iCs/>
          <w:sz w:val="24"/>
          <w:szCs w:val="24"/>
          <w:highlight w:val="yellow"/>
        </w:rPr>
        <w:t>(</w:t>
      </w:r>
      <w:proofErr w:type="gramEnd"/>
      <w:r w:rsidRPr="00AB74F5">
        <w:rPr>
          <w:i/>
          <w:iCs/>
          <w:sz w:val="24"/>
          <w:szCs w:val="24"/>
          <w:highlight w:val="yellow"/>
        </w:rPr>
        <w:t>100% - 40px);</w:t>
      </w:r>
    </w:p>
    <w:p w14:paraId="4C351EF9" w14:textId="77777777" w:rsidR="00AB74F5" w:rsidRDefault="003C2852" w:rsidP="00195D06">
      <w:pPr>
        <w:rPr>
          <w:sz w:val="24"/>
          <w:szCs w:val="24"/>
        </w:rPr>
      </w:pPr>
      <w:r>
        <w:rPr>
          <w:sz w:val="24"/>
          <w:szCs w:val="24"/>
        </w:rPr>
        <w:t xml:space="preserve">Podemos usar </w:t>
      </w:r>
      <w:proofErr w:type="spellStart"/>
      <w:r>
        <w:rPr>
          <w:sz w:val="24"/>
          <w:szCs w:val="24"/>
        </w:rPr>
        <w:t>pseudo-classes</w:t>
      </w:r>
      <w:proofErr w:type="spellEnd"/>
      <w:r>
        <w:rPr>
          <w:sz w:val="24"/>
          <w:szCs w:val="24"/>
        </w:rPr>
        <w:t xml:space="preserve"> e </w:t>
      </w:r>
      <w:proofErr w:type="spellStart"/>
      <w:r>
        <w:rPr>
          <w:sz w:val="24"/>
          <w:szCs w:val="24"/>
        </w:rPr>
        <w:t>pseudo-elementos</w:t>
      </w:r>
      <w:proofErr w:type="spellEnd"/>
      <w:r>
        <w:rPr>
          <w:sz w:val="24"/>
          <w:szCs w:val="24"/>
        </w:rPr>
        <w:t xml:space="preserve"> para mudar o estilo quando passamos o mouse por cima (</w:t>
      </w:r>
      <w:proofErr w:type="spellStart"/>
      <w:r>
        <w:rPr>
          <w:sz w:val="24"/>
          <w:szCs w:val="24"/>
        </w:rPr>
        <w:t>hover</w:t>
      </w:r>
      <w:proofErr w:type="spellEnd"/>
      <w:r>
        <w:rPr>
          <w:sz w:val="24"/>
          <w:szCs w:val="24"/>
        </w:rPr>
        <w:t>) ou para mudar somente a primeira letra de um elemento (</w:t>
      </w:r>
      <w:proofErr w:type="spellStart"/>
      <w:r>
        <w:rPr>
          <w:sz w:val="24"/>
          <w:szCs w:val="24"/>
        </w:rPr>
        <w:t>first-letter</w:t>
      </w:r>
      <w:proofErr w:type="spellEnd"/>
      <w:r>
        <w:rPr>
          <w:sz w:val="24"/>
          <w:szCs w:val="24"/>
        </w:rPr>
        <w:t>), respectivamente:</w:t>
      </w:r>
    </w:p>
    <w:p w14:paraId="2CF20954"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9825C8">
        <w:rPr>
          <w:rFonts w:ascii="Consolas" w:eastAsia="Times New Roman" w:hAnsi="Consolas" w:cs="Consolas"/>
          <w:color w:val="D4D4D4"/>
          <w:sz w:val="21"/>
          <w:szCs w:val="21"/>
          <w:lang w:eastAsia="pt-BR"/>
        </w:rPr>
        <w:t>  </w:t>
      </w:r>
      <w:r w:rsidRPr="003C2852">
        <w:rPr>
          <w:rFonts w:ascii="Consolas" w:eastAsia="Times New Roman" w:hAnsi="Consolas" w:cs="Consolas"/>
          <w:color w:val="6A9955"/>
          <w:sz w:val="21"/>
          <w:szCs w:val="21"/>
          <w:lang w:val="en-US" w:eastAsia="pt-BR"/>
        </w:rPr>
        <w:t>/*Pseudo </w:t>
      </w:r>
      <w:proofErr w:type="spellStart"/>
      <w:r w:rsidRPr="003C2852">
        <w:rPr>
          <w:rFonts w:ascii="Consolas" w:eastAsia="Times New Roman" w:hAnsi="Consolas" w:cs="Consolas"/>
          <w:color w:val="6A9955"/>
          <w:sz w:val="21"/>
          <w:szCs w:val="21"/>
          <w:lang w:val="en-US" w:eastAsia="pt-BR"/>
        </w:rPr>
        <w:t>classe</w:t>
      </w:r>
      <w:proofErr w:type="spellEnd"/>
      <w:r w:rsidRPr="003C2852">
        <w:rPr>
          <w:rFonts w:ascii="Consolas" w:eastAsia="Times New Roman" w:hAnsi="Consolas" w:cs="Consolas"/>
          <w:color w:val="6A9955"/>
          <w:sz w:val="21"/>
          <w:szCs w:val="21"/>
          <w:lang w:val="en-US" w:eastAsia="pt-BR"/>
        </w:rPr>
        <w:t>*/</w:t>
      </w:r>
    </w:p>
    <w:p w14:paraId="5C5CB14F"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proofErr w:type="gramStart"/>
      <w:r w:rsidRPr="003C2852">
        <w:rPr>
          <w:rFonts w:ascii="Consolas" w:eastAsia="Times New Roman" w:hAnsi="Consolas" w:cs="Consolas"/>
          <w:color w:val="D7BA7D"/>
          <w:sz w:val="21"/>
          <w:szCs w:val="21"/>
          <w:lang w:val="en-US" w:eastAsia="pt-BR"/>
        </w:rPr>
        <w:t>.</w:t>
      </w:r>
      <w:proofErr w:type="spellStart"/>
      <w:r w:rsidRPr="003C2852">
        <w:rPr>
          <w:rFonts w:ascii="Consolas" w:eastAsia="Times New Roman" w:hAnsi="Consolas" w:cs="Consolas"/>
          <w:color w:val="D7BA7D"/>
          <w:sz w:val="21"/>
          <w:szCs w:val="21"/>
          <w:lang w:val="en-US" w:eastAsia="pt-BR"/>
        </w:rPr>
        <w:t>select</w:t>
      </w:r>
      <w:proofErr w:type="gramEnd"/>
      <w:r w:rsidRPr="003C2852">
        <w:rPr>
          <w:rFonts w:ascii="Consolas" w:eastAsia="Times New Roman" w:hAnsi="Consolas" w:cs="Consolas"/>
          <w:color w:val="D7BA7D"/>
          <w:sz w:val="21"/>
          <w:szCs w:val="21"/>
          <w:lang w:val="en-US" w:eastAsia="pt-BR"/>
        </w:rPr>
        <w:t>:hover</w:t>
      </w:r>
      <w:proofErr w:type="spellEnd"/>
      <w:r w:rsidRPr="003C2852">
        <w:rPr>
          <w:rFonts w:ascii="Consolas" w:eastAsia="Times New Roman" w:hAnsi="Consolas" w:cs="Consolas"/>
          <w:color w:val="D4D4D4"/>
          <w:sz w:val="21"/>
          <w:szCs w:val="21"/>
          <w:lang w:val="en-US" w:eastAsia="pt-BR"/>
        </w:rPr>
        <w:t> {</w:t>
      </w:r>
    </w:p>
    <w:p w14:paraId="6B0AFCB6"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r w:rsidRPr="003C2852">
        <w:rPr>
          <w:rFonts w:ascii="Consolas" w:eastAsia="Times New Roman" w:hAnsi="Consolas" w:cs="Consolas"/>
          <w:color w:val="9CDCFE"/>
          <w:sz w:val="21"/>
          <w:szCs w:val="21"/>
          <w:lang w:val="en-US" w:eastAsia="pt-BR"/>
        </w:rPr>
        <w:t>background-color</w:t>
      </w:r>
      <w:r w:rsidRPr="003C2852">
        <w:rPr>
          <w:rFonts w:ascii="Consolas" w:eastAsia="Times New Roman" w:hAnsi="Consolas" w:cs="Consolas"/>
          <w:color w:val="D4D4D4"/>
          <w:sz w:val="21"/>
          <w:szCs w:val="21"/>
          <w:lang w:val="en-US" w:eastAsia="pt-BR"/>
        </w:rPr>
        <w:t>: </w:t>
      </w:r>
      <w:r w:rsidRPr="003C2852">
        <w:rPr>
          <w:rFonts w:ascii="Consolas" w:eastAsia="Times New Roman" w:hAnsi="Consolas" w:cs="Consolas"/>
          <w:color w:val="CE9178"/>
          <w:sz w:val="21"/>
          <w:szCs w:val="21"/>
          <w:lang w:val="en-US" w:eastAsia="pt-BR"/>
        </w:rPr>
        <w:t>red</w:t>
      </w:r>
      <w:r w:rsidRPr="003C2852">
        <w:rPr>
          <w:rFonts w:ascii="Consolas" w:eastAsia="Times New Roman" w:hAnsi="Consolas" w:cs="Consolas"/>
          <w:color w:val="D4D4D4"/>
          <w:sz w:val="21"/>
          <w:szCs w:val="21"/>
          <w:lang w:val="en-US" w:eastAsia="pt-BR"/>
        </w:rPr>
        <w:t>;</w:t>
      </w:r>
    </w:p>
    <w:p w14:paraId="1F8DCA3B"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p>
    <w:p w14:paraId="1D93F381"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p>
    <w:p w14:paraId="4FF16CEF"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r w:rsidRPr="003C2852">
        <w:rPr>
          <w:rFonts w:ascii="Consolas" w:eastAsia="Times New Roman" w:hAnsi="Consolas" w:cs="Consolas"/>
          <w:color w:val="6A9955"/>
          <w:sz w:val="21"/>
          <w:szCs w:val="21"/>
          <w:lang w:val="en-US" w:eastAsia="pt-BR"/>
        </w:rPr>
        <w:t>/*Pseudo </w:t>
      </w:r>
      <w:proofErr w:type="spellStart"/>
      <w:r w:rsidRPr="003C2852">
        <w:rPr>
          <w:rFonts w:ascii="Consolas" w:eastAsia="Times New Roman" w:hAnsi="Consolas" w:cs="Consolas"/>
          <w:color w:val="6A9955"/>
          <w:sz w:val="21"/>
          <w:szCs w:val="21"/>
          <w:lang w:val="en-US" w:eastAsia="pt-BR"/>
        </w:rPr>
        <w:t>Elemento</w:t>
      </w:r>
      <w:proofErr w:type="spellEnd"/>
      <w:r w:rsidRPr="003C2852">
        <w:rPr>
          <w:rFonts w:ascii="Consolas" w:eastAsia="Times New Roman" w:hAnsi="Consolas" w:cs="Consolas"/>
          <w:color w:val="6A9955"/>
          <w:sz w:val="21"/>
          <w:szCs w:val="21"/>
          <w:lang w:val="en-US" w:eastAsia="pt-BR"/>
        </w:rPr>
        <w:t>*/</w:t>
      </w:r>
    </w:p>
    <w:p w14:paraId="7BECFB31"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proofErr w:type="gramStart"/>
      <w:r w:rsidRPr="003C2852">
        <w:rPr>
          <w:rFonts w:ascii="Consolas" w:eastAsia="Times New Roman" w:hAnsi="Consolas" w:cs="Consolas"/>
          <w:color w:val="D7BA7D"/>
          <w:sz w:val="21"/>
          <w:szCs w:val="21"/>
          <w:lang w:val="en-US" w:eastAsia="pt-BR"/>
        </w:rPr>
        <w:t>.select::</w:t>
      </w:r>
      <w:proofErr w:type="gramEnd"/>
      <w:r w:rsidRPr="003C2852">
        <w:rPr>
          <w:rFonts w:ascii="Consolas" w:eastAsia="Times New Roman" w:hAnsi="Consolas" w:cs="Consolas"/>
          <w:color w:val="D7BA7D"/>
          <w:sz w:val="21"/>
          <w:szCs w:val="21"/>
          <w:lang w:val="en-US" w:eastAsia="pt-BR"/>
        </w:rPr>
        <w:t>first-letter</w:t>
      </w:r>
      <w:r w:rsidRPr="003C2852">
        <w:rPr>
          <w:rFonts w:ascii="Consolas" w:eastAsia="Times New Roman" w:hAnsi="Consolas" w:cs="Consolas"/>
          <w:color w:val="D4D4D4"/>
          <w:sz w:val="21"/>
          <w:szCs w:val="21"/>
          <w:lang w:val="en-US" w:eastAsia="pt-BR"/>
        </w:rPr>
        <w:t> {</w:t>
      </w:r>
    </w:p>
    <w:p w14:paraId="4D6D75FE" w14:textId="77777777" w:rsidR="003C2852" w:rsidRPr="00E227B4" w:rsidRDefault="003C2852" w:rsidP="003C2852">
      <w:pPr>
        <w:shd w:val="clear" w:color="auto" w:fill="1E1E1E"/>
        <w:spacing w:after="0" w:line="285" w:lineRule="atLeast"/>
        <w:rPr>
          <w:rFonts w:ascii="Consolas" w:eastAsia="Times New Roman" w:hAnsi="Consolas" w:cs="Consolas"/>
          <w:color w:val="D4D4D4"/>
          <w:sz w:val="21"/>
          <w:szCs w:val="21"/>
          <w:lang w:val="en-US" w:eastAsia="pt-BR"/>
        </w:rPr>
      </w:pPr>
      <w:r w:rsidRPr="003C2852">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val="en-US" w:eastAsia="pt-BR"/>
        </w:rPr>
        <w:t>font-size</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B5CEA8"/>
          <w:sz w:val="21"/>
          <w:szCs w:val="21"/>
          <w:lang w:val="en-US" w:eastAsia="pt-BR"/>
        </w:rPr>
        <w:t>50px</w:t>
      </w:r>
      <w:r w:rsidRPr="00E227B4">
        <w:rPr>
          <w:rFonts w:ascii="Consolas" w:eastAsia="Times New Roman" w:hAnsi="Consolas" w:cs="Consolas"/>
          <w:color w:val="D4D4D4"/>
          <w:sz w:val="21"/>
          <w:szCs w:val="21"/>
          <w:lang w:val="en-US" w:eastAsia="pt-BR"/>
        </w:rPr>
        <w:t>;</w:t>
      </w:r>
    </w:p>
    <w:p w14:paraId="7B548064" w14:textId="77777777" w:rsidR="003C2852" w:rsidRPr="003C2852" w:rsidRDefault="003C2852" w:rsidP="003C285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3C2852">
        <w:rPr>
          <w:rFonts w:ascii="Consolas" w:eastAsia="Times New Roman" w:hAnsi="Consolas" w:cs="Consolas"/>
          <w:color w:val="D4D4D4"/>
          <w:sz w:val="21"/>
          <w:szCs w:val="21"/>
          <w:lang w:eastAsia="pt-BR"/>
        </w:rPr>
        <w:t>}</w:t>
      </w:r>
    </w:p>
    <w:p w14:paraId="73CE647A" w14:textId="77777777" w:rsidR="003C2852" w:rsidRDefault="003C2852" w:rsidP="00195D06">
      <w:pPr>
        <w:rPr>
          <w:sz w:val="24"/>
          <w:szCs w:val="24"/>
        </w:rPr>
      </w:pPr>
    </w:p>
    <w:p w14:paraId="4FF188BE" w14:textId="77777777" w:rsidR="003C2852" w:rsidRDefault="000575AD" w:rsidP="00195D06">
      <w:pPr>
        <w:rPr>
          <w:sz w:val="24"/>
          <w:szCs w:val="24"/>
        </w:rPr>
      </w:pPr>
      <w:r>
        <w:rPr>
          <w:sz w:val="24"/>
          <w:szCs w:val="24"/>
        </w:rPr>
        <w:t xml:space="preserve">Acesso uma </w:t>
      </w:r>
      <w:proofErr w:type="spellStart"/>
      <w:r>
        <w:rPr>
          <w:sz w:val="24"/>
          <w:szCs w:val="24"/>
        </w:rPr>
        <w:t>pseudo</w:t>
      </w:r>
      <w:proofErr w:type="spellEnd"/>
      <w:r>
        <w:rPr>
          <w:sz w:val="24"/>
          <w:szCs w:val="24"/>
        </w:rPr>
        <w:t xml:space="preserve"> classe somente como “:” e acesso um </w:t>
      </w:r>
      <w:proofErr w:type="spellStart"/>
      <w:r>
        <w:rPr>
          <w:sz w:val="24"/>
          <w:szCs w:val="24"/>
        </w:rPr>
        <w:t>pseudo</w:t>
      </w:r>
      <w:proofErr w:type="spellEnd"/>
      <w:r>
        <w:rPr>
          <w:sz w:val="24"/>
          <w:szCs w:val="24"/>
        </w:rPr>
        <w:t xml:space="preserve"> elemento com </w:t>
      </w:r>
      <w:proofErr w:type="gramStart"/>
      <w:r>
        <w:rPr>
          <w:sz w:val="24"/>
          <w:szCs w:val="24"/>
        </w:rPr>
        <w:t>“::</w:t>
      </w:r>
      <w:proofErr w:type="gramEnd"/>
      <w:r>
        <w:rPr>
          <w:sz w:val="24"/>
          <w:szCs w:val="24"/>
        </w:rPr>
        <w:t>”...</w:t>
      </w:r>
    </w:p>
    <w:p w14:paraId="0017B493" w14:textId="77777777" w:rsidR="000575AD" w:rsidRDefault="000575AD" w:rsidP="00195D06">
      <w:pPr>
        <w:rPr>
          <w:sz w:val="24"/>
          <w:szCs w:val="24"/>
        </w:rPr>
      </w:pPr>
    </w:p>
    <w:p w14:paraId="28770CD2" w14:textId="77777777" w:rsidR="0021336C" w:rsidRDefault="0021336C" w:rsidP="00195D06">
      <w:pPr>
        <w:rPr>
          <w:sz w:val="24"/>
          <w:szCs w:val="24"/>
        </w:rPr>
      </w:pPr>
      <w:r>
        <w:rPr>
          <w:sz w:val="24"/>
          <w:szCs w:val="24"/>
        </w:rPr>
        <w:lastRenderedPageBreak/>
        <w:t xml:space="preserve">Abaixo temos um código e JS que pega todos os elementos com a </w:t>
      </w:r>
      <w:proofErr w:type="gramStart"/>
      <w:r>
        <w:rPr>
          <w:sz w:val="24"/>
          <w:szCs w:val="24"/>
        </w:rPr>
        <w:t>classe .</w:t>
      </w:r>
      <w:proofErr w:type="spellStart"/>
      <w:r>
        <w:rPr>
          <w:sz w:val="24"/>
          <w:szCs w:val="24"/>
        </w:rPr>
        <w:t>tag</w:t>
      </w:r>
      <w:proofErr w:type="spellEnd"/>
      <w:proofErr w:type="gramEnd"/>
      <w:r>
        <w:rPr>
          <w:sz w:val="24"/>
          <w:szCs w:val="24"/>
        </w:rPr>
        <w:t xml:space="preserve"> e em cada uma coloca um elemento que criei que se chama </w:t>
      </w:r>
      <w:proofErr w:type="spellStart"/>
      <w:r>
        <w:rPr>
          <w:sz w:val="24"/>
          <w:szCs w:val="24"/>
        </w:rPr>
        <w:t>Label</w:t>
      </w:r>
      <w:proofErr w:type="spellEnd"/>
      <w:r>
        <w:rPr>
          <w:sz w:val="24"/>
          <w:szCs w:val="24"/>
        </w:rPr>
        <w:t xml:space="preserve"> que vai mostrar qual é a </w:t>
      </w:r>
      <w:proofErr w:type="spellStart"/>
      <w:r>
        <w:rPr>
          <w:sz w:val="24"/>
          <w:szCs w:val="24"/>
        </w:rPr>
        <w:t>tag</w:t>
      </w:r>
      <w:proofErr w:type="spellEnd"/>
      <w:r>
        <w:rPr>
          <w:sz w:val="24"/>
          <w:szCs w:val="24"/>
        </w:rPr>
        <w:t xml:space="preserve"> que está em cada elemento da classe .</w:t>
      </w:r>
      <w:proofErr w:type="spellStart"/>
      <w:r>
        <w:rPr>
          <w:sz w:val="24"/>
          <w:szCs w:val="24"/>
        </w:rPr>
        <w:t>tag</w:t>
      </w:r>
      <w:proofErr w:type="spellEnd"/>
      <w:r>
        <w:rPr>
          <w:sz w:val="24"/>
          <w:szCs w:val="24"/>
        </w:rPr>
        <w:t>:</w:t>
      </w:r>
    </w:p>
    <w:p w14:paraId="7A33AE93"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21336C">
        <w:rPr>
          <w:rFonts w:ascii="Consolas" w:eastAsia="Times New Roman" w:hAnsi="Consolas" w:cs="Consolas"/>
          <w:color w:val="9CDCFE"/>
          <w:sz w:val="21"/>
          <w:szCs w:val="21"/>
          <w:lang w:val="en-US" w:eastAsia="pt-BR"/>
        </w:rPr>
        <w:t>document</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DCDCAA"/>
          <w:sz w:val="21"/>
          <w:szCs w:val="21"/>
          <w:lang w:val="en-US" w:eastAsia="pt-BR"/>
        </w:rPr>
        <w:t>querySelectorAll</w:t>
      </w:r>
      <w:proofErr w:type="spellEnd"/>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CE9178"/>
          <w:sz w:val="21"/>
          <w:szCs w:val="21"/>
          <w:lang w:val="en-US" w:eastAsia="pt-BR"/>
        </w:rPr>
        <w:t>'.tag'</w:t>
      </w:r>
      <w:r w:rsidRPr="0021336C">
        <w:rPr>
          <w:rFonts w:ascii="Consolas" w:eastAsia="Times New Roman" w:hAnsi="Consolas" w:cs="Consolas"/>
          <w:color w:val="D4D4D4"/>
          <w:sz w:val="21"/>
          <w:szCs w:val="21"/>
          <w:lang w:val="en-US" w:eastAsia="pt-BR"/>
        </w:rPr>
        <w:t>).</w:t>
      </w:r>
      <w:proofErr w:type="spellStart"/>
      <w:r w:rsidRPr="0021336C">
        <w:rPr>
          <w:rFonts w:ascii="Consolas" w:eastAsia="Times New Roman" w:hAnsi="Consolas" w:cs="Consolas"/>
          <w:color w:val="DCDCAA"/>
          <w:sz w:val="21"/>
          <w:szCs w:val="21"/>
          <w:lang w:val="en-US" w:eastAsia="pt-BR"/>
        </w:rPr>
        <w:t>forEach</w:t>
      </w:r>
      <w:proofErr w:type="spell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9CDCFE"/>
          <w:sz w:val="21"/>
          <w:szCs w:val="21"/>
          <w:lang w:val="en-US" w:eastAsia="pt-BR"/>
        </w:rPr>
        <w:t>box</w:t>
      </w: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569CD6"/>
          <w:sz w:val="21"/>
          <w:szCs w:val="21"/>
          <w:lang w:val="en-US" w:eastAsia="pt-BR"/>
        </w:rPr>
        <w:t>=&gt;</w:t>
      </w:r>
      <w:r w:rsidRPr="0021336C">
        <w:rPr>
          <w:rFonts w:ascii="Consolas" w:eastAsia="Times New Roman" w:hAnsi="Consolas" w:cs="Consolas"/>
          <w:color w:val="D4D4D4"/>
          <w:sz w:val="21"/>
          <w:szCs w:val="21"/>
          <w:lang w:val="en-US" w:eastAsia="pt-BR"/>
        </w:rPr>
        <w:t> {</w:t>
      </w:r>
    </w:p>
    <w:p w14:paraId="2BBD4686"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569CD6"/>
          <w:sz w:val="21"/>
          <w:szCs w:val="21"/>
          <w:lang w:val="en-US" w:eastAsia="pt-BR"/>
        </w:rPr>
        <w:t>const</w:t>
      </w:r>
      <w:r w:rsidRPr="0021336C">
        <w:rPr>
          <w:rFonts w:ascii="Consolas" w:eastAsia="Times New Roman" w:hAnsi="Consolas" w:cs="Consolas"/>
          <w:color w:val="D4D4D4"/>
          <w:sz w:val="21"/>
          <w:szCs w:val="21"/>
          <w:lang w:val="en-US" w:eastAsia="pt-BR"/>
        </w:rPr>
        <w:t> </w:t>
      </w:r>
      <w:proofErr w:type="spellStart"/>
      <w:r w:rsidRPr="0021336C">
        <w:rPr>
          <w:rFonts w:ascii="Consolas" w:eastAsia="Times New Roman" w:hAnsi="Consolas" w:cs="Consolas"/>
          <w:color w:val="4FC1FF"/>
          <w:sz w:val="21"/>
          <w:szCs w:val="21"/>
          <w:lang w:val="en-US" w:eastAsia="pt-BR"/>
        </w:rPr>
        <w:t>tagName</w:t>
      </w:r>
      <w:proofErr w:type="spellEnd"/>
      <w:r w:rsidRPr="0021336C">
        <w:rPr>
          <w:rFonts w:ascii="Consolas" w:eastAsia="Times New Roman" w:hAnsi="Consolas" w:cs="Consolas"/>
          <w:color w:val="D4D4D4"/>
          <w:sz w:val="21"/>
          <w:szCs w:val="21"/>
          <w:lang w:val="en-US" w:eastAsia="pt-BR"/>
        </w:rPr>
        <w:t> = </w:t>
      </w:r>
      <w:proofErr w:type="spellStart"/>
      <w:proofErr w:type="gramStart"/>
      <w:r w:rsidRPr="0021336C">
        <w:rPr>
          <w:rFonts w:ascii="Consolas" w:eastAsia="Times New Roman" w:hAnsi="Consolas" w:cs="Consolas"/>
          <w:color w:val="9CDCFE"/>
          <w:sz w:val="21"/>
          <w:szCs w:val="21"/>
          <w:lang w:val="en-US" w:eastAsia="pt-BR"/>
        </w:rPr>
        <w:t>box</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4FC1FF"/>
          <w:sz w:val="21"/>
          <w:szCs w:val="21"/>
          <w:lang w:val="en-US" w:eastAsia="pt-BR"/>
        </w:rPr>
        <w:t>tagName</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DCDCAA"/>
          <w:sz w:val="21"/>
          <w:szCs w:val="21"/>
          <w:lang w:val="en-US" w:eastAsia="pt-BR"/>
        </w:rPr>
        <w:t>toLowerCase</w:t>
      </w:r>
      <w:proofErr w:type="spellEnd"/>
      <w:proofErr w:type="gramEnd"/>
      <w:r w:rsidRPr="0021336C">
        <w:rPr>
          <w:rFonts w:ascii="Consolas" w:eastAsia="Times New Roman" w:hAnsi="Consolas" w:cs="Consolas"/>
          <w:color w:val="D4D4D4"/>
          <w:sz w:val="21"/>
          <w:szCs w:val="21"/>
          <w:lang w:val="en-US" w:eastAsia="pt-BR"/>
        </w:rPr>
        <w:t>()</w:t>
      </w:r>
    </w:p>
    <w:p w14:paraId="174745BE"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p>
    <w:p w14:paraId="244B534E"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proofErr w:type="spellStart"/>
      <w:proofErr w:type="gramStart"/>
      <w:r w:rsidRPr="0021336C">
        <w:rPr>
          <w:rFonts w:ascii="Consolas" w:eastAsia="Times New Roman" w:hAnsi="Consolas" w:cs="Consolas"/>
          <w:color w:val="9CDCFE"/>
          <w:sz w:val="21"/>
          <w:szCs w:val="21"/>
          <w:lang w:val="en-US" w:eastAsia="pt-BR"/>
        </w:rPr>
        <w:t>box</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9CDCFE"/>
          <w:sz w:val="21"/>
          <w:szCs w:val="21"/>
          <w:lang w:val="en-US" w:eastAsia="pt-BR"/>
        </w:rPr>
        <w:t>style</w:t>
      </w:r>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9CDCFE"/>
          <w:sz w:val="21"/>
          <w:szCs w:val="21"/>
          <w:lang w:val="en-US" w:eastAsia="pt-BR"/>
        </w:rPr>
        <w:t>borderColor</w:t>
      </w:r>
      <w:proofErr w:type="spellEnd"/>
      <w:r w:rsidRPr="0021336C">
        <w:rPr>
          <w:rFonts w:ascii="Consolas" w:eastAsia="Times New Roman" w:hAnsi="Consolas" w:cs="Consolas"/>
          <w:color w:val="D4D4D4"/>
          <w:sz w:val="21"/>
          <w:szCs w:val="21"/>
          <w:lang w:val="en-US" w:eastAsia="pt-BR"/>
        </w:rPr>
        <w:t> = </w:t>
      </w:r>
      <w:r w:rsidRPr="0021336C">
        <w:rPr>
          <w:rFonts w:ascii="Consolas" w:eastAsia="Times New Roman" w:hAnsi="Consolas" w:cs="Consolas"/>
          <w:color w:val="CE9178"/>
          <w:sz w:val="21"/>
          <w:szCs w:val="21"/>
          <w:lang w:val="en-US" w:eastAsia="pt-BR"/>
        </w:rPr>
        <w:t>'#616161'</w:t>
      </w:r>
    </w:p>
    <w:p w14:paraId="78C7A389"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p>
    <w:p w14:paraId="1DD9B48F"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C586C0"/>
          <w:sz w:val="21"/>
          <w:szCs w:val="21"/>
          <w:lang w:val="en-US" w:eastAsia="pt-BR"/>
        </w:rPr>
        <w:t>if</w:t>
      </w:r>
      <w:proofErr w:type="gramStart"/>
      <w:r w:rsidRPr="0021336C">
        <w:rPr>
          <w:rFonts w:ascii="Consolas" w:eastAsia="Times New Roman" w:hAnsi="Consolas" w:cs="Consolas"/>
          <w:color w:val="D4D4D4"/>
          <w:sz w:val="21"/>
          <w:szCs w:val="21"/>
          <w:lang w:val="en-US" w:eastAsia="pt-BR"/>
        </w:rPr>
        <w:t>(!</w:t>
      </w:r>
      <w:proofErr w:type="spellStart"/>
      <w:r w:rsidRPr="0021336C">
        <w:rPr>
          <w:rFonts w:ascii="Consolas" w:eastAsia="Times New Roman" w:hAnsi="Consolas" w:cs="Consolas"/>
          <w:color w:val="9CDCFE"/>
          <w:sz w:val="21"/>
          <w:szCs w:val="21"/>
          <w:lang w:val="en-US" w:eastAsia="pt-BR"/>
        </w:rPr>
        <w:t>box</w:t>
      </w:r>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4FC1FF"/>
          <w:sz w:val="21"/>
          <w:szCs w:val="21"/>
          <w:lang w:val="en-US" w:eastAsia="pt-BR"/>
        </w:rPr>
        <w:t>classList</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DCDCAA"/>
          <w:sz w:val="21"/>
          <w:szCs w:val="21"/>
          <w:lang w:val="en-US" w:eastAsia="pt-BR"/>
        </w:rPr>
        <w:t>contains</w:t>
      </w:r>
      <w:proofErr w:type="spell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CE9178"/>
          <w:sz w:val="21"/>
          <w:szCs w:val="21"/>
          <w:lang w:val="en-US" w:eastAsia="pt-BR"/>
        </w:rPr>
        <w:t>'</w:t>
      </w:r>
      <w:proofErr w:type="spellStart"/>
      <w:r w:rsidRPr="0021336C">
        <w:rPr>
          <w:rFonts w:ascii="Consolas" w:eastAsia="Times New Roman" w:hAnsi="Consolas" w:cs="Consolas"/>
          <w:color w:val="CE9178"/>
          <w:sz w:val="21"/>
          <w:szCs w:val="21"/>
          <w:lang w:val="en-US" w:eastAsia="pt-BR"/>
        </w:rPr>
        <w:t>noLabel</w:t>
      </w:r>
      <w:proofErr w:type="spellEnd"/>
      <w:r w:rsidRPr="0021336C">
        <w:rPr>
          <w:rFonts w:ascii="Consolas" w:eastAsia="Times New Roman" w:hAnsi="Consolas" w:cs="Consolas"/>
          <w:color w:val="CE9178"/>
          <w:sz w:val="21"/>
          <w:szCs w:val="21"/>
          <w:lang w:val="en-US" w:eastAsia="pt-BR"/>
        </w:rPr>
        <w:t>'</w:t>
      </w:r>
      <w:r w:rsidRPr="0021336C">
        <w:rPr>
          <w:rFonts w:ascii="Consolas" w:eastAsia="Times New Roman" w:hAnsi="Consolas" w:cs="Consolas"/>
          <w:color w:val="D4D4D4"/>
          <w:sz w:val="21"/>
          <w:szCs w:val="21"/>
          <w:lang w:val="en-US" w:eastAsia="pt-BR"/>
        </w:rPr>
        <w:t>)) {</w:t>
      </w:r>
    </w:p>
    <w:p w14:paraId="43F09A1B"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569CD6"/>
          <w:sz w:val="21"/>
          <w:szCs w:val="21"/>
          <w:lang w:val="en-US" w:eastAsia="pt-BR"/>
        </w:rPr>
        <w:t>const</w:t>
      </w: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4FC1FF"/>
          <w:sz w:val="21"/>
          <w:szCs w:val="21"/>
          <w:lang w:val="en-US" w:eastAsia="pt-BR"/>
        </w:rPr>
        <w:t>label</w:t>
      </w:r>
      <w:r w:rsidRPr="0021336C">
        <w:rPr>
          <w:rFonts w:ascii="Consolas" w:eastAsia="Times New Roman" w:hAnsi="Consolas" w:cs="Consolas"/>
          <w:color w:val="D4D4D4"/>
          <w:sz w:val="21"/>
          <w:szCs w:val="21"/>
          <w:lang w:val="en-US" w:eastAsia="pt-BR"/>
        </w:rPr>
        <w:t> = </w:t>
      </w:r>
      <w:proofErr w:type="spellStart"/>
      <w:proofErr w:type="gramStart"/>
      <w:r w:rsidRPr="0021336C">
        <w:rPr>
          <w:rFonts w:ascii="Consolas" w:eastAsia="Times New Roman" w:hAnsi="Consolas" w:cs="Consolas"/>
          <w:color w:val="9CDCFE"/>
          <w:sz w:val="21"/>
          <w:szCs w:val="21"/>
          <w:lang w:val="en-US" w:eastAsia="pt-BR"/>
        </w:rPr>
        <w:t>document</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DCDCAA"/>
          <w:sz w:val="21"/>
          <w:szCs w:val="21"/>
          <w:lang w:val="en-US" w:eastAsia="pt-BR"/>
        </w:rPr>
        <w:t>createElement</w:t>
      </w:r>
      <w:proofErr w:type="spellEnd"/>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CE9178"/>
          <w:sz w:val="21"/>
          <w:szCs w:val="21"/>
          <w:lang w:val="en-US" w:eastAsia="pt-BR"/>
        </w:rPr>
        <w:t>'label'</w:t>
      </w:r>
      <w:r w:rsidRPr="0021336C">
        <w:rPr>
          <w:rFonts w:ascii="Consolas" w:eastAsia="Times New Roman" w:hAnsi="Consolas" w:cs="Consolas"/>
          <w:color w:val="D4D4D4"/>
          <w:sz w:val="21"/>
          <w:szCs w:val="21"/>
          <w:lang w:val="en-US" w:eastAsia="pt-BR"/>
        </w:rPr>
        <w:t>)</w:t>
      </w:r>
    </w:p>
    <w:p w14:paraId="0054D494"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proofErr w:type="spellStart"/>
      <w:proofErr w:type="gramStart"/>
      <w:r w:rsidRPr="0021336C">
        <w:rPr>
          <w:rFonts w:ascii="Consolas" w:eastAsia="Times New Roman" w:hAnsi="Consolas" w:cs="Consolas"/>
          <w:color w:val="4FC1FF"/>
          <w:sz w:val="21"/>
          <w:szCs w:val="21"/>
          <w:lang w:val="en-US" w:eastAsia="pt-BR"/>
        </w:rPr>
        <w:t>label</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4FC1FF"/>
          <w:sz w:val="21"/>
          <w:szCs w:val="21"/>
          <w:lang w:val="en-US" w:eastAsia="pt-BR"/>
        </w:rPr>
        <w:t>style</w:t>
      </w:r>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9CDCFE"/>
          <w:sz w:val="21"/>
          <w:szCs w:val="21"/>
          <w:lang w:val="en-US" w:eastAsia="pt-BR"/>
        </w:rPr>
        <w:t>backgroundColor</w:t>
      </w:r>
      <w:proofErr w:type="spellEnd"/>
      <w:r w:rsidRPr="0021336C">
        <w:rPr>
          <w:rFonts w:ascii="Consolas" w:eastAsia="Times New Roman" w:hAnsi="Consolas" w:cs="Consolas"/>
          <w:color w:val="D4D4D4"/>
          <w:sz w:val="21"/>
          <w:szCs w:val="21"/>
          <w:lang w:val="en-US" w:eastAsia="pt-BR"/>
        </w:rPr>
        <w:t> = </w:t>
      </w:r>
      <w:r w:rsidRPr="0021336C">
        <w:rPr>
          <w:rFonts w:ascii="Consolas" w:eastAsia="Times New Roman" w:hAnsi="Consolas" w:cs="Consolas"/>
          <w:color w:val="CE9178"/>
          <w:sz w:val="21"/>
          <w:szCs w:val="21"/>
          <w:lang w:val="en-US" w:eastAsia="pt-BR"/>
        </w:rPr>
        <w:t>'#616161'</w:t>
      </w:r>
    </w:p>
    <w:p w14:paraId="516BF247"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proofErr w:type="spellStart"/>
      <w:proofErr w:type="gramStart"/>
      <w:r w:rsidRPr="0021336C">
        <w:rPr>
          <w:rFonts w:ascii="Consolas" w:eastAsia="Times New Roman" w:hAnsi="Consolas" w:cs="Consolas"/>
          <w:color w:val="4FC1FF"/>
          <w:sz w:val="21"/>
          <w:szCs w:val="21"/>
          <w:lang w:val="en-US" w:eastAsia="pt-BR"/>
        </w:rPr>
        <w:t>label</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9CDCFE"/>
          <w:sz w:val="21"/>
          <w:szCs w:val="21"/>
          <w:lang w:val="en-US" w:eastAsia="pt-BR"/>
        </w:rPr>
        <w:t>innerHTML</w:t>
      </w:r>
      <w:proofErr w:type="spellEnd"/>
      <w:proofErr w:type="gramEnd"/>
      <w:r w:rsidRPr="0021336C">
        <w:rPr>
          <w:rFonts w:ascii="Consolas" w:eastAsia="Times New Roman" w:hAnsi="Consolas" w:cs="Consolas"/>
          <w:color w:val="D4D4D4"/>
          <w:sz w:val="21"/>
          <w:szCs w:val="21"/>
          <w:lang w:val="en-US" w:eastAsia="pt-BR"/>
        </w:rPr>
        <w:t> = </w:t>
      </w:r>
      <w:proofErr w:type="spellStart"/>
      <w:r w:rsidRPr="0021336C">
        <w:rPr>
          <w:rFonts w:ascii="Consolas" w:eastAsia="Times New Roman" w:hAnsi="Consolas" w:cs="Consolas"/>
          <w:color w:val="4FC1FF"/>
          <w:sz w:val="21"/>
          <w:szCs w:val="21"/>
          <w:lang w:val="en-US" w:eastAsia="pt-BR"/>
        </w:rPr>
        <w:t>tagName</w:t>
      </w:r>
      <w:proofErr w:type="spellEnd"/>
    </w:p>
    <w:p w14:paraId="353A76B2"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val="en-US" w:eastAsia="pt-BR"/>
        </w:rPr>
      </w:pPr>
      <w:r w:rsidRPr="0021336C">
        <w:rPr>
          <w:rFonts w:ascii="Consolas" w:eastAsia="Times New Roman" w:hAnsi="Consolas" w:cs="Consolas"/>
          <w:color w:val="D4D4D4"/>
          <w:sz w:val="21"/>
          <w:szCs w:val="21"/>
          <w:lang w:val="en-US" w:eastAsia="pt-BR"/>
        </w:rPr>
        <w:t>        </w:t>
      </w:r>
      <w:proofErr w:type="spellStart"/>
      <w:proofErr w:type="gramStart"/>
      <w:r w:rsidRPr="0021336C">
        <w:rPr>
          <w:rFonts w:ascii="Consolas" w:eastAsia="Times New Roman" w:hAnsi="Consolas" w:cs="Consolas"/>
          <w:color w:val="9CDCFE"/>
          <w:sz w:val="21"/>
          <w:szCs w:val="21"/>
          <w:lang w:val="en-US" w:eastAsia="pt-BR"/>
        </w:rPr>
        <w:t>box</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DCDCAA"/>
          <w:sz w:val="21"/>
          <w:szCs w:val="21"/>
          <w:lang w:val="en-US" w:eastAsia="pt-BR"/>
        </w:rPr>
        <w:t>insertBefore</w:t>
      </w:r>
      <w:proofErr w:type="spellEnd"/>
      <w:proofErr w:type="gram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4FC1FF"/>
          <w:sz w:val="21"/>
          <w:szCs w:val="21"/>
          <w:lang w:val="en-US" w:eastAsia="pt-BR"/>
        </w:rPr>
        <w:t>label</w:t>
      </w:r>
      <w:r w:rsidRPr="0021336C">
        <w:rPr>
          <w:rFonts w:ascii="Consolas" w:eastAsia="Times New Roman" w:hAnsi="Consolas" w:cs="Consolas"/>
          <w:color w:val="D4D4D4"/>
          <w:sz w:val="21"/>
          <w:szCs w:val="21"/>
          <w:lang w:val="en-US" w:eastAsia="pt-BR"/>
        </w:rPr>
        <w:t>, </w:t>
      </w:r>
      <w:proofErr w:type="spellStart"/>
      <w:r w:rsidRPr="0021336C">
        <w:rPr>
          <w:rFonts w:ascii="Consolas" w:eastAsia="Times New Roman" w:hAnsi="Consolas" w:cs="Consolas"/>
          <w:color w:val="9CDCFE"/>
          <w:sz w:val="21"/>
          <w:szCs w:val="21"/>
          <w:lang w:val="en-US" w:eastAsia="pt-BR"/>
        </w:rPr>
        <w:t>box</w:t>
      </w:r>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4FC1FF"/>
          <w:sz w:val="21"/>
          <w:szCs w:val="21"/>
          <w:lang w:val="en-US" w:eastAsia="pt-BR"/>
        </w:rPr>
        <w:t>childNodes</w:t>
      </w:r>
      <w:proofErr w:type="spellEnd"/>
      <w:r w:rsidRPr="0021336C">
        <w:rPr>
          <w:rFonts w:ascii="Consolas" w:eastAsia="Times New Roman" w:hAnsi="Consolas" w:cs="Consolas"/>
          <w:color w:val="D4D4D4"/>
          <w:sz w:val="21"/>
          <w:szCs w:val="21"/>
          <w:lang w:val="en-US" w:eastAsia="pt-BR"/>
        </w:rPr>
        <w:t>[</w:t>
      </w:r>
      <w:r w:rsidRPr="0021336C">
        <w:rPr>
          <w:rFonts w:ascii="Consolas" w:eastAsia="Times New Roman" w:hAnsi="Consolas" w:cs="Consolas"/>
          <w:color w:val="B5CEA8"/>
          <w:sz w:val="21"/>
          <w:szCs w:val="21"/>
          <w:lang w:val="en-US" w:eastAsia="pt-BR"/>
        </w:rPr>
        <w:t>0</w:t>
      </w:r>
      <w:r w:rsidRPr="0021336C">
        <w:rPr>
          <w:rFonts w:ascii="Consolas" w:eastAsia="Times New Roman" w:hAnsi="Consolas" w:cs="Consolas"/>
          <w:color w:val="D4D4D4"/>
          <w:sz w:val="21"/>
          <w:szCs w:val="21"/>
          <w:lang w:val="en-US" w:eastAsia="pt-BR"/>
        </w:rPr>
        <w:t>])</w:t>
      </w:r>
    </w:p>
    <w:p w14:paraId="1EE857EB"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eastAsia="pt-BR"/>
        </w:rPr>
      </w:pPr>
      <w:r w:rsidRPr="0021336C">
        <w:rPr>
          <w:rFonts w:ascii="Consolas" w:eastAsia="Times New Roman" w:hAnsi="Consolas" w:cs="Consolas"/>
          <w:color w:val="D4D4D4"/>
          <w:sz w:val="21"/>
          <w:szCs w:val="21"/>
          <w:lang w:val="en-US" w:eastAsia="pt-BR"/>
        </w:rPr>
        <w:t>    </w:t>
      </w:r>
      <w:r w:rsidRPr="0021336C">
        <w:rPr>
          <w:rFonts w:ascii="Consolas" w:eastAsia="Times New Roman" w:hAnsi="Consolas" w:cs="Consolas"/>
          <w:color w:val="D4D4D4"/>
          <w:sz w:val="21"/>
          <w:szCs w:val="21"/>
          <w:lang w:eastAsia="pt-BR"/>
        </w:rPr>
        <w:t>}</w:t>
      </w:r>
    </w:p>
    <w:p w14:paraId="52819043" w14:textId="77777777" w:rsidR="0021336C" w:rsidRPr="0021336C" w:rsidRDefault="0021336C" w:rsidP="0021336C">
      <w:pPr>
        <w:shd w:val="clear" w:color="auto" w:fill="1E1E1E"/>
        <w:spacing w:after="0" w:line="285" w:lineRule="atLeast"/>
        <w:rPr>
          <w:rFonts w:ascii="Consolas" w:eastAsia="Times New Roman" w:hAnsi="Consolas" w:cs="Consolas"/>
          <w:color w:val="D4D4D4"/>
          <w:sz w:val="21"/>
          <w:szCs w:val="21"/>
          <w:lang w:eastAsia="pt-BR"/>
        </w:rPr>
      </w:pPr>
      <w:r w:rsidRPr="0021336C">
        <w:rPr>
          <w:rFonts w:ascii="Consolas" w:eastAsia="Times New Roman" w:hAnsi="Consolas" w:cs="Consolas"/>
          <w:color w:val="D4D4D4"/>
          <w:sz w:val="21"/>
          <w:szCs w:val="21"/>
          <w:lang w:eastAsia="pt-BR"/>
        </w:rPr>
        <w:t>})</w:t>
      </w:r>
    </w:p>
    <w:p w14:paraId="4F883587" w14:textId="77777777" w:rsidR="0021336C" w:rsidRPr="0021336C" w:rsidRDefault="0021336C" w:rsidP="0021336C">
      <w:pPr>
        <w:shd w:val="clear" w:color="auto" w:fill="1E1E1E"/>
        <w:spacing w:after="240" w:line="285" w:lineRule="atLeast"/>
        <w:rPr>
          <w:rFonts w:ascii="Consolas" w:eastAsia="Times New Roman" w:hAnsi="Consolas" w:cs="Consolas"/>
          <w:color w:val="D4D4D4"/>
          <w:sz w:val="21"/>
          <w:szCs w:val="21"/>
          <w:lang w:eastAsia="pt-BR"/>
        </w:rPr>
      </w:pPr>
    </w:p>
    <w:p w14:paraId="377A580E" w14:textId="77777777" w:rsidR="0021336C" w:rsidRDefault="0021336C" w:rsidP="00195D06">
      <w:pPr>
        <w:rPr>
          <w:sz w:val="24"/>
          <w:szCs w:val="24"/>
        </w:rPr>
      </w:pPr>
      <w:r>
        <w:rPr>
          <w:noProof/>
          <w:lang w:eastAsia="pt-BR"/>
        </w:rPr>
        <w:drawing>
          <wp:inline distT="0" distB="0" distL="0" distR="0" wp14:anchorId="6F24603C" wp14:editId="618CD77B">
            <wp:extent cx="5400040" cy="243268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32685"/>
                    </a:xfrm>
                    <a:prstGeom prst="rect">
                      <a:avLst/>
                    </a:prstGeom>
                  </pic:spPr>
                </pic:pic>
              </a:graphicData>
            </a:graphic>
          </wp:inline>
        </w:drawing>
      </w:r>
    </w:p>
    <w:p w14:paraId="6B90ED05" w14:textId="77777777" w:rsidR="0021336C" w:rsidRDefault="0021336C" w:rsidP="00195D06">
      <w:pPr>
        <w:rPr>
          <w:sz w:val="24"/>
          <w:szCs w:val="24"/>
        </w:rPr>
      </w:pPr>
    </w:p>
    <w:p w14:paraId="31E1D426" w14:textId="77777777" w:rsidR="0021336C" w:rsidRDefault="009825C8" w:rsidP="00195D06">
      <w:pPr>
        <w:rPr>
          <w:sz w:val="24"/>
          <w:szCs w:val="24"/>
        </w:rPr>
      </w:pPr>
      <w:r>
        <w:rPr>
          <w:sz w:val="24"/>
          <w:szCs w:val="24"/>
        </w:rPr>
        <w:t>Vejamos alguns seletores do CSS:</w:t>
      </w:r>
    </w:p>
    <w:p w14:paraId="3F948F0B" w14:textId="77777777" w:rsidR="009825C8" w:rsidRDefault="009825C8" w:rsidP="009825C8">
      <w:pPr>
        <w:pStyle w:val="PargrafodaLista"/>
        <w:numPr>
          <w:ilvl w:val="0"/>
          <w:numId w:val="21"/>
        </w:numPr>
        <w:rPr>
          <w:sz w:val="24"/>
          <w:szCs w:val="24"/>
        </w:rPr>
      </w:pPr>
      <w:r>
        <w:rPr>
          <w:sz w:val="24"/>
          <w:szCs w:val="24"/>
        </w:rPr>
        <w:t xml:space="preserve">*: Seletor universal para selecionar todos os </w:t>
      </w:r>
      <w:proofErr w:type="spellStart"/>
      <w:r>
        <w:rPr>
          <w:sz w:val="24"/>
          <w:szCs w:val="24"/>
        </w:rPr>
        <w:t>eletons</w:t>
      </w:r>
      <w:proofErr w:type="spellEnd"/>
      <w:r>
        <w:rPr>
          <w:sz w:val="24"/>
          <w:szCs w:val="24"/>
        </w:rPr>
        <w:t>;</w:t>
      </w:r>
    </w:p>
    <w:p w14:paraId="41407FA6" w14:textId="77777777" w:rsidR="009825C8" w:rsidRDefault="009825C8" w:rsidP="009825C8">
      <w:pPr>
        <w:pStyle w:val="PargrafodaLista"/>
        <w:numPr>
          <w:ilvl w:val="0"/>
          <w:numId w:val="21"/>
        </w:numPr>
        <w:rPr>
          <w:sz w:val="24"/>
          <w:szCs w:val="24"/>
        </w:rPr>
      </w:pPr>
      <w:r>
        <w:rPr>
          <w:sz w:val="24"/>
          <w:szCs w:val="24"/>
        </w:rPr>
        <w:t>ELEMENTO: Selecionar o próprio elemento;</w:t>
      </w:r>
    </w:p>
    <w:p w14:paraId="626DD74C" w14:textId="77777777" w:rsidR="009825C8" w:rsidRDefault="009825C8" w:rsidP="009825C8">
      <w:pPr>
        <w:pStyle w:val="PargrafodaLista"/>
        <w:numPr>
          <w:ilvl w:val="0"/>
          <w:numId w:val="21"/>
        </w:numPr>
        <w:rPr>
          <w:sz w:val="24"/>
          <w:szCs w:val="24"/>
        </w:rPr>
      </w:pPr>
      <w:proofErr w:type="gramStart"/>
      <w:r>
        <w:rPr>
          <w:sz w:val="24"/>
          <w:szCs w:val="24"/>
        </w:rPr>
        <w:t>.</w:t>
      </w:r>
      <w:proofErr w:type="spellStart"/>
      <w:r>
        <w:rPr>
          <w:sz w:val="24"/>
          <w:szCs w:val="24"/>
        </w:rPr>
        <w:t>Class</w:t>
      </w:r>
      <w:proofErr w:type="spellEnd"/>
      <w:proofErr w:type="gramEnd"/>
      <w:r>
        <w:rPr>
          <w:sz w:val="24"/>
          <w:szCs w:val="24"/>
        </w:rPr>
        <w:t>: Selecionar uma classe;</w:t>
      </w:r>
    </w:p>
    <w:p w14:paraId="2AE97034" w14:textId="77777777" w:rsidR="009825C8" w:rsidRDefault="009825C8" w:rsidP="009825C8">
      <w:pPr>
        <w:pStyle w:val="PargrafodaLista"/>
        <w:numPr>
          <w:ilvl w:val="0"/>
          <w:numId w:val="21"/>
        </w:numPr>
        <w:rPr>
          <w:sz w:val="24"/>
          <w:szCs w:val="24"/>
        </w:rPr>
      </w:pPr>
      <w:r>
        <w:rPr>
          <w:sz w:val="24"/>
          <w:szCs w:val="24"/>
        </w:rPr>
        <w:t>#ID: Selecionar um ID;</w:t>
      </w:r>
    </w:p>
    <w:p w14:paraId="58823C74" w14:textId="77777777" w:rsidR="009825C8" w:rsidRDefault="009825C8" w:rsidP="009825C8">
      <w:pPr>
        <w:pStyle w:val="PargrafodaLista"/>
        <w:numPr>
          <w:ilvl w:val="0"/>
          <w:numId w:val="21"/>
        </w:numPr>
        <w:rPr>
          <w:sz w:val="24"/>
          <w:szCs w:val="24"/>
        </w:rPr>
      </w:pPr>
      <w:r>
        <w:rPr>
          <w:sz w:val="24"/>
          <w:szCs w:val="24"/>
        </w:rPr>
        <w:t>[ATR]: Selecionar algum atributo</w:t>
      </w:r>
      <w:r w:rsidR="00670672">
        <w:rPr>
          <w:sz w:val="24"/>
          <w:szCs w:val="24"/>
        </w:rPr>
        <w:t>;</w:t>
      </w:r>
    </w:p>
    <w:p w14:paraId="17560583" w14:textId="77777777" w:rsidR="00670672" w:rsidRDefault="00670672" w:rsidP="00670672">
      <w:pPr>
        <w:rPr>
          <w:sz w:val="24"/>
          <w:szCs w:val="24"/>
        </w:rPr>
      </w:pPr>
      <w:r>
        <w:rPr>
          <w:sz w:val="24"/>
          <w:szCs w:val="24"/>
        </w:rPr>
        <w:t>Podemos também combinar os seletores:</w:t>
      </w:r>
    </w:p>
    <w:p w14:paraId="5A1E1E1F" w14:textId="77777777" w:rsidR="00670672" w:rsidRDefault="00670672" w:rsidP="00670672">
      <w:pPr>
        <w:pStyle w:val="PargrafodaLista"/>
        <w:numPr>
          <w:ilvl w:val="0"/>
          <w:numId w:val="22"/>
        </w:numPr>
        <w:rPr>
          <w:sz w:val="24"/>
          <w:szCs w:val="24"/>
        </w:rPr>
      </w:pPr>
      <w:r>
        <w:rPr>
          <w:sz w:val="24"/>
          <w:szCs w:val="24"/>
        </w:rPr>
        <w:t xml:space="preserve">DIV + P: Irmãos adjacentes, </w:t>
      </w:r>
      <w:r w:rsidR="001D784D">
        <w:rPr>
          <w:sz w:val="24"/>
          <w:szCs w:val="24"/>
        </w:rPr>
        <w:t xml:space="preserve">irmãos </w:t>
      </w:r>
      <w:r>
        <w:rPr>
          <w:sz w:val="24"/>
          <w:szCs w:val="24"/>
        </w:rPr>
        <w:t>um seguido do outro;</w:t>
      </w:r>
    </w:p>
    <w:p w14:paraId="5076798E" w14:textId="77777777" w:rsidR="00670672" w:rsidRDefault="00670672" w:rsidP="00670672">
      <w:pPr>
        <w:pStyle w:val="PargrafodaLista"/>
        <w:numPr>
          <w:ilvl w:val="0"/>
          <w:numId w:val="22"/>
        </w:numPr>
        <w:rPr>
          <w:sz w:val="24"/>
          <w:szCs w:val="24"/>
        </w:rPr>
      </w:pPr>
      <w:r>
        <w:rPr>
          <w:sz w:val="24"/>
          <w:szCs w:val="24"/>
        </w:rPr>
        <w:t>DIV ~ P: Irmãos dentro de um mesmo pai, não precisa estar um do lado do outro;</w:t>
      </w:r>
    </w:p>
    <w:p w14:paraId="6C2224CF" w14:textId="77777777" w:rsidR="00670672" w:rsidRDefault="0085519F" w:rsidP="00670672">
      <w:pPr>
        <w:pStyle w:val="PargrafodaLista"/>
        <w:numPr>
          <w:ilvl w:val="0"/>
          <w:numId w:val="22"/>
        </w:numPr>
        <w:rPr>
          <w:sz w:val="24"/>
          <w:szCs w:val="24"/>
        </w:rPr>
      </w:pPr>
      <w:r>
        <w:rPr>
          <w:sz w:val="24"/>
          <w:szCs w:val="24"/>
        </w:rPr>
        <w:lastRenderedPageBreak/>
        <w:t>DIV &gt; P: DIV é filho direto de P, seleciono filhos diretos;</w:t>
      </w:r>
    </w:p>
    <w:p w14:paraId="74EB0C70" w14:textId="77777777" w:rsidR="0085519F" w:rsidRDefault="0085519F" w:rsidP="00670672">
      <w:pPr>
        <w:pStyle w:val="PargrafodaLista"/>
        <w:numPr>
          <w:ilvl w:val="0"/>
          <w:numId w:val="22"/>
        </w:numPr>
        <w:rPr>
          <w:sz w:val="24"/>
          <w:szCs w:val="24"/>
        </w:rPr>
      </w:pPr>
      <w:r>
        <w:rPr>
          <w:sz w:val="24"/>
          <w:szCs w:val="24"/>
        </w:rPr>
        <w:t>DVI P: P é descendente de P, não importa se é direto.</w:t>
      </w:r>
    </w:p>
    <w:p w14:paraId="78490C9C" w14:textId="77777777" w:rsidR="00967CF3" w:rsidRDefault="004F14FA" w:rsidP="00967CF3">
      <w:pPr>
        <w:rPr>
          <w:sz w:val="24"/>
          <w:szCs w:val="24"/>
        </w:rPr>
      </w:pPr>
      <w:r>
        <w:rPr>
          <w:sz w:val="24"/>
          <w:szCs w:val="24"/>
        </w:rPr>
        <w:t xml:space="preserve">Podemos também usar </w:t>
      </w:r>
      <w:r w:rsidR="007D03C7">
        <w:rPr>
          <w:sz w:val="24"/>
          <w:szCs w:val="24"/>
        </w:rPr>
        <w:t xml:space="preserve">um seletor para encontrar </w:t>
      </w:r>
      <w:proofErr w:type="gramStart"/>
      <w:r w:rsidR="007D03C7">
        <w:rPr>
          <w:sz w:val="24"/>
          <w:szCs w:val="24"/>
        </w:rPr>
        <w:t>uma elemento</w:t>
      </w:r>
      <w:proofErr w:type="gramEnd"/>
      <w:r w:rsidR="007D03C7">
        <w:rPr>
          <w:sz w:val="24"/>
          <w:szCs w:val="24"/>
        </w:rPr>
        <w:t xml:space="preserve"> que seja filho de algum outro elemento, por exemplo:</w:t>
      </w:r>
    </w:p>
    <w:p w14:paraId="2575BA7A" w14:textId="77777777" w:rsidR="007D03C7" w:rsidRDefault="007D03C7" w:rsidP="007D03C7">
      <w:pPr>
        <w:pStyle w:val="PargrafodaLista"/>
        <w:numPr>
          <w:ilvl w:val="0"/>
          <w:numId w:val="23"/>
        </w:numPr>
        <w:rPr>
          <w:sz w:val="24"/>
          <w:szCs w:val="24"/>
        </w:rPr>
      </w:pPr>
      <w:proofErr w:type="spellStart"/>
      <w:r w:rsidRPr="006F0801">
        <w:rPr>
          <w:sz w:val="24"/>
          <w:szCs w:val="24"/>
          <w:highlight w:val="yellow"/>
        </w:rPr>
        <w:t>Span:nth-</w:t>
      </w:r>
      <w:proofErr w:type="gramStart"/>
      <w:r w:rsidRPr="006F0801">
        <w:rPr>
          <w:sz w:val="24"/>
          <w:szCs w:val="24"/>
          <w:highlight w:val="yellow"/>
        </w:rPr>
        <w:t>child</w:t>
      </w:r>
      <w:proofErr w:type="spellEnd"/>
      <w:r w:rsidRPr="006F0801">
        <w:rPr>
          <w:sz w:val="24"/>
          <w:szCs w:val="24"/>
          <w:highlight w:val="yellow"/>
        </w:rPr>
        <w:t>(</w:t>
      </w:r>
      <w:proofErr w:type="gramEnd"/>
      <w:r w:rsidRPr="006F0801">
        <w:rPr>
          <w:sz w:val="24"/>
          <w:szCs w:val="24"/>
          <w:highlight w:val="yellow"/>
        </w:rPr>
        <w:t>1):</w:t>
      </w:r>
      <w:r w:rsidRPr="007D03C7">
        <w:rPr>
          <w:sz w:val="24"/>
          <w:szCs w:val="24"/>
        </w:rPr>
        <w:t xml:space="preserve"> aqui eu quer</w:t>
      </w:r>
      <w:r>
        <w:rPr>
          <w:sz w:val="24"/>
          <w:szCs w:val="24"/>
        </w:rPr>
        <w:t>o encontrar uma “</w:t>
      </w:r>
      <w:proofErr w:type="spellStart"/>
      <w:r w:rsidRPr="006F0801">
        <w:rPr>
          <w:b/>
          <w:bCs/>
          <w:sz w:val="24"/>
          <w:szCs w:val="24"/>
        </w:rPr>
        <w:t>Span</w:t>
      </w:r>
      <w:proofErr w:type="spellEnd"/>
      <w:r>
        <w:rPr>
          <w:sz w:val="24"/>
          <w:szCs w:val="24"/>
        </w:rPr>
        <w:t>” que seja o primeiro filho [“</w:t>
      </w:r>
      <w:proofErr w:type="spellStart"/>
      <w:r w:rsidRPr="006F0801">
        <w:rPr>
          <w:b/>
          <w:bCs/>
          <w:sz w:val="24"/>
          <w:szCs w:val="24"/>
        </w:rPr>
        <w:t>nth-child</w:t>
      </w:r>
      <w:proofErr w:type="spellEnd"/>
      <w:r w:rsidRPr="006F0801">
        <w:rPr>
          <w:b/>
          <w:bCs/>
          <w:sz w:val="24"/>
          <w:szCs w:val="24"/>
        </w:rPr>
        <w:t>(1)</w:t>
      </w:r>
      <w:r>
        <w:rPr>
          <w:sz w:val="24"/>
          <w:szCs w:val="24"/>
        </w:rPr>
        <w:t>”] de algum outro elemento.</w:t>
      </w:r>
    </w:p>
    <w:p w14:paraId="307FB343" w14:textId="77777777" w:rsidR="00C0697C" w:rsidRDefault="009A31F9" w:rsidP="009A31F9">
      <w:pPr>
        <w:pStyle w:val="PargrafodaLista"/>
        <w:numPr>
          <w:ilvl w:val="0"/>
          <w:numId w:val="23"/>
        </w:numPr>
        <w:rPr>
          <w:sz w:val="24"/>
          <w:szCs w:val="24"/>
        </w:rPr>
      </w:pPr>
      <w:proofErr w:type="spellStart"/>
      <w:r w:rsidRPr="006F0801">
        <w:rPr>
          <w:sz w:val="24"/>
          <w:szCs w:val="24"/>
          <w:highlight w:val="yellow"/>
        </w:rPr>
        <w:t>Section</w:t>
      </w:r>
      <w:proofErr w:type="spellEnd"/>
      <w:r w:rsidRPr="006F0801">
        <w:rPr>
          <w:sz w:val="24"/>
          <w:szCs w:val="24"/>
          <w:highlight w:val="yellow"/>
        </w:rPr>
        <w:t xml:space="preserve"> &gt;</w:t>
      </w:r>
      <w:r w:rsidR="007259B3" w:rsidRPr="006F0801">
        <w:rPr>
          <w:sz w:val="24"/>
          <w:szCs w:val="24"/>
          <w:highlight w:val="yellow"/>
        </w:rPr>
        <w:t>:</w:t>
      </w:r>
      <w:proofErr w:type="spellStart"/>
      <w:r w:rsidRPr="006F0801">
        <w:rPr>
          <w:sz w:val="24"/>
          <w:szCs w:val="24"/>
          <w:highlight w:val="yellow"/>
        </w:rPr>
        <w:t>nth-child</w:t>
      </w:r>
      <w:proofErr w:type="spellEnd"/>
      <w:r w:rsidRPr="006F0801">
        <w:rPr>
          <w:sz w:val="24"/>
          <w:szCs w:val="24"/>
          <w:highlight w:val="yellow"/>
        </w:rPr>
        <w:t>(</w:t>
      </w:r>
      <w:proofErr w:type="spellStart"/>
      <w:r w:rsidRPr="006F0801">
        <w:rPr>
          <w:sz w:val="24"/>
          <w:szCs w:val="24"/>
          <w:highlight w:val="yellow"/>
        </w:rPr>
        <w:t>odds</w:t>
      </w:r>
      <w:proofErr w:type="spellEnd"/>
      <w:r w:rsidRPr="006F0801">
        <w:rPr>
          <w:sz w:val="24"/>
          <w:szCs w:val="24"/>
          <w:highlight w:val="yellow"/>
        </w:rPr>
        <w:t>):</w:t>
      </w:r>
      <w:r w:rsidRPr="009A31F9">
        <w:rPr>
          <w:sz w:val="24"/>
          <w:szCs w:val="24"/>
        </w:rPr>
        <w:t xml:space="preserve"> Aqui eu quero pe</w:t>
      </w:r>
      <w:r>
        <w:rPr>
          <w:sz w:val="24"/>
          <w:szCs w:val="24"/>
        </w:rPr>
        <w:t xml:space="preserve">gar todos os elementos filhos de uma </w:t>
      </w:r>
      <w:proofErr w:type="spellStart"/>
      <w:r>
        <w:rPr>
          <w:sz w:val="24"/>
          <w:szCs w:val="24"/>
        </w:rPr>
        <w:t>section</w:t>
      </w:r>
      <w:proofErr w:type="spellEnd"/>
      <w:r>
        <w:rPr>
          <w:sz w:val="24"/>
          <w:szCs w:val="24"/>
        </w:rPr>
        <w:t xml:space="preserve"> que sejam de posições ímpares (“</w:t>
      </w:r>
      <w:proofErr w:type="spellStart"/>
      <w:r w:rsidRPr="006F0801">
        <w:rPr>
          <w:b/>
          <w:bCs/>
          <w:sz w:val="24"/>
          <w:szCs w:val="24"/>
        </w:rPr>
        <w:t>odd</w:t>
      </w:r>
      <w:proofErr w:type="spellEnd"/>
      <w:r>
        <w:rPr>
          <w:sz w:val="24"/>
          <w:szCs w:val="24"/>
        </w:rPr>
        <w:t>”). Posso pegar os filhos em posições pares também usando o (“</w:t>
      </w:r>
      <w:proofErr w:type="spellStart"/>
      <w:r w:rsidRPr="006F0801">
        <w:rPr>
          <w:b/>
          <w:bCs/>
          <w:sz w:val="24"/>
          <w:szCs w:val="24"/>
        </w:rPr>
        <w:t>even</w:t>
      </w:r>
      <w:proofErr w:type="spellEnd"/>
      <w:r>
        <w:rPr>
          <w:sz w:val="24"/>
          <w:szCs w:val="24"/>
        </w:rPr>
        <w:t>”).</w:t>
      </w:r>
    </w:p>
    <w:p w14:paraId="2E0CDC1F" w14:textId="77777777" w:rsidR="006F0801" w:rsidRDefault="00287358" w:rsidP="006F0801">
      <w:pPr>
        <w:rPr>
          <w:sz w:val="24"/>
          <w:szCs w:val="24"/>
        </w:rPr>
      </w:pPr>
      <w:r>
        <w:rPr>
          <w:sz w:val="24"/>
          <w:szCs w:val="24"/>
        </w:rPr>
        <w:t xml:space="preserve">De acordo com a especificidade, </w:t>
      </w:r>
      <w:proofErr w:type="gramStart"/>
      <w:r>
        <w:rPr>
          <w:sz w:val="24"/>
          <w:szCs w:val="24"/>
        </w:rPr>
        <w:t>os estilos aplicados aos pais tem</w:t>
      </w:r>
      <w:proofErr w:type="gramEnd"/>
      <w:r>
        <w:rPr>
          <w:sz w:val="24"/>
          <w:szCs w:val="24"/>
        </w:rPr>
        <w:t xml:space="preserve"> prioridade aos estilos aplicados aos elementos filhos deste pai.</w:t>
      </w:r>
    </w:p>
    <w:p w14:paraId="3E654F61" w14:textId="77777777" w:rsidR="004328E1" w:rsidRDefault="004328E1" w:rsidP="006F0801">
      <w:pPr>
        <w:rPr>
          <w:sz w:val="24"/>
          <w:szCs w:val="24"/>
        </w:rPr>
      </w:pPr>
    </w:p>
    <w:p w14:paraId="4FA305F8" w14:textId="77777777" w:rsidR="004328E1" w:rsidRDefault="004328E1" w:rsidP="006F0801">
      <w:pPr>
        <w:rPr>
          <w:b/>
          <w:bCs/>
          <w:i/>
          <w:iCs/>
          <w:sz w:val="32"/>
          <w:szCs w:val="32"/>
        </w:rPr>
      </w:pPr>
      <w:r w:rsidRPr="00E07190">
        <w:rPr>
          <w:b/>
          <w:bCs/>
          <w:i/>
          <w:iCs/>
          <w:sz w:val="32"/>
          <w:szCs w:val="32"/>
        </w:rPr>
        <w:t xml:space="preserve">Regras com </w:t>
      </w:r>
      <w:proofErr w:type="gramStart"/>
      <w:r w:rsidRPr="00E07190">
        <w:rPr>
          <w:b/>
          <w:bCs/>
          <w:i/>
          <w:iCs/>
          <w:sz w:val="32"/>
          <w:szCs w:val="32"/>
        </w:rPr>
        <w:t xml:space="preserve">o </w:t>
      </w:r>
      <w:r w:rsidRPr="00E07190">
        <w:rPr>
          <w:b/>
          <w:bCs/>
          <w:i/>
          <w:iCs/>
          <w:sz w:val="32"/>
          <w:szCs w:val="32"/>
          <w:highlight w:val="yellow"/>
        </w:rPr>
        <w:t>!</w:t>
      </w:r>
      <w:proofErr w:type="spellStart"/>
      <w:r w:rsidRPr="00E07190">
        <w:rPr>
          <w:b/>
          <w:bCs/>
          <w:i/>
          <w:iCs/>
          <w:sz w:val="32"/>
          <w:szCs w:val="32"/>
          <w:highlight w:val="yellow"/>
        </w:rPr>
        <w:t>important</w:t>
      </w:r>
      <w:proofErr w:type="spellEnd"/>
      <w:proofErr w:type="gramEnd"/>
      <w:r w:rsidRPr="00E07190">
        <w:rPr>
          <w:b/>
          <w:bCs/>
          <w:i/>
          <w:iCs/>
          <w:sz w:val="32"/>
          <w:szCs w:val="32"/>
        </w:rPr>
        <w:t xml:space="preserve"> passa por cima de outras especificidades. Ou seja, quando coloco </w:t>
      </w:r>
      <w:proofErr w:type="gramStart"/>
      <w:r w:rsidRPr="00E07190">
        <w:rPr>
          <w:b/>
          <w:bCs/>
          <w:i/>
          <w:iCs/>
          <w:sz w:val="32"/>
          <w:szCs w:val="32"/>
        </w:rPr>
        <w:t>“</w:t>
      </w:r>
      <w:r w:rsidRPr="00E07190">
        <w:rPr>
          <w:b/>
          <w:bCs/>
          <w:i/>
          <w:iCs/>
          <w:sz w:val="32"/>
          <w:szCs w:val="32"/>
          <w:highlight w:val="yellow"/>
        </w:rPr>
        <w:t>!</w:t>
      </w:r>
      <w:proofErr w:type="spellStart"/>
      <w:r w:rsidRPr="00E07190">
        <w:rPr>
          <w:b/>
          <w:bCs/>
          <w:i/>
          <w:iCs/>
          <w:sz w:val="32"/>
          <w:szCs w:val="32"/>
          <w:highlight w:val="yellow"/>
        </w:rPr>
        <w:t>important</w:t>
      </w:r>
      <w:proofErr w:type="spellEnd"/>
      <w:proofErr w:type="gramEnd"/>
      <w:r w:rsidRPr="00E07190">
        <w:rPr>
          <w:b/>
          <w:bCs/>
          <w:i/>
          <w:iCs/>
          <w:sz w:val="32"/>
          <w:szCs w:val="32"/>
        </w:rPr>
        <w:t xml:space="preserve">” em uma coisa eu gero </w:t>
      </w:r>
      <w:proofErr w:type="spellStart"/>
      <w:r w:rsidRPr="00E07190">
        <w:rPr>
          <w:b/>
          <w:bCs/>
          <w:i/>
          <w:iCs/>
          <w:sz w:val="32"/>
          <w:szCs w:val="32"/>
        </w:rPr>
        <w:t>um</w:t>
      </w:r>
      <w:proofErr w:type="spellEnd"/>
      <w:r w:rsidRPr="00E07190">
        <w:rPr>
          <w:b/>
          <w:bCs/>
          <w:i/>
          <w:iCs/>
          <w:sz w:val="32"/>
          <w:szCs w:val="32"/>
        </w:rPr>
        <w:t xml:space="preserve"> exceção </w:t>
      </w:r>
      <w:r w:rsidR="00E07190" w:rsidRPr="00E07190">
        <w:rPr>
          <w:b/>
          <w:bCs/>
          <w:i/>
          <w:iCs/>
          <w:sz w:val="32"/>
          <w:szCs w:val="32"/>
        </w:rPr>
        <w:t>nesta ordem de especificidade.</w:t>
      </w:r>
      <w:r w:rsidR="00365EAA">
        <w:rPr>
          <w:b/>
          <w:bCs/>
          <w:i/>
          <w:iCs/>
          <w:sz w:val="32"/>
          <w:szCs w:val="32"/>
        </w:rPr>
        <w:t xml:space="preserve"> TENHA CUIDADO COM O USO DE IMPORTANT, ELE É USADO COMO UMA EXCEÇÃO!</w:t>
      </w:r>
    </w:p>
    <w:p w14:paraId="3C28CABE" w14:textId="77777777" w:rsidR="009A6FF0" w:rsidRDefault="0027117A" w:rsidP="006F0801">
      <w:pPr>
        <w:rPr>
          <w:sz w:val="24"/>
          <w:szCs w:val="24"/>
        </w:rPr>
      </w:pPr>
      <w:r>
        <w:rPr>
          <w:sz w:val="24"/>
          <w:szCs w:val="24"/>
        </w:rPr>
        <w:t>Também vale lembrar que estilos aplicados em classes são de maior especificidade do que os estilos aplicados em elementos.</w:t>
      </w:r>
    </w:p>
    <w:p w14:paraId="03F6B817" w14:textId="77777777" w:rsidR="00E25452" w:rsidRDefault="00EC0BF4" w:rsidP="006F0801">
      <w:pPr>
        <w:rPr>
          <w:sz w:val="24"/>
          <w:szCs w:val="24"/>
        </w:rPr>
      </w:pPr>
      <w:r>
        <w:rPr>
          <w:sz w:val="24"/>
          <w:szCs w:val="24"/>
        </w:rPr>
        <w:t xml:space="preserve">Então a ordem de especificidade </w:t>
      </w:r>
      <w:proofErr w:type="gramStart"/>
      <w:r>
        <w:rPr>
          <w:sz w:val="24"/>
          <w:szCs w:val="24"/>
        </w:rPr>
        <w:t>é :</w:t>
      </w:r>
      <w:proofErr w:type="gramEnd"/>
    </w:p>
    <w:p w14:paraId="2B00EE66" w14:textId="77777777" w:rsidR="00EC0BF4" w:rsidRDefault="00EC0BF4" w:rsidP="00EC0BF4">
      <w:pPr>
        <w:pStyle w:val="PargrafodaLista"/>
        <w:numPr>
          <w:ilvl w:val="0"/>
          <w:numId w:val="24"/>
        </w:numPr>
        <w:rPr>
          <w:sz w:val="24"/>
          <w:szCs w:val="24"/>
        </w:rPr>
      </w:pPr>
      <w:r>
        <w:rPr>
          <w:sz w:val="24"/>
          <w:szCs w:val="24"/>
        </w:rPr>
        <w:t xml:space="preserve">CSS </w:t>
      </w:r>
      <w:proofErr w:type="spellStart"/>
      <w:r>
        <w:rPr>
          <w:sz w:val="24"/>
          <w:szCs w:val="24"/>
        </w:rPr>
        <w:t>Inline</w:t>
      </w:r>
      <w:proofErr w:type="spellEnd"/>
      <w:r>
        <w:rPr>
          <w:sz w:val="24"/>
          <w:szCs w:val="24"/>
        </w:rPr>
        <w:t>;</w:t>
      </w:r>
    </w:p>
    <w:p w14:paraId="5DC680B1" w14:textId="77777777" w:rsidR="00EC0BF4" w:rsidRDefault="00EC0BF4" w:rsidP="00EC0BF4">
      <w:pPr>
        <w:pStyle w:val="PargrafodaLista"/>
        <w:numPr>
          <w:ilvl w:val="0"/>
          <w:numId w:val="24"/>
        </w:numPr>
        <w:rPr>
          <w:sz w:val="24"/>
          <w:szCs w:val="24"/>
        </w:rPr>
      </w:pPr>
      <w:r>
        <w:rPr>
          <w:sz w:val="24"/>
          <w:szCs w:val="24"/>
        </w:rPr>
        <w:t>ID;</w:t>
      </w:r>
    </w:p>
    <w:p w14:paraId="2343E4A3" w14:textId="77777777" w:rsidR="00EC0BF4" w:rsidRDefault="00EC0BF4" w:rsidP="00EC0BF4">
      <w:pPr>
        <w:pStyle w:val="PargrafodaLista"/>
        <w:numPr>
          <w:ilvl w:val="0"/>
          <w:numId w:val="24"/>
        </w:numPr>
        <w:rPr>
          <w:sz w:val="24"/>
          <w:szCs w:val="24"/>
        </w:rPr>
      </w:pPr>
      <w:r>
        <w:rPr>
          <w:sz w:val="24"/>
          <w:szCs w:val="24"/>
        </w:rPr>
        <w:t xml:space="preserve">Classe, </w:t>
      </w:r>
      <w:proofErr w:type="spellStart"/>
      <w:r>
        <w:rPr>
          <w:sz w:val="24"/>
          <w:szCs w:val="24"/>
        </w:rPr>
        <w:t>Pseudo-Classe</w:t>
      </w:r>
      <w:proofErr w:type="spellEnd"/>
      <w:r>
        <w:rPr>
          <w:sz w:val="24"/>
          <w:szCs w:val="24"/>
        </w:rPr>
        <w:t xml:space="preserve"> “:</w:t>
      </w:r>
      <w:r w:rsidR="00407FDD">
        <w:rPr>
          <w:sz w:val="24"/>
          <w:szCs w:val="24"/>
        </w:rPr>
        <w:t>”, atributo;</w:t>
      </w:r>
    </w:p>
    <w:p w14:paraId="7EA70EFD" w14:textId="77777777" w:rsidR="00407FDD" w:rsidRDefault="00407FDD" w:rsidP="00EC0BF4">
      <w:pPr>
        <w:pStyle w:val="PargrafodaLista"/>
        <w:numPr>
          <w:ilvl w:val="0"/>
          <w:numId w:val="24"/>
        </w:numPr>
        <w:rPr>
          <w:sz w:val="24"/>
          <w:szCs w:val="24"/>
        </w:rPr>
      </w:pPr>
      <w:r>
        <w:rPr>
          <w:sz w:val="24"/>
          <w:szCs w:val="24"/>
        </w:rPr>
        <w:t xml:space="preserve">Elementos, </w:t>
      </w:r>
      <w:proofErr w:type="spellStart"/>
      <w:r>
        <w:rPr>
          <w:sz w:val="24"/>
          <w:szCs w:val="24"/>
        </w:rPr>
        <w:t>Pseudo-elementos</w:t>
      </w:r>
      <w:proofErr w:type="spellEnd"/>
      <w:r>
        <w:rPr>
          <w:sz w:val="24"/>
          <w:szCs w:val="24"/>
        </w:rPr>
        <w:t xml:space="preserve"> </w:t>
      </w:r>
      <w:proofErr w:type="gramStart"/>
      <w:r>
        <w:rPr>
          <w:sz w:val="24"/>
          <w:szCs w:val="24"/>
        </w:rPr>
        <w:t>“::</w:t>
      </w:r>
      <w:proofErr w:type="gramEnd"/>
      <w:r>
        <w:rPr>
          <w:sz w:val="24"/>
          <w:szCs w:val="24"/>
        </w:rPr>
        <w:t>”.</w:t>
      </w:r>
    </w:p>
    <w:p w14:paraId="69F6EE94" w14:textId="77777777" w:rsidR="00407FDD" w:rsidRDefault="00407FDD" w:rsidP="00407FDD">
      <w:pPr>
        <w:rPr>
          <w:sz w:val="24"/>
          <w:szCs w:val="24"/>
        </w:rPr>
      </w:pPr>
    </w:p>
    <w:p w14:paraId="412B888B" w14:textId="77777777" w:rsidR="00407FDD" w:rsidRDefault="00553D16" w:rsidP="00407FDD">
      <w:pPr>
        <w:rPr>
          <w:sz w:val="24"/>
          <w:szCs w:val="24"/>
        </w:rPr>
      </w:pPr>
      <w:r>
        <w:rPr>
          <w:sz w:val="24"/>
          <w:szCs w:val="24"/>
        </w:rPr>
        <w:t xml:space="preserve">Pelo fato de o CSS ser aplicado em cascata, pode ser que </w:t>
      </w:r>
      <w:proofErr w:type="spellStart"/>
      <w:r>
        <w:rPr>
          <w:sz w:val="24"/>
          <w:szCs w:val="24"/>
        </w:rPr>
        <w:t>algumas</w:t>
      </w:r>
      <w:proofErr w:type="spellEnd"/>
      <w:r>
        <w:rPr>
          <w:sz w:val="24"/>
          <w:szCs w:val="24"/>
        </w:rPr>
        <w:t xml:space="preserve"> destes estilos sejam transmitidos para os filhos deste elemento pai. Mas podemos usar um termo reservado para aplicar elementos para os filhos de forma proposital:</w:t>
      </w:r>
    </w:p>
    <w:p w14:paraId="3E222219" w14:textId="77777777" w:rsidR="00553D16" w:rsidRDefault="007A4B61" w:rsidP="00407FDD">
      <w:pPr>
        <w:rPr>
          <w:sz w:val="24"/>
          <w:szCs w:val="24"/>
        </w:rPr>
      </w:pPr>
      <w:r>
        <w:rPr>
          <w:noProof/>
          <w:lang w:eastAsia="pt-BR"/>
        </w:rPr>
        <w:lastRenderedPageBreak/>
        <w:drawing>
          <wp:inline distT="0" distB="0" distL="0" distR="0" wp14:anchorId="73336E76" wp14:editId="17218A79">
            <wp:extent cx="3419475" cy="26193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19475" cy="2619375"/>
                    </a:xfrm>
                    <a:prstGeom prst="rect">
                      <a:avLst/>
                    </a:prstGeom>
                  </pic:spPr>
                </pic:pic>
              </a:graphicData>
            </a:graphic>
          </wp:inline>
        </w:drawing>
      </w:r>
    </w:p>
    <w:p w14:paraId="3E82FE9C" w14:textId="77777777" w:rsidR="007A4B61" w:rsidRDefault="007A4B61" w:rsidP="00407FDD">
      <w:pPr>
        <w:rPr>
          <w:b/>
          <w:bCs/>
          <w:sz w:val="24"/>
          <w:szCs w:val="24"/>
        </w:rPr>
      </w:pPr>
      <w:r>
        <w:rPr>
          <w:sz w:val="24"/>
          <w:szCs w:val="24"/>
        </w:rPr>
        <w:t xml:space="preserve">No código acima eu tinha colocado bordar vermelha no Body, só que não herdou pra </w:t>
      </w:r>
      <w:proofErr w:type="spellStart"/>
      <w:r>
        <w:rPr>
          <w:sz w:val="24"/>
          <w:szCs w:val="24"/>
        </w:rPr>
        <w:t>div</w:t>
      </w:r>
      <w:proofErr w:type="spellEnd"/>
      <w:r>
        <w:rPr>
          <w:sz w:val="24"/>
          <w:szCs w:val="24"/>
        </w:rPr>
        <w:t xml:space="preserve"> dentro do meu body, ficou somente no meu body. Para que eu force essa herança, eu utilize o </w:t>
      </w:r>
      <w:proofErr w:type="spellStart"/>
      <w:r w:rsidRPr="007A4B61">
        <w:rPr>
          <w:b/>
          <w:bCs/>
          <w:sz w:val="24"/>
          <w:szCs w:val="24"/>
          <w:highlight w:val="yellow"/>
        </w:rPr>
        <w:t>inherit</w:t>
      </w:r>
      <w:proofErr w:type="spellEnd"/>
      <w:r w:rsidRPr="007A4B61">
        <w:rPr>
          <w:b/>
          <w:bCs/>
          <w:sz w:val="24"/>
          <w:szCs w:val="24"/>
          <w:highlight w:val="yellow"/>
        </w:rPr>
        <w:t>.</w:t>
      </w:r>
    </w:p>
    <w:p w14:paraId="426E853B" w14:textId="77777777" w:rsidR="007A4B61" w:rsidRDefault="00BD5422" w:rsidP="00407FDD">
      <w:pPr>
        <w:rPr>
          <w:sz w:val="24"/>
          <w:szCs w:val="24"/>
        </w:rPr>
      </w:pPr>
      <w:r>
        <w:rPr>
          <w:noProof/>
          <w:lang w:eastAsia="pt-BR"/>
        </w:rPr>
        <w:drawing>
          <wp:inline distT="0" distB="0" distL="0" distR="0" wp14:anchorId="7CCA031E" wp14:editId="6CE69AD2">
            <wp:extent cx="5400040" cy="254317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4569"/>
                    <a:stretch/>
                  </pic:blipFill>
                  <pic:spPr bwMode="auto">
                    <a:xfrm>
                      <a:off x="0" y="0"/>
                      <a:ext cx="5400040" cy="2543175"/>
                    </a:xfrm>
                    <a:prstGeom prst="rect">
                      <a:avLst/>
                    </a:prstGeom>
                    <a:ln>
                      <a:noFill/>
                    </a:ln>
                    <a:extLst>
                      <a:ext uri="{53640926-AAD7-44D8-BBD7-CCE9431645EC}">
                        <a14:shadowObscured xmlns:a14="http://schemas.microsoft.com/office/drawing/2010/main"/>
                      </a:ext>
                    </a:extLst>
                  </pic:spPr>
                </pic:pic>
              </a:graphicData>
            </a:graphic>
          </wp:inline>
        </w:drawing>
      </w:r>
    </w:p>
    <w:p w14:paraId="24FA0B1E" w14:textId="77777777" w:rsidR="00BD5422" w:rsidRDefault="00750A20" w:rsidP="00407FDD">
      <w:pPr>
        <w:rPr>
          <w:b/>
          <w:bCs/>
          <w:sz w:val="32"/>
          <w:szCs w:val="32"/>
        </w:rPr>
      </w:pPr>
      <w:r w:rsidRPr="00750A20">
        <w:rPr>
          <w:b/>
          <w:bCs/>
          <w:sz w:val="32"/>
          <w:szCs w:val="32"/>
          <w:highlight w:val="yellow"/>
        </w:rPr>
        <w:t>Veremos agora sobre o Box Model:</w:t>
      </w:r>
    </w:p>
    <w:p w14:paraId="278939D8" w14:textId="77777777" w:rsidR="00750A20" w:rsidRDefault="00750A20" w:rsidP="00407FDD">
      <w:pPr>
        <w:rPr>
          <w:sz w:val="32"/>
          <w:szCs w:val="32"/>
        </w:rPr>
      </w:pPr>
      <w:r>
        <w:rPr>
          <w:noProof/>
          <w:lang w:eastAsia="pt-BR"/>
        </w:rPr>
        <w:lastRenderedPageBreak/>
        <w:drawing>
          <wp:inline distT="0" distB="0" distL="0" distR="0" wp14:anchorId="65CE4D1E" wp14:editId="36716838">
            <wp:extent cx="3590925" cy="3238500"/>
            <wp:effectExtent l="0" t="0" r="0" b="0"/>
            <wp:docPr id="58" name="Imagem 58" descr="Qual a diferença entre padding e margin no CSS? - Stack Overflow em  Portuguê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al a diferença entre padding e margin no CSS? - Stack Overflow em  Portuguê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90925" cy="3238500"/>
                    </a:xfrm>
                    <a:prstGeom prst="rect">
                      <a:avLst/>
                    </a:prstGeom>
                    <a:noFill/>
                    <a:ln>
                      <a:noFill/>
                    </a:ln>
                  </pic:spPr>
                </pic:pic>
              </a:graphicData>
            </a:graphic>
          </wp:inline>
        </w:drawing>
      </w:r>
    </w:p>
    <w:p w14:paraId="567CD2EF" w14:textId="77777777" w:rsidR="00750A20" w:rsidRDefault="00AD24BB" w:rsidP="00407FDD">
      <w:pPr>
        <w:rPr>
          <w:b/>
          <w:bCs/>
          <w:sz w:val="32"/>
          <w:szCs w:val="32"/>
        </w:rPr>
      </w:pPr>
      <w:proofErr w:type="spellStart"/>
      <w:r w:rsidRPr="00AD24BB">
        <w:rPr>
          <w:b/>
          <w:bCs/>
          <w:sz w:val="32"/>
          <w:szCs w:val="32"/>
          <w:highlight w:val="yellow"/>
        </w:rPr>
        <w:t>Margin</w:t>
      </w:r>
      <w:proofErr w:type="spellEnd"/>
      <w:r w:rsidRPr="00AD24BB">
        <w:rPr>
          <w:b/>
          <w:bCs/>
          <w:sz w:val="32"/>
          <w:szCs w:val="32"/>
          <w:highlight w:val="yellow"/>
        </w:rPr>
        <w:t xml:space="preserve"> </w:t>
      </w:r>
      <w:proofErr w:type="spellStart"/>
      <w:r w:rsidRPr="00AD24BB">
        <w:rPr>
          <w:b/>
          <w:bCs/>
          <w:sz w:val="32"/>
          <w:szCs w:val="32"/>
          <w:highlight w:val="yellow"/>
        </w:rPr>
        <w:t>Collap</w:t>
      </w:r>
      <w:r>
        <w:rPr>
          <w:b/>
          <w:bCs/>
          <w:sz w:val="32"/>
          <w:szCs w:val="32"/>
          <w:highlight w:val="yellow"/>
        </w:rPr>
        <w:t>se</w:t>
      </w:r>
      <w:proofErr w:type="spellEnd"/>
      <w:r>
        <w:rPr>
          <w:b/>
          <w:bCs/>
          <w:sz w:val="32"/>
          <w:szCs w:val="32"/>
        </w:rPr>
        <w:t xml:space="preserve"> é quando uma margem se sobrepõe a outra de outro elemento.</w:t>
      </w:r>
      <w:r w:rsidR="00925E29">
        <w:rPr>
          <w:b/>
          <w:bCs/>
          <w:sz w:val="32"/>
          <w:szCs w:val="32"/>
        </w:rPr>
        <w:t xml:space="preserve"> Podemos prevenir o </w:t>
      </w:r>
      <w:proofErr w:type="spellStart"/>
      <w:r w:rsidR="00925E29">
        <w:rPr>
          <w:b/>
          <w:bCs/>
          <w:sz w:val="32"/>
          <w:szCs w:val="32"/>
        </w:rPr>
        <w:t>Margin</w:t>
      </w:r>
      <w:proofErr w:type="spellEnd"/>
      <w:r w:rsidR="00925E29">
        <w:rPr>
          <w:b/>
          <w:bCs/>
          <w:sz w:val="32"/>
          <w:szCs w:val="32"/>
        </w:rPr>
        <w:t xml:space="preserve"> </w:t>
      </w:r>
      <w:proofErr w:type="spellStart"/>
      <w:r w:rsidR="00925E29">
        <w:rPr>
          <w:b/>
          <w:bCs/>
          <w:sz w:val="32"/>
          <w:szCs w:val="32"/>
        </w:rPr>
        <w:t>Collapse</w:t>
      </w:r>
      <w:proofErr w:type="spellEnd"/>
      <w:r w:rsidR="00925E29">
        <w:rPr>
          <w:b/>
          <w:bCs/>
          <w:sz w:val="32"/>
          <w:szCs w:val="32"/>
        </w:rPr>
        <w:t xml:space="preserve"> usando um dos atributos abaixo:</w:t>
      </w:r>
    </w:p>
    <w:p w14:paraId="0DB4EEE6" w14:textId="77777777" w:rsidR="00925E29" w:rsidRPr="00AD24BB" w:rsidRDefault="00925E29" w:rsidP="00407FDD">
      <w:pPr>
        <w:rPr>
          <w:b/>
          <w:bCs/>
          <w:sz w:val="32"/>
          <w:szCs w:val="32"/>
        </w:rPr>
      </w:pPr>
      <w:r>
        <w:rPr>
          <w:noProof/>
          <w:lang w:eastAsia="pt-BR"/>
        </w:rPr>
        <w:drawing>
          <wp:inline distT="0" distB="0" distL="0" distR="0" wp14:anchorId="37B7EA89" wp14:editId="25AD5A78">
            <wp:extent cx="3105150" cy="120967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05150" cy="1209675"/>
                    </a:xfrm>
                    <a:prstGeom prst="rect">
                      <a:avLst/>
                    </a:prstGeom>
                  </pic:spPr>
                </pic:pic>
              </a:graphicData>
            </a:graphic>
          </wp:inline>
        </w:drawing>
      </w:r>
    </w:p>
    <w:p w14:paraId="713D9963" w14:textId="77777777" w:rsidR="009A31F9" w:rsidRDefault="0049074B" w:rsidP="009A31F9">
      <w:pPr>
        <w:rPr>
          <w:b/>
          <w:bCs/>
          <w:sz w:val="24"/>
          <w:szCs w:val="24"/>
        </w:rPr>
      </w:pPr>
      <w:r>
        <w:rPr>
          <w:sz w:val="24"/>
          <w:szCs w:val="24"/>
        </w:rPr>
        <w:t xml:space="preserve">Vamos ver agora a propriedade </w:t>
      </w:r>
      <w:r w:rsidRPr="0049074B">
        <w:rPr>
          <w:b/>
          <w:bCs/>
          <w:sz w:val="24"/>
          <w:szCs w:val="24"/>
        </w:rPr>
        <w:t>Display:</w:t>
      </w:r>
    </w:p>
    <w:p w14:paraId="63324EC4" w14:textId="77777777" w:rsidR="0049074B" w:rsidRPr="0049074B" w:rsidRDefault="0049074B" w:rsidP="009A31F9">
      <w:pPr>
        <w:rPr>
          <w:b/>
          <w:bCs/>
          <w:sz w:val="24"/>
          <w:szCs w:val="24"/>
        </w:rPr>
      </w:pPr>
      <w:r w:rsidRPr="0049074B">
        <w:rPr>
          <w:b/>
          <w:bCs/>
          <w:sz w:val="24"/>
          <w:szCs w:val="24"/>
        </w:rPr>
        <w:t>Display serve para mostrarmos na nossa tela os elementos. Ele é tão importante que usamos ele para mostrar na tela, a forma que mostramos, para usar Flex Box e também Grid.</w:t>
      </w:r>
    </w:p>
    <w:p w14:paraId="1C04B34F" w14:textId="77777777" w:rsidR="005F38EA" w:rsidRPr="005F38EA" w:rsidRDefault="005F38EA" w:rsidP="005F38EA">
      <w:pPr>
        <w:shd w:val="clear" w:color="auto" w:fill="1E1E1E"/>
        <w:spacing w:after="0" w:line="285" w:lineRule="atLeast"/>
        <w:rPr>
          <w:rFonts w:ascii="Consolas" w:eastAsia="Times New Roman" w:hAnsi="Consolas" w:cs="Consolas"/>
          <w:color w:val="D4D4D4"/>
          <w:sz w:val="21"/>
          <w:szCs w:val="21"/>
          <w:lang w:eastAsia="pt-BR"/>
        </w:rPr>
      </w:pPr>
      <w:r w:rsidRPr="005F38EA">
        <w:rPr>
          <w:rFonts w:ascii="Consolas" w:eastAsia="Times New Roman" w:hAnsi="Consolas" w:cs="Consolas"/>
          <w:color w:val="9CDCFE"/>
          <w:sz w:val="21"/>
          <w:szCs w:val="21"/>
          <w:lang w:eastAsia="pt-BR"/>
        </w:rPr>
        <w:t>display</w:t>
      </w:r>
      <w:r w:rsidRPr="005F38EA">
        <w:rPr>
          <w:rFonts w:ascii="Consolas" w:eastAsia="Times New Roman" w:hAnsi="Consolas" w:cs="Consolas"/>
          <w:color w:val="D4D4D4"/>
          <w:sz w:val="21"/>
          <w:szCs w:val="21"/>
          <w:lang w:eastAsia="pt-BR"/>
        </w:rPr>
        <w:t>: </w:t>
      </w:r>
      <w:proofErr w:type="spellStart"/>
      <w:r w:rsidRPr="005F38EA">
        <w:rPr>
          <w:rFonts w:ascii="Consolas" w:eastAsia="Times New Roman" w:hAnsi="Consolas" w:cs="Consolas"/>
          <w:color w:val="CE9178"/>
          <w:sz w:val="21"/>
          <w:szCs w:val="21"/>
          <w:lang w:eastAsia="pt-BR"/>
        </w:rPr>
        <w:t>block</w:t>
      </w:r>
      <w:proofErr w:type="spellEnd"/>
      <w:r w:rsidRPr="005F38EA">
        <w:rPr>
          <w:rFonts w:ascii="Consolas" w:eastAsia="Times New Roman" w:hAnsi="Consolas" w:cs="Consolas"/>
          <w:color w:val="D4D4D4"/>
          <w:sz w:val="21"/>
          <w:szCs w:val="21"/>
          <w:lang w:eastAsia="pt-BR"/>
        </w:rPr>
        <w:t>;</w:t>
      </w:r>
    </w:p>
    <w:p w14:paraId="7B5FAC12" w14:textId="77777777" w:rsidR="00967CF3" w:rsidRDefault="005F38EA" w:rsidP="00967CF3">
      <w:pPr>
        <w:rPr>
          <w:sz w:val="24"/>
          <w:szCs w:val="24"/>
        </w:rPr>
      </w:pPr>
      <w:r>
        <w:rPr>
          <w:sz w:val="24"/>
          <w:szCs w:val="24"/>
        </w:rPr>
        <w:t>Serve para que os elementos fiquem na tela em blocos, um embaixo do outro.</w:t>
      </w:r>
      <w:r w:rsidR="0020218C">
        <w:rPr>
          <w:sz w:val="24"/>
          <w:szCs w:val="24"/>
        </w:rPr>
        <w:t xml:space="preserve"> Ou seja, cada elemento vai ter a sua própria linha.</w:t>
      </w:r>
    </w:p>
    <w:p w14:paraId="20592E98" w14:textId="77777777" w:rsidR="00031CEC" w:rsidRPr="008D43FB" w:rsidRDefault="00031CEC" w:rsidP="00031CEC">
      <w:pPr>
        <w:shd w:val="clear" w:color="auto" w:fill="1E1E1E"/>
        <w:spacing w:after="0" w:line="285" w:lineRule="atLeast"/>
        <w:rPr>
          <w:rFonts w:ascii="Consolas" w:eastAsia="Times New Roman" w:hAnsi="Consolas" w:cs="Consolas"/>
          <w:color w:val="D4D4D4"/>
          <w:sz w:val="21"/>
          <w:szCs w:val="21"/>
          <w:lang w:eastAsia="pt-BR"/>
        </w:rPr>
      </w:pPr>
      <w:r w:rsidRPr="008D43FB">
        <w:rPr>
          <w:rFonts w:ascii="Consolas" w:eastAsia="Times New Roman" w:hAnsi="Consolas" w:cs="Consolas"/>
          <w:color w:val="9CDCFE"/>
          <w:sz w:val="21"/>
          <w:szCs w:val="21"/>
          <w:lang w:eastAsia="pt-BR"/>
        </w:rPr>
        <w:t>display</w:t>
      </w:r>
      <w:r w:rsidRPr="008D43FB">
        <w:rPr>
          <w:rFonts w:ascii="Consolas" w:eastAsia="Times New Roman" w:hAnsi="Consolas" w:cs="Consolas"/>
          <w:color w:val="D4D4D4"/>
          <w:sz w:val="21"/>
          <w:szCs w:val="21"/>
          <w:lang w:eastAsia="pt-BR"/>
        </w:rPr>
        <w:t>: </w:t>
      </w:r>
      <w:proofErr w:type="spellStart"/>
      <w:r w:rsidRPr="008D43FB">
        <w:rPr>
          <w:rFonts w:ascii="Consolas" w:eastAsia="Times New Roman" w:hAnsi="Consolas" w:cs="Consolas"/>
          <w:color w:val="CE9178"/>
          <w:sz w:val="21"/>
          <w:szCs w:val="21"/>
          <w:lang w:eastAsia="pt-BR"/>
        </w:rPr>
        <w:t>inline</w:t>
      </w:r>
      <w:proofErr w:type="spellEnd"/>
      <w:r w:rsidRPr="008D43FB">
        <w:rPr>
          <w:rFonts w:ascii="Consolas" w:eastAsia="Times New Roman" w:hAnsi="Consolas" w:cs="Consolas"/>
          <w:color w:val="D4D4D4"/>
          <w:sz w:val="21"/>
          <w:szCs w:val="21"/>
          <w:lang w:eastAsia="pt-BR"/>
        </w:rPr>
        <w:t>;</w:t>
      </w:r>
    </w:p>
    <w:p w14:paraId="185D4108" w14:textId="77777777" w:rsidR="002A592D" w:rsidRDefault="00031CEC" w:rsidP="00967CF3">
      <w:pPr>
        <w:rPr>
          <w:sz w:val="24"/>
          <w:szCs w:val="24"/>
        </w:rPr>
      </w:pPr>
      <w:r w:rsidRPr="00031CEC">
        <w:rPr>
          <w:sz w:val="24"/>
          <w:szCs w:val="24"/>
        </w:rPr>
        <w:t>Serve para colocar os el</w:t>
      </w:r>
      <w:r>
        <w:rPr>
          <w:sz w:val="24"/>
          <w:szCs w:val="24"/>
        </w:rPr>
        <w:t>ementos na mesma linha</w:t>
      </w:r>
      <w:r w:rsidR="008915E7">
        <w:rPr>
          <w:sz w:val="24"/>
          <w:szCs w:val="24"/>
        </w:rPr>
        <w:t xml:space="preserve">, </w:t>
      </w:r>
      <w:proofErr w:type="spellStart"/>
      <w:r w:rsidR="008915E7" w:rsidRPr="001D0EFD">
        <w:rPr>
          <w:sz w:val="24"/>
          <w:szCs w:val="24"/>
          <w:highlight w:val="yellow"/>
        </w:rPr>
        <w:t>porem</w:t>
      </w:r>
      <w:proofErr w:type="spellEnd"/>
      <w:r w:rsidR="008915E7" w:rsidRPr="001D0EFD">
        <w:rPr>
          <w:sz w:val="24"/>
          <w:szCs w:val="24"/>
          <w:highlight w:val="yellow"/>
        </w:rPr>
        <w:t xml:space="preserve"> não respeita meus comandos de largura e altura.</w:t>
      </w:r>
    </w:p>
    <w:p w14:paraId="4C949224" w14:textId="77777777" w:rsidR="008915E7" w:rsidRPr="006806B7" w:rsidRDefault="008915E7" w:rsidP="008915E7">
      <w:pPr>
        <w:shd w:val="clear" w:color="auto" w:fill="1E1E1E"/>
        <w:spacing w:after="0" w:line="285" w:lineRule="atLeast"/>
        <w:rPr>
          <w:rFonts w:ascii="Consolas" w:eastAsia="Times New Roman" w:hAnsi="Consolas" w:cs="Consolas"/>
          <w:color w:val="D4D4D4"/>
          <w:sz w:val="21"/>
          <w:szCs w:val="21"/>
          <w:lang w:eastAsia="pt-BR"/>
        </w:rPr>
      </w:pPr>
      <w:r w:rsidRPr="006806B7">
        <w:rPr>
          <w:rFonts w:ascii="Consolas" w:eastAsia="Times New Roman" w:hAnsi="Consolas" w:cs="Consolas"/>
          <w:color w:val="9CDCFE"/>
          <w:sz w:val="21"/>
          <w:szCs w:val="21"/>
          <w:lang w:eastAsia="pt-BR"/>
        </w:rPr>
        <w:t>display</w:t>
      </w:r>
      <w:r w:rsidRPr="006806B7">
        <w:rPr>
          <w:rFonts w:ascii="Consolas" w:eastAsia="Times New Roman" w:hAnsi="Consolas" w:cs="Consolas"/>
          <w:color w:val="D4D4D4"/>
          <w:sz w:val="21"/>
          <w:szCs w:val="21"/>
          <w:lang w:eastAsia="pt-BR"/>
        </w:rPr>
        <w:t>: </w:t>
      </w:r>
      <w:proofErr w:type="spellStart"/>
      <w:r w:rsidRPr="006806B7">
        <w:rPr>
          <w:rFonts w:ascii="Consolas" w:eastAsia="Times New Roman" w:hAnsi="Consolas" w:cs="Consolas"/>
          <w:color w:val="CE9178"/>
          <w:sz w:val="21"/>
          <w:szCs w:val="21"/>
          <w:lang w:eastAsia="pt-BR"/>
        </w:rPr>
        <w:t>inline-block</w:t>
      </w:r>
      <w:proofErr w:type="spellEnd"/>
      <w:r w:rsidRPr="006806B7">
        <w:rPr>
          <w:rFonts w:ascii="Consolas" w:eastAsia="Times New Roman" w:hAnsi="Consolas" w:cs="Consolas"/>
          <w:color w:val="D4D4D4"/>
          <w:sz w:val="21"/>
          <w:szCs w:val="21"/>
          <w:lang w:eastAsia="pt-BR"/>
        </w:rPr>
        <w:t>;</w:t>
      </w:r>
    </w:p>
    <w:p w14:paraId="7AB75ECB" w14:textId="77777777" w:rsidR="008915E7" w:rsidRDefault="008915E7" w:rsidP="00967CF3">
      <w:pPr>
        <w:rPr>
          <w:sz w:val="24"/>
          <w:szCs w:val="24"/>
        </w:rPr>
      </w:pPr>
      <w:r w:rsidRPr="008915E7">
        <w:rPr>
          <w:sz w:val="24"/>
          <w:szCs w:val="24"/>
        </w:rPr>
        <w:lastRenderedPageBreak/>
        <w:t xml:space="preserve">Serve para </w:t>
      </w:r>
      <w:r>
        <w:rPr>
          <w:sz w:val="24"/>
          <w:szCs w:val="24"/>
        </w:rPr>
        <w:t xml:space="preserve">colocar os elementos na mesma linha e </w:t>
      </w:r>
      <w:r w:rsidRPr="001D0EFD">
        <w:rPr>
          <w:sz w:val="24"/>
          <w:szCs w:val="24"/>
          <w:highlight w:val="yellow"/>
        </w:rPr>
        <w:t>respeita os meus comandos de largura e altura.</w:t>
      </w:r>
    </w:p>
    <w:p w14:paraId="67BC8B47" w14:textId="77777777" w:rsidR="004B199F" w:rsidRDefault="006806B7" w:rsidP="00967CF3">
      <w:pPr>
        <w:rPr>
          <w:sz w:val="24"/>
          <w:szCs w:val="24"/>
        </w:rPr>
      </w:pPr>
      <w:r>
        <w:rPr>
          <w:sz w:val="24"/>
          <w:szCs w:val="24"/>
        </w:rPr>
        <w:t>Conforme vamos colocando elementos no body, ele vai aumentando de tamanho.</w:t>
      </w:r>
      <w:r w:rsidR="008D43FB">
        <w:rPr>
          <w:sz w:val="24"/>
          <w:szCs w:val="24"/>
        </w:rPr>
        <w:t xml:space="preserve"> Se o tamanho for relativo, ou seja, percentual, depende da altura do seu parente, ou seja, o elemento pai. Por </w:t>
      </w:r>
      <w:proofErr w:type="spellStart"/>
      <w:r w:rsidR="008D43FB">
        <w:rPr>
          <w:sz w:val="24"/>
          <w:szCs w:val="24"/>
        </w:rPr>
        <w:t>ex</w:t>
      </w:r>
      <w:proofErr w:type="spellEnd"/>
      <w:r w:rsidR="008D43FB">
        <w:rPr>
          <w:sz w:val="24"/>
          <w:szCs w:val="24"/>
        </w:rPr>
        <w:t xml:space="preserve">: se um body tiver com tamanho 100px e o seu filho com </w:t>
      </w:r>
      <w:proofErr w:type="spellStart"/>
      <w:r w:rsidR="008D43FB">
        <w:rPr>
          <w:sz w:val="24"/>
          <w:szCs w:val="24"/>
        </w:rPr>
        <w:t>div</w:t>
      </w:r>
      <w:proofErr w:type="spellEnd"/>
      <w:r w:rsidR="008D43FB">
        <w:rPr>
          <w:sz w:val="24"/>
          <w:szCs w:val="24"/>
        </w:rPr>
        <w:t xml:space="preserve"> com tamanho 50%, essa </w:t>
      </w:r>
      <w:proofErr w:type="spellStart"/>
      <w:r w:rsidR="008D43FB">
        <w:rPr>
          <w:sz w:val="24"/>
          <w:szCs w:val="24"/>
        </w:rPr>
        <w:t>div</w:t>
      </w:r>
      <w:proofErr w:type="spellEnd"/>
      <w:r w:rsidR="008D43FB">
        <w:rPr>
          <w:sz w:val="24"/>
          <w:szCs w:val="24"/>
        </w:rPr>
        <w:t xml:space="preserve"> vai ocupar 50% de 100px = 50px, se fosse 200px, </w:t>
      </w:r>
      <w:proofErr w:type="spellStart"/>
      <w:r w:rsidR="008D43FB">
        <w:rPr>
          <w:sz w:val="24"/>
          <w:szCs w:val="24"/>
        </w:rPr>
        <w:t>sera</w:t>
      </w:r>
      <w:proofErr w:type="spellEnd"/>
      <w:r w:rsidR="008D43FB">
        <w:rPr>
          <w:sz w:val="24"/>
          <w:szCs w:val="24"/>
        </w:rPr>
        <w:t xml:space="preserve"> 50% de 200px = 100px. </w:t>
      </w:r>
    </w:p>
    <w:p w14:paraId="4738149C" w14:textId="77777777" w:rsidR="00CB1408" w:rsidRPr="004B199F" w:rsidRDefault="004B199F" w:rsidP="00967CF3">
      <w:pPr>
        <w:rPr>
          <w:sz w:val="24"/>
          <w:szCs w:val="24"/>
        </w:rPr>
      </w:pPr>
      <w:r>
        <w:rPr>
          <w:sz w:val="24"/>
          <w:szCs w:val="24"/>
        </w:rPr>
        <w:t xml:space="preserve">Vamos ver agora sobre a propriedade </w:t>
      </w:r>
      <w:r w:rsidRPr="004B199F">
        <w:rPr>
          <w:b/>
          <w:bCs/>
          <w:sz w:val="24"/>
          <w:szCs w:val="24"/>
        </w:rPr>
        <w:t>Overflow</w:t>
      </w:r>
      <w:r>
        <w:rPr>
          <w:b/>
          <w:bCs/>
          <w:sz w:val="24"/>
          <w:szCs w:val="24"/>
        </w:rPr>
        <w:t>, ou seja, um elemento passa por cima do outro e podemos definir como será o comportamento padrão deste overflow...</w:t>
      </w:r>
    </w:p>
    <w:p w14:paraId="4D7B7B23" w14:textId="77777777" w:rsidR="00CB1408" w:rsidRDefault="00B41B9A" w:rsidP="00967CF3">
      <w:pPr>
        <w:rPr>
          <w:sz w:val="24"/>
          <w:szCs w:val="24"/>
        </w:rPr>
      </w:pPr>
      <w:r>
        <w:rPr>
          <w:noProof/>
          <w:lang w:eastAsia="pt-BR"/>
        </w:rPr>
        <w:drawing>
          <wp:inline distT="0" distB="0" distL="0" distR="0" wp14:anchorId="06747920" wp14:editId="3D5777B3">
            <wp:extent cx="5400040" cy="359092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90925"/>
                    </a:xfrm>
                    <a:prstGeom prst="rect">
                      <a:avLst/>
                    </a:prstGeom>
                  </pic:spPr>
                </pic:pic>
              </a:graphicData>
            </a:graphic>
          </wp:inline>
        </w:drawing>
      </w:r>
    </w:p>
    <w:p w14:paraId="152FDF16" w14:textId="77777777" w:rsidR="00B41B9A" w:rsidRPr="00B41B9A" w:rsidRDefault="00B41B9A" w:rsidP="00B41B9A">
      <w:pPr>
        <w:shd w:val="clear" w:color="auto" w:fill="1E1E1E"/>
        <w:spacing w:after="0" w:line="285" w:lineRule="atLeast"/>
        <w:rPr>
          <w:rFonts w:ascii="Consolas" w:eastAsia="Times New Roman" w:hAnsi="Consolas" w:cs="Consolas"/>
          <w:color w:val="D4D4D4"/>
          <w:sz w:val="21"/>
          <w:szCs w:val="21"/>
          <w:lang w:eastAsia="pt-BR"/>
        </w:rPr>
      </w:pPr>
      <w:r w:rsidRPr="00B41B9A">
        <w:rPr>
          <w:rFonts w:ascii="Consolas" w:eastAsia="Times New Roman" w:hAnsi="Consolas" w:cs="Consolas"/>
          <w:color w:val="D4D4D4"/>
          <w:sz w:val="21"/>
          <w:szCs w:val="21"/>
          <w:lang w:eastAsia="pt-BR"/>
        </w:rPr>
        <w:t> </w:t>
      </w:r>
      <w:r w:rsidRPr="00B41B9A">
        <w:rPr>
          <w:rFonts w:ascii="Consolas" w:eastAsia="Times New Roman" w:hAnsi="Consolas" w:cs="Consolas"/>
          <w:color w:val="6A9955"/>
          <w:sz w:val="21"/>
          <w:szCs w:val="21"/>
          <w:lang w:eastAsia="pt-BR"/>
        </w:rPr>
        <w:t>/*Tudo que </w:t>
      </w:r>
      <w:proofErr w:type="spellStart"/>
      <w:r w:rsidRPr="00B41B9A">
        <w:rPr>
          <w:rFonts w:ascii="Consolas" w:eastAsia="Times New Roman" w:hAnsi="Consolas" w:cs="Consolas"/>
          <w:color w:val="6A9955"/>
          <w:sz w:val="21"/>
          <w:szCs w:val="21"/>
          <w:lang w:eastAsia="pt-BR"/>
        </w:rPr>
        <w:t>estrapolou</w:t>
      </w:r>
      <w:proofErr w:type="spellEnd"/>
      <w:r w:rsidRPr="00B41B9A">
        <w:rPr>
          <w:rFonts w:ascii="Consolas" w:eastAsia="Times New Roman" w:hAnsi="Consolas" w:cs="Consolas"/>
          <w:color w:val="6A9955"/>
          <w:sz w:val="21"/>
          <w:szCs w:val="21"/>
          <w:lang w:eastAsia="pt-BR"/>
        </w:rPr>
        <w:t> o elemento some*/</w:t>
      </w:r>
    </w:p>
    <w:p w14:paraId="688DFBA6" w14:textId="77777777" w:rsidR="00B41B9A" w:rsidRPr="00B41B9A" w:rsidRDefault="00B41B9A" w:rsidP="00B41B9A">
      <w:pPr>
        <w:shd w:val="clear" w:color="auto" w:fill="1E1E1E"/>
        <w:spacing w:after="0" w:line="285" w:lineRule="atLeast"/>
        <w:rPr>
          <w:rFonts w:ascii="Consolas" w:eastAsia="Times New Roman" w:hAnsi="Consolas" w:cs="Consolas"/>
          <w:color w:val="D4D4D4"/>
          <w:sz w:val="21"/>
          <w:szCs w:val="21"/>
          <w:lang w:eastAsia="pt-BR"/>
        </w:rPr>
      </w:pPr>
      <w:r w:rsidRPr="00B41B9A">
        <w:rPr>
          <w:rFonts w:ascii="Consolas" w:eastAsia="Times New Roman" w:hAnsi="Consolas" w:cs="Consolas"/>
          <w:color w:val="D4D4D4"/>
          <w:sz w:val="21"/>
          <w:szCs w:val="21"/>
          <w:lang w:eastAsia="pt-BR"/>
        </w:rPr>
        <w:t>            </w:t>
      </w:r>
      <w:r w:rsidRPr="00B41B9A">
        <w:rPr>
          <w:rFonts w:ascii="Consolas" w:eastAsia="Times New Roman" w:hAnsi="Consolas" w:cs="Consolas"/>
          <w:color w:val="9CDCFE"/>
          <w:sz w:val="21"/>
          <w:szCs w:val="21"/>
          <w:lang w:eastAsia="pt-BR"/>
        </w:rPr>
        <w:t>overflow</w:t>
      </w:r>
      <w:r w:rsidRPr="00B41B9A">
        <w:rPr>
          <w:rFonts w:ascii="Consolas" w:eastAsia="Times New Roman" w:hAnsi="Consolas" w:cs="Consolas"/>
          <w:color w:val="D4D4D4"/>
          <w:sz w:val="21"/>
          <w:szCs w:val="21"/>
          <w:lang w:eastAsia="pt-BR"/>
        </w:rPr>
        <w:t>: </w:t>
      </w:r>
      <w:proofErr w:type="spellStart"/>
      <w:r w:rsidRPr="00B41B9A">
        <w:rPr>
          <w:rFonts w:ascii="Consolas" w:eastAsia="Times New Roman" w:hAnsi="Consolas" w:cs="Consolas"/>
          <w:color w:val="CE9178"/>
          <w:sz w:val="21"/>
          <w:szCs w:val="21"/>
          <w:lang w:eastAsia="pt-BR"/>
        </w:rPr>
        <w:t>hidden</w:t>
      </w:r>
      <w:proofErr w:type="spellEnd"/>
      <w:r w:rsidRPr="00B41B9A">
        <w:rPr>
          <w:rFonts w:ascii="Consolas" w:eastAsia="Times New Roman" w:hAnsi="Consolas" w:cs="Consolas"/>
          <w:color w:val="D4D4D4"/>
          <w:sz w:val="21"/>
          <w:szCs w:val="21"/>
          <w:lang w:eastAsia="pt-BR"/>
        </w:rPr>
        <w:t>; </w:t>
      </w:r>
    </w:p>
    <w:p w14:paraId="29FBF309"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eastAsia="pt-BR"/>
        </w:rPr>
      </w:pPr>
      <w:r w:rsidRPr="006921A5">
        <w:rPr>
          <w:rFonts w:ascii="Consolas" w:eastAsia="Times New Roman" w:hAnsi="Consolas" w:cs="Consolas"/>
          <w:color w:val="6A9955"/>
          <w:sz w:val="21"/>
          <w:szCs w:val="21"/>
          <w:lang w:eastAsia="pt-BR"/>
        </w:rPr>
        <w:t>/*Fazer o scroll para ver elemento </w:t>
      </w:r>
      <w:proofErr w:type="spellStart"/>
      <w:r w:rsidRPr="006921A5">
        <w:rPr>
          <w:rFonts w:ascii="Consolas" w:eastAsia="Times New Roman" w:hAnsi="Consolas" w:cs="Consolas"/>
          <w:color w:val="6A9955"/>
          <w:sz w:val="21"/>
          <w:szCs w:val="21"/>
          <w:lang w:eastAsia="pt-BR"/>
        </w:rPr>
        <w:t>estrapolado</w:t>
      </w:r>
      <w:proofErr w:type="spellEnd"/>
      <w:r w:rsidRPr="006921A5">
        <w:rPr>
          <w:rFonts w:ascii="Consolas" w:eastAsia="Times New Roman" w:hAnsi="Consolas" w:cs="Consolas"/>
          <w:color w:val="6A9955"/>
          <w:sz w:val="21"/>
          <w:szCs w:val="21"/>
          <w:lang w:eastAsia="pt-BR"/>
        </w:rPr>
        <w:t>*/</w:t>
      </w:r>
    </w:p>
    <w:p w14:paraId="41A7710B"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val="en-US" w:eastAsia="pt-BR"/>
        </w:rPr>
      </w:pPr>
      <w:r w:rsidRPr="006921A5">
        <w:rPr>
          <w:rFonts w:ascii="Consolas" w:eastAsia="Times New Roman" w:hAnsi="Consolas" w:cs="Consolas"/>
          <w:color w:val="D4D4D4"/>
          <w:sz w:val="21"/>
          <w:szCs w:val="21"/>
          <w:lang w:eastAsia="pt-BR"/>
        </w:rPr>
        <w:t>            </w:t>
      </w:r>
      <w:proofErr w:type="spellStart"/>
      <w:proofErr w:type="gramStart"/>
      <w:r w:rsidRPr="006921A5">
        <w:rPr>
          <w:rFonts w:ascii="Consolas" w:eastAsia="Times New Roman" w:hAnsi="Consolas" w:cs="Consolas"/>
          <w:color w:val="9CDCFE"/>
          <w:sz w:val="21"/>
          <w:szCs w:val="21"/>
          <w:lang w:val="en-US" w:eastAsia="pt-BR"/>
        </w:rPr>
        <w:t>overflow</w:t>
      </w:r>
      <w:r w:rsidRPr="006921A5">
        <w:rPr>
          <w:rFonts w:ascii="Consolas" w:eastAsia="Times New Roman" w:hAnsi="Consolas" w:cs="Consolas"/>
          <w:color w:val="D4D4D4"/>
          <w:sz w:val="21"/>
          <w:szCs w:val="21"/>
          <w:lang w:val="en-US" w:eastAsia="pt-BR"/>
        </w:rPr>
        <w:t>:</w:t>
      </w:r>
      <w:r w:rsidRPr="006921A5">
        <w:rPr>
          <w:rFonts w:ascii="Consolas" w:eastAsia="Times New Roman" w:hAnsi="Consolas" w:cs="Consolas"/>
          <w:color w:val="CE9178"/>
          <w:sz w:val="21"/>
          <w:szCs w:val="21"/>
          <w:lang w:val="en-US" w:eastAsia="pt-BR"/>
        </w:rPr>
        <w:t>scroll</w:t>
      </w:r>
      <w:proofErr w:type="spellEnd"/>
      <w:proofErr w:type="gramEnd"/>
      <w:r w:rsidRPr="006921A5">
        <w:rPr>
          <w:rFonts w:ascii="Consolas" w:eastAsia="Times New Roman" w:hAnsi="Consolas" w:cs="Consolas"/>
          <w:color w:val="D4D4D4"/>
          <w:sz w:val="21"/>
          <w:szCs w:val="21"/>
          <w:lang w:val="en-US" w:eastAsia="pt-BR"/>
        </w:rPr>
        <w:t>;</w:t>
      </w:r>
    </w:p>
    <w:p w14:paraId="4FA8857E"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val="en-US" w:eastAsia="pt-BR"/>
        </w:rPr>
      </w:pPr>
      <w:r w:rsidRPr="006921A5">
        <w:rPr>
          <w:rFonts w:ascii="Consolas" w:eastAsia="Times New Roman" w:hAnsi="Consolas" w:cs="Consolas"/>
          <w:color w:val="D4D4D4"/>
          <w:sz w:val="21"/>
          <w:szCs w:val="21"/>
          <w:lang w:val="en-US" w:eastAsia="pt-BR"/>
        </w:rPr>
        <w:t> </w:t>
      </w:r>
      <w:r w:rsidRPr="006921A5">
        <w:rPr>
          <w:rFonts w:ascii="Consolas" w:eastAsia="Times New Roman" w:hAnsi="Consolas" w:cs="Consolas"/>
          <w:color w:val="6A9955"/>
          <w:sz w:val="21"/>
          <w:szCs w:val="21"/>
          <w:lang w:val="en-US" w:eastAsia="pt-BR"/>
        </w:rPr>
        <w:t>/*Scroll </w:t>
      </w:r>
      <w:proofErr w:type="spellStart"/>
      <w:r w:rsidRPr="006921A5">
        <w:rPr>
          <w:rFonts w:ascii="Consolas" w:eastAsia="Times New Roman" w:hAnsi="Consolas" w:cs="Consolas"/>
          <w:color w:val="6A9955"/>
          <w:sz w:val="21"/>
          <w:szCs w:val="21"/>
          <w:lang w:val="en-US" w:eastAsia="pt-BR"/>
        </w:rPr>
        <w:t>só</w:t>
      </w:r>
      <w:proofErr w:type="spellEnd"/>
      <w:r w:rsidRPr="006921A5">
        <w:rPr>
          <w:rFonts w:ascii="Consolas" w:eastAsia="Times New Roman" w:hAnsi="Consolas" w:cs="Consolas"/>
          <w:color w:val="6A9955"/>
          <w:sz w:val="21"/>
          <w:szCs w:val="21"/>
          <w:lang w:val="en-US" w:eastAsia="pt-BR"/>
        </w:rPr>
        <w:t> no </w:t>
      </w:r>
      <w:proofErr w:type="spellStart"/>
      <w:r w:rsidRPr="006921A5">
        <w:rPr>
          <w:rFonts w:ascii="Consolas" w:eastAsia="Times New Roman" w:hAnsi="Consolas" w:cs="Consolas"/>
          <w:color w:val="6A9955"/>
          <w:sz w:val="21"/>
          <w:szCs w:val="21"/>
          <w:lang w:val="en-US" w:eastAsia="pt-BR"/>
        </w:rPr>
        <w:t>eixo</w:t>
      </w:r>
      <w:proofErr w:type="spellEnd"/>
      <w:r w:rsidRPr="006921A5">
        <w:rPr>
          <w:rFonts w:ascii="Consolas" w:eastAsia="Times New Roman" w:hAnsi="Consolas" w:cs="Consolas"/>
          <w:color w:val="6A9955"/>
          <w:sz w:val="21"/>
          <w:szCs w:val="21"/>
          <w:lang w:val="en-US" w:eastAsia="pt-BR"/>
        </w:rPr>
        <w:t> x*/</w:t>
      </w:r>
    </w:p>
    <w:p w14:paraId="0F160C17"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val="en-US" w:eastAsia="pt-BR"/>
        </w:rPr>
      </w:pPr>
      <w:r w:rsidRPr="006921A5">
        <w:rPr>
          <w:rFonts w:ascii="Consolas" w:eastAsia="Times New Roman" w:hAnsi="Consolas" w:cs="Consolas"/>
          <w:color w:val="D4D4D4"/>
          <w:sz w:val="21"/>
          <w:szCs w:val="21"/>
          <w:lang w:val="en-US" w:eastAsia="pt-BR"/>
        </w:rPr>
        <w:t>            </w:t>
      </w:r>
      <w:r w:rsidRPr="006921A5">
        <w:rPr>
          <w:rFonts w:ascii="Consolas" w:eastAsia="Times New Roman" w:hAnsi="Consolas" w:cs="Consolas"/>
          <w:color w:val="9CDCFE"/>
          <w:sz w:val="21"/>
          <w:szCs w:val="21"/>
          <w:lang w:val="en-US" w:eastAsia="pt-BR"/>
        </w:rPr>
        <w:t>overflow-x</w:t>
      </w:r>
      <w:r w:rsidRPr="006921A5">
        <w:rPr>
          <w:rFonts w:ascii="Consolas" w:eastAsia="Times New Roman" w:hAnsi="Consolas" w:cs="Consolas"/>
          <w:color w:val="D4D4D4"/>
          <w:sz w:val="21"/>
          <w:szCs w:val="21"/>
          <w:lang w:val="en-US" w:eastAsia="pt-BR"/>
        </w:rPr>
        <w:t>: </w:t>
      </w:r>
      <w:r w:rsidRPr="006921A5">
        <w:rPr>
          <w:rFonts w:ascii="Consolas" w:eastAsia="Times New Roman" w:hAnsi="Consolas" w:cs="Consolas"/>
          <w:color w:val="CE9178"/>
          <w:sz w:val="21"/>
          <w:szCs w:val="21"/>
          <w:lang w:val="en-US" w:eastAsia="pt-BR"/>
        </w:rPr>
        <w:t>scroll</w:t>
      </w:r>
      <w:r w:rsidRPr="006921A5">
        <w:rPr>
          <w:rFonts w:ascii="Consolas" w:eastAsia="Times New Roman" w:hAnsi="Consolas" w:cs="Consolas"/>
          <w:color w:val="D4D4D4"/>
          <w:sz w:val="21"/>
          <w:szCs w:val="21"/>
          <w:lang w:val="en-US" w:eastAsia="pt-BR"/>
        </w:rPr>
        <w:t>;</w:t>
      </w:r>
    </w:p>
    <w:p w14:paraId="5BDA959C"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val="en-US" w:eastAsia="pt-BR"/>
        </w:rPr>
      </w:pPr>
    </w:p>
    <w:p w14:paraId="6BAA77E8"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val="en-US" w:eastAsia="pt-BR"/>
        </w:rPr>
      </w:pPr>
      <w:r w:rsidRPr="006921A5">
        <w:rPr>
          <w:rFonts w:ascii="Consolas" w:eastAsia="Times New Roman" w:hAnsi="Consolas" w:cs="Consolas"/>
          <w:color w:val="D4D4D4"/>
          <w:sz w:val="21"/>
          <w:szCs w:val="21"/>
          <w:lang w:val="en-US" w:eastAsia="pt-BR"/>
        </w:rPr>
        <w:t>            </w:t>
      </w:r>
      <w:r w:rsidRPr="006921A5">
        <w:rPr>
          <w:rFonts w:ascii="Consolas" w:eastAsia="Times New Roman" w:hAnsi="Consolas" w:cs="Consolas"/>
          <w:color w:val="6A9955"/>
          <w:sz w:val="21"/>
          <w:szCs w:val="21"/>
          <w:lang w:val="en-US" w:eastAsia="pt-BR"/>
        </w:rPr>
        <w:t>/*Scroll </w:t>
      </w:r>
      <w:proofErr w:type="spellStart"/>
      <w:r w:rsidRPr="006921A5">
        <w:rPr>
          <w:rFonts w:ascii="Consolas" w:eastAsia="Times New Roman" w:hAnsi="Consolas" w:cs="Consolas"/>
          <w:color w:val="6A9955"/>
          <w:sz w:val="21"/>
          <w:szCs w:val="21"/>
          <w:lang w:val="en-US" w:eastAsia="pt-BR"/>
        </w:rPr>
        <w:t>só</w:t>
      </w:r>
      <w:proofErr w:type="spellEnd"/>
      <w:r w:rsidRPr="006921A5">
        <w:rPr>
          <w:rFonts w:ascii="Consolas" w:eastAsia="Times New Roman" w:hAnsi="Consolas" w:cs="Consolas"/>
          <w:color w:val="6A9955"/>
          <w:sz w:val="21"/>
          <w:szCs w:val="21"/>
          <w:lang w:val="en-US" w:eastAsia="pt-BR"/>
        </w:rPr>
        <w:t> no </w:t>
      </w:r>
      <w:proofErr w:type="spellStart"/>
      <w:r w:rsidRPr="006921A5">
        <w:rPr>
          <w:rFonts w:ascii="Consolas" w:eastAsia="Times New Roman" w:hAnsi="Consolas" w:cs="Consolas"/>
          <w:color w:val="6A9955"/>
          <w:sz w:val="21"/>
          <w:szCs w:val="21"/>
          <w:lang w:val="en-US" w:eastAsia="pt-BR"/>
        </w:rPr>
        <w:t>eixo</w:t>
      </w:r>
      <w:proofErr w:type="spellEnd"/>
      <w:r w:rsidRPr="006921A5">
        <w:rPr>
          <w:rFonts w:ascii="Consolas" w:eastAsia="Times New Roman" w:hAnsi="Consolas" w:cs="Consolas"/>
          <w:color w:val="6A9955"/>
          <w:sz w:val="21"/>
          <w:szCs w:val="21"/>
          <w:lang w:val="en-US" w:eastAsia="pt-BR"/>
        </w:rPr>
        <w:t> y*/</w:t>
      </w:r>
    </w:p>
    <w:p w14:paraId="05C6F140" w14:textId="77777777" w:rsidR="006921A5" w:rsidRPr="006921A5" w:rsidRDefault="006921A5" w:rsidP="006921A5">
      <w:pPr>
        <w:shd w:val="clear" w:color="auto" w:fill="1E1E1E"/>
        <w:spacing w:after="0" w:line="285" w:lineRule="atLeast"/>
        <w:rPr>
          <w:rFonts w:ascii="Consolas" w:eastAsia="Times New Roman" w:hAnsi="Consolas" w:cs="Consolas"/>
          <w:color w:val="D4D4D4"/>
          <w:sz w:val="21"/>
          <w:szCs w:val="21"/>
          <w:lang w:eastAsia="pt-BR"/>
        </w:rPr>
      </w:pPr>
      <w:r w:rsidRPr="006921A5">
        <w:rPr>
          <w:rFonts w:ascii="Consolas" w:eastAsia="Times New Roman" w:hAnsi="Consolas" w:cs="Consolas"/>
          <w:color w:val="D4D4D4"/>
          <w:sz w:val="21"/>
          <w:szCs w:val="21"/>
          <w:lang w:val="en-US" w:eastAsia="pt-BR"/>
        </w:rPr>
        <w:t>            </w:t>
      </w:r>
      <w:r w:rsidRPr="006921A5">
        <w:rPr>
          <w:rFonts w:ascii="Consolas" w:eastAsia="Times New Roman" w:hAnsi="Consolas" w:cs="Consolas"/>
          <w:color w:val="9CDCFE"/>
          <w:sz w:val="21"/>
          <w:szCs w:val="21"/>
          <w:lang w:eastAsia="pt-BR"/>
        </w:rPr>
        <w:t>overflow-y</w:t>
      </w:r>
      <w:r w:rsidRPr="006921A5">
        <w:rPr>
          <w:rFonts w:ascii="Consolas" w:eastAsia="Times New Roman" w:hAnsi="Consolas" w:cs="Consolas"/>
          <w:color w:val="D4D4D4"/>
          <w:sz w:val="21"/>
          <w:szCs w:val="21"/>
          <w:lang w:eastAsia="pt-BR"/>
        </w:rPr>
        <w:t>: </w:t>
      </w:r>
      <w:r w:rsidRPr="006921A5">
        <w:rPr>
          <w:rFonts w:ascii="Consolas" w:eastAsia="Times New Roman" w:hAnsi="Consolas" w:cs="Consolas"/>
          <w:color w:val="CE9178"/>
          <w:sz w:val="21"/>
          <w:szCs w:val="21"/>
          <w:lang w:eastAsia="pt-BR"/>
        </w:rPr>
        <w:t>scroll</w:t>
      </w:r>
      <w:r w:rsidRPr="006921A5">
        <w:rPr>
          <w:rFonts w:ascii="Consolas" w:eastAsia="Times New Roman" w:hAnsi="Consolas" w:cs="Consolas"/>
          <w:color w:val="D4D4D4"/>
          <w:sz w:val="21"/>
          <w:szCs w:val="21"/>
          <w:lang w:eastAsia="pt-BR"/>
        </w:rPr>
        <w:t>;</w:t>
      </w:r>
    </w:p>
    <w:p w14:paraId="3C21E25E" w14:textId="77777777" w:rsidR="00B41B9A" w:rsidRDefault="00B41B9A" w:rsidP="00967CF3">
      <w:pPr>
        <w:rPr>
          <w:sz w:val="24"/>
          <w:szCs w:val="24"/>
        </w:rPr>
      </w:pPr>
    </w:p>
    <w:p w14:paraId="7AF5F9E0" w14:textId="77777777" w:rsidR="00350624" w:rsidRDefault="00350624" w:rsidP="00967CF3">
      <w:pPr>
        <w:rPr>
          <w:b/>
          <w:bCs/>
          <w:sz w:val="24"/>
          <w:szCs w:val="24"/>
        </w:rPr>
      </w:pPr>
      <w:r>
        <w:rPr>
          <w:sz w:val="24"/>
          <w:szCs w:val="24"/>
        </w:rPr>
        <w:t xml:space="preserve">Vamos ver agora sobre a propriedade </w:t>
      </w:r>
      <w:r w:rsidRPr="00350624">
        <w:rPr>
          <w:b/>
          <w:bCs/>
          <w:sz w:val="24"/>
          <w:szCs w:val="24"/>
        </w:rPr>
        <w:t>FLOAT</w:t>
      </w:r>
      <w:r>
        <w:rPr>
          <w:b/>
          <w:bCs/>
          <w:sz w:val="24"/>
          <w:szCs w:val="24"/>
        </w:rPr>
        <w:t>:</w:t>
      </w:r>
    </w:p>
    <w:p w14:paraId="497FFC63" w14:textId="77777777" w:rsidR="00350624" w:rsidRDefault="00FE576A" w:rsidP="00967CF3">
      <w:pPr>
        <w:rPr>
          <w:sz w:val="24"/>
          <w:szCs w:val="24"/>
        </w:rPr>
      </w:pPr>
      <w:r>
        <w:rPr>
          <w:sz w:val="24"/>
          <w:szCs w:val="24"/>
        </w:rPr>
        <w:t xml:space="preserve">É flutuar, pra direita, esquerda, no centro... Para entendermos, vejamos as </w:t>
      </w:r>
      <w:proofErr w:type="spellStart"/>
      <w:r>
        <w:rPr>
          <w:sz w:val="24"/>
          <w:szCs w:val="24"/>
        </w:rPr>
        <w:t>divs</w:t>
      </w:r>
      <w:proofErr w:type="spellEnd"/>
      <w:r>
        <w:rPr>
          <w:sz w:val="24"/>
          <w:szCs w:val="24"/>
        </w:rPr>
        <w:t xml:space="preserve"> abaixo:</w:t>
      </w:r>
    </w:p>
    <w:p w14:paraId="4E023F1A" w14:textId="77777777" w:rsidR="00FE576A" w:rsidRDefault="00FE576A" w:rsidP="00967CF3">
      <w:pPr>
        <w:rPr>
          <w:sz w:val="24"/>
          <w:szCs w:val="24"/>
        </w:rPr>
      </w:pPr>
      <w:r>
        <w:rPr>
          <w:noProof/>
          <w:lang w:eastAsia="pt-BR"/>
        </w:rPr>
        <w:lastRenderedPageBreak/>
        <w:drawing>
          <wp:inline distT="0" distB="0" distL="0" distR="0" wp14:anchorId="5F97D4E8" wp14:editId="5ECFC20A">
            <wp:extent cx="5400040" cy="381635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816350"/>
                    </a:xfrm>
                    <a:prstGeom prst="rect">
                      <a:avLst/>
                    </a:prstGeom>
                  </pic:spPr>
                </pic:pic>
              </a:graphicData>
            </a:graphic>
          </wp:inline>
        </w:drawing>
      </w:r>
    </w:p>
    <w:p w14:paraId="473B99D1" w14:textId="77777777" w:rsidR="00FE576A" w:rsidRDefault="00FE576A" w:rsidP="00967CF3">
      <w:pPr>
        <w:rPr>
          <w:sz w:val="24"/>
          <w:szCs w:val="24"/>
        </w:rPr>
      </w:pPr>
      <w:r>
        <w:rPr>
          <w:sz w:val="24"/>
          <w:szCs w:val="24"/>
        </w:rPr>
        <w:t>Estão uma embaixo da outra</w:t>
      </w:r>
      <w:proofErr w:type="gramStart"/>
      <w:r>
        <w:rPr>
          <w:sz w:val="24"/>
          <w:szCs w:val="24"/>
        </w:rPr>
        <w:t>...</w:t>
      </w:r>
      <w:proofErr w:type="gramEnd"/>
      <w:r>
        <w:rPr>
          <w:sz w:val="24"/>
          <w:szCs w:val="24"/>
        </w:rPr>
        <w:t xml:space="preserve"> Mas se eu quiser que minhas </w:t>
      </w:r>
      <w:proofErr w:type="spellStart"/>
      <w:r>
        <w:rPr>
          <w:sz w:val="24"/>
          <w:szCs w:val="24"/>
        </w:rPr>
        <w:t>divs</w:t>
      </w:r>
      <w:proofErr w:type="spellEnd"/>
      <w:r>
        <w:rPr>
          <w:sz w:val="24"/>
          <w:szCs w:val="24"/>
        </w:rPr>
        <w:t xml:space="preserve"> fiquem do lado direito?</w:t>
      </w:r>
    </w:p>
    <w:p w14:paraId="5488CACE" w14:textId="77777777" w:rsidR="00FE576A" w:rsidRPr="00FE576A" w:rsidRDefault="00FE576A" w:rsidP="00FE576A">
      <w:pPr>
        <w:shd w:val="clear" w:color="auto" w:fill="1E1E1E"/>
        <w:spacing w:after="0" w:line="285" w:lineRule="atLeast"/>
        <w:rPr>
          <w:rFonts w:ascii="Consolas" w:eastAsia="Times New Roman" w:hAnsi="Consolas" w:cs="Consolas"/>
          <w:color w:val="D4D4D4"/>
          <w:sz w:val="21"/>
          <w:szCs w:val="21"/>
          <w:lang w:val="en-US" w:eastAsia="pt-BR"/>
        </w:rPr>
      </w:pPr>
      <w:r w:rsidRPr="00FE576A">
        <w:rPr>
          <w:rFonts w:ascii="Consolas" w:eastAsia="Times New Roman" w:hAnsi="Consolas" w:cs="Consolas"/>
          <w:color w:val="D7BA7D"/>
          <w:sz w:val="21"/>
          <w:szCs w:val="21"/>
          <w:lang w:val="en-US" w:eastAsia="pt-BR"/>
        </w:rPr>
        <w:t>div</w:t>
      </w:r>
      <w:r w:rsidRPr="00FE576A">
        <w:rPr>
          <w:rFonts w:ascii="Consolas" w:eastAsia="Times New Roman" w:hAnsi="Consolas" w:cs="Consolas"/>
          <w:color w:val="D4D4D4"/>
          <w:sz w:val="21"/>
          <w:szCs w:val="21"/>
          <w:lang w:val="en-US" w:eastAsia="pt-BR"/>
        </w:rPr>
        <w:t> {</w:t>
      </w:r>
    </w:p>
    <w:p w14:paraId="1ED91F8C" w14:textId="77777777" w:rsidR="00FE576A" w:rsidRPr="00FE576A" w:rsidRDefault="00FE576A" w:rsidP="00FE576A">
      <w:pPr>
        <w:shd w:val="clear" w:color="auto" w:fill="1E1E1E"/>
        <w:spacing w:after="0" w:line="285" w:lineRule="atLeast"/>
        <w:rPr>
          <w:rFonts w:ascii="Consolas" w:eastAsia="Times New Roman" w:hAnsi="Consolas" w:cs="Consolas"/>
          <w:color w:val="D4D4D4"/>
          <w:sz w:val="21"/>
          <w:szCs w:val="21"/>
          <w:lang w:val="en-US" w:eastAsia="pt-BR"/>
        </w:rPr>
      </w:pPr>
      <w:r w:rsidRPr="00FE576A">
        <w:rPr>
          <w:rFonts w:ascii="Consolas" w:eastAsia="Times New Roman" w:hAnsi="Consolas" w:cs="Consolas"/>
          <w:color w:val="D4D4D4"/>
          <w:sz w:val="21"/>
          <w:szCs w:val="21"/>
          <w:lang w:val="en-US" w:eastAsia="pt-BR"/>
        </w:rPr>
        <w:t>            </w:t>
      </w:r>
      <w:r w:rsidRPr="00FE576A">
        <w:rPr>
          <w:rFonts w:ascii="Consolas" w:eastAsia="Times New Roman" w:hAnsi="Consolas" w:cs="Consolas"/>
          <w:color w:val="9CDCFE"/>
          <w:sz w:val="21"/>
          <w:szCs w:val="21"/>
          <w:lang w:val="en-US" w:eastAsia="pt-BR"/>
        </w:rPr>
        <w:t>height</w:t>
      </w:r>
      <w:r w:rsidRPr="00FE576A">
        <w:rPr>
          <w:rFonts w:ascii="Consolas" w:eastAsia="Times New Roman" w:hAnsi="Consolas" w:cs="Consolas"/>
          <w:color w:val="D4D4D4"/>
          <w:sz w:val="21"/>
          <w:szCs w:val="21"/>
          <w:lang w:val="en-US" w:eastAsia="pt-BR"/>
        </w:rPr>
        <w:t>: </w:t>
      </w:r>
      <w:r w:rsidRPr="00FE576A">
        <w:rPr>
          <w:rFonts w:ascii="Consolas" w:eastAsia="Times New Roman" w:hAnsi="Consolas" w:cs="Consolas"/>
          <w:color w:val="B5CEA8"/>
          <w:sz w:val="21"/>
          <w:szCs w:val="21"/>
          <w:lang w:val="en-US" w:eastAsia="pt-BR"/>
        </w:rPr>
        <w:t>150px</w:t>
      </w:r>
      <w:r w:rsidRPr="00FE576A">
        <w:rPr>
          <w:rFonts w:ascii="Consolas" w:eastAsia="Times New Roman" w:hAnsi="Consolas" w:cs="Consolas"/>
          <w:color w:val="D4D4D4"/>
          <w:sz w:val="21"/>
          <w:szCs w:val="21"/>
          <w:lang w:val="en-US" w:eastAsia="pt-BR"/>
        </w:rPr>
        <w:t>;</w:t>
      </w:r>
    </w:p>
    <w:p w14:paraId="0A9C081E" w14:textId="77777777" w:rsidR="00FE576A" w:rsidRPr="00FE576A" w:rsidRDefault="00FE576A" w:rsidP="00FE576A">
      <w:pPr>
        <w:shd w:val="clear" w:color="auto" w:fill="1E1E1E"/>
        <w:spacing w:after="0" w:line="285" w:lineRule="atLeast"/>
        <w:rPr>
          <w:rFonts w:ascii="Consolas" w:eastAsia="Times New Roman" w:hAnsi="Consolas" w:cs="Consolas"/>
          <w:color w:val="D4D4D4"/>
          <w:sz w:val="21"/>
          <w:szCs w:val="21"/>
          <w:lang w:val="en-US" w:eastAsia="pt-BR"/>
        </w:rPr>
      </w:pPr>
      <w:r w:rsidRPr="00FE576A">
        <w:rPr>
          <w:rFonts w:ascii="Consolas" w:eastAsia="Times New Roman" w:hAnsi="Consolas" w:cs="Consolas"/>
          <w:color w:val="D4D4D4"/>
          <w:sz w:val="21"/>
          <w:szCs w:val="21"/>
          <w:lang w:val="en-US" w:eastAsia="pt-BR"/>
        </w:rPr>
        <w:t>            </w:t>
      </w:r>
      <w:r w:rsidRPr="00FE576A">
        <w:rPr>
          <w:rFonts w:ascii="Consolas" w:eastAsia="Times New Roman" w:hAnsi="Consolas" w:cs="Consolas"/>
          <w:color w:val="9CDCFE"/>
          <w:sz w:val="21"/>
          <w:szCs w:val="21"/>
          <w:lang w:val="en-US" w:eastAsia="pt-BR"/>
        </w:rPr>
        <w:t>width</w:t>
      </w:r>
      <w:r w:rsidRPr="00FE576A">
        <w:rPr>
          <w:rFonts w:ascii="Consolas" w:eastAsia="Times New Roman" w:hAnsi="Consolas" w:cs="Consolas"/>
          <w:color w:val="D4D4D4"/>
          <w:sz w:val="21"/>
          <w:szCs w:val="21"/>
          <w:lang w:val="en-US" w:eastAsia="pt-BR"/>
        </w:rPr>
        <w:t>: </w:t>
      </w:r>
      <w:r w:rsidRPr="00FE576A">
        <w:rPr>
          <w:rFonts w:ascii="Consolas" w:eastAsia="Times New Roman" w:hAnsi="Consolas" w:cs="Consolas"/>
          <w:color w:val="B5CEA8"/>
          <w:sz w:val="21"/>
          <w:szCs w:val="21"/>
          <w:lang w:val="en-US" w:eastAsia="pt-BR"/>
        </w:rPr>
        <w:t>150px</w:t>
      </w:r>
      <w:r w:rsidRPr="00FE576A">
        <w:rPr>
          <w:rFonts w:ascii="Consolas" w:eastAsia="Times New Roman" w:hAnsi="Consolas" w:cs="Consolas"/>
          <w:color w:val="D4D4D4"/>
          <w:sz w:val="21"/>
          <w:szCs w:val="21"/>
          <w:lang w:val="en-US" w:eastAsia="pt-BR"/>
        </w:rPr>
        <w:t>;</w:t>
      </w:r>
    </w:p>
    <w:p w14:paraId="1EF01A9A" w14:textId="77777777" w:rsidR="00FE576A" w:rsidRPr="00FE576A" w:rsidRDefault="00FE576A" w:rsidP="00FE576A">
      <w:pPr>
        <w:shd w:val="clear" w:color="auto" w:fill="1E1E1E"/>
        <w:spacing w:after="0" w:line="285" w:lineRule="atLeast"/>
        <w:rPr>
          <w:rFonts w:ascii="Consolas" w:eastAsia="Times New Roman" w:hAnsi="Consolas" w:cs="Consolas"/>
          <w:color w:val="D4D4D4"/>
          <w:sz w:val="21"/>
          <w:szCs w:val="21"/>
          <w:lang w:eastAsia="pt-BR"/>
        </w:rPr>
      </w:pPr>
      <w:r w:rsidRPr="00FE576A">
        <w:rPr>
          <w:rFonts w:ascii="Consolas" w:eastAsia="Times New Roman" w:hAnsi="Consolas" w:cs="Consolas"/>
          <w:color w:val="D4D4D4"/>
          <w:sz w:val="21"/>
          <w:szCs w:val="21"/>
          <w:lang w:val="en-US" w:eastAsia="pt-BR"/>
        </w:rPr>
        <w:t>            </w:t>
      </w:r>
      <w:proofErr w:type="spellStart"/>
      <w:r w:rsidRPr="00FE576A">
        <w:rPr>
          <w:rFonts w:ascii="Consolas" w:eastAsia="Times New Roman" w:hAnsi="Consolas" w:cs="Consolas"/>
          <w:color w:val="9CDCFE"/>
          <w:sz w:val="21"/>
          <w:szCs w:val="21"/>
          <w:lang w:eastAsia="pt-BR"/>
        </w:rPr>
        <w:t>float</w:t>
      </w:r>
      <w:proofErr w:type="spellEnd"/>
      <w:r w:rsidRPr="00FE576A">
        <w:rPr>
          <w:rFonts w:ascii="Consolas" w:eastAsia="Times New Roman" w:hAnsi="Consolas" w:cs="Consolas"/>
          <w:color w:val="D4D4D4"/>
          <w:sz w:val="21"/>
          <w:szCs w:val="21"/>
          <w:lang w:eastAsia="pt-BR"/>
        </w:rPr>
        <w:t>: </w:t>
      </w:r>
      <w:proofErr w:type="spellStart"/>
      <w:r w:rsidRPr="00FE576A">
        <w:rPr>
          <w:rFonts w:ascii="Consolas" w:eastAsia="Times New Roman" w:hAnsi="Consolas" w:cs="Consolas"/>
          <w:color w:val="CE9178"/>
          <w:sz w:val="21"/>
          <w:szCs w:val="21"/>
          <w:lang w:eastAsia="pt-BR"/>
        </w:rPr>
        <w:t>right</w:t>
      </w:r>
      <w:proofErr w:type="spellEnd"/>
      <w:r w:rsidRPr="00FE576A">
        <w:rPr>
          <w:rFonts w:ascii="Consolas" w:eastAsia="Times New Roman" w:hAnsi="Consolas" w:cs="Consolas"/>
          <w:color w:val="D4D4D4"/>
          <w:sz w:val="21"/>
          <w:szCs w:val="21"/>
          <w:lang w:eastAsia="pt-BR"/>
        </w:rPr>
        <w:t>;</w:t>
      </w:r>
    </w:p>
    <w:p w14:paraId="7C394628" w14:textId="77777777" w:rsidR="00FE576A" w:rsidRPr="00FE576A" w:rsidRDefault="00FE576A" w:rsidP="00FE576A">
      <w:pPr>
        <w:shd w:val="clear" w:color="auto" w:fill="1E1E1E"/>
        <w:spacing w:after="0" w:line="285" w:lineRule="atLeast"/>
        <w:rPr>
          <w:rFonts w:ascii="Consolas" w:eastAsia="Times New Roman" w:hAnsi="Consolas" w:cs="Consolas"/>
          <w:color w:val="D4D4D4"/>
          <w:sz w:val="21"/>
          <w:szCs w:val="21"/>
          <w:lang w:eastAsia="pt-BR"/>
        </w:rPr>
      </w:pPr>
      <w:r w:rsidRPr="00FE576A">
        <w:rPr>
          <w:rFonts w:ascii="Consolas" w:eastAsia="Times New Roman" w:hAnsi="Consolas" w:cs="Consolas"/>
          <w:color w:val="D4D4D4"/>
          <w:sz w:val="21"/>
          <w:szCs w:val="21"/>
          <w:lang w:eastAsia="pt-BR"/>
        </w:rPr>
        <w:t>        }</w:t>
      </w:r>
    </w:p>
    <w:p w14:paraId="3C455FEC" w14:textId="77777777" w:rsidR="00FE576A" w:rsidRDefault="00FE576A" w:rsidP="00967CF3">
      <w:pPr>
        <w:rPr>
          <w:sz w:val="24"/>
          <w:szCs w:val="24"/>
        </w:rPr>
      </w:pPr>
    </w:p>
    <w:p w14:paraId="4C7DB015" w14:textId="77777777" w:rsidR="00FE576A" w:rsidRDefault="00FE576A" w:rsidP="00967CF3">
      <w:pPr>
        <w:rPr>
          <w:sz w:val="24"/>
          <w:szCs w:val="24"/>
        </w:rPr>
      </w:pPr>
      <w:r>
        <w:rPr>
          <w:noProof/>
          <w:lang w:eastAsia="pt-BR"/>
        </w:rPr>
        <w:drawing>
          <wp:inline distT="0" distB="0" distL="0" distR="0" wp14:anchorId="6353D9D7" wp14:editId="22D8EFA3">
            <wp:extent cx="5400040" cy="216979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69795"/>
                    </a:xfrm>
                    <a:prstGeom prst="rect">
                      <a:avLst/>
                    </a:prstGeom>
                  </pic:spPr>
                </pic:pic>
              </a:graphicData>
            </a:graphic>
          </wp:inline>
        </w:drawing>
      </w:r>
    </w:p>
    <w:p w14:paraId="0CD8FD2F" w14:textId="77777777" w:rsidR="00FE576A" w:rsidRDefault="00FE576A" w:rsidP="00967CF3">
      <w:pPr>
        <w:rPr>
          <w:sz w:val="24"/>
          <w:szCs w:val="24"/>
        </w:rPr>
      </w:pPr>
      <w:r>
        <w:rPr>
          <w:sz w:val="24"/>
          <w:szCs w:val="24"/>
        </w:rPr>
        <w:t>Posso fazer para qualquer lado, como esquerda ou baixo ou em cima...</w:t>
      </w:r>
    </w:p>
    <w:p w14:paraId="7B75A898" w14:textId="77777777" w:rsidR="00161A8D" w:rsidRDefault="00161A8D" w:rsidP="00967CF3">
      <w:pPr>
        <w:rPr>
          <w:sz w:val="24"/>
          <w:szCs w:val="24"/>
        </w:rPr>
      </w:pPr>
    </w:p>
    <w:p w14:paraId="6BD1DC15" w14:textId="77777777" w:rsidR="00161A8D" w:rsidRDefault="00161A8D" w:rsidP="00967CF3">
      <w:pPr>
        <w:rPr>
          <w:sz w:val="24"/>
          <w:szCs w:val="24"/>
        </w:rPr>
      </w:pPr>
      <w:r>
        <w:rPr>
          <w:sz w:val="24"/>
          <w:szCs w:val="24"/>
        </w:rPr>
        <w:lastRenderedPageBreak/>
        <w:t xml:space="preserve">Mas acontece que se eu jogar um elemento pra um lado, os outros elementos que sobraram não vão respeitar a flutuação do primeiro elemento, como na figura abaixo que flutuei o elemento </w:t>
      </w:r>
      <w:proofErr w:type="spellStart"/>
      <w:r>
        <w:rPr>
          <w:sz w:val="24"/>
          <w:szCs w:val="24"/>
        </w:rPr>
        <w:t>vermlho</w:t>
      </w:r>
      <w:proofErr w:type="spellEnd"/>
      <w:r>
        <w:rPr>
          <w:sz w:val="24"/>
          <w:szCs w:val="24"/>
        </w:rPr>
        <w:t xml:space="preserve"> a </w:t>
      </w:r>
      <w:proofErr w:type="gramStart"/>
      <w:r>
        <w:rPr>
          <w:sz w:val="24"/>
          <w:szCs w:val="24"/>
        </w:rPr>
        <w:t>direita</w:t>
      </w:r>
      <w:proofErr w:type="gramEnd"/>
      <w:r>
        <w:rPr>
          <w:sz w:val="24"/>
          <w:szCs w:val="24"/>
        </w:rPr>
        <w:t xml:space="preserve"> mas os outros elementos subiram um pouco e não respeitaram a flutuação do elemento vermelho:</w:t>
      </w:r>
    </w:p>
    <w:p w14:paraId="6CF4FE0C" w14:textId="77777777" w:rsidR="00161A8D" w:rsidRDefault="00161A8D" w:rsidP="00967CF3">
      <w:pPr>
        <w:rPr>
          <w:sz w:val="24"/>
          <w:szCs w:val="24"/>
        </w:rPr>
      </w:pPr>
      <w:r>
        <w:rPr>
          <w:noProof/>
          <w:lang w:eastAsia="pt-BR"/>
        </w:rPr>
        <w:drawing>
          <wp:inline distT="0" distB="0" distL="0" distR="0" wp14:anchorId="776E1495" wp14:editId="55188633">
            <wp:extent cx="5400040" cy="30353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35300"/>
                    </a:xfrm>
                    <a:prstGeom prst="rect">
                      <a:avLst/>
                    </a:prstGeom>
                  </pic:spPr>
                </pic:pic>
              </a:graphicData>
            </a:graphic>
          </wp:inline>
        </w:drawing>
      </w:r>
    </w:p>
    <w:p w14:paraId="0DC30C45" w14:textId="77777777" w:rsidR="00161A8D" w:rsidRDefault="00161A8D" w:rsidP="00967CF3">
      <w:pPr>
        <w:rPr>
          <w:sz w:val="24"/>
          <w:szCs w:val="24"/>
        </w:rPr>
      </w:pPr>
      <w:r>
        <w:rPr>
          <w:sz w:val="24"/>
          <w:szCs w:val="24"/>
        </w:rPr>
        <w:t>Para consertar isso e deixar o lugar a esquerda do verm</w:t>
      </w:r>
      <w:r w:rsidR="00EE7CF2">
        <w:rPr>
          <w:sz w:val="24"/>
          <w:szCs w:val="24"/>
        </w:rPr>
        <w:t>e</w:t>
      </w:r>
      <w:r>
        <w:rPr>
          <w:sz w:val="24"/>
          <w:szCs w:val="24"/>
        </w:rPr>
        <w:t>lho vazio, n</w:t>
      </w:r>
      <w:r w:rsidR="001F2222">
        <w:rPr>
          <w:sz w:val="24"/>
          <w:szCs w:val="24"/>
        </w:rPr>
        <w:t>ó</w:t>
      </w:r>
      <w:r>
        <w:rPr>
          <w:sz w:val="24"/>
          <w:szCs w:val="24"/>
        </w:rPr>
        <w:t xml:space="preserve">s usamos a propriedade CLEAR no elemento que não </w:t>
      </w:r>
      <w:proofErr w:type="spellStart"/>
      <w:r>
        <w:rPr>
          <w:sz w:val="24"/>
          <w:szCs w:val="24"/>
        </w:rPr>
        <w:t>ta</w:t>
      </w:r>
      <w:proofErr w:type="spellEnd"/>
      <w:r>
        <w:rPr>
          <w:sz w:val="24"/>
          <w:szCs w:val="24"/>
        </w:rPr>
        <w:t xml:space="preserve"> respeitando a flutuação, nesse caso o elemento verde. </w:t>
      </w:r>
      <w:r w:rsidRPr="00A66618">
        <w:rPr>
          <w:b/>
          <w:bCs/>
          <w:i/>
          <w:iCs/>
          <w:sz w:val="24"/>
          <w:szCs w:val="24"/>
          <w:highlight w:val="yellow"/>
        </w:rPr>
        <w:t xml:space="preserve">Se o elemento que precisa de respeito na flutuação estiver flutuando a direita, temos que usar o </w:t>
      </w:r>
      <w:proofErr w:type="spellStart"/>
      <w:r w:rsidRPr="00A66618">
        <w:rPr>
          <w:b/>
          <w:bCs/>
          <w:i/>
          <w:iCs/>
          <w:sz w:val="24"/>
          <w:szCs w:val="24"/>
          <w:highlight w:val="yellow"/>
        </w:rPr>
        <w:t>clear</w:t>
      </w:r>
      <w:proofErr w:type="spellEnd"/>
      <w:r w:rsidRPr="00A66618">
        <w:rPr>
          <w:b/>
          <w:bCs/>
          <w:i/>
          <w:iCs/>
          <w:sz w:val="24"/>
          <w:szCs w:val="24"/>
          <w:highlight w:val="yellow"/>
        </w:rPr>
        <w:t xml:space="preserve"> a direita também no elemento que não </w:t>
      </w:r>
      <w:proofErr w:type="spellStart"/>
      <w:r w:rsidRPr="00A66618">
        <w:rPr>
          <w:b/>
          <w:bCs/>
          <w:i/>
          <w:iCs/>
          <w:sz w:val="24"/>
          <w:szCs w:val="24"/>
          <w:highlight w:val="yellow"/>
        </w:rPr>
        <w:t>ta</w:t>
      </w:r>
      <w:proofErr w:type="spellEnd"/>
      <w:r w:rsidRPr="00A66618">
        <w:rPr>
          <w:b/>
          <w:bCs/>
          <w:i/>
          <w:iCs/>
          <w:sz w:val="24"/>
          <w:szCs w:val="24"/>
          <w:highlight w:val="yellow"/>
        </w:rPr>
        <w:t xml:space="preserve"> respeitando a flutuação:</w:t>
      </w:r>
    </w:p>
    <w:p w14:paraId="0EBA7AED"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595864">
        <w:rPr>
          <w:rFonts w:ascii="Consolas" w:eastAsia="Times New Roman" w:hAnsi="Consolas" w:cs="Consolas"/>
          <w:color w:val="D4D4D4"/>
          <w:sz w:val="21"/>
          <w:szCs w:val="21"/>
          <w:lang w:eastAsia="pt-BR"/>
        </w:rPr>
        <w:t> </w:t>
      </w:r>
      <w:r w:rsidRPr="00A82092">
        <w:rPr>
          <w:rFonts w:ascii="Consolas" w:eastAsia="Times New Roman" w:hAnsi="Consolas" w:cs="Consolas"/>
          <w:color w:val="D7BA7D"/>
          <w:sz w:val="21"/>
          <w:szCs w:val="21"/>
          <w:lang w:val="en-US" w:eastAsia="pt-BR"/>
        </w:rPr>
        <w:t>.c1</w:t>
      </w:r>
      <w:r w:rsidRPr="00A82092">
        <w:rPr>
          <w:rFonts w:ascii="Consolas" w:eastAsia="Times New Roman" w:hAnsi="Consolas" w:cs="Consolas"/>
          <w:color w:val="D4D4D4"/>
          <w:sz w:val="21"/>
          <w:szCs w:val="21"/>
          <w:lang w:val="en-US" w:eastAsia="pt-BR"/>
        </w:rPr>
        <w:t> {</w:t>
      </w:r>
    </w:p>
    <w:p w14:paraId="230A90FE"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9CDCFE"/>
          <w:sz w:val="21"/>
          <w:szCs w:val="21"/>
          <w:lang w:val="en-US" w:eastAsia="pt-BR"/>
        </w:rPr>
        <w:t>background-color</w:t>
      </w: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CE9178"/>
          <w:sz w:val="21"/>
          <w:szCs w:val="21"/>
          <w:lang w:val="en-US" w:eastAsia="pt-BR"/>
        </w:rPr>
        <w:t>red</w:t>
      </w:r>
      <w:r w:rsidRPr="00A82092">
        <w:rPr>
          <w:rFonts w:ascii="Consolas" w:eastAsia="Times New Roman" w:hAnsi="Consolas" w:cs="Consolas"/>
          <w:color w:val="D4D4D4"/>
          <w:sz w:val="21"/>
          <w:szCs w:val="21"/>
          <w:lang w:val="en-US" w:eastAsia="pt-BR"/>
        </w:rPr>
        <w:t>;</w:t>
      </w:r>
    </w:p>
    <w:p w14:paraId="67693145"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9CDCFE"/>
          <w:sz w:val="21"/>
          <w:szCs w:val="21"/>
          <w:lang w:val="en-US" w:eastAsia="pt-BR"/>
        </w:rPr>
        <w:t>float</w:t>
      </w: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CE9178"/>
          <w:sz w:val="21"/>
          <w:szCs w:val="21"/>
          <w:lang w:val="en-US" w:eastAsia="pt-BR"/>
        </w:rPr>
        <w:t>right</w:t>
      </w:r>
      <w:r w:rsidRPr="00A82092">
        <w:rPr>
          <w:rFonts w:ascii="Consolas" w:eastAsia="Times New Roman" w:hAnsi="Consolas" w:cs="Consolas"/>
          <w:color w:val="D4D4D4"/>
          <w:sz w:val="21"/>
          <w:szCs w:val="21"/>
          <w:lang w:val="en-US" w:eastAsia="pt-BR"/>
        </w:rPr>
        <w:t>;</w:t>
      </w:r>
    </w:p>
    <w:p w14:paraId="49940B78"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p>
    <w:p w14:paraId="4F88C78B"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p>
    <w:p w14:paraId="4D5C0E3D"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D7BA7D"/>
          <w:sz w:val="21"/>
          <w:szCs w:val="21"/>
          <w:lang w:val="en-US" w:eastAsia="pt-BR"/>
        </w:rPr>
        <w:t>.c2</w:t>
      </w:r>
      <w:r w:rsidRPr="00A82092">
        <w:rPr>
          <w:rFonts w:ascii="Consolas" w:eastAsia="Times New Roman" w:hAnsi="Consolas" w:cs="Consolas"/>
          <w:color w:val="D4D4D4"/>
          <w:sz w:val="21"/>
          <w:szCs w:val="21"/>
          <w:lang w:val="en-US" w:eastAsia="pt-BR"/>
        </w:rPr>
        <w:t> {</w:t>
      </w:r>
    </w:p>
    <w:p w14:paraId="5F9B25D5"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9CDCFE"/>
          <w:sz w:val="21"/>
          <w:szCs w:val="21"/>
          <w:lang w:val="en-US" w:eastAsia="pt-BR"/>
        </w:rPr>
        <w:t>background-color</w:t>
      </w: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CE9178"/>
          <w:sz w:val="21"/>
          <w:szCs w:val="21"/>
          <w:lang w:val="en-US" w:eastAsia="pt-BR"/>
        </w:rPr>
        <w:t>green</w:t>
      </w:r>
      <w:r w:rsidRPr="00A82092">
        <w:rPr>
          <w:rFonts w:ascii="Consolas" w:eastAsia="Times New Roman" w:hAnsi="Consolas" w:cs="Consolas"/>
          <w:color w:val="D4D4D4"/>
          <w:sz w:val="21"/>
          <w:szCs w:val="21"/>
          <w:lang w:val="en-US" w:eastAsia="pt-BR"/>
        </w:rPr>
        <w:t>;</w:t>
      </w:r>
    </w:p>
    <w:p w14:paraId="5E0736E4"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val="en-US"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9CDCFE"/>
          <w:sz w:val="21"/>
          <w:szCs w:val="21"/>
          <w:lang w:val="en-US" w:eastAsia="pt-BR"/>
        </w:rPr>
        <w:t>clear</w:t>
      </w: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CE9178"/>
          <w:sz w:val="21"/>
          <w:szCs w:val="21"/>
          <w:lang w:val="en-US" w:eastAsia="pt-BR"/>
        </w:rPr>
        <w:t>right</w:t>
      </w:r>
      <w:r w:rsidRPr="00A82092">
        <w:rPr>
          <w:rFonts w:ascii="Consolas" w:eastAsia="Times New Roman" w:hAnsi="Consolas" w:cs="Consolas"/>
          <w:color w:val="D4D4D4"/>
          <w:sz w:val="21"/>
          <w:szCs w:val="21"/>
          <w:lang w:val="en-US" w:eastAsia="pt-BR"/>
        </w:rPr>
        <w:t>;</w:t>
      </w:r>
    </w:p>
    <w:p w14:paraId="55D1B2DA" w14:textId="77777777" w:rsidR="00A82092" w:rsidRPr="00A82092" w:rsidRDefault="00A82092" w:rsidP="00A82092">
      <w:pPr>
        <w:shd w:val="clear" w:color="auto" w:fill="1E1E1E"/>
        <w:spacing w:after="0" w:line="285" w:lineRule="atLeast"/>
        <w:rPr>
          <w:rFonts w:ascii="Consolas" w:eastAsia="Times New Roman" w:hAnsi="Consolas" w:cs="Consolas"/>
          <w:color w:val="D4D4D4"/>
          <w:sz w:val="21"/>
          <w:szCs w:val="21"/>
          <w:lang w:eastAsia="pt-BR"/>
        </w:rPr>
      </w:pPr>
      <w:r w:rsidRPr="00A82092">
        <w:rPr>
          <w:rFonts w:ascii="Consolas" w:eastAsia="Times New Roman" w:hAnsi="Consolas" w:cs="Consolas"/>
          <w:color w:val="D4D4D4"/>
          <w:sz w:val="21"/>
          <w:szCs w:val="21"/>
          <w:lang w:val="en-US" w:eastAsia="pt-BR"/>
        </w:rPr>
        <w:t>        </w:t>
      </w:r>
      <w:r w:rsidRPr="00A82092">
        <w:rPr>
          <w:rFonts w:ascii="Consolas" w:eastAsia="Times New Roman" w:hAnsi="Consolas" w:cs="Consolas"/>
          <w:color w:val="D4D4D4"/>
          <w:sz w:val="21"/>
          <w:szCs w:val="21"/>
          <w:lang w:eastAsia="pt-BR"/>
        </w:rPr>
        <w:t>}</w:t>
      </w:r>
    </w:p>
    <w:p w14:paraId="68C72FDB" w14:textId="77777777" w:rsidR="00161A8D" w:rsidRPr="00350624" w:rsidRDefault="00A82092" w:rsidP="00967CF3">
      <w:pPr>
        <w:rPr>
          <w:sz w:val="24"/>
          <w:szCs w:val="24"/>
        </w:rPr>
      </w:pPr>
      <w:r>
        <w:rPr>
          <w:noProof/>
          <w:lang w:eastAsia="pt-BR"/>
        </w:rPr>
        <w:lastRenderedPageBreak/>
        <w:drawing>
          <wp:inline distT="0" distB="0" distL="0" distR="0" wp14:anchorId="28E125ED" wp14:editId="6078AEF1">
            <wp:extent cx="5400040" cy="384302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843020"/>
                    </a:xfrm>
                    <a:prstGeom prst="rect">
                      <a:avLst/>
                    </a:prstGeom>
                  </pic:spPr>
                </pic:pic>
              </a:graphicData>
            </a:graphic>
          </wp:inline>
        </w:drawing>
      </w:r>
    </w:p>
    <w:p w14:paraId="3C83DC85" w14:textId="77777777" w:rsidR="008915E7" w:rsidRPr="008915E7" w:rsidRDefault="008915E7" w:rsidP="00967CF3">
      <w:pPr>
        <w:rPr>
          <w:sz w:val="24"/>
          <w:szCs w:val="24"/>
        </w:rPr>
      </w:pPr>
    </w:p>
    <w:p w14:paraId="29AFACBD" w14:textId="77777777" w:rsidR="005F38EA" w:rsidRDefault="002202EB" w:rsidP="00967CF3">
      <w:pPr>
        <w:rPr>
          <w:b/>
          <w:bCs/>
          <w:sz w:val="24"/>
          <w:szCs w:val="24"/>
        </w:rPr>
      </w:pPr>
      <w:r>
        <w:rPr>
          <w:sz w:val="24"/>
          <w:szCs w:val="24"/>
        </w:rPr>
        <w:t xml:space="preserve">Vamos ver agora outro assunto muito importante que é </w:t>
      </w:r>
      <w:r w:rsidRPr="002202EB">
        <w:rPr>
          <w:b/>
          <w:bCs/>
          <w:sz w:val="24"/>
          <w:szCs w:val="24"/>
          <w:highlight w:val="yellow"/>
        </w:rPr>
        <w:t>Position</w:t>
      </w:r>
      <w:r>
        <w:rPr>
          <w:b/>
          <w:bCs/>
          <w:sz w:val="24"/>
          <w:szCs w:val="24"/>
        </w:rPr>
        <w:t>:</w:t>
      </w:r>
    </w:p>
    <w:p w14:paraId="5382A101" w14:textId="77777777" w:rsidR="002202EB" w:rsidRDefault="008D16F4" w:rsidP="00967CF3">
      <w:pPr>
        <w:rPr>
          <w:sz w:val="24"/>
          <w:szCs w:val="24"/>
        </w:rPr>
      </w:pPr>
      <w:r>
        <w:rPr>
          <w:sz w:val="24"/>
          <w:szCs w:val="24"/>
        </w:rPr>
        <w:t>É importante para saber como posicionar os elementos...</w:t>
      </w:r>
    </w:p>
    <w:p w14:paraId="5567951A" w14:textId="77777777" w:rsidR="00944C2A" w:rsidRDefault="00944C2A" w:rsidP="00944C2A">
      <w:pPr>
        <w:pStyle w:val="PargrafodaLista"/>
        <w:numPr>
          <w:ilvl w:val="0"/>
          <w:numId w:val="25"/>
        </w:numPr>
        <w:rPr>
          <w:sz w:val="24"/>
          <w:szCs w:val="24"/>
        </w:rPr>
      </w:pPr>
      <w:proofErr w:type="spellStart"/>
      <w:r w:rsidRPr="0049512F">
        <w:rPr>
          <w:b/>
          <w:bCs/>
          <w:sz w:val="24"/>
          <w:szCs w:val="24"/>
          <w:highlight w:val="yellow"/>
        </w:rPr>
        <w:t>Static</w:t>
      </w:r>
      <w:proofErr w:type="spellEnd"/>
      <w:r>
        <w:rPr>
          <w:sz w:val="24"/>
          <w:szCs w:val="24"/>
        </w:rPr>
        <w:t>: é a posição estática... ou seja, nenhum elemento sobrepõe a outro. É o padrão dos elementos.</w:t>
      </w:r>
      <w:r w:rsidR="000B09BE">
        <w:rPr>
          <w:sz w:val="24"/>
          <w:szCs w:val="24"/>
        </w:rPr>
        <w:t xml:space="preserve"> Quando tenho a posição </w:t>
      </w:r>
      <w:proofErr w:type="spellStart"/>
      <w:r w:rsidR="000B09BE">
        <w:rPr>
          <w:sz w:val="24"/>
          <w:szCs w:val="24"/>
        </w:rPr>
        <w:t>static</w:t>
      </w:r>
      <w:proofErr w:type="spellEnd"/>
      <w:r w:rsidR="000B09BE">
        <w:rPr>
          <w:sz w:val="24"/>
          <w:szCs w:val="24"/>
        </w:rPr>
        <w:t xml:space="preserve">, os meus valores de top, </w:t>
      </w:r>
      <w:proofErr w:type="spellStart"/>
      <w:r w:rsidR="000B09BE">
        <w:rPr>
          <w:sz w:val="24"/>
          <w:szCs w:val="24"/>
        </w:rPr>
        <w:t>left</w:t>
      </w:r>
      <w:proofErr w:type="spellEnd"/>
      <w:r w:rsidR="000B09BE">
        <w:rPr>
          <w:sz w:val="24"/>
          <w:szCs w:val="24"/>
        </w:rPr>
        <w:t xml:space="preserve">, </w:t>
      </w:r>
      <w:proofErr w:type="spellStart"/>
      <w:r w:rsidR="000B09BE">
        <w:rPr>
          <w:sz w:val="24"/>
          <w:szCs w:val="24"/>
        </w:rPr>
        <w:t>etc</w:t>
      </w:r>
      <w:proofErr w:type="spellEnd"/>
      <w:r w:rsidR="000B09BE">
        <w:rPr>
          <w:sz w:val="24"/>
          <w:szCs w:val="24"/>
        </w:rPr>
        <w:t xml:space="preserve"> não são consideradas pois não vai mexer pra lugar nenhum meu elemento...</w:t>
      </w:r>
    </w:p>
    <w:p w14:paraId="01CFFC50" w14:textId="77777777" w:rsidR="0049512F" w:rsidRDefault="0049512F" w:rsidP="00944C2A">
      <w:pPr>
        <w:pStyle w:val="PargrafodaLista"/>
        <w:numPr>
          <w:ilvl w:val="0"/>
          <w:numId w:val="25"/>
        </w:numPr>
        <w:rPr>
          <w:sz w:val="24"/>
          <w:szCs w:val="24"/>
        </w:rPr>
      </w:pPr>
      <w:proofErr w:type="spellStart"/>
      <w:r w:rsidRPr="0049512F">
        <w:rPr>
          <w:b/>
          <w:bCs/>
          <w:sz w:val="24"/>
          <w:szCs w:val="24"/>
          <w:highlight w:val="yellow"/>
        </w:rPr>
        <w:t>Fixed</w:t>
      </w:r>
      <w:proofErr w:type="spellEnd"/>
      <w:r>
        <w:rPr>
          <w:sz w:val="24"/>
          <w:szCs w:val="24"/>
        </w:rPr>
        <w:t xml:space="preserve">: Com a posição </w:t>
      </w:r>
      <w:proofErr w:type="spellStart"/>
      <w:r>
        <w:rPr>
          <w:sz w:val="24"/>
          <w:szCs w:val="24"/>
        </w:rPr>
        <w:t>fixed</w:t>
      </w:r>
      <w:proofErr w:type="spellEnd"/>
      <w:r>
        <w:rPr>
          <w:sz w:val="24"/>
          <w:szCs w:val="24"/>
        </w:rPr>
        <w:t xml:space="preserve"> o elemento fica nos valores de </w:t>
      </w:r>
      <w:proofErr w:type="spellStart"/>
      <w:r>
        <w:rPr>
          <w:sz w:val="24"/>
          <w:szCs w:val="24"/>
        </w:rPr>
        <w:t>left</w:t>
      </w:r>
      <w:proofErr w:type="spellEnd"/>
      <w:r>
        <w:rPr>
          <w:sz w:val="24"/>
          <w:szCs w:val="24"/>
        </w:rPr>
        <w:t xml:space="preserve">, </w:t>
      </w:r>
      <w:proofErr w:type="spellStart"/>
      <w:r>
        <w:rPr>
          <w:sz w:val="24"/>
          <w:szCs w:val="24"/>
        </w:rPr>
        <w:t>right</w:t>
      </w:r>
      <w:proofErr w:type="spellEnd"/>
      <w:r>
        <w:rPr>
          <w:sz w:val="24"/>
          <w:szCs w:val="24"/>
        </w:rPr>
        <w:t xml:space="preserve">, </w:t>
      </w:r>
      <w:proofErr w:type="spellStart"/>
      <w:r>
        <w:rPr>
          <w:sz w:val="24"/>
          <w:szCs w:val="24"/>
        </w:rPr>
        <w:t>etc</w:t>
      </w:r>
      <w:proofErr w:type="spellEnd"/>
      <w:r>
        <w:rPr>
          <w:sz w:val="24"/>
          <w:szCs w:val="24"/>
        </w:rPr>
        <w:t xml:space="preserve"> q eu quiser e ele fica fixo... Por ficar fixo, eu posso rolar a página pra qualquer lugar q ele continua nesse lugar.</w:t>
      </w:r>
    </w:p>
    <w:p w14:paraId="230F31D3" w14:textId="77777777" w:rsidR="003D4BD4" w:rsidRPr="003D4BD4" w:rsidRDefault="003D4BD4" w:rsidP="00944C2A">
      <w:pPr>
        <w:pStyle w:val="PargrafodaLista"/>
        <w:numPr>
          <w:ilvl w:val="0"/>
          <w:numId w:val="25"/>
        </w:numPr>
        <w:rPr>
          <w:sz w:val="24"/>
          <w:szCs w:val="24"/>
          <w:highlight w:val="yellow"/>
        </w:rPr>
      </w:pPr>
      <w:proofErr w:type="spellStart"/>
      <w:r w:rsidRPr="003D4BD4">
        <w:rPr>
          <w:b/>
          <w:bCs/>
          <w:sz w:val="24"/>
          <w:szCs w:val="24"/>
          <w:highlight w:val="yellow"/>
        </w:rPr>
        <w:t>Relative</w:t>
      </w:r>
      <w:r w:rsidRPr="003D4BD4">
        <w:rPr>
          <w:sz w:val="24"/>
          <w:szCs w:val="24"/>
          <w:highlight w:val="yellow"/>
        </w:rPr>
        <w:t>:</w:t>
      </w:r>
      <w:r>
        <w:rPr>
          <w:sz w:val="24"/>
          <w:szCs w:val="24"/>
        </w:rPr>
        <w:t>Aqui</w:t>
      </w:r>
      <w:proofErr w:type="spellEnd"/>
      <w:r>
        <w:rPr>
          <w:sz w:val="24"/>
          <w:szCs w:val="24"/>
        </w:rPr>
        <w:t xml:space="preserve"> ele leva em consideração os valores que eu quero de </w:t>
      </w:r>
      <w:proofErr w:type="spellStart"/>
      <w:r>
        <w:rPr>
          <w:sz w:val="24"/>
          <w:szCs w:val="24"/>
        </w:rPr>
        <w:t>left</w:t>
      </w:r>
      <w:proofErr w:type="spellEnd"/>
      <w:r>
        <w:rPr>
          <w:sz w:val="24"/>
          <w:szCs w:val="24"/>
        </w:rPr>
        <w:t xml:space="preserve">, top, </w:t>
      </w:r>
      <w:proofErr w:type="spellStart"/>
      <w:r>
        <w:rPr>
          <w:sz w:val="24"/>
          <w:szCs w:val="24"/>
        </w:rPr>
        <w:t>etc</w:t>
      </w:r>
      <w:proofErr w:type="spellEnd"/>
      <w:r>
        <w:rPr>
          <w:sz w:val="24"/>
          <w:szCs w:val="24"/>
        </w:rPr>
        <w:t xml:space="preserve">, só que em comparação ao elemento anterior. Ou seja, se tem uma </w:t>
      </w:r>
      <w:proofErr w:type="spellStart"/>
      <w:r>
        <w:rPr>
          <w:sz w:val="24"/>
          <w:szCs w:val="24"/>
        </w:rPr>
        <w:t>div</w:t>
      </w:r>
      <w:proofErr w:type="spellEnd"/>
      <w:r>
        <w:rPr>
          <w:sz w:val="24"/>
          <w:szCs w:val="24"/>
        </w:rPr>
        <w:t xml:space="preserve"> acima deste meu elemento que coloquei position </w:t>
      </w:r>
      <w:proofErr w:type="spellStart"/>
      <w:r>
        <w:rPr>
          <w:sz w:val="24"/>
          <w:szCs w:val="24"/>
        </w:rPr>
        <w:t>relative</w:t>
      </w:r>
      <w:proofErr w:type="spellEnd"/>
      <w:r>
        <w:rPr>
          <w:sz w:val="24"/>
          <w:szCs w:val="24"/>
        </w:rPr>
        <w:t xml:space="preserve"> e coloquei um top de 5px, quer dizer que meu elemento </w:t>
      </w:r>
      <w:proofErr w:type="spellStart"/>
      <w:r>
        <w:rPr>
          <w:sz w:val="24"/>
          <w:szCs w:val="24"/>
        </w:rPr>
        <w:t>relative</w:t>
      </w:r>
      <w:proofErr w:type="spellEnd"/>
      <w:r>
        <w:rPr>
          <w:sz w:val="24"/>
          <w:szCs w:val="24"/>
        </w:rPr>
        <w:t xml:space="preserve"> vai ficar 5px abaixo do elemento acima, como no exemplo:</w:t>
      </w:r>
    </w:p>
    <w:p w14:paraId="18F73E4E" w14:textId="77777777" w:rsidR="003D4BD4" w:rsidRDefault="00E06B0E" w:rsidP="003D4BD4">
      <w:pPr>
        <w:pStyle w:val="PargrafodaLista"/>
        <w:rPr>
          <w:sz w:val="24"/>
          <w:szCs w:val="24"/>
          <w:highlight w:val="yellow"/>
        </w:rPr>
      </w:pPr>
      <w:r>
        <w:rPr>
          <w:noProof/>
          <w:lang w:eastAsia="pt-BR"/>
        </w:rPr>
        <w:drawing>
          <wp:inline distT="0" distB="0" distL="0" distR="0" wp14:anchorId="10DC3616" wp14:editId="6B1397FF">
            <wp:extent cx="5400040" cy="117157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171575"/>
                    </a:xfrm>
                    <a:prstGeom prst="rect">
                      <a:avLst/>
                    </a:prstGeom>
                  </pic:spPr>
                </pic:pic>
              </a:graphicData>
            </a:graphic>
          </wp:inline>
        </w:drawing>
      </w:r>
    </w:p>
    <w:p w14:paraId="601DE7DD" w14:textId="77777777" w:rsidR="00E06B0E" w:rsidRPr="00D638BA" w:rsidRDefault="00834180" w:rsidP="00834180">
      <w:pPr>
        <w:pStyle w:val="PargrafodaLista"/>
        <w:numPr>
          <w:ilvl w:val="0"/>
          <w:numId w:val="25"/>
        </w:numPr>
        <w:rPr>
          <w:sz w:val="24"/>
          <w:szCs w:val="24"/>
          <w:highlight w:val="yellow"/>
        </w:rPr>
      </w:pPr>
      <w:proofErr w:type="spellStart"/>
      <w:r>
        <w:rPr>
          <w:b/>
          <w:bCs/>
          <w:sz w:val="24"/>
          <w:szCs w:val="24"/>
          <w:highlight w:val="yellow"/>
        </w:rPr>
        <w:lastRenderedPageBreak/>
        <w:t>Absolute</w:t>
      </w:r>
      <w:r w:rsidRPr="003D4BD4">
        <w:rPr>
          <w:sz w:val="24"/>
          <w:szCs w:val="24"/>
          <w:highlight w:val="yellow"/>
        </w:rPr>
        <w:t>:</w:t>
      </w:r>
      <w:r w:rsidR="0077358F">
        <w:rPr>
          <w:sz w:val="24"/>
          <w:szCs w:val="24"/>
        </w:rPr>
        <w:t>Vai</w:t>
      </w:r>
      <w:proofErr w:type="spellEnd"/>
      <w:r w:rsidR="0077358F">
        <w:rPr>
          <w:sz w:val="24"/>
          <w:szCs w:val="24"/>
        </w:rPr>
        <w:t xml:space="preserve"> ficar no lugar que eu quiser colocar no top, </w:t>
      </w:r>
      <w:proofErr w:type="spellStart"/>
      <w:r w:rsidR="0077358F">
        <w:rPr>
          <w:sz w:val="24"/>
          <w:szCs w:val="24"/>
        </w:rPr>
        <w:t>left</w:t>
      </w:r>
      <w:proofErr w:type="spellEnd"/>
      <w:r w:rsidR="0077358F">
        <w:rPr>
          <w:sz w:val="24"/>
          <w:szCs w:val="24"/>
        </w:rPr>
        <w:t xml:space="preserve">, </w:t>
      </w:r>
      <w:proofErr w:type="spellStart"/>
      <w:r w:rsidR="0077358F">
        <w:rPr>
          <w:sz w:val="24"/>
          <w:szCs w:val="24"/>
        </w:rPr>
        <w:t>etc</w:t>
      </w:r>
      <w:proofErr w:type="spellEnd"/>
      <w:r w:rsidR="0077358F">
        <w:rPr>
          <w:sz w:val="24"/>
          <w:szCs w:val="24"/>
        </w:rPr>
        <w:t xml:space="preserve"> e se for preciso passa por cima dos outros elementos também.</w:t>
      </w:r>
    </w:p>
    <w:p w14:paraId="7654E598" w14:textId="77777777" w:rsidR="00D638BA" w:rsidRDefault="00D638BA" w:rsidP="00D638BA">
      <w:pPr>
        <w:ind w:left="360"/>
        <w:rPr>
          <w:sz w:val="24"/>
          <w:szCs w:val="24"/>
          <w:highlight w:val="yellow"/>
        </w:rPr>
      </w:pPr>
      <w:r>
        <w:rPr>
          <w:noProof/>
          <w:lang w:eastAsia="pt-BR"/>
        </w:rPr>
        <w:drawing>
          <wp:inline distT="0" distB="0" distL="0" distR="0" wp14:anchorId="69BAFFB4" wp14:editId="45F09626">
            <wp:extent cx="5400040" cy="120459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204595"/>
                    </a:xfrm>
                    <a:prstGeom prst="rect">
                      <a:avLst/>
                    </a:prstGeom>
                  </pic:spPr>
                </pic:pic>
              </a:graphicData>
            </a:graphic>
          </wp:inline>
        </w:drawing>
      </w:r>
    </w:p>
    <w:p w14:paraId="31F8F008" w14:textId="77777777" w:rsidR="00746336" w:rsidRDefault="00746336" w:rsidP="00D638BA">
      <w:pPr>
        <w:ind w:left="360"/>
        <w:rPr>
          <w:sz w:val="24"/>
          <w:szCs w:val="24"/>
          <w:highlight w:val="yellow"/>
        </w:rPr>
      </w:pPr>
      <w:r>
        <w:rPr>
          <w:sz w:val="24"/>
          <w:szCs w:val="24"/>
          <w:highlight w:val="yellow"/>
        </w:rPr>
        <w:t xml:space="preserve">Mas tome cuidado: se um elemento pai for position </w:t>
      </w:r>
      <w:proofErr w:type="spellStart"/>
      <w:r>
        <w:rPr>
          <w:sz w:val="24"/>
          <w:szCs w:val="24"/>
          <w:highlight w:val="yellow"/>
        </w:rPr>
        <w:t>relative</w:t>
      </w:r>
      <w:proofErr w:type="spellEnd"/>
      <w:r>
        <w:rPr>
          <w:sz w:val="24"/>
          <w:szCs w:val="24"/>
          <w:highlight w:val="yellow"/>
        </w:rPr>
        <w:t xml:space="preserve"> e o elemento filho for position </w:t>
      </w:r>
      <w:proofErr w:type="spellStart"/>
      <w:r>
        <w:rPr>
          <w:sz w:val="24"/>
          <w:szCs w:val="24"/>
          <w:highlight w:val="yellow"/>
        </w:rPr>
        <w:t>absolute</w:t>
      </w:r>
      <w:proofErr w:type="spellEnd"/>
      <w:r>
        <w:rPr>
          <w:sz w:val="24"/>
          <w:szCs w:val="24"/>
          <w:highlight w:val="yellow"/>
        </w:rPr>
        <w:t>, o elemento filho vai tomar em consideração as proporções do elemento pai</w:t>
      </w:r>
      <w:proofErr w:type="gramStart"/>
      <w:r>
        <w:rPr>
          <w:sz w:val="24"/>
          <w:szCs w:val="24"/>
          <w:highlight w:val="yellow"/>
        </w:rPr>
        <w:t>...</w:t>
      </w:r>
      <w:proofErr w:type="gramEnd"/>
      <w:r>
        <w:rPr>
          <w:sz w:val="24"/>
          <w:szCs w:val="24"/>
          <w:highlight w:val="yellow"/>
        </w:rPr>
        <w:t xml:space="preserve"> Mas se eu colocar nesse elemento pai nenhum position ou como </w:t>
      </w:r>
      <w:proofErr w:type="spellStart"/>
      <w:r>
        <w:rPr>
          <w:sz w:val="24"/>
          <w:szCs w:val="24"/>
          <w:highlight w:val="yellow"/>
        </w:rPr>
        <w:t>static</w:t>
      </w:r>
      <w:proofErr w:type="spellEnd"/>
      <w:r>
        <w:rPr>
          <w:sz w:val="24"/>
          <w:szCs w:val="24"/>
          <w:highlight w:val="yellow"/>
        </w:rPr>
        <w:t xml:space="preserve">, esse elemento filho vai tomar como proporções o </w:t>
      </w:r>
      <w:proofErr w:type="spellStart"/>
      <w:r>
        <w:rPr>
          <w:sz w:val="24"/>
          <w:szCs w:val="24"/>
          <w:highlight w:val="yellow"/>
        </w:rPr>
        <w:t>Viewport</w:t>
      </w:r>
      <w:proofErr w:type="spellEnd"/>
      <w:r>
        <w:rPr>
          <w:sz w:val="24"/>
          <w:szCs w:val="24"/>
          <w:highlight w:val="yellow"/>
        </w:rPr>
        <w:t>, ou seja, a página.</w:t>
      </w:r>
    </w:p>
    <w:p w14:paraId="361D2777" w14:textId="77777777" w:rsidR="000F2467" w:rsidRPr="0044019B" w:rsidRDefault="000F2467" w:rsidP="000F2467">
      <w:pPr>
        <w:pStyle w:val="PargrafodaLista"/>
        <w:numPr>
          <w:ilvl w:val="0"/>
          <w:numId w:val="25"/>
        </w:numPr>
        <w:rPr>
          <w:b/>
          <w:bCs/>
          <w:sz w:val="24"/>
          <w:szCs w:val="24"/>
          <w:highlight w:val="yellow"/>
        </w:rPr>
      </w:pPr>
      <w:proofErr w:type="spellStart"/>
      <w:r w:rsidRPr="000F2467">
        <w:rPr>
          <w:b/>
          <w:bCs/>
          <w:sz w:val="24"/>
          <w:szCs w:val="24"/>
          <w:highlight w:val="yellow"/>
        </w:rPr>
        <w:t>Stick</w:t>
      </w:r>
      <w:r>
        <w:rPr>
          <w:b/>
          <w:bCs/>
          <w:sz w:val="24"/>
          <w:szCs w:val="24"/>
          <w:highlight w:val="yellow"/>
        </w:rPr>
        <w:t>y</w:t>
      </w:r>
      <w:proofErr w:type="spellEnd"/>
      <w:r>
        <w:rPr>
          <w:b/>
          <w:bCs/>
          <w:sz w:val="24"/>
          <w:szCs w:val="24"/>
          <w:highlight w:val="yellow"/>
        </w:rPr>
        <w:t xml:space="preserve">: </w:t>
      </w:r>
      <w:r>
        <w:rPr>
          <w:sz w:val="24"/>
          <w:szCs w:val="24"/>
        </w:rPr>
        <w:t>Funciona como congelar painéis... Eu quando rolo a página, ele fica suspenso na tela</w:t>
      </w:r>
      <w:r w:rsidR="00791B65">
        <w:rPr>
          <w:sz w:val="24"/>
          <w:szCs w:val="24"/>
        </w:rPr>
        <w:t xml:space="preserve">, </w:t>
      </w:r>
      <w:proofErr w:type="spellStart"/>
      <w:r w:rsidR="00791B65">
        <w:rPr>
          <w:sz w:val="24"/>
          <w:szCs w:val="24"/>
        </w:rPr>
        <w:t>mto</w:t>
      </w:r>
      <w:proofErr w:type="spellEnd"/>
      <w:r w:rsidR="00791B65">
        <w:rPr>
          <w:sz w:val="24"/>
          <w:szCs w:val="24"/>
        </w:rPr>
        <w:t xml:space="preserve"> </w:t>
      </w:r>
      <w:proofErr w:type="spellStart"/>
      <w:r w:rsidR="00791B65">
        <w:rPr>
          <w:sz w:val="24"/>
          <w:szCs w:val="24"/>
        </w:rPr>
        <w:t>dahora</w:t>
      </w:r>
      <w:proofErr w:type="spellEnd"/>
      <w:r w:rsidR="00791B65">
        <w:rPr>
          <w:sz w:val="24"/>
          <w:szCs w:val="24"/>
        </w:rPr>
        <w:t xml:space="preserve"> pra menus.</w:t>
      </w:r>
    </w:p>
    <w:p w14:paraId="177FE1CA"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proofErr w:type="gramStart"/>
      <w:r w:rsidRPr="0044019B">
        <w:rPr>
          <w:rFonts w:ascii="Consolas" w:eastAsia="Times New Roman" w:hAnsi="Consolas" w:cs="Consolas"/>
          <w:color w:val="D7BA7D"/>
          <w:sz w:val="21"/>
          <w:szCs w:val="21"/>
          <w:lang w:eastAsia="pt-BR"/>
        </w:rPr>
        <w:t>.</w:t>
      </w:r>
      <w:proofErr w:type="spellStart"/>
      <w:r w:rsidRPr="0044019B">
        <w:rPr>
          <w:rFonts w:ascii="Consolas" w:eastAsia="Times New Roman" w:hAnsi="Consolas" w:cs="Consolas"/>
          <w:color w:val="D7BA7D"/>
          <w:sz w:val="21"/>
          <w:szCs w:val="21"/>
          <w:lang w:eastAsia="pt-BR"/>
        </w:rPr>
        <w:t>sticky</w:t>
      </w:r>
      <w:proofErr w:type="spellEnd"/>
      <w:proofErr w:type="gramEnd"/>
      <w:r w:rsidRPr="0044019B">
        <w:rPr>
          <w:rFonts w:ascii="Consolas" w:eastAsia="Times New Roman" w:hAnsi="Consolas" w:cs="Consolas"/>
          <w:color w:val="D4D4D4"/>
          <w:sz w:val="21"/>
          <w:szCs w:val="21"/>
          <w:lang w:eastAsia="pt-BR"/>
        </w:rPr>
        <w:t> {</w:t>
      </w:r>
    </w:p>
    <w:p w14:paraId="2005C8E5"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r w:rsidRPr="0044019B">
        <w:rPr>
          <w:rFonts w:ascii="Consolas" w:eastAsia="Times New Roman" w:hAnsi="Consolas" w:cs="Consolas"/>
          <w:color w:val="D4D4D4"/>
          <w:sz w:val="21"/>
          <w:szCs w:val="21"/>
          <w:lang w:eastAsia="pt-BR"/>
        </w:rPr>
        <w:t>            </w:t>
      </w:r>
      <w:r w:rsidRPr="0044019B">
        <w:rPr>
          <w:rFonts w:ascii="Consolas" w:eastAsia="Times New Roman" w:hAnsi="Consolas" w:cs="Consolas"/>
          <w:color w:val="9CDCFE"/>
          <w:sz w:val="21"/>
          <w:szCs w:val="21"/>
          <w:lang w:eastAsia="pt-BR"/>
        </w:rPr>
        <w:t>position</w:t>
      </w:r>
      <w:r w:rsidRPr="0044019B">
        <w:rPr>
          <w:rFonts w:ascii="Consolas" w:eastAsia="Times New Roman" w:hAnsi="Consolas" w:cs="Consolas"/>
          <w:color w:val="D4D4D4"/>
          <w:sz w:val="21"/>
          <w:szCs w:val="21"/>
          <w:lang w:eastAsia="pt-BR"/>
        </w:rPr>
        <w:t>: </w:t>
      </w:r>
      <w:proofErr w:type="spellStart"/>
      <w:r w:rsidRPr="0044019B">
        <w:rPr>
          <w:rFonts w:ascii="Consolas" w:eastAsia="Times New Roman" w:hAnsi="Consolas" w:cs="Consolas"/>
          <w:color w:val="CE9178"/>
          <w:sz w:val="21"/>
          <w:szCs w:val="21"/>
          <w:lang w:eastAsia="pt-BR"/>
        </w:rPr>
        <w:t>sticky</w:t>
      </w:r>
      <w:proofErr w:type="spellEnd"/>
      <w:r w:rsidRPr="0044019B">
        <w:rPr>
          <w:rFonts w:ascii="Consolas" w:eastAsia="Times New Roman" w:hAnsi="Consolas" w:cs="Consolas"/>
          <w:color w:val="D4D4D4"/>
          <w:sz w:val="21"/>
          <w:szCs w:val="21"/>
          <w:lang w:eastAsia="pt-BR"/>
        </w:rPr>
        <w:t>;</w:t>
      </w:r>
    </w:p>
    <w:p w14:paraId="18F8A9BF"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r w:rsidRPr="0044019B">
        <w:rPr>
          <w:rFonts w:ascii="Consolas" w:eastAsia="Times New Roman" w:hAnsi="Consolas" w:cs="Consolas"/>
          <w:color w:val="D4D4D4"/>
          <w:sz w:val="21"/>
          <w:szCs w:val="21"/>
          <w:lang w:eastAsia="pt-BR"/>
        </w:rPr>
        <w:t>            </w:t>
      </w:r>
      <w:r w:rsidRPr="0044019B">
        <w:rPr>
          <w:rFonts w:ascii="Consolas" w:eastAsia="Times New Roman" w:hAnsi="Consolas" w:cs="Consolas"/>
          <w:color w:val="9CDCFE"/>
          <w:sz w:val="21"/>
          <w:szCs w:val="21"/>
          <w:lang w:eastAsia="pt-BR"/>
        </w:rPr>
        <w:t>position</w:t>
      </w:r>
      <w:r w:rsidRPr="0044019B">
        <w:rPr>
          <w:rFonts w:ascii="Consolas" w:eastAsia="Times New Roman" w:hAnsi="Consolas" w:cs="Consolas"/>
          <w:color w:val="D4D4D4"/>
          <w:sz w:val="21"/>
          <w:szCs w:val="21"/>
          <w:lang w:eastAsia="pt-BR"/>
        </w:rPr>
        <w:t>: -</w:t>
      </w:r>
      <w:proofErr w:type="spellStart"/>
      <w:r w:rsidRPr="0044019B">
        <w:rPr>
          <w:rFonts w:ascii="Consolas" w:eastAsia="Times New Roman" w:hAnsi="Consolas" w:cs="Consolas"/>
          <w:color w:val="D4D4D4"/>
          <w:sz w:val="21"/>
          <w:szCs w:val="21"/>
          <w:lang w:eastAsia="pt-BR"/>
        </w:rPr>
        <w:t>webkit-sticky</w:t>
      </w:r>
      <w:proofErr w:type="spellEnd"/>
      <w:r w:rsidRPr="0044019B">
        <w:rPr>
          <w:rFonts w:ascii="Consolas" w:eastAsia="Times New Roman" w:hAnsi="Consolas" w:cs="Consolas"/>
          <w:color w:val="D4D4D4"/>
          <w:sz w:val="21"/>
          <w:szCs w:val="21"/>
          <w:lang w:eastAsia="pt-BR"/>
        </w:rPr>
        <w:t>;</w:t>
      </w:r>
    </w:p>
    <w:p w14:paraId="1694D2D7"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r w:rsidRPr="0044019B">
        <w:rPr>
          <w:rFonts w:ascii="Consolas" w:eastAsia="Times New Roman" w:hAnsi="Consolas" w:cs="Consolas"/>
          <w:color w:val="D4D4D4"/>
          <w:sz w:val="21"/>
          <w:szCs w:val="21"/>
          <w:lang w:eastAsia="pt-BR"/>
        </w:rPr>
        <w:t>            </w:t>
      </w:r>
      <w:r w:rsidRPr="0044019B">
        <w:rPr>
          <w:rFonts w:ascii="Consolas" w:eastAsia="Times New Roman" w:hAnsi="Consolas" w:cs="Consolas"/>
          <w:color w:val="9CDCFE"/>
          <w:sz w:val="21"/>
          <w:szCs w:val="21"/>
          <w:lang w:eastAsia="pt-BR"/>
        </w:rPr>
        <w:t>background-color</w:t>
      </w:r>
      <w:r w:rsidRPr="0044019B">
        <w:rPr>
          <w:rFonts w:ascii="Consolas" w:eastAsia="Times New Roman" w:hAnsi="Consolas" w:cs="Consolas"/>
          <w:color w:val="D4D4D4"/>
          <w:sz w:val="21"/>
          <w:szCs w:val="21"/>
          <w:lang w:eastAsia="pt-BR"/>
        </w:rPr>
        <w:t>: </w:t>
      </w:r>
      <w:r w:rsidRPr="0044019B">
        <w:rPr>
          <w:rFonts w:ascii="Consolas" w:eastAsia="Times New Roman" w:hAnsi="Consolas" w:cs="Consolas"/>
          <w:color w:val="CE9178"/>
          <w:sz w:val="21"/>
          <w:szCs w:val="21"/>
          <w:lang w:eastAsia="pt-BR"/>
        </w:rPr>
        <w:t>#777</w:t>
      </w:r>
      <w:r w:rsidRPr="0044019B">
        <w:rPr>
          <w:rFonts w:ascii="Consolas" w:eastAsia="Times New Roman" w:hAnsi="Consolas" w:cs="Consolas"/>
          <w:color w:val="D4D4D4"/>
          <w:sz w:val="21"/>
          <w:szCs w:val="21"/>
          <w:lang w:eastAsia="pt-BR"/>
        </w:rPr>
        <w:t>;</w:t>
      </w:r>
    </w:p>
    <w:p w14:paraId="66693C66"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r w:rsidRPr="0044019B">
        <w:rPr>
          <w:rFonts w:ascii="Consolas" w:eastAsia="Times New Roman" w:hAnsi="Consolas" w:cs="Consolas"/>
          <w:color w:val="D4D4D4"/>
          <w:sz w:val="21"/>
          <w:szCs w:val="21"/>
          <w:lang w:eastAsia="pt-BR"/>
        </w:rPr>
        <w:t>            </w:t>
      </w:r>
      <w:r w:rsidRPr="0044019B">
        <w:rPr>
          <w:rFonts w:ascii="Consolas" w:eastAsia="Times New Roman" w:hAnsi="Consolas" w:cs="Consolas"/>
          <w:color w:val="9CDCFE"/>
          <w:sz w:val="21"/>
          <w:szCs w:val="21"/>
          <w:lang w:eastAsia="pt-BR"/>
        </w:rPr>
        <w:t>top</w:t>
      </w:r>
      <w:r w:rsidRPr="0044019B">
        <w:rPr>
          <w:rFonts w:ascii="Consolas" w:eastAsia="Times New Roman" w:hAnsi="Consolas" w:cs="Consolas"/>
          <w:color w:val="D4D4D4"/>
          <w:sz w:val="21"/>
          <w:szCs w:val="21"/>
          <w:lang w:eastAsia="pt-BR"/>
        </w:rPr>
        <w:t>:</w:t>
      </w:r>
      <w:r w:rsidRPr="0044019B">
        <w:rPr>
          <w:rFonts w:ascii="Consolas" w:eastAsia="Times New Roman" w:hAnsi="Consolas" w:cs="Consolas"/>
          <w:color w:val="B5CEA8"/>
          <w:sz w:val="21"/>
          <w:szCs w:val="21"/>
          <w:lang w:eastAsia="pt-BR"/>
        </w:rPr>
        <w:t>0px</w:t>
      </w:r>
      <w:r w:rsidRPr="0044019B">
        <w:rPr>
          <w:rFonts w:ascii="Consolas" w:eastAsia="Times New Roman" w:hAnsi="Consolas" w:cs="Consolas"/>
          <w:color w:val="D4D4D4"/>
          <w:sz w:val="21"/>
          <w:szCs w:val="21"/>
          <w:lang w:eastAsia="pt-BR"/>
        </w:rPr>
        <w:t>;</w:t>
      </w:r>
    </w:p>
    <w:p w14:paraId="6E3EFB08" w14:textId="77777777" w:rsidR="0044019B" w:rsidRPr="0044019B" w:rsidRDefault="0044019B" w:rsidP="0044019B">
      <w:pPr>
        <w:pStyle w:val="PargrafodaLista"/>
        <w:numPr>
          <w:ilvl w:val="0"/>
          <w:numId w:val="25"/>
        </w:numPr>
        <w:shd w:val="clear" w:color="auto" w:fill="1E1E1E"/>
        <w:spacing w:after="0" w:line="285" w:lineRule="atLeast"/>
        <w:rPr>
          <w:rFonts w:ascii="Consolas" w:eastAsia="Times New Roman" w:hAnsi="Consolas" w:cs="Consolas"/>
          <w:color w:val="D4D4D4"/>
          <w:sz w:val="21"/>
          <w:szCs w:val="21"/>
          <w:lang w:eastAsia="pt-BR"/>
        </w:rPr>
      </w:pPr>
      <w:r w:rsidRPr="0044019B">
        <w:rPr>
          <w:rFonts w:ascii="Consolas" w:eastAsia="Times New Roman" w:hAnsi="Consolas" w:cs="Consolas"/>
          <w:color w:val="D4D4D4"/>
          <w:sz w:val="21"/>
          <w:szCs w:val="21"/>
          <w:lang w:eastAsia="pt-BR"/>
        </w:rPr>
        <w:t>        }</w:t>
      </w:r>
    </w:p>
    <w:p w14:paraId="013143EB" w14:textId="77777777" w:rsidR="001A321A" w:rsidRDefault="001A321A" w:rsidP="001A321A">
      <w:pPr>
        <w:rPr>
          <w:b/>
          <w:bCs/>
          <w:sz w:val="24"/>
          <w:szCs w:val="24"/>
          <w:highlight w:val="yellow"/>
        </w:rPr>
      </w:pPr>
    </w:p>
    <w:p w14:paraId="5A0731F6" w14:textId="77777777" w:rsidR="001A321A" w:rsidRDefault="00232CE6" w:rsidP="001A321A">
      <w:pPr>
        <w:rPr>
          <w:b/>
          <w:bCs/>
          <w:sz w:val="24"/>
          <w:szCs w:val="24"/>
          <w:highlight w:val="yellow"/>
        </w:rPr>
      </w:pPr>
      <w:r>
        <w:rPr>
          <w:b/>
          <w:bCs/>
          <w:sz w:val="24"/>
          <w:szCs w:val="24"/>
          <w:highlight w:val="yellow"/>
        </w:rPr>
        <w:t>Media Queries servem para gente trazer responsividade para nossas páginas HTML:</w:t>
      </w:r>
    </w:p>
    <w:p w14:paraId="61148EEC"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595864">
        <w:rPr>
          <w:rFonts w:ascii="Consolas" w:eastAsia="Times New Roman" w:hAnsi="Consolas" w:cs="Consolas"/>
          <w:color w:val="D4D4D4"/>
          <w:sz w:val="21"/>
          <w:szCs w:val="21"/>
          <w:lang w:eastAsia="pt-BR"/>
        </w:rPr>
        <w:t>  </w:t>
      </w:r>
      <w:r w:rsidRPr="00232CE6">
        <w:rPr>
          <w:rFonts w:ascii="Consolas" w:eastAsia="Times New Roman" w:hAnsi="Consolas" w:cs="Consolas"/>
          <w:color w:val="808080"/>
          <w:sz w:val="21"/>
          <w:szCs w:val="21"/>
          <w:lang w:val="en-US" w:eastAsia="pt-BR"/>
        </w:rPr>
        <w:t>&lt;</w:t>
      </w:r>
      <w:r w:rsidRPr="00232CE6">
        <w:rPr>
          <w:rFonts w:ascii="Consolas" w:eastAsia="Times New Roman" w:hAnsi="Consolas" w:cs="Consolas"/>
          <w:color w:val="569CD6"/>
          <w:sz w:val="21"/>
          <w:szCs w:val="21"/>
          <w:lang w:val="en-US" w:eastAsia="pt-BR"/>
        </w:rPr>
        <w:t>style</w:t>
      </w:r>
      <w:r w:rsidRPr="00232CE6">
        <w:rPr>
          <w:rFonts w:ascii="Consolas" w:eastAsia="Times New Roman" w:hAnsi="Consolas" w:cs="Consolas"/>
          <w:color w:val="808080"/>
          <w:sz w:val="21"/>
          <w:szCs w:val="21"/>
          <w:lang w:val="en-US" w:eastAsia="pt-BR"/>
        </w:rPr>
        <w:t>&gt;</w:t>
      </w:r>
    </w:p>
    <w:p w14:paraId="6CBBCFE5"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D7BA7D"/>
          <w:sz w:val="21"/>
          <w:szCs w:val="21"/>
          <w:lang w:val="en-US" w:eastAsia="pt-BR"/>
        </w:rPr>
        <w:t>div</w:t>
      </w:r>
      <w:r w:rsidRPr="00232CE6">
        <w:rPr>
          <w:rFonts w:ascii="Consolas" w:eastAsia="Times New Roman" w:hAnsi="Consolas" w:cs="Consolas"/>
          <w:color w:val="D4D4D4"/>
          <w:sz w:val="21"/>
          <w:szCs w:val="21"/>
          <w:lang w:val="en-US" w:eastAsia="pt-BR"/>
        </w:rPr>
        <w:t> {</w:t>
      </w:r>
    </w:p>
    <w:p w14:paraId="7C236E10"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font-size</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B5CEA8"/>
          <w:sz w:val="21"/>
          <w:szCs w:val="21"/>
          <w:lang w:val="en-US" w:eastAsia="pt-BR"/>
        </w:rPr>
        <w:t>40px</w:t>
      </w:r>
      <w:r w:rsidRPr="00232CE6">
        <w:rPr>
          <w:rFonts w:ascii="Consolas" w:eastAsia="Times New Roman" w:hAnsi="Consolas" w:cs="Consolas"/>
          <w:color w:val="D4D4D4"/>
          <w:sz w:val="21"/>
          <w:szCs w:val="21"/>
          <w:lang w:val="en-US" w:eastAsia="pt-BR"/>
        </w:rPr>
        <w:t>;</w:t>
      </w:r>
    </w:p>
    <w:p w14:paraId="76424EF9"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margin</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B5CEA8"/>
          <w:sz w:val="21"/>
          <w:szCs w:val="21"/>
          <w:lang w:val="en-US" w:eastAsia="pt-BR"/>
        </w:rPr>
        <w:t>20px</w:t>
      </w:r>
      <w:r w:rsidRPr="00232CE6">
        <w:rPr>
          <w:rFonts w:ascii="Consolas" w:eastAsia="Times New Roman" w:hAnsi="Consolas" w:cs="Consolas"/>
          <w:color w:val="D4D4D4"/>
          <w:sz w:val="21"/>
          <w:szCs w:val="21"/>
          <w:lang w:val="en-US" w:eastAsia="pt-BR"/>
        </w:rPr>
        <w:t>;</w:t>
      </w:r>
    </w:p>
    <w:p w14:paraId="68DCADB3"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padding</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B5CEA8"/>
          <w:sz w:val="21"/>
          <w:szCs w:val="21"/>
          <w:lang w:val="en-US" w:eastAsia="pt-BR"/>
        </w:rPr>
        <w:t>20px</w:t>
      </w:r>
      <w:r w:rsidRPr="00232CE6">
        <w:rPr>
          <w:rFonts w:ascii="Consolas" w:eastAsia="Times New Roman" w:hAnsi="Consolas" w:cs="Consolas"/>
          <w:color w:val="D4D4D4"/>
          <w:sz w:val="21"/>
          <w:szCs w:val="21"/>
          <w:lang w:val="en-US" w:eastAsia="pt-BR"/>
        </w:rPr>
        <w:t>;</w:t>
      </w:r>
    </w:p>
    <w:p w14:paraId="7500A6FB"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background-color</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E9178"/>
          <w:sz w:val="21"/>
          <w:szCs w:val="21"/>
          <w:lang w:val="en-US" w:eastAsia="pt-BR"/>
        </w:rPr>
        <w:t>coral</w:t>
      </w:r>
      <w:r w:rsidRPr="00232CE6">
        <w:rPr>
          <w:rFonts w:ascii="Consolas" w:eastAsia="Times New Roman" w:hAnsi="Consolas" w:cs="Consolas"/>
          <w:color w:val="D4D4D4"/>
          <w:sz w:val="21"/>
          <w:szCs w:val="21"/>
          <w:lang w:val="en-US" w:eastAsia="pt-BR"/>
        </w:rPr>
        <w:t>;</w:t>
      </w:r>
    </w:p>
    <w:p w14:paraId="3512EE29"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border</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E9178"/>
          <w:sz w:val="21"/>
          <w:szCs w:val="21"/>
          <w:lang w:val="en-US" w:eastAsia="pt-BR"/>
        </w:rPr>
        <w:t>solid</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B5CEA8"/>
          <w:sz w:val="21"/>
          <w:szCs w:val="21"/>
          <w:lang w:val="en-US" w:eastAsia="pt-BR"/>
        </w:rPr>
        <w:t>5px</w:t>
      </w:r>
      <w:r w:rsidRPr="00232CE6">
        <w:rPr>
          <w:rFonts w:ascii="Consolas" w:eastAsia="Times New Roman" w:hAnsi="Consolas" w:cs="Consolas"/>
          <w:color w:val="D4D4D4"/>
          <w:sz w:val="21"/>
          <w:szCs w:val="21"/>
          <w:lang w:val="en-US" w:eastAsia="pt-BR"/>
        </w:rPr>
        <w:t>;</w:t>
      </w:r>
    </w:p>
    <w:p w14:paraId="324761DA"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display</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E9178"/>
          <w:sz w:val="21"/>
          <w:szCs w:val="21"/>
          <w:lang w:val="en-US" w:eastAsia="pt-BR"/>
        </w:rPr>
        <w:t>none</w:t>
      </w:r>
      <w:r w:rsidRPr="00232CE6">
        <w:rPr>
          <w:rFonts w:ascii="Consolas" w:eastAsia="Times New Roman" w:hAnsi="Consolas" w:cs="Consolas"/>
          <w:color w:val="D4D4D4"/>
          <w:sz w:val="21"/>
          <w:szCs w:val="21"/>
          <w:lang w:val="en-US" w:eastAsia="pt-BR"/>
        </w:rPr>
        <w:t>;</w:t>
      </w:r>
    </w:p>
    <w:p w14:paraId="7781C28E"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p>
    <w:p w14:paraId="4811C409"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p>
    <w:p w14:paraId="6C9A703F"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586C0"/>
          <w:sz w:val="21"/>
          <w:szCs w:val="21"/>
          <w:lang w:val="en-US" w:eastAsia="pt-BR"/>
        </w:rPr>
        <w:t>@</w:t>
      </w:r>
      <w:proofErr w:type="gramStart"/>
      <w:r w:rsidRPr="00232CE6">
        <w:rPr>
          <w:rFonts w:ascii="Consolas" w:eastAsia="Times New Roman" w:hAnsi="Consolas" w:cs="Consolas"/>
          <w:color w:val="C586C0"/>
          <w:sz w:val="21"/>
          <w:szCs w:val="21"/>
          <w:lang w:val="en-US" w:eastAsia="pt-BR"/>
        </w:rPr>
        <w:t>media</w:t>
      </w:r>
      <w:proofErr w:type="gramEnd"/>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max-width</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B5CEA8"/>
          <w:sz w:val="21"/>
          <w:szCs w:val="21"/>
          <w:lang w:val="en-US" w:eastAsia="pt-BR"/>
        </w:rPr>
        <w:t>600px</w:t>
      </w:r>
      <w:r w:rsidRPr="00232CE6">
        <w:rPr>
          <w:rFonts w:ascii="Consolas" w:eastAsia="Times New Roman" w:hAnsi="Consolas" w:cs="Consolas"/>
          <w:color w:val="D4D4D4"/>
          <w:sz w:val="21"/>
          <w:szCs w:val="21"/>
          <w:lang w:val="en-US" w:eastAsia="pt-BR"/>
        </w:rPr>
        <w:t>) {</w:t>
      </w:r>
    </w:p>
    <w:p w14:paraId="7BD11F10"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proofErr w:type="gramStart"/>
      <w:r w:rsidRPr="00232CE6">
        <w:rPr>
          <w:rFonts w:ascii="Consolas" w:eastAsia="Times New Roman" w:hAnsi="Consolas" w:cs="Consolas"/>
          <w:color w:val="D7BA7D"/>
          <w:sz w:val="21"/>
          <w:szCs w:val="21"/>
          <w:lang w:val="en-US" w:eastAsia="pt-BR"/>
        </w:rPr>
        <w:t>.</w:t>
      </w:r>
      <w:proofErr w:type="spellStart"/>
      <w:r w:rsidRPr="00232CE6">
        <w:rPr>
          <w:rFonts w:ascii="Consolas" w:eastAsia="Times New Roman" w:hAnsi="Consolas" w:cs="Consolas"/>
          <w:color w:val="D7BA7D"/>
          <w:sz w:val="21"/>
          <w:szCs w:val="21"/>
          <w:lang w:val="en-US" w:eastAsia="pt-BR"/>
        </w:rPr>
        <w:t>muito</w:t>
      </w:r>
      <w:proofErr w:type="gramEnd"/>
      <w:r w:rsidRPr="00232CE6">
        <w:rPr>
          <w:rFonts w:ascii="Consolas" w:eastAsia="Times New Roman" w:hAnsi="Consolas" w:cs="Consolas"/>
          <w:color w:val="D7BA7D"/>
          <w:sz w:val="21"/>
          <w:szCs w:val="21"/>
          <w:lang w:val="en-US" w:eastAsia="pt-BR"/>
        </w:rPr>
        <w:t>-pequeno</w:t>
      </w:r>
      <w:proofErr w:type="spellEnd"/>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display</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E9178"/>
          <w:sz w:val="21"/>
          <w:szCs w:val="21"/>
          <w:lang w:val="en-US" w:eastAsia="pt-BR"/>
        </w:rPr>
        <w:t>block</w:t>
      </w:r>
      <w:r w:rsidRPr="00232CE6">
        <w:rPr>
          <w:rFonts w:ascii="Consolas" w:eastAsia="Times New Roman" w:hAnsi="Consolas" w:cs="Consolas"/>
          <w:color w:val="D4D4D4"/>
          <w:sz w:val="21"/>
          <w:szCs w:val="21"/>
          <w:lang w:val="en-US" w:eastAsia="pt-BR"/>
        </w:rPr>
        <w:t>;}</w:t>
      </w:r>
    </w:p>
    <w:p w14:paraId="20A1A485"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p>
    <w:p w14:paraId="743157F5"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p>
    <w:p w14:paraId="24084373"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val="en-US" w:eastAsia="pt-BR"/>
        </w:rPr>
      </w:pP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C586C0"/>
          <w:sz w:val="21"/>
          <w:szCs w:val="21"/>
          <w:lang w:val="en-US" w:eastAsia="pt-BR"/>
        </w:rPr>
        <w:t>@</w:t>
      </w:r>
      <w:proofErr w:type="gramStart"/>
      <w:r w:rsidRPr="00232CE6">
        <w:rPr>
          <w:rFonts w:ascii="Consolas" w:eastAsia="Times New Roman" w:hAnsi="Consolas" w:cs="Consolas"/>
          <w:color w:val="C586C0"/>
          <w:sz w:val="21"/>
          <w:szCs w:val="21"/>
          <w:lang w:val="en-US" w:eastAsia="pt-BR"/>
        </w:rPr>
        <w:t>media</w:t>
      </w:r>
      <w:proofErr w:type="gramEnd"/>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max-width</w:t>
      </w:r>
      <w:r w:rsidRPr="00232CE6">
        <w:rPr>
          <w:rFonts w:ascii="Consolas" w:eastAsia="Times New Roman" w:hAnsi="Consolas" w:cs="Consolas"/>
          <w:color w:val="D4D4D4"/>
          <w:sz w:val="21"/>
          <w:szCs w:val="21"/>
          <w:lang w:val="en-US" w:eastAsia="pt-BR"/>
        </w:rPr>
        <w:t>:</w:t>
      </w:r>
      <w:r w:rsidRPr="00232CE6">
        <w:rPr>
          <w:rFonts w:ascii="Consolas" w:eastAsia="Times New Roman" w:hAnsi="Consolas" w:cs="Consolas"/>
          <w:color w:val="B5CEA8"/>
          <w:sz w:val="21"/>
          <w:szCs w:val="21"/>
          <w:lang w:val="en-US" w:eastAsia="pt-BR"/>
        </w:rPr>
        <w:t>1000px</w:t>
      </w:r>
      <w:r w:rsidRPr="00232CE6">
        <w:rPr>
          <w:rFonts w:ascii="Consolas" w:eastAsia="Times New Roman" w:hAnsi="Consolas" w:cs="Consolas"/>
          <w:color w:val="D4D4D4"/>
          <w:sz w:val="21"/>
          <w:szCs w:val="21"/>
          <w:lang w:val="en-US" w:eastAsia="pt-BR"/>
        </w:rPr>
        <w:t>), (</w:t>
      </w:r>
      <w:r w:rsidRPr="00232CE6">
        <w:rPr>
          <w:rFonts w:ascii="Consolas" w:eastAsia="Times New Roman" w:hAnsi="Consolas" w:cs="Consolas"/>
          <w:color w:val="9CDCFE"/>
          <w:sz w:val="21"/>
          <w:szCs w:val="21"/>
          <w:lang w:val="en-US" w:eastAsia="pt-BR"/>
        </w:rPr>
        <w:t>orientation</w:t>
      </w:r>
      <w:r w:rsidRPr="00232CE6">
        <w:rPr>
          <w:rFonts w:ascii="Consolas" w:eastAsia="Times New Roman" w:hAnsi="Consolas" w:cs="Consolas"/>
          <w:color w:val="D4D4D4"/>
          <w:sz w:val="21"/>
          <w:szCs w:val="21"/>
          <w:lang w:val="en-US" w:eastAsia="pt-BR"/>
        </w:rPr>
        <w:t>: portrait;) {</w:t>
      </w:r>
    </w:p>
    <w:p w14:paraId="6C10468D"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eastAsia="pt-BR"/>
        </w:rPr>
      </w:pPr>
      <w:r w:rsidRPr="00232CE6">
        <w:rPr>
          <w:rFonts w:ascii="Consolas" w:eastAsia="Times New Roman" w:hAnsi="Consolas" w:cs="Consolas"/>
          <w:color w:val="D4D4D4"/>
          <w:sz w:val="21"/>
          <w:szCs w:val="21"/>
          <w:lang w:val="en-US" w:eastAsia="pt-BR"/>
        </w:rPr>
        <w:t>            </w:t>
      </w:r>
      <w:proofErr w:type="gramStart"/>
      <w:r w:rsidRPr="00232CE6">
        <w:rPr>
          <w:rFonts w:ascii="Consolas" w:eastAsia="Times New Roman" w:hAnsi="Consolas" w:cs="Consolas"/>
          <w:color w:val="D7BA7D"/>
          <w:sz w:val="21"/>
          <w:szCs w:val="21"/>
          <w:lang w:eastAsia="pt-BR"/>
        </w:rPr>
        <w:t>.pequeno</w:t>
      </w:r>
      <w:proofErr w:type="gramEnd"/>
      <w:r w:rsidRPr="00232CE6">
        <w:rPr>
          <w:rFonts w:ascii="Consolas" w:eastAsia="Times New Roman" w:hAnsi="Consolas" w:cs="Consolas"/>
          <w:color w:val="D7BA7D"/>
          <w:sz w:val="21"/>
          <w:szCs w:val="21"/>
          <w:lang w:eastAsia="pt-BR"/>
        </w:rPr>
        <w:t>-retrato</w:t>
      </w:r>
      <w:r w:rsidRPr="00232CE6">
        <w:rPr>
          <w:rFonts w:ascii="Consolas" w:eastAsia="Times New Roman" w:hAnsi="Consolas" w:cs="Consolas"/>
          <w:color w:val="D4D4D4"/>
          <w:sz w:val="21"/>
          <w:szCs w:val="21"/>
          <w:lang w:eastAsia="pt-BR"/>
        </w:rPr>
        <w:t> {</w:t>
      </w:r>
      <w:r w:rsidRPr="00232CE6">
        <w:rPr>
          <w:rFonts w:ascii="Consolas" w:eastAsia="Times New Roman" w:hAnsi="Consolas" w:cs="Consolas"/>
          <w:color w:val="9CDCFE"/>
          <w:sz w:val="21"/>
          <w:szCs w:val="21"/>
          <w:lang w:eastAsia="pt-BR"/>
        </w:rPr>
        <w:t>display</w:t>
      </w:r>
      <w:r w:rsidRPr="00232CE6">
        <w:rPr>
          <w:rFonts w:ascii="Consolas" w:eastAsia="Times New Roman" w:hAnsi="Consolas" w:cs="Consolas"/>
          <w:color w:val="D4D4D4"/>
          <w:sz w:val="21"/>
          <w:szCs w:val="21"/>
          <w:lang w:eastAsia="pt-BR"/>
        </w:rPr>
        <w:t>: </w:t>
      </w:r>
      <w:proofErr w:type="spellStart"/>
      <w:r w:rsidRPr="00232CE6">
        <w:rPr>
          <w:rFonts w:ascii="Consolas" w:eastAsia="Times New Roman" w:hAnsi="Consolas" w:cs="Consolas"/>
          <w:color w:val="CE9178"/>
          <w:sz w:val="21"/>
          <w:szCs w:val="21"/>
          <w:lang w:eastAsia="pt-BR"/>
        </w:rPr>
        <w:t>block</w:t>
      </w:r>
      <w:proofErr w:type="spellEnd"/>
      <w:r w:rsidRPr="00232CE6">
        <w:rPr>
          <w:rFonts w:ascii="Consolas" w:eastAsia="Times New Roman" w:hAnsi="Consolas" w:cs="Consolas"/>
          <w:color w:val="D4D4D4"/>
          <w:sz w:val="21"/>
          <w:szCs w:val="21"/>
          <w:lang w:eastAsia="pt-BR"/>
        </w:rPr>
        <w:t>;}</w:t>
      </w:r>
    </w:p>
    <w:p w14:paraId="476F7CC5" w14:textId="77777777" w:rsidR="00232CE6" w:rsidRPr="00232CE6" w:rsidRDefault="00232CE6" w:rsidP="00232CE6">
      <w:pPr>
        <w:shd w:val="clear" w:color="auto" w:fill="1E1E1E"/>
        <w:spacing w:after="0" w:line="285" w:lineRule="atLeast"/>
        <w:rPr>
          <w:rFonts w:ascii="Consolas" w:eastAsia="Times New Roman" w:hAnsi="Consolas" w:cs="Consolas"/>
          <w:color w:val="D4D4D4"/>
          <w:sz w:val="21"/>
          <w:szCs w:val="21"/>
          <w:lang w:eastAsia="pt-BR"/>
        </w:rPr>
      </w:pPr>
      <w:r w:rsidRPr="00232CE6">
        <w:rPr>
          <w:rFonts w:ascii="Consolas" w:eastAsia="Times New Roman" w:hAnsi="Consolas" w:cs="Consolas"/>
          <w:color w:val="D4D4D4"/>
          <w:sz w:val="21"/>
          <w:szCs w:val="21"/>
          <w:lang w:eastAsia="pt-BR"/>
        </w:rPr>
        <w:t>        }</w:t>
      </w:r>
    </w:p>
    <w:p w14:paraId="1B125AA0" w14:textId="77777777" w:rsidR="00232CE6" w:rsidRDefault="00232CE6" w:rsidP="001A321A">
      <w:pPr>
        <w:rPr>
          <w:b/>
          <w:bCs/>
          <w:sz w:val="24"/>
          <w:szCs w:val="24"/>
          <w:highlight w:val="yellow"/>
        </w:rPr>
      </w:pPr>
    </w:p>
    <w:p w14:paraId="2A2B636C" w14:textId="77777777" w:rsidR="00232CE6" w:rsidRDefault="00232CE6" w:rsidP="001A321A">
      <w:pPr>
        <w:rPr>
          <w:b/>
          <w:bCs/>
          <w:sz w:val="24"/>
          <w:szCs w:val="24"/>
          <w:highlight w:val="yellow"/>
        </w:rPr>
      </w:pPr>
      <w:r>
        <w:rPr>
          <w:b/>
          <w:bCs/>
          <w:sz w:val="24"/>
          <w:szCs w:val="24"/>
          <w:highlight w:val="yellow"/>
        </w:rPr>
        <w:lastRenderedPageBreak/>
        <w:t xml:space="preserve">Ou seja, dentro dos parâmetros do @media colocamos o evento, ou seja no exemplo, quando a largura máxima for 600px, </w:t>
      </w:r>
      <w:proofErr w:type="gramStart"/>
      <w:r>
        <w:rPr>
          <w:b/>
          <w:bCs/>
          <w:sz w:val="24"/>
          <w:szCs w:val="24"/>
          <w:highlight w:val="yellow"/>
        </w:rPr>
        <w:t>o .muito</w:t>
      </w:r>
      <w:proofErr w:type="gramEnd"/>
      <w:r>
        <w:rPr>
          <w:b/>
          <w:bCs/>
          <w:sz w:val="24"/>
          <w:szCs w:val="24"/>
          <w:highlight w:val="yellow"/>
        </w:rPr>
        <w:t xml:space="preserve">-pequeno terá display </w:t>
      </w:r>
      <w:proofErr w:type="spellStart"/>
      <w:r>
        <w:rPr>
          <w:b/>
          <w:bCs/>
          <w:sz w:val="24"/>
          <w:szCs w:val="24"/>
          <w:highlight w:val="yellow"/>
        </w:rPr>
        <w:t>block</w:t>
      </w:r>
      <w:proofErr w:type="spellEnd"/>
      <w:r>
        <w:rPr>
          <w:b/>
          <w:bCs/>
          <w:sz w:val="24"/>
          <w:szCs w:val="24"/>
          <w:highlight w:val="yellow"/>
        </w:rPr>
        <w:t>.</w:t>
      </w:r>
    </w:p>
    <w:p w14:paraId="5D920205" w14:textId="77777777" w:rsidR="00FD6EA4" w:rsidRPr="00FD6EA4" w:rsidRDefault="00FD6EA4" w:rsidP="001A321A">
      <w:pPr>
        <w:rPr>
          <w:sz w:val="24"/>
          <w:szCs w:val="24"/>
          <w:highlight w:val="yellow"/>
        </w:rPr>
      </w:pPr>
    </w:p>
    <w:p w14:paraId="45646736" w14:textId="77777777" w:rsidR="00FD6EA4" w:rsidRDefault="00617C94" w:rsidP="001A321A">
      <w:pPr>
        <w:rPr>
          <w:sz w:val="24"/>
          <w:szCs w:val="24"/>
          <w:highlight w:val="yellow"/>
        </w:rPr>
      </w:pPr>
      <w:r>
        <w:rPr>
          <w:sz w:val="24"/>
          <w:szCs w:val="24"/>
          <w:highlight w:val="yellow"/>
        </w:rPr>
        <w:t xml:space="preserve">Agora vamos ver a diferença entre Flex Box e CSS Grid... a diferença entre os dois é que o Flex Box você organiza sua página de maneira unidimensional, ou seja, através de linhas </w:t>
      </w:r>
      <w:r w:rsidRPr="00617C94">
        <w:rPr>
          <w:b/>
          <w:bCs/>
          <w:sz w:val="24"/>
          <w:szCs w:val="24"/>
          <w:highlight w:val="yellow"/>
        </w:rPr>
        <w:t>ou</w:t>
      </w:r>
      <w:r>
        <w:rPr>
          <w:sz w:val="24"/>
          <w:szCs w:val="24"/>
          <w:highlight w:val="yellow"/>
        </w:rPr>
        <w:t xml:space="preserve"> colunas. Já o CSS Grid </w:t>
      </w:r>
      <w:proofErr w:type="gramStart"/>
      <w:r>
        <w:rPr>
          <w:sz w:val="24"/>
          <w:szCs w:val="24"/>
          <w:highlight w:val="yellow"/>
        </w:rPr>
        <w:t>vocês organiza</w:t>
      </w:r>
      <w:proofErr w:type="gramEnd"/>
      <w:r>
        <w:rPr>
          <w:sz w:val="24"/>
          <w:szCs w:val="24"/>
          <w:highlight w:val="yellow"/>
        </w:rPr>
        <w:t xml:space="preserve"> sua aplicação de maneira bidimensional, ou seja, através de linhas </w:t>
      </w:r>
      <w:r w:rsidRPr="00617C94">
        <w:rPr>
          <w:b/>
          <w:bCs/>
          <w:sz w:val="24"/>
          <w:szCs w:val="24"/>
          <w:highlight w:val="yellow"/>
        </w:rPr>
        <w:t>e</w:t>
      </w:r>
      <w:r>
        <w:rPr>
          <w:sz w:val="24"/>
          <w:szCs w:val="24"/>
          <w:highlight w:val="yellow"/>
        </w:rPr>
        <w:t xml:space="preserve"> colunas.</w:t>
      </w:r>
    </w:p>
    <w:p w14:paraId="37D863F3" w14:textId="77777777" w:rsidR="00595864" w:rsidRDefault="00595864" w:rsidP="001A321A">
      <w:pPr>
        <w:rPr>
          <w:sz w:val="24"/>
          <w:szCs w:val="24"/>
          <w:highlight w:val="yellow"/>
        </w:rPr>
      </w:pPr>
    </w:p>
    <w:p w14:paraId="037F393F" w14:textId="77777777" w:rsidR="00595864" w:rsidRDefault="00595864" w:rsidP="001A321A">
      <w:pPr>
        <w:rPr>
          <w:sz w:val="24"/>
          <w:szCs w:val="24"/>
          <w:highlight w:val="yellow"/>
        </w:rPr>
      </w:pPr>
      <w:r w:rsidRPr="00284461">
        <w:rPr>
          <w:sz w:val="24"/>
          <w:szCs w:val="24"/>
          <w:highlight w:val="yellow"/>
        </w:rPr>
        <w:t>Quando eu Marco um elemento como DISPLAY FLEX, eu passo a ter um FLEX CONTAINER.</w:t>
      </w:r>
    </w:p>
    <w:p w14:paraId="42C3E2CE" w14:textId="77777777" w:rsidR="004C02B6" w:rsidRDefault="004C02B6" w:rsidP="001A321A">
      <w:pPr>
        <w:rPr>
          <w:sz w:val="24"/>
          <w:szCs w:val="24"/>
          <w:highlight w:val="yellow"/>
        </w:rPr>
      </w:pPr>
      <w:r>
        <w:rPr>
          <w:sz w:val="24"/>
          <w:szCs w:val="24"/>
          <w:highlight w:val="yellow"/>
        </w:rPr>
        <w:t xml:space="preserve">Se é um container ele tem vários itens, ele tem o objetivo de armazenar </w:t>
      </w:r>
      <w:proofErr w:type="spellStart"/>
      <w:r>
        <w:rPr>
          <w:sz w:val="24"/>
          <w:szCs w:val="24"/>
          <w:highlight w:val="yellow"/>
        </w:rPr>
        <w:t>diverso</w:t>
      </w:r>
      <w:proofErr w:type="spellEnd"/>
      <w:r>
        <w:rPr>
          <w:sz w:val="24"/>
          <w:szCs w:val="24"/>
          <w:highlight w:val="yellow"/>
        </w:rPr>
        <w:t xml:space="preserve"> itens. Lembrando que o Flex Box é unidimensional, ele se baseia pela linha ou coluna... Você define o eixo principal se </w:t>
      </w:r>
      <w:proofErr w:type="gramStart"/>
      <w:r>
        <w:rPr>
          <w:sz w:val="24"/>
          <w:szCs w:val="24"/>
          <w:highlight w:val="yellow"/>
        </w:rPr>
        <w:t>vai  ser</w:t>
      </w:r>
      <w:proofErr w:type="gramEnd"/>
      <w:r>
        <w:rPr>
          <w:sz w:val="24"/>
          <w:szCs w:val="24"/>
          <w:highlight w:val="yellow"/>
        </w:rPr>
        <w:t xml:space="preserve"> linha ou coluna, e </w:t>
      </w:r>
      <w:proofErr w:type="spellStart"/>
      <w:r>
        <w:rPr>
          <w:sz w:val="24"/>
          <w:szCs w:val="24"/>
          <w:highlight w:val="yellow"/>
        </w:rPr>
        <w:t>dps</w:t>
      </w:r>
      <w:proofErr w:type="spellEnd"/>
      <w:r>
        <w:rPr>
          <w:sz w:val="24"/>
          <w:szCs w:val="24"/>
          <w:highlight w:val="yellow"/>
        </w:rPr>
        <w:t xml:space="preserve"> temos o eixo </w:t>
      </w:r>
      <w:proofErr w:type="spellStart"/>
      <w:r>
        <w:rPr>
          <w:sz w:val="24"/>
          <w:szCs w:val="24"/>
          <w:highlight w:val="yellow"/>
        </w:rPr>
        <w:t>cross</w:t>
      </w:r>
      <w:proofErr w:type="spellEnd"/>
      <w:r>
        <w:rPr>
          <w:sz w:val="24"/>
          <w:szCs w:val="24"/>
          <w:highlight w:val="yellow"/>
        </w:rPr>
        <w:t xml:space="preserve"> que é o que corta o eixo principal... E com isso, temos o </w:t>
      </w:r>
      <w:proofErr w:type="spellStart"/>
      <w:r>
        <w:rPr>
          <w:sz w:val="24"/>
          <w:szCs w:val="24"/>
          <w:highlight w:val="yellow"/>
        </w:rPr>
        <w:t>inicio</w:t>
      </w:r>
      <w:proofErr w:type="spellEnd"/>
      <w:r>
        <w:rPr>
          <w:sz w:val="24"/>
          <w:szCs w:val="24"/>
          <w:highlight w:val="yellow"/>
        </w:rPr>
        <w:t xml:space="preserve"> do início e fim da caixa container e também o tamanho da caixa no eixo principal (</w:t>
      </w:r>
      <w:proofErr w:type="spellStart"/>
      <w:r>
        <w:rPr>
          <w:sz w:val="24"/>
          <w:szCs w:val="24"/>
          <w:highlight w:val="yellow"/>
        </w:rPr>
        <w:t>main</w:t>
      </w:r>
      <w:proofErr w:type="spellEnd"/>
      <w:r>
        <w:rPr>
          <w:sz w:val="24"/>
          <w:szCs w:val="24"/>
          <w:highlight w:val="yellow"/>
        </w:rPr>
        <w:t xml:space="preserve"> </w:t>
      </w:r>
      <w:proofErr w:type="spellStart"/>
      <w:r>
        <w:rPr>
          <w:sz w:val="24"/>
          <w:szCs w:val="24"/>
          <w:highlight w:val="yellow"/>
        </w:rPr>
        <w:t>size</w:t>
      </w:r>
      <w:proofErr w:type="spellEnd"/>
      <w:r>
        <w:rPr>
          <w:sz w:val="24"/>
          <w:szCs w:val="24"/>
          <w:highlight w:val="yellow"/>
        </w:rPr>
        <w:t xml:space="preserve">) e o tamanho do eixo </w:t>
      </w:r>
      <w:proofErr w:type="spellStart"/>
      <w:r>
        <w:rPr>
          <w:sz w:val="24"/>
          <w:szCs w:val="24"/>
          <w:highlight w:val="yellow"/>
        </w:rPr>
        <w:t>cross</w:t>
      </w:r>
      <w:proofErr w:type="spellEnd"/>
      <w:r>
        <w:rPr>
          <w:sz w:val="24"/>
          <w:szCs w:val="24"/>
          <w:highlight w:val="yellow"/>
        </w:rPr>
        <w:t xml:space="preserve"> ( </w:t>
      </w:r>
      <w:proofErr w:type="spellStart"/>
      <w:r>
        <w:rPr>
          <w:sz w:val="24"/>
          <w:szCs w:val="24"/>
          <w:highlight w:val="yellow"/>
        </w:rPr>
        <w:t>cross</w:t>
      </w:r>
      <w:proofErr w:type="spellEnd"/>
      <w:r>
        <w:rPr>
          <w:sz w:val="24"/>
          <w:szCs w:val="24"/>
          <w:highlight w:val="yellow"/>
        </w:rPr>
        <w:t xml:space="preserve"> </w:t>
      </w:r>
      <w:proofErr w:type="spellStart"/>
      <w:r>
        <w:rPr>
          <w:sz w:val="24"/>
          <w:szCs w:val="24"/>
          <w:highlight w:val="yellow"/>
        </w:rPr>
        <w:t>size</w:t>
      </w:r>
      <w:proofErr w:type="spellEnd"/>
      <w:r>
        <w:rPr>
          <w:sz w:val="24"/>
          <w:szCs w:val="24"/>
          <w:highlight w:val="yellow"/>
        </w:rPr>
        <w:t>).</w:t>
      </w:r>
    </w:p>
    <w:p w14:paraId="6FE0C629" w14:textId="77777777" w:rsidR="0004538E" w:rsidRDefault="0004538E" w:rsidP="001A321A">
      <w:pPr>
        <w:rPr>
          <w:sz w:val="24"/>
          <w:szCs w:val="24"/>
          <w:highlight w:val="yellow"/>
        </w:rPr>
      </w:pPr>
    </w:p>
    <w:p w14:paraId="1D1EFE1F"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808080"/>
          <w:sz w:val="21"/>
          <w:szCs w:val="21"/>
          <w:lang w:val="en-US" w:eastAsia="pt-BR"/>
        </w:rPr>
        <w:t>&lt;</w:t>
      </w:r>
      <w:r w:rsidRPr="0004538E">
        <w:rPr>
          <w:rFonts w:ascii="Consolas" w:eastAsia="Times New Roman" w:hAnsi="Consolas" w:cs="Consolas"/>
          <w:color w:val="569CD6"/>
          <w:sz w:val="21"/>
          <w:szCs w:val="21"/>
          <w:lang w:val="en-US" w:eastAsia="pt-BR"/>
        </w:rPr>
        <w:t>style</w:t>
      </w:r>
      <w:r w:rsidRPr="0004538E">
        <w:rPr>
          <w:rFonts w:ascii="Consolas" w:eastAsia="Times New Roman" w:hAnsi="Consolas" w:cs="Consolas"/>
          <w:color w:val="808080"/>
          <w:sz w:val="21"/>
          <w:szCs w:val="21"/>
          <w:lang w:val="en-US" w:eastAsia="pt-BR"/>
        </w:rPr>
        <w:t>&gt;</w:t>
      </w:r>
    </w:p>
    <w:p w14:paraId="49079C0A"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D7BA7D"/>
          <w:sz w:val="21"/>
          <w:szCs w:val="21"/>
          <w:lang w:val="en-US" w:eastAsia="pt-BR"/>
        </w:rPr>
        <w:t>div</w:t>
      </w:r>
      <w:r w:rsidRPr="0004538E">
        <w:rPr>
          <w:rFonts w:ascii="Consolas" w:eastAsia="Times New Roman" w:hAnsi="Consolas" w:cs="Consolas"/>
          <w:color w:val="D4D4D4"/>
          <w:sz w:val="21"/>
          <w:szCs w:val="21"/>
          <w:lang w:val="en-US" w:eastAsia="pt-BR"/>
        </w:rPr>
        <w:t> {</w:t>
      </w:r>
    </w:p>
    <w:p w14:paraId="43FA0EFD"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9CDCFE"/>
          <w:sz w:val="21"/>
          <w:szCs w:val="21"/>
          <w:lang w:val="en-US" w:eastAsia="pt-BR"/>
        </w:rPr>
        <w:t>border</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CE9178"/>
          <w:sz w:val="21"/>
          <w:szCs w:val="21"/>
          <w:lang w:val="en-US" w:eastAsia="pt-BR"/>
        </w:rPr>
        <w:t>solid</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B5CEA8"/>
          <w:sz w:val="21"/>
          <w:szCs w:val="21"/>
          <w:lang w:val="en-US" w:eastAsia="pt-BR"/>
        </w:rPr>
        <w:t>5px</w:t>
      </w:r>
      <w:r w:rsidRPr="0004538E">
        <w:rPr>
          <w:rFonts w:ascii="Consolas" w:eastAsia="Times New Roman" w:hAnsi="Consolas" w:cs="Consolas"/>
          <w:color w:val="D4D4D4"/>
          <w:sz w:val="21"/>
          <w:szCs w:val="21"/>
          <w:lang w:val="en-US" w:eastAsia="pt-BR"/>
        </w:rPr>
        <w:t> </w:t>
      </w:r>
      <w:proofErr w:type="spellStart"/>
      <w:r w:rsidRPr="0004538E">
        <w:rPr>
          <w:rFonts w:ascii="Consolas" w:eastAsia="Times New Roman" w:hAnsi="Consolas" w:cs="Consolas"/>
          <w:color w:val="CE9178"/>
          <w:sz w:val="21"/>
          <w:szCs w:val="21"/>
          <w:lang w:val="en-US" w:eastAsia="pt-BR"/>
        </w:rPr>
        <w:t>dodgerblue</w:t>
      </w:r>
      <w:proofErr w:type="spellEnd"/>
      <w:r w:rsidRPr="0004538E">
        <w:rPr>
          <w:rFonts w:ascii="Consolas" w:eastAsia="Times New Roman" w:hAnsi="Consolas" w:cs="Consolas"/>
          <w:color w:val="D4D4D4"/>
          <w:sz w:val="21"/>
          <w:szCs w:val="21"/>
          <w:lang w:val="en-US" w:eastAsia="pt-BR"/>
        </w:rPr>
        <w:t>;</w:t>
      </w:r>
    </w:p>
    <w:p w14:paraId="6B1DD434"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9CDCFE"/>
          <w:sz w:val="21"/>
          <w:szCs w:val="21"/>
          <w:lang w:val="en-US" w:eastAsia="pt-BR"/>
        </w:rPr>
        <w:t>font-size</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B5CEA8"/>
          <w:sz w:val="21"/>
          <w:szCs w:val="21"/>
          <w:lang w:val="en-US" w:eastAsia="pt-BR"/>
        </w:rPr>
        <w:t>40px</w:t>
      </w:r>
      <w:r w:rsidRPr="0004538E">
        <w:rPr>
          <w:rFonts w:ascii="Consolas" w:eastAsia="Times New Roman" w:hAnsi="Consolas" w:cs="Consolas"/>
          <w:color w:val="D4D4D4"/>
          <w:sz w:val="21"/>
          <w:szCs w:val="21"/>
          <w:lang w:val="en-US" w:eastAsia="pt-BR"/>
        </w:rPr>
        <w:t>;</w:t>
      </w:r>
    </w:p>
    <w:p w14:paraId="7262B5FD"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9CDCFE"/>
          <w:sz w:val="21"/>
          <w:szCs w:val="21"/>
          <w:lang w:val="en-US" w:eastAsia="pt-BR"/>
        </w:rPr>
        <w:t>margin</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B5CEA8"/>
          <w:sz w:val="21"/>
          <w:szCs w:val="21"/>
          <w:lang w:val="en-US" w:eastAsia="pt-BR"/>
        </w:rPr>
        <w:t>5px</w:t>
      </w:r>
      <w:r w:rsidRPr="0004538E">
        <w:rPr>
          <w:rFonts w:ascii="Consolas" w:eastAsia="Times New Roman" w:hAnsi="Consolas" w:cs="Consolas"/>
          <w:color w:val="D4D4D4"/>
          <w:sz w:val="21"/>
          <w:szCs w:val="21"/>
          <w:lang w:val="en-US" w:eastAsia="pt-BR"/>
        </w:rPr>
        <w:t>;</w:t>
      </w:r>
    </w:p>
    <w:p w14:paraId="4FECA8B7"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p>
    <w:p w14:paraId="45114D6C"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p>
    <w:p w14:paraId="43D3F303"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proofErr w:type="gramStart"/>
      <w:r w:rsidRPr="0004538E">
        <w:rPr>
          <w:rFonts w:ascii="Consolas" w:eastAsia="Times New Roman" w:hAnsi="Consolas" w:cs="Consolas"/>
          <w:color w:val="D7BA7D"/>
          <w:sz w:val="21"/>
          <w:szCs w:val="21"/>
          <w:lang w:val="en-US" w:eastAsia="pt-BR"/>
        </w:rPr>
        <w:t>.big</w:t>
      </w:r>
      <w:proofErr w:type="gramEnd"/>
      <w:r w:rsidRPr="0004538E">
        <w:rPr>
          <w:rFonts w:ascii="Consolas" w:eastAsia="Times New Roman" w:hAnsi="Consolas" w:cs="Consolas"/>
          <w:color w:val="D4D4D4"/>
          <w:sz w:val="21"/>
          <w:szCs w:val="21"/>
          <w:lang w:val="en-US" w:eastAsia="pt-BR"/>
        </w:rPr>
        <w:t> {</w:t>
      </w:r>
    </w:p>
    <w:p w14:paraId="351E9E92"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9CDCFE"/>
          <w:sz w:val="21"/>
          <w:szCs w:val="21"/>
          <w:lang w:val="en-US" w:eastAsia="pt-BR"/>
        </w:rPr>
        <w:t>font-size</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B5CEA8"/>
          <w:sz w:val="21"/>
          <w:szCs w:val="21"/>
          <w:lang w:val="en-US" w:eastAsia="pt-BR"/>
        </w:rPr>
        <w:t>1.5em</w:t>
      </w:r>
      <w:r w:rsidRPr="0004538E">
        <w:rPr>
          <w:rFonts w:ascii="Consolas" w:eastAsia="Times New Roman" w:hAnsi="Consolas" w:cs="Consolas"/>
          <w:color w:val="D4D4D4"/>
          <w:sz w:val="21"/>
          <w:szCs w:val="21"/>
          <w:lang w:val="en-US" w:eastAsia="pt-BR"/>
        </w:rPr>
        <w:t>;</w:t>
      </w:r>
    </w:p>
    <w:p w14:paraId="72B610C4"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p>
    <w:p w14:paraId="4DAE2537"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p>
    <w:p w14:paraId="2CD68C1E"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proofErr w:type="gramStart"/>
      <w:r w:rsidRPr="0004538E">
        <w:rPr>
          <w:rFonts w:ascii="Consolas" w:eastAsia="Times New Roman" w:hAnsi="Consolas" w:cs="Consolas"/>
          <w:color w:val="D7BA7D"/>
          <w:sz w:val="21"/>
          <w:szCs w:val="21"/>
          <w:lang w:val="en-US" w:eastAsia="pt-BR"/>
        </w:rPr>
        <w:t>.flex</w:t>
      </w:r>
      <w:proofErr w:type="gramEnd"/>
      <w:r w:rsidRPr="0004538E">
        <w:rPr>
          <w:rFonts w:ascii="Consolas" w:eastAsia="Times New Roman" w:hAnsi="Consolas" w:cs="Consolas"/>
          <w:color w:val="D7BA7D"/>
          <w:sz w:val="21"/>
          <w:szCs w:val="21"/>
          <w:lang w:val="en-US" w:eastAsia="pt-BR"/>
        </w:rPr>
        <w:t>-container</w:t>
      </w:r>
      <w:r w:rsidRPr="0004538E">
        <w:rPr>
          <w:rFonts w:ascii="Consolas" w:eastAsia="Times New Roman" w:hAnsi="Consolas" w:cs="Consolas"/>
          <w:color w:val="D4D4D4"/>
          <w:sz w:val="21"/>
          <w:szCs w:val="21"/>
          <w:lang w:val="en-US" w:eastAsia="pt-BR"/>
        </w:rPr>
        <w:t> {</w:t>
      </w:r>
    </w:p>
    <w:p w14:paraId="3DCA2C45"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proofErr w:type="spellStart"/>
      <w:proofErr w:type="gramStart"/>
      <w:r w:rsidRPr="0004538E">
        <w:rPr>
          <w:rFonts w:ascii="Consolas" w:eastAsia="Times New Roman" w:hAnsi="Consolas" w:cs="Consolas"/>
          <w:color w:val="9CDCFE"/>
          <w:sz w:val="21"/>
          <w:szCs w:val="21"/>
          <w:lang w:val="en-US" w:eastAsia="pt-BR"/>
        </w:rPr>
        <w:t>display</w:t>
      </w:r>
      <w:r w:rsidRPr="0004538E">
        <w:rPr>
          <w:rFonts w:ascii="Consolas" w:eastAsia="Times New Roman" w:hAnsi="Consolas" w:cs="Consolas"/>
          <w:color w:val="D4D4D4"/>
          <w:sz w:val="21"/>
          <w:szCs w:val="21"/>
          <w:lang w:val="en-US" w:eastAsia="pt-BR"/>
        </w:rPr>
        <w:t>:</w:t>
      </w:r>
      <w:r w:rsidRPr="0004538E">
        <w:rPr>
          <w:rFonts w:ascii="Consolas" w:eastAsia="Times New Roman" w:hAnsi="Consolas" w:cs="Consolas"/>
          <w:color w:val="CE9178"/>
          <w:sz w:val="21"/>
          <w:szCs w:val="21"/>
          <w:lang w:val="en-US" w:eastAsia="pt-BR"/>
        </w:rPr>
        <w:t>flex</w:t>
      </w:r>
      <w:proofErr w:type="spellEnd"/>
      <w:proofErr w:type="gramEnd"/>
      <w:r w:rsidRPr="0004538E">
        <w:rPr>
          <w:rFonts w:ascii="Consolas" w:eastAsia="Times New Roman" w:hAnsi="Consolas" w:cs="Consolas"/>
          <w:color w:val="D4D4D4"/>
          <w:sz w:val="21"/>
          <w:szCs w:val="21"/>
          <w:lang w:val="en-US" w:eastAsia="pt-BR"/>
        </w:rPr>
        <w:t>;</w:t>
      </w:r>
    </w:p>
    <w:p w14:paraId="101136F3"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val="en-US" w:eastAsia="pt-BR"/>
        </w:rPr>
      </w:pP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9CDCFE"/>
          <w:sz w:val="21"/>
          <w:szCs w:val="21"/>
          <w:lang w:val="en-US" w:eastAsia="pt-BR"/>
        </w:rPr>
        <w:t>flex-direction</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CE9178"/>
          <w:sz w:val="21"/>
          <w:szCs w:val="21"/>
          <w:lang w:val="en-US" w:eastAsia="pt-BR"/>
        </w:rPr>
        <w:t>column</w:t>
      </w:r>
      <w:r w:rsidRPr="0004538E">
        <w:rPr>
          <w:rFonts w:ascii="Consolas" w:eastAsia="Times New Roman" w:hAnsi="Consolas" w:cs="Consolas"/>
          <w:color w:val="D4D4D4"/>
          <w:sz w:val="21"/>
          <w:szCs w:val="21"/>
          <w:lang w:val="en-US" w:eastAsia="pt-BR"/>
        </w:rPr>
        <w:t>; </w:t>
      </w:r>
      <w:r w:rsidRPr="0004538E">
        <w:rPr>
          <w:rFonts w:ascii="Consolas" w:eastAsia="Times New Roman" w:hAnsi="Consolas" w:cs="Consolas"/>
          <w:color w:val="6A9955"/>
          <w:sz w:val="21"/>
          <w:szCs w:val="21"/>
          <w:lang w:val="en-US" w:eastAsia="pt-BR"/>
        </w:rPr>
        <w:t>/*main axis passou a ser a coluna*/</w:t>
      </w:r>
    </w:p>
    <w:p w14:paraId="7F75C09F" w14:textId="77777777" w:rsidR="0004538E" w:rsidRPr="00E227B4" w:rsidRDefault="0004538E" w:rsidP="0004538E">
      <w:pPr>
        <w:shd w:val="clear" w:color="auto" w:fill="1E1E1E"/>
        <w:spacing w:after="0" w:line="285" w:lineRule="atLeast"/>
        <w:rPr>
          <w:rFonts w:ascii="Consolas" w:eastAsia="Times New Roman" w:hAnsi="Consolas" w:cs="Consolas"/>
          <w:color w:val="D4D4D4"/>
          <w:sz w:val="21"/>
          <w:szCs w:val="21"/>
          <w:lang w:eastAsia="pt-BR"/>
        </w:rPr>
      </w:pPr>
      <w:r w:rsidRPr="0004538E">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eastAsia="pt-BR"/>
        </w:rPr>
        <w:t>flex-direction</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CE9178"/>
          <w:sz w:val="21"/>
          <w:szCs w:val="21"/>
          <w:lang w:eastAsia="pt-BR"/>
        </w:rPr>
        <w:t>column-reverse</w:t>
      </w: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6A9955"/>
          <w:sz w:val="21"/>
          <w:szCs w:val="21"/>
          <w:lang w:eastAsia="pt-BR"/>
        </w:rPr>
        <w:t>/*inverte a ordem dos flex items*/</w:t>
      </w:r>
    </w:p>
    <w:p w14:paraId="636B8461"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04538E">
        <w:rPr>
          <w:rFonts w:ascii="Consolas" w:eastAsia="Times New Roman" w:hAnsi="Consolas" w:cs="Consolas"/>
          <w:color w:val="D4D4D4"/>
          <w:sz w:val="21"/>
          <w:szCs w:val="21"/>
          <w:lang w:eastAsia="pt-BR"/>
        </w:rPr>
        <w:t>}</w:t>
      </w:r>
    </w:p>
    <w:p w14:paraId="2EC25761" w14:textId="77777777" w:rsidR="0004538E" w:rsidRPr="0004538E" w:rsidRDefault="0004538E" w:rsidP="0004538E">
      <w:pPr>
        <w:shd w:val="clear" w:color="auto" w:fill="1E1E1E"/>
        <w:spacing w:after="0" w:line="285" w:lineRule="atLeast"/>
        <w:rPr>
          <w:rFonts w:ascii="Consolas" w:eastAsia="Times New Roman" w:hAnsi="Consolas" w:cs="Consolas"/>
          <w:color w:val="D4D4D4"/>
          <w:sz w:val="21"/>
          <w:szCs w:val="21"/>
          <w:lang w:eastAsia="pt-BR"/>
        </w:rPr>
      </w:pPr>
      <w:r w:rsidRPr="0004538E">
        <w:rPr>
          <w:rFonts w:ascii="Consolas" w:eastAsia="Times New Roman" w:hAnsi="Consolas" w:cs="Consolas"/>
          <w:color w:val="D4D4D4"/>
          <w:sz w:val="21"/>
          <w:szCs w:val="21"/>
          <w:lang w:eastAsia="pt-BR"/>
        </w:rPr>
        <w:t>    </w:t>
      </w:r>
      <w:r w:rsidRPr="0004538E">
        <w:rPr>
          <w:rFonts w:ascii="Consolas" w:eastAsia="Times New Roman" w:hAnsi="Consolas" w:cs="Consolas"/>
          <w:color w:val="808080"/>
          <w:sz w:val="21"/>
          <w:szCs w:val="21"/>
          <w:lang w:eastAsia="pt-BR"/>
        </w:rPr>
        <w:t>&lt;/</w:t>
      </w:r>
      <w:proofErr w:type="spellStart"/>
      <w:r w:rsidRPr="0004538E">
        <w:rPr>
          <w:rFonts w:ascii="Consolas" w:eastAsia="Times New Roman" w:hAnsi="Consolas" w:cs="Consolas"/>
          <w:color w:val="569CD6"/>
          <w:sz w:val="21"/>
          <w:szCs w:val="21"/>
          <w:lang w:eastAsia="pt-BR"/>
        </w:rPr>
        <w:t>style</w:t>
      </w:r>
      <w:proofErr w:type="spellEnd"/>
      <w:r w:rsidRPr="0004538E">
        <w:rPr>
          <w:rFonts w:ascii="Consolas" w:eastAsia="Times New Roman" w:hAnsi="Consolas" w:cs="Consolas"/>
          <w:color w:val="808080"/>
          <w:sz w:val="21"/>
          <w:szCs w:val="21"/>
          <w:lang w:eastAsia="pt-BR"/>
        </w:rPr>
        <w:t>&gt;</w:t>
      </w:r>
    </w:p>
    <w:p w14:paraId="709EEB6B" w14:textId="77777777" w:rsidR="0004538E" w:rsidRDefault="0004538E" w:rsidP="001A321A">
      <w:pPr>
        <w:rPr>
          <w:sz w:val="24"/>
          <w:szCs w:val="24"/>
          <w:highlight w:val="yellow"/>
        </w:rPr>
      </w:pPr>
    </w:p>
    <w:p w14:paraId="1BBA5724" w14:textId="77777777" w:rsidR="00EA779C" w:rsidRDefault="00EA779C" w:rsidP="001A321A">
      <w:pPr>
        <w:rPr>
          <w:sz w:val="24"/>
          <w:szCs w:val="24"/>
          <w:highlight w:val="yellow"/>
        </w:rPr>
      </w:pPr>
      <w:r>
        <w:rPr>
          <w:sz w:val="24"/>
          <w:szCs w:val="24"/>
          <w:highlight w:val="yellow"/>
        </w:rPr>
        <w:t xml:space="preserve">Quando eu defino o container menor que o espaço para o </w:t>
      </w:r>
      <w:proofErr w:type="spellStart"/>
      <w:r>
        <w:rPr>
          <w:sz w:val="24"/>
          <w:szCs w:val="24"/>
          <w:highlight w:val="yellow"/>
        </w:rPr>
        <w:t>flex</w:t>
      </w:r>
      <w:proofErr w:type="spellEnd"/>
      <w:r>
        <w:rPr>
          <w:sz w:val="24"/>
          <w:szCs w:val="24"/>
          <w:highlight w:val="yellow"/>
        </w:rPr>
        <w:t xml:space="preserve"> </w:t>
      </w:r>
      <w:proofErr w:type="spellStart"/>
      <w:r>
        <w:rPr>
          <w:sz w:val="24"/>
          <w:szCs w:val="24"/>
          <w:highlight w:val="yellow"/>
        </w:rPr>
        <w:t>items</w:t>
      </w:r>
      <w:proofErr w:type="spellEnd"/>
      <w:r>
        <w:rPr>
          <w:sz w:val="24"/>
          <w:szCs w:val="24"/>
          <w:highlight w:val="yellow"/>
        </w:rPr>
        <w:t>, eu posso quebrar a linha:</w:t>
      </w:r>
    </w:p>
    <w:p w14:paraId="56ADCFE0" w14:textId="77777777" w:rsidR="00EA779C" w:rsidRPr="00EA779C" w:rsidRDefault="00EA779C" w:rsidP="00EA779C">
      <w:pPr>
        <w:shd w:val="clear" w:color="auto" w:fill="1E1E1E"/>
        <w:spacing w:after="0" w:line="285" w:lineRule="atLeast"/>
        <w:rPr>
          <w:rFonts w:ascii="Consolas" w:eastAsia="Times New Roman" w:hAnsi="Consolas" w:cs="Consolas"/>
          <w:color w:val="D4D4D4"/>
          <w:sz w:val="21"/>
          <w:szCs w:val="21"/>
          <w:lang w:eastAsia="pt-BR"/>
        </w:rPr>
      </w:pPr>
      <w:proofErr w:type="spellStart"/>
      <w:r w:rsidRPr="00EA779C">
        <w:rPr>
          <w:rFonts w:ascii="Consolas" w:eastAsia="Times New Roman" w:hAnsi="Consolas" w:cs="Consolas"/>
          <w:color w:val="9CDCFE"/>
          <w:sz w:val="21"/>
          <w:szCs w:val="21"/>
          <w:lang w:eastAsia="pt-BR"/>
        </w:rPr>
        <w:t>width</w:t>
      </w:r>
      <w:proofErr w:type="spellEnd"/>
      <w:r w:rsidRPr="00EA779C">
        <w:rPr>
          <w:rFonts w:ascii="Consolas" w:eastAsia="Times New Roman" w:hAnsi="Consolas" w:cs="Consolas"/>
          <w:color w:val="D4D4D4"/>
          <w:sz w:val="21"/>
          <w:szCs w:val="21"/>
          <w:lang w:eastAsia="pt-BR"/>
        </w:rPr>
        <w:t>: </w:t>
      </w:r>
      <w:r w:rsidRPr="00EA779C">
        <w:rPr>
          <w:rFonts w:ascii="Consolas" w:eastAsia="Times New Roman" w:hAnsi="Consolas" w:cs="Consolas"/>
          <w:color w:val="B5CEA8"/>
          <w:sz w:val="21"/>
          <w:szCs w:val="21"/>
          <w:lang w:eastAsia="pt-BR"/>
        </w:rPr>
        <w:t>50%</w:t>
      </w:r>
      <w:r w:rsidRPr="00EA779C">
        <w:rPr>
          <w:rFonts w:ascii="Consolas" w:eastAsia="Times New Roman" w:hAnsi="Consolas" w:cs="Consolas"/>
          <w:color w:val="D4D4D4"/>
          <w:sz w:val="21"/>
          <w:szCs w:val="21"/>
          <w:lang w:eastAsia="pt-BR"/>
        </w:rPr>
        <w:t>;</w:t>
      </w:r>
    </w:p>
    <w:p w14:paraId="650CAF5F" w14:textId="77777777" w:rsidR="00EA779C" w:rsidRPr="00EA779C" w:rsidRDefault="00EA779C" w:rsidP="00EA779C">
      <w:pPr>
        <w:shd w:val="clear" w:color="auto" w:fill="1E1E1E"/>
        <w:spacing w:after="0" w:line="285" w:lineRule="atLeast"/>
        <w:rPr>
          <w:rFonts w:ascii="Consolas" w:eastAsia="Times New Roman" w:hAnsi="Consolas" w:cs="Consolas"/>
          <w:color w:val="D4D4D4"/>
          <w:sz w:val="21"/>
          <w:szCs w:val="21"/>
          <w:lang w:eastAsia="pt-BR"/>
        </w:rPr>
      </w:pPr>
      <w:proofErr w:type="spellStart"/>
      <w:r w:rsidRPr="00EA779C">
        <w:rPr>
          <w:rFonts w:ascii="Consolas" w:eastAsia="Times New Roman" w:hAnsi="Consolas" w:cs="Consolas"/>
          <w:color w:val="9CDCFE"/>
          <w:sz w:val="21"/>
          <w:szCs w:val="21"/>
          <w:lang w:eastAsia="pt-BR"/>
        </w:rPr>
        <w:lastRenderedPageBreak/>
        <w:t>flex</w:t>
      </w:r>
      <w:proofErr w:type="spellEnd"/>
      <w:r w:rsidRPr="00EA779C">
        <w:rPr>
          <w:rFonts w:ascii="Consolas" w:eastAsia="Times New Roman" w:hAnsi="Consolas" w:cs="Consolas"/>
          <w:color w:val="9CDCFE"/>
          <w:sz w:val="21"/>
          <w:szCs w:val="21"/>
          <w:lang w:eastAsia="pt-BR"/>
        </w:rPr>
        <w:t>-wrap</w:t>
      </w:r>
      <w:r w:rsidRPr="00EA779C">
        <w:rPr>
          <w:rFonts w:ascii="Consolas" w:eastAsia="Times New Roman" w:hAnsi="Consolas" w:cs="Consolas"/>
          <w:color w:val="D4D4D4"/>
          <w:sz w:val="21"/>
          <w:szCs w:val="21"/>
          <w:lang w:eastAsia="pt-BR"/>
        </w:rPr>
        <w:t>: </w:t>
      </w:r>
      <w:r w:rsidRPr="00EA779C">
        <w:rPr>
          <w:rFonts w:ascii="Consolas" w:eastAsia="Times New Roman" w:hAnsi="Consolas" w:cs="Consolas"/>
          <w:color w:val="CE9178"/>
          <w:sz w:val="21"/>
          <w:szCs w:val="21"/>
          <w:lang w:eastAsia="pt-BR"/>
        </w:rPr>
        <w:t>wrap</w:t>
      </w:r>
      <w:r w:rsidRPr="00EA779C">
        <w:rPr>
          <w:rFonts w:ascii="Consolas" w:eastAsia="Times New Roman" w:hAnsi="Consolas" w:cs="Consolas"/>
          <w:color w:val="D4D4D4"/>
          <w:sz w:val="21"/>
          <w:szCs w:val="21"/>
          <w:lang w:eastAsia="pt-BR"/>
        </w:rPr>
        <w:t>; </w:t>
      </w:r>
      <w:r w:rsidRPr="00EA779C">
        <w:rPr>
          <w:rFonts w:ascii="Consolas" w:eastAsia="Times New Roman" w:hAnsi="Consolas" w:cs="Consolas"/>
          <w:color w:val="6A9955"/>
          <w:sz w:val="21"/>
          <w:szCs w:val="21"/>
          <w:lang w:eastAsia="pt-BR"/>
        </w:rPr>
        <w:t>/*quebra a linha pra respeitar as dimensões*/</w:t>
      </w:r>
    </w:p>
    <w:p w14:paraId="32B0B80A" w14:textId="77777777" w:rsidR="00EA779C" w:rsidRDefault="00EA779C" w:rsidP="001A321A">
      <w:pPr>
        <w:rPr>
          <w:sz w:val="24"/>
          <w:szCs w:val="24"/>
          <w:highlight w:val="yellow"/>
        </w:rPr>
      </w:pPr>
    </w:p>
    <w:p w14:paraId="40911A05" w14:textId="77777777" w:rsidR="00EA779C" w:rsidRDefault="00EA779C" w:rsidP="001A321A">
      <w:pPr>
        <w:rPr>
          <w:sz w:val="24"/>
          <w:szCs w:val="24"/>
          <w:highlight w:val="yellow"/>
        </w:rPr>
      </w:pPr>
      <w:r>
        <w:rPr>
          <w:noProof/>
          <w:sz w:val="24"/>
          <w:szCs w:val="24"/>
          <w:lang w:eastAsia="pt-BR"/>
        </w:rPr>
        <w:drawing>
          <wp:inline distT="0" distB="0" distL="0" distR="0" wp14:anchorId="39BD1003" wp14:editId="251C259F">
            <wp:extent cx="5343525" cy="2867025"/>
            <wp:effectExtent l="19050" t="0" r="9525" b="0"/>
            <wp:docPr id="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343525" cy="2867025"/>
                    </a:xfrm>
                    <a:prstGeom prst="rect">
                      <a:avLst/>
                    </a:prstGeom>
                    <a:noFill/>
                    <a:ln w="9525">
                      <a:noFill/>
                      <a:miter lim="800000"/>
                      <a:headEnd/>
                      <a:tailEnd/>
                    </a:ln>
                  </pic:spPr>
                </pic:pic>
              </a:graphicData>
            </a:graphic>
          </wp:inline>
        </w:drawing>
      </w:r>
    </w:p>
    <w:p w14:paraId="19A0091C" w14:textId="77777777" w:rsidR="00EA779C" w:rsidRDefault="00B2719B" w:rsidP="001A321A">
      <w:pPr>
        <w:rPr>
          <w:sz w:val="24"/>
          <w:szCs w:val="24"/>
          <w:highlight w:val="yellow"/>
        </w:rPr>
      </w:pPr>
      <w:r>
        <w:rPr>
          <w:sz w:val="24"/>
          <w:szCs w:val="24"/>
          <w:highlight w:val="yellow"/>
        </w:rPr>
        <w:t xml:space="preserve">Com </w:t>
      </w:r>
      <w:proofErr w:type="spellStart"/>
      <w:r>
        <w:rPr>
          <w:sz w:val="24"/>
          <w:szCs w:val="24"/>
          <w:highlight w:val="yellow"/>
        </w:rPr>
        <w:t>flex-flow</w:t>
      </w:r>
      <w:proofErr w:type="spellEnd"/>
      <w:r>
        <w:rPr>
          <w:sz w:val="24"/>
          <w:szCs w:val="24"/>
          <w:highlight w:val="yellow"/>
        </w:rPr>
        <w:t xml:space="preserve"> você consegue usar a orientação de linha e coluna junto com o comando de quebra de linha</w:t>
      </w:r>
      <w:r w:rsidR="006A49ED">
        <w:rPr>
          <w:sz w:val="24"/>
          <w:szCs w:val="24"/>
          <w:highlight w:val="yellow"/>
        </w:rPr>
        <w:t xml:space="preserve"> e usar o</w:t>
      </w:r>
      <w:r w:rsidR="00C415AD">
        <w:rPr>
          <w:sz w:val="24"/>
          <w:szCs w:val="24"/>
          <w:highlight w:val="yellow"/>
        </w:rPr>
        <w:t xml:space="preserve"> </w:t>
      </w:r>
      <w:proofErr w:type="spellStart"/>
      <w:r w:rsidR="00C415AD">
        <w:rPr>
          <w:sz w:val="24"/>
          <w:szCs w:val="24"/>
          <w:highlight w:val="yellow"/>
        </w:rPr>
        <w:t>justify</w:t>
      </w:r>
      <w:proofErr w:type="spellEnd"/>
      <w:r w:rsidR="00C415AD">
        <w:rPr>
          <w:sz w:val="24"/>
          <w:szCs w:val="24"/>
          <w:highlight w:val="yellow"/>
        </w:rPr>
        <w:t xml:space="preserve"> </w:t>
      </w:r>
      <w:proofErr w:type="spellStart"/>
      <w:r w:rsidR="00C415AD">
        <w:rPr>
          <w:sz w:val="24"/>
          <w:szCs w:val="24"/>
          <w:highlight w:val="yellow"/>
        </w:rPr>
        <w:t>content</w:t>
      </w:r>
      <w:proofErr w:type="spellEnd"/>
      <w:r w:rsidR="00C415AD">
        <w:rPr>
          <w:sz w:val="24"/>
          <w:szCs w:val="24"/>
          <w:highlight w:val="yellow"/>
        </w:rPr>
        <w:t xml:space="preserve"> para alinhar no </w:t>
      </w:r>
      <w:proofErr w:type="spellStart"/>
      <w:r w:rsidR="00C415AD">
        <w:rPr>
          <w:sz w:val="24"/>
          <w:szCs w:val="24"/>
          <w:highlight w:val="yellow"/>
        </w:rPr>
        <w:t>ínicio</w:t>
      </w:r>
      <w:proofErr w:type="spellEnd"/>
      <w:r w:rsidR="00C415AD">
        <w:rPr>
          <w:sz w:val="24"/>
          <w:szCs w:val="24"/>
          <w:highlight w:val="yellow"/>
        </w:rPr>
        <w:t xml:space="preserve"> ou final os elementos do </w:t>
      </w:r>
      <w:proofErr w:type="spellStart"/>
      <w:r w:rsidR="00C415AD">
        <w:rPr>
          <w:sz w:val="24"/>
          <w:szCs w:val="24"/>
          <w:highlight w:val="yellow"/>
        </w:rPr>
        <w:t>flexbox</w:t>
      </w:r>
      <w:proofErr w:type="spellEnd"/>
      <w:r>
        <w:rPr>
          <w:sz w:val="24"/>
          <w:szCs w:val="24"/>
          <w:highlight w:val="yellow"/>
        </w:rPr>
        <w:t>:</w:t>
      </w:r>
    </w:p>
    <w:p w14:paraId="2B8A421A" w14:textId="77777777" w:rsidR="00B2719B" w:rsidRPr="00B2719B" w:rsidRDefault="00B2719B" w:rsidP="00B2719B">
      <w:pPr>
        <w:shd w:val="clear" w:color="auto" w:fill="1E1E1E"/>
        <w:spacing w:after="0" w:line="285" w:lineRule="atLeast"/>
        <w:rPr>
          <w:rFonts w:ascii="Consolas" w:eastAsia="Times New Roman" w:hAnsi="Consolas" w:cs="Consolas"/>
          <w:color w:val="D4D4D4"/>
          <w:sz w:val="21"/>
          <w:szCs w:val="21"/>
          <w:lang w:eastAsia="pt-BR"/>
        </w:rPr>
      </w:pPr>
      <w:proofErr w:type="spellStart"/>
      <w:r w:rsidRPr="00B2719B">
        <w:rPr>
          <w:rFonts w:ascii="Consolas" w:eastAsia="Times New Roman" w:hAnsi="Consolas" w:cs="Consolas"/>
          <w:color w:val="9CDCFE"/>
          <w:sz w:val="21"/>
          <w:szCs w:val="21"/>
          <w:lang w:eastAsia="pt-BR"/>
        </w:rPr>
        <w:t>flex-flow</w:t>
      </w:r>
      <w:proofErr w:type="spellEnd"/>
      <w:r w:rsidRPr="00B2719B">
        <w:rPr>
          <w:rFonts w:ascii="Consolas" w:eastAsia="Times New Roman" w:hAnsi="Consolas" w:cs="Consolas"/>
          <w:color w:val="D4D4D4"/>
          <w:sz w:val="21"/>
          <w:szCs w:val="21"/>
          <w:lang w:eastAsia="pt-BR"/>
        </w:rPr>
        <w:t>: </w:t>
      </w:r>
      <w:proofErr w:type="spellStart"/>
      <w:r w:rsidRPr="00B2719B">
        <w:rPr>
          <w:rFonts w:ascii="Consolas" w:eastAsia="Times New Roman" w:hAnsi="Consolas" w:cs="Consolas"/>
          <w:color w:val="CE9178"/>
          <w:sz w:val="21"/>
          <w:szCs w:val="21"/>
          <w:lang w:eastAsia="pt-BR"/>
        </w:rPr>
        <w:t>column</w:t>
      </w:r>
      <w:proofErr w:type="spellEnd"/>
      <w:r w:rsidRPr="00B2719B">
        <w:rPr>
          <w:rFonts w:ascii="Consolas" w:eastAsia="Times New Roman" w:hAnsi="Consolas" w:cs="Consolas"/>
          <w:color w:val="D4D4D4"/>
          <w:sz w:val="21"/>
          <w:szCs w:val="21"/>
          <w:lang w:eastAsia="pt-BR"/>
        </w:rPr>
        <w:t> </w:t>
      </w:r>
      <w:r w:rsidRPr="00B2719B">
        <w:rPr>
          <w:rFonts w:ascii="Consolas" w:eastAsia="Times New Roman" w:hAnsi="Consolas" w:cs="Consolas"/>
          <w:color w:val="CE9178"/>
          <w:sz w:val="21"/>
          <w:szCs w:val="21"/>
          <w:lang w:eastAsia="pt-BR"/>
        </w:rPr>
        <w:t>wrap</w:t>
      </w:r>
      <w:r w:rsidRPr="00B2719B">
        <w:rPr>
          <w:rFonts w:ascii="Consolas" w:eastAsia="Times New Roman" w:hAnsi="Consolas" w:cs="Consolas"/>
          <w:color w:val="D4D4D4"/>
          <w:sz w:val="21"/>
          <w:szCs w:val="21"/>
          <w:lang w:eastAsia="pt-BR"/>
        </w:rPr>
        <w:t>;</w:t>
      </w:r>
    </w:p>
    <w:p w14:paraId="7216AB7F" w14:textId="77777777" w:rsidR="00C415AD" w:rsidRPr="00C415AD" w:rsidRDefault="00C415AD" w:rsidP="00C415AD">
      <w:pPr>
        <w:shd w:val="clear" w:color="auto" w:fill="1E1E1E"/>
        <w:spacing w:after="0" w:line="285" w:lineRule="atLeast"/>
        <w:rPr>
          <w:rFonts w:ascii="Consolas" w:eastAsia="Times New Roman" w:hAnsi="Consolas" w:cs="Consolas"/>
          <w:color w:val="D4D4D4"/>
          <w:sz w:val="21"/>
          <w:szCs w:val="21"/>
          <w:lang w:eastAsia="pt-BR"/>
        </w:rPr>
      </w:pPr>
      <w:r w:rsidRPr="00C415AD">
        <w:rPr>
          <w:rFonts w:ascii="Consolas" w:eastAsia="Times New Roman" w:hAnsi="Consolas" w:cs="Consolas"/>
          <w:color w:val="9CDCFE"/>
          <w:sz w:val="21"/>
          <w:szCs w:val="21"/>
          <w:lang w:eastAsia="pt-BR"/>
        </w:rPr>
        <w:t>justify-content</w:t>
      </w:r>
      <w:r w:rsidRPr="00C415AD">
        <w:rPr>
          <w:rFonts w:ascii="Consolas" w:eastAsia="Times New Roman" w:hAnsi="Consolas" w:cs="Consolas"/>
          <w:color w:val="D4D4D4"/>
          <w:sz w:val="21"/>
          <w:szCs w:val="21"/>
          <w:lang w:eastAsia="pt-BR"/>
        </w:rPr>
        <w:t>: </w:t>
      </w:r>
      <w:r w:rsidRPr="00C415AD">
        <w:rPr>
          <w:rFonts w:ascii="Consolas" w:eastAsia="Times New Roman" w:hAnsi="Consolas" w:cs="Consolas"/>
          <w:color w:val="CE9178"/>
          <w:sz w:val="21"/>
          <w:szCs w:val="21"/>
          <w:lang w:eastAsia="pt-BR"/>
        </w:rPr>
        <w:t>flex-start</w:t>
      </w:r>
      <w:r w:rsidRPr="00C415AD">
        <w:rPr>
          <w:rFonts w:ascii="Consolas" w:eastAsia="Times New Roman" w:hAnsi="Consolas" w:cs="Consolas"/>
          <w:color w:val="D4D4D4"/>
          <w:sz w:val="21"/>
          <w:szCs w:val="21"/>
          <w:lang w:eastAsia="pt-BR"/>
        </w:rPr>
        <w:t>; </w:t>
      </w:r>
      <w:r w:rsidRPr="00C415AD">
        <w:rPr>
          <w:rFonts w:ascii="Consolas" w:eastAsia="Times New Roman" w:hAnsi="Consolas" w:cs="Consolas"/>
          <w:color w:val="6A9955"/>
          <w:sz w:val="21"/>
          <w:szCs w:val="21"/>
          <w:lang w:eastAsia="pt-BR"/>
        </w:rPr>
        <w:t>/*colocar os elementos do flex-box no começo do main axix*/</w:t>
      </w:r>
    </w:p>
    <w:p w14:paraId="6ABE0EFC" w14:textId="77777777" w:rsidR="00B2719B" w:rsidRDefault="00B2719B" w:rsidP="001A321A">
      <w:pPr>
        <w:rPr>
          <w:sz w:val="24"/>
          <w:szCs w:val="24"/>
          <w:highlight w:val="yellow"/>
          <w:u w:val="single"/>
        </w:rPr>
      </w:pPr>
    </w:p>
    <w:p w14:paraId="1851D076" w14:textId="77777777" w:rsidR="006A49ED" w:rsidRDefault="006A49ED" w:rsidP="001A321A">
      <w:pPr>
        <w:rPr>
          <w:sz w:val="24"/>
          <w:szCs w:val="24"/>
          <w:highlight w:val="yellow"/>
          <w:u w:val="single"/>
        </w:rPr>
      </w:pPr>
      <w:r>
        <w:rPr>
          <w:sz w:val="24"/>
          <w:szCs w:val="24"/>
          <w:highlight w:val="yellow"/>
          <w:u w:val="single"/>
        </w:rPr>
        <w:t xml:space="preserve">Agora configurações para Cross </w:t>
      </w:r>
      <w:proofErr w:type="spellStart"/>
      <w:r>
        <w:rPr>
          <w:sz w:val="24"/>
          <w:szCs w:val="24"/>
          <w:highlight w:val="yellow"/>
          <w:u w:val="single"/>
        </w:rPr>
        <w:t>Axis</w:t>
      </w:r>
      <w:proofErr w:type="spellEnd"/>
      <w:r>
        <w:rPr>
          <w:sz w:val="24"/>
          <w:szCs w:val="24"/>
          <w:highlight w:val="yellow"/>
          <w:u w:val="single"/>
        </w:rPr>
        <w:t xml:space="preserve"> usando o </w:t>
      </w:r>
      <w:proofErr w:type="spellStart"/>
      <w:r>
        <w:rPr>
          <w:sz w:val="24"/>
          <w:szCs w:val="24"/>
          <w:highlight w:val="yellow"/>
          <w:u w:val="single"/>
        </w:rPr>
        <w:t>Align-Items</w:t>
      </w:r>
      <w:proofErr w:type="spellEnd"/>
      <w:r>
        <w:rPr>
          <w:sz w:val="24"/>
          <w:szCs w:val="24"/>
          <w:highlight w:val="yellow"/>
          <w:u w:val="single"/>
        </w:rPr>
        <w:t>:</w:t>
      </w:r>
    </w:p>
    <w:p w14:paraId="15B6FC76"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6A9955"/>
          <w:sz w:val="21"/>
          <w:szCs w:val="21"/>
          <w:lang w:val="en-US" w:eastAsia="pt-BR"/>
        </w:rPr>
        <w:t>/*Cross Axis*/</w:t>
      </w:r>
    </w:p>
    <w:p w14:paraId="27FFFA2F"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height</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B5CEA8"/>
          <w:sz w:val="21"/>
          <w:szCs w:val="21"/>
          <w:lang w:val="en-US" w:eastAsia="pt-BR"/>
        </w:rPr>
        <w:t>400px</w:t>
      </w:r>
      <w:r w:rsidRPr="006A49ED">
        <w:rPr>
          <w:rFonts w:ascii="Consolas" w:eastAsia="Times New Roman" w:hAnsi="Consolas" w:cs="Consolas"/>
          <w:color w:val="D4D4D4"/>
          <w:sz w:val="21"/>
          <w:szCs w:val="21"/>
          <w:lang w:val="en-US" w:eastAsia="pt-BR"/>
        </w:rPr>
        <w:t>;</w:t>
      </w:r>
    </w:p>
    <w:p w14:paraId="222DA336"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align-items</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stretch</w:t>
      </w:r>
      <w:r w:rsidRPr="006A49ED">
        <w:rPr>
          <w:rFonts w:ascii="Consolas" w:eastAsia="Times New Roman" w:hAnsi="Consolas" w:cs="Consolas"/>
          <w:color w:val="D4D4D4"/>
          <w:sz w:val="21"/>
          <w:szCs w:val="21"/>
          <w:lang w:val="en-US" w:eastAsia="pt-BR"/>
        </w:rPr>
        <w:t>;</w:t>
      </w:r>
    </w:p>
    <w:p w14:paraId="4BDB02B1"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align-items</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baseline</w:t>
      </w:r>
      <w:r w:rsidRPr="006A49ED">
        <w:rPr>
          <w:rFonts w:ascii="Consolas" w:eastAsia="Times New Roman" w:hAnsi="Consolas" w:cs="Consolas"/>
          <w:color w:val="D4D4D4"/>
          <w:sz w:val="21"/>
          <w:szCs w:val="21"/>
          <w:lang w:val="en-US" w:eastAsia="pt-BR"/>
        </w:rPr>
        <w:t>;</w:t>
      </w:r>
    </w:p>
    <w:p w14:paraId="2C03235C"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align-items</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flex-start</w:t>
      </w:r>
      <w:r w:rsidRPr="006A49ED">
        <w:rPr>
          <w:rFonts w:ascii="Consolas" w:eastAsia="Times New Roman" w:hAnsi="Consolas" w:cs="Consolas"/>
          <w:color w:val="D4D4D4"/>
          <w:sz w:val="21"/>
          <w:szCs w:val="21"/>
          <w:lang w:val="en-US" w:eastAsia="pt-BR"/>
        </w:rPr>
        <w:t>;</w:t>
      </w:r>
    </w:p>
    <w:p w14:paraId="0F7038D9"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align-items</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flex-end</w:t>
      </w:r>
      <w:r w:rsidRPr="006A49ED">
        <w:rPr>
          <w:rFonts w:ascii="Consolas" w:eastAsia="Times New Roman" w:hAnsi="Consolas" w:cs="Consolas"/>
          <w:color w:val="D4D4D4"/>
          <w:sz w:val="21"/>
          <w:szCs w:val="21"/>
          <w:lang w:val="en-US" w:eastAsia="pt-BR"/>
        </w:rPr>
        <w:t>;</w:t>
      </w:r>
    </w:p>
    <w:p w14:paraId="5F4187B0"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align-items</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center</w:t>
      </w:r>
      <w:r w:rsidRPr="006A49ED">
        <w:rPr>
          <w:rFonts w:ascii="Consolas" w:eastAsia="Times New Roman" w:hAnsi="Consolas" w:cs="Consolas"/>
          <w:color w:val="D4D4D4"/>
          <w:sz w:val="21"/>
          <w:szCs w:val="21"/>
          <w:lang w:val="en-US" w:eastAsia="pt-BR"/>
        </w:rPr>
        <w:t>;</w:t>
      </w:r>
    </w:p>
    <w:p w14:paraId="6FFF673E"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p>
    <w:p w14:paraId="34289C7A" w14:textId="77777777" w:rsidR="006A49ED" w:rsidRDefault="006A49ED" w:rsidP="001A321A">
      <w:pPr>
        <w:rPr>
          <w:sz w:val="24"/>
          <w:szCs w:val="24"/>
          <w:highlight w:val="yellow"/>
          <w:u w:val="single"/>
          <w:lang w:val="en-US"/>
        </w:rPr>
      </w:pPr>
    </w:p>
    <w:p w14:paraId="1507BDFA" w14:textId="77777777" w:rsidR="006A49ED" w:rsidRPr="006A49ED" w:rsidRDefault="006A49ED" w:rsidP="001A321A">
      <w:pPr>
        <w:rPr>
          <w:sz w:val="24"/>
          <w:szCs w:val="24"/>
          <w:highlight w:val="yellow"/>
          <w:u w:val="single"/>
        </w:rPr>
      </w:pPr>
      <w:r w:rsidRPr="006A49ED">
        <w:rPr>
          <w:sz w:val="24"/>
          <w:szCs w:val="24"/>
          <w:highlight w:val="yellow"/>
          <w:u w:val="single"/>
        </w:rPr>
        <w:t xml:space="preserve">E quando temos mais de uma linha, podemos alinhar com o </w:t>
      </w:r>
      <w:proofErr w:type="spellStart"/>
      <w:r w:rsidRPr="006A49ED">
        <w:rPr>
          <w:sz w:val="24"/>
          <w:szCs w:val="24"/>
          <w:highlight w:val="yellow"/>
          <w:u w:val="single"/>
        </w:rPr>
        <w:t>Aling-Content</w:t>
      </w:r>
      <w:proofErr w:type="spellEnd"/>
      <w:r w:rsidRPr="006A49ED">
        <w:rPr>
          <w:sz w:val="24"/>
          <w:szCs w:val="24"/>
          <w:highlight w:val="yellow"/>
          <w:u w:val="single"/>
        </w:rPr>
        <w:t>:</w:t>
      </w:r>
    </w:p>
    <w:p w14:paraId="650FE880"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eastAsia="pt-BR"/>
        </w:rPr>
      </w:pPr>
      <w:r w:rsidRPr="006A49ED">
        <w:rPr>
          <w:rFonts w:ascii="Consolas" w:eastAsia="Times New Roman" w:hAnsi="Consolas" w:cs="Consolas"/>
          <w:color w:val="D4D4D4"/>
          <w:sz w:val="21"/>
          <w:szCs w:val="21"/>
          <w:lang w:eastAsia="pt-BR"/>
        </w:rPr>
        <w:t> </w:t>
      </w:r>
      <w:r w:rsidRPr="006A49ED">
        <w:rPr>
          <w:rFonts w:ascii="Consolas" w:eastAsia="Times New Roman" w:hAnsi="Consolas" w:cs="Consolas"/>
          <w:color w:val="6A9955"/>
          <w:sz w:val="21"/>
          <w:szCs w:val="21"/>
          <w:lang w:eastAsia="pt-BR"/>
        </w:rPr>
        <w:t>/*Para alinhar quando temos de uma linha*/</w:t>
      </w:r>
    </w:p>
    <w:p w14:paraId="2E5757AF"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eastAsia="pt-BR"/>
        </w:rPr>
      </w:pPr>
    </w:p>
    <w:p w14:paraId="67CB9E9A"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eastAsia="pt-BR"/>
        </w:rPr>
        <w:t>            </w:t>
      </w:r>
      <w:r w:rsidRPr="006A49ED">
        <w:rPr>
          <w:rFonts w:ascii="Consolas" w:eastAsia="Times New Roman" w:hAnsi="Consolas" w:cs="Consolas"/>
          <w:color w:val="9CDCFE"/>
          <w:sz w:val="21"/>
          <w:szCs w:val="21"/>
          <w:lang w:val="en-US" w:eastAsia="pt-BR"/>
        </w:rPr>
        <w:t>align-content</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flex-start</w:t>
      </w:r>
      <w:r w:rsidRPr="006A49ED">
        <w:rPr>
          <w:rFonts w:ascii="Consolas" w:eastAsia="Times New Roman" w:hAnsi="Consolas" w:cs="Consolas"/>
          <w:color w:val="D4D4D4"/>
          <w:sz w:val="21"/>
          <w:szCs w:val="21"/>
          <w:lang w:val="en-US" w:eastAsia="pt-BR"/>
        </w:rPr>
        <w:t>;</w:t>
      </w:r>
    </w:p>
    <w:p w14:paraId="09906579"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align-content</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flex-end</w:t>
      </w:r>
      <w:r w:rsidRPr="006A49ED">
        <w:rPr>
          <w:rFonts w:ascii="Consolas" w:eastAsia="Times New Roman" w:hAnsi="Consolas" w:cs="Consolas"/>
          <w:color w:val="D4D4D4"/>
          <w:sz w:val="21"/>
          <w:szCs w:val="21"/>
          <w:lang w:val="en-US" w:eastAsia="pt-BR"/>
        </w:rPr>
        <w:t>;</w:t>
      </w:r>
    </w:p>
    <w:p w14:paraId="0391792D"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align-content</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center</w:t>
      </w:r>
      <w:r w:rsidRPr="006A49ED">
        <w:rPr>
          <w:rFonts w:ascii="Consolas" w:eastAsia="Times New Roman" w:hAnsi="Consolas" w:cs="Consolas"/>
          <w:color w:val="D4D4D4"/>
          <w:sz w:val="21"/>
          <w:szCs w:val="21"/>
          <w:lang w:val="en-US" w:eastAsia="pt-BR"/>
        </w:rPr>
        <w:t>;</w:t>
      </w:r>
    </w:p>
    <w:p w14:paraId="7EE258E2"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val="en-US" w:eastAsia="pt-BR"/>
        </w:rPr>
      </w:pP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9CDCFE"/>
          <w:sz w:val="21"/>
          <w:szCs w:val="21"/>
          <w:lang w:val="en-US" w:eastAsia="pt-BR"/>
        </w:rPr>
        <w:t>align-content</w:t>
      </w:r>
      <w:r w:rsidRPr="006A49ED">
        <w:rPr>
          <w:rFonts w:ascii="Consolas" w:eastAsia="Times New Roman" w:hAnsi="Consolas" w:cs="Consolas"/>
          <w:color w:val="D4D4D4"/>
          <w:sz w:val="21"/>
          <w:szCs w:val="21"/>
          <w:lang w:val="en-US" w:eastAsia="pt-BR"/>
        </w:rPr>
        <w:t>: </w:t>
      </w:r>
      <w:r w:rsidRPr="006A49ED">
        <w:rPr>
          <w:rFonts w:ascii="Consolas" w:eastAsia="Times New Roman" w:hAnsi="Consolas" w:cs="Consolas"/>
          <w:color w:val="CE9178"/>
          <w:sz w:val="21"/>
          <w:szCs w:val="21"/>
          <w:lang w:val="en-US" w:eastAsia="pt-BR"/>
        </w:rPr>
        <w:t>space-around</w:t>
      </w:r>
      <w:r w:rsidRPr="006A49ED">
        <w:rPr>
          <w:rFonts w:ascii="Consolas" w:eastAsia="Times New Roman" w:hAnsi="Consolas" w:cs="Consolas"/>
          <w:color w:val="D4D4D4"/>
          <w:sz w:val="21"/>
          <w:szCs w:val="21"/>
          <w:lang w:val="en-US" w:eastAsia="pt-BR"/>
        </w:rPr>
        <w:t>;</w:t>
      </w:r>
    </w:p>
    <w:p w14:paraId="4C78D661" w14:textId="77777777" w:rsidR="006A49ED" w:rsidRPr="006A49ED" w:rsidRDefault="006A49ED" w:rsidP="006A49ED">
      <w:pPr>
        <w:shd w:val="clear" w:color="auto" w:fill="1E1E1E"/>
        <w:spacing w:after="0" w:line="285" w:lineRule="atLeast"/>
        <w:rPr>
          <w:rFonts w:ascii="Consolas" w:eastAsia="Times New Roman" w:hAnsi="Consolas" w:cs="Consolas"/>
          <w:color w:val="D4D4D4"/>
          <w:sz w:val="21"/>
          <w:szCs w:val="21"/>
          <w:lang w:eastAsia="pt-BR"/>
        </w:rPr>
      </w:pPr>
      <w:r w:rsidRPr="006A49ED">
        <w:rPr>
          <w:rFonts w:ascii="Consolas" w:eastAsia="Times New Roman" w:hAnsi="Consolas" w:cs="Consolas"/>
          <w:color w:val="D4D4D4"/>
          <w:sz w:val="21"/>
          <w:szCs w:val="21"/>
          <w:lang w:val="en-US" w:eastAsia="pt-BR"/>
        </w:rPr>
        <w:lastRenderedPageBreak/>
        <w:t>            </w:t>
      </w:r>
      <w:proofErr w:type="spellStart"/>
      <w:r w:rsidRPr="006A49ED">
        <w:rPr>
          <w:rFonts w:ascii="Consolas" w:eastAsia="Times New Roman" w:hAnsi="Consolas" w:cs="Consolas"/>
          <w:color w:val="9CDCFE"/>
          <w:sz w:val="21"/>
          <w:szCs w:val="21"/>
          <w:lang w:eastAsia="pt-BR"/>
        </w:rPr>
        <w:t>align-content</w:t>
      </w:r>
      <w:proofErr w:type="spellEnd"/>
      <w:r w:rsidRPr="006A49ED">
        <w:rPr>
          <w:rFonts w:ascii="Consolas" w:eastAsia="Times New Roman" w:hAnsi="Consolas" w:cs="Consolas"/>
          <w:color w:val="D4D4D4"/>
          <w:sz w:val="21"/>
          <w:szCs w:val="21"/>
          <w:lang w:eastAsia="pt-BR"/>
        </w:rPr>
        <w:t>: </w:t>
      </w:r>
      <w:proofErr w:type="spellStart"/>
      <w:r w:rsidRPr="006A49ED">
        <w:rPr>
          <w:rFonts w:ascii="Consolas" w:eastAsia="Times New Roman" w:hAnsi="Consolas" w:cs="Consolas"/>
          <w:color w:val="CE9178"/>
          <w:sz w:val="21"/>
          <w:szCs w:val="21"/>
          <w:lang w:eastAsia="pt-BR"/>
        </w:rPr>
        <w:t>space-between</w:t>
      </w:r>
      <w:proofErr w:type="spellEnd"/>
      <w:r w:rsidRPr="006A49ED">
        <w:rPr>
          <w:rFonts w:ascii="Consolas" w:eastAsia="Times New Roman" w:hAnsi="Consolas" w:cs="Consolas"/>
          <w:color w:val="D4D4D4"/>
          <w:sz w:val="21"/>
          <w:szCs w:val="21"/>
          <w:lang w:eastAsia="pt-BR"/>
        </w:rPr>
        <w:t>;</w:t>
      </w:r>
    </w:p>
    <w:p w14:paraId="52C51FE1" w14:textId="77777777" w:rsidR="006A49ED" w:rsidRDefault="006A49ED" w:rsidP="001A321A">
      <w:pPr>
        <w:rPr>
          <w:sz w:val="24"/>
          <w:szCs w:val="24"/>
          <w:highlight w:val="yellow"/>
          <w:u w:val="single"/>
        </w:rPr>
      </w:pPr>
    </w:p>
    <w:p w14:paraId="6F64D001" w14:textId="77777777" w:rsidR="006A49ED" w:rsidRDefault="009C658E" w:rsidP="001A321A">
      <w:pPr>
        <w:rPr>
          <w:sz w:val="24"/>
          <w:szCs w:val="24"/>
          <w:highlight w:val="yellow"/>
          <w:u w:val="single"/>
        </w:rPr>
      </w:pPr>
      <w:r>
        <w:rPr>
          <w:sz w:val="24"/>
          <w:szCs w:val="24"/>
          <w:highlight w:val="yellow"/>
          <w:u w:val="single"/>
        </w:rPr>
        <w:t xml:space="preserve">Eu posso </w:t>
      </w:r>
      <w:r w:rsidR="002405C1">
        <w:rPr>
          <w:sz w:val="24"/>
          <w:szCs w:val="24"/>
          <w:highlight w:val="yellow"/>
          <w:u w:val="single"/>
        </w:rPr>
        <w:t xml:space="preserve">definir a ordem de um elemento definido dentro do meu </w:t>
      </w:r>
      <w:proofErr w:type="spellStart"/>
      <w:r w:rsidR="002405C1">
        <w:rPr>
          <w:sz w:val="24"/>
          <w:szCs w:val="24"/>
          <w:highlight w:val="yellow"/>
          <w:u w:val="single"/>
        </w:rPr>
        <w:t>flexbox</w:t>
      </w:r>
      <w:proofErr w:type="spellEnd"/>
      <w:r w:rsidR="002405C1">
        <w:rPr>
          <w:sz w:val="24"/>
          <w:szCs w:val="24"/>
          <w:highlight w:val="yellow"/>
          <w:u w:val="single"/>
        </w:rPr>
        <w:t>:</w:t>
      </w:r>
    </w:p>
    <w:p w14:paraId="098CAB54"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DD71C1">
        <w:rPr>
          <w:rFonts w:ascii="Consolas" w:eastAsia="Times New Roman" w:hAnsi="Consolas" w:cs="Consolas"/>
          <w:color w:val="D4D4D4"/>
          <w:sz w:val="21"/>
          <w:szCs w:val="21"/>
          <w:lang w:eastAsia="pt-BR"/>
        </w:rPr>
        <w:t>   </w:t>
      </w:r>
      <w:r w:rsidRPr="002405C1">
        <w:rPr>
          <w:rFonts w:ascii="Consolas" w:eastAsia="Times New Roman" w:hAnsi="Consolas" w:cs="Consolas"/>
          <w:color w:val="D7BA7D"/>
          <w:sz w:val="21"/>
          <w:szCs w:val="21"/>
          <w:lang w:val="en-US" w:eastAsia="pt-BR"/>
        </w:rPr>
        <w:t>div</w:t>
      </w:r>
      <w:r w:rsidRPr="002405C1">
        <w:rPr>
          <w:rFonts w:ascii="Consolas" w:eastAsia="Times New Roman" w:hAnsi="Consolas" w:cs="Consolas"/>
          <w:color w:val="D4D4D4"/>
          <w:sz w:val="21"/>
          <w:szCs w:val="21"/>
          <w:lang w:val="en-US" w:eastAsia="pt-BR"/>
        </w:rPr>
        <w:t> {</w:t>
      </w:r>
    </w:p>
    <w:p w14:paraId="74957DD2"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roofErr w:type="spellStart"/>
      <w:proofErr w:type="gramStart"/>
      <w:r w:rsidRPr="002405C1">
        <w:rPr>
          <w:rFonts w:ascii="Consolas" w:eastAsia="Times New Roman" w:hAnsi="Consolas" w:cs="Consolas"/>
          <w:color w:val="9CDCFE"/>
          <w:sz w:val="21"/>
          <w:szCs w:val="21"/>
          <w:lang w:val="en-US" w:eastAsia="pt-BR"/>
        </w:rPr>
        <w:t>border</w:t>
      </w:r>
      <w:r w:rsidRPr="002405C1">
        <w:rPr>
          <w:rFonts w:ascii="Consolas" w:eastAsia="Times New Roman" w:hAnsi="Consolas" w:cs="Consolas"/>
          <w:color w:val="D4D4D4"/>
          <w:sz w:val="21"/>
          <w:szCs w:val="21"/>
          <w:lang w:val="en-US" w:eastAsia="pt-BR"/>
        </w:rPr>
        <w:t>:</w:t>
      </w:r>
      <w:r w:rsidRPr="002405C1">
        <w:rPr>
          <w:rFonts w:ascii="Consolas" w:eastAsia="Times New Roman" w:hAnsi="Consolas" w:cs="Consolas"/>
          <w:color w:val="CE9178"/>
          <w:sz w:val="21"/>
          <w:szCs w:val="21"/>
          <w:lang w:val="en-US" w:eastAsia="pt-BR"/>
        </w:rPr>
        <w:t>solid</w:t>
      </w:r>
      <w:proofErr w:type="spellEnd"/>
      <w:proofErr w:type="gramEnd"/>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B5CEA8"/>
          <w:sz w:val="21"/>
          <w:szCs w:val="21"/>
          <w:lang w:val="en-US" w:eastAsia="pt-BR"/>
        </w:rPr>
        <w:t>5px</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CE9178"/>
          <w:sz w:val="21"/>
          <w:szCs w:val="21"/>
          <w:lang w:val="en-US" w:eastAsia="pt-BR"/>
        </w:rPr>
        <w:t>blue</w:t>
      </w:r>
      <w:r w:rsidRPr="002405C1">
        <w:rPr>
          <w:rFonts w:ascii="Consolas" w:eastAsia="Times New Roman" w:hAnsi="Consolas" w:cs="Consolas"/>
          <w:color w:val="D4D4D4"/>
          <w:sz w:val="21"/>
          <w:szCs w:val="21"/>
          <w:lang w:val="en-US" w:eastAsia="pt-BR"/>
        </w:rPr>
        <w:t>;</w:t>
      </w:r>
    </w:p>
    <w:p w14:paraId="2608C5FF"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
    <w:p w14:paraId="39A07FE9"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p>
    <w:p w14:paraId="5D57D0EE"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roofErr w:type="gramStart"/>
      <w:r w:rsidRPr="002405C1">
        <w:rPr>
          <w:rFonts w:ascii="Consolas" w:eastAsia="Times New Roman" w:hAnsi="Consolas" w:cs="Consolas"/>
          <w:color w:val="D7BA7D"/>
          <w:sz w:val="21"/>
          <w:szCs w:val="21"/>
          <w:lang w:val="en-US" w:eastAsia="pt-BR"/>
        </w:rPr>
        <w:t>.flex</w:t>
      </w:r>
      <w:proofErr w:type="gramEnd"/>
      <w:r w:rsidRPr="002405C1">
        <w:rPr>
          <w:rFonts w:ascii="Consolas" w:eastAsia="Times New Roman" w:hAnsi="Consolas" w:cs="Consolas"/>
          <w:color w:val="D7BA7D"/>
          <w:sz w:val="21"/>
          <w:szCs w:val="21"/>
          <w:lang w:val="en-US" w:eastAsia="pt-BR"/>
        </w:rPr>
        <w:t>-container</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D7BA7D"/>
          <w:sz w:val="21"/>
          <w:szCs w:val="21"/>
          <w:lang w:val="en-US" w:eastAsia="pt-BR"/>
        </w:rPr>
        <w:t>div</w:t>
      </w:r>
      <w:r w:rsidRPr="002405C1">
        <w:rPr>
          <w:rFonts w:ascii="Consolas" w:eastAsia="Times New Roman" w:hAnsi="Consolas" w:cs="Consolas"/>
          <w:color w:val="D4D4D4"/>
          <w:sz w:val="21"/>
          <w:szCs w:val="21"/>
          <w:lang w:val="en-US" w:eastAsia="pt-BR"/>
        </w:rPr>
        <w:t> {</w:t>
      </w:r>
    </w:p>
    <w:p w14:paraId="0CF718A6"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9CDCFE"/>
          <w:sz w:val="21"/>
          <w:szCs w:val="21"/>
          <w:lang w:val="en-US" w:eastAsia="pt-BR"/>
        </w:rPr>
        <w:t>box-sizing</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CE9178"/>
          <w:sz w:val="21"/>
          <w:szCs w:val="21"/>
          <w:lang w:val="en-US" w:eastAsia="pt-BR"/>
        </w:rPr>
        <w:t>border-box</w:t>
      </w:r>
      <w:r w:rsidRPr="002405C1">
        <w:rPr>
          <w:rFonts w:ascii="Consolas" w:eastAsia="Times New Roman" w:hAnsi="Consolas" w:cs="Consolas"/>
          <w:color w:val="D4D4D4"/>
          <w:sz w:val="21"/>
          <w:szCs w:val="21"/>
          <w:lang w:val="en-US" w:eastAsia="pt-BR"/>
        </w:rPr>
        <w:t>;</w:t>
      </w:r>
    </w:p>
    <w:p w14:paraId="7E795824"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
    <w:p w14:paraId="103753FE"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p>
    <w:p w14:paraId="359DF4F1"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roofErr w:type="gramStart"/>
      <w:r w:rsidRPr="002405C1">
        <w:rPr>
          <w:rFonts w:ascii="Consolas" w:eastAsia="Times New Roman" w:hAnsi="Consolas" w:cs="Consolas"/>
          <w:color w:val="D7BA7D"/>
          <w:sz w:val="21"/>
          <w:szCs w:val="21"/>
          <w:lang w:val="en-US" w:eastAsia="pt-BR"/>
        </w:rPr>
        <w:t>.flex</w:t>
      </w:r>
      <w:proofErr w:type="gramEnd"/>
      <w:r w:rsidRPr="002405C1">
        <w:rPr>
          <w:rFonts w:ascii="Consolas" w:eastAsia="Times New Roman" w:hAnsi="Consolas" w:cs="Consolas"/>
          <w:color w:val="D7BA7D"/>
          <w:sz w:val="21"/>
          <w:szCs w:val="21"/>
          <w:lang w:val="en-US" w:eastAsia="pt-BR"/>
        </w:rPr>
        <w:t>-container</w:t>
      </w:r>
      <w:r w:rsidRPr="002405C1">
        <w:rPr>
          <w:rFonts w:ascii="Consolas" w:eastAsia="Times New Roman" w:hAnsi="Consolas" w:cs="Consolas"/>
          <w:color w:val="D4D4D4"/>
          <w:sz w:val="21"/>
          <w:szCs w:val="21"/>
          <w:lang w:val="en-US" w:eastAsia="pt-BR"/>
        </w:rPr>
        <w:t> {</w:t>
      </w:r>
    </w:p>
    <w:p w14:paraId="07CA87D6"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9CDCFE"/>
          <w:sz w:val="21"/>
          <w:szCs w:val="21"/>
          <w:lang w:val="en-US" w:eastAsia="pt-BR"/>
        </w:rPr>
        <w:t>display</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CE9178"/>
          <w:sz w:val="21"/>
          <w:szCs w:val="21"/>
          <w:lang w:val="en-US" w:eastAsia="pt-BR"/>
        </w:rPr>
        <w:t>flex</w:t>
      </w:r>
      <w:r w:rsidRPr="002405C1">
        <w:rPr>
          <w:rFonts w:ascii="Consolas" w:eastAsia="Times New Roman" w:hAnsi="Consolas" w:cs="Consolas"/>
          <w:color w:val="D4D4D4"/>
          <w:sz w:val="21"/>
          <w:szCs w:val="21"/>
          <w:lang w:val="en-US" w:eastAsia="pt-BR"/>
        </w:rPr>
        <w:t>;</w:t>
      </w:r>
    </w:p>
    <w:p w14:paraId="7FC9DEC0"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9CDCFE"/>
          <w:sz w:val="21"/>
          <w:szCs w:val="21"/>
          <w:lang w:val="en-US" w:eastAsia="pt-BR"/>
        </w:rPr>
        <w:t>height</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B5CEA8"/>
          <w:sz w:val="21"/>
          <w:szCs w:val="21"/>
          <w:lang w:val="en-US" w:eastAsia="pt-BR"/>
        </w:rPr>
        <w:t>300px</w:t>
      </w:r>
      <w:r w:rsidRPr="002405C1">
        <w:rPr>
          <w:rFonts w:ascii="Consolas" w:eastAsia="Times New Roman" w:hAnsi="Consolas" w:cs="Consolas"/>
          <w:color w:val="D4D4D4"/>
          <w:sz w:val="21"/>
          <w:szCs w:val="21"/>
          <w:lang w:val="en-US" w:eastAsia="pt-BR"/>
        </w:rPr>
        <w:t>;</w:t>
      </w:r>
    </w:p>
    <w:p w14:paraId="7E736CEC"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9CDCFE"/>
          <w:sz w:val="21"/>
          <w:szCs w:val="21"/>
          <w:lang w:val="en-US" w:eastAsia="pt-BR"/>
        </w:rPr>
        <w:t>width</w:t>
      </w: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B5CEA8"/>
          <w:sz w:val="21"/>
          <w:szCs w:val="21"/>
          <w:lang w:val="en-US" w:eastAsia="pt-BR"/>
        </w:rPr>
        <w:t>600px</w:t>
      </w:r>
      <w:r w:rsidRPr="002405C1">
        <w:rPr>
          <w:rFonts w:ascii="Consolas" w:eastAsia="Times New Roman" w:hAnsi="Consolas" w:cs="Consolas"/>
          <w:color w:val="D4D4D4"/>
          <w:sz w:val="21"/>
          <w:szCs w:val="21"/>
          <w:lang w:val="en-US" w:eastAsia="pt-BR"/>
        </w:rPr>
        <w:t>;</w:t>
      </w:r>
    </w:p>
    <w:p w14:paraId="2D269FA2"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
    <w:p w14:paraId="3DC6D41B"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p>
    <w:p w14:paraId="0FC3E9E0"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val="en-US" w:eastAsia="pt-BR"/>
        </w:rPr>
      </w:pPr>
      <w:r w:rsidRPr="002405C1">
        <w:rPr>
          <w:rFonts w:ascii="Consolas" w:eastAsia="Times New Roman" w:hAnsi="Consolas" w:cs="Consolas"/>
          <w:color w:val="D4D4D4"/>
          <w:sz w:val="21"/>
          <w:szCs w:val="21"/>
          <w:lang w:val="en-US" w:eastAsia="pt-BR"/>
        </w:rPr>
        <w:t>        </w:t>
      </w:r>
      <w:proofErr w:type="gramStart"/>
      <w:r w:rsidRPr="002405C1">
        <w:rPr>
          <w:rFonts w:ascii="Consolas" w:eastAsia="Times New Roman" w:hAnsi="Consolas" w:cs="Consolas"/>
          <w:color w:val="D7BA7D"/>
          <w:sz w:val="21"/>
          <w:szCs w:val="21"/>
          <w:lang w:val="en-US" w:eastAsia="pt-BR"/>
        </w:rPr>
        <w:t>.flex</w:t>
      </w:r>
      <w:proofErr w:type="gramEnd"/>
      <w:r w:rsidRPr="002405C1">
        <w:rPr>
          <w:rFonts w:ascii="Consolas" w:eastAsia="Times New Roman" w:hAnsi="Consolas" w:cs="Consolas"/>
          <w:color w:val="D7BA7D"/>
          <w:sz w:val="21"/>
          <w:szCs w:val="21"/>
          <w:lang w:val="en-US" w:eastAsia="pt-BR"/>
        </w:rPr>
        <w:t>-container</w:t>
      </w:r>
      <w:r w:rsidRPr="002405C1">
        <w:rPr>
          <w:rFonts w:ascii="Consolas" w:eastAsia="Times New Roman" w:hAnsi="Consolas" w:cs="Consolas"/>
          <w:color w:val="D4D4D4"/>
          <w:sz w:val="21"/>
          <w:szCs w:val="21"/>
          <w:lang w:val="en-US" w:eastAsia="pt-BR"/>
        </w:rPr>
        <w:t> </w:t>
      </w:r>
      <w:proofErr w:type="spellStart"/>
      <w:r w:rsidRPr="002405C1">
        <w:rPr>
          <w:rFonts w:ascii="Consolas" w:eastAsia="Times New Roman" w:hAnsi="Consolas" w:cs="Consolas"/>
          <w:color w:val="D7BA7D"/>
          <w:sz w:val="21"/>
          <w:szCs w:val="21"/>
          <w:lang w:val="en-US" w:eastAsia="pt-BR"/>
        </w:rPr>
        <w:t>div:nth-child</w:t>
      </w:r>
      <w:proofErr w:type="spellEnd"/>
      <w:r w:rsidRPr="002405C1">
        <w:rPr>
          <w:rFonts w:ascii="Consolas" w:eastAsia="Times New Roman" w:hAnsi="Consolas" w:cs="Consolas"/>
          <w:color w:val="D4D4D4"/>
          <w:sz w:val="21"/>
          <w:szCs w:val="21"/>
          <w:lang w:val="en-US" w:eastAsia="pt-BR"/>
        </w:rPr>
        <w:t>(</w:t>
      </w:r>
      <w:r w:rsidRPr="002405C1">
        <w:rPr>
          <w:rFonts w:ascii="Consolas" w:eastAsia="Times New Roman" w:hAnsi="Consolas" w:cs="Consolas"/>
          <w:color w:val="B5CEA8"/>
          <w:sz w:val="21"/>
          <w:szCs w:val="21"/>
          <w:lang w:val="en-US" w:eastAsia="pt-BR"/>
        </w:rPr>
        <w:t>3</w:t>
      </w:r>
      <w:r w:rsidRPr="002405C1">
        <w:rPr>
          <w:rFonts w:ascii="Consolas" w:eastAsia="Times New Roman" w:hAnsi="Consolas" w:cs="Consolas"/>
          <w:color w:val="D4D4D4"/>
          <w:sz w:val="21"/>
          <w:szCs w:val="21"/>
          <w:lang w:val="en-US" w:eastAsia="pt-BR"/>
        </w:rPr>
        <w:t>) {</w:t>
      </w:r>
    </w:p>
    <w:p w14:paraId="69EFF696"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eastAsia="pt-BR"/>
        </w:rPr>
      </w:pPr>
      <w:r w:rsidRPr="002405C1">
        <w:rPr>
          <w:rFonts w:ascii="Consolas" w:eastAsia="Times New Roman" w:hAnsi="Consolas" w:cs="Consolas"/>
          <w:color w:val="D4D4D4"/>
          <w:sz w:val="21"/>
          <w:szCs w:val="21"/>
          <w:lang w:val="en-US" w:eastAsia="pt-BR"/>
        </w:rPr>
        <w:t>            </w:t>
      </w:r>
      <w:r w:rsidRPr="002405C1">
        <w:rPr>
          <w:rFonts w:ascii="Consolas" w:eastAsia="Times New Roman" w:hAnsi="Consolas" w:cs="Consolas"/>
          <w:color w:val="9CDCFE"/>
          <w:sz w:val="21"/>
          <w:szCs w:val="21"/>
          <w:lang w:eastAsia="pt-BR"/>
        </w:rPr>
        <w:t>background-color</w:t>
      </w:r>
      <w:r w:rsidRPr="002405C1">
        <w:rPr>
          <w:rFonts w:ascii="Consolas" w:eastAsia="Times New Roman" w:hAnsi="Consolas" w:cs="Consolas"/>
          <w:color w:val="D4D4D4"/>
          <w:sz w:val="21"/>
          <w:szCs w:val="21"/>
          <w:lang w:eastAsia="pt-BR"/>
        </w:rPr>
        <w:t>: </w:t>
      </w:r>
      <w:proofErr w:type="spellStart"/>
      <w:r w:rsidRPr="002405C1">
        <w:rPr>
          <w:rFonts w:ascii="Consolas" w:eastAsia="Times New Roman" w:hAnsi="Consolas" w:cs="Consolas"/>
          <w:color w:val="CE9178"/>
          <w:sz w:val="21"/>
          <w:szCs w:val="21"/>
          <w:lang w:eastAsia="pt-BR"/>
        </w:rPr>
        <w:t>red</w:t>
      </w:r>
      <w:proofErr w:type="spellEnd"/>
      <w:r w:rsidRPr="002405C1">
        <w:rPr>
          <w:rFonts w:ascii="Consolas" w:eastAsia="Times New Roman" w:hAnsi="Consolas" w:cs="Consolas"/>
          <w:color w:val="D4D4D4"/>
          <w:sz w:val="21"/>
          <w:szCs w:val="21"/>
          <w:lang w:eastAsia="pt-BR"/>
        </w:rPr>
        <w:t>;</w:t>
      </w:r>
    </w:p>
    <w:p w14:paraId="35D3CBE2"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eastAsia="pt-BR"/>
        </w:rPr>
      </w:pPr>
      <w:r w:rsidRPr="002405C1">
        <w:rPr>
          <w:rFonts w:ascii="Consolas" w:eastAsia="Times New Roman" w:hAnsi="Consolas" w:cs="Consolas"/>
          <w:color w:val="D4D4D4"/>
          <w:sz w:val="21"/>
          <w:szCs w:val="21"/>
          <w:lang w:eastAsia="pt-BR"/>
        </w:rPr>
        <w:t>            </w:t>
      </w:r>
      <w:proofErr w:type="spellStart"/>
      <w:r w:rsidRPr="002405C1">
        <w:rPr>
          <w:rFonts w:ascii="Consolas" w:eastAsia="Times New Roman" w:hAnsi="Consolas" w:cs="Consolas"/>
          <w:color w:val="9CDCFE"/>
          <w:sz w:val="21"/>
          <w:szCs w:val="21"/>
          <w:lang w:eastAsia="pt-BR"/>
        </w:rPr>
        <w:t>order</w:t>
      </w:r>
      <w:proofErr w:type="spellEnd"/>
      <w:r w:rsidRPr="002405C1">
        <w:rPr>
          <w:rFonts w:ascii="Consolas" w:eastAsia="Times New Roman" w:hAnsi="Consolas" w:cs="Consolas"/>
          <w:color w:val="D4D4D4"/>
          <w:sz w:val="21"/>
          <w:szCs w:val="21"/>
          <w:lang w:eastAsia="pt-BR"/>
        </w:rPr>
        <w:t>: </w:t>
      </w:r>
      <w:r w:rsidRPr="002405C1">
        <w:rPr>
          <w:rFonts w:ascii="Consolas" w:eastAsia="Times New Roman" w:hAnsi="Consolas" w:cs="Consolas"/>
          <w:color w:val="B5CEA8"/>
          <w:sz w:val="21"/>
          <w:szCs w:val="21"/>
          <w:lang w:eastAsia="pt-BR"/>
        </w:rPr>
        <w:t>1</w:t>
      </w:r>
      <w:r w:rsidRPr="002405C1">
        <w:rPr>
          <w:rFonts w:ascii="Consolas" w:eastAsia="Times New Roman" w:hAnsi="Consolas" w:cs="Consolas"/>
          <w:color w:val="D4D4D4"/>
          <w:sz w:val="21"/>
          <w:szCs w:val="21"/>
          <w:lang w:eastAsia="pt-BR"/>
        </w:rPr>
        <w:t>;</w:t>
      </w:r>
    </w:p>
    <w:p w14:paraId="19416C74" w14:textId="77777777" w:rsidR="002405C1" w:rsidRPr="002405C1" w:rsidRDefault="002405C1" w:rsidP="002405C1">
      <w:pPr>
        <w:shd w:val="clear" w:color="auto" w:fill="1E1E1E"/>
        <w:spacing w:after="0" w:line="285" w:lineRule="atLeast"/>
        <w:rPr>
          <w:rFonts w:ascii="Consolas" w:eastAsia="Times New Roman" w:hAnsi="Consolas" w:cs="Consolas"/>
          <w:color w:val="D4D4D4"/>
          <w:sz w:val="21"/>
          <w:szCs w:val="21"/>
          <w:lang w:eastAsia="pt-BR"/>
        </w:rPr>
      </w:pPr>
      <w:r w:rsidRPr="002405C1">
        <w:rPr>
          <w:rFonts w:ascii="Consolas" w:eastAsia="Times New Roman" w:hAnsi="Consolas" w:cs="Consolas"/>
          <w:color w:val="D4D4D4"/>
          <w:sz w:val="21"/>
          <w:szCs w:val="21"/>
          <w:lang w:eastAsia="pt-BR"/>
        </w:rPr>
        <w:t>        }</w:t>
      </w:r>
    </w:p>
    <w:p w14:paraId="7DEA5F53" w14:textId="77777777" w:rsidR="002405C1" w:rsidRDefault="002405C1" w:rsidP="001A321A">
      <w:pPr>
        <w:rPr>
          <w:sz w:val="24"/>
          <w:szCs w:val="24"/>
          <w:highlight w:val="yellow"/>
          <w:u w:val="single"/>
        </w:rPr>
      </w:pPr>
    </w:p>
    <w:p w14:paraId="2357F468" w14:textId="77777777" w:rsidR="002405C1" w:rsidRDefault="002405C1" w:rsidP="001A321A">
      <w:pPr>
        <w:rPr>
          <w:sz w:val="24"/>
          <w:szCs w:val="24"/>
          <w:highlight w:val="yellow"/>
          <w:u w:val="single"/>
        </w:rPr>
      </w:pPr>
    </w:p>
    <w:p w14:paraId="0047FA00" w14:textId="77777777" w:rsidR="002405C1" w:rsidRDefault="000F7CA1" w:rsidP="001A321A">
      <w:pPr>
        <w:rPr>
          <w:sz w:val="24"/>
          <w:szCs w:val="24"/>
          <w:highlight w:val="yellow"/>
          <w:u w:val="single"/>
        </w:rPr>
      </w:pPr>
      <w:r>
        <w:rPr>
          <w:sz w:val="24"/>
          <w:szCs w:val="24"/>
          <w:highlight w:val="yellow"/>
          <w:u w:val="single"/>
        </w:rPr>
        <w:t xml:space="preserve">Posso alinhar um elemento que eu escolher usando o </w:t>
      </w:r>
      <w:proofErr w:type="spellStart"/>
      <w:r>
        <w:rPr>
          <w:sz w:val="24"/>
          <w:szCs w:val="24"/>
          <w:highlight w:val="yellow"/>
          <w:u w:val="single"/>
        </w:rPr>
        <w:t>Aling</w:t>
      </w:r>
      <w:proofErr w:type="spellEnd"/>
      <w:r>
        <w:rPr>
          <w:sz w:val="24"/>
          <w:szCs w:val="24"/>
          <w:highlight w:val="yellow"/>
          <w:u w:val="single"/>
        </w:rPr>
        <w:t>-Self:</w:t>
      </w:r>
    </w:p>
    <w:p w14:paraId="644E78A9" w14:textId="77777777" w:rsidR="000F7CA1" w:rsidRPr="000F7CA1" w:rsidRDefault="000F7CA1" w:rsidP="000F7CA1">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0F7CA1">
        <w:rPr>
          <w:rFonts w:ascii="Consolas" w:eastAsia="Times New Roman" w:hAnsi="Consolas" w:cs="Consolas"/>
          <w:color w:val="D7BA7D"/>
          <w:sz w:val="21"/>
          <w:szCs w:val="21"/>
          <w:lang w:val="en-US" w:eastAsia="pt-BR"/>
        </w:rPr>
        <w:t>.flex</w:t>
      </w:r>
      <w:proofErr w:type="gramEnd"/>
      <w:r w:rsidRPr="000F7CA1">
        <w:rPr>
          <w:rFonts w:ascii="Consolas" w:eastAsia="Times New Roman" w:hAnsi="Consolas" w:cs="Consolas"/>
          <w:color w:val="D7BA7D"/>
          <w:sz w:val="21"/>
          <w:szCs w:val="21"/>
          <w:lang w:val="en-US" w:eastAsia="pt-BR"/>
        </w:rPr>
        <w:t>-container</w:t>
      </w:r>
      <w:r w:rsidRPr="000F7CA1">
        <w:rPr>
          <w:rFonts w:ascii="Consolas" w:eastAsia="Times New Roman" w:hAnsi="Consolas" w:cs="Consolas"/>
          <w:color w:val="D4D4D4"/>
          <w:sz w:val="21"/>
          <w:szCs w:val="21"/>
          <w:lang w:val="en-US" w:eastAsia="pt-BR"/>
        </w:rPr>
        <w:t> </w:t>
      </w:r>
      <w:proofErr w:type="spellStart"/>
      <w:r w:rsidRPr="000F7CA1">
        <w:rPr>
          <w:rFonts w:ascii="Consolas" w:eastAsia="Times New Roman" w:hAnsi="Consolas" w:cs="Consolas"/>
          <w:color w:val="D7BA7D"/>
          <w:sz w:val="21"/>
          <w:szCs w:val="21"/>
          <w:lang w:val="en-US" w:eastAsia="pt-BR"/>
        </w:rPr>
        <w:t>div:nth-child</w:t>
      </w:r>
      <w:proofErr w:type="spellEnd"/>
      <w:r w:rsidRPr="000F7CA1">
        <w:rPr>
          <w:rFonts w:ascii="Consolas" w:eastAsia="Times New Roman" w:hAnsi="Consolas" w:cs="Consolas"/>
          <w:color w:val="D4D4D4"/>
          <w:sz w:val="21"/>
          <w:szCs w:val="21"/>
          <w:lang w:val="en-US" w:eastAsia="pt-BR"/>
        </w:rPr>
        <w:t>(</w:t>
      </w:r>
      <w:r w:rsidRPr="000F7CA1">
        <w:rPr>
          <w:rFonts w:ascii="Consolas" w:eastAsia="Times New Roman" w:hAnsi="Consolas" w:cs="Consolas"/>
          <w:color w:val="B5CEA8"/>
          <w:sz w:val="21"/>
          <w:szCs w:val="21"/>
          <w:lang w:val="en-US" w:eastAsia="pt-BR"/>
        </w:rPr>
        <w:t>3</w:t>
      </w:r>
      <w:r w:rsidRPr="000F7CA1">
        <w:rPr>
          <w:rFonts w:ascii="Consolas" w:eastAsia="Times New Roman" w:hAnsi="Consolas" w:cs="Consolas"/>
          <w:color w:val="D4D4D4"/>
          <w:sz w:val="21"/>
          <w:szCs w:val="21"/>
          <w:lang w:val="en-US" w:eastAsia="pt-BR"/>
        </w:rPr>
        <w:t>) {</w:t>
      </w:r>
    </w:p>
    <w:p w14:paraId="3177E11C" w14:textId="77777777" w:rsidR="000F7CA1" w:rsidRPr="000F7CA1" w:rsidRDefault="000F7CA1" w:rsidP="000F7CA1">
      <w:pPr>
        <w:shd w:val="clear" w:color="auto" w:fill="1E1E1E"/>
        <w:spacing w:after="0" w:line="285" w:lineRule="atLeast"/>
        <w:rPr>
          <w:rFonts w:ascii="Consolas" w:eastAsia="Times New Roman" w:hAnsi="Consolas" w:cs="Consolas"/>
          <w:color w:val="D4D4D4"/>
          <w:sz w:val="21"/>
          <w:szCs w:val="21"/>
          <w:lang w:val="en-US" w:eastAsia="pt-BR"/>
        </w:rPr>
      </w:pP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9CDCFE"/>
          <w:sz w:val="21"/>
          <w:szCs w:val="21"/>
          <w:lang w:val="en-US" w:eastAsia="pt-BR"/>
        </w:rPr>
        <w:t>background-color</w:t>
      </w: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CE9178"/>
          <w:sz w:val="21"/>
          <w:szCs w:val="21"/>
          <w:lang w:val="en-US" w:eastAsia="pt-BR"/>
        </w:rPr>
        <w:t>red</w:t>
      </w:r>
      <w:r w:rsidRPr="000F7CA1">
        <w:rPr>
          <w:rFonts w:ascii="Consolas" w:eastAsia="Times New Roman" w:hAnsi="Consolas" w:cs="Consolas"/>
          <w:color w:val="D4D4D4"/>
          <w:sz w:val="21"/>
          <w:szCs w:val="21"/>
          <w:lang w:val="en-US" w:eastAsia="pt-BR"/>
        </w:rPr>
        <w:t>;</w:t>
      </w:r>
    </w:p>
    <w:p w14:paraId="5F03BEBF" w14:textId="77777777" w:rsidR="000F7CA1" w:rsidRPr="000F7CA1" w:rsidRDefault="000F7CA1" w:rsidP="000F7CA1">
      <w:pPr>
        <w:shd w:val="clear" w:color="auto" w:fill="1E1E1E"/>
        <w:spacing w:after="0" w:line="285" w:lineRule="atLeast"/>
        <w:rPr>
          <w:rFonts w:ascii="Consolas" w:eastAsia="Times New Roman" w:hAnsi="Consolas" w:cs="Consolas"/>
          <w:color w:val="D4D4D4"/>
          <w:sz w:val="21"/>
          <w:szCs w:val="21"/>
          <w:lang w:val="en-US" w:eastAsia="pt-BR"/>
        </w:rPr>
      </w:pP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9CDCFE"/>
          <w:sz w:val="21"/>
          <w:szCs w:val="21"/>
          <w:lang w:val="en-US" w:eastAsia="pt-BR"/>
        </w:rPr>
        <w:t>order</w:t>
      </w: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B5CEA8"/>
          <w:sz w:val="21"/>
          <w:szCs w:val="21"/>
          <w:lang w:val="en-US" w:eastAsia="pt-BR"/>
        </w:rPr>
        <w:t>1</w:t>
      </w:r>
      <w:r w:rsidRPr="000F7CA1">
        <w:rPr>
          <w:rFonts w:ascii="Consolas" w:eastAsia="Times New Roman" w:hAnsi="Consolas" w:cs="Consolas"/>
          <w:color w:val="D4D4D4"/>
          <w:sz w:val="21"/>
          <w:szCs w:val="21"/>
          <w:lang w:val="en-US" w:eastAsia="pt-BR"/>
        </w:rPr>
        <w:t>;</w:t>
      </w:r>
    </w:p>
    <w:p w14:paraId="2DB97B7B" w14:textId="77777777" w:rsidR="000F7CA1" w:rsidRPr="000F7CA1" w:rsidRDefault="000F7CA1" w:rsidP="000F7CA1">
      <w:pPr>
        <w:shd w:val="clear" w:color="auto" w:fill="1E1E1E"/>
        <w:spacing w:after="0" w:line="285" w:lineRule="atLeast"/>
        <w:rPr>
          <w:rFonts w:ascii="Consolas" w:eastAsia="Times New Roman" w:hAnsi="Consolas" w:cs="Consolas"/>
          <w:color w:val="D4D4D4"/>
          <w:sz w:val="21"/>
          <w:szCs w:val="21"/>
          <w:lang w:val="en-US" w:eastAsia="pt-BR"/>
        </w:rPr>
      </w:pP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9CDCFE"/>
          <w:sz w:val="21"/>
          <w:szCs w:val="21"/>
          <w:lang w:val="en-US" w:eastAsia="pt-BR"/>
        </w:rPr>
        <w:t>align-self</w:t>
      </w: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CE9178"/>
          <w:sz w:val="21"/>
          <w:szCs w:val="21"/>
          <w:lang w:val="en-US" w:eastAsia="pt-BR"/>
        </w:rPr>
        <w:t>center</w:t>
      </w:r>
      <w:r w:rsidRPr="000F7CA1">
        <w:rPr>
          <w:rFonts w:ascii="Consolas" w:eastAsia="Times New Roman" w:hAnsi="Consolas" w:cs="Consolas"/>
          <w:color w:val="D4D4D4"/>
          <w:sz w:val="21"/>
          <w:szCs w:val="21"/>
          <w:lang w:val="en-US" w:eastAsia="pt-BR"/>
        </w:rPr>
        <w:t>;</w:t>
      </w:r>
    </w:p>
    <w:p w14:paraId="3FC2EC35" w14:textId="77777777" w:rsidR="000F7CA1" w:rsidRPr="000F7CA1" w:rsidRDefault="000F7CA1" w:rsidP="000F7CA1">
      <w:pPr>
        <w:shd w:val="clear" w:color="auto" w:fill="1E1E1E"/>
        <w:spacing w:after="0" w:line="285" w:lineRule="atLeast"/>
        <w:rPr>
          <w:rFonts w:ascii="Consolas" w:eastAsia="Times New Roman" w:hAnsi="Consolas" w:cs="Consolas"/>
          <w:color w:val="D4D4D4"/>
          <w:sz w:val="21"/>
          <w:szCs w:val="21"/>
          <w:lang w:eastAsia="pt-BR"/>
        </w:rPr>
      </w:pPr>
      <w:r w:rsidRPr="000F7CA1">
        <w:rPr>
          <w:rFonts w:ascii="Consolas" w:eastAsia="Times New Roman" w:hAnsi="Consolas" w:cs="Consolas"/>
          <w:color w:val="D4D4D4"/>
          <w:sz w:val="21"/>
          <w:szCs w:val="21"/>
          <w:lang w:val="en-US" w:eastAsia="pt-BR"/>
        </w:rPr>
        <w:t>        </w:t>
      </w:r>
      <w:r w:rsidRPr="000F7CA1">
        <w:rPr>
          <w:rFonts w:ascii="Consolas" w:eastAsia="Times New Roman" w:hAnsi="Consolas" w:cs="Consolas"/>
          <w:color w:val="D4D4D4"/>
          <w:sz w:val="21"/>
          <w:szCs w:val="21"/>
          <w:lang w:eastAsia="pt-BR"/>
        </w:rPr>
        <w:t>}</w:t>
      </w:r>
    </w:p>
    <w:p w14:paraId="33EC94E1" w14:textId="77777777" w:rsidR="000F7CA1" w:rsidRDefault="000F7CA1" w:rsidP="001A321A">
      <w:pPr>
        <w:rPr>
          <w:sz w:val="24"/>
          <w:szCs w:val="24"/>
          <w:highlight w:val="yellow"/>
        </w:rPr>
      </w:pPr>
    </w:p>
    <w:p w14:paraId="16185D99" w14:textId="77777777" w:rsidR="002D6501" w:rsidRDefault="002D6501" w:rsidP="001A321A">
      <w:pPr>
        <w:rPr>
          <w:sz w:val="24"/>
          <w:szCs w:val="24"/>
          <w:highlight w:val="yellow"/>
        </w:rPr>
      </w:pPr>
      <w:r>
        <w:rPr>
          <w:sz w:val="24"/>
          <w:szCs w:val="24"/>
          <w:highlight w:val="yellow"/>
        </w:rPr>
        <w:t xml:space="preserve">Existe o </w:t>
      </w:r>
      <w:proofErr w:type="spellStart"/>
      <w:r w:rsidRPr="002D6501">
        <w:rPr>
          <w:b/>
          <w:sz w:val="24"/>
          <w:szCs w:val="24"/>
          <w:highlight w:val="yellow"/>
        </w:rPr>
        <w:t>flex-grow</w:t>
      </w:r>
      <w:proofErr w:type="spellEnd"/>
      <w:r>
        <w:rPr>
          <w:sz w:val="24"/>
          <w:szCs w:val="24"/>
          <w:highlight w:val="yellow"/>
        </w:rPr>
        <w:t xml:space="preserve"> para definir a lógica de como vou ocupar o espaço que está faltando dentro do meu </w:t>
      </w:r>
      <w:proofErr w:type="spellStart"/>
      <w:r>
        <w:rPr>
          <w:sz w:val="24"/>
          <w:szCs w:val="24"/>
          <w:highlight w:val="yellow"/>
        </w:rPr>
        <w:t>flexbox</w:t>
      </w:r>
      <w:proofErr w:type="spellEnd"/>
      <w:r>
        <w:rPr>
          <w:sz w:val="24"/>
          <w:szCs w:val="24"/>
          <w:highlight w:val="yellow"/>
        </w:rPr>
        <w:t xml:space="preserve">. Para usar o </w:t>
      </w:r>
      <w:proofErr w:type="spellStart"/>
      <w:r>
        <w:rPr>
          <w:sz w:val="24"/>
          <w:szCs w:val="24"/>
          <w:highlight w:val="yellow"/>
        </w:rPr>
        <w:t>flex-grow</w:t>
      </w:r>
      <w:proofErr w:type="spellEnd"/>
      <w:r>
        <w:rPr>
          <w:sz w:val="24"/>
          <w:szCs w:val="24"/>
          <w:highlight w:val="yellow"/>
        </w:rPr>
        <w:t xml:space="preserve">, eu utilizo pesos para cada elemento. </w:t>
      </w:r>
      <w:proofErr w:type="spellStart"/>
      <w:r>
        <w:rPr>
          <w:sz w:val="24"/>
          <w:szCs w:val="24"/>
          <w:highlight w:val="yellow"/>
        </w:rPr>
        <w:t>Ex</w:t>
      </w:r>
      <w:proofErr w:type="spellEnd"/>
      <w:r>
        <w:rPr>
          <w:sz w:val="24"/>
          <w:szCs w:val="24"/>
          <w:highlight w:val="yellow"/>
        </w:rPr>
        <w:t xml:space="preserve">: se eu coloco peso 1 para todos os 4 elementos dentro de uma </w:t>
      </w:r>
      <w:proofErr w:type="spellStart"/>
      <w:r>
        <w:rPr>
          <w:sz w:val="24"/>
          <w:szCs w:val="24"/>
          <w:highlight w:val="yellow"/>
        </w:rPr>
        <w:t>flexbox</w:t>
      </w:r>
      <w:proofErr w:type="spellEnd"/>
      <w:r>
        <w:rPr>
          <w:sz w:val="24"/>
          <w:szCs w:val="24"/>
          <w:highlight w:val="yellow"/>
        </w:rPr>
        <w:t xml:space="preserve">, o resultado é 4 somados, ele vai pegar os pixels que sobrou e vai dar os pixels a mais para cada elemento para que possa preencher o espaço vazio no </w:t>
      </w:r>
      <w:proofErr w:type="spellStart"/>
      <w:r>
        <w:rPr>
          <w:sz w:val="24"/>
          <w:szCs w:val="24"/>
          <w:highlight w:val="yellow"/>
        </w:rPr>
        <w:t>flexbox</w:t>
      </w:r>
      <w:proofErr w:type="spellEnd"/>
      <w:r>
        <w:rPr>
          <w:sz w:val="24"/>
          <w:szCs w:val="24"/>
          <w:highlight w:val="yellow"/>
        </w:rPr>
        <w:t>. Caso eu queira ocupar tudo mas deixar um elemento maior, eu dou um peso maior para este elemento que eu quero deixar maior:</w:t>
      </w:r>
    </w:p>
    <w:p w14:paraId="3FCB729A"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270D2B">
        <w:rPr>
          <w:rFonts w:ascii="Consolas" w:eastAsia="Times New Roman" w:hAnsi="Consolas" w:cs="Consolas"/>
          <w:color w:val="D7BA7D"/>
          <w:sz w:val="21"/>
          <w:szCs w:val="21"/>
          <w:lang w:val="en-US" w:eastAsia="pt-BR"/>
        </w:rPr>
        <w:t>.flex</w:t>
      </w:r>
      <w:proofErr w:type="gramEnd"/>
      <w:r w:rsidRPr="00270D2B">
        <w:rPr>
          <w:rFonts w:ascii="Consolas" w:eastAsia="Times New Roman" w:hAnsi="Consolas" w:cs="Consolas"/>
          <w:color w:val="D7BA7D"/>
          <w:sz w:val="21"/>
          <w:szCs w:val="21"/>
          <w:lang w:val="en-US" w:eastAsia="pt-BR"/>
        </w:rPr>
        <w:t>-container</w:t>
      </w:r>
      <w:r w:rsidRPr="00270D2B">
        <w:rPr>
          <w:rFonts w:ascii="Consolas" w:eastAsia="Times New Roman" w:hAnsi="Consolas" w:cs="Consolas"/>
          <w:color w:val="D4D4D4"/>
          <w:sz w:val="21"/>
          <w:szCs w:val="21"/>
          <w:lang w:val="en-US" w:eastAsia="pt-BR"/>
        </w:rPr>
        <w:t> </w:t>
      </w:r>
      <w:r w:rsidRPr="00270D2B">
        <w:rPr>
          <w:rFonts w:ascii="Consolas" w:eastAsia="Times New Roman" w:hAnsi="Consolas" w:cs="Consolas"/>
          <w:color w:val="D7BA7D"/>
          <w:sz w:val="21"/>
          <w:szCs w:val="21"/>
          <w:lang w:val="en-US" w:eastAsia="pt-BR"/>
        </w:rPr>
        <w:t>div</w:t>
      </w:r>
      <w:r w:rsidRPr="00270D2B">
        <w:rPr>
          <w:rFonts w:ascii="Consolas" w:eastAsia="Times New Roman" w:hAnsi="Consolas" w:cs="Consolas"/>
          <w:color w:val="D4D4D4"/>
          <w:sz w:val="21"/>
          <w:szCs w:val="21"/>
          <w:lang w:val="en-US" w:eastAsia="pt-BR"/>
        </w:rPr>
        <w:t> {</w:t>
      </w:r>
    </w:p>
    <w:p w14:paraId="7AF84460"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val="en-US" w:eastAsia="pt-BR"/>
        </w:rPr>
      </w:pPr>
      <w:r w:rsidRPr="00270D2B">
        <w:rPr>
          <w:rFonts w:ascii="Consolas" w:eastAsia="Times New Roman" w:hAnsi="Consolas" w:cs="Consolas"/>
          <w:color w:val="D4D4D4"/>
          <w:sz w:val="21"/>
          <w:szCs w:val="21"/>
          <w:lang w:val="en-US" w:eastAsia="pt-BR"/>
        </w:rPr>
        <w:t>            </w:t>
      </w:r>
      <w:r w:rsidRPr="00270D2B">
        <w:rPr>
          <w:rFonts w:ascii="Consolas" w:eastAsia="Times New Roman" w:hAnsi="Consolas" w:cs="Consolas"/>
          <w:color w:val="9CDCFE"/>
          <w:sz w:val="21"/>
          <w:szCs w:val="21"/>
          <w:lang w:val="en-US" w:eastAsia="pt-BR"/>
        </w:rPr>
        <w:t>width</w:t>
      </w:r>
      <w:r w:rsidRPr="00270D2B">
        <w:rPr>
          <w:rFonts w:ascii="Consolas" w:eastAsia="Times New Roman" w:hAnsi="Consolas" w:cs="Consolas"/>
          <w:color w:val="D4D4D4"/>
          <w:sz w:val="21"/>
          <w:szCs w:val="21"/>
          <w:lang w:val="en-US" w:eastAsia="pt-BR"/>
        </w:rPr>
        <w:t>: </w:t>
      </w:r>
      <w:r w:rsidRPr="00270D2B">
        <w:rPr>
          <w:rFonts w:ascii="Consolas" w:eastAsia="Times New Roman" w:hAnsi="Consolas" w:cs="Consolas"/>
          <w:color w:val="B5CEA8"/>
          <w:sz w:val="21"/>
          <w:szCs w:val="21"/>
          <w:lang w:val="en-US" w:eastAsia="pt-BR"/>
        </w:rPr>
        <w:t>100px</w:t>
      </w:r>
      <w:r w:rsidRPr="00270D2B">
        <w:rPr>
          <w:rFonts w:ascii="Consolas" w:eastAsia="Times New Roman" w:hAnsi="Consolas" w:cs="Consolas"/>
          <w:color w:val="D4D4D4"/>
          <w:sz w:val="21"/>
          <w:szCs w:val="21"/>
          <w:lang w:val="en-US" w:eastAsia="pt-BR"/>
        </w:rPr>
        <w:t>;</w:t>
      </w:r>
    </w:p>
    <w:p w14:paraId="21640D30"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eastAsia="pt-BR"/>
        </w:rPr>
      </w:pPr>
      <w:r w:rsidRPr="00270D2B">
        <w:rPr>
          <w:rFonts w:ascii="Consolas" w:eastAsia="Times New Roman" w:hAnsi="Consolas" w:cs="Consolas"/>
          <w:color w:val="D4D4D4"/>
          <w:sz w:val="21"/>
          <w:szCs w:val="21"/>
          <w:lang w:val="en-US" w:eastAsia="pt-BR"/>
        </w:rPr>
        <w:t>            </w:t>
      </w:r>
      <w:proofErr w:type="spellStart"/>
      <w:r w:rsidRPr="00270D2B">
        <w:rPr>
          <w:rFonts w:ascii="Consolas" w:eastAsia="Times New Roman" w:hAnsi="Consolas" w:cs="Consolas"/>
          <w:color w:val="9CDCFE"/>
          <w:sz w:val="21"/>
          <w:szCs w:val="21"/>
          <w:lang w:eastAsia="pt-BR"/>
        </w:rPr>
        <w:t>flex-grow</w:t>
      </w:r>
      <w:proofErr w:type="spellEnd"/>
      <w:r w:rsidRPr="00270D2B">
        <w:rPr>
          <w:rFonts w:ascii="Consolas" w:eastAsia="Times New Roman" w:hAnsi="Consolas" w:cs="Consolas"/>
          <w:color w:val="D4D4D4"/>
          <w:sz w:val="21"/>
          <w:szCs w:val="21"/>
          <w:lang w:eastAsia="pt-BR"/>
        </w:rPr>
        <w:t>: </w:t>
      </w:r>
      <w:r w:rsidRPr="00270D2B">
        <w:rPr>
          <w:rFonts w:ascii="Consolas" w:eastAsia="Times New Roman" w:hAnsi="Consolas" w:cs="Consolas"/>
          <w:color w:val="B5CEA8"/>
          <w:sz w:val="21"/>
          <w:szCs w:val="21"/>
          <w:lang w:eastAsia="pt-BR"/>
        </w:rPr>
        <w:t>1</w:t>
      </w:r>
      <w:r w:rsidRPr="00270D2B">
        <w:rPr>
          <w:rFonts w:ascii="Consolas" w:eastAsia="Times New Roman" w:hAnsi="Consolas" w:cs="Consolas"/>
          <w:color w:val="D4D4D4"/>
          <w:sz w:val="21"/>
          <w:szCs w:val="21"/>
          <w:lang w:eastAsia="pt-BR"/>
        </w:rPr>
        <w:t>;</w:t>
      </w:r>
    </w:p>
    <w:p w14:paraId="165ABD16"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eastAsia="pt-BR"/>
        </w:rPr>
      </w:pPr>
      <w:r w:rsidRPr="00270D2B">
        <w:rPr>
          <w:rFonts w:ascii="Consolas" w:eastAsia="Times New Roman" w:hAnsi="Consolas" w:cs="Consolas"/>
          <w:color w:val="D4D4D4"/>
          <w:sz w:val="21"/>
          <w:szCs w:val="21"/>
          <w:lang w:eastAsia="pt-BR"/>
        </w:rPr>
        <w:t>        }</w:t>
      </w:r>
    </w:p>
    <w:p w14:paraId="3214B5E2" w14:textId="77777777" w:rsidR="002D6501" w:rsidRDefault="00270D2B" w:rsidP="001A321A">
      <w:pPr>
        <w:rPr>
          <w:sz w:val="24"/>
          <w:szCs w:val="24"/>
          <w:highlight w:val="yellow"/>
        </w:rPr>
      </w:pPr>
      <w:r>
        <w:rPr>
          <w:noProof/>
          <w:sz w:val="24"/>
          <w:szCs w:val="24"/>
          <w:lang w:eastAsia="pt-BR"/>
        </w:rPr>
        <w:lastRenderedPageBreak/>
        <w:drawing>
          <wp:inline distT="0" distB="0" distL="0" distR="0" wp14:anchorId="43DC1922" wp14:editId="6DBCF50E">
            <wp:extent cx="5400040" cy="3095350"/>
            <wp:effectExtent l="19050" t="0" r="0" b="0"/>
            <wp:docPr id="7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400040" cy="3095350"/>
                    </a:xfrm>
                    <a:prstGeom prst="rect">
                      <a:avLst/>
                    </a:prstGeom>
                    <a:noFill/>
                    <a:ln w="9525">
                      <a:noFill/>
                      <a:miter lim="800000"/>
                      <a:headEnd/>
                      <a:tailEnd/>
                    </a:ln>
                  </pic:spPr>
                </pic:pic>
              </a:graphicData>
            </a:graphic>
          </wp:inline>
        </w:drawing>
      </w:r>
    </w:p>
    <w:p w14:paraId="5F925E1D"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270D2B">
        <w:rPr>
          <w:rFonts w:ascii="Consolas" w:eastAsia="Times New Roman" w:hAnsi="Consolas" w:cs="Consolas"/>
          <w:color w:val="D7BA7D"/>
          <w:sz w:val="21"/>
          <w:szCs w:val="21"/>
          <w:lang w:val="en-US" w:eastAsia="pt-BR"/>
        </w:rPr>
        <w:t>.flex</w:t>
      </w:r>
      <w:proofErr w:type="gramEnd"/>
      <w:r w:rsidRPr="00270D2B">
        <w:rPr>
          <w:rFonts w:ascii="Consolas" w:eastAsia="Times New Roman" w:hAnsi="Consolas" w:cs="Consolas"/>
          <w:color w:val="D7BA7D"/>
          <w:sz w:val="21"/>
          <w:szCs w:val="21"/>
          <w:lang w:val="en-US" w:eastAsia="pt-BR"/>
        </w:rPr>
        <w:t>-container</w:t>
      </w:r>
      <w:r w:rsidRPr="00270D2B">
        <w:rPr>
          <w:rFonts w:ascii="Consolas" w:eastAsia="Times New Roman" w:hAnsi="Consolas" w:cs="Consolas"/>
          <w:color w:val="D4D4D4"/>
          <w:sz w:val="21"/>
          <w:szCs w:val="21"/>
          <w:lang w:val="en-US" w:eastAsia="pt-BR"/>
        </w:rPr>
        <w:t> </w:t>
      </w:r>
      <w:proofErr w:type="spellStart"/>
      <w:r w:rsidRPr="00270D2B">
        <w:rPr>
          <w:rFonts w:ascii="Consolas" w:eastAsia="Times New Roman" w:hAnsi="Consolas" w:cs="Consolas"/>
          <w:color w:val="D7BA7D"/>
          <w:sz w:val="21"/>
          <w:szCs w:val="21"/>
          <w:lang w:val="en-US" w:eastAsia="pt-BR"/>
        </w:rPr>
        <w:t>div:nth-child</w:t>
      </w:r>
      <w:proofErr w:type="spellEnd"/>
      <w:r w:rsidRPr="00270D2B">
        <w:rPr>
          <w:rFonts w:ascii="Consolas" w:eastAsia="Times New Roman" w:hAnsi="Consolas" w:cs="Consolas"/>
          <w:color w:val="D4D4D4"/>
          <w:sz w:val="21"/>
          <w:szCs w:val="21"/>
          <w:lang w:val="en-US" w:eastAsia="pt-BR"/>
        </w:rPr>
        <w:t>(</w:t>
      </w:r>
      <w:r w:rsidRPr="00270D2B">
        <w:rPr>
          <w:rFonts w:ascii="Consolas" w:eastAsia="Times New Roman" w:hAnsi="Consolas" w:cs="Consolas"/>
          <w:color w:val="B5CEA8"/>
          <w:sz w:val="21"/>
          <w:szCs w:val="21"/>
          <w:lang w:val="en-US" w:eastAsia="pt-BR"/>
        </w:rPr>
        <w:t>1</w:t>
      </w:r>
      <w:r w:rsidRPr="00270D2B">
        <w:rPr>
          <w:rFonts w:ascii="Consolas" w:eastAsia="Times New Roman" w:hAnsi="Consolas" w:cs="Consolas"/>
          <w:color w:val="D4D4D4"/>
          <w:sz w:val="21"/>
          <w:szCs w:val="21"/>
          <w:lang w:val="en-US" w:eastAsia="pt-BR"/>
        </w:rPr>
        <w:t>) {</w:t>
      </w:r>
    </w:p>
    <w:p w14:paraId="0D317586"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eastAsia="pt-BR"/>
        </w:rPr>
      </w:pPr>
      <w:r w:rsidRPr="00270D2B">
        <w:rPr>
          <w:rFonts w:ascii="Consolas" w:eastAsia="Times New Roman" w:hAnsi="Consolas" w:cs="Consolas"/>
          <w:color w:val="D4D4D4"/>
          <w:sz w:val="21"/>
          <w:szCs w:val="21"/>
          <w:lang w:val="en-US" w:eastAsia="pt-BR"/>
        </w:rPr>
        <w:t>            </w:t>
      </w:r>
      <w:proofErr w:type="spellStart"/>
      <w:r w:rsidRPr="00270D2B">
        <w:rPr>
          <w:rFonts w:ascii="Consolas" w:eastAsia="Times New Roman" w:hAnsi="Consolas" w:cs="Consolas"/>
          <w:color w:val="9CDCFE"/>
          <w:sz w:val="21"/>
          <w:szCs w:val="21"/>
          <w:lang w:eastAsia="pt-BR"/>
        </w:rPr>
        <w:t>flex-grow</w:t>
      </w:r>
      <w:proofErr w:type="spellEnd"/>
      <w:r w:rsidRPr="00270D2B">
        <w:rPr>
          <w:rFonts w:ascii="Consolas" w:eastAsia="Times New Roman" w:hAnsi="Consolas" w:cs="Consolas"/>
          <w:color w:val="D4D4D4"/>
          <w:sz w:val="21"/>
          <w:szCs w:val="21"/>
          <w:lang w:eastAsia="pt-BR"/>
        </w:rPr>
        <w:t>: </w:t>
      </w:r>
      <w:r w:rsidRPr="00270D2B">
        <w:rPr>
          <w:rFonts w:ascii="Consolas" w:eastAsia="Times New Roman" w:hAnsi="Consolas" w:cs="Consolas"/>
          <w:color w:val="B5CEA8"/>
          <w:sz w:val="21"/>
          <w:szCs w:val="21"/>
          <w:lang w:eastAsia="pt-BR"/>
        </w:rPr>
        <w:t>2</w:t>
      </w:r>
      <w:r w:rsidRPr="00270D2B">
        <w:rPr>
          <w:rFonts w:ascii="Consolas" w:eastAsia="Times New Roman" w:hAnsi="Consolas" w:cs="Consolas"/>
          <w:color w:val="D4D4D4"/>
          <w:sz w:val="21"/>
          <w:szCs w:val="21"/>
          <w:lang w:eastAsia="pt-BR"/>
        </w:rPr>
        <w:t>;</w:t>
      </w:r>
    </w:p>
    <w:p w14:paraId="3D765A3D" w14:textId="77777777" w:rsidR="00270D2B" w:rsidRPr="00270D2B" w:rsidRDefault="00270D2B" w:rsidP="00270D2B">
      <w:pPr>
        <w:shd w:val="clear" w:color="auto" w:fill="1E1E1E"/>
        <w:spacing w:after="0" w:line="285" w:lineRule="atLeast"/>
        <w:rPr>
          <w:rFonts w:ascii="Consolas" w:eastAsia="Times New Roman" w:hAnsi="Consolas" w:cs="Consolas"/>
          <w:color w:val="D4D4D4"/>
          <w:sz w:val="21"/>
          <w:szCs w:val="21"/>
          <w:lang w:eastAsia="pt-BR"/>
        </w:rPr>
      </w:pPr>
      <w:r w:rsidRPr="00270D2B">
        <w:rPr>
          <w:rFonts w:ascii="Consolas" w:eastAsia="Times New Roman" w:hAnsi="Consolas" w:cs="Consolas"/>
          <w:color w:val="D4D4D4"/>
          <w:sz w:val="21"/>
          <w:szCs w:val="21"/>
          <w:lang w:eastAsia="pt-BR"/>
        </w:rPr>
        <w:t>        }</w:t>
      </w:r>
    </w:p>
    <w:p w14:paraId="0070B7B9" w14:textId="77777777" w:rsidR="00270D2B" w:rsidRDefault="00270D2B" w:rsidP="001A321A">
      <w:pPr>
        <w:rPr>
          <w:sz w:val="24"/>
          <w:szCs w:val="24"/>
          <w:highlight w:val="yellow"/>
        </w:rPr>
      </w:pPr>
    </w:p>
    <w:p w14:paraId="7F44D459" w14:textId="77777777" w:rsidR="00270D2B" w:rsidRPr="000F7CA1" w:rsidRDefault="00270D2B" w:rsidP="001A321A">
      <w:pPr>
        <w:rPr>
          <w:sz w:val="24"/>
          <w:szCs w:val="24"/>
          <w:highlight w:val="yellow"/>
        </w:rPr>
      </w:pPr>
      <w:r>
        <w:rPr>
          <w:noProof/>
          <w:sz w:val="24"/>
          <w:szCs w:val="24"/>
          <w:lang w:eastAsia="pt-BR"/>
        </w:rPr>
        <w:drawing>
          <wp:inline distT="0" distB="0" distL="0" distR="0" wp14:anchorId="051213C6" wp14:editId="218D45CF">
            <wp:extent cx="5400040" cy="2985904"/>
            <wp:effectExtent l="19050" t="0" r="0" b="0"/>
            <wp:docPr id="7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5400040" cy="2985904"/>
                    </a:xfrm>
                    <a:prstGeom prst="rect">
                      <a:avLst/>
                    </a:prstGeom>
                    <a:noFill/>
                    <a:ln w="9525">
                      <a:noFill/>
                      <a:miter lim="800000"/>
                      <a:headEnd/>
                      <a:tailEnd/>
                    </a:ln>
                  </pic:spPr>
                </pic:pic>
              </a:graphicData>
            </a:graphic>
          </wp:inline>
        </w:drawing>
      </w:r>
    </w:p>
    <w:p w14:paraId="0E93579E" w14:textId="77777777" w:rsidR="000F7CA1" w:rsidRDefault="005B41A0" w:rsidP="001A321A">
      <w:pPr>
        <w:rPr>
          <w:sz w:val="24"/>
          <w:szCs w:val="24"/>
          <w:highlight w:val="yellow"/>
          <w:u w:val="single"/>
        </w:rPr>
      </w:pPr>
      <w:r>
        <w:rPr>
          <w:sz w:val="24"/>
          <w:szCs w:val="24"/>
          <w:highlight w:val="yellow"/>
          <w:u w:val="single"/>
        </w:rPr>
        <w:t xml:space="preserve">Posso usar esta mesma lógica para escolher elementos para preencher dentro do </w:t>
      </w:r>
      <w:proofErr w:type="spellStart"/>
      <w:r>
        <w:rPr>
          <w:sz w:val="24"/>
          <w:szCs w:val="24"/>
          <w:highlight w:val="yellow"/>
          <w:u w:val="single"/>
        </w:rPr>
        <w:t>flexbox</w:t>
      </w:r>
      <w:proofErr w:type="spellEnd"/>
      <w:r>
        <w:rPr>
          <w:sz w:val="24"/>
          <w:szCs w:val="24"/>
          <w:highlight w:val="yellow"/>
          <w:u w:val="single"/>
        </w:rPr>
        <w:t>:</w:t>
      </w:r>
    </w:p>
    <w:p w14:paraId="4594FC06" w14:textId="77777777" w:rsidR="005B41A0" w:rsidRDefault="005B41A0" w:rsidP="001A321A">
      <w:pPr>
        <w:rPr>
          <w:sz w:val="24"/>
          <w:szCs w:val="24"/>
          <w:highlight w:val="yellow"/>
          <w:u w:val="single"/>
        </w:rPr>
      </w:pPr>
      <w:r>
        <w:rPr>
          <w:noProof/>
          <w:sz w:val="24"/>
          <w:szCs w:val="24"/>
          <w:u w:val="single"/>
          <w:lang w:eastAsia="pt-BR"/>
        </w:rPr>
        <w:lastRenderedPageBreak/>
        <w:drawing>
          <wp:inline distT="0" distB="0" distL="0" distR="0" wp14:anchorId="43BBD67D" wp14:editId="18204D68">
            <wp:extent cx="3629025" cy="3429000"/>
            <wp:effectExtent l="19050" t="0" r="9525" b="0"/>
            <wp:docPr id="7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3629025" cy="3429000"/>
                    </a:xfrm>
                    <a:prstGeom prst="rect">
                      <a:avLst/>
                    </a:prstGeom>
                    <a:noFill/>
                    <a:ln w="9525">
                      <a:noFill/>
                      <a:miter lim="800000"/>
                      <a:headEnd/>
                      <a:tailEnd/>
                    </a:ln>
                  </pic:spPr>
                </pic:pic>
              </a:graphicData>
            </a:graphic>
          </wp:inline>
        </w:drawing>
      </w:r>
    </w:p>
    <w:p w14:paraId="7F9551C9"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proofErr w:type="gramStart"/>
      <w:r w:rsidRPr="005B41A0">
        <w:rPr>
          <w:rFonts w:ascii="Consolas" w:eastAsia="Times New Roman" w:hAnsi="Consolas" w:cs="Consolas"/>
          <w:color w:val="D7BA7D"/>
          <w:sz w:val="21"/>
          <w:szCs w:val="21"/>
          <w:lang w:val="en-US" w:eastAsia="pt-BR"/>
        </w:rPr>
        <w:t>.flex</w:t>
      </w:r>
      <w:proofErr w:type="gramEnd"/>
      <w:r w:rsidRPr="005B41A0">
        <w:rPr>
          <w:rFonts w:ascii="Consolas" w:eastAsia="Times New Roman" w:hAnsi="Consolas" w:cs="Consolas"/>
          <w:color w:val="D7BA7D"/>
          <w:sz w:val="21"/>
          <w:szCs w:val="21"/>
          <w:lang w:val="en-US" w:eastAsia="pt-BR"/>
        </w:rPr>
        <w:t>-container</w:t>
      </w:r>
      <w:r w:rsidRPr="005B41A0">
        <w:rPr>
          <w:rFonts w:ascii="Consolas" w:eastAsia="Times New Roman" w:hAnsi="Consolas" w:cs="Consolas"/>
          <w:color w:val="D4D4D4"/>
          <w:sz w:val="21"/>
          <w:szCs w:val="21"/>
          <w:lang w:val="en-US" w:eastAsia="pt-BR"/>
        </w:rPr>
        <w:t> {</w:t>
      </w:r>
    </w:p>
    <w:p w14:paraId="1E6F8388"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r w:rsidRPr="005B41A0">
        <w:rPr>
          <w:rFonts w:ascii="Consolas" w:eastAsia="Times New Roman" w:hAnsi="Consolas" w:cs="Consolas"/>
          <w:color w:val="D4D4D4"/>
          <w:sz w:val="21"/>
          <w:szCs w:val="21"/>
          <w:lang w:val="en-US" w:eastAsia="pt-BR"/>
        </w:rPr>
        <w:t>            </w:t>
      </w:r>
      <w:r w:rsidRPr="005B41A0">
        <w:rPr>
          <w:rFonts w:ascii="Consolas" w:eastAsia="Times New Roman" w:hAnsi="Consolas" w:cs="Consolas"/>
          <w:color w:val="9CDCFE"/>
          <w:sz w:val="21"/>
          <w:szCs w:val="21"/>
          <w:lang w:val="en-US" w:eastAsia="pt-BR"/>
        </w:rPr>
        <w:t>width</w:t>
      </w:r>
      <w:r w:rsidRPr="005B41A0">
        <w:rPr>
          <w:rFonts w:ascii="Consolas" w:eastAsia="Times New Roman" w:hAnsi="Consolas" w:cs="Consolas"/>
          <w:color w:val="D4D4D4"/>
          <w:sz w:val="21"/>
          <w:szCs w:val="21"/>
          <w:lang w:val="en-US" w:eastAsia="pt-BR"/>
        </w:rPr>
        <w:t>: </w:t>
      </w:r>
      <w:r w:rsidRPr="005B41A0">
        <w:rPr>
          <w:rFonts w:ascii="Consolas" w:eastAsia="Times New Roman" w:hAnsi="Consolas" w:cs="Consolas"/>
          <w:color w:val="B5CEA8"/>
          <w:sz w:val="21"/>
          <w:szCs w:val="21"/>
          <w:lang w:val="en-US" w:eastAsia="pt-BR"/>
        </w:rPr>
        <w:t>300px</w:t>
      </w:r>
      <w:r w:rsidRPr="005B41A0">
        <w:rPr>
          <w:rFonts w:ascii="Consolas" w:eastAsia="Times New Roman" w:hAnsi="Consolas" w:cs="Consolas"/>
          <w:color w:val="D4D4D4"/>
          <w:sz w:val="21"/>
          <w:szCs w:val="21"/>
          <w:lang w:val="en-US" w:eastAsia="pt-BR"/>
        </w:rPr>
        <w:t>;</w:t>
      </w:r>
    </w:p>
    <w:p w14:paraId="3715C775"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r w:rsidRPr="005B41A0">
        <w:rPr>
          <w:rFonts w:ascii="Consolas" w:eastAsia="Times New Roman" w:hAnsi="Consolas" w:cs="Consolas"/>
          <w:color w:val="D4D4D4"/>
          <w:sz w:val="21"/>
          <w:szCs w:val="21"/>
          <w:lang w:val="en-US" w:eastAsia="pt-BR"/>
        </w:rPr>
        <w:t>            </w:t>
      </w:r>
      <w:r w:rsidRPr="005B41A0">
        <w:rPr>
          <w:rFonts w:ascii="Consolas" w:eastAsia="Times New Roman" w:hAnsi="Consolas" w:cs="Consolas"/>
          <w:color w:val="9CDCFE"/>
          <w:sz w:val="21"/>
          <w:szCs w:val="21"/>
          <w:lang w:val="en-US" w:eastAsia="pt-BR"/>
        </w:rPr>
        <w:t>flex-shrink</w:t>
      </w:r>
      <w:r w:rsidRPr="005B41A0">
        <w:rPr>
          <w:rFonts w:ascii="Consolas" w:eastAsia="Times New Roman" w:hAnsi="Consolas" w:cs="Consolas"/>
          <w:color w:val="D4D4D4"/>
          <w:sz w:val="21"/>
          <w:szCs w:val="21"/>
          <w:lang w:val="en-US" w:eastAsia="pt-BR"/>
        </w:rPr>
        <w:t>: </w:t>
      </w:r>
      <w:r w:rsidRPr="005B41A0">
        <w:rPr>
          <w:rFonts w:ascii="Consolas" w:eastAsia="Times New Roman" w:hAnsi="Consolas" w:cs="Consolas"/>
          <w:color w:val="B5CEA8"/>
          <w:sz w:val="21"/>
          <w:szCs w:val="21"/>
          <w:lang w:val="en-US" w:eastAsia="pt-BR"/>
        </w:rPr>
        <w:t>1</w:t>
      </w:r>
      <w:r w:rsidRPr="005B41A0">
        <w:rPr>
          <w:rFonts w:ascii="Consolas" w:eastAsia="Times New Roman" w:hAnsi="Consolas" w:cs="Consolas"/>
          <w:color w:val="D4D4D4"/>
          <w:sz w:val="21"/>
          <w:szCs w:val="21"/>
          <w:lang w:val="en-US" w:eastAsia="pt-BR"/>
        </w:rPr>
        <w:t>;</w:t>
      </w:r>
    </w:p>
    <w:p w14:paraId="59919F2E"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r w:rsidRPr="005B41A0">
        <w:rPr>
          <w:rFonts w:ascii="Consolas" w:eastAsia="Times New Roman" w:hAnsi="Consolas" w:cs="Consolas"/>
          <w:color w:val="D4D4D4"/>
          <w:sz w:val="21"/>
          <w:szCs w:val="21"/>
          <w:lang w:val="en-US" w:eastAsia="pt-BR"/>
        </w:rPr>
        <w:t>        }</w:t>
      </w:r>
    </w:p>
    <w:p w14:paraId="42949315"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p>
    <w:p w14:paraId="58DB71A2"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val="en-US" w:eastAsia="pt-BR"/>
        </w:rPr>
      </w:pPr>
      <w:r w:rsidRPr="005B41A0">
        <w:rPr>
          <w:rFonts w:ascii="Consolas" w:eastAsia="Times New Roman" w:hAnsi="Consolas" w:cs="Consolas"/>
          <w:color w:val="D4D4D4"/>
          <w:sz w:val="21"/>
          <w:szCs w:val="21"/>
          <w:lang w:val="en-US" w:eastAsia="pt-BR"/>
        </w:rPr>
        <w:t>        </w:t>
      </w:r>
      <w:proofErr w:type="gramStart"/>
      <w:r w:rsidRPr="005B41A0">
        <w:rPr>
          <w:rFonts w:ascii="Consolas" w:eastAsia="Times New Roman" w:hAnsi="Consolas" w:cs="Consolas"/>
          <w:color w:val="D7BA7D"/>
          <w:sz w:val="21"/>
          <w:szCs w:val="21"/>
          <w:lang w:val="en-US" w:eastAsia="pt-BR"/>
        </w:rPr>
        <w:t>.flex</w:t>
      </w:r>
      <w:proofErr w:type="gramEnd"/>
      <w:r w:rsidRPr="005B41A0">
        <w:rPr>
          <w:rFonts w:ascii="Consolas" w:eastAsia="Times New Roman" w:hAnsi="Consolas" w:cs="Consolas"/>
          <w:color w:val="D7BA7D"/>
          <w:sz w:val="21"/>
          <w:szCs w:val="21"/>
          <w:lang w:val="en-US" w:eastAsia="pt-BR"/>
        </w:rPr>
        <w:t>-container</w:t>
      </w:r>
      <w:r w:rsidRPr="005B41A0">
        <w:rPr>
          <w:rFonts w:ascii="Consolas" w:eastAsia="Times New Roman" w:hAnsi="Consolas" w:cs="Consolas"/>
          <w:color w:val="D4D4D4"/>
          <w:sz w:val="21"/>
          <w:szCs w:val="21"/>
          <w:lang w:val="en-US" w:eastAsia="pt-BR"/>
        </w:rPr>
        <w:t> </w:t>
      </w:r>
      <w:proofErr w:type="spellStart"/>
      <w:r w:rsidRPr="005B41A0">
        <w:rPr>
          <w:rFonts w:ascii="Consolas" w:eastAsia="Times New Roman" w:hAnsi="Consolas" w:cs="Consolas"/>
          <w:color w:val="D7BA7D"/>
          <w:sz w:val="21"/>
          <w:szCs w:val="21"/>
          <w:lang w:val="en-US" w:eastAsia="pt-BR"/>
        </w:rPr>
        <w:t>div:nth-child</w:t>
      </w:r>
      <w:proofErr w:type="spellEnd"/>
      <w:r w:rsidRPr="005B41A0">
        <w:rPr>
          <w:rFonts w:ascii="Consolas" w:eastAsia="Times New Roman" w:hAnsi="Consolas" w:cs="Consolas"/>
          <w:color w:val="D4D4D4"/>
          <w:sz w:val="21"/>
          <w:szCs w:val="21"/>
          <w:lang w:val="en-US" w:eastAsia="pt-BR"/>
        </w:rPr>
        <w:t>(</w:t>
      </w:r>
      <w:r w:rsidRPr="005B41A0">
        <w:rPr>
          <w:rFonts w:ascii="Consolas" w:eastAsia="Times New Roman" w:hAnsi="Consolas" w:cs="Consolas"/>
          <w:color w:val="B5CEA8"/>
          <w:sz w:val="21"/>
          <w:szCs w:val="21"/>
          <w:lang w:val="en-US" w:eastAsia="pt-BR"/>
        </w:rPr>
        <w:t>1</w:t>
      </w:r>
      <w:r w:rsidRPr="005B41A0">
        <w:rPr>
          <w:rFonts w:ascii="Consolas" w:eastAsia="Times New Roman" w:hAnsi="Consolas" w:cs="Consolas"/>
          <w:color w:val="D4D4D4"/>
          <w:sz w:val="21"/>
          <w:szCs w:val="21"/>
          <w:lang w:val="en-US" w:eastAsia="pt-BR"/>
        </w:rPr>
        <w:t>) {</w:t>
      </w:r>
    </w:p>
    <w:p w14:paraId="75A327FE"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eastAsia="pt-BR"/>
        </w:rPr>
      </w:pPr>
      <w:r w:rsidRPr="005B41A0">
        <w:rPr>
          <w:rFonts w:ascii="Consolas" w:eastAsia="Times New Roman" w:hAnsi="Consolas" w:cs="Consolas"/>
          <w:color w:val="D4D4D4"/>
          <w:sz w:val="21"/>
          <w:szCs w:val="21"/>
          <w:lang w:val="en-US" w:eastAsia="pt-BR"/>
        </w:rPr>
        <w:t>            </w:t>
      </w:r>
      <w:proofErr w:type="spellStart"/>
      <w:r w:rsidRPr="005B41A0">
        <w:rPr>
          <w:rFonts w:ascii="Consolas" w:eastAsia="Times New Roman" w:hAnsi="Consolas" w:cs="Consolas"/>
          <w:color w:val="9CDCFE"/>
          <w:sz w:val="21"/>
          <w:szCs w:val="21"/>
          <w:lang w:eastAsia="pt-BR"/>
        </w:rPr>
        <w:t>flex-shrink</w:t>
      </w:r>
      <w:proofErr w:type="spellEnd"/>
      <w:r w:rsidRPr="005B41A0">
        <w:rPr>
          <w:rFonts w:ascii="Consolas" w:eastAsia="Times New Roman" w:hAnsi="Consolas" w:cs="Consolas"/>
          <w:color w:val="D4D4D4"/>
          <w:sz w:val="21"/>
          <w:szCs w:val="21"/>
          <w:lang w:eastAsia="pt-BR"/>
        </w:rPr>
        <w:t>: </w:t>
      </w:r>
      <w:r w:rsidRPr="005B41A0">
        <w:rPr>
          <w:rFonts w:ascii="Consolas" w:eastAsia="Times New Roman" w:hAnsi="Consolas" w:cs="Consolas"/>
          <w:color w:val="B5CEA8"/>
          <w:sz w:val="21"/>
          <w:szCs w:val="21"/>
          <w:lang w:eastAsia="pt-BR"/>
        </w:rPr>
        <w:t>5</w:t>
      </w:r>
      <w:r w:rsidRPr="005B41A0">
        <w:rPr>
          <w:rFonts w:ascii="Consolas" w:eastAsia="Times New Roman" w:hAnsi="Consolas" w:cs="Consolas"/>
          <w:color w:val="D4D4D4"/>
          <w:sz w:val="21"/>
          <w:szCs w:val="21"/>
          <w:lang w:eastAsia="pt-BR"/>
        </w:rPr>
        <w:t>;</w:t>
      </w:r>
    </w:p>
    <w:p w14:paraId="0F423ACE" w14:textId="77777777" w:rsidR="005B41A0" w:rsidRPr="005B41A0" w:rsidRDefault="005B41A0" w:rsidP="005B41A0">
      <w:pPr>
        <w:shd w:val="clear" w:color="auto" w:fill="1E1E1E"/>
        <w:spacing w:after="0" w:line="285" w:lineRule="atLeast"/>
        <w:rPr>
          <w:rFonts w:ascii="Consolas" w:eastAsia="Times New Roman" w:hAnsi="Consolas" w:cs="Consolas"/>
          <w:color w:val="D4D4D4"/>
          <w:sz w:val="21"/>
          <w:szCs w:val="21"/>
          <w:lang w:eastAsia="pt-BR"/>
        </w:rPr>
      </w:pPr>
      <w:r w:rsidRPr="005B41A0">
        <w:rPr>
          <w:rFonts w:ascii="Consolas" w:eastAsia="Times New Roman" w:hAnsi="Consolas" w:cs="Consolas"/>
          <w:color w:val="D4D4D4"/>
          <w:sz w:val="21"/>
          <w:szCs w:val="21"/>
          <w:lang w:eastAsia="pt-BR"/>
        </w:rPr>
        <w:t>        }</w:t>
      </w:r>
    </w:p>
    <w:p w14:paraId="7AD6AA4D" w14:textId="77777777" w:rsidR="005B41A0" w:rsidRDefault="005B41A0" w:rsidP="001A321A">
      <w:pPr>
        <w:rPr>
          <w:sz w:val="24"/>
          <w:szCs w:val="24"/>
          <w:highlight w:val="yellow"/>
          <w:u w:val="single"/>
        </w:rPr>
      </w:pPr>
    </w:p>
    <w:p w14:paraId="18505864" w14:textId="77777777" w:rsidR="00363D71" w:rsidRDefault="00363D71" w:rsidP="001A321A">
      <w:pPr>
        <w:rPr>
          <w:sz w:val="24"/>
          <w:szCs w:val="24"/>
          <w:highlight w:val="yellow"/>
          <w:u w:val="single"/>
        </w:rPr>
      </w:pPr>
      <w:r>
        <w:rPr>
          <w:sz w:val="24"/>
          <w:szCs w:val="24"/>
          <w:highlight w:val="yellow"/>
          <w:u w:val="single"/>
        </w:rPr>
        <w:t xml:space="preserve">Para definirmos o tamanho oficial do </w:t>
      </w:r>
      <w:proofErr w:type="spellStart"/>
      <w:r>
        <w:rPr>
          <w:sz w:val="24"/>
          <w:szCs w:val="24"/>
          <w:highlight w:val="yellow"/>
          <w:u w:val="single"/>
        </w:rPr>
        <w:t>main</w:t>
      </w:r>
      <w:proofErr w:type="spellEnd"/>
      <w:r>
        <w:rPr>
          <w:sz w:val="24"/>
          <w:szCs w:val="24"/>
          <w:highlight w:val="yellow"/>
          <w:u w:val="single"/>
        </w:rPr>
        <w:t xml:space="preserve"> </w:t>
      </w:r>
      <w:proofErr w:type="spellStart"/>
      <w:r>
        <w:rPr>
          <w:sz w:val="24"/>
          <w:szCs w:val="24"/>
          <w:highlight w:val="yellow"/>
          <w:u w:val="single"/>
        </w:rPr>
        <w:t>axis</w:t>
      </w:r>
      <w:proofErr w:type="spellEnd"/>
      <w:r>
        <w:rPr>
          <w:sz w:val="24"/>
          <w:szCs w:val="24"/>
          <w:highlight w:val="yellow"/>
          <w:u w:val="single"/>
        </w:rPr>
        <w:t>:</w:t>
      </w:r>
    </w:p>
    <w:p w14:paraId="5D5BB716"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val="en-US" w:eastAsia="pt-BR"/>
        </w:rPr>
      </w:pPr>
      <w:r w:rsidRPr="00DD71C1">
        <w:rPr>
          <w:rFonts w:ascii="Consolas" w:eastAsia="Times New Roman" w:hAnsi="Consolas" w:cs="Consolas"/>
          <w:color w:val="D4D4D4"/>
          <w:sz w:val="21"/>
          <w:szCs w:val="21"/>
          <w:lang w:eastAsia="pt-BR"/>
        </w:rPr>
        <w:t> </w:t>
      </w:r>
      <w:proofErr w:type="gramStart"/>
      <w:r w:rsidRPr="00363D71">
        <w:rPr>
          <w:rFonts w:ascii="Consolas" w:eastAsia="Times New Roman" w:hAnsi="Consolas" w:cs="Consolas"/>
          <w:color w:val="D7BA7D"/>
          <w:sz w:val="21"/>
          <w:szCs w:val="21"/>
          <w:lang w:val="en-US" w:eastAsia="pt-BR"/>
        </w:rPr>
        <w:t>.flex</w:t>
      </w:r>
      <w:proofErr w:type="gramEnd"/>
      <w:r w:rsidRPr="00363D71">
        <w:rPr>
          <w:rFonts w:ascii="Consolas" w:eastAsia="Times New Roman" w:hAnsi="Consolas" w:cs="Consolas"/>
          <w:color w:val="D7BA7D"/>
          <w:sz w:val="21"/>
          <w:szCs w:val="21"/>
          <w:lang w:val="en-US" w:eastAsia="pt-BR"/>
        </w:rPr>
        <w:t>-container</w:t>
      </w:r>
      <w:r w:rsidRPr="00363D71">
        <w:rPr>
          <w:rFonts w:ascii="Consolas" w:eastAsia="Times New Roman" w:hAnsi="Consolas" w:cs="Consolas"/>
          <w:color w:val="D4D4D4"/>
          <w:sz w:val="21"/>
          <w:szCs w:val="21"/>
          <w:lang w:val="en-US" w:eastAsia="pt-BR"/>
        </w:rPr>
        <w:t> {</w:t>
      </w:r>
    </w:p>
    <w:p w14:paraId="228BC121"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val="en-US" w:eastAsia="pt-BR"/>
        </w:rPr>
      </w:pPr>
      <w:r w:rsidRPr="00363D71">
        <w:rPr>
          <w:rFonts w:ascii="Consolas" w:eastAsia="Times New Roman" w:hAnsi="Consolas" w:cs="Consolas"/>
          <w:color w:val="D4D4D4"/>
          <w:sz w:val="21"/>
          <w:szCs w:val="21"/>
          <w:lang w:val="en-US" w:eastAsia="pt-BR"/>
        </w:rPr>
        <w:t>            </w:t>
      </w:r>
      <w:r w:rsidRPr="00363D71">
        <w:rPr>
          <w:rFonts w:ascii="Consolas" w:eastAsia="Times New Roman" w:hAnsi="Consolas" w:cs="Consolas"/>
          <w:color w:val="9CDCFE"/>
          <w:sz w:val="21"/>
          <w:szCs w:val="21"/>
          <w:lang w:val="en-US" w:eastAsia="pt-BR"/>
        </w:rPr>
        <w:t>display</w:t>
      </w:r>
      <w:r w:rsidRPr="00363D71">
        <w:rPr>
          <w:rFonts w:ascii="Consolas" w:eastAsia="Times New Roman" w:hAnsi="Consolas" w:cs="Consolas"/>
          <w:color w:val="D4D4D4"/>
          <w:sz w:val="21"/>
          <w:szCs w:val="21"/>
          <w:lang w:val="en-US" w:eastAsia="pt-BR"/>
        </w:rPr>
        <w:t>: </w:t>
      </w:r>
      <w:r w:rsidRPr="00363D71">
        <w:rPr>
          <w:rFonts w:ascii="Consolas" w:eastAsia="Times New Roman" w:hAnsi="Consolas" w:cs="Consolas"/>
          <w:color w:val="CE9178"/>
          <w:sz w:val="21"/>
          <w:szCs w:val="21"/>
          <w:lang w:val="en-US" w:eastAsia="pt-BR"/>
        </w:rPr>
        <w:t>flex</w:t>
      </w:r>
      <w:r w:rsidRPr="00363D71">
        <w:rPr>
          <w:rFonts w:ascii="Consolas" w:eastAsia="Times New Roman" w:hAnsi="Consolas" w:cs="Consolas"/>
          <w:color w:val="D4D4D4"/>
          <w:sz w:val="21"/>
          <w:szCs w:val="21"/>
          <w:lang w:val="en-US" w:eastAsia="pt-BR"/>
        </w:rPr>
        <w:t>;</w:t>
      </w:r>
    </w:p>
    <w:p w14:paraId="667CC54F"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val="en-US" w:eastAsia="pt-BR"/>
        </w:rPr>
      </w:pPr>
    </w:p>
    <w:p w14:paraId="5BAA5BFD"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val="en-US" w:eastAsia="pt-BR"/>
        </w:rPr>
      </w:pPr>
      <w:r w:rsidRPr="00363D71">
        <w:rPr>
          <w:rFonts w:ascii="Consolas" w:eastAsia="Times New Roman" w:hAnsi="Consolas" w:cs="Consolas"/>
          <w:color w:val="D4D4D4"/>
          <w:sz w:val="21"/>
          <w:szCs w:val="21"/>
          <w:lang w:val="en-US" w:eastAsia="pt-BR"/>
        </w:rPr>
        <w:t>        }</w:t>
      </w:r>
    </w:p>
    <w:p w14:paraId="3197CF27"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val="en-US" w:eastAsia="pt-BR"/>
        </w:rPr>
      </w:pPr>
    </w:p>
    <w:p w14:paraId="27F2E7A2" w14:textId="77777777" w:rsidR="00363D71" w:rsidRPr="00E227B4" w:rsidRDefault="00363D71" w:rsidP="00363D71">
      <w:pPr>
        <w:shd w:val="clear" w:color="auto" w:fill="1E1E1E"/>
        <w:spacing w:after="0" w:line="285" w:lineRule="atLeast"/>
        <w:rPr>
          <w:rFonts w:ascii="Consolas" w:eastAsia="Times New Roman" w:hAnsi="Consolas" w:cs="Consolas"/>
          <w:color w:val="D4D4D4"/>
          <w:sz w:val="21"/>
          <w:szCs w:val="21"/>
          <w:lang w:eastAsia="pt-BR"/>
        </w:rPr>
      </w:pPr>
      <w:r w:rsidRPr="00363D71">
        <w:rPr>
          <w:rFonts w:ascii="Consolas" w:eastAsia="Times New Roman" w:hAnsi="Consolas" w:cs="Consolas"/>
          <w:color w:val="D4D4D4"/>
          <w:sz w:val="21"/>
          <w:szCs w:val="21"/>
          <w:lang w:val="en-US" w:eastAsia="pt-BR"/>
        </w:rPr>
        <w:t>        </w:t>
      </w:r>
      <w:proofErr w:type="gramStart"/>
      <w:r w:rsidRPr="00E227B4">
        <w:rPr>
          <w:rFonts w:ascii="Consolas" w:eastAsia="Times New Roman" w:hAnsi="Consolas" w:cs="Consolas"/>
          <w:color w:val="D7BA7D"/>
          <w:sz w:val="21"/>
          <w:szCs w:val="21"/>
          <w:lang w:eastAsia="pt-BR"/>
        </w:rPr>
        <w:t>.</w:t>
      </w:r>
      <w:proofErr w:type="spellStart"/>
      <w:r w:rsidRPr="00E227B4">
        <w:rPr>
          <w:rFonts w:ascii="Consolas" w:eastAsia="Times New Roman" w:hAnsi="Consolas" w:cs="Consolas"/>
          <w:color w:val="D7BA7D"/>
          <w:sz w:val="21"/>
          <w:szCs w:val="21"/>
          <w:lang w:eastAsia="pt-BR"/>
        </w:rPr>
        <w:t>flex</w:t>
      </w:r>
      <w:proofErr w:type="spellEnd"/>
      <w:proofErr w:type="gramEnd"/>
      <w:r w:rsidRPr="00E227B4">
        <w:rPr>
          <w:rFonts w:ascii="Consolas" w:eastAsia="Times New Roman" w:hAnsi="Consolas" w:cs="Consolas"/>
          <w:color w:val="D7BA7D"/>
          <w:sz w:val="21"/>
          <w:szCs w:val="21"/>
          <w:lang w:eastAsia="pt-BR"/>
        </w:rPr>
        <w:t>-container</w:t>
      </w: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D7BA7D"/>
          <w:sz w:val="21"/>
          <w:szCs w:val="21"/>
          <w:lang w:eastAsia="pt-BR"/>
        </w:rPr>
        <w:t>div</w:t>
      </w:r>
      <w:proofErr w:type="spellEnd"/>
      <w:r w:rsidRPr="00E227B4">
        <w:rPr>
          <w:rFonts w:ascii="Consolas" w:eastAsia="Times New Roman" w:hAnsi="Consolas" w:cs="Consolas"/>
          <w:color w:val="D4D4D4"/>
          <w:sz w:val="21"/>
          <w:szCs w:val="21"/>
          <w:lang w:eastAsia="pt-BR"/>
        </w:rPr>
        <w:t> {</w:t>
      </w:r>
    </w:p>
    <w:p w14:paraId="2CACEAE0"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363D71">
        <w:rPr>
          <w:rFonts w:ascii="Consolas" w:eastAsia="Times New Roman" w:hAnsi="Consolas" w:cs="Consolas"/>
          <w:color w:val="9CDCFE"/>
          <w:sz w:val="21"/>
          <w:szCs w:val="21"/>
          <w:lang w:eastAsia="pt-BR"/>
        </w:rPr>
        <w:t>flex-basis</w:t>
      </w:r>
      <w:r w:rsidRPr="00363D71">
        <w:rPr>
          <w:rFonts w:ascii="Consolas" w:eastAsia="Times New Roman" w:hAnsi="Consolas" w:cs="Consolas"/>
          <w:color w:val="D4D4D4"/>
          <w:sz w:val="21"/>
          <w:szCs w:val="21"/>
          <w:lang w:eastAsia="pt-BR"/>
        </w:rPr>
        <w:t>: </w:t>
      </w:r>
      <w:r w:rsidRPr="00363D71">
        <w:rPr>
          <w:rFonts w:ascii="Consolas" w:eastAsia="Times New Roman" w:hAnsi="Consolas" w:cs="Consolas"/>
          <w:color w:val="B5CEA8"/>
          <w:sz w:val="21"/>
          <w:szCs w:val="21"/>
          <w:lang w:eastAsia="pt-BR"/>
        </w:rPr>
        <w:t>100px</w:t>
      </w:r>
      <w:r w:rsidRPr="00363D71">
        <w:rPr>
          <w:rFonts w:ascii="Consolas" w:eastAsia="Times New Roman" w:hAnsi="Consolas" w:cs="Consolas"/>
          <w:color w:val="D4D4D4"/>
          <w:sz w:val="21"/>
          <w:szCs w:val="21"/>
          <w:lang w:eastAsia="pt-BR"/>
        </w:rPr>
        <w:t>; </w:t>
      </w:r>
      <w:r w:rsidRPr="00363D71">
        <w:rPr>
          <w:rFonts w:ascii="Consolas" w:eastAsia="Times New Roman" w:hAnsi="Consolas" w:cs="Consolas"/>
          <w:color w:val="6A9955"/>
          <w:sz w:val="21"/>
          <w:szCs w:val="21"/>
          <w:lang w:eastAsia="pt-BR"/>
        </w:rPr>
        <w:t>/*</w:t>
      </w:r>
      <w:proofErr w:type="gramStart"/>
      <w:r w:rsidRPr="00363D71">
        <w:rPr>
          <w:rFonts w:ascii="Consolas" w:eastAsia="Times New Roman" w:hAnsi="Consolas" w:cs="Consolas"/>
          <w:color w:val="6A9955"/>
          <w:sz w:val="21"/>
          <w:szCs w:val="21"/>
          <w:lang w:eastAsia="pt-BR"/>
        </w:rPr>
        <w:t>Qual</w:t>
      </w:r>
      <w:proofErr w:type="gramEnd"/>
      <w:r w:rsidRPr="00363D71">
        <w:rPr>
          <w:rFonts w:ascii="Consolas" w:eastAsia="Times New Roman" w:hAnsi="Consolas" w:cs="Consolas"/>
          <w:color w:val="6A9955"/>
          <w:sz w:val="21"/>
          <w:szCs w:val="21"/>
          <w:lang w:eastAsia="pt-BR"/>
        </w:rPr>
        <w:t> é o tamanho oficial do mains axis do flexbox*/</w:t>
      </w:r>
    </w:p>
    <w:p w14:paraId="00BB4F9F"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eastAsia="pt-BR"/>
        </w:rPr>
      </w:pPr>
      <w:r w:rsidRPr="00363D71">
        <w:rPr>
          <w:rFonts w:ascii="Consolas" w:eastAsia="Times New Roman" w:hAnsi="Consolas" w:cs="Consolas"/>
          <w:color w:val="D4D4D4"/>
          <w:sz w:val="21"/>
          <w:szCs w:val="21"/>
          <w:lang w:eastAsia="pt-BR"/>
        </w:rPr>
        <w:t>            </w:t>
      </w:r>
    </w:p>
    <w:p w14:paraId="2CEA3BBD"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eastAsia="pt-BR"/>
        </w:rPr>
      </w:pPr>
    </w:p>
    <w:p w14:paraId="3102853F" w14:textId="77777777" w:rsidR="00363D71" w:rsidRPr="00363D71" w:rsidRDefault="00363D71" w:rsidP="00363D71">
      <w:pPr>
        <w:shd w:val="clear" w:color="auto" w:fill="1E1E1E"/>
        <w:spacing w:after="0" w:line="285" w:lineRule="atLeast"/>
        <w:rPr>
          <w:rFonts w:ascii="Consolas" w:eastAsia="Times New Roman" w:hAnsi="Consolas" w:cs="Consolas"/>
          <w:color w:val="D4D4D4"/>
          <w:sz w:val="21"/>
          <w:szCs w:val="21"/>
          <w:lang w:eastAsia="pt-BR"/>
        </w:rPr>
      </w:pPr>
      <w:r w:rsidRPr="00363D71">
        <w:rPr>
          <w:rFonts w:ascii="Consolas" w:eastAsia="Times New Roman" w:hAnsi="Consolas" w:cs="Consolas"/>
          <w:color w:val="D4D4D4"/>
          <w:sz w:val="21"/>
          <w:szCs w:val="21"/>
          <w:lang w:eastAsia="pt-BR"/>
        </w:rPr>
        <w:t>        }</w:t>
      </w:r>
    </w:p>
    <w:p w14:paraId="48BEA115" w14:textId="77777777" w:rsidR="00363D71" w:rsidRDefault="00363D71" w:rsidP="001A321A">
      <w:pPr>
        <w:rPr>
          <w:sz w:val="24"/>
          <w:szCs w:val="24"/>
          <w:highlight w:val="yellow"/>
          <w:u w:val="single"/>
        </w:rPr>
      </w:pPr>
    </w:p>
    <w:p w14:paraId="543686FF" w14:textId="77777777" w:rsidR="00363D71" w:rsidRDefault="00DD71C1" w:rsidP="001A321A">
      <w:pPr>
        <w:rPr>
          <w:sz w:val="24"/>
          <w:szCs w:val="24"/>
          <w:highlight w:val="yellow"/>
          <w:u w:val="single"/>
        </w:rPr>
      </w:pPr>
      <w:r>
        <w:rPr>
          <w:sz w:val="24"/>
          <w:szCs w:val="24"/>
          <w:highlight w:val="yellow"/>
          <w:u w:val="single"/>
        </w:rPr>
        <w:t xml:space="preserve">Para relembrar: quando eu uso o atributo </w:t>
      </w:r>
      <w:proofErr w:type="spellStart"/>
      <w:r>
        <w:rPr>
          <w:sz w:val="24"/>
          <w:szCs w:val="24"/>
          <w:highlight w:val="yellow"/>
          <w:u w:val="single"/>
        </w:rPr>
        <w:t>Justify-Content</w:t>
      </w:r>
      <w:proofErr w:type="spellEnd"/>
      <w:r>
        <w:rPr>
          <w:sz w:val="24"/>
          <w:szCs w:val="24"/>
          <w:highlight w:val="yellow"/>
          <w:u w:val="single"/>
        </w:rPr>
        <w:t xml:space="preserve"> eu estou alinhando os elementos no </w:t>
      </w:r>
      <w:proofErr w:type="spellStart"/>
      <w:r>
        <w:rPr>
          <w:sz w:val="24"/>
          <w:szCs w:val="24"/>
          <w:highlight w:val="yellow"/>
          <w:u w:val="single"/>
        </w:rPr>
        <w:t>Main</w:t>
      </w:r>
      <w:proofErr w:type="spellEnd"/>
      <w:r>
        <w:rPr>
          <w:sz w:val="24"/>
          <w:szCs w:val="24"/>
          <w:highlight w:val="yellow"/>
          <w:u w:val="single"/>
        </w:rPr>
        <w:t xml:space="preserve"> </w:t>
      </w:r>
      <w:proofErr w:type="spellStart"/>
      <w:r>
        <w:rPr>
          <w:sz w:val="24"/>
          <w:szCs w:val="24"/>
          <w:highlight w:val="yellow"/>
          <w:u w:val="single"/>
        </w:rPr>
        <w:t>Axis</w:t>
      </w:r>
      <w:proofErr w:type="spellEnd"/>
      <w:r>
        <w:rPr>
          <w:sz w:val="24"/>
          <w:szCs w:val="24"/>
          <w:highlight w:val="yellow"/>
          <w:u w:val="single"/>
        </w:rPr>
        <w:t xml:space="preserve"> e usando o atributo </w:t>
      </w:r>
      <w:proofErr w:type="spellStart"/>
      <w:r>
        <w:rPr>
          <w:sz w:val="24"/>
          <w:szCs w:val="24"/>
          <w:highlight w:val="yellow"/>
          <w:u w:val="single"/>
        </w:rPr>
        <w:t>Align-Items</w:t>
      </w:r>
      <w:proofErr w:type="spellEnd"/>
      <w:r>
        <w:rPr>
          <w:sz w:val="24"/>
          <w:szCs w:val="24"/>
          <w:highlight w:val="yellow"/>
          <w:u w:val="single"/>
        </w:rPr>
        <w:t xml:space="preserve"> eu estou alinh</w:t>
      </w:r>
      <w:r w:rsidR="0076576A">
        <w:rPr>
          <w:sz w:val="24"/>
          <w:szCs w:val="24"/>
          <w:highlight w:val="yellow"/>
          <w:u w:val="single"/>
        </w:rPr>
        <w:t xml:space="preserve">ando os elementos no Cross </w:t>
      </w:r>
      <w:proofErr w:type="spellStart"/>
      <w:r w:rsidR="0076576A">
        <w:rPr>
          <w:sz w:val="24"/>
          <w:szCs w:val="24"/>
          <w:highlight w:val="yellow"/>
          <w:u w:val="single"/>
        </w:rPr>
        <w:t>Axis</w:t>
      </w:r>
      <w:proofErr w:type="spellEnd"/>
      <w:r w:rsidR="0076576A">
        <w:rPr>
          <w:sz w:val="24"/>
          <w:szCs w:val="24"/>
          <w:highlight w:val="yellow"/>
          <w:u w:val="single"/>
        </w:rPr>
        <w:t>.</w:t>
      </w:r>
      <w:r w:rsidR="001C4DDC">
        <w:rPr>
          <w:sz w:val="24"/>
          <w:szCs w:val="24"/>
          <w:highlight w:val="yellow"/>
          <w:u w:val="single"/>
        </w:rPr>
        <w:t xml:space="preserve"> Caso eu possa embananar na hora de aplicar o </w:t>
      </w:r>
      <w:proofErr w:type="spellStart"/>
      <w:r w:rsidR="001C4DDC">
        <w:rPr>
          <w:sz w:val="24"/>
          <w:szCs w:val="24"/>
          <w:highlight w:val="yellow"/>
          <w:u w:val="single"/>
        </w:rPr>
        <w:t>flex</w:t>
      </w:r>
      <w:proofErr w:type="spellEnd"/>
      <w:r w:rsidR="001C4DDC">
        <w:rPr>
          <w:sz w:val="24"/>
          <w:szCs w:val="24"/>
          <w:highlight w:val="yellow"/>
          <w:u w:val="single"/>
        </w:rPr>
        <w:t xml:space="preserve">-box, tem </w:t>
      </w:r>
      <w:r w:rsidR="001C4DDC">
        <w:rPr>
          <w:sz w:val="24"/>
          <w:szCs w:val="24"/>
          <w:highlight w:val="yellow"/>
          <w:u w:val="single"/>
        </w:rPr>
        <w:lastRenderedPageBreak/>
        <w:t xml:space="preserve">ferramentas na internet para fazer layout de forma fácil e intuitivas com </w:t>
      </w:r>
      <w:proofErr w:type="spellStart"/>
      <w:r w:rsidR="001C4DDC">
        <w:rPr>
          <w:sz w:val="24"/>
          <w:szCs w:val="24"/>
          <w:highlight w:val="yellow"/>
          <w:u w:val="single"/>
        </w:rPr>
        <w:t>FlexBox</w:t>
      </w:r>
      <w:proofErr w:type="spellEnd"/>
      <w:r w:rsidR="001C4DDC">
        <w:rPr>
          <w:sz w:val="24"/>
          <w:szCs w:val="24"/>
          <w:highlight w:val="yellow"/>
          <w:u w:val="single"/>
        </w:rPr>
        <w:t xml:space="preserve"> ou CSS Grid.</w:t>
      </w:r>
    </w:p>
    <w:p w14:paraId="4AE5B70F" w14:textId="77777777" w:rsidR="003D6F10" w:rsidRDefault="003D6F10" w:rsidP="001A321A">
      <w:pPr>
        <w:rPr>
          <w:sz w:val="24"/>
          <w:szCs w:val="24"/>
          <w:highlight w:val="yellow"/>
          <w:u w:val="single"/>
        </w:rPr>
      </w:pPr>
    </w:p>
    <w:p w14:paraId="69AC8CCB" w14:textId="77777777" w:rsidR="003D6F10" w:rsidRDefault="003D6F10" w:rsidP="001A321A">
      <w:pPr>
        <w:rPr>
          <w:sz w:val="24"/>
          <w:szCs w:val="24"/>
          <w:highlight w:val="yellow"/>
          <w:u w:val="single"/>
        </w:rPr>
      </w:pPr>
      <w:r>
        <w:rPr>
          <w:sz w:val="24"/>
          <w:szCs w:val="24"/>
          <w:highlight w:val="yellow"/>
          <w:u w:val="single"/>
        </w:rPr>
        <w:t xml:space="preserve">Agora vamos ver sobre o CSS Grid: </w:t>
      </w:r>
    </w:p>
    <w:p w14:paraId="1BA2397D" w14:textId="77777777" w:rsidR="00A71E37" w:rsidRPr="00A71E37" w:rsidRDefault="00A71E37" w:rsidP="00A71E37">
      <w:pPr>
        <w:shd w:val="clear" w:color="auto" w:fill="1E1E1E"/>
        <w:spacing w:after="0" w:line="285" w:lineRule="atLeast"/>
        <w:rPr>
          <w:rFonts w:ascii="Consolas" w:eastAsia="Times New Roman" w:hAnsi="Consolas" w:cs="Consolas"/>
          <w:color w:val="D4D4D4"/>
          <w:sz w:val="21"/>
          <w:szCs w:val="21"/>
          <w:lang w:eastAsia="pt-BR"/>
        </w:rPr>
      </w:pPr>
      <w:r w:rsidRPr="00A71E37">
        <w:rPr>
          <w:rFonts w:ascii="Consolas" w:eastAsia="Times New Roman" w:hAnsi="Consolas" w:cs="Consolas"/>
          <w:color w:val="D7BA7D"/>
          <w:sz w:val="21"/>
          <w:szCs w:val="21"/>
          <w:lang w:eastAsia="pt-BR"/>
        </w:rPr>
        <w:t>body</w:t>
      </w:r>
      <w:r w:rsidRPr="00A71E37">
        <w:rPr>
          <w:rFonts w:ascii="Consolas" w:eastAsia="Times New Roman" w:hAnsi="Consolas" w:cs="Consolas"/>
          <w:color w:val="D4D4D4"/>
          <w:sz w:val="21"/>
          <w:szCs w:val="21"/>
          <w:lang w:eastAsia="pt-BR"/>
        </w:rPr>
        <w:t> {</w:t>
      </w:r>
    </w:p>
    <w:p w14:paraId="39843FE9" w14:textId="77777777" w:rsidR="00A71E37" w:rsidRPr="00A71E37" w:rsidRDefault="00A71E37" w:rsidP="00A71E37">
      <w:pPr>
        <w:shd w:val="clear" w:color="auto" w:fill="1E1E1E"/>
        <w:spacing w:after="0" w:line="285" w:lineRule="atLeast"/>
        <w:rPr>
          <w:rFonts w:ascii="Consolas" w:eastAsia="Times New Roman" w:hAnsi="Consolas" w:cs="Consolas"/>
          <w:color w:val="D4D4D4"/>
          <w:sz w:val="21"/>
          <w:szCs w:val="21"/>
          <w:lang w:eastAsia="pt-BR"/>
        </w:rPr>
      </w:pPr>
      <w:r w:rsidRPr="00A71E37">
        <w:rPr>
          <w:rFonts w:ascii="Consolas" w:eastAsia="Times New Roman" w:hAnsi="Consolas" w:cs="Consolas"/>
          <w:color w:val="D4D4D4"/>
          <w:sz w:val="21"/>
          <w:szCs w:val="21"/>
          <w:lang w:eastAsia="pt-BR"/>
        </w:rPr>
        <w:t>            </w:t>
      </w:r>
      <w:r w:rsidRPr="00A71E37">
        <w:rPr>
          <w:rFonts w:ascii="Consolas" w:eastAsia="Times New Roman" w:hAnsi="Consolas" w:cs="Consolas"/>
          <w:color w:val="9CDCFE"/>
          <w:sz w:val="21"/>
          <w:szCs w:val="21"/>
          <w:lang w:eastAsia="pt-BR"/>
        </w:rPr>
        <w:t>display</w:t>
      </w:r>
      <w:r w:rsidRPr="00A71E37">
        <w:rPr>
          <w:rFonts w:ascii="Consolas" w:eastAsia="Times New Roman" w:hAnsi="Consolas" w:cs="Consolas"/>
          <w:color w:val="D4D4D4"/>
          <w:sz w:val="21"/>
          <w:szCs w:val="21"/>
          <w:lang w:eastAsia="pt-BR"/>
        </w:rPr>
        <w:t>: </w:t>
      </w:r>
      <w:r w:rsidRPr="00A71E37">
        <w:rPr>
          <w:rFonts w:ascii="Consolas" w:eastAsia="Times New Roman" w:hAnsi="Consolas" w:cs="Consolas"/>
          <w:color w:val="CE9178"/>
          <w:sz w:val="21"/>
          <w:szCs w:val="21"/>
          <w:lang w:eastAsia="pt-BR"/>
        </w:rPr>
        <w:t>grid</w:t>
      </w:r>
      <w:r w:rsidRPr="00A71E37">
        <w:rPr>
          <w:rFonts w:ascii="Consolas" w:eastAsia="Times New Roman" w:hAnsi="Consolas" w:cs="Consolas"/>
          <w:color w:val="D4D4D4"/>
          <w:sz w:val="21"/>
          <w:szCs w:val="21"/>
          <w:lang w:eastAsia="pt-BR"/>
        </w:rPr>
        <w:t>;</w:t>
      </w:r>
    </w:p>
    <w:p w14:paraId="21949CC5" w14:textId="77777777" w:rsidR="00A71E37" w:rsidRPr="00A71E37" w:rsidRDefault="00A71E37" w:rsidP="00A71E37">
      <w:pPr>
        <w:shd w:val="clear" w:color="auto" w:fill="1E1E1E"/>
        <w:spacing w:after="0" w:line="285" w:lineRule="atLeast"/>
        <w:rPr>
          <w:rFonts w:ascii="Consolas" w:eastAsia="Times New Roman" w:hAnsi="Consolas" w:cs="Consolas"/>
          <w:color w:val="D4D4D4"/>
          <w:sz w:val="21"/>
          <w:szCs w:val="21"/>
          <w:lang w:eastAsia="pt-BR"/>
        </w:rPr>
      </w:pPr>
      <w:r w:rsidRPr="00A71E37">
        <w:rPr>
          <w:rFonts w:ascii="Consolas" w:eastAsia="Times New Roman" w:hAnsi="Consolas" w:cs="Consolas"/>
          <w:color w:val="D4D4D4"/>
          <w:sz w:val="21"/>
          <w:szCs w:val="21"/>
          <w:lang w:eastAsia="pt-BR"/>
        </w:rPr>
        <w:t>        }</w:t>
      </w:r>
    </w:p>
    <w:p w14:paraId="5D4F0436" w14:textId="77777777" w:rsidR="00A71E37" w:rsidRDefault="00A71E37" w:rsidP="001A321A">
      <w:pPr>
        <w:rPr>
          <w:sz w:val="24"/>
          <w:szCs w:val="24"/>
          <w:highlight w:val="yellow"/>
          <w:u w:val="single"/>
        </w:rPr>
      </w:pPr>
    </w:p>
    <w:p w14:paraId="3B6172DE" w14:textId="77777777" w:rsidR="00A71E37" w:rsidRDefault="00A71E37" w:rsidP="001A321A">
      <w:pPr>
        <w:rPr>
          <w:sz w:val="24"/>
          <w:szCs w:val="24"/>
          <w:highlight w:val="yellow"/>
          <w:u w:val="single"/>
        </w:rPr>
      </w:pPr>
      <w:r>
        <w:rPr>
          <w:sz w:val="24"/>
          <w:szCs w:val="24"/>
          <w:highlight w:val="yellow"/>
          <w:u w:val="single"/>
        </w:rPr>
        <w:t>Acima eu deixei meu display do meu body como um grid.</w:t>
      </w:r>
      <w:r w:rsidR="006C653C">
        <w:rPr>
          <w:sz w:val="24"/>
          <w:szCs w:val="24"/>
          <w:highlight w:val="yellow"/>
          <w:u w:val="single"/>
        </w:rPr>
        <w:t xml:space="preserve"> Diferente do </w:t>
      </w:r>
      <w:proofErr w:type="spellStart"/>
      <w:r w:rsidR="006C653C">
        <w:rPr>
          <w:sz w:val="24"/>
          <w:szCs w:val="24"/>
          <w:highlight w:val="yellow"/>
          <w:u w:val="single"/>
        </w:rPr>
        <w:t>Flexbox</w:t>
      </w:r>
      <w:proofErr w:type="spellEnd"/>
      <w:r w:rsidR="006C653C">
        <w:rPr>
          <w:sz w:val="24"/>
          <w:szCs w:val="24"/>
          <w:highlight w:val="yellow"/>
          <w:u w:val="single"/>
        </w:rPr>
        <w:t>, o CSS Grid trabalha com duas direções, é bidimensional, linha e colunas.</w:t>
      </w:r>
    </w:p>
    <w:p w14:paraId="24809407" w14:textId="77777777" w:rsidR="001512AB" w:rsidRDefault="001512AB" w:rsidP="001A321A">
      <w:pPr>
        <w:rPr>
          <w:sz w:val="24"/>
          <w:szCs w:val="24"/>
          <w:highlight w:val="yellow"/>
          <w:u w:val="single"/>
        </w:rPr>
      </w:pPr>
    </w:p>
    <w:p w14:paraId="73BBA12A"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7BA7D"/>
          <w:sz w:val="21"/>
          <w:szCs w:val="21"/>
          <w:lang w:eastAsia="pt-BR"/>
        </w:rPr>
        <w:t>body</w:t>
      </w:r>
      <w:r w:rsidRPr="001512AB">
        <w:rPr>
          <w:rFonts w:ascii="Consolas" w:eastAsia="Times New Roman" w:hAnsi="Consolas" w:cs="Consolas"/>
          <w:color w:val="D4D4D4"/>
          <w:sz w:val="21"/>
          <w:szCs w:val="21"/>
          <w:lang w:eastAsia="pt-BR"/>
        </w:rPr>
        <w:t> {</w:t>
      </w:r>
    </w:p>
    <w:p w14:paraId="0022B32F"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display</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CE9178"/>
          <w:sz w:val="21"/>
          <w:szCs w:val="21"/>
          <w:lang w:eastAsia="pt-BR"/>
        </w:rPr>
        <w:t>grid</w:t>
      </w:r>
      <w:r w:rsidRPr="001512AB">
        <w:rPr>
          <w:rFonts w:ascii="Consolas" w:eastAsia="Times New Roman" w:hAnsi="Consolas" w:cs="Consolas"/>
          <w:color w:val="D4D4D4"/>
          <w:sz w:val="21"/>
          <w:szCs w:val="21"/>
          <w:lang w:eastAsia="pt-BR"/>
        </w:rPr>
        <w:t>;</w:t>
      </w:r>
    </w:p>
    <w:p w14:paraId="4E40CD58"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grid-template-columns</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50%</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50%</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6A9955"/>
          <w:sz w:val="21"/>
          <w:szCs w:val="21"/>
          <w:lang w:eastAsia="pt-BR"/>
        </w:rPr>
        <w:t>/*Duas colunas de 50% do espaço do body*/</w:t>
      </w:r>
    </w:p>
    <w:p w14:paraId="27127673"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grid-template-columns</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200px</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20%</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1fr</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6A9955"/>
          <w:sz w:val="21"/>
          <w:szCs w:val="21"/>
          <w:lang w:eastAsia="pt-BR"/>
        </w:rPr>
        <w:t>/*fr é igual a fragmento que significa o que resta do tamanho*/</w:t>
      </w:r>
    </w:p>
    <w:p w14:paraId="0A56D49A"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grid-</w:t>
      </w:r>
      <w:proofErr w:type="spellStart"/>
      <w:r w:rsidRPr="001512AB">
        <w:rPr>
          <w:rFonts w:ascii="Consolas" w:eastAsia="Times New Roman" w:hAnsi="Consolas" w:cs="Consolas"/>
          <w:color w:val="9CDCFE"/>
          <w:sz w:val="21"/>
          <w:szCs w:val="21"/>
          <w:lang w:eastAsia="pt-BR"/>
        </w:rPr>
        <w:t>template</w:t>
      </w:r>
      <w:proofErr w:type="spellEnd"/>
      <w:r w:rsidRPr="001512AB">
        <w:rPr>
          <w:rFonts w:ascii="Consolas" w:eastAsia="Times New Roman" w:hAnsi="Consolas" w:cs="Consolas"/>
          <w:color w:val="9CDCFE"/>
          <w:sz w:val="21"/>
          <w:szCs w:val="21"/>
          <w:lang w:eastAsia="pt-BR"/>
        </w:rPr>
        <w:t>-</w:t>
      </w:r>
      <w:proofErr w:type="spellStart"/>
      <w:r w:rsidRPr="001512AB">
        <w:rPr>
          <w:rFonts w:ascii="Consolas" w:eastAsia="Times New Roman" w:hAnsi="Consolas" w:cs="Consolas"/>
          <w:color w:val="9CDCFE"/>
          <w:sz w:val="21"/>
          <w:szCs w:val="21"/>
          <w:lang w:eastAsia="pt-BR"/>
        </w:rPr>
        <w:t>rows</w:t>
      </w:r>
      <w:proofErr w:type="spellEnd"/>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50%</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25%</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12.5%</w:t>
      </w:r>
      <w:r w:rsidRPr="001512AB">
        <w:rPr>
          <w:rFonts w:ascii="Consolas" w:eastAsia="Times New Roman" w:hAnsi="Consolas" w:cs="Consolas"/>
          <w:color w:val="D4D4D4"/>
          <w:sz w:val="21"/>
          <w:szCs w:val="21"/>
          <w:lang w:eastAsia="pt-BR"/>
        </w:rPr>
        <w:t> </w:t>
      </w:r>
      <w:proofErr w:type="gramStart"/>
      <w:r w:rsidRPr="001512AB">
        <w:rPr>
          <w:rFonts w:ascii="Consolas" w:eastAsia="Times New Roman" w:hAnsi="Consolas" w:cs="Consolas"/>
          <w:color w:val="B5CEA8"/>
          <w:sz w:val="21"/>
          <w:szCs w:val="21"/>
          <w:lang w:eastAsia="pt-BR"/>
        </w:rPr>
        <w:t>12</w:t>
      </w:r>
      <w:r w:rsidRPr="001512AB">
        <w:rPr>
          <w:rFonts w:ascii="Consolas" w:eastAsia="Times New Roman" w:hAnsi="Consolas" w:cs="Consolas"/>
          <w:color w:val="D4D4D4"/>
          <w:sz w:val="21"/>
          <w:szCs w:val="21"/>
          <w:lang w:eastAsia="pt-BR"/>
        </w:rPr>
        <w:t>.%</w:t>
      </w:r>
      <w:proofErr w:type="gramEnd"/>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6A9955"/>
          <w:sz w:val="21"/>
          <w:szCs w:val="21"/>
          <w:lang w:eastAsia="pt-BR"/>
        </w:rPr>
        <w:t>/*4 linhas*/</w:t>
      </w:r>
    </w:p>
    <w:p w14:paraId="4026BB9D"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grid-template-rows</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100px</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1fr</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6A9955"/>
          <w:sz w:val="21"/>
          <w:szCs w:val="21"/>
          <w:lang w:eastAsia="pt-BR"/>
        </w:rPr>
        <w:t>/*se tem 4 linhas e eu defini somente para 2 linhas, as linhas que sobram pegam o espaço que sobrar*/</w:t>
      </w:r>
    </w:p>
    <w:p w14:paraId="28F83B32"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9CDCFE"/>
          <w:sz w:val="21"/>
          <w:szCs w:val="21"/>
          <w:lang w:eastAsia="pt-BR"/>
        </w:rPr>
        <w:t>grid-</w:t>
      </w:r>
      <w:proofErr w:type="spellStart"/>
      <w:r w:rsidRPr="001512AB">
        <w:rPr>
          <w:rFonts w:ascii="Consolas" w:eastAsia="Times New Roman" w:hAnsi="Consolas" w:cs="Consolas"/>
          <w:color w:val="9CDCFE"/>
          <w:sz w:val="21"/>
          <w:szCs w:val="21"/>
          <w:lang w:eastAsia="pt-BR"/>
        </w:rPr>
        <w:t>template</w:t>
      </w:r>
      <w:proofErr w:type="spellEnd"/>
      <w:r w:rsidRPr="001512AB">
        <w:rPr>
          <w:rFonts w:ascii="Consolas" w:eastAsia="Times New Roman" w:hAnsi="Consolas" w:cs="Consolas"/>
          <w:color w:val="9CDCFE"/>
          <w:sz w:val="21"/>
          <w:szCs w:val="21"/>
          <w:lang w:eastAsia="pt-BR"/>
        </w:rPr>
        <w:t>-</w:t>
      </w:r>
      <w:proofErr w:type="spellStart"/>
      <w:r w:rsidRPr="001512AB">
        <w:rPr>
          <w:rFonts w:ascii="Consolas" w:eastAsia="Times New Roman" w:hAnsi="Consolas" w:cs="Consolas"/>
          <w:color w:val="9CDCFE"/>
          <w:sz w:val="21"/>
          <w:szCs w:val="21"/>
          <w:lang w:eastAsia="pt-BR"/>
        </w:rPr>
        <w:t>rows</w:t>
      </w:r>
      <w:proofErr w:type="spellEnd"/>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100px</w:t>
      </w:r>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CE9178"/>
          <w:sz w:val="21"/>
          <w:szCs w:val="21"/>
          <w:lang w:eastAsia="pt-BR"/>
        </w:rPr>
        <w:t>auto</w:t>
      </w:r>
      <w:r w:rsidRPr="001512AB">
        <w:rPr>
          <w:rFonts w:ascii="Consolas" w:eastAsia="Times New Roman" w:hAnsi="Consolas" w:cs="Consolas"/>
          <w:color w:val="D4D4D4"/>
          <w:sz w:val="21"/>
          <w:szCs w:val="21"/>
          <w:lang w:eastAsia="pt-BR"/>
        </w:rPr>
        <w:t>;</w:t>
      </w:r>
    </w:p>
    <w:p w14:paraId="5603B9BD"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p>
    <w:p w14:paraId="67F979EC" w14:textId="77777777" w:rsidR="001512AB" w:rsidRDefault="001512AB" w:rsidP="001A321A">
      <w:pPr>
        <w:rPr>
          <w:sz w:val="24"/>
          <w:szCs w:val="24"/>
          <w:highlight w:val="yellow"/>
          <w:u w:val="single"/>
        </w:rPr>
      </w:pPr>
    </w:p>
    <w:p w14:paraId="68C75302" w14:textId="77777777" w:rsidR="001512AB" w:rsidRDefault="001512AB" w:rsidP="001A321A">
      <w:pPr>
        <w:rPr>
          <w:sz w:val="24"/>
          <w:szCs w:val="24"/>
          <w:highlight w:val="yellow"/>
          <w:u w:val="single"/>
        </w:rPr>
      </w:pPr>
      <w:r>
        <w:rPr>
          <w:sz w:val="24"/>
          <w:szCs w:val="24"/>
          <w:highlight w:val="yellow"/>
          <w:u w:val="single"/>
        </w:rPr>
        <w:t xml:space="preserve">Para mesclar celular eu uso o seguinte comando... Neste exemplo eu faço com que o elemento Div8 comece na coluna 2 e termine na coluna 4, ou faça um </w:t>
      </w:r>
      <w:proofErr w:type="spellStart"/>
      <w:r>
        <w:rPr>
          <w:sz w:val="24"/>
          <w:szCs w:val="24"/>
          <w:highlight w:val="yellow"/>
          <w:u w:val="single"/>
        </w:rPr>
        <w:t>span</w:t>
      </w:r>
      <w:proofErr w:type="spellEnd"/>
      <w:r>
        <w:rPr>
          <w:sz w:val="24"/>
          <w:szCs w:val="24"/>
          <w:highlight w:val="yellow"/>
          <w:u w:val="single"/>
        </w:rPr>
        <w:t xml:space="preserve"> de duas colunas:</w:t>
      </w:r>
    </w:p>
    <w:p w14:paraId="41C872BB"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eastAsia="pt-BR"/>
        </w:rPr>
        <w:t> </w:t>
      </w:r>
      <w:proofErr w:type="gramStart"/>
      <w:r w:rsidRPr="001512AB">
        <w:rPr>
          <w:rFonts w:ascii="Consolas" w:eastAsia="Times New Roman" w:hAnsi="Consolas" w:cs="Consolas"/>
          <w:color w:val="D7BA7D"/>
          <w:sz w:val="21"/>
          <w:szCs w:val="21"/>
          <w:lang w:val="en-US" w:eastAsia="pt-BR"/>
        </w:rPr>
        <w:t>.d</w:t>
      </w:r>
      <w:proofErr w:type="gramEnd"/>
      <w:r w:rsidRPr="001512AB">
        <w:rPr>
          <w:rFonts w:ascii="Consolas" w:eastAsia="Times New Roman" w:hAnsi="Consolas" w:cs="Consolas"/>
          <w:color w:val="D7BA7D"/>
          <w:sz w:val="21"/>
          <w:szCs w:val="21"/>
          <w:lang w:val="en-US" w:eastAsia="pt-BR"/>
        </w:rPr>
        <w:t>8</w:t>
      </w:r>
      <w:r w:rsidRPr="001512AB">
        <w:rPr>
          <w:rFonts w:ascii="Consolas" w:eastAsia="Times New Roman" w:hAnsi="Consolas" w:cs="Consolas"/>
          <w:color w:val="D4D4D4"/>
          <w:sz w:val="21"/>
          <w:szCs w:val="21"/>
          <w:lang w:val="en-US" w:eastAsia="pt-BR"/>
        </w:rPr>
        <w:t> {</w:t>
      </w:r>
    </w:p>
    <w:p w14:paraId="41E64534"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val="en-US" w:eastAsia="pt-BR"/>
        </w:rPr>
        <w:t>grid-column-start</w:t>
      </w: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B5CEA8"/>
          <w:sz w:val="21"/>
          <w:szCs w:val="21"/>
          <w:lang w:val="en-US" w:eastAsia="pt-BR"/>
        </w:rPr>
        <w:t>2</w:t>
      </w:r>
      <w:r w:rsidRPr="001512AB">
        <w:rPr>
          <w:rFonts w:ascii="Consolas" w:eastAsia="Times New Roman" w:hAnsi="Consolas" w:cs="Consolas"/>
          <w:color w:val="D4D4D4"/>
          <w:sz w:val="21"/>
          <w:szCs w:val="21"/>
          <w:lang w:val="en-US" w:eastAsia="pt-BR"/>
        </w:rPr>
        <w:t>;</w:t>
      </w:r>
    </w:p>
    <w:p w14:paraId="39F9AA7E"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val="en-US" w:eastAsia="pt-BR"/>
        </w:rPr>
        <w:t>grid-column-end</w:t>
      </w: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B5CEA8"/>
          <w:sz w:val="21"/>
          <w:szCs w:val="21"/>
          <w:lang w:val="en-US" w:eastAsia="pt-BR"/>
        </w:rPr>
        <w:t>4</w:t>
      </w:r>
      <w:r w:rsidRPr="001512AB">
        <w:rPr>
          <w:rFonts w:ascii="Consolas" w:eastAsia="Times New Roman" w:hAnsi="Consolas" w:cs="Consolas"/>
          <w:color w:val="D4D4D4"/>
          <w:sz w:val="21"/>
          <w:szCs w:val="21"/>
          <w:lang w:val="en-US" w:eastAsia="pt-BR"/>
        </w:rPr>
        <w:t>;</w:t>
      </w:r>
    </w:p>
    <w:p w14:paraId="3A0E6C01"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eastAsia="pt-BR"/>
        </w:rPr>
        <w:t>grid-</w:t>
      </w:r>
      <w:proofErr w:type="spellStart"/>
      <w:r w:rsidRPr="001512AB">
        <w:rPr>
          <w:rFonts w:ascii="Consolas" w:eastAsia="Times New Roman" w:hAnsi="Consolas" w:cs="Consolas"/>
          <w:color w:val="9CDCFE"/>
          <w:sz w:val="21"/>
          <w:szCs w:val="21"/>
          <w:lang w:eastAsia="pt-BR"/>
        </w:rPr>
        <w:t>column</w:t>
      </w:r>
      <w:proofErr w:type="spellEnd"/>
      <w:r w:rsidRPr="001512AB">
        <w:rPr>
          <w:rFonts w:ascii="Consolas" w:eastAsia="Times New Roman" w:hAnsi="Consolas" w:cs="Consolas"/>
          <w:color w:val="9CDCFE"/>
          <w:sz w:val="21"/>
          <w:szCs w:val="21"/>
          <w:lang w:eastAsia="pt-BR"/>
        </w:rPr>
        <w:t>-</w:t>
      </w:r>
      <w:proofErr w:type="spellStart"/>
      <w:r w:rsidRPr="001512AB">
        <w:rPr>
          <w:rFonts w:ascii="Consolas" w:eastAsia="Times New Roman" w:hAnsi="Consolas" w:cs="Consolas"/>
          <w:color w:val="9CDCFE"/>
          <w:sz w:val="21"/>
          <w:szCs w:val="21"/>
          <w:lang w:eastAsia="pt-BR"/>
        </w:rPr>
        <w:t>end</w:t>
      </w:r>
      <w:proofErr w:type="spellEnd"/>
      <w:r w:rsidRPr="001512AB">
        <w:rPr>
          <w:rFonts w:ascii="Consolas" w:eastAsia="Times New Roman" w:hAnsi="Consolas" w:cs="Consolas"/>
          <w:color w:val="D4D4D4"/>
          <w:sz w:val="21"/>
          <w:szCs w:val="21"/>
          <w:lang w:eastAsia="pt-BR"/>
        </w:rPr>
        <w:t>: </w:t>
      </w:r>
      <w:proofErr w:type="spellStart"/>
      <w:r w:rsidRPr="001512AB">
        <w:rPr>
          <w:rFonts w:ascii="Consolas" w:eastAsia="Times New Roman" w:hAnsi="Consolas" w:cs="Consolas"/>
          <w:color w:val="D4D4D4"/>
          <w:sz w:val="21"/>
          <w:szCs w:val="21"/>
          <w:lang w:eastAsia="pt-BR"/>
        </w:rPr>
        <w:t>span</w:t>
      </w:r>
      <w:proofErr w:type="spellEnd"/>
      <w:r w:rsidRPr="001512AB">
        <w:rPr>
          <w:rFonts w:ascii="Consolas" w:eastAsia="Times New Roman" w:hAnsi="Consolas" w:cs="Consolas"/>
          <w:color w:val="D4D4D4"/>
          <w:sz w:val="21"/>
          <w:szCs w:val="21"/>
          <w:lang w:eastAsia="pt-BR"/>
        </w:rPr>
        <w:t> </w:t>
      </w:r>
      <w:r w:rsidRPr="001512AB">
        <w:rPr>
          <w:rFonts w:ascii="Consolas" w:eastAsia="Times New Roman" w:hAnsi="Consolas" w:cs="Consolas"/>
          <w:color w:val="B5CEA8"/>
          <w:sz w:val="21"/>
          <w:szCs w:val="21"/>
          <w:lang w:eastAsia="pt-BR"/>
        </w:rPr>
        <w:t>2</w:t>
      </w:r>
      <w:r w:rsidRPr="001512AB">
        <w:rPr>
          <w:rFonts w:ascii="Consolas" w:eastAsia="Times New Roman" w:hAnsi="Consolas" w:cs="Consolas"/>
          <w:color w:val="D4D4D4"/>
          <w:sz w:val="21"/>
          <w:szCs w:val="21"/>
          <w:lang w:eastAsia="pt-BR"/>
        </w:rPr>
        <w:t>;</w:t>
      </w:r>
    </w:p>
    <w:p w14:paraId="56524019"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1512AB">
        <w:rPr>
          <w:rFonts w:ascii="Consolas" w:eastAsia="Times New Roman" w:hAnsi="Consolas" w:cs="Consolas"/>
          <w:color w:val="D4D4D4"/>
          <w:sz w:val="21"/>
          <w:szCs w:val="21"/>
          <w:lang w:eastAsia="pt-BR"/>
        </w:rPr>
        <w:t>        }</w:t>
      </w:r>
    </w:p>
    <w:p w14:paraId="2C71E1D7" w14:textId="77777777" w:rsidR="001512AB" w:rsidRDefault="001512AB" w:rsidP="001A321A">
      <w:pPr>
        <w:rPr>
          <w:sz w:val="24"/>
          <w:szCs w:val="24"/>
          <w:highlight w:val="yellow"/>
          <w:u w:val="single"/>
        </w:rPr>
      </w:pPr>
    </w:p>
    <w:p w14:paraId="27F1B805" w14:textId="77777777" w:rsidR="001512AB" w:rsidRDefault="001512AB" w:rsidP="001A321A">
      <w:pPr>
        <w:rPr>
          <w:sz w:val="24"/>
          <w:szCs w:val="24"/>
          <w:highlight w:val="yellow"/>
          <w:u w:val="single"/>
        </w:rPr>
      </w:pPr>
    </w:p>
    <w:p w14:paraId="7F2D5328" w14:textId="77777777" w:rsidR="001512AB" w:rsidRDefault="001512AB" w:rsidP="001A321A">
      <w:pPr>
        <w:rPr>
          <w:sz w:val="24"/>
          <w:szCs w:val="24"/>
          <w:highlight w:val="yellow"/>
          <w:u w:val="single"/>
        </w:rPr>
      </w:pPr>
      <w:r>
        <w:rPr>
          <w:sz w:val="24"/>
          <w:szCs w:val="24"/>
          <w:highlight w:val="yellow"/>
          <w:u w:val="single"/>
        </w:rPr>
        <w:t>Posso fazer isso também em relação às linhas:</w:t>
      </w:r>
    </w:p>
    <w:p w14:paraId="08DC2058"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eastAsia="pt-BR"/>
        </w:rPr>
        <w:t> </w:t>
      </w:r>
      <w:proofErr w:type="gramStart"/>
      <w:r w:rsidRPr="001512AB">
        <w:rPr>
          <w:rFonts w:ascii="Consolas" w:eastAsia="Times New Roman" w:hAnsi="Consolas" w:cs="Consolas"/>
          <w:color w:val="D7BA7D"/>
          <w:sz w:val="21"/>
          <w:szCs w:val="21"/>
          <w:lang w:val="en-US" w:eastAsia="pt-BR"/>
        </w:rPr>
        <w:t>.d</w:t>
      </w:r>
      <w:proofErr w:type="gramEnd"/>
      <w:r w:rsidRPr="001512AB">
        <w:rPr>
          <w:rFonts w:ascii="Consolas" w:eastAsia="Times New Roman" w:hAnsi="Consolas" w:cs="Consolas"/>
          <w:color w:val="D7BA7D"/>
          <w:sz w:val="21"/>
          <w:szCs w:val="21"/>
          <w:lang w:val="en-US" w:eastAsia="pt-BR"/>
        </w:rPr>
        <w:t>8</w:t>
      </w:r>
      <w:r w:rsidRPr="001512AB">
        <w:rPr>
          <w:rFonts w:ascii="Consolas" w:eastAsia="Times New Roman" w:hAnsi="Consolas" w:cs="Consolas"/>
          <w:color w:val="D4D4D4"/>
          <w:sz w:val="21"/>
          <w:szCs w:val="21"/>
          <w:lang w:val="en-US" w:eastAsia="pt-BR"/>
        </w:rPr>
        <w:t> {</w:t>
      </w:r>
    </w:p>
    <w:p w14:paraId="7FD1785A"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val="en-US" w:eastAsia="pt-BR"/>
        </w:rPr>
        <w:t>grid-column-start</w:t>
      </w: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B5CEA8"/>
          <w:sz w:val="21"/>
          <w:szCs w:val="21"/>
          <w:lang w:val="en-US" w:eastAsia="pt-BR"/>
        </w:rPr>
        <w:t>2</w:t>
      </w:r>
      <w:r w:rsidRPr="001512AB">
        <w:rPr>
          <w:rFonts w:ascii="Consolas" w:eastAsia="Times New Roman" w:hAnsi="Consolas" w:cs="Consolas"/>
          <w:color w:val="D4D4D4"/>
          <w:sz w:val="21"/>
          <w:szCs w:val="21"/>
          <w:lang w:val="en-US" w:eastAsia="pt-BR"/>
        </w:rPr>
        <w:t>;</w:t>
      </w:r>
    </w:p>
    <w:p w14:paraId="2203113A"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lastRenderedPageBreak/>
        <w:t>            </w:t>
      </w:r>
      <w:r w:rsidRPr="001512AB">
        <w:rPr>
          <w:rFonts w:ascii="Consolas" w:eastAsia="Times New Roman" w:hAnsi="Consolas" w:cs="Consolas"/>
          <w:color w:val="9CDCFE"/>
          <w:sz w:val="21"/>
          <w:szCs w:val="21"/>
          <w:lang w:val="en-US" w:eastAsia="pt-BR"/>
        </w:rPr>
        <w:t>grid-column-end</w:t>
      </w: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B5CEA8"/>
          <w:sz w:val="21"/>
          <w:szCs w:val="21"/>
          <w:lang w:val="en-US" w:eastAsia="pt-BR"/>
        </w:rPr>
        <w:t>4</w:t>
      </w:r>
      <w:r w:rsidRPr="001512AB">
        <w:rPr>
          <w:rFonts w:ascii="Consolas" w:eastAsia="Times New Roman" w:hAnsi="Consolas" w:cs="Consolas"/>
          <w:color w:val="D4D4D4"/>
          <w:sz w:val="21"/>
          <w:szCs w:val="21"/>
          <w:lang w:val="en-US" w:eastAsia="pt-BR"/>
        </w:rPr>
        <w:t>;</w:t>
      </w:r>
    </w:p>
    <w:p w14:paraId="6AB8B3B6"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val="en-US" w:eastAsia="pt-BR"/>
        </w:rPr>
        <w:t>grid-column-end</w:t>
      </w:r>
      <w:r w:rsidRPr="001512AB">
        <w:rPr>
          <w:rFonts w:ascii="Consolas" w:eastAsia="Times New Roman" w:hAnsi="Consolas" w:cs="Consolas"/>
          <w:color w:val="D4D4D4"/>
          <w:sz w:val="21"/>
          <w:szCs w:val="21"/>
          <w:lang w:val="en-US" w:eastAsia="pt-BR"/>
        </w:rPr>
        <w:t>: span </w:t>
      </w:r>
      <w:r w:rsidRPr="001512AB">
        <w:rPr>
          <w:rFonts w:ascii="Consolas" w:eastAsia="Times New Roman" w:hAnsi="Consolas" w:cs="Consolas"/>
          <w:color w:val="B5CEA8"/>
          <w:sz w:val="21"/>
          <w:szCs w:val="21"/>
          <w:lang w:val="en-US" w:eastAsia="pt-BR"/>
        </w:rPr>
        <w:t>2</w:t>
      </w:r>
      <w:r w:rsidRPr="001512AB">
        <w:rPr>
          <w:rFonts w:ascii="Consolas" w:eastAsia="Times New Roman" w:hAnsi="Consolas" w:cs="Consolas"/>
          <w:color w:val="D4D4D4"/>
          <w:sz w:val="21"/>
          <w:szCs w:val="21"/>
          <w:lang w:val="en-US" w:eastAsia="pt-BR"/>
        </w:rPr>
        <w:t>;</w:t>
      </w:r>
    </w:p>
    <w:p w14:paraId="4AD33E8F"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9CDCFE"/>
          <w:sz w:val="21"/>
          <w:szCs w:val="21"/>
          <w:lang w:val="en-US" w:eastAsia="pt-BR"/>
        </w:rPr>
        <w:t>grid-row-start</w:t>
      </w:r>
      <w:r w:rsidRPr="001512AB">
        <w:rPr>
          <w:rFonts w:ascii="Consolas" w:eastAsia="Times New Roman" w:hAnsi="Consolas" w:cs="Consolas"/>
          <w:color w:val="D4D4D4"/>
          <w:sz w:val="21"/>
          <w:szCs w:val="21"/>
          <w:lang w:val="en-US" w:eastAsia="pt-BR"/>
        </w:rPr>
        <w:t>: </w:t>
      </w:r>
      <w:r w:rsidRPr="001512AB">
        <w:rPr>
          <w:rFonts w:ascii="Consolas" w:eastAsia="Times New Roman" w:hAnsi="Consolas" w:cs="Consolas"/>
          <w:color w:val="B5CEA8"/>
          <w:sz w:val="21"/>
          <w:szCs w:val="21"/>
          <w:lang w:val="en-US" w:eastAsia="pt-BR"/>
        </w:rPr>
        <w:t>3</w:t>
      </w:r>
      <w:r w:rsidRPr="001512AB">
        <w:rPr>
          <w:rFonts w:ascii="Consolas" w:eastAsia="Times New Roman" w:hAnsi="Consolas" w:cs="Consolas"/>
          <w:color w:val="D4D4D4"/>
          <w:sz w:val="21"/>
          <w:szCs w:val="21"/>
          <w:lang w:val="en-US" w:eastAsia="pt-BR"/>
        </w:rPr>
        <w:t>;</w:t>
      </w:r>
    </w:p>
    <w:p w14:paraId="2513CDF1" w14:textId="77777777" w:rsidR="001512AB" w:rsidRPr="00F065B0" w:rsidRDefault="001512AB" w:rsidP="001512AB">
      <w:pPr>
        <w:shd w:val="clear" w:color="auto" w:fill="1E1E1E"/>
        <w:spacing w:after="0" w:line="285" w:lineRule="atLeast"/>
        <w:rPr>
          <w:rFonts w:ascii="Consolas" w:eastAsia="Times New Roman" w:hAnsi="Consolas" w:cs="Consolas"/>
          <w:color w:val="D4D4D4"/>
          <w:sz w:val="21"/>
          <w:szCs w:val="21"/>
          <w:lang w:val="en-US" w:eastAsia="pt-BR"/>
        </w:rPr>
      </w:pPr>
      <w:r w:rsidRPr="001512AB">
        <w:rPr>
          <w:rFonts w:ascii="Consolas" w:eastAsia="Times New Roman" w:hAnsi="Consolas" w:cs="Consolas"/>
          <w:color w:val="D4D4D4"/>
          <w:sz w:val="21"/>
          <w:szCs w:val="21"/>
          <w:lang w:val="en-US" w:eastAsia="pt-BR"/>
        </w:rPr>
        <w:t>            </w:t>
      </w:r>
      <w:r w:rsidRPr="00F065B0">
        <w:rPr>
          <w:rFonts w:ascii="Consolas" w:eastAsia="Times New Roman" w:hAnsi="Consolas" w:cs="Consolas"/>
          <w:color w:val="9CDCFE"/>
          <w:sz w:val="21"/>
          <w:szCs w:val="21"/>
          <w:lang w:val="en-US" w:eastAsia="pt-BR"/>
        </w:rPr>
        <w:t>grid-row-end</w:t>
      </w:r>
      <w:r w:rsidRPr="00F065B0">
        <w:rPr>
          <w:rFonts w:ascii="Consolas" w:eastAsia="Times New Roman" w:hAnsi="Consolas" w:cs="Consolas"/>
          <w:color w:val="D4D4D4"/>
          <w:sz w:val="21"/>
          <w:szCs w:val="21"/>
          <w:lang w:val="en-US" w:eastAsia="pt-BR"/>
        </w:rPr>
        <w:t>: </w:t>
      </w:r>
      <w:r w:rsidRPr="00F065B0">
        <w:rPr>
          <w:rFonts w:ascii="Consolas" w:eastAsia="Times New Roman" w:hAnsi="Consolas" w:cs="Consolas"/>
          <w:color w:val="B5CEA8"/>
          <w:sz w:val="21"/>
          <w:szCs w:val="21"/>
          <w:lang w:val="en-US" w:eastAsia="pt-BR"/>
        </w:rPr>
        <w:t>5</w:t>
      </w:r>
      <w:r w:rsidRPr="00F065B0">
        <w:rPr>
          <w:rFonts w:ascii="Consolas" w:eastAsia="Times New Roman" w:hAnsi="Consolas" w:cs="Consolas"/>
          <w:color w:val="D4D4D4"/>
          <w:sz w:val="21"/>
          <w:szCs w:val="21"/>
          <w:lang w:val="en-US" w:eastAsia="pt-BR"/>
        </w:rPr>
        <w:t>;</w:t>
      </w:r>
    </w:p>
    <w:p w14:paraId="03D04FCD" w14:textId="77777777" w:rsidR="001512AB" w:rsidRPr="001512AB" w:rsidRDefault="001512AB" w:rsidP="001512AB">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val="en-US" w:eastAsia="pt-BR"/>
        </w:rPr>
        <w:t>        </w:t>
      </w:r>
      <w:r w:rsidRPr="001512AB">
        <w:rPr>
          <w:rFonts w:ascii="Consolas" w:eastAsia="Times New Roman" w:hAnsi="Consolas" w:cs="Consolas"/>
          <w:color w:val="D4D4D4"/>
          <w:sz w:val="21"/>
          <w:szCs w:val="21"/>
          <w:lang w:eastAsia="pt-BR"/>
        </w:rPr>
        <w:t>}</w:t>
      </w:r>
    </w:p>
    <w:p w14:paraId="69921641" w14:textId="77777777" w:rsidR="001512AB" w:rsidRDefault="001512AB" w:rsidP="001A321A">
      <w:pPr>
        <w:rPr>
          <w:sz w:val="24"/>
          <w:szCs w:val="24"/>
          <w:highlight w:val="yellow"/>
          <w:u w:val="single"/>
        </w:rPr>
      </w:pPr>
    </w:p>
    <w:p w14:paraId="246CB0F4" w14:textId="77777777" w:rsidR="001512AB" w:rsidRDefault="001512AB" w:rsidP="001A321A">
      <w:pPr>
        <w:rPr>
          <w:sz w:val="24"/>
          <w:szCs w:val="24"/>
          <w:highlight w:val="yellow"/>
          <w:u w:val="single"/>
        </w:rPr>
      </w:pPr>
      <w:r>
        <w:rPr>
          <w:noProof/>
          <w:sz w:val="24"/>
          <w:szCs w:val="24"/>
          <w:u w:val="single"/>
          <w:lang w:eastAsia="pt-BR"/>
        </w:rPr>
        <w:drawing>
          <wp:inline distT="0" distB="0" distL="0" distR="0" wp14:anchorId="2A465A03" wp14:editId="67F7E6A6">
            <wp:extent cx="5400040" cy="3297610"/>
            <wp:effectExtent l="19050" t="0" r="0" b="0"/>
            <wp:docPr id="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5400040" cy="3297610"/>
                    </a:xfrm>
                    <a:prstGeom prst="rect">
                      <a:avLst/>
                    </a:prstGeom>
                    <a:noFill/>
                    <a:ln w="9525">
                      <a:noFill/>
                      <a:miter lim="800000"/>
                      <a:headEnd/>
                      <a:tailEnd/>
                    </a:ln>
                  </pic:spPr>
                </pic:pic>
              </a:graphicData>
            </a:graphic>
          </wp:inline>
        </w:drawing>
      </w:r>
    </w:p>
    <w:p w14:paraId="78CD4559" w14:textId="77777777" w:rsidR="001512AB" w:rsidRDefault="001512AB" w:rsidP="001A321A">
      <w:pPr>
        <w:rPr>
          <w:sz w:val="24"/>
          <w:szCs w:val="24"/>
          <w:highlight w:val="yellow"/>
          <w:u w:val="single"/>
        </w:rPr>
      </w:pPr>
    </w:p>
    <w:p w14:paraId="75EA56D3" w14:textId="77777777" w:rsidR="001512AB" w:rsidRDefault="00FA06EB" w:rsidP="001A321A">
      <w:pPr>
        <w:rPr>
          <w:sz w:val="24"/>
          <w:szCs w:val="24"/>
          <w:highlight w:val="yellow"/>
          <w:u w:val="single"/>
        </w:rPr>
      </w:pPr>
      <w:r>
        <w:rPr>
          <w:sz w:val="24"/>
          <w:szCs w:val="24"/>
          <w:highlight w:val="yellow"/>
          <w:u w:val="single"/>
        </w:rPr>
        <w:t>Temos que ter cuidado para que quando formos mesclar as células não possamos sobrepor estas células. Tenha este cuidado!</w:t>
      </w:r>
    </w:p>
    <w:p w14:paraId="3A11C148" w14:textId="77777777" w:rsidR="00F065B0" w:rsidRDefault="00F065B0" w:rsidP="001A321A">
      <w:pPr>
        <w:rPr>
          <w:sz w:val="24"/>
          <w:szCs w:val="24"/>
          <w:highlight w:val="yellow"/>
          <w:u w:val="single"/>
        </w:rPr>
      </w:pPr>
      <w:r>
        <w:rPr>
          <w:sz w:val="24"/>
          <w:szCs w:val="24"/>
          <w:highlight w:val="yellow"/>
          <w:u w:val="single"/>
        </w:rPr>
        <w:t>Podemos dar nomes para as linhas do nosso grid para usarmos estes nomes para usarmos dentro de nosso CSS:</w:t>
      </w:r>
    </w:p>
    <w:p w14:paraId="5630BEE5"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7BA7D"/>
          <w:sz w:val="21"/>
          <w:szCs w:val="21"/>
          <w:lang w:eastAsia="pt-BR"/>
        </w:rPr>
        <w:t>body</w:t>
      </w:r>
      <w:r w:rsidRPr="00F065B0">
        <w:rPr>
          <w:rFonts w:ascii="Consolas" w:eastAsia="Times New Roman" w:hAnsi="Consolas" w:cs="Consolas"/>
          <w:color w:val="D4D4D4"/>
          <w:sz w:val="21"/>
          <w:szCs w:val="21"/>
          <w:lang w:eastAsia="pt-BR"/>
        </w:rPr>
        <w:t> {</w:t>
      </w:r>
    </w:p>
    <w:p w14:paraId="27184BEE"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eastAsia="pt-BR"/>
        </w:rPr>
        <w:t>            </w:t>
      </w:r>
      <w:r w:rsidRPr="00F065B0">
        <w:rPr>
          <w:rFonts w:ascii="Consolas" w:eastAsia="Times New Roman" w:hAnsi="Consolas" w:cs="Consolas"/>
          <w:color w:val="9CDCFE"/>
          <w:sz w:val="21"/>
          <w:szCs w:val="21"/>
          <w:lang w:eastAsia="pt-BR"/>
        </w:rPr>
        <w:t>display</w:t>
      </w:r>
      <w:r w:rsidRPr="00F065B0">
        <w:rPr>
          <w:rFonts w:ascii="Consolas" w:eastAsia="Times New Roman" w:hAnsi="Consolas" w:cs="Consolas"/>
          <w:color w:val="D4D4D4"/>
          <w:sz w:val="21"/>
          <w:szCs w:val="21"/>
          <w:lang w:eastAsia="pt-BR"/>
        </w:rPr>
        <w:t>: </w:t>
      </w:r>
      <w:r w:rsidRPr="00F065B0">
        <w:rPr>
          <w:rFonts w:ascii="Consolas" w:eastAsia="Times New Roman" w:hAnsi="Consolas" w:cs="Consolas"/>
          <w:color w:val="CE9178"/>
          <w:sz w:val="21"/>
          <w:szCs w:val="21"/>
          <w:lang w:eastAsia="pt-BR"/>
        </w:rPr>
        <w:t>grid</w:t>
      </w:r>
      <w:r w:rsidRPr="00F065B0">
        <w:rPr>
          <w:rFonts w:ascii="Consolas" w:eastAsia="Times New Roman" w:hAnsi="Consolas" w:cs="Consolas"/>
          <w:color w:val="D4D4D4"/>
          <w:sz w:val="21"/>
          <w:szCs w:val="21"/>
          <w:lang w:eastAsia="pt-BR"/>
        </w:rPr>
        <w:t>;</w:t>
      </w:r>
    </w:p>
    <w:p w14:paraId="6A25C326"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eastAsia="pt-BR"/>
        </w:rPr>
        <w:t>            </w:t>
      </w:r>
      <w:r w:rsidRPr="00F065B0">
        <w:rPr>
          <w:rFonts w:ascii="Consolas" w:eastAsia="Times New Roman" w:hAnsi="Consolas" w:cs="Consolas"/>
          <w:color w:val="6A9955"/>
          <w:sz w:val="21"/>
          <w:szCs w:val="21"/>
          <w:lang w:eastAsia="pt-BR"/>
        </w:rPr>
        <w:t>/*dando nomes para as linhas*/</w:t>
      </w:r>
    </w:p>
    <w:p w14:paraId="45BC72E7"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eastAsia="pt-BR"/>
        </w:rPr>
        <w:t>            </w:t>
      </w:r>
      <w:r w:rsidRPr="00F065B0">
        <w:rPr>
          <w:rFonts w:ascii="Consolas" w:eastAsia="Times New Roman" w:hAnsi="Consolas" w:cs="Consolas"/>
          <w:color w:val="9CDCFE"/>
          <w:sz w:val="21"/>
          <w:szCs w:val="21"/>
          <w:lang w:eastAsia="pt-BR"/>
        </w:rPr>
        <w:t>grid-</w:t>
      </w:r>
      <w:proofErr w:type="spellStart"/>
      <w:r w:rsidRPr="00F065B0">
        <w:rPr>
          <w:rFonts w:ascii="Consolas" w:eastAsia="Times New Roman" w:hAnsi="Consolas" w:cs="Consolas"/>
          <w:color w:val="9CDCFE"/>
          <w:sz w:val="21"/>
          <w:szCs w:val="21"/>
          <w:lang w:eastAsia="pt-BR"/>
        </w:rPr>
        <w:t>template</w:t>
      </w:r>
      <w:proofErr w:type="spellEnd"/>
      <w:r w:rsidRPr="00F065B0">
        <w:rPr>
          <w:rFonts w:ascii="Consolas" w:eastAsia="Times New Roman" w:hAnsi="Consolas" w:cs="Consolas"/>
          <w:color w:val="9CDCFE"/>
          <w:sz w:val="21"/>
          <w:szCs w:val="21"/>
          <w:lang w:eastAsia="pt-BR"/>
        </w:rPr>
        <w:t>-</w:t>
      </w:r>
      <w:proofErr w:type="spellStart"/>
      <w:r w:rsidRPr="00F065B0">
        <w:rPr>
          <w:rFonts w:ascii="Consolas" w:eastAsia="Times New Roman" w:hAnsi="Consolas" w:cs="Consolas"/>
          <w:color w:val="9CDCFE"/>
          <w:sz w:val="21"/>
          <w:szCs w:val="21"/>
          <w:lang w:eastAsia="pt-BR"/>
        </w:rPr>
        <w:t>columns</w:t>
      </w:r>
      <w:proofErr w:type="spellEnd"/>
      <w:r w:rsidRPr="00F065B0">
        <w:rPr>
          <w:rFonts w:ascii="Consolas" w:eastAsia="Times New Roman" w:hAnsi="Consolas" w:cs="Consolas"/>
          <w:color w:val="D4D4D4"/>
          <w:sz w:val="21"/>
          <w:szCs w:val="21"/>
          <w:lang w:eastAsia="pt-BR"/>
        </w:rPr>
        <w:t>:</w:t>
      </w:r>
    </w:p>
    <w:p w14:paraId="6990E98C"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eastAsia="pt-BR"/>
        </w:rPr>
        <w:t>                [inicio] </w:t>
      </w:r>
      <w:r w:rsidRPr="00F065B0">
        <w:rPr>
          <w:rFonts w:ascii="Consolas" w:eastAsia="Times New Roman" w:hAnsi="Consolas" w:cs="Consolas"/>
          <w:color w:val="B5CEA8"/>
          <w:sz w:val="21"/>
          <w:szCs w:val="21"/>
          <w:lang w:eastAsia="pt-BR"/>
        </w:rPr>
        <w:t>1fr</w:t>
      </w:r>
      <w:r w:rsidRPr="00F065B0">
        <w:rPr>
          <w:rFonts w:ascii="Consolas" w:eastAsia="Times New Roman" w:hAnsi="Consolas" w:cs="Consolas"/>
          <w:color w:val="D4D4D4"/>
          <w:sz w:val="21"/>
          <w:szCs w:val="21"/>
          <w:lang w:eastAsia="pt-BR"/>
        </w:rPr>
        <w:t> </w:t>
      </w:r>
    </w:p>
    <w:p w14:paraId="775C93B2"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eastAsia="pt-BR"/>
        </w:rPr>
        <w:t>                [metade-1] </w:t>
      </w:r>
      <w:r w:rsidRPr="00F065B0">
        <w:rPr>
          <w:rFonts w:ascii="Consolas" w:eastAsia="Times New Roman" w:hAnsi="Consolas" w:cs="Consolas"/>
          <w:color w:val="B5CEA8"/>
          <w:sz w:val="21"/>
          <w:szCs w:val="21"/>
          <w:lang w:eastAsia="pt-BR"/>
        </w:rPr>
        <w:t>1fr</w:t>
      </w:r>
      <w:r w:rsidRPr="00F065B0">
        <w:rPr>
          <w:rFonts w:ascii="Consolas" w:eastAsia="Times New Roman" w:hAnsi="Consolas" w:cs="Consolas"/>
          <w:color w:val="D4D4D4"/>
          <w:sz w:val="21"/>
          <w:szCs w:val="21"/>
          <w:lang w:eastAsia="pt-BR"/>
        </w:rPr>
        <w:t> </w:t>
      </w:r>
    </w:p>
    <w:p w14:paraId="359B0CD3"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eastAsia="pt-BR"/>
        </w:rPr>
        <w:t>                </w:t>
      </w:r>
      <w:r w:rsidRPr="00F065B0">
        <w:rPr>
          <w:rFonts w:ascii="Consolas" w:eastAsia="Times New Roman" w:hAnsi="Consolas" w:cs="Consolas"/>
          <w:color w:val="D4D4D4"/>
          <w:sz w:val="21"/>
          <w:szCs w:val="21"/>
          <w:lang w:val="en-US" w:eastAsia="pt-BR"/>
        </w:rPr>
        <w:t>[metade-2] </w:t>
      </w:r>
      <w:r w:rsidRPr="00F065B0">
        <w:rPr>
          <w:rFonts w:ascii="Consolas" w:eastAsia="Times New Roman" w:hAnsi="Consolas" w:cs="Consolas"/>
          <w:color w:val="B5CEA8"/>
          <w:sz w:val="21"/>
          <w:szCs w:val="21"/>
          <w:lang w:val="en-US" w:eastAsia="pt-BR"/>
        </w:rPr>
        <w:t>1fr</w:t>
      </w:r>
      <w:r w:rsidRPr="00F065B0">
        <w:rPr>
          <w:rFonts w:ascii="Consolas" w:eastAsia="Times New Roman" w:hAnsi="Consolas" w:cs="Consolas"/>
          <w:color w:val="D4D4D4"/>
          <w:sz w:val="21"/>
          <w:szCs w:val="21"/>
          <w:lang w:val="en-US" w:eastAsia="pt-BR"/>
        </w:rPr>
        <w:t> [</w:t>
      </w:r>
      <w:proofErr w:type="spellStart"/>
      <w:r w:rsidRPr="00F065B0">
        <w:rPr>
          <w:rFonts w:ascii="Consolas" w:eastAsia="Times New Roman" w:hAnsi="Consolas" w:cs="Consolas"/>
          <w:color w:val="D4D4D4"/>
          <w:sz w:val="21"/>
          <w:szCs w:val="21"/>
          <w:lang w:val="en-US" w:eastAsia="pt-BR"/>
        </w:rPr>
        <w:t>fim</w:t>
      </w:r>
      <w:proofErr w:type="spellEnd"/>
      <w:r w:rsidRPr="00F065B0">
        <w:rPr>
          <w:rFonts w:ascii="Consolas" w:eastAsia="Times New Roman" w:hAnsi="Consolas" w:cs="Consolas"/>
          <w:color w:val="D4D4D4"/>
          <w:sz w:val="21"/>
          <w:szCs w:val="21"/>
          <w:lang w:val="en-US" w:eastAsia="pt-BR"/>
        </w:rPr>
        <w:t>];</w:t>
      </w:r>
    </w:p>
    <w:p w14:paraId="1847C98E"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val="en-US" w:eastAsia="pt-BR"/>
        </w:rPr>
        <w:t>            </w:t>
      </w:r>
      <w:r w:rsidRPr="00F065B0">
        <w:rPr>
          <w:rFonts w:ascii="Consolas" w:eastAsia="Times New Roman" w:hAnsi="Consolas" w:cs="Consolas"/>
          <w:color w:val="9CDCFE"/>
          <w:sz w:val="21"/>
          <w:szCs w:val="21"/>
          <w:lang w:val="en-US" w:eastAsia="pt-BR"/>
        </w:rPr>
        <w:t>grid-template-rows</w:t>
      </w:r>
      <w:r w:rsidRPr="00F065B0">
        <w:rPr>
          <w:rFonts w:ascii="Consolas" w:eastAsia="Times New Roman" w:hAnsi="Consolas" w:cs="Consolas"/>
          <w:color w:val="D4D4D4"/>
          <w:sz w:val="21"/>
          <w:szCs w:val="21"/>
          <w:lang w:val="en-US" w:eastAsia="pt-BR"/>
        </w:rPr>
        <w:t>: </w:t>
      </w:r>
      <w:proofErr w:type="gramStart"/>
      <w:r w:rsidRPr="00F065B0">
        <w:rPr>
          <w:rFonts w:ascii="Consolas" w:eastAsia="Times New Roman" w:hAnsi="Consolas" w:cs="Consolas"/>
          <w:color w:val="DCDCAA"/>
          <w:sz w:val="21"/>
          <w:szCs w:val="21"/>
          <w:lang w:val="en-US" w:eastAsia="pt-BR"/>
        </w:rPr>
        <w:t>repeat</w:t>
      </w:r>
      <w:r w:rsidRPr="00F065B0">
        <w:rPr>
          <w:rFonts w:ascii="Consolas" w:eastAsia="Times New Roman" w:hAnsi="Consolas" w:cs="Consolas"/>
          <w:color w:val="D4D4D4"/>
          <w:sz w:val="21"/>
          <w:szCs w:val="21"/>
          <w:lang w:val="en-US" w:eastAsia="pt-BR"/>
        </w:rPr>
        <w:t>(</w:t>
      </w:r>
      <w:proofErr w:type="gramEnd"/>
      <w:r w:rsidRPr="00F065B0">
        <w:rPr>
          <w:rFonts w:ascii="Consolas" w:eastAsia="Times New Roman" w:hAnsi="Consolas" w:cs="Consolas"/>
          <w:color w:val="B5CEA8"/>
          <w:sz w:val="21"/>
          <w:szCs w:val="21"/>
          <w:lang w:val="en-US" w:eastAsia="pt-BR"/>
        </w:rPr>
        <w:t>3</w:t>
      </w:r>
      <w:r w:rsidRPr="00F065B0">
        <w:rPr>
          <w:rFonts w:ascii="Consolas" w:eastAsia="Times New Roman" w:hAnsi="Consolas" w:cs="Consolas"/>
          <w:color w:val="D4D4D4"/>
          <w:sz w:val="21"/>
          <w:szCs w:val="21"/>
          <w:lang w:val="en-US" w:eastAsia="pt-BR"/>
        </w:rPr>
        <w:t>, </w:t>
      </w:r>
      <w:r w:rsidRPr="00F065B0">
        <w:rPr>
          <w:rFonts w:ascii="Consolas" w:eastAsia="Times New Roman" w:hAnsi="Consolas" w:cs="Consolas"/>
          <w:color w:val="B5CEA8"/>
          <w:sz w:val="21"/>
          <w:szCs w:val="21"/>
          <w:lang w:val="en-US" w:eastAsia="pt-BR"/>
        </w:rPr>
        <w:t>1fr</w:t>
      </w:r>
      <w:r w:rsidRPr="00F065B0">
        <w:rPr>
          <w:rFonts w:ascii="Consolas" w:eastAsia="Times New Roman" w:hAnsi="Consolas" w:cs="Consolas"/>
          <w:color w:val="D4D4D4"/>
          <w:sz w:val="21"/>
          <w:szCs w:val="21"/>
          <w:lang w:val="en-US" w:eastAsia="pt-BR"/>
        </w:rPr>
        <w:t>);</w:t>
      </w:r>
    </w:p>
    <w:p w14:paraId="150C0A54"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val="en-US" w:eastAsia="pt-BR"/>
        </w:rPr>
        <w:t>            </w:t>
      </w:r>
    </w:p>
    <w:p w14:paraId="09F505C5"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val="en-US" w:eastAsia="pt-BR"/>
        </w:rPr>
        <w:t>        }</w:t>
      </w:r>
    </w:p>
    <w:p w14:paraId="17EB1476"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p>
    <w:p w14:paraId="307CA7B1"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val="en-US" w:eastAsia="pt-BR"/>
        </w:rPr>
        <w:t>        </w:t>
      </w:r>
      <w:proofErr w:type="gramStart"/>
      <w:r w:rsidRPr="00F065B0">
        <w:rPr>
          <w:rFonts w:ascii="Consolas" w:eastAsia="Times New Roman" w:hAnsi="Consolas" w:cs="Consolas"/>
          <w:color w:val="D7BA7D"/>
          <w:sz w:val="21"/>
          <w:szCs w:val="21"/>
          <w:lang w:val="en-US" w:eastAsia="pt-BR"/>
        </w:rPr>
        <w:t>.d</w:t>
      </w:r>
      <w:proofErr w:type="gramEnd"/>
      <w:r w:rsidRPr="00F065B0">
        <w:rPr>
          <w:rFonts w:ascii="Consolas" w:eastAsia="Times New Roman" w:hAnsi="Consolas" w:cs="Consolas"/>
          <w:color w:val="D7BA7D"/>
          <w:sz w:val="21"/>
          <w:szCs w:val="21"/>
          <w:lang w:val="en-US" w:eastAsia="pt-BR"/>
        </w:rPr>
        <w:t>1</w:t>
      </w:r>
      <w:r w:rsidRPr="00F065B0">
        <w:rPr>
          <w:rFonts w:ascii="Consolas" w:eastAsia="Times New Roman" w:hAnsi="Consolas" w:cs="Consolas"/>
          <w:color w:val="D4D4D4"/>
          <w:sz w:val="21"/>
          <w:szCs w:val="21"/>
          <w:lang w:val="en-US" w:eastAsia="pt-BR"/>
        </w:rPr>
        <w:t> {</w:t>
      </w:r>
    </w:p>
    <w:p w14:paraId="393A0D50"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val="en-US" w:eastAsia="pt-BR"/>
        </w:rPr>
      </w:pPr>
      <w:r w:rsidRPr="00F065B0">
        <w:rPr>
          <w:rFonts w:ascii="Consolas" w:eastAsia="Times New Roman" w:hAnsi="Consolas" w:cs="Consolas"/>
          <w:color w:val="D4D4D4"/>
          <w:sz w:val="21"/>
          <w:szCs w:val="21"/>
          <w:lang w:val="en-US" w:eastAsia="pt-BR"/>
        </w:rPr>
        <w:t>            </w:t>
      </w:r>
      <w:r w:rsidRPr="00F065B0">
        <w:rPr>
          <w:rFonts w:ascii="Consolas" w:eastAsia="Times New Roman" w:hAnsi="Consolas" w:cs="Consolas"/>
          <w:color w:val="9CDCFE"/>
          <w:sz w:val="21"/>
          <w:szCs w:val="21"/>
          <w:lang w:val="en-US" w:eastAsia="pt-BR"/>
        </w:rPr>
        <w:t>grid-column-start</w:t>
      </w:r>
      <w:r w:rsidRPr="00F065B0">
        <w:rPr>
          <w:rFonts w:ascii="Consolas" w:eastAsia="Times New Roman" w:hAnsi="Consolas" w:cs="Consolas"/>
          <w:color w:val="D4D4D4"/>
          <w:sz w:val="21"/>
          <w:szCs w:val="21"/>
          <w:lang w:val="en-US" w:eastAsia="pt-BR"/>
        </w:rPr>
        <w:t>: metade-2;</w:t>
      </w:r>
    </w:p>
    <w:p w14:paraId="031D9201" w14:textId="77777777" w:rsidR="00F065B0" w:rsidRPr="00E227B4"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F065B0">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eastAsia="pt-BR"/>
        </w:rPr>
        <w:t>grid-</w:t>
      </w:r>
      <w:proofErr w:type="spellStart"/>
      <w:r w:rsidRPr="00E227B4">
        <w:rPr>
          <w:rFonts w:ascii="Consolas" w:eastAsia="Times New Roman" w:hAnsi="Consolas" w:cs="Consolas"/>
          <w:color w:val="9CDCFE"/>
          <w:sz w:val="21"/>
          <w:szCs w:val="21"/>
          <w:lang w:eastAsia="pt-BR"/>
        </w:rPr>
        <w:t>column</w:t>
      </w:r>
      <w:proofErr w:type="spellEnd"/>
      <w:r w:rsidRPr="00E227B4">
        <w:rPr>
          <w:rFonts w:ascii="Consolas" w:eastAsia="Times New Roman" w:hAnsi="Consolas" w:cs="Consolas"/>
          <w:color w:val="9CDCFE"/>
          <w:sz w:val="21"/>
          <w:szCs w:val="21"/>
          <w:lang w:eastAsia="pt-BR"/>
        </w:rPr>
        <w:t>-</w:t>
      </w:r>
      <w:proofErr w:type="spellStart"/>
      <w:r w:rsidRPr="00E227B4">
        <w:rPr>
          <w:rFonts w:ascii="Consolas" w:eastAsia="Times New Roman" w:hAnsi="Consolas" w:cs="Consolas"/>
          <w:color w:val="9CDCFE"/>
          <w:sz w:val="21"/>
          <w:szCs w:val="21"/>
          <w:lang w:eastAsia="pt-BR"/>
        </w:rPr>
        <w:t>end</w:t>
      </w:r>
      <w:proofErr w:type="spellEnd"/>
      <w:r w:rsidRPr="00E227B4">
        <w:rPr>
          <w:rFonts w:ascii="Consolas" w:eastAsia="Times New Roman" w:hAnsi="Consolas" w:cs="Consolas"/>
          <w:color w:val="D4D4D4"/>
          <w:sz w:val="21"/>
          <w:szCs w:val="21"/>
          <w:lang w:eastAsia="pt-BR"/>
        </w:rPr>
        <w:t>: fim;</w:t>
      </w:r>
    </w:p>
    <w:p w14:paraId="2076DEF9" w14:textId="77777777" w:rsidR="00F065B0" w:rsidRPr="00F065B0" w:rsidRDefault="00F065B0" w:rsidP="00F065B0">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lastRenderedPageBreak/>
        <w:t>        </w:t>
      </w:r>
      <w:r w:rsidRPr="00F065B0">
        <w:rPr>
          <w:rFonts w:ascii="Consolas" w:eastAsia="Times New Roman" w:hAnsi="Consolas" w:cs="Consolas"/>
          <w:color w:val="D4D4D4"/>
          <w:sz w:val="21"/>
          <w:szCs w:val="21"/>
          <w:lang w:eastAsia="pt-BR"/>
        </w:rPr>
        <w:t>}</w:t>
      </w:r>
    </w:p>
    <w:p w14:paraId="0B54A930" w14:textId="77777777" w:rsidR="00F065B0" w:rsidRDefault="00F065B0" w:rsidP="001A321A">
      <w:pPr>
        <w:rPr>
          <w:sz w:val="24"/>
          <w:szCs w:val="24"/>
          <w:highlight w:val="yellow"/>
          <w:u w:val="single"/>
        </w:rPr>
      </w:pPr>
    </w:p>
    <w:p w14:paraId="49EB5FCB" w14:textId="77777777" w:rsidR="00F065B0" w:rsidRDefault="00CC3EA7" w:rsidP="001A321A">
      <w:pPr>
        <w:rPr>
          <w:sz w:val="24"/>
          <w:szCs w:val="24"/>
          <w:highlight w:val="yellow"/>
          <w:u w:val="single"/>
        </w:rPr>
      </w:pPr>
      <w:r>
        <w:rPr>
          <w:sz w:val="24"/>
          <w:szCs w:val="24"/>
          <w:highlight w:val="yellow"/>
          <w:u w:val="single"/>
        </w:rPr>
        <w:t>Podemos também colocar uns GAPS entre os elementos de nosso grid:</w:t>
      </w:r>
    </w:p>
    <w:p w14:paraId="65C6C1EA" w14:textId="77777777" w:rsidR="00CC3EA7" w:rsidRPr="00CC3EA7" w:rsidRDefault="00CC3EA7" w:rsidP="00CC3EA7">
      <w:pPr>
        <w:shd w:val="clear" w:color="auto" w:fill="1E1E1E"/>
        <w:spacing w:after="0" w:line="285" w:lineRule="atLeast"/>
        <w:rPr>
          <w:rFonts w:ascii="Consolas" w:eastAsia="Times New Roman" w:hAnsi="Consolas" w:cs="Consolas"/>
          <w:color w:val="D4D4D4"/>
          <w:sz w:val="21"/>
          <w:szCs w:val="21"/>
          <w:lang w:val="en-US" w:eastAsia="pt-BR"/>
        </w:rPr>
      </w:pPr>
      <w:r w:rsidRPr="00493CCE">
        <w:rPr>
          <w:rFonts w:ascii="Consolas" w:eastAsia="Times New Roman" w:hAnsi="Consolas" w:cs="Consolas"/>
          <w:color w:val="D4D4D4"/>
          <w:sz w:val="21"/>
          <w:szCs w:val="21"/>
          <w:lang w:eastAsia="pt-BR"/>
        </w:rPr>
        <w:t>            </w:t>
      </w:r>
      <w:r w:rsidRPr="00CC3EA7">
        <w:rPr>
          <w:rFonts w:ascii="Consolas" w:eastAsia="Times New Roman" w:hAnsi="Consolas" w:cs="Consolas"/>
          <w:color w:val="9CDCFE"/>
          <w:sz w:val="21"/>
          <w:szCs w:val="21"/>
          <w:lang w:val="en-US" w:eastAsia="pt-BR"/>
        </w:rPr>
        <w:t>grid-column-gap</w:t>
      </w:r>
      <w:r w:rsidRPr="00CC3EA7">
        <w:rPr>
          <w:rFonts w:ascii="Consolas" w:eastAsia="Times New Roman" w:hAnsi="Consolas" w:cs="Consolas"/>
          <w:color w:val="D4D4D4"/>
          <w:sz w:val="21"/>
          <w:szCs w:val="21"/>
          <w:lang w:val="en-US" w:eastAsia="pt-BR"/>
        </w:rPr>
        <w:t>: </w:t>
      </w:r>
      <w:r w:rsidRPr="00CC3EA7">
        <w:rPr>
          <w:rFonts w:ascii="Consolas" w:eastAsia="Times New Roman" w:hAnsi="Consolas" w:cs="Consolas"/>
          <w:color w:val="B5CEA8"/>
          <w:sz w:val="21"/>
          <w:szCs w:val="21"/>
          <w:lang w:val="en-US" w:eastAsia="pt-BR"/>
        </w:rPr>
        <w:t>10px</w:t>
      </w:r>
      <w:r w:rsidRPr="00CC3EA7">
        <w:rPr>
          <w:rFonts w:ascii="Consolas" w:eastAsia="Times New Roman" w:hAnsi="Consolas" w:cs="Consolas"/>
          <w:color w:val="D4D4D4"/>
          <w:sz w:val="21"/>
          <w:szCs w:val="21"/>
          <w:lang w:val="en-US" w:eastAsia="pt-BR"/>
        </w:rPr>
        <w:t>;</w:t>
      </w:r>
    </w:p>
    <w:p w14:paraId="150A1FAD" w14:textId="77777777" w:rsidR="00CC3EA7" w:rsidRPr="00CC3EA7" w:rsidRDefault="00CC3EA7" w:rsidP="00CC3EA7">
      <w:pPr>
        <w:shd w:val="clear" w:color="auto" w:fill="1E1E1E"/>
        <w:spacing w:after="0" w:line="285" w:lineRule="atLeast"/>
        <w:rPr>
          <w:rFonts w:ascii="Consolas" w:eastAsia="Times New Roman" w:hAnsi="Consolas" w:cs="Consolas"/>
          <w:color w:val="D4D4D4"/>
          <w:sz w:val="21"/>
          <w:szCs w:val="21"/>
          <w:lang w:val="en-US" w:eastAsia="pt-BR"/>
        </w:rPr>
      </w:pPr>
      <w:r w:rsidRPr="00CC3EA7">
        <w:rPr>
          <w:rFonts w:ascii="Consolas" w:eastAsia="Times New Roman" w:hAnsi="Consolas" w:cs="Consolas"/>
          <w:color w:val="D4D4D4"/>
          <w:sz w:val="21"/>
          <w:szCs w:val="21"/>
          <w:lang w:val="en-US" w:eastAsia="pt-BR"/>
        </w:rPr>
        <w:t>            </w:t>
      </w:r>
      <w:r w:rsidRPr="00CC3EA7">
        <w:rPr>
          <w:rFonts w:ascii="Consolas" w:eastAsia="Times New Roman" w:hAnsi="Consolas" w:cs="Consolas"/>
          <w:color w:val="9CDCFE"/>
          <w:sz w:val="21"/>
          <w:szCs w:val="21"/>
          <w:lang w:val="en-US" w:eastAsia="pt-BR"/>
        </w:rPr>
        <w:t>grid-row-gap</w:t>
      </w:r>
      <w:r w:rsidRPr="00CC3EA7">
        <w:rPr>
          <w:rFonts w:ascii="Consolas" w:eastAsia="Times New Roman" w:hAnsi="Consolas" w:cs="Consolas"/>
          <w:color w:val="D4D4D4"/>
          <w:sz w:val="21"/>
          <w:szCs w:val="21"/>
          <w:lang w:val="en-US" w:eastAsia="pt-BR"/>
        </w:rPr>
        <w:t>: </w:t>
      </w:r>
      <w:r w:rsidRPr="00CC3EA7">
        <w:rPr>
          <w:rFonts w:ascii="Consolas" w:eastAsia="Times New Roman" w:hAnsi="Consolas" w:cs="Consolas"/>
          <w:color w:val="B5CEA8"/>
          <w:sz w:val="21"/>
          <w:szCs w:val="21"/>
          <w:lang w:val="en-US" w:eastAsia="pt-BR"/>
        </w:rPr>
        <w:t>10px</w:t>
      </w:r>
      <w:r w:rsidRPr="00CC3EA7">
        <w:rPr>
          <w:rFonts w:ascii="Consolas" w:eastAsia="Times New Roman" w:hAnsi="Consolas" w:cs="Consolas"/>
          <w:color w:val="D4D4D4"/>
          <w:sz w:val="21"/>
          <w:szCs w:val="21"/>
          <w:lang w:val="en-US" w:eastAsia="pt-BR"/>
        </w:rPr>
        <w:t>;</w:t>
      </w:r>
    </w:p>
    <w:p w14:paraId="406DF861" w14:textId="77777777" w:rsidR="00CC3EA7" w:rsidRDefault="00CC3EA7" w:rsidP="001A321A">
      <w:pPr>
        <w:rPr>
          <w:sz w:val="24"/>
          <w:szCs w:val="24"/>
          <w:highlight w:val="yellow"/>
          <w:u w:val="single"/>
          <w:lang w:val="en-US"/>
        </w:rPr>
      </w:pPr>
      <w:r>
        <w:rPr>
          <w:noProof/>
          <w:sz w:val="24"/>
          <w:szCs w:val="24"/>
          <w:u w:val="single"/>
          <w:lang w:eastAsia="pt-BR"/>
        </w:rPr>
        <w:drawing>
          <wp:inline distT="0" distB="0" distL="0" distR="0" wp14:anchorId="2C586C09" wp14:editId="5735672A">
            <wp:extent cx="5400040" cy="2480951"/>
            <wp:effectExtent l="19050" t="0" r="0" b="0"/>
            <wp:docPr id="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400040" cy="2480951"/>
                    </a:xfrm>
                    <a:prstGeom prst="rect">
                      <a:avLst/>
                    </a:prstGeom>
                    <a:noFill/>
                    <a:ln w="9525">
                      <a:noFill/>
                      <a:miter lim="800000"/>
                      <a:headEnd/>
                      <a:tailEnd/>
                    </a:ln>
                  </pic:spPr>
                </pic:pic>
              </a:graphicData>
            </a:graphic>
          </wp:inline>
        </w:drawing>
      </w:r>
    </w:p>
    <w:p w14:paraId="55DE747C" w14:textId="77777777" w:rsidR="00E301D5" w:rsidRDefault="00CE5623" w:rsidP="001A321A">
      <w:pPr>
        <w:rPr>
          <w:sz w:val="24"/>
          <w:szCs w:val="24"/>
          <w:highlight w:val="yellow"/>
          <w:u w:val="single"/>
        </w:rPr>
      </w:pPr>
      <w:r w:rsidRPr="00CE5623">
        <w:rPr>
          <w:sz w:val="24"/>
          <w:szCs w:val="24"/>
          <w:highlight w:val="yellow"/>
          <w:u w:val="single"/>
        </w:rPr>
        <w:t xml:space="preserve">Podemos </w:t>
      </w:r>
      <w:proofErr w:type="spellStart"/>
      <w:r w:rsidRPr="00CE5623">
        <w:rPr>
          <w:sz w:val="24"/>
          <w:szCs w:val="24"/>
          <w:highlight w:val="yellow"/>
          <w:u w:val="single"/>
        </w:rPr>
        <w:t>organizer</w:t>
      </w:r>
      <w:proofErr w:type="spellEnd"/>
      <w:r w:rsidRPr="00CE5623">
        <w:rPr>
          <w:sz w:val="24"/>
          <w:szCs w:val="24"/>
          <w:highlight w:val="yellow"/>
          <w:u w:val="single"/>
        </w:rPr>
        <w:t xml:space="preserve"> os elementos dentro do nosso grid muito mais f</w:t>
      </w:r>
      <w:r>
        <w:rPr>
          <w:sz w:val="24"/>
          <w:szCs w:val="24"/>
          <w:highlight w:val="yellow"/>
          <w:u w:val="single"/>
        </w:rPr>
        <w:t xml:space="preserve">ácil também com os </w:t>
      </w:r>
      <w:proofErr w:type="spellStart"/>
      <w:r>
        <w:rPr>
          <w:sz w:val="24"/>
          <w:szCs w:val="24"/>
          <w:highlight w:val="yellow"/>
          <w:u w:val="single"/>
        </w:rPr>
        <w:t>labels</w:t>
      </w:r>
      <w:proofErr w:type="spellEnd"/>
      <w:r>
        <w:rPr>
          <w:sz w:val="24"/>
          <w:szCs w:val="24"/>
          <w:highlight w:val="yellow"/>
          <w:u w:val="single"/>
        </w:rPr>
        <w:t xml:space="preserve"> de grid-</w:t>
      </w:r>
      <w:proofErr w:type="spellStart"/>
      <w:r>
        <w:rPr>
          <w:sz w:val="24"/>
          <w:szCs w:val="24"/>
          <w:highlight w:val="yellow"/>
          <w:u w:val="single"/>
        </w:rPr>
        <w:t>area</w:t>
      </w:r>
      <w:proofErr w:type="spellEnd"/>
      <w:r>
        <w:rPr>
          <w:sz w:val="24"/>
          <w:szCs w:val="24"/>
          <w:highlight w:val="yellow"/>
          <w:u w:val="single"/>
        </w:rPr>
        <w:t xml:space="preserve"> nos elementos e utilizando o grid-</w:t>
      </w:r>
      <w:proofErr w:type="spellStart"/>
      <w:r>
        <w:rPr>
          <w:sz w:val="24"/>
          <w:szCs w:val="24"/>
          <w:highlight w:val="yellow"/>
          <w:u w:val="single"/>
        </w:rPr>
        <w:t>template</w:t>
      </w:r>
      <w:proofErr w:type="spellEnd"/>
      <w:r>
        <w:rPr>
          <w:sz w:val="24"/>
          <w:szCs w:val="24"/>
          <w:highlight w:val="yellow"/>
          <w:u w:val="single"/>
        </w:rPr>
        <w:t>-</w:t>
      </w:r>
      <w:proofErr w:type="spellStart"/>
      <w:r>
        <w:rPr>
          <w:sz w:val="24"/>
          <w:szCs w:val="24"/>
          <w:highlight w:val="yellow"/>
          <w:u w:val="single"/>
        </w:rPr>
        <w:t>areas</w:t>
      </w:r>
      <w:proofErr w:type="spellEnd"/>
      <w:r>
        <w:rPr>
          <w:sz w:val="24"/>
          <w:szCs w:val="24"/>
          <w:highlight w:val="yellow"/>
          <w:u w:val="single"/>
        </w:rPr>
        <w:t xml:space="preserve"> no meu container:</w:t>
      </w:r>
    </w:p>
    <w:p w14:paraId="52278B51"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493CCE">
        <w:rPr>
          <w:rFonts w:ascii="Consolas" w:eastAsia="Times New Roman" w:hAnsi="Consolas" w:cs="Consolas"/>
          <w:color w:val="D4D4D4"/>
          <w:sz w:val="21"/>
          <w:szCs w:val="21"/>
          <w:lang w:eastAsia="pt-BR"/>
        </w:rPr>
        <w:t> </w:t>
      </w:r>
      <w:r w:rsidRPr="00CE5623">
        <w:rPr>
          <w:rFonts w:ascii="Consolas" w:eastAsia="Times New Roman" w:hAnsi="Consolas" w:cs="Consolas"/>
          <w:color w:val="D7BA7D"/>
          <w:sz w:val="21"/>
          <w:szCs w:val="21"/>
          <w:lang w:val="en-US" w:eastAsia="pt-BR"/>
        </w:rPr>
        <w:t>header</w:t>
      </w:r>
      <w:r w:rsidRPr="00CE5623">
        <w:rPr>
          <w:rFonts w:ascii="Consolas" w:eastAsia="Times New Roman" w:hAnsi="Consolas" w:cs="Consolas"/>
          <w:color w:val="D4D4D4"/>
          <w:sz w:val="21"/>
          <w:szCs w:val="21"/>
          <w:lang w:val="en-US" w:eastAsia="pt-BR"/>
        </w:rPr>
        <w:t> {</w:t>
      </w:r>
    </w:p>
    <w:p w14:paraId="52188D33"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grid-area</w:t>
      </w:r>
      <w:r w:rsidRPr="00CE5623">
        <w:rPr>
          <w:rFonts w:ascii="Consolas" w:eastAsia="Times New Roman" w:hAnsi="Consolas" w:cs="Consolas"/>
          <w:color w:val="D4D4D4"/>
          <w:sz w:val="21"/>
          <w:szCs w:val="21"/>
          <w:lang w:val="en-US" w:eastAsia="pt-BR"/>
        </w:rPr>
        <w:t>: </w:t>
      </w:r>
      <w:proofErr w:type="spellStart"/>
      <w:r w:rsidRPr="00CE5623">
        <w:rPr>
          <w:rFonts w:ascii="Consolas" w:eastAsia="Times New Roman" w:hAnsi="Consolas" w:cs="Consolas"/>
          <w:color w:val="D4D4D4"/>
          <w:sz w:val="21"/>
          <w:szCs w:val="21"/>
          <w:lang w:val="en-US" w:eastAsia="pt-BR"/>
        </w:rPr>
        <w:t>cabecalho</w:t>
      </w:r>
      <w:proofErr w:type="spellEnd"/>
      <w:r w:rsidRPr="00CE5623">
        <w:rPr>
          <w:rFonts w:ascii="Consolas" w:eastAsia="Times New Roman" w:hAnsi="Consolas" w:cs="Consolas"/>
          <w:color w:val="D4D4D4"/>
          <w:sz w:val="21"/>
          <w:szCs w:val="21"/>
          <w:lang w:val="en-US" w:eastAsia="pt-BR"/>
        </w:rPr>
        <w:t>;</w:t>
      </w:r>
    </w:p>
    <w:p w14:paraId="12EDB127"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p>
    <w:p w14:paraId="43B1CD8E"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p>
    <w:p w14:paraId="172796C2"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D7BA7D"/>
          <w:sz w:val="21"/>
          <w:szCs w:val="21"/>
          <w:lang w:val="en-US" w:eastAsia="pt-BR"/>
        </w:rPr>
        <w:t>nav</w:t>
      </w:r>
      <w:r w:rsidRPr="00CE5623">
        <w:rPr>
          <w:rFonts w:ascii="Consolas" w:eastAsia="Times New Roman" w:hAnsi="Consolas" w:cs="Consolas"/>
          <w:color w:val="D4D4D4"/>
          <w:sz w:val="21"/>
          <w:szCs w:val="21"/>
          <w:lang w:val="en-US" w:eastAsia="pt-BR"/>
        </w:rPr>
        <w:t> {</w:t>
      </w:r>
    </w:p>
    <w:p w14:paraId="64CF3F9B"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grid-area</w:t>
      </w:r>
      <w:r w:rsidRPr="00CE5623">
        <w:rPr>
          <w:rFonts w:ascii="Consolas" w:eastAsia="Times New Roman" w:hAnsi="Consolas" w:cs="Consolas"/>
          <w:color w:val="D4D4D4"/>
          <w:sz w:val="21"/>
          <w:szCs w:val="21"/>
          <w:lang w:val="en-US" w:eastAsia="pt-BR"/>
        </w:rPr>
        <w:t>: </w:t>
      </w:r>
      <w:proofErr w:type="spellStart"/>
      <w:r w:rsidRPr="00CE5623">
        <w:rPr>
          <w:rFonts w:ascii="Consolas" w:eastAsia="Times New Roman" w:hAnsi="Consolas" w:cs="Consolas"/>
          <w:color w:val="D4D4D4"/>
          <w:sz w:val="21"/>
          <w:szCs w:val="21"/>
          <w:lang w:val="en-US" w:eastAsia="pt-BR"/>
        </w:rPr>
        <w:t>navegacao</w:t>
      </w:r>
      <w:proofErr w:type="spellEnd"/>
      <w:r w:rsidRPr="00CE5623">
        <w:rPr>
          <w:rFonts w:ascii="Consolas" w:eastAsia="Times New Roman" w:hAnsi="Consolas" w:cs="Consolas"/>
          <w:color w:val="D4D4D4"/>
          <w:sz w:val="21"/>
          <w:szCs w:val="21"/>
          <w:lang w:val="en-US" w:eastAsia="pt-BR"/>
        </w:rPr>
        <w:t>;</w:t>
      </w:r>
    </w:p>
    <w:p w14:paraId="7DC800CF"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p>
    <w:p w14:paraId="7CD40DCA"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p>
    <w:p w14:paraId="6E2203AE"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D7BA7D"/>
          <w:sz w:val="21"/>
          <w:szCs w:val="21"/>
          <w:lang w:val="en-US" w:eastAsia="pt-BR"/>
        </w:rPr>
        <w:t>main</w:t>
      </w:r>
      <w:r w:rsidRPr="00CE5623">
        <w:rPr>
          <w:rFonts w:ascii="Consolas" w:eastAsia="Times New Roman" w:hAnsi="Consolas" w:cs="Consolas"/>
          <w:color w:val="D4D4D4"/>
          <w:sz w:val="21"/>
          <w:szCs w:val="21"/>
          <w:lang w:val="en-US" w:eastAsia="pt-BR"/>
        </w:rPr>
        <w:t> {</w:t>
      </w:r>
    </w:p>
    <w:p w14:paraId="29F40972"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grid-area</w:t>
      </w:r>
      <w:r w:rsidRPr="00CE5623">
        <w:rPr>
          <w:rFonts w:ascii="Consolas" w:eastAsia="Times New Roman" w:hAnsi="Consolas" w:cs="Consolas"/>
          <w:color w:val="D4D4D4"/>
          <w:sz w:val="21"/>
          <w:szCs w:val="21"/>
          <w:lang w:val="en-US" w:eastAsia="pt-BR"/>
        </w:rPr>
        <w:t>: </w:t>
      </w:r>
      <w:proofErr w:type="spellStart"/>
      <w:r w:rsidRPr="00CE5623">
        <w:rPr>
          <w:rFonts w:ascii="Consolas" w:eastAsia="Times New Roman" w:hAnsi="Consolas" w:cs="Consolas"/>
          <w:color w:val="D4D4D4"/>
          <w:sz w:val="21"/>
          <w:szCs w:val="21"/>
          <w:lang w:val="en-US" w:eastAsia="pt-BR"/>
        </w:rPr>
        <w:t>conteudo</w:t>
      </w:r>
      <w:proofErr w:type="spellEnd"/>
      <w:r w:rsidRPr="00CE5623">
        <w:rPr>
          <w:rFonts w:ascii="Consolas" w:eastAsia="Times New Roman" w:hAnsi="Consolas" w:cs="Consolas"/>
          <w:color w:val="D4D4D4"/>
          <w:sz w:val="21"/>
          <w:szCs w:val="21"/>
          <w:lang w:val="en-US" w:eastAsia="pt-BR"/>
        </w:rPr>
        <w:t>;</w:t>
      </w:r>
    </w:p>
    <w:p w14:paraId="121B2F29" w14:textId="77777777" w:rsidR="00CE5623" w:rsidRPr="00493CCE"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493CCE">
        <w:rPr>
          <w:rFonts w:ascii="Consolas" w:eastAsia="Times New Roman" w:hAnsi="Consolas" w:cs="Consolas"/>
          <w:color w:val="D4D4D4"/>
          <w:sz w:val="21"/>
          <w:szCs w:val="21"/>
          <w:lang w:val="en-US" w:eastAsia="pt-BR"/>
        </w:rPr>
        <w:t>}</w:t>
      </w:r>
    </w:p>
    <w:p w14:paraId="37ECFC15" w14:textId="77777777" w:rsidR="00CE5623" w:rsidRPr="00493CCE"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p>
    <w:p w14:paraId="198F7059"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D7BA7D"/>
          <w:sz w:val="21"/>
          <w:szCs w:val="21"/>
          <w:lang w:val="en-US" w:eastAsia="pt-BR"/>
        </w:rPr>
        <w:t>footer</w:t>
      </w:r>
      <w:r w:rsidRPr="00CE5623">
        <w:rPr>
          <w:rFonts w:ascii="Consolas" w:eastAsia="Times New Roman" w:hAnsi="Consolas" w:cs="Consolas"/>
          <w:color w:val="D4D4D4"/>
          <w:sz w:val="21"/>
          <w:szCs w:val="21"/>
          <w:lang w:val="en-US" w:eastAsia="pt-BR"/>
        </w:rPr>
        <w:t> {</w:t>
      </w:r>
    </w:p>
    <w:p w14:paraId="2ED5BB15"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grid-area</w:t>
      </w:r>
      <w:r w:rsidRPr="00CE5623">
        <w:rPr>
          <w:rFonts w:ascii="Consolas" w:eastAsia="Times New Roman" w:hAnsi="Consolas" w:cs="Consolas"/>
          <w:color w:val="D4D4D4"/>
          <w:sz w:val="21"/>
          <w:szCs w:val="21"/>
          <w:lang w:val="en-US" w:eastAsia="pt-BR"/>
        </w:rPr>
        <w:t>: </w:t>
      </w:r>
      <w:proofErr w:type="spellStart"/>
      <w:r w:rsidRPr="00CE5623">
        <w:rPr>
          <w:rFonts w:ascii="Consolas" w:eastAsia="Times New Roman" w:hAnsi="Consolas" w:cs="Consolas"/>
          <w:color w:val="D4D4D4"/>
          <w:sz w:val="21"/>
          <w:szCs w:val="21"/>
          <w:lang w:val="en-US" w:eastAsia="pt-BR"/>
        </w:rPr>
        <w:t>rodape</w:t>
      </w:r>
      <w:proofErr w:type="spellEnd"/>
      <w:r w:rsidRPr="00CE5623">
        <w:rPr>
          <w:rFonts w:ascii="Consolas" w:eastAsia="Times New Roman" w:hAnsi="Consolas" w:cs="Consolas"/>
          <w:color w:val="D4D4D4"/>
          <w:sz w:val="21"/>
          <w:szCs w:val="21"/>
          <w:lang w:val="en-US" w:eastAsia="pt-BR"/>
        </w:rPr>
        <w:t>;</w:t>
      </w:r>
    </w:p>
    <w:p w14:paraId="5876E9AC"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p>
    <w:p w14:paraId="64EF4B8A"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p>
    <w:p w14:paraId="4B31E817"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D7BA7D"/>
          <w:sz w:val="21"/>
          <w:szCs w:val="21"/>
          <w:lang w:val="en-US" w:eastAsia="pt-BR"/>
        </w:rPr>
        <w:t>body</w:t>
      </w:r>
      <w:r w:rsidRPr="00CE5623">
        <w:rPr>
          <w:rFonts w:ascii="Consolas" w:eastAsia="Times New Roman" w:hAnsi="Consolas" w:cs="Consolas"/>
          <w:color w:val="D4D4D4"/>
          <w:sz w:val="21"/>
          <w:szCs w:val="21"/>
          <w:lang w:val="en-US" w:eastAsia="pt-BR"/>
        </w:rPr>
        <w:t> {</w:t>
      </w:r>
    </w:p>
    <w:p w14:paraId="54A196F7"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display</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CE9178"/>
          <w:sz w:val="21"/>
          <w:szCs w:val="21"/>
          <w:lang w:val="en-US" w:eastAsia="pt-BR"/>
        </w:rPr>
        <w:t>grid</w:t>
      </w:r>
      <w:r w:rsidRPr="00CE5623">
        <w:rPr>
          <w:rFonts w:ascii="Consolas" w:eastAsia="Times New Roman" w:hAnsi="Consolas" w:cs="Consolas"/>
          <w:color w:val="D4D4D4"/>
          <w:sz w:val="21"/>
          <w:szCs w:val="21"/>
          <w:lang w:val="en-US" w:eastAsia="pt-BR"/>
        </w:rPr>
        <w:t>;</w:t>
      </w:r>
    </w:p>
    <w:p w14:paraId="56296F0D"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min-height</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100vh</w:t>
      </w:r>
      <w:r w:rsidRPr="00CE5623">
        <w:rPr>
          <w:rFonts w:ascii="Consolas" w:eastAsia="Times New Roman" w:hAnsi="Consolas" w:cs="Consolas"/>
          <w:color w:val="D4D4D4"/>
          <w:sz w:val="21"/>
          <w:szCs w:val="21"/>
          <w:lang w:val="en-US" w:eastAsia="pt-BR"/>
        </w:rPr>
        <w:t>;</w:t>
      </w:r>
    </w:p>
    <w:p w14:paraId="0E962017"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grid-template-columns</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300px</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1fr</w:t>
      </w:r>
      <w:r w:rsidRPr="00CE5623">
        <w:rPr>
          <w:rFonts w:ascii="Consolas" w:eastAsia="Times New Roman" w:hAnsi="Consolas" w:cs="Consolas"/>
          <w:color w:val="D4D4D4"/>
          <w:sz w:val="21"/>
          <w:szCs w:val="21"/>
          <w:lang w:val="en-US" w:eastAsia="pt-BR"/>
        </w:rPr>
        <w:t>;</w:t>
      </w:r>
    </w:p>
    <w:p w14:paraId="3059C815"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grid-template-rows</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100px</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1fr</w:t>
      </w: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B5CEA8"/>
          <w:sz w:val="21"/>
          <w:szCs w:val="21"/>
          <w:lang w:val="en-US" w:eastAsia="pt-BR"/>
        </w:rPr>
        <w:t>100px</w:t>
      </w:r>
      <w:r w:rsidRPr="00CE5623">
        <w:rPr>
          <w:rFonts w:ascii="Consolas" w:eastAsia="Times New Roman" w:hAnsi="Consolas" w:cs="Consolas"/>
          <w:color w:val="D4D4D4"/>
          <w:sz w:val="21"/>
          <w:szCs w:val="21"/>
          <w:lang w:val="en-US" w:eastAsia="pt-BR"/>
        </w:rPr>
        <w:t>;</w:t>
      </w:r>
    </w:p>
    <w:p w14:paraId="7F5D8A2B"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val="en-US"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9CDCFE"/>
          <w:sz w:val="21"/>
          <w:szCs w:val="21"/>
          <w:lang w:val="en-US" w:eastAsia="pt-BR"/>
        </w:rPr>
        <w:t>grid-template-areas</w:t>
      </w:r>
      <w:r w:rsidRPr="00CE5623">
        <w:rPr>
          <w:rFonts w:ascii="Consolas" w:eastAsia="Times New Roman" w:hAnsi="Consolas" w:cs="Consolas"/>
          <w:color w:val="D4D4D4"/>
          <w:sz w:val="21"/>
          <w:szCs w:val="21"/>
          <w:lang w:val="en-US" w:eastAsia="pt-BR"/>
        </w:rPr>
        <w:t>: </w:t>
      </w:r>
    </w:p>
    <w:p w14:paraId="428A8AD5"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eastAsia="pt-BR"/>
        </w:rPr>
      </w:pPr>
      <w:r w:rsidRPr="00CE5623">
        <w:rPr>
          <w:rFonts w:ascii="Consolas" w:eastAsia="Times New Roman" w:hAnsi="Consolas" w:cs="Consolas"/>
          <w:color w:val="D4D4D4"/>
          <w:sz w:val="21"/>
          <w:szCs w:val="21"/>
          <w:lang w:val="en-US" w:eastAsia="pt-BR"/>
        </w:rPr>
        <w:t>                </w:t>
      </w:r>
      <w:r w:rsidRPr="00CE5623">
        <w:rPr>
          <w:rFonts w:ascii="Consolas" w:eastAsia="Times New Roman" w:hAnsi="Consolas" w:cs="Consolas"/>
          <w:color w:val="CE9178"/>
          <w:sz w:val="21"/>
          <w:szCs w:val="21"/>
          <w:lang w:eastAsia="pt-BR"/>
        </w:rPr>
        <w:t>'</w:t>
      </w:r>
      <w:proofErr w:type="spellStart"/>
      <w:r w:rsidRPr="00CE5623">
        <w:rPr>
          <w:rFonts w:ascii="Consolas" w:eastAsia="Times New Roman" w:hAnsi="Consolas" w:cs="Consolas"/>
          <w:color w:val="CE9178"/>
          <w:sz w:val="21"/>
          <w:szCs w:val="21"/>
          <w:lang w:eastAsia="pt-BR"/>
        </w:rPr>
        <w:t>cabecalho</w:t>
      </w:r>
      <w:proofErr w:type="spellEnd"/>
      <w:r w:rsidRPr="00CE5623">
        <w:rPr>
          <w:rFonts w:ascii="Consolas" w:eastAsia="Times New Roman" w:hAnsi="Consolas" w:cs="Consolas"/>
          <w:color w:val="CE9178"/>
          <w:sz w:val="21"/>
          <w:szCs w:val="21"/>
          <w:lang w:eastAsia="pt-BR"/>
        </w:rPr>
        <w:t> </w:t>
      </w:r>
      <w:proofErr w:type="spellStart"/>
      <w:r w:rsidRPr="00CE5623">
        <w:rPr>
          <w:rFonts w:ascii="Consolas" w:eastAsia="Times New Roman" w:hAnsi="Consolas" w:cs="Consolas"/>
          <w:color w:val="CE9178"/>
          <w:sz w:val="21"/>
          <w:szCs w:val="21"/>
          <w:lang w:eastAsia="pt-BR"/>
        </w:rPr>
        <w:t>cabecalho</w:t>
      </w:r>
      <w:proofErr w:type="spellEnd"/>
      <w:r w:rsidRPr="00CE5623">
        <w:rPr>
          <w:rFonts w:ascii="Consolas" w:eastAsia="Times New Roman" w:hAnsi="Consolas" w:cs="Consolas"/>
          <w:color w:val="CE9178"/>
          <w:sz w:val="21"/>
          <w:szCs w:val="21"/>
          <w:lang w:eastAsia="pt-BR"/>
        </w:rPr>
        <w:t>'</w:t>
      </w:r>
    </w:p>
    <w:p w14:paraId="57FCE6EB"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eastAsia="pt-BR"/>
        </w:rPr>
      </w:pPr>
      <w:r w:rsidRPr="00CE5623">
        <w:rPr>
          <w:rFonts w:ascii="Consolas" w:eastAsia="Times New Roman" w:hAnsi="Consolas" w:cs="Consolas"/>
          <w:color w:val="D4D4D4"/>
          <w:sz w:val="21"/>
          <w:szCs w:val="21"/>
          <w:lang w:eastAsia="pt-BR"/>
        </w:rPr>
        <w:lastRenderedPageBreak/>
        <w:t>                </w:t>
      </w:r>
      <w:r w:rsidRPr="00CE5623">
        <w:rPr>
          <w:rFonts w:ascii="Consolas" w:eastAsia="Times New Roman" w:hAnsi="Consolas" w:cs="Consolas"/>
          <w:color w:val="CE9178"/>
          <w:sz w:val="21"/>
          <w:szCs w:val="21"/>
          <w:lang w:eastAsia="pt-BR"/>
        </w:rPr>
        <w:t>'</w:t>
      </w:r>
      <w:proofErr w:type="spellStart"/>
      <w:r w:rsidRPr="00CE5623">
        <w:rPr>
          <w:rFonts w:ascii="Consolas" w:eastAsia="Times New Roman" w:hAnsi="Consolas" w:cs="Consolas"/>
          <w:color w:val="CE9178"/>
          <w:sz w:val="21"/>
          <w:szCs w:val="21"/>
          <w:lang w:eastAsia="pt-BR"/>
        </w:rPr>
        <w:t>navegacao</w:t>
      </w:r>
      <w:proofErr w:type="spellEnd"/>
      <w:r w:rsidRPr="00CE5623">
        <w:rPr>
          <w:rFonts w:ascii="Consolas" w:eastAsia="Times New Roman" w:hAnsi="Consolas" w:cs="Consolas"/>
          <w:color w:val="CE9178"/>
          <w:sz w:val="21"/>
          <w:szCs w:val="21"/>
          <w:lang w:eastAsia="pt-BR"/>
        </w:rPr>
        <w:t> </w:t>
      </w:r>
      <w:proofErr w:type="spellStart"/>
      <w:r w:rsidRPr="00CE5623">
        <w:rPr>
          <w:rFonts w:ascii="Consolas" w:eastAsia="Times New Roman" w:hAnsi="Consolas" w:cs="Consolas"/>
          <w:color w:val="CE9178"/>
          <w:sz w:val="21"/>
          <w:szCs w:val="21"/>
          <w:lang w:eastAsia="pt-BR"/>
        </w:rPr>
        <w:t>conteudo</w:t>
      </w:r>
      <w:proofErr w:type="spellEnd"/>
      <w:r w:rsidRPr="00CE5623">
        <w:rPr>
          <w:rFonts w:ascii="Consolas" w:eastAsia="Times New Roman" w:hAnsi="Consolas" w:cs="Consolas"/>
          <w:color w:val="CE9178"/>
          <w:sz w:val="21"/>
          <w:szCs w:val="21"/>
          <w:lang w:eastAsia="pt-BR"/>
        </w:rPr>
        <w:t>'</w:t>
      </w:r>
    </w:p>
    <w:p w14:paraId="1C33A189"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eastAsia="pt-BR"/>
        </w:rPr>
      </w:pPr>
      <w:r w:rsidRPr="00CE5623">
        <w:rPr>
          <w:rFonts w:ascii="Consolas" w:eastAsia="Times New Roman" w:hAnsi="Consolas" w:cs="Consolas"/>
          <w:color w:val="D4D4D4"/>
          <w:sz w:val="21"/>
          <w:szCs w:val="21"/>
          <w:lang w:eastAsia="pt-BR"/>
        </w:rPr>
        <w:t>                </w:t>
      </w:r>
      <w:r w:rsidRPr="00CE5623">
        <w:rPr>
          <w:rFonts w:ascii="Consolas" w:eastAsia="Times New Roman" w:hAnsi="Consolas" w:cs="Consolas"/>
          <w:color w:val="CE9178"/>
          <w:sz w:val="21"/>
          <w:szCs w:val="21"/>
          <w:lang w:eastAsia="pt-BR"/>
        </w:rPr>
        <w:t>'</w:t>
      </w:r>
      <w:proofErr w:type="spellStart"/>
      <w:r w:rsidRPr="00CE5623">
        <w:rPr>
          <w:rFonts w:ascii="Consolas" w:eastAsia="Times New Roman" w:hAnsi="Consolas" w:cs="Consolas"/>
          <w:color w:val="CE9178"/>
          <w:sz w:val="21"/>
          <w:szCs w:val="21"/>
          <w:lang w:eastAsia="pt-BR"/>
        </w:rPr>
        <w:t>rodape</w:t>
      </w:r>
      <w:proofErr w:type="spellEnd"/>
      <w:r w:rsidRPr="00CE5623">
        <w:rPr>
          <w:rFonts w:ascii="Consolas" w:eastAsia="Times New Roman" w:hAnsi="Consolas" w:cs="Consolas"/>
          <w:color w:val="CE9178"/>
          <w:sz w:val="21"/>
          <w:szCs w:val="21"/>
          <w:lang w:eastAsia="pt-BR"/>
        </w:rPr>
        <w:t> </w:t>
      </w:r>
      <w:proofErr w:type="spellStart"/>
      <w:r w:rsidRPr="00CE5623">
        <w:rPr>
          <w:rFonts w:ascii="Consolas" w:eastAsia="Times New Roman" w:hAnsi="Consolas" w:cs="Consolas"/>
          <w:color w:val="CE9178"/>
          <w:sz w:val="21"/>
          <w:szCs w:val="21"/>
          <w:lang w:eastAsia="pt-BR"/>
        </w:rPr>
        <w:t>rodape</w:t>
      </w:r>
      <w:proofErr w:type="spellEnd"/>
      <w:r w:rsidRPr="00CE5623">
        <w:rPr>
          <w:rFonts w:ascii="Consolas" w:eastAsia="Times New Roman" w:hAnsi="Consolas" w:cs="Consolas"/>
          <w:color w:val="CE9178"/>
          <w:sz w:val="21"/>
          <w:szCs w:val="21"/>
          <w:lang w:eastAsia="pt-BR"/>
        </w:rPr>
        <w:t>'</w:t>
      </w:r>
      <w:r w:rsidRPr="00CE5623">
        <w:rPr>
          <w:rFonts w:ascii="Consolas" w:eastAsia="Times New Roman" w:hAnsi="Consolas" w:cs="Consolas"/>
          <w:color w:val="D4D4D4"/>
          <w:sz w:val="21"/>
          <w:szCs w:val="21"/>
          <w:lang w:eastAsia="pt-BR"/>
        </w:rPr>
        <w:t>;</w:t>
      </w:r>
    </w:p>
    <w:p w14:paraId="03C8C849" w14:textId="77777777" w:rsidR="00CE5623" w:rsidRPr="00CE5623" w:rsidRDefault="00CE5623" w:rsidP="00CE5623">
      <w:pPr>
        <w:shd w:val="clear" w:color="auto" w:fill="1E1E1E"/>
        <w:spacing w:after="0" w:line="285" w:lineRule="atLeast"/>
        <w:rPr>
          <w:rFonts w:ascii="Consolas" w:eastAsia="Times New Roman" w:hAnsi="Consolas" w:cs="Consolas"/>
          <w:color w:val="D4D4D4"/>
          <w:sz w:val="21"/>
          <w:szCs w:val="21"/>
          <w:lang w:eastAsia="pt-BR"/>
        </w:rPr>
      </w:pPr>
      <w:r w:rsidRPr="00CE5623">
        <w:rPr>
          <w:rFonts w:ascii="Consolas" w:eastAsia="Times New Roman" w:hAnsi="Consolas" w:cs="Consolas"/>
          <w:color w:val="D4D4D4"/>
          <w:sz w:val="21"/>
          <w:szCs w:val="21"/>
          <w:lang w:eastAsia="pt-BR"/>
        </w:rPr>
        <w:t>        }</w:t>
      </w:r>
    </w:p>
    <w:p w14:paraId="48B83EE2" w14:textId="77777777" w:rsidR="00CE5623" w:rsidRDefault="00CE5623" w:rsidP="001A321A">
      <w:pPr>
        <w:rPr>
          <w:sz w:val="24"/>
          <w:szCs w:val="24"/>
          <w:highlight w:val="yellow"/>
          <w:u w:val="single"/>
        </w:rPr>
      </w:pPr>
    </w:p>
    <w:p w14:paraId="5F513DF0" w14:textId="77777777" w:rsidR="00CE5623" w:rsidRDefault="00CE5623" w:rsidP="001A321A">
      <w:pPr>
        <w:rPr>
          <w:sz w:val="24"/>
          <w:szCs w:val="24"/>
          <w:highlight w:val="yellow"/>
          <w:u w:val="single"/>
        </w:rPr>
      </w:pPr>
      <w:r>
        <w:rPr>
          <w:noProof/>
          <w:sz w:val="24"/>
          <w:szCs w:val="24"/>
          <w:u w:val="single"/>
          <w:lang w:eastAsia="pt-BR"/>
        </w:rPr>
        <w:drawing>
          <wp:inline distT="0" distB="0" distL="0" distR="0" wp14:anchorId="36C3A48E" wp14:editId="0A8C9D74">
            <wp:extent cx="5400040" cy="3288587"/>
            <wp:effectExtent l="19050" t="0" r="0" b="0"/>
            <wp:docPr id="7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400040" cy="3288587"/>
                    </a:xfrm>
                    <a:prstGeom prst="rect">
                      <a:avLst/>
                    </a:prstGeom>
                    <a:noFill/>
                    <a:ln w="9525">
                      <a:noFill/>
                      <a:miter lim="800000"/>
                      <a:headEnd/>
                      <a:tailEnd/>
                    </a:ln>
                  </pic:spPr>
                </pic:pic>
              </a:graphicData>
            </a:graphic>
          </wp:inline>
        </w:drawing>
      </w:r>
    </w:p>
    <w:p w14:paraId="4AC21839" w14:textId="77777777" w:rsidR="00CE5623" w:rsidRDefault="00CE5623" w:rsidP="001A321A">
      <w:pPr>
        <w:rPr>
          <w:sz w:val="24"/>
          <w:szCs w:val="24"/>
          <w:highlight w:val="yellow"/>
          <w:u w:val="single"/>
        </w:rPr>
      </w:pPr>
      <w:r>
        <w:rPr>
          <w:sz w:val="24"/>
          <w:szCs w:val="24"/>
          <w:highlight w:val="yellow"/>
          <w:u w:val="single"/>
        </w:rPr>
        <w:t>GRID E FLEXBOX SÃO MARAVILHOSOS PARA FAZER OS LAYOUTS!!!!</w:t>
      </w:r>
    </w:p>
    <w:p w14:paraId="13281C19" w14:textId="77777777" w:rsidR="00E67749" w:rsidRDefault="00E67749" w:rsidP="00E67749">
      <w:pPr>
        <w:jc w:val="center"/>
        <w:rPr>
          <w:b/>
          <w:bCs/>
          <w:sz w:val="96"/>
          <w:szCs w:val="180"/>
        </w:rPr>
      </w:pPr>
    </w:p>
    <w:p w14:paraId="04CAB950" w14:textId="77777777" w:rsidR="00E67749" w:rsidRDefault="00E67749" w:rsidP="00E67749">
      <w:pPr>
        <w:jc w:val="center"/>
        <w:rPr>
          <w:b/>
          <w:bCs/>
          <w:sz w:val="96"/>
          <w:szCs w:val="180"/>
        </w:rPr>
      </w:pPr>
    </w:p>
    <w:p w14:paraId="7033D773" w14:textId="77777777" w:rsidR="00E67749" w:rsidRDefault="00E67749" w:rsidP="00E67749">
      <w:pPr>
        <w:jc w:val="center"/>
        <w:rPr>
          <w:b/>
          <w:bCs/>
          <w:sz w:val="96"/>
          <w:szCs w:val="180"/>
        </w:rPr>
      </w:pPr>
    </w:p>
    <w:p w14:paraId="0FDD491F" w14:textId="77777777" w:rsidR="00E67749" w:rsidRDefault="00E67749" w:rsidP="00E67749">
      <w:pPr>
        <w:jc w:val="center"/>
        <w:rPr>
          <w:b/>
          <w:bCs/>
          <w:sz w:val="96"/>
          <w:szCs w:val="180"/>
        </w:rPr>
      </w:pPr>
    </w:p>
    <w:p w14:paraId="374AE4EE" w14:textId="77777777" w:rsidR="00E67749" w:rsidRDefault="00E67749" w:rsidP="00E67749">
      <w:pPr>
        <w:jc w:val="center"/>
        <w:rPr>
          <w:b/>
          <w:bCs/>
          <w:sz w:val="96"/>
          <w:szCs w:val="180"/>
        </w:rPr>
      </w:pPr>
      <w:r>
        <w:rPr>
          <w:b/>
          <w:bCs/>
          <w:sz w:val="96"/>
          <w:szCs w:val="180"/>
        </w:rPr>
        <w:lastRenderedPageBreak/>
        <w:t>Integrando HTML, JS e CSS</w:t>
      </w:r>
    </w:p>
    <w:p w14:paraId="4F3D60EB" w14:textId="77777777" w:rsidR="00E67749" w:rsidRPr="00E67749" w:rsidRDefault="008E15A6" w:rsidP="00E67749">
      <w:pPr>
        <w:rPr>
          <w:bCs/>
          <w:sz w:val="28"/>
          <w:szCs w:val="180"/>
        </w:rPr>
      </w:pPr>
      <w:r>
        <w:rPr>
          <w:bCs/>
          <w:sz w:val="28"/>
          <w:szCs w:val="180"/>
        </w:rPr>
        <w:t xml:space="preserve">Para integrar vamos utilizar muito a DOM. </w:t>
      </w:r>
    </w:p>
    <w:p w14:paraId="00BBE4C7" w14:textId="77777777" w:rsidR="00B81716" w:rsidRDefault="00493CCE" w:rsidP="00493CCE">
      <w:pPr>
        <w:rPr>
          <w:bCs/>
          <w:sz w:val="28"/>
          <w:szCs w:val="180"/>
        </w:rPr>
      </w:pPr>
      <w:r>
        <w:rPr>
          <w:bCs/>
          <w:sz w:val="28"/>
          <w:szCs w:val="180"/>
        </w:rPr>
        <w:t>O DOM é uma estrutura de árvores dos elementos do nosso HTML.</w:t>
      </w:r>
      <w:r w:rsidR="001261D3">
        <w:rPr>
          <w:bCs/>
          <w:sz w:val="28"/>
          <w:szCs w:val="180"/>
        </w:rPr>
        <w:t xml:space="preserve"> A DOM facilita a manipulação de objetos, atributos e elementos da minha página HTML sem necessariamente ficar fazendo parser da </w:t>
      </w:r>
      <w:proofErr w:type="spellStart"/>
      <w:r w:rsidR="001261D3">
        <w:rPr>
          <w:bCs/>
          <w:sz w:val="28"/>
          <w:szCs w:val="180"/>
        </w:rPr>
        <w:t>string</w:t>
      </w:r>
      <w:proofErr w:type="spellEnd"/>
      <w:r w:rsidR="001261D3">
        <w:rPr>
          <w:bCs/>
          <w:sz w:val="28"/>
          <w:szCs w:val="180"/>
        </w:rPr>
        <w:t xml:space="preserve"> do meu código HTML. O DOM tem um objeto dentro do outro, com seus filhos </w:t>
      </w:r>
      <w:proofErr w:type="spellStart"/>
      <w:r w:rsidR="001261D3">
        <w:rPr>
          <w:bCs/>
          <w:sz w:val="28"/>
          <w:szCs w:val="180"/>
        </w:rPr>
        <w:t>etc</w:t>
      </w:r>
      <w:proofErr w:type="spellEnd"/>
      <w:r w:rsidR="001261D3">
        <w:rPr>
          <w:bCs/>
          <w:sz w:val="28"/>
          <w:szCs w:val="180"/>
        </w:rPr>
        <w:t xml:space="preserve"> e nós manipulamos isso.</w:t>
      </w:r>
    </w:p>
    <w:p w14:paraId="43444BC2" w14:textId="77777777" w:rsidR="001261D3" w:rsidRDefault="003F67A7" w:rsidP="00493CCE">
      <w:pPr>
        <w:rPr>
          <w:bCs/>
          <w:sz w:val="28"/>
          <w:szCs w:val="180"/>
        </w:rPr>
      </w:pPr>
      <w:r>
        <w:rPr>
          <w:bCs/>
          <w:sz w:val="28"/>
          <w:szCs w:val="180"/>
        </w:rPr>
        <w:t>Vamos ver formas diferentes de selecionar elementos dentro da DOM:</w:t>
      </w:r>
    </w:p>
    <w:p w14:paraId="2E1B246D"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808080"/>
          <w:sz w:val="21"/>
          <w:szCs w:val="21"/>
          <w:lang w:eastAsia="pt-BR"/>
        </w:rPr>
        <w:t>&lt;</w:t>
      </w:r>
      <w:r w:rsidRPr="003F67A7">
        <w:rPr>
          <w:rFonts w:ascii="Consolas" w:eastAsia="Times New Roman" w:hAnsi="Consolas" w:cs="Consolas"/>
          <w:color w:val="569CD6"/>
          <w:sz w:val="21"/>
          <w:szCs w:val="21"/>
          <w:lang w:eastAsia="pt-BR"/>
        </w:rPr>
        <w:t>script</w:t>
      </w:r>
      <w:r w:rsidRPr="003F67A7">
        <w:rPr>
          <w:rFonts w:ascii="Consolas" w:eastAsia="Times New Roman" w:hAnsi="Consolas" w:cs="Consolas"/>
          <w:color w:val="808080"/>
          <w:sz w:val="21"/>
          <w:szCs w:val="21"/>
          <w:lang w:eastAsia="pt-BR"/>
        </w:rPr>
        <w:t>&gt;</w:t>
      </w:r>
      <w:r w:rsidRPr="003F67A7">
        <w:rPr>
          <w:rFonts w:ascii="Consolas" w:eastAsia="Times New Roman" w:hAnsi="Consolas" w:cs="Consolas"/>
          <w:color w:val="D4D4D4"/>
          <w:sz w:val="21"/>
          <w:szCs w:val="21"/>
          <w:lang w:eastAsia="pt-BR"/>
        </w:rPr>
        <w:t>    </w:t>
      </w:r>
    </w:p>
    <w:p w14:paraId="62512B75"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p>
    <w:p w14:paraId="5EFD1ABE"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6A9955"/>
          <w:sz w:val="21"/>
          <w:szCs w:val="21"/>
          <w:lang w:eastAsia="pt-BR"/>
        </w:rPr>
        <w:t>/*------Pegando elementos pelo ID-------*/</w:t>
      </w:r>
    </w:p>
    <w:p w14:paraId="2EF7D2CD"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proofErr w:type="gramStart"/>
      <w:r w:rsidRPr="003F67A7">
        <w:rPr>
          <w:rFonts w:ascii="Consolas" w:eastAsia="Times New Roman" w:hAnsi="Consolas" w:cs="Consolas"/>
          <w:color w:val="9CDCFE"/>
          <w:sz w:val="21"/>
          <w:szCs w:val="21"/>
          <w:lang w:eastAsia="pt-BR"/>
        </w:rPr>
        <w:t>document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getElementById</w:t>
      </w:r>
      <w:proofErr w:type="gramEnd"/>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'primeiro'</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4FC1FF"/>
          <w:sz w:val="21"/>
          <w:szCs w:val="21"/>
          <w:lang w:eastAsia="pt-BR"/>
        </w:rPr>
        <w:t>classList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add</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'destaque'</w:t>
      </w:r>
      <w:r w:rsidRPr="003F67A7">
        <w:rPr>
          <w:rFonts w:ascii="Consolas" w:eastAsia="Times New Roman" w:hAnsi="Consolas" w:cs="Consolas"/>
          <w:color w:val="D4D4D4"/>
          <w:sz w:val="21"/>
          <w:szCs w:val="21"/>
          <w:lang w:eastAsia="pt-BR"/>
        </w:rPr>
        <w:t>)</w:t>
      </w:r>
    </w:p>
    <w:p w14:paraId="745ECBE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p>
    <w:p w14:paraId="73C1370E"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6A9955"/>
          <w:sz w:val="21"/>
          <w:szCs w:val="21"/>
          <w:lang w:eastAsia="pt-BR"/>
        </w:rPr>
        <w:t>/*-----Pegando elementos pela </w:t>
      </w:r>
      <w:proofErr w:type="spellStart"/>
      <w:r w:rsidRPr="003F67A7">
        <w:rPr>
          <w:rFonts w:ascii="Consolas" w:eastAsia="Times New Roman" w:hAnsi="Consolas" w:cs="Consolas"/>
          <w:color w:val="6A9955"/>
          <w:sz w:val="21"/>
          <w:szCs w:val="21"/>
          <w:lang w:eastAsia="pt-BR"/>
        </w:rPr>
        <w:t>tag</w:t>
      </w:r>
      <w:proofErr w:type="spellEnd"/>
      <w:r w:rsidRPr="003F67A7">
        <w:rPr>
          <w:rFonts w:ascii="Consolas" w:eastAsia="Times New Roman" w:hAnsi="Consolas" w:cs="Consolas"/>
          <w:color w:val="6A9955"/>
          <w:sz w:val="21"/>
          <w:szCs w:val="21"/>
          <w:lang w:eastAsia="pt-BR"/>
        </w:rPr>
        <w:t>-------*/</w:t>
      </w:r>
    </w:p>
    <w:p w14:paraId="566A01B4"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proofErr w:type="spellStart"/>
      <w:r w:rsidRPr="003F67A7">
        <w:rPr>
          <w:rFonts w:ascii="Consolas" w:eastAsia="Times New Roman" w:hAnsi="Consolas" w:cs="Consolas"/>
          <w:color w:val="569CD6"/>
          <w:sz w:val="21"/>
          <w:szCs w:val="21"/>
          <w:lang w:eastAsia="pt-BR"/>
        </w:rPr>
        <w:t>const</w:t>
      </w:r>
      <w:proofErr w:type="spellEnd"/>
      <w:r w:rsidRPr="003F67A7">
        <w:rPr>
          <w:rFonts w:ascii="Consolas" w:eastAsia="Times New Roman" w:hAnsi="Consolas" w:cs="Consolas"/>
          <w:color w:val="D4D4D4"/>
          <w:sz w:val="21"/>
          <w:szCs w:val="21"/>
          <w:lang w:eastAsia="pt-BR"/>
        </w:rPr>
        <w:t> </w:t>
      </w:r>
      <w:proofErr w:type="spellStart"/>
      <w:r w:rsidRPr="003F67A7">
        <w:rPr>
          <w:rFonts w:ascii="Consolas" w:eastAsia="Times New Roman" w:hAnsi="Consolas" w:cs="Consolas"/>
          <w:color w:val="4FC1FF"/>
          <w:sz w:val="21"/>
          <w:szCs w:val="21"/>
          <w:lang w:eastAsia="pt-BR"/>
        </w:rPr>
        <w:t>divs</w:t>
      </w:r>
      <w:proofErr w:type="spellEnd"/>
      <w:r w:rsidRPr="003F67A7">
        <w:rPr>
          <w:rFonts w:ascii="Consolas" w:eastAsia="Times New Roman" w:hAnsi="Consolas" w:cs="Consolas"/>
          <w:color w:val="D4D4D4"/>
          <w:sz w:val="21"/>
          <w:szCs w:val="21"/>
          <w:lang w:eastAsia="pt-BR"/>
        </w:rPr>
        <w:t> = </w:t>
      </w:r>
      <w:proofErr w:type="spellStart"/>
      <w:proofErr w:type="gramStart"/>
      <w:r w:rsidRPr="003F67A7">
        <w:rPr>
          <w:rFonts w:ascii="Consolas" w:eastAsia="Times New Roman" w:hAnsi="Consolas" w:cs="Consolas"/>
          <w:color w:val="9CDCFE"/>
          <w:sz w:val="21"/>
          <w:szCs w:val="21"/>
          <w:lang w:eastAsia="pt-BR"/>
        </w:rPr>
        <w:t>document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getElementsByTagName</w:t>
      </w:r>
      <w:proofErr w:type="spellEnd"/>
      <w:proofErr w:type="gramEnd"/>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w:t>
      </w:r>
      <w:proofErr w:type="spellStart"/>
      <w:r w:rsidRPr="003F67A7">
        <w:rPr>
          <w:rFonts w:ascii="Consolas" w:eastAsia="Times New Roman" w:hAnsi="Consolas" w:cs="Consolas"/>
          <w:color w:val="CE9178"/>
          <w:sz w:val="21"/>
          <w:szCs w:val="21"/>
          <w:lang w:eastAsia="pt-BR"/>
        </w:rPr>
        <w:t>div</w:t>
      </w:r>
      <w:proofErr w:type="spellEnd"/>
      <w:r w:rsidRPr="003F67A7">
        <w:rPr>
          <w:rFonts w:ascii="Consolas" w:eastAsia="Times New Roman" w:hAnsi="Consolas" w:cs="Consolas"/>
          <w:color w:val="CE9178"/>
          <w:sz w:val="21"/>
          <w:szCs w:val="21"/>
          <w:lang w:eastAsia="pt-BR"/>
        </w:rPr>
        <w:t>'</w:t>
      </w:r>
      <w:r w:rsidRPr="003F67A7">
        <w:rPr>
          <w:rFonts w:ascii="Consolas" w:eastAsia="Times New Roman" w:hAnsi="Consolas" w:cs="Consolas"/>
          <w:color w:val="D4D4D4"/>
          <w:sz w:val="21"/>
          <w:szCs w:val="21"/>
          <w:lang w:eastAsia="pt-BR"/>
        </w:rPr>
        <w:t>)</w:t>
      </w:r>
    </w:p>
    <w:p w14:paraId="3BD04CB4"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6A9955"/>
          <w:sz w:val="21"/>
          <w:szCs w:val="21"/>
          <w:lang w:eastAsia="pt-BR"/>
        </w:rPr>
        <w:t>/*Pegando tags eu retorno um HTMLCollection. Mas para que eu possa trabalhar</w:t>
      </w:r>
    </w:p>
    <w:p w14:paraId="411B67F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6A9955"/>
          <w:sz w:val="21"/>
          <w:szCs w:val="21"/>
          <w:lang w:eastAsia="pt-BR"/>
        </w:rPr>
        <w:t>        com essa lista de elementos pegados dentro deste HTMLCollection, eu tenho</w:t>
      </w:r>
    </w:p>
    <w:p w14:paraId="537028A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6A9955"/>
          <w:sz w:val="21"/>
          <w:szCs w:val="21"/>
          <w:lang w:eastAsia="pt-BR"/>
        </w:rPr>
        <w:t>        que transformar em um array. Com este Array consigo fazer, como no exemplo abaixo,</w:t>
      </w:r>
    </w:p>
    <w:p w14:paraId="10D451CF"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6A9955"/>
          <w:sz w:val="21"/>
          <w:szCs w:val="21"/>
          <w:lang w:eastAsia="pt-BR"/>
        </w:rPr>
        <w:t>        o que eu quiser. Neste caso para cada div coletada, remove a classe css 'destaque'*/</w:t>
      </w:r>
    </w:p>
    <w:p w14:paraId="3C531C1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4EC9B0"/>
          <w:sz w:val="21"/>
          <w:szCs w:val="21"/>
          <w:lang w:eastAsia="pt-BR"/>
        </w:rPr>
        <w:t>Array</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from</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4FC1FF"/>
          <w:sz w:val="21"/>
          <w:szCs w:val="21"/>
          <w:lang w:eastAsia="pt-BR"/>
        </w:rPr>
        <w:t>divs</w:t>
      </w:r>
      <w:proofErr w:type="gramStart"/>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forEach</w:t>
      </w:r>
      <w:proofErr w:type="gramEnd"/>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9CDCFE"/>
          <w:sz w:val="21"/>
          <w:szCs w:val="21"/>
          <w:lang w:eastAsia="pt-BR"/>
        </w:rPr>
        <w:t>e</w:t>
      </w: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569CD6"/>
          <w:sz w:val="21"/>
          <w:szCs w:val="21"/>
          <w:lang w:eastAsia="pt-BR"/>
        </w:rPr>
        <w:t>=&gt;</w:t>
      </w: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9CDCFE"/>
          <w:sz w:val="21"/>
          <w:szCs w:val="21"/>
          <w:lang w:eastAsia="pt-BR"/>
        </w:rPr>
        <w:t>e</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4FC1FF"/>
          <w:sz w:val="21"/>
          <w:szCs w:val="21"/>
          <w:lang w:eastAsia="pt-BR"/>
        </w:rPr>
        <w:t>classList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remove</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'destaque'</w:t>
      </w:r>
      <w:r w:rsidRPr="003F67A7">
        <w:rPr>
          <w:rFonts w:ascii="Consolas" w:eastAsia="Times New Roman" w:hAnsi="Consolas" w:cs="Consolas"/>
          <w:color w:val="D4D4D4"/>
          <w:sz w:val="21"/>
          <w:szCs w:val="21"/>
          <w:lang w:eastAsia="pt-BR"/>
        </w:rPr>
        <w:t>))</w:t>
      </w:r>
    </w:p>
    <w:p w14:paraId="5B694012"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6A9955"/>
          <w:sz w:val="21"/>
          <w:szCs w:val="21"/>
          <w:lang w:eastAsia="pt-BR"/>
        </w:rPr>
        <w:t>/*Outra forma de transformar um HTMLCollection em Array*/</w:t>
      </w:r>
    </w:p>
    <w:p w14:paraId="6FCBE8B3"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val="en-US"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569CD6"/>
          <w:sz w:val="21"/>
          <w:szCs w:val="21"/>
          <w:lang w:val="en-US" w:eastAsia="pt-BR"/>
        </w:rPr>
        <w:t>const</w:t>
      </w:r>
      <w:r w:rsidRPr="003F67A7">
        <w:rPr>
          <w:rFonts w:ascii="Consolas" w:eastAsia="Times New Roman" w:hAnsi="Consolas" w:cs="Consolas"/>
          <w:color w:val="D4D4D4"/>
          <w:sz w:val="21"/>
          <w:szCs w:val="21"/>
          <w:lang w:val="en-US" w:eastAsia="pt-BR"/>
        </w:rPr>
        <w:t> </w:t>
      </w:r>
      <w:proofErr w:type="spellStart"/>
      <w:r w:rsidRPr="003F67A7">
        <w:rPr>
          <w:rFonts w:ascii="Consolas" w:eastAsia="Times New Roman" w:hAnsi="Consolas" w:cs="Consolas"/>
          <w:color w:val="4FC1FF"/>
          <w:sz w:val="21"/>
          <w:szCs w:val="21"/>
          <w:lang w:val="en-US" w:eastAsia="pt-BR"/>
        </w:rPr>
        <w:t>divsArray</w:t>
      </w:r>
      <w:proofErr w:type="spellEnd"/>
      <w:r w:rsidRPr="003F67A7">
        <w:rPr>
          <w:rFonts w:ascii="Consolas" w:eastAsia="Times New Roman" w:hAnsi="Consolas" w:cs="Consolas"/>
          <w:color w:val="D4D4D4"/>
          <w:sz w:val="21"/>
          <w:szCs w:val="21"/>
          <w:lang w:val="en-US" w:eastAsia="pt-BR"/>
        </w:rPr>
        <w:t> = [...</w:t>
      </w:r>
      <w:proofErr w:type="spellStart"/>
      <w:r w:rsidRPr="003F67A7">
        <w:rPr>
          <w:rFonts w:ascii="Consolas" w:eastAsia="Times New Roman" w:hAnsi="Consolas" w:cs="Consolas"/>
          <w:color w:val="4FC1FF"/>
          <w:sz w:val="21"/>
          <w:szCs w:val="21"/>
          <w:lang w:val="en-US" w:eastAsia="pt-BR"/>
        </w:rPr>
        <w:t>divs</w:t>
      </w:r>
      <w:proofErr w:type="spellEnd"/>
      <w:r w:rsidRPr="003F67A7">
        <w:rPr>
          <w:rFonts w:ascii="Consolas" w:eastAsia="Times New Roman" w:hAnsi="Consolas" w:cs="Consolas"/>
          <w:color w:val="D4D4D4"/>
          <w:sz w:val="21"/>
          <w:szCs w:val="21"/>
          <w:lang w:val="en-US" w:eastAsia="pt-BR"/>
        </w:rPr>
        <w:t>]</w:t>
      </w:r>
    </w:p>
    <w:p w14:paraId="7CAB060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val="en-US" w:eastAsia="pt-BR"/>
        </w:rPr>
      </w:pPr>
      <w:r w:rsidRPr="003F67A7">
        <w:rPr>
          <w:rFonts w:ascii="Consolas" w:eastAsia="Times New Roman" w:hAnsi="Consolas" w:cs="Consolas"/>
          <w:color w:val="D4D4D4"/>
          <w:sz w:val="21"/>
          <w:szCs w:val="21"/>
          <w:lang w:val="en-US" w:eastAsia="pt-BR"/>
        </w:rPr>
        <w:t>        </w:t>
      </w:r>
      <w:proofErr w:type="spellStart"/>
      <w:r w:rsidRPr="003F67A7">
        <w:rPr>
          <w:rFonts w:ascii="Consolas" w:eastAsia="Times New Roman" w:hAnsi="Consolas" w:cs="Consolas"/>
          <w:color w:val="4FC1FF"/>
          <w:sz w:val="21"/>
          <w:szCs w:val="21"/>
          <w:lang w:val="en-US" w:eastAsia="pt-BR"/>
        </w:rPr>
        <w:t>divsArray</w:t>
      </w:r>
      <w:r w:rsidRPr="003F67A7">
        <w:rPr>
          <w:rFonts w:ascii="Consolas" w:eastAsia="Times New Roman" w:hAnsi="Consolas" w:cs="Consolas"/>
          <w:color w:val="D4D4D4"/>
          <w:sz w:val="21"/>
          <w:szCs w:val="21"/>
          <w:lang w:val="en-US" w:eastAsia="pt-BR"/>
        </w:rPr>
        <w:t>.</w:t>
      </w:r>
      <w:r w:rsidRPr="003F67A7">
        <w:rPr>
          <w:rFonts w:ascii="Consolas" w:eastAsia="Times New Roman" w:hAnsi="Consolas" w:cs="Consolas"/>
          <w:color w:val="DCDCAA"/>
          <w:sz w:val="21"/>
          <w:szCs w:val="21"/>
          <w:lang w:val="en-US" w:eastAsia="pt-BR"/>
        </w:rPr>
        <w:t>forEach</w:t>
      </w:r>
      <w:proofErr w:type="spellEnd"/>
      <w:r w:rsidRPr="003F67A7">
        <w:rPr>
          <w:rFonts w:ascii="Consolas" w:eastAsia="Times New Roman" w:hAnsi="Consolas" w:cs="Consolas"/>
          <w:color w:val="D4D4D4"/>
          <w:sz w:val="21"/>
          <w:szCs w:val="21"/>
          <w:lang w:val="en-US" w:eastAsia="pt-BR"/>
        </w:rPr>
        <w:t>(</w:t>
      </w:r>
      <w:r w:rsidRPr="003F67A7">
        <w:rPr>
          <w:rFonts w:ascii="Consolas" w:eastAsia="Times New Roman" w:hAnsi="Consolas" w:cs="Consolas"/>
          <w:color w:val="9CDCFE"/>
          <w:sz w:val="21"/>
          <w:szCs w:val="21"/>
          <w:lang w:val="en-US" w:eastAsia="pt-BR"/>
        </w:rPr>
        <w:t>e</w:t>
      </w:r>
      <w:r w:rsidRPr="003F67A7">
        <w:rPr>
          <w:rFonts w:ascii="Consolas" w:eastAsia="Times New Roman" w:hAnsi="Consolas" w:cs="Consolas"/>
          <w:color w:val="D4D4D4"/>
          <w:sz w:val="21"/>
          <w:szCs w:val="21"/>
          <w:lang w:val="en-US" w:eastAsia="pt-BR"/>
        </w:rPr>
        <w:t> </w:t>
      </w:r>
      <w:r w:rsidRPr="003F67A7">
        <w:rPr>
          <w:rFonts w:ascii="Consolas" w:eastAsia="Times New Roman" w:hAnsi="Consolas" w:cs="Consolas"/>
          <w:color w:val="569CD6"/>
          <w:sz w:val="21"/>
          <w:szCs w:val="21"/>
          <w:lang w:val="en-US" w:eastAsia="pt-BR"/>
        </w:rPr>
        <w:t>=&gt;</w:t>
      </w:r>
      <w:r w:rsidRPr="003F67A7">
        <w:rPr>
          <w:rFonts w:ascii="Consolas" w:eastAsia="Times New Roman" w:hAnsi="Consolas" w:cs="Consolas"/>
          <w:color w:val="D4D4D4"/>
          <w:sz w:val="21"/>
          <w:szCs w:val="21"/>
          <w:lang w:val="en-US" w:eastAsia="pt-BR"/>
        </w:rPr>
        <w:t> </w:t>
      </w:r>
      <w:proofErr w:type="spellStart"/>
      <w:r w:rsidRPr="003F67A7">
        <w:rPr>
          <w:rFonts w:ascii="Consolas" w:eastAsia="Times New Roman" w:hAnsi="Consolas" w:cs="Consolas"/>
          <w:color w:val="9CDCFE"/>
          <w:sz w:val="21"/>
          <w:szCs w:val="21"/>
          <w:lang w:val="en-US" w:eastAsia="pt-BR"/>
        </w:rPr>
        <w:t>e</w:t>
      </w:r>
      <w:r w:rsidRPr="003F67A7">
        <w:rPr>
          <w:rFonts w:ascii="Consolas" w:eastAsia="Times New Roman" w:hAnsi="Consolas" w:cs="Consolas"/>
          <w:color w:val="D4D4D4"/>
          <w:sz w:val="21"/>
          <w:szCs w:val="21"/>
          <w:lang w:val="en-US" w:eastAsia="pt-BR"/>
        </w:rPr>
        <w:t>.</w:t>
      </w:r>
      <w:r w:rsidRPr="003F67A7">
        <w:rPr>
          <w:rFonts w:ascii="Consolas" w:eastAsia="Times New Roman" w:hAnsi="Consolas" w:cs="Consolas"/>
          <w:color w:val="4FC1FF"/>
          <w:sz w:val="21"/>
          <w:szCs w:val="21"/>
          <w:lang w:val="en-US" w:eastAsia="pt-BR"/>
        </w:rPr>
        <w:t>classList</w:t>
      </w:r>
      <w:r w:rsidRPr="003F67A7">
        <w:rPr>
          <w:rFonts w:ascii="Consolas" w:eastAsia="Times New Roman" w:hAnsi="Consolas" w:cs="Consolas"/>
          <w:color w:val="D4D4D4"/>
          <w:sz w:val="21"/>
          <w:szCs w:val="21"/>
          <w:lang w:val="en-US" w:eastAsia="pt-BR"/>
        </w:rPr>
        <w:t>.</w:t>
      </w:r>
      <w:r w:rsidRPr="003F67A7">
        <w:rPr>
          <w:rFonts w:ascii="Consolas" w:eastAsia="Times New Roman" w:hAnsi="Consolas" w:cs="Consolas"/>
          <w:color w:val="DCDCAA"/>
          <w:sz w:val="21"/>
          <w:szCs w:val="21"/>
          <w:lang w:val="en-US" w:eastAsia="pt-BR"/>
        </w:rPr>
        <w:t>add</w:t>
      </w:r>
      <w:proofErr w:type="spellEnd"/>
      <w:r w:rsidRPr="003F67A7">
        <w:rPr>
          <w:rFonts w:ascii="Consolas" w:eastAsia="Times New Roman" w:hAnsi="Consolas" w:cs="Consolas"/>
          <w:color w:val="D4D4D4"/>
          <w:sz w:val="21"/>
          <w:szCs w:val="21"/>
          <w:lang w:val="en-US" w:eastAsia="pt-BR"/>
        </w:rPr>
        <w:t>(</w:t>
      </w:r>
      <w:r w:rsidRPr="003F67A7">
        <w:rPr>
          <w:rFonts w:ascii="Consolas" w:eastAsia="Times New Roman" w:hAnsi="Consolas" w:cs="Consolas"/>
          <w:color w:val="CE9178"/>
          <w:sz w:val="21"/>
          <w:szCs w:val="21"/>
          <w:lang w:val="en-US" w:eastAsia="pt-BR"/>
        </w:rPr>
        <w:t>'</w:t>
      </w:r>
      <w:proofErr w:type="spellStart"/>
      <w:r w:rsidRPr="003F67A7">
        <w:rPr>
          <w:rFonts w:ascii="Consolas" w:eastAsia="Times New Roman" w:hAnsi="Consolas" w:cs="Consolas"/>
          <w:color w:val="CE9178"/>
          <w:sz w:val="21"/>
          <w:szCs w:val="21"/>
          <w:lang w:val="en-US" w:eastAsia="pt-BR"/>
        </w:rPr>
        <w:t>destaque</w:t>
      </w:r>
      <w:proofErr w:type="spellEnd"/>
      <w:r w:rsidRPr="003F67A7">
        <w:rPr>
          <w:rFonts w:ascii="Consolas" w:eastAsia="Times New Roman" w:hAnsi="Consolas" w:cs="Consolas"/>
          <w:color w:val="CE9178"/>
          <w:sz w:val="21"/>
          <w:szCs w:val="21"/>
          <w:lang w:val="en-US" w:eastAsia="pt-BR"/>
        </w:rPr>
        <w:t>'</w:t>
      </w:r>
      <w:r w:rsidRPr="003F67A7">
        <w:rPr>
          <w:rFonts w:ascii="Consolas" w:eastAsia="Times New Roman" w:hAnsi="Consolas" w:cs="Consolas"/>
          <w:color w:val="D4D4D4"/>
          <w:sz w:val="21"/>
          <w:szCs w:val="21"/>
          <w:lang w:val="en-US" w:eastAsia="pt-BR"/>
        </w:rPr>
        <w:t>))</w:t>
      </w:r>
    </w:p>
    <w:p w14:paraId="4812FCB4"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val="en-US" w:eastAsia="pt-BR"/>
        </w:rPr>
      </w:pPr>
    </w:p>
    <w:p w14:paraId="1B756E38"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val="en-US" w:eastAsia="pt-BR"/>
        </w:rPr>
        <w:t>        </w:t>
      </w:r>
      <w:r w:rsidRPr="003F67A7">
        <w:rPr>
          <w:rFonts w:ascii="Consolas" w:eastAsia="Times New Roman" w:hAnsi="Consolas" w:cs="Consolas"/>
          <w:color w:val="6A9955"/>
          <w:sz w:val="21"/>
          <w:szCs w:val="21"/>
          <w:lang w:eastAsia="pt-BR"/>
        </w:rPr>
        <w:t>/*-----Pegando elementos pela classe CSS-------*/</w:t>
      </w:r>
    </w:p>
    <w:p w14:paraId="0312123F"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569CD6"/>
          <w:sz w:val="21"/>
          <w:szCs w:val="21"/>
          <w:lang w:eastAsia="pt-BR"/>
        </w:rPr>
        <w:t>const</w:t>
      </w: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4FC1FF"/>
          <w:sz w:val="21"/>
          <w:szCs w:val="21"/>
          <w:lang w:eastAsia="pt-BR"/>
        </w:rPr>
        <w:t>ultimoElementos</w:t>
      </w:r>
      <w:r w:rsidRPr="003F67A7">
        <w:rPr>
          <w:rFonts w:ascii="Consolas" w:eastAsia="Times New Roman" w:hAnsi="Consolas" w:cs="Consolas"/>
          <w:color w:val="D4D4D4"/>
          <w:sz w:val="21"/>
          <w:szCs w:val="21"/>
          <w:lang w:eastAsia="pt-BR"/>
        </w:rPr>
        <w:t> = </w:t>
      </w:r>
      <w:proofErr w:type="gramStart"/>
      <w:r w:rsidRPr="003F67A7">
        <w:rPr>
          <w:rFonts w:ascii="Consolas" w:eastAsia="Times New Roman" w:hAnsi="Consolas" w:cs="Consolas"/>
          <w:color w:val="9CDCFE"/>
          <w:sz w:val="21"/>
          <w:szCs w:val="21"/>
          <w:lang w:eastAsia="pt-BR"/>
        </w:rPr>
        <w:t>document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getElementsByClassName</w:t>
      </w:r>
      <w:proofErr w:type="gramEnd"/>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'ultimo'</w:t>
      </w:r>
      <w:r w:rsidRPr="003F67A7">
        <w:rPr>
          <w:rFonts w:ascii="Consolas" w:eastAsia="Times New Roman" w:hAnsi="Consolas" w:cs="Consolas"/>
          <w:color w:val="D4D4D4"/>
          <w:sz w:val="21"/>
          <w:szCs w:val="21"/>
          <w:lang w:eastAsia="pt-BR"/>
        </w:rPr>
        <w:t>)</w:t>
      </w:r>
    </w:p>
    <w:p w14:paraId="67529B54"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6A9955"/>
          <w:sz w:val="21"/>
          <w:szCs w:val="21"/>
          <w:lang w:eastAsia="pt-BR"/>
        </w:rPr>
        <w:t>/*Também retorna um HTMLCollection e, por isso, por ser um iterator,</w:t>
      </w:r>
    </w:p>
    <w:p w14:paraId="671DD84E"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6A9955"/>
          <w:sz w:val="21"/>
          <w:szCs w:val="21"/>
          <w:lang w:eastAsia="pt-BR"/>
        </w:rPr>
        <w:t>        eu consigo trabalhar com o for.*/</w:t>
      </w:r>
    </w:p>
    <w:p w14:paraId="7F0023AA"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proofErr w:type="gramStart"/>
      <w:r w:rsidRPr="003F67A7">
        <w:rPr>
          <w:rFonts w:ascii="Consolas" w:eastAsia="Times New Roman" w:hAnsi="Consolas" w:cs="Consolas"/>
          <w:color w:val="C586C0"/>
          <w:sz w:val="21"/>
          <w:szCs w:val="21"/>
          <w:lang w:eastAsia="pt-BR"/>
        </w:rPr>
        <w:t>for</w:t>
      </w:r>
      <w:r w:rsidRPr="003F67A7">
        <w:rPr>
          <w:rFonts w:ascii="Consolas" w:eastAsia="Times New Roman" w:hAnsi="Consolas" w:cs="Consolas"/>
          <w:color w:val="D4D4D4"/>
          <w:sz w:val="21"/>
          <w:szCs w:val="21"/>
          <w:lang w:eastAsia="pt-BR"/>
        </w:rPr>
        <w:t>(</w:t>
      </w:r>
      <w:proofErr w:type="spellStart"/>
      <w:proofErr w:type="gramEnd"/>
      <w:r w:rsidRPr="003F67A7">
        <w:rPr>
          <w:rFonts w:ascii="Consolas" w:eastAsia="Times New Roman" w:hAnsi="Consolas" w:cs="Consolas"/>
          <w:color w:val="569CD6"/>
          <w:sz w:val="21"/>
          <w:szCs w:val="21"/>
          <w:lang w:eastAsia="pt-BR"/>
        </w:rPr>
        <w:t>let</w:t>
      </w:r>
      <w:proofErr w:type="spellEnd"/>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9CDCFE"/>
          <w:sz w:val="21"/>
          <w:szCs w:val="21"/>
          <w:lang w:eastAsia="pt-BR"/>
        </w:rPr>
        <w:t>e</w:t>
      </w:r>
      <w:r w:rsidRPr="003F67A7">
        <w:rPr>
          <w:rFonts w:ascii="Consolas" w:eastAsia="Times New Roman" w:hAnsi="Consolas" w:cs="Consolas"/>
          <w:color w:val="D4D4D4"/>
          <w:sz w:val="21"/>
          <w:szCs w:val="21"/>
          <w:lang w:eastAsia="pt-BR"/>
        </w:rPr>
        <w:t> </w:t>
      </w:r>
      <w:proofErr w:type="spellStart"/>
      <w:r w:rsidRPr="003F67A7">
        <w:rPr>
          <w:rFonts w:ascii="Consolas" w:eastAsia="Times New Roman" w:hAnsi="Consolas" w:cs="Consolas"/>
          <w:color w:val="569CD6"/>
          <w:sz w:val="21"/>
          <w:szCs w:val="21"/>
          <w:lang w:eastAsia="pt-BR"/>
        </w:rPr>
        <w:t>of</w:t>
      </w:r>
      <w:proofErr w:type="spellEnd"/>
      <w:r w:rsidRPr="003F67A7">
        <w:rPr>
          <w:rFonts w:ascii="Consolas" w:eastAsia="Times New Roman" w:hAnsi="Consolas" w:cs="Consolas"/>
          <w:color w:val="D4D4D4"/>
          <w:sz w:val="21"/>
          <w:szCs w:val="21"/>
          <w:lang w:eastAsia="pt-BR"/>
        </w:rPr>
        <w:t> </w:t>
      </w:r>
      <w:proofErr w:type="spellStart"/>
      <w:r w:rsidRPr="003F67A7">
        <w:rPr>
          <w:rFonts w:ascii="Consolas" w:eastAsia="Times New Roman" w:hAnsi="Consolas" w:cs="Consolas"/>
          <w:color w:val="4FC1FF"/>
          <w:sz w:val="21"/>
          <w:szCs w:val="21"/>
          <w:lang w:eastAsia="pt-BR"/>
        </w:rPr>
        <w:t>ultimoElementos</w:t>
      </w:r>
      <w:proofErr w:type="spellEnd"/>
      <w:r w:rsidRPr="003F67A7">
        <w:rPr>
          <w:rFonts w:ascii="Consolas" w:eastAsia="Times New Roman" w:hAnsi="Consolas" w:cs="Consolas"/>
          <w:color w:val="D4D4D4"/>
          <w:sz w:val="21"/>
          <w:szCs w:val="21"/>
          <w:lang w:eastAsia="pt-BR"/>
        </w:rPr>
        <w:t>) {</w:t>
      </w:r>
    </w:p>
    <w:p w14:paraId="43653036"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proofErr w:type="spellStart"/>
      <w:proofErr w:type="gramStart"/>
      <w:r w:rsidRPr="003F67A7">
        <w:rPr>
          <w:rFonts w:ascii="Consolas" w:eastAsia="Times New Roman" w:hAnsi="Consolas" w:cs="Consolas"/>
          <w:color w:val="9CDCFE"/>
          <w:sz w:val="21"/>
          <w:szCs w:val="21"/>
          <w:lang w:eastAsia="pt-BR"/>
        </w:rPr>
        <w:t>e</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4FC1FF"/>
          <w:sz w:val="21"/>
          <w:szCs w:val="21"/>
          <w:lang w:eastAsia="pt-BR"/>
        </w:rPr>
        <w:t>classList</w:t>
      </w:r>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DCDCAA"/>
          <w:sz w:val="21"/>
          <w:szCs w:val="21"/>
          <w:lang w:eastAsia="pt-BR"/>
        </w:rPr>
        <w:t>remove</w:t>
      </w:r>
      <w:proofErr w:type="spellEnd"/>
      <w:proofErr w:type="gramEnd"/>
      <w:r w:rsidRPr="003F67A7">
        <w:rPr>
          <w:rFonts w:ascii="Consolas" w:eastAsia="Times New Roman" w:hAnsi="Consolas" w:cs="Consolas"/>
          <w:color w:val="D4D4D4"/>
          <w:sz w:val="21"/>
          <w:szCs w:val="21"/>
          <w:lang w:eastAsia="pt-BR"/>
        </w:rPr>
        <w:t>(</w:t>
      </w:r>
      <w:r w:rsidRPr="003F67A7">
        <w:rPr>
          <w:rFonts w:ascii="Consolas" w:eastAsia="Times New Roman" w:hAnsi="Consolas" w:cs="Consolas"/>
          <w:color w:val="CE9178"/>
          <w:sz w:val="21"/>
          <w:szCs w:val="21"/>
          <w:lang w:eastAsia="pt-BR"/>
        </w:rPr>
        <w:t>'destaque'</w:t>
      </w:r>
      <w:r w:rsidRPr="003F67A7">
        <w:rPr>
          <w:rFonts w:ascii="Consolas" w:eastAsia="Times New Roman" w:hAnsi="Consolas" w:cs="Consolas"/>
          <w:color w:val="D4D4D4"/>
          <w:sz w:val="21"/>
          <w:szCs w:val="21"/>
          <w:lang w:eastAsia="pt-BR"/>
        </w:rPr>
        <w:t>)</w:t>
      </w:r>
    </w:p>
    <w:p w14:paraId="1BF76069"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lastRenderedPageBreak/>
        <w:t>        }</w:t>
      </w:r>
    </w:p>
    <w:p w14:paraId="7C3A58FC"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p>
    <w:p w14:paraId="6574A844" w14:textId="77777777" w:rsidR="003F67A7" w:rsidRPr="003F67A7" w:rsidRDefault="003F67A7" w:rsidP="003F67A7">
      <w:pPr>
        <w:shd w:val="clear" w:color="auto" w:fill="1E1E1E"/>
        <w:spacing w:after="0" w:line="285" w:lineRule="atLeast"/>
        <w:rPr>
          <w:rFonts w:ascii="Consolas" w:eastAsia="Times New Roman" w:hAnsi="Consolas" w:cs="Consolas"/>
          <w:color w:val="D4D4D4"/>
          <w:sz w:val="21"/>
          <w:szCs w:val="21"/>
          <w:lang w:eastAsia="pt-BR"/>
        </w:rPr>
      </w:pPr>
      <w:r w:rsidRPr="003F67A7">
        <w:rPr>
          <w:rFonts w:ascii="Consolas" w:eastAsia="Times New Roman" w:hAnsi="Consolas" w:cs="Consolas"/>
          <w:color w:val="D4D4D4"/>
          <w:sz w:val="21"/>
          <w:szCs w:val="21"/>
          <w:lang w:eastAsia="pt-BR"/>
        </w:rPr>
        <w:t>    </w:t>
      </w:r>
      <w:r w:rsidRPr="003F67A7">
        <w:rPr>
          <w:rFonts w:ascii="Consolas" w:eastAsia="Times New Roman" w:hAnsi="Consolas" w:cs="Consolas"/>
          <w:color w:val="808080"/>
          <w:sz w:val="21"/>
          <w:szCs w:val="21"/>
          <w:lang w:eastAsia="pt-BR"/>
        </w:rPr>
        <w:t>&lt;/</w:t>
      </w:r>
      <w:r w:rsidRPr="003F67A7">
        <w:rPr>
          <w:rFonts w:ascii="Consolas" w:eastAsia="Times New Roman" w:hAnsi="Consolas" w:cs="Consolas"/>
          <w:color w:val="569CD6"/>
          <w:sz w:val="21"/>
          <w:szCs w:val="21"/>
          <w:lang w:eastAsia="pt-BR"/>
        </w:rPr>
        <w:t>script</w:t>
      </w:r>
      <w:r w:rsidRPr="003F67A7">
        <w:rPr>
          <w:rFonts w:ascii="Consolas" w:eastAsia="Times New Roman" w:hAnsi="Consolas" w:cs="Consolas"/>
          <w:color w:val="808080"/>
          <w:sz w:val="21"/>
          <w:szCs w:val="21"/>
          <w:lang w:eastAsia="pt-BR"/>
        </w:rPr>
        <w:t>&gt;</w:t>
      </w:r>
    </w:p>
    <w:p w14:paraId="4768281F" w14:textId="77777777" w:rsidR="003F67A7" w:rsidRDefault="003F67A7" w:rsidP="00493CCE">
      <w:pPr>
        <w:rPr>
          <w:sz w:val="24"/>
          <w:szCs w:val="24"/>
          <w:highlight w:val="yellow"/>
          <w:u w:val="single"/>
        </w:rPr>
      </w:pPr>
    </w:p>
    <w:p w14:paraId="01D80AED" w14:textId="77777777" w:rsidR="008E18F4" w:rsidRDefault="008E18F4" w:rsidP="00493CCE">
      <w:pPr>
        <w:rPr>
          <w:sz w:val="24"/>
          <w:szCs w:val="24"/>
          <w:highlight w:val="yellow"/>
          <w:u w:val="single"/>
        </w:rPr>
      </w:pPr>
      <w:r>
        <w:rPr>
          <w:sz w:val="24"/>
          <w:szCs w:val="24"/>
          <w:highlight w:val="yellow"/>
          <w:u w:val="single"/>
        </w:rPr>
        <w:t xml:space="preserve">Agora vamos ver o uso do </w:t>
      </w:r>
      <w:proofErr w:type="spellStart"/>
      <w:r>
        <w:rPr>
          <w:sz w:val="24"/>
          <w:szCs w:val="24"/>
          <w:highlight w:val="yellow"/>
          <w:u w:val="single"/>
        </w:rPr>
        <w:t>QuerySelector</w:t>
      </w:r>
      <w:proofErr w:type="spellEnd"/>
      <w:r>
        <w:rPr>
          <w:sz w:val="24"/>
          <w:szCs w:val="24"/>
          <w:highlight w:val="yellow"/>
          <w:u w:val="single"/>
        </w:rPr>
        <w:t xml:space="preserve"> e </w:t>
      </w:r>
      <w:proofErr w:type="spellStart"/>
      <w:r>
        <w:rPr>
          <w:sz w:val="24"/>
          <w:szCs w:val="24"/>
          <w:highlight w:val="yellow"/>
          <w:u w:val="single"/>
        </w:rPr>
        <w:t>QuerySelectorAll</w:t>
      </w:r>
      <w:proofErr w:type="spellEnd"/>
      <w:r>
        <w:rPr>
          <w:sz w:val="24"/>
          <w:szCs w:val="24"/>
          <w:highlight w:val="yellow"/>
          <w:u w:val="single"/>
        </w:rPr>
        <w:t xml:space="preserve"> que é para pegar qualquer elemento de meu HTML para uma função:</w:t>
      </w:r>
    </w:p>
    <w:p w14:paraId="5827DB85"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808080"/>
          <w:sz w:val="21"/>
          <w:szCs w:val="21"/>
          <w:lang w:eastAsia="pt-BR"/>
        </w:rPr>
        <w:t>&lt;</w:t>
      </w:r>
      <w:r w:rsidRPr="003932E9">
        <w:rPr>
          <w:rFonts w:ascii="Consolas" w:eastAsia="Times New Roman" w:hAnsi="Consolas" w:cs="Consolas"/>
          <w:color w:val="569CD6"/>
          <w:sz w:val="21"/>
          <w:szCs w:val="21"/>
          <w:lang w:eastAsia="pt-BR"/>
        </w:rPr>
        <w:t>script</w:t>
      </w:r>
      <w:r w:rsidRPr="003932E9">
        <w:rPr>
          <w:rFonts w:ascii="Consolas" w:eastAsia="Times New Roman" w:hAnsi="Consolas" w:cs="Consolas"/>
          <w:color w:val="808080"/>
          <w:sz w:val="21"/>
          <w:szCs w:val="21"/>
          <w:lang w:eastAsia="pt-BR"/>
        </w:rPr>
        <w:t>&gt;</w:t>
      </w:r>
      <w:r w:rsidRPr="003932E9">
        <w:rPr>
          <w:rFonts w:ascii="Consolas" w:eastAsia="Times New Roman" w:hAnsi="Consolas" w:cs="Consolas"/>
          <w:color w:val="D4D4D4"/>
          <w:sz w:val="21"/>
          <w:szCs w:val="21"/>
          <w:lang w:eastAsia="pt-BR"/>
        </w:rPr>
        <w:t>       </w:t>
      </w:r>
    </w:p>
    <w:p w14:paraId="0C1D6AB8"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/*O querySelector seleciona qualquer elemento CSS (tags, classes, </w:t>
      </w:r>
      <w:proofErr w:type="gramStart"/>
      <w:r w:rsidRPr="003932E9">
        <w:rPr>
          <w:rFonts w:ascii="Consolas" w:eastAsia="Times New Roman" w:hAnsi="Consolas" w:cs="Consolas"/>
          <w:color w:val="6A9955"/>
          <w:sz w:val="21"/>
          <w:szCs w:val="21"/>
          <w:lang w:eastAsia="pt-BR"/>
        </w:rPr>
        <w:t>ID)*</w:t>
      </w:r>
      <w:proofErr w:type="gramEnd"/>
      <w:r w:rsidRPr="003932E9">
        <w:rPr>
          <w:rFonts w:ascii="Consolas" w:eastAsia="Times New Roman" w:hAnsi="Consolas" w:cs="Consolas"/>
          <w:color w:val="6A9955"/>
          <w:sz w:val="21"/>
          <w:szCs w:val="21"/>
          <w:lang w:eastAsia="pt-BR"/>
        </w:rPr>
        <w:t>/</w:t>
      </w:r>
      <w:r w:rsidRPr="003932E9">
        <w:rPr>
          <w:rFonts w:ascii="Consolas" w:eastAsia="Times New Roman" w:hAnsi="Consolas" w:cs="Consolas"/>
          <w:color w:val="D4D4D4"/>
          <w:sz w:val="21"/>
          <w:szCs w:val="21"/>
          <w:lang w:eastAsia="pt-BR"/>
        </w:rPr>
        <w:t>       </w:t>
      </w:r>
    </w:p>
    <w:p w14:paraId="5F93C073"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proofErr w:type="gramStart"/>
      <w:r w:rsidRPr="003932E9">
        <w:rPr>
          <w:rFonts w:ascii="Consolas" w:eastAsia="Times New Roman" w:hAnsi="Consolas" w:cs="Consolas"/>
          <w:color w:val="9CDCFE"/>
          <w:sz w:val="21"/>
          <w:szCs w:val="21"/>
          <w:lang w:eastAsia="pt-BR"/>
        </w:rPr>
        <w:t>document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querySelector</w:t>
      </w:r>
      <w:proofErr w:type="gramEnd"/>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CE9178"/>
          <w:sz w:val="21"/>
          <w:szCs w:val="21"/>
          <w:lang w:eastAsia="pt-BR"/>
        </w:rPr>
        <w:t>'#primeiro'</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4FC1FF"/>
          <w:sz w:val="21"/>
          <w:szCs w:val="21"/>
          <w:lang w:eastAsia="pt-BR"/>
        </w:rPr>
        <w:t>classList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add</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CE9178"/>
          <w:sz w:val="21"/>
          <w:szCs w:val="21"/>
          <w:lang w:eastAsia="pt-BR"/>
        </w:rPr>
        <w:t>'destaque'</w:t>
      </w:r>
      <w:r w:rsidRPr="003932E9">
        <w:rPr>
          <w:rFonts w:ascii="Consolas" w:eastAsia="Times New Roman" w:hAnsi="Consolas" w:cs="Consolas"/>
          <w:color w:val="D4D4D4"/>
          <w:sz w:val="21"/>
          <w:szCs w:val="21"/>
          <w:lang w:eastAsia="pt-BR"/>
        </w:rPr>
        <w:t>)</w:t>
      </w:r>
    </w:p>
    <w:p w14:paraId="424AF10A"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/*No código acima eu selecionei o elemento com ID 'primeiro' e coloquei a classe</w:t>
      </w:r>
    </w:p>
    <w:p w14:paraId="500DF0BD"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6A9955"/>
          <w:sz w:val="21"/>
          <w:szCs w:val="21"/>
          <w:lang w:eastAsia="pt-BR"/>
        </w:rPr>
        <w:t>        CCS 'destaque' nele*/</w:t>
      </w:r>
    </w:p>
    <w:p w14:paraId="41D94FE9"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48DB81E6"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/*função para adicionar a classe CSS 'destaque' em vários elementos */</w:t>
      </w:r>
    </w:p>
    <w:p w14:paraId="28132FBF"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const</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4FC1FF"/>
          <w:sz w:val="21"/>
          <w:szCs w:val="21"/>
          <w:lang w:eastAsia="pt-BR"/>
        </w:rPr>
        <w:t>selecionar</w:t>
      </w:r>
      <w:r w:rsidRPr="003932E9">
        <w:rPr>
          <w:rFonts w:ascii="Consolas" w:eastAsia="Times New Roman" w:hAnsi="Consolas" w:cs="Consolas"/>
          <w:color w:val="D4D4D4"/>
          <w:sz w:val="21"/>
          <w:szCs w:val="21"/>
          <w:lang w:eastAsia="pt-BR"/>
        </w:rPr>
        <w:t> = </w:t>
      </w:r>
      <w:r w:rsidRPr="003932E9">
        <w:rPr>
          <w:rFonts w:ascii="Consolas" w:eastAsia="Times New Roman" w:hAnsi="Consolas" w:cs="Consolas"/>
          <w:color w:val="9CDCFE"/>
          <w:sz w:val="21"/>
          <w:szCs w:val="21"/>
          <w:lang w:eastAsia="pt-BR"/>
        </w:rPr>
        <w:t>seletor</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=&gt;</w:t>
      </w:r>
      <w:r w:rsidRPr="003932E9">
        <w:rPr>
          <w:rFonts w:ascii="Consolas" w:eastAsia="Times New Roman" w:hAnsi="Consolas" w:cs="Consolas"/>
          <w:color w:val="D4D4D4"/>
          <w:sz w:val="21"/>
          <w:szCs w:val="21"/>
          <w:lang w:eastAsia="pt-BR"/>
        </w:rPr>
        <w:t> </w:t>
      </w:r>
      <w:proofErr w:type="gramStart"/>
      <w:r w:rsidRPr="003932E9">
        <w:rPr>
          <w:rFonts w:ascii="Consolas" w:eastAsia="Times New Roman" w:hAnsi="Consolas" w:cs="Consolas"/>
          <w:color w:val="9CDCFE"/>
          <w:sz w:val="21"/>
          <w:szCs w:val="21"/>
          <w:lang w:eastAsia="pt-BR"/>
        </w:rPr>
        <w:t>document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querySelectorAll</w:t>
      </w:r>
      <w:proofErr w:type="gramEnd"/>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seletor</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forEach</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e</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=&gt;</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9CDCFE"/>
          <w:sz w:val="21"/>
          <w:szCs w:val="21"/>
          <w:lang w:eastAsia="pt-BR"/>
        </w:rPr>
        <w:t>e</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classList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add</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CE9178"/>
          <w:sz w:val="21"/>
          <w:szCs w:val="21"/>
          <w:lang w:eastAsia="pt-BR"/>
        </w:rPr>
        <w:t>'destaque'</w:t>
      </w:r>
      <w:r w:rsidRPr="003932E9">
        <w:rPr>
          <w:rFonts w:ascii="Consolas" w:eastAsia="Times New Roman" w:hAnsi="Consolas" w:cs="Consolas"/>
          <w:color w:val="D4D4D4"/>
          <w:sz w:val="21"/>
          <w:szCs w:val="21"/>
          <w:lang w:eastAsia="pt-BR"/>
        </w:rPr>
        <w:t>))</w:t>
      </w:r>
    </w:p>
    <w:p w14:paraId="031B680A"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/*função para remover a classe CSS 'destaque' em vários elementos */</w:t>
      </w:r>
    </w:p>
    <w:p w14:paraId="4D72FD35"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const</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4FC1FF"/>
          <w:sz w:val="21"/>
          <w:szCs w:val="21"/>
          <w:lang w:eastAsia="pt-BR"/>
        </w:rPr>
        <w:t>remover</w:t>
      </w:r>
      <w:r w:rsidRPr="003932E9">
        <w:rPr>
          <w:rFonts w:ascii="Consolas" w:eastAsia="Times New Roman" w:hAnsi="Consolas" w:cs="Consolas"/>
          <w:color w:val="D4D4D4"/>
          <w:sz w:val="21"/>
          <w:szCs w:val="21"/>
          <w:lang w:eastAsia="pt-BR"/>
        </w:rPr>
        <w:t> = </w:t>
      </w:r>
      <w:r w:rsidRPr="003932E9">
        <w:rPr>
          <w:rFonts w:ascii="Consolas" w:eastAsia="Times New Roman" w:hAnsi="Consolas" w:cs="Consolas"/>
          <w:color w:val="9CDCFE"/>
          <w:sz w:val="21"/>
          <w:szCs w:val="21"/>
          <w:lang w:eastAsia="pt-BR"/>
        </w:rPr>
        <w:t>seletor</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=&gt;</w:t>
      </w:r>
      <w:r w:rsidRPr="003932E9">
        <w:rPr>
          <w:rFonts w:ascii="Consolas" w:eastAsia="Times New Roman" w:hAnsi="Consolas" w:cs="Consolas"/>
          <w:color w:val="D4D4D4"/>
          <w:sz w:val="21"/>
          <w:szCs w:val="21"/>
          <w:lang w:eastAsia="pt-BR"/>
        </w:rPr>
        <w:t> </w:t>
      </w:r>
      <w:proofErr w:type="gramStart"/>
      <w:r w:rsidRPr="003932E9">
        <w:rPr>
          <w:rFonts w:ascii="Consolas" w:eastAsia="Times New Roman" w:hAnsi="Consolas" w:cs="Consolas"/>
          <w:color w:val="9CDCFE"/>
          <w:sz w:val="21"/>
          <w:szCs w:val="21"/>
          <w:lang w:eastAsia="pt-BR"/>
        </w:rPr>
        <w:t>document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querySelectorAll</w:t>
      </w:r>
      <w:proofErr w:type="gramEnd"/>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seletor</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forEach</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e</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569CD6"/>
          <w:sz w:val="21"/>
          <w:szCs w:val="21"/>
          <w:lang w:eastAsia="pt-BR"/>
        </w:rPr>
        <w:t>=&gt;</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9CDCFE"/>
          <w:sz w:val="21"/>
          <w:szCs w:val="21"/>
          <w:lang w:eastAsia="pt-BR"/>
        </w:rPr>
        <w:t>e</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9CDCFE"/>
          <w:sz w:val="21"/>
          <w:szCs w:val="21"/>
          <w:lang w:eastAsia="pt-BR"/>
        </w:rPr>
        <w:t>classList</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DCDCAA"/>
          <w:sz w:val="21"/>
          <w:szCs w:val="21"/>
          <w:lang w:eastAsia="pt-BR"/>
        </w:rPr>
        <w:t>remove</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CE9178"/>
          <w:sz w:val="21"/>
          <w:szCs w:val="21"/>
          <w:lang w:eastAsia="pt-BR"/>
        </w:rPr>
        <w:t>'destaque'</w:t>
      </w:r>
      <w:r w:rsidRPr="003932E9">
        <w:rPr>
          <w:rFonts w:ascii="Consolas" w:eastAsia="Times New Roman" w:hAnsi="Consolas" w:cs="Consolas"/>
          <w:color w:val="D4D4D4"/>
          <w:sz w:val="21"/>
          <w:szCs w:val="21"/>
          <w:lang w:eastAsia="pt-BR"/>
        </w:rPr>
        <w:t>))</w:t>
      </w:r>
    </w:p>
    <w:p w14:paraId="4F68AF39"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7E170DCC"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4FC1FF"/>
          <w:sz w:val="21"/>
          <w:szCs w:val="21"/>
          <w:lang w:eastAsia="pt-BR"/>
        </w:rPr>
        <w:t>selecionar</w:t>
      </w: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CE9178"/>
          <w:sz w:val="21"/>
          <w:szCs w:val="21"/>
          <w:lang w:eastAsia="pt-BR"/>
        </w:rPr>
        <w:t>'</w:t>
      </w:r>
      <w:proofErr w:type="spellStart"/>
      <w:r w:rsidRPr="003932E9">
        <w:rPr>
          <w:rFonts w:ascii="Consolas" w:eastAsia="Times New Roman" w:hAnsi="Consolas" w:cs="Consolas"/>
          <w:color w:val="CE9178"/>
          <w:sz w:val="21"/>
          <w:szCs w:val="21"/>
          <w:lang w:eastAsia="pt-BR"/>
        </w:rPr>
        <w:t>div</w:t>
      </w:r>
      <w:proofErr w:type="spellEnd"/>
      <w:r w:rsidRPr="003932E9">
        <w:rPr>
          <w:rFonts w:ascii="Consolas" w:eastAsia="Times New Roman" w:hAnsi="Consolas" w:cs="Consolas"/>
          <w:color w:val="CE9178"/>
          <w:sz w:val="21"/>
          <w:szCs w:val="21"/>
          <w:lang w:eastAsia="pt-BR"/>
        </w:rPr>
        <w:t>'</w:t>
      </w:r>
      <w:r w:rsidRPr="003932E9">
        <w:rPr>
          <w:rFonts w:ascii="Consolas" w:eastAsia="Times New Roman" w:hAnsi="Consolas" w:cs="Consolas"/>
          <w:color w:val="D4D4D4"/>
          <w:sz w:val="21"/>
          <w:szCs w:val="21"/>
          <w:lang w:eastAsia="pt-BR"/>
        </w:rPr>
        <w:t>)</w:t>
      </w:r>
    </w:p>
    <w:p w14:paraId="5579411F"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27C41F66"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proofErr w:type="gramStart"/>
      <w:r w:rsidRPr="003932E9">
        <w:rPr>
          <w:rFonts w:ascii="Consolas" w:eastAsia="Times New Roman" w:hAnsi="Consolas" w:cs="Consolas"/>
          <w:color w:val="4FC1FF"/>
          <w:sz w:val="21"/>
          <w:szCs w:val="21"/>
          <w:lang w:eastAsia="pt-BR"/>
        </w:rPr>
        <w:t>remover</w:t>
      </w:r>
      <w:r w:rsidRPr="003932E9">
        <w:rPr>
          <w:rFonts w:ascii="Consolas" w:eastAsia="Times New Roman" w:hAnsi="Consolas" w:cs="Consolas"/>
          <w:color w:val="D4D4D4"/>
          <w:sz w:val="21"/>
          <w:szCs w:val="21"/>
          <w:lang w:eastAsia="pt-BR"/>
        </w:rPr>
        <w:t>(</w:t>
      </w:r>
      <w:proofErr w:type="gramEnd"/>
      <w:r w:rsidRPr="003932E9">
        <w:rPr>
          <w:rFonts w:ascii="Consolas" w:eastAsia="Times New Roman" w:hAnsi="Consolas" w:cs="Consolas"/>
          <w:color w:val="CE9178"/>
          <w:sz w:val="21"/>
          <w:szCs w:val="21"/>
          <w:lang w:eastAsia="pt-BR"/>
        </w:rPr>
        <w:t>'*'</w:t>
      </w:r>
      <w:r w:rsidRPr="003932E9">
        <w:rPr>
          <w:rFonts w:ascii="Consolas" w:eastAsia="Times New Roman" w:hAnsi="Consolas" w:cs="Consolas"/>
          <w:color w:val="D4D4D4"/>
          <w:sz w:val="21"/>
          <w:szCs w:val="21"/>
          <w:lang w:eastAsia="pt-BR"/>
        </w:rPr>
        <w:t>)</w:t>
      </w:r>
    </w:p>
    <w:p w14:paraId="29F55D6E"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450E027A"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/*Selecionar todo mundo que não for o elemento com ID 'primeiro'*/</w:t>
      </w:r>
    </w:p>
    <w:p w14:paraId="4581E108"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4FC1FF"/>
          <w:sz w:val="21"/>
          <w:szCs w:val="21"/>
          <w:lang w:eastAsia="pt-BR"/>
        </w:rPr>
        <w:t>selecionar</w:t>
      </w:r>
      <w:r w:rsidRPr="003932E9">
        <w:rPr>
          <w:rFonts w:ascii="Consolas" w:eastAsia="Times New Roman" w:hAnsi="Consolas" w:cs="Consolas"/>
          <w:color w:val="D4D4D4"/>
          <w:sz w:val="21"/>
          <w:szCs w:val="21"/>
          <w:lang w:eastAsia="pt-BR"/>
        </w:rPr>
        <w:t>(</w:t>
      </w:r>
      <w:r w:rsidRPr="003932E9">
        <w:rPr>
          <w:rFonts w:ascii="Consolas" w:eastAsia="Times New Roman" w:hAnsi="Consolas" w:cs="Consolas"/>
          <w:color w:val="CE9178"/>
          <w:sz w:val="21"/>
          <w:szCs w:val="21"/>
          <w:lang w:eastAsia="pt-BR"/>
        </w:rPr>
        <w:t>':</w:t>
      </w:r>
      <w:proofErr w:type="spellStart"/>
      <w:r w:rsidRPr="003932E9">
        <w:rPr>
          <w:rFonts w:ascii="Consolas" w:eastAsia="Times New Roman" w:hAnsi="Consolas" w:cs="Consolas"/>
          <w:color w:val="CE9178"/>
          <w:sz w:val="21"/>
          <w:szCs w:val="21"/>
          <w:lang w:eastAsia="pt-BR"/>
        </w:rPr>
        <w:t>not</w:t>
      </w:r>
      <w:proofErr w:type="spellEnd"/>
      <w:r w:rsidRPr="003932E9">
        <w:rPr>
          <w:rFonts w:ascii="Consolas" w:eastAsia="Times New Roman" w:hAnsi="Consolas" w:cs="Consolas"/>
          <w:color w:val="CE9178"/>
          <w:sz w:val="21"/>
          <w:szCs w:val="21"/>
          <w:lang w:eastAsia="pt-BR"/>
        </w:rPr>
        <w:t>(#primeiro)'</w:t>
      </w:r>
      <w:r w:rsidRPr="003932E9">
        <w:rPr>
          <w:rFonts w:ascii="Consolas" w:eastAsia="Times New Roman" w:hAnsi="Consolas" w:cs="Consolas"/>
          <w:color w:val="D4D4D4"/>
          <w:sz w:val="21"/>
          <w:szCs w:val="21"/>
          <w:lang w:eastAsia="pt-BR"/>
        </w:rPr>
        <w:t>)</w:t>
      </w:r>
    </w:p>
    <w:p w14:paraId="22A2BA2A"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57CC90F5" w14:textId="77777777" w:rsidR="003932E9" w:rsidRPr="00912755"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eastAsia="pt-BR"/>
        </w:rPr>
        <w:t>        </w:t>
      </w:r>
      <w:proofErr w:type="gramStart"/>
      <w:r w:rsidRPr="00912755">
        <w:rPr>
          <w:rFonts w:ascii="Consolas" w:eastAsia="Times New Roman" w:hAnsi="Consolas" w:cs="Consolas"/>
          <w:color w:val="4FC1FF"/>
          <w:sz w:val="21"/>
          <w:szCs w:val="21"/>
          <w:lang w:val="en-US" w:eastAsia="pt-BR"/>
        </w:rPr>
        <w:t>remover</w:t>
      </w:r>
      <w:r w:rsidRPr="00912755">
        <w:rPr>
          <w:rFonts w:ascii="Consolas" w:eastAsia="Times New Roman" w:hAnsi="Consolas" w:cs="Consolas"/>
          <w:color w:val="D4D4D4"/>
          <w:sz w:val="21"/>
          <w:szCs w:val="21"/>
          <w:lang w:val="en-US" w:eastAsia="pt-BR"/>
        </w:rPr>
        <w:t>(</w:t>
      </w:r>
      <w:proofErr w:type="gramEnd"/>
      <w:r w:rsidRPr="00912755">
        <w:rPr>
          <w:rFonts w:ascii="Consolas" w:eastAsia="Times New Roman" w:hAnsi="Consolas" w:cs="Consolas"/>
          <w:color w:val="CE9178"/>
          <w:sz w:val="21"/>
          <w:szCs w:val="21"/>
          <w:lang w:val="en-US" w:eastAsia="pt-BR"/>
        </w:rPr>
        <w:t>'*'</w:t>
      </w:r>
      <w:r w:rsidRPr="00912755">
        <w:rPr>
          <w:rFonts w:ascii="Consolas" w:eastAsia="Times New Roman" w:hAnsi="Consolas" w:cs="Consolas"/>
          <w:color w:val="D4D4D4"/>
          <w:sz w:val="21"/>
          <w:szCs w:val="21"/>
          <w:lang w:val="en-US" w:eastAsia="pt-BR"/>
        </w:rPr>
        <w:t>)</w:t>
      </w:r>
    </w:p>
    <w:p w14:paraId="5DE1ED94" w14:textId="77777777" w:rsidR="003932E9" w:rsidRPr="00912755"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3F643A28"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912755">
        <w:rPr>
          <w:rFonts w:ascii="Consolas" w:eastAsia="Times New Roman" w:hAnsi="Consolas" w:cs="Consolas"/>
          <w:color w:val="D4D4D4"/>
          <w:sz w:val="21"/>
          <w:szCs w:val="21"/>
          <w:lang w:val="en-US" w:eastAsia="pt-BR"/>
        </w:rPr>
        <w:t>        </w:t>
      </w:r>
      <w:proofErr w:type="spellStart"/>
      <w:r w:rsidRPr="003932E9">
        <w:rPr>
          <w:rFonts w:ascii="Consolas" w:eastAsia="Times New Roman" w:hAnsi="Consolas" w:cs="Consolas"/>
          <w:color w:val="4FC1FF"/>
          <w:sz w:val="21"/>
          <w:szCs w:val="21"/>
          <w:lang w:val="en-US" w:eastAsia="pt-BR"/>
        </w:rPr>
        <w:t>selecionar</w:t>
      </w:r>
      <w:proofErr w:type="spellEnd"/>
      <w:r w:rsidRPr="003932E9">
        <w:rPr>
          <w:rFonts w:ascii="Consolas" w:eastAsia="Times New Roman" w:hAnsi="Consolas" w:cs="Consolas"/>
          <w:color w:val="D4D4D4"/>
          <w:sz w:val="21"/>
          <w:szCs w:val="21"/>
          <w:lang w:val="en-US" w:eastAsia="pt-BR"/>
        </w:rPr>
        <w:t>(</w:t>
      </w:r>
      <w:proofErr w:type="gramStart"/>
      <w:r w:rsidRPr="003932E9">
        <w:rPr>
          <w:rFonts w:ascii="Consolas" w:eastAsia="Times New Roman" w:hAnsi="Consolas" w:cs="Consolas"/>
          <w:color w:val="CE9178"/>
          <w:sz w:val="21"/>
          <w:szCs w:val="21"/>
          <w:lang w:val="en-US" w:eastAsia="pt-BR"/>
        </w:rPr>
        <w:t>':nth</w:t>
      </w:r>
      <w:proofErr w:type="gramEnd"/>
      <w:r w:rsidRPr="003932E9">
        <w:rPr>
          <w:rFonts w:ascii="Consolas" w:eastAsia="Times New Roman" w:hAnsi="Consolas" w:cs="Consolas"/>
          <w:color w:val="CE9178"/>
          <w:sz w:val="21"/>
          <w:szCs w:val="21"/>
          <w:lang w:val="en-US" w:eastAsia="pt-BR"/>
        </w:rPr>
        <w:t>-child(1)'</w:t>
      </w:r>
      <w:r w:rsidRPr="003932E9">
        <w:rPr>
          <w:rFonts w:ascii="Consolas" w:eastAsia="Times New Roman" w:hAnsi="Consolas" w:cs="Consolas"/>
          <w:color w:val="D4D4D4"/>
          <w:sz w:val="21"/>
          <w:szCs w:val="21"/>
          <w:lang w:val="en-US" w:eastAsia="pt-BR"/>
        </w:rPr>
        <w:t>)</w:t>
      </w:r>
    </w:p>
    <w:p w14:paraId="0317DFE2"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45F4A24A"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val="en-US" w:eastAsia="pt-BR"/>
        </w:rPr>
        <w:t>        </w:t>
      </w:r>
      <w:proofErr w:type="gramStart"/>
      <w:r w:rsidRPr="003932E9">
        <w:rPr>
          <w:rFonts w:ascii="Consolas" w:eastAsia="Times New Roman" w:hAnsi="Consolas" w:cs="Consolas"/>
          <w:color w:val="4FC1FF"/>
          <w:sz w:val="21"/>
          <w:szCs w:val="21"/>
          <w:lang w:eastAsia="pt-BR"/>
        </w:rPr>
        <w:t>remover</w:t>
      </w:r>
      <w:r w:rsidRPr="003932E9">
        <w:rPr>
          <w:rFonts w:ascii="Consolas" w:eastAsia="Times New Roman" w:hAnsi="Consolas" w:cs="Consolas"/>
          <w:color w:val="D4D4D4"/>
          <w:sz w:val="21"/>
          <w:szCs w:val="21"/>
          <w:lang w:eastAsia="pt-BR"/>
        </w:rPr>
        <w:t>(</w:t>
      </w:r>
      <w:proofErr w:type="gramEnd"/>
      <w:r w:rsidRPr="003932E9">
        <w:rPr>
          <w:rFonts w:ascii="Consolas" w:eastAsia="Times New Roman" w:hAnsi="Consolas" w:cs="Consolas"/>
          <w:color w:val="CE9178"/>
          <w:sz w:val="21"/>
          <w:szCs w:val="21"/>
          <w:lang w:eastAsia="pt-BR"/>
        </w:rPr>
        <w:t>'*'</w:t>
      </w:r>
      <w:r w:rsidRPr="003932E9">
        <w:rPr>
          <w:rFonts w:ascii="Consolas" w:eastAsia="Times New Roman" w:hAnsi="Consolas" w:cs="Consolas"/>
          <w:color w:val="D4D4D4"/>
          <w:sz w:val="21"/>
          <w:szCs w:val="21"/>
          <w:lang w:eastAsia="pt-BR"/>
        </w:rPr>
        <w:t>)</w:t>
      </w:r>
    </w:p>
    <w:p w14:paraId="5502CBC6"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p>
    <w:p w14:paraId="67504212"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eastAsia="pt-BR"/>
        </w:rPr>
      </w:pPr>
      <w:r w:rsidRPr="003932E9">
        <w:rPr>
          <w:rFonts w:ascii="Consolas" w:eastAsia="Times New Roman" w:hAnsi="Consolas" w:cs="Consolas"/>
          <w:color w:val="D4D4D4"/>
          <w:sz w:val="21"/>
          <w:szCs w:val="21"/>
          <w:lang w:eastAsia="pt-BR"/>
        </w:rPr>
        <w:t>        </w:t>
      </w:r>
      <w:r w:rsidRPr="003932E9">
        <w:rPr>
          <w:rFonts w:ascii="Consolas" w:eastAsia="Times New Roman" w:hAnsi="Consolas" w:cs="Consolas"/>
          <w:color w:val="6A9955"/>
          <w:sz w:val="21"/>
          <w:szCs w:val="21"/>
          <w:lang w:eastAsia="pt-BR"/>
        </w:rPr>
        <w:t>/*Selecionar somente o primeiro filho do tipo </w:t>
      </w:r>
      <w:proofErr w:type="spellStart"/>
      <w:r w:rsidRPr="003932E9">
        <w:rPr>
          <w:rFonts w:ascii="Consolas" w:eastAsia="Times New Roman" w:hAnsi="Consolas" w:cs="Consolas"/>
          <w:color w:val="6A9955"/>
          <w:sz w:val="21"/>
          <w:szCs w:val="21"/>
          <w:lang w:eastAsia="pt-BR"/>
        </w:rPr>
        <w:t>div</w:t>
      </w:r>
      <w:proofErr w:type="spellEnd"/>
      <w:r w:rsidRPr="003932E9">
        <w:rPr>
          <w:rFonts w:ascii="Consolas" w:eastAsia="Times New Roman" w:hAnsi="Consolas" w:cs="Consolas"/>
          <w:color w:val="6A9955"/>
          <w:sz w:val="21"/>
          <w:szCs w:val="21"/>
          <w:lang w:eastAsia="pt-BR"/>
        </w:rPr>
        <w:t>*/</w:t>
      </w:r>
    </w:p>
    <w:p w14:paraId="0D038FE6"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eastAsia="pt-BR"/>
        </w:rPr>
        <w:t>        </w:t>
      </w:r>
      <w:proofErr w:type="spellStart"/>
      <w:r w:rsidRPr="003932E9">
        <w:rPr>
          <w:rFonts w:ascii="Consolas" w:eastAsia="Times New Roman" w:hAnsi="Consolas" w:cs="Consolas"/>
          <w:color w:val="4FC1FF"/>
          <w:sz w:val="21"/>
          <w:szCs w:val="21"/>
          <w:lang w:val="en-US" w:eastAsia="pt-BR"/>
        </w:rPr>
        <w:t>selecionar</w:t>
      </w:r>
      <w:proofErr w:type="spellEnd"/>
      <w:r w:rsidRPr="003932E9">
        <w:rPr>
          <w:rFonts w:ascii="Consolas" w:eastAsia="Times New Roman" w:hAnsi="Consolas" w:cs="Consolas"/>
          <w:color w:val="D4D4D4"/>
          <w:sz w:val="21"/>
          <w:szCs w:val="21"/>
          <w:lang w:val="en-US" w:eastAsia="pt-BR"/>
        </w:rPr>
        <w:t>(</w:t>
      </w:r>
      <w:r w:rsidRPr="003932E9">
        <w:rPr>
          <w:rFonts w:ascii="Consolas" w:eastAsia="Times New Roman" w:hAnsi="Consolas" w:cs="Consolas"/>
          <w:color w:val="CE9178"/>
          <w:sz w:val="21"/>
          <w:szCs w:val="21"/>
          <w:lang w:val="en-US" w:eastAsia="pt-BR"/>
        </w:rPr>
        <w:t>'</w:t>
      </w:r>
      <w:proofErr w:type="spellStart"/>
      <w:proofErr w:type="gramStart"/>
      <w:r w:rsidRPr="003932E9">
        <w:rPr>
          <w:rFonts w:ascii="Consolas" w:eastAsia="Times New Roman" w:hAnsi="Consolas" w:cs="Consolas"/>
          <w:color w:val="CE9178"/>
          <w:sz w:val="21"/>
          <w:szCs w:val="21"/>
          <w:lang w:val="en-US" w:eastAsia="pt-BR"/>
        </w:rPr>
        <w:t>div:nth</w:t>
      </w:r>
      <w:proofErr w:type="gramEnd"/>
      <w:r w:rsidRPr="003932E9">
        <w:rPr>
          <w:rFonts w:ascii="Consolas" w:eastAsia="Times New Roman" w:hAnsi="Consolas" w:cs="Consolas"/>
          <w:color w:val="CE9178"/>
          <w:sz w:val="21"/>
          <w:szCs w:val="21"/>
          <w:lang w:val="en-US" w:eastAsia="pt-BR"/>
        </w:rPr>
        <w:t>-of-type</w:t>
      </w:r>
      <w:proofErr w:type="spellEnd"/>
      <w:r w:rsidRPr="003932E9">
        <w:rPr>
          <w:rFonts w:ascii="Consolas" w:eastAsia="Times New Roman" w:hAnsi="Consolas" w:cs="Consolas"/>
          <w:color w:val="CE9178"/>
          <w:sz w:val="21"/>
          <w:szCs w:val="21"/>
          <w:lang w:val="en-US" w:eastAsia="pt-BR"/>
        </w:rPr>
        <w:t>(1)'</w:t>
      </w:r>
      <w:r w:rsidRPr="003932E9">
        <w:rPr>
          <w:rFonts w:ascii="Consolas" w:eastAsia="Times New Roman" w:hAnsi="Consolas" w:cs="Consolas"/>
          <w:color w:val="D4D4D4"/>
          <w:sz w:val="21"/>
          <w:szCs w:val="21"/>
          <w:lang w:val="en-US" w:eastAsia="pt-BR"/>
        </w:rPr>
        <w:t>)</w:t>
      </w:r>
    </w:p>
    <w:p w14:paraId="5CB4187C"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041C3427"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val="en-US" w:eastAsia="pt-BR"/>
        </w:rPr>
        <w:t>        </w:t>
      </w:r>
      <w:proofErr w:type="gramStart"/>
      <w:r w:rsidRPr="003932E9">
        <w:rPr>
          <w:rFonts w:ascii="Consolas" w:eastAsia="Times New Roman" w:hAnsi="Consolas" w:cs="Consolas"/>
          <w:color w:val="4FC1FF"/>
          <w:sz w:val="21"/>
          <w:szCs w:val="21"/>
          <w:lang w:val="en-US" w:eastAsia="pt-BR"/>
        </w:rPr>
        <w:t>remover</w:t>
      </w:r>
      <w:r w:rsidRPr="003932E9">
        <w:rPr>
          <w:rFonts w:ascii="Consolas" w:eastAsia="Times New Roman" w:hAnsi="Consolas" w:cs="Consolas"/>
          <w:color w:val="D4D4D4"/>
          <w:sz w:val="21"/>
          <w:szCs w:val="21"/>
          <w:lang w:val="en-US" w:eastAsia="pt-BR"/>
        </w:rPr>
        <w:t>(</w:t>
      </w:r>
      <w:proofErr w:type="gramEnd"/>
      <w:r w:rsidRPr="003932E9">
        <w:rPr>
          <w:rFonts w:ascii="Consolas" w:eastAsia="Times New Roman" w:hAnsi="Consolas" w:cs="Consolas"/>
          <w:color w:val="CE9178"/>
          <w:sz w:val="21"/>
          <w:szCs w:val="21"/>
          <w:lang w:val="en-US" w:eastAsia="pt-BR"/>
        </w:rPr>
        <w:t>'*'</w:t>
      </w:r>
      <w:r w:rsidRPr="003932E9">
        <w:rPr>
          <w:rFonts w:ascii="Consolas" w:eastAsia="Times New Roman" w:hAnsi="Consolas" w:cs="Consolas"/>
          <w:color w:val="D4D4D4"/>
          <w:sz w:val="21"/>
          <w:szCs w:val="21"/>
          <w:lang w:val="en-US" w:eastAsia="pt-BR"/>
        </w:rPr>
        <w:t>)</w:t>
      </w:r>
    </w:p>
    <w:p w14:paraId="49096D3F"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09B0E2C1"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val="en-US" w:eastAsia="pt-BR"/>
        </w:rPr>
        <w:t>        </w:t>
      </w:r>
      <w:proofErr w:type="spellStart"/>
      <w:r w:rsidRPr="003932E9">
        <w:rPr>
          <w:rFonts w:ascii="Consolas" w:eastAsia="Times New Roman" w:hAnsi="Consolas" w:cs="Consolas"/>
          <w:color w:val="4FC1FF"/>
          <w:sz w:val="21"/>
          <w:szCs w:val="21"/>
          <w:lang w:val="en-US" w:eastAsia="pt-BR"/>
        </w:rPr>
        <w:t>selecionar</w:t>
      </w:r>
      <w:proofErr w:type="spellEnd"/>
      <w:r w:rsidRPr="003932E9">
        <w:rPr>
          <w:rFonts w:ascii="Consolas" w:eastAsia="Times New Roman" w:hAnsi="Consolas" w:cs="Consolas"/>
          <w:color w:val="D4D4D4"/>
          <w:sz w:val="21"/>
          <w:szCs w:val="21"/>
          <w:lang w:val="en-US" w:eastAsia="pt-BR"/>
        </w:rPr>
        <w:t>(</w:t>
      </w:r>
      <w:r w:rsidRPr="003932E9">
        <w:rPr>
          <w:rFonts w:ascii="Consolas" w:eastAsia="Times New Roman" w:hAnsi="Consolas" w:cs="Consolas"/>
          <w:color w:val="CE9178"/>
          <w:sz w:val="21"/>
          <w:szCs w:val="21"/>
          <w:lang w:val="en-US" w:eastAsia="pt-BR"/>
        </w:rPr>
        <w:t>'[</w:t>
      </w:r>
      <w:proofErr w:type="spellStart"/>
      <w:r w:rsidRPr="003932E9">
        <w:rPr>
          <w:rFonts w:ascii="Consolas" w:eastAsia="Times New Roman" w:hAnsi="Consolas" w:cs="Consolas"/>
          <w:color w:val="CE9178"/>
          <w:sz w:val="21"/>
          <w:szCs w:val="21"/>
          <w:lang w:val="en-US" w:eastAsia="pt-BR"/>
        </w:rPr>
        <w:t>wb-attrib</w:t>
      </w:r>
      <w:proofErr w:type="spellEnd"/>
      <w:r w:rsidRPr="003932E9">
        <w:rPr>
          <w:rFonts w:ascii="Consolas" w:eastAsia="Times New Roman" w:hAnsi="Consolas" w:cs="Consolas"/>
          <w:color w:val="CE9178"/>
          <w:sz w:val="21"/>
          <w:szCs w:val="21"/>
          <w:lang w:val="en-US" w:eastAsia="pt-BR"/>
        </w:rPr>
        <w:t>]'</w:t>
      </w:r>
      <w:r w:rsidRPr="003932E9">
        <w:rPr>
          <w:rFonts w:ascii="Consolas" w:eastAsia="Times New Roman" w:hAnsi="Consolas" w:cs="Consolas"/>
          <w:color w:val="D4D4D4"/>
          <w:sz w:val="21"/>
          <w:szCs w:val="21"/>
          <w:lang w:val="en-US" w:eastAsia="pt-BR"/>
        </w:rPr>
        <w:t>)</w:t>
      </w:r>
    </w:p>
    <w:p w14:paraId="61F7C9EC"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7A0A4B55"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val="en-US" w:eastAsia="pt-BR"/>
        </w:rPr>
        <w:t>        </w:t>
      </w:r>
      <w:proofErr w:type="gramStart"/>
      <w:r w:rsidRPr="003932E9">
        <w:rPr>
          <w:rFonts w:ascii="Consolas" w:eastAsia="Times New Roman" w:hAnsi="Consolas" w:cs="Consolas"/>
          <w:color w:val="4FC1FF"/>
          <w:sz w:val="21"/>
          <w:szCs w:val="21"/>
          <w:lang w:val="en-US" w:eastAsia="pt-BR"/>
        </w:rPr>
        <w:t>remover</w:t>
      </w:r>
      <w:r w:rsidRPr="003932E9">
        <w:rPr>
          <w:rFonts w:ascii="Consolas" w:eastAsia="Times New Roman" w:hAnsi="Consolas" w:cs="Consolas"/>
          <w:color w:val="D4D4D4"/>
          <w:sz w:val="21"/>
          <w:szCs w:val="21"/>
          <w:lang w:val="en-US" w:eastAsia="pt-BR"/>
        </w:rPr>
        <w:t>(</w:t>
      </w:r>
      <w:proofErr w:type="gramEnd"/>
      <w:r w:rsidRPr="003932E9">
        <w:rPr>
          <w:rFonts w:ascii="Consolas" w:eastAsia="Times New Roman" w:hAnsi="Consolas" w:cs="Consolas"/>
          <w:color w:val="CE9178"/>
          <w:sz w:val="21"/>
          <w:szCs w:val="21"/>
          <w:lang w:val="en-US" w:eastAsia="pt-BR"/>
        </w:rPr>
        <w:t>'*'</w:t>
      </w:r>
      <w:r w:rsidRPr="003932E9">
        <w:rPr>
          <w:rFonts w:ascii="Consolas" w:eastAsia="Times New Roman" w:hAnsi="Consolas" w:cs="Consolas"/>
          <w:color w:val="D4D4D4"/>
          <w:sz w:val="21"/>
          <w:szCs w:val="21"/>
          <w:lang w:val="en-US" w:eastAsia="pt-BR"/>
        </w:rPr>
        <w:t>)</w:t>
      </w:r>
    </w:p>
    <w:p w14:paraId="77F8EB98"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p>
    <w:p w14:paraId="23731FD4" w14:textId="77777777" w:rsidR="003932E9" w:rsidRPr="003932E9" w:rsidRDefault="003932E9" w:rsidP="003932E9">
      <w:pPr>
        <w:shd w:val="clear" w:color="auto" w:fill="1E1E1E"/>
        <w:spacing w:after="0" w:line="285" w:lineRule="atLeast"/>
        <w:rPr>
          <w:rFonts w:ascii="Consolas" w:eastAsia="Times New Roman" w:hAnsi="Consolas" w:cs="Consolas"/>
          <w:color w:val="D4D4D4"/>
          <w:sz w:val="21"/>
          <w:szCs w:val="21"/>
          <w:lang w:val="en-US" w:eastAsia="pt-BR"/>
        </w:rPr>
      </w:pPr>
      <w:r w:rsidRPr="003932E9">
        <w:rPr>
          <w:rFonts w:ascii="Consolas" w:eastAsia="Times New Roman" w:hAnsi="Consolas" w:cs="Consolas"/>
          <w:color w:val="D4D4D4"/>
          <w:sz w:val="21"/>
          <w:szCs w:val="21"/>
          <w:lang w:val="en-US" w:eastAsia="pt-BR"/>
        </w:rPr>
        <w:t>    </w:t>
      </w:r>
      <w:r w:rsidRPr="003932E9">
        <w:rPr>
          <w:rFonts w:ascii="Consolas" w:eastAsia="Times New Roman" w:hAnsi="Consolas" w:cs="Consolas"/>
          <w:color w:val="808080"/>
          <w:sz w:val="21"/>
          <w:szCs w:val="21"/>
          <w:lang w:val="en-US" w:eastAsia="pt-BR"/>
        </w:rPr>
        <w:t>&lt;/</w:t>
      </w:r>
      <w:r w:rsidRPr="003932E9">
        <w:rPr>
          <w:rFonts w:ascii="Consolas" w:eastAsia="Times New Roman" w:hAnsi="Consolas" w:cs="Consolas"/>
          <w:color w:val="569CD6"/>
          <w:sz w:val="21"/>
          <w:szCs w:val="21"/>
          <w:lang w:val="en-US" w:eastAsia="pt-BR"/>
        </w:rPr>
        <w:t>script</w:t>
      </w:r>
      <w:r w:rsidRPr="003932E9">
        <w:rPr>
          <w:rFonts w:ascii="Consolas" w:eastAsia="Times New Roman" w:hAnsi="Consolas" w:cs="Consolas"/>
          <w:color w:val="808080"/>
          <w:sz w:val="21"/>
          <w:szCs w:val="21"/>
          <w:lang w:val="en-US" w:eastAsia="pt-BR"/>
        </w:rPr>
        <w:t>&gt;</w:t>
      </w:r>
    </w:p>
    <w:p w14:paraId="1298DA5D" w14:textId="77777777" w:rsidR="008E18F4" w:rsidRDefault="00A9415A" w:rsidP="00493CCE">
      <w:pPr>
        <w:rPr>
          <w:sz w:val="24"/>
          <w:szCs w:val="24"/>
          <w:highlight w:val="yellow"/>
          <w:u w:val="single"/>
        </w:rPr>
      </w:pPr>
      <w:r w:rsidRPr="00A9415A">
        <w:rPr>
          <w:sz w:val="24"/>
          <w:szCs w:val="24"/>
          <w:highlight w:val="yellow"/>
          <w:u w:val="single"/>
        </w:rPr>
        <w:lastRenderedPageBreak/>
        <w:t>Vamos ver um pouco a</w:t>
      </w:r>
      <w:r>
        <w:rPr>
          <w:sz w:val="24"/>
          <w:szCs w:val="24"/>
          <w:highlight w:val="yellow"/>
          <w:u w:val="single"/>
        </w:rPr>
        <w:t>gora sobre selecionar elementos com formulários:</w:t>
      </w:r>
    </w:p>
    <w:p w14:paraId="0CFDED2B" w14:textId="77777777" w:rsidR="00A9415A" w:rsidRDefault="002B3D84" w:rsidP="00493CCE">
      <w:pPr>
        <w:rPr>
          <w:sz w:val="24"/>
          <w:szCs w:val="24"/>
          <w:highlight w:val="yellow"/>
          <w:u w:val="single"/>
        </w:rPr>
      </w:pPr>
      <w:r>
        <w:rPr>
          <w:sz w:val="24"/>
          <w:szCs w:val="24"/>
          <w:highlight w:val="yellow"/>
          <w:u w:val="single"/>
        </w:rPr>
        <w:t xml:space="preserve">A propriedade </w:t>
      </w:r>
      <w:proofErr w:type="spellStart"/>
      <w:r>
        <w:rPr>
          <w:sz w:val="24"/>
          <w:szCs w:val="24"/>
          <w:highlight w:val="yellow"/>
          <w:u w:val="single"/>
        </w:rPr>
        <w:t>name</w:t>
      </w:r>
      <w:proofErr w:type="spellEnd"/>
      <w:r>
        <w:rPr>
          <w:sz w:val="24"/>
          <w:szCs w:val="24"/>
          <w:highlight w:val="yellow"/>
          <w:u w:val="single"/>
        </w:rPr>
        <w:t xml:space="preserve"> dentro do Formulário é necessário para os campos de entrada dentro do formulário e quando eu clicar em pesquisar meu formulário vai fazer uma pesquisa, um </w:t>
      </w:r>
      <w:proofErr w:type="spellStart"/>
      <w:proofErr w:type="gramStart"/>
      <w:r>
        <w:rPr>
          <w:sz w:val="24"/>
          <w:szCs w:val="24"/>
          <w:highlight w:val="yellow"/>
          <w:u w:val="single"/>
        </w:rPr>
        <w:t>action</w:t>
      </w:r>
      <w:proofErr w:type="spellEnd"/>
      <w:r>
        <w:rPr>
          <w:sz w:val="24"/>
          <w:szCs w:val="24"/>
          <w:highlight w:val="yellow"/>
          <w:u w:val="single"/>
        </w:rPr>
        <w:t>,  no</w:t>
      </w:r>
      <w:proofErr w:type="gramEnd"/>
      <w:r>
        <w:rPr>
          <w:sz w:val="24"/>
          <w:szCs w:val="24"/>
          <w:highlight w:val="yellow"/>
          <w:u w:val="single"/>
        </w:rPr>
        <w:t xml:space="preserve"> </w:t>
      </w:r>
      <w:proofErr w:type="spellStart"/>
      <w:r>
        <w:rPr>
          <w:sz w:val="24"/>
          <w:szCs w:val="24"/>
          <w:highlight w:val="yellow"/>
          <w:u w:val="single"/>
        </w:rPr>
        <w:t>end</w:t>
      </w:r>
      <w:proofErr w:type="spellEnd"/>
      <w:r>
        <w:rPr>
          <w:sz w:val="24"/>
          <w:szCs w:val="24"/>
          <w:highlight w:val="yellow"/>
          <w:u w:val="single"/>
        </w:rPr>
        <w:t xml:space="preserve"> point de </w:t>
      </w:r>
      <w:proofErr w:type="spellStart"/>
      <w:r>
        <w:rPr>
          <w:sz w:val="24"/>
          <w:szCs w:val="24"/>
          <w:highlight w:val="yellow"/>
          <w:u w:val="single"/>
        </w:rPr>
        <w:t>search</w:t>
      </w:r>
      <w:proofErr w:type="spellEnd"/>
      <w:r>
        <w:rPr>
          <w:sz w:val="24"/>
          <w:szCs w:val="24"/>
          <w:highlight w:val="yellow"/>
          <w:u w:val="single"/>
        </w:rPr>
        <w:t xml:space="preserve"> do Google</w:t>
      </w:r>
      <w:r w:rsidR="00CF7BF0">
        <w:rPr>
          <w:sz w:val="24"/>
          <w:szCs w:val="24"/>
          <w:highlight w:val="yellow"/>
          <w:u w:val="single"/>
        </w:rPr>
        <w:t>:</w:t>
      </w:r>
    </w:p>
    <w:p w14:paraId="048033C3"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eastAsia="pt-BR"/>
        </w:rPr>
      </w:pPr>
    </w:p>
    <w:p w14:paraId="454E689A"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eastAsia="pt-BR"/>
        </w:rPr>
      </w:pPr>
      <w:r w:rsidRPr="009B3D4F">
        <w:rPr>
          <w:rFonts w:ascii="Consolas" w:eastAsia="Times New Roman" w:hAnsi="Consolas" w:cs="Consolas"/>
          <w:color w:val="808080"/>
          <w:sz w:val="21"/>
          <w:szCs w:val="21"/>
          <w:lang w:eastAsia="pt-BR"/>
        </w:rPr>
        <w:t>&lt;</w:t>
      </w:r>
      <w:r w:rsidRPr="009B3D4F">
        <w:rPr>
          <w:rFonts w:ascii="Consolas" w:eastAsia="Times New Roman" w:hAnsi="Consolas" w:cs="Consolas"/>
          <w:color w:val="569CD6"/>
          <w:sz w:val="21"/>
          <w:szCs w:val="21"/>
          <w:lang w:eastAsia="pt-BR"/>
        </w:rPr>
        <w:t>body</w:t>
      </w:r>
      <w:r w:rsidRPr="009B3D4F">
        <w:rPr>
          <w:rFonts w:ascii="Consolas" w:eastAsia="Times New Roman" w:hAnsi="Consolas" w:cs="Consolas"/>
          <w:color w:val="D4D4D4"/>
          <w:sz w:val="21"/>
          <w:szCs w:val="21"/>
          <w:lang w:eastAsia="pt-BR"/>
        </w:rPr>
        <w:t> </w:t>
      </w:r>
      <w:proofErr w:type="spellStart"/>
      <w:r w:rsidRPr="009B3D4F">
        <w:rPr>
          <w:rFonts w:ascii="Consolas" w:eastAsia="Times New Roman" w:hAnsi="Consolas" w:cs="Consolas"/>
          <w:color w:val="9CDCFE"/>
          <w:sz w:val="21"/>
          <w:szCs w:val="21"/>
          <w:lang w:eastAsia="pt-BR"/>
        </w:rPr>
        <w:t>class</w:t>
      </w:r>
      <w:proofErr w:type="spellEnd"/>
      <w:r w:rsidRPr="009B3D4F">
        <w:rPr>
          <w:rFonts w:ascii="Consolas" w:eastAsia="Times New Roman" w:hAnsi="Consolas" w:cs="Consolas"/>
          <w:color w:val="D4D4D4"/>
          <w:sz w:val="21"/>
          <w:szCs w:val="21"/>
          <w:lang w:eastAsia="pt-BR"/>
        </w:rPr>
        <w:t>=</w:t>
      </w:r>
      <w:r w:rsidRPr="009B3D4F">
        <w:rPr>
          <w:rFonts w:ascii="Consolas" w:eastAsia="Times New Roman" w:hAnsi="Consolas" w:cs="Consolas"/>
          <w:color w:val="CE9178"/>
          <w:sz w:val="21"/>
          <w:szCs w:val="21"/>
          <w:lang w:eastAsia="pt-BR"/>
        </w:rPr>
        <w:t>"</w:t>
      </w:r>
      <w:proofErr w:type="spellStart"/>
      <w:r w:rsidRPr="009B3D4F">
        <w:rPr>
          <w:rFonts w:ascii="Consolas" w:eastAsia="Times New Roman" w:hAnsi="Consolas" w:cs="Consolas"/>
          <w:color w:val="CE9178"/>
          <w:sz w:val="21"/>
          <w:szCs w:val="21"/>
          <w:lang w:eastAsia="pt-BR"/>
        </w:rPr>
        <w:t>conteudo</w:t>
      </w:r>
      <w:proofErr w:type="spellEnd"/>
      <w:r w:rsidRPr="009B3D4F">
        <w:rPr>
          <w:rFonts w:ascii="Consolas" w:eastAsia="Times New Roman" w:hAnsi="Consolas" w:cs="Consolas"/>
          <w:color w:val="CE9178"/>
          <w:sz w:val="21"/>
          <w:szCs w:val="21"/>
          <w:lang w:eastAsia="pt-BR"/>
        </w:rPr>
        <w:t> </w:t>
      </w:r>
      <w:proofErr w:type="spellStart"/>
      <w:r w:rsidRPr="009B3D4F">
        <w:rPr>
          <w:rFonts w:ascii="Consolas" w:eastAsia="Times New Roman" w:hAnsi="Consolas" w:cs="Consolas"/>
          <w:color w:val="CE9178"/>
          <w:sz w:val="21"/>
          <w:szCs w:val="21"/>
          <w:lang w:eastAsia="pt-BR"/>
        </w:rPr>
        <w:t>exercicio</w:t>
      </w:r>
      <w:proofErr w:type="spellEnd"/>
      <w:r w:rsidRPr="009B3D4F">
        <w:rPr>
          <w:rFonts w:ascii="Consolas" w:eastAsia="Times New Roman" w:hAnsi="Consolas" w:cs="Consolas"/>
          <w:color w:val="CE9178"/>
          <w:sz w:val="21"/>
          <w:szCs w:val="21"/>
          <w:lang w:eastAsia="pt-BR"/>
        </w:rPr>
        <w:t>"</w:t>
      </w:r>
      <w:r w:rsidRPr="009B3D4F">
        <w:rPr>
          <w:rFonts w:ascii="Consolas" w:eastAsia="Times New Roman" w:hAnsi="Consolas" w:cs="Consolas"/>
          <w:color w:val="808080"/>
          <w:sz w:val="21"/>
          <w:szCs w:val="21"/>
          <w:lang w:eastAsia="pt-BR"/>
        </w:rPr>
        <w:t>&gt;</w:t>
      </w:r>
    </w:p>
    <w:p w14:paraId="6C0FAE97"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eastAsia="pt-BR"/>
        </w:rPr>
      </w:pPr>
      <w:r w:rsidRPr="009B3D4F">
        <w:rPr>
          <w:rFonts w:ascii="Consolas" w:eastAsia="Times New Roman" w:hAnsi="Consolas" w:cs="Consolas"/>
          <w:color w:val="D4D4D4"/>
          <w:sz w:val="21"/>
          <w:szCs w:val="21"/>
          <w:lang w:eastAsia="pt-BR"/>
        </w:rPr>
        <w:t>    </w:t>
      </w:r>
      <w:r w:rsidRPr="009B3D4F">
        <w:rPr>
          <w:rFonts w:ascii="Consolas" w:eastAsia="Times New Roman" w:hAnsi="Consolas" w:cs="Consolas"/>
          <w:color w:val="808080"/>
          <w:sz w:val="21"/>
          <w:szCs w:val="21"/>
          <w:lang w:eastAsia="pt-BR"/>
        </w:rPr>
        <w:t>&lt;</w:t>
      </w:r>
      <w:r w:rsidRPr="009B3D4F">
        <w:rPr>
          <w:rFonts w:ascii="Consolas" w:eastAsia="Times New Roman" w:hAnsi="Consolas" w:cs="Consolas"/>
          <w:color w:val="569CD6"/>
          <w:sz w:val="21"/>
          <w:szCs w:val="21"/>
          <w:lang w:eastAsia="pt-BR"/>
        </w:rPr>
        <w:t>h1</w:t>
      </w:r>
      <w:r w:rsidRPr="009B3D4F">
        <w:rPr>
          <w:rFonts w:ascii="Consolas" w:eastAsia="Times New Roman" w:hAnsi="Consolas" w:cs="Consolas"/>
          <w:color w:val="808080"/>
          <w:sz w:val="21"/>
          <w:szCs w:val="21"/>
          <w:lang w:eastAsia="pt-BR"/>
        </w:rPr>
        <w:t>&gt;</w:t>
      </w:r>
      <w:r w:rsidRPr="009B3D4F">
        <w:rPr>
          <w:rFonts w:ascii="Consolas" w:eastAsia="Times New Roman" w:hAnsi="Consolas" w:cs="Consolas"/>
          <w:color w:val="D4D4D4"/>
          <w:sz w:val="21"/>
          <w:szCs w:val="21"/>
          <w:lang w:eastAsia="pt-BR"/>
        </w:rPr>
        <w:t>Formulário</w:t>
      </w:r>
      <w:r w:rsidRPr="009B3D4F">
        <w:rPr>
          <w:rFonts w:ascii="Consolas" w:eastAsia="Times New Roman" w:hAnsi="Consolas" w:cs="Consolas"/>
          <w:color w:val="808080"/>
          <w:sz w:val="21"/>
          <w:szCs w:val="21"/>
          <w:lang w:eastAsia="pt-BR"/>
        </w:rPr>
        <w:t>&lt;/</w:t>
      </w:r>
      <w:r w:rsidRPr="009B3D4F">
        <w:rPr>
          <w:rFonts w:ascii="Consolas" w:eastAsia="Times New Roman" w:hAnsi="Consolas" w:cs="Consolas"/>
          <w:color w:val="569CD6"/>
          <w:sz w:val="21"/>
          <w:szCs w:val="21"/>
          <w:lang w:eastAsia="pt-BR"/>
        </w:rPr>
        <w:t>h1</w:t>
      </w:r>
      <w:r w:rsidRPr="009B3D4F">
        <w:rPr>
          <w:rFonts w:ascii="Consolas" w:eastAsia="Times New Roman" w:hAnsi="Consolas" w:cs="Consolas"/>
          <w:color w:val="808080"/>
          <w:sz w:val="21"/>
          <w:szCs w:val="21"/>
          <w:lang w:eastAsia="pt-BR"/>
        </w:rPr>
        <w:t>&gt;</w:t>
      </w:r>
    </w:p>
    <w:p w14:paraId="30A9BE1C"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eastAsia="pt-BR"/>
        </w:rPr>
      </w:pPr>
      <w:r w:rsidRPr="009B3D4F">
        <w:rPr>
          <w:rFonts w:ascii="Consolas" w:eastAsia="Times New Roman" w:hAnsi="Consolas" w:cs="Consolas"/>
          <w:color w:val="D4D4D4"/>
          <w:sz w:val="21"/>
          <w:szCs w:val="21"/>
          <w:lang w:eastAsia="pt-BR"/>
        </w:rPr>
        <w:t>    </w:t>
      </w:r>
      <w:r w:rsidRPr="009B3D4F">
        <w:rPr>
          <w:rFonts w:ascii="Consolas" w:eastAsia="Times New Roman" w:hAnsi="Consolas" w:cs="Consolas"/>
          <w:color w:val="808080"/>
          <w:sz w:val="21"/>
          <w:szCs w:val="21"/>
          <w:lang w:eastAsia="pt-BR"/>
        </w:rPr>
        <w:t>&lt;</w:t>
      </w:r>
      <w:r w:rsidRPr="009B3D4F">
        <w:rPr>
          <w:rFonts w:ascii="Consolas" w:eastAsia="Times New Roman" w:hAnsi="Consolas" w:cs="Consolas"/>
          <w:color w:val="569CD6"/>
          <w:sz w:val="21"/>
          <w:szCs w:val="21"/>
          <w:lang w:eastAsia="pt-BR"/>
        </w:rPr>
        <w:t>form</w:t>
      </w:r>
      <w:r w:rsidRPr="009B3D4F">
        <w:rPr>
          <w:rFonts w:ascii="Consolas" w:eastAsia="Times New Roman" w:hAnsi="Consolas" w:cs="Consolas"/>
          <w:color w:val="D4D4D4"/>
          <w:sz w:val="21"/>
          <w:szCs w:val="21"/>
          <w:lang w:eastAsia="pt-BR"/>
        </w:rPr>
        <w:t> </w:t>
      </w:r>
      <w:r w:rsidRPr="009B3D4F">
        <w:rPr>
          <w:rFonts w:ascii="Consolas" w:eastAsia="Times New Roman" w:hAnsi="Consolas" w:cs="Consolas"/>
          <w:color w:val="9CDCFE"/>
          <w:sz w:val="21"/>
          <w:szCs w:val="21"/>
          <w:lang w:eastAsia="pt-BR"/>
        </w:rPr>
        <w:t>name</w:t>
      </w:r>
      <w:r w:rsidRPr="009B3D4F">
        <w:rPr>
          <w:rFonts w:ascii="Consolas" w:eastAsia="Times New Roman" w:hAnsi="Consolas" w:cs="Consolas"/>
          <w:color w:val="D4D4D4"/>
          <w:sz w:val="21"/>
          <w:szCs w:val="21"/>
          <w:lang w:eastAsia="pt-BR"/>
        </w:rPr>
        <w:t>=</w:t>
      </w:r>
      <w:r w:rsidRPr="009B3D4F">
        <w:rPr>
          <w:rFonts w:ascii="Consolas" w:eastAsia="Times New Roman" w:hAnsi="Consolas" w:cs="Consolas"/>
          <w:color w:val="CE9178"/>
          <w:sz w:val="21"/>
          <w:szCs w:val="21"/>
          <w:lang w:eastAsia="pt-BR"/>
        </w:rPr>
        <w:t>"pesquisa"</w:t>
      </w:r>
      <w:r w:rsidRPr="009B3D4F">
        <w:rPr>
          <w:rFonts w:ascii="Consolas" w:eastAsia="Times New Roman" w:hAnsi="Consolas" w:cs="Consolas"/>
          <w:color w:val="D4D4D4"/>
          <w:sz w:val="21"/>
          <w:szCs w:val="21"/>
          <w:lang w:eastAsia="pt-BR"/>
        </w:rPr>
        <w:t> </w:t>
      </w:r>
      <w:r w:rsidRPr="009B3D4F">
        <w:rPr>
          <w:rFonts w:ascii="Consolas" w:eastAsia="Times New Roman" w:hAnsi="Consolas" w:cs="Consolas"/>
          <w:color w:val="9CDCFE"/>
          <w:sz w:val="21"/>
          <w:szCs w:val="21"/>
          <w:lang w:eastAsia="pt-BR"/>
        </w:rPr>
        <w:t>action</w:t>
      </w:r>
      <w:r w:rsidRPr="009B3D4F">
        <w:rPr>
          <w:rFonts w:ascii="Consolas" w:eastAsia="Times New Roman" w:hAnsi="Consolas" w:cs="Consolas"/>
          <w:color w:val="D4D4D4"/>
          <w:sz w:val="21"/>
          <w:szCs w:val="21"/>
          <w:lang w:eastAsia="pt-BR"/>
        </w:rPr>
        <w:t>=</w:t>
      </w:r>
      <w:r w:rsidRPr="009B3D4F">
        <w:rPr>
          <w:rFonts w:ascii="Consolas" w:eastAsia="Times New Roman" w:hAnsi="Consolas" w:cs="Consolas"/>
          <w:color w:val="CE9178"/>
          <w:sz w:val="21"/>
          <w:szCs w:val="21"/>
          <w:lang w:eastAsia="pt-BR"/>
        </w:rPr>
        <w:t>"http://www.google.com.br/search"</w:t>
      </w:r>
      <w:r w:rsidRPr="009B3D4F">
        <w:rPr>
          <w:rFonts w:ascii="Consolas" w:eastAsia="Times New Roman" w:hAnsi="Consolas" w:cs="Consolas"/>
          <w:color w:val="808080"/>
          <w:sz w:val="21"/>
          <w:szCs w:val="21"/>
          <w:lang w:eastAsia="pt-BR"/>
        </w:rPr>
        <w:t>&gt;</w:t>
      </w:r>
    </w:p>
    <w:p w14:paraId="7AEEF755"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input</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type</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"text"</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name</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"q"</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placeholder</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w:t>
      </w:r>
      <w:proofErr w:type="spellStart"/>
      <w:r w:rsidRPr="009B3D4F">
        <w:rPr>
          <w:rFonts w:ascii="Consolas" w:eastAsia="Times New Roman" w:hAnsi="Consolas" w:cs="Consolas"/>
          <w:color w:val="CE9178"/>
          <w:sz w:val="21"/>
          <w:szCs w:val="21"/>
          <w:lang w:val="en-US" w:eastAsia="pt-BR"/>
        </w:rPr>
        <w:t>Digite</w:t>
      </w:r>
      <w:proofErr w:type="spellEnd"/>
      <w:r w:rsidRPr="009B3D4F">
        <w:rPr>
          <w:rFonts w:ascii="Consolas" w:eastAsia="Times New Roman" w:hAnsi="Consolas" w:cs="Consolas"/>
          <w:color w:val="CE9178"/>
          <w:sz w:val="21"/>
          <w:szCs w:val="21"/>
          <w:lang w:val="en-US" w:eastAsia="pt-BR"/>
        </w:rPr>
        <w:t> o </w:t>
      </w:r>
      <w:proofErr w:type="spellStart"/>
      <w:r w:rsidRPr="009B3D4F">
        <w:rPr>
          <w:rFonts w:ascii="Consolas" w:eastAsia="Times New Roman" w:hAnsi="Consolas" w:cs="Consolas"/>
          <w:color w:val="CE9178"/>
          <w:sz w:val="21"/>
          <w:szCs w:val="21"/>
          <w:lang w:val="en-US" w:eastAsia="pt-BR"/>
        </w:rPr>
        <w:t>termo</w:t>
      </w:r>
      <w:proofErr w:type="spellEnd"/>
      <w:r w:rsidRPr="009B3D4F">
        <w:rPr>
          <w:rFonts w:ascii="Consolas" w:eastAsia="Times New Roman" w:hAnsi="Consolas" w:cs="Consolas"/>
          <w:color w:val="CE9178"/>
          <w:sz w:val="21"/>
          <w:szCs w:val="21"/>
          <w:lang w:val="en-US" w:eastAsia="pt-BR"/>
        </w:rPr>
        <w:t>..."</w:t>
      </w:r>
      <w:r w:rsidRPr="009B3D4F">
        <w:rPr>
          <w:rFonts w:ascii="Consolas" w:eastAsia="Times New Roman" w:hAnsi="Consolas" w:cs="Consolas"/>
          <w:color w:val="808080"/>
          <w:sz w:val="21"/>
          <w:szCs w:val="21"/>
          <w:lang w:val="en-US" w:eastAsia="pt-BR"/>
        </w:rPr>
        <w:t>&gt;</w:t>
      </w:r>
    </w:p>
    <w:p w14:paraId="3C937CCD"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select</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name</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"hl"</w:t>
      </w:r>
      <w:r w:rsidRPr="009B3D4F">
        <w:rPr>
          <w:rFonts w:ascii="Consolas" w:eastAsia="Times New Roman" w:hAnsi="Consolas" w:cs="Consolas"/>
          <w:color w:val="808080"/>
          <w:sz w:val="21"/>
          <w:szCs w:val="21"/>
          <w:lang w:val="en-US" w:eastAsia="pt-BR"/>
        </w:rPr>
        <w:t>&gt;</w:t>
      </w:r>
    </w:p>
    <w:p w14:paraId="0127A74F"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option</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value</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w:t>
      </w:r>
      <w:proofErr w:type="spellStart"/>
      <w:r w:rsidRPr="009B3D4F">
        <w:rPr>
          <w:rFonts w:ascii="Consolas" w:eastAsia="Times New Roman" w:hAnsi="Consolas" w:cs="Consolas"/>
          <w:color w:val="CE9178"/>
          <w:sz w:val="21"/>
          <w:szCs w:val="21"/>
          <w:lang w:val="en-US" w:eastAsia="pt-BR"/>
        </w:rPr>
        <w:t>pt-br</w:t>
      </w:r>
      <w:proofErr w:type="spellEnd"/>
      <w:r w:rsidRPr="009B3D4F">
        <w:rPr>
          <w:rFonts w:ascii="Consolas" w:eastAsia="Times New Roman" w:hAnsi="Consolas" w:cs="Consolas"/>
          <w:color w:val="CE9178"/>
          <w:sz w:val="21"/>
          <w:szCs w:val="21"/>
          <w:lang w:val="en-US" w:eastAsia="pt-BR"/>
        </w:rPr>
        <w:t>"</w:t>
      </w:r>
      <w:r w:rsidRPr="009B3D4F">
        <w:rPr>
          <w:rFonts w:ascii="Consolas" w:eastAsia="Times New Roman" w:hAnsi="Consolas" w:cs="Consolas"/>
          <w:color w:val="808080"/>
          <w:sz w:val="21"/>
          <w:szCs w:val="21"/>
          <w:lang w:val="en-US" w:eastAsia="pt-BR"/>
        </w:rPr>
        <w:t>&gt;</w:t>
      </w:r>
      <w:proofErr w:type="spellStart"/>
      <w:r w:rsidRPr="009B3D4F">
        <w:rPr>
          <w:rFonts w:ascii="Consolas" w:eastAsia="Times New Roman" w:hAnsi="Consolas" w:cs="Consolas"/>
          <w:color w:val="D4D4D4"/>
          <w:sz w:val="21"/>
          <w:szCs w:val="21"/>
          <w:lang w:val="en-US" w:eastAsia="pt-BR"/>
        </w:rPr>
        <w:t>Português</w:t>
      </w:r>
      <w:proofErr w:type="spellEnd"/>
      <w:r w:rsidRPr="009B3D4F">
        <w:rPr>
          <w:rFonts w:ascii="Consolas" w:eastAsia="Times New Roman" w:hAnsi="Consolas" w:cs="Consolas"/>
          <w:color w:val="D4D4D4"/>
          <w:sz w:val="21"/>
          <w:szCs w:val="21"/>
          <w:lang w:val="en-US" w:eastAsia="pt-BR"/>
        </w:rPr>
        <w:t> (</w:t>
      </w:r>
      <w:proofErr w:type="spellStart"/>
      <w:r w:rsidRPr="009B3D4F">
        <w:rPr>
          <w:rFonts w:ascii="Consolas" w:eastAsia="Times New Roman" w:hAnsi="Consolas" w:cs="Consolas"/>
          <w:color w:val="D4D4D4"/>
          <w:sz w:val="21"/>
          <w:szCs w:val="21"/>
          <w:lang w:val="en-US" w:eastAsia="pt-BR"/>
        </w:rPr>
        <w:t>Brasil</w:t>
      </w:r>
      <w:proofErr w:type="spellEnd"/>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option</w:t>
      </w:r>
      <w:r w:rsidRPr="009B3D4F">
        <w:rPr>
          <w:rFonts w:ascii="Consolas" w:eastAsia="Times New Roman" w:hAnsi="Consolas" w:cs="Consolas"/>
          <w:color w:val="808080"/>
          <w:sz w:val="21"/>
          <w:szCs w:val="21"/>
          <w:lang w:val="en-US" w:eastAsia="pt-BR"/>
        </w:rPr>
        <w:t>&gt;</w:t>
      </w:r>
    </w:p>
    <w:p w14:paraId="694A2537"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option</w:t>
      </w: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9CDCFE"/>
          <w:sz w:val="21"/>
          <w:szCs w:val="21"/>
          <w:lang w:val="en-US" w:eastAsia="pt-BR"/>
        </w:rPr>
        <w:t>value</w:t>
      </w:r>
      <w:r w:rsidRPr="009B3D4F">
        <w:rPr>
          <w:rFonts w:ascii="Consolas" w:eastAsia="Times New Roman" w:hAnsi="Consolas" w:cs="Consolas"/>
          <w:color w:val="D4D4D4"/>
          <w:sz w:val="21"/>
          <w:szCs w:val="21"/>
          <w:lang w:val="en-US" w:eastAsia="pt-BR"/>
        </w:rPr>
        <w:t>=</w:t>
      </w:r>
      <w:r w:rsidRPr="009B3D4F">
        <w:rPr>
          <w:rFonts w:ascii="Consolas" w:eastAsia="Times New Roman" w:hAnsi="Consolas" w:cs="Consolas"/>
          <w:color w:val="CE9178"/>
          <w:sz w:val="21"/>
          <w:szCs w:val="21"/>
          <w:lang w:val="en-US" w:eastAsia="pt-BR"/>
        </w:rPr>
        <w:t>"</w:t>
      </w:r>
      <w:proofErr w:type="spellStart"/>
      <w:r w:rsidRPr="009B3D4F">
        <w:rPr>
          <w:rFonts w:ascii="Consolas" w:eastAsia="Times New Roman" w:hAnsi="Consolas" w:cs="Consolas"/>
          <w:color w:val="CE9178"/>
          <w:sz w:val="21"/>
          <w:szCs w:val="21"/>
          <w:lang w:val="en-US" w:eastAsia="pt-BR"/>
        </w:rPr>
        <w:t>en</w:t>
      </w:r>
      <w:proofErr w:type="spellEnd"/>
      <w:r w:rsidRPr="009B3D4F">
        <w:rPr>
          <w:rFonts w:ascii="Consolas" w:eastAsia="Times New Roman" w:hAnsi="Consolas" w:cs="Consolas"/>
          <w:color w:val="CE9178"/>
          <w:sz w:val="21"/>
          <w:szCs w:val="21"/>
          <w:lang w:val="en-US" w:eastAsia="pt-BR"/>
        </w:rPr>
        <w:t>-us"</w:t>
      </w:r>
      <w:r w:rsidRPr="009B3D4F">
        <w:rPr>
          <w:rFonts w:ascii="Consolas" w:eastAsia="Times New Roman" w:hAnsi="Consolas" w:cs="Consolas"/>
          <w:color w:val="808080"/>
          <w:sz w:val="21"/>
          <w:szCs w:val="21"/>
          <w:lang w:val="en-US" w:eastAsia="pt-BR"/>
        </w:rPr>
        <w:t>&gt;</w:t>
      </w:r>
      <w:proofErr w:type="spellStart"/>
      <w:r w:rsidRPr="009B3D4F">
        <w:rPr>
          <w:rFonts w:ascii="Consolas" w:eastAsia="Times New Roman" w:hAnsi="Consolas" w:cs="Consolas"/>
          <w:color w:val="D4D4D4"/>
          <w:sz w:val="21"/>
          <w:szCs w:val="21"/>
          <w:lang w:val="en-US" w:eastAsia="pt-BR"/>
        </w:rPr>
        <w:t>Inglês</w:t>
      </w:r>
      <w:proofErr w:type="spellEnd"/>
      <w:r w:rsidRPr="009B3D4F">
        <w:rPr>
          <w:rFonts w:ascii="Consolas" w:eastAsia="Times New Roman" w:hAnsi="Consolas" w:cs="Consolas"/>
          <w:color w:val="D4D4D4"/>
          <w:sz w:val="21"/>
          <w:szCs w:val="21"/>
          <w:lang w:val="en-US" w:eastAsia="pt-BR"/>
        </w:rPr>
        <w:t> (Americano)</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option</w:t>
      </w:r>
      <w:r w:rsidRPr="009B3D4F">
        <w:rPr>
          <w:rFonts w:ascii="Consolas" w:eastAsia="Times New Roman" w:hAnsi="Consolas" w:cs="Consolas"/>
          <w:color w:val="808080"/>
          <w:sz w:val="21"/>
          <w:szCs w:val="21"/>
          <w:lang w:val="en-US" w:eastAsia="pt-BR"/>
        </w:rPr>
        <w:t>&gt;</w:t>
      </w:r>
    </w:p>
    <w:p w14:paraId="5C828C91"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select</w:t>
      </w:r>
      <w:r w:rsidRPr="009B3D4F">
        <w:rPr>
          <w:rFonts w:ascii="Consolas" w:eastAsia="Times New Roman" w:hAnsi="Consolas" w:cs="Consolas"/>
          <w:color w:val="808080"/>
          <w:sz w:val="21"/>
          <w:szCs w:val="21"/>
          <w:lang w:val="en-US" w:eastAsia="pt-BR"/>
        </w:rPr>
        <w:t>&gt;</w:t>
      </w:r>
    </w:p>
    <w:p w14:paraId="175776F6"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button</w:t>
      </w:r>
      <w:r w:rsidRPr="009B3D4F">
        <w:rPr>
          <w:rFonts w:ascii="Consolas" w:eastAsia="Times New Roman" w:hAnsi="Consolas" w:cs="Consolas"/>
          <w:color w:val="808080"/>
          <w:sz w:val="21"/>
          <w:szCs w:val="21"/>
          <w:lang w:val="en-US" w:eastAsia="pt-BR"/>
        </w:rPr>
        <w:t>&gt;</w:t>
      </w:r>
      <w:proofErr w:type="spellStart"/>
      <w:r w:rsidRPr="009B3D4F">
        <w:rPr>
          <w:rFonts w:ascii="Consolas" w:eastAsia="Times New Roman" w:hAnsi="Consolas" w:cs="Consolas"/>
          <w:color w:val="D4D4D4"/>
          <w:sz w:val="21"/>
          <w:szCs w:val="21"/>
          <w:lang w:val="en-US" w:eastAsia="pt-BR"/>
        </w:rPr>
        <w:t>Pesquisar</w:t>
      </w:r>
      <w:proofErr w:type="spellEnd"/>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button</w:t>
      </w:r>
      <w:r w:rsidRPr="009B3D4F">
        <w:rPr>
          <w:rFonts w:ascii="Consolas" w:eastAsia="Times New Roman" w:hAnsi="Consolas" w:cs="Consolas"/>
          <w:color w:val="808080"/>
          <w:sz w:val="21"/>
          <w:szCs w:val="21"/>
          <w:lang w:val="en-US" w:eastAsia="pt-BR"/>
        </w:rPr>
        <w:t>&gt;</w:t>
      </w:r>
    </w:p>
    <w:p w14:paraId="117B7E82"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form</w:t>
      </w:r>
      <w:r w:rsidRPr="009B3D4F">
        <w:rPr>
          <w:rFonts w:ascii="Consolas" w:eastAsia="Times New Roman" w:hAnsi="Consolas" w:cs="Consolas"/>
          <w:color w:val="808080"/>
          <w:sz w:val="21"/>
          <w:szCs w:val="21"/>
          <w:lang w:val="en-US" w:eastAsia="pt-BR"/>
        </w:rPr>
        <w:t>&gt;</w:t>
      </w:r>
    </w:p>
    <w:p w14:paraId="49B0EB1C"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808080"/>
          <w:sz w:val="21"/>
          <w:szCs w:val="21"/>
          <w:lang w:val="en-US" w:eastAsia="pt-BR"/>
        </w:rPr>
        <w:t>&lt;</w:t>
      </w:r>
      <w:r w:rsidRPr="009B3D4F">
        <w:rPr>
          <w:rFonts w:ascii="Consolas" w:eastAsia="Times New Roman" w:hAnsi="Consolas" w:cs="Consolas"/>
          <w:color w:val="569CD6"/>
          <w:sz w:val="21"/>
          <w:szCs w:val="21"/>
          <w:lang w:val="en-US" w:eastAsia="pt-BR"/>
        </w:rPr>
        <w:t>script</w:t>
      </w:r>
      <w:r w:rsidRPr="009B3D4F">
        <w:rPr>
          <w:rFonts w:ascii="Consolas" w:eastAsia="Times New Roman" w:hAnsi="Consolas" w:cs="Consolas"/>
          <w:color w:val="808080"/>
          <w:sz w:val="21"/>
          <w:szCs w:val="21"/>
          <w:lang w:val="en-US" w:eastAsia="pt-BR"/>
        </w:rPr>
        <w:t>&gt;</w:t>
      </w:r>
    </w:p>
    <w:p w14:paraId="23387F9E" w14:textId="77777777" w:rsidR="009B3D4F" w:rsidRPr="009B3D4F"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9B3D4F">
        <w:rPr>
          <w:rFonts w:ascii="Consolas" w:eastAsia="Times New Roman" w:hAnsi="Consolas" w:cs="Consolas"/>
          <w:color w:val="6A9955"/>
          <w:sz w:val="21"/>
          <w:szCs w:val="21"/>
          <w:lang w:val="en-US" w:eastAsia="pt-BR"/>
        </w:rPr>
        <w:t>// ...</w:t>
      </w:r>
    </w:p>
    <w:p w14:paraId="4984A032" w14:textId="77777777" w:rsidR="009B3D4F" w:rsidRPr="00A12313"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9B3D4F">
        <w:rPr>
          <w:rFonts w:ascii="Consolas" w:eastAsia="Times New Roman" w:hAnsi="Consolas" w:cs="Consolas"/>
          <w:color w:val="D4D4D4"/>
          <w:sz w:val="21"/>
          <w:szCs w:val="21"/>
          <w:lang w:val="en-US" w:eastAsia="pt-BR"/>
        </w:rPr>
        <w:t>    </w:t>
      </w:r>
      <w:r w:rsidRPr="00A12313">
        <w:rPr>
          <w:rFonts w:ascii="Consolas" w:eastAsia="Times New Roman" w:hAnsi="Consolas" w:cs="Consolas"/>
          <w:color w:val="808080"/>
          <w:sz w:val="21"/>
          <w:szCs w:val="21"/>
          <w:lang w:val="en-US" w:eastAsia="pt-BR"/>
        </w:rPr>
        <w:t>&lt;/</w:t>
      </w:r>
      <w:r w:rsidRPr="00A12313">
        <w:rPr>
          <w:rFonts w:ascii="Consolas" w:eastAsia="Times New Roman" w:hAnsi="Consolas" w:cs="Consolas"/>
          <w:color w:val="569CD6"/>
          <w:sz w:val="21"/>
          <w:szCs w:val="21"/>
          <w:lang w:val="en-US" w:eastAsia="pt-BR"/>
        </w:rPr>
        <w:t>script</w:t>
      </w:r>
      <w:r w:rsidRPr="00A12313">
        <w:rPr>
          <w:rFonts w:ascii="Consolas" w:eastAsia="Times New Roman" w:hAnsi="Consolas" w:cs="Consolas"/>
          <w:color w:val="808080"/>
          <w:sz w:val="21"/>
          <w:szCs w:val="21"/>
          <w:lang w:val="en-US" w:eastAsia="pt-BR"/>
        </w:rPr>
        <w:t>&gt;</w:t>
      </w:r>
    </w:p>
    <w:p w14:paraId="0002892A" w14:textId="77777777" w:rsidR="009B3D4F" w:rsidRPr="00A12313" w:rsidRDefault="009B3D4F" w:rsidP="009B3D4F">
      <w:pPr>
        <w:shd w:val="clear" w:color="auto" w:fill="1E1E1E"/>
        <w:spacing w:after="0" w:line="285" w:lineRule="atLeast"/>
        <w:rPr>
          <w:rFonts w:ascii="Consolas" w:eastAsia="Times New Roman" w:hAnsi="Consolas" w:cs="Consolas"/>
          <w:color w:val="D4D4D4"/>
          <w:sz w:val="21"/>
          <w:szCs w:val="21"/>
          <w:lang w:val="en-US" w:eastAsia="pt-BR"/>
        </w:rPr>
      </w:pPr>
      <w:r w:rsidRPr="00A12313">
        <w:rPr>
          <w:rFonts w:ascii="Consolas" w:eastAsia="Times New Roman" w:hAnsi="Consolas" w:cs="Consolas"/>
          <w:color w:val="808080"/>
          <w:sz w:val="21"/>
          <w:szCs w:val="21"/>
          <w:lang w:val="en-US" w:eastAsia="pt-BR"/>
        </w:rPr>
        <w:t>&lt;/</w:t>
      </w:r>
      <w:r w:rsidRPr="00A12313">
        <w:rPr>
          <w:rFonts w:ascii="Consolas" w:eastAsia="Times New Roman" w:hAnsi="Consolas" w:cs="Consolas"/>
          <w:color w:val="569CD6"/>
          <w:sz w:val="21"/>
          <w:szCs w:val="21"/>
          <w:lang w:val="en-US" w:eastAsia="pt-BR"/>
        </w:rPr>
        <w:t>body</w:t>
      </w:r>
      <w:r w:rsidRPr="00A12313">
        <w:rPr>
          <w:rFonts w:ascii="Consolas" w:eastAsia="Times New Roman" w:hAnsi="Consolas" w:cs="Consolas"/>
          <w:color w:val="808080"/>
          <w:sz w:val="21"/>
          <w:szCs w:val="21"/>
          <w:lang w:val="en-US" w:eastAsia="pt-BR"/>
        </w:rPr>
        <w:t>&gt;</w:t>
      </w:r>
    </w:p>
    <w:p w14:paraId="7C54D26B" w14:textId="77777777" w:rsidR="009B3D4F" w:rsidRPr="00A12313" w:rsidRDefault="009B3D4F" w:rsidP="00493CCE">
      <w:pPr>
        <w:rPr>
          <w:sz w:val="24"/>
          <w:szCs w:val="24"/>
          <w:highlight w:val="yellow"/>
          <w:u w:val="single"/>
          <w:lang w:val="en-US"/>
        </w:rPr>
      </w:pPr>
    </w:p>
    <w:p w14:paraId="5D193B9F" w14:textId="77777777" w:rsidR="00886CCC" w:rsidRPr="00A12313" w:rsidRDefault="00886CCC" w:rsidP="00493CCE">
      <w:pPr>
        <w:rPr>
          <w:sz w:val="24"/>
          <w:szCs w:val="24"/>
          <w:highlight w:val="yellow"/>
          <w:u w:val="single"/>
          <w:lang w:val="en-US"/>
        </w:rPr>
      </w:pPr>
    </w:p>
    <w:p w14:paraId="2C1127FE" w14:textId="77777777" w:rsidR="00886CCC" w:rsidRPr="00A12313" w:rsidRDefault="00886CCC" w:rsidP="00493CCE">
      <w:pPr>
        <w:rPr>
          <w:sz w:val="24"/>
          <w:szCs w:val="24"/>
          <w:highlight w:val="yellow"/>
          <w:u w:val="single"/>
          <w:lang w:val="en-US"/>
        </w:rPr>
      </w:pPr>
    </w:p>
    <w:p w14:paraId="2937FDF6" w14:textId="77777777" w:rsidR="00886CCC" w:rsidRPr="00A12313" w:rsidRDefault="00886CCC" w:rsidP="00886CCC">
      <w:pPr>
        <w:shd w:val="clear" w:color="auto" w:fill="1E1E1E"/>
        <w:spacing w:after="0" w:line="285" w:lineRule="atLeast"/>
        <w:rPr>
          <w:rFonts w:ascii="Consolas" w:eastAsia="Times New Roman" w:hAnsi="Consolas" w:cs="Consolas"/>
          <w:color w:val="D4D4D4"/>
          <w:sz w:val="21"/>
          <w:szCs w:val="21"/>
          <w:lang w:val="en-US" w:eastAsia="pt-BR"/>
        </w:rPr>
      </w:pPr>
      <w:r w:rsidRPr="00A12313">
        <w:rPr>
          <w:rFonts w:ascii="Consolas" w:eastAsia="Times New Roman" w:hAnsi="Consolas" w:cs="Consolas"/>
          <w:color w:val="D4D4D4"/>
          <w:sz w:val="21"/>
          <w:szCs w:val="21"/>
          <w:lang w:val="en-US" w:eastAsia="pt-BR"/>
        </w:rPr>
        <w:t>    </w:t>
      </w:r>
      <w:r w:rsidRPr="00A12313">
        <w:rPr>
          <w:rFonts w:ascii="Consolas" w:eastAsia="Times New Roman" w:hAnsi="Consolas" w:cs="Consolas"/>
          <w:color w:val="808080"/>
          <w:sz w:val="21"/>
          <w:szCs w:val="21"/>
          <w:lang w:val="en-US" w:eastAsia="pt-BR"/>
        </w:rPr>
        <w:t>&lt;</w:t>
      </w:r>
      <w:r w:rsidRPr="00A12313">
        <w:rPr>
          <w:rFonts w:ascii="Consolas" w:eastAsia="Times New Roman" w:hAnsi="Consolas" w:cs="Consolas"/>
          <w:color w:val="569CD6"/>
          <w:sz w:val="21"/>
          <w:szCs w:val="21"/>
          <w:lang w:val="en-US" w:eastAsia="pt-BR"/>
        </w:rPr>
        <w:t>script</w:t>
      </w:r>
      <w:r w:rsidRPr="00A12313">
        <w:rPr>
          <w:rFonts w:ascii="Consolas" w:eastAsia="Times New Roman" w:hAnsi="Consolas" w:cs="Consolas"/>
          <w:color w:val="808080"/>
          <w:sz w:val="21"/>
          <w:szCs w:val="21"/>
          <w:lang w:val="en-US" w:eastAsia="pt-BR"/>
        </w:rPr>
        <w:t>&gt;</w:t>
      </w:r>
    </w:p>
    <w:p w14:paraId="6416932B" w14:textId="77777777" w:rsidR="00886CCC" w:rsidRPr="00E227B4"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A12313">
        <w:rPr>
          <w:rFonts w:ascii="Consolas" w:eastAsia="Times New Roman" w:hAnsi="Consolas" w:cs="Consolas"/>
          <w:color w:val="D4D4D4"/>
          <w:sz w:val="21"/>
          <w:szCs w:val="21"/>
          <w:lang w:val="en-US" w:eastAsia="pt-BR"/>
        </w:rPr>
        <w:t>        </w:t>
      </w:r>
      <w:r w:rsidRPr="00E227B4">
        <w:rPr>
          <w:rFonts w:ascii="Consolas" w:eastAsia="Times New Roman" w:hAnsi="Consolas" w:cs="Consolas"/>
          <w:color w:val="6A9955"/>
          <w:sz w:val="21"/>
          <w:szCs w:val="21"/>
          <w:lang w:eastAsia="pt-BR"/>
        </w:rPr>
        <w:t>/*</w:t>
      </w:r>
      <w:proofErr w:type="gramStart"/>
      <w:r w:rsidRPr="00E227B4">
        <w:rPr>
          <w:rFonts w:ascii="Consolas" w:eastAsia="Times New Roman" w:hAnsi="Consolas" w:cs="Consolas"/>
          <w:color w:val="6A9955"/>
          <w:sz w:val="21"/>
          <w:szCs w:val="21"/>
          <w:lang w:eastAsia="pt-BR"/>
        </w:rPr>
        <w:t>documents.forms</w:t>
      </w:r>
      <w:proofErr w:type="gramEnd"/>
      <w:r w:rsidRPr="00E227B4">
        <w:rPr>
          <w:rFonts w:ascii="Consolas" w:eastAsia="Times New Roman" w:hAnsi="Consolas" w:cs="Consolas"/>
          <w:color w:val="6A9955"/>
          <w:sz w:val="21"/>
          <w:szCs w:val="21"/>
          <w:lang w:eastAsia="pt-BR"/>
        </w:rPr>
        <w:t> traz um Array em formato HTMLCollection de todos os formulários no meu HTML*/</w:t>
      </w:r>
    </w:p>
    <w:p w14:paraId="5118B96D" w14:textId="77777777" w:rsidR="00886CCC" w:rsidRPr="00E227B4"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9CDCFE"/>
          <w:sz w:val="21"/>
          <w:szCs w:val="21"/>
          <w:lang w:eastAsia="pt-BR"/>
        </w:rPr>
        <w:t>console</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log</w:t>
      </w:r>
      <w:r w:rsidRPr="00E227B4">
        <w:rPr>
          <w:rFonts w:ascii="Consolas" w:eastAsia="Times New Roman" w:hAnsi="Consolas" w:cs="Consolas"/>
          <w:color w:val="D4D4D4"/>
          <w:sz w:val="21"/>
          <w:szCs w:val="21"/>
          <w:lang w:eastAsia="pt-BR"/>
        </w:rPr>
        <w:t>(</w:t>
      </w:r>
      <w:proofErr w:type="spellStart"/>
      <w:proofErr w:type="gramStart"/>
      <w:r w:rsidRPr="00E227B4">
        <w:rPr>
          <w:rFonts w:ascii="Consolas" w:eastAsia="Times New Roman" w:hAnsi="Consolas" w:cs="Consolas"/>
          <w:color w:val="9CDCFE"/>
          <w:sz w:val="21"/>
          <w:szCs w:val="21"/>
          <w:lang w:eastAsia="pt-BR"/>
        </w:rPr>
        <w:t>document</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4FC1FF"/>
          <w:sz w:val="21"/>
          <w:szCs w:val="21"/>
          <w:lang w:eastAsia="pt-BR"/>
        </w:rPr>
        <w:t>forms</w:t>
      </w:r>
      <w:proofErr w:type="spellEnd"/>
      <w:proofErr w:type="gramEnd"/>
      <w:r w:rsidRPr="00E227B4">
        <w:rPr>
          <w:rFonts w:ascii="Consolas" w:eastAsia="Times New Roman" w:hAnsi="Consolas" w:cs="Consolas"/>
          <w:color w:val="D4D4D4"/>
          <w:sz w:val="21"/>
          <w:szCs w:val="21"/>
          <w:lang w:eastAsia="pt-BR"/>
        </w:rPr>
        <w:t>)</w:t>
      </w:r>
    </w:p>
    <w:p w14:paraId="3C8E7E83"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886CCC">
        <w:rPr>
          <w:rFonts w:ascii="Consolas" w:eastAsia="Times New Roman" w:hAnsi="Consolas" w:cs="Consolas"/>
          <w:color w:val="9CDCFE"/>
          <w:sz w:val="21"/>
          <w:szCs w:val="21"/>
          <w:lang w:eastAsia="pt-BR"/>
        </w:rPr>
        <w:t>console</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DCDCAA"/>
          <w:sz w:val="21"/>
          <w:szCs w:val="21"/>
          <w:lang w:eastAsia="pt-BR"/>
        </w:rPr>
        <w:t>log</w:t>
      </w:r>
      <w:r w:rsidRPr="00886CCC">
        <w:rPr>
          <w:rFonts w:ascii="Consolas" w:eastAsia="Times New Roman" w:hAnsi="Consolas" w:cs="Consolas"/>
          <w:color w:val="D4D4D4"/>
          <w:sz w:val="21"/>
          <w:szCs w:val="21"/>
          <w:lang w:eastAsia="pt-BR"/>
        </w:rPr>
        <w:t>(</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4FC1FF"/>
          <w:sz w:val="21"/>
          <w:szCs w:val="21"/>
          <w:lang w:eastAsia="pt-BR"/>
        </w:rPr>
        <w:t>forms</w:t>
      </w:r>
      <w:proofErr w:type="spellEnd"/>
      <w:proofErr w:type="gramEnd"/>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B5CEA8"/>
          <w:sz w:val="21"/>
          <w:szCs w:val="21"/>
          <w:lang w:eastAsia="pt-BR"/>
        </w:rPr>
        <w:t>0</w:t>
      </w:r>
      <w:r w:rsidRPr="00886CCC">
        <w:rPr>
          <w:rFonts w:ascii="Consolas" w:eastAsia="Times New Roman" w:hAnsi="Consolas" w:cs="Consolas"/>
          <w:color w:val="D4D4D4"/>
          <w:sz w:val="21"/>
          <w:szCs w:val="21"/>
          <w:lang w:eastAsia="pt-BR"/>
        </w:rPr>
        <w:t>])</w:t>
      </w:r>
    </w:p>
    <w:p w14:paraId="4198415B"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6A9955"/>
          <w:sz w:val="21"/>
          <w:szCs w:val="21"/>
          <w:lang w:eastAsia="pt-BR"/>
        </w:rPr>
        <w:t>/*pegando o elemento pelo nome*/</w:t>
      </w:r>
    </w:p>
    <w:p w14:paraId="09100AC4"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9CDCFE"/>
          <w:sz w:val="21"/>
          <w:szCs w:val="21"/>
          <w:lang w:eastAsia="pt-BR"/>
        </w:rPr>
        <w:t>console</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DCDCAA"/>
          <w:sz w:val="21"/>
          <w:szCs w:val="21"/>
          <w:lang w:eastAsia="pt-BR"/>
        </w:rPr>
        <w:t>log</w:t>
      </w:r>
      <w:r w:rsidRPr="00886CCC">
        <w:rPr>
          <w:rFonts w:ascii="Consolas" w:eastAsia="Times New Roman" w:hAnsi="Consolas" w:cs="Consolas"/>
          <w:color w:val="D4D4D4"/>
          <w:sz w:val="21"/>
          <w:szCs w:val="21"/>
          <w:lang w:eastAsia="pt-BR"/>
        </w:rPr>
        <w:t>(</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DCDCAA"/>
          <w:sz w:val="21"/>
          <w:szCs w:val="21"/>
          <w:lang w:eastAsia="pt-BR"/>
        </w:rPr>
        <w:t>getElementsByName</w:t>
      </w:r>
      <w:proofErr w:type="spellEnd"/>
      <w:proofErr w:type="gramEnd"/>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CE9178"/>
          <w:sz w:val="21"/>
          <w:szCs w:val="21"/>
          <w:lang w:eastAsia="pt-BR"/>
        </w:rPr>
        <w:t>'pesquisa'</w:t>
      </w:r>
      <w:r w:rsidRPr="00886CCC">
        <w:rPr>
          <w:rFonts w:ascii="Consolas" w:eastAsia="Times New Roman" w:hAnsi="Consolas" w:cs="Consolas"/>
          <w:color w:val="D4D4D4"/>
          <w:sz w:val="21"/>
          <w:szCs w:val="21"/>
          <w:lang w:eastAsia="pt-BR"/>
        </w:rPr>
        <w:t>))</w:t>
      </w:r>
    </w:p>
    <w:p w14:paraId="4779B85A"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9CDCFE"/>
          <w:sz w:val="21"/>
          <w:szCs w:val="21"/>
          <w:lang w:eastAsia="pt-BR"/>
        </w:rPr>
        <w:t>console</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DCDCAA"/>
          <w:sz w:val="21"/>
          <w:szCs w:val="21"/>
          <w:lang w:eastAsia="pt-BR"/>
        </w:rPr>
        <w:t>log</w:t>
      </w:r>
      <w:r w:rsidRPr="00886CCC">
        <w:rPr>
          <w:rFonts w:ascii="Consolas" w:eastAsia="Times New Roman" w:hAnsi="Consolas" w:cs="Consolas"/>
          <w:color w:val="D4D4D4"/>
          <w:sz w:val="21"/>
          <w:szCs w:val="21"/>
          <w:lang w:eastAsia="pt-BR"/>
        </w:rPr>
        <w:t>(</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pesquisa</w:t>
      </w:r>
      <w:proofErr w:type="spellEnd"/>
      <w:proofErr w:type="gramEnd"/>
      <w:r w:rsidRPr="00886CCC">
        <w:rPr>
          <w:rFonts w:ascii="Consolas" w:eastAsia="Times New Roman" w:hAnsi="Consolas" w:cs="Consolas"/>
          <w:color w:val="D4D4D4"/>
          <w:sz w:val="21"/>
          <w:szCs w:val="21"/>
          <w:lang w:eastAsia="pt-BR"/>
        </w:rPr>
        <w:t>)</w:t>
      </w:r>
    </w:p>
    <w:p w14:paraId="23A2228C"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9CDCFE"/>
          <w:sz w:val="21"/>
          <w:szCs w:val="21"/>
          <w:lang w:eastAsia="pt-BR"/>
        </w:rPr>
        <w:t>console</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DCDCAA"/>
          <w:sz w:val="21"/>
          <w:szCs w:val="21"/>
          <w:lang w:eastAsia="pt-BR"/>
        </w:rPr>
        <w:t>log</w:t>
      </w:r>
      <w:r w:rsidRPr="00886CCC">
        <w:rPr>
          <w:rFonts w:ascii="Consolas" w:eastAsia="Times New Roman" w:hAnsi="Consolas" w:cs="Consolas"/>
          <w:color w:val="D4D4D4"/>
          <w:sz w:val="21"/>
          <w:szCs w:val="21"/>
          <w:lang w:eastAsia="pt-BR"/>
        </w:rPr>
        <w:t>(</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pesquisa</w:t>
      </w:r>
      <w:proofErr w:type="gramEnd"/>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q</w:t>
      </w:r>
      <w:proofErr w:type="spellEnd"/>
      <w:r w:rsidRPr="00886CCC">
        <w:rPr>
          <w:rFonts w:ascii="Consolas" w:eastAsia="Times New Roman" w:hAnsi="Consolas" w:cs="Consolas"/>
          <w:color w:val="D4D4D4"/>
          <w:sz w:val="21"/>
          <w:szCs w:val="21"/>
          <w:lang w:eastAsia="pt-BR"/>
        </w:rPr>
        <w:t>)</w:t>
      </w:r>
    </w:p>
    <w:p w14:paraId="1E142423"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6A9955"/>
          <w:sz w:val="21"/>
          <w:szCs w:val="21"/>
          <w:lang w:eastAsia="pt-BR"/>
        </w:rPr>
        <w:t>/*alterando o valor do meu campo do formulário a partir dos nomes, desta sintaxe*/</w:t>
      </w:r>
    </w:p>
    <w:p w14:paraId="05BB0CF0"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pesquisa</w:t>
      </w:r>
      <w:proofErr w:type="gramEnd"/>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q</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value</w:t>
      </w:r>
      <w:proofErr w:type="spellEnd"/>
      <w:r w:rsidRPr="00886CCC">
        <w:rPr>
          <w:rFonts w:ascii="Consolas" w:eastAsia="Times New Roman" w:hAnsi="Consolas" w:cs="Consolas"/>
          <w:color w:val="D4D4D4"/>
          <w:sz w:val="21"/>
          <w:szCs w:val="21"/>
          <w:lang w:eastAsia="pt-BR"/>
        </w:rPr>
        <w:t> = </w:t>
      </w:r>
      <w:r w:rsidRPr="00886CCC">
        <w:rPr>
          <w:rFonts w:ascii="Consolas" w:eastAsia="Times New Roman" w:hAnsi="Consolas" w:cs="Consolas"/>
          <w:color w:val="CE9178"/>
          <w:sz w:val="21"/>
          <w:szCs w:val="21"/>
          <w:lang w:eastAsia="pt-BR"/>
        </w:rPr>
        <w:t>'Linux'</w:t>
      </w:r>
    </w:p>
    <w:p w14:paraId="73EC0BD5"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proofErr w:type="spellStart"/>
      <w:proofErr w:type="gramStart"/>
      <w:r w:rsidRPr="00886CCC">
        <w:rPr>
          <w:rFonts w:ascii="Consolas" w:eastAsia="Times New Roman" w:hAnsi="Consolas" w:cs="Consolas"/>
          <w:color w:val="9CDCFE"/>
          <w:sz w:val="21"/>
          <w:szCs w:val="21"/>
          <w:lang w:eastAsia="pt-BR"/>
        </w:rPr>
        <w:t>document</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pesquisa</w:t>
      </w:r>
      <w:proofErr w:type="gramEnd"/>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hl</w:t>
      </w:r>
      <w:r w:rsidRPr="00886CCC">
        <w:rPr>
          <w:rFonts w:ascii="Consolas" w:eastAsia="Times New Roman" w:hAnsi="Consolas" w:cs="Consolas"/>
          <w:color w:val="D4D4D4"/>
          <w:sz w:val="21"/>
          <w:szCs w:val="21"/>
          <w:lang w:eastAsia="pt-BR"/>
        </w:rPr>
        <w:t>.</w:t>
      </w:r>
      <w:r w:rsidRPr="00886CCC">
        <w:rPr>
          <w:rFonts w:ascii="Consolas" w:eastAsia="Times New Roman" w:hAnsi="Consolas" w:cs="Consolas"/>
          <w:color w:val="9CDCFE"/>
          <w:sz w:val="21"/>
          <w:szCs w:val="21"/>
          <w:lang w:eastAsia="pt-BR"/>
        </w:rPr>
        <w:t>value</w:t>
      </w:r>
      <w:proofErr w:type="spellEnd"/>
      <w:r w:rsidRPr="00886CCC">
        <w:rPr>
          <w:rFonts w:ascii="Consolas" w:eastAsia="Times New Roman" w:hAnsi="Consolas" w:cs="Consolas"/>
          <w:color w:val="D4D4D4"/>
          <w:sz w:val="21"/>
          <w:szCs w:val="21"/>
          <w:lang w:eastAsia="pt-BR"/>
        </w:rPr>
        <w:t> = </w:t>
      </w:r>
      <w:r w:rsidRPr="00886CCC">
        <w:rPr>
          <w:rFonts w:ascii="Consolas" w:eastAsia="Times New Roman" w:hAnsi="Consolas" w:cs="Consolas"/>
          <w:color w:val="CE9178"/>
          <w:sz w:val="21"/>
          <w:szCs w:val="21"/>
          <w:lang w:eastAsia="pt-BR"/>
        </w:rPr>
        <w:t>'</w:t>
      </w:r>
      <w:proofErr w:type="spellStart"/>
      <w:r w:rsidRPr="00886CCC">
        <w:rPr>
          <w:rFonts w:ascii="Consolas" w:eastAsia="Times New Roman" w:hAnsi="Consolas" w:cs="Consolas"/>
          <w:color w:val="CE9178"/>
          <w:sz w:val="21"/>
          <w:szCs w:val="21"/>
          <w:lang w:eastAsia="pt-BR"/>
        </w:rPr>
        <w:t>en-us</w:t>
      </w:r>
      <w:proofErr w:type="spellEnd"/>
      <w:r w:rsidRPr="00886CCC">
        <w:rPr>
          <w:rFonts w:ascii="Consolas" w:eastAsia="Times New Roman" w:hAnsi="Consolas" w:cs="Consolas"/>
          <w:color w:val="CE9178"/>
          <w:sz w:val="21"/>
          <w:szCs w:val="21"/>
          <w:lang w:eastAsia="pt-BR"/>
        </w:rPr>
        <w:t>'</w:t>
      </w:r>
    </w:p>
    <w:p w14:paraId="418ED082" w14:textId="77777777" w:rsidR="00886CCC" w:rsidRPr="00886CCC" w:rsidRDefault="00886CCC" w:rsidP="00886CCC">
      <w:pPr>
        <w:shd w:val="clear" w:color="auto" w:fill="1E1E1E"/>
        <w:spacing w:after="0" w:line="285" w:lineRule="atLeast"/>
        <w:rPr>
          <w:rFonts w:ascii="Consolas" w:eastAsia="Times New Roman" w:hAnsi="Consolas" w:cs="Consolas"/>
          <w:color w:val="D4D4D4"/>
          <w:sz w:val="21"/>
          <w:szCs w:val="21"/>
          <w:lang w:eastAsia="pt-BR"/>
        </w:rPr>
      </w:pPr>
      <w:r w:rsidRPr="00886CCC">
        <w:rPr>
          <w:rFonts w:ascii="Consolas" w:eastAsia="Times New Roman" w:hAnsi="Consolas" w:cs="Consolas"/>
          <w:color w:val="D4D4D4"/>
          <w:sz w:val="21"/>
          <w:szCs w:val="21"/>
          <w:lang w:eastAsia="pt-BR"/>
        </w:rPr>
        <w:t>    </w:t>
      </w:r>
      <w:r w:rsidRPr="00886CCC">
        <w:rPr>
          <w:rFonts w:ascii="Consolas" w:eastAsia="Times New Roman" w:hAnsi="Consolas" w:cs="Consolas"/>
          <w:color w:val="808080"/>
          <w:sz w:val="21"/>
          <w:szCs w:val="21"/>
          <w:lang w:eastAsia="pt-BR"/>
        </w:rPr>
        <w:t>&lt;/</w:t>
      </w:r>
      <w:r w:rsidRPr="00886CCC">
        <w:rPr>
          <w:rFonts w:ascii="Consolas" w:eastAsia="Times New Roman" w:hAnsi="Consolas" w:cs="Consolas"/>
          <w:color w:val="569CD6"/>
          <w:sz w:val="21"/>
          <w:szCs w:val="21"/>
          <w:lang w:eastAsia="pt-BR"/>
        </w:rPr>
        <w:t>script</w:t>
      </w:r>
      <w:r w:rsidRPr="00886CCC">
        <w:rPr>
          <w:rFonts w:ascii="Consolas" w:eastAsia="Times New Roman" w:hAnsi="Consolas" w:cs="Consolas"/>
          <w:color w:val="808080"/>
          <w:sz w:val="21"/>
          <w:szCs w:val="21"/>
          <w:lang w:eastAsia="pt-BR"/>
        </w:rPr>
        <w:t>&gt;</w:t>
      </w:r>
    </w:p>
    <w:p w14:paraId="1EE1D4E2" w14:textId="77777777" w:rsidR="00886CCC" w:rsidRDefault="00886CCC" w:rsidP="00493CCE">
      <w:pPr>
        <w:rPr>
          <w:sz w:val="24"/>
          <w:szCs w:val="24"/>
          <w:highlight w:val="yellow"/>
          <w:u w:val="single"/>
        </w:rPr>
      </w:pPr>
    </w:p>
    <w:p w14:paraId="58B0AAC8" w14:textId="77777777" w:rsidR="00886CCC" w:rsidRDefault="00886CCC" w:rsidP="00493CCE">
      <w:pPr>
        <w:rPr>
          <w:sz w:val="24"/>
          <w:szCs w:val="24"/>
          <w:u w:val="single"/>
        </w:rPr>
      </w:pPr>
      <w:r>
        <w:rPr>
          <w:sz w:val="24"/>
          <w:szCs w:val="24"/>
          <w:highlight w:val="yellow"/>
          <w:u w:val="single"/>
        </w:rPr>
        <w:t xml:space="preserve">Lembre-se que em uma URL o que separa a endereço dos parâmetros de uma consulta é “?” e o que separa os parâmetros é “&amp;”, como no exemplo: </w:t>
      </w:r>
      <w:hyperlink r:id="rId91" w:history="1">
        <w:r w:rsidRPr="00253DBF">
          <w:rPr>
            <w:rStyle w:val="Hyperlink"/>
            <w:sz w:val="24"/>
            <w:szCs w:val="24"/>
          </w:rPr>
          <w:t>https://www.google.com.br/search</w:t>
        </w:r>
        <w:r w:rsidRPr="00253DBF">
          <w:rPr>
            <w:rStyle w:val="Hyperlink"/>
            <w:b/>
            <w:bCs/>
            <w:sz w:val="24"/>
            <w:szCs w:val="24"/>
            <w:highlight w:val="yellow"/>
          </w:rPr>
          <w:t>?</w:t>
        </w:r>
        <w:r w:rsidRPr="00253DBF">
          <w:rPr>
            <w:rStyle w:val="Hyperlink"/>
            <w:sz w:val="24"/>
            <w:szCs w:val="24"/>
          </w:rPr>
          <w:t>q=Linux</w:t>
        </w:r>
        <w:r w:rsidRPr="00253DBF">
          <w:rPr>
            <w:rStyle w:val="Hyperlink"/>
            <w:b/>
            <w:bCs/>
            <w:sz w:val="24"/>
            <w:szCs w:val="24"/>
            <w:highlight w:val="yellow"/>
          </w:rPr>
          <w:t>&amp;</w:t>
        </w:r>
        <w:r w:rsidRPr="00253DBF">
          <w:rPr>
            <w:rStyle w:val="Hyperlink"/>
            <w:sz w:val="24"/>
            <w:szCs w:val="24"/>
          </w:rPr>
          <w:t>hl=en-us</w:t>
        </w:r>
      </w:hyperlink>
    </w:p>
    <w:p w14:paraId="0C949BD7" w14:textId="77777777" w:rsidR="00886CCC" w:rsidRPr="00A9415A" w:rsidRDefault="00886CCC" w:rsidP="00493CCE">
      <w:pPr>
        <w:rPr>
          <w:sz w:val="24"/>
          <w:szCs w:val="24"/>
          <w:highlight w:val="yellow"/>
          <w:u w:val="single"/>
        </w:rPr>
      </w:pPr>
      <w:r>
        <w:rPr>
          <w:sz w:val="24"/>
          <w:szCs w:val="24"/>
          <w:u w:val="single"/>
        </w:rPr>
        <w:t xml:space="preserve">Então quando coloquei como </w:t>
      </w:r>
      <w:proofErr w:type="spellStart"/>
      <w:r>
        <w:rPr>
          <w:sz w:val="24"/>
          <w:szCs w:val="24"/>
          <w:u w:val="single"/>
        </w:rPr>
        <w:t>name</w:t>
      </w:r>
      <w:proofErr w:type="spellEnd"/>
      <w:r>
        <w:rPr>
          <w:sz w:val="24"/>
          <w:szCs w:val="24"/>
          <w:u w:val="single"/>
        </w:rPr>
        <w:t xml:space="preserve"> “q” e “hl” os meus parâmetros da minha busca é que estes parâmetros são </w:t>
      </w:r>
      <w:proofErr w:type="gramStart"/>
      <w:r>
        <w:rPr>
          <w:sz w:val="24"/>
          <w:szCs w:val="24"/>
          <w:u w:val="single"/>
        </w:rPr>
        <w:t>os padrão</w:t>
      </w:r>
      <w:proofErr w:type="gramEnd"/>
      <w:r>
        <w:rPr>
          <w:sz w:val="24"/>
          <w:szCs w:val="24"/>
          <w:u w:val="single"/>
        </w:rPr>
        <w:t xml:space="preserve"> do sistema de busca do google... Se eu colocasse </w:t>
      </w:r>
      <w:r>
        <w:rPr>
          <w:sz w:val="24"/>
          <w:szCs w:val="24"/>
          <w:u w:val="single"/>
        </w:rPr>
        <w:lastRenderedPageBreak/>
        <w:t xml:space="preserve">diferente a busca não ia acontecer da forma certo no </w:t>
      </w:r>
      <w:proofErr w:type="spellStart"/>
      <w:r>
        <w:rPr>
          <w:sz w:val="24"/>
          <w:szCs w:val="24"/>
          <w:u w:val="single"/>
        </w:rPr>
        <w:t>end</w:t>
      </w:r>
      <w:proofErr w:type="spellEnd"/>
      <w:r>
        <w:rPr>
          <w:sz w:val="24"/>
          <w:szCs w:val="24"/>
          <w:u w:val="single"/>
        </w:rPr>
        <w:t xml:space="preserve"> point do Google “</w:t>
      </w:r>
      <w:r w:rsidRPr="00886CCC">
        <w:rPr>
          <w:sz w:val="24"/>
          <w:szCs w:val="24"/>
          <w:u w:val="single"/>
        </w:rPr>
        <w:t>https://www.google.com.br/</w:t>
      </w:r>
      <w:proofErr w:type="spellStart"/>
      <w:r w:rsidRPr="00886CCC">
        <w:rPr>
          <w:sz w:val="24"/>
          <w:szCs w:val="24"/>
          <w:u w:val="single"/>
        </w:rPr>
        <w:t>search</w:t>
      </w:r>
      <w:proofErr w:type="spellEnd"/>
      <w:r>
        <w:rPr>
          <w:sz w:val="24"/>
          <w:szCs w:val="24"/>
          <w:u w:val="single"/>
        </w:rPr>
        <w:t>”</w:t>
      </w:r>
    </w:p>
    <w:p w14:paraId="3C2B5123" w14:textId="77777777" w:rsidR="008E18F4" w:rsidRDefault="00D66772" w:rsidP="00493CCE">
      <w:pPr>
        <w:rPr>
          <w:sz w:val="24"/>
          <w:szCs w:val="24"/>
          <w:highlight w:val="yellow"/>
          <w:u w:val="single"/>
        </w:rPr>
      </w:pPr>
      <w:r>
        <w:rPr>
          <w:sz w:val="24"/>
          <w:szCs w:val="24"/>
          <w:highlight w:val="yellow"/>
          <w:u w:val="single"/>
        </w:rPr>
        <w:t xml:space="preserve">Agora vamos ver como a partir de um elemento eu consigo encontrar outros elementos, navegar dentro da DOM, tipo pegando os filhos de um </w:t>
      </w:r>
      <w:proofErr w:type="spellStart"/>
      <w:r>
        <w:rPr>
          <w:sz w:val="24"/>
          <w:szCs w:val="24"/>
          <w:highlight w:val="yellow"/>
          <w:u w:val="single"/>
        </w:rPr>
        <w:t>elmento</w:t>
      </w:r>
      <w:proofErr w:type="spellEnd"/>
      <w:r>
        <w:rPr>
          <w:sz w:val="24"/>
          <w:szCs w:val="24"/>
          <w:highlight w:val="yellow"/>
          <w:u w:val="single"/>
        </w:rPr>
        <w:t>, etc.</w:t>
      </w:r>
    </w:p>
    <w:p w14:paraId="64D470DF"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val="en-US" w:eastAsia="pt-BR"/>
        </w:rPr>
      </w:pPr>
      <w:r w:rsidRPr="00A706CB">
        <w:rPr>
          <w:rFonts w:ascii="Consolas" w:eastAsia="Times New Roman" w:hAnsi="Consolas" w:cs="Consolas"/>
          <w:color w:val="D4D4D4"/>
          <w:sz w:val="21"/>
          <w:szCs w:val="21"/>
          <w:lang w:eastAsia="pt-BR"/>
        </w:rPr>
        <w:t>    </w:t>
      </w:r>
      <w:r w:rsidRPr="009F31B3">
        <w:rPr>
          <w:rFonts w:ascii="Consolas" w:eastAsia="Times New Roman" w:hAnsi="Consolas" w:cs="Consolas"/>
          <w:color w:val="808080"/>
          <w:sz w:val="21"/>
          <w:szCs w:val="21"/>
          <w:lang w:val="en-US" w:eastAsia="pt-BR"/>
        </w:rPr>
        <w:t>&lt;</w:t>
      </w:r>
      <w:r w:rsidRPr="009F31B3">
        <w:rPr>
          <w:rFonts w:ascii="Consolas" w:eastAsia="Times New Roman" w:hAnsi="Consolas" w:cs="Consolas"/>
          <w:color w:val="569CD6"/>
          <w:sz w:val="21"/>
          <w:szCs w:val="21"/>
          <w:lang w:val="en-US" w:eastAsia="pt-BR"/>
        </w:rPr>
        <w:t>script</w:t>
      </w:r>
      <w:r w:rsidRPr="009F31B3">
        <w:rPr>
          <w:rFonts w:ascii="Consolas" w:eastAsia="Times New Roman" w:hAnsi="Consolas" w:cs="Consolas"/>
          <w:color w:val="808080"/>
          <w:sz w:val="21"/>
          <w:szCs w:val="21"/>
          <w:lang w:val="en-US" w:eastAsia="pt-BR"/>
        </w:rPr>
        <w:t>&gt;</w:t>
      </w:r>
    </w:p>
    <w:p w14:paraId="44FB0DF4"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val="en-US" w:eastAsia="pt-BR"/>
        </w:rPr>
      </w:pPr>
      <w:r w:rsidRPr="009F31B3">
        <w:rPr>
          <w:rFonts w:ascii="Consolas" w:eastAsia="Times New Roman" w:hAnsi="Consolas" w:cs="Consolas"/>
          <w:color w:val="D4D4D4"/>
          <w:sz w:val="21"/>
          <w:szCs w:val="21"/>
          <w:lang w:val="en-US" w:eastAsia="pt-BR"/>
        </w:rPr>
        <w:t>        </w:t>
      </w:r>
      <w:r w:rsidRPr="009F31B3">
        <w:rPr>
          <w:rFonts w:ascii="Consolas" w:eastAsia="Times New Roman" w:hAnsi="Consolas" w:cs="Consolas"/>
          <w:color w:val="569CD6"/>
          <w:sz w:val="21"/>
          <w:szCs w:val="21"/>
          <w:lang w:val="en-US" w:eastAsia="pt-BR"/>
        </w:rPr>
        <w:t>function</w:t>
      </w:r>
      <w:r w:rsidRPr="009F31B3">
        <w:rPr>
          <w:rFonts w:ascii="Consolas" w:eastAsia="Times New Roman" w:hAnsi="Consolas" w:cs="Consolas"/>
          <w:color w:val="D4D4D4"/>
          <w:sz w:val="21"/>
          <w:szCs w:val="21"/>
          <w:lang w:val="en-US" w:eastAsia="pt-BR"/>
        </w:rPr>
        <w:t> </w:t>
      </w:r>
      <w:proofErr w:type="gramStart"/>
      <w:r w:rsidRPr="009F31B3">
        <w:rPr>
          <w:rFonts w:ascii="Consolas" w:eastAsia="Times New Roman" w:hAnsi="Consolas" w:cs="Consolas"/>
          <w:color w:val="DCDCAA"/>
          <w:sz w:val="21"/>
          <w:szCs w:val="21"/>
          <w:lang w:val="en-US" w:eastAsia="pt-BR"/>
        </w:rPr>
        <w:t>log</w:t>
      </w:r>
      <w:r w:rsidRPr="009F31B3">
        <w:rPr>
          <w:rFonts w:ascii="Consolas" w:eastAsia="Times New Roman" w:hAnsi="Consolas" w:cs="Consolas"/>
          <w:color w:val="D4D4D4"/>
          <w:sz w:val="21"/>
          <w:szCs w:val="21"/>
          <w:lang w:val="en-US" w:eastAsia="pt-BR"/>
        </w:rPr>
        <w:t>(</w:t>
      </w:r>
      <w:proofErr w:type="gramEnd"/>
      <w:r w:rsidRPr="009F31B3">
        <w:rPr>
          <w:rFonts w:ascii="Consolas" w:eastAsia="Times New Roman" w:hAnsi="Consolas" w:cs="Consolas"/>
          <w:color w:val="D4D4D4"/>
          <w:sz w:val="21"/>
          <w:szCs w:val="21"/>
          <w:lang w:val="en-US" w:eastAsia="pt-BR"/>
        </w:rPr>
        <w:t>){</w:t>
      </w:r>
    </w:p>
    <w:p w14:paraId="6E53158A"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val="en-US" w:eastAsia="pt-BR"/>
        </w:rPr>
      </w:pPr>
      <w:r w:rsidRPr="009F31B3">
        <w:rPr>
          <w:rFonts w:ascii="Consolas" w:eastAsia="Times New Roman" w:hAnsi="Consolas" w:cs="Consolas"/>
          <w:color w:val="D4D4D4"/>
          <w:sz w:val="21"/>
          <w:szCs w:val="21"/>
          <w:lang w:val="en-US" w:eastAsia="pt-BR"/>
        </w:rPr>
        <w:t>            </w:t>
      </w:r>
      <w:r w:rsidRPr="009F31B3">
        <w:rPr>
          <w:rFonts w:ascii="Consolas" w:eastAsia="Times New Roman" w:hAnsi="Consolas" w:cs="Consolas"/>
          <w:color w:val="9CDCFE"/>
          <w:sz w:val="21"/>
          <w:szCs w:val="21"/>
          <w:lang w:val="en-US" w:eastAsia="pt-BR"/>
        </w:rPr>
        <w:t>console</w:t>
      </w:r>
      <w:r w:rsidRPr="009F31B3">
        <w:rPr>
          <w:rFonts w:ascii="Consolas" w:eastAsia="Times New Roman" w:hAnsi="Consolas" w:cs="Consolas"/>
          <w:color w:val="D4D4D4"/>
          <w:sz w:val="21"/>
          <w:szCs w:val="21"/>
          <w:lang w:val="en-US" w:eastAsia="pt-BR"/>
        </w:rPr>
        <w:t>.</w:t>
      </w:r>
      <w:r w:rsidRPr="009F31B3">
        <w:rPr>
          <w:rFonts w:ascii="Consolas" w:eastAsia="Times New Roman" w:hAnsi="Consolas" w:cs="Consolas"/>
          <w:color w:val="DCDCAA"/>
          <w:sz w:val="21"/>
          <w:szCs w:val="21"/>
          <w:lang w:val="en-US" w:eastAsia="pt-BR"/>
        </w:rPr>
        <w:t>log</w:t>
      </w:r>
      <w:r w:rsidRPr="009F31B3">
        <w:rPr>
          <w:rFonts w:ascii="Consolas" w:eastAsia="Times New Roman" w:hAnsi="Consolas" w:cs="Consolas"/>
          <w:color w:val="D4D4D4"/>
          <w:sz w:val="21"/>
          <w:szCs w:val="21"/>
          <w:lang w:val="en-US" w:eastAsia="pt-BR"/>
        </w:rPr>
        <w:t>(</w:t>
      </w:r>
      <w:r w:rsidRPr="009F31B3">
        <w:rPr>
          <w:rFonts w:ascii="Consolas" w:eastAsia="Times New Roman" w:hAnsi="Consolas" w:cs="Consolas"/>
          <w:color w:val="569CD6"/>
          <w:sz w:val="21"/>
          <w:szCs w:val="21"/>
          <w:lang w:val="en-US" w:eastAsia="pt-BR"/>
        </w:rPr>
        <w:t>this</w:t>
      </w:r>
      <w:r w:rsidRPr="009F31B3">
        <w:rPr>
          <w:rFonts w:ascii="Consolas" w:eastAsia="Times New Roman" w:hAnsi="Consolas" w:cs="Consolas"/>
          <w:color w:val="D4D4D4"/>
          <w:sz w:val="21"/>
          <w:szCs w:val="21"/>
          <w:lang w:val="en-US" w:eastAsia="pt-BR"/>
        </w:rPr>
        <w:t>)</w:t>
      </w:r>
    </w:p>
    <w:p w14:paraId="046E4F6A"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val="en-US" w:eastAsia="pt-BR"/>
        </w:rPr>
        <w:t>        </w:t>
      </w:r>
      <w:r w:rsidRPr="009F31B3">
        <w:rPr>
          <w:rFonts w:ascii="Consolas" w:eastAsia="Times New Roman" w:hAnsi="Consolas" w:cs="Consolas"/>
          <w:color w:val="D4D4D4"/>
          <w:sz w:val="21"/>
          <w:szCs w:val="21"/>
          <w:lang w:eastAsia="pt-BR"/>
        </w:rPr>
        <w:t>}</w:t>
      </w:r>
    </w:p>
    <w:p w14:paraId="16E947CA"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0E73BF4B"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/*Para simplificar meu console.log, pra que todos as coleções, elementos, listas e node imprimam no console seu resultado quando eu chamar sua função .log*/</w:t>
      </w:r>
    </w:p>
    <w:p w14:paraId="097E487C"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4CAF8547"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EC9B0"/>
          <w:sz w:val="21"/>
          <w:szCs w:val="21"/>
          <w:lang w:eastAsia="pt-BR"/>
        </w:rPr>
        <w:t>HTMLCollection</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prototype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log</w:t>
      </w:r>
      <w:r w:rsidRPr="009F31B3">
        <w:rPr>
          <w:rFonts w:ascii="Consolas" w:eastAsia="Times New Roman" w:hAnsi="Consolas" w:cs="Consolas"/>
          <w:color w:val="D4D4D4"/>
          <w:sz w:val="21"/>
          <w:szCs w:val="21"/>
          <w:lang w:eastAsia="pt-BR"/>
        </w:rPr>
        <w:t> = </w:t>
      </w:r>
      <w:r w:rsidRPr="009F31B3">
        <w:rPr>
          <w:rFonts w:ascii="Consolas" w:eastAsia="Times New Roman" w:hAnsi="Consolas" w:cs="Consolas"/>
          <w:color w:val="DCDCAA"/>
          <w:sz w:val="21"/>
          <w:szCs w:val="21"/>
          <w:lang w:eastAsia="pt-BR"/>
        </w:rPr>
        <w:t>log</w:t>
      </w:r>
    </w:p>
    <w:p w14:paraId="0498D288"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EC9B0"/>
          <w:sz w:val="21"/>
          <w:szCs w:val="21"/>
          <w:lang w:eastAsia="pt-BR"/>
        </w:rPr>
        <w:t>HTMLElement</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prototype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log</w:t>
      </w:r>
      <w:r w:rsidRPr="009F31B3">
        <w:rPr>
          <w:rFonts w:ascii="Consolas" w:eastAsia="Times New Roman" w:hAnsi="Consolas" w:cs="Consolas"/>
          <w:color w:val="D4D4D4"/>
          <w:sz w:val="21"/>
          <w:szCs w:val="21"/>
          <w:lang w:eastAsia="pt-BR"/>
        </w:rPr>
        <w:t> = </w:t>
      </w:r>
      <w:r w:rsidRPr="009F31B3">
        <w:rPr>
          <w:rFonts w:ascii="Consolas" w:eastAsia="Times New Roman" w:hAnsi="Consolas" w:cs="Consolas"/>
          <w:color w:val="DCDCAA"/>
          <w:sz w:val="21"/>
          <w:szCs w:val="21"/>
          <w:lang w:eastAsia="pt-BR"/>
        </w:rPr>
        <w:t>log</w:t>
      </w:r>
    </w:p>
    <w:p w14:paraId="75D167CC"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EC9B0"/>
          <w:sz w:val="21"/>
          <w:szCs w:val="21"/>
          <w:lang w:eastAsia="pt-BR"/>
        </w:rPr>
        <w:t>NodeList</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prototype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log</w:t>
      </w:r>
      <w:r w:rsidRPr="009F31B3">
        <w:rPr>
          <w:rFonts w:ascii="Consolas" w:eastAsia="Times New Roman" w:hAnsi="Consolas" w:cs="Consolas"/>
          <w:color w:val="D4D4D4"/>
          <w:sz w:val="21"/>
          <w:szCs w:val="21"/>
          <w:lang w:eastAsia="pt-BR"/>
        </w:rPr>
        <w:t> = </w:t>
      </w:r>
      <w:r w:rsidRPr="009F31B3">
        <w:rPr>
          <w:rFonts w:ascii="Consolas" w:eastAsia="Times New Roman" w:hAnsi="Consolas" w:cs="Consolas"/>
          <w:color w:val="DCDCAA"/>
          <w:sz w:val="21"/>
          <w:szCs w:val="21"/>
          <w:lang w:eastAsia="pt-BR"/>
        </w:rPr>
        <w:t>log</w:t>
      </w:r>
    </w:p>
    <w:p w14:paraId="7D87E66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EC9B0"/>
          <w:sz w:val="21"/>
          <w:szCs w:val="21"/>
          <w:lang w:eastAsia="pt-BR"/>
        </w:rPr>
        <w:t>Node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prototype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9CDCFE"/>
          <w:sz w:val="21"/>
          <w:szCs w:val="21"/>
          <w:lang w:eastAsia="pt-BR"/>
        </w:rPr>
        <w:t>log</w:t>
      </w:r>
      <w:r w:rsidRPr="009F31B3">
        <w:rPr>
          <w:rFonts w:ascii="Consolas" w:eastAsia="Times New Roman" w:hAnsi="Consolas" w:cs="Consolas"/>
          <w:color w:val="D4D4D4"/>
          <w:sz w:val="21"/>
          <w:szCs w:val="21"/>
          <w:lang w:eastAsia="pt-BR"/>
        </w:rPr>
        <w:t> = </w:t>
      </w:r>
      <w:r w:rsidRPr="009F31B3">
        <w:rPr>
          <w:rFonts w:ascii="Consolas" w:eastAsia="Times New Roman" w:hAnsi="Consolas" w:cs="Consolas"/>
          <w:color w:val="DCDCAA"/>
          <w:sz w:val="21"/>
          <w:szCs w:val="21"/>
          <w:lang w:eastAsia="pt-BR"/>
        </w:rPr>
        <w:t>log</w:t>
      </w:r>
    </w:p>
    <w:p w14:paraId="619E1F62"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0A26CE18"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spellStart"/>
      <w:r w:rsidRPr="009F31B3">
        <w:rPr>
          <w:rFonts w:ascii="Consolas" w:eastAsia="Times New Roman" w:hAnsi="Consolas" w:cs="Consolas"/>
          <w:color w:val="569CD6"/>
          <w:sz w:val="21"/>
          <w:szCs w:val="21"/>
          <w:lang w:eastAsia="pt-BR"/>
        </w:rPr>
        <w:t>const</w:t>
      </w:r>
      <w:proofErr w:type="spellEnd"/>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 = </w:t>
      </w:r>
      <w:proofErr w:type="spellStart"/>
      <w:proofErr w:type="gramStart"/>
      <w:r w:rsidRPr="009F31B3">
        <w:rPr>
          <w:rFonts w:ascii="Consolas" w:eastAsia="Times New Roman" w:hAnsi="Consolas" w:cs="Consolas"/>
          <w:color w:val="9CDCFE"/>
          <w:sz w:val="21"/>
          <w:szCs w:val="21"/>
          <w:lang w:eastAsia="pt-BR"/>
        </w:rPr>
        <w:t>document</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querySelector</w:t>
      </w:r>
      <w:proofErr w:type="spellEnd"/>
      <w:proofErr w:type="gramEnd"/>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CE9178"/>
          <w:sz w:val="21"/>
          <w:szCs w:val="21"/>
          <w:lang w:eastAsia="pt-BR"/>
        </w:rPr>
        <w:t>'</w:t>
      </w:r>
      <w:proofErr w:type="spellStart"/>
      <w:r w:rsidRPr="009F31B3">
        <w:rPr>
          <w:rFonts w:ascii="Consolas" w:eastAsia="Times New Roman" w:hAnsi="Consolas" w:cs="Consolas"/>
          <w:color w:val="CE9178"/>
          <w:sz w:val="21"/>
          <w:szCs w:val="21"/>
          <w:lang w:eastAsia="pt-BR"/>
        </w:rPr>
        <w:t>div</w:t>
      </w:r>
      <w:proofErr w:type="spellEnd"/>
      <w:r w:rsidRPr="009F31B3">
        <w:rPr>
          <w:rFonts w:ascii="Consolas" w:eastAsia="Times New Roman" w:hAnsi="Consolas" w:cs="Consolas"/>
          <w:color w:val="CE9178"/>
          <w:sz w:val="21"/>
          <w:szCs w:val="21"/>
          <w:lang w:eastAsia="pt-BR"/>
        </w:rPr>
        <w:t> </w:t>
      </w:r>
      <w:proofErr w:type="spellStart"/>
      <w:r w:rsidRPr="009F31B3">
        <w:rPr>
          <w:rFonts w:ascii="Consolas" w:eastAsia="Times New Roman" w:hAnsi="Consolas" w:cs="Consolas"/>
          <w:color w:val="CE9178"/>
          <w:sz w:val="21"/>
          <w:szCs w:val="21"/>
          <w:lang w:eastAsia="pt-BR"/>
        </w:rPr>
        <w:t>ul</w:t>
      </w:r>
      <w:proofErr w:type="spellEnd"/>
      <w:r w:rsidRPr="009F31B3">
        <w:rPr>
          <w:rFonts w:ascii="Consolas" w:eastAsia="Times New Roman" w:hAnsi="Consolas" w:cs="Consolas"/>
          <w:color w:val="CE9178"/>
          <w:sz w:val="21"/>
          <w:szCs w:val="21"/>
          <w:lang w:eastAsia="pt-BR"/>
        </w:rPr>
        <w:t>'</w:t>
      </w:r>
      <w:r w:rsidRPr="009F31B3">
        <w:rPr>
          <w:rFonts w:ascii="Consolas" w:eastAsia="Times New Roman" w:hAnsi="Consolas" w:cs="Consolas"/>
          <w:color w:val="D4D4D4"/>
          <w:sz w:val="21"/>
          <w:szCs w:val="21"/>
          <w:lang w:eastAsia="pt-BR"/>
        </w:rPr>
        <w:t>)</w:t>
      </w:r>
    </w:p>
    <w:p w14:paraId="0DBD19E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/*parentNode serve para pegar o elemento pai de um elemento, subindo o nível acessando o seu pai*/</w:t>
      </w:r>
    </w:p>
    <w:p w14:paraId="2A96983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parentNode</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6E596644"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/*childNodes serve para pegar os elementos filhos de um elemento, descendo o nível acessando os seus filhos*/</w:t>
      </w:r>
    </w:p>
    <w:p w14:paraId="76B5301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childNodes</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2001F5A3"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063932A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/*pegando o primeiro elemento filho*/</w:t>
      </w:r>
    </w:p>
    <w:p w14:paraId="5B57F7BE"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spellStart"/>
      <w:r w:rsidRPr="009F31B3">
        <w:rPr>
          <w:rFonts w:ascii="Consolas" w:eastAsia="Times New Roman" w:hAnsi="Consolas" w:cs="Consolas"/>
          <w:color w:val="569CD6"/>
          <w:sz w:val="21"/>
          <w:szCs w:val="21"/>
          <w:lang w:eastAsia="pt-BR"/>
        </w:rPr>
        <w:t>const</w:t>
      </w:r>
      <w:proofErr w:type="spellEnd"/>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FC1FF"/>
          <w:sz w:val="21"/>
          <w:szCs w:val="21"/>
          <w:lang w:eastAsia="pt-BR"/>
        </w:rPr>
        <w:t>primeiro</w:t>
      </w:r>
      <w:r w:rsidRPr="009F31B3">
        <w:rPr>
          <w:rFonts w:ascii="Consolas" w:eastAsia="Times New Roman" w:hAnsi="Consolas" w:cs="Consolas"/>
          <w:color w:val="D4D4D4"/>
          <w:sz w:val="21"/>
          <w:szCs w:val="21"/>
          <w:lang w:eastAsia="pt-BR"/>
        </w:rPr>
        <w:t> = </w:t>
      </w:r>
      <w:proofErr w:type="spellStart"/>
      <w:proofErr w:type="gramStart"/>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firstChild</w:t>
      </w:r>
      <w:proofErr w:type="spellEnd"/>
      <w:proofErr w:type="gramEnd"/>
    </w:p>
    <w:p w14:paraId="58C82923"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primeiro</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11DEF9E3"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/*pegando o próximo irmão da lista*/</w:t>
      </w:r>
    </w:p>
    <w:p w14:paraId="32252899"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primeiro</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nextSibling</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569332B9"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680DC570"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/*Pegando o último elemento*/</w:t>
      </w:r>
    </w:p>
    <w:p w14:paraId="735C388B"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spellStart"/>
      <w:r w:rsidRPr="009F31B3">
        <w:rPr>
          <w:rFonts w:ascii="Consolas" w:eastAsia="Times New Roman" w:hAnsi="Consolas" w:cs="Consolas"/>
          <w:color w:val="569CD6"/>
          <w:sz w:val="21"/>
          <w:szCs w:val="21"/>
          <w:lang w:eastAsia="pt-BR"/>
        </w:rPr>
        <w:t>const</w:t>
      </w:r>
      <w:proofErr w:type="spellEnd"/>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4FC1FF"/>
          <w:sz w:val="21"/>
          <w:szCs w:val="21"/>
          <w:lang w:eastAsia="pt-BR"/>
        </w:rPr>
        <w:t>ultimo</w:t>
      </w:r>
      <w:r w:rsidRPr="009F31B3">
        <w:rPr>
          <w:rFonts w:ascii="Consolas" w:eastAsia="Times New Roman" w:hAnsi="Consolas" w:cs="Consolas"/>
          <w:color w:val="D4D4D4"/>
          <w:sz w:val="21"/>
          <w:szCs w:val="21"/>
          <w:lang w:eastAsia="pt-BR"/>
        </w:rPr>
        <w:t> = </w:t>
      </w:r>
      <w:proofErr w:type="spellStart"/>
      <w:proofErr w:type="gramStart"/>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lastChild</w:t>
      </w:r>
      <w:proofErr w:type="spellEnd"/>
      <w:proofErr w:type="gramEnd"/>
    </w:p>
    <w:p w14:paraId="33F22B0D"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ultimo</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6C6A639E"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/*Pegando o elemento anterior*/</w:t>
      </w:r>
    </w:p>
    <w:p w14:paraId="487C92B1"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ultimo</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previousSibling</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6E147886"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22609FEC"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/*Outra forma de pegar todos os filhos*/</w:t>
      </w:r>
    </w:p>
    <w:p w14:paraId="6FE3E24B"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proofErr w:type="gramStart"/>
      <w:r w:rsidRPr="009F31B3">
        <w:rPr>
          <w:rFonts w:ascii="Consolas" w:eastAsia="Times New Roman" w:hAnsi="Consolas" w:cs="Consolas"/>
          <w:color w:val="4FC1FF"/>
          <w:sz w:val="21"/>
          <w:szCs w:val="21"/>
          <w:lang w:eastAsia="pt-BR"/>
        </w:rPr>
        <w:t>lista</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4FC1FF"/>
          <w:sz w:val="21"/>
          <w:szCs w:val="21"/>
          <w:lang w:eastAsia="pt-BR"/>
        </w:rPr>
        <w:t>children</w:t>
      </w:r>
      <w:r w:rsidRPr="009F31B3">
        <w:rPr>
          <w:rFonts w:ascii="Consolas" w:eastAsia="Times New Roman" w:hAnsi="Consolas" w:cs="Consolas"/>
          <w:color w:val="D4D4D4"/>
          <w:sz w:val="21"/>
          <w:szCs w:val="21"/>
          <w:lang w:eastAsia="pt-BR"/>
        </w:rPr>
        <w:t>.</w:t>
      </w:r>
      <w:r w:rsidRPr="009F31B3">
        <w:rPr>
          <w:rFonts w:ascii="Consolas" w:eastAsia="Times New Roman" w:hAnsi="Consolas" w:cs="Consolas"/>
          <w:color w:val="DCDCAA"/>
          <w:sz w:val="21"/>
          <w:szCs w:val="21"/>
          <w:lang w:eastAsia="pt-BR"/>
        </w:rPr>
        <w:t>log</w:t>
      </w:r>
      <w:r w:rsidRPr="009F31B3">
        <w:rPr>
          <w:rFonts w:ascii="Consolas" w:eastAsia="Times New Roman" w:hAnsi="Consolas" w:cs="Consolas"/>
          <w:color w:val="D4D4D4"/>
          <w:sz w:val="21"/>
          <w:szCs w:val="21"/>
          <w:lang w:eastAsia="pt-BR"/>
        </w:rPr>
        <w:t>(</w:t>
      </w:r>
      <w:proofErr w:type="gramEnd"/>
      <w:r w:rsidRPr="009F31B3">
        <w:rPr>
          <w:rFonts w:ascii="Consolas" w:eastAsia="Times New Roman" w:hAnsi="Consolas" w:cs="Consolas"/>
          <w:color w:val="D4D4D4"/>
          <w:sz w:val="21"/>
          <w:szCs w:val="21"/>
          <w:lang w:eastAsia="pt-BR"/>
        </w:rPr>
        <w:t>)</w:t>
      </w:r>
    </w:p>
    <w:p w14:paraId="146D54FB"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p>
    <w:p w14:paraId="4161CCDE"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6A9955"/>
          <w:sz w:val="21"/>
          <w:szCs w:val="21"/>
          <w:lang w:eastAsia="pt-BR"/>
        </w:rPr>
        <w:t>/*Podemos usar estes comandos em conjunto se quisermos*/</w:t>
      </w:r>
    </w:p>
    <w:p w14:paraId="5FFD3684" w14:textId="77777777" w:rsidR="009F31B3" w:rsidRPr="009F31B3" w:rsidRDefault="009F31B3" w:rsidP="009F31B3">
      <w:pPr>
        <w:shd w:val="clear" w:color="auto" w:fill="1E1E1E"/>
        <w:spacing w:after="0" w:line="285" w:lineRule="atLeast"/>
        <w:rPr>
          <w:rFonts w:ascii="Consolas" w:eastAsia="Times New Roman" w:hAnsi="Consolas" w:cs="Consolas"/>
          <w:color w:val="D4D4D4"/>
          <w:sz w:val="21"/>
          <w:szCs w:val="21"/>
          <w:lang w:eastAsia="pt-BR"/>
        </w:rPr>
      </w:pPr>
      <w:r w:rsidRPr="009F31B3">
        <w:rPr>
          <w:rFonts w:ascii="Consolas" w:eastAsia="Times New Roman" w:hAnsi="Consolas" w:cs="Consolas"/>
          <w:color w:val="D4D4D4"/>
          <w:sz w:val="21"/>
          <w:szCs w:val="21"/>
          <w:lang w:eastAsia="pt-BR"/>
        </w:rPr>
        <w:t>    </w:t>
      </w:r>
      <w:r w:rsidRPr="009F31B3">
        <w:rPr>
          <w:rFonts w:ascii="Consolas" w:eastAsia="Times New Roman" w:hAnsi="Consolas" w:cs="Consolas"/>
          <w:color w:val="808080"/>
          <w:sz w:val="21"/>
          <w:szCs w:val="21"/>
          <w:lang w:eastAsia="pt-BR"/>
        </w:rPr>
        <w:t>&lt;/</w:t>
      </w:r>
      <w:r w:rsidRPr="009F31B3">
        <w:rPr>
          <w:rFonts w:ascii="Consolas" w:eastAsia="Times New Roman" w:hAnsi="Consolas" w:cs="Consolas"/>
          <w:color w:val="569CD6"/>
          <w:sz w:val="21"/>
          <w:szCs w:val="21"/>
          <w:lang w:eastAsia="pt-BR"/>
        </w:rPr>
        <w:t>script</w:t>
      </w:r>
      <w:r w:rsidRPr="009F31B3">
        <w:rPr>
          <w:rFonts w:ascii="Consolas" w:eastAsia="Times New Roman" w:hAnsi="Consolas" w:cs="Consolas"/>
          <w:color w:val="808080"/>
          <w:sz w:val="21"/>
          <w:szCs w:val="21"/>
          <w:lang w:eastAsia="pt-BR"/>
        </w:rPr>
        <w:t>&gt;</w:t>
      </w:r>
    </w:p>
    <w:p w14:paraId="102145F1" w14:textId="77777777" w:rsidR="00616396" w:rsidRDefault="00616396" w:rsidP="00493CCE">
      <w:pPr>
        <w:rPr>
          <w:sz w:val="24"/>
          <w:szCs w:val="24"/>
          <w:highlight w:val="yellow"/>
          <w:u w:val="single"/>
        </w:rPr>
      </w:pPr>
    </w:p>
    <w:p w14:paraId="6784D5D0" w14:textId="77777777" w:rsidR="00F84A02" w:rsidRDefault="00F84A02" w:rsidP="00493CCE">
      <w:pPr>
        <w:rPr>
          <w:sz w:val="24"/>
          <w:szCs w:val="24"/>
          <w:highlight w:val="yellow"/>
          <w:u w:val="single"/>
        </w:rPr>
      </w:pPr>
    </w:p>
    <w:p w14:paraId="6E0B6D4B" w14:textId="77777777" w:rsidR="009F31B3" w:rsidRDefault="00F84A02" w:rsidP="00493CCE">
      <w:pPr>
        <w:rPr>
          <w:sz w:val="24"/>
          <w:szCs w:val="24"/>
          <w:highlight w:val="yellow"/>
          <w:u w:val="single"/>
        </w:rPr>
      </w:pPr>
      <w:r>
        <w:rPr>
          <w:sz w:val="24"/>
          <w:szCs w:val="24"/>
          <w:highlight w:val="yellow"/>
          <w:u w:val="single"/>
        </w:rPr>
        <w:lastRenderedPageBreak/>
        <w:t>Vamos ver agora como acessar atributos:</w:t>
      </w:r>
    </w:p>
    <w:p w14:paraId="476CC331" w14:textId="77777777" w:rsidR="00F84A02" w:rsidRPr="00E227B4"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A706CB">
        <w:rPr>
          <w:rFonts w:ascii="Consolas" w:eastAsia="Times New Roman" w:hAnsi="Consolas" w:cs="Consolas"/>
          <w:color w:val="D4D4D4"/>
          <w:sz w:val="21"/>
          <w:szCs w:val="21"/>
          <w:lang w:eastAsia="pt-BR"/>
        </w:rPr>
        <w:t>    </w:t>
      </w:r>
      <w:r w:rsidRPr="00E227B4">
        <w:rPr>
          <w:rFonts w:ascii="Consolas" w:eastAsia="Times New Roman" w:hAnsi="Consolas" w:cs="Consolas"/>
          <w:color w:val="808080"/>
          <w:sz w:val="21"/>
          <w:szCs w:val="21"/>
          <w:lang w:eastAsia="pt-BR"/>
        </w:rPr>
        <w:t>&lt;</w:t>
      </w:r>
      <w:r w:rsidRPr="00E227B4">
        <w:rPr>
          <w:rFonts w:ascii="Consolas" w:eastAsia="Times New Roman" w:hAnsi="Consolas" w:cs="Consolas"/>
          <w:color w:val="569CD6"/>
          <w:sz w:val="21"/>
          <w:szCs w:val="21"/>
          <w:lang w:eastAsia="pt-BR"/>
        </w:rPr>
        <w:t>script</w:t>
      </w:r>
      <w:r w:rsidRPr="00E227B4">
        <w:rPr>
          <w:rFonts w:ascii="Consolas" w:eastAsia="Times New Roman" w:hAnsi="Consolas" w:cs="Consolas"/>
          <w:color w:val="808080"/>
          <w:sz w:val="21"/>
          <w:szCs w:val="21"/>
          <w:lang w:eastAsia="pt-BR"/>
        </w:rPr>
        <w:t>&gt;</w:t>
      </w:r>
    </w:p>
    <w:p w14:paraId="32890CD6" w14:textId="77777777" w:rsidR="00F84A02" w:rsidRPr="00E227B4"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569CD6"/>
          <w:sz w:val="21"/>
          <w:szCs w:val="21"/>
          <w:lang w:eastAsia="pt-BR"/>
        </w:rPr>
        <w:t>const</w:t>
      </w:r>
      <w:proofErr w:type="spellEnd"/>
      <w:r w:rsidRPr="00E227B4">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4FC1FF"/>
          <w:sz w:val="21"/>
          <w:szCs w:val="21"/>
          <w:lang w:eastAsia="pt-BR"/>
        </w:rPr>
        <w:t>img</w:t>
      </w:r>
      <w:proofErr w:type="spellEnd"/>
      <w:r w:rsidRPr="00E227B4">
        <w:rPr>
          <w:rFonts w:ascii="Consolas" w:eastAsia="Times New Roman" w:hAnsi="Consolas" w:cs="Consolas"/>
          <w:color w:val="D4D4D4"/>
          <w:sz w:val="21"/>
          <w:szCs w:val="21"/>
          <w:lang w:eastAsia="pt-BR"/>
        </w:rPr>
        <w:t> = </w:t>
      </w:r>
      <w:proofErr w:type="spellStart"/>
      <w:proofErr w:type="gramStart"/>
      <w:r w:rsidRPr="00E227B4">
        <w:rPr>
          <w:rFonts w:ascii="Consolas" w:eastAsia="Times New Roman" w:hAnsi="Consolas" w:cs="Consolas"/>
          <w:color w:val="9CDCFE"/>
          <w:sz w:val="21"/>
          <w:szCs w:val="21"/>
          <w:lang w:eastAsia="pt-BR"/>
        </w:rPr>
        <w:t>document</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querySelector</w:t>
      </w:r>
      <w:proofErr w:type="spellEnd"/>
      <w:proofErr w:type="gram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CE9178"/>
          <w:sz w:val="21"/>
          <w:szCs w:val="21"/>
          <w:lang w:eastAsia="pt-BR"/>
        </w:rPr>
        <w:t>'</w:t>
      </w:r>
      <w:proofErr w:type="spellStart"/>
      <w:r w:rsidRPr="00E227B4">
        <w:rPr>
          <w:rFonts w:ascii="Consolas" w:eastAsia="Times New Roman" w:hAnsi="Consolas" w:cs="Consolas"/>
          <w:color w:val="CE9178"/>
          <w:sz w:val="21"/>
          <w:szCs w:val="21"/>
          <w:lang w:eastAsia="pt-BR"/>
        </w:rPr>
        <w:t>img</w:t>
      </w:r>
      <w:proofErr w:type="spellEnd"/>
      <w:r w:rsidRPr="00E227B4">
        <w:rPr>
          <w:rFonts w:ascii="Consolas" w:eastAsia="Times New Roman" w:hAnsi="Consolas" w:cs="Consolas"/>
          <w:color w:val="CE9178"/>
          <w:sz w:val="21"/>
          <w:szCs w:val="21"/>
          <w:lang w:eastAsia="pt-BR"/>
        </w:rPr>
        <w:t>'</w:t>
      </w:r>
      <w:r w:rsidRPr="00E227B4">
        <w:rPr>
          <w:rFonts w:ascii="Consolas" w:eastAsia="Times New Roman" w:hAnsi="Consolas" w:cs="Consolas"/>
          <w:color w:val="D4D4D4"/>
          <w:sz w:val="21"/>
          <w:szCs w:val="21"/>
          <w:lang w:eastAsia="pt-BR"/>
        </w:rPr>
        <w:t>)</w:t>
      </w:r>
    </w:p>
    <w:p w14:paraId="4EBE4602"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F84A02">
        <w:rPr>
          <w:rFonts w:ascii="Consolas" w:eastAsia="Times New Roman" w:hAnsi="Consolas" w:cs="Consolas"/>
          <w:color w:val="6A9955"/>
          <w:sz w:val="21"/>
          <w:szCs w:val="21"/>
          <w:lang w:eastAsia="pt-BR"/>
        </w:rPr>
        <w:t>/*Formas de acessar o atributo 'src' de img com o 'getAttribute'*/</w:t>
      </w:r>
    </w:p>
    <w:p w14:paraId="74909384"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eastAsia="pt-BR"/>
        </w:rPr>
        <w:t>        </w:t>
      </w:r>
      <w:proofErr w:type="gramStart"/>
      <w:r w:rsidRPr="00F84A02">
        <w:rPr>
          <w:rFonts w:ascii="Consolas" w:eastAsia="Times New Roman" w:hAnsi="Consolas" w:cs="Consolas"/>
          <w:color w:val="9CDCFE"/>
          <w:sz w:val="21"/>
          <w:szCs w:val="21"/>
          <w:lang w:val="en-US" w:eastAsia="pt-BR"/>
        </w:rPr>
        <w:t>console</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DCDCAA"/>
          <w:sz w:val="21"/>
          <w:szCs w:val="21"/>
          <w:lang w:val="en-US" w:eastAsia="pt-BR"/>
        </w:rPr>
        <w:t>log</w:t>
      </w:r>
      <w:r w:rsidRPr="00F84A02">
        <w:rPr>
          <w:rFonts w:ascii="Consolas" w:eastAsia="Times New Roman" w:hAnsi="Consolas" w:cs="Consolas"/>
          <w:color w:val="D4D4D4"/>
          <w:sz w:val="21"/>
          <w:szCs w:val="21"/>
          <w:lang w:val="en-US" w:eastAsia="pt-BR"/>
        </w:rPr>
        <w:t>(</w:t>
      </w:r>
      <w:proofErr w:type="gramEnd"/>
      <w:r w:rsidRPr="00F84A02">
        <w:rPr>
          <w:rFonts w:ascii="Consolas" w:eastAsia="Times New Roman" w:hAnsi="Consolas" w:cs="Consolas"/>
          <w:color w:val="CE9178"/>
          <w:sz w:val="21"/>
          <w:szCs w:val="21"/>
          <w:lang w:val="en-US" w:eastAsia="pt-BR"/>
        </w:rPr>
        <w:t>'</w:t>
      </w:r>
      <w:proofErr w:type="spellStart"/>
      <w:r w:rsidRPr="00F84A02">
        <w:rPr>
          <w:rFonts w:ascii="Consolas" w:eastAsia="Times New Roman" w:hAnsi="Consolas" w:cs="Consolas"/>
          <w:color w:val="CE9178"/>
          <w:sz w:val="21"/>
          <w:szCs w:val="21"/>
          <w:lang w:val="en-US" w:eastAsia="pt-BR"/>
        </w:rPr>
        <w:t>getAttribute</w:t>
      </w:r>
      <w:proofErr w:type="spellEnd"/>
      <w:r w:rsidRPr="00F84A02">
        <w:rPr>
          <w:rFonts w:ascii="Consolas" w:eastAsia="Times New Roman" w:hAnsi="Consolas" w:cs="Consolas"/>
          <w:color w:val="CE9178"/>
          <w:sz w:val="21"/>
          <w:szCs w:val="21"/>
          <w:lang w:val="en-US" w:eastAsia="pt-BR"/>
        </w:rPr>
        <w:t>'</w:t>
      </w:r>
      <w:r w:rsidRPr="00F84A02">
        <w:rPr>
          <w:rFonts w:ascii="Consolas" w:eastAsia="Times New Roman" w:hAnsi="Consolas" w:cs="Consolas"/>
          <w:color w:val="D4D4D4"/>
          <w:sz w:val="21"/>
          <w:szCs w:val="21"/>
          <w:lang w:val="en-US" w:eastAsia="pt-BR"/>
        </w:rPr>
        <w:t>, </w:t>
      </w:r>
      <w:proofErr w:type="spellStart"/>
      <w:r w:rsidRPr="00F84A02">
        <w:rPr>
          <w:rFonts w:ascii="Consolas" w:eastAsia="Times New Roman" w:hAnsi="Consolas" w:cs="Consolas"/>
          <w:color w:val="4FC1FF"/>
          <w:sz w:val="21"/>
          <w:szCs w:val="21"/>
          <w:lang w:val="en-US" w:eastAsia="pt-BR"/>
        </w:rPr>
        <w:t>img</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DCDCAA"/>
          <w:sz w:val="21"/>
          <w:szCs w:val="21"/>
          <w:lang w:val="en-US" w:eastAsia="pt-BR"/>
        </w:rPr>
        <w:t>getAttribute</w:t>
      </w:r>
      <w:proofErr w:type="spellEnd"/>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CE9178"/>
          <w:sz w:val="21"/>
          <w:szCs w:val="21"/>
          <w:lang w:val="en-US" w:eastAsia="pt-BR"/>
        </w:rPr>
        <w:t>'</w:t>
      </w:r>
      <w:proofErr w:type="spellStart"/>
      <w:r w:rsidRPr="00F84A02">
        <w:rPr>
          <w:rFonts w:ascii="Consolas" w:eastAsia="Times New Roman" w:hAnsi="Consolas" w:cs="Consolas"/>
          <w:color w:val="CE9178"/>
          <w:sz w:val="21"/>
          <w:szCs w:val="21"/>
          <w:lang w:val="en-US" w:eastAsia="pt-BR"/>
        </w:rPr>
        <w:t>src</w:t>
      </w:r>
      <w:proofErr w:type="spellEnd"/>
      <w:r w:rsidRPr="00F84A02">
        <w:rPr>
          <w:rFonts w:ascii="Consolas" w:eastAsia="Times New Roman" w:hAnsi="Consolas" w:cs="Consolas"/>
          <w:color w:val="CE9178"/>
          <w:sz w:val="21"/>
          <w:szCs w:val="21"/>
          <w:lang w:val="en-US" w:eastAsia="pt-BR"/>
        </w:rPr>
        <w:t>'</w:t>
      </w:r>
      <w:r w:rsidRPr="00F84A02">
        <w:rPr>
          <w:rFonts w:ascii="Consolas" w:eastAsia="Times New Roman" w:hAnsi="Consolas" w:cs="Consolas"/>
          <w:color w:val="D4D4D4"/>
          <w:sz w:val="21"/>
          <w:szCs w:val="21"/>
          <w:lang w:val="en-US" w:eastAsia="pt-BR"/>
        </w:rPr>
        <w:t>))</w:t>
      </w:r>
    </w:p>
    <w:p w14:paraId="69781228"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val="en-US" w:eastAsia="pt-BR"/>
        </w:rPr>
        <w:t>        </w:t>
      </w:r>
      <w:proofErr w:type="gramStart"/>
      <w:r w:rsidRPr="00F84A02">
        <w:rPr>
          <w:rFonts w:ascii="Consolas" w:eastAsia="Times New Roman" w:hAnsi="Consolas" w:cs="Consolas"/>
          <w:color w:val="9CDCFE"/>
          <w:sz w:val="21"/>
          <w:szCs w:val="21"/>
          <w:lang w:eastAsia="pt-BR"/>
        </w:rPr>
        <w:t>console</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DCDCAA"/>
          <w:sz w:val="21"/>
          <w:szCs w:val="21"/>
          <w:lang w:eastAsia="pt-BR"/>
        </w:rPr>
        <w:t>log</w:t>
      </w:r>
      <w:r w:rsidRPr="00F84A02">
        <w:rPr>
          <w:rFonts w:ascii="Consolas" w:eastAsia="Times New Roman" w:hAnsi="Consolas" w:cs="Consolas"/>
          <w:color w:val="D4D4D4"/>
          <w:sz w:val="21"/>
          <w:szCs w:val="21"/>
          <w:lang w:eastAsia="pt-BR"/>
        </w:rPr>
        <w:t>(</w:t>
      </w:r>
      <w:proofErr w:type="gramEnd"/>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src</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4FC1FF"/>
          <w:sz w:val="21"/>
          <w:szCs w:val="21"/>
          <w:lang w:eastAsia="pt-BR"/>
        </w:rPr>
        <w:t>img</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9CDCFE"/>
          <w:sz w:val="21"/>
          <w:szCs w:val="21"/>
          <w:lang w:eastAsia="pt-BR"/>
        </w:rPr>
        <w:t>src</w:t>
      </w:r>
      <w:proofErr w:type="spellEnd"/>
      <w:r w:rsidRPr="00F84A02">
        <w:rPr>
          <w:rFonts w:ascii="Consolas" w:eastAsia="Times New Roman" w:hAnsi="Consolas" w:cs="Consolas"/>
          <w:color w:val="D4D4D4"/>
          <w:sz w:val="21"/>
          <w:szCs w:val="21"/>
          <w:lang w:eastAsia="pt-BR"/>
        </w:rPr>
        <w:t>)</w:t>
      </w:r>
    </w:p>
    <w:p w14:paraId="3E5D7541"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9CDCFE"/>
          <w:sz w:val="21"/>
          <w:szCs w:val="21"/>
          <w:lang w:eastAsia="pt-BR"/>
        </w:rPr>
        <w:t>console</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DCDCAA"/>
          <w:sz w:val="21"/>
          <w:szCs w:val="21"/>
          <w:lang w:eastAsia="pt-BR"/>
        </w:rPr>
        <w:t>log</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src</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4FC1FF"/>
          <w:sz w:val="21"/>
          <w:szCs w:val="21"/>
          <w:lang w:eastAsia="pt-BR"/>
        </w:rPr>
        <w:t>img</w:t>
      </w:r>
      <w:proofErr w:type="spellEnd"/>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src</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w:t>
      </w:r>
    </w:p>
    <w:p w14:paraId="22680798"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proofErr w:type="gramStart"/>
      <w:r w:rsidRPr="00F84A02">
        <w:rPr>
          <w:rFonts w:ascii="Consolas" w:eastAsia="Times New Roman" w:hAnsi="Consolas" w:cs="Consolas"/>
          <w:color w:val="9CDCFE"/>
          <w:sz w:val="21"/>
          <w:szCs w:val="21"/>
          <w:lang w:eastAsia="pt-BR"/>
        </w:rPr>
        <w:t>console</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DCDCAA"/>
          <w:sz w:val="21"/>
          <w:szCs w:val="21"/>
          <w:lang w:eastAsia="pt-BR"/>
        </w:rPr>
        <w:t>log</w:t>
      </w:r>
      <w:r w:rsidRPr="00F84A02">
        <w:rPr>
          <w:rFonts w:ascii="Consolas" w:eastAsia="Times New Roman" w:hAnsi="Consolas" w:cs="Consolas"/>
          <w:color w:val="D4D4D4"/>
          <w:sz w:val="21"/>
          <w:szCs w:val="21"/>
          <w:lang w:eastAsia="pt-BR"/>
        </w:rPr>
        <w:t>(</w:t>
      </w:r>
      <w:proofErr w:type="gramEnd"/>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alt</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4FC1FF"/>
          <w:sz w:val="21"/>
          <w:szCs w:val="21"/>
          <w:lang w:eastAsia="pt-BR"/>
        </w:rPr>
        <w:t>img</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9CDCFE"/>
          <w:sz w:val="21"/>
          <w:szCs w:val="21"/>
          <w:lang w:eastAsia="pt-BR"/>
        </w:rPr>
        <w:t>alt</w:t>
      </w:r>
      <w:proofErr w:type="spellEnd"/>
      <w:r w:rsidRPr="00F84A02">
        <w:rPr>
          <w:rFonts w:ascii="Consolas" w:eastAsia="Times New Roman" w:hAnsi="Consolas" w:cs="Consolas"/>
          <w:color w:val="D4D4D4"/>
          <w:sz w:val="21"/>
          <w:szCs w:val="21"/>
          <w:lang w:eastAsia="pt-BR"/>
        </w:rPr>
        <w:t>)</w:t>
      </w:r>
    </w:p>
    <w:p w14:paraId="0BF828EA"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p>
    <w:p w14:paraId="4A46528D"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6A9955"/>
          <w:sz w:val="21"/>
          <w:szCs w:val="21"/>
          <w:lang w:eastAsia="pt-BR"/>
        </w:rPr>
        <w:t>/*Todos os elementos tem uma propriedade chamada NodeType*/</w:t>
      </w:r>
    </w:p>
    <w:p w14:paraId="06D9D83F"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6A9955"/>
          <w:sz w:val="21"/>
          <w:szCs w:val="21"/>
          <w:lang w:eastAsia="pt-BR"/>
        </w:rPr>
        <w:t>/*</w:t>
      </w:r>
      <w:proofErr w:type="spellStart"/>
      <w:r w:rsidRPr="00F84A02">
        <w:rPr>
          <w:rFonts w:ascii="Consolas" w:eastAsia="Times New Roman" w:hAnsi="Consolas" w:cs="Consolas"/>
          <w:color w:val="6A9955"/>
          <w:sz w:val="21"/>
          <w:szCs w:val="21"/>
          <w:lang w:eastAsia="pt-BR"/>
        </w:rPr>
        <w:t>NodeType</w:t>
      </w:r>
      <w:proofErr w:type="spellEnd"/>
      <w:r w:rsidRPr="00F84A02">
        <w:rPr>
          <w:rFonts w:ascii="Consolas" w:eastAsia="Times New Roman" w:hAnsi="Consolas" w:cs="Consolas"/>
          <w:color w:val="6A9955"/>
          <w:sz w:val="21"/>
          <w:szCs w:val="21"/>
          <w:lang w:eastAsia="pt-BR"/>
        </w:rPr>
        <w:t> 1 = Elemento</w:t>
      </w:r>
    </w:p>
    <w:p w14:paraId="6E49A760"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6A9955"/>
          <w:sz w:val="21"/>
          <w:szCs w:val="21"/>
          <w:lang w:eastAsia="pt-BR"/>
        </w:rPr>
        <w:t>        </w:t>
      </w:r>
      <w:proofErr w:type="spellStart"/>
      <w:r w:rsidRPr="00F84A02">
        <w:rPr>
          <w:rFonts w:ascii="Consolas" w:eastAsia="Times New Roman" w:hAnsi="Consolas" w:cs="Consolas"/>
          <w:color w:val="6A9955"/>
          <w:sz w:val="21"/>
          <w:szCs w:val="21"/>
          <w:lang w:eastAsia="pt-BR"/>
        </w:rPr>
        <w:t>NodeType</w:t>
      </w:r>
      <w:proofErr w:type="spellEnd"/>
      <w:r w:rsidRPr="00F84A02">
        <w:rPr>
          <w:rFonts w:ascii="Consolas" w:eastAsia="Times New Roman" w:hAnsi="Consolas" w:cs="Consolas"/>
          <w:color w:val="6A9955"/>
          <w:sz w:val="21"/>
          <w:szCs w:val="21"/>
          <w:lang w:eastAsia="pt-BR"/>
        </w:rPr>
        <w:t> 2 = Atributo e por aí vai...*/</w:t>
      </w:r>
    </w:p>
    <w:p w14:paraId="1AA6FA73"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eastAsia="pt-BR"/>
        </w:rPr>
        <w:t>        </w:t>
      </w:r>
      <w:proofErr w:type="gramStart"/>
      <w:r w:rsidRPr="00F84A02">
        <w:rPr>
          <w:rFonts w:ascii="Consolas" w:eastAsia="Times New Roman" w:hAnsi="Consolas" w:cs="Consolas"/>
          <w:color w:val="9CDCFE"/>
          <w:sz w:val="21"/>
          <w:szCs w:val="21"/>
          <w:lang w:val="en-US" w:eastAsia="pt-BR"/>
        </w:rPr>
        <w:t>console</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DCDCAA"/>
          <w:sz w:val="21"/>
          <w:szCs w:val="21"/>
          <w:lang w:val="en-US" w:eastAsia="pt-BR"/>
        </w:rPr>
        <w:t>log</w:t>
      </w:r>
      <w:r w:rsidRPr="00F84A02">
        <w:rPr>
          <w:rFonts w:ascii="Consolas" w:eastAsia="Times New Roman" w:hAnsi="Consolas" w:cs="Consolas"/>
          <w:color w:val="D4D4D4"/>
          <w:sz w:val="21"/>
          <w:szCs w:val="21"/>
          <w:lang w:val="en-US" w:eastAsia="pt-BR"/>
        </w:rPr>
        <w:t>(</w:t>
      </w:r>
      <w:proofErr w:type="gramEnd"/>
      <w:r w:rsidRPr="00F84A02">
        <w:rPr>
          <w:rFonts w:ascii="Consolas" w:eastAsia="Times New Roman" w:hAnsi="Consolas" w:cs="Consolas"/>
          <w:color w:val="CE9178"/>
          <w:sz w:val="21"/>
          <w:szCs w:val="21"/>
          <w:lang w:val="en-US" w:eastAsia="pt-BR"/>
        </w:rPr>
        <w:t>'</w:t>
      </w:r>
      <w:proofErr w:type="spellStart"/>
      <w:r w:rsidRPr="00F84A02">
        <w:rPr>
          <w:rFonts w:ascii="Consolas" w:eastAsia="Times New Roman" w:hAnsi="Consolas" w:cs="Consolas"/>
          <w:color w:val="CE9178"/>
          <w:sz w:val="21"/>
          <w:szCs w:val="21"/>
          <w:lang w:val="en-US" w:eastAsia="pt-BR"/>
        </w:rPr>
        <w:t>NodeType</w:t>
      </w:r>
      <w:proofErr w:type="spellEnd"/>
      <w:r w:rsidRPr="00F84A02">
        <w:rPr>
          <w:rFonts w:ascii="Consolas" w:eastAsia="Times New Roman" w:hAnsi="Consolas" w:cs="Consolas"/>
          <w:color w:val="CE9178"/>
          <w:sz w:val="21"/>
          <w:szCs w:val="21"/>
          <w:lang w:val="en-US" w:eastAsia="pt-BR"/>
        </w:rPr>
        <w:t>'</w:t>
      </w:r>
      <w:r w:rsidRPr="00F84A02">
        <w:rPr>
          <w:rFonts w:ascii="Consolas" w:eastAsia="Times New Roman" w:hAnsi="Consolas" w:cs="Consolas"/>
          <w:color w:val="D4D4D4"/>
          <w:sz w:val="21"/>
          <w:szCs w:val="21"/>
          <w:lang w:val="en-US" w:eastAsia="pt-BR"/>
        </w:rPr>
        <w:t>, </w:t>
      </w:r>
      <w:proofErr w:type="spellStart"/>
      <w:r w:rsidRPr="00F84A02">
        <w:rPr>
          <w:rFonts w:ascii="Consolas" w:eastAsia="Times New Roman" w:hAnsi="Consolas" w:cs="Consolas"/>
          <w:color w:val="4FC1FF"/>
          <w:sz w:val="21"/>
          <w:szCs w:val="21"/>
          <w:lang w:val="en-US" w:eastAsia="pt-BR"/>
        </w:rPr>
        <w:t>img</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4FC1FF"/>
          <w:sz w:val="21"/>
          <w:szCs w:val="21"/>
          <w:lang w:val="en-US" w:eastAsia="pt-BR"/>
        </w:rPr>
        <w:t>nodeType</w:t>
      </w:r>
      <w:proofErr w:type="spellEnd"/>
      <w:r w:rsidRPr="00F84A02">
        <w:rPr>
          <w:rFonts w:ascii="Consolas" w:eastAsia="Times New Roman" w:hAnsi="Consolas" w:cs="Consolas"/>
          <w:color w:val="D4D4D4"/>
          <w:sz w:val="21"/>
          <w:szCs w:val="21"/>
          <w:lang w:val="en-US" w:eastAsia="pt-BR"/>
        </w:rPr>
        <w:t>)</w:t>
      </w:r>
    </w:p>
    <w:p w14:paraId="12E2C8E6"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p>
    <w:p w14:paraId="2141DF19"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val="en-US" w:eastAsia="pt-BR"/>
        </w:rPr>
        <w:t>        </w:t>
      </w:r>
      <w:r w:rsidRPr="00F84A02">
        <w:rPr>
          <w:rFonts w:ascii="Consolas" w:eastAsia="Times New Roman" w:hAnsi="Consolas" w:cs="Consolas"/>
          <w:color w:val="6A9955"/>
          <w:sz w:val="21"/>
          <w:szCs w:val="21"/>
          <w:lang w:eastAsia="pt-BR"/>
        </w:rPr>
        <w:t>/*Nome do elemento*/</w:t>
      </w:r>
    </w:p>
    <w:p w14:paraId="771876C1"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proofErr w:type="gramStart"/>
      <w:r w:rsidRPr="00F84A02">
        <w:rPr>
          <w:rFonts w:ascii="Consolas" w:eastAsia="Times New Roman" w:hAnsi="Consolas" w:cs="Consolas"/>
          <w:color w:val="9CDCFE"/>
          <w:sz w:val="21"/>
          <w:szCs w:val="21"/>
          <w:lang w:eastAsia="pt-BR"/>
        </w:rPr>
        <w:t>console</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DCDCAA"/>
          <w:sz w:val="21"/>
          <w:szCs w:val="21"/>
          <w:lang w:eastAsia="pt-BR"/>
        </w:rPr>
        <w:t>log</w:t>
      </w:r>
      <w:r w:rsidRPr="00F84A02">
        <w:rPr>
          <w:rFonts w:ascii="Consolas" w:eastAsia="Times New Roman" w:hAnsi="Consolas" w:cs="Consolas"/>
          <w:color w:val="D4D4D4"/>
          <w:sz w:val="21"/>
          <w:szCs w:val="21"/>
          <w:lang w:eastAsia="pt-BR"/>
        </w:rPr>
        <w:t>(</w:t>
      </w:r>
      <w:proofErr w:type="gramEnd"/>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NodeName</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4FC1FF"/>
          <w:sz w:val="21"/>
          <w:szCs w:val="21"/>
          <w:lang w:eastAsia="pt-BR"/>
        </w:rPr>
        <w:t>img</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4FC1FF"/>
          <w:sz w:val="21"/>
          <w:szCs w:val="21"/>
          <w:lang w:eastAsia="pt-BR"/>
        </w:rPr>
        <w:t>nodeName</w:t>
      </w:r>
      <w:proofErr w:type="spellEnd"/>
      <w:r w:rsidRPr="00F84A02">
        <w:rPr>
          <w:rFonts w:ascii="Consolas" w:eastAsia="Times New Roman" w:hAnsi="Consolas" w:cs="Consolas"/>
          <w:color w:val="D4D4D4"/>
          <w:sz w:val="21"/>
          <w:szCs w:val="21"/>
          <w:lang w:eastAsia="pt-BR"/>
        </w:rPr>
        <w:t>)</w:t>
      </w:r>
    </w:p>
    <w:p w14:paraId="0090BE8E"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6A9955"/>
          <w:sz w:val="21"/>
          <w:szCs w:val="21"/>
          <w:lang w:eastAsia="pt-BR"/>
        </w:rPr>
        <w:t>/*Valor do elemento*/</w:t>
      </w:r>
    </w:p>
    <w:p w14:paraId="4BEB0B8D" w14:textId="77777777" w:rsidR="00F84A02" w:rsidRPr="00E227B4"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eastAsia="pt-BR"/>
        </w:rPr>
        <w:t>        </w:t>
      </w:r>
      <w:proofErr w:type="gramStart"/>
      <w:r w:rsidRPr="00E227B4">
        <w:rPr>
          <w:rFonts w:ascii="Consolas" w:eastAsia="Times New Roman" w:hAnsi="Consolas" w:cs="Consolas"/>
          <w:color w:val="9CDCFE"/>
          <w:sz w:val="21"/>
          <w:szCs w:val="21"/>
          <w:lang w:val="en-US" w:eastAsia="pt-BR"/>
        </w:rPr>
        <w:t>console</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log</w:t>
      </w:r>
      <w:r w:rsidRPr="00E227B4">
        <w:rPr>
          <w:rFonts w:ascii="Consolas" w:eastAsia="Times New Roman" w:hAnsi="Consolas" w:cs="Consolas"/>
          <w:color w:val="D4D4D4"/>
          <w:sz w:val="21"/>
          <w:szCs w:val="21"/>
          <w:lang w:val="en-US" w:eastAsia="pt-BR"/>
        </w:rPr>
        <w:t>(</w:t>
      </w:r>
      <w:proofErr w:type="gramEnd"/>
      <w:r w:rsidRPr="00E227B4">
        <w:rPr>
          <w:rFonts w:ascii="Consolas" w:eastAsia="Times New Roman" w:hAnsi="Consolas" w:cs="Consolas"/>
          <w:color w:val="CE9178"/>
          <w:sz w:val="21"/>
          <w:szCs w:val="21"/>
          <w:lang w:val="en-US" w:eastAsia="pt-BR"/>
        </w:rPr>
        <w:t>'</w:t>
      </w:r>
      <w:proofErr w:type="spellStart"/>
      <w:r w:rsidRPr="00E227B4">
        <w:rPr>
          <w:rFonts w:ascii="Consolas" w:eastAsia="Times New Roman" w:hAnsi="Consolas" w:cs="Consolas"/>
          <w:color w:val="CE9178"/>
          <w:sz w:val="21"/>
          <w:szCs w:val="21"/>
          <w:lang w:val="en-US" w:eastAsia="pt-BR"/>
        </w:rPr>
        <w:t>NodeValue</w:t>
      </w:r>
      <w:proofErr w:type="spellEnd"/>
      <w:r w:rsidRPr="00E227B4">
        <w:rPr>
          <w:rFonts w:ascii="Consolas" w:eastAsia="Times New Roman" w:hAnsi="Consolas" w:cs="Consolas"/>
          <w:color w:val="CE9178"/>
          <w:sz w:val="21"/>
          <w:szCs w:val="21"/>
          <w:lang w:val="en-US" w:eastAsia="pt-BR"/>
        </w:rPr>
        <w:t>'</w:t>
      </w:r>
      <w:r w:rsidRPr="00E227B4">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4FC1FF"/>
          <w:sz w:val="21"/>
          <w:szCs w:val="21"/>
          <w:lang w:val="en-US" w:eastAsia="pt-BR"/>
        </w:rPr>
        <w:t>img</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nodeValue</w:t>
      </w:r>
      <w:proofErr w:type="spellEnd"/>
      <w:r w:rsidRPr="00E227B4">
        <w:rPr>
          <w:rFonts w:ascii="Consolas" w:eastAsia="Times New Roman" w:hAnsi="Consolas" w:cs="Consolas"/>
          <w:color w:val="D4D4D4"/>
          <w:sz w:val="21"/>
          <w:szCs w:val="21"/>
          <w:lang w:val="en-US" w:eastAsia="pt-BR"/>
        </w:rPr>
        <w:t>)</w:t>
      </w:r>
    </w:p>
    <w:p w14:paraId="13270262" w14:textId="77777777" w:rsidR="00F84A02" w:rsidRPr="00E227B4"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p>
    <w:p w14:paraId="5A932698"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F84A02">
        <w:rPr>
          <w:rFonts w:ascii="Consolas" w:eastAsia="Times New Roman" w:hAnsi="Consolas" w:cs="Consolas"/>
          <w:color w:val="6A9955"/>
          <w:sz w:val="21"/>
          <w:szCs w:val="21"/>
          <w:lang w:eastAsia="pt-BR"/>
        </w:rPr>
        <w:t>/*Pegando o atributo com suas propriedades do nó*/</w:t>
      </w:r>
    </w:p>
    <w:p w14:paraId="5A3C6983"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569CD6"/>
          <w:sz w:val="21"/>
          <w:szCs w:val="21"/>
          <w:lang w:eastAsia="pt-BR"/>
        </w:rPr>
        <w:t>const</w:t>
      </w:r>
      <w:proofErr w:type="spellEnd"/>
      <w:r w:rsidRPr="00F84A02">
        <w:rPr>
          <w:rFonts w:ascii="Consolas" w:eastAsia="Times New Roman" w:hAnsi="Consolas" w:cs="Consolas"/>
          <w:color w:val="D4D4D4"/>
          <w:sz w:val="21"/>
          <w:szCs w:val="21"/>
          <w:lang w:eastAsia="pt-BR"/>
        </w:rPr>
        <w:t> </w:t>
      </w:r>
      <w:proofErr w:type="spellStart"/>
      <w:r w:rsidRPr="00F84A02">
        <w:rPr>
          <w:rFonts w:ascii="Consolas" w:eastAsia="Times New Roman" w:hAnsi="Consolas" w:cs="Consolas"/>
          <w:color w:val="4FC1FF"/>
          <w:sz w:val="21"/>
          <w:szCs w:val="21"/>
          <w:lang w:eastAsia="pt-BR"/>
        </w:rPr>
        <w:t>src</w:t>
      </w:r>
      <w:proofErr w:type="spellEnd"/>
      <w:r w:rsidRPr="00F84A02">
        <w:rPr>
          <w:rFonts w:ascii="Consolas" w:eastAsia="Times New Roman" w:hAnsi="Consolas" w:cs="Consolas"/>
          <w:color w:val="D4D4D4"/>
          <w:sz w:val="21"/>
          <w:szCs w:val="21"/>
          <w:lang w:eastAsia="pt-BR"/>
        </w:rPr>
        <w:t> = </w:t>
      </w:r>
      <w:proofErr w:type="spellStart"/>
      <w:proofErr w:type="gramStart"/>
      <w:r w:rsidRPr="00F84A02">
        <w:rPr>
          <w:rFonts w:ascii="Consolas" w:eastAsia="Times New Roman" w:hAnsi="Consolas" w:cs="Consolas"/>
          <w:color w:val="4FC1FF"/>
          <w:sz w:val="21"/>
          <w:szCs w:val="21"/>
          <w:lang w:eastAsia="pt-BR"/>
        </w:rPr>
        <w:t>img</w:t>
      </w:r>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DCDCAA"/>
          <w:sz w:val="21"/>
          <w:szCs w:val="21"/>
          <w:lang w:eastAsia="pt-BR"/>
        </w:rPr>
        <w:t>getAttributeNode</w:t>
      </w:r>
      <w:proofErr w:type="spellEnd"/>
      <w:proofErr w:type="gramEnd"/>
      <w:r w:rsidRPr="00F84A02">
        <w:rPr>
          <w:rFonts w:ascii="Consolas" w:eastAsia="Times New Roman" w:hAnsi="Consolas" w:cs="Consolas"/>
          <w:color w:val="D4D4D4"/>
          <w:sz w:val="21"/>
          <w:szCs w:val="21"/>
          <w:lang w:eastAsia="pt-BR"/>
        </w:rPr>
        <w:t>(</w:t>
      </w:r>
      <w:r w:rsidRPr="00F84A02">
        <w:rPr>
          <w:rFonts w:ascii="Consolas" w:eastAsia="Times New Roman" w:hAnsi="Consolas" w:cs="Consolas"/>
          <w:color w:val="CE9178"/>
          <w:sz w:val="21"/>
          <w:szCs w:val="21"/>
          <w:lang w:eastAsia="pt-BR"/>
        </w:rPr>
        <w:t>'</w:t>
      </w:r>
      <w:proofErr w:type="spellStart"/>
      <w:r w:rsidRPr="00F84A02">
        <w:rPr>
          <w:rFonts w:ascii="Consolas" w:eastAsia="Times New Roman" w:hAnsi="Consolas" w:cs="Consolas"/>
          <w:color w:val="CE9178"/>
          <w:sz w:val="21"/>
          <w:szCs w:val="21"/>
          <w:lang w:eastAsia="pt-BR"/>
        </w:rPr>
        <w:t>src</w:t>
      </w:r>
      <w:proofErr w:type="spellEnd"/>
      <w:r w:rsidRPr="00F84A02">
        <w:rPr>
          <w:rFonts w:ascii="Consolas" w:eastAsia="Times New Roman" w:hAnsi="Consolas" w:cs="Consolas"/>
          <w:color w:val="CE9178"/>
          <w:sz w:val="21"/>
          <w:szCs w:val="21"/>
          <w:lang w:eastAsia="pt-BR"/>
        </w:rPr>
        <w:t>'</w:t>
      </w:r>
      <w:r w:rsidRPr="00F84A02">
        <w:rPr>
          <w:rFonts w:ascii="Consolas" w:eastAsia="Times New Roman" w:hAnsi="Consolas" w:cs="Consolas"/>
          <w:color w:val="D4D4D4"/>
          <w:sz w:val="21"/>
          <w:szCs w:val="21"/>
          <w:lang w:eastAsia="pt-BR"/>
        </w:rPr>
        <w:t>)</w:t>
      </w:r>
    </w:p>
    <w:p w14:paraId="5AA8ADB1"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p>
    <w:p w14:paraId="141C36BF"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6A9955"/>
          <w:sz w:val="21"/>
          <w:szCs w:val="21"/>
          <w:lang w:eastAsia="pt-BR"/>
        </w:rPr>
        <w:t>/*Posso mudar o valor de um elemento*/</w:t>
      </w:r>
    </w:p>
    <w:p w14:paraId="196CEFE4"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eastAsia="pt-BR"/>
        </w:rPr>
        <w:t>        </w:t>
      </w:r>
      <w:r w:rsidRPr="00F84A02">
        <w:rPr>
          <w:rFonts w:ascii="Consolas" w:eastAsia="Times New Roman" w:hAnsi="Consolas" w:cs="Consolas"/>
          <w:color w:val="9CDCFE"/>
          <w:sz w:val="21"/>
          <w:szCs w:val="21"/>
          <w:lang w:val="en-US" w:eastAsia="pt-BR"/>
        </w:rPr>
        <w:t>link</w:t>
      </w:r>
      <w:r w:rsidRPr="00F84A02">
        <w:rPr>
          <w:rFonts w:ascii="Consolas" w:eastAsia="Times New Roman" w:hAnsi="Consolas" w:cs="Consolas"/>
          <w:color w:val="D4D4D4"/>
          <w:sz w:val="21"/>
          <w:szCs w:val="21"/>
          <w:lang w:val="en-US" w:eastAsia="pt-BR"/>
        </w:rPr>
        <w:t> = </w:t>
      </w:r>
      <w:proofErr w:type="spellStart"/>
      <w:proofErr w:type="gramStart"/>
      <w:r w:rsidRPr="00F84A02">
        <w:rPr>
          <w:rFonts w:ascii="Consolas" w:eastAsia="Times New Roman" w:hAnsi="Consolas" w:cs="Consolas"/>
          <w:color w:val="9CDCFE"/>
          <w:sz w:val="21"/>
          <w:szCs w:val="21"/>
          <w:lang w:val="en-US" w:eastAsia="pt-BR"/>
        </w:rPr>
        <w:t>document</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DCDCAA"/>
          <w:sz w:val="21"/>
          <w:szCs w:val="21"/>
          <w:lang w:val="en-US" w:eastAsia="pt-BR"/>
        </w:rPr>
        <w:t>querySelector</w:t>
      </w:r>
      <w:proofErr w:type="spellEnd"/>
      <w:proofErr w:type="gramEnd"/>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CE9178"/>
          <w:sz w:val="21"/>
          <w:szCs w:val="21"/>
          <w:lang w:val="en-US" w:eastAsia="pt-BR"/>
        </w:rPr>
        <w:t>'a'</w:t>
      </w:r>
      <w:r w:rsidRPr="00F84A02">
        <w:rPr>
          <w:rFonts w:ascii="Consolas" w:eastAsia="Times New Roman" w:hAnsi="Consolas" w:cs="Consolas"/>
          <w:color w:val="D4D4D4"/>
          <w:sz w:val="21"/>
          <w:szCs w:val="21"/>
          <w:lang w:val="en-US" w:eastAsia="pt-BR"/>
        </w:rPr>
        <w:t>)</w:t>
      </w:r>
    </w:p>
    <w:p w14:paraId="033BC1A4"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val="en-US" w:eastAsia="pt-BR"/>
        </w:rPr>
        <w:t>        </w:t>
      </w:r>
      <w:proofErr w:type="spellStart"/>
      <w:proofErr w:type="gramStart"/>
      <w:r w:rsidRPr="00F84A02">
        <w:rPr>
          <w:rFonts w:ascii="Consolas" w:eastAsia="Times New Roman" w:hAnsi="Consolas" w:cs="Consolas"/>
          <w:color w:val="9CDCFE"/>
          <w:sz w:val="21"/>
          <w:szCs w:val="21"/>
          <w:lang w:val="en-US" w:eastAsia="pt-BR"/>
        </w:rPr>
        <w:t>link</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9CDCFE"/>
          <w:sz w:val="21"/>
          <w:szCs w:val="21"/>
          <w:lang w:val="en-US" w:eastAsia="pt-BR"/>
        </w:rPr>
        <w:t>firstChild</w:t>
      </w:r>
      <w:r w:rsidRPr="00F84A02">
        <w:rPr>
          <w:rFonts w:ascii="Consolas" w:eastAsia="Times New Roman" w:hAnsi="Consolas" w:cs="Consolas"/>
          <w:color w:val="D4D4D4"/>
          <w:sz w:val="21"/>
          <w:szCs w:val="21"/>
          <w:lang w:val="en-US" w:eastAsia="pt-BR"/>
        </w:rPr>
        <w:t>.</w:t>
      </w:r>
      <w:r w:rsidRPr="00F84A02">
        <w:rPr>
          <w:rFonts w:ascii="Consolas" w:eastAsia="Times New Roman" w:hAnsi="Consolas" w:cs="Consolas"/>
          <w:color w:val="9CDCFE"/>
          <w:sz w:val="21"/>
          <w:szCs w:val="21"/>
          <w:lang w:val="en-US" w:eastAsia="pt-BR"/>
        </w:rPr>
        <w:t>nodeValue</w:t>
      </w:r>
      <w:proofErr w:type="spellEnd"/>
      <w:proofErr w:type="gramEnd"/>
      <w:r w:rsidRPr="00F84A02">
        <w:rPr>
          <w:rFonts w:ascii="Consolas" w:eastAsia="Times New Roman" w:hAnsi="Consolas" w:cs="Consolas"/>
          <w:color w:val="D4D4D4"/>
          <w:sz w:val="21"/>
          <w:szCs w:val="21"/>
          <w:lang w:val="en-US" w:eastAsia="pt-BR"/>
        </w:rPr>
        <w:t> = </w:t>
      </w:r>
      <w:r w:rsidRPr="00F84A02">
        <w:rPr>
          <w:rFonts w:ascii="Consolas" w:eastAsia="Times New Roman" w:hAnsi="Consolas" w:cs="Consolas"/>
          <w:color w:val="CE9178"/>
          <w:sz w:val="21"/>
          <w:szCs w:val="21"/>
          <w:lang w:val="en-US" w:eastAsia="pt-BR"/>
        </w:rPr>
        <w:t>'</w:t>
      </w:r>
      <w:proofErr w:type="spellStart"/>
      <w:r w:rsidRPr="00F84A02">
        <w:rPr>
          <w:rFonts w:ascii="Consolas" w:eastAsia="Times New Roman" w:hAnsi="Consolas" w:cs="Consolas"/>
          <w:color w:val="CE9178"/>
          <w:sz w:val="21"/>
          <w:szCs w:val="21"/>
          <w:lang w:val="en-US" w:eastAsia="pt-BR"/>
        </w:rPr>
        <w:t>Eai</w:t>
      </w:r>
      <w:proofErr w:type="spellEnd"/>
      <w:r w:rsidRPr="00F84A02">
        <w:rPr>
          <w:rFonts w:ascii="Consolas" w:eastAsia="Times New Roman" w:hAnsi="Consolas" w:cs="Consolas"/>
          <w:color w:val="CE9178"/>
          <w:sz w:val="21"/>
          <w:szCs w:val="21"/>
          <w:lang w:val="en-US" w:eastAsia="pt-BR"/>
        </w:rPr>
        <w:t> </w:t>
      </w:r>
      <w:proofErr w:type="spellStart"/>
      <w:r w:rsidRPr="00F84A02">
        <w:rPr>
          <w:rFonts w:ascii="Consolas" w:eastAsia="Times New Roman" w:hAnsi="Consolas" w:cs="Consolas"/>
          <w:color w:val="CE9178"/>
          <w:sz w:val="21"/>
          <w:szCs w:val="21"/>
          <w:lang w:val="en-US" w:eastAsia="pt-BR"/>
        </w:rPr>
        <w:t>Carai</w:t>
      </w:r>
      <w:proofErr w:type="spellEnd"/>
      <w:r w:rsidRPr="00F84A02">
        <w:rPr>
          <w:rFonts w:ascii="Consolas" w:eastAsia="Times New Roman" w:hAnsi="Consolas" w:cs="Consolas"/>
          <w:color w:val="CE9178"/>
          <w:sz w:val="21"/>
          <w:szCs w:val="21"/>
          <w:lang w:val="en-US" w:eastAsia="pt-BR"/>
        </w:rPr>
        <w:t>!'</w:t>
      </w:r>
    </w:p>
    <w:p w14:paraId="268072D1" w14:textId="77777777" w:rsidR="00F84A02" w:rsidRPr="00F84A02" w:rsidRDefault="00F84A02" w:rsidP="00F84A02">
      <w:pPr>
        <w:shd w:val="clear" w:color="auto" w:fill="1E1E1E"/>
        <w:spacing w:after="0" w:line="285" w:lineRule="atLeast"/>
        <w:rPr>
          <w:rFonts w:ascii="Consolas" w:eastAsia="Times New Roman" w:hAnsi="Consolas" w:cs="Consolas"/>
          <w:color w:val="D4D4D4"/>
          <w:sz w:val="21"/>
          <w:szCs w:val="21"/>
          <w:lang w:val="en-US" w:eastAsia="pt-BR"/>
        </w:rPr>
      </w:pPr>
      <w:r w:rsidRPr="00F84A02">
        <w:rPr>
          <w:rFonts w:ascii="Consolas" w:eastAsia="Times New Roman" w:hAnsi="Consolas" w:cs="Consolas"/>
          <w:color w:val="D4D4D4"/>
          <w:sz w:val="21"/>
          <w:szCs w:val="21"/>
          <w:lang w:val="en-US" w:eastAsia="pt-BR"/>
        </w:rPr>
        <w:t>    </w:t>
      </w:r>
      <w:r w:rsidRPr="00F84A02">
        <w:rPr>
          <w:rFonts w:ascii="Consolas" w:eastAsia="Times New Roman" w:hAnsi="Consolas" w:cs="Consolas"/>
          <w:color w:val="808080"/>
          <w:sz w:val="21"/>
          <w:szCs w:val="21"/>
          <w:lang w:val="en-US" w:eastAsia="pt-BR"/>
        </w:rPr>
        <w:t>&lt;/</w:t>
      </w:r>
      <w:r w:rsidRPr="00F84A02">
        <w:rPr>
          <w:rFonts w:ascii="Consolas" w:eastAsia="Times New Roman" w:hAnsi="Consolas" w:cs="Consolas"/>
          <w:color w:val="569CD6"/>
          <w:sz w:val="21"/>
          <w:szCs w:val="21"/>
          <w:lang w:val="en-US" w:eastAsia="pt-BR"/>
        </w:rPr>
        <w:t>script</w:t>
      </w:r>
      <w:r w:rsidRPr="00F84A02">
        <w:rPr>
          <w:rFonts w:ascii="Consolas" w:eastAsia="Times New Roman" w:hAnsi="Consolas" w:cs="Consolas"/>
          <w:color w:val="808080"/>
          <w:sz w:val="21"/>
          <w:szCs w:val="21"/>
          <w:lang w:val="en-US" w:eastAsia="pt-BR"/>
        </w:rPr>
        <w:t>&gt;</w:t>
      </w:r>
    </w:p>
    <w:p w14:paraId="28C18549" w14:textId="77777777" w:rsidR="00F84A02" w:rsidRPr="00F84A02" w:rsidRDefault="00F84A02" w:rsidP="00493CCE">
      <w:pPr>
        <w:rPr>
          <w:sz w:val="24"/>
          <w:szCs w:val="24"/>
          <w:highlight w:val="yellow"/>
          <w:u w:val="single"/>
          <w:lang w:val="en-US"/>
        </w:rPr>
      </w:pPr>
    </w:p>
    <w:p w14:paraId="23230555" w14:textId="77777777" w:rsidR="0069365D" w:rsidRDefault="00912755" w:rsidP="00493CCE">
      <w:pPr>
        <w:rPr>
          <w:sz w:val="24"/>
          <w:szCs w:val="24"/>
          <w:highlight w:val="yellow"/>
          <w:u w:val="single"/>
        </w:rPr>
      </w:pPr>
      <w:r w:rsidRPr="00912755">
        <w:rPr>
          <w:sz w:val="24"/>
          <w:szCs w:val="24"/>
          <w:highlight w:val="yellow"/>
          <w:u w:val="single"/>
        </w:rPr>
        <w:t>Uma observação, para criarmos um elemento com relação a outro el</w:t>
      </w:r>
      <w:r>
        <w:rPr>
          <w:sz w:val="24"/>
          <w:szCs w:val="24"/>
          <w:highlight w:val="yellow"/>
          <w:u w:val="single"/>
        </w:rPr>
        <w:t xml:space="preserve">emento, nós usamos em um o atributo for e colocamos como valor desse atributo </w:t>
      </w:r>
      <w:r w:rsidR="0069365D">
        <w:rPr>
          <w:sz w:val="24"/>
          <w:szCs w:val="24"/>
          <w:highlight w:val="yellow"/>
          <w:u w:val="single"/>
        </w:rPr>
        <w:t xml:space="preserve">o id do elemento que queremos </w:t>
      </w:r>
      <w:proofErr w:type="spellStart"/>
      <w:r w:rsidR="0069365D">
        <w:rPr>
          <w:sz w:val="24"/>
          <w:szCs w:val="24"/>
          <w:highlight w:val="yellow"/>
          <w:u w:val="single"/>
        </w:rPr>
        <w:t>relecionar-se</w:t>
      </w:r>
      <w:proofErr w:type="spellEnd"/>
      <w:r w:rsidR="0069365D">
        <w:rPr>
          <w:sz w:val="24"/>
          <w:szCs w:val="24"/>
          <w:highlight w:val="yellow"/>
          <w:u w:val="single"/>
        </w:rPr>
        <w:t xml:space="preserve">, como no exemplo abaixo que o elemento </w:t>
      </w:r>
      <w:proofErr w:type="spellStart"/>
      <w:r w:rsidR="0069365D">
        <w:rPr>
          <w:sz w:val="24"/>
          <w:szCs w:val="24"/>
          <w:highlight w:val="yellow"/>
          <w:u w:val="single"/>
        </w:rPr>
        <w:t>label</w:t>
      </w:r>
      <w:proofErr w:type="spellEnd"/>
      <w:r w:rsidR="0069365D">
        <w:rPr>
          <w:sz w:val="24"/>
          <w:szCs w:val="24"/>
          <w:highlight w:val="yellow"/>
          <w:u w:val="single"/>
        </w:rPr>
        <w:t xml:space="preserve"> está relacionado com o elemento de id compras:</w:t>
      </w:r>
    </w:p>
    <w:p w14:paraId="1190501E"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div</w:t>
      </w:r>
      <w:proofErr w:type="spellEnd"/>
      <w:r w:rsidRPr="0069365D">
        <w:rPr>
          <w:rFonts w:ascii="Consolas" w:eastAsia="Times New Roman" w:hAnsi="Consolas" w:cs="Consolas"/>
          <w:color w:val="808080"/>
          <w:sz w:val="21"/>
          <w:szCs w:val="21"/>
          <w:lang w:eastAsia="pt-BR"/>
        </w:rPr>
        <w:t>&gt;</w:t>
      </w:r>
    </w:p>
    <w:p w14:paraId="685E5840"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label</w:t>
      </w:r>
      <w:proofErr w:type="spellEnd"/>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9CDCFE"/>
          <w:sz w:val="21"/>
          <w:szCs w:val="21"/>
          <w:lang w:eastAsia="pt-BR"/>
        </w:rPr>
        <w:t>for</w:t>
      </w:r>
      <w:r w:rsidRPr="0069365D">
        <w:rPr>
          <w:rFonts w:ascii="Consolas" w:eastAsia="Times New Roman" w:hAnsi="Consolas" w:cs="Consolas"/>
          <w:color w:val="D4D4D4"/>
          <w:sz w:val="21"/>
          <w:szCs w:val="21"/>
          <w:lang w:eastAsia="pt-BR"/>
        </w:rPr>
        <w:t>=</w:t>
      </w:r>
      <w:r w:rsidRPr="0069365D">
        <w:rPr>
          <w:rFonts w:ascii="Consolas" w:eastAsia="Times New Roman" w:hAnsi="Consolas" w:cs="Consolas"/>
          <w:color w:val="CE9178"/>
          <w:sz w:val="21"/>
          <w:szCs w:val="21"/>
          <w:lang w:eastAsia="pt-BR"/>
        </w:rPr>
        <w:t>"compras"</w:t>
      </w:r>
      <w:r w:rsidRPr="0069365D">
        <w:rPr>
          <w:rFonts w:ascii="Consolas" w:eastAsia="Times New Roman" w:hAnsi="Consolas" w:cs="Consolas"/>
          <w:color w:val="808080"/>
          <w:sz w:val="21"/>
          <w:szCs w:val="21"/>
          <w:lang w:eastAsia="pt-BR"/>
        </w:rPr>
        <w:t>&gt;</w:t>
      </w:r>
      <w:r w:rsidRPr="0069365D">
        <w:rPr>
          <w:rFonts w:ascii="Consolas" w:eastAsia="Times New Roman" w:hAnsi="Consolas" w:cs="Consolas"/>
          <w:color w:val="D4D4D4"/>
          <w:sz w:val="21"/>
          <w:szCs w:val="21"/>
          <w:lang w:eastAsia="pt-BR"/>
        </w:rPr>
        <w:t>Compras</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label</w:t>
      </w:r>
      <w:proofErr w:type="spellEnd"/>
      <w:r w:rsidRPr="0069365D">
        <w:rPr>
          <w:rFonts w:ascii="Consolas" w:eastAsia="Times New Roman" w:hAnsi="Consolas" w:cs="Consolas"/>
          <w:color w:val="808080"/>
          <w:sz w:val="21"/>
          <w:szCs w:val="21"/>
          <w:lang w:eastAsia="pt-BR"/>
        </w:rPr>
        <w:t>&gt;</w:t>
      </w:r>
    </w:p>
    <w:p w14:paraId="066C88CA"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ul</w:t>
      </w:r>
      <w:proofErr w:type="spellEnd"/>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9CDCFE"/>
          <w:sz w:val="21"/>
          <w:szCs w:val="21"/>
          <w:lang w:eastAsia="pt-BR"/>
        </w:rPr>
        <w:t>id</w:t>
      </w:r>
      <w:r w:rsidRPr="0069365D">
        <w:rPr>
          <w:rFonts w:ascii="Consolas" w:eastAsia="Times New Roman" w:hAnsi="Consolas" w:cs="Consolas"/>
          <w:color w:val="D4D4D4"/>
          <w:sz w:val="21"/>
          <w:szCs w:val="21"/>
          <w:lang w:eastAsia="pt-BR"/>
        </w:rPr>
        <w:t>=</w:t>
      </w:r>
      <w:r w:rsidRPr="0069365D">
        <w:rPr>
          <w:rFonts w:ascii="Consolas" w:eastAsia="Times New Roman" w:hAnsi="Consolas" w:cs="Consolas"/>
          <w:color w:val="CE9178"/>
          <w:sz w:val="21"/>
          <w:szCs w:val="21"/>
          <w:lang w:eastAsia="pt-BR"/>
        </w:rPr>
        <w:t>"compras"</w:t>
      </w: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9CDCFE"/>
          <w:sz w:val="21"/>
          <w:szCs w:val="21"/>
          <w:lang w:eastAsia="pt-BR"/>
        </w:rPr>
        <w:t>destino</w:t>
      </w:r>
      <w:r w:rsidRPr="0069365D">
        <w:rPr>
          <w:rFonts w:ascii="Consolas" w:eastAsia="Times New Roman" w:hAnsi="Consolas" w:cs="Consolas"/>
          <w:color w:val="D4D4D4"/>
          <w:sz w:val="21"/>
          <w:szCs w:val="21"/>
          <w:lang w:eastAsia="pt-BR"/>
        </w:rPr>
        <w:t>=</w:t>
      </w:r>
      <w:r w:rsidRPr="0069365D">
        <w:rPr>
          <w:rFonts w:ascii="Consolas" w:eastAsia="Times New Roman" w:hAnsi="Consolas" w:cs="Consolas"/>
          <w:color w:val="CE9178"/>
          <w:sz w:val="21"/>
          <w:szCs w:val="21"/>
          <w:lang w:eastAsia="pt-BR"/>
        </w:rPr>
        <w:t>'escritório'</w:t>
      </w: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9CDCFE"/>
          <w:sz w:val="21"/>
          <w:szCs w:val="21"/>
          <w:lang w:eastAsia="pt-BR"/>
        </w:rPr>
        <w:t>data-</w:t>
      </w:r>
      <w:proofErr w:type="spellStart"/>
      <w:r w:rsidRPr="0069365D">
        <w:rPr>
          <w:rFonts w:ascii="Consolas" w:eastAsia="Times New Roman" w:hAnsi="Consolas" w:cs="Consolas"/>
          <w:color w:val="9CDCFE"/>
          <w:sz w:val="21"/>
          <w:szCs w:val="21"/>
          <w:lang w:eastAsia="pt-BR"/>
        </w:rPr>
        <w:t>urgencia</w:t>
      </w:r>
      <w:proofErr w:type="spellEnd"/>
      <w:r w:rsidRPr="0069365D">
        <w:rPr>
          <w:rFonts w:ascii="Consolas" w:eastAsia="Times New Roman" w:hAnsi="Consolas" w:cs="Consolas"/>
          <w:color w:val="D4D4D4"/>
          <w:sz w:val="21"/>
          <w:szCs w:val="21"/>
          <w:lang w:eastAsia="pt-BR"/>
        </w:rPr>
        <w:t>=</w:t>
      </w:r>
      <w:r w:rsidRPr="0069365D">
        <w:rPr>
          <w:rFonts w:ascii="Consolas" w:eastAsia="Times New Roman" w:hAnsi="Consolas" w:cs="Consolas"/>
          <w:color w:val="CE9178"/>
          <w:sz w:val="21"/>
          <w:szCs w:val="21"/>
          <w:lang w:eastAsia="pt-BR"/>
        </w:rPr>
        <w:t>"5"</w:t>
      </w:r>
      <w:r w:rsidRPr="0069365D">
        <w:rPr>
          <w:rFonts w:ascii="Consolas" w:eastAsia="Times New Roman" w:hAnsi="Consolas" w:cs="Consolas"/>
          <w:color w:val="808080"/>
          <w:sz w:val="21"/>
          <w:szCs w:val="21"/>
          <w:lang w:eastAsia="pt-BR"/>
        </w:rPr>
        <w:t>&gt;</w:t>
      </w:r>
    </w:p>
    <w:p w14:paraId="0CC85253"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r w:rsidRPr="0069365D">
        <w:rPr>
          <w:rFonts w:ascii="Consolas" w:eastAsia="Times New Roman" w:hAnsi="Consolas" w:cs="Consolas"/>
          <w:color w:val="D4D4D4"/>
          <w:sz w:val="21"/>
          <w:szCs w:val="21"/>
          <w:lang w:eastAsia="pt-BR"/>
        </w:rPr>
        <w:t>Café</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p>
    <w:p w14:paraId="7C0B02AE"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r w:rsidRPr="0069365D">
        <w:rPr>
          <w:rFonts w:ascii="Consolas" w:eastAsia="Times New Roman" w:hAnsi="Consolas" w:cs="Consolas"/>
          <w:color w:val="D4D4D4"/>
          <w:sz w:val="21"/>
          <w:szCs w:val="21"/>
          <w:lang w:eastAsia="pt-BR"/>
        </w:rPr>
        <w:t>Água</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p>
    <w:p w14:paraId="4D72C6D2"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r w:rsidRPr="0069365D">
        <w:rPr>
          <w:rFonts w:ascii="Consolas" w:eastAsia="Times New Roman" w:hAnsi="Consolas" w:cs="Consolas"/>
          <w:color w:val="D4D4D4"/>
          <w:sz w:val="21"/>
          <w:szCs w:val="21"/>
          <w:lang w:eastAsia="pt-BR"/>
        </w:rPr>
        <w:t>Copo Descartável</w:t>
      </w:r>
      <w:r w:rsidRPr="0069365D">
        <w:rPr>
          <w:rFonts w:ascii="Consolas" w:eastAsia="Times New Roman" w:hAnsi="Consolas" w:cs="Consolas"/>
          <w:color w:val="808080"/>
          <w:sz w:val="21"/>
          <w:szCs w:val="21"/>
          <w:lang w:eastAsia="pt-BR"/>
        </w:rPr>
        <w:t>&lt;/</w:t>
      </w:r>
      <w:r w:rsidRPr="0069365D">
        <w:rPr>
          <w:rFonts w:ascii="Consolas" w:eastAsia="Times New Roman" w:hAnsi="Consolas" w:cs="Consolas"/>
          <w:color w:val="569CD6"/>
          <w:sz w:val="21"/>
          <w:szCs w:val="21"/>
          <w:lang w:eastAsia="pt-BR"/>
        </w:rPr>
        <w:t>li</w:t>
      </w:r>
      <w:r w:rsidRPr="0069365D">
        <w:rPr>
          <w:rFonts w:ascii="Consolas" w:eastAsia="Times New Roman" w:hAnsi="Consolas" w:cs="Consolas"/>
          <w:color w:val="808080"/>
          <w:sz w:val="21"/>
          <w:szCs w:val="21"/>
          <w:lang w:eastAsia="pt-BR"/>
        </w:rPr>
        <w:t>&gt;</w:t>
      </w:r>
    </w:p>
    <w:p w14:paraId="474238A3"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ul</w:t>
      </w:r>
      <w:proofErr w:type="spellEnd"/>
      <w:r w:rsidRPr="0069365D">
        <w:rPr>
          <w:rFonts w:ascii="Consolas" w:eastAsia="Times New Roman" w:hAnsi="Consolas" w:cs="Consolas"/>
          <w:color w:val="808080"/>
          <w:sz w:val="21"/>
          <w:szCs w:val="21"/>
          <w:lang w:eastAsia="pt-BR"/>
        </w:rPr>
        <w:t>&gt;</w:t>
      </w:r>
    </w:p>
    <w:p w14:paraId="52839098" w14:textId="77777777" w:rsidR="0069365D" w:rsidRPr="0069365D" w:rsidRDefault="0069365D" w:rsidP="0069365D">
      <w:pPr>
        <w:shd w:val="clear" w:color="auto" w:fill="1E1E1E"/>
        <w:spacing w:after="0" w:line="285" w:lineRule="atLeast"/>
        <w:rPr>
          <w:rFonts w:ascii="Consolas" w:eastAsia="Times New Roman" w:hAnsi="Consolas" w:cs="Consolas"/>
          <w:color w:val="D4D4D4"/>
          <w:sz w:val="21"/>
          <w:szCs w:val="21"/>
          <w:lang w:eastAsia="pt-BR"/>
        </w:rPr>
      </w:pPr>
      <w:r w:rsidRPr="0069365D">
        <w:rPr>
          <w:rFonts w:ascii="Consolas" w:eastAsia="Times New Roman" w:hAnsi="Consolas" w:cs="Consolas"/>
          <w:color w:val="D4D4D4"/>
          <w:sz w:val="21"/>
          <w:szCs w:val="21"/>
          <w:lang w:eastAsia="pt-BR"/>
        </w:rPr>
        <w:t>    </w:t>
      </w:r>
      <w:r w:rsidRPr="0069365D">
        <w:rPr>
          <w:rFonts w:ascii="Consolas" w:eastAsia="Times New Roman" w:hAnsi="Consolas" w:cs="Consolas"/>
          <w:color w:val="808080"/>
          <w:sz w:val="21"/>
          <w:szCs w:val="21"/>
          <w:lang w:eastAsia="pt-BR"/>
        </w:rPr>
        <w:t>&lt;/</w:t>
      </w:r>
      <w:proofErr w:type="spellStart"/>
      <w:r w:rsidRPr="0069365D">
        <w:rPr>
          <w:rFonts w:ascii="Consolas" w:eastAsia="Times New Roman" w:hAnsi="Consolas" w:cs="Consolas"/>
          <w:color w:val="569CD6"/>
          <w:sz w:val="21"/>
          <w:szCs w:val="21"/>
          <w:lang w:eastAsia="pt-BR"/>
        </w:rPr>
        <w:t>div</w:t>
      </w:r>
      <w:proofErr w:type="spellEnd"/>
      <w:r w:rsidRPr="0069365D">
        <w:rPr>
          <w:rFonts w:ascii="Consolas" w:eastAsia="Times New Roman" w:hAnsi="Consolas" w:cs="Consolas"/>
          <w:color w:val="808080"/>
          <w:sz w:val="21"/>
          <w:szCs w:val="21"/>
          <w:lang w:eastAsia="pt-BR"/>
        </w:rPr>
        <w:t>&gt;</w:t>
      </w:r>
    </w:p>
    <w:p w14:paraId="1C4EE6B8" w14:textId="77777777" w:rsidR="0069365D" w:rsidRDefault="0069365D" w:rsidP="00493CCE">
      <w:pPr>
        <w:rPr>
          <w:sz w:val="24"/>
          <w:szCs w:val="24"/>
          <w:highlight w:val="yellow"/>
          <w:u w:val="single"/>
        </w:rPr>
      </w:pPr>
    </w:p>
    <w:p w14:paraId="19F5EFF8" w14:textId="77777777" w:rsidR="008C696A" w:rsidRDefault="008C696A" w:rsidP="00493CCE">
      <w:pPr>
        <w:rPr>
          <w:sz w:val="24"/>
          <w:szCs w:val="24"/>
          <w:highlight w:val="yellow"/>
          <w:u w:val="single"/>
        </w:rPr>
      </w:pPr>
    </w:p>
    <w:p w14:paraId="0B03CFBE" w14:textId="77777777" w:rsidR="008C696A" w:rsidRDefault="008C696A" w:rsidP="00493CCE">
      <w:pPr>
        <w:rPr>
          <w:sz w:val="24"/>
          <w:szCs w:val="24"/>
          <w:highlight w:val="yellow"/>
          <w:u w:val="single"/>
        </w:rPr>
      </w:pPr>
    </w:p>
    <w:p w14:paraId="2C456CEA" w14:textId="77777777" w:rsidR="0069365D" w:rsidRDefault="00D83A78" w:rsidP="00493CCE">
      <w:pPr>
        <w:rPr>
          <w:sz w:val="24"/>
          <w:szCs w:val="24"/>
          <w:highlight w:val="yellow"/>
          <w:u w:val="single"/>
        </w:rPr>
      </w:pPr>
      <w:r>
        <w:rPr>
          <w:sz w:val="24"/>
          <w:szCs w:val="24"/>
          <w:highlight w:val="yellow"/>
          <w:u w:val="single"/>
        </w:rPr>
        <w:lastRenderedPageBreak/>
        <w:t>Vamos ver mais alguns comandos para atributos:</w:t>
      </w:r>
    </w:p>
    <w:p w14:paraId="7E700C05"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808080"/>
          <w:sz w:val="21"/>
          <w:szCs w:val="21"/>
          <w:lang w:eastAsia="pt-BR"/>
        </w:rPr>
        <w:t>&lt;</w:t>
      </w:r>
      <w:r w:rsidRPr="00D83A78">
        <w:rPr>
          <w:rFonts w:ascii="Consolas" w:eastAsia="Times New Roman" w:hAnsi="Consolas" w:cs="Consolas"/>
          <w:color w:val="569CD6"/>
          <w:sz w:val="21"/>
          <w:szCs w:val="21"/>
          <w:lang w:eastAsia="pt-BR"/>
        </w:rPr>
        <w:t>script</w:t>
      </w:r>
      <w:r w:rsidRPr="00D83A78">
        <w:rPr>
          <w:rFonts w:ascii="Consolas" w:eastAsia="Times New Roman" w:hAnsi="Consolas" w:cs="Consolas"/>
          <w:color w:val="808080"/>
          <w:sz w:val="21"/>
          <w:szCs w:val="21"/>
          <w:lang w:eastAsia="pt-BR"/>
        </w:rPr>
        <w:t>&gt;</w:t>
      </w:r>
    </w:p>
    <w:p w14:paraId="2B8A12CE"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6A9955"/>
          <w:sz w:val="21"/>
          <w:szCs w:val="21"/>
          <w:lang w:eastAsia="pt-BR"/>
        </w:rPr>
        <w:t>/*peguei uma lista de elementos ul, filhos de div que tem o atributo 'destino' igual a 'escritorio'*/</w:t>
      </w:r>
    </w:p>
    <w:p w14:paraId="6B002D65"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569CD6"/>
          <w:sz w:val="21"/>
          <w:szCs w:val="21"/>
          <w:lang w:eastAsia="pt-BR"/>
        </w:rPr>
        <w:t>const</w:t>
      </w: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 = </w:t>
      </w:r>
      <w:proofErr w:type="gramStart"/>
      <w:r w:rsidRPr="00D83A78">
        <w:rPr>
          <w:rFonts w:ascii="Consolas" w:eastAsia="Times New Roman" w:hAnsi="Consolas" w:cs="Consolas"/>
          <w:color w:val="9CDCFE"/>
          <w:sz w:val="21"/>
          <w:szCs w:val="21"/>
          <w:lang w:eastAsia="pt-BR"/>
        </w:rPr>
        <w:t>document</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querySelector</w:t>
      </w:r>
      <w:proofErr w:type="gramEnd"/>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'div ul[destino="escritório"]'</w:t>
      </w:r>
      <w:r w:rsidRPr="00D83A78">
        <w:rPr>
          <w:rFonts w:ascii="Consolas" w:eastAsia="Times New Roman" w:hAnsi="Consolas" w:cs="Consolas"/>
          <w:color w:val="D4D4D4"/>
          <w:sz w:val="21"/>
          <w:szCs w:val="21"/>
          <w:lang w:eastAsia="pt-BR"/>
        </w:rPr>
        <w:t>)</w:t>
      </w:r>
    </w:p>
    <w:p w14:paraId="00DA5D41"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proofErr w:type="gramStart"/>
      <w:r w:rsidRPr="00D83A78">
        <w:rPr>
          <w:rFonts w:ascii="Consolas" w:eastAsia="Times New Roman" w:hAnsi="Consolas" w:cs="Consolas"/>
          <w:color w:val="9CDCFE"/>
          <w:sz w:val="21"/>
          <w:szCs w:val="21"/>
          <w:lang w:eastAsia="pt-BR"/>
        </w:rPr>
        <w:t>cosole</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log</w:t>
      </w:r>
      <w:r w:rsidRPr="00D83A78">
        <w:rPr>
          <w:rFonts w:ascii="Consolas" w:eastAsia="Times New Roman" w:hAnsi="Consolas" w:cs="Consolas"/>
          <w:color w:val="D4D4D4"/>
          <w:sz w:val="21"/>
          <w:szCs w:val="21"/>
          <w:lang w:eastAsia="pt-BR"/>
        </w:rPr>
        <w:t>(</w:t>
      </w:r>
      <w:proofErr w:type="gramEnd"/>
      <w:r w:rsidRPr="00D83A78">
        <w:rPr>
          <w:rFonts w:ascii="Consolas" w:eastAsia="Times New Roman" w:hAnsi="Consolas" w:cs="Consolas"/>
          <w:color w:val="CE9178"/>
          <w:sz w:val="21"/>
          <w:szCs w:val="21"/>
          <w:lang w:eastAsia="pt-BR"/>
        </w:rPr>
        <w:t>'Elemento Ul.....'</w:t>
      </w:r>
      <w:r w:rsidRPr="00D83A78">
        <w:rPr>
          <w:rFonts w:ascii="Consolas" w:eastAsia="Times New Roman" w:hAnsi="Consolas" w:cs="Consolas"/>
          <w:color w:val="D4D4D4"/>
          <w:sz w:val="21"/>
          <w:szCs w:val="21"/>
          <w:lang w:eastAsia="pt-BR"/>
        </w:rPr>
        <w:t>)</w:t>
      </w:r>
    </w:p>
    <w:p w14:paraId="543826E8"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val="en-US" w:eastAsia="pt-BR"/>
        </w:rPr>
      </w:pPr>
      <w:r w:rsidRPr="00D83A78">
        <w:rPr>
          <w:rFonts w:ascii="Consolas" w:eastAsia="Times New Roman" w:hAnsi="Consolas" w:cs="Consolas"/>
          <w:color w:val="D4D4D4"/>
          <w:sz w:val="21"/>
          <w:szCs w:val="21"/>
          <w:lang w:eastAsia="pt-BR"/>
        </w:rPr>
        <w:t>        </w:t>
      </w:r>
      <w:proofErr w:type="gramStart"/>
      <w:r w:rsidRPr="00D83A78">
        <w:rPr>
          <w:rFonts w:ascii="Consolas" w:eastAsia="Times New Roman" w:hAnsi="Consolas" w:cs="Consolas"/>
          <w:color w:val="9CDCFE"/>
          <w:sz w:val="21"/>
          <w:szCs w:val="21"/>
          <w:lang w:val="en-US" w:eastAsia="pt-BR"/>
        </w:rPr>
        <w:t>console</w:t>
      </w:r>
      <w:r w:rsidRPr="00D83A78">
        <w:rPr>
          <w:rFonts w:ascii="Consolas" w:eastAsia="Times New Roman" w:hAnsi="Consolas" w:cs="Consolas"/>
          <w:color w:val="D4D4D4"/>
          <w:sz w:val="21"/>
          <w:szCs w:val="21"/>
          <w:lang w:val="en-US" w:eastAsia="pt-BR"/>
        </w:rPr>
        <w:t>.</w:t>
      </w:r>
      <w:r w:rsidRPr="00D83A78">
        <w:rPr>
          <w:rFonts w:ascii="Consolas" w:eastAsia="Times New Roman" w:hAnsi="Consolas" w:cs="Consolas"/>
          <w:color w:val="DCDCAA"/>
          <w:sz w:val="21"/>
          <w:szCs w:val="21"/>
          <w:lang w:val="en-US" w:eastAsia="pt-BR"/>
        </w:rPr>
        <w:t>log</w:t>
      </w:r>
      <w:r w:rsidRPr="00D83A78">
        <w:rPr>
          <w:rFonts w:ascii="Consolas" w:eastAsia="Times New Roman" w:hAnsi="Consolas" w:cs="Consolas"/>
          <w:color w:val="D4D4D4"/>
          <w:sz w:val="21"/>
          <w:szCs w:val="21"/>
          <w:lang w:val="en-US" w:eastAsia="pt-BR"/>
        </w:rPr>
        <w:t>(</w:t>
      </w:r>
      <w:proofErr w:type="gramEnd"/>
      <w:r w:rsidRPr="00D83A78">
        <w:rPr>
          <w:rFonts w:ascii="Consolas" w:eastAsia="Times New Roman" w:hAnsi="Consolas" w:cs="Consolas"/>
          <w:color w:val="CE9178"/>
          <w:sz w:val="21"/>
          <w:szCs w:val="21"/>
          <w:lang w:val="en-US" w:eastAsia="pt-BR"/>
        </w:rPr>
        <w:t>'</w:t>
      </w:r>
      <w:proofErr w:type="spellStart"/>
      <w:r w:rsidRPr="00D83A78">
        <w:rPr>
          <w:rFonts w:ascii="Consolas" w:eastAsia="Times New Roman" w:hAnsi="Consolas" w:cs="Consolas"/>
          <w:color w:val="CE9178"/>
          <w:sz w:val="21"/>
          <w:szCs w:val="21"/>
          <w:lang w:val="en-US" w:eastAsia="pt-BR"/>
        </w:rPr>
        <w:t>ChildNodes</w:t>
      </w:r>
      <w:proofErr w:type="spellEnd"/>
      <w:r w:rsidRPr="00D83A78">
        <w:rPr>
          <w:rFonts w:ascii="Consolas" w:eastAsia="Times New Roman" w:hAnsi="Consolas" w:cs="Consolas"/>
          <w:color w:val="CE9178"/>
          <w:sz w:val="21"/>
          <w:szCs w:val="21"/>
          <w:lang w:val="en-US" w:eastAsia="pt-BR"/>
        </w:rPr>
        <w:t>'</w:t>
      </w:r>
      <w:r w:rsidRPr="00D83A78">
        <w:rPr>
          <w:rFonts w:ascii="Consolas" w:eastAsia="Times New Roman" w:hAnsi="Consolas" w:cs="Consolas"/>
          <w:color w:val="D4D4D4"/>
          <w:sz w:val="21"/>
          <w:szCs w:val="21"/>
          <w:lang w:val="en-US" w:eastAsia="pt-BR"/>
        </w:rPr>
        <w:t>, </w:t>
      </w:r>
      <w:proofErr w:type="spellStart"/>
      <w:r w:rsidRPr="00D83A78">
        <w:rPr>
          <w:rFonts w:ascii="Consolas" w:eastAsia="Times New Roman" w:hAnsi="Consolas" w:cs="Consolas"/>
          <w:color w:val="4FC1FF"/>
          <w:sz w:val="21"/>
          <w:szCs w:val="21"/>
          <w:lang w:val="en-US" w:eastAsia="pt-BR"/>
        </w:rPr>
        <w:t>lista</w:t>
      </w:r>
      <w:r w:rsidRPr="00D83A78">
        <w:rPr>
          <w:rFonts w:ascii="Consolas" w:eastAsia="Times New Roman" w:hAnsi="Consolas" w:cs="Consolas"/>
          <w:color w:val="D4D4D4"/>
          <w:sz w:val="21"/>
          <w:szCs w:val="21"/>
          <w:lang w:val="en-US" w:eastAsia="pt-BR"/>
        </w:rPr>
        <w:t>.</w:t>
      </w:r>
      <w:r w:rsidRPr="00D83A78">
        <w:rPr>
          <w:rFonts w:ascii="Consolas" w:eastAsia="Times New Roman" w:hAnsi="Consolas" w:cs="Consolas"/>
          <w:color w:val="4FC1FF"/>
          <w:sz w:val="21"/>
          <w:szCs w:val="21"/>
          <w:lang w:val="en-US" w:eastAsia="pt-BR"/>
        </w:rPr>
        <w:t>childNodes</w:t>
      </w:r>
      <w:proofErr w:type="spellEnd"/>
      <w:r w:rsidRPr="00D83A78">
        <w:rPr>
          <w:rFonts w:ascii="Consolas" w:eastAsia="Times New Roman" w:hAnsi="Consolas" w:cs="Consolas"/>
          <w:color w:val="D4D4D4"/>
          <w:sz w:val="21"/>
          <w:szCs w:val="21"/>
          <w:lang w:val="en-US" w:eastAsia="pt-BR"/>
        </w:rPr>
        <w:t>)</w:t>
      </w:r>
    </w:p>
    <w:p w14:paraId="09397724"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val="en-US" w:eastAsia="pt-BR"/>
        </w:rPr>
        <w:t>        </w:t>
      </w:r>
      <w:proofErr w:type="gramStart"/>
      <w:r w:rsidRPr="00D83A78">
        <w:rPr>
          <w:rFonts w:ascii="Consolas" w:eastAsia="Times New Roman" w:hAnsi="Consolas" w:cs="Consolas"/>
          <w:color w:val="9CDCFE"/>
          <w:sz w:val="21"/>
          <w:szCs w:val="21"/>
          <w:lang w:eastAsia="pt-BR"/>
        </w:rPr>
        <w:t>console</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log</w:t>
      </w:r>
      <w:r w:rsidRPr="00D83A78">
        <w:rPr>
          <w:rFonts w:ascii="Consolas" w:eastAsia="Times New Roman" w:hAnsi="Consolas" w:cs="Consolas"/>
          <w:color w:val="D4D4D4"/>
          <w:sz w:val="21"/>
          <w:szCs w:val="21"/>
          <w:lang w:eastAsia="pt-BR"/>
        </w:rPr>
        <w:t>(</w:t>
      </w:r>
      <w:proofErr w:type="gramEnd"/>
      <w:r w:rsidRPr="00D83A78">
        <w:rPr>
          <w:rFonts w:ascii="Consolas" w:eastAsia="Times New Roman" w:hAnsi="Consolas" w:cs="Consolas"/>
          <w:color w:val="CE9178"/>
          <w:sz w:val="21"/>
          <w:szCs w:val="21"/>
          <w:lang w:eastAsia="pt-BR"/>
        </w:rPr>
        <w:t>'destino'</w:t>
      </w:r>
      <w:r w:rsidRPr="00D83A78">
        <w:rPr>
          <w:rFonts w:ascii="Consolas" w:eastAsia="Times New Roman" w:hAnsi="Consolas" w:cs="Consolas"/>
          <w:color w:val="D4D4D4"/>
          <w:sz w:val="21"/>
          <w:szCs w:val="21"/>
          <w:lang w:eastAsia="pt-BR"/>
        </w:rPr>
        <w:t>, </w:t>
      </w:r>
      <w:proofErr w:type="spellStart"/>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getAttribute</w:t>
      </w:r>
      <w:proofErr w:type="spellEnd"/>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'destino'</w:t>
      </w:r>
      <w:r w:rsidRPr="00D83A78">
        <w:rPr>
          <w:rFonts w:ascii="Consolas" w:eastAsia="Times New Roman" w:hAnsi="Consolas" w:cs="Consolas"/>
          <w:color w:val="D4D4D4"/>
          <w:sz w:val="21"/>
          <w:szCs w:val="21"/>
          <w:lang w:eastAsia="pt-BR"/>
        </w:rPr>
        <w:t>))</w:t>
      </w:r>
    </w:p>
    <w:p w14:paraId="7C9C4B62"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6A9955"/>
          <w:sz w:val="21"/>
          <w:szCs w:val="21"/>
          <w:lang w:eastAsia="pt-BR"/>
        </w:rPr>
        <w:t>/*Para testar se um atribute realmente existe no elemento*/</w:t>
      </w:r>
    </w:p>
    <w:p w14:paraId="1304EE5B"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proofErr w:type="gramStart"/>
      <w:r w:rsidRPr="00D83A78">
        <w:rPr>
          <w:rFonts w:ascii="Consolas" w:eastAsia="Times New Roman" w:hAnsi="Consolas" w:cs="Consolas"/>
          <w:color w:val="9CDCFE"/>
          <w:sz w:val="21"/>
          <w:szCs w:val="21"/>
          <w:lang w:eastAsia="pt-BR"/>
        </w:rPr>
        <w:t>console</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log</w:t>
      </w:r>
      <w:r w:rsidRPr="00D83A78">
        <w:rPr>
          <w:rFonts w:ascii="Consolas" w:eastAsia="Times New Roman" w:hAnsi="Consolas" w:cs="Consolas"/>
          <w:color w:val="D4D4D4"/>
          <w:sz w:val="21"/>
          <w:szCs w:val="21"/>
          <w:lang w:eastAsia="pt-BR"/>
        </w:rPr>
        <w:t>(</w:t>
      </w:r>
      <w:proofErr w:type="gramEnd"/>
      <w:r w:rsidRPr="00D83A78">
        <w:rPr>
          <w:rFonts w:ascii="Consolas" w:eastAsia="Times New Roman" w:hAnsi="Consolas" w:cs="Consolas"/>
          <w:color w:val="CE9178"/>
          <w:sz w:val="21"/>
          <w:szCs w:val="21"/>
          <w:lang w:eastAsia="pt-BR"/>
        </w:rPr>
        <w:t>'hasAttribute'</w:t>
      </w: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hasAttribute</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'destino'</w:t>
      </w:r>
      <w:r w:rsidRPr="00D83A78">
        <w:rPr>
          <w:rFonts w:ascii="Consolas" w:eastAsia="Times New Roman" w:hAnsi="Consolas" w:cs="Consolas"/>
          <w:color w:val="D4D4D4"/>
          <w:sz w:val="21"/>
          <w:szCs w:val="21"/>
          <w:lang w:eastAsia="pt-BR"/>
        </w:rPr>
        <w:t>))</w:t>
      </w:r>
    </w:p>
    <w:p w14:paraId="3F38E75C"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6A9955"/>
          <w:sz w:val="21"/>
          <w:szCs w:val="21"/>
          <w:lang w:eastAsia="pt-BR"/>
        </w:rPr>
        <w:t>/*Para trocar o valor do atributo 'destino' de 'escritorio' para 'empresa'*/</w:t>
      </w:r>
    </w:p>
    <w:p w14:paraId="05108726"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proofErr w:type="spellStart"/>
      <w:proofErr w:type="gramStart"/>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setAttribute</w:t>
      </w:r>
      <w:proofErr w:type="spellEnd"/>
      <w:proofErr w:type="gramEnd"/>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'destino'</w:t>
      </w: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CE9178"/>
          <w:sz w:val="21"/>
          <w:szCs w:val="21"/>
          <w:lang w:eastAsia="pt-BR"/>
        </w:rPr>
        <w:t>'empresa'</w:t>
      </w:r>
      <w:r w:rsidRPr="00D83A78">
        <w:rPr>
          <w:rFonts w:ascii="Consolas" w:eastAsia="Times New Roman" w:hAnsi="Consolas" w:cs="Consolas"/>
          <w:color w:val="D4D4D4"/>
          <w:sz w:val="21"/>
          <w:szCs w:val="21"/>
          <w:lang w:eastAsia="pt-BR"/>
        </w:rPr>
        <w:t>)</w:t>
      </w:r>
    </w:p>
    <w:p w14:paraId="661D5E4C"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6A9955"/>
          <w:sz w:val="21"/>
          <w:szCs w:val="21"/>
          <w:lang w:eastAsia="pt-BR"/>
        </w:rPr>
        <w:t>/*Para adicionar um atributo que ainda não </w:t>
      </w:r>
      <w:proofErr w:type="gramStart"/>
      <w:r w:rsidRPr="00D83A78">
        <w:rPr>
          <w:rFonts w:ascii="Consolas" w:eastAsia="Times New Roman" w:hAnsi="Consolas" w:cs="Consolas"/>
          <w:color w:val="6A9955"/>
          <w:sz w:val="21"/>
          <w:szCs w:val="21"/>
          <w:lang w:eastAsia="pt-BR"/>
        </w:rPr>
        <w:t>existe.*</w:t>
      </w:r>
      <w:proofErr w:type="gramEnd"/>
      <w:r w:rsidRPr="00D83A78">
        <w:rPr>
          <w:rFonts w:ascii="Consolas" w:eastAsia="Times New Roman" w:hAnsi="Consolas" w:cs="Consolas"/>
          <w:color w:val="6A9955"/>
          <w:sz w:val="21"/>
          <w:szCs w:val="21"/>
          <w:lang w:eastAsia="pt-BR"/>
        </w:rPr>
        <w:t>/</w:t>
      </w:r>
    </w:p>
    <w:p w14:paraId="0FB76ADF"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proofErr w:type="spellStart"/>
      <w:proofErr w:type="gramStart"/>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setAttribute</w:t>
      </w:r>
      <w:proofErr w:type="spellEnd"/>
      <w:proofErr w:type="gramEnd"/>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'status'</w:t>
      </w: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CE9178"/>
          <w:sz w:val="21"/>
          <w:szCs w:val="21"/>
          <w:lang w:eastAsia="pt-BR"/>
        </w:rPr>
        <w:t>'aberto'</w:t>
      </w:r>
      <w:r w:rsidRPr="00D83A78">
        <w:rPr>
          <w:rFonts w:ascii="Consolas" w:eastAsia="Times New Roman" w:hAnsi="Consolas" w:cs="Consolas"/>
          <w:color w:val="D4D4D4"/>
          <w:sz w:val="21"/>
          <w:szCs w:val="21"/>
          <w:lang w:eastAsia="pt-BR"/>
        </w:rPr>
        <w:t>)</w:t>
      </w:r>
    </w:p>
    <w:p w14:paraId="0A8B97A6"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6A9955"/>
          <w:sz w:val="21"/>
          <w:szCs w:val="21"/>
          <w:lang w:eastAsia="pt-BR"/>
        </w:rPr>
        <w:t>/*Para remover um atributo*/</w:t>
      </w:r>
    </w:p>
    <w:p w14:paraId="28457C58"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proofErr w:type="spellStart"/>
      <w:proofErr w:type="gramStart"/>
      <w:r w:rsidRPr="00D83A78">
        <w:rPr>
          <w:rFonts w:ascii="Consolas" w:eastAsia="Times New Roman" w:hAnsi="Consolas" w:cs="Consolas"/>
          <w:color w:val="4FC1FF"/>
          <w:sz w:val="21"/>
          <w:szCs w:val="21"/>
          <w:lang w:eastAsia="pt-BR"/>
        </w:rPr>
        <w:t>lista</w:t>
      </w:r>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DCDCAA"/>
          <w:sz w:val="21"/>
          <w:szCs w:val="21"/>
          <w:lang w:eastAsia="pt-BR"/>
        </w:rPr>
        <w:t>removeAttribute</w:t>
      </w:r>
      <w:proofErr w:type="spellEnd"/>
      <w:proofErr w:type="gramEnd"/>
      <w:r w:rsidRPr="00D83A78">
        <w:rPr>
          <w:rFonts w:ascii="Consolas" w:eastAsia="Times New Roman" w:hAnsi="Consolas" w:cs="Consolas"/>
          <w:color w:val="D4D4D4"/>
          <w:sz w:val="21"/>
          <w:szCs w:val="21"/>
          <w:lang w:eastAsia="pt-BR"/>
        </w:rPr>
        <w:t>(</w:t>
      </w:r>
      <w:r w:rsidRPr="00D83A78">
        <w:rPr>
          <w:rFonts w:ascii="Consolas" w:eastAsia="Times New Roman" w:hAnsi="Consolas" w:cs="Consolas"/>
          <w:color w:val="CE9178"/>
          <w:sz w:val="21"/>
          <w:szCs w:val="21"/>
          <w:lang w:eastAsia="pt-BR"/>
        </w:rPr>
        <w:t>'destino'</w:t>
      </w:r>
      <w:r w:rsidRPr="00D83A78">
        <w:rPr>
          <w:rFonts w:ascii="Consolas" w:eastAsia="Times New Roman" w:hAnsi="Consolas" w:cs="Consolas"/>
          <w:color w:val="D4D4D4"/>
          <w:sz w:val="21"/>
          <w:szCs w:val="21"/>
          <w:lang w:eastAsia="pt-BR"/>
        </w:rPr>
        <w:t>)</w:t>
      </w:r>
    </w:p>
    <w:p w14:paraId="0CC008EC"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p>
    <w:p w14:paraId="3E230E1E" w14:textId="77777777" w:rsidR="00D83A78" w:rsidRPr="00D83A78" w:rsidRDefault="00D83A78" w:rsidP="00D83A78">
      <w:pPr>
        <w:shd w:val="clear" w:color="auto" w:fill="1E1E1E"/>
        <w:spacing w:after="0" w:line="285" w:lineRule="atLeast"/>
        <w:rPr>
          <w:rFonts w:ascii="Consolas" w:eastAsia="Times New Roman" w:hAnsi="Consolas" w:cs="Consolas"/>
          <w:color w:val="D4D4D4"/>
          <w:sz w:val="21"/>
          <w:szCs w:val="21"/>
          <w:lang w:eastAsia="pt-BR"/>
        </w:rPr>
      </w:pPr>
      <w:r w:rsidRPr="00D83A78">
        <w:rPr>
          <w:rFonts w:ascii="Consolas" w:eastAsia="Times New Roman" w:hAnsi="Consolas" w:cs="Consolas"/>
          <w:color w:val="D4D4D4"/>
          <w:sz w:val="21"/>
          <w:szCs w:val="21"/>
          <w:lang w:eastAsia="pt-BR"/>
        </w:rPr>
        <w:t>    </w:t>
      </w:r>
      <w:r w:rsidRPr="00D83A78">
        <w:rPr>
          <w:rFonts w:ascii="Consolas" w:eastAsia="Times New Roman" w:hAnsi="Consolas" w:cs="Consolas"/>
          <w:color w:val="808080"/>
          <w:sz w:val="21"/>
          <w:szCs w:val="21"/>
          <w:lang w:eastAsia="pt-BR"/>
        </w:rPr>
        <w:t>&lt;/</w:t>
      </w:r>
      <w:r w:rsidRPr="00D83A78">
        <w:rPr>
          <w:rFonts w:ascii="Consolas" w:eastAsia="Times New Roman" w:hAnsi="Consolas" w:cs="Consolas"/>
          <w:color w:val="569CD6"/>
          <w:sz w:val="21"/>
          <w:szCs w:val="21"/>
          <w:lang w:eastAsia="pt-BR"/>
        </w:rPr>
        <w:t>script</w:t>
      </w:r>
      <w:r w:rsidRPr="00D83A78">
        <w:rPr>
          <w:rFonts w:ascii="Consolas" w:eastAsia="Times New Roman" w:hAnsi="Consolas" w:cs="Consolas"/>
          <w:color w:val="808080"/>
          <w:sz w:val="21"/>
          <w:szCs w:val="21"/>
          <w:lang w:eastAsia="pt-BR"/>
        </w:rPr>
        <w:t>&gt;</w:t>
      </w:r>
    </w:p>
    <w:p w14:paraId="61E15A35" w14:textId="77777777" w:rsidR="00D83A78" w:rsidRDefault="00D83A78" w:rsidP="00493CCE">
      <w:pPr>
        <w:rPr>
          <w:sz w:val="24"/>
          <w:szCs w:val="24"/>
          <w:highlight w:val="yellow"/>
          <w:u w:val="single"/>
        </w:rPr>
      </w:pPr>
    </w:p>
    <w:p w14:paraId="1D4E7DC5" w14:textId="77777777" w:rsidR="009B7449" w:rsidRDefault="009B7449" w:rsidP="00493CCE">
      <w:pPr>
        <w:rPr>
          <w:sz w:val="24"/>
          <w:szCs w:val="24"/>
          <w:highlight w:val="yellow"/>
          <w:u w:val="single"/>
        </w:rPr>
      </w:pPr>
      <w:r>
        <w:rPr>
          <w:sz w:val="24"/>
          <w:szCs w:val="24"/>
          <w:highlight w:val="yellow"/>
          <w:u w:val="single"/>
        </w:rPr>
        <w:t>Agora vamos lembrar como acessamos as classes:</w:t>
      </w:r>
    </w:p>
    <w:p w14:paraId="673BB239"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808080"/>
          <w:sz w:val="21"/>
          <w:szCs w:val="21"/>
          <w:lang w:eastAsia="pt-BR"/>
        </w:rPr>
        <w:t>&lt;</w:t>
      </w:r>
      <w:r w:rsidRPr="009B7449">
        <w:rPr>
          <w:rFonts w:ascii="Consolas" w:eastAsia="Times New Roman" w:hAnsi="Consolas" w:cs="Consolas"/>
          <w:color w:val="569CD6"/>
          <w:sz w:val="21"/>
          <w:szCs w:val="21"/>
          <w:lang w:eastAsia="pt-BR"/>
        </w:rPr>
        <w:t>script</w:t>
      </w:r>
      <w:r w:rsidRPr="009B7449">
        <w:rPr>
          <w:rFonts w:ascii="Consolas" w:eastAsia="Times New Roman" w:hAnsi="Consolas" w:cs="Consolas"/>
          <w:color w:val="808080"/>
          <w:sz w:val="21"/>
          <w:szCs w:val="21"/>
          <w:lang w:eastAsia="pt-BR"/>
        </w:rPr>
        <w:t>&gt;</w:t>
      </w:r>
    </w:p>
    <w:p w14:paraId="783135BB"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6A9955"/>
          <w:sz w:val="21"/>
          <w:szCs w:val="21"/>
          <w:lang w:eastAsia="pt-BR"/>
        </w:rPr>
        <w:t>/*vou pegar a lista de classes deste elemento*/</w:t>
      </w:r>
    </w:p>
    <w:p w14:paraId="12E73EE6"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proofErr w:type="spellStart"/>
      <w:r w:rsidRPr="009B7449">
        <w:rPr>
          <w:rFonts w:ascii="Consolas" w:eastAsia="Times New Roman" w:hAnsi="Consolas" w:cs="Consolas"/>
          <w:color w:val="569CD6"/>
          <w:sz w:val="21"/>
          <w:szCs w:val="21"/>
          <w:lang w:eastAsia="pt-BR"/>
        </w:rPr>
        <w:t>const</w:t>
      </w:r>
      <w:proofErr w:type="spellEnd"/>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4FC1FF"/>
          <w:sz w:val="21"/>
          <w:szCs w:val="21"/>
          <w:lang w:eastAsia="pt-BR"/>
        </w:rPr>
        <w:t>classes</w:t>
      </w:r>
      <w:r w:rsidRPr="009B7449">
        <w:rPr>
          <w:rFonts w:ascii="Consolas" w:eastAsia="Times New Roman" w:hAnsi="Consolas" w:cs="Consolas"/>
          <w:color w:val="D4D4D4"/>
          <w:sz w:val="21"/>
          <w:szCs w:val="21"/>
          <w:lang w:eastAsia="pt-BR"/>
        </w:rPr>
        <w:t> = </w:t>
      </w:r>
      <w:proofErr w:type="spellStart"/>
      <w:proofErr w:type="gramStart"/>
      <w:r w:rsidRPr="009B7449">
        <w:rPr>
          <w:rFonts w:ascii="Consolas" w:eastAsia="Times New Roman" w:hAnsi="Consolas" w:cs="Consolas"/>
          <w:color w:val="9CDCFE"/>
          <w:sz w:val="21"/>
          <w:szCs w:val="21"/>
          <w:lang w:eastAsia="pt-BR"/>
        </w:rPr>
        <w:t>document</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querySelector</w:t>
      </w:r>
      <w:proofErr w:type="spellEnd"/>
      <w:proofErr w:type="gramEnd"/>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CE9178"/>
          <w:sz w:val="21"/>
          <w:szCs w:val="21"/>
          <w:lang w:eastAsia="pt-BR"/>
        </w:rPr>
        <w:t>'</w:t>
      </w:r>
      <w:proofErr w:type="spellStart"/>
      <w:r w:rsidRPr="009B7449">
        <w:rPr>
          <w:rFonts w:ascii="Consolas" w:eastAsia="Times New Roman" w:hAnsi="Consolas" w:cs="Consolas"/>
          <w:color w:val="CE9178"/>
          <w:sz w:val="21"/>
          <w:szCs w:val="21"/>
          <w:lang w:eastAsia="pt-BR"/>
        </w:rPr>
        <w:t>div</w:t>
      </w:r>
      <w:proofErr w:type="spellEnd"/>
      <w:r w:rsidRPr="009B7449">
        <w:rPr>
          <w:rFonts w:ascii="Consolas" w:eastAsia="Times New Roman" w:hAnsi="Consolas" w:cs="Consolas"/>
          <w:color w:val="CE9178"/>
          <w:sz w:val="21"/>
          <w:szCs w:val="21"/>
          <w:lang w:eastAsia="pt-BR"/>
        </w:rPr>
        <w:t>'</w:t>
      </w:r>
      <w:r w:rsidRPr="009B7449">
        <w:rPr>
          <w:rFonts w:ascii="Consolas" w:eastAsia="Times New Roman" w:hAnsi="Consolas" w:cs="Consolas"/>
          <w:color w:val="D4D4D4"/>
          <w:sz w:val="21"/>
          <w:szCs w:val="21"/>
          <w:lang w:eastAsia="pt-BR"/>
        </w:rPr>
        <w:t>).</w:t>
      </w:r>
      <w:proofErr w:type="spellStart"/>
      <w:r w:rsidRPr="009B7449">
        <w:rPr>
          <w:rFonts w:ascii="Consolas" w:eastAsia="Times New Roman" w:hAnsi="Consolas" w:cs="Consolas"/>
          <w:color w:val="4FC1FF"/>
          <w:sz w:val="21"/>
          <w:szCs w:val="21"/>
          <w:lang w:eastAsia="pt-BR"/>
        </w:rPr>
        <w:t>classList</w:t>
      </w:r>
      <w:proofErr w:type="spellEnd"/>
    </w:p>
    <w:p w14:paraId="4C64A9B0"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p>
    <w:p w14:paraId="4CCE9E40"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proofErr w:type="spellStart"/>
      <w:r w:rsidRPr="009B7449">
        <w:rPr>
          <w:rFonts w:ascii="Consolas" w:eastAsia="Times New Roman" w:hAnsi="Consolas" w:cs="Consolas"/>
          <w:color w:val="4FC1FF"/>
          <w:sz w:val="21"/>
          <w:szCs w:val="21"/>
          <w:lang w:eastAsia="pt-BR"/>
        </w:rPr>
        <w:t>classes</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add</w:t>
      </w:r>
      <w:proofErr w:type="spellEnd"/>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CE9178"/>
          <w:sz w:val="21"/>
          <w:szCs w:val="21"/>
          <w:lang w:eastAsia="pt-BR"/>
        </w:rPr>
        <w:t>'destaque'</w:t>
      </w:r>
      <w:r w:rsidRPr="009B7449">
        <w:rPr>
          <w:rFonts w:ascii="Consolas" w:eastAsia="Times New Roman" w:hAnsi="Consolas" w:cs="Consolas"/>
          <w:color w:val="D4D4D4"/>
          <w:sz w:val="21"/>
          <w:szCs w:val="21"/>
          <w:lang w:eastAsia="pt-BR"/>
        </w:rPr>
        <w:t>)</w:t>
      </w:r>
    </w:p>
    <w:p w14:paraId="2D99EADF"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proofErr w:type="spellStart"/>
      <w:proofErr w:type="gramStart"/>
      <w:r w:rsidRPr="009B7449">
        <w:rPr>
          <w:rFonts w:ascii="Consolas" w:eastAsia="Times New Roman" w:hAnsi="Consolas" w:cs="Consolas"/>
          <w:color w:val="4FC1FF"/>
          <w:sz w:val="21"/>
          <w:szCs w:val="21"/>
          <w:lang w:eastAsia="pt-BR"/>
        </w:rPr>
        <w:t>classes</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remove</w:t>
      </w:r>
      <w:proofErr w:type="spellEnd"/>
      <w:proofErr w:type="gramEnd"/>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CE9178"/>
          <w:sz w:val="21"/>
          <w:szCs w:val="21"/>
          <w:lang w:eastAsia="pt-BR"/>
        </w:rPr>
        <w:t>'destaque'</w:t>
      </w:r>
      <w:r w:rsidRPr="009B7449">
        <w:rPr>
          <w:rFonts w:ascii="Consolas" w:eastAsia="Times New Roman" w:hAnsi="Consolas" w:cs="Consolas"/>
          <w:color w:val="D4D4D4"/>
          <w:sz w:val="21"/>
          <w:szCs w:val="21"/>
          <w:lang w:eastAsia="pt-BR"/>
        </w:rPr>
        <w:t>)</w:t>
      </w:r>
    </w:p>
    <w:p w14:paraId="04D43CE4"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6A9955"/>
          <w:sz w:val="21"/>
          <w:szCs w:val="21"/>
          <w:lang w:eastAsia="pt-BR"/>
        </w:rPr>
        <w:t>/*alternância: se existe uma classe ele remove, se não existe adiciona*/</w:t>
      </w:r>
    </w:p>
    <w:p w14:paraId="5D309C11"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proofErr w:type="spellStart"/>
      <w:proofErr w:type="gramStart"/>
      <w:r w:rsidRPr="009B7449">
        <w:rPr>
          <w:rFonts w:ascii="Consolas" w:eastAsia="Times New Roman" w:hAnsi="Consolas" w:cs="Consolas"/>
          <w:color w:val="4FC1FF"/>
          <w:sz w:val="21"/>
          <w:szCs w:val="21"/>
          <w:lang w:eastAsia="pt-BR"/>
        </w:rPr>
        <w:t>classes</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toggle</w:t>
      </w:r>
      <w:proofErr w:type="spellEnd"/>
      <w:proofErr w:type="gramEnd"/>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CE9178"/>
          <w:sz w:val="21"/>
          <w:szCs w:val="21"/>
          <w:lang w:eastAsia="pt-BR"/>
        </w:rPr>
        <w:t>'destaque'</w:t>
      </w:r>
      <w:r w:rsidRPr="009B7449">
        <w:rPr>
          <w:rFonts w:ascii="Consolas" w:eastAsia="Times New Roman" w:hAnsi="Consolas" w:cs="Consolas"/>
          <w:color w:val="D4D4D4"/>
          <w:sz w:val="21"/>
          <w:szCs w:val="21"/>
          <w:lang w:eastAsia="pt-BR"/>
        </w:rPr>
        <w:t>)</w:t>
      </w:r>
    </w:p>
    <w:p w14:paraId="2CE01C95"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6A9955"/>
          <w:sz w:val="21"/>
          <w:szCs w:val="21"/>
          <w:lang w:eastAsia="pt-BR"/>
        </w:rPr>
        <w:t>/*verificar se uma classe está contida na minha lista de classes*/</w:t>
      </w:r>
    </w:p>
    <w:p w14:paraId="2CB542E4"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9CDCFE"/>
          <w:sz w:val="21"/>
          <w:szCs w:val="21"/>
          <w:lang w:eastAsia="pt-BR"/>
        </w:rPr>
        <w:t>console</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log</w:t>
      </w:r>
      <w:r w:rsidRPr="009B7449">
        <w:rPr>
          <w:rFonts w:ascii="Consolas" w:eastAsia="Times New Roman" w:hAnsi="Consolas" w:cs="Consolas"/>
          <w:color w:val="D4D4D4"/>
          <w:sz w:val="21"/>
          <w:szCs w:val="21"/>
          <w:lang w:eastAsia="pt-BR"/>
        </w:rPr>
        <w:t>(</w:t>
      </w:r>
      <w:proofErr w:type="spellStart"/>
      <w:proofErr w:type="gramStart"/>
      <w:r w:rsidRPr="009B7449">
        <w:rPr>
          <w:rFonts w:ascii="Consolas" w:eastAsia="Times New Roman" w:hAnsi="Consolas" w:cs="Consolas"/>
          <w:color w:val="4FC1FF"/>
          <w:sz w:val="21"/>
          <w:szCs w:val="21"/>
          <w:lang w:eastAsia="pt-BR"/>
        </w:rPr>
        <w:t>classes</w:t>
      </w:r>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DCDCAA"/>
          <w:sz w:val="21"/>
          <w:szCs w:val="21"/>
          <w:lang w:eastAsia="pt-BR"/>
        </w:rPr>
        <w:t>contains</w:t>
      </w:r>
      <w:proofErr w:type="spellEnd"/>
      <w:proofErr w:type="gramEnd"/>
      <w:r w:rsidRPr="009B7449">
        <w:rPr>
          <w:rFonts w:ascii="Consolas" w:eastAsia="Times New Roman" w:hAnsi="Consolas" w:cs="Consolas"/>
          <w:color w:val="D4D4D4"/>
          <w:sz w:val="21"/>
          <w:szCs w:val="21"/>
          <w:lang w:eastAsia="pt-BR"/>
        </w:rPr>
        <w:t>(</w:t>
      </w:r>
      <w:r w:rsidRPr="009B7449">
        <w:rPr>
          <w:rFonts w:ascii="Consolas" w:eastAsia="Times New Roman" w:hAnsi="Consolas" w:cs="Consolas"/>
          <w:color w:val="CE9178"/>
          <w:sz w:val="21"/>
          <w:szCs w:val="21"/>
          <w:lang w:eastAsia="pt-BR"/>
        </w:rPr>
        <w:t>'destaque'</w:t>
      </w:r>
      <w:r w:rsidRPr="009B7449">
        <w:rPr>
          <w:rFonts w:ascii="Consolas" w:eastAsia="Times New Roman" w:hAnsi="Consolas" w:cs="Consolas"/>
          <w:color w:val="D4D4D4"/>
          <w:sz w:val="21"/>
          <w:szCs w:val="21"/>
          <w:lang w:eastAsia="pt-BR"/>
        </w:rPr>
        <w:t>))</w:t>
      </w:r>
    </w:p>
    <w:p w14:paraId="40D3F899"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6A9955"/>
          <w:sz w:val="21"/>
          <w:szCs w:val="21"/>
          <w:lang w:eastAsia="pt-BR"/>
        </w:rPr>
        <w:t>/*</w:t>
      </w:r>
      <w:proofErr w:type="spellStart"/>
      <w:r w:rsidRPr="009B7449">
        <w:rPr>
          <w:rFonts w:ascii="Consolas" w:eastAsia="Times New Roman" w:hAnsi="Consolas" w:cs="Consolas"/>
          <w:color w:val="6A9955"/>
          <w:sz w:val="21"/>
          <w:szCs w:val="21"/>
          <w:lang w:eastAsia="pt-BR"/>
        </w:rPr>
        <w:t>qtde</w:t>
      </w:r>
      <w:proofErr w:type="spellEnd"/>
      <w:r w:rsidRPr="009B7449">
        <w:rPr>
          <w:rFonts w:ascii="Consolas" w:eastAsia="Times New Roman" w:hAnsi="Consolas" w:cs="Consolas"/>
          <w:color w:val="6A9955"/>
          <w:sz w:val="21"/>
          <w:szCs w:val="21"/>
          <w:lang w:eastAsia="pt-BR"/>
        </w:rPr>
        <w:t> de classes que elemento tem*/</w:t>
      </w:r>
    </w:p>
    <w:p w14:paraId="1EF4E245"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val="en-US" w:eastAsia="pt-BR"/>
        </w:rPr>
      </w:pPr>
      <w:r w:rsidRPr="009B7449">
        <w:rPr>
          <w:rFonts w:ascii="Consolas" w:eastAsia="Times New Roman" w:hAnsi="Consolas" w:cs="Consolas"/>
          <w:color w:val="D4D4D4"/>
          <w:sz w:val="21"/>
          <w:szCs w:val="21"/>
          <w:lang w:eastAsia="pt-BR"/>
        </w:rPr>
        <w:t>        </w:t>
      </w:r>
      <w:r w:rsidRPr="009B7449">
        <w:rPr>
          <w:rFonts w:ascii="Consolas" w:eastAsia="Times New Roman" w:hAnsi="Consolas" w:cs="Consolas"/>
          <w:color w:val="9CDCFE"/>
          <w:sz w:val="21"/>
          <w:szCs w:val="21"/>
          <w:lang w:val="en-US" w:eastAsia="pt-BR"/>
        </w:rPr>
        <w:t>console</w:t>
      </w:r>
      <w:r w:rsidRPr="009B7449">
        <w:rPr>
          <w:rFonts w:ascii="Consolas" w:eastAsia="Times New Roman" w:hAnsi="Consolas" w:cs="Consolas"/>
          <w:color w:val="D4D4D4"/>
          <w:sz w:val="21"/>
          <w:szCs w:val="21"/>
          <w:lang w:val="en-US" w:eastAsia="pt-BR"/>
        </w:rPr>
        <w:t>.</w:t>
      </w:r>
      <w:r w:rsidRPr="009B7449">
        <w:rPr>
          <w:rFonts w:ascii="Consolas" w:eastAsia="Times New Roman" w:hAnsi="Consolas" w:cs="Consolas"/>
          <w:color w:val="DCDCAA"/>
          <w:sz w:val="21"/>
          <w:szCs w:val="21"/>
          <w:lang w:val="en-US" w:eastAsia="pt-BR"/>
        </w:rPr>
        <w:t>log</w:t>
      </w:r>
      <w:r w:rsidRPr="009B7449">
        <w:rPr>
          <w:rFonts w:ascii="Consolas" w:eastAsia="Times New Roman" w:hAnsi="Consolas" w:cs="Consolas"/>
          <w:color w:val="D4D4D4"/>
          <w:sz w:val="21"/>
          <w:szCs w:val="21"/>
          <w:lang w:val="en-US" w:eastAsia="pt-BR"/>
        </w:rPr>
        <w:t>(</w:t>
      </w:r>
      <w:proofErr w:type="spellStart"/>
      <w:proofErr w:type="gramStart"/>
      <w:r w:rsidRPr="009B7449">
        <w:rPr>
          <w:rFonts w:ascii="Consolas" w:eastAsia="Times New Roman" w:hAnsi="Consolas" w:cs="Consolas"/>
          <w:color w:val="4FC1FF"/>
          <w:sz w:val="21"/>
          <w:szCs w:val="21"/>
          <w:lang w:val="en-US" w:eastAsia="pt-BR"/>
        </w:rPr>
        <w:t>classes</w:t>
      </w:r>
      <w:r w:rsidRPr="009B7449">
        <w:rPr>
          <w:rFonts w:ascii="Consolas" w:eastAsia="Times New Roman" w:hAnsi="Consolas" w:cs="Consolas"/>
          <w:color w:val="D4D4D4"/>
          <w:sz w:val="21"/>
          <w:szCs w:val="21"/>
          <w:lang w:val="en-US" w:eastAsia="pt-BR"/>
        </w:rPr>
        <w:t>.</w:t>
      </w:r>
      <w:r w:rsidRPr="009B7449">
        <w:rPr>
          <w:rFonts w:ascii="Consolas" w:eastAsia="Times New Roman" w:hAnsi="Consolas" w:cs="Consolas"/>
          <w:color w:val="4FC1FF"/>
          <w:sz w:val="21"/>
          <w:szCs w:val="21"/>
          <w:lang w:val="en-US" w:eastAsia="pt-BR"/>
        </w:rPr>
        <w:t>length</w:t>
      </w:r>
      <w:proofErr w:type="spellEnd"/>
      <w:proofErr w:type="gramEnd"/>
      <w:r w:rsidRPr="009B7449">
        <w:rPr>
          <w:rFonts w:ascii="Consolas" w:eastAsia="Times New Roman" w:hAnsi="Consolas" w:cs="Consolas"/>
          <w:color w:val="D4D4D4"/>
          <w:sz w:val="21"/>
          <w:szCs w:val="21"/>
          <w:lang w:val="en-US" w:eastAsia="pt-BR"/>
        </w:rPr>
        <w:t>)</w:t>
      </w:r>
    </w:p>
    <w:p w14:paraId="33993EFE"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val="en-US" w:eastAsia="pt-BR"/>
        </w:rPr>
      </w:pPr>
    </w:p>
    <w:p w14:paraId="19126C85" w14:textId="77777777" w:rsidR="009B7449" w:rsidRPr="009B7449" w:rsidRDefault="009B7449" w:rsidP="009B7449">
      <w:pPr>
        <w:shd w:val="clear" w:color="auto" w:fill="1E1E1E"/>
        <w:spacing w:after="0" w:line="285" w:lineRule="atLeast"/>
        <w:rPr>
          <w:rFonts w:ascii="Consolas" w:eastAsia="Times New Roman" w:hAnsi="Consolas" w:cs="Consolas"/>
          <w:color w:val="D4D4D4"/>
          <w:sz w:val="21"/>
          <w:szCs w:val="21"/>
          <w:lang w:val="en-US" w:eastAsia="pt-BR"/>
        </w:rPr>
      </w:pPr>
      <w:r w:rsidRPr="009B7449">
        <w:rPr>
          <w:rFonts w:ascii="Consolas" w:eastAsia="Times New Roman" w:hAnsi="Consolas" w:cs="Consolas"/>
          <w:color w:val="D4D4D4"/>
          <w:sz w:val="21"/>
          <w:szCs w:val="21"/>
          <w:lang w:val="en-US" w:eastAsia="pt-BR"/>
        </w:rPr>
        <w:t>    </w:t>
      </w:r>
      <w:r w:rsidRPr="009B7449">
        <w:rPr>
          <w:rFonts w:ascii="Consolas" w:eastAsia="Times New Roman" w:hAnsi="Consolas" w:cs="Consolas"/>
          <w:color w:val="808080"/>
          <w:sz w:val="21"/>
          <w:szCs w:val="21"/>
          <w:lang w:val="en-US" w:eastAsia="pt-BR"/>
        </w:rPr>
        <w:t>&lt;/</w:t>
      </w:r>
      <w:r w:rsidRPr="009B7449">
        <w:rPr>
          <w:rFonts w:ascii="Consolas" w:eastAsia="Times New Roman" w:hAnsi="Consolas" w:cs="Consolas"/>
          <w:color w:val="569CD6"/>
          <w:sz w:val="21"/>
          <w:szCs w:val="21"/>
          <w:lang w:val="en-US" w:eastAsia="pt-BR"/>
        </w:rPr>
        <w:t>script</w:t>
      </w:r>
      <w:r w:rsidRPr="009B7449">
        <w:rPr>
          <w:rFonts w:ascii="Consolas" w:eastAsia="Times New Roman" w:hAnsi="Consolas" w:cs="Consolas"/>
          <w:color w:val="808080"/>
          <w:sz w:val="21"/>
          <w:szCs w:val="21"/>
          <w:lang w:val="en-US" w:eastAsia="pt-BR"/>
        </w:rPr>
        <w:t>&gt;</w:t>
      </w:r>
    </w:p>
    <w:p w14:paraId="72D9E069" w14:textId="77777777" w:rsidR="009B7449" w:rsidRPr="0021559E" w:rsidRDefault="009B7449" w:rsidP="00493CCE">
      <w:pPr>
        <w:rPr>
          <w:sz w:val="24"/>
          <w:szCs w:val="24"/>
          <w:highlight w:val="yellow"/>
          <w:u w:val="single"/>
          <w:lang w:val="en-US"/>
        </w:rPr>
      </w:pPr>
    </w:p>
    <w:p w14:paraId="2B8321E5" w14:textId="77777777" w:rsidR="00E34CEB" w:rsidRPr="00A706CB" w:rsidRDefault="00E34CEB" w:rsidP="00493CCE">
      <w:pPr>
        <w:rPr>
          <w:sz w:val="24"/>
          <w:szCs w:val="24"/>
          <w:highlight w:val="yellow"/>
          <w:u w:val="single"/>
          <w:lang w:val="en-US"/>
        </w:rPr>
      </w:pPr>
    </w:p>
    <w:p w14:paraId="60B80A82" w14:textId="77777777" w:rsidR="00E34CEB" w:rsidRPr="00A706CB" w:rsidRDefault="00E34CEB" w:rsidP="00493CCE">
      <w:pPr>
        <w:rPr>
          <w:sz w:val="24"/>
          <w:szCs w:val="24"/>
          <w:highlight w:val="yellow"/>
          <w:u w:val="single"/>
          <w:lang w:val="en-US"/>
        </w:rPr>
      </w:pPr>
    </w:p>
    <w:p w14:paraId="0F77FF89" w14:textId="77777777" w:rsidR="00E34CEB" w:rsidRPr="00A706CB" w:rsidRDefault="00E34CEB" w:rsidP="00493CCE">
      <w:pPr>
        <w:rPr>
          <w:sz w:val="24"/>
          <w:szCs w:val="24"/>
          <w:highlight w:val="yellow"/>
          <w:u w:val="single"/>
          <w:lang w:val="en-US"/>
        </w:rPr>
      </w:pPr>
    </w:p>
    <w:p w14:paraId="0992EA3D" w14:textId="77777777" w:rsidR="0021559E" w:rsidRDefault="0021559E" w:rsidP="00493CCE">
      <w:pPr>
        <w:rPr>
          <w:sz w:val="24"/>
          <w:szCs w:val="24"/>
          <w:highlight w:val="yellow"/>
          <w:u w:val="single"/>
        </w:rPr>
      </w:pPr>
      <w:r>
        <w:rPr>
          <w:sz w:val="24"/>
          <w:szCs w:val="24"/>
          <w:highlight w:val="yellow"/>
          <w:u w:val="single"/>
        </w:rPr>
        <w:lastRenderedPageBreak/>
        <w:t>Agora vamos modificar o HTML</w:t>
      </w:r>
      <w:r w:rsidR="009B2DBC">
        <w:rPr>
          <w:sz w:val="24"/>
          <w:szCs w:val="24"/>
          <w:highlight w:val="yellow"/>
          <w:u w:val="single"/>
        </w:rPr>
        <w:t xml:space="preserve"> em sua DOM, inserindo novos elementos na página</w:t>
      </w:r>
      <w:r>
        <w:rPr>
          <w:sz w:val="24"/>
          <w:szCs w:val="24"/>
          <w:highlight w:val="yellow"/>
          <w:u w:val="single"/>
        </w:rPr>
        <w:t>:</w:t>
      </w:r>
    </w:p>
    <w:p w14:paraId="6430D3DD"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808080"/>
          <w:sz w:val="21"/>
          <w:szCs w:val="21"/>
          <w:lang w:val="en-US" w:eastAsia="pt-BR"/>
        </w:rPr>
        <w:t>&lt;</w:t>
      </w:r>
      <w:r w:rsidRPr="00E34CEB">
        <w:rPr>
          <w:rFonts w:ascii="Consolas" w:eastAsia="Times New Roman" w:hAnsi="Consolas" w:cs="Consolas"/>
          <w:color w:val="569CD6"/>
          <w:sz w:val="21"/>
          <w:szCs w:val="21"/>
          <w:lang w:val="en-US" w:eastAsia="pt-BR"/>
        </w:rPr>
        <w:t>script</w:t>
      </w:r>
      <w:r w:rsidRPr="00E34CEB">
        <w:rPr>
          <w:rFonts w:ascii="Consolas" w:eastAsia="Times New Roman" w:hAnsi="Consolas" w:cs="Consolas"/>
          <w:color w:val="808080"/>
          <w:sz w:val="21"/>
          <w:szCs w:val="21"/>
          <w:lang w:val="en-US" w:eastAsia="pt-BR"/>
        </w:rPr>
        <w:t>&gt;</w:t>
      </w:r>
    </w:p>
    <w:p w14:paraId="403CBDD8"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body</w:t>
      </w:r>
      <w:r w:rsidRPr="00E34CEB">
        <w:rPr>
          <w:rFonts w:ascii="Consolas" w:eastAsia="Times New Roman" w:hAnsi="Consolas" w:cs="Consolas"/>
          <w:color w:val="D4D4D4"/>
          <w:sz w:val="21"/>
          <w:szCs w:val="21"/>
          <w:lang w:val="en-US" w:eastAsia="pt-BR"/>
        </w:rPr>
        <w:t> = </w:t>
      </w:r>
      <w:proofErr w:type="spellStart"/>
      <w:proofErr w:type="gramStart"/>
      <w:r w:rsidRPr="00E34CEB">
        <w:rPr>
          <w:rFonts w:ascii="Consolas" w:eastAsia="Times New Roman" w:hAnsi="Consolas" w:cs="Consolas"/>
          <w:color w:val="9CDCFE"/>
          <w:sz w:val="21"/>
          <w:szCs w:val="21"/>
          <w:lang w:val="en-US" w:eastAsia="pt-BR"/>
        </w:rPr>
        <w:t>document</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querySelector</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'body'</w:t>
      </w:r>
      <w:r w:rsidRPr="00E34CEB">
        <w:rPr>
          <w:rFonts w:ascii="Consolas" w:eastAsia="Times New Roman" w:hAnsi="Consolas" w:cs="Consolas"/>
          <w:color w:val="D4D4D4"/>
          <w:sz w:val="21"/>
          <w:szCs w:val="21"/>
          <w:lang w:val="en-US" w:eastAsia="pt-BR"/>
        </w:rPr>
        <w:t>)</w:t>
      </w:r>
    </w:p>
    <w:p w14:paraId="754BEB45"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p>
    <w:p w14:paraId="7C8DB42B"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div1</w:t>
      </w:r>
      <w:r w:rsidRPr="00E34CEB">
        <w:rPr>
          <w:rFonts w:ascii="Consolas" w:eastAsia="Times New Roman" w:hAnsi="Consolas" w:cs="Consolas"/>
          <w:color w:val="D4D4D4"/>
          <w:sz w:val="21"/>
          <w:szCs w:val="21"/>
          <w:lang w:val="en-US" w:eastAsia="pt-BR"/>
        </w:rPr>
        <w:t> = </w:t>
      </w:r>
      <w:proofErr w:type="spellStart"/>
      <w:proofErr w:type="gramStart"/>
      <w:r w:rsidRPr="00E34CEB">
        <w:rPr>
          <w:rFonts w:ascii="Consolas" w:eastAsia="Times New Roman" w:hAnsi="Consolas" w:cs="Consolas"/>
          <w:color w:val="9CDCFE"/>
          <w:sz w:val="21"/>
          <w:szCs w:val="21"/>
          <w:lang w:val="en-US" w:eastAsia="pt-BR"/>
        </w:rPr>
        <w:t>document</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createElement</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'div'</w:t>
      </w:r>
      <w:r w:rsidRPr="00E34CEB">
        <w:rPr>
          <w:rFonts w:ascii="Consolas" w:eastAsia="Times New Roman" w:hAnsi="Consolas" w:cs="Consolas"/>
          <w:color w:val="D4D4D4"/>
          <w:sz w:val="21"/>
          <w:szCs w:val="21"/>
          <w:lang w:val="en-US" w:eastAsia="pt-BR"/>
        </w:rPr>
        <w:t>)</w:t>
      </w:r>
    </w:p>
    <w:p w14:paraId="6345CA6F"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eastAsia="pt-BR"/>
        </w:rPr>
        <w:t>div1</w:t>
      </w:r>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4FC1FF"/>
          <w:sz w:val="21"/>
          <w:szCs w:val="21"/>
          <w:lang w:eastAsia="pt-BR"/>
        </w:rPr>
        <w:t>classList</w:t>
      </w:r>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DCDCAA"/>
          <w:sz w:val="21"/>
          <w:szCs w:val="21"/>
          <w:lang w:eastAsia="pt-BR"/>
        </w:rPr>
        <w:t>add</w:t>
      </w:r>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CE9178"/>
          <w:sz w:val="21"/>
          <w:szCs w:val="21"/>
          <w:lang w:eastAsia="pt-BR"/>
        </w:rPr>
        <w:t>'destaque'</w:t>
      </w:r>
      <w:r w:rsidRPr="00E34CEB">
        <w:rPr>
          <w:rFonts w:ascii="Consolas" w:eastAsia="Times New Roman" w:hAnsi="Consolas" w:cs="Consolas"/>
          <w:color w:val="D4D4D4"/>
          <w:sz w:val="21"/>
          <w:szCs w:val="21"/>
          <w:lang w:eastAsia="pt-BR"/>
        </w:rPr>
        <w:t>)</w:t>
      </w:r>
    </w:p>
    <w:p w14:paraId="0773E50F"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4FC1FF"/>
          <w:sz w:val="21"/>
          <w:szCs w:val="21"/>
          <w:lang w:eastAsia="pt-BR"/>
        </w:rPr>
        <w:t>div1</w:t>
      </w:r>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9CDCFE"/>
          <w:sz w:val="21"/>
          <w:szCs w:val="21"/>
          <w:lang w:eastAsia="pt-BR"/>
        </w:rPr>
        <w:t>innerHTML</w:t>
      </w:r>
      <w:r w:rsidRPr="00E34CEB">
        <w:rPr>
          <w:rFonts w:ascii="Consolas" w:eastAsia="Times New Roman" w:hAnsi="Consolas" w:cs="Consolas"/>
          <w:color w:val="D4D4D4"/>
          <w:sz w:val="21"/>
          <w:szCs w:val="21"/>
          <w:lang w:eastAsia="pt-BR"/>
        </w:rPr>
        <w:t> = </w:t>
      </w:r>
      <w:r w:rsidRPr="00E34CEB">
        <w:rPr>
          <w:rFonts w:ascii="Consolas" w:eastAsia="Times New Roman" w:hAnsi="Consolas" w:cs="Consolas"/>
          <w:color w:val="CE9178"/>
          <w:sz w:val="21"/>
          <w:szCs w:val="21"/>
          <w:lang w:eastAsia="pt-BR"/>
        </w:rPr>
        <w:t>'Primeiro'</w:t>
      </w:r>
    </w:p>
    <w:p w14:paraId="04273709"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p>
    <w:p w14:paraId="6F770BCA"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div2</w:t>
      </w:r>
      <w:r w:rsidRPr="00E34CEB">
        <w:rPr>
          <w:rFonts w:ascii="Consolas" w:eastAsia="Times New Roman" w:hAnsi="Consolas" w:cs="Consolas"/>
          <w:color w:val="D4D4D4"/>
          <w:sz w:val="21"/>
          <w:szCs w:val="21"/>
          <w:lang w:val="en-US" w:eastAsia="pt-BR"/>
        </w:rPr>
        <w:t> = </w:t>
      </w:r>
      <w:proofErr w:type="spellStart"/>
      <w:proofErr w:type="gramStart"/>
      <w:r w:rsidRPr="00E34CEB">
        <w:rPr>
          <w:rFonts w:ascii="Consolas" w:eastAsia="Times New Roman" w:hAnsi="Consolas" w:cs="Consolas"/>
          <w:color w:val="9CDCFE"/>
          <w:sz w:val="21"/>
          <w:szCs w:val="21"/>
          <w:lang w:val="en-US" w:eastAsia="pt-BR"/>
        </w:rPr>
        <w:t>document</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createElement</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'div'</w:t>
      </w:r>
      <w:r w:rsidRPr="00E34CEB">
        <w:rPr>
          <w:rFonts w:ascii="Consolas" w:eastAsia="Times New Roman" w:hAnsi="Consolas" w:cs="Consolas"/>
          <w:color w:val="D4D4D4"/>
          <w:sz w:val="21"/>
          <w:szCs w:val="21"/>
          <w:lang w:val="en-US" w:eastAsia="pt-BR"/>
        </w:rPr>
        <w:t>)</w:t>
      </w:r>
    </w:p>
    <w:p w14:paraId="450C3513"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div2</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setAttribute</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w:t>
      </w:r>
      <w:proofErr w:type="spellStart"/>
      <w:r w:rsidRPr="00E34CEB">
        <w:rPr>
          <w:rFonts w:ascii="Consolas" w:eastAsia="Times New Roman" w:hAnsi="Consolas" w:cs="Consolas"/>
          <w:color w:val="CE9178"/>
          <w:sz w:val="21"/>
          <w:szCs w:val="21"/>
          <w:lang w:val="en-US" w:eastAsia="pt-BR"/>
        </w:rPr>
        <w:t>wm-atributo</w:t>
      </w:r>
      <w:proofErr w:type="spellEnd"/>
      <w:r w:rsidRPr="00E34CEB">
        <w:rPr>
          <w:rFonts w:ascii="Consolas" w:eastAsia="Times New Roman" w:hAnsi="Consolas" w:cs="Consolas"/>
          <w:color w:val="CE9178"/>
          <w:sz w:val="21"/>
          <w:szCs w:val="21"/>
          <w:lang w:val="en-US" w:eastAsia="pt-BR"/>
        </w:rPr>
        <w: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CE9178"/>
          <w:sz w:val="21"/>
          <w:szCs w:val="21"/>
          <w:lang w:val="en-US" w:eastAsia="pt-BR"/>
        </w:rPr>
        <w:t>'valor'</w:t>
      </w:r>
      <w:r w:rsidRPr="00E34CEB">
        <w:rPr>
          <w:rFonts w:ascii="Consolas" w:eastAsia="Times New Roman" w:hAnsi="Consolas" w:cs="Consolas"/>
          <w:color w:val="D4D4D4"/>
          <w:sz w:val="21"/>
          <w:szCs w:val="21"/>
          <w:lang w:val="en-US" w:eastAsia="pt-BR"/>
        </w:rPr>
        <w:t>)</w:t>
      </w:r>
    </w:p>
    <w:p w14:paraId="005CFAF0"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div2</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9CDCFE"/>
          <w:sz w:val="21"/>
          <w:szCs w:val="21"/>
          <w:lang w:val="en-US" w:eastAsia="pt-BR"/>
        </w:rPr>
        <w:t>innerHTML</w:t>
      </w:r>
      <w:r w:rsidRPr="00E34CEB">
        <w:rPr>
          <w:rFonts w:ascii="Consolas" w:eastAsia="Times New Roman" w:hAnsi="Consolas" w:cs="Consolas"/>
          <w:color w:val="D4D4D4"/>
          <w:sz w:val="21"/>
          <w:szCs w:val="21"/>
          <w:lang w:val="en-US" w:eastAsia="pt-BR"/>
        </w:rPr>
        <w:t> = </w:t>
      </w:r>
      <w:r w:rsidRPr="00E34CEB">
        <w:rPr>
          <w:rFonts w:ascii="Consolas" w:eastAsia="Times New Roman" w:hAnsi="Consolas" w:cs="Consolas"/>
          <w:color w:val="CE9178"/>
          <w:sz w:val="21"/>
          <w:szCs w:val="21"/>
          <w:lang w:val="en-US" w:eastAsia="pt-BR"/>
        </w:rPr>
        <w:t>'Segundo'</w:t>
      </w:r>
    </w:p>
    <w:p w14:paraId="0A138549"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p>
    <w:p w14:paraId="29ECE88F"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p</w:t>
      </w:r>
      <w:r w:rsidRPr="00E34CEB">
        <w:rPr>
          <w:rFonts w:ascii="Consolas" w:eastAsia="Times New Roman" w:hAnsi="Consolas" w:cs="Consolas"/>
          <w:color w:val="D4D4D4"/>
          <w:sz w:val="21"/>
          <w:szCs w:val="21"/>
          <w:lang w:val="en-US" w:eastAsia="pt-BR"/>
        </w:rPr>
        <w:t> = </w:t>
      </w:r>
      <w:proofErr w:type="spellStart"/>
      <w:proofErr w:type="gramStart"/>
      <w:r w:rsidRPr="00E34CEB">
        <w:rPr>
          <w:rFonts w:ascii="Consolas" w:eastAsia="Times New Roman" w:hAnsi="Consolas" w:cs="Consolas"/>
          <w:color w:val="9CDCFE"/>
          <w:sz w:val="21"/>
          <w:szCs w:val="21"/>
          <w:lang w:val="en-US" w:eastAsia="pt-BR"/>
        </w:rPr>
        <w:t>document</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createElement</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'p'</w:t>
      </w:r>
      <w:r w:rsidRPr="00E34CEB">
        <w:rPr>
          <w:rFonts w:ascii="Consolas" w:eastAsia="Times New Roman" w:hAnsi="Consolas" w:cs="Consolas"/>
          <w:color w:val="D4D4D4"/>
          <w:sz w:val="21"/>
          <w:szCs w:val="21"/>
          <w:lang w:val="en-US" w:eastAsia="pt-BR"/>
        </w:rPr>
        <w:t>)</w:t>
      </w:r>
    </w:p>
    <w:p w14:paraId="00A29028"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proofErr w:type="spellStart"/>
      <w:proofErr w:type="gramStart"/>
      <w:r w:rsidRPr="00E34CEB">
        <w:rPr>
          <w:rFonts w:ascii="Consolas" w:eastAsia="Times New Roman" w:hAnsi="Consolas" w:cs="Consolas"/>
          <w:color w:val="4FC1FF"/>
          <w:sz w:val="21"/>
          <w:szCs w:val="21"/>
          <w:lang w:val="en-US" w:eastAsia="pt-BR"/>
        </w:rPr>
        <w:t>p</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9CDCFE"/>
          <w:sz w:val="21"/>
          <w:szCs w:val="21"/>
          <w:lang w:val="en-US" w:eastAsia="pt-BR"/>
        </w:rPr>
        <w:t>innerHTML</w:t>
      </w:r>
      <w:proofErr w:type="spellEnd"/>
      <w:proofErr w:type="gramEnd"/>
      <w:r w:rsidRPr="00E34CEB">
        <w:rPr>
          <w:rFonts w:ascii="Consolas" w:eastAsia="Times New Roman" w:hAnsi="Consolas" w:cs="Consolas"/>
          <w:color w:val="D4D4D4"/>
          <w:sz w:val="21"/>
          <w:szCs w:val="21"/>
          <w:lang w:val="en-US" w:eastAsia="pt-BR"/>
        </w:rPr>
        <w:t> = </w:t>
      </w:r>
      <w:r w:rsidRPr="00E34CEB">
        <w:rPr>
          <w:rFonts w:ascii="Consolas" w:eastAsia="Times New Roman" w:hAnsi="Consolas" w:cs="Consolas"/>
          <w:color w:val="CE9178"/>
          <w:sz w:val="21"/>
          <w:szCs w:val="21"/>
          <w:lang w:val="en-US" w:eastAsia="pt-BR"/>
        </w:rPr>
        <w:t>'</w:t>
      </w:r>
      <w:proofErr w:type="spellStart"/>
      <w:r w:rsidRPr="00E34CEB">
        <w:rPr>
          <w:rFonts w:ascii="Consolas" w:eastAsia="Times New Roman" w:hAnsi="Consolas" w:cs="Consolas"/>
          <w:color w:val="CE9178"/>
          <w:sz w:val="21"/>
          <w:szCs w:val="21"/>
          <w:lang w:val="en-US" w:eastAsia="pt-BR"/>
        </w:rPr>
        <w:t>Terceiro</w:t>
      </w:r>
      <w:proofErr w:type="spellEnd"/>
      <w:r w:rsidRPr="00E34CEB">
        <w:rPr>
          <w:rFonts w:ascii="Consolas" w:eastAsia="Times New Roman" w:hAnsi="Consolas" w:cs="Consolas"/>
          <w:color w:val="CE9178"/>
          <w:sz w:val="21"/>
          <w:szCs w:val="21"/>
          <w:lang w:val="en-US" w:eastAsia="pt-BR"/>
        </w:rPr>
        <w:t>'</w:t>
      </w:r>
    </w:p>
    <w:p w14:paraId="77810D6E"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 = </w:t>
      </w:r>
      <w:proofErr w:type="spellStart"/>
      <w:proofErr w:type="gramStart"/>
      <w:r w:rsidRPr="00E34CEB">
        <w:rPr>
          <w:rFonts w:ascii="Consolas" w:eastAsia="Times New Roman" w:hAnsi="Consolas" w:cs="Consolas"/>
          <w:color w:val="9CDCFE"/>
          <w:sz w:val="21"/>
          <w:szCs w:val="21"/>
          <w:lang w:val="en-US" w:eastAsia="pt-BR"/>
        </w:rPr>
        <w:t>document</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createElement</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CE9178"/>
          <w:sz w:val="21"/>
          <w:szCs w:val="21"/>
          <w:lang w:val="en-US" w:eastAsia="pt-BR"/>
        </w:rPr>
        <w:t>'div'</w:t>
      </w:r>
      <w:r w:rsidRPr="00E34CEB">
        <w:rPr>
          <w:rFonts w:ascii="Consolas" w:eastAsia="Times New Roman" w:hAnsi="Consolas" w:cs="Consolas"/>
          <w:color w:val="D4D4D4"/>
          <w:sz w:val="21"/>
          <w:szCs w:val="21"/>
          <w:lang w:val="en-US" w:eastAsia="pt-BR"/>
        </w:rPr>
        <w:t>)</w:t>
      </w:r>
    </w:p>
    <w:p w14:paraId="2CED34AE"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appendChild</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p</w:t>
      </w:r>
      <w:r w:rsidRPr="00E34CEB">
        <w:rPr>
          <w:rFonts w:ascii="Consolas" w:eastAsia="Times New Roman" w:hAnsi="Consolas" w:cs="Consolas"/>
          <w:color w:val="D4D4D4"/>
          <w:sz w:val="21"/>
          <w:szCs w:val="21"/>
          <w:lang w:val="en-US" w:eastAsia="pt-BR"/>
        </w:rPr>
        <w:t>)</w:t>
      </w:r>
    </w:p>
    <w:p w14:paraId="230ABA46"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p>
    <w:p w14:paraId="6D98D8B5"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proofErr w:type="spellStart"/>
      <w:proofErr w:type="gramStart"/>
      <w:r w:rsidRPr="00E34CEB">
        <w:rPr>
          <w:rFonts w:ascii="Consolas" w:eastAsia="Times New Roman" w:hAnsi="Consolas" w:cs="Consolas"/>
          <w:color w:val="4FC1FF"/>
          <w:sz w:val="21"/>
          <w:szCs w:val="21"/>
          <w:lang w:val="en-US" w:eastAsia="pt-BR"/>
        </w:rPr>
        <w:t>body</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appendChild</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div1</w:t>
      </w:r>
      <w:r w:rsidRPr="00E34CEB">
        <w:rPr>
          <w:rFonts w:ascii="Consolas" w:eastAsia="Times New Roman" w:hAnsi="Consolas" w:cs="Consolas"/>
          <w:color w:val="D4D4D4"/>
          <w:sz w:val="21"/>
          <w:szCs w:val="21"/>
          <w:lang w:val="en-US" w:eastAsia="pt-BR"/>
        </w:rPr>
        <w:t>)</w:t>
      </w:r>
    </w:p>
    <w:p w14:paraId="1BBE8A52"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proofErr w:type="spellStart"/>
      <w:proofErr w:type="gramStart"/>
      <w:r w:rsidRPr="00E34CEB">
        <w:rPr>
          <w:rFonts w:ascii="Consolas" w:eastAsia="Times New Roman" w:hAnsi="Consolas" w:cs="Consolas"/>
          <w:color w:val="4FC1FF"/>
          <w:sz w:val="21"/>
          <w:szCs w:val="21"/>
          <w:lang w:val="en-US" w:eastAsia="pt-BR"/>
        </w:rPr>
        <w:t>body</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appendChild</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div2</w:t>
      </w:r>
      <w:r w:rsidRPr="00E34CEB">
        <w:rPr>
          <w:rFonts w:ascii="Consolas" w:eastAsia="Times New Roman" w:hAnsi="Consolas" w:cs="Consolas"/>
          <w:color w:val="D4D4D4"/>
          <w:sz w:val="21"/>
          <w:szCs w:val="21"/>
          <w:lang w:val="en-US" w:eastAsia="pt-BR"/>
        </w:rPr>
        <w:t>)</w:t>
      </w:r>
    </w:p>
    <w:p w14:paraId="77CD3B49" w14:textId="77777777" w:rsidR="00E34CEB" w:rsidRPr="00E227B4"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34CEB">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4FC1FF"/>
          <w:sz w:val="21"/>
          <w:szCs w:val="21"/>
          <w:lang w:eastAsia="pt-BR"/>
        </w:rPr>
        <w:t>body</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appendChild</w:t>
      </w:r>
      <w:proofErr w:type="spellEnd"/>
      <w:proofErr w:type="gram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4FC1FF"/>
          <w:sz w:val="21"/>
          <w:szCs w:val="21"/>
          <w:lang w:eastAsia="pt-BR"/>
        </w:rPr>
        <w:t>div3</w:t>
      </w:r>
      <w:r w:rsidRPr="00E227B4">
        <w:rPr>
          <w:rFonts w:ascii="Consolas" w:eastAsia="Times New Roman" w:hAnsi="Consolas" w:cs="Consolas"/>
          <w:color w:val="D4D4D4"/>
          <w:sz w:val="21"/>
          <w:szCs w:val="21"/>
          <w:lang w:eastAsia="pt-BR"/>
        </w:rPr>
        <w:t>)</w:t>
      </w:r>
    </w:p>
    <w:p w14:paraId="17685503" w14:textId="77777777" w:rsidR="00E34CEB" w:rsidRPr="00E227B4" w:rsidRDefault="00E34CEB" w:rsidP="00E34CEB">
      <w:pPr>
        <w:shd w:val="clear" w:color="auto" w:fill="1E1E1E"/>
        <w:spacing w:after="0" w:line="285" w:lineRule="atLeast"/>
        <w:rPr>
          <w:rFonts w:ascii="Consolas" w:eastAsia="Times New Roman" w:hAnsi="Consolas" w:cs="Consolas"/>
          <w:color w:val="D4D4D4"/>
          <w:sz w:val="21"/>
          <w:szCs w:val="21"/>
          <w:lang w:eastAsia="pt-BR"/>
        </w:rPr>
      </w:pPr>
    </w:p>
    <w:p w14:paraId="18920060"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E34CEB">
        <w:rPr>
          <w:rFonts w:ascii="Consolas" w:eastAsia="Times New Roman" w:hAnsi="Consolas" w:cs="Consolas"/>
          <w:color w:val="6A9955"/>
          <w:sz w:val="21"/>
          <w:szCs w:val="21"/>
          <w:lang w:eastAsia="pt-BR"/>
        </w:rPr>
        <w:t>/*Inserir um texto como filho de div3 antes do primeiro elemento filho da div3*/</w:t>
      </w:r>
    </w:p>
    <w:p w14:paraId="342523C4"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34CEB">
        <w:rPr>
          <w:rFonts w:ascii="Consolas" w:eastAsia="Times New Roman" w:hAnsi="Consolas" w:cs="Consolas"/>
          <w:color w:val="D4D4D4"/>
          <w:sz w:val="21"/>
          <w:szCs w:val="21"/>
          <w:lang w:eastAsia="pt-BR"/>
        </w:rPr>
        <w:t>        </w:t>
      </w:r>
      <w:proofErr w:type="spellStart"/>
      <w:r w:rsidRPr="00E34CEB">
        <w:rPr>
          <w:rFonts w:ascii="Consolas" w:eastAsia="Times New Roman" w:hAnsi="Consolas" w:cs="Consolas"/>
          <w:color w:val="569CD6"/>
          <w:sz w:val="21"/>
          <w:szCs w:val="21"/>
          <w:lang w:eastAsia="pt-BR"/>
        </w:rPr>
        <w:t>const</w:t>
      </w:r>
      <w:proofErr w:type="spellEnd"/>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4FC1FF"/>
          <w:sz w:val="21"/>
          <w:szCs w:val="21"/>
          <w:lang w:eastAsia="pt-BR"/>
        </w:rPr>
        <w:t>texto</w:t>
      </w:r>
      <w:r w:rsidRPr="00E34CEB">
        <w:rPr>
          <w:rFonts w:ascii="Consolas" w:eastAsia="Times New Roman" w:hAnsi="Consolas" w:cs="Consolas"/>
          <w:color w:val="D4D4D4"/>
          <w:sz w:val="21"/>
          <w:szCs w:val="21"/>
          <w:lang w:eastAsia="pt-BR"/>
        </w:rPr>
        <w:t> = </w:t>
      </w:r>
      <w:proofErr w:type="spellStart"/>
      <w:proofErr w:type="gramStart"/>
      <w:r w:rsidRPr="00E34CEB">
        <w:rPr>
          <w:rFonts w:ascii="Consolas" w:eastAsia="Times New Roman" w:hAnsi="Consolas" w:cs="Consolas"/>
          <w:color w:val="9CDCFE"/>
          <w:sz w:val="21"/>
          <w:szCs w:val="21"/>
          <w:lang w:eastAsia="pt-BR"/>
        </w:rPr>
        <w:t>document</w:t>
      </w:r>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DCDCAA"/>
          <w:sz w:val="21"/>
          <w:szCs w:val="21"/>
          <w:lang w:eastAsia="pt-BR"/>
        </w:rPr>
        <w:t>createTextNode</w:t>
      </w:r>
      <w:proofErr w:type="spellEnd"/>
      <w:proofErr w:type="gramEnd"/>
      <w:r w:rsidRPr="00E34CEB">
        <w:rPr>
          <w:rFonts w:ascii="Consolas" w:eastAsia="Times New Roman" w:hAnsi="Consolas" w:cs="Consolas"/>
          <w:color w:val="D4D4D4"/>
          <w:sz w:val="21"/>
          <w:szCs w:val="21"/>
          <w:lang w:eastAsia="pt-BR"/>
        </w:rPr>
        <w:t>(</w:t>
      </w:r>
      <w:r w:rsidRPr="00E34CEB">
        <w:rPr>
          <w:rFonts w:ascii="Consolas" w:eastAsia="Times New Roman" w:hAnsi="Consolas" w:cs="Consolas"/>
          <w:color w:val="CE9178"/>
          <w:sz w:val="21"/>
          <w:szCs w:val="21"/>
          <w:lang w:eastAsia="pt-BR"/>
        </w:rPr>
        <w:t>'Antes...'</w:t>
      </w:r>
      <w:r w:rsidRPr="00E34CEB">
        <w:rPr>
          <w:rFonts w:ascii="Consolas" w:eastAsia="Times New Roman" w:hAnsi="Consolas" w:cs="Consolas"/>
          <w:color w:val="D4D4D4"/>
          <w:sz w:val="21"/>
          <w:szCs w:val="21"/>
          <w:lang w:eastAsia="pt-BR"/>
        </w:rPr>
        <w:t>)</w:t>
      </w:r>
    </w:p>
    <w:p w14:paraId="0FD9D539"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insertBefore</w:t>
      </w:r>
      <w:r w:rsidRPr="00E34CEB">
        <w:rPr>
          <w:rFonts w:ascii="Consolas" w:eastAsia="Times New Roman" w:hAnsi="Consolas" w:cs="Consolas"/>
          <w:color w:val="D4D4D4"/>
          <w:sz w:val="21"/>
          <w:szCs w:val="21"/>
          <w:lang w:val="en-US" w:eastAsia="pt-BR"/>
        </w:rPr>
        <w:t>(</w:t>
      </w:r>
      <w:proofErr w:type="spellStart"/>
      <w:r w:rsidRPr="00E34CEB">
        <w:rPr>
          <w:rFonts w:ascii="Consolas" w:eastAsia="Times New Roman" w:hAnsi="Consolas" w:cs="Consolas"/>
          <w:color w:val="4FC1FF"/>
          <w:sz w:val="21"/>
          <w:szCs w:val="21"/>
          <w:lang w:val="en-US" w:eastAsia="pt-BR"/>
        </w:rPr>
        <w:t>texto</w:t>
      </w:r>
      <w:proofErr w:type="spellEnd"/>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childNodes</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B5CEA8"/>
          <w:sz w:val="21"/>
          <w:szCs w:val="21"/>
          <w:lang w:val="en-US" w:eastAsia="pt-BR"/>
        </w:rPr>
        <w:t>0</w:t>
      </w:r>
      <w:r w:rsidRPr="00E34CEB">
        <w:rPr>
          <w:rFonts w:ascii="Consolas" w:eastAsia="Times New Roman" w:hAnsi="Consolas" w:cs="Consolas"/>
          <w:color w:val="D4D4D4"/>
          <w:sz w:val="21"/>
          <w:szCs w:val="21"/>
          <w:lang w:val="en-US" w:eastAsia="pt-BR"/>
        </w:rPr>
        <w:t>])</w:t>
      </w:r>
    </w:p>
    <w:p w14:paraId="32D595F8"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p>
    <w:p w14:paraId="46E70FA7"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eastAsia="pt-BR"/>
        </w:rPr>
      </w:pP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6A9955"/>
          <w:sz w:val="21"/>
          <w:szCs w:val="21"/>
          <w:lang w:eastAsia="pt-BR"/>
        </w:rPr>
        <w:t>/*Criando um clone de um elemento HTML e seus elementos filhos*/</w:t>
      </w:r>
    </w:p>
    <w:p w14:paraId="29505B3A"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eastAsia="pt-BR"/>
        </w:rPr>
        <w:t>        </w:t>
      </w:r>
      <w:r w:rsidRPr="00E34CEB">
        <w:rPr>
          <w:rFonts w:ascii="Consolas" w:eastAsia="Times New Roman" w:hAnsi="Consolas" w:cs="Consolas"/>
          <w:color w:val="569CD6"/>
          <w:sz w:val="21"/>
          <w:szCs w:val="21"/>
          <w:lang w:val="en-US" w:eastAsia="pt-BR"/>
        </w:rPr>
        <w:t>const</w:t>
      </w:r>
      <w:r w:rsidRPr="00E34CEB">
        <w:rPr>
          <w:rFonts w:ascii="Consolas" w:eastAsia="Times New Roman" w:hAnsi="Consolas" w:cs="Consolas"/>
          <w:color w:val="D4D4D4"/>
          <w:sz w:val="21"/>
          <w:szCs w:val="21"/>
          <w:lang w:val="en-US" w:eastAsia="pt-BR"/>
        </w:rPr>
        <w:t> </w:t>
      </w:r>
      <w:r w:rsidRPr="00E34CEB">
        <w:rPr>
          <w:rFonts w:ascii="Consolas" w:eastAsia="Times New Roman" w:hAnsi="Consolas" w:cs="Consolas"/>
          <w:color w:val="4FC1FF"/>
          <w:sz w:val="21"/>
          <w:szCs w:val="21"/>
          <w:lang w:val="en-US" w:eastAsia="pt-BR"/>
        </w:rPr>
        <w:t>div4</w:t>
      </w:r>
      <w:r w:rsidRPr="00E34CEB">
        <w:rPr>
          <w:rFonts w:ascii="Consolas" w:eastAsia="Times New Roman" w:hAnsi="Consolas" w:cs="Consolas"/>
          <w:color w:val="D4D4D4"/>
          <w:sz w:val="21"/>
          <w:szCs w:val="21"/>
          <w:lang w:val="en-US" w:eastAsia="pt-BR"/>
        </w:rPr>
        <w:t> = </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cloneNode</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569CD6"/>
          <w:sz w:val="21"/>
          <w:szCs w:val="21"/>
          <w:lang w:val="en-US" w:eastAsia="pt-BR"/>
        </w:rPr>
        <w:t>true</w:t>
      </w:r>
      <w:r w:rsidRPr="00E34CEB">
        <w:rPr>
          <w:rFonts w:ascii="Consolas" w:eastAsia="Times New Roman" w:hAnsi="Consolas" w:cs="Consolas"/>
          <w:color w:val="D4D4D4"/>
          <w:sz w:val="21"/>
          <w:szCs w:val="21"/>
          <w:lang w:val="en-US" w:eastAsia="pt-BR"/>
        </w:rPr>
        <w:t>)</w:t>
      </w:r>
    </w:p>
    <w:p w14:paraId="0AC88695"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p>
    <w:p w14:paraId="49DFB2AF"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proofErr w:type="spellStart"/>
      <w:proofErr w:type="gramStart"/>
      <w:r w:rsidRPr="00E34CEB">
        <w:rPr>
          <w:rFonts w:ascii="Consolas" w:eastAsia="Times New Roman" w:hAnsi="Consolas" w:cs="Consolas"/>
          <w:color w:val="4FC1FF"/>
          <w:sz w:val="21"/>
          <w:szCs w:val="21"/>
          <w:lang w:val="en-US" w:eastAsia="pt-BR"/>
        </w:rPr>
        <w:t>body</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appendChild</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div4</w:t>
      </w:r>
      <w:r w:rsidRPr="00E34CEB">
        <w:rPr>
          <w:rFonts w:ascii="Consolas" w:eastAsia="Times New Roman" w:hAnsi="Consolas" w:cs="Consolas"/>
          <w:color w:val="D4D4D4"/>
          <w:sz w:val="21"/>
          <w:szCs w:val="21"/>
          <w:lang w:val="en-US" w:eastAsia="pt-BR"/>
        </w:rPr>
        <w:t>)</w:t>
      </w:r>
    </w:p>
    <w:p w14:paraId="25D6B207" w14:textId="77777777" w:rsidR="00E34CEB" w:rsidRPr="00E34CEB"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proofErr w:type="spellStart"/>
      <w:proofErr w:type="gramStart"/>
      <w:r w:rsidRPr="00E34CEB">
        <w:rPr>
          <w:rFonts w:ascii="Consolas" w:eastAsia="Times New Roman" w:hAnsi="Consolas" w:cs="Consolas"/>
          <w:color w:val="4FC1FF"/>
          <w:sz w:val="21"/>
          <w:szCs w:val="21"/>
          <w:lang w:val="en-US" w:eastAsia="pt-BR"/>
        </w:rPr>
        <w:t>body</w:t>
      </w:r>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DCDCAA"/>
          <w:sz w:val="21"/>
          <w:szCs w:val="21"/>
          <w:lang w:val="en-US" w:eastAsia="pt-BR"/>
        </w:rPr>
        <w:t>removeChild</w:t>
      </w:r>
      <w:proofErr w:type="spellEnd"/>
      <w:proofErr w:type="gramEnd"/>
      <w:r w:rsidRPr="00E34CEB">
        <w:rPr>
          <w:rFonts w:ascii="Consolas" w:eastAsia="Times New Roman" w:hAnsi="Consolas" w:cs="Consolas"/>
          <w:color w:val="D4D4D4"/>
          <w:sz w:val="21"/>
          <w:szCs w:val="21"/>
          <w:lang w:val="en-US" w:eastAsia="pt-BR"/>
        </w:rPr>
        <w:t>(</w:t>
      </w:r>
      <w:r w:rsidRPr="00E34CEB">
        <w:rPr>
          <w:rFonts w:ascii="Consolas" w:eastAsia="Times New Roman" w:hAnsi="Consolas" w:cs="Consolas"/>
          <w:color w:val="4FC1FF"/>
          <w:sz w:val="21"/>
          <w:szCs w:val="21"/>
          <w:lang w:val="en-US" w:eastAsia="pt-BR"/>
        </w:rPr>
        <w:t>div3</w:t>
      </w:r>
      <w:r w:rsidRPr="00E34CEB">
        <w:rPr>
          <w:rFonts w:ascii="Consolas" w:eastAsia="Times New Roman" w:hAnsi="Consolas" w:cs="Consolas"/>
          <w:color w:val="D4D4D4"/>
          <w:sz w:val="21"/>
          <w:szCs w:val="21"/>
          <w:lang w:val="en-US" w:eastAsia="pt-BR"/>
        </w:rPr>
        <w:t>)</w:t>
      </w:r>
    </w:p>
    <w:p w14:paraId="387870D7" w14:textId="77777777" w:rsidR="00E34CEB" w:rsidRPr="00A12313" w:rsidRDefault="00E34CEB" w:rsidP="00E34CEB">
      <w:pPr>
        <w:shd w:val="clear" w:color="auto" w:fill="1E1E1E"/>
        <w:spacing w:after="0" w:line="285" w:lineRule="atLeast"/>
        <w:rPr>
          <w:rFonts w:ascii="Consolas" w:eastAsia="Times New Roman" w:hAnsi="Consolas" w:cs="Consolas"/>
          <w:color w:val="D4D4D4"/>
          <w:sz w:val="21"/>
          <w:szCs w:val="21"/>
          <w:lang w:val="en-US" w:eastAsia="pt-BR"/>
        </w:rPr>
      </w:pPr>
      <w:r w:rsidRPr="00E34CEB">
        <w:rPr>
          <w:rFonts w:ascii="Consolas" w:eastAsia="Times New Roman" w:hAnsi="Consolas" w:cs="Consolas"/>
          <w:color w:val="D4D4D4"/>
          <w:sz w:val="21"/>
          <w:szCs w:val="21"/>
          <w:lang w:val="en-US" w:eastAsia="pt-BR"/>
        </w:rPr>
        <w:t>    </w:t>
      </w:r>
      <w:r w:rsidRPr="00A12313">
        <w:rPr>
          <w:rFonts w:ascii="Consolas" w:eastAsia="Times New Roman" w:hAnsi="Consolas" w:cs="Consolas"/>
          <w:color w:val="808080"/>
          <w:sz w:val="21"/>
          <w:szCs w:val="21"/>
          <w:lang w:val="en-US" w:eastAsia="pt-BR"/>
        </w:rPr>
        <w:t>&lt;/</w:t>
      </w:r>
      <w:r w:rsidRPr="00A12313">
        <w:rPr>
          <w:rFonts w:ascii="Consolas" w:eastAsia="Times New Roman" w:hAnsi="Consolas" w:cs="Consolas"/>
          <w:color w:val="569CD6"/>
          <w:sz w:val="21"/>
          <w:szCs w:val="21"/>
          <w:lang w:val="en-US" w:eastAsia="pt-BR"/>
        </w:rPr>
        <w:t>script</w:t>
      </w:r>
      <w:r w:rsidRPr="00A12313">
        <w:rPr>
          <w:rFonts w:ascii="Consolas" w:eastAsia="Times New Roman" w:hAnsi="Consolas" w:cs="Consolas"/>
          <w:color w:val="808080"/>
          <w:sz w:val="21"/>
          <w:szCs w:val="21"/>
          <w:lang w:val="en-US" w:eastAsia="pt-BR"/>
        </w:rPr>
        <w:t>&gt;</w:t>
      </w:r>
    </w:p>
    <w:p w14:paraId="7F8DA7B7" w14:textId="77777777" w:rsidR="009B2DBC" w:rsidRPr="00A12313" w:rsidRDefault="009B2DBC" w:rsidP="00493CCE">
      <w:pPr>
        <w:rPr>
          <w:sz w:val="24"/>
          <w:szCs w:val="24"/>
          <w:highlight w:val="yellow"/>
          <w:u w:val="single"/>
          <w:lang w:val="en-US"/>
        </w:rPr>
      </w:pPr>
    </w:p>
    <w:p w14:paraId="78681FD9"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808080"/>
          <w:sz w:val="21"/>
          <w:szCs w:val="21"/>
          <w:lang w:val="en-US" w:eastAsia="pt-BR"/>
        </w:rPr>
        <w:t>&lt;</w:t>
      </w:r>
      <w:r w:rsidRPr="00843D09">
        <w:rPr>
          <w:rFonts w:ascii="Consolas" w:eastAsia="Times New Roman" w:hAnsi="Consolas" w:cs="Consolas"/>
          <w:color w:val="569CD6"/>
          <w:sz w:val="21"/>
          <w:szCs w:val="21"/>
          <w:lang w:val="en-US" w:eastAsia="pt-BR"/>
        </w:rPr>
        <w:t>script</w:t>
      </w:r>
      <w:r w:rsidRPr="00843D09">
        <w:rPr>
          <w:rFonts w:ascii="Consolas" w:eastAsia="Times New Roman" w:hAnsi="Consolas" w:cs="Consolas"/>
          <w:color w:val="808080"/>
          <w:sz w:val="21"/>
          <w:szCs w:val="21"/>
          <w:lang w:val="en-US" w:eastAsia="pt-BR"/>
        </w:rPr>
        <w:t>&gt;</w:t>
      </w:r>
    </w:p>
    <w:p w14:paraId="4D9AB826"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569CD6"/>
          <w:sz w:val="21"/>
          <w:szCs w:val="21"/>
          <w:lang w:val="en-US" w:eastAsia="pt-BR"/>
        </w:rPr>
        <w:t>const</w:t>
      </w: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4FC1FF"/>
          <w:sz w:val="21"/>
          <w:szCs w:val="21"/>
          <w:lang w:val="en-US" w:eastAsia="pt-BR"/>
        </w:rPr>
        <w:t>div</w:t>
      </w:r>
      <w:r w:rsidRPr="00843D09">
        <w:rPr>
          <w:rFonts w:ascii="Consolas" w:eastAsia="Times New Roman" w:hAnsi="Consolas" w:cs="Consolas"/>
          <w:color w:val="D4D4D4"/>
          <w:sz w:val="21"/>
          <w:szCs w:val="21"/>
          <w:lang w:val="en-US" w:eastAsia="pt-BR"/>
        </w:rPr>
        <w:t> = </w:t>
      </w:r>
      <w:proofErr w:type="spellStart"/>
      <w:proofErr w:type="gramStart"/>
      <w:r w:rsidRPr="00843D09">
        <w:rPr>
          <w:rFonts w:ascii="Consolas" w:eastAsia="Times New Roman" w:hAnsi="Consolas" w:cs="Consolas"/>
          <w:color w:val="9CDCFE"/>
          <w:sz w:val="21"/>
          <w:szCs w:val="21"/>
          <w:lang w:val="en-US" w:eastAsia="pt-BR"/>
        </w:rPr>
        <w:t>document</w:t>
      </w:r>
      <w:r w:rsidRPr="00843D09">
        <w:rPr>
          <w:rFonts w:ascii="Consolas" w:eastAsia="Times New Roman" w:hAnsi="Consolas" w:cs="Consolas"/>
          <w:color w:val="D4D4D4"/>
          <w:sz w:val="21"/>
          <w:szCs w:val="21"/>
          <w:lang w:val="en-US" w:eastAsia="pt-BR"/>
        </w:rPr>
        <w:t>.</w:t>
      </w:r>
      <w:r w:rsidRPr="00843D09">
        <w:rPr>
          <w:rFonts w:ascii="Consolas" w:eastAsia="Times New Roman" w:hAnsi="Consolas" w:cs="Consolas"/>
          <w:color w:val="DCDCAA"/>
          <w:sz w:val="21"/>
          <w:szCs w:val="21"/>
          <w:lang w:val="en-US" w:eastAsia="pt-BR"/>
        </w:rPr>
        <w:t>querySelector</w:t>
      </w:r>
      <w:proofErr w:type="spellEnd"/>
      <w:proofErr w:type="gramEnd"/>
      <w:r w:rsidRPr="00843D09">
        <w:rPr>
          <w:rFonts w:ascii="Consolas" w:eastAsia="Times New Roman" w:hAnsi="Consolas" w:cs="Consolas"/>
          <w:color w:val="D4D4D4"/>
          <w:sz w:val="21"/>
          <w:szCs w:val="21"/>
          <w:lang w:val="en-US" w:eastAsia="pt-BR"/>
        </w:rPr>
        <w:t>(</w:t>
      </w:r>
      <w:r w:rsidRPr="00843D09">
        <w:rPr>
          <w:rFonts w:ascii="Consolas" w:eastAsia="Times New Roman" w:hAnsi="Consolas" w:cs="Consolas"/>
          <w:color w:val="CE9178"/>
          <w:sz w:val="21"/>
          <w:szCs w:val="21"/>
          <w:lang w:val="en-US" w:eastAsia="pt-BR"/>
        </w:rPr>
        <w:t>'div'</w:t>
      </w:r>
      <w:r w:rsidRPr="00843D09">
        <w:rPr>
          <w:rFonts w:ascii="Consolas" w:eastAsia="Times New Roman" w:hAnsi="Consolas" w:cs="Consolas"/>
          <w:color w:val="D4D4D4"/>
          <w:sz w:val="21"/>
          <w:szCs w:val="21"/>
          <w:lang w:val="en-US" w:eastAsia="pt-BR"/>
        </w:rPr>
        <w:t>)</w:t>
      </w:r>
    </w:p>
    <w:p w14:paraId="43976E6F" w14:textId="77777777" w:rsidR="00843D09" w:rsidRPr="00E227B4"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4FC1FF"/>
          <w:sz w:val="21"/>
          <w:szCs w:val="21"/>
          <w:lang w:val="en-US" w:eastAsia="pt-BR"/>
        </w:rPr>
        <w:t>div</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innerHTML</w:t>
      </w:r>
      <w:proofErr w:type="spell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CE9178"/>
          <w:sz w:val="21"/>
          <w:szCs w:val="21"/>
          <w:lang w:val="en-US" w:eastAsia="pt-BR"/>
        </w:rPr>
        <w:t>'</w:t>
      </w:r>
      <w:proofErr w:type="spellStart"/>
      <w:r w:rsidRPr="00E227B4">
        <w:rPr>
          <w:rFonts w:ascii="Consolas" w:eastAsia="Times New Roman" w:hAnsi="Consolas" w:cs="Consolas"/>
          <w:color w:val="CE9178"/>
          <w:sz w:val="21"/>
          <w:szCs w:val="21"/>
          <w:lang w:val="en-US" w:eastAsia="pt-BR"/>
        </w:rPr>
        <w:t>TextoAlterado</w:t>
      </w:r>
      <w:proofErr w:type="spellEnd"/>
      <w:r w:rsidRPr="00E227B4">
        <w:rPr>
          <w:rFonts w:ascii="Consolas" w:eastAsia="Times New Roman" w:hAnsi="Consolas" w:cs="Consolas"/>
          <w:color w:val="CE9178"/>
          <w:sz w:val="21"/>
          <w:szCs w:val="21"/>
          <w:lang w:val="en-US" w:eastAsia="pt-BR"/>
        </w:rPr>
        <w:t>'</w:t>
      </w:r>
    </w:p>
    <w:p w14:paraId="23746FFE"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843D09">
        <w:rPr>
          <w:rFonts w:ascii="Consolas" w:eastAsia="Times New Roman" w:hAnsi="Consolas" w:cs="Consolas"/>
          <w:color w:val="6A9955"/>
          <w:sz w:val="21"/>
          <w:szCs w:val="21"/>
          <w:lang w:eastAsia="pt-BR"/>
        </w:rPr>
        <w:t>/*Não só substitui dentro da </w:t>
      </w:r>
      <w:proofErr w:type="spellStart"/>
      <w:r w:rsidRPr="00843D09">
        <w:rPr>
          <w:rFonts w:ascii="Consolas" w:eastAsia="Times New Roman" w:hAnsi="Consolas" w:cs="Consolas"/>
          <w:color w:val="6A9955"/>
          <w:sz w:val="21"/>
          <w:szCs w:val="21"/>
          <w:lang w:eastAsia="pt-BR"/>
        </w:rPr>
        <w:t>div</w:t>
      </w:r>
      <w:proofErr w:type="spellEnd"/>
      <w:r w:rsidRPr="00843D09">
        <w:rPr>
          <w:rFonts w:ascii="Consolas" w:eastAsia="Times New Roman" w:hAnsi="Consolas" w:cs="Consolas"/>
          <w:color w:val="6A9955"/>
          <w:sz w:val="21"/>
          <w:szCs w:val="21"/>
          <w:lang w:eastAsia="pt-BR"/>
        </w:rPr>
        <w:t>, mas também excluí </w:t>
      </w:r>
      <w:proofErr w:type="spellStart"/>
      <w:r w:rsidRPr="00843D09">
        <w:rPr>
          <w:rFonts w:ascii="Consolas" w:eastAsia="Times New Roman" w:hAnsi="Consolas" w:cs="Consolas"/>
          <w:color w:val="6A9955"/>
          <w:sz w:val="21"/>
          <w:szCs w:val="21"/>
          <w:lang w:eastAsia="pt-BR"/>
        </w:rPr>
        <w:t>div</w:t>
      </w:r>
      <w:proofErr w:type="spellEnd"/>
      <w:r w:rsidRPr="00843D09">
        <w:rPr>
          <w:rFonts w:ascii="Consolas" w:eastAsia="Times New Roman" w:hAnsi="Consolas" w:cs="Consolas"/>
          <w:color w:val="6A9955"/>
          <w:sz w:val="21"/>
          <w:szCs w:val="21"/>
          <w:lang w:eastAsia="pt-BR"/>
        </w:rPr>
        <w:t>*/</w:t>
      </w:r>
    </w:p>
    <w:p w14:paraId="44F92AAE"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eastAsia="pt-BR"/>
        </w:rPr>
        <w:t>        </w:t>
      </w:r>
      <w:proofErr w:type="spellStart"/>
      <w:r w:rsidRPr="00843D09">
        <w:rPr>
          <w:rFonts w:ascii="Consolas" w:eastAsia="Times New Roman" w:hAnsi="Consolas" w:cs="Consolas"/>
          <w:color w:val="4FC1FF"/>
          <w:sz w:val="21"/>
          <w:szCs w:val="21"/>
          <w:lang w:eastAsia="pt-BR"/>
        </w:rPr>
        <w:t>div</w:t>
      </w:r>
      <w:r w:rsidRPr="00843D09">
        <w:rPr>
          <w:rFonts w:ascii="Consolas" w:eastAsia="Times New Roman" w:hAnsi="Consolas" w:cs="Consolas"/>
          <w:color w:val="D4D4D4"/>
          <w:sz w:val="21"/>
          <w:szCs w:val="21"/>
          <w:lang w:eastAsia="pt-BR"/>
        </w:rPr>
        <w:t>.</w:t>
      </w:r>
      <w:r w:rsidRPr="00843D09">
        <w:rPr>
          <w:rFonts w:ascii="Consolas" w:eastAsia="Times New Roman" w:hAnsi="Consolas" w:cs="Consolas"/>
          <w:color w:val="9CDCFE"/>
          <w:sz w:val="21"/>
          <w:szCs w:val="21"/>
          <w:lang w:eastAsia="pt-BR"/>
        </w:rPr>
        <w:t>outerHTML</w:t>
      </w:r>
      <w:proofErr w:type="spellEnd"/>
      <w:r w:rsidRPr="00843D09">
        <w:rPr>
          <w:rFonts w:ascii="Consolas" w:eastAsia="Times New Roman" w:hAnsi="Consolas" w:cs="Consolas"/>
          <w:color w:val="D4D4D4"/>
          <w:sz w:val="21"/>
          <w:szCs w:val="21"/>
          <w:lang w:eastAsia="pt-BR"/>
        </w:rPr>
        <w:t> = </w:t>
      </w:r>
      <w:r w:rsidRPr="00843D09">
        <w:rPr>
          <w:rFonts w:ascii="Consolas" w:eastAsia="Times New Roman" w:hAnsi="Consolas" w:cs="Consolas"/>
          <w:color w:val="CE9178"/>
          <w:sz w:val="21"/>
          <w:szCs w:val="21"/>
          <w:lang w:eastAsia="pt-BR"/>
        </w:rPr>
        <w:t>'Texto2'</w:t>
      </w:r>
    </w:p>
    <w:p w14:paraId="25E73306"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eastAsia="pt-BR"/>
        </w:rPr>
        <w:t>        </w:t>
      </w:r>
      <w:r w:rsidRPr="00843D09">
        <w:rPr>
          <w:rFonts w:ascii="Consolas" w:eastAsia="Times New Roman" w:hAnsi="Consolas" w:cs="Consolas"/>
          <w:color w:val="6A9955"/>
          <w:sz w:val="21"/>
          <w:szCs w:val="21"/>
          <w:lang w:eastAsia="pt-BR"/>
        </w:rPr>
        <w:t>/*adicionar um elemento HTML adjacente, neste caso o 'beforebegin' é antes do meu elemento*/</w:t>
      </w:r>
    </w:p>
    <w:p w14:paraId="319D308B"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eastAsia="pt-BR"/>
        </w:rPr>
        <w:t>        </w:t>
      </w:r>
      <w:proofErr w:type="spellStart"/>
      <w:r w:rsidRPr="00843D09">
        <w:rPr>
          <w:rFonts w:ascii="Consolas" w:eastAsia="Times New Roman" w:hAnsi="Consolas" w:cs="Consolas"/>
          <w:color w:val="4FC1FF"/>
          <w:sz w:val="21"/>
          <w:szCs w:val="21"/>
          <w:lang w:val="en-US" w:eastAsia="pt-BR"/>
        </w:rPr>
        <w:t>div</w:t>
      </w:r>
      <w:r w:rsidRPr="00843D09">
        <w:rPr>
          <w:rFonts w:ascii="Consolas" w:eastAsia="Times New Roman" w:hAnsi="Consolas" w:cs="Consolas"/>
          <w:color w:val="D4D4D4"/>
          <w:sz w:val="21"/>
          <w:szCs w:val="21"/>
          <w:lang w:val="en-US" w:eastAsia="pt-BR"/>
        </w:rPr>
        <w:t>.</w:t>
      </w:r>
      <w:proofErr w:type="gramStart"/>
      <w:r w:rsidRPr="00843D09">
        <w:rPr>
          <w:rFonts w:ascii="Consolas" w:eastAsia="Times New Roman" w:hAnsi="Consolas" w:cs="Consolas"/>
          <w:color w:val="DCDCAA"/>
          <w:sz w:val="21"/>
          <w:szCs w:val="21"/>
          <w:lang w:val="en-US" w:eastAsia="pt-BR"/>
        </w:rPr>
        <w:t>insertAdjacentHTML</w:t>
      </w:r>
      <w:proofErr w:type="spellEnd"/>
      <w:r w:rsidRPr="00843D09">
        <w:rPr>
          <w:rFonts w:ascii="Consolas" w:eastAsia="Times New Roman" w:hAnsi="Consolas" w:cs="Consolas"/>
          <w:color w:val="D4D4D4"/>
          <w:sz w:val="21"/>
          <w:szCs w:val="21"/>
          <w:lang w:val="en-US" w:eastAsia="pt-BR"/>
        </w:rPr>
        <w:t>(</w:t>
      </w:r>
      <w:proofErr w:type="gramEnd"/>
      <w:r w:rsidRPr="00843D09">
        <w:rPr>
          <w:rFonts w:ascii="Consolas" w:eastAsia="Times New Roman" w:hAnsi="Consolas" w:cs="Consolas"/>
          <w:color w:val="CE9178"/>
          <w:sz w:val="21"/>
          <w:szCs w:val="21"/>
          <w:lang w:val="en-US" w:eastAsia="pt-BR"/>
        </w:rPr>
        <w:t>'</w:t>
      </w:r>
      <w:proofErr w:type="spellStart"/>
      <w:r w:rsidRPr="00843D09">
        <w:rPr>
          <w:rFonts w:ascii="Consolas" w:eastAsia="Times New Roman" w:hAnsi="Consolas" w:cs="Consolas"/>
          <w:color w:val="CE9178"/>
          <w:sz w:val="21"/>
          <w:szCs w:val="21"/>
          <w:lang w:val="en-US" w:eastAsia="pt-BR"/>
        </w:rPr>
        <w:t>beforebegin</w:t>
      </w:r>
      <w:proofErr w:type="spellEnd"/>
      <w:r w:rsidRPr="00843D09">
        <w:rPr>
          <w:rFonts w:ascii="Consolas" w:eastAsia="Times New Roman" w:hAnsi="Consolas" w:cs="Consolas"/>
          <w:color w:val="CE9178"/>
          <w:sz w:val="21"/>
          <w:szCs w:val="21"/>
          <w:lang w:val="en-US" w:eastAsia="pt-BR"/>
        </w:rPr>
        <w:t>'</w:t>
      </w: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CE9178"/>
          <w:sz w:val="21"/>
          <w:szCs w:val="21"/>
          <w:lang w:val="en-US" w:eastAsia="pt-BR"/>
        </w:rPr>
        <w:t>'&lt;p&gt; </w:t>
      </w:r>
      <w:proofErr w:type="spellStart"/>
      <w:r w:rsidRPr="00843D09">
        <w:rPr>
          <w:rFonts w:ascii="Consolas" w:eastAsia="Times New Roman" w:hAnsi="Consolas" w:cs="Consolas"/>
          <w:color w:val="CE9178"/>
          <w:sz w:val="21"/>
          <w:szCs w:val="21"/>
          <w:lang w:val="en-US" w:eastAsia="pt-BR"/>
        </w:rPr>
        <w:t>Eai</w:t>
      </w:r>
      <w:proofErr w:type="spellEnd"/>
      <w:r w:rsidRPr="00843D09">
        <w:rPr>
          <w:rFonts w:ascii="Consolas" w:eastAsia="Times New Roman" w:hAnsi="Consolas" w:cs="Consolas"/>
          <w:color w:val="CE9178"/>
          <w:sz w:val="21"/>
          <w:szCs w:val="21"/>
          <w:lang w:val="en-US" w:eastAsia="pt-BR"/>
        </w:rPr>
        <w:t> &lt;/p&gt;'</w:t>
      </w:r>
      <w:r w:rsidRPr="00843D09">
        <w:rPr>
          <w:rFonts w:ascii="Consolas" w:eastAsia="Times New Roman" w:hAnsi="Consolas" w:cs="Consolas"/>
          <w:color w:val="D4D4D4"/>
          <w:sz w:val="21"/>
          <w:szCs w:val="21"/>
          <w:lang w:val="en-US" w:eastAsia="pt-BR"/>
        </w:rPr>
        <w:t>)</w:t>
      </w:r>
    </w:p>
    <w:p w14:paraId="765C0348"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6A9955"/>
          <w:sz w:val="21"/>
          <w:szCs w:val="21"/>
          <w:lang w:eastAsia="pt-BR"/>
        </w:rPr>
        <w:t>/*agora depois do meu elemento que selecionei*/</w:t>
      </w:r>
    </w:p>
    <w:p w14:paraId="42F6E99A"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eastAsia="pt-BR"/>
        </w:rPr>
        <w:t>        </w:t>
      </w:r>
      <w:proofErr w:type="spellStart"/>
      <w:r w:rsidRPr="00843D09">
        <w:rPr>
          <w:rFonts w:ascii="Consolas" w:eastAsia="Times New Roman" w:hAnsi="Consolas" w:cs="Consolas"/>
          <w:color w:val="4FC1FF"/>
          <w:sz w:val="21"/>
          <w:szCs w:val="21"/>
          <w:lang w:val="en-US" w:eastAsia="pt-BR"/>
        </w:rPr>
        <w:t>div</w:t>
      </w:r>
      <w:r w:rsidRPr="00843D09">
        <w:rPr>
          <w:rFonts w:ascii="Consolas" w:eastAsia="Times New Roman" w:hAnsi="Consolas" w:cs="Consolas"/>
          <w:color w:val="D4D4D4"/>
          <w:sz w:val="21"/>
          <w:szCs w:val="21"/>
          <w:lang w:val="en-US" w:eastAsia="pt-BR"/>
        </w:rPr>
        <w:t>.</w:t>
      </w:r>
      <w:proofErr w:type="gramStart"/>
      <w:r w:rsidRPr="00843D09">
        <w:rPr>
          <w:rFonts w:ascii="Consolas" w:eastAsia="Times New Roman" w:hAnsi="Consolas" w:cs="Consolas"/>
          <w:color w:val="DCDCAA"/>
          <w:sz w:val="21"/>
          <w:szCs w:val="21"/>
          <w:lang w:val="en-US" w:eastAsia="pt-BR"/>
        </w:rPr>
        <w:t>insertAdjacentHTML</w:t>
      </w:r>
      <w:proofErr w:type="spellEnd"/>
      <w:r w:rsidRPr="00843D09">
        <w:rPr>
          <w:rFonts w:ascii="Consolas" w:eastAsia="Times New Roman" w:hAnsi="Consolas" w:cs="Consolas"/>
          <w:color w:val="D4D4D4"/>
          <w:sz w:val="21"/>
          <w:szCs w:val="21"/>
          <w:lang w:val="en-US" w:eastAsia="pt-BR"/>
        </w:rPr>
        <w:t>(</w:t>
      </w:r>
      <w:proofErr w:type="gramEnd"/>
      <w:r w:rsidRPr="00843D09">
        <w:rPr>
          <w:rFonts w:ascii="Consolas" w:eastAsia="Times New Roman" w:hAnsi="Consolas" w:cs="Consolas"/>
          <w:color w:val="CE9178"/>
          <w:sz w:val="21"/>
          <w:szCs w:val="21"/>
          <w:lang w:val="en-US" w:eastAsia="pt-BR"/>
        </w:rPr>
        <w:t>'</w:t>
      </w:r>
      <w:proofErr w:type="spellStart"/>
      <w:r w:rsidRPr="00843D09">
        <w:rPr>
          <w:rFonts w:ascii="Consolas" w:eastAsia="Times New Roman" w:hAnsi="Consolas" w:cs="Consolas"/>
          <w:color w:val="CE9178"/>
          <w:sz w:val="21"/>
          <w:szCs w:val="21"/>
          <w:lang w:val="en-US" w:eastAsia="pt-BR"/>
        </w:rPr>
        <w:t>afterbegin</w:t>
      </w:r>
      <w:proofErr w:type="spellEnd"/>
      <w:r w:rsidRPr="00843D09">
        <w:rPr>
          <w:rFonts w:ascii="Consolas" w:eastAsia="Times New Roman" w:hAnsi="Consolas" w:cs="Consolas"/>
          <w:color w:val="CE9178"/>
          <w:sz w:val="21"/>
          <w:szCs w:val="21"/>
          <w:lang w:val="en-US" w:eastAsia="pt-BR"/>
        </w:rPr>
        <w:t>'</w:t>
      </w: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CE9178"/>
          <w:sz w:val="21"/>
          <w:szCs w:val="21"/>
          <w:lang w:val="en-US" w:eastAsia="pt-BR"/>
        </w:rPr>
        <w:t>'&lt;p&gt; </w:t>
      </w:r>
      <w:proofErr w:type="spellStart"/>
      <w:r w:rsidRPr="00843D09">
        <w:rPr>
          <w:rFonts w:ascii="Consolas" w:eastAsia="Times New Roman" w:hAnsi="Consolas" w:cs="Consolas"/>
          <w:color w:val="CE9178"/>
          <w:sz w:val="21"/>
          <w:szCs w:val="21"/>
          <w:lang w:val="en-US" w:eastAsia="pt-BR"/>
        </w:rPr>
        <w:t>Eai</w:t>
      </w:r>
      <w:proofErr w:type="spellEnd"/>
      <w:r w:rsidRPr="00843D09">
        <w:rPr>
          <w:rFonts w:ascii="Consolas" w:eastAsia="Times New Roman" w:hAnsi="Consolas" w:cs="Consolas"/>
          <w:color w:val="CE9178"/>
          <w:sz w:val="21"/>
          <w:szCs w:val="21"/>
          <w:lang w:val="en-US" w:eastAsia="pt-BR"/>
        </w:rPr>
        <w:t> &lt;/p&gt;'</w:t>
      </w:r>
      <w:r w:rsidRPr="00843D09">
        <w:rPr>
          <w:rFonts w:ascii="Consolas" w:eastAsia="Times New Roman" w:hAnsi="Consolas" w:cs="Consolas"/>
          <w:color w:val="D4D4D4"/>
          <w:sz w:val="21"/>
          <w:szCs w:val="21"/>
          <w:lang w:val="en-US" w:eastAsia="pt-BR"/>
        </w:rPr>
        <w:t>)</w:t>
      </w:r>
    </w:p>
    <w:p w14:paraId="156C89F2"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6A9955"/>
          <w:sz w:val="21"/>
          <w:szCs w:val="21"/>
          <w:lang w:eastAsia="pt-BR"/>
        </w:rPr>
        <w:t>/*agora antes do final meu elemento que selecionei*/</w:t>
      </w:r>
    </w:p>
    <w:p w14:paraId="7FF4C9F3"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eastAsia="pt-BR"/>
        </w:rPr>
        <w:t>        </w:t>
      </w:r>
      <w:proofErr w:type="spellStart"/>
      <w:r w:rsidRPr="00843D09">
        <w:rPr>
          <w:rFonts w:ascii="Consolas" w:eastAsia="Times New Roman" w:hAnsi="Consolas" w:cs="Consolas"/>
          <w:color w:val="4FC1FF"/>
          <w:sz w:val="21"/>
          <w:szCs w:val="21"/>
          <w:lang w:eastAsia="pt-BR"/>
        </w:rPr>
        <w:t>div</w:t>
      </w:r>
      <w:r w:rsidRPr="00843D09">
        <w:rPr>
          <w:rFonts w:ascii="Consolas" w:eastAsia="Times New Roman" w:hAnsi="Consolas" w:cs="Consolas"/>
          <w:color w:val="D4D4D4"/>
          <w:sz w:val="21"/>
          <w:szCs w:val="21"/>
          <w:lang w:eastAsia="pt-BR"/>
        </w:rPr>
        <w:t>.</w:t>
      </w:r>
      <w:proofErr w:type="gramStart"/>
      <w:r w:rsidRPr="00843D09">
        <w:rPr>
          <w:rFonts w:ascii="Consolas" w:eastAsia="Times New Roman" w:hAnsi="Consolas" w:cs="Consolas"/>
          <w:color w:val="DCDCAA"/>
          <w:sz w:val="21"/>
          <w:szCs w:val="21"/>
          <w:lang w:eastAsia="pt-BR"/>
        </w:rPr>
        <w:t>insertAdjacentHTML</w:t>
      </w:r>
      <w:proofErr w:type="spellEnd"/>
      <w:r w:rsidRPr="00843D09">
        <w:rPr>
          <w:rFonts w:ascii="Consolas" w:eastAsia="Times New Roman" w:hAnsi="Consolas" w:cs="Consolas"/>
          <w:color w:val="D4D4D4"/>
          <w:sz w:val="21"/>
          <w:szCs w:val="21"/>
          <w:lang w:eastAsia="pt-BR"/>
        </w:rPr>
        <w:t>(</w:t>
      </w:r>
      <w:proofErr w:type="gramEnd"/>
      <w:r w:rsidRPr="00843D09">
        <w:rPr>
          <w:rFonts w:ascii="Consolas" w:eastAsia="Times New Roman" w:hAnsi="Consolas" w:cs="Consolas"/>
          <w:color w:val="CE9178"/>
          <w:sz w:val="21"/>
          <w:szCs w:val="21"/>
          <w:lang w:eastAsia="pt-BR"/>
        </w:rPr>
        <w:t>'</w:t>
      </w:r>
      <w:proofErr w:type="spellStart"/>
      <w:r w:rsidRPr="00843D09">
        <w:rPr>
          <w:rFonts w:ascii="Consolas" w:eastAsia="Times New Roman" w:hAnsi="Consolas" w:cs="Consolas"/>
          <w:color w:val="CE9178"/>
          <w:sz w:val="21"/>
          <w:szCs w:val="21"/>
          <w:lang w:eastAsia="pt-BR"/>
        </w:rPr>
        <w:t>beforeend</w:t>
      </w:r>
      <w:proofErr w:type="spellEnd"/>
      <w:r w:rsidRPr="00843D09">
        <w:rPr>
          <w:rFonts w:ascii="Consolas" w:eastAsia="Times New Roman" w:hAnsi="Consolas" w:cs="Consolas"/>
          <w:color w:val="CE9178"/>
          <w:sz w:val="21"/>
          <w:szCs w:val="21"/>
          <w:lang w:eastAsia="pt-BR"/>
        </w:rPr>
        <w:t>'</w:t>
      </w:r>
      <w:r w:rsidRPr="00843D09">
        <w:rPr>
          <w:rFonts w:ascii="Consolas" w:eastAsia="Times New Roman" w:hAnsi="Consolas" w:cs="Consolas"/>
          <w:color w:val="D4D4D4"/>
          <w:sz w:val="21"/>
          <w:szCs w:val="21"/>
          <w:lang w:eastAsia="pt-BR"/>
        </w:rPr>
        <w:t>, </w:t>
      </w:r>
      <w:r w:rsidRPr="00843D09">
        <w:rPr>
          <w:rFonts w:ascii="Consolas" w:eastAsia="Times New Roman" w:hAnsi="Consolas" w:cs="Consolas"/>
          <w:color w:val="CE9178"/>
          <w:sz w:val="21"/>
          <w:szCs w:val="21"/>
          <w:lang w:eastAsia="pt-BR"/>
        </w:rPr>
        <w:t>'&lt;p&gt; </w:t>
      </w:r>
      <w:proofErr w:type="spellStart"/>
      <w:r w:rsidRPr="00843D09">
        <w:rPr>
          <w:rFonts w:ascii="Consolas" w:eastAsia="Times New Roman" w:hAnsi="Consolas" w:cs="Consolas"/>
          <w:color w:val="CE9178"/>
          <w:sz w:val="21"/>
          <w:szCs w:val="21"/>
          <w:lang w:eastAsia="pt-BR"/>
        </w:rPr>
        <w:t>Eai</w:t>
      </w:r>
      <w:proofErr w:type="spellEnd"/>
      <w:r w:rsidRPr="00843D09">
        <w:rPr>
          <w:rFonts w:ascii="Consolas" w:eastAsia="Times New Roman" w:hAnsi="Consolas" w:cs="Consolas"/>
          <w:color w:val="CE9178"/>
          <w:sz w:val="21"/>
          <w:szCs w:val="21"/>
          <w:lang w:eastAsia="pt-BR"/>
        </w:rPr>
        <w:t> &lt;/p&gt;'</w:t>
      </w:r>
      <w:r w:rsidRPr="00843D09">
        <w:rPr>
          <w:rFonts w:ascii="Consolas" w:eastAsia="Times New Roman" w:hAnsi="Consolas" w:cs="Consolas"/>
          <w:color w:val="D4D4D4"/>
          <w:sz w:val="21"/>
          <w:szCs w:val="21"/>
          <w:lang w:eastAsia="pt-BR"/>
        </w:rPr>
        <w:t>)</w:t>
      </w:r>
    </w:p>
    <w:p w14:paraId="6CF46297"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eastAsia="pt-BR"/>
        </w:rPr>
      </w:pPr>
      <w:r w:rsidRPr="00843D09">
        <w:rPr>
          <w:rFonts w:ascii="Consolas" w:eastAsia="Times New Roman" w:hAnsi="Consolas" w:cs="Consolas"/>
          <w:color w:val="D4D4D4"/>
          <w:sz w:val="21"/>
          <w:szCs w:val="21"/>
          <w:lang w:eastAsia="pt-BR"/>
        </w:rPr>
        <w:t>        </w:t>
      </w:r>
      <w:r w:rsidRPr="00843D09">
        <w:rPr>
          <w:rFonts w:ascii="Consolas" w:eastAsia="Times New Roman" w:hAnsi="Consolas" w:cs="Consolas"/>
          <w:color w:val="6A9955"/>
          <w:sz w:val="21"/>
          <w:szCs w:val="21"/>
          <w:lang w:eastAsia="pt-BR"/>
        </w:rPr>
        <w:t>/*agora depois do final do meu elemento que selecionei*/</w:t>
      </w:r>
    </w:p>
    <w:p w14:paraId="767729AC" w14:textId="77777777" w:rsidR="00843D09" w:rsidRPr="00843D09"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eastAsia="pt-BR"/>
        </w:rPr>
        <w:t>        </w:t>
      </w:r>
      <w:proofErr w:type="spellStart"/>
      <w:r w:rsidRPr="00843D09">
        <w:rPr>
          <w:rFonts w:ascii="Consolas" w:eastAsia="Times New Roman" w:hAnsi="Consolas" w:cs="Consolas"/>
          <w:color w:val="4FC1FF"/>
          <w:sz w:val="21"/>
          <w:szCs w:val="21"/>
          <w:lang w:val="en-US" w:eastAsia="pt-BR"/>
        </w:rPr>
        <w:t>div</w:t>
      </w:r>
      <w:r w:rsidRPr="00843D09">
        <w:rPr>
          <w:rFonts w:ascii="Consolas" w:eastAsia="Times New Roman" w:hAnsi="Consolas" w:cs="Consolas"/>
          <w:color w:val="D4D4D4"/>
          <w:sz w:val="21"/>
          <w:szCs w:val="21"/>
          <w:lang w:val="en-US" w:eastAsia="pt-BR"/>
        </w:rPr>
        <w:t>.</w:t>
      </w:r>
      <w:proofErr w:type="gramStart"/>
      <w:r w:rsidRPr="00843D09">
        <w:rPr>
          <w:rFonts w:ascii="Consolas" w:eastAsia="Times New Roman" w:hAnsi="Consolas" w:cs="Consolas"/>
          <w:color w:val="DCDCAA"/>
          <w:sz w:val="21"/>
          <w:szCs w:val="21"/>
          <w:lang w:val="en-US" w:eastAsia="pt-BR"/>
        </w:rPr>
        <w:t>insertAdjacentHTML</w:t>
      </w:r>
      <w:proofErr w:type="spellEnd"/>
      <w:r w:rsidRPr="00843D09">
        <w:rPr>
          <w:rFonts w:ascii="Consolas" w:eastAsia="Times New Roman" w:hAnsi="Consolas" w:cs="Consolas"/>
          <w:color w:val="D4D4D4"/>
          <w:sz w:val="21"/>
          <w:szCs w:val="21"/>
          <w:lang w:val="en-US" w:eastAsia="pt-BR"/>
        </w:rPr>
        <w:t>(</w:t>
      </w:r>
      <w:proofErr w:type="gramEnd"/>
      <w:r w:rsidRPr="00843D09">
        <w:rPr>
          <w:rFonts w:ascii="Consolas" w:eastAsia="Times New Roman" w:hAnsi="Consolas" w:cs="Consolas"/>
          <w:color w:val="CE9178"/>
          <w:sz w:val="21"/>
          <w:szCs w:val="21"/>
          <w:lang w:val="en-US" w:eastAsia="pt-BR"/>
        </w:rPr>
        <w:t>'</w:t>
      </w:r>
      <w:proofErr w:type="spellStart"/>
      <w:r w:rsidRPr="00843D09">
        <w:rPr>
          <w:rFonts w:ascii="Consolas" w:eastAsia="Times New Roman" w:hAnsi="Consolas" w:cs="Consolas"/>
          <w:color w:val="CE9178"/>
          <w:sz w:val="21"/>
          <w:szCs w:val="21"/>
          <w:lang w:val="en-US" w:eastAsia="pt-BR"/>
        </w:rPr>
        <w:t>afterend</w:t>
      </w:r>
      <w:proofErr w:type="spellEnd"/>
      <w:r w:rsidRPr="00843D09">
        <w:rPr>
          <w:rFonts w:ascii="Consolas" w:eastAsia="Times New Roman" w:hAnsi="Consolas" w:cs="Consolas"/>
          <w:color w:val="CE9178"/>
          <w:sz w:val="21"/>
          <w:szCs w:val="21"/>
          <w:lang w:val="en-US" w:eastAsia="pt-BR"/>
        </w:rPr>
        <w:t>'</w:t>
      </w:r>
      <w:r w:rsidRPr="00843D09">
        <w:rPr>
          <w:rFonts w:ascii="Consolas" w:eastAsia="Times New Roman" w:hAnsi="Consolas" w:cs="Consolas"/>
          <w:color w:val="D4D4D4"/>
          <w:sz w:val="21"/>
          <w:szCs w:val="21"/>
          <w:lang w:val="en-US" w:eastAsia="pt-BR"/>
        </w:rPr>
        <w:t>, </w:t>
      </w:r>
      <w:r w:rsidRPr="00843D09">
        <w:rPr>
          <w:rFonts w:ascii="Consolas" w:eastAsia="Times New Roman" w:hAnsi="Consolas" w:cs="Consolas"/>
          <w:color w:val="CE9178"/>
          <w:sz w:val="21"/>
          <w:szCs w:val="21"/>
          <w:lang w:val="en-US" w:eastAsia="pt-BR"/>
        </w:rPr>
        <w:t>'&lt;p&gt; </w:t>
      </w:r>
      <w:proofErr w:type="spellStart"/>
      <w:r w:rsidRPr="00843D09">
        <w:rPr>
          <w:rFonts w:ascii="Consolas" w:eastAsia="Times New Roman" w:hAnsi="Consolas" w:cs="Consolas"/>
          <w:color w:val="CE9178"/>
          <w:sz w:val="21"/>
          <w:szCs w:val="21"/>
          <w:lang w:val="en-US" w:eastAsia="pt-BR"/>
        </w:rPr>
        <w:t>Eai</w:t>
      </w:r>
      <w:proofErr w:type="spellEnd"/>
      <w:r w:rsidRPr="00843D09">
        <w:rPr>
          <w:rFonts w:ascii="Consolas" w:eastAsia="Times New Roman" w:hAnsi="Consolas" w:cs="Consolas"/>
          <w:color w:val="CE9178"/>
          <w:sz w:val="21"/>
          <w:szCs w:val="21"/>
          <w:lang w:val="en-US" w:eastAsia="pt-BR"/>
        </w:rPr>
        <w:t> &lt;/p&gt;'</w:t>
      </w:r>
      <w:r w:rsidRPr="00843D09">
        <w:rPr>
          <w:rFonts w:ascii="Consolas" w:eastAsia="Times New Roman" w:hAnsi="Consolas" w:cs="Consolas"/>
          <w:color w:val="D4D4D4"/>
          <w:sz w:val="21"/>
          <w:szCs w:val="21"/>
          <w:lang w:val="en-US" w:eastAsia="pt-BR"/>
        </w:rPr>
        <w:t>)</w:t>
      </w:r>
    </w:p>
    <w:p w14:paraId="54869E33" w14:textId="77777777" w:rsidR="00843D09" w:rsidRPr="00A12313" w:rsidRDefault="00843D09" w:rsidP="00843D09">
      <w:pPr>
        <w:shd w:val="clear" w:color="auto" w:fill="1E1E1E"/>
        <w:spacing w:after="0" w:line="285" w:lineRule="atLeast"/>
        <w:rPr>
          <w:rFonts w:ascii="Consolas" w:eastAsia="Times New Roman" w:hAnsi="Consolas" w:cs="Consolas"/>
          <w:color w:val="D4D4D4"/>
          <w:sz w:val="21"/>
          <w:szCs w:val="21"/>
          <w:lang w:val="en-US" w:eastAsia="pt-BR"/>
        </w:rPr>
      </w:pPr>
      <w:r w:rsidRPr="00843D09">
        <w:rPr>
          <w:rFonts w:ascii="Consolas" w:eastAsia="Times New Roman" w:hAnsi="Consolas" w:cs="Consolas"/>
          <w:color w:val="D4D4D4"/>
          <w:sz w:val="21"/>
          <w:szCs w:val="21"/>
          <w:lang w:val="en-US" w:eastAsia="pt-BR"/>
        </w:rPr>
        <w:lastRenderedPageBreak/>
        <w:t>    </w:t>
      </w:r>
      <w:r w:rsidRPr="00A12313">
        <w:rPr>
          <w:rFonts w:ascii="Consolas" w:eastAsia="Times New Roman" w:hAnsi="Consolas" w:cs="Consolas"/>
          <w:color w:val="808080"/>
          <w:sz w:val="21"/>
          <w:szCs w:val="21"/>
          <w:lang w:val="en-US" w:eastAsia="pt-BR"/>
        </w:rPr>
        <w:t>&lt;/</w:t>
      </w:r>
      <w:r w:rsidRPr="00A12313">
        <w:rPr>
          <w:rFonts w:ascii="Consolas" w:eastAsia="Times New Roman" w:hAnsi="Consolas" w:cs="Consolas"/>
          <w:color w:val="569CD6"/>
          <w:sz w:val="21"/>
          <w:szCs w:val="21"/>
          <w:lang w:val="en-US" w:eastAsia="pt-BR"/>
        </w:rPr>
        <w:t>script</w:t>
      </w:r>
      <w:r w:rsidRPr="00A12313">
        <w:rPr>
          <w:rFonts w:ascii="Consolas" w:eastAsia="Times New Roman" w:hAnsi="Consolas" w:cs="Consolas"/>
          <w:color w:val="808080"/>
          <w:sz w:val="21"/>
          <w:szCs w:val="21"/>
          <w:lang w:val="en-US" w:eastAsia="pt-BR"/>
        </w:rPr>
        <w:t>&gt;</w:t>
      </w:r>
    </w:p>
    <w:p w14:paraId="4B6FE7F6" w14:textId="77777777" w:rsidR="00E34CEB" w:rsidRPr="00A12313" w:rsidRDefault="00E34CEB" w:rsidP="00493CCE">
      <w:pPr>
        <w:rPr>
          <w:sz w:val="24"/>
          <w:szCs w:val="24"/>
          <w:highlight w:val="yellow"/>
          <w:u w:val="single"/>
          <w:lang w:val="en-US"/>
        </w:rPr>
      </w:pPr>
    </w:p>
    <w:p w14:paraId="1F22B59D" w14:textId="77777777" w:rsidR="00843D09" w:rsidRPr="00A12313" w:rsidRDefault="00843D09" w:rsidP="00493CCE">
      <w:pPr>
        <w:rPr>
          <w:sz w:val="24"/>
          <w:szCs w:val="24"/>
          <w:highlight w:val="yellow"/>
          <w:u w:val="single"/>
          <w:lang w:val="en-US"/>
        </w:rPr>
      </w:pPr>
    </w:p>
    <w:p w14:paraId="119E1B6F" w14:textId="77777777" w:rsidR="00843D09" w:rsidRDefault="00843D09" w:rsidP="00493CCE">
      <w:pPr>
        <w:rPr>
          <w:sz w:val="24"/>
          <w:szCs w:val="24"/>
          <w:highlight w:val="yellow"/>
          <w:u w:val="single"/>
        </w:rPr>
      </w:pPr>
      <w:r w:rsidRPr="00843D09">
        <w:rPr>
          <w:sz w:val="24"/>
          <w:szCs w:val="24"/>
          <w:highlight w:val="yellow"/>
          <w:u w:val="single"/>
        </w:rPr>
        <w:t>Agora vamos trabalhar com e</w:t>
      </w:r>
      <w:r>
        <w:rPr>
          <w:sz w:val="24"/>
          <w:szCs w:val="24"/>
          <w:highlight w:val="yellow"/>
          <w:u w:val="single"/>
        </w:rPr>
        <w:t>ventos em JS:</w:t>
      </w:r>
    </w:p>
    <w:p w14:paraId="798F2B2A" w14:textId="77777777" w:rsidR="00843D09" w:rsidRDefault="00234C41" w:rsidP="00493CCE">
      <w:pPr>
        <w:rPr>
          <w:sz w:val="24"/>
          <w:szCs w:val="24"/>
          <w:highlight w:val="yellow"/>
          <w:u w:val="single"/>
        </w:rPr>
      </w:pPr>
      <w:r>
        <w:rPr>
          <w:sz w:val="24"/>
          <w:szCs w:val="24"/>
          <w:highlight w:val="yellow"/>
          <w:u w:val="single"/>
        </w:rPr>
        <w:t xml:space="preserve">Por exemplo, eu vou criar uma função em JS usando o </w:t>
      </w:r>
      <w:proofErr w:type="spellStart"/>
      <w:r>
        <w:rPr>
          <w:sz w:val="24"/>
          <w:szCs w:val="24"/>
          <w:highlight w:val="yellow"/>
          <w:u w:val="single"/>
        </w:rPr>
        <w:t>preventDefault</w:t>
      </w:r>
      <w:proofErr w:type="spellEnd"/>
      <w:r>
        <w:rPr>
          <w:sz w:val="24"/>
          <w:szCs w:val="24"/>
          <w:highlight w:val="yellow"/>
          <w:u w:val="single"/>
        </w:rPr>
        <w:t xml:space="preserve"> e o </w:t>
      </w:r>
      <w:proofErr w:type="spellStart"/>
      <w:r>
        <w:rPr>
          <w:sz w:val="24"/>
          <w:szCs w:val="24"/>
          <w:highlight w:val="yellow"/>
          <w:u w:val="single"/>
        </w:rPr>
        <w:t>SetTimout</w:t>
      </w:r>
      <w:proofErr w:type="spellEnd"/>
      <w:r>
        <w:rPr>
          <w:sz w:val="24"/>
          <w:szCs w:val="24"/>
          <w:highlight w:val="yellow"/>
          <w:u w:val="single"/>
        </w:rPr>
        <w:t xml:space="preserve"> e depois linkar essa função ao evento </w:t>
      </w:r>
      <w:proofErr w:type="spellStart"/>
      <w:r>
        <w:rPr>
          <w:sz w:val="24"/>
          <w:szCs w:val="24"/>
          <w:highlight w:val="yellow"/>
          <w:u w:val="single"/>
        </w:rPr>
        <w:t>onclick</w:t>
      </w:r>
      <w:proofErr w:type="spellEnd"/>
      <w:r>
        <w:rPr>
          <w:sz w:val="24"/>
          <w:szCs w:val="24"/>
          <w:highlight w:val="yellow"/>
          <w:u w:val="single"/>
        </w:rPr>
        <w:t xml:space="preserve"> de um elemento para aguardar 5 segundos para ir para outra página após o clique:</w:t>
      </w:r>
    </w:p>
    <w:p w14:paraId="0477F328"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DOCTYPE</w:t>
      </w: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9CDCFE"/>
          <w:sz w:val="21"/>
          <w:szCs w:val="21"/>
          <w:lang w:val="en-US" w:eastAsia="pt-BR"/>
        </w:rPr>
        <w:t>html</w:t>
      </w:r>
      <w:r w:rsidRPr="00234C41">
        <w:rPr>
          <w:rFonts w:ascii="Consolas" w:eastAsia="Times New Roman" w:hAnsi="Consolas" w:cs="Consolas"/>
          <w:color w:val="808080"/>
          <w:sz w:val="21"/>
          <w:szCs w:val="21"/>
          <w:lang w:val="en-US" w:eastAsia="pt-BR"/>
        </w:rPr>
        <w:t>&gt;</w:t>
      </w:r>
    </w:p>
    <w:p w14:paraId="08B7F39E"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html</w:t>
      </w:r>
      <w:r w:rsidRPr="00234C41">
        <w:rPr>
          <w:rFonts w:ascii="Consolas" w:eastAsia="Times New Roman" w:hAnsi="Consolas" w:cs="Consolas"/>
          <w:color w:val="808080"/>
          <w:sz w:val="21"/>
          <w:szCs w:val="21"/>
          <w:lang w:val="en-US" w:eastAsia="pt-BR"/>
        </w:rPr>
        <w:t>&gt;</w:t>
      </w:r>
    </w:p>
    <w:p w14:paraId="14099CB6"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p>
    <w:p w14:paraId="4FCDC151"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head</w:t>
      </w:r>
      <w:r w:rsidRPr="00234C41">
        <w:rPr>
          <w:rFonts w:ascii="Consolas" w:eastAsia="Times New Roman" w:hAnsi="Consolas" w:cs="Consolas"/>
          <w:color w:val="808080"/>
          <w:sz w:val="21"/>
          <w:szCs w:val="21"/>
          <w:lang w:val="en-US" w:eastAsia="pt-BR"/>
        </w:rPr>
        <w:t>&gt;</w:t>
      </w:r>
    </w:p>
    <w:p w14:paraId="237E1A0B"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meta</w:t>
      </w: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9CDCFE"/>
          <w:sz w:val="21"/>
          <w:szCs w:val="21"/>
          <w:lang w:val="en-US" w:eastAsia="pt-BR"/>
        </w:rPr>
        <w:t>charset</w:t>
      </w:r>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CE9178"/>
          <w:sz w:val="21"/>
          <w:szCs w:val="21"/>
          <w:lang w:val="en-US" w:eastAsia="pt-BR"/>
        </w:rPr>
        <w:t>'UTF-8'</w:t>
      </w:r>
      <w:r w:rsidRPr="00234C41">
        <w:rPr>
          <w:rFonts w:ascii="Consolas" w:eastAsia="Times New Roman" w:hAnsi="Consolas" w:cs="Consolas"/>
          <w:color w:val="808080"/>
          <w:sz w:val="21"/>
          <w:szCs w:val="21"/>
          <w:lang w:val="en-US" w:eastAsia="pt-BR"/>
        </w:rPr>
        <w:t>&gt;</w:t>
      </w:r>
    </w:p>
    <w:p w14:paraId="37B9D4C4"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808080"/>
          <w:sz w:val="21"/>
          <w:szCs w:val="21"/>
          <w:lang w:eastAsia="pt-BR"/>
        </w:rPr>
        <w:t>&lt;</w:t>
      </w:r>
      <w:proofErr w:type="spellStart"/>
      <w:r w:rsidRPr="00234C41">
        <w:rPr>
          <w:rFonts w:ascii="Consolas" w:eastAsia="Times New Roman" w:hAnsi="Consolas" w:cs="Consolas"/>
          <w:color w:val="569CD6"/>
          <w:sz w:val="21"/>
          <w:szCs w:val="21"/>
          <w:lang w:eastAsia="pt-BR"/>
        </w:rPr>
        <w:t>title</w:t>
      </w:r>
      <w:proofErr w:type="spellEnd"/>
      <w:r w:rsidRPr="00234C41">
        <w:rPr>
          <w:rFonts w:ascii="Consolas" w:eastAsia="Times New Roman" w:hAnsi="Consolas" w:cs="Consolas"/>
          <w:color w:val="808080"/>
          <w:sz w:val="21"/>
          <w:szCs w:val="21"/>
          <w:lang w:eastAsia="pt-BR"/>
        </w:rPr>
        <w:t>&gt;</w:t>
      </w:r>
      <w:r w:rsidRPr="00234C41">
        <w:rPr>
          <w:rFonts w:ascii="Consolas" w:eastAsia="Times New Roman" w:hAnsi="Consolas" w:cs="Consolas"/>
          <w:color w:val="D4D4D4"/>
          <w:sz w:val="21"/>
          <w:szCs w:val="21"/>
          <w:lang w:eastAsia="pt-BR"/>
        </w:rPr>
        <w:t>Trabalhando com Eventos #01</w:t>
      </w:r>
      <w:r w:rsidRPr="00234C41">
        <w:rPr>
          <w:rFonts w:ascii="Consolas" w:eastAsia="Times New Roman" w:hAnsi="Consolas" w:cs="Consolas"/>
          <w:color w:val="808080"/>
          <w:sz w:val="21"/>
          <w:szCs w:val="21"/>
          <w:lang w:eastAsia="pt-BR"/>
        </w:rPr>
        <w:t>&lt;/</w:t>
      </w:r>
      <w:r w:rsidRPr="00234C41">
        <w:rPr>
          <w:rFonts w:ascii="Consolas" w:eastAsia="Times New Roman" w:hAnsi="Consolas" w:cs="Consolas"/>
          <w:color w:val="569CD6"/>
          <w:sz w:val="21"/>
          <w:szCs w:val="21"/>
          <w:lang w:eastAsia="pt-BR"/>
        </w:rPr>
        <w:t>title</w:t>
      </w:r>
      <w:r w:rsidRPr="00234C41">
        <w:rPr>
          <w:rFonts w:ascii="Consolas" w:eastAsia="Times New Roman" w:hAnsi="Consolas" w:cs="Consolas"/>
          <w:color w:val="808080"/>
          <w:sz w:val="21"/>
          <w:szCs w:val="21"/>
          <w:lang w:eastAsia="pt-BR"/>
        </w:rPr>
        <w:t>&gt;</w:t>
      </w:r>
    </w:p>
    <w:p w14:paraId="6F242297"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link</w:t>
      </w:r>
      <w:r w:rsidRPr="00234C41">
        <w:rPr>
          <w:rFonts w:ascii="Consolas" w:eastAsia="Times New Roman" w:hAnsi="Consolas" w:cs="Consolas"/>
          <w:color w:val="D4D4D4"/>
          <w:sz w:val="21"/>
          <w:szCs w:val="21"/>
          <w:lang w:val="en-US" w:eastAsia="pt-BR"/>
        </w:rPr>
        <w:t> </w:t>
      </w:r>
      <w:proofErr w:type="spellStart"/>
      <w:r w:rsidRPr="00234C41">
        <w:rPr>
          <w:rFonts w:ascii="Consolas" w:eastAsia="Times New Roman" w:hAnsi="Consolas" w:cs="Consolas"/>
          <w:color w:val="9CDCFE"/>
          <w:sz w:val="21"/>
          <w:szCs w:val="21"/>
          <w:lang w:val="en-US" w:eastAsia="pt-BR"/>
        </w:rPr>
        <w:t>rel</w:t>
      </w:r>
      <w:proofErr w:type="spellEnd"/>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CE9178"/>
          <w:sz w:val="21"/>
          <w:szCs w:val="21"/>
          <w:lang w:val="en-US" w:eastAsia="pt-BR"/>
        </w:rPr>
        <w:t>'stylesheet'</w:t>
      </w:r>
      <w:r w:rsidRPr="00234C41">
        <w:rPr>
          <w:rFonts w:ascii="Consolas" w:eastAsia="Times New Roman" w:hAnsi="Consolas" w:cs="Consolas"/>
          <w:color w:val="D4D4D4"/>
          <w:sz w:val="21"/>
          <w:szCs w:val="21"/>
          <w:lang w:val="en-US" w:eastAsia="pt-BR"/>
        </w:rPr>
        <w:t> </w:t>
      </w:r>
      <w:proofErr w:type="spellStart"/>
      <w:r w:rsidRPr="00234C41">
        <w:rPr>
          <w:rFonts w:ascii="Consolas" w:eastAsia="Times New Roman" w:hAnsi="Consolas" w:cs="Consolas"/>
          <w:color w:val="9CDCFE"/>
          <w:sz w:val="21"/>
          <w:szCs w:val="21"/>
          <w:lang w:val="en-US" w:eastAsia="pt-BR"/>
        </w:rPr>
        <w:t>href</w:t>
      </w:r>
      <w:proofErr w:type="spellEnd"/>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CE9178"/>
          <w:sz w:val="21"/>
          <w:szCs w:val="21"/>
          <w:lang w:val="en-US" w:eastAsia="pt-BR"/>
        </w:rPr>
        <w:t>'</w:t>
      </w:r>
      <w:proofErr w:type="spellStart"/>
      <w:r w:rsidRPr="00234C41">
        <w:rPr>
          <w:rFonts w:ascii="Consolas" w:eastAsia="Times New Roman" w:hAnsi="Consolas" w:cs="Consolas"/>
          <w:color w:val="CE9178"/>
          <w:sz w:val="21"/>
          <w:szCs w:val="21"/>
          <w:lang w:val="en-US" w:eastAsia="pt-BR"/>
        </w:rPr>
        <w:t>css</w:t>
      </w:r>
      <w:proofErr w:type="spellEnd"/>
      <w:r w:rsidRPr="00234C41">
        <w:rPr>
          <w:rFonts w:ascii="Consolas" w:eastAsia="Times New Roman" w:hAnsi="Consolas" w:cs="Consolas"/>
          <w:color w:val="CE9178"/>
          <w:sz w:val="21"/>
          <w:szCs w:val="21"/>
          <w:lang w:val="en-US" w:eastAsia="pt-BR"/>
        </w:rPr>
        <w:t>/estilo.css'</w:t>
      </w:r>
      <w:r w:rsidRPr="00234C41">
        <w:rPr>
          <w:rFonts w:ascii="Consolas" w:eastAsia="Times New Roman" w:hAnsi="Consolas" w:cs="Consolas"/>
          <w:color w:val="808080"/>
          <w:sz w:val="21"/>
          <w:szCs w:val="21"/>
          <w:lang w:val="en-US" w:eastAsia="pt-BR"/>
        </w:rPr>
        <w:t>&gt;</w:t>
      </w:r>
    </w:p>
    <w:p w14:paraId="584FEE52"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head</w:t>
      </w:r>
      <w:r w:rsidRPr="00234C41">
        <w:rPr>
          <w:rFonts w:ascii="Consolas" w:eastAsia="Times New Roman" w:hAnsi="Consolas" w:cs="Consolas"/>
          <w:color w:val="808080"/>
          <w:sz w:val="21"/>
          <w:szCs w:val="21"/>
          <w:lang w:val="en-US" w:eastAsia="pt-BR"/>
        </w:rPr>
        <w:t>&gt;</w:t>
      </w:r>
    </w:p>
    <w:p w14:paraId="0D76962F"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p>
    <w:p w14:paraId="196C4D1D"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808080"/>
          <w:sz w:val="21"/>
          <w:szCs w:val="21"/>
          <w:lang w:val="en-US" w:eastAsia="pt-BR"/>
        </w:rPr>
        <w:t>&lt;</w:t>
      </w:r>
      <w:r w:rsidRPr="00234C41">
        <w:rPr>
          <w:rFonts w:ascii="Consolas" w:eastAsia="Times New Roman" w:hAnsi="Consolas" w:cs="Consolas"/>
          <w:color w:val="569CD6"/>
          <w:sz w:val="21"/>
          <w:szCs w:val="21"/>
          <w:lang w:val="en-US" w:eastAsia="pt-BR"/>
        </w:rPr>
        <w:t>body</w:t>
      </w: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9CDCFE"/>
          <w:sz w:val="21"/>
          <w:szCs w:val="21"/>
          <w:lang w:val="en-US" w:eastAsia="pt-BR"/>
        </w:rPr>
        <w:t>class</w:t>
      </w:r>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CE9178"/>
          <w:sz w:val="21"/>
          <w:szCs w:val="21"/>
          <w:lang w:val="en-US" w:eastAsia="pt-BR"/>
        </w:rPr>
        <w:t>"</w:t>
      </w:r>
      <w:proofErr w:type="spellStart"/>
      <w:r w:rsidRPr="00234C41">
        <w:rPr>
          <w:rFonts w:ascii="Consolas" w:eastAsia="Times New Roman" w:hAnsi="Consolas" w:cs="Consolas"/>
          <w:color w:val="CE9178"/>
          <w:sz w:val="21"/>
          <w:szCs w:val="21"/>
          <w:lang w:val="en-US" w:eastAsia="pt-BR"/>
        </w:rPr>
        <w:t>conteudo</w:t>
      </w:r>
      <w:proofErr w:type="spellEnd"/>
      <w:r w:rsidRPr="00234C41">
        <w:rPr>
          <w:rFonts w:ascii="Consolas" w:eastAsia="Times New Roman" w:hAnsi="Consolas" w:cs="Consolas"/>
          <w:color w:val="CE9178"/>
          <w:sz w:val="21"/>
          <w:szCs w:val="21"/>
          <w:lang w:val="en-US" w:eastAsia="pt-BR"/>
        </w:rPr>
        <w:t> </w:t>
      </w:r>
      <w:proofErr w:type="spellStart"/>
      <w:r w:rsidRPr="00234C41">
        <w:rPr>
          <w:rFonts w:ascii="Consolas" w:eastAsia="Times New Roman" w:hAnsi="Consolas" w:cs="Consolas"/>
          <w:color w:val="CE9178"/>
          <w:sz w:val="21"/>
          <w:szCs w:val="21"/>
          <w:lang w:val="en-US" w:eastAsia="pt-BR"/>
        </w:rPr>
        <w:t>exercicio</w:t>
      </w:r>
      <w:proofErr w:type="spellEnd"/>
      <w:r w:rsidRPr="00234C41">
        <w:rPr>
          <w:rFonts w:ascii="Consolas" w:eastAsia="Times New Roman" w:hAnsi="Consolas" w:cs="Consolas"/>
          <w:color w:val="CE9178"/>
          <w:sz w:val="21"/>
          <w:szCs w:val="21"/>
          <w:lang w:val="en-US" w:eastAsia="pt-BR"/>
        </w:rPr>
        <w:t>"</w:t>
      </w:r>
      <w:r w:rsidRPr="00234C41">
        <w:rPr>
          <w:rFonts w:ascii="Consolas" w:eastAsia="Times New Roman" w:hAnsi="Consolas" w:cs="Consolas"/>
          <w:color w:val="808080"/>
          <w:sz w:val="21"/>
          <w:szCs w:val="21"/>
          <w:lang w:val="en-US" w:eastAsia="pt-BR"/>
        </w:rPr>
        <w:t>&gt;</w:t>
      </w:r>
    </w:p>
    <w:p w14:paraId="6AD70250" w14:textId="77777777" w:rsidR="00234C41" w:rsidRPr="00A706CB"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D4D4D4"/>
          <w:sz w:val="21"/>
          <w:szCs w:val="21"/>
          <w:lang w:val="en-US" w:eastAsia="pt-BR"/>
        </w:rPr>
        <w:t>    </w:t>
      </w:r>
      <w:r w:rsidRPr="00A706CB">
        <w:rPr>
          <w:rFonts w:ascii="Consolas" w:eastAsia="Times New Roman" w:hAnsi="Consolas" w:cs="Consolas"/>
          <w:color w:val="808080"/>
          <w:sz w:val="21"/>
          <w:szCs w:val="21"/>
          <w:lang w:val="en-US" w:eastAsia="pt-BR"/>
        </w:rPr>
        <w:t>&lt;</w:t>
      </w:r>
      <w:r w:rsidRPr="00A706CB">
        <w:rPr>
          <w:rFonts w:ascii="Consolas" w:eastAsia="Times New Roman" w:hAnsi="Consolas" w:cs="Consolas"/>
          <w:color w:val="569CD6"/>
          <w:sz w:val="21"/>
          <w:szCs w:val="21"/>
          <w:lang w:val="en-US" w:eastAsia="pt-BR"/>
        </w:rPr>
        <w:t>div</w:t>
      </w:r>
      <w:r w:rsidRPr="00A706CB">
        <w:rPr>
          <w:rFonts w:ascii="Consolas" w:eastAsia="Times New Roman" w:hAnsi="Consolas" w:cs="Consolas"/>
          <w:color w:val="808080"/>
          <w:sz w:val="21"/>
          <w:szCs w:val="21"/>
          <w:lang w:val="en-US" w:eastAsia="pt-BR"/>
        </w:rPr>
        <w:t>&gt;</w:t>
      </w:r>
    </w:p>
    <w:p w14:paraId="55809A6B" w14:textId="77777777" w:rsidR="00234C41" w:rsidRPr="00A706CB"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p>
    <w:p w14:paraId="41B0CF51" w14:textId="77777777" w:rsidR="00234C41" w:rsidRPr="00A706CB"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A706CB">
        <w:rPr>
          <w:rFonts w:ascii="Consolas" w:eastAsia="Times New Roman" w:hAnsi="Consolas" w:cs="Consolas"/>
          <w:color w:val="D4D4D4"/>
          <w:sz w:val="21"/>
          <w:szCs w:val="21"/>
          <w:lang w:val="en-US" w:eastAsia="pt-BR"/>
        </w:rPr>
        <w:t>        </w:t>
      </w:r>
      <w:r w:rsidRPr="00A706CB">
        <w:rPr>
          <w:rFonts w:ascii="Consolas" w:eastAsia="Times New Roman" w:hAnsi="Consolas" w:cs="Consolas"/>
          <w:color w:val="808080"/>
          <w:sz w:val="21"/>
          <w:szCs w:val="21"/>
          <w:lang w:val="en-US" w:eastAsia="pt-BR"/>
        </w:rPr>
        <w:t>&lt;</w:t>
      </w:r>
      <w:r w:rsidRPr="00A706CB">
        <w:rPr>
          <w:rFonts w:ascii="Consolas" w:eastAsia="Times New Roman" w:hAnsi="Consolas" w:cs="Consolas"/>
          <w:color w:val="569CD6"/>
          <w:sz w:val="21"/>
          <w:szCs w:val="21"/>
          <w:lang w:val="en-US" w:eastAsia="pt-BR"/>
        </w:rPr>
        <w:t>a</w:t>
      </w:r>
      <w:r w:rsidRPr="00A706CB">
        <w:rPr>
          <w:rFonts w:ascii="Consolas" w:eastAsia="Times New Roman" w:hAnsi="Consolas" w:cs="Consolas"/>
          <w:color w:val="D4D4D4"/>
          <w:sz w:val="21"/>
          <w:szCs w:val="21"/>
          <w:lang w:val="en-US" w:eastAsia="pt-BR"/>
        </w:rPr>
        <w:t> </w:t>
      </w:r>
      <w:r w:rsidRPr="00A706CB">
        <w:rPr>
          <w:rFonts w:ascii="Consolas" w:eastAsia="Times New Roman" w:hAnsi="Consolas" w:cs="Consolas"/>
          <w:color w:val="9CDCFE"/>
          <w:sz w:val="21"/>
          <w:szCs w:val="21"/>
          <w:lang w:val="en-US" w:eastAsia="pt-BR"/>
        </w:rPr>
        <w:t>href</w:t>
      </w:r>
      <w:r w:rsidRPr="00A706CB">
        <w:rPr>
          <w:rFonts w:ascii="Consolas" w:eastAsia="Times New Roman" w:hAnsi="Consolas" w:cs="Consolas"/>
          <w:color w:val="D4D4D4"/>
          <w:sz w:val="21"/>
          <w:szCs w:val="21"/>
          <w:lang w:val="en-US" w:eastAsia="pt-BR"/>
        </w:rPr>
        <w:t>=</w:t>
      </w:r>
      <w:r w:rsidRPr="00A706CB">
        <w:rPr>
          <w:rFonts w:ascii="Consolas" w:eastAsia="Times New Roman" w:hAnsi="Consolas" w:cs="Consolas"/>
          <w:color w:val="CE9178"/>
          <w:sz w:val="21"/>
          <w:szCs w:val="21"/>
          <w:lang w:val="en-US" w:eastAsia="pt-BR"/>
        </w:rPr>
        <w:t>"https://google.com.br"</w:t>
      </w:r>
      <w:r w:rsidRPr="00A706CB">
        <w:rPr>
          <w:rFonts w:ascii="Consolas" w:eastAsia="Times New Roman" w:hAnsi="Consolas" w:cs="Consolas"/>
          <w:color w:val="D4D4D4"/>
          <w:sz w:val="21"/>
          <w:szCs w:val="21"/>
          <w:lang w:val="en-US" w:eastAsia="pt-BR"/>
        </w:rPr>
        <w:t> </w:t>
      </w:r>
      <w:r w:rsidRPr="00A706CB">
        <w:rPr>
          <w:rFonts w:ascii="Consolas" w:eastAsia="Times New Roman" w:hAnsi="Consolas" w:cs="Consolas"/>
          <w:color w:val="9CDCFE"/>
          <w:sz w:val="21"/>
          <w:szCs w:val="21"/>
          <w:lang w:val="en-US" w:eastAsia="pt-BR"/>
        </w:rPr>
        <w:t>onclick</w:t>
      </w:r>
      <w:r w:rsidRPr="00A706CB">
        <w:rPr>
          <w:rFonts w:ascii="Consolas" w:eastAsia="Times New Roman" w:hAnsi="Consolas" w:cs="Consolas"/>
          <w:color w:val="D4D4D4"/>
          <w:sz w:val="21"/>
          <w:szCs w:val="21"/>
          <w:lang w:val="en-US" w:eastAsia="pt-BR"/>
        </w:rPr>
        <w:t>=</w:t>
      </w:r>
      <w:r w:rsidRPr="00A706CB">
        <w:rPr>
          <w:rFonts w:ascii="Consolas" w:eastAsia="Times New Roman" w:hAnsi="Consolas" w:cs="Consolas"/>
          <w:color w:val="CE9178"/>
          <w:sz w:val="21"/>
          <w:szCs w:val="21"/>
          <w:lang w:val="en-US" w:eastAsia="pt-BR"/>
        </w:rPr>
        <w:t>"</w:t>
      </w:r>
      <w:r w:rsidRPr="00A706CB">
        <w:rPr>
          <w:rFonts w:ascii="Consolas" w:eastAsia="Times New Roman" w:hAnsi="Consolas" w:cs="Consolas"/>
          <w:color w:val="DCDCAA"/>
          <w:sz w:val="21"/>
          <w:szCs w:val="21"/>
          <w:lang w:val="en-US" w:eastAsia="pt-BR"/>
        </w:rPr>
        <w:t>navegarEm5s</w:t>
      </w:r>
      <w:r w:rsidRPr="00A706CB">
        <w:rPr>
          <w:rFonts w:ascii="Consolas" w:eastAsia="Times New Roman" w:hAnsi="Consolas" w:cs="Consolas"/>
          <w:color w:val="CE9178"/>
          <w:sz w:val="21"/>
          <w:szCs w:val="21"/>
          <w:lang w:val="en-US" w:eastAsia="pt-BR"/>
        </w:rPr>
        <w:t>(</w:t>
      </w:r>
      <w:r w:rsidRPr="00A706CB">
        <w:rPr>
          <w:rFonts w:ascii="Consolas" w:eastAsia="Times New Roman" w:hAnsi="Consolas" w:cs="Consolas"/>
          <w:color w:val="9CDCFE"/>
          <w:sz w:val="21"/>
          <w:szCs w:val="21"/>
          <w:lang w:val="en-US" w:eastAsia="pt-BR"/>
        </w:rPr>
        <w:t>event</w:t>
      </w:r>
      <w:r w:rsidRPr="00A706CB">
        <w:rPr>
          <w:rFonts w:ascii="Consolas" w:eastAsia="Times New Roman" w:hAnsi="Consolas" w:cs="Consolas"/>
          <w:color w:val="CE9178"/>
          <w:sz w:val="21"/>
          <w:szCs w:val="21"/>
          <w:lang w:val="en-US" w:eastAsia="pt-BR"/>
        </w:rPr>
        <w:t>)"</w:t>
      </w:r>
      <w:r w:rsidRPr="00A706CB">
        <w:rPr>
          <w:rFonts w:ascii="Consolas" w:eastAsia="Times New Roman" w:hAnsi="Consolas" w:cs="Consolas"/>
          <w:color w:val="808080"/>
          <w:sz w:val="21"/>
          <w:szCs w:val="21"/>
          <w:lang w:val="en-US" w:eastAsia="pt-BR"/>
        </w:rPr>
        <w:t>&gt;</w:t>
      </w:r>
      <w:r w:rsidRPr="00A706CB">
        <w:rPr>
          <w:rFonts w:ascii="Consolas" w:eastAsia="Times New Roman" w:hAnsi="Consolas" w:cs="Consolas"/>
          <w:color w:val="D4D4D4"/>
          <w:sz w:val="21"/>
          <w:szCs w:val="21"/>
          <w:lang w:val="en-US" w:eastAsia="pt-BR"/>
        </w:rPr>
        <w:t>Google</w:t>
      </w:r>
      <w:r w:rsidRPr="00A706CB">
        <w:rPr>
          <w:rFonts w:ascii="Consolas" w:eastAsia="Times New Roman" w:hAnsi="Consolas" w:cs="Consolas"/>
          <w:color w:val="808080"/>
          <w:sz w:val="21"/>
          <w:szCs w:val="21"/>
          <w:lang w:val="en-US" w:eastAsia="pt-BR"/>
        </w:rPr>
        <w:t>&lt;/</w:t>
      </w:r>
      <w:r w:rsidRPr="00A706CB">
        <w:rPr>
          <w:rFonts w:ascii="Consolas" w:eastAsia="Times New Roman" w:hAnsi="Consolas" w:cs="Consolas"/>
          <w:color w:val="569CD6"/>
          <w:sz w:val="21"/>
          <w:szCs w:val="21"/>
          <w:lang w:val="en-US" w:eastAsia="pt-BR"/>
        </w:rPr>
        <w:t>a</w:t>
      </w:r>
      <w:r w:rsidRPr="00A706CB">
        <w:rPr>
          <w:rFonts w:ascii="Consolas" w:eastAsia="Times New Roman" w:hAnsi="Consolas" w:cs="Consolas"/>
          <w:color w:val="808080"/>
          <w:sz w:val="21"/>
          <w:szCs w:val="21"/>
          <w:lang w:val="en-US" w:eastAsia="pt-BR"/>
        </w:rPr>
        <w:t>&gt;</w:t>
      </w:r>
    </w:p>
    <w:p w14:paraId="370E251A"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A706CB">
        <w:rPr>
          <w:rFonts w:ascii="Consolas" w:eastAsia="Times New Roman" w:hAnsi="Consolas" w:cs="Consolas"/>
          <w:color w:val="D4D4D4"/>
          <w:sz w:val="21"/>
          <w:szCs w:val="21"/>
          <w:lang w:val="en-US" w:eastAsia="pt-BR"/>
        </w:rPr>
        <w:t>    </w:t>
      </w:r>
      <w:r w:rsidRPr="00234C41">
        <w:rPr>
          <w:rFonts w:ascii="Consolas" w:eastAsia="Times New Roman" w:hAnsi="Consolas" w:cs="Consolas"/>
          <w:color w:val="808080"/>
          <w:sz w:val="21"/>
          <w:szCs w:val="21"/>
          <w:lang w:eastAsia="pt-BR"/>
        </w:rPr>
        <w:t>&lt;/</w:t>
      </w:r>
      <w:proofErr w:type="spellStart"/>
      <w:r w:rsidRPr="00234C41">
        <w:rPr>
          <w:rFonts w:ascii="Consolas" w:eastAsia="Times New Roman" w:hAnsi="Consolas" w:cs="Consolas"/>
          <w:color w:val="569CD6"/>
          <w:sz w:val="21"/>
          <w:szCs w:val="21"/>
          <w:lang w:eastAsia="pt-BR"/>
        </w:rPr>
        <w:t>div</w:t>
      </w:r>
      <w:proofErr w:type="spellEnd"/>
      <w:r w:rsidRPr="00234C41">
        <w:rPr>
          <w:rFonts w:ascii="Consolas" w:eastAsia="Times New Roman" w:hAnsi="Consolas" w:cs="Consolas"/>
          <w:color w:val="808080"/>
          <w:sz w:val="21"/>
          <w:szCs w:val="21"/>
          <w:lang w:eastAsia="pt-BR"/>
        </w:rPr>
        <w:t>&gt;</w:t>
      </w:r>
    </w:p>
    <w:p w14:paraId="34B225A5"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808080"/>
          <w:sz w:val="21"/>
          <w:szCs w:val="21"/>
          <w:lang w:eastAsia="pt-BR"/>
        </w:rPr>
        <w:t>&lt;</w:t>
      </w:r>
      <w:r w:rsidRPr="00234C41">
        <w:rPr>
          <w:rFonts w:ascii="Consolas" w:eastAsia="Times New Roman" w:hAnsi="Consolas" w:cs="Consolas"/>
          <w:color w:val="569CD6"/>
          <w:sz w:val="21"/>
          <w:szCs w:val="21"/>
          <w:lang w:eastAsia="pt-BR"/>
        </w:rPr>
        <w:t>script</w:t>
      </w:r>
      <w:r w:rsidRPr="00234C41">
        <w:rPr>
          <w:rFonts w:ascii="Consolas" w:eastAsia="Times New Roman" w:hAnsi="Consolas" w:cs="Consolas"/>
          <w:color w:val="808080"/>
          <w:sz w:val="21"/>
          <w:szCs w:val="21"/>
          <w:lang w:eastAsia="pt-BR"/>
        </w:rPr>
        <w:t>&gt;</w:t>
      </w:r>
    </w:p>
    <w:p w14:paraId="315B048F"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6A9955"/>
          <w:sz w:val="21"/>
          <w:szCs w:val="21"/>
          <w:lang w:eastAsia="pt-BR"/>
        </w:rPr>
        <w:t>/*interceptar o click do link em 5 segundos, parar o comportamento padrão*/</w:t>
      </w:r>
    </w:p>
    <w:p w14:paraId="0BCA9EB8"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proofErr w:type="spellStart"/>
      <w:r w:rsidRPr="00234C41">
        <w:rPr>
          <w:rFonts w:ascii="Consolas" w:eastAsia="Times New Roman" w:hAnsi="Consolas" w:cs="Consolas"/>
          <w:color w:val="569CD6"/>
          <w:sz w:val="21"/>
          <w:szCs w:val="21"/>
          <w:lang w:eastAsia="pt-BR"/>
        </w:rPr>
        <w:t>function</w:t>
      </w:r>
      <w:proofErr w:type="spellEnd"/>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DCDCAA"/>
          <w:sz w:val="21"/>
          <w:szCs w:val="21"/>
          <w:lang w:eastAsia="pt-BR"/>
        </w:rPr>
        <w:t>navegarEm5s</w:t>
      </w:r>
      <w:r w:rsidRPr="00234C41">
        <w:rPr>
          <w:rFonts w:ascii="Consolas" w:eastAsia="Times New Roman" w:hAnsi="Consolas" w:cs="Consolas"/>
          <w:color w:val="D4D4D4"/>
          <w:sz w:val="21"/>
          <w:szCs w:val="21"/>
          <w:lang w:eastAsia="pt-BR"/>
        </w:rPr>
        <w:t>(</w:t>
      </w:r>
      <w:r w:rsidRPr="00234C41">
        <w:rPr>
          <w:rFonts w:ascii="Consolas" w:eastAsia="Times New Roman" w:hAnsi="Consolas" w:cs="Consolas"/>
          <w:color w:val="9CDCFE"/>
          <w:sz w:val="21"/>
          <w:szCs w:val="21"/>
          <w:lang w:eastAsia="pt-BR"/>
        </w:rPr>
        <w:t>e</w:t>
      </w:r>
      <w:r w:rsidRPr="00234C41">
        <w:rPr>
          <w:rFonts w:ascii="Consolas" w:eastAsia="Times New Roman" w:hAnsi="Consolas" w:cs="Consolas"/>
          <w:color w:val="D4D4D4"/>
          <w:sz w:val="21"/>
          <w:szCs w:val="21"/>
          <w:lang w:eastAsia="pt-BR"/>
        </w:rPr>
        <w:t>) {</w:t>
      </w:r>
    </w:p>
    <w:p w14:paraId="7737B83B"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proofErr w:type="spellStart"/>
      <w:proofErr w:type="gramStart"/>
      <w:r w:rsidRPr="00234C41">
        <w:rPr>
          <w:rFonts w:ascii="Consolas" w:eastAsia="Times New Roman" w:hAnsi="Consolas" w:cs="Consolas"/>
          <w:color w:val="9CDCFE"/>
          <w:sz w:val="21"/>
          <w:szCs w:val="21"/>
          <w:lang w:eastAsia="pt-BR"/>
        </w:rPr>
        <w:t>e</w:t>
      </w:r>
      <w:r w:rsidRPr="00234C41">
        <w:rPr>
          <w:rFonts w:ascii="Consolas" w:eastAsia="Times New Roman" w:hAnsi="Consolas" w:cs="Consolas"/>
          <w:color w:val="D4D4D4"/>
          <w:sz w:val="21"/>
          <w:szCs w:val="21"/>
          <w:lang w:eastAsia="pt-BR"/>
        </w:rPr>
        <w:t>.</w:t>
      </w:r>
      <w:r w:rsidRPr="00234C41">
        <w:rPr>
          <w:rFonts w:ascii="Consolas" w:eastAsia="Times New Roman" w:hAnsi="Consolas" w:cs="Consolas"/>
          <w:color w:val="DCDCAA"/>
          <w:sz w:val="21"/>
          <w:szCs w:val="21"/>
          <w:lang w:eastAsia="pt-BR"/>
        </w:rPr>
        <w:t>preventDefault</w:t>
      </w:r>
      <w:proofErr w:type="spellEnd"/>
      <w:proofErr w:type="gramEnd"/>
      <w:r w:rsidRPr="00234C41">
        <w:rPr>
          <w:rFonts w:ascii="Consolas" w:eastAsia="Times New Roman" w:hAnsi="Consolas" w:cs="Consolas"/>
          <w:color w:val="D4D4D4"/>
          <w:sz w:val="21"/>
          <w:szCs w:val="21"/>
          <w:lang w:eastAsia="pt-BR"/>
        </w:rPr>
        <w:t>()</w:t>
      </w:r>
    </w:p>
    <w:p w14:paraId="2FA3A2E6"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proofErr w:type="gramStart"/>
      <w:r w:rsidRPr="00234C41">
        <w:rPr>
          <w:rFonts w:ascii="Consolas" w:eastAsia="Times New Roman" w:hAnsi="Consolas" w:cs="Consolas"/>
          <w:color w:val="9CDCFE"/>
          <w:sz w:val="21"/>
          <w:szCs w:val="21"/>
          <w:lang w:eastAsia="pt-BR"/>
        </w:rPr>
        <w:t>console</w:t>
      </w:r>
      <w:r w:rsidRPr="00234C41">
        <w:rPr>
          <w:rFonts w:ascii="Consolas" w:eastAsia="Times New Roman" w:hAnsi="Consolas" w:cs="Consolas"/>
          <w:color w:val="D4D4D4"/>
          <w:sz w:val="21"/>
          <w:szCs w:val="21"/>
          <w:lang w:eastAsia="pt-BR"/>
        </w:rPr>
        <w:t>.</w:t>
      </w:r>
      <w:r w:rsidRPr="00234C41">
        <w:rPr>
          <w:rFonts w:ascii="Consolas" w:eastAsia="Times New Roman" w:hAnsi="Consolas" w:cs="Consolas"/>
          <w:color w:val="DCDCAA"/>
          <w:sz w:val="21"/>
          <w:szCs w:val="21"/>
          <w:lang w:eastAsia="pt-BR"/>
        </w:rPr>
        <w:t>log</w:t>
      </w:r>
      <w:r w:rsidRPr="00234C41">
        <w:rPr>
          <w:rFonts w:ascii="Consolas" w:eastAsia="Times New Roman" w:hAnsi="Consolas" w:cs="Consolas"/>
          <w:color w:val="D4D4D4"/>
          <w:sz w:val="21"/>
          <w:szCs w:val="21"/>
          <w:lang w:eastAsia="pt-BR"/>
        </w:rPr>
        <w:t>(</w:t>
      </w:r>
      <w:proofErr w:type="gramEnd"/>
      <w:r w:rsidRPr="00234C41">
        <w:rPr>
          <w:rFonts w:ascii="Consolas" w:eastAsia="Times New Roman" w:hAnsi="Consolas" w:cs="Consolas"/>
          <w:color w:val="CE9178"/>
          <w:sz w:val="21"/>
          <w:szCs w:val="21"/>
          <w:lang w:eastAsia="pt-BR"/>
        </w:rPr>
        <w:t>'Saindo em 5s'</w:t>
      </w:r>
      <w:r w:rsidRPr="00234C41">
        <w:rPr>
          <w:rFonts w:ascii="Consolas" w:eastAsia="Times New Roman" w:hAnsi="Consolas" w:cs="Consolas"/>
          <w:color w:val="D4D4D4"/>
          <w:sz w:val="21"/>
          <w:szCs w:val="21"/>
          <w:lang w:eastAsia="pt-BR"/>
        </w:rPr>
        <w:t>)</w:t>
      </w:r>
    </w:p>
    <w:p w14:paraId="33AD27F3"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6A9955"/>
          <w:sz w:val="21"/>
          <w:szCs w:val="21"/>
          <w:lang w:eastAsia="pt-BR"/>
        </w:rPr>
        <w:t>/*</w:t>
      </w:r>
      <w:proofErr w:type="spellStart"/>
      <w:r w:rsidRPr="00234C41">
        <w:rPr>
          <w:rFonts w:ascii="Consolas" w:eastAsia="Times New Roman" w:hAnsi="Consolas" w:cs="Consolas"/>
          <w:color w:val="6A9955"/>
          <w:sz w:val="21"/>
          <w:szCs w:val="21"/>
          <w:lang w:eastAsia="pt-BR"/>
        </w:rPr>
        <w:t>setTimeout</w:t>
      </w:r>
      <w:proofErr w:type="spellEnd"/>
      <w:r w:rsidRPr="00234C41">
        <w:rPr>
          <w:rFonts w:ascii="Consolas" w:eastAsia="Times New Roman" w:hAnsi="Consolas" w:cs="Consolas"/>
          <w:color w:val="6A9955"/>
          <w:sz w:val="21"/>
          <w:szCs w:val="21"/>
          <w:lang w:eastAsia="pt-BR"/>
        </w:rPr>
        <w:t> para esperar 5s*/</w:t>
      </w:r>
    </w:p>
    <w:p w14:paraId="14E25951"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proofErr w:type="spellStart"/>
      <w:proofErr w:type="gramStart"/>
      <w:r w:rsidRPr="00234C41">
        <w:rPr>
          <w:rFonts w:ascii="Consolas" w:eastAsia="Times New Roman" w:hAnsi="Consolas" w:cs="Consolas"/>
          <w:color w:val="DCDCAA"/>
          <w:sz w:val="21"/>
          <w:szCs w:val="21"/>
          <w:lang w:eastAsia="pt-BR"/>
        </w:rPr>
        <w:t>setTimeout</w:t>
      </w:r>
      <w:proofErr w:type="spellEnd"/>
      <w:r w:rsidRPr="00234C41">
        <w:rPr>
          <w:rFonts w:ascii="Consolas" w:eastAsia="Times New Roman" w:hAnsi="Consolas" w:cs="Consolas"/>
          <w:color w:val="D4D4D4"/>
          <w:sz w:val="21"/>
          <w:szCs w:val="21"/>
          <w:lang w:eastAsia="pt-BR"/>
        </w:rPr>
        <w:t>(</w:t>
      </w:r>
      <w:proofErr w:type="gramEnd"/>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569CD6"/>
          <w:sz w:val="21"/>
          <w:szCs w:val="21"/>
          <w:lang w:eastAsia="pt-BR"/>
        </w:rPr>
        <w:t>=&gt;</w:t>
      </w:r>
      <w:r w:rsidRPr="00234C41">
        <w:rPr>
          <w:rFonts w:ascii="Consolas" w:eastAsia="Times New Roman" w:hAnsi="Consolas" w:cs="Consolas"/>
          <w:color w:val="D4D4D4"/>
          <w:sz w:val="21"/>
          <w:szCs w:val="21"/>
          <w:lang w:eastAsia="pt-BR"/>
        </w:rPr>
        <w:t> {</w:t>
      </w:r>
    </w:p>
    <w:p w14:paraId="4A892934"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6A9955"/>
          <w:sz w:val="21"/>
          <w:szCs w:val="21"/>
          <w:lang w:eastAsia="pt-BR"/>
        </w:rPr>
        <w:t>/*o link é o alvo do evento, ou seja, o próprio elemento*/</w:t>
      </w:r>
    </w:p>
    <w:p w14:paraId="0AFE9340"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proofErr w:type="spellStart"/>
      <w:r w:rsidRPr="00234C41">
        <w:rPr>
          <w:rFonts w:ascii="Consolas" w:eastAsia="Times New Roman" w:hAnsi="Consolas" w:cs="Consolas"/>
          <w:color w:val="569CD6"/>
          <w:sz w:val="21"/>
          <w:szCs w:val="21"/>
          <w:lang w:eastAsia="pt-BR"/>
        </w:rPr>
        <w:t>const</w:t>
      </w:r>
      <w:proofErr w:type="spellEnd"/>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4FC1FF"/>
          <w:sz w:val="21"/>
          <w:szCs w:val="21"/>
          <w:lang w:eastAsia="pt-BR"/>
        </w:rPr>
        <w:t>link</w:t>
      </w:r>
      <w:r w:rsidRPr="00234C41">
        <w:rPr>
          <w:rFonts w:ascii="Consolas" w:eastAsia="Times New Roman" w:hAnsi="Consolas" w:cs="Consolas"/>
          <w:color w:val="D4D4D4"/>
          <w:sz w:val="21"/>
          <w:szCs w:val="21"/>
          <w:lang w:eastAsia="pt-BR"/>
        </w:rPr>
        <w:t> = </w:t>
      </w:r>
      <w:proofErr w:type="spellStart"/>
      <w:proofErr w:type="gramStart"/>
      <w:r w:rsidRPr="00234C41">
        <w:rPr>
          <w:rFonts w:ascii="Consolas" w:eastAsia="Times New Roman" w:hAnsi="Consolas" w:cs="Consolas"/>
          <w:color w:val="9CDCFE"/>
          <w:sz w:val="21"/>
          <w:szCs w:val="21"/>
          <w:lang w:eastAsia="pt-BR"/>
        </w:rPr>
        <w:t>e</w:t>
      </w:r>
      <w:r w:rsidRPr="00234C41">
        <w:rPr>
          <w:rFonts w:ascii="Consolas" w:eastAsia="Times New Roman" w:hAnsi="Consolas" w:cs="Consolas"/>
          <w:color w:val="D4D4D4"/>
          <w:sz w:val="21"/>
          <w:szCs w:val="21"/>
          <w:lang w:eastAsia="pt-BR"/>
        </w:rPr>
        <w:t>.</w:t>
      </w:r>
      <w:r w:rsidRPr="00234C41">
        <w:rPr>
          <w:rFonts w:ascii="Consolas" w:eastAsia="Times New Roman" w:hAnsi="Consolas" w:cs="Consolas"/>
          <w:color w:val="9CDCFE"/>
          <w:sz w:val="21"/>
          <w:szCs w:val="21"/>
          <w:lang w:eastAsia="pt-BR"/>
        </w:rPr>
        <w:t>target</w:t>
      </w:r>
      <w:proofErr w:type="spellEnd"/>
      <w:proofErr w:type="gramEnd"/>
    </w:p>
    <w:p w14:paraId="6363AC2E"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6A9955"/>
          <w:sz w:val="21"/>
          <w:szCs w:val="21"/>
          <w:lang w:eastAsia="pt-BR"/>
        </w:rPr>
        <w:t>/*vou substituir a barra de URL da janela pelo href do meu link*/</w:t>
      </w:r>
    </w:p>
    <w:p w14:paraId="01D147D1"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D4D4D4"/>
          <w:sz w:val="21"/>
          <w:szCs w:val="21"/>
          <w:lang w:eastAsia="pt-BR"/>
        </w:rPr>
        <w:t>                </w:t>
      </w:r>
      <w:proofErr w:type="spellStart"/>
      <w:proofErr w:type="gramStart"/>
      <w:r w:rsidRPr="00234C41">
        <w:rPr>
          <w:rFonts w:ascii="Consolas" w:eastAsia="Times New Roman" w:hAnsi="Consolas" w:cs="Consolas"/>
          <w:color w:val="9CDCFE"/>
          <w:sz w:val="21"/>
          <w:szCs w:val="21"/>
          <w:lang w:val="en-US" w:eastAsia="pt-BR"/>
        </w:rPr>
        <w:t>window</w:t>
      </w:r>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9CDCFE"/>
          <w:sz w:val="21"/>
          <w:szCs w:val="21"/>
          <w:lang w:val="en-US" w:eastAsia="pt-BR"/>
        </w:rPr>
        <w:t>location</w:t>
      </w:r>
      <w:proofErr w:type="gramEnd"/>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9CDCFE"/>
          <w:sz w:val="21"/>
          <w:szCs w:val="21"/>
          <w:lang w:val="en-US" w:eastAsia="pt-BR"/>
        </w:rPr>
        <w:t>href</w:t>
      </w:r>
      <w:proofErr w:type="spellEnd"/>
      <w:r w:rsidRPr="00234C41">
        <w:rPr>
          <w:rFonts w:ascii="Consolas" w:eastAsia="Times New Roman" w:hAnsi="Consolas" w:cs="Consolas"/>
          <w:color w:val="D4D4D4"/>
          <w:sz w:val="21"/>
          <w:szCs w:val="21"/>
          <w:lang w:val="en-US" w:eastAsia="pt-BR"/>
        </w:rPr>
        <w:t> = </w:t>
      </w:r>
      <w:proofErr w:type="spellStart"/>
      <w:r w:rsidRPr="00234C41">
        <w:rPr>
          <w:rFonts w:ascii="Consolas" w:eastAsia="Times New Roman" w:hAnsi="Consolas" w:cs="Consolas"/>
          <w:color w:val="4FC1FF"/>
          <w:sz w:val="21"/>
          <w:szCs w:val="21"/>
          <w:lang w:val="en-US" w:eastAsia="pt-BR"/>
        </w:rPr>
        <w:t>link</w:t>
      </w:r>
      <w:r w:rsidRPr="00234C41">
        <w:rPr>
          <w:rFonts w:ascii="Consolas" w:eastAsia="Times New Roman" w:hAnsi="Consolas" w:cs="Consolas"/>
          <w:color w:val="D4D4D4"/>
          <w:sz w:val="21"/>
          <w:szCs w:val="21"/>
          <w:lang w:val="en-US" w:eastAsia="pt-BR"/>
        </w:rPr>
        <w:t>.</w:t>
      </w:r>
      <w:r w:rsidRPr="00234C41">
        <w:rPr>
          <w:rFonts w:ascii="Consolas" w:eastAsia="Times New Roman" w:hAnsi="Consolas" w:cs="Consolas"/>
          <w:color w:val="9CDCFE"/>
          <w:sz w:val="21"/>
          <w:szCs w:val="21"/>
          <w:lang w:val="en-US" w:eastAsia="pt-BR"/>
        </w:rPr>
        <w:t>href</w:t>
      </w:r>
      <w:proofErr w:type="spellEnd"/>
    </w:p>
    <w:p w14:paraId="54BCCE01"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val="en-US" w:eastAsia="pt-BR"/>
        </w:rPr>
      </w:pPr>
      <w:r w:rsidRPr="00234C41">
        <w:rPr>
          <w:rFonts w:ascii="Consolas" w:eastAsia="Times New Roman" w:hAnsi="Consolas" w:cs="Consolas"/>
          <w:color w:val="D4D4D4"/>
          <w:sz w:val="21"/>
          <w:szCs w:val="21"/>
          <w:lang w:val="en-US" w:eastAsia="pt-BR"/>
        </w:rPr>
        <w:t>            }, </w:t>
      </w:r>
      <w:r w:rsidRPr="00234C41">
        <w:rPr>
          <w:rFonts w:ascii="Consolas" w:eastAsia="Times New Roman" w:hAnsi="Consolas" w:cs="Consolas"/>
          <w:color w:val="B5CEA8"/>
          <w:sz w:val="21"/>
          <w:szCs w:val="21"/>
          <w:lang w:val="en-US" w:eastAsia="pt-BR"/>
        </w:rPr>
        <w:t>5000</w:t>
      </w:r>
      <w:r w:rsidRPr="00234C41">
        <w:rPr>
          <w:rFonts w:ascii="Consolas" w:eastAsia="Times New Roman" w:hAnsi="Consolas" w:cs="Consolas"/>
          <w:color w:val="D4D4D4"/>
          <w:sz w:val="21"/>
          <w:szCs w:val="21"/>
          <w:lang w:val="en-US" w:eastAsia="pt-BR"/>
        </w:rPr>
        <w:t>)</w:t>
      </w:r>
    </w:p>
    <w:p w14:paraId="6A37D53A"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val="en-US" w:eastAsia="pt-BR"/>
        </w:rPr>
        <w:t>        </w:t>
      </w:r>
      <w:r w:rsidRPr="00234C41">
        <w:rPr>
          <w:rFonts w:ascii="Consolas" w:eastAsia="Times New Roman" w:hAnsi="Consolas" w:cs="Consolas"/>
          <w:color w:val="D4D4D4"/>
          <w:sz w:val="21"/>
          <w:szCs w:val="21"/>
          <w:lang w:eastAsia="pt-BR"/>
        </w:rPr>
        <w:t>}</w:t>
      </w:r>
    </w:p>
    <w:p w14:paraId="7AFC133E"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D4D4D4"/>
          <w:sz w:val="21"/>
          <w:szCs w:val="21"/>
          <w:lang w:eastAsia="pt-BR"/>
        </w:rPr>
        <w:t>    </w:t>
      </w:r>
      <w:r w:rsidRPr="00234C41">
        <w:rPr>
          <w:rFonts w:ascii="Consolas" w:eastAsia="Times New Roman" w:hAnsi="Consolas" w:cs="Consolas"/>
          <w:color w:val="808080"/>
          <w:sz w:val="21"/>
          <w:szCs w:val="21"/>
          <w:lang w:eastAsia="pt-BR"/>
        </w:rPr>
        <w:t>&lt;/</w:t>
      </w:r>
      <w:r w:rsidRPr="00234C41">
        <w:rPr>
          <w:rFonts w:ascii="Consolas" w:eastAsia="Times New Roman" w:hAnsi="Consolas" w:cs="Consolas"/>
          <w:color w:val="569CD6"/>
          <w:sz w:val="21"/>
          <w:szCs w:val="21"/>
          <w:lang w:eastAsia="pt-BR"/>
        </w:rPr>
        <w:t>script</w:t>
      </w:r>
      <w:r w:rsidRPr="00234C41">
        <w:rPr>
          <w:rFonts w:ascii="Consolas" w:eastAsia="Times New Roman" w:hAnsi="Consolas" w:cs="Consolas"/>
          <w:color w:val="808080"/>
          <w:sz w:val="21"/>
          <w:szCs w:val="21"/>
          <w:lang w:eastAsia="pt-BR"/>
        </w:rPr>
        <w:t>&gt;</w:t>
      </w:r>
    </w:p>
    <w:p w14:paraId="337B376C" w14:textId="77777777" w:rsidR="00234C41" w:rsidRPr="00234C41" w:rsidRDefault="00234C41" w:rsidP="00234C41">
      <w:pPr>
        <w:shd w:val="clear" w:color="auto" w:fill="1E1E1E"/>
        <w:spacing w:after="0" w:line="285" w:lineRule="atLeast"/>
        <w:rPr>
          <w:rFonts w:ascii="Consolas" w:eastAsia="Times New Roman" w:hAnsi="Consolas" w:cs="Consolas"/>
          <w:color w:val="D4D4D4"/>
          <w:sz w:val="21"/>
          <w:szCs w:val="21"/>
          <w:lang w:eastAsia="pt-BR"/>
        </w:rPr>
      </w:pPr>
      <w:r w:rsidRPr="00234C41">
        <w:rPr>
          <w:rFonts w:ascii="Consolas" w:eastAsia="Times New Roman" w:hAnsi="Consolas" w:cs="Consolas"/>
          <w:color w:val="808080"/>
          <w:sz w:val="21"/>
          <w:szCs w:val="21"/>
          <w:lang w:eastAsia="pt-BR"/>
        </w:rPr>
        <w:t>&lt;/</w:t>
      </w:r>
      <w:r w:rsidRPr="00234C41">
        <w:rPr>
          <w:rFonts w:ascii="Consolas" w:eastAsia="Times New Roman" w:hAnsi="Consolas" w:cs="Consolas"/>
          <w:color w:val="569CD6"/>
          <w:sz w:val="21"/>
          <w:szCs w:val="21"/>
          <w:lang w:eastAsia="pt-BR"/>
        </w:rPr>
        <w:t>body</w:t>
      </w:r>
      <w:r w:rsidRPr="00234C41">
        <w:rPr>
          <w:rFonts w:ascii="Consolas" w:eastAsia="Times New Roman" w:hAnsi="Consolas" w:cs="Consolas"/>
          <w:color w:val="808080"/>
          <w:sz w:val="21"/>
          <w:szCs w:val="21"/>
          <w:lang w:eastAsia="pt-BR"/>
        </w:rPr>
        <w:t>&gt;</w:t>
      </w:r>
    </w:p>
    <w:p w14:paraId="1909F47E" w14:textId="77777777" w:rsidR="00234C41" w:rsidRDefault="00234C41" w:rsidP="00493CCE">
      <w:pPr>
        <w:rPr>
          <w:sz w:val="24"/>
          <w:szCs w:val="24"/>
          <w:highlight w:val="yellow"/>
          <w:u w:val="single"/>
        </w:rPr>
      </w:pPr>
    </w:p>
    <w:p w14:paraId="2DF5397A" w14:textId="77777777" w:rsidR="0076192B" w:rsidRDefault="0076192B" w:rsidP="00493CCE">
      <w:pPr>
        <w:rPr>
          <w:sz w:val="24"/>
          <w:szCs w:val="24"/>
          <w:highlight w:val="yellow"/>
          <w:u w:val="single"/>
        </w:rPr>
      </w:pPr>
    </w:p>
    <w:p w14:paraId="33AABD89" w14:textId="77777777" w:rsidR="006839E1" w:rsidRDefault="006839E1" w:rsidP="00493CCE">
      <w:pPr>
        <w:rPr>
          <w:sz w:val="24"/>
          <w:szCs w:val="24"/>
          <w:highlight w:val="yellow"/>
          <w:u w:val="single"/>
        </w:rPr>
      </w:pPr>
    </w:p>
    <w:p w14:paraId="3835FDCC" w14:textId="77777777" w:rsidR="006839E1" w:rsidRDefault="006839E1" w:rsidP="00493CCE">
      <w:pPr>
        <w:rPr>
          <w:sz w:val="24"/>
          <w:szCs w:val="24"/>
          <w:highlight w:val="yellow"/>
          <w:u w:val="single"/>
        </w:rPr>
      </w:pPr>
      <w:r>
        <w:rPr>
          <w:sz w:val="24"/>
          <w:szCs w:val="24"/>
          <w:highlight w:val="yellow"/>
          <w:u w:val="single"/>
        </w:rPr>
        <w:lastRenderedPageBreak/>
        <w:t xml:space="preserve">Agora vamos criar um exemplo que a gente clicar em uma </w:t>
      </w:r>
      <w:proofErr w:type="spellStart"/>
      <w:r>
        <w:rPr>
          <w:sz w:val="24"/>
          <w:szCs w:val="24"/>
          <w:highlight w:val="yellow"/>
          <w:u w:val="single"/>
        </w:rPr>
        <w:t>div</w:t>
      </w:r>
      <w:proofErr w:type="spellEnd"/>
      <w:r>
        <w:rPr>
          <w:sz w:val="24"/>
          <w:szCs w:val="24"/>
          <w:highlight w:val="yellow"/>
          <w:u w:val="single"/>
        </w:rPr>
        <w:t xml:space="preserve"> conseguimos arrasta-la com o mouse:</w:t>
      </w:r>
    </w:p>
    <w:p w14:paraId="0A564A76"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A706CB">
        <w:rPr>
          <w:rFonts w:ascii="Consolas" w:eastAsia="Times New Roman" w:hAnsi="Consolas" w:cs="Consolas"/>
          <w:color w:val="D4D4D4"/>
          <w:sz w:val="21"/>
          <w:szCs w:val="21"/>
          <w:lang w:eastAsia="pt-BR"/>
        </w:rPr>
        <w:t>    </w:t>
      </w:r>
      <w:r w:rsidRPr="002F66AD">
        <w:rPr>
          <w:rFonts w:ascii="Consolas" w:eastAsia="Times New Roman" w:hAnsi="Consolas" w:cs="Consolas"/>
          <w:color w:val="808080"/>
          <w:sz w:val="21"/>
          <w:szCs w:val="21"/>
          <w:lang w:val="en-US" w:eastAsia="pt-BR"/>
        </w:rPr>
        <w:t>&lt;</w:t>
      </w:r>
      <w:r w:rsidRPr="002F66AD">
        <w:rPr>
          <w:rFonts w:ascii="Consolas" w:eastAsia="Times New Roman" w:hAnsi="Consolas" w:cs="Consolas"/>
          <w:color w:val="569CD6"/>
          <w:sz w:val="21"/>
          <w:szCs w:val="21"/>
          <w:lang w:val="en-US" w:eastAsia="pt-BR"/>
        </w:rPr>
        <w:t>script</w:t>
      </w:r>
      <w:r w:rsidRPr="002F66AD">
        <w:rPr>
          <w:rFonts w:ascii="Consolas" w:eastAsia="Times New Roman" w:hAnsi="Consolas" w:cs="Consolas"/>
          <w:color w:val="808080"/>
          <w:sz w:val="21"/>
          <w:szCs w:val="21"/>
          <w:lang w:val="en-US" w:eastAsia="pt-BR"/>
        </w:rPr>
        <w:t>&gt;</w:t>
      </w:r>
    </w:p>
    <w:p w14:paraId="2B73520E" w14:textId="77777777" w:rsidR="002F66AD" w:rsidRPr="00E227B4"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val="en-US" w:eastAsia="pt-BR"/>
        </w:rPr>
        <w:t>        </w:t>
      </w:r>
      <w:proofErr w:type="spellStart"/>
      <w:r w:rsidRPr="00E227B4">
        <w:rPr>
          <w:rFonts w:ascii="Consolas" w:eastAsia="Times New Roman" w:hAnsi="Consolas" w:cs="Consolas"/>
          <w:color w:val="569CD6"/>
          <w:sz w:val="21"/>
          <w:szCs w:val="21"/>
          <w:lang w:eastAsia="pt-BR"/>
        </w:rPr>
        <w:t>const</w:t>
      </w:r>
      <w:proofErr w:type="spellEnd"/>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4FC1FF"/>
          <w:sz w:val="21"/>
          <w:szCs w:val="21"/>
          <w:lang w:eastAsia="pt-BR"/>
        </w:rPr>
        <w:t>item</w:t>
      </w:r>
      <w:r w:rsidRPr="00E227B4">
        <w:rPr>
          <w:rFonts w:ascii="Consolas" w:eastAsia="Times New Roman" w:hAnsi="Consolas" w:cs="Consolas"/>
          <w:color w:val="D4D4D4"/>
          <w:sz w:val="21"/>
          <w:szCs w:val="21"/>
          <w:lang w:eastAsia="pt-BR"/>
        </w:rPr>
        <w:t> = </w:t>
      </w:r>
      <w:proofErr w:type="spellStart"/>
      <w:proofErr w:type="gramStart"/>
      <w:r w:rsidRPr="00E227B4">
        <w:rPr>
          <w:rFonts w:ascii="Consolas" w:eastAsia="Times New Roman" w:hAnsi="Consolas" w:cs="Consolas"/>
          <w:color w:val="9CDCFE"/>
          <w:sz w:val="21"/>
          <w:szCs w:val="21"/>
          <w:lang w:eastAsia="pt-BR"/>
        </w:rPr>
        <w:t>document</w:t>
      </w:r>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DCDCAA"/>
          <w:sz w:val="21"/>
          <w:szCs w:val="21"/>
          <w:lang w:eastAsia="pt-BR"/>
        </w:rPr>
        <w:t>querySelector</w:t>
      </w:r>
      <w:proofErr w:type="spellEnd"/>
      <w:proofErr w:type="gramEnd"/>
      <w:r w:rsidRPr="00E227B4">
        <w:rPr>
          <w:rFonts w:ascii="Consolas" w:eastAsia="Times New Roman" w:hAnsi="Consolas" w:cs="Consolas"/>
          <w:color w:val="D4D4D4"/>
          <w:sz w:val="21"/>
          <w:szCs w:val="21"/>
          <w:lang w:eastAsia="pt-BR"/>
        </w:rPr>
        <w:t>(</w:t>
      </w:r>
      <w:r w:rsidRPr="00E227B4">
        <w:rPr>
          <w:rFonts w:ascii="Consolas" w:eastAsia="Times New Roman" w:hAnsi="Consolas" w:cs="Consolas"/>
          <w:color w:val="CE9178"/>
          <w:sz w:val="21"/>
          <w:szCs w:val="21"/>
          <w:lang w:eastAsia="pt-BR"/>
        </w:rPr>
        <w:t>'</w:t>
      </w:r>
      <w:proofErr w:type="spellStart"/>
      <w:r w:rsidRPr="00E227B4">
        <w:rPr>
          <w:rFonts w:ascii="Consolas" w:eastAsia="Times New Roman" w:hAnsi="Consolas" w:cs="Consolas"/>
          <w:color w:val="CE9178"/>
          <w:sz w:val="21"/>
          <w:szCs w:val="21"/>
          <w:lang w:eastAsia="pt-BR"/>
        </w:rPr>
        <w:t>div</w:t>
      </w:r>
      <w:proofErr w:type="spellEnd"/>
      <w:r w:rsidRPr="00E227B4">
        <w:rPr>
          <w:rFonts w:ascii="Consolas" w:eastAsia="Times New Roman" w:hAnsi="Consolas" w:cs="Consolas"/>
          <w:color w:val="CE9178"/>
          <w:sz w:val="21"/>
          <w:szCs w:val="21"/>
          <w:lang w:eastAsia="pt-BR"/>
        </w:rPr>
        <w:t>'</w:t>
      </w:r>
      <w:r w:rsidRPr="00E227B4">
        <w:rPr>
          <w:rFonts w:ascii="Consolas" w:eastAsia="Times New Roman" w:hAnsi="Consolas" w:cs="Consolas"/>
          <w:color w:val="D4D4D4"/>
          <w:sz w:val="21"/>
          <w:szCs w:val="21"/>
          <w:lang w:eastAsia="pt-BR"/>
        </w:rPr>
        <w:t>)</w:t>
      </w:r>
    </w:p>
    <w:p w14:paraId="021FBDFA"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eastAsia="pt-BR"/>
        </w:rPr>
        <w:t>        </w:t>
      </w:r>
      <w:proofErr w:type="spellStart"/>
      <w:proofErr w:type="gramStart"/>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4FC1FF"/>
          <w:sz w:val="21"/>
          <w:szCs w:val="21"/>
          <w:lang w:val="en-US" w:eastAsia="pt-BR"/>
        </w:rPr>
        <w:t>style</w:t>
      </w:r>
      <w:proofErr w:type="gramEnd"/>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position</w:t>
      </w:r>
      <w:proofErr w:type="spellEnd"/>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CE9178"/>
          <w:sz w:val="21"/>
          <w:szCs w:val="21"/>
          <w:lang w:val="en-US" w:eastAsia="pt-BR"/>
        </w:rPr>
        <w:t>'absolute'</w:t>
      </w:r>
    </w:p>
    <w:p w14:paraId="16C7DFF6"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p>
    <w:p w14:paraId="0CE7A66E"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2F66AD">
        <w:rPr>
          <w:rFonts w:ascii="Consolas" w:eastAsia="Times New Roman" w:hAnsi="Consolas" w:cs="Consolas"/>
          <w:color w:val="D4D4D4"/>
          <w:sz w:val="21"/>
          <w:szCs w:val="21"/>
          <w:lang w:val="en-US" w:eastAsia="pt-BR"/>
        </w:rPr>
        <w:t>        </w:t>
      </w:r>
      <w:proofErr w:type="spellStart"/>
      <w:proofErr w:type="gramStart"/>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onmousemove</w:t>
      </w:r>
      <w:proofErr w:type="spellEnd"/>
      <w:proofErr w:type="gramEnd"/>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9CDCFE"/>
          <w:sz w:val="21"/>
          <w:szCs w:val="21"/>
          <w:lang w:val="en-US" w:eastAsia="pt-BR"/>
        </w:rPr>
        <w:t>e</w:t>
      </w:r>
      <w:r w:rsidRPr="002F66AD">
        <w:rPr>
          <w:rFonts w:ascii="Consolas" w:eastAsia="Times New Roman" w:hAnsi="Consolas" w:cs="Consolas"/>
          <w:color w:val="D4D4D4"/>
          <w:sz w:val="21"/>
          <w:szCs w:val="21"/>
          <w:lang w:val="en-US" w:eastAsia="pt-BR"/>
        </w:rPr>
        <w:t> </w:t>
      </w:r>
      <w:r w:rsidRPr="002F66AD">
        <w:rPr>
          <w:rFonts w:ascii="Consolas" w:eastAsia="Times New Roman" w:hAnsi="Consolas" w:cs="Consolas"/>
          <w:color w:val="569CD6"/>
          <w:sz w:val="21"/>
          <w:szCs w:val="21"/>
          <w:lang w:val="en-US" w:eastAsia="pt-BR"/>
        </w:rPr>
        <w:t>=&gt;</w:t>
      </w:r>
      <w:r w:rsidRPr="002F66AD">
        <w:rPr>
          <w:rFonts w:ascii="Consolas" w:eastAsia="Times New Roman" w:hAnsi="Consolas" w:cs="Consolas"/>
          <w:color w:val="D4D4D4"/>
          <w:sz w:val="21"/>
          <w:szCs w:val="21"/>
          <w:lang w:val="en-US" w:eastAsia="pt-BR"/>
        </w:rPr>
        <w:t> {</w:t>
      </w:r>
    </w:p>
    <w:p w14:paraId="2DE88E12"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2F66AD">
        <w:rPr>
          <w:rFonts w:ascii="Consolas" w:eastAsia="Times New Roman" w:hAnsi="Consolas" w:cs="Consolas"/>
          <w:color w:val="D4D4D4"/>
          <w:sz w:val="21"/>
          <w:szCs w:val="21"/>
          <w:lang w:val="en-US" w:eastAsia="pt-BR"/>
        </w:rPr>
        <w:t>            </w:t>
      </w:r>
      <w:r w:rsidRPr="002F66AD">
        <w:rPr>
          <w:rFonts w:ascii="Consolas" w:eastAsia="Times New Roman" w:hAnsi="Consolas" w:cs="Consolas"/>
          <w:color w:val="569CD6"/>
          <w:sz w:val="21"/>
          <w:szCs w:val="21"/>
          <w:lang w:val="en-US" w:eastAsia="pt-BR"/>
        </w:rPr>
        <w:t>const</w:t>
      </w:r>
      <w:r w:rsidRPr="002F66AD">
        <w:rPr>
          <w:rFonts w:ascii="Consolas" w:eastAsia="Times New Roman" w:hAnsi="Consolas" w:cs="Consolas"/>
          <w:color w:val="D4D4D4"/>
          <w:sz w:val="21"/>
          <w:szCs w:val="21"/>
          <w:lang w:val="en-US" w:eastAsia="pt-BR"/>
        </w:rPr>
        <w:t> </w:t>
      </w:r>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 = </w:t>
      </w:r>
      <w:proofErr w:type="spellStart"/>
      <w:proofErr w:type="gramStart"/>
      <w:r w:rsidRPr="002F66AD">
        <w:rPr>
          <w:rFonts w:ascii="Consolas" w:eastAsia="Times New Roman" w:hAnsi="Consolas" w:cs="Consolas"/>
          <w:color w:val="9CDCFE"/>
          <w:sz w:val="21"/>
          <w:szCs w:val="21"/>
          <w:lang w:val="en-US" w:eastAsia="pt-BR"/>
        </w:rPr>
        <w:t>e</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target</w:t>
      </w:r>
      <w:proofErr w:type="spellEnd"/>
      <w:proofErr w:type="gramEnd"/>
    </w:p>
    <w:p w14:paraId="4D9F26A6" w14:textId="77777777" w:rsidR="002F66AD" w:rsidRPr="00E227B4"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2F66AD">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4FC1FF"/>
          <w:sz w:val="21"/>
          <w:szCs w:val="21"/>
          <w:lang w:val="en-US" w:eastAsia="pt-BR"/>
        </w:rPr>
        <w:t>item</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style</w:t>
      </w:r>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cursor</w:t>
      </w:r>
      <w:proofErr w:type="spellEnd"/>
      <w:r w:rsidRPr="00E227B4">
        <w:rPr>
          <w:rFonts w:ascii="Consolas" w:eastAsia="Times New Roman" w:hAnsi="Consolas" w:cs="Consolas"/>
          <w:color w:val="D4D4D4"/>
          <w:sz w:val="21"/>
          <w:szCs w:val="21"/>
          <w:lang w:val="en-US" w:eastAsia="pt-BR"/>
        </w:rPr>
        <w:t> = </w:t>
      </w:r>
      <w:r w:rsidRPr="00E227B4">
        <w:rPr>
          <w:rFonts w:ascii="Consolas" w:eastAsia="Times New Roman" w:hAnsi="Consolas" w:cs="Consolas"/>
          <w:color w:val="CE9178"/>
          <w:sz w:val="21"/>
          <w:szCs w:val="21"/>
          <w:lang w:val="en-US" w:eastAsia="pt-BR"/>
        </w:rPr>
        <w:t>'move'</w:t>
      </w:r>
    </w:p>
    <w:p w14:paraId="6D9A8D89"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2F66AD">
        <w:rPr>
          <w:rFonts w:ascii="Consolas" w:eastAsia="Times New Roman" w:hAnsi="Consolas" w:cs="Consolas"/>
          <w:color w:val="6A9955"/>
          <w:sz w:val="21"/>
          <w:szCs w:val="21"/>
          <w:lang w:eastAsia="pt-BR"/>
        </w:rPr>
        <w:t>/*verificar se o clique está selecionado*/</w:t>
      </w:r>
    </w:p>
    <w:p w14:paraId="5D34BBCD"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r w:rsidRPr="002F66AD">
        <w:rPr>
          <w:rFonts w:ascii="Consolas" w:eastAsia="Times New Roman" w:hAnsi="Consolas" w:cs="Consolas"/>
          <w:color w:val="6A9955"/>
          <w:sz w:val="21"/>
          <w:szCs w:val="21"/>
          <w:lang w:eastAsia="pt-BR"/>
        </w:rPr>
        <w:t>/*o evento buttons se tiver selecionado vai retornar verdadeiro*/</w:t>
      </w:r>
    </w:p>
    <w:p w14:paraId="4B158B34"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proofErr w:type="spellStart"/>
      <w:r w:rsidRPr="002F66AD">
        <w:rPr>
          <w:rFonts w:ascii="Consolas" w:eastAsia="Times New Roman" w:hAnsi="Consolas" w:cs="Consolas"/>
          <w:color w:val="C586C0"/>
          <w:sz w:val="21"/>
          <w:szCs w:val="21"/>
          <w:lang w:eastAsia="pt-BR"/>
        </w:rPr>
        <w:t>if</w:t>
      </w:r>
      <w:proofErr w:type="spellEnd"/>
      <w:r w:rsidRPr="002F66AD">
        <w:rPr>
          <w:rFonts w:ascii="Consolas" w:eastAsia="Times New Roman" w:hAnsi="Consolas" w:cs="Consolas"/>
          <w:color w:val="D4D4D4"/>
          <w:sz w:val="21"/>
          <w:szCs w:val="21"/>
          <w:lang w:eastAsia="pt-BR"/>
        </w:rPr>
        <w:t> (</w:t>
      </w:r>
      <w:proofErr w:type="spellStart"/>
      <w:proofErr w:type="gramStart"/>
      <w:r w:rsidRPr="002F66AD">
        <w:rPr>
          <w:rFonts w:ascii="Consolas" w:eastAsia="Times New Roman" w:hAnsi="Consolas" w:cs="Consolas"/>
          <w:color w:val="9CDCFE"/>
          <w:sz w:val="21"/>
          <w:szCs w:val="21"/>
          <w:lang w:eastAsia="pt-BR"/>
        </w:rPr>
        <w:t>e</w:t>
      </w:r>
      <w:r w:rsidRPr="002F66AD">
        <w:rPr>
          <w:rFonts w:ascii="Consolas" w:eastAsia="Times New Roman" w:hAnsi="Consolas" w:cs="Consolas"/>
          <w:color w:val="D4D4D4"/>
          <w:sz w:val="21"/>
          <w:szCs w:val="21"/>
          <w:lang w:eastAsia="pt-BR"/>
        </w:rPr>
        <w:t>.</w:t>
      </w:r>
      <w:r w:rsidRPr="002F66AD">
        <w:rPr>
          <w:rFonts w:ascii="Consolas" w:eastAsia="Times New Roman" w:hAnsi="Consolas" w:cs="Consolas"/>
          <w:color w:val="9CDCFE"/>
          <w:sz w:val="21"/>
          <w:szCs w:val="21"/>
          <w:lang w:eastAsia="pt-BR"/>
        </w:rPr>
        <w:t>buttons</w:t>
      </w:r>
      <w:proofErr w:type="spellEnd"/>
      <w:proofErr w:type="gramEnd"/>
      <w:r w:rsidRPr="002F66AD">
        <w:rPr>
          <w:rFonts w:ascii="Consolas" w:eastAsia="Times New Roman" w:hAnsi="Consolas" w:cs="Consolas"/>
          <w:color w:val="D4D4D4"/>
          <w:sz w:val="21"/>
          <w:szCs w:val="21"/>
          <w:lang w:eastAsia="pt-BR"/>
        </w:rPr>
        <w:t>) {</w:t>
      </w:r>
    </w:p>
    <w:p w14:paraId="148A1AAB"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r w:rsidRPr="002F66AD">
        <w:rPr>
          <w:rFonts w:ascii="Consolas" w:eastAsia="Times New Roman" w:hAnsi="Consolas" w:cs="Consolas"/>
          <w:color w:val="6A9955"/>
          <w:sz w:val="21"/>
          <w:szCs w:val="21"/>
          <w:lang w:eastAsia="pt-BR"/>
        </w:rPr>
        <w:t>/*quem disparou o evento terá sua posição setada em relação ao topo da página*/</w:t>
      </w:r>
    </w:p>
    <w:p w14:paraId="112DBE42"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r w:rsidRPr="002F66AD">
        <w:rPr>
          <w:rFonts w:ascii="Consolas" w:eastAsia="Times New Roman" w:hAnsi="Consolas" w:cs="Consolas"/>
          <w:color w:val="6A9955"/>
          <w:sz w:val="21"/>
          <w:szCs w:val="21"/>
          <w:lang w:eastAsia="pt-BR"/>
        </w:rPr>
        <w:t>/*vai ser igual o eixo Y, onde o cursor do mouse está menos a altura div dividido por 2*/</w:t>
      </w:r>
    </w:p>
    <w:p w14:paraId="22E89CEE"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2F66AD">
        <w:rPr>
          <w:rFonts w:ascii="Consolas" w:eastAsia="Times New Roman" w:hAnsi="Consolas" w:cs="Consolas"/>
          <w:color w:val="D4D4D4"/>
          <w:sz w:val="21"/>
          <w:szCs w:val="21"/>
          <w:lang w:eastAsia="pt-BR"/>
        </w:rPr>
        <w:t>                </w:t>
      </w:r>
      <w:proofErr w:type="spellStart"/>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style</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top</w:t>
      </w:r>
      <w:proofErr w:type="spellEnd"/>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CE9178"/>
          <w:sz w:val="21"/>
          <w:szCs w:val="21"/>
          <w:lang w:val="en-US" w:eastAsia="pt-BR"/>
        </w:rPr>
        <w:t>`</w:t>
      </w:r>
      <w:r w:rsidRPr="002F66AD">
        <w:rPr>
          <w:rFonts w:ascii="Consolas" w:eastAsia="Times New Roman" w:hAnsi="Consolas" w:cs="Consolas"/>
          <w:color w:val="569CD6"/>
          <w:sz w:val="21"/>
          <w:szCs w:val="21"/>
          <w:lang w:val="en-US" w:eastAsia="pt-BR"/>
        </w:rPr>
        <w:t>${</w:t>
      </w:r>
      <w:proofErr w:type="spellStart"/>
      <w:proofErr w:type="gramStart"/>
      <w:r w:rsidRPr="002F66AD">
        <w:rPr>
          <w:rFonts w:ascii="Consolas" w:eastAsia="Times New Roman" w:hAnsi="Consolas" w:cs="Consolas"/>
          <w:color w:val="9CDCFE"/>
          <w:sz w:val="21"/>
          <w:szCs w:val="21"/>
          <w:lang w:val="en-US" w:eastAsia="pt-BR"/>
        </w:rPr>
        <w:t>e</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clientY</w:t>
      </w:r>
      <w:proofErr w:type="spellEnd"/>
      <w:proofErr w:type="gramEnd"/>
      <w:r w:rsidRPr="002F66AD">
        <w:rPr>
          <w:rFonts w:ascii="Consolas" w:eastAsia="Times New Roman" w:hAnsi="Consolas" w:cs="Consolas"/>
          <w:color w:val="D4D4D4"/>
          <w:sz w:val="21"/>
          <w:szCs w:val="21"/>
          <w:lang w:val="en-US" w:eastAsia="pt-BR"/>
        </w:rPr>
        <w:t> - (</w:t>
      </w:r>
      <w:proofErr w:type="spellStart"/>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clientHeight</w:t>
      </w:r>
      <w:proofErr w:type="spellEnd"/>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B5CEA8"/>
          <w:sz w:val="21"/>
          <w:szCs w:val="21"/>
          <w:lang w:val="en-US" w:eastAsia="pt-BR"/>
        </w:rPr>
        <w:t>2</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569CD6"/>
          <w:sz w:val="21"/>
          <w:szCs w:val="21"/>
          <w:lang w:val="en-US" w:eastAsia="pt-BR"/>
        </w:rPr>
        <w:t>}</w:t>
      </w:r>
      <w:r w:rsidRPr="002F66AD">
        <w:rPr>
          <w:rFonts w:ascii="Consolas" w:eastAsia="Times New Roman" w:hAnsi="Consolas" w:cs="Consolas"/>
          <w:color w:val="CE9178"/>
          <w:sz w:val="21"/>
          <w:szCs w:val="21"/>
          <w:lang w:val="en-US" w:eastAsia="pt-BR"/>
        </w:rPr>
        <w:t>px`</w:t>
      </w:r>
    </w:p>
    <w:p w14:paraId="50D91DB8"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val="en-US" w:eastAsia="pt-BR"/>
        </w:rPr>
      </w:pPr>
      <w:r w:rsidRPr="002F66AD">
        <w:rPr>
          <w:rFonts w:ascii="Consolas" w:eastAsia="Times New Roman" w:hAnsi="Consolas" w:cs="Consolas"/>
          <w:color w:val="D4D4D4"/>
          <w:sz w:val="21"/>
          <w:szCs w:val="21"/>
          <w:lang w:val="en-US" w:eastAsia="pt-BR"/>
        </w:rPr>
        <w:t>                </w:t>
      </w:r>
      <w:proofErr w:type="gramStart"/>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style</w:t>
      </w:r>
      <w:proofErr w:type="gramEnd"/>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left</w:t>
      </w:r>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CE9178"/>
          <w:sz w:val="21"/>
          <w:szCs w:val="21"/>
          <w:lang w:val="en-US" w:eastAsia="pt-BR"/>
        </w:rPr>
        <w:t>`</w:t>
      </w:r>
      <w:r w:rsidRPr="002F66AD">
        <w:rPr>
          <w:rFonts w:ascii="Consolas" w:eastAsia="Times New Roman" w:hAnsi="Consolas" w:cs="Consolas"/>
          <w:color w:val="569CD6"/>
          <w:sz w:val="21"/>
          <w:szCs w:val="21"/>
          <w:lang w:val="en-US" w:eastAsia="pt-BR"/>
        </w:rPr>
        <w:t>${</w:t>
      </w:r>
      <w:r w:rsidRPr="002F66AD">
        <w:rPr>
          <w:rFonts w:ascii="Consolas" w:eastAsia="Times New Roman" w:hAnsi="Consolas" w:cs="Consolas"/>
          <w:color w:val="9CDCFE"/>
          <w:sz w:val="21"/>
          <w:szCs w:val="21"/>
          <w:lang w:val="en-US" w:eastAsia="pt-BR"/>
        </w:rPr>
        <w:t>e</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clientX</w:t>
      </w:r>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4FC1FF"/>
          <w:sz w:val="21"/>
          <w:szCs w:val="21"/>
          <w:lang w:val="en-US" w:eastAsia="pt-BR"/>
        </w:rPr>
        <w:t>item</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9CDCFE"/>
          <w:sz w:val="21"/>
          <w:szCs w:val="21"/>
          <w:lang w:val="en-US" w:eastAsia="pt-BR"/>
        </w:rPr>
        <w:t>clientWidth</w:t>
      </w:r>
      <w:r w:rsidRPr="002F66AD">
        <w:rPr>
          <w:rFonts w:ascii="Consolas" w:eastAsia="Times New Roman" w:hAnsi="Consolas" w:cs="Consolas"/>
          <w:color w:val="D4D4D4"/>
          <w:sz w:val="21"/>
          <w:szCs w:val="21"/>
          <w:lang w:val="en-US" w:eastAsia="pt-BR"/>
        </w:rPr>
        <w:t> / </w:t>
      </w:r>
      <w:r w:rsidRPr="002F66AD">
        <w:rPr>
          <w:rFonts w:ascii="Consolas" w:eastAsia="Times New Roman" w:hAnsi="Consolas" w:cs="Consolas"/>
          <w:color w:val="B5CEA8"/>
          <w:sz w:val="21"/>
          <w:szCs w:val="21"/>
          <w:lang w:val="en-US" w:eastAsia="pt-BR"/>
        </w:rPr>
        <w:t>2</w:t>
      </w:r>
      <w:r w:rsidRPr="002F66AD">
        <w:rPr>
          <w:rFonts w:ascii="Consolas" w:eastAsia="Times New Roman" w:hAnsi="Consolas" w:cs="Consolas"/>
          <w:color w:val="D4D4D4"/>
          <w:sz w:val="21"/>
          <w:szCs w:val="21"/>
          <w:lang w:val="en-US" w:eastAsia="pt-BR"/>
        </w:rPr>
        <w:t>)</w:t>
      </w:r>
      <w:r w:rsidRPr="002F66AD">
        <w:rPr>
          <w:rFonts w:ascii="Consolas" w:eastAsia="Times New Roman" w:hAnsi="Consolas" w:cs="Consolas"/>
          <w:color w:val="569CD6"/>
          <w:sz w:val="21"/>
          <w:szCs w:val="21"/>
          <w:lang w:val="en-US" w:eastAsia="pt-BR"/>
        </w:rPr>
        <w:t>}</w:t>
      </w:r>
      <w:r w:rsidRPr="002F66AD">
        <w:rPr>
          <w:rFonts w:ascii="Consolas" w:eastAsia="Times New Roman" w:hAnsi="Consolas" w:cs="Consolas"/>
          <w:color w:val="CE9178"/>
          <w:sz w:val="21"/>
          <w:szCs w:val="21"/>
          <w:lang w:val="en-US" w:eastAsia="pt-BR"/>
        </w:rPr>
        <w:t>px`</w:t>
      </w:r>
    </w:p>
    <w:p w14:paraId="3455EBB8"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val="en-US" w:eastAsia="pt-BR"/>
        </w:rPr>
        <w:t>            </w:t>
      </w:r>
      <w:r w:rsidRPr="002F66AD">
        <w:rPr>
          <w:rFonts w:ascii="Consolas" w:eastAsia="Times New Roman" w:hAnsi="Consolas" w:cs="Consolas"/>
          <w:color w:val="D4D4D4"/>
          <w:sz w:val="21"/>
          <w:szCs w:val="21"/>
          <w:lang w:eastAsia="pt-BR"/>
        </w:rPr>
        <w:t>}</w:t>
      </w:r>
    </w:p>
    <w:p w14:paraId="5F40BD72"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p>
    <w:p w14:paraId="51B0A2D1" w14:textId="77777777" w:rsidR="002F66AD" w:rsidRPr="002F66AD" w:rsidRDefault="002F66AD" w:rsidP="002F66AD">
      <w:pPr>
        <w:shd w:val="clear" w:color="auto" w:fill="1E1E1E"/>
        <w:spacing w:after="0" w:line="285" w:lineRule="atLeast"/>
        <w:rPr>
          <w:rFonts w:ascii="Consolas" w:eastAsia="Times New Roman" w:hAnsi="Consolas" w:cs="Consolas"/>
          <w:color w:val="D4D4D4"/>
          <w:sz w:val="21"/>
          <w:szCs w:val="21"/>
          <w:lang w:eastAsia="pt-BR"/>
        </w:rPr>
      </w:pPr>
      <w:r w:rsidRPr="002F66AD">
        <w:rPr>
          <w:rFonts w:ascii="Consolas" w:eastAsia="Times New Roman" w:hAnsi="Consolas" w:cs="Consolas"/>
          <w:color w:val="D4D4D4"/>
          <w:sz w:val="21"/>
          <w:szCs w:val="21"/>
          <w:lang w:eastAsia="pt-BR"/>
        </w:rPr>
        <w:t>    </w:t>
      </w:r>
      <w:r w:rsidRPr="002F66AD">
        <w:rPr>
          <w:rFonts w:ascii="Consolas" w:eastAsia="Times New Roman" w:hAnsi="Consolas" w:cs="Consolas"/>
          <w:color w:val="808080"/>
          <w:sz w:val="21"/>
          <w:szCs w:val="21"/>
          <w:lang w:eastAsia="pt-BR"/>
        </w:rPr>
        <w:t>&lt;/</w:t>
      </w:r>
      <w:r w:rsidRPr="002F66AD">
        <w:rPr>
          <w:rFonts w:ascii="Consolas" w:eastAsia="Times New Roman" w:hAnsi="Consolas" w:cs="Consolas"/>
          <w:color w:val="569CD6"/>
          <w:sz w:val="21"/>
          <w:szCs w:val="21"/>
          <w:lang w:eastAsia="pt-BR"/>
        </w:rPr>
        <w:t>script</w:t>
      </w:r>
      <w:r w:rsidRPr="002F66AD">
        <w:rPr>
          <w:rFonts w:ascii="Consolas" w:eastAsia="Times New Roman" w:hAnsi="Consolas" w:cs="Consolas"/>
          <w:color w:val="808080"/>
          <w:sz w:val="21"/>
          <w:szCs w:val="21"/>
          <w:lang w:eastAsia="pt-BR"/>
        </w:rPr>
        <w:t>&gt;</w:t>
      </w:r>
    </w:p>
    <w:p w14:paraId="0063150E" w14:textId="77777777" w:rsidR="006839E1" w:rsidRDefault="006839E1" w:rsidP="00493CCE">
      <w:pPr>
        <w:rPr>
          <w:sz w:val="24"/>
          <w:szCs w:val="24"/>
          <w:highlight w:val="yellow"/>
          <w:u w:val="single"/>
        </w:rPr>
      </w:pPr>
    </w:p>
    <w:p w14:paraId="742B677D" w14:textId="77777777" w:rsidR="002F66AD" w:rsidRDefault="002F66AD" w:rsidP="00493CCE">
      <w:pPr>
        <w:rPr>
          <w:sz w:val="24"/>
          <w:szCs w:val="24"/>
          <w:highlight w:val="yellow"/>
          <w:u w:val="single"/>
        </w:rPr>
      </w:pPr>
      <w:r>
        <w:rPr>
          <w:sz w:val="24"/>
          <w:szCs w:val="24"/>
          <w:highlight w:val="yellow"/>
          <w:u w:val="single"/>
        </w:rPr>
        <w:t xml:space="preserve">Agora vamos trabalhar com um exemplo de drag </w:t>
      </w:r>
      <w:proofErr w:type="spellStart"/>
      <w:r>
        <w:rPr>
          <w:sz w:val="24"/>
          <w:szCs w:val="24"/>
          <w:highlight w:val="yellow"/>
          <w:u w:val="single"/>
        </w:rPr>
        <w:t>and</w:t>
      </w:r>
      <w:proofErr w:type="spellEnd"/>
      <w:r>
        <w:rPr>
          <w:sz w:val="24"/>
          <w:szCs w:val="24"/>
          <w:highlight w:val="yellow"/>
          <w:u w:val="single"/>
        </w:rPr>
        <w:t xml:space="preserve"> </w:t>
      </w:r>
      <w:proofErr w:type="spellStart"/>
      <w:r>
        <w:rPr>
          <w:sz w:val="24"/>
          <w:szCs w:val="24"/>
          <w:highlight w:val="yellow"/>
          <w:u w:val="single"/>
        </w:rPr>
        <w:t>drop</w:t>
      </w:r>
      <w:proofErr w:type="spellEnd"/>
      <w:r>
        <w:rPr>
          <w:sz w:val="24"/>
          <w:szCs w:val="24"/>
          <w:highlight w:val="yellow"/>
          <w:u w:val="single"/>
        </w:rPr>
        <w:t>, aquele que arrastamos e jogamos em um encaixe:</w:t>
      </w:r>
    </w:p>
    <w:p w14:paraId="402E2976"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html</w:t>
      </w:r>
      <w:r w:rsidRPr="008B6480">
        <w:rPr>
          <w:rFonts w:ascii="Consolas" w:eastAsia="Times New Roman" w:hAnsi="Consolas" w:cs="Consolas"/>
          <w:color w:val="808080"/>
          <w:sz w:val="21"/>
          <w:szCs w:val="21"/>
          <w:lang w:val="en-US" w:eastAsia="pt-BR"/>
        </w:rPr>
        <w:t>&gt;</w:t>
      </w:r>
    </w:p>
    <w:p w14:paraId="45F9704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DOCTYPE</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html</w:t>
      </w:r>
      <w:r w:rsidRPr="008B6480">
        <w:rPr>
          <w:rFonts w:ascii="Consolas" w:eastAsia="Times New Roman" w:hAnsi="Consolas" w:cs="Consolas"/>
          <w:color w:val="808080"/>
          <w:sz w:val="21"/>
          <w:szCs w:val="21"/>
          <w:lang w:val="en-US" w:eastAsia="pt-BR"/>
        </w:rPr>
        <w:t>&gt;</w:t>
      </w:r>
    </w:p>
    <w:p w14:paraId="0D54460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html</w:t>
      </w:r>
      <w:r w:rsidRPr="008B6480">
        <w:rPr>
          <w:rFonts w:ascii="Consolas" w:eastAsia="Times New Roman" w:hAnsi="Consolas" w:cs="Consolas"/>
          <w:color w:val="808080"/>
          <w:sz w:val="21"/>
          <w:szCs w:val="21"/>
          <w:lang w:val="en-US" w:eastAsia="pt-BR"/>
        </w:rPr>
        <w:t>&gt;</w:t>
      </w:r>
    </w:p>
    <w:p w14:paraId="750F6144"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p>
    <w:p w14:paraId="6A136F0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head</w:t>
      </w:r>
      <w:r w:rsidRPr="008B6480">
        <w:rPr>
          <w:rFonts w:ascii="Consolas" w:eastAsia="Times New Roman" w:hAnsi="Consolas" w:cs="Consolas"/>
          <w:color w:val="808080"/>
          <w:sz w:val="21"/>
          <w:szCs w:val="21"/>
          <w:lang w:val="en-US" w:eastAsia="pt-BR"/>
        </w:rPr>
        <w:t>&gt;</w:t>
      </w:r>
    </w:p>
    <w:p w14:paraId="06974D2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eastAsia="pt-BR"/>
        </w:rPr>
        <w:t>&lt;</w:t>
      </w:r>
      <w:r w:rsidRPr="008B6480">
        <w:rPr>
          <w:rFonts w:ascii="Consolas" w:eastAsia="Times New Roman" w:hAnsi="Consolas" w:cs="Consolas"/>
          <w:color w:val="569CD6"/>
          <w:sz w:val="21"/>
          <w:szCs w:val="21"/>
          <w:lang w:eastAsia="pt-BR"/>
        </w:rPr>
        <w:t>meta</w:t>
      </w:r>
      <w:r w:rsidRPr="008B6480">
        <w:rPr>
          <w:rFonts w:ascii="Consolas" w:eastAsia="Times New Roman" w:hAnsi="Consolas" w:cs="Consolas"/>
          <w:color w:val="D4D4D4"/>
          <w:sz w:val="21"/>
          <w:szCs w:val="21"/>
          <w:lang w:eastAsia="pt-BR"/>
        </w:rPr>
        <w:t> </w:t>
      </w:r>
      <w:proofErr w:type="spellStart"/>
      <w:r w:rsidRPr="008B6480">
        <w:rPr>
          <w:rFonts w:ascii="Consolas" w:eastAsia="Times New Roman" w:hAnsi="Consolas" w:cs="Consolas"/>
          <w:color w:val="9CDCFE"/>
          <w:sz w:val="21"/>
          <w:szCs w:val="21"/>
          <w:lang w:eastAsia="pt-BR"/>
        </w:rPr>
        <w:t>charset</w:t>
      </w:r>
      <w:proofErr w:type="spell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CE9178"/>
          <w:sz w:val="21"/>
          <w:szCs w:val="21"/>
          <w:lang w:eastAsia="pt-BR"/>
        </w:rPr>
        <w:t>'UTF-8'</w:t>
      </w:r>
      <w:r w:rsidRPr="008B6480">
        <w:rPr>
          <w:rFonts w:ascii="Consolas" w:eastAsia="Times New Roman" w:hAnsi="Consolas" w:cs="Consolas"/>
          <w:color w:val="808080"/>
          <w:sz w:val="21"/>
          <w:szCs w:val="21"/>
          <w:lang w:eastAsia="pt-BR"/>
        </w:rPr>
        <w:t>&gt;</w:t>
      </w:r>
    </w:p>
    <w:p w14:paraId="7578142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808080"/>
          <w:sz w:val="21"/>
          <w:szCs w:val="21"/>
          <w:lang w:eastAsia="pt-BR"/>
        </w:rPr>
        <w:t>&lt;</w:t>
      </w:r>
      <w:proofErr w:type="spellStart"/>
      <w:r w:rsidRPr="008B6480">
        <w:rPr>
          <w:rFonts w:ascii="Consolas" w:eastAsia="Times New Roman" w:hAnsi="Consolas" w:cs="Consolas"/>
          <w:color w:val="569CD6"/>
          <w:sz w:val="21"/>
          <w:szCs w:val="21"/>
          <w:lang w:eastAsia="pt-BR"/>
        </w:rPr>
        <w:t>title</w:t>
      </w:r>
      <w:proofErr w:type="spellEnd"/>
      <w:r w:rsidRPr="008B6480">
        <w:rPr>
          <w:rFonts w:ascii="Consolas" w:eastAsia="Times New Roman" w:hAnsi="Consolas" w:cs="Consolas"/>
          <w:color w:val="808080"/>
          <w:sz w:val="21"/>
          <w:szCs w:val="21"/>
          <w:lang w:eastAsia="pt-BR"/>
        </w:rPr>
        <w:t>&gt;</w:t>
      </w:r>
      <w:r w:rsidRPr="008B6480">
        <w:rPr>
          <w:rFonts w:ascii="Consolas" w:eastAsia="Times New Roman" w:hAnsi="Consolas" w:cs="Consolas"/>
          <w:color w:val="D4D4D4"/>
          <w:sz w:val="21"/>
          <w:szCs w:val="21"/>
          <w:lang w:eastAsia="pt-BR"/>
        </w:rPr>
        <w:t>Trabalhando com Eventos #03</w:t>
      </w:r>
      <w:r w:rsidRPr="008B6480">
        <w:rPr>
          <w:rFonts w:ascii="Consolas" w:eastAsia="Times New Roman" w:hAnsi="Consolas" w:cs="Consolas"/>
          <w:color w:val="808080"/>
          <w:sz w:val="21"/>
          <w:szCs w:val="21"/>
          <w:lang w:eastAsia="pt-BR"/>
        </w:rPr>
        <w:t>&lt;/</w:t>
      </w:r>
      <w:r w:rsidRPr="008B6480">
        <w:rPr>
          <w:rFonts w:ascii="Consolas" w:eastAsia="Times New Roman" w:hAnsi="Consolas" w:cs="Consolas"/>
          <w:color w:val="569CD6"/>
          <w:sz w:val="21"/>
          <w:szCs w:val="21"/>
          <w:lang w:eastAsia="pt-BR"/>
        </w:rPr>
        <w:t>title</w:t>
      </w:r>
      <w:r w:rsidRPr="008B6480">
        <w:rPr>
          <w:rFonts w:ascii="Consolas" w:eastAsia="Times New Roman" w:hAnsi="Consolas" w:cs="Consolas"/>
          <w:color w:val="808080"/>
          <w:sz w:val="21"/>
          <w:szCs w:val="21"/>
          <w:lang w:eastAsia="pt-BR"/>
        </w:rPr>
        <w:t>&gt;</w:t>
      </w:r>
    </w:p>
    <w:p w14:paraId="1AA927F5"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style</w:t>
      </w:r>
      <w:r w:rsidRPr="008B6480">
        <w:rPr>
          <w:rFonts w:ascii="Consolas" w:eastAsia="Times New Roman" w:hAnsi="Consolas" w:cs="Consolas"/>
          <w:color w:val="808080"/>
          <w:sz w:val="21"/>
          <w:szCs w:val="21"/>
          <w:lang w:val="en-US" w:eastAsia="pt-BR"/>
        </w:rPr>
        <w:t>&gt;</w:t>
      </w:r>
    </w:p>
    <w:p w14:paraId="666EA01E"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D7BA7D"/>
          <w:sz w:val="21"/>
          <w:szCs w:val="21"/>
          <w:lang w:val="en-US" w:eastAsia="pt-BR"/>
        </w:rPr>
        <w:t>body</w:t>
      </w:r>
      <w:r w:rsidRPr="008B6480">
        <w:rPr>
          <w:rFonts w:ascii="Consolas" w:eastAsia="Times New Roman" w:hAnsi="Consolas" w:cs="Consolas"/>
          <w:color w:val="D4D4D4"/>
          <w:sz w:val="21"/>
          <w:szCs w:val="21"/>
          <w:lang w:val="en-US" w:eastAsia="pt-BR"/>
        </w:rPr>
        <w:t> {</w:t>
      </w:r>
    </w:p>
    <w:p w14:paraId="3D018EFE"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margin</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0</w:t>
      </w:r>
      <w:r w:rsidRPr="008B6480">
        <w:rPr>
          <w:rFonts w:ascii="Consolas" w:eastAsia="Times New Roman" w:hAnsi="Consolas" w:cs="Consolas"/>
          <w:color w:val="D4D4D4"/>
          <w:sz w:val="21"/>
          <w:szCs w:val="21"/>
          <w:lang w:val="en-US" w:eastAsia="pt-BR"/>
        </w:rPr>
        <w:t>;</w:t>
      </w:r>
    </w:p>
    <w:p w14:paraId="7FD775E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display</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flex</w:t>
      </w:r>
      <w:r w:rsidRPr="008B6480">
        <w:rPr>
          <w:rFonts w:ascii="Consolas" w:eastAsia="Times New Roman" w:hAnsi="Consolas" w:cs="Consolas"/>
          <w:color w:val="D4D4D4"/>
          <w:sz w:val="21"/>
          <w:szCs w:val="21"/>
          <w:lang w:val="en-US" w:eastAsia="pt-BR"/>
        </w:rPr>
        <w:t>;</w:t>
      </w:r>
    </w:p>
    <w:p w14:paraId="07D3BBCD"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60D84BA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64DB8854"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roofErr w:type="gramStart"/>
      <w:r w:rsidRPr="008B6480">
        <w:rPr>
          <w:rFonts w:ascii="Consolas" w:eastAsia="Times New Roman" w:hAnsi="Consolas" w:cs="Consolas"/>
          <w:color w:val="D7BA7D"/>
          <w:sz w:val="21"/>
          <w:szCs w:val="21"/>
          <w:lang w:val="en-US" w:eastAsia="pt-BR"/>
        </w:rPr>
        <w:t>.</w:t>
      </w:r>
      <w:proofErr w:type="spellStart"/>
      <w:r w:rsidRPr="008B6480">
        <w:rPr>
          <w:rFonts w:ascii="Consolas" w:eastAsia="Times New Roman" w:hAnsi="Consolas" w:cs="Consolas"/>
          <w:color w:val="D7BA7D"/>
          <w:sz w:val="21"/>
          <w:szCs w:val="21"/>
          <w:lang w:val="en-US" w:eastAsia="pt-BR"/>
        </w:rPr>
        <w:t>esquerda</w:t>
      </w:r>
      <w:proofErr w:type="spellEnd"/>
      <w:proofErr w:type="gramEnd"/>
      <w:r w:rsidRPr="008B6480">
        <w:rPr>
          <w:rFonts w:ascii="Consolas" w:eastAsia="Times New Roman" w:hAnsi="Consolas" w:cs="Consolas"/>
          <w:color w:val="D4D4D4"/>
          <w:sz w:val="21"/>
          <w:szCs w:val="21"/>
          <w:lang w:val="en-US" w:eastAsia="pt-BR"/>
        </w:rPr>
        <w:t> {</w:t>
      </w:r>
    </w:p>
    <w:p w14:paraId="5509FAF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height</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100vh</w:t>
      </w:r>
      <w:r w:rsidRPr="008B6480">
        <w:rPr>
          <w:rFonts w:ascii="Consolas" w:eastAsia="Times New Roman" w:hAnsi="Consolas" w:cs="Consolas"/>
          <w:color w:val="D4D4D4"/>
          <w:sz w:val="21"/>
          <w:szCs w:val="21"/>
          <w:lang w:val="en-US" w:eastAsia="pt-BR"/>
        </w:rPr>
        <w:t>;</w:t>
      </w:r>
    </w:p>
    <w:p w14:paraId="7AEDF0F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width</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50%</w:t>
      </w:r>
      <w:r w:rsidRPr="008B6480">
        <w:rPr>
          <w:rFonts w:ascii="Consolas" w:eastAsia="Times New Roman" w:hAnsi="Consolas" w:cs="Consolas"/>
          <w:color w:val="D4D4D4"/>
          <w:sz w:val="21"/>
          <w:szCs w:val="21"/>
          <w:lang w:val="en-US" w:eastAsia="pt-BR"/>
        </w:rPr>
        <w:t>;</w:t>
      </w:r>
    </w:p>
    <w:p w14:paraId="1542B4D0"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background-color</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coral</w:t>
      </w:r>
      <w:r w:rsidRPr="008B6480">
        <w:rPr>
          <w:rFonts w:ascii="Consolas" w:eastAsia="Times New Roman" w:hAnsi="Consolas" w:cs="Consolas"/>
          <w:color w:val="D4D4D4"/>
          <w:sz w:val="21"/>
          <w:szCs w:val="21"/>
          <w:lang w:val="en-US" w:eastAsia="pt-BR"/>
        </w:rPr>
        <w:t>;</w:t>
      </w:r>
    </w:p>
    <w:p w14:paraId="3B1F4B22"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3A921A5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12093DEC"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lastRenderedPageBreak/>
        <w:t>        </w:t>
      </w:r>
      <w:proofErr w:type="gramStart"/>
      <w:r w:rsidRPr="008B6480">
        <w:rPr>
          <w:rFonts w:ascii="Consolas" w:eastAsia="Times New Roman" w:hAnsi="Consolas" w:cs="Consolas"/>
          <w:color w:val="D7BA7D"/>
          <w:sz w:val="21"/>
          <w:szCs w:val="21"/>
          <w:lang w:val="en-US" w:eastAsia="pt-BR"/>
        </w:rPr>
        <w:t>.</w:t>
      </w:r>
      <w:proofErr w:type="spellStart"/>
      <w:r w:rsidRPr="008B6480">
        <w:rPr>
          <w:rFonts w:ascii="Consolas" w:eastAsia="Times New Roman" w:hAnsi="Consolas" w:cs="Consolas"/>
          <w:color w:val="D7BA7D"/>
          <w:sz w:val="21"/>
          <w:szCs w:val="21"/>
          <w:lang w:val="en-US" w:eastAsia="pt-BR"/>
        </w:rPr>
        <w:t>direita</w:t>
      </w:r>
      <w:proofErr w:type="spellEnd"/>
      <w:proofErr w:type="gramEnd"/>
      <w:r w:rsidRPr="008B6480">
        <w:rPr>
          <w:rFonts w:ascii="Consolas" w:eastAsia="Times New Roman" w:hAnsi="Consolas" w:cs="Consolas"/>
          <w:color w:val="D4D4D4"/>
          <w:sz w:val="21"/>
          <w:szCs w:val="21"/>
          <w:lang w:val="en-US" w:eastAsia="pt-BR"/>
        </w:rPr>
        <w:t> {</w:t>
      </w:r>
    </w:p>
    <w:p w14:paraId="079930B3"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height</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100vh</w:t>
      </w:r>
      <w:r w:rsidRPr="008B6480">
        <w:rPr>
          <w:rFonts w:ascii="Consolas" w:eastAsia="Times New Roman" w:hAnsi="Consolas" w:cs="Consolas"/>
          <w:color w:val="D4D4D4"/>
          <w:sz w:val="21"/>
          <w:szCs w:val="21"/>
          <w:lang w:val="en-US" w:eastAsia="pt-BR"/>
        </w:rPr>
        <w:t>;</w:t>
      </w:r>
    </w:p>
    <w:p w14:paraId="1AEDEBB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width</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50%</w:t>
      </w:r>
      <w:r w:rsidRPr="008B6480">
        <w:rPr>
          <w:rFonts w:ascii="Consolas" w:eastAsia="Times New Roman" w:hAnsi="Consolas" w:cs="Consolas"/>
          <w:color w:val="D4D4D4"/>
          <w:sz w:val="21"/>
          <w:szCs w:val="21"/>
          <w:lang w:val="en-US" w:eastAsia="pt-BR"/>
        </w:rPr>
        <w:t>;</w:t>
      </w:r>
    </w:p>
    <w:p w14:paraId="3478972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background-color</w:t>
      </w:r>
      <w:r w:rsidRPr="008B6480">
        <w:rPr>
          <w:rFonts w:ascii="Consolas" w:eastAsia="Times New Roman" w:hAnsi="Consolas" w:cs="Consolas"/>
          <w:color w:val="D4D4D4"/>
          <w:sz w:val="21"/>
          <w:szCs w:val="21"/>
          <w:lang w:val="en-US" w:eastAsia="pt-BR"/>
        </w:rPr>
        <w:t>: </w:t>
      </w:r>
      <w:proofErr w:type="spellStart"/>
      <w:r w:rsidRPr="008B6480">
        <w:rPr>
          <w:rFonts w:ascii="Consolas" w:eastAsia="Times New Roman" w:hAnsi="Consolas" w:cs="Consolas"/>
          <w:color w:val="CE9178"/>
          <w:sz w:val="21"/>
          <w:szCs w:val="21"/>
          <w:lang w:val="en-US" w:eastAsia="pt-BR"/>
        </w:rPr>
        <w:t>cornflowerblue</w:t>
      </w:r>
      <w:proofErr w:type="spellEnd"/>
      <w:r w:rsidRPr="008B6480">
        <w:rPr>
          <w:rFonts w:ascii="Consolas" w:eastAsia="Times New Roman" w:hAnsi="Consolas" w:cs="Consolas"/>
          <w:color w:val="D4D4D4"/>
          <w:sz w:val="21"/>
          <w:szCs w:val="21"/>
          <w:lang w:val="en-US" w:eastAsia="pt-BR"/>
        </w:rPr>
        <w:t>;</w:t>
      </w:r>
    </w:p>
    <w:p w14:paraId="114BC4E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22CDB6EC"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48EF4FE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roofErr w:type="gramStart"/>
      <w:r w:rsidRPr="008B6480">
        <w:rPr>
          <w:rFonts w:ascii="Consolas" w:eastAsia="Times New Roman" w:hAnsi="Consolas" w:cs="Consolas"/>
          <w:color w:val="D7BA7D"/>
          <w:sz w:val="21"/>
          <w:szCs w:val="21"/>
          <w:lang w:val="en-US" w:eastAsia="pt-BR"/>
        </w:rPr>
        <w:t>.item</w:t>
      </w:r>
      <w:proofErr w:type="gramEnd"/>
      <w:r w:rsidRPr="008B6480">
        <w:rPr>
          <w:rFonts w:ascii="Consolas" w:eastAsia="Times New Roman" w:hAnsi="Consolas" w:cs="Consolas"/>
          <w:color w:val="D4D4D4"/>
          <w:sz w:val="21"/>
          <w:szCs w:val="21"/>
          <w:lang w:val="en-US" w:eastAsia="pt-BR"/>
        </w:rPr>
        <w:t> {</w:t>
      </w:r>
    </w:p>
    <w:p w14:paraId="1FD843E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border</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solid</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5px</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black</w:t>
      </w:r>
      <w:r w:rsidRPr="008B6480">
        <w:rPr>
          <w:rFonts w:ascii="Consolas" w:eastAsia="Times New Roman" w:hAnsi="Consolas" w:cs="Consolas"/>
          <w:color w:val="D4D4D4"/>
          <w:sz w:val="21"/>
          <w:szCs w:val="21"/>
          <w:lang w:val="en-US" w:eastAsia="pt-BR"/>
        </w:rPr>
        <w:t>;</w:t>
      </w:r>
    </w:p>
    <w:p w14:paraId="46B1D49A"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background-color</w:t>
      </w:r>
      <w:r w:rsidRPr="008B6480">
        <w:rPr>
          <w:rFonts w:ascii="Consolas" w:eastAsia="Times New Roman" w:hAnsi="Consolas" w:cs="Consolas"/>
          <w:color w:val="D4D4D4"/>
          <w:sz w:val="21"/>
          <w:szCs w:val="21"/>
          <w:lang w:val="en-US" w:eastAsia="pt-BR"/>
        </w:rPr>
        <w:t>: </w:t>
      </w:r>
      <w:proofErr w:type="spellStart"/>
      <w:r w:rsidRPr="008B6480">
        <w:rPr>
          <w:rFonts w:ascii="Consolas" w:eastAsia="Times New Roman" w:hAnsi="Consolas" w:cs="Consolas"/>
          <w:color w:val="CE9178"/>
          <w:sz w:val="21"/>
          <w:szCs w:val="21"/>
          <w:lang w:val="en-US" w:eastAsia="pt-BR"/>
        </w:rPr>
        <w:t>darkgrey</w:t>
      </w:r>
      <w:proofErr w:type="spellEnd"/>
      <w:r w:rsidRPr="008B6480">
        <w:rPr>
          <w:rFonts w:ascii="Consolas" w:eastAsia="Times New Roman" w:hAnsi="Consolas" w:cs="Consolas"/>
          <w:color w:val="D4D4D4"/>
          <w:sz w:val="21"/>
          <w:szCs w:val="21"/>
          <w:lang w:val="en-US" w:eastAsia="pt-BR"/>
        </w:rPr>
        <w:t>;</w:t>
      </w:r>
    </w:p>
    <w:p w14:paraId="2F35F010"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color</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white</w:t>
      </w:r>
      <w:r w:rsidRPr="008B6480">
        <w:rPr>
          <w:rFonts w:ascii="Consolas" w:eastAsia="Times New Roman" w:hAnsi="Consolas" w:cs="Consolas"/>
          <w:color w:val="D4D4D4"/>
          <w:sz w:val="21"/>
          <w:szCs w:val="21"/>
          <w:lang w:val="en-US" w:eastAsia="pt-BR"/>
        </w:rPr>
        <w:t>;</w:t>
      </w:r>
    </w:p>
    <w:p w14:paraId="434760AA"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height</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100px</w:t>
      </w:r>
      <w:r w:rsidRPr="008B6480">
        <w:rPr>
          <w:rFonts w:ascii="Consolas" w:eastAsia="Times New Roman" w:hAnsi="Consolas" w:cs="Consolas"/>
          <w:color w:val="D4D4D4"/>
          <w:sz w:val="21"/>
          <w:szCs w:val="21"/>
          <w:lang w:val="en-US" w:eastAsia="pt-BR"/>
        </w:rPr>
        <w:t>;</w:t>
      </w:r>
    </w:p>
    <w:p w14:paraId="24544535"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font-size</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40px</w:t>
      </w:r>
      <w:r w:rsidRPr="008B6480">
        <w:rPr>
          <w:rFonts w:ascii="Consolas" w:eastAsia="Times New Roman" w:hAnsi="Consolas" w:cs="Consolas"/>
          <w:color w:val="D4D4D4"/>
          <w:sz w:val="21"/>
          <w:szCs w:val="21"/>
          <w:lang w:val="en-US" w:eastAsia="pt-BR"/>
        </w:rPr>
        <w:t>;</w:t>
      </w:r>
    </w:p>
    <w:p w14:paraId="4FEFC7DD"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margin</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B5CEA8"/>
          <w:sz w:val="21"/>
          <w:szCs w:val="21"/>
          <w:lang w:val="en-US" w:eastAsia="pt-BR"/>
        </w:rPr>
        <w:t>10px</w:t>
      </w:r>
      <w:r w:rsidRPr="008B6480">
        <w:rPr>
          <w:rFonts w:ascii="Consolas" w:eastAsia="Times New Roman" w:hAnsi="Consolas" w:cs="Consolas"/>
          <w:color w:val="D4D4D4"/>
          <w:sz w:val="21"/>
          <w:szCs w:val="21"/>
          <w:lang w:val="en-US" w:eastAsia="pt-BR"/>
        </w:rPr>
        <w:t>;</w:t>
      </w:r>
    </w:p>
    <w:p w14:paraId="3CD3394F"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vertical-align</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middle</w:t>
      </w:r>
      <w:r w:rsidRPr="008B6480">
        <w:rPr>
          <w:rFonts w:ascii="Consolas" w:eastAsia="Times New Roman" w:hAnsi="Consolas" w:cs="Consolas"/>
          <w:color w:val="D4D4D4"/>
          <w:sz w:val="21"/>
          <w:szCs w:val="21"/>
          <w:lang w:val="en-US" w:eastAsia="pt-BR"/>
        </w:rPr>
        <w:t>;</w:t>
      </w:r>
    </w:p>
    <w:p w14:paraId="0E4A653E"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text-align</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CE9178"/>
          <w:sz w:val="21"/>
          <w:szCs w:val="21"/>
          <w:lang w:val="en-US" w:eastAsia="pt-BR"/>
        </w:rPr>
        <w:t>center</w:t>
      </w:r>
      <w:r w:rsidRPr="008B6480">
        <w:rPr>
          <w:rFonts w:ascii="Consolas" w:eastAsia="Times New Roman" w:hAnsi="Consolas" w:cs="Consolas"/>
          <w:color w:val="D4D4D4"/>
          <w:sz w:val="21"/>
          <w:szCs w:val="21"/>
          <w:lang w:val="en-US" w:eastAsia="pt-BR"/>
        </w:rPr>
        <w:t>;</w:t>
      </w:r>
    </w:p>
    <w:p w14:paraId="571AB152"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361180AA"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style</w:t>
      </w:r>
      <w:r w:rsidRPr="008B6480">
        <w:rPr>
          <w:rFonts w:ascii="Consolas" w:eastAsia="Times New Roman" w:hAnsi="Consolas" w:cs="Consolas"/>
          <w:color w:val="808080"/>
          <w:sz w:val="21"/>
          <w:szCs w:val="21"/>
          <w:lang w:val="en-US" w:eastAsia="pt-BR"/>
        </w:rPr>
        <w:t>&gt;</w:t>
      </w:r>
    </w:p>
    <w:p w14:paraId="5881C67C"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head</w:t>
      </w:r>
      <w:r w:rsidRPr="008B6480">
        <w:rPr>
          <w:rFonts w:ascii="Consolas" w:eastAsia="Times New Roman" w:hAnsi="Consolas" w:cs="Consolas"/>
          <w:color w:val="808080"/>
          <w:sz w:val="21"/>
          <w:szCs w:val="21"/>
          <w:lang w:val="en-US" w:eastAsia="pt-BR"/>
        </w:rPr>
        <w:t>&gt;</w:t>
      </w:r>
    </w:p>
    <w:p w14:paraId="05A85CE4"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p>
    <w:p w14:paraId="27004223"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body</w:t>
      </w:r>
      <w:r w:rsidRPr="008B6480">
        <w:rPr>
          <w:rFonts w:ascii="Consolas" w:eastAsia="Times New Roman" w:hAnsi="Consolas" w:cs="Consolas"/>
          <w:color w:val="808080"/>
          <w:sz w:val="21"/>
          <w:szCs w:val="21"/>
          <w:lang w:val="en-US" w:eastAsia="pt-BR"/>
        </w:rPr>
        <w:t>&gt;</w:t>
      </w:r>
    </w:p>
    <w:p w14:paraId="4FF6121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w:t>
      </w:r>
      <w:proofErr w:type="spellStart"/>
      <w:r w:rsidRPr="008B6480">
        <w:rPr>
          <w:rFonts w:ascii="Consolas" w:eastAsia="Times New Roman" w:hAnsi="Consolas" w:cs="Consolas"/>
          <w:color w:val="CE9178"/>
          <w:sz w:val="21"/>
          <w:szCs w:val="21"/>
          <w:lang w:val="en-US" w:eastAsia="pt-BR"/>
        </w:rPr>
        <w:t>esquerda</w:t>
      </w:r>
      <w:proofErr w:type="spellEnd"/>
      <w:r w:rsidRPr="008B6480">
        <w:rPr>
          <w:rFonts w:ascii="Consolas" w:eastAsia="Times New Roman" w:hAnsi="Consolas" w:cs="Consolas"/>
          <w:color w:val="CE9178"/>
          <w:sz w:val="21"/>
          <w:szCs w:val="21"/>
          <w:lang w:val="en-US" w:eastAsia="pt-BR"/>
        </w:rPr>
        <w:t>"</w:t>
      </w:r>
      <w:r w:rsidRPr="008B6480">
        <w:rPr>
          <w:rFonts w:ascii="Consolas" w:eastAsia="Times New Roman" w:hAnsi="Consolas" w:cs="Consolas"/>
          <w:color w:val="D4D4D4"/>
          <w:sz w:val="21"/>
          <w:szCs w:val="21"/>
          <w:lang w:val="en-US" w:eastAsia="pt-BR"/>
        </w:rPr>
        <w:t> </w:t>
      </w:r>
      <w:proofErr w:type="spellStart"/>
      <w:r w:rsidRPr="008B6480">
        <w:rPr>
          <w:rFonts w:ascii="Consolas" w:eastAsia="Times New Roman" w:hAnsi="Consolas" w:cs="Consolas"/>
          <w:color w:val="9CDCFE"/>
          <w:sz w:val="21"/>
          <w:szCs w:val="21"/>
          <w:lang w:val="en-US" w:eastAsia="pt-BR"/>
        </w:rPr>
        <w:t>wm-dropzone</w:t>
      </w:r>
      <w:proofErr w:type="spellEnd"/>
      <w:r w:rsidRPr="008B6480">
        <w:rPr>
          <w:rFonts w:ascii="Consolas" w:eastAsia="Times New Roman" w:hAnsi="Consolas" w:cs="Consolas"/>
          <w:color w:val="808080"/>
          <w:sz w:val="21"/>
          <w:szCs w:val="21"/>
          <w:lang w:val="en-US" w:eastAsia="pt-BR"/>
        </w:rPr>
        <w:t>&gt;</w:t>
      </w:r>
    </w:p>
    <w:p w14:paraId="2E21640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"item"</w:t>
      </w:r>
      <w:r w:rsidRPr="008B6480">
        <w:rPr>
          <w:rFonts w:ascii="Consolas" w:eastAsia="Times New Roman" w:hAnsi="Consolas" w:cs="Consolas"/>
          <w:color w:val="808080"/>
          <w:sz w:val="21"/>
          <w:szCs w:val="21"/>
          <w:lang w:val="en-US" w:eastAsia="pt-BR"/>
        </w:rPr>
        <w:t>&gt;</w:t>
      </w:r>
      <w:r w:rsidRPr="008B6480">
        <w:rPr>
          <w:rFonts w:ascii="Consolas" w:eastAsia="Times New Roman" w:hAnsi="Consolas" w:cs="Consolas"/>
          <w:color w:val="D4D4D4"/>
          <w:sz w:val="21"/>
          <w:szCs w:val="21"/>
          <w:lang w:val="en-US" w:eastAsia="pt-BR"/>
        </w:rPr>
        <w:t>1</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52077905"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"item"</w:t>
      </w:r>
      <w:r w:rsidRPr="008B6480">
        <w:rPr>
          <w:rFonts w:ascii="Consolas" w:eastAsia="Times New Roman" w:hAnsi="Consolas" w:cs="Consolas"/>
          <w:color w:val="808080"/>
          <w:sz w:val="21"/>
          <w:szCs w:val="21"/>
          <w:lang w:val="en-US" w:eastAsia="pt-BR"/>
        </w:rPr>
        <w:t>&gt;</w:t>
      </w:r>
      <w:r w:rsidRPr="008B6480">
        <w:rPr>
          <w:rFonts w:ascii="Consolas" w:eastAsia="Times New Roman" w:hAnsi="Consolas" w:cs="Consolas"/>
          <w:color w:val="D4D4D4"/>
          <w:sz w:val="21"/>
          <w:szCs w:val="21"/>
          <w:lang w:val="en-US" w:eastAsia="pt-BR"/>
        </w:rPr>
        <w:t>2</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03BAA72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"item"</w:t>
      </w:r>
      <w:r w:rsidRPr="008B6480">
        <w:rPr>
          <w:rFonts w:ascii="Consolas" w:eastAsia="Times New Roman" w:hAnsi="Consolas" w:cs="Consolas"/>
          <w:color w:val="808080"/>
          <w:sz w:val="21"/>
          <w:szCs w:val="21"/>
          <w:lang w:val="en-US" w:eastAsia="pt-BR"/>
        </w:rPr>
        <w:t>&gt;</w:t>
      </w:r>
      <w:r w:rsidRPr="008B6480">
        <w:rPr>
          <w:rFonts w:ascii="Consolas" w:eastAsia="Times New Roman" w:hAnsi="Consolas" w:cs="Consolas"/>
          <w:color w:val="D4D4D4"/>
          <w:sz w:val="21"/>
          <w:szCs w:val="21"/>
          <w:lang w:val="en-US" w:eastAsia="pt-BR"/>
        </w:rPr>
        <w:t>3</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2AAB8A6A"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"item"</w:t>
      </w:r>
      <w:r w:rsidRPr="008B6480">
        <w:rPr>
          <w:rFonts w:ascii="Consolas" w:eastAsia="Times New Roman" w:hAnsi="Consolas" w:cs="Consolas"/>
          <w:color w:val="808080"/>
          <w:sz w:val="21"/>
          <w:szCs w:val="21"/>
          <w:lang w:val="en-US" w:eastAsia="pt-BR"/>
        </w:rPr>
        <w:t>&gt;</w:t>
      </w:r>
      <w:r w:rsidRPr="008B6480">
        <w:rPr>
          <w:rFonts w:ascii="Consolas" w:eastAsia="Times New Roman" w:hAnsi="Consolas" w:cs="Consolas"/>
          <w:color w:val="D4D4D4"/>
          <w:sz w:val="21"/>
          <w:szCs w:val="21"/>
          <w:lang w:val="en-US" w:eastAsia="pt-BR"/>
        </w:rPr>
        <w:t>4</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11E9D90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5337B72F"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class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CE9178"/>
          <w:sz w:val="21"/>
          <w:szCs w:val="21"/>
          <w:lang w:val="en-US" w:eastAsia="pt-BR"/>
        </w:rPr>
        <w:t>"</w:t>
      </w:r>
      <w:proofErr w:type="spellStart"/>
      <w:r w:rsidRPr="008B6480">
        <w:rPr>
          <w:rFonts w:ascii="Consolas" w:eastAsia="Times New Roman" w:hAnsi="Consolas" w:cs="Consolas"/>
          <w:color w:val="CE9178"/>
          <w:sz w:val="21"/>
          <w:szCs w:val="21"/>
          <w:lang w:val="en-US" w:eastAsia="pt-BR"/>
        </w:rPr>
        <w:t>direita</w:t>
      </w:r>
      <w:proofErr w:type="spellEnd"/>
      <w:r w:rsidRPr="008B6480">
        <w:rPr>
          <w:rFonts w:ascii="Consolas" w:eastAsia="Times New Roman" w:hAnsi="Consolas" w:cs="Consolas"/>
          <w:color w:val="CE9178"/>
          <w:sz w:val="21"/>
          <w:szCs w:val="21"/>
          <w:lang w:val="en-US" w:eastAsia="pt-BR"/>
        </w:rPr>
        <w:t>"</w:t>
      </w:r>
      <w:r w:rsidRPr="008B6480">
        <w:rPr>
          <w:rFonts w:ascii="Consolas" w:eastAsia="Times New Roman" w:hAnsi="Consolas" w:cs="Consolas"/>
          <w:color w:val="D4D4D4"/>
          <w:sz w:val="21"/>
          <w:szCs w:val="21"/>
          <w:lang w:val="en-US" w:eastAsia="pt-BR"/>
        </w:rPr>
        <w:t> </w:t>
      </w:r>
      <w:proofErr w:type="spellStart"/>
      <w:r w:rsidRPr="008B6480">
        <w:rPr>
          <w:rFonts w:ascii="Consolas" w:eastAsia="Times New Roman" w:hAnsi="Consolas" w:cs="Consolas"/>
          <w:color w:val="9CDCFE"/>
          <w:sz w:val="21"/>
          <w:szCs w:val="21"/>
          <w:lang w:val="en-US" w:eastAsia="pt-BR"/>
        </w:rPr>
        <w:t>wm-dropzone</w:t>
      </w:r>
      <w:proofErr w:type="spellEnd"/>
      <w:r w:rsidRPr="008B6480">
        <w:rPr>
          <w:rFonts w:ascii="Consolas" w:eastAsia="Times New Roman" w:hAnsi="Consolas" w:cs="Consolas"/>
          <w:color w:val="808080"/>
          <w:sz w:val="21"/>
          <w:szCs w:val="21"/>
          <w:lang w:val="en-US" w:eastAsia="pt-BR"/>
        </w:rPr>
        <w:t>&gt;&lt;/</w:t>
      </w:r>
      <w:r w:rsidRPr="008B6480">
        <w:rPr>
          <w:rFonts w:ascii="Consolas" w:eastAsia="Times New Roman" w:hAnsi="Consolas" w:cs="Consolas"/>
          <w:color w:val="569CD6"/>
          <w:sz w:val="21"/>
          <w:szCs w:val="21"/>
          <w:lang w:val="en-US" w:eastAsia="pt-BR"/>
        </w:rPr>
        <w:t>div</w:t>
      </w:r>
      <w:r w:rsidRPr="008B6480">
        <w:rPr>
          <w:rFonts w:ascii="Consolas" w:eastAsia="Times New Roman" w:hAnsi="Consolas" w:cs="Consolas"/>
          <w:color w:val="808080"/>
          <w:sz w:val="21"/>
          <w:szCs w:val="21"/>
          <w:lang w:val="en-US" w:eastAsia="pt-BR"/>
        </w:rPr>
        <w:t>&gt;</w:t>
      </w:r>
    </w:p>
    <w:p w14:paraId="1B7B7785"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script</w:t>
      </w:r>
      <w:r w:rsidRPr="008B6480">
        <w:rPr>
          <w:rFonts w:ascii="Consolas" w:eastAsia="Times New Roman" w:hAnsi="Consolas" w:cs="Consolas"/>
          <w:color w:val="808080"/>
          <w:sz w:val="21"/>
          <w:szCs w:val="21"/>
          <w:lang w:val="en-US" w:eastAsia="pt-BR"/>
        </w:rPr>
        <w:t>&gt;</w:t>
      </w:r>
    </w:p>
    <w:p w14:paraId="6AA4DCF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6A9955"/>
          <w:sz w:val="21"/>
          <w:szCs w:val="21"/>
          <w:lang w:eastAsia="pt-BR"/>
        </w:rPr>
        <w:t>/*</w:t>
      </w:r>
      <w:proofErr w:type="spellStart"/>
      <w:r w:rsidRPr="008B6480">
        <w:rPr>
          <w:rFonts w:ascii="Consolas" w:eastAsia="Times New Roman" w:hAnsi="Consolas" w:cs="Consolas"/>
          <w:color w:val="6A9955"/>
          <w:sz w:val="21"/>
          <w:szCs w:val="21"/>
          <w:lang w:eastAsia="pt-BR"/>
        </w:rPr>
        <w:t>pego</w:t>
      </w:r>
      <w:proofErr w:type="spellEnd"/>
      <w:r w:rsidRPr="008B6480">
        <w:rPr>
          <w:rFonts w:ascii="Consolas" w:eastAsia="Times New Roman" w:hAnsi="Consolas" w:cs="Consolas"/>
          <w:color w:val="6A9955"/>
          <w:sz w:val="21"/>
          <w:szCs w:val="21"/>
          <w:lang w:eastAsia="pt-BR"/>
        </w:rPr>
        <w:t> todos os </w:t>
      </w:r>
      <w:proofErr w:type="spellStart"/>
      <w:r w:rsidRPr="008B6480">
        <w:rPr>
          <w:rFonts w:ascii="Consolas" w:eastAsia="Times New Roman" w:hAnsi="Consolas" w:cs="Consolas"/>
          <w:color w:val="6A9955"/>
          <w:sz w:val="21"/>
          <w:szCs w:val="21"/>
          <w:lang w:eastAsia="pt-BR"/>
        </w:rPr>
        <w:t>items</w:t>
      </w:r>
      <w:proofErr w:type="spellEnd"/>
      <w:r w:rsidRPr="008B6480">
        <w:rPr>
          <w:rFonts w:ascii="Consolas" w:eastAsia="Times New Roman" w:hAnsi="Consolas" w:cs="Consolas"/>
          <w:color w:val="6A9955"/>
          <w:sz w:val="21"/>
          <w:szCs w:val="21"/>
          <w:lang w:eastAsia="pt-BR"/>
        </w:rPr>
        <w:t>*/</w:t>
      </w:r>
    </w:p>
    <w:p w14:paraId="51BCE929" w14:textId="77777777" w:rsidR="008B6480" w:rsidRPr="00E227B4"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eastAsia="pt-BR"/>
        </w:rPr>
        <w:t>        </w:t>
      </w:r>
      <w:r w:rsidRPr="00E227B4">
        <w:rPr>
          <w:rFonts w:ascii="Consolas" w:eastAsia="Times New Roman" w:hAnsi="Consolas" w:cs="Consolas"/>
          <w:color w:val="569CD6"/>
          <w:sz w:val="21"/>
          <w:szCs w:val="21"/>
          <w:lang w:val="en-US" w:eastAsia="pt-BR"/>
        </w:rPr>
        <w:t>const</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4FC1FF"/>
          <w:sz w:val="21"/>
          <w:szCs w:val="21"/>
          <w:lang w:val="en-US" w:eastAsia="pt-BR"/>
        </w:rPr>
        <w:t>items</w:t>
      </w:r>
      <w:r w:rsidRPr="00E227B4">
        <w:rPr>
          <w:rFonts w:ascii="Consolas" w:eastAsia="Times New Roman" w:hAnsi="Consolas" w:cs="Consolas"/>
          <w:color w:val="D4D4D4"/>
          <w:sz w:val="21"/>
          <w:szCs w:val="21"/>
          <w:lang w:val="en-US" w:eastAsia="pt-BR"/>
        </w:rPr>
        <w:t> = </w:t>
      </w:r>
      <w:proofErr w:type="spellStart"/>
      <w:proofErr w:type="gramStart"/>
      <w:r w:rsidRPr="00E227B4">
        <w:rPr>
          <w:rFonts w:ascii="Consolas" w:eastAsia="Times New Roman" w:hAnsi="Consolas" w:cs="Consolas"/>
          <w:color w:val="9CDCFE"/>
          <w:sz w:val="21"/>
          <w:szCs w:val="21"/>
          <w:lang w:val="en-US" w:eastAsia="pt-BR"/>
        </w:rPr>
        <w:t>document</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querySelectorAll</w:t>
      </w:r>
      <w:proofErr w:type="spellEnd"/>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CE9178"/>
          <w:sz w:val="21"/>
          <w:szCs w:val="21"/>
          <w:lang w:val="en-US" w:eastAsia="pt-BR"/>
        </w:rPr>
        <w:t>'[</w:t>
      </w:r>
      <w:proofErr w:type="spellStart"/>
      <w:r w:rsidRPr="00E227B4">
        <w:rPr>
          <w:rFonts w:ascii="Consolas" w:eastAsia="Times New Roman" w:hAnsi="Consolas" w:cs="Consolas"/>
          <w:color w:val="CE9178"/>
          <w:sz w:val="21"/>
          <w:szCs w:val="21"/>
          <w:lang w:val="en-US" w:eastAsia="pt-BR"/>
        </w:rPr>
        <w:t>wm-dropzone</w:t>
      </w:r>
      <w:proofErr w:type="spellEnd"/>
      <w:r w:rsidRPr="00E227B4">
        <w:rPr>
          <w:rFonts w:ascii="Consolas" w:eastAsia="Times New Roman" w:hAnsi="Consolas" w:cs="Consolas"/>
          <w:color w:val="CE9178"/>
          <w:sz w:val="21"/>
          <w:szCs w:val="21"/>
          <w:lang w:val="en-US" w:eastAsia="pt-BR"/>
        </w:rPr>
        <w:t>] .item'</w:t>
      </w:r>
      <w:r w:rsidRPr="00E227B4">
        <w:rPr>
          <w:rFonts w:ascii="Consolas" w:eastAsia="Times New Roman" w:hAnsi="Consolas" w:cs="Consolas"/>
          <w:color w:val="D4D4D4"/>
          <w:sz w:val="21"/>
          <w:szCs w:val="21"/>
          <w:lang w:val="en-US" w:eastAsia="pt-BR"/>
        </w:rPr>
        <w:t>)</w:t>
      </w:r>
    </w:p>
    <w:p w14:paraId="57499B0A" w14:textId="77777777" w:rsidR="008B6480" w:rsidRPr="00E227B4"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p>
    <w:p w14:paraId="3DCDC3F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8B6480">
        <w:rPr>
          <w:rFonts w:ascii="Consolas" w:eastAsia="Times New Roman" w:hAnsi="Consolas" w:cs="Consolas"/>
          <w:color w:val="6A9955"/>
          <w:sz w:val="21"/>
          <w:szCs w:val="21"/>
          <w:lang w:eastAsia="pt-BR"/>
        </w:rPr>
        <w:t>/*para cada item eu </w:t>
      </w:r>
      <w:proofErr w:type="gramStart"/>
      <w:r w:rsidRPr="008B6480">
        <w:rPr>
          <w:rFonts w:ascii="Consolas" w:eastAsia="Times New Roman" w:hAnsi="Consolas" w:cs="Consolas"/>
          <w:color w:val="6A9955"/>
          <w:sz w:val="21"/>
          <w:szCs w:val="21"/>
          <w:lang w:eastAsia="pt-BR"/>
        </w:rPr>
        <w:t>deixo eles</w:t>
      </w:r>
      <w:proofErr w:type="gramEnd"/>
      <w:r w:rsidRPr="008B6480">
        <w:rPr>
          <w:rFonts w:ascii="Consolas" w:eastAsia="Times New Roman" w:hAnsi="Consolas" w:cs="Consolas"/>
          <w:color w:val="6A9955"/>
          <w:sz w:val="21"/>
          <w:szCs w:val="21"/>
          <w:lang w:eastAsia="pt-BR"/>
        </w:rPr>
        <w:t> como draggable verdadeiro, ou seja, posso arrastar</w:t>
      </w:r>
    </w:p>
    <w:p w14:paraId="19E3EC2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6A9955"/>
          <w:sz w:val="21"/>
          <w:szCs w:val="21"/>
          <w:lang w:eastAsia="pt-BR"/>
        </w:rPr>
        <w:t>        o id dos meus itens serão 'draggable-item-1, draggable-item-2' e assim por diante</w:t>
      </w:r>
    </w:p>
    <w:p w14:paraId="57E7F6C0"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6A9955"/>
          <w:sz w:val="21"/>
          <w:szCs w:val="21"/>
          <w:lang w:eastAsia="pt-BR"/>
        </w:rPr>
        <w:t>        quando eu começar eu mexer no meu item, eu jogo pro meu dataTransfer o id do meu item selecionado*/</w:t>
      </w:r>
    </w:p>
    <w:p w14:paraId="78F20860"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eastAsia="pt-BR"/>
        </w:rPr>
        <w:t>        </w:t>
      </w:r>
      <w:proofErr w:type="spellStart"/>
      <w:proofErr w:type="gramStart"/>
      <w:r w:rsidRPr="008B6480">
        <w:rPr>
          <w:rFonts w:ascii="Consolas" w:eastAsia="Times New Roman" w:hAnsi="Consolas" w:cs="Consolas"/>
          <w:color w:val="4FC1FF"/>
          <w:sz w:val="21"/>
          <w:szCs w:val="21"/>
          <w:lang w:val="en-US" w:eastAsia="pt-BR"/>
        </w:rPr>
        <w:t>items</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DCDCAA"/>
          <w:sz w:val="21"/>
          <w:szCs w:val="21"/>
          <w:lang w:val="en-US" w:eastAsia="pt-BR"/>
        </w:rPr>
        <w:t>forEach</w:t>
      </w:r>
      <w:proofErr w:type="spellEnd"/>
      <w:proofErr w:type="gramEnd"/>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9CDCFE"/>
          <w:sz w:val="21"/>
          <w:szCs w:val="21"/>
          <w:lang w:val="en-US" w:eastAsia="pt-BR"/>
        </w:rPr>
        <w:t>item</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index</w:t>
      </w: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569CD6"/>
          <w:sz w:val="21"/>
          <w:szCs w:val="21"/>
          <w:lang w:val="en-US" w:eastAsia="pt-BR"/>
        </w:rPr>
        <w:t>=&gt;</w:t>
      </w:r>
      <w:r w:rsidRPr="008B6480">
        <w:rPr>
          <w:rFonts w:ascii="Consolas" w:eastAsia="Times New Roman" w:hAnsi="Consolas" w:cs="Consolas"/>
          <w:color w:val="D4D4D4"/>
          <w:sz w:val="21"/>
          <w:szCs w:val="21"/>
          <w:lang w:val="en-US" w:eastAsia="pt-BR"/>
        </w:rPr>
        <w:t> {</w:t>
      </w:r>
    </w:p>
    <w:p w14:paraId="783848E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roofErr w:type="spellStart"/>
      <w:proofErr w:type="gramStart"/>
      <w:r w:rsidRPr="008B6480">
        <w:rPr>
          <w:rFonts w:ascii="Consolas" w:eastAsia="Times New Roman" w:hAnsi="Consolas" w:cs="Consolas"/>
          <w:color w:val="9CDCFE"/>
          <w:sz w:val="21"/>
          <w:szCs w:val="21"/>
          <w:lang w:val="en-US" w:eastAsia="pt-BR"/>
        </w:rPr>
        <w:t>item</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9CDCFE"/>
          <w:sz w:val="21"/>
          <w:szCs w:val="21"/>
          <w:lang w:val="en-US" w:eastAsia="pt-BR"/>
        </w:rPr>
        <w:t>draggable</w:t>
      </w:r>
      <w:proofErr w:type="spellEnd"/>
      <w:proofErr w:type="gramEnd"/>
      <w:r w:rsidRPr="008B6480">
        <w:rPr>
          <w:rFonts w:ascii="Consolas" w:eastAsia="Times New Roman" w:hAnsi="Consolas" w:cs="Consolas"/>
          <w:color w:val="D4D4D4"/>
          <w:sz w:val="21"/>
          <w:szCs w:val="21"/>
          <w:lang w:val="en-US" w:eastAsia="pt-BR"/>
        </w:rPr>
        <w:t> = </w:t>
      </w:r>
      <w:r w:rsidRPr="008B6480">
        <w:rPr>
          <w:rFonts w:ascii="Consolas" w:eastAsia="Times New Roman" w:hAnsi="Consolas" w:cs="Consolas"/>
          <w:color w:val="569CD6"/>
          <w:sz w:val="21"/>
          <w:szCs w:val="21"/>
          <w:lang w:val="en-US" w:eastAsia="pt-BR"/>
        </w:rPr>
        <w:t>true</w:t>
      </w:r>
      <w:r w:rsidRPr="008B6480">
        <w:rPr>
          <w:rFonts w:ascii="Consolas" w:eastAsia="Times New Roman" w:hAnsi="Consolas" w:cs="Consolas"/>
          <w:color w:val="D4D4D4"/>
          <w:sz w:val="21"/>
          <w:szCs w:val="21"/>
          <w:lang w:val="en-US" w:eastAsia="pt-BR"/>
        </w:rPr>
        <w:t> </w:t>
      </w:r>
    </w:p>
    <w:p w14:paraId="2251B3D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9CDCFE"/>
          <w:sz w:val="21"/>
          <w:szCs w:val="21"/>
          <w:lang w:val="en-US" w:eastAsia="pt-BR"/>
        </w:rPr>
        <w:t>item</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9CDCFE"/>
          <w:sz w:val="21"/>
          <w:szCs w:val="21"/>
          <w:lang w:val="en-US" w:eastAsia="pt-BR"/>
        </w:rPr>
        <w:t>id</w:t>
      </w:r>
      <w:r w:rsidRPr="008B6480">
        <w:rPr>
          <w:rFonts w:ascii="Consolas" w:eastAsia="Times New Roman" w:hAnsi="Consolas" w:cs="Consolas"/>
          <w:color w:val="D4D4D4"/>
          <w:sz w:val="21"/>
          <w:szCs w:val="21"/>
          <w:lang w:val="en-US" w:eastAsia="pt-BR"/>
        </w:rPr>
        <w:t> = </w:t>
      </w:r>
      <w:r w:rsidRPr="008B6480">
        <w:rPr>
          <w:rFonts w:ascii="Consolas" w:eastAsia="Times New Roman" w:hAnsi="Consolas" w:cs="Consolas"/>
          <w:color w:val="9CDCFE"/>
          <w:sz w:val="21"/>
          <w:szCs w:val="21"/>
          <w:lang w:val="en-US" w:eastAsia="pt-BR"/>
        </w:rPr>
        <w:t>item</w:t>
      </w:r>
      <w:r w:rsidRPr="008B6480">
        <w:rPr>
          <w:rFonts w:ascii="Consolas" w:eastAsia="Times New Roman" w:hAnsi="Consolas" w:cs="Consolas"/>
          <w:color w:val="D4D4D4"/>
          <w:sz w:val="21"/>
          <w:szCs w:val="21"/>
          <w:lang w:val="en-US" w:eastAsia="pt-BR"/>
        </w:rPr>
        <w:t>.</w:t>
      </w:r>
      <w:r w:rsidRPr="008B6480">
        <w:rPr>
          <w:rFonts w:ascii="Consolas" w:eastAsia="Times New Roman" w:hAnsi="Consolas" w:cs="Consolas"/>
          <w:color w:val="9CDCFE"/>
          <w:sz w:val="21"/>
          <w:szCs w:val="21"/>
          <w:lang w:val="en-US" w:eastAsia="pt-BR"/>
        </w:rPr>
        <w:t>id</w:t>
      </w:r>
      <w:r w:rsidRPr="008B6480">
        <w:rPr>
          <w:rFonts w:ascii="Consolas" w:eastAsia="Times New Roman" w:hAnsi="Consolas" w:cs="Consolas"/>
          <w:color w:val="D4D4D4"/>
          <w:sz w:val="21"/>
          <w:szCs w:val="21"/>
          <w:lang w:val="en-US" w:eastAsia="pt-BR"/>
        </w:rPr>
        <w:t> || </w:t>
      </w:r>
      <w:r w:rsidRPr="008B6480">
        <w:rPr>
          <w:rFonts w:ascii="Consolas" w:eastAsia="Times New Roman" w:hAnsi="Consolas" w:cs="Consolas"/>
          <w:color w:val="CE9178"/>
          <w:sz w:val="21"/>
          <w:szCs w:val="21"/>
          <w:lang w:val="en-US" w:eastAsia="pt-BR"/>
        </w:rPr>
        <w:t>`draggable-item-</w:t>
      </w:r>
      <w:r w:rsidRPr="008B6480">
        <w:rPr>
          <w:rFonts w:ascii="Consolas" w:eastAsia="Times New Roman" w:hAnsi="Consolas" w:cs="Consolas"/>
          <w:color w:val="569CD6"/>
          <w:sz w:val="21"/>
          <w:szCs w:val="21"/>
          <w:lang w:val="en-US" w:eastAsia="pt-BR"/>
        </w:rPr>
        <w:t>${</w:t>
      </w:r>
      <w:r w:rsidRPr="008B6480">
        <w:rPr>
          <w:rFonts w:ascii="Consolas" w:eastAsia="Times New Roman" w:hAnsi="Consolas" w:cs="Consolas"/>
          <w:color w:val="9CDCFE"/>
          <w:sz w:val="21"/>
          <w:szCs w:val="21"/>
          <w:lang w:val="en-US" w:eastAsia="pt-BR"/>
        </w:rPr>
        <w:t>index</w:t>
      </w:r>
      <w:r w:rsidRPr="008B6480">
        <w:rPr>
          <w:rFonts w:ascii="Consolas" w:eastAsia="Times New Roman" w:hAnsi="Consolas" w:cs="Consolas"/>
          <w:color w:val="569CD6"/>
          <w:sz w:val="21"/>
          <w:szCs w:val="21"/>
          <w:lang w:val="en-US" w:eastAsia="pt-BR"/>
        </w:rPr>
        <w:t>}</w:t>
      </w:r>
      <w:r w:rsidRPr="008B6480">
        <w:rPr>
          <w:rFonts w:ascii="Consolas" w:eastAsia="Times New Roman" w:hAnsi="Consolas" w:cs="Consolas"/>
          <w:color w:val="CE9178"/>
          <w:sz w:val="21"/>
          <w:szCs w:val="21"/>
          <w:lang w:val="en-US" w:eastAsia="pt-BR"/>
        </w:rPr>
        <w:t>`</w:t>
      </w:r>
    </w:p>
    <w:p w14:paraId="336D049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val="en-US" w:eastAsia="pt-BR"/>
        </w:rPr>
        <w:t>            </w:t>
      </w:r>
      <w:proofErr w:type="spellStart"/>
      <w:proofErr w:type="gramStart"/>
      <w:r w:rsidRPr="008B6480">
        <w:rPr>
          <w:rFonts w:ascii="Consolas" w:eastAsia="Times New Roman" w:hAnsi="Consolas" w:cs="Consolas"/>
          <w:color w:val="9CDCFE"/>
          <w:sz w:val="21"/>
          <w:szCs w:val="21"/>
          <w:lang w:eastAsia="pt-BR"/>
        </w:rPr>
        <w:t>item</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ondragstart</w:t>
      </w:r>
      <w:proofErr w:type="spellEnd"/>
      <w:proofErr w:type="gramEnd"/>
      <w:r w:rsidRPr="008B6480">
        <w:rPr>
          <w:rFonts w:ascii="Consolas" w:eastAsia="Times New Roman" w:hAnsi="Consolas" w:cs="Consolas"/>
          <w:color w:val="D4D4D4"/>
          <w:sz w:val="21"/>
          <w:szCs w:val="21"/>
          <w:lang w:eastAsia="pt-BR"/>
        </w:rPr>
        <w:t> = </w:t>
      </w:r>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569CD6"/>
          <w:sz w:val="21"/>
          <w:szCs w:val="21"/>
          <w:lang w:eastAsia="pt-BR"/>
        </w:rPr>
        <w:t>=&gt;</w:t>
      </w:r>
      <w:r w:rsidRPr="008B6480">
        <w:rPr>
          <w:rFonts w:ascii="Consolas" w:eastAsia="Times New Roman" w:hAnsi="Consolas" w:cs="Consolas"/>
          <w:color w:val="D4D4D4"/>
          <w:sz w:val="21"/>
          <w:szCs w:val="21"/>
          <w:lang w:eastAsia="pt-BR"/>
        </w:rPr>
        <w:t> </w:t>
      </w:r>
    </w:p>
    <w:p w14:paraId="7854F0C2"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proofErr w:type="gramStart"/>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9CDCFE"/>
          <w:sz w:val="21"/>
          <w:szCs w:val="21"/>
          <w:lang w:eastAsia="pt-BR"/>
        </w:rPr>
        <w:t>dataTransfer</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setData</w:t>
      </w:r>
      <w:proofErr w:type="spellEnd"/>
      <w:proofErr w:type="gram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CE9178"/>
          <w:sz w:val="21"/>
          <w:szCs w:val="21"/>
          <w:lang w:eastAsia="pt-BR"/>
        </w:rPr>
        <w:t>'item-id'</w:t>
      </w: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9CDCFE"/>
          <w:sz w:val="21"/>
          <w:szCs w:val="21"/>
          <w:lang w:eastAsia="pt-BR"/>
        </w:rPr>
        <w:t>target</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9CDCFE"/>
          <w:sz w:val="21"/>
          <w:szCs w:val="21"/>
          <w:lang w:eastAsia="pt-BR"/>
        </w:rPr>
        <w:t>id</w:t>
      </w:r>
      <w:r w:rsidRPr="008B6480">
        <w:rPr>
          <w:rFonts w:ascii="Consolas" w:eastAsia="Times New Roman" w:hAnsi="Consolas" w:cs="Consolas"/>
          <w:color w:val="D4D4D4"/>
          <w:sz w:val="21"/>
          <w:szCs w:val="21"/>
          <w:lang w:eastAsia="pt-BR"/>
        </w:rPr>
        <w:t>)</w:t>
      </w:r>
    </w:p>
    <w:p w14:paraId="6DA54A9E"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
    <w:p w14:paraId="792C913F"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p>
    <w:p w14:paraId="3DCD15D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6A9955"/>
          <w:sz w:val="21"/>
          <w:szCs w:val="21"/>
          <w:lang w:eastAsia="pt-BR"/>
        </w:rPr>
        <w:t>/*a zona de drop, ou seja, que posso soltar é onde tem o atributo [wm-</w:t>
      </w:r>
      <w:proofErr w:type="gramStart"/>
      <w:r w:rsidRPr="008B6480">
        <w:rPr>
          <w:rFonts w:ascii="Consolas" w:eastAsia="Times New Roman" w:hAnsi="Consolas" w:cs="Consolas"/>
          <w:color w:val="6A9955"/>
          <w:sz w:val="21"/>
          <w:szCs w:val="21"/>
          <w:lang w:eastAsia="pt-BR"/>
        </w:rPr>
        <w:t>dropzone]*</w:t>
      </w:r>
      <w:proofErr w:type="gramEnd"/>
      <w:r w:rsidRPr="008B6480">
        <w:rPr>
          <w:rFonts w:ascii="Consolas" w:eastAsia="Times New Roman" w:hAnsi="Consolas" w:cs="Consolas"/>
          <w:color w:val="6A9955"/>
          <w:sz w:val="21"/>
          <w:szCs w:val="21"/>
          <w:lang w:eastAsia="pt-BR"/>
        </w:rPr>
        <w:t>/</w:t>
      </w:r>
    </w:p>
    <w:p w14:paraId="7FCBF853"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569CD6"/>
          <w:sz w:val="21"/>
          <w:szCs w:val="21"/>
          <w:lang w:eastAsia="pt-BR"/>
        </w:rPr>
        <w:t>const</w:t>
      </w: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4FC1FF"/>
          <w:sz w:val="21"/>
          <w:szCs w:val="21"/>
          <w:lang w:eastAsia="pt-BR"/>
        </w:rPr>
        <w:t>dropzones</w:t>
      </w:r>
      <w:r w:rsidRPr="008B6480">
        <w:rPr>
          <w:rFonts w:ascii="Consolas" w:eastAsia="Times New Roman" w:hAnsi="Consolas" w:cs="Consolas"/>
          <w:color w:val="D4D4D4"/>
          <w:sz w:val="21"/>
          <w:szCs w:val="21"/>
          <w:lang w:eastAsia="pt-BR"/>
        </w:rPr>
        <w:t> = </w:t>
      </w:r>
      <w:proofErr w:type="gramStart"/>
      <w:r w:rsidRPr="008B6480">
        <w:rPr>
          <w:rFonts w:ascii="Consolas" w:eastAsia="Times New Roman" w:hAnsi="Consolas" w:cs="Consolas"/>
          <w:color w:val="9CDCFE"/>
          <w:sz w:val="21"/>
          <w:szCs w:val="21"/>
          <w:lang w:eastAsia="pt-BR"/>
        </w:rPr>
        <w:t>document</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querySelectorAll</w:t>
      </w:r>
      <w:proofErr w:type="gram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CE9178"/>
          <w:sz w:val="21"/>
          <w:szCs w:val="21"/>
          <w:lang w:eastAsia="pt-BR"/>
        </w:rPr>
        <w:t>'[wm-dropzone]'</w:t>
      </w:r>
      <w:r w:rsidRPr="008B6480">
        <w:rPr>
          <w:rFonts w:ascii="Consolas" w:eastAsia="Times New Roman" w:hAnsi="Consolas" w:cs="Consolas"/>
          <w:color w:val="D4D4D4"/>
          <w:sz w:val="21"/>
          <w:szCs w:val="21"/>
          <w:lang w:eastAsia="pt-BR"/>
        </w:rPr>
        <w:t>)</w:t>
      </w:r>
    </w:p>
    <w:p w14:paraId="4F0287D4"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p>
    <w:p w14:paraId="2F21BDA3"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lastRenderedPageBreak/>
        <w:t>        </w:t>
      </w:r>
      <w:r w:rsidRPr="008B6480">
        <w:rPr>
          <w:rFonts w:ascii="Consolas" w:eastAsia="Times New Roman" w:hAnsi="Consolas" w:cs="Consolas"/>
          <w:color w:val="6A9955"/>
          <w:sz w:val="21"/>
          <w:szCs w:val="21"/>
          <w:lang w:eastAsia="pt-BR"/>
        </w:rPr>
        <w:t>/*para cada dropzone que eu tenho, quando eu terminar de mover o item, eu dou uma segurada no comporamento padrão</w:t>
      </w:r>
    </w:p>
    <w:p w14:paraId="3C74E617"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6A9955"/>
          <w:sz w:val="21"/>
          <w:szCs w:val="21"/>
          <w:lang w:eastAsia="pt-BR"/>
        </w:rPr>
        <w:t>        quando eu dropar, ou seja, jogar eu realizo a função de pegar do meu dataTransfer o Id do meu item</w:t>
      </w:r>
    </w:p>
    <w:p w14:paraId="6BABCBF5"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6A9955"/>
          <w:sz w:val="21"/>
          <w:szCs w:val="21"/>
          <w:lang w:eastAsia="pt-BR"/>
        </w:rPr>
        <w:t>        e no final adiciono no meu dropzone meu item com o Id que peguei do meu dataTransfer*/</w:t>
      </w:r>
    </w:p>
    <w:p w14:paraId="38BC5A6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proofErr w:type="gramStart"/>
      <w:r w:rsidRPr="008B6480">
        <w:rPr>
          <w:rFonts w:ascii="Consolas" w:eastAsia="Times New Roman" w:hAnsi="Consolas" w:cs="Consolas"/>
          <w:color w:val="4FC1FF"/>
          <w:sz w:val="21"/>
          <w:szCs w:val="21"/>
          <w:lang w:eastAsia="pt-BR"/>
        </w:rPr>
        <w:t>dropzones</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forEach</w:t>
      </w:r>
      <w:proofErr w:type="spellEnd"/>
      <w:proofErr w:type="gramEnd"/>
      <w:r w:rsidRPr="008B6480">
        <w:rPr>
          <w:rFonts w:ascii="Consolas" w:eastAsia="Times New Roman" w:hAnsi="Consolas" w:cs="Consolas"/>
          <w:color w:val="D4D4D4"/>
          <w:sz w:val="21"/>
          <w:szCs w:val="21"/>
          <w:lang w:eastAsia="pt-BR"/>
        </w:rPr>
        <w:t>(</w:t>
      </w:r>
      <w:proofErr w:type="spellStart"/>
      <w:r w:rsidRPr="008B6480">
        <w:rPr>
          <w:rFonts w:ascii="Consolas" w:eastAsia="Times New Roman" w:hAnsi="Consolas" w:cs="Consolas"/>
          <w:color w:val="9CDCFE"/>
          <w:sz w:val="21"/>
          <w:szCs w:val="21"/>
          <w:lang w:eastAsia="pt-BR"/>
        </w:rPr>
        <w:t>dropzone</w:t>
      </w:r>
      <w:proofErr w:type="spellEnd"/>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569CD6"/>
          <w:sz w:val="21"/>
          <w:szCs w:val="21"/>
          <w:lang w:eastAsia="pt-BR"/>
        </w:rPr>
        <w:t>=&gt;</w:t>
      </w:r>
      <w:r w:rsidRPr="008B6480">
        <w:rPr>
          <w:rFonts w:ascii="Consolas" w:eastAsia="Times New Roman" w:hAnsi="Consolas" w:cs="Consolas"/>
          <w:color w:val="D4D4D4"/>
          <w:sz w:val="21"/>
          <w:szCs w:val="21"/>
          <w:lang w:eastAsia="pt-BR"/>
        </w:rPr>
        <w:t> {</w:t>
      </w:r>
    </w:p>
    <w:p w14:paraId="2CE530E8"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proofErr w:type="gramStart"/>
      <w:r w:rsidRPr="008B6480">
        <w:rPr>
          <w:rFonts w:ascii="Consolas" w:eastAsia="Times New Roman" w:hAnsi="Consolas" w:cs="Consolas"/>
          <w:color w:val="9CDCFE"/>
          <w:sz w:val="21"/>
          <w:szCs w:val="21"/>
          <w:lang w:eastAsia="pt-BR"/>
        </w:rPr>
        <w:t>dropzone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ondragover</w:t>
      </w:r>
      <w:proofErr w:type="spellEnd"/>
      <w:proofErr w:type="gramEnd"/>
      <w:r w:rsidRPr="008B6480">
        <w:rPr>
          <w:rFonts w:ascii="Consolas" w:eastAsia="Times New Roman" w:hAnsi="Consolas" w:cs="Consolas"/>
          <w:color w:val="D4D4D4"/>
          <w:sz w:val="21"/>
          <w:szCs w:val="21"/>
          <w:lang w:eastAsia="pt-BR"/>
        </w:rPr>
        <w:t> = </w:t>
      </w:r>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569CD6"/>
          <w:sz w:val="21"/>
          <w:szCs w:val="21"/>
          <w:lang w:eastAsia="pt-BR"/>
        </w:rPr>
        <w:t>=&gt;</w:t>
      </w:r>
      <w:r w:rsidRPr="008B6480">
        <w:rPr>
          <w:rFonts w:ascii="Consolas" w:eastAsia="Times New Roman" w:hAnsi="Consolas" w:cs="Consolas"/>
          <w:color w:val="D4D4D4"/>
          <w:sz w:val="21"/>
          <w:szCs w:val="21"/>
          <w:lang w:eastAsia="pt-BR"/>
        </w:rPr>
        <w:t> </w:t>
      </w:r>
      <w:proofErr w:type="spellStart"/>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preventDefault</w:t>
      </w:r>
      <w:proofErr w:type="spellEnd"/>
      <w:r w:rsidRPr="008B6480">
        <w:rPr>
          <w:rFonts w:ascii="Consolas" w:eastAsia="Times New Roman" w:hAnsi="Consolas" w:cs="Consolas"/>
          <w:color w:val="D4D4D4"/>
          <w:sz w:val="21"/>
          <w:szCs w:val="21"/>
          <w:lang w:eastAsia="pt-BR"/>
        </w:rPr>
        <w:t>()</w:t>
      </w:r>
    </w:p>
    <w:p w14:paraId="6F92080C"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proofErr w:type="gramStart"/>
      <w:r w:rsidRPr="008B6480">
        <w:rPr>
          <w:rFonts w:ascii="Consolas" w:eastAsia="Times New Roman" w:hAnsi="Consolas" w:cs="Consolas"/>
          <w:color w:val="9CDCFE"/>
          <w:sz w:val="21"/>
          <w:szCs w:val="21"/>
          <w:lang w:eastAsia="pt-BR"/>
        </w:rPr>
        <w:t>dropzone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ondrop</w:t>
      </w:r>
      <w:proofErr w:type="spellEnd"/>
      <w:proofErr w:type="gramEnd"/>
      <w:r w:rsidRPr="008B6480">
        <w:rPr>
          <w:rFonts w:ascii="Consolas" w:eastAsia="Times New Roman" w:hAnsi="Consolas" w:cs="Consolas"/>
          <w:color w:val="D4D4D4"/>
          <w:sz w:val="21"/>
          <w:szCs w:val="21"/>
          <w:lang w:eastAsia="pt-BR"/>
        </w:rPr>
        <w:t> = </w:t>
      </w:r>
      <w:proofErr w:type="spellStart"/>
      <w:r w:rsidRPr="008B6480">
        <w:rPr>
          <w:rFonts w:ascii="Consolas" w:eastAsia="Times New Roman" w:hAnsi="Consolas" w:cs="Consolas"/>
          <w:color w:val="569CD6"/>
          <w:sz w:val="21"/>
          <w:szCs w:val="21"/>
          <w:lang w:eastAsia="pt-BR"/>
        </w:rPr>
        <w:t>function</w:t>
      </w:r>
      <w:proofErr w:type="spell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 {</w:t>
      </w:r>
    </w:p>
    <w:p w14:paraId="504BB76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r w:rsidRPr="008B6480">
        <w:rPr>
          <w:rFonts w:ascii="Consolas" w:eastAsia="Times New Roman" w:hAnsi="Consolas" w:cs="Consolas"/>
          <w:color w:val="569CD6"/>
          <w:sz w:val="21"/>
          <w:szCs w:val="21"/>
          <w:lang w:eastAsia="pt-BR"/>
        </w:rPr>
        <w:t>const</w:t>
      </w:r>
      <w:proofErr w:type="spellEnd"/>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4FC1FF"/>
          <w:sz w:val="21"/>
          <w:szCs w:val="21"/>
          <w:lang w:eastAsia="pt-BR"/>
        </w:rPr>
        <w:t>id</w:t>
      </w:r>
      <w:r w:rsidRPr="008B6480">
        <w:rPr>
          <w:rFonts w:ascii="Consolas" w:eastAsia="Times New Roman" w:hAnsi="Consolas" w:cs="Consolas"/>
          <w:color w:val="D4D4D4"/>
          <w:sz w:val="21"/>
          <w:szCs w:val="21"/>
          <w:lang w:eastAsia="pt-BR"/>
        </w:rPr>
        <w:t> = </w:t>
      </w:r>
      <w:proofErr w:type="spellStart"/>
      <w:proofErr w:type="gramStart"/>
      <w:r w:rsidRPr="008B6480">
        <w:rPr>
          <w:rFonts w:ascii="Consolas" w:eastAsia="Times New Roman" w:hAnsi="Consolas" w:cs="Consolas"/>
          <w:color w:val="9CDCFE"/>
          <w:sz w:val="21"/>
          <w:szCs w:val="21"/>
          <w:lang w:eastAsia="pt-BR"/>
        </w:rPr>
        <w:t>e</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9CDCFE"/>
          <w:sz w:val="21"/>
          <w:szCs w:val="21"/>
          <w:lang w:eastAsia="pt-BR"/>
        </w:rPr>
        <w:t>dataTransfer</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getData</w:t>
      </w:r>
      <w:proofErr w:type="spellEnd"/>
      <w:proofErr w:type="gram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CE9178"/>
          <w:sz w:val="21"/>
          <w:szCs w:val="21"/>
          <w:lang w:eastAsia="pt-BR"/>
        </w:rPr>
        <w:t>'item-id'</w:t>
      </w:r>
      <w:r w:rsidRPr="008B6480">
        <w:rPr>
          <w:rFonts w:ascii="Consolas" w:eastAsia="Times New Roman" w:hAnsi="Consolas" w:cs="Consolas"/>
          <w:color w:val="D4D4D4"/>
          <w:sz w:val="21"/>
          <w:szCs w:val="21"/>
          <w:lang w:eastAsia="pt-BR"/>
        </w:rPr>
        <w:t>)</w:t>
      </w:r>
    </w:p>
    <w:p w14:paraId="03C80526"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8B6480">
        <w:rPr>
          <w:rFonts w:ascii="Consolas" w:eastAsia="Times New Roman" w:hAnsi="Consolas" w:cs="Consolas"/>
          <w:color w:val="D4D4D4"/>
          <w:sz w:val="21"/>
          <w:szCs w:val="21"/>
          <w:lang w:eastAsia="pt-BR"/>
        </w:rPr>
        <w:t>                </w:t>
      </w:r>
      <w:proofErr w:type="spellStart"/>
      <w:r w:rsidRPr="008B6480">
        <w:rPr>
          <w:rFonts w:ascii="Consolas" w:eastAsia="Times New Roman" w:hAnsi="Consolas" w:cs="Consolas"/>
          <w:color w:val="569CD6"/>
          <w:sz w:val="21"/>
          <w:szCs w:val="21"/>
          <w:lang w:eastAsia="pt-BR"/>
        </w:rPr>
        <w:t>const</w:t>
      </w:r>
      <w:proofErr w:type="spellEnd"/>
      <w:r w:rsidRPr="008B6480">
        <w:rPr>
          <w:rFonts w:ascii="Consolas" w:eastAsia="Times New Roman" w:hAnsi="Consolas" w:cs="Consolas"/>
          <w:color w:val="D4D4D4"/>
          <w:sz w:val="21"/>
          <w:szCs w:val="21"/>
          <w:lang w:eastAsia="pt-BR"/>
        </w:rPr>
        <w:t> </w:t>
      </w:r>
      <w:r w:rsidRPr="008B6480">
        <w:rPr>
          <w:rFonts w:ascii="Consolas" w:eastAsia="Times New Roman" w:hAnsi="Consolas" w:cs="Consolas"/>
          <w:color w:val="4FC1FF"/>
          <w:sz w:val="21"/>
          <w:szCs w:val="21"/>
          <w:lang w:eastAsia="pt-BR"/>
        </w:rPr>
        <w:t>item</w:t>
      </w:r>
      <w:r w:rsidRPr="008B6480">
        <w:rPr>
          <w:rFonts w:ascii="Consolas" w:eastAsia="Times New Roman" w:hAnsi="Consolas" w:cs="Consolas"/>
          <w:color w:val="D4D4D4"/>
          <w:sz w:val="21"/>
          <w:szCs w:val="21"/>
          <w:lang w:eastAsia="pt-BR"/>
        </w:rPr>
        <w:t> = </w:t>
      </w:r>
      <w:proofErr w:type="spellStart"/>
      <w:proofErr w:type="gramStart"/>
      <w:r w:rsidRPr="008B6480">
        <w:rPr>
          <w:rFonts w:ascii="Consolas" w:eastAsia="Times New Roman" w:hAnsi="Consolas" w:cs="Consolas"/>
          <w:color w:val="9CDCFE"/>
          <w:sz w:val="21"/>
          <w:szCs w:val="21"/>
          <w:lang w:eastAsia="pt-BR"/>
        </w:rPr>
        <w:t>document</w:t>
      </w:r>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DCDCAA"/>
          <w:sz w:val="21"/>
          <w:szCs w:val="21"/>
          <w:lang w:eastAsia="pt-BR"/>
        </w:rPr>
        <w:t>getElementById</w:t>
      </w:r>
      <w:proofErr w:type="spellEnd"/>
      <w:proofErr w:type="gramEnd"/>
      <w:r w:rsidRPr="008B6480">
        <w:rPr>
          <w:rFonts w:ascii="Consolas" w:eastAsia="Times New Roman" w:hAnsi="Consolas" w:cs="Consolas"/>
          <w:color w:val="D4D4D4"/>
          <w:sz w:val="21"/>
          <w:szCs w:val="21"/>
          <w:lang w:eastAsia="pt-BR"/>
        </w:rPr>
        <w:t>(</w:t>
      </w:r>
      <w:r w:rsidRPr="008B6480">
        <w:rPr>
          <w:rFonts w:ascii="Consolas" w:eastAsia="Times New Roman" w:hAnsi="Consolas" w:cs="Consolas"/>
          <w:color w:val="4FC1FF"/>
          <w:sz w:val="21"/>
          <w:szCs w:val="21"/>
          <w:lang w:eastAsia="pt-BR"/>
        </w:rPr>
        <w:t>id</w:t>
      </w:r>
      <w:r w:rsidRPr="008B6480">
        <w:rPr>
          <w:rFonts w:ascii="Consolas" w:eastAsia="Times New Roman" w:hAnsi="Consolas" w:cs="Consolas"/>
          <w:color w:val="D4D4D4"/>
          <w:sz w:val="21"/>
          <w:szCs w:val="21"/>
          <w:lang w:eastAsia="pt-BR"/>
        </w:rPr>
        <w:t>)</w:t>
      </w:r>
    </w:p>
    <w:p w14:paraId="2B7A39A7" w14:textId="77777777" w:rsidR="008B6480" w:rsidRPr="00A706CB"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eastAsia="pt-BR"/>
        </w:rPr>
        <w:t>                </w:t>
      </w:r>
      <w:proofErr w:type="spellStart"/>
      <w:proofErr w:type="gramStart"/>
      <w:r w:rsidRPr="00A706CB">
        <w:rPr>
          <w:rFonts w:ascii="Consolas" w:eastAsia="Times New Roman" w:hAnsi="Consolas" w:cs="Consolas"/>
          <w:color w:val="9CDCFE"/>
          <w:sz w:val="21"/>
          <w:szCs w:val="21"/>
          <w:lang w:val="en-US" w:eastAsia="pt-BR"/>
        </w:rPr>
        <w:t>dropzone</w:t>
      </w:r>
      <w:r w:rsidRPr="00A706CB">
        <w:rPr>
          <w:rFonts w:ascii="Consolas" w:eastAsia="Times New Roman" w:hAnsi="Consolas" w:cs="Consolas"/>
          <w:color w:val="D4D4D4"/>
          <w:sz w:val="21"/>
          <w:szCs w:val="21"/>
          <w:lang w:val="en-US" w:eastAsia="pt-BR"/>
        </w:rPr>
        <w:t>.</w:t>
      </w:r>
      <w:r w:rsidRPr="00A706CB">
        <w:rPr>
          <w:rFonts w:ascii="Consolas" w:eastAsia="Times New Roman" w:hAnsi="Consolas" w:cs="Consolas"/>
          <w:color w:val="DCDCAA"/>
          <w:sz w:val="21"/>
          <w:szCs w:val="21"/>
          <w:lang w:val="en-US" w:eastAsia="pt-BR"/>
        </w:rPr>
        <w:t>appendChild</w:t>
      </w:r>
      <w:proofErr w:type="spellEnd"/>
      <w:proofErr w:type="gramEnd"/>
      <w:r w:rsidRPr="00A706CB">
        <w:rPr>
          <w:rFonts w:ascii="Consolas" w:eastAsia="Times New Roman" w:hAnsi="Consolas" w:cs="Consolas"/>
          <w:color w:val="D4D4D4"/>
          <w:sz w:val="21"/>
          <w:szCs w:val="21"/>
          <w:lang w:val="en-US" w:eastAsia="pt-BR"/>
        </w:rPr>
        <w:t>(</w:t>
      </w:r>
      <w:r w:rsidRPr="00A706CB">
        <w:rPr>
          <w:rFonts w:ascii="Consolas" w:eastAsia="Times New Roman" w:hAnsi="Consolas" w:cs="Consolas"/>
          <w:color w:val="4FC1FF"/>
          <w:sz w:val="21"/>
          <w:szCs w:val="21"/>
          <w:lang w:val="en-US" w:eastAsia="pt-BR"/>
        </w:rPr>
        <w:t>item</w:t>
      </w:r>
      <w:r w:rsidRPr="00A706CB">
        <w:rPr>
          <w:rFonts w:ascii="Consolas" w:eastAsia="Times New Roman" w:hAnsi="Consolas" w:cs="Consolas"/>
          <w:color w:val="D4D4D4"/>
          <w:sz w:val="21"/>
          <w:szCs w:val="21"/>
          <w:lang w:val="en-US" w:eastAsia="pt-BR"/>
        </w:rPr>
        <w:t>)</w:t>
      </w:r>
    </w:p>
    <w:p w14:paraId="0B029403"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A706CB">
        <w:rPr>
          <w:rFonts w:ascii="Consolas" w:eastAsia="Times New Roman" w:hAnsi="Consolas" w:cs="Consolas"/>
          <w:color w:val="D4D4D4"/>
          <w:sz w:val="21"/>
          <w:szCs w:val="21"/>
          <w:lang w:val="en-US" w:eastAsia="pt-BR"/>
        </w:rPr>
        <w:t>            </w:t>
      </w:r>
      <w:r w:rsidRPr="008B6480">
        <w:rPr>
          <w:rFonts w:ascii="Consolas" w:eastAsia="Times New Roman" w:hAnsi="Consolas" w:cs="Consolas"/>
          <w:color w:val="D4D4D4"/>
          <w:sz w:val="21"/>
          <w:szCs w:val="21"/>
          <w:lang w:val="en-US" w:eastAsia="pt-BR"/>
        </w:rPr>
        <w:t>}</w:t>
      </w:r>
    </w:p>
    <w:p w14:paraId="7CF4F07B"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p>
    <w:p w14:paraId="5BBAA421"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D4D4D4"/>
          <w:sz w:val="21"/>
          <w:szCs w:val="21"/>
          <w:lang w:val="en-US" w:eastAsia="pt-BR"/>
        </w:rPr>
        <w:t>    </w:t>
      </w: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script</w:t>
      </w:r>
      <w:r w:rsidRPr="008B6480">
        <w:rPr>
          <w:rFonts w:ascii="Consolas" w:eastAsia="Times New Roman" w:hAnsi="Consolas" w:cs="Consolas"/>
          <w:color w:val="808080"/>
          <w:sz w:val="21"/>
          <w:szCs w:val="21"/>
          <w:lang w:val="en-US" w:eastAsia="pt-BR"/>
        </w:rPr>
        <w:t>&gt;</w:t>
      </w:r>
    </w:p>
    <w:p w14:paraId="22377329"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r w:rsidRPr="008B6480">
        <w:rPr>
          <w:rFonts w:ascii="Consolas" w:eastAsia="Times New Roman" w:hAnsi="Consolas" w:cs="Consolas"/>
          <w:color w:val="808080"/>
          <w:sz w:val="21"/>
          <w:szCs w:val="21"/>
          <w:lang w:val="en-US" w:eastAsia="pt-BR"/>
        </w:rPr>
        <w:t>&lt;/</w:t>
      </w:r>
      <w:r w:rsidRPr="008B6480">
        <w:rPr>
          <w:rFonts w:ascii="Consolas" w:eastAsia="Times New Roman" w:hAnsi="Consolas" w:cs="Consolas"/>
          <w:color w:val="569CD6"/>
          <w:sz w:val="21"/>
          <w:szCs w:val="21"/>
          <w:lang w:val="en-US" w:eastAsia="pt-BR"/>
        </w:rPr>
        <w:t>body</w:t>
      </w:r>
      <w:r w:rsidRPr="008B6480">
        <w:rPr>
          <w:rFonts w:ascii="Consolas" w:eastAsia="Times New Roman" w:hAnsi="Consolas" w:cs="Consolas"/>
          <w:color w:val="808080"/>
          <w:sz w:val="21"/>
          <w:szCs w:val="21"/>
          <w:lang w:val="en-US" w:eastAsia="pt-BR"/>
        </w:rPr>
        <w:t>&gt;</w:t>
      </w:r>
    </w:p>
    <w:p w14:paraId="4449B852" w14:textId="77777777" w:rsidR="008B6480" w:rsidRPr="008B6480" w:rsidRDefault="008B6480" w:rsidP="008B6480">
      <w:pPr>
        <w:shd w:val="clear" w:color="auto" w:fill="1E1E1E"/>
        <w:spacing w:after="0" w:line="285" w:lineRule="atLeast"/>
        <w:rPr>
          <w:rFonts w:ascii="Consolas" w:eastAsia="Times New Roman" w:hAnsi="Consolas" w:cs="Consolas"/>
          <w:color w:val="D4D4D4"/>
          <w:sz w:val="21"/>
          <w:szCs w:val="21"/>
          <w:lang w:val="en-US" w:eastAsia="pt-BR"/>
        </w:rPr>
      </w:pPr>
    </w:p>
    <w:p w14:paraId="5B31061E" w14:textId="77777777" w:rsidR="008B6480" w:rsidRPr="00A706CB" w:rsidRDefault="008B6480" w:rsidP="008B6480">
      <w:pPr>
        <w:shd w:val="clear" w:color="auto" w:fill="1E1E1E"/>
        <w:spacing w:after="0" w:line="285" w:lineRule="atLeast"/>
        <w:rPr>
          <w:rFonts w:ascii="Consolas" w:eastAsia="Times New Roman" w:hAnsi="Consolas" w:cs="Consolas"/>
          <w:color w:val="D4D4D4"/>
          <w:sz w:val="21"/>
          <w:szCs w:val="21"/>
          <w:lang w:eastAsia="pt-BR"/>
        </w:rPr>
      </w:pPr>
      <w:r w:rsidRPr="00A706CB">
        <w:rPr>
          <w:rFonts w:ascii="Consolas" w:eastAsia="Times New Roman" w:hAnsi="Consolas" w:cs="Consolas"/>
          <w:color w:val="808080"/>
          <w:sz w:val="21"/>
          <w:szCs w:val="21"/>
          <w:lang w:eastAsia="pt-BR"/>
        </w:rPr>
        <w:t>&lt;/</w:t>
      </w:r>
      <w:proofErr w:type="spellStart"/>
      <w:r w:rsidRPr="00A706CB">
        <w:rPr>
          <w:rFonts w:ascii="Consolas" w:eastAsia="Times New Roman" w:hAnsi="Consolas" w:cs="Consolas"/>
          <w:color w:val="569CD6"/>
          <w:sz w:val="21"/>
          <w:szCs w:val="21"/>
          <w:lang w:eastAsia="pt-BR"/>
        </w:rPr>
        <w:t>html</w:t>
      </w:r>
      <w:proofErr w:type="spellEnd"/>
      <w:r w:rsidRPr="00A706CB">
        <w:rPr>
          <w:rFonts w:ascii="Consolas" w:eastAsia="Times New Roman" w:hAnsi="Consolas" w:cs="Consolas"/>
          <w:color w:val="808080"/>
          <w:sz w:val="21"/>
          <w:szCs w:val="21"/>
          <w:lang w:eastAsia="pt-BR"/>
        </w:rPr>
        <w:t>&gt;</w:t>
      </w:r>
    </w:p>
    <w:p w14:paraId="02C48F0F" w14:textId="77777777" w:rsidR="002F66AD" w:rsidRPr="00A706CB" w:rsidRDefault="002F66AD" w:rsidP="00493CCE">
      <w:pPr>
        <w:rPr>
          <w:sz w:val="24"/>
          <w:szCs w:val="24"/>
          <w:highlight w:val="yellow"/>
          <w:u w:val="single"/>
        </w:rPr>
      </w:pPr>
    </w:p>
    <w:p w14:paraId="49B0E3FA" w14:textId="77777777" w:rsidR="008B6480" w:rsidRDefault="008B6480" w:rsidP="00493CCE">
      <w:pPr>
        <w:rPr>
          <w:sz w:val="24"/>
          <w:szCs w:val="24"/>
          <w:highlight w:val="yellow"/>
          <w:u w:val="single"/>
        </w:rPr>
      </w:pPr>
      <w:r w:rsidRPr="008B6480">
        <w:rPr>
          <w:sz w:val="24"/>
          <w:szCs w:val="24"/>
          <w:highlight w:val="yellow"/>
          <w:u w:val="single"/>
        </w:rPr>
        <w:t>Aqui neste exemplo acima eu</w:t>
      </w:r>
      <w:r>
        <w:rPr>
          <w:sz w:val="24"/>
          <w:szCs w:val="24"/>
          <w:highlight w:val="yellow"/>
          <w:u w:val="single"/>
        </w:rPr>
        <w:t xml:space="preserve"> usei o </w:t>
      </w:r>
      <w:proofErr w:type="spellStart"/>
      <w:r>
        <w:rPr>
          <w:sz w:val="24"/>
          <w:szCs w:val="24"/>
          <w:highlight w:val="yellow"/>
          <w:u w:val="single"/>
        </w:rPr>
        <w:t>DataTransfer</w:t>
      </w:r>
      <w:proofErr w:type="spellEnd"/>
      <w:r>
        <w:rPr>
          <w:sz w:val="24"/>
          <w:szCs w:val="24"/>
          <w:highlight w:val="yellow"/>
          <w:u w:val="single"/>
        </w:rPr>
        <w:t xml:space="preserve"> para </w:t>
      </w:r>
      <w:proofErr w:type="spellStart"/>
      <w:r>
        <w:rPr>
          <w:sz w:val="24"/>
          <w:szCs w:val="24"/>
          <w:highlight w:val="yellow"/>
          <w:u w:val="single"/>
        </w:rPr>
        <w:t>setar</w:t>
      </w:r>
      <w:proofErr w:type="spellEnd"/>
      <w:r>
        <w:rPr>
          <w:sz w:val="24"/>
          <w:szCs w:val="24"/>
          <w:highlight w:val="yellow"/>
          <w:u w:val="single"/>
        </w:rPr>
        <w:t xml:space="preserve"> um ID e depois pegar este ID que </w:t>
      </w:r>
      <w:proofErr w:type="spellStart"/>
      <w:r>
        <w:rPr>
          <w:sz w:val="24"/>
          <w:szCs w:val="24"/>
          <w:highlight w:val="yellow"/>
          <w:u w:val="single"/>
        </w:rPr>
        <w:t>setei</w:t>
      </w:r>
      <w:proofErr w:type="spellEnd"/>
      <w:r>
        <w:rPr>
          <w:sz w:val="24"/>
          <w:szCs w:val="24"/>
          <w:highlight w:val="yellow"/>
          <w:u w:val="single"/>
        </w:rPr>
        <w:t xml:space="preserve"> para uso após terminar de realizar o drag.</w:t>
      </w:r>
    </w:p>
    <w:p w14:paraId="2226CA23" w14:textId="77777777" w:rsidR="00EF12C1" w:rsidRDefault="00EF12C1" w:rsidP="00493CCE">
      <w:pPr>
        <w:rPr>
          <w:sz w:val="24"/>
          <w:szCs w:val="24"/>
          <w:highlight w:val="yellow"/>
          <w:u w:val="single"/>
        </w:rPr>
      </w:pPr>
      <w:r>
        <w:rPr>
          <w:sz w:val="24"/>
          <w:szCs w:val="24"/>
          <w:highlight w:val="yellow"/>
          <w:u w:val="single"/>
        </w:rPr>
        <w:t xml:space="preserve">Agora vamos ver como interceptar um evento de </w:t>
      </w:r>
      <w:proofErr w:type="spellStart"/>
      <w:r>
        <w:rPr>
          <w:sz w:val="24"/>
          <w:szCs w:val="24"/>
          <w:highlight w:val="yellow"/>
          <w:u w:val="single"/>
        </w:rPr>
        <w:t>submit</w:t>
      </w:r>
      <w:proofErr w:type="spellEnd"/>
      <w:r>
        <w:rPr>
          <w:sz w:val="24"/>
          <w:szCs w:val="24"/>
          <w:highlight w:val="yellow"/>
          <w:u w:val="single"/>
        </w:rPr>
        <w:t xml:space="preserve"> de um formulário</w:t>
      </w:r>
      <w:r w:rsidR="00C53AE7">
        <w:rPr>
          <w:sz w:val="24"/>
          <w:szCs w:val="24"/>
          <w:highlight w:val="yellow"/>
          <w:u w:val="single"/>
        </w:rPr>
        <w:t xml:space="preserve"> e pegar informações do meu formulário quando apertar o </w:t>
      </w:r>
      <w:proofErr w:type="spellStart"/>
      <w:r w:rsidR="00C53AE7">
        <w:rPr>
          <w:sz w:val="24"/>
          <w:szCs w:val="24"/>
          <w:highlight w:val="yellow"/>
          <w:u w:val="single"/>
        </w:rPr>
        <w:t>submit</w:t>
      </w:r>
      <w:proofErr w:type="spellEnd"/>
      <w:r>
        <w:rPr>
          <w:sz w:val="24"/>
          <w:szCs w:val="24"/>
          <w:highlight w:val="yellow"/>
          <w:u w:val="single"/>
        </w:rPr>
        <w:t>:</w:t>
      </w:r>
    </w:p>
    <w:p w14:paraId="452562CD"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eastAsia="pt-BR"/>
        </w:rPr>
      </w:pPr>
    </w:p>
    <w:p w14:paraId="464C3441"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eastAsia="pt-BR"/>
        </w:rPr>
      </w:pPr>
      <w:r w:rsidRPr="00533E20">
        <w:rPr>
          <w:rFonts w:ascii="Consolas" w:eastAsia="Times New Roman" w:hAnsi="Consolas" w:cs="Consolas"/>
          <w:color w:val="808080"/>
          <w:sz w:val="21"/>
          <w:szCs w:val="21"/>
          <w:lang w:eastAsia="pt-BR"/>
        </w:rPr>
        <w:t>&lt;</w:t>
      </w:r>
      <w:r w:rsidRPr="00533E20">
        <w:rPr>
          <w:rFonts w:ascii="Consolas" w:eastAsia="Times New Roman" w:hAnsi="Consolas" w:cs="Consolas"/>
          <w:color w:val="569CD6"/>
          <w:sz w:val="21"/>
          <w:szCs w:val="21"/>
          <w:lang w:eastAsia="pt-BR"/>
        </w:rPr>
        <w:t>body</w:t>
      </w:r>
      <w:r w:rsidRPr="00533E20">
        <w:rPr>
          <w:rFonts w:ascii="Consolas" w:eastAsia="Times New Roman" w:hAnsi="Consolas" w:cs="Consolas"/>
          <w:color w:val="D4D4D4"/>
          <w:sz w:val="21"/>
          <w:szCs w:val="21"/>
          <w:lang w:eastAsia="pt-BR"/>
        </w:rPr>
        <w:t> </w:t>
      </w:r>
      <w:proofErr w:type="spellStart"/>
      <w:r w:rsidRPr="00533E20">
        <w:rPr>
          <w:rFonts w:ascii="Consolas" w:eastAsia="Times New Roman" w:hAnsi="Consolas" w:cs="Consolas"/>
          <w:color w:val="9CDCFE"/>
          <w:sz w:val="21"/>
          <w:szCs w:val="21"/>
          <w:lang w:eastAsia="pt-BR"/>
        </w:rPr>
        <w:t>class</w:t>
      </w:r>
      <w:proofErr w:type="spellEnd"/>
      <w:r w:rsidRPr="00533E20">
        <w:rPr>
          <w:rFonts w:ascii="Consolas" w:eastAsia="Times New Roman" w:hAnsi="Consolas" w:cs="Consolas"/>
          <w:color w:val="D4D4D4"/>
          <w:sz w:val="21"/>
          <w:szCs w:val="21"/>
          <w:lang w:eastAsia="pt-BR"/>
        </w:rPr>
        <w:t>=</w:t>
      </w:r>
      <w:r w:rsidRPr="00533E20">
        <w:rPr>
          <w:rFonts w:ascii="Consolas" w:eastAsia="Times New Roman" w:hAnsi="Consolas" w:cs="Consolas"/>
          <w:color w:val="CE9178"/>
          <w:sz w:val="21"/>
          <w:szCs w:val="21"/>
          <w:lang w:eastAsia="pt-BR"/>
        </w:rPr>
        <w:t>"</w:t>
      </w:r>
      <w:proofErr w:type="spellStart"/>
      <w:r w:rsidRPr="00533E20">
        <w:rPr>
          <w:rFonts w:ascii="Consolas" w:eastAsia="Times New Roman" w:hAnsi="Consolas" w:cs="Consolas"/>
          <w:color w:val="CE9178"/>
          <w:sz w:val="21"/>
          <w:szCs w:val="21"/>
          <w:lang w:eastAsia="pt-BR"/>
        </w:rPr>
        <w:t>conteudo</w:t>
      </w:r>
      <w:proofErr w:type="spellEnd"/>
      <w:r w:rsidRPr="00533E20">
        <w:rPr>
          <w:rFonts w:ascii="Consolas" w:eastAsia="Times New Roman" w:hAnsi="Consolas" w:cs="Consolas"/>
          <w:color w:val="CE9178"/>
          <w:sz w:val="21"/>
          <w:szCs w:val="21"/>
          <w:lang w:eastAsia="pt-BR"/>
        </w:rPr>
        <w:t> </w:t>
      </w:r>
      <w:proofErr w:type="spellStart"/>
      <w:r w:rsidRPr="00533E20">
        <w:rPr>
          <w:rFonts w:ascii="Consolas" w:eastAsia="Times New Roman" w:hAnsi="Consolas" w:cs="Consolas"/>
          <w:color w:val="CE9178"/>
          <w:sz w:val="21"/>
          <w:szCs w:val="21"/>
          <w:lang w:eastAsia="pt-BR"/>
        </w:rPr>
        <w:t>exercicio</w:t>
      </w:r>
      <w:proofErr w:type="spellEnd"/>
      <w:r w:rsidRPr="00533E20">
        <w:rPr>
          <w:rFonts w:ascii="Consolas" w:eastAsia="Times New Roman" w:hAnsi="Consolas" w:cs="Consolas"/>
          <w:color w:val="CE9178"/>
          <w:sz w:val="21"/>
          <w:szCs w:val="21"/>
          <w:lang w:eastAsia="pt-BR"/>
        </w:rPr>
        <w:t>"</w:t>
      </w:r>
      <w:r w:rsidRPr="00533E20">
        <w:rPr>
          <w:rFonts w:ascii="Consolas" w:eastAsia="Times New Roman" w:hAnsi="Consolas" w:cs="Consolas"/>
          <w:color w:val="808080"/>
          <w:sz w:val="21"/>
          <w:szCs w:val="21"/>
          <w:lang w:eastAsia="pt-BR"/>
        </w:rPr>
        <w:t>&gt;</w:t>
      </w:r>
    </w:p>
    <w:p w14:paraId="747D7D06"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eastAsia="pt-BR"/>
        </w:rPr>
      </w:pPr>
      <w:r w:rsidRPr="00533E20">
        <w:rPr>
          <w:rFonts w:ascii="Consolas" w:eastAsia="Times New Roman" w:hAnsi="Consolas" w:cs="Consolas"/>
          <w:color w:val="D4D4D4"/>
          <w:sz w:val="21"/>
          <w:szCs w:val="21"/>
          <w:lang w:eastAsia="pt-BR"/>
        </w:rPr>
        <w:t>    </w:t>
      </w:r>
      <w:r w:rsidRPr="00533E20">
        <w:rPr>
          <w:rFonts w:ascii="Consolas" w:eastAsia="Times New Roman" w:hAnsi="Consolas" w:cs="Consolas"/>
          <w:color w:val="808080"/>
          <w:sz w:val="21"/>
          <w:szCs w:val="21"/>
          <w:lang w:eastAsia="pt-BR"/>
        </w:rPr>
        <w:t>&lt;</w:t>
      </w:r>
      <w:r w:rsidRPr="00533E20">
        <w:rPr>
          <w:rFonts w:ascii="Consolas" w:eastAsia="Times New Roman" w:hAnsi="Consolas" w:cs="Consolas"/>
          <w:color w:val="569CD6"/>
          <w:sz w:val="21"/>
          <w:szCs w:val="21"/>
          <w:lang w:eastAsia="pt-BR"/>
        </w:rPr>
        <w:t>h1</w:t>
      </w:r>
      <w:r w:rsidRPr="00533E20">
        <w:rPr>
          <w:rFonts w:ascii="Consolas" w:eastAsia="Times New Roman" w:hAnsi="Consolas" w:cs="Consolas"/>
          <w:color w:val="808080"/>
          <w:sz w:val="21"/>
          <w:szCs w:val="21"/>
          <w:lang w:eastAsia="pt-BR"/>
        </w:rPr>
        <w:t>&gt;</w:t>
      </w:r>
      <w:r w:rsidRPr="00533E20">
        <w:rPr>
          <w:rFonts w:ascii="Consolas" w:eastAsia="Times New Roman" w:hAnsi="Consolas" w:cs="Consolas"/>
          <w:color w:val="D4D4D4"/>
          <w:sz w:val="21"/>
          <w:szCs w:val="21"/>
          <w:lang w:eastAsia="pt-BR"/>
        </w:rPr>
        <w:t>Formulário</w:t>
      </w:r>
      <w:r w:rsidRPr="00533E20">
        <w:rPr>
          <w:rFonts w:ascii="Consolas" w:eastAsia="Times New Roman" w:hAnsi="Consolas" w:cs="Consolas"/>
          <w:color w:val="808080"/>
          <w:sz w:val="21"/>
          <w:szCs w:val="21"/>
          <w:lang w:eastAsia="pt-BR"/>
        </w:rPr>
        <w:t>&lt;/</w:t>
      </w:r>
      <w:r w:rsidRPr="00533E20">
        <w:rPr>
          <w:rFonts w:ascii="Consolas" w:eastAsia="Times New Roman" w:hAnsi="Consolas" w:cs="Consolas"/>
          <w:color w:val="569CD6"/>
          <w:sz w:val="21"/>
          <w:szCs w:val="21"/>
          <w:lang w:eastAsia="pt-BR"/>
        </w:rPr>
        <w:t>h1</w:t>
      </w:r>
      <w:r w:rsidRPr="00533E20">
        <w:rPr>
          <w:rFonts w:ascii="Consolas" w:eastAsia="Times New Roman" w:hAnsi="Consolas" w:cs="Consolas"/>
          <w:color w:val="808080"/>
          <w:sz w:val="21"/>
          <w:szCs w:val="21"/>
          <w:lang w:eastAsia="pt-BR"/>
        </w:rPr>
        <w:t>&gt;</w:t>
      </w:r>
    </w:p>
    <w:p w14:paraId="0D32401A"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eastAsia="pt-BR"/>
        </w:rPr>
      </w:pPr>
      <w:r w:rsidRPr="00533E20">
        <w:rPr>
          <w:rFonts w:ascii="Consolas" w:eastAsia="Times New Roman" w:hAnsi="Consolas" w:cs="Consolas"/>
          <w:color w:val="D4D4D4"/>
          <w:sz w:val="21"/>
          <w:szCs w:val="21"/>
          <w:lang w:eastAsia="pt-BR"/>
        </w:rPr>
        <w:t>    </w:t>
      </w:r>
      <w:r w:rsidRPr="00533E20">
        <w:rPr>
          <w:rFonts w:ascii="Consolas" w:eastAsia="Times New Roman" w:hAnsi="Consolas" w:cs="Consolas"/>
          <w:color w:val="808080"/>
          <w:sz w:val="21"/>
          <w:szCs w:val="21"/>
          <w:lang w:eastAsia="pt-BR"/>
        </w:rPr>
        <w:t>&lt;</w:t>
      </w:r>
      <w:r w:rsidRPr="00533E20">
        <w:rPr>
          <w:rFonts w:ascii="Consolas" w:eastAsia="Times New Roman" w:hAnsi="Consolas" w:cs="Consolas"/>
          <w:color w:val="569CD6"/>
          <w:sz w:val="21"/>
          <w:szCs w:val="21"/>
          <w:lang w:eastAsia="pt-BR"/>
        </w:rPr>
        <w:t>form</w:t>
      </w:r>
      <w:r w:rsidRPr="00533E20">
        <w:rPr>
          <w:rFonts w:ascii="Consolas" w:eastAsia="Times New Roman" w:hAnsi="Consolas" w:cs="Consolas"/>
          <w:color w:val="D4D4D4"/>
          <w:sz w:val="21"/>
          <w:szCs w:val="21"/>
          <w:lang w:eastAsia="pt-BR"/>
        </w:rPr>
        <w:t> </w:t>
      </w:r>
      <w:r w:rsidRPr="00533E20">
        <w:rPr>
          <w:rFonts w:ascii="Consolas" w:eastAsia="Times New Roman" w:hAnsi="Consolas" w:cs="Consolas"/>
          <w:color w:val="9CDCFE"/>
          <w:sz w:val="21"/>
          <w:szCs w:val="21"/>
          <w:lang w:eastAsia="pt-BR"/>
        </w:rPr>
        <w:t>name</w:t>
      </w:r>
      <w:r w:rsidRPr="00533E20">
        <w:rPr>
          <w:rFonts w:ascii="Consolas" w:eastAsia="Times New Roman" w:hAnsi="Consolas" w:cs="Consolas"/>
          <w:color w:val="D4D4D4"/>
          <w:sz w:val="21"/>
          <w:szCs w:val="21"/>
          <w:lang w:eastAsia="pt-BR"/>
        </w:rPr>
        <w:t>=</w:t>
      </w:r>
      <w:r w:rsidRPr="00533E20">
        <w:rPr>
          <w:rFonts w:ascii="Consolas" w:eastAsia="Times New Roman" w:hAnsi="Consolas" w:cs="Consolas"/>
          <w:color w:val="CE9178"/>
          <w:sz w:val="21"/>
          <w:szCs w:val="21"/>
          <w:lang w:eastAsia="pt-BR"/>
        </w:rPr>
        <w:t>"pesquisa"</w:t>
      </w:r>
      <w:r w:rsidRPr="00533E20">
        <w:rPr>
          <w:rFonts w:ascii="Consolas" w:eastAsia="Times New Roman" w:hAnsi="Consolas" w:cs="Consolas"/>
          <w:color w:val="D4D4D4"/>
          <w:sz w:val="21"/>
          <w:szCs w:val="21"/>
          <w:lang w:eastAsia="pt-BR"/>
        </w:rPr>
        <w:t> </w:t>
      </w:r>
      <w:r w:rsidRPr="00533E20">
        <w:rPr>
          <w:rFonts w:ascii="Consolas" w:eastAsia="Times New Roman" w:hAnsi="Consolas" w:cs="Consolas"/>
          <w:color w:val="9CDCFE"/>
          <w:sz w:val="21"/>
          <w:szCs w:val="21"/>
          <w:lang w:eastAsia="pt-BR"/>
        </w:rPr>
        <w:t>action</w:t>
      </w:r>
      <w:r w:rsidRPr="00533E20">
        <w:rPr>
          <w:rFonts w:ascii="Consolas" w:eastAsia="Times New Roman" w:hAnsi="Consolas" w:cs="Consolas"/>
          <w:color w:val="D4D4D4"/>
          <w:sz w:val="21"/>
          <w:szCs w:val="21"/>
          <w:lang w:eastAsia="pt-BR"/>
        </w:rPr>
        <w:t>=</w:t>
      </w:r>
      <w:r w:rsidRPr="00533E20">
        <w:rPr>
          <w:rFonts w:ascii="Consolas" w:eastAsia="Times New Roman" w:hAnsi="Consolas" w:cs="Consolas"/>
          <w:color w:val="CE9178"/>
          <w:sz w:val="21"/>
          <w:szCs w:val="21"/>
          <w:lang w:eastAsia="pt-BR"/>
        </w:rPr>
        <w:t>"http://www.google.com.br/search"</w:t>
      </w:r>
      <w:r w:rsidRPr="00533E20">
        <w:rPr>
          <w:rFonts w:ascii="Consolas" w:eastAsia="Times New Roman" w:hAnsi="Consolas" w:cs="Consolas"/>
          <w:color w:val="808080"/>
          <w:sz w:val="21"/>
          <w:szCs w:val="21"/>
          <w:lang w:eastAsia="pt-BR"/>
        </w:rPr>
        <w:t>&gt;</w:t>
      </w:r>
    </w:p>
    <w:p w14:paraId="5BD1CEBB"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input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type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"text"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name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"q"</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placeholder</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w:t>
      </w:r>
      <w:proofErr w:type="spellStart"/>
      <w:r w:rsidRPr="00533E20">
        <w:rPr>
          <w:rFonts w:ascii="Consolas" w:eastAsia="Times New Roman" w:hAnsi="Consolas" w:cs="Consolas"/>
          <w:color w:val="CE9178"/>
          <w:sz w:val="21"/>
          <w:szCs w:val="21"/>
          <w:lang w:val="en-US" w:eastAsia="pt-BR"/>
        </w:rPr>
        <w:t>Digite</w:t>
      </w:r>
      <w:proofErr w:type="spellEnd"/>
      <w:r w:rsidRPr="00533E20">
        <w:rPr>
          <w:rFonts w:ascii="Consolas" w:eastAsia="Times New Roman" w:hAnsi="Consolas" w:cs="Consolas"/>
          <w:color w:val="CE9178"/>
          <w:sz w:val="21"/>
          <w:szCs w:val="21"/>
          <w:lang w:val="en-US" w:eastAsia="pt-BR"/>
        </w:rPr>
        <w:t> o </w:t>
      </w:r>
      <w:proofErr w:type="spellStart"/>
      <w:r w:rsidRPr="00533E20">
        <w:rPr>
          <w:rFonts w:ascii="Consolas" w:eastAsia="Times New Roman" w:hAnsi="Consolas" w:cs="Consolas"/>
          <w:color w:val="CE9178"/>
          <w:sz w:val="21"/>
          <w:szCs w:val="21"/>
          <w:lang w:val="en-US" w:eastAsia="pt-BR"/>
        </w:rPr>
        <w:t>termo</w:t>
      </w:r>
      <w:proofErr w:type="spellEnd"/>
      <w:r w:rsidRPr="00533E20">
        <w:rPr>
          <w:rFonts w:ascii="Consolas" w:eastAsia="Times New Roman" w:hAnsi="Consolas" w:cs="Consolas"/>
          <w:color w:val="CE9178"/>
          <w:sz w:val="21"/>
          <w:szCs w:val="21"/>
          <w:lang w:val="en-US" w:eastAsia="pt-BR"/>
        </w:rPr>
        <w:t>..."</w:t>
      </w:r>
      <w:r w:rsidRPr="00533E20">
        <w:rPr>
          <w:rFonts w:ascii="Consolas" w:eastAsia="Times New Roman" w:hAnsi="Consolas" w:cs="Consolas"/>
          <w:color w:val="808080"/>
          <w:sz w:val="21"/>
          <w:szCs w:val="21"/>
          <w:lang w:val="en-US" w:eastAsia="pt-BR"/>
        </w:rPr>
        <w:t>&gt;</w:t>
      </w:r>
    </w:p>
    <w:p w14:paraId="1AF4B8FF"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select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name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"hl"</w:t>
      </w:r>
      <w:r w:rsidRPr="00533E20">
        <w:rPr>
          <w:rFonts w:ascii="Consolas" w:eastAsia="Times New Roman" w:hAnsi="Consolas" w:cs="Consolas"/>
          <w:color w:val="808080"/>
          <w:sz w:val="21"/>
          <w:szCs w:val="21"/>
          <w:lang w:val="en-US" w:eastAsia="pt-BR"/>
        </w:rPr>
        <w:t>&gt;</w:t>
      </w:r>
    </w:p>
    <w:p w14:paraId="3969D90B"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option</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value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"pt-br"</w:t>
      </w:r>
      <w:r w:rsidRPr="00533E20">
        <w:rPr>
          <w:rFonts w:ascii="Consolas" w:eastAsia="Times New Roman" w:hAnsi="Consolas" w:cs="Consolas"/>
          <w:color w:val="808080"/>
          <w:sz w:val="21"/>
          <w:szCs w:val="21"/>
          <w:lang w:val="en-US" w:eastAsia="pt-BR"/>
        </w:rPr>
        <w:t>&gt;</w:t>
      </w:r>
      <w:r w:rsidRPr="00533E20">
        <w:rPr>
          <w:rFonts w:ascii="Consolas" w:eastAsia="Times New Roman" w:hAnsi="Consolas" w:cs="Consolas"/>
          <w:color w:val="D4D4D4"/>
          <w:sz w:val="21"/>
          <w:szCs w:val="21"/>
          <w:lang w:val="en-US" w:eastAsia="pt-BR"/>
        </w:rPr>
        <w:t>Português (Brasil)</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option</w:t>
      </w:r>
      <w:r w:rsidRPr="00533E20">
        <w:rPr>
          <w:rFonts w:ascii="Consolas" w:eastAsia="Times New Roman" w:hAnsi="Consolas" w:cs="Consolas"/>
          <w:color w:val="808080"/>
          <w:sz w:val="21"/>
          <w:szCs w:val="21"/>
          <w:lang w:val="en-US" w:eastAsia="pt-BR"/>
        </w:rPr>
        <w:t>&gt;</w:t>
      </w:r>
    </w:p>
    <w:p w14:paraId="2CB83CA3"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option</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value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"en-us"</w:t>
      </w:r>
      <w:r w:rsidRPr="00533E20">
        <w:rPr>
          <w:rFonts w:ascii="Consolas" w:eastAsia="Times New Roman" w:hAnsi="Consolas" w:cs="Consolas"/>
          <w:color w:val="808080"/>
          <w:sz w:val="21"/>
          <w:szCs w:val="21"/>
          <w:lang w:val="en-US" w:eastAsia="pt-BR"/>
        </w:rPr>
        <w:t>&gt;</w:t>
      </w:r>
      <w:r w:rsidRPr="00533E20">
        <w:rPr>
          <w:rFonts w:ascii="Consolas" w:eastAsia="Times New Roman" w:hAnsi="Consolas" w:cs="Consolas"/>
          <w:color w:val="D4D4D4"/>
          <w:sz w:val="21"/>
          <w:szCs w:val="21"/>
          <w:lang w:val="en-US" w:eastAsia="pt-BR"/>
        </w:rPr>
        <w:t>Inglês (Americano)</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option</w:t>
      </w:r>
      <w:r w:rsidRPr="00533E20">
        <w:rPr>
          <w:rFonts w:ascii="Consolas" w:eastAsia="Times New Roman" w:hAnsi="Consolas" w:cs="Consolas"/>
          <w:color w:val="808080"/>
          <w:sz w:val="21"/>
          <w:szCs w:val="21"/>
          <w:lang w:val="en-US" w:eastAsia="pt-BR"/>
        </w:rPr>
        <w:t>&gt;</w:t>
      </w:r>
    </w:p>
    <w:p w14:paraId="32FAF130"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select</w:t>
      </w:r>
      <w:r w:rsidRPr="00533E20">
        <w:rPr>
          <w:rFonts w:ascii="Consolas" w:eastAsia="Times New Roman" w:hAnsi="Consolas" w:cs="Consolas"/>
          <w:color w:val="808080"/>
          <w:sz w:val="21"/>
          <w:szCs w:val="21"/>
          <w:lang w:val="en-US" w:eastAsia="pt-BR"/>
        </w:rPr>
        <w:t>&gt;</w:t>
      </w:r>
    </w:p>
    <w:p w14:paraId="60038C36"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button</w:t>
      </w:r>
      <w:r w:rsidRPr="00533E20">
        <w:rPr>
          <w:rFonts w:ascii="Consolas" w:eastAsia="Times New Roman" w:hAnsi="Consolas" w:cs="Consolas"/>
          <w:color w:val="D4D4D4"/>
          <w:sz w:val="21"/>
          <w:szCs w:val="21"/>
          <w:lang w:val="en-US" w:eastAsia="pt-BR"/>
        </w:rPr>
        <w:t> </w:t>
      </w:r>
      <w:proofErr w:type="spellStart"/>
      <w:r w:rsidRPr="00533E20">
        <w:rPr>
          <w:rFonts w:ascii="Consolas" w:eastAsia="Times New Roman" w:hAnsi="Consolas" w:cs="Consolas"/>
          <w:color w:val="9CDCFE"/>
          <w:sz w:val="21"/>
          <w:szCs w:val="21"/>
          <w:lang w:val="en-US" w:eastAsia="pt-BR"/>
        </w:rPr>
        <w:t>wm</w:t>
      </w:r>
      <w:proofErr w:type="spellEnd"/>
      <w:r w:rsidRPr="00533E20">
        <w:rPr>
          <w:rFonts w:ascii="Consolas" w:eastAsia="Times New Roman" w:hAnsi="Consolas" w:cs="Consolas"/>
          <w:color w:val="9CDCFE"/>
          <w:sz w:val="21"/>
          <w:szCs w:val="21"/>
          <w:lang w:val="en-US" w:eastAsia="pt-BR"/>
        </w:rPr>
        <w:t>-submit</w:t>
      </w:r>
      <w:r w:rsidRPr="00533E20">
        <w:rPr>
          <w:rFonts w:ascii="Consolas" w:eastAsia="Times New Roman" w:hAnsi="Consolas" w:cs="Consolas"/>
          <w:color w:val="808080"/>
          <w:sz w:val="21"/>
          <w:szCs w:val="21"/>
          <w:lang w:val="en-US" w:eastAsia="pt-BR"/>
        </w:rPr>
        <w:t>&gt;</w:t>
      </w:r>
      <w:proofErr w:type="spellStart"/>
      <w:r w:rsidRPr="00533E20">
        <w:rPr>
          <w:rFonts w:ascii="Consolas" w:eastAsia="Times New Roman" w:hAnsi="Consolas" w:cs="Consolas"/>
          <w:color w:val="D4D4D4"/>
          <w:sz w:val="21"/>
          <w:szCs w:val="21"/>
          <w:lang w:val="en-US" w:eastAsia="pt-BR"/>
        </w:rPr>
        <w:t>Pesquisar</w:t>
      </w:r>
      <w:proofErr w:type="spellEnd"/>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button</w:t>
      </w:r>
      <w:r w:rsidRPr="00533E20">
        <w:rPr>
          <w:rFonts w:ascii="Consolas" w:eastAsia="Times New Roman" w:hAnsi="Consolas" w:cs="Consolas"/>
          <w:color w:val="808080"/>
          <w:sz w:val="21"/>
          <w:szCs w:val="21"/>
          <w:lang w:val="en-US" w:eastAsia="pt-BR"/>
        </w:rPr>
        <w:t>&gt;</w:t>
      </w:r>
    </w:p>
    <w:p w14:paraId="0326E24A"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form</w:t>
      </w:r>
      <w:r w:rsidRPr="00533E20">
        <w:rPr>
          <w:rFonts w:ascii="Consolas" w:eastAsia="Times New Roman" w:hAnsi="Consolas" w:cs="Consolas"/>
          <w:color w:val="808080"/>
          <w:sz w:val="21"/>
          <w:szCs w:val="21"/>
          <w:lang w:val="en-US" w:eastAsia="pt-BR"/>
        </w:rPr>
        <w:t>&gt;</w:t>
      </w:r>
    </w:p>
    <w:p w14:paraId="05C3EF3A"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script</w:t>
      </w:r>
      <w:r w:rsidRPr="00533E20">
        <w:rPr>
          <w:rFonts w:ascii="Consolas" w:eastAsia="Times New Roman" w:hAnsi="Consolas" w:cs="Consolas"/>
          <w:color w:val="808080"/>
          <w:sz w:val="21"/>
          <w:szCs w:val="21"/>
          <w:lang w:val="en-US" w:eastAsia="pt-BR"/>
        </w:rPr>
        <w:t>&gt;</w:t>
      </w:r>
    </w:p>
    <w:p w14:paraId="48BD3C58"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569CD6"/>
          <w:sz w:val="21"/>
          <w:szCs w:val="21"/>
          <w:lang w:val="en-US" w:eastAsia="pt-BR"/>
        </w:rPr>
        <w:t>const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4FC1FF"/>
          <w:sz w:val="21"/>
          <w:szCs w:val="21"/>
          <w:lang w:val="en-US" w:eastAsia="pt-BR"/>
        </w:rPr>
        <w:t>submit</w:t>
      </w:r>
      <w:r w:rsidRPr="00533E20">
        <w:rPr>
          <w:rFonts w:ascii="Consolas" w:eastAsia="Times New Roman" w:hAnsi="Consolas" w:cs="Consolas"/>
          <w:color w:val="D4D4D4"/>
          <w:sz w:val="21"/>
          <w:szCs w:val="21"/>
          <w:lang w:val="en-US" w:eastAsia="pt-BR"/>
        </w:rPr>
        <w:t> = </w:t>
      </w:r>
      <w:proofErr w:type="spellStart"/>
      <w:proofErr w:type="gramStart"/>
      <w:r w:rsidRPr="00533E20">
        <w:rPr>
          <w:rFonts w:ascii="Consolas" w:eastAsia="Times New Roman" w:hAnsi="Consolas" w:cs="Consolas"/>
          <w:color w:val="9CDCFE"/>
          <w:sz w:val="21"/>
          <w:szCs w:val="21"/>
          <w:lang w:val="en-US" w:eastAsia="pt-BR"/>
        </w:rPr>
        <w:t>document</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querySelector</w:t>
      </w:r>
      <w:proofErr w:type="spellEnd"/>
      <w:proofErr w:type="gram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w:t>
      </w:r>
      <w:proofErr w:type="spellStart"/>
      <w:r w:rsidRPr="00533E20">
        <w:rPr>
          <w:rFonts w:ascii="Consolas" w:eastAsia="Times New Roman" w:hAnsi="Consolas" w:cs="Consolas"/>
          <w:color w:val="CE9178"/>
          <w:sz w:val="21"/>
          <w:szCs w:val="21"/>
          <w:lang w:val="en-US" w:eastAsia="pt-BR"/>
        </w:rPr>
        <w:t>wm</w:t>
      </w:r>
      <w:proofErr w:type="spellEnd"/>
      <w:r w:rsidRPr="00533E20">
        <w:rPr>
          <w:rFonts w:ascii="Consolas" w:eastAsia="Times New Roman" w:hAnsi="Consolas" w:cs="Consolas"/>
          <w:color w:val="CE9178"/>
          <w:sz w:val="21"/>
          <w:szCs w:val="21"/>
          <w:lang w:val="en-US" w:eastAsia="pt-BR"/>
        </w:rPr>
        <w:t>-submit]'</w:t>
      </w:r>
      <w:r w:rsidRPr="00533E20">
        <w:rPr>
          <w:rFonts w:ascii="Consolas" w:eastAsia="Times New Roman" w:hAnsi="Consolas" w:cs="Consolas"/>
          <w:color w:val="D4D4D4"/>
          <w:sz w:val="21"/>
          <w:szCs w:val="21"/>
          <w:lang w:val="en-US" w:eastAsia="pt-BR"/>
        </w:rPr>
        <w:t>)</w:t>
      </w:r>
    </w:p>
    <w:p w14:paraId="1EC0D640"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roofErr w:type="spellStart"/>
      <w:proofErr w:type="gramStart"/>
      <w:r w:rsidRPr="00533E20">
        <w:rPr>
          <w:rFonts w:ascii="Consolas" w:eastAsia="Times New Roman" w:hAnsi="Consolas" w:cs="Consolas"/>
          <w:color w:val="4FC1FF"/>
          <w:sz w:val="21"/>
          <w:szCs w:val="21"/>
          <w:lang w:val="en-US" w:eastAsia="pt-BR"/>
        </w:rPr>
        <w:t>submit</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9CDCFE"/>
          <w:sz w:val="21"/>
          <w:szCs w:val="21"/>
          <w:lang w:val="en-US" w:eastAsia="pt-BR"/>
        </w:rPr>
        <w:t>onclick</w:t>
      </w:r>
      <w:proofErr w:type="spellEnd"/>
      <w:proofErr w:type="gramEnd"/>
      <w:r w:rsidRPr="00533E20">
        <w:rPr>
          <w:rFonts w:ascii="Consolas" w:eastAsia="Times New Roman" w:hAnsi="Consolas" w:cs="Consolas"/>
          <w:color w:val="D4D4D4"/>
          <w:sz w:val="21"/>
          <w:szCs w:val="21"/>
          <w:lang w:val="en-US" w:eastAsia="pt-BR"/>
        </w:rPr>
        <w:t> = </w:t>
      </w:r>
      <w:proofErr w:type="spellStart"/>
      <w:r w:rsidRPr="00533E20">
        <w:rPr>
          <w:rFonts w:ascii="Consolas" w:eastAsia="Times New Roman" w:hAnsi="Consolas" w:cs="Consolas"/>
          <w:color w:val="DCDCAA"/>
          <w:sz w:val="21"/>
          <w:szCs w:val="21"/>
          <w:lang w:val="en-US" w:eastAsia="pt-BR"/>
        </w:rPr>
        <w:t>functionr</w:t>
      </w:r>
      <w:proofErr w:type="spell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9CDCFE"/>
          <w:sz w:val="21"/>
          <w:szCs w:val="21"/>
          <w:lang w:val="en-US" w:eastAsia="pt-BR"/>
        </w:rPr>
        <w:t>e</w:t>
      </w:r>
      <w:r w:rsidRPr="00533E20">
        <w:rPr>
          <w:rFonts w:ascii="Consolas" w:eastAsia="Times New Roman" w:hAnsi="Consolas" w:cs="Consolas"/>
          <w:color w:val="D4D4D4"/>
          <w:sz w:val="21"/>
          <w:szCs w:val="21"/>
          <w:lang w:val="en-US" w:eastAsia="pt-BR"/>
        </w:rPr>
        <w:t>) {</w:t>
      </w:r>
    </w:p>
    <w:p w14:paraId="66E81B15"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roofErr w:type="spellStart"/>
      <w:proofErr w:type="gramStart"/>
      <w:r w:rsidRPr="00533E20">
        <w:rPr>
          <w:rFonts w:ascii="Consolas" w:eastAsia="Times New Roman" w:hAnsi="Consolas" w:cs="Consolas"/>
          <w:color w:val="9CDCFE"/>
          <w:sz w:val="21"/>
          <w:szCs w:val="21"/>
          <w:lang w:val="en-US" w:eastAsia="pt-BR"/>
        </w:rPr>
        <w:t>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preventDefault</w:t>
      </w:r>
      <w:proofErr w:type="spellEnd"/>
      <w:proofErr w:type="gramEnd"/>
      <w:r w:rsidRPr="00533E20">
        <w:rPr>
          <w:rFonts w:ascii="Consolas" w:eastAsia="Times New Roman" w:hAnsi="Consolas" w:cs="Consolas"/>
          <w:color w:val="D4D4D4"/>
          <w:sz w:val="21"/>
          <w:szCs w:val="21"/>
          <w:lang w:val="en-US" w:eastAsia="pt-BR"/>
        </w:rPr>
        <w:t>()</w:t>
      </w:r>
    </w:p>
    <w:p w14:paraId="7163D98E"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p>
    <w:p w14:paraId="1E9E1021"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569CD6"/>
          <w:sz w:val="21"/>
          <w:szCs w:val="21"/>
          <w:lang w:val="en-US" w:eastAsia="pt-BR"/>
        </w:rPr>
        <w:t>const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4FC1FF"/>
          <w:sz w:val="21"/>
          <w:szCs w:val="21"/>
          <w:lang w:val="en-US" w:eastAsia="pt-BR"/>
        </w:rPr>
        <w:t>form</w:t>
      </w:r>
      <w:r w:rsidRPr="00533E20">
        <w:rPr>
          <w:rFonts w:ascii="Consolas" w:eastAsia="Times New Roman" w:hAnsi="Consolas" w:cs="Consolas"/>
          <w:color w:val="D4D4D4"/>
          <w:sz w:val="21"/>
          <w:szCs w:val="21"/>
          <w:lang w:val="en-US" w:eastAsia="pt-BR"/>
        </w:rPr>
        <w:t> = </w:t>
      </w:r>
      <w:proofErr w:type="spellStart"/>
      <w:proofErr w:type="gramStart"/>
      <w:r w:rsidRPr="00533E20">
        <w:rPr>
          <w:rFonts w:ascii="Consolas" w:eastAsia="Times New Roman" w:hAnsi="Consolas" w:cs="Consolas"/>
          <w:color w:val="9CDCFE"/>
          <w:sz w:val="21"/>
          <w:szCs w:val="21"/>
          <w:lang w:val="en-US" w:eastAsia="pt-BR"/>
        </w:rPr>
        <w:t>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9CDCFE"/>
          <w:sz w:val="21"/>
          <w:szCs w:val="21"/>
          <w:lang w:val="en-US" w:eastAsia="pt-BR"/>
        </w:rPr>
        <w:t>target</w:t>
      </w:r>
      <w:proofErr w:type="gram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9CDCFE"/>
          <w:sz w:val="21"/>
          <w:szCs w:val="21"/>
          <w:lang w:val="en-US" w:eastAsia="pt-BR"/>
        </w:rPr>
        <w:t>parentNode</w:t>
      </w:r>
      <w:proofErr w:type="spellEnd"/>
    </w:p>
    <w:p w14:paraId="30DD7910"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569CD6"/>
          <w:sz w:val="21"/>
          <w:szCs w:val="21"/>
          <w:lang w:val="en-US" w:eastAsia="pt-BR"/>
        </w:rPr>
        <w:t>const</w:t>
      </w:r>
      <w:r w:rsidRPr="00533E20">
        <w:rPr>
          <w:rFonts w:ascii="Consolas" w:eastAsia="Times New Roman" w:hAnsi="Consolas" w:cs="Consolas"/>
          <w:color w:val="D4D4D4"/>
          <w:sz w:val="21"/>
          <w:szCs w:val="21"/>
          <w:lang w:val="en-US" w:eastAsia="pt-BR"/>
        </w:rPr>
        <w:t> </w:t>
      </w:r>
      <w:proofErr w:type="spellStart"/>
      <w:r w:rsidRPr="00533E20">
        <w:rPr>
          <w:rFonts w:ascii="Consolas" w:eastAsia="Times New Roman" w:hAnsi="Consolas" w:cs="Consolas"/>
          <w:color w:val="4FC1FF"/>
          <w:sz w:val="21"/>
          <w:szCs w:val="21"/>
          <w:lang w:val="en-US" w:eastAsia="pt-BR"/>
        </w:rPr>
        <w:t>formData</w:t>
      </w:r>
      <w:proofErr w:type="spellEnd"/>
      <w:r w:rsidRPr="00533E20">
        <w:rPr>
          <w:rFonts w:ascii="Consolas" w:eastAsia="Times New Roman" w:hAnsi="Consolas" w:cs="Consolas"/>
          <w:color w:val="D4D4D4"/>
          <w:sz w:val="21"/>
          <w:szCs w:val="21"/>
          <w:lang w:val="en-US" w:eastAsia="pt-BR"/>
        </w:rPr>
        <w:t> = </w:t>
      </w:r>
      <w:r w:rsidRPr="00533E20">
        <w:rPr>
          <w:rFonts w:ascii="Consolas" w:eastAsia="Times New Roman" w:hAnsi="Consolas" w:cs="Consolas"/>
          <w:color w:val="569CD6"/>
          <w:sz w:val="21"/>
          <w:szCs w:val="21"/>
          <w:lang w:val="en-US" w:eastAsia="pt-BR"/>
        </w:rPr>
        <w:t>new</w:t>
      </w:r>
      <w:r w:rsidRPr="00533E20">
        <w:rPr>
          <w:rFonts w:ascii="Consolas" w:eastAsia="Times New Roman" w:hAnsi="Consolas" w:cs="Consolas"/>
          <w:color w:val="D4D4D4"/>
          <w:sz w:val="21"/>
          <w:szCs w:val="21"/>
          <w:lang w:val="en-US" w:eastAsia="pt-BR"/>
        </w:rPr>
        <w:t> </w:t>
      </w:r>
      <w:proofErr w:type="spellStart"/>
      <w:r w:rsidRPr="00533E20">
        <w:rPr>
          <w:rFonts w:ascii="Consolas" w:eastAsia="Times New Roman" w:hAnsi="Consolas" w:cs="Consolas"/>
          <w:color w:val="4EC9B0"/>
          <w:sz w:val="21"/>
          <w:szCs w:val="21"/>
          <w:lang w:val="en-US" w:eastAsia="pt-BR"/>
        </w:rPr>
        <w:t>FormData</w:t>
      </w:r>
      <w:proofErr w:type="spell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4FC1FF"/>
          <w:sz w:val="21"/>
          <w:szCs w:val="21"/>
          <w:lang w:val="en-US" w:eastAsia="pt-BR"/>
        </w:rPr>
        <w:t>form</w:t>
      </w:r>
      <w:r w:rsidRPr="00533E20">
        <w:rPr>
          <w:rFonts w:ascii="Consolas" w:eastAsia="Times New Roman" w:hAnsi="Consolas" w:cs="Consolas"/>
          <w:color w:val="D4D4D4"/>
          <w:sz w:val="21"/>
          <w:szCs w:val="21"/>
          <w:lang w:val="en-US" w:eastAsia="pt-BR"/>
        </w:rPr>
        <w:t>)</w:t>
      </w:r>
    </w:p>
    <w:p w14:paraId="3B7A21B2"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roofErr w:type="spellStart"/>
      <w:r w:rsidRPr="00533E20">
        <w:rPr>
          <w:rFonts w:ascii="Consolas" w:eastAsia="Times New Roman" w:hAnsi="Consolas" w:cs="Consolas"/>
          <w:color w:val="4FC1FF"/>
          <w:sz w:val="21"/>
          <w:szCs w:val="21"/>
          <w:lang w:val="en-US" w:eastAsia="pt-BR"/>
        </w:rPr>
        <w:t>formData</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append</w:t>
      </w:r>
      <w:proofErr w:type="spell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'ajax'</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569CD6"/>
          <w:sz w:val="21"/>
          <w:szCs w:val="21"/>
          <w:lang w:val="en-US" w:eastAsia="pt-BR"/>
        </w:rPr>
        <w:t>true</w:t>
      </w:r>
      <w:r w:rsidRPr="00533E20">
        <w:rPr>
          <w:rFonts w:ascii="Consolas" w:eastAsia="Times New Roman" w:hAnsi="Consolas" w:cs="Consolas"/>
          <w:color w:val="D4D4D4"/>
          <w:sz w:val="21"/>
          <w:szCs w:val="21"/>
          <w:lang w:val="en-US" w:eastAsia="pt-BR"/>
        </w:rPr>
        <w:t>)</w:t>
      </w:r>
    </w:p>
    <w:p w14:paraId="576B7D0F"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console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log</w:t>
      </w:r>
      <w:r w:rsidRPr="00533E20">
        <w:rPr>
          <w:rFonts w:ascii="Consolas" w:eastAsia="Times New Roman" w:hAnsi="Consolas" w:cs="Consolas"/>
          <w:color w:val="D4D4D4"/>
          <w:sz w:val="21"/>
          <w:szCs w:val="21"/>
          <w:lang w:val="en-US" w:eastAsia="pt-BR"/>
        </w:rPr>
        <w:t>(</w:t>
      </w:r>
      <w:proofErr w:type="spellStart"/>
      <w:r w:rsidRPr="00533E20">
        <w:rPr>
          <w:rFonts w:ascii="Consolas" w:eastAsia="Times New Roman" w:hAnsi="Consolas" w:cs="Consolas"/>
          <w:color w:val="4FC1FF"/>
          <w:sz w:val="21"/>
          <w:szCs w:val="21"/>
          <w:lang w:val="en-US" w:eastAsia="pt-BR"/>
        </w:rPr>
        <w:t>formData</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get</w:t>
      </w:r>
      <w:proofErr w:type="spell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'q'</w:t>
      </w:r>
      <w:r w:rsidRPr="00533E20">
        <w:rPr>
          <w:rFonts w:ascii="Consolas" w:eastAsia="Times New Roman" w:hAnsi="Consolas" w:cs="Consolas"/>
          <w:color w:val="D4D4D4"/>
          <w:sz w:val="21"/>
          <w:szCs w:val="21"/>
          <w:lang w:val="en-US" w:eastAsia="pt-BR"/>
        </w:rPr>
        <w:t>))</w:t>
      </w:r>
    </w:p>
    <w:p w14:paraId="51A988A8"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console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log</w:t>
      </w:r>
      <w:r w:rsidRPr="00533E20">
        <w:rPr>
          <w:rFonts w:ascii="Consolas" w:eastAsia="Times New Roman" w:hAnsi="Consolas" w:cs="Consolas"/>
          <w:color w:val="D4D4D4"/>
          <w:sz w:val="21"/>
          <w:szCs w:val="21"/>
          <w:lang w:val="en-US" w:eastAsia="pt-BR"/>
        </w:rPr>
        <w:t>(</w:t>
      </w:r>
      <w:proofErr w:type="spellStart"/>
      <w:r w:rsidRPr="00533E20">
        <w:rPr>
          <w:rFonts w:ascii="Consolas" w:eastAsia="Times New Roman" w:hAnsi="Consolas" w:cs="Consolas"/>
          <w:color w:val="4FC1FF"/>
          <w:sz w:val="21"/>
          <w:szCs w:val="21"/>
          <w:lang w:val="en-US" w:eastAsia="pt-BR"/>
        </w:rPr>
        <w:t>formData</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has</w:t>
      </w:r>
      <w:proofErr w:type="spellEnd"/>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CE9178"/>
          <w:sz w:val="21"/>
          <w:szCs w:val="21"/>
          <w:lang w:val="en-US" w:eastAsia="pt-BR"/>
        </w:rPr>
        <w:t>'hl'</w:t>
      </w:r>
      <w:r w:rsidRPr="00533E20">
        <w:rPr>
          <w:rFonts w:ascii="Consolas" w:eastAsia="Times New Roman" w:hAnsi="Consolas" w:cs="Consolas"/>
          <w:color w:val="D4D4D4"/>
          <w:sz w:val="21"/>
          <w:szCs w:val="21"/>
          <w:lang w:val="en-US" w:eastAsia="pt-BR"/>
        </w:rPr>
        <w:t>))</w:t>
      </w:r>
    </w:p>
    <w:p w14:paraId="6FEC778F"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p>
    <w:p w14:paraId="5DB3A3AE"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roofErr w:type="gramStart"/>
      <w:r w:rsidRPr="00533E20">
        <w:rPr>
          <w:rFonts w:ascii="Consolas" w:eastAsia="Times New Roman" w:hAnsi="Consolas" w:cs="Consolas"/>
          <w:color w:val="C586C0"/>
          <w:sz w:val="21"/>
          <w:szCs w:val="21"/>
          <w:lang w:val="en-US" w:eastAsia="pt-BR"/>
        </w:rPr>
        <w:t>for</w:t>
      </w:r>
      <w:r w:rsidRPr="00533E20">
        <w:rPr>
          <w:rFonts w:ascii="Consolas" w:eastAsia="Times New Roman" w:hAnsi="Consolas" w:cs="Consolas"/>
          <w:color w:val="D4D4D4"/>
          <w:sz w:val="21"/>
          <w:szCs w:val="21"/>
          <w:lang w:val="en-US" w:eastAsia="pt-BR"/>
        </w:rPr>
        <w:t>(</w:t>
      </w:r>
      <w:proofErr w:type="gramEnd"/>
      <w:r w:rsidRPr="00533E20">
        <w:rPr>
          <w:rFonts w:ascii="Consolas" w:eastAsia="Times New Roman" w:hAnsi="Consolas" w:cs="Consolas"/>
          <w:color w:val="569CD6"/>
          <w:sz w:val="21"/>
          <w:szCs w:val="21"/>
          <w:lang w:val="en-US" w:eastAsia="pt-BR"/>
        </w:rPr>
        <w:t>let</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9CDCFE"/>
          <w:sz w:val="21"/>
          <w:szCs w:val="21"/>
          <w:lang w:val="en-US" w:eastAsia="pt-BR"/>
        </w:rPr>
        <w:t>dado</w:t>
      </w: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569CD6"/>
          <w:sz w:val="21"/>
          <w:szCs w:val="21"/>
          <w:lang w:val="en-US" w:eastAsia="pt-BR"/>
        </w:rPr>
        <w:t>of</w:t>
      </w:r>
      <w:r w:rsidRPr="00533E20">
        <w:rPr>
          <w:rFonts w:ascii="Consolas" w:eastAsia="Times New Roman" w:hAnsi="Consolas" w:cs="Consolas"/>
          <w:color w:val="D4D4D4"/>
          <w:sz w:val="21"/>
          <w:szCs w:val="21"/>
          <w:lang w:val="en-US" w:eastAsia="pt-BR"/>
        </w:rPr>
        <w:t> </w:t>
      </w:r>
      <w:proofErr w:type="spellStart"/>
      <w:r w:rsidRPr="00533E20">
        <w:rPr>
          <w:rFonts w:ascii="Consolas" w:eastAsia="Times New Roman" w:hAnsi="Consolas" w:cs="Consolas"/>
          <w:color w:val="4FC1FF"/>
          <w:sz w:val="21"/>
          <w:szCs w:val="21"/>
          <w:lang w:val="en-US" w:eastAsia="pt-BR"/>
        </w:rPr>
        <w:t>formData</w:t>
      </w:r>
      <w:proofErr w:type="spellEnd"/>
      <w:r w:rsidRPr="00533E20">
        <w:rPr>
          <w:rFonts w:ascii="Consolas" w:eastAsia="Times New Roman" w:hAnsi="Consolas" w:cs="Consolas"/>
          <w:color w:val="D4D4D4"/>
          <w:sz w:val="21"/>
          <w:szCs w:val="21"/>
          <w:lang w:val="en-US" w:eastAsia="pt-BR"/>
        </w:rPr>
        <w:t>) {</w:t>
      </w:r>
    </w:p>
    <w:p w14:paraId="4F9B386E"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lastRenderedPageBreak/>
        <w:t>                </w:t>
      </w:r>
      <w:r w:rsidRPr="00533E20">
        <w:rPr>
          <w:rFonts w:ascii="Consolas" w:eastAsia="Times New Roman" w:hAnsi="Consolas" w:cs="Consolas"/>
          <w:color w:val="9CDCFE"/>
          <w:sz w:val="21"/>
          <w:szCs w:val="21"/>
          <w:lang w:val="en-US" w:eastAsia="pt-BR"/>
        </w:rPr>
        <w:t>console</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DCDCAA"/>
          <w:sz w:val="21"/>
          <w:szCs w:val="21"/>
          <w:lang w:val="en-US" w:eastAsia="pt-BR"/>
        </w:rPr>
        <w:t>log</w:t>
      </w:r>
      <w:r w:rsidRPr="00533E20">
        <w:rPr>
          <w:rFonts w:ascii="Consolas" w:eastAsia="Times New Roman" w:hAnsi="Consolas" w:cs="Consolas"/>
          <w:color w:val="D4D4D4"/>
          <w:sz w:val="21"/>
          <w:szCs w:val="21"/>
          <w:lang w:val="en-US" w:eastAsia="pt-BR"/>
        </w:rPr>
        <w:t>(</w:t>
      </w:r>
      <w:r w:rsidRPr="00533E20">
        <w:rPr>
          <w:rFonts w:ascii="Consolas" w:eastAsia="Times New Roman" w:hAnsi="Consolas" w:cs="Consolas"/>
          <w:color w:val="9CDCFE"/>
          <w:sz w:val="21"/>
          <w:szCs w:val="21"/>
          <w:lang w:val="en-US" w:eastAsia="pt-BR"/>
        </w:rPr>
        <w:t>dado</w:t>
      </w:r>
      <w:r w:rsidRPr="00533E20">
        <w:rPr>
          <w:rFonts w:ascii="Consolas" w:eastAsia="Times New Roman" w:hAnsi="Consolas" w:cs="Consolas"/>
          <w:color w:val="D4D4D4"/>
          <w:sz w:val="21"/>
          <w:szCs w:val="21"/>
          <w:lang w:val="en-US" w:eastAsia="pt-BR"/>
        </w:rPr>
        <w:t>)</w:t>
      </w:r>
    </w:p>
    <w:p w14:paraId="10D0B539"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
    <w:p w14:paraId="31C4F658"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p>
    <w:p w14:paraId="6C2B4F01"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D4D4D4"/>
          <w:sz w:val="21"/>
          <w:szCs w:val="21"/>
          <w:lang w:val="en-US" w:eastAsia="pt-BR"/>
        </w:rPr>
        <w:t>    </w:t>
      </w: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script</w:t>
      </w:r>
      <w:r w:rsidRPr="00533E20">
        <w:rPr>
          <w:rFonts w:ascii="Consolas" w:eastAsia="Times New Roman" w:hAnsi="Consolas" w:cs="Consolas"/>
          <w:color w:val="808080"/>
          <w:sz w:val="21"/>
          <w:szCs w:val="21"/>
          <w:lang w:val="en-US" w:eastAsia="pt-BR"/>
        </w:rPr>
        <w:t>&gt;</w:t>
      </w:r>
    </w:p>
    <w:p w14:paraId="5482CCAD" w14:textId="77777777" w:rsidR="00533E20" w:rsidRPr="00533E20" w:rsidRDefault="00533E20" w:rsidP="00533E20">
      <w:pPr>
        <w:shd w:val="clear" w:color="auto" w:fill="1E1E1E"/>
        <w:spacing w:after="0" w:line="285" w:lineRule="atLeast"/>
        <w:rPr>
          <w:rFonts w:ascii="Consolas" w:eastAsia="Times New Roman" w:hAnsi="Consolas" w:cs="Consolas"/>
          <w:color w:val="D4D4D4"/>
          <w:sz w:val="21"/>
          <w:szCs w:val="21"/>
          <w:lang w:val="en-US" w:eastAsia="pt-BR"/>
        </w:rPr>
      </w:pPr>
      <w:r w:rsidRPr="00533E20">
        <w:rPr>
          <w:rFonts w:ascii="Consolas" w:eastAsia="Times New Roman" w:hAnsi="Consolas" w:cs="Consolas"/>
          <w:color w:val="808080"/>
          <w:sz w:val="21"/>
          <w:szCs w:val="21"/>
          <w:lang w:val="en-US" w:eastAsia="pt-BR"/>
        </w:rPr>
        <w:t>&lt;/</w:t>
      </w:r>
      <w:r w:rsidRPr="00533E20">
        <w:rPr>
          <w:rFonts w:ascii="Consolas" w:eastAsia="Times New Roman" w:hAnsi="Consolas" w:cs="Consolas"/>
          <w:color w:val="569CD6"/>
          <w:sz w:val="21"/>
          <w:szCs w:val="21"/>
          <w:lang w:val="en-US" w:eastAsia="pt-BR"/>
        </w:rPr>
        <w:t>body</w:t>
      </w:r>
      <w:r w:rsidRPr="00533E20">
        <w:rPr>
          <w:rFonts w:ascii="Consolas" w:eastAsia="Times New Roman" w:hAnsi="Consolas" w:cs="Consolas"/>
          <w:color w:val="808080"/>
          <w:sz w:val="21"/>
          <w:szCs w:val="21"/>
          <w:lang w:val="en-US" w:eastAsia="pt-BR"/>
        </w:rPr>
        <w:t>&gt;</w:t>
      </w:r>
    </w:p>
    <w:p w14:paraId="38F2F7AB" w14:textId="77777777" w:rsidR="00C53AE7" w:rsidRDefault="00C53AE7" w:rsidP="00493CCE">
      <w:pPr>
        <w:rPr>
          <w:sz w:val="24"/>
          <w:szCs w:val="24"/>
          <w:highlight w:val="yellow"/>
          <w:u w:val="single"/>
          <w:lang w:val="en-US"/>
        </w:rPr>
      </w:pPr>
    </w:p>
    <w:p w14:paraId="5C142766" w14:textId="77777777" w:rsidR="00533E20" w:rsidRPr="00533E20" w:rsidRDefault="00533E20" w:rsidP="00493CCE">
      <w:pPr>
        <w:rPr>
          <w:sz w:val="24"/>
          <w:szCs w:val="24"/>
          <w:highlight w:val="yellow"/>
          <w:u w:val="single"/>
          <w:lang w:val="en-US"/>
        </w:rPr>
      </w:pPr>
    </w:p>
    <w:p w14:paraId="0C384A73" w14:textId="77777777" w:rsidR="00EF12C1" w:rsidRPr="00533E20" w:rsidRDefault="00EF12C1" w:rsidP="00493CCE">
      <w:pPr>
        <w:rPr>
          <w:sz w:val="24"/>
          <w:szCs w:val="24"/>
          <w:highlight w:val="yellow"/>
          <w:u w:val="single"/>
          <w:lang w:val="en-US"/>
        </w:rPr>
      </w:pPr>
    </w:p>
    <w:p w14:paraId="668CE1CF" w14:textId="77777777" w:rsidR="00752BED" w:rsidRPr="00533E20" w:rsidRDefault="00752BED" w:rsidP="00493CCE">
      <w:pPr>
        <w:rPr>
          <w:sz w:val="24"/>
          <w:szCs w:val="24"/>
          <w:highlight w:val="yellow"/>
          <w:u w:val="single"/>
          <w:lang w:val="en-US"/>
        </w:rPr>
      </w:pPr>
    </w:p>
    <w:p w14:paraId="45BFBFB4" w14:textId="77777777" w:rsidR="00A706CB" w:rsidRDefault="00A706CB" w:rsidP="00A706CB">
      <w:pPr>
        <w:jc w:val="center"/>
        <w:rPr>
          <w:b/>
          <w:bCs/>
          <w:sz w:val="96"/>
          <w:szCs w:val="180"/>
        </w:rPr>
      </w:pPr>
      <w:r w:rsidRPr="00A706CB">
        <w:rPr>
          <w:b/>
          <w:bCs/>
          <w:sz w:val="96"/>
          <w:szCs w:val="180"/>
          <w:highlight w:val="red"/>
        </w:rPr>
        <w:t>Ajax</w:t>
      </w:r>
    </w:p>
    <w:p w14:paraId="682A3FBE" w14:textId="77777777" w:rsidR="0021559E" w:rsidRDefault="00A706CB" w:rsidP="00493CCE">
      <w:pPr>
        <w:rPr>
          <w:sz w:val="24"/>
          <w:szCs w:val="24"/>
        </w:rPr>
      </w:pPr>
      <w:r>
        <w:rPr>
          <w:noProof/>
        </w:rPr>
        <w:drawing>
          <wp:inline distT="0" distB="0" distL="0" distR="0" wp14:anchorId="4F8111A7" wp14:editId="258F1B72">
            <wp:extent cx="6079326" cy="2028825"/>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2081" cy="2029744"/>
                    </a:xfrm>
                    <a:prstGeom prst="rect">
                      <a:avLst/>
                    </a:prstGeom>
                  </pic:spPr>
                </pic:pic>
              </a:graphicData>
            </a:graphic>
          </wp:inline>
        </w:drawing>
      </w:r>
    </w:p>
    <w:p w14:paraId="37DC56AF" w14:textId="77777777" w:rsidR="00A706CB" w:rsidRPr="00A12313" w:rsidRDefault="00A706CB" w:rsidP="00493CCE">
      <w:pPr>
        <w:rPr>
          <w:b/>
          <w:bCs/>
          <w:sz w:val="24"/>
          <w:szCs w:val="24"/>
        </w:rPr>
      </w:pPr>
      <w:r>
        <w:rPr>
          <w:sz w:val="24"/>
          <w:szCs w:val="24"/>
        </w:rPr>
        <w:t xml:space="preserve">XML para lembrar não usamos </w:t>
      </w:r>
      <w:proofErr w:type="spellStart"/>
      <w:r>
        <w:rPr>
          <w:sz w:val="24"/>
          <w:szCs w:val="24"/>
        </w:rPr>
        <w:t>mto</w:t>
      </w:r>
      <w:proofErr w:type="spellEnd"/>
      <w:r>
        <w:rPr>
          <w:sz w:val="24"/>
          <w:szCs w:val="24"/>
        </w:rPr>
        <w:t xml:space="preserve"> XML e sim JSON para transferência de dados. É uma técnica para termos requisições assíncronas, com o AJAX, ou seja, com essa técnica AJAX nós temos a experiência</w:t>
      </w:r>
      <w:r w:rsidR="00983203">
        <w:rPr>
          <w:sz w:val="24"/>
          <w:szCs w:val="24"/>
        </w:rPr>
        <w:t xml:space="preserve"> de que a requisição na página seja feita por </w:t>
      </w:r>
      <w:proofErr w:type="spellStart"/>
      <w:r w:rsidR="00983203">
        <w:rPr>
          <w:sz w:val="24"/>
          <w:szCs w:val="24"/>
        </w:rPr>
        <w:t>JavaScript</w:t>
      </w:r>
      <w:proofErr w:type="spellEnd"/>
      <w:r w:rsidR="00983203">
        <w:rPr>
          <w:sz w:val="24"/>
          <w:szCs w:val="24"/>
        </w:rPr>
        <w:t xml:space="preserve"> e não mais pela página HTML, fazendo com o que o carregamento de um conteúdo seja feito sem esperar, de forma assíncrona. </w:t>
      </w:r>
      <w:r w:rsidR="00983203" w:rsidRPr="00A12313">
        <w:rPr>
          <w:b/>
          <w:bCs/>
          <w:sz w:val="24"/>
          <w:szCs w:val="24"/>
          <w:highlight w:val="yellow"/>
        </w:rPr>
        <w:t>Então basicamente interceptamos o evento de click em um link e este click vai chamar uma função que vai controlar o serviço de requisição no servidor.</w:t>
      </w:r>
    </w:p>
    <w:p w14:paraId="1AF63851" w14:textId="77777777" w:rsidR="00983203" w:rsidRDefault="00983203" w:rsidP="00493CCE">
      <w:pPr>
        <w:rPr>
          <w:sz w:val="24"/>
          <w:szCs w:val="24"/>
        </w:rPr>
      </w:pPr>
      <w:r>
        <w:rPr>
          <w:sz w:val="24"/>
          <w:szCs w:val="24"/>
        </w:rPr>
        <w:t>Eu mando uma requisição e continuo navegando e quando a resposta chegar, de forma assíncrona, eu atualizo a página ou parte da página.</w:t>
      </w:r>
    </w:p>
    <w:p w14:paraId="72DB2C80" w14:textId="77777777" w:rsidR="00983203" w:rsidRDefault="00983203" w:rsidP="00493CCE">
      <w:pPr>
        <w:rPr>
          <w:sz w:val="24"/>
          <w:szCs w:val="24"/>
        </w:rPr>
      </w:pPr>
      <w:r>
        <w:rPr>
          <w:sz w:val="24"/>
          <w:szCs w:val="24"/>
        </w:rPr>
        <w:t>Quando eu faço uma requisição eu posso receber partes de uma página, não necessariamente como toda a página como é feito de forma convencional. Posso receber dados para atualizar a página com os dados que eu recebi.</w:t>
      </w:r>
    </w:p>
    <w:p w14:paraId="5D4729BA" w14:textId="77777777" w:rsidR="00983203" w:rsidRDefault="00983203" w:rsidP="00493CCE">
      <w:pPr>
        <w:rPr>
          <w:b/>
          <w:bCs/>
          <w:sz w:val="24"/>
          <w:szCs w:val="24"/>
        </w:rPr>
      </w:pPr>
      <w:r w:rsidRPr="00983203">
        <w:rPr>
          <w:b/>
          <w:bCs/>
          <w:sz w:val="24"/>
          <w:szCs w:val="24"/>
          <w:highlight w:val="yellow"/>
        </w:rPr>
        <w:t>AJAX É VIDA! FAZER AS COISAS DE FORMA ASSÍNCRONA!!!!!!</w:t>
      </w:r>
    </w:p>
    <w:p w14:paraId="0E18AEE6" w14:textId="77777777" w:rsidR="00983203" w:rsidRDefault="0016077E" w:rsidP="00493CCE">
      <w:pPr>
        <w:rPr>
          <w:sz w:val="24"/>
          <w:szCs w:val="24"/>
        </w:rPr>
      </w:pPr>
      <w:r w:rsidRPr="007B495C">
        <w:rPr>
          <w:sz w:val="24"/>
          <w:szCs w:val="24"/>
          <w:highlight w:val="yellow"/>
        </w:rPr>
        <w:lastRenderedPageBreak/>
        <w:t xml:space="preserve">Para usarmos as técnicas de AJAX vamos implementar um servidor para que possamos prover os arquivos estáticos e criar serviços no </w:t>
      </w:r>
      <w:proofErr w:type="spellStart"/>
      <w:r w:rsidRPr="007B495C">
        <w:rPr>
          <w:sz w:val="24"/>
          <w:szCs w:val="24"/>
          <w:highlight w:val="yellow"/>
        </w:rPr>
        <w:t>backend</w:t>
      </w:r>
      <w:proofErr w:type="spellEnd"/>
      <w:r w:rsidRPr="007B495C">
        <w:rPr>
          <w:sz w:val="24"/>
          <w:szCs w:val="24"/>
          <w:highlight w:val="yellow"/>
        </w:rPr>
        <w:t xml:space="preserve"> já que algumas vezes vamos disparar algumas requisições:</w:t>
      </w:r>
    </w:p>
    <w:p w14:paraId="63FA575D" w14:textId="77777777" w:rsidR="0016077E" w:rsidRDefault="0016077E" w:rsidP="00493CCE">
      <w:pPr>
        <w:rPr>
          <w:sz w:val="24"/>
          <w:szCs w:val="24"/>
        </w:rPr>
      </w:pPr>
      <w:r>
        <w:rPr>
          <w:sz w:val="24"/>
          <w:szCs w:val="24"/>
        </w:rPr>
        <w:t xml:space="preserve">Primeiro dei o comando </w:t>
      </w:r>
      <w:proofErr w:type="spellStart"/>
      <w:r>
        <w:rPr>
          <w:b/>
          <w:bCs/>
          <w:sz w:val="24"/>
          <w:szCs w:val="24"/>
        </w:rPr>
        <w:t>npm</w:t>
      </w:r>
      <w:proofErr w:type="spellEnd"/>
      <w:r>
        <w:rPr>
          <w:b/>
          <w:bCs/>
          <w:sz w:val="24"/>
          <w:szCs w:val="24"/>
        </w:rPr>
        <w:t xml:space="preserve"> </w:t>
      </w:r>
      <w:proofErr w:type="spellStart"/>
      <w:r>
        <w:rPr>
          <w:b/>
          <w:bCs/>
          <w:sz w:val="24"/>
          <w:szCs w:val="24"/>
        </w:rPr>
        <w:t>init</w:t>
      </w:r>
      <w:proofErr w:type="spellEnd"/>
      <w:r>
        <w:rPr>
          <w:b/>
          <w:bCs/>
          <w:sz w:val="24"/>
          <w:szCs w:val="24"/>
        </w:rPr>
        <w:t xml:space="preserve"> -</w:t>
      </w:r>
      <w:proofErr w:type="gramStart"/>
      <w:r>
        <w:rPr>
          <w:b/>
          <w:bCs/>
          <w:sz w:val="24"/>
          <w:szCs w:val="24"/>
        </w:rPr>
        <w:t xml:space="preserve">y </w:t>
      </w:r>
      <w:r>
        <w:rPr>
          <w:sz w:val="24"/>
          <w:szCs w:val="24"/>
        </w:rPr>
        <w:t xml:space="preserve"> no</w:t>
      </w:r>
      <w:proofErr w:type="gramEnd"/>
      <w:r>
        <w:rPr>
          <w:sz w:val="24"/>
          <w:szCs w:val="24"/>
        </w:rPr>
        <w:t xml:space="preserve"> terminal para criar no meu diretório o arquivo </w:t>
      </w:r>
      <w:proofErr w:type="spellStart"/>
      <w:r>
        <w:rPr>
          <w:b/>
          <w:bCs/>
          <w:sz w:val="24"/>
          <w:szCs w:val="24"/>
        </w:rPr>
        <w:t>package</w:t>
      </w:r>
      <w:proofErr w:type="spellEnd"/>
      <w:r>
        <w:rPr>
          <w:b/>
          <w:bCs/>
          <w:sz w:val="24"/>
          <w:szCs w:val="24"/>
        </w:rPr>
        <w:t xml:space="preserve"> .</w:t>
      </w:r>
      <w:proofErr w:type="spellStart"/>
      <w:r>
        <w:rPr>
          <w:b/>
          <w:bCs/>
          <w:sz w:val="24"/>
          <w:szCs w:val="24"/>
        </w:rPr>
        <w:t>json</w:t>
      </w:r>
      <w:proofErr w:type="spellEnd"/>
      <w:r>
        <w:rPr>
          <w:sz w:val="24"/>
          <w:szCs w:val="24"/>
        </w:rPr>
        <w:t>.</w:t>
      </w:r>
    </w:p>
    <w:p w14:paraId="15F67244"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w:t>
      </w:r>
    </w:p>
    <w:p w14:paraId="2A8A4843"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"name"</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"ajax"</w:t>
      </w:r>
      <w:r w:rsidRPr="0016077E">
        <w:rPr>
          <w:rFonts w:ascii="Consolas" w:eastAsia="Times New Roman" w:hAnsi="Consolas" w:cs="Consolas"/>
          <w:color w:val="D4D4D4"/>
          <w:sz w:val="21"/>
          <w:szCs w:val="21"/>
          <w:lang w:val="en-US" w:eastAsia="pt-BR"/>
        </w:rPr>
        <w:t>,</w:t>
      </w:r>
    </w:p>
    <w:p w14:paraId="1602F69A"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"version"</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"1.0.0"</w:t>
      </w:r>
      <w:r w:rsidRPr="0016077E">
        <w:rPr>
          <w:rFonts w:ascii="Consolas" w:eastAsia="Times New Roman" w:hAnsi="Consolas" w:cs="Consolas"/>
          <w:color w:val="D4D4D4"/>
          <w:sz w:val="21"/>
          <w:szCs w:val="21"/>
          <w:lang w:val="en-US" w:eastAsia="pt-BR"/>
        </w:rPr>
        <w:t>,</w:t>
      </w:r>
    </w:p>
    <w:p w14:paraId="0ABB37A2"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"description"</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w:t>
      </w:r>
      <w:r w:rsidRPr="0016077E">
        <w:rPr>
          <w:rFonts w:ascii="Consolas" w:eastAsia="Times New Roman" w:hAnsi="Consolas" w:cs="Consolas"/>
          <w:color w:val="D4D4D4"/>
          <w:sz w:val="21"/>
          <w:szCs w:val="21"/>
          <w:lang w:val="en-US" w:eastAsia="pt-BR"/>
        </w:rPr>
        <w:t>,</w:t>
      </w:r>
    </w:p>
    <w:p w14:paraId="4B51F27B"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"main"</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"index.js"</w:t>
      </w:r>
      <w:r w:rsidRPr="0016077E">
        <w:rPr>
          <w:rFonts w:ascii="Consolas" w:eastAsia="Times New Roman" w:hAnsi="Consolas" w:cs="Consolas"/>
          <w:color w:val="D4D4D4"/>
          <w:sz w:val="21"/>
          <w:szCs w:val="21"/>
          <w:lang w:val="en-US" w:eastAsia="pt-BR"/>
        </w:rPr>
        <w:t>,</w:t>
      </w:r>
    </w:p>
    <w:p w14:paraId="21D02E1B" w14:textId="77777777" w:rsidR="0016077E" w:rsidRPr="00A12313"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val="en-US" w:eastAsia="pt-BR"/>
        </w:rPr>
        <w:t>  </w:t>
      </w:r>
      <w:r w:rsidRPr="00A12313">
        <w:rPr>
          <w:rFonts w:ascii="Consolas" w:eastAsia="Times New Roman" w:hAnsi="Consolas" w:cs="Consolas"/>
          <w:color w:val="9CDCFE"/>
          <w:sz w:val="21"/>
          <w:szCs w:val="21"/>
          <w:lang w:eastAsia="pt-BR"/>
        </w:rPr>
        <w:t>"scripts"</w:t>
      </w:r>
      <w:r w:rsidRPr="00A12313">
        <w:rPr>
          <w:rFonts w:ascii="Consolas" w:eastAsia="Times New Roman" w:hAnsi="Consolas" w:cs="Consolas"/>
          <w:color w:val="D4D4D4"/>
          <w:sz w:val="21"/>
          <w:szCs w:val="21"/>
          <w:lang w:eastAsia="pt-BR"/>
        </w:rPr>
        <w:t>: {</w:t>
      </w:r>
    </w:p>
    <w:p w14:paraId="4A8577FB"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9CDCFE"/>
          <w:sz w:val="21"/>
          <w:szCs w:val="21"/>
          <w:lang w:eastAsia="pt-BR"/>
        </w:rPr>
        <w:t>"start"</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CE9178"/>
          <w:sz w:val="21"/>
          <w:szCs w:val="21"/>
          <w:lang w:eastAsia="pt-BR"/>
        </w:rPr>
        <w:t>"</w:t>
      </w:r>
      <w:proofErr w:type="spellStart"/>
      <w:r w:rsidRPr="0016077E">
        <w:rPr>
          <w:rFonts w:ascii="Consolas" w:eastAsia="Times New Roman" w:hAnsi="Consolas" w:cs="Consolas"/>
          <w:color w:val="CE9178"/>
          <w:sz w:val="21"/>
          <w:szCs w:val="21"/>
          <w:lang w:eastAsia="pt-BR"/>
        </w:rPr>
        <w:t>nodemon</w:t>
      </w:r>
      <w:proofErr w:type="spellEnd"/>
      <w:r w:rsidRPr="0016077E">
        <w:rPr>
          <w:rFonts w:ascii="Consolas" w:eastAsia="Times New Roman" w:hAnsi="Consolas" w:cs="Consolas"/>
          <w:color w:val="CE9178"/>
          <w:sz w:val="21"/>
          <w:szCs w:val="21"/>
          <w:lang w:eastAsia="pt-BR"/>
        </w:rPr>
        <w:t> server.js"</w:t>
      </w:r>
      <w:r w:rsidR="007B495C" w:rsidRPr="007B495C">
        <w:rPr>
          <w:rFonts w:ascii="Consolas" w:eastAsia="Times New Roman" w:hAnsi="Consolas" w:cs="Consolas"/>
          <w:color w:val="CE9178"/>
          <w:sz w:val="21"/>
          <w:szCs w:val="21"/>
          <w:lang w:eastAsia="pt-BR"/>
        </w:rPr>
        <w:t xml:space="preserve"> //quando eu no terminal digitar</w:t>
      </w:r>
      <w:r w:rsidR="007B495C">
        <w:rPr>
          <w:rFonts w:ascii="Consolas" w:eastAsia="Times New Roman" w:hAnsi="Consolas" w:cs="Consolas"/>
          <w:color w:val="CE9178"/>
          <w:sz w:val="21"/>
          <w:szCs w:val="21"/>
          <w:lang w:eastAsia="pt-BR"/>
        </w:rPr>
        <w:t xml:space="preserve"> </w:t>
      </w:r>
      <w:proofErr w:type="spellStart"/>
      <w:r w:rsidR="007B495C">
        <w:rPr>
          <w:rFonts w:ascii="Consolas" w:eastAsia="Times New Roman" w:hAnsi="Consolas" w:cs="Consolas"/>
          <w:color w:val="CE9178"/>
          <w:sz w:val="21"/>
          <w:szCs w:val="21"/>
          <w:lang w:eastAsia="pt-BR"/>
        </w:rPr>
        <w:t>npm</w:t>
      </w:r>
      <w:proofErr w:type="spellEnd"/>
      <w:r w:rsidR="007B495C">
        <w:rPr>
          <w:rFonts w:ascii="Consolas" w:eastAsia="Times New Roman" w:hAnsi="Consolas" w:cs="Consolas"/>
          <w:color w:val="CE9178"/>
          <w:sz w:val="21"/>
          <w:szCs w:val="21"/>
          <w:lang w:eastAsia="pt-BR"/>
        </w:rPr>
        <w:t xml:space="preserve"> start vai rodar os comandos em server.js, onde tem os meus comandos de servidor com base </w:t>
      </w:r>
      <w:proofErr w:type="gramStart"/>
      <w:r w:rsidR="007B495C">
        <w:rPr>
          <w:rFonts w:ascii="Consolas" w:eastAsia="Times New Roman" w:hAnsi="Consolas" w:cs="Consolas"/>
          <w:color w:val="CE9178"/>
          <w:sz w:val="21"/>
          <w:szCs w:val="21"/>
          <w:lang w:eastAsia="pt-BR"/>
        </w:rPr>
        <w:t>na dependências</w:t>
      </w:r>
      <w:proofErr w:type="gramEnd"/>
      <w:r w:rsidR="007B495C">
        <w:rPr>
          <w:rFonts w:ascii="Consolas" w:eastAsia="Times New Roman" w:hAnsi="Consolas" w:cs="Consolas"/>
          <w:color w:val="CE9178"/>
          <w:sz w:val="21"/>
          <w:szCs w:val="21"/>
          <w:lang w:eastAsia="pt-BR"/>
        </w:rPr>
        <w:t xml:space="preserve"> que instalei</w:t>
      </w:r>
      <w:r w:rsidRPr="0016077E">
        <w:rPr>
          <w:rFonts w:ascii="Consolas" w:eastAsia="Times New Roman" w:hAnsi="Consolas" w:cs="Consolas"/>
          <w:color w:val="D4D4D4"/>
          <w:sz w:val="21"/>
          <w:szCs w:val="21"/>
          <w:lang w:eastAsia="pt-BR"/>
        </w:rPr>
        <w:t> </w:t>
      </w:r>
    </w:p>
    <w:p w14:paraId="7D58BE88"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D4D4D4"/>
          <w:sz w:val="21"/>
          <w:szCs w:val="21"/>
          <w:lang w:val="en-US" w:eastAsia="pt-BR"/>
        </w:rPr>
        <w:t>},</w:t>
      </w:r>
    </w:p>
    <w:p w14:paraId="50926C41"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"keywords"</w:t>
      </w:r>
      <w:r w:rsidRPr="0016077E">
        <w:rPr>
          <w:rFonts w:ascii="Consolas" w:eastAsia="Times New Roman" w:hAnsi="Consolas" w:cs="Consolas"/>
          <w:color w:val="D4D4D4"/>
          <w:sz w:val="21"/>
          <w:szCs w:val="21"/>
          <w:lang w:val="en-US" w:eastAsia="pt-BR"/>
        </w:rPr>
        <w:t>: [],</w:t>
      </w:r>
    </w:p>
    <w:p w14:paraId="1C4FD567"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"author"</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w:t>
      </w:r>
      <w:r w:rsidRPr="0016077E">
        <w:rPr>
          <w:rFonts w:ascii="Consolas" w:eastAsia="Times New Roman" w:hAnsi="Consolas" w:cs="Consolas"/>
          <w:color w:val="D4D4D4"/>
          <w:sz w:val="21"/>
          <w:szCs w:val="21"/>
          <w:lang w:val="en-US" w:eastAsia="pt-BR"/>
        </w:rPr>
        <w:t>,</w:t>
      </w:r>
    </w:p>
    <w:p w14:paraId="3DBA9773"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"license"</w:t>
      </w: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CE9178"/>
          <w:sz w:val="21"/>
          <w:szCs w:val="21"/>
          <w:lang w:val="en-US" w:eastAsia="pt-BR"/>
        </w:rPr>
        <w:t>"ISC"</w:t>
      </w:r>
      <w:r w:rsidRPr="0016077E">
        <w:rPr>
          <w:rFonts w:ascii="Consolas" w:eastAsia="Times New Roman" w:hAnsi="Consolas" w:cs="Consolas"/>
          <w:color w:val="D4D4D4"/>
          <w:sz w:val="21"/>
          <w:szCs w:val="21"/>
          <w:lang w:val="en-US" w:eastAsia="pt-BR"/>
        </w:rPr>
        <w:t>,</w:t>
      </w:r>
    </w:p>
    <w:p w14:paraId="3A50F81C"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val="en-US"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val="en-US" w:eastAsia="pt-BR"/>
        </w:rPr>
        <w:t>"dependencies"</w:t>
      </w:r>
      <w:r w:rsidRPr="0016077E">
        <w:rPr>
          <w:rFonts w:ascii="Consolas" w:eastAsia="Times New Roman" w:hAnsi="Consolas" w:cs="Consolas"/>
          <w:color w:val="D4D4D4"/>
          <w:sz w:val="21"/>
          <w:szCs w:val="21"/>
          <w:lang w:val="en-US" w:eastAsia="pt-BR"/>
        </w:rPr>
        <w:t>: {</w:t>
      </w:r>
    </w:p>
    <w:p w14:paraId="4F4B2223"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val="en-US" w:eastAsia="pt-BR"/>
        </w:rPr>
        <w:t>      </w:t>
      </w:r>
      <w:r w:rsidRPr="0016077E">
        <w:rPr>
          <w:rFonts w:ascii="Consolas" w:eastAsia="Times New Roman" w:hAnsi="Consolas" w:cs="Consolas"/>
          <w:color w:val="9CDCFE"/>
          <w:sz w:val="21"/>
          <w:szCs w:val="21"/>
          <w:lang w:eastAsia="pt-BR"/>
        </w:rPr>
        <w:t>"body-parser"</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CE9178"/>
          <w:sz w:val="21"/>
          <w:szCs w:val="21"/>
          <w:lang w:eastAsia="pt-BR"/>
        </w:rPr>
        <w:t>"1.18.2"</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6A9955"/>
          <w:sz w:val="21"/>
          <w:szCs w:val="21"/>
          <w:lang w:eastAsia="pt-BR"/>
        </w:rPr>
        <w:t>//responsável por ler o corpo (fazer o parser) da requisição no backend</w:t>
      </w:r>
    </w:p>
    <w:p w14:paraId="10697C00"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9CDCFE"/>
          <w:sz w:val="21"/>
          <w:szCs w:val="21"/>
          <w:lang w:eastAsia="pt-BR"/>
        </w:rPr>
        <w:t>"</w:t>
      </w:r>
      <w:proofErr w:type="spellStart"/>
      <w:r w:rsidRPr="0016077E">
        <w:rPr>
          <w:rFonts w:ascii="Consolas" w:eastAsia="Times New Roman" w:hAnsi="Consolas" w:cs="Consolas"/>
          <w:color w:val="9CDCFE"/>
          <w:sz w:val="21"/>
          <w:szCs w:val="21"/>
          <w:lang w:eastAsia="pt-BR"/>
        </w:rPr>
        <w:t>express</w:t>
      </w:r>
      <w:proofErr w:type="spellEnd"/>
      <w:r w:rsidRPr="0016077E">
        <w:rPr>
          <w:rFonts w:ascii="Consolas" w:eastAsia="Times New Roman" w:hAnsi="Consolas" w:cs="Consolas"/>
          <w:color w:val="9CDCFE"/>
          <w:sz w:val="21"/>
          <w:szCs w:val="21"/>
          <w:lang w:eastAsia="pt-BR"/>
        </w:rPr>
        <w:t>"</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CE9178"/>
          <w:sz w:val="21"/>
          <w:szCs w:val="21"/>
          <w:lang w:eastAsia="pt-BR"/>
        </w:rPr>
        <w:t>"4.16.3"</w:t>
      </w:r>
      <w:r w:rsidRPr="0016077E">
        <w:rPr>
          <w:rFonts w:ascii="Consolas" w:eastAsia="Times New Roman" w:hAnsi="Consolas" w:cs="Consolas"/>
          <w:color w:val="D4D4D4"/>
          <w:sz w:val="21"/>
          <w:szCs w:val="21"/>
          <w:lang w:eastAsia="pt-BR"/>
        </w:rPr>
        <w:t>,</w:t>
      </w:r>
    </w:p>
    <w:p w14:paraId="39C6B2F7"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9CDCFE"/>
          <w:sz w:val="21"/>
          <w:szCs w:val="21"/>
          <w:lang w:eastAsia="pt-BR"/>
        </w:rPr>
        <w:t>"</w:t>
      </w:r>
      <w:proofErr w:type="spellStart"/>
      <w:r w:rsidRPr="0016077E">
        <w:rPr>
          <w:rFonts w:ascii="Consolas" w:eastAsia="Times New Roman" w:hAnsi="Consolas" w:cs="Consolas"/>
          <w:color w:val="9CDCFE"/>
          <w:sz w:val="21"/>
          <w:szCs w:val="21"/>
          <w:lang w:eastAsia="pt-BR"/>
        </w:rPr>
        <w:t>mutler</w:t>
      </w:r>
      <w:proofErr w:type="spellEnd"/>
      <w:r w:rsidRPr="0016077E">
        <w:rPr>
          <w:rFonts w:ascii="Consolas" w:eastAsia="Times New Roman" w:hAnsi="Consolas" w:cs="Consolas"/>
          <w:color w:val="9CDCFE"/>
          <w:sz w:val="21"/>
          <w:szCs w:val="21"/>
          <w:lang w:eastAsia="pt-BR"/>
        </w:rPr>
        <w:t>"</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CE9178"/>
          <w:sz w:val="21"/>
          <w:szCs w:val="21"/>
          <w:lang w:eastAsia="pt-BR"/>
        </w:rPr>
        <w:t>"1.3.0"</w:t>
      </w:r>
    </w:p>
    <w:p w14:paraId="16CC7298"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p>
    <w:p w14:paraId="3C54E1EC"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9CDCFE"/>
          <w:sz w:val="21"/>
          <w:szCs w:val="21"/>
          <w:lang w:eastAsia="pt-BR"/>
        </w:rPr>
        <w:t>"</w:t>
      </w:r>
      <w:proofErr w:type="spellStart"/>
      <w:r w:rsidRPr="0016077E">
        <w:rPr>
          <w:rFonts w:ascii="Consolas" w:eastAsia="Times New Roman" w:hAnsi="Consolas" w:cs="Consolas"/>
          <w:color w:val="9CDCFE"/>
          <w:sz w:val="21"/>
          <w:szCs w:val="21"/>
          <w:lang w:eastAsia="pt-BR"/>
        </w:rPr>
        <w:t>devDependencies</w:t>
      </w:r>
      <w:proofErr w:type="spellEnd"/>
      <w:r w:rsidRPr="0016077E">
        <w:rPr>
          <w:rFonts w:ascii="Consolas" w:eastAsia="Times New Roman" w:hAnsi="Consolas" w:cs="Consolas"/>
          <w:color w:val="9CDCFE"/>
          <w:sz w:val="21"/>
          <w:szCs w:val="21"/>
          <w:lang w:eastAsia="pt-BR"/>
        </w:rPr>
        <w:t>"</w:t>
      </w:r>
      <w:r w:rsidRPr="0016077E">
        <w:rPr>
          <w:rFonts w:ascii="Consolas" w:eastAsia="Times New Roman" w:hAnsi="Consolas" w:cs="Consolas"/>
          <w:color w:val="D4D4D4"/>
          <w:sz w:val="21"/>
          <w:szCs w:val="21"/>
          <w:lang w:eastAsia="pt-BR"/>
        </w:rPr>
        <w:t>: {</w:t>
      </w:r>
    </w:p>
    <w:p w14:paraId="1F6BF720"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9CDCFE"/>
          <w:sz w:val="21"/>
          <w:szCs w:val="21"/>
          <w:lang w:eastAsia="pt-BR"/>
        </w:rPr>
        <w:t>"nodemon"</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CE9178"/>
          <w:sz w:val="21"/>
          <w:szCs w:val="21"/>
          <w:lang w:eastAsia="pt-BR"/>
        </w:rPr>
        <w:t>"1.17.3"</w:t>
      </w:r>
      <w:r w:rsidRPr="0016077E">
        <w:rPr>
          <w:rFonts w:ascii="Consolas" w:eastAsia="Times New Roman" w:hAnsi="Consolas" w:cs="Consolas"/>
          <w:color w:val="D4D4D4"/>
          <w:sz w:val="21"/>
          <w:szCs w:val="21"/>
          <w:lang w:eastAsia="pt-BR"/>
        </w:rPr>
        <w:t> </w:t>
      </w:r>
      <w:r w:rsidRPr="0016077E">
        <w:rPr>
          <w:rFonts w:ascii="Consolas" w:eastAsia="Times New Roman" w:hAnsi="Consolas" w:cs="Consolas"/>
          <w:color w:val="6A9955"/>
          <w:sz w:val="21"/>
          <w:szCs w:val="21"/>
          <w:lang w:eastAsia="pt-BR"/>
        </w:rPr>
        <w:t>//serve para monitorar os arquivos, sempre que houver uma mudança o servidor será restartado</w:t>
      </w:r>
    </w:p>
    <w:p w14:paraId="0BF438AE"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  }</w:t>
      </w:r>
    </w:p>
    <w:p w14:paraId="332F2B93" w14:textId="77777777" w:rsidR="0016077E" w:rsidRPr="0016077E" w:rsidRDefault="0016077E" w:rsidP="0016077E">
      <w:pPr>
        <w:shd w:val="clear" w:color="auto" w:fill="1E1E1E"/>
        <w:spacing w:after="0" w:line="285" w:lineRule="atLeast"/>
        <w:rPr>
          <w:rFonts w:ascii="Consolas" w:eastAsia="Times New Roman" w:hAnsi="Consolas" w:cs="Consolas"/>
          <w:color w:val="D4D4D4"/>
          <w:sz w:val="21"/>
          <w:szCs w:val="21"/>
          <w:lang w:eastAsia="pt-BR"/>
        </w:rPr>
      </w:pPr>
      <w:r w:rsidRPr="0016077E">
        <w:rPr>
          <w:rFonts w:ascii="Consolas" w:eastAsia="Times New Roman" w:hAnsi="Consolas" w:cs="Consolas"/>
          <w:color w:val="D4D4D4"/>
          <w:sz w:val="21"/>
          <w:szCs w:val="21"/>
          <w:lang w:eastAsia="pt-BR"/>
        </w:rPr>
        <w:t>}</w:t>
      </w:r>
    </w:p>
    <w:p w14:paraId="33A7815E" w14:textId="77777777" w:rsidR="0016077E" w:rsidRDefault="0016077E" w:rsidP="00493CCE">
      <w:pPr>
        <w:rPr>
          <w:sz w:val="24"/>
          <w:szCs w:val="24"/>
        </w:rPr>
      </w:pPr>
    </w:p>
    <w:p w14:paraId="3C1ABA42" w14:textId="77777777" w:rsidR="0016077E" w:rsidRDefault="0016077E" w:rsidP="00493CCE">
      <w:pPr>
        <w:rPr>
          <w:sz w:val="24"/>
          <w:szCs w:val="24"/>
        </w:rPr>
      </w:pPr>
      <w:r>
        <w:rPr>
          <w:sz w:val="24"/>
          <w:szCs w:val="24"/>
        </w:rPr>
        <w:t xml:space="preserve">Agora eu dou um comando </w:t>
      </w:r>
      <w:proofErr w:type="spellStart"/>
      <w:r>
        <w:rPr>
          <w:b/>
          <w:bCs/>
          <w:sz w:val="24"/>
          <w:szCs w:val="24"/>
        </w:rPr>
        <w:t>npm</w:t>
      </w:r>
      <w:proofErr w:type="spellEnd"/>
      <w:r>
        <w:rPr>
          <w:b/>
          <w:bCs/>
          <w:sz w:val="24"/>
          <w:szCs w:val="24"/>
        </w:rPr>
        <w:t xml:space="preserve"> i</w:t>
      </w:r>
      <w:r>
        <w:rPr>
          <w:sz w:val="24"/>
          <w:szCs w:val="24"/>
        </w:rPr>
        <w:t xml:space="preserve"> para instalar minhas dependências...</w:t>
      </w:r>
    </w:p>
    <w:p w14:paraId="686837E9" w14:textId="77777777" w:rsidR="0016077E" w:rsidRDefault="0016077E" w:rsidP="00493CCE">
      <w:pPr>
        <w:rPr>
          <w:b/>
          <w:bCs/>
          <w:sz w:val="24"/>
          <w:szCs w:val="24"/>
        </w:rPr>
      </w:pPr>
      <w:r>
        <w:rPr>
          <w:sz w:val="24"/>
          <w:szCs w:val="24"/>
        </w:rPr>
        <w:t xml:space="preserve">Agora no meu diretório eu vou criar um arquivo </w:t>
      </w:r>
      <w:r>
        <w:rPr>
          <w:b/>
          <w:bCs/>
          <w:sz w:val="24"/>
          <w:szCs w:val="24"/>
        </w:rPr>
        <w:t xml:space="preserve">server.js n que vai ser o responsável </w:t>
      </w:r>
      <w:r w:rsidR="006B751C">
        <w:rPr>
          <w:b/>
          <w:bCs/>
          <w:sz w:val="24"/>
          <w:szCs w:val="24"/>
        </w:rPr>
        <w:t>tanto para ser o servidor de subir os arquivos (usando a dependência que instalamos “</w:t>
      </w:r>
      <w:proofErr w:type="spellStart"/>
      <w:r w:rsidR="006B751C">
        <w:rPr>
          <w:b/>
          <w:bCs/>
          <w:sz w:val="24"/>
          <w:szCs w:val="24"/>
        </w:rPr>
        <w:t>mutler</w:t>
      </w:r>
      <w:proofErr w:type="spellEnd"/>
      <w:r w:rsidR="006B751C">
        <w:rPr>
          <w:b/>
          <w:bCs/>
          <w:sz w:val="24"/>
          <w:szCs w:val="24"/>
        </w:rPr>
        <w:t xml:space="preserve">”) tanto para ser o servidor de requisições de formulários, </w:t>
      </w:r>
      <w:proofErr w:type="spellStart"/>
      <w:r w:rsidR="006B751C">
        <w:rPr>
          <w:b/>
          <w:bCs/>
          <w:sz w:val="24"/>
          <w:szCs w:val="24"/>
        </w:rPr>
        <w:t>etc</w:t>
      </w:r>
      <w:proofErr w:type="spellEnd"/>
      <w:r w:rsidR="006B751C">
        <w:rPr>
          <w:b/>
          <w:bCs/>
          <w:sz w:val="24"/>
          <w:szCs w:val="24"/>
        </w:rPr>
        <w:t xml:space="preserve"> (usando a dependência que instalamos “</w:t>
      </w:r>
      <w:proofErr w:type="spellStart"/>
      <w:r w:rsidR="006B751C">
        <w:rPr>
          <w:b/>
          <w:bCs/>
          <w:sz w:val="24"/>
          <w:szCs w:val="24"/>
        </w:rPr>
        <w:t>express</w:t>
      </w:r>
      <w:proofErr w:type="spellEnd"/>
      <w:proofErr w:type="gramStart"/>
      <w:r w:rsidR="006B751C">
        <w:rPr>
          <w:b/>
          <w:bCs/>
          <w:sz w:val="24"/>
          <w:szCs w:val="24"/>
        </w:rPr>
        <w:t>”)...</w:t>
      </w:r>
      <w:proofErr w:type="gramEnd"/>
    </w:p>
    <w:p w14:paraId="0135DFDB"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val="en-US" w:eastAsia="pt-BR"/>
        </w:rPr>
      </w:pPr>
      <w:r w:rsidRPr="006B751C">
        <w:rPr>
          <w:rFonts w:ascii="Consolas" w:eastAsia="Times New Roman" w:hAnsi="Consolas" w:cs="Consolas"/>
          <w:color w:val="569CD6"/>
          <w:sz w:val="21"/>
          <w:szCs w:val="21"/>
          <w:lang w:val="en-US" w:eastAsia="pt-BR"/>
        </w:rPr>
        <w:t>const</w:t>
      </w:r>
      <w:r w:rsidRPr="006B751C">
        <w:rPr>
          <w:rFonts w:ascii="Consolas" w:eastAsia="Times New Roman" w:hAnsi="Consolas" w:cs="Consolas"/>
          <w:color w:val="D4D4D4"/>
          <w:sz w:val="21"/>
          <w:szCs w:val="21"/>
          <w:lang w:val="en-US" w:eastAsia="pt-BR"/>
        </w:rPr>
        <w:t> </w:t>
      </w:r>
      <w:proofErr w:type="spellStart"/>
      <w:r w:rsidRPr="006B751C">
        <w:rPr>
          <w:rFonts w:ascii="Consolas" w:eastAsia="Times New Roman" w:hAnsi="Consolas" w:cs="Consolas"/>
          <w:color w:val="4FC1FF"/>
          <w:sz w:val="21"/>
          <w:szCs w:val="21"/>
          <w:lang w:val="en-US" w:eastAsia="pt-BR"/>
        </w:rPr>
        <w:t>bodyParser</w:t>
      </w:r>
      <w:proofErr w:type="spellEnd"/>
      <w:r w:rsidRPr="006B751C">
        <w:rPr>
          <w:rFonts w:ascii="Consolas" w:eastAsia="Times New Roman" w:hAnsi="Consolas" w:cs="Consolas"/>
          <w:color w:val="D4D4D4"/>
          <w:sz w:val="21"/>
          <w:szCs w:val="21"/>
          <w:lang w:val="en-US" w:eastAsia="pt-BR"/>
        </w:rPr>
        <w:t> = </w:t>
      </w:r>
      <w:r w:rsidRPr="006B751C">
        <w:rPr>
          <w:rFonts w:ascii="Consolas" w:eastAsia="Times New Roman" w:hAnsi="Consolas" w:cs="Consolas"/>
          <w:color w:val="DCDCAA"/>
          <w:sz w:val="21"/>
          <w:szCs w:val="21"/>
          <w:lang w:val="en-US" w:eastAsia="pt-BR"/>
        </w:rPr>
        <w:t>require</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CE9178"/>
          <w:sz w:val="21"/>
          <w:szCs w:val="21"/>
          <w:lang w:val="en-US" w:eastAsia="pt-BR"/>
        </w:rPr>
        <w:t>'body-parser'</w:t>
      </w:r>
      <w:r w:rsidRPr="006B751C">
        <w:rPr>
          <w:rFonts w:ascii="Consolas" w:eastAsia="Times New Roman" w:hAnsi="Consolas" w:cs="Consolas"/>
          <w:color w:val="D4D4D4"/>
          <w:sz w:val="21"/>
          <w:szCs w:val="21"/>
          <w:lang w:val="en-US" w:eastAsia="pt-BR"/>
        </w:rPr>
        <w:t>)</w:t>
      </w:r>
    </w:p>
    <w:p w14:paraId="0AD991D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//BodyParser para fazer o parser dos dados que estão no corpo da requisição para trabalhar com estes dados</w:t>
      </w:r>
    </w:p>
    <w:p w14:paraId="57BD2200"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roofErr w:type="spellStart"/>
      <w:r w:rsidRPr="006B751C">
        <w:rPr>
          <w:rFonts w:ascii="Consolas" w:eastAsia="Times New Roman" w:hAnsi="Consolas" w:cs="Consolas"/>
          <w:color w:val="569CD6"/>
          <w:sz w:val="21"/>
          <w:szCs w:val="21"/>
          <w:lang w:eastAsia="pt-BR"/>
        </w:rPr>
        <w:t>const</w:t>
      </w:r>
      <w:proofErr w:type="spellEnd"/>
      <w:r w:rsidRPr="006B751C">
        <w:rPr>
          <w:rFonts w:ascii="Consolas" w:eastAsia="Times New Roman" w:hAnsi="Consolas" w:cs="Consolas"/>
          <w:color w:val="D4D4D4"/>
          <w:sz w:val="21"/>
          <w:szCs w:val="21"/>
          <w:lang w:eastAsia="pt-BR"/>
        </w:rPr>
        <w:t> </w:t>
      </w:r>
      <w:proofErr w:type="spellStart"/>
      <w:r w:rsidRPr="006B751C">
        <w:rPr>
          <w:rFonts w:ascii="Consolas" w:eastAsia="Times New Roman" w:hAnsi="Consolas" w:cs="Consolas"/>
          <w:color w:val="4FC1FF"/>
          <w:sz w:val="21"/>
          <w:szCs w:val="21"/>
          <w:lang w:eastAsia="pt-BR"/>
        </w:rPr>
        <w:t>express</w:t>
      </w:r>
      <w:proofErr w:type="spellEnd"/>
      <w:r w:rsidRPr="006B751C">
        <w:rPr>
          <w:rFonts w:ascii="Consolas" w:eastAsia="Times New Roman" w:hAnsi="Consolas" w:cs="Consolas"/>
          <w:color w:val="D4D4D4"/>
          <w:sz w:val="21"/>
          <w:szCs w:val="21"/>
          <w:lang w:eastAsia="pt-BR"/>
        </w:rPr>
        <w:t> = </w:t>
      </w:r>
      <w:r w:rsidRPr="006B751C">
        <w:rPr>
          <w:rFonts w:ascii="Consolas" w:eastAsia="Times New Roman" w:hAnsi="Consolas" w:cs="Consolas"/>
          <w:color w:val="DCDCAA"/>
          <w:sz w:val="21"/>
          <w:szCs w:val="21"/>
          <w:lang w:eastAsia="pt-BR"/>
        </w:rPr>
        <w:t>require</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CE9178"/>
          <w:sz w:val="21"/>
          <w:szCs w:val="21"/>
          <w:lang w:eastAsia="pt-BR"/>
        </w:rPr>
        <w:t>'</w:t>
      </w:r>
      <w:proofErr w:type="spellStart"/>
      <w:r w:rsidRPr="006B751C">
        <w:rPr>
          <w:rFonts w:ascii="Consolas" w:eastAsia="Times New Roman" w:hAnsi="Consolas" w:cs="Consolas"/>
          <w:color w:val="CE9178"/>
          <w:sz w:val="21"/>
          <w:szCs w:val="21"/>
          <w:lang w:eastAsia="pt-BR"/>
        </w:rPr>
        <w:t>express</w:t>
      </w:r>
      <w:proofErr w:type="spellEnd"/>
      <w:r w:rsidRPr="006B751C">
        <w:rPr>
          <w:rFonts w:ascii="Consolas" w:eastAsia="Times New Roman" w:hAnsi="Consolas" w:cs="Consolas"/>
          <w:color w:val="CE9178"/>
          <w:sz w:val="21"/>
          <w:szCs w:val="21"/>
          <w:lang w:eastAsia="pt-BR"/>
        </w:rPr>
        <w:t>'</w:t>
      </w:r>
      <w:r w:rsidRPr="006B751C">
        <w:rPr>
          <w:rFonts w:ascii="Consolas" w:eastAsia="Times New Roman" w:hAnsi="Consolas" w:cs="Consolas"/>
          <w:color w:val="D4D4D4"/>
          <w:sz w:val="21"/>
          <w:szCs w:val="21"/>
          <w:lang w:eastAsia="pt-BR"/>
        </w:rPr>
        <w:t>)</w:t>
      </w:r>
    </w:p>
    <w:p w14:paraId="0DCE3C1F"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//Express para ser o nosso servidor de requisição</w:t>
      </w:r>
    </w:p>
    <w:p w14:paraId="3BE53273"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//Agora vamos instanciar o express e colocar ele em uma constante</w:t>
      </w:r>
    </w:p>
    <w:p w14:paraId="62CD40A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roofErr w:type="spellStart"/>
      <w:r w:rsidRPr="006B751C">
        <w:rPr>
          <w:rFonts w:ascii="Consolas" w:eastAsia="Times New Roman" w:hAnsi="Consolas" w:cs="Consolas"/>
          <w:color w:val="569CD6"/>
          <w:sz w:val="21"/>
          <w:szCs w:val="21"/>
          <w:lang w:eastAsia="pt-BR"/>
        </w:rPr>
        <w:t>const</w:t>
      </w:r>
      <w:proofErr w:type="spellEnd"/>
      <w:r w:rsidRPr="006B751C">
        <w:rPr>
          <w:rFonts w:ascii="Consolas" w:eastAsia="Times New Roman" w:hAnsi="Consolas" w:cs="Consolas"/>
          <w:color w:val="D4D4D4"/>
          <w:sz w:val="21"/>
          <w:szCs w:val="21"/>
          <w:lang w:eastAsia="pt-BR"/>
        </w:rPr>
        <w:t> </w:t>
      </w:r>
      <w:r w:rsidRPr="006B751C">
        <w:rPr>
          <w:rFonts w:ascii="Consolas" w:eastAsia="Times New Roman" w:hAnsi="Consolas" w:cs="Consolas"/>
          <w:color w:val="4FC1FF"/>
          <w:sz w:val="21"/>
          <w:szCs w:val="21"/>
          <w:lang w:eastAsia="pt-BR"/>
        </w:rPr>
        <w:t>app</w:t>
      </w:r>
      <w:r w:rsidRPr="006B751C">
        <w:rPr>
          <w:rFonts w:ascii="Consolas" w:eastAsia="Times New Roman" w:hAnsi="Consolas" w:cs="Consolas"/>
          <w:color w:val="D4D4D4"/>
          <w:sz w:val="21"/>
          <w:szCs w:val="21"/>
          <w:lang w:eastAsia="pt-BR"/>
        </w:rPr>
        <w:t> = </w:t>
      </w:r>
      <w:proofErr w:type="spellStart"/>
      <w:proofErr w:type="gramStart"/>
      <w:r w:rsidRPr="006B751C">
        <w:rPr>
          <w:rFonts w:ascii="Consolas" w:eastAsia="Times New Roman" w:hAnsi="Consolas" w:cs="Consolas"/>
          <w:color w:val="DCDCAA"/>
          <w:sz w:val="21"/>
          <w:szCs w:val="21"/>
          <w:lang w:eastAsia="pt-BR"/>
        </w:rPr>
        <w:t>express</w:t>
      </w:r>
      <w:proofErr w:type="spellEnd"/>
      <w:r w:rsidRPr="006B751C">
        <w:rPr>
          <w:rFonts w:ascii="Consolas" w:eastAsia="Times New Roman" w:hAnsi="Consolas" w:cs="Consolas"/>
          <w:color w:val="D4D4D4"/>
          <w:sz w:val="21"/>
          <w:szCs w:val="21"/>
          <w:lang w:eastAsia="pt-BR"/>
        </w:rPr>
        <w:t>(</w:t>
      </w:r>
      <w:proofErr w:type="gramEnd"/>
      <w:r w:rsidRPr="006B751C">
        <w:rPr>
          <w:rFonts w:ascii="Consolas" w:eastAsia="Times New Roman" w:hAnsi="Consolas" w:cs="Consolas"/>
          <w:color w:val="D4D4D4"/>
          <w:sz w:val="21"/>
          <w:szCs w:val="21"/>
          <w:lang w:eastAsia="pt-BR"/>
        </w:rPr>
        <w:t>)</w:t>
      </w:r>
    </w:p>
    <w:p w14:paraId="7736A042"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05AEF067"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//agora eu vou colocar os middlewares que serão aplicados sempre que ocorrer uma requisição</w:t>
      </w:r>
    </w:p>
    <w:p w14:paraId="23494C9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//O middleware é uma função que será executada quando uma determinada requisição chegar</w:t>
      </w:r>
    </w:p>
    <w:p w14:paraId="4E0C77B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4F59F4DC"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val="en-US" w:eastAsia="pt-BR"/>
        </w:rPr>
      </w:pPr>
      <w:proofErr w:type="spellStart"/>
      <w:r w:rsidRPr="006B751C">
        <w:rPr>
          <w:rFonts w:ascii="Consolas" w:eastAsia="Times New Roman" w:hAnsi="Consolas" w:cs="Consolas"/>
          <w:color w:val="4FC1FF"/>
          <w:sz w:val="21"/>
          <w:szCs w:val="21"/>
          <w:lang w:val="en-US" w:eastAsia="pt-BR"/>
        </w:rPr>
        <w:t>app</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use</w:t>
      </w:r>
      <w:proofErr w:type="spellEnd"/>
      <w:r w:rsidRPr="006B751C">
        <w:rPr>
          <w:rFonts w:ascii="Consolas" w:eastAsia="Times New Roman" w:hAnsi="Consolas" w:cs="Consolas"/>
          <w:color w:val="D4D4D4"/>
          <w:sz w:val="21"/>
          <w:szCs w:val="21"/>
          <w:lang w:val="en-US" w:eastAsia="pt-BR"/>
        </w:rPr>
        <w:t>(</w:t>
      </w:r>
      <w:proofErr w:type="spellStart"/>
      <w:proofErr w:type="gramStart"/>
      <w:r w:rsidRPr="006B751C">
        <w:rPr>
          <w:rFonts w:ascii="Consolas" w:eastAsia="Times New Roman" w:hAnsi="Consolas" w:cs="Consolas"/>
          <w:color w:val="4FC1FF"/>
          <w:sz w:val="21"/>
          <w:szCs w:val="21"/>
          <w:lang w:val="en-US" w:eastAsia="pt-BR"/>
        </w:rPr>
        <w:t>express</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static</w:t>
      </w:r>
      <w:proofErr w:type="spellEnd"/>
      <w:proofErr w:type="gramEnd"/>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CE9178"/>
          <w:sz w:val="21"/>
          <w:szCs w:val="21"/>
          <w:lang w:val="en-US" w:eastAsia="pt-BR"/>
        </w:rPr>
        <w:t>'.'</w:t>
      </w:r>
      <w:r w:rsidRPr="006B751C">
        <w:rPr>
          <w:rFonts w:ascii="Consolas" w:eastAsia="Times New Roman" w:hAnsi="Consolas" w:cs="Consolas"/>
          <w:color w:val="D4D4D4"/>
          <w:sz w:val="21"/>
          <w:szCs w:val="21"/>
          <w:lang w:val="en-US" w:eastAsia="pt-BR"/>
        </w:rPr>
        <w:t>))</w:t>
      </w:r>
    </w:p>
    <w:p w14:paraId="4913710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//middleware que faz todos os arquivos estáticos da minha pasta atual serem providos pelo meu "app"</w:t>
      </w:r>
    </w:p>
    <w:p w14:paraId="09E473AA"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1C35EADF"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6B751C">
        <w:rPr>
          <w:rFonts w:ascii="Consolas" w:eastAsia="Times New Roman" w:hAnsi="Consolas" w:cs="Consolas"/>
          <w:color w:val="4FC1FF"/>
          <w:sz w:val="21"/>
          <w:szCs w:val="21"/>
          <w:lang w:val="en-US" w:eastAsia="pt-BR"/>
        </w:rPr>
        <w:t>app</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use</w:t>
      </w:r>
      <w:proofErr w:type="spellEnd"/>
      <w:r w:rsidRPr="006B751C">
        <w:rPr>
          <w:rFonts w:ascii="Consolas" w:eastAsia="Times New Roman" w:hAnsi="Consolas" w:cs="Consolas"/>
          <w:color w:val="D4D4D4"/>
          <w:sz w:val="21"/>
          <w:szCs w:val="21"/>
          <w:lang w:val="en-US" w:eastAsia="pt-BR"/>
        </w:rPr>
        <w:t>(</w:t>
      </w:r>
      <w:proofErr w:type="spellStart"/>
      <w:proofErr w:type="gramEnd"/>
      <w:r w:rsidRPr="006B751C">
        <w:rPr>
          <w:rFonts w:ascii="Consolas" w:eastAsia="Times New Roman" w:hAnsi="Consolas" w:cs="Consolas"/>
          <w:color w:val="4FC1FF"/>
          <w:sz w:val="21"/>
          <w:szCs w:val="21"/>
          <w:lang w:val="en-US" w:eastAsia="pt-BR"/>
        </w:rPr>
        <w:t>bodyParser</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urlencoded</w:t>
      </w:r>
      <w:proofErr w:type="spellEnd"/>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9CDCFE"/>
          <w:sz w:val="21"/>
          <w:szCs w:val="21"/>
          <w:lang w:val="en-US" w:eastAsia="pt-BR"/>
        </w:rPr>
        <w:t>extended:</w:t>
      </w:r>
      <w:r w:rsidRPr="006B751C">
        <w:rPr>
          <w:rFonts w:ascii="Consolas" w:eastAsia="Times New Roman" w:hAnsi="Consolas" w:cs="Consolas"/>
          <w:color w:val="D4D4D4"/>
          <w:sz w:val="21"/>
          <w:szCs w:val="21"/>
          <w:lang w:val="en-US" w:eastAsia="pt-BR"/>
        </w:rPr>
        <w:t> </w:t>
      </w:r>
      <w:r w:rsidRPr="006B751C">
        <w:rPr>
          <w:rFonts w:ascii="Consolas" w:eastAsia="Times New Roman" w:hAnsi="Consolas" w:cs="Consolas"/>
          <w:color w:val="569CD6"/>
          <w:sz w:val="21"/>
          <w:szCs w:val="21"/>
          <w:lang w:val="en-US" w:eastAsia="pt-BR"/>
        </w:rPr>
        <w:t>true</w:t>
      </w:r>
      <w:r w:rsidRPr="006B751C">
        <w:rPr>
          <w:rFonts w:ascii="Consolas" w:eastAsia="Times New Roman" w:hAnsi="Consolas" w:cs="Consolas"/>
          <w:color w:val="D4D4D4"/>
          <w:sz w:val="21"/>
          <w:szCs w:val="21"/>
          <w:lang w:val="en-US" w:eastAsia="pt-BR"/>
        </w:rPr>
        <w:t>}))</w:t>
      </w:r>
    </w:p>
    <w:p w14:paraId="5B8023A2"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//código responsável por ler os dados se a requisição vier de um formulário e transformar em um objeto</w:t>
      </w:r>
    </w:p>
    <w:p w14:paraId="5DE3E7A6"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6B751C">
        <w:rPr>
          <w:rFonts w:ascii="Consolas" w:eastAsia="Times New Roman" w:hAnsi="Consolas" w:cs="Consolas"/>
          <w:color w:val="4FC1FF"/>
          <w:sz w:val="21"/>
          <w:szCs w:val="21"/>
          <w:lang w:eastAsia="pt-BR"/>
        </w:rPr>
        <w:t>app</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DCDCAA"/>
          <w:sz w:val="21"/>
          <w:szCs w:val="21"/>
          <w:lang w:eastAsia="pt-BR"/>
        </w:rPr>
        <w:t>use</w:t>
      </w:r>
      <w:proofErr w:type="spellEnd"/>
      <w:r w:rsidRPr="006B751C">
        <w:rPr>
          <w:rFonts w:ascii="Consolas" w:eastAsia="Times New Roman" w:hAnsi="Consolas" w:cs="Consolas"/>
          <w:color w:val="D4D4D4"/>
          <w:sz w:val="21"/>
          <w:szCs w:val="21"/>
          <w:lang w:eastAsia="pt-BR"/>
        </w:rPr>
        <w:t>(</w:t>
      </w:r>
      <w:proofErr w:type="spellStart"/>
      <w:proofErr w:type="gramEnd"/>
      <w:r w:rsidRPr="006B751C">
        <w:rPr>
          <w:rFonts w:ascii="Consolas" w:eastAsia="Times New Roman" w:hAnsi="Consolas" w:cs="Consolas"/>
          <w:color w:val="4FC1FF"/>
          <w:sz w:val="21"/>
          <w:szCs w:val="21"/>
          <w:lang w:eastAsia="pt-BR"/>
        </w:rPr>
        <w:t>bodyParser</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DCDCAA"/>
          <w:sz w:val="21"/>
          <w:szCs w:val="21"/>
          <w:lang w:eastAsia="pt-BR"/>
        </w:rPr>
        <w:t>json</w:t>
      </w:r>
      <w:proofErr w:type="spellEnd"/>
      <w:r w:rsidRPr="006B751C">
        <w:rPr>
          <w:rFonts w:ascii="Consolas" w:eastAsia="Times New Roman" w:hAnsi="Consolas" w:cs="Consolas"/>
          <w:color w:val="D4D4D4"/>
          <w:sz w:val="21"/>
          <w:szCs w:val="21"/>
          <w:lang w:eastAsia="pt-BR"/>
        </w:rPr>
        <w:t>())</w:t>
      </w:r>
    </w:p>
    <w:p w14:paraId="0B3AB76E"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//código responsável por ler os dados se a requisição vier de um json e transformar em um objeto</w:t>
      </w:r>
    </w:p>
    <w:p w14:paraId="669BAE8E"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7D84753E"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6B751C">
        <w:rPr>
          <w:rFonts w:ascii="Consolas" w:eastAsia="Times New Roman" w:hAnsi="Consolas" w:cs="Consolas"/>
          <w:color w:val="4FC1FF"/>
          <w:sz w:val="21"/>
          <w:szCs w:val="21"/>
          <w:lang w:val="en-US" w:eastAsia="pt-BR"/>
        </w:rPr>
        <w:t>app</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get</w:t>
      </w:r>
      <w:proofErr w:type="spellEnd"/>
      <w:r w:rsidRPr="006B751C">
        <w:rPr>
          <w:rFonts w:ascii="Consolas" w:eastAsia="Times New Roman" w:hAnsi="Consolas" w:cs="Consolas"/>
          <w:color w:val="D4D4D4"/>
          <w:sz w:val="21"/>
          <w:szCs w:val="21"/>
          <w:lang w:val="en-US" w:eastAsia="pt-BR"/>
        </w:rPr>
        <w:t>(</w:t>
      </w:r>
      <w:proofErr w:type="gramEnd"/>
      <w:r w:rsidRPr="006B751C">
        <w:rPr>
          <w:rFonts w:ascii="Consolas" w:eastAsia="Times New Roman" w:hAnsi="Consolas" w:cs="Consolas"/>
          <w:color w:val="CE9178"/>
          <w:sz w:val="21"/>
          <w:szCs w:val="21"/>
          <w:lang w:val="en-US" w:eastAsia="pt-BR"/>
        </w:rPr>
        <w:t>'/teste'</w:t>
      </w:r>
      <w:r w:rsidRPr="006B751C">
        <w:rPr>
          <w:rFonts w:ascii="Consolas" w:eastAsia="Times New Roman" w:hAnsi="Consolas" w:cs="Consolas"/>
          <w:color w:val="D4D4D4"/>
          <w:sz w:val="21"/>
          <w:szCs w:val="21"/>
          <w:lang w:val="en-US" w:eastAsia="pt-BR"/>
        </w:rPr>
        <w:t>, (</w:t>
      </w:r>
      <w:r w:rsidRPr="006B751C">
        <w:rPr>
          <w:rFonts w:ascii="Consolas" w:eastAsia="Times New Roman" w:hAnsi="Consolas" w:cs="Consolas"/>
          <w:color w:val="9CDCFE"/>
          <w:sz w:val="21"/>
          <w:szCs w:val="21"/>
          <w:lang w:val="en-US" w:eastAsia="pt-BR"/>
        </w:rPr>
        <w:t>req</w:t>
      </w:r>
      <w:r w:rsidRPr="006B751C">
        <w:rPr>
          <w:rFonts w:ascii="Consolas" w:eastAsia="Times New Roman" w:hAnsi="Consolas" w:cs="Consolas"/>
          <w:color w:val="D4D4D4"/>
          <w:sz w:val="21"/>
          <w:szCs w:val="21"/>
          <w:lang w:val="en-US" w:eastAsia="pt-BR"/>
        </w:rPr>
        <w:t>, </w:t>
      </w:r>
      <w:r w:rsidRPr="006B751C">
        <w:rPr>
          <w:rFonts w:ascii="Consolas" w:eastAsia="Times New Roman" w:hAnsi="Consolas" w:cs="Consolas"/>
          <w:color w:val="9CDCFE"/>
          <w:sz w:val="21"/>
          <w:szCs w:val="21"/>
          <w:lang w:val="en-US" w:eastAsia="pt-BR"/>
        </w:rPr>
        <w:t>res</w:t>
      </w:r>
      <w:r w:rsidRPr="006B751C">
        <w:rPr>
          <w:rFonts w:ascii="Consolas" w:eastAsia="Times New Roman" w:hAnsi="Consolas" w:cs="Consolas"/>
          <w:color w:val="D4D4D4"/>
          <w:sz w:val="21"/>
          <w:szCs w:val="21"/>
          <w:lang w:val="en-US" w:eastAsia="pt-BR"/>
        </w:rPr>
        <w:t>) </w:t>
      </w:r>
      <w:r w:rsidRPr="006B751C">
        <w:rPr>
          <w:rFonts w:ascii="Consolas" w:eastAsia="Times New Roman" w:hAnsi="Consolas" w:cs="Consolas"/>
          <w:color w:val="569CD6"/>
          <w:sz w:val="21"/>
          <w:szCs w:val="21"/>
          <w:lang w:val="en-US" w:eastAsia="pt-BR"/>
        </w:rPr>
        <w:t>=&gt;</w:t>
      </w:r>
      <w:r w:rsidRPr="006B751C">
        <w:rPr>
          <w:rFonts w:ascii="Consolas" w:eastAsia="Times New Roman" w:hAnsi="Consolas" w:cs="Consolas"/>
          <w:color w:val="D4D4D4"/>
          <w:sz w:val="21"/>
          <w:szCs w:val="21"/>
          <w:lang w:val="en-US" w:eastAsia="pt-BR"/>
        </w:rPr>
        <w:t> </w:t>
      </w:r>
      <w:proofErr w:type="spellStart"/>
      <w:r w:rsidRPr="006B751C">
        <w:rPr>
          <w:rFonts w:ascii="Consolas" w:eastAsia="Times New Roman" w:hAnsi="Consolas" w:cs="Consolas"/>
          <w:color w:val="9CDCFE"/>
          <w:sz w:val="21"/>
          <w:szCs w:val="21"/>
          <w:lang w:val="en-US" w:eastAsia="pt-BR"/>
        </w:rPr>
        <w:t>res</w:t>
      </w:r>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DCDCAA"/>
          <w:sz w:val="21"/>
          <w:szCs w:val="21"/>
          <w:lang w:val="en-US" w:eastAsia="pt-BR"/>
        </w:rPr>
        <w:t>send</w:t>
      </w:r>
      <w:proofErr w:type="spellEnd"/>
      <w:r w:rsidRPr="006B751C">
        <w:rPr>
          <w:rFonts w:ascii="Consolas" w:eastAsia="Times New Roman" w:hAnsi="Consolas" w:cs="Consolas"/>
          <w:color w:val="D4D4D4"/>
          <w:sz w:val="21"/>
          <w:szCs w:val="21"/>
          <w:lang w:val="en-US" w:eastAsia="pt-BR"/>
        </w:rPr>
        <w:t>(</w:t>
      </w:r>
      <w:r w:rsidRPr="006B751C">
        <w:rPr>
          <w:rFonts w:ascii="Consolas" w:eastAsia="Times New Roman" w:hAnsi="Consolas" w:cs="Consolas"/>
          <w:color w:val="CE9178"/>
          <w:sz w:val="21"/>
          <w:szCs w:val="21"/>
          <w:lang w:val="en-US" w:eastAsia="pt-BR"/>
        </w:rPr>
        <w:t>'Ok!'</w:t>
      </w:r>
      <w:r w:rsidRPr="006B751C">
        <w:rPr>
          <w:rFonts w:ascii="Consolas" w:eastAsia="Times New Roman" w:hAnsi="Consolas" w:cs="Consolas"/>
          <w:color w:val="D4D4D4"/>
          <w:sz w:val="21"/>
          <w:szCs w:val="21"/>
          <w:lang w:val="en-US" w:eastAsia="pt-BR"/>
        </w:rPr>
        <w:t>))</w:t>
      </w:r>
    </w:p>
    <w:p w14:paraId="5D92CECC"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//middleware que todas as requisições do tipo get que são da URL /teste retorne "Ok!"</w:t>
      </w:r>
    </w:p>
    <w:p w14:paraId="64144AF0"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798BC96D"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roofErr w:type="spellStart"/>
      <w:proofErr w:type="gramStart"/>
      <w:r w:rsidRPr="006B751C">
        <w:rPr>
          <w:rFonts w:ascii="Consolas" w:eastAsia="Times New Roman" w:hAnsi="Consolas" w:cs="Consolas"/>
          <w:color w:val="4FC1FF"/>
          <w:sz w:val="21"/>
          <w:szCs w:val="21"/>
          <w:lang w:eastAsia="pt-BR"/>
        </w:rPr>
        <w:t>app</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DCDCAA"/>
          <w:sz w:val="21"/>
          <w:szCs w:val="21"/>
          <w:lang w:eastAsia="pt-BR"/>
        </w:rPr>
        <w:t>listen</w:t>
      </w:r>
      <w:proofErr w:type="spellEnd"/>
      <w:proofErr w:type="gramEnd"/>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B5CEA8"/>
          <w:sz w:val="21"/>
          <w:szCs w:val="21"/>
          <w:lang w:eastAsia="pt-BR"/>
        </w:rPr>
        <w:t>8080</w:t>
      </w:r>
      <w:r w:rsidRPr="006B751C">
        <w:rPr>
          <w:rFonts w:ascii="Consolas" w:eastAsia="Times New Roman" w:hAnsi="Consolas" w:cs="Consolas"/>
          <w:color w:val="D4D4D4"/>
          <w:sz w:val="21"/>
          <w:szCs w:val="21"/>
          <w:lang w:eastAsia="pt-BR"/>
        </w:rPr>
        <w:t>, ()</w:t>
      </w:r>
      <w:r w:rsidRPr="006B751C">
        <w:rPr>
          <w:rFonts w:ascii="Consolas" w:eastAsia="Times New Roman" w:hAnsi="Consolas" w:cs="Consolas"/>
          <w:color w:val="569CD6"/>
          <w:sz w:val="21"/>
          <w:szCs w:val="21"/>
          <w:lang w:eastAsia="pt-BR"/>
        </w:rPr>
        <w:t>=&gt;</w:t>
      </w:r>
      <w:r w:rsidRPr="006B751C">
        <w:rPr>
          <w:rFonts w:ascii="Consolas" w:eastAsia="Times New Roman" w:hAnsi="Consolas" w:cs="Consolas"/>
          <w:color w:val="D4D4D4"/>
          <w:sz w:val="21"/>
          <w:szCs w:val="21"/>
          <w:lang w:eastAsia="pt-BR"/>
        </w:rPr>
        <w:t> </w:t>
      </w:r>
      <w:r w:rsidRPr="006B751C">
        <w:rPr>
          <w:rFonts w:ascii="Consolas" w:eastAsia="Times New Roman" w:hAnsi="Consolas" w:cs="Consolas"/>
          <w:color w:val="9CDCFE"/>
          <w:sz w:val="21"/>
          <w:szCs w:val="21"/>
          <w:lang w:eastAsia="pt-BR"/>
        </w:rPr>
        <w:t>console</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DCDCAA"/>
          <w:sz w:val="21"/>
          <w:szCs w:val="21"/>
          <w:lang w:eastAsia="pt-BR"/>
        </w:rPr>
        <w:t>log</w:t>
      </w:r>
      <w:r w:rsidRPr="006B751C">
        <w:rPr>
          <w:rFonts w:ascii="Consolas" w:eastAsia="Times New Roman" w:hAnsi="Consolas" w:cs="Consolas"/>
          <w:color w:val="D4D4D4"/>
          <w:sz w:val="21"/>
          <w:szCs w:val="21"/>
          <w:lang w:eastAsia="pt-BR"/>
        </w:rPr>
        <w:t>(</w:t>
      </w:r>
      <w:r w:rsidRPr="006B751C">
        <w:rPr>
          <w:rFonts w:ascii="Consolas" w:eastAsia="Times New Roman" w:hAnsi="Consolas" w:cs="Consolas"/>
          <w:color w:val="CE9178"/>
          <w:sz w:val="21"/>
          <w:szCs w:val="21"/>
          <w:lang w:eastAsia="pt-BR"/>
        </w:rPr>
        <w:t>'Executando...'</w:t>
      </w:r>
      <w:r w:rsidRPr="006B751C">
        <w:rPr>
          <w:rFonts w:ascii="Consolas" w:eastAsia="Times New Roman" w:hAnsi="Consolas" w:cs="Consolas"/>
          <w:color w:val="D4D4D4"/>
          <w:sz w:val="21"/>
          <w:szCs w:val="21"/>
          <w:lang w:eastAsia="pt-BR"/>
        </w:rPr>
        <w:t>))</w:t>
      </w:r>
    </w:p>
    <w:p w14:paraId="02BB5E8D"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r w:rsidRPr="006B751C">
        <w:rPr>
          <w:rFonts w:ascii="Consolas" w:eastAsia="Times New Roman" w:hAnsi="Consolas" w:cs="Consolas"/>
          <w:color w:val="6A9955"/>
          <w:sz w:val="21"/>
          <w:szCs w:val="21"/>
          <w:lang w:eastAsia="pt-BR"/>
        </w:rPr>
        <w:t>//Iniciei o servidor na porta 8080 e mandei a mensagem executando pra saber que o servidor iniciou</w:t>
      </w:r>
    </w:p>
    <w:p w14:paraId="6926F5C0" w14:textId="77777777" w:rsidR="006B751C" w:rsidRPr="006B751C" w:rsidRDefault="006B751C" w:rsidP="006B751C">
      <w:pPr>
        <w:shd w:val="clear" w:color="auto" w:fill="1E1E1E"/>
        <w:spacing w:after="0" w:line="285" w:lineRule="atLeast"/>
        <w:rPr>
          <w:rFonts w:ascii="Consolas" w:eastAsia="Times New Roman" w:hAnsi="Consolas" w:cs="Consolas"/>
          <w:color w:val="D4D4D4"/>
          <w:sz w:val="21"/>
          <w:szCs w:val="21"/>
          <w:lang w:eastAsia="pt-BR"/>
        </w:rPr>
      </w:pPr>
    </w:p>
    <w:p w14:paraId="16AEBF3D" w14:textId="77777777" w:rsidR="006B751C" w:rsidRDefault="006B751C" w:rsidP="00493CCE">
      <w:pPr>
        <w:rPr>
          <w:sz w:val="24"/>
          <w:szCs w:val="24"/>
        </w:rPr>
      </w:pPr>
    </w:p>
    <w:p w14:paraId="48EB54A3" w14:textId="77777777" w:rsidR="006B751C" w:rsidRDefault="006B751C" w:rsidP="00493CCE">
      <w:pPr>
        <w:rPr>
          <w:sz w:val="24"/>
          <w:szCs w:val="24"/>
        </w:rPr>
      </w:pPr>
      <w:r>
        <w:rPr>
          <w:sz w:val="24"/>
          <w:szCs w:val="24"/>
        </w:rPr>
        <w:t xml:space="preserve">Agora eu vou escrever no Terminal </w:t>
      </w:r>
      <w:proofErr w:type="spellStart"/>
      <w:r w:rsidR="0043293D" w:rsidRPr="0043293D">
        <w:rPr>
          <w:b/>
          <w:bCs/>
          <w:sz w:val="24"/>
          <w:szCs w:val="24"/>
        </w:rPr>
        <w:t>npm</w:t>
      </w:r>
      <w:proofErr w:type="spellEnd"/>
      <w:r w:rsidR="0043293D">
        <w:rPr>
          <w:sz w:val="24"/>
          <w:szCs w:val="24"/>
        </w:rPr>
        <w:t xml:space="preserve"> </w:t>
      </w:r>
      <w:r>
        <w:rPr>
          <w:b/>
          <w:bCs/>
          <w:sz w:val="24"/>
          <w:szCs w:val="24"/>
        </w:rPr>
        <w:t>start</w:t>
      </w:r>
      <w:r w:rsidR="0043293D">
        <w:rPr>
          <w:b/>
          <w:bCs/>
          <w:sz w:val="24"/>
          <w:szCs w:val="24"/>
        </w:rPr>
        <w:t xml:space="preserve"> </w:t>
      </w:r>
      <w:r w:rsidR="0043293D">
        <w:rPr>
          <w:sz w:val="24"/>
          <w:szCs w:val="24"/>
        </w:rPr>
        <w:t>para iniciar meu servidor:</w:t>
      </w:r>
    </w:p>
    <w:p w14:paraId="071AC404" w14:textId="77777777" w:rsidR="0043293D" w:rsidRDefault="0043293D" w:rsidP="00493CCE">
      <w:pPr>
        <w:rPr>
          <w:sz w:val="24"/>
          <w:szCs w:val="24"/>
        </w:rPr>
      </w:pPr>
      <w:r>
        <w:rPr>
          <w:noProof/>
        </w:rPr>
        <w:drawing>
          <wp:inline distT="0" distB="0" distL="0" distR="0" wp14:anchorId="7E1CADD7" wp14:editId="2D46119C">
            <wp:extent cx="5400040" cy="170180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701800"/>
                    </a:xfrm>
                    <a:prstGeom prst="rect">
                      <a:avLst/>
                    </a:prstGeom>
                  </pic:spPr>
                </pic:pic>
              </a:graphicData>
            </a:graphic>
          </wp:inline>
        </w:drawing>
      </w:r>
      <w:r>
        <w:rPr>
          <w:sz w:val="24"/>
          <w:szCs w:val="24"/>
        </w:rPr>
        <w:t xml:space="preserve">Para checarmos que o servidor está servindo os arquivos estáticos mesmo do meu diretório, eu </w:t>
      </w:r>
      <w:proofErr w:type="gramStart"/>
      <w:r>
        <w:rPr>
          <w:sz w:val="24"/>
          <w:szCs w:val="24"/>
        </w:rPr>
        <w:t>testo  no</w:t>
      </w:r>
      <w:proofErr w:type="gramEnd"/>
      <w:r>
        <w:rPr>
          <w:sz w:val="24"/>
          <w:szCs w:val="24"/>
        </w:rPr>
        <w:t xml:space="preserve"> navegador usando o localhost:8080 barra um arquivo que está no meu diretório.</w:t>
      </w:r>
    </w:p>
    <w:p w14:paraId="28DE75EB" w14:textId="77777777" w:rsidR="00A12313" w:rsidRDefault="00A12313" w:rsidP="00493CCE">
      <w:pPr>
        <w:rPr>
          <w:sz w:val="24"/>
          <w:szCs w:val="24"/>
        </w:rPr>
      </w:pPr>
      <w:r>
        <w:rPr>
          <w:sz w:val="24"/>
          <w:szCs w:val="24"/>
        </w:rPr>
        <w:t xml:space="preserve">Agora vamos ver como fazemos uma requisição AJAX para o servidor, com o </w:t>
      </w:r>
      <w:proofErr w:type="spellStart"/>
      <w:r>
        <w:rPr>
          <w:sz w:val="24"/>
          <w:szCs w:val="24"/>
        </w:rPr>
        <w:t>XMLHttpRequest</w:t>
      </w:r>
      <w:proofErr w:type="spellEnd"/>
      <w:r>
        <w:rPr>
          <w:sz w:val="24"/>
          <w:szCs w:val="24"/>
        </w:rPr>
        <w:t>, que é uma forma mais antiga:</w:t>
      </w:r>
    </w:p>
    <w:p w14:paraId="795E6F24" w14:textId="77777777" w:rsidR="00A12313" w:rsidRDefault="00A12313" w:rsidP="00493CCE">
      <w:pPr>
        <w:rPr>
          <w:sz w:val="24"/>
          <w:szCs w:val="24"/>
        </w:rPr>
      </w:pPr>
    </w:p>
    <w:p w14:paraId="36DAAFD0" w14:textId="77777777" w:rsidR="00054011" w:rsidRDefault="00054011" w:rsidP="00493CCE">
      <w:pPr>
        <w:rPr>
          <w:sz w:val="24"/>
          <w:szCs w:val="24"/>
        </w:rPr>
      </w:pPr>
    </w:p>
    <w:p w14:paraId="7E97A297" w14:textId="77777777" w:rsidR="00054011" w:rsidRDefault="00054011" w:rsidP="00493CCE">
      <w:pPr>
        <w:rPr>
          <w:sz w:val="24"/>
          <w:szCs w:val="24"/>
        </w:rPr>
      </w:pPr>
    </w:p>
    <w:p w14:paraId="1A456781"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DOCTYPE</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html</w:t>
      </w:r>
      <w:r w:rsidRPr="00054011">
        <w:rPr>
          <w:rFonts w:ascii="Consolas" w:eastAsia="Times New Roman" w:hAnsi="Consolas" w:cs="Consolas"/>
          <w:color w:val="808080"/>
          <w:sz w:val="21"/>
          <w:szCs w:val="21"/>
          <w:lang w:val="en-US" w:eastAsia="pt-BR"/>
        </w:rPr>
        <w:t>&gt;</w:t>
      </w:r>
    </w:p>
    <w:p w14:paraId="73A0820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html</w:t>
      </w:r>
      <w:r w:rsidRPr="00054011">
        <w:rPr>
          <w:rFonts w:ascii="Consolas" w:eastAsia="Times New Roman" w:hAnsi="Consolas" w:cs="Consolas"/>
          <w:color w:val="808080"/>
          <w:sz w:val="21"/>
          <w:szCs w:val="21"/>
          <w:lang w:val="en-US" w:eastAsia="pt-BR"/>
        </w:rPr>
        <w:t>&gt;</w:t>
      </w:r>
    </w:p>
    <w:p w14:paraId="6FA908E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42C869E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head</w:t>
      </w:r>
      <w:r w:rsidRPr="00054011">
        <w:rPr>
          <w:rFonts w:ascii="Consolas" w:eastAsia="Times New Roman" w:hAnsi="Consolas" w:cs="Consolas"/>
          <w:color w:val="808080"/>
          <w:sz w:val="21"/>
          <w:szCs w:val="21"/>
          <w:lang w:val="en-US" w:eastAsia="pt-BR"/>
        </w:rPr>
        <w:t>&gt;</w:t>
      </w:r>
    </w:p>
    <w:p w14:paraId="1D939BD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meta</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charset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'UTF-8'</w:t>
      </w:r>
      <w:r w:rsidRPr="00054011">
        <w:rPr>
          <w:rFonts w:ascii="Consolas" w:eastAsia="Times New Roman" w:hAnsi="Consolas" w:cs="Consolas"/>
          <w:color w:val="808080"/>
          <w:sz w:val="21"/>
          <w:szCs w:val="21"/>
          <w:lang w:val="en-US" w:eastAsia="pt-BR"/>
        </w:rPr>
        <w:t>&gt;</w:t>
      </w:r>
    </w:p>
    <w:p w14:paraId="42CF11B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title</w:t>
      </w:r>
      <w:r w:rsidRPr="00054011">
        <w:rPr>
          <w:rFonts w:ascii="Consolas" w:eastAsia="Times New Roman" w:hAnsi="Consolas" w:cs="Consolas"/>
          <w:color w:val="808080"/>
          <w:sz w:val="21"/>
          <w:szCs w:val="21"/>
          <w:lang w:val="en-US" w:eastAsia="pt-BR"/>
        </w:rPr>
        <w:t>&gt;</w:t>
      </w:r>
      <w:proofErr w:type="spellStart"/>
      <w:r w:rsidRPr="00054011">
        <w:rPr>
          <w:rFonts w:ascii="Consolas" w:eastAsia="Times New Roman" w:hAnsi="Consolas" w:cs="Consolas"/>
          <w:color w:val="D4D4D4"/>
          <w:sz w:val="21"/>
          <w:szCs w:val="21"/>
          <w:lang w:val="en-US" w:eastAsia="pt-BR"/>
        </w:rPr>
        <w:t>XMLHttpRequest</w:t>
      </w:r>
      <w:proofErr w:type="spellEnd"/>
      <w:r w:rsidRPr="00054011">
        <w:rPr>
          <w:rFonts w:ascii="Consolas" w:eastAsia="Times New Roman" w:hAnsi="Consolas" w:cs="Consolas"/>
          <w:color w:val="D4D4D4"/>
          <w:sz w:val="21"/>
          <w:szCs w:val="21"/>
          <w:lang w:val="en-US" w:eastAsia="pt-BR"/>
        </w:rPr>
        <w:t> #01</w:t>
      </w: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title</w:t>
      </w:r>
      <w:r w:rsidRPr="00054011">
        <w:rPr>
          <w:rFonts w:ascii="Consolas" w:eastAsia="Times New Roman" w:hAnsi="Consolas" w:cs="Consolas"/>
          <w:color w:val="808080"/>
          <w:sz w:val="21"/>
          <w:szCs w:val="21"/>
          <w:lang w:val="en-US" w:eastAsia="pt-BR"/>
        </w:rPr>
        <w:t>&gt;</w:t>
      </w:r>
    </w:p>
    <w:p w14:paraId="1CE6E48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link</w:t>
      </w: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9CDCFE"/>
          <w:sz w:val="21"/>
          <w:szCs w:val="21"/>
          <w:lang w:val="en-US" w:eastAsia="pt-BR"/>
        </w:rPr>
        <w:t>rel</w:t>
      </w:r>
      <w:proofErr w:type="spell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'stylesheet'</w:t>
      </w: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9CDCFE"/>
          <w:sz w:val="21"/>
          <w:szCs w:val="21"/>
          <w:lang w:val="en-US" w:eastAsia="pt-BR"/>
        </w:rPr>
        <w:t>href</w:t>
      </w:r>
      <w:proofErr w:type="spell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w:t>
      </w:r>
      <w:proofErr w:type="spellStart"/>
      <w:r w:rsidRPr="00054011">
        <w:rPr>
          <w:rFonts w:ascii="Consolas" w:eastAsia="Times New Roman" w:hAnsi="Consolas" w:cs="Consolas"/>
          <w:color w:val="CE9178"/>
          <w:sz w:val="21"/>
          <w:szCs w:val="21"/>
          <w:lang w:val="en-US" w:eastAsia="pt-BR"/>
        </w:rPr>
        <w:t>css</w:t>
      </w:r>
      <w:proofErr w:type="spellEnd"/>
      <w:r w:rsidRPr="00054011">
        <w:rPr>
          <w:rFonts w:ascii="Consolas" w:eastAsia="Times New Roman" w:hAnsi="Consolas" w:cs="Consolas"/>
          <w:color w:val="CE9178"/>
          <w:sz w:val="21"/>
          <w:szCs w:val="21"/>
          <w:lang w:val="en-US" w:eastAsia="pt-BR"/>
        </w:rPr>
        <w:t>/estilo.css'</w:t>
      </w:r>
      <w:r w:rsidRPr="00054011">
        <w:rPr>
          <w:rFonts w:ascii="Consolas" w:eastAsia="Times New Roman" w:hAnsi="Consolas" w:cs="Consolas"/>
          <w:color w:val="808080"/>
          <w:sz w:val="21"/>
          <w:szCs w:val="21"/>
          <w:lang w:val="en-US" w:eastAsia="pt-BR"/>
        </w:rPr>
        <w:t>&gt;</w:t>
      </w:r>
    </w:p>
    <w:p w14:paraId="60D918F4"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head</w:t>
      </w:r>
      <w:r w:rsidRPr="00054011">
        <w:rPr>
          <w:rFonts w:ascii="Consolas" w:eastAsia="Times New Roman" w:hAnsi="Consolas" w:cs="Consolas"/>
          <w:color w:val="808080"/>
          <w:sz w:val="21"/>
          <w:szCs w:val="21"/>
          <w:lang w:val="en-US" w:eastAsia="pt-BR"/>
        </w:rPr>
        <w:t>&gt;</w:t>
      </w:r>
    </w:p>
    <w:p w14:paraId="039F3EA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0F3369BB"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body</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class</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w:t>
      </w:r>
      <w:proofErr w:type="spellStart"/>
      <w:r w:rsidRPr="00054011">
        <w:rPr>
          <w:rFonts w:ascii="Consolas" w:eastAsia="Times New Roman" w:hAnsi="Consolas" w:cs="Consolas"/>
          <w:color w:val="CE9178"/>
          <w:sz w:val="21"/>
          <w:szCs w:val="21"/>
          <w:lang w:val="en-US" w:eastAsia="pt-BR"/>
        </w:rPr>
        <w:t>conteudo</w:t>
      </w:r>
      <w:proofErr w:type="spellEnd"/>
      <w:r w:rsidRPr="00054011">
        <w:rPr>
          <w:rFonts w:ascii="Consolas" w:eastAsia="Times New Roman" w:hAnsi="Consolas" w:cs="Consolas"/>
          <w:color w:val="CE9178"/>
          <w:sz w:val="21"/>
          <w:szCs w:val="21"/>
          <w:lang w:val="en-US" w:eastAsia="pt-BR"/>
        </w:rPr>
        <w:t> </w:t>
      </w:r>
      <w:proofErr w:type="spellStart"/>
      <w:r w:rsidRPr="00054011">
        <w:rPr>
          <w:rFonts w:ascii="Consolas" w:eastAsia="Times New Roman" w:hAnsi="Consolas" w:cs="Consolas"/>
          <w:color w:val="CE9178"/>
          <w:sz w:val="21"/>
          <w:szCs w:val="21"/>
          <w:lang w:val="en-US" w:eastAsia="pt-BR"/>
        </w:rPr>
        <w:t>exercicio</w:t>
      </w:r>
      <w:proofErr w:type="spellEnd"/>
      <w:r w:rsidRPr="00054011">
        <w:rPr>
          <w:rFonts w:ascii="Consolas" w:eastAsia="Times New Roman" w:hAnsi="Consolas" w:cs="Consolas"/>
          <w:color w:val="CE9178"/>
          <w:sz w:val="21"/>
          <w:szCs w:val="21"/>
          <w:lang w:val="en-US" w:eastAsia="pt-BR"/>
        </w:rPr>
        <w:t>"</w:t>
      </w:r>
      <w:r w:rsidRPr="00054011">
        <w:rPr>
          <w:rFonts w:ascii="Consolas" w:eastAsia="Times New Roman" w:hAnsi="Consolas" w:cs="Consolas"/>
          <w:color w:val="808080"/>
          <w:sz w:val="21"/>
          <w:szCs w:val="21"/>
          <w:lang w:val="en-US" w:eastAsia="pt-BR"/>
        </w:rPr>
        <w:t>&gt;</w:t>
      </w:r>
    </w:p>
    <w:p w14:paraId="426BF55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808080"/>
          <w:sz w:val="21"/>
          <w:szCs w:val="21"/>
          <w:lang w:eastAsia="pt-BR"/>
        </w:rPr>
        <w:t>&lt;</w:t>
      </w:r>
      <w:r w:rsidRPr="00054011">
        <w:rPr>
          <w:rFonts w:ascii="Consolas" w:eastAsia="Times New Roman" w:hAnsi="Consolas" w:cs="Consolas"/>
          <w:color w:val="569CD6"/>
          <w:sz w:val="21"/>
          <w:szCs w:val="21"/>
          <w:lang w:eastAsia="pt-BR"/>
        </w:rPr>
        <w:t>h1</w:t>
      </w:r>
      <w:r w:rsidRPr="00054011">
        <w:rPr>
          <w:rFonts w:ascii="Consolas" w:eastAsia="Times New Roman" w:hAnsi="Consolas" w:cs="Consolas"/>
          <w:color w:val="808080"/>
          <w:sz w:val="21"/>
          <w:szCs w:val="21"/>
          <w:lang w:eastAsia="pt-BR"/>
        </w:rPr>
        <w:t>&gt;</w:t>
      </w:r>
      <w:r w:rsidRPr="00054011">
        <w:rPr>
          <w:rFonts w:ascii="Consolas" w:eastAsia="Times New Roman" w:hAnsi="Consolas" w:cs="Consolas"/>
          <w:color w:val="D4D4D4"/>
          <w:sz w:val="21"/>
          <w:szCs w:val="21"/>
          <w:lang w:eastAsia="pt-BR"/>
        </w:rPr>
        <w:t>Estados</w:t>
      </w:r>
      <w:r w:rsidRPr="00054011">
        <w:rPr>
          <w:rFonts w:ascii="Consolas" w:eastAsia="Times New Roman" w:hAnsi="Consolas" w:cs="Consolas"/>
          <w:color w:val="808080"/>
          <w:sz w:val="21"/>
          <w:szCs w:val="21"/>
          <w:lang w:eastAsia="pt-BR"/>
        </w:rPr>
        <w:t>&lt;/</w:t>
      </w:r>
      <w:r w:rsidRPr="00054011">
        <w:rPr>
          <w:rFonts w:ascii="Consolas" w:eastAsia="Times New Roman" w:hAnsi="Consolas" w:cs="Consolas"/>
          <w:color w:val="569CD6"/>
          <w:sz w:val="21"/>
          <w:szCs w:val="21"/>
          <w:lang w:eastAsia="pt-BR"/>
        </w:rPr>
        <w:t>h1</w:t>
      </w:r>
      <w:r w:rsidRPr="00054011">
        <w:rPr>
          <w:rFonts w:ascii="Consolas" w:eastAsia="Times New Roman" w:hAnsi="Consolas" w:cs="Consolas"/>
          <w:color w:val="808080"/>
          <w:sz w:val="21"/>
          <w:szCs w:val="21"/>
          <w:lang w:eastAsia="pt-BR"/>
        </w:rPr>
        <w:t>&gt;</w:t>
      </w:r>
    </w:p>
    <w:p w14:paraId="42AFCC3E"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6D3B44DB"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808080"/>
          <w:sz w:val="21"/>
          <w:szCs w:val="21"/>
          <w:lang w:eastAsia="pt-BR"/>
        </w:rPr>
        <w:t>&lt;</w:t>
      </w:r>
      <w:r w:rsidRPr="00054011">
        <w:rPr>
          <w:rFonts w:ascii="Consolas" w:eastAsia="Times New Roman" w:hAnsi="Consolas" w:cs="Consolas"/>
          <w:color w:val="569CD6"/>
          <w:sz w:val="21"/>
          <w:szCs w:val="21"/>
          <w:lang w:eastAsia="pt-BR"/>
        </w:rPr>
        <w:t>script</w:t>
      </w:r>
      <w:r w:rsidRPr="00054011">
        <w:rPr>
          <w:rFonts w:ascii="Consolas" w:eastAsia="Times New Roman" w:hAnsi="Consolas" w:cs="Consolas"/>
          <w:color w:val="808080"/>
          <w:sz w:val="21"/>
          <w:szCs w:val="21"/>
          <w:lang w:eastAsia="pt-BR"/>
        </w:rPr>
        <w:t>&gt;</w:t>
      </w:r>
    </w:p>
    <w:p w14:paraId="15CD79B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//Para representar minha função que vai fazer o trabalho ajax</w:t>
      </w:r>
    </w:p>
    <w:p w14:paraId="06C2907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//eu crio uma função com um objeto como parâmetro</w:t>
      </w:r>
    </w:p>
    <w:p w14:paraId="712DB15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//Esse objeto conterá todas as informações para minha requisição</w:t>
      </w:r>
    </w:p>
    <w:p w14:paraId="00F8938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//como URL, Resposta caso sucesso, Resposta caso erro, etc...</w:t>
      </w:r>
    </w:p>
    <w:p w14:paraId="5B4125F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569CD6"/>
          <w:sz w:val="21"/>
          <w:szCs w:val="21"/>
          <w:lang w:val="en-US" w:eastAsia="pt-BR"/>
        </w:rPr>
        <w:t>function</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DCDCAA"/>
          <w:sz w:val="21"/>
          <w:szCs w:val="21"/>
          <w:lang w:val="en-US" w:eastAsia="pt-BR"/>
        </w:rPr>
        <w:t>ajax</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config</w:t>
      </w:r>
      <w:r w:rsidRPr="00054011">
        <w:rPr>
          <w:rFonts w:ascii="Consolas" w:eastAsia="Times New Roman" w:hAnsi="Consolas" w:cs="Consolas"/>
          <w:color w:val="D4D4D4"/>
          <w:sz w:val="21"/>
          <w:szCs w:val="21"/>
          <w:lang w:val="en-US" w:eastAsia="pt-BR"/>
        </w:rPr>
        <w:t>) {</w:t>
      </w:r>
    </w:p>
    <w:p w14:paraId="6D5A7934"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4FC1FF"/>
          <w:sz w:val="21"/>
          <w:szCs w:val="21"/>
          <w:lang w:val="en-US" w:eastAsia="pt-BR"/>
        </w:rPr>
        <w:t>xhr</w:t>
      </w:r>
      <w:proofErr w:type="spellEnd"/>
      <w:r w:rsidRPr="00054011">
        <w:rPr>
          <w:rFonts w:ascii="Consolas" w:eastAsia="Times New Roman" w:hAnsi="Consolas" w:cs="Consolas"/>
          <w:color w:val="D4D4D4"/>
          <w:sz w:val="21"/>
          <w:szCs w:val="21"/>
          <w:lang w:val="en-US" w:eastAsia="pt-BR"/>
        </w:rPr>
        <w:t> = </w:t>
      </w:r>
      <w:r w:rsidRPr="00054011">
        <w:rPr>
          <w:rFonts w:ascii="Consolas" w:eastAsia="Times New Roman" w:hAnsi="Consolas" w:cs="Consolas"/>
          <w:color w:val="569CD6"/>
          <w:sz w:val="21"/>
          <w:szCs w:val="21"/>
          <w:lang w:val="en-US" w:eastAsia="pt-BR"/>
        </w:rPr>
        <w:t>new</w:t>
      </w: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EC9B0"/>
          <w:sz w:val="21"/>
          <w:szCs w:val="21"/>
          <w:lang w:val="en-US" w:eastAsia="pt-BR"/>
        </w:rPr>
        <w:t>XMLHttpRequest</w:t>
      </w:r>
      <w:proofErr w:type="spellEnd"/>
      <w:r w:rsidRPr="00054011">
        <w:rPr>
          <w:rFonts w:ascii="Consolas" w:eastAsia="Times New Roman" w:hAnsi="Consolas" w:cs="Consolas"/>
          <w:color w:val="D4D4D4"/>
          <w:sz w:val="21"/>
          <w:szCs w:val="21"/>
          <w:lang w:val="en-US" w:eastAsia="pt-BR"/>
        </w:rPr>
        <w:t>(</w:t>
      </w:r>
      <w:proofErr w:type="gramEnd"/>
      <w:r w:rsidRPr="00054011">
        <w:rPr>
          <w:rFonts w:ascii="Consolas" w:eastAsia="Times New Roman" w:hAnsi="Consolas" w:cs="Consolas"/>
          <w:color w:val="D4D4D4"/>
          <w:sz w:val="21"/>
          <w:szCs w:val="21"/>
          <w:lang w:val="en-US" w:eastAsia="pt-BR"/>
        </w:rPr>
        <w:t>)</w:t>
      </w:r>
    </w:p>
    <w:p w14:paraId="42E8AA9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open</w:t>
      </w:r>
      <w:proofErr w:type="spellEnd"/>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"GET"</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config</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url</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true</w:t>
      </w:r>
      <w:r w:rsidRPr="00054011">
        <w:rPr>
          <w:rFonts w:ascii="Consolas" w:eastAsia="Times New Roman" w:hAnsi="Consolas" w:cs="Consolas"/>
          <w:color w:val="D4D4D4"/>
          <w:sz w:val="21"/>
          <w:szCs w:val="21"/>
          <w:lang w:val="en-US" w:eastAsia="pt-BR"/>
        </w:rPr>
        <w:t>)</w:t>
      </w:r>
    </w:p>
    <w:p w14:paraId="72E52F81"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6A9955"/>
          <w:sz w:val="21"/>
          <w:szCs w:val="21"/>
          <w:lang w:eastAsia="pt-BR"/>
        </w:rPr>
        <w:t>//to abrindo uma nova requisição do tipo GET (primeiro parâmetro), usando a URL de config (segundo parâmetro) e de forma assíncrona (true) (terceiro parâmetro).</w:t>
      </w:r>
    </w:p>
    <w:p w14:paraId="5D5C6119"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3C05D20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onload</w:t>
      </w:r>
      <w:proofErr w:type="spellEnd"/>
      <w:proofErr w:type="gramEnd"/>
      <w:r w:rsidRPr="00054011">
        <w:rPr>
          <w:rFonts w:ascii="Consolas" w:eastAsia="Times New Roman" w:hAnsi="Consolas" w:cs="Consolas"/>
          <w:color w:val="D4D4D4"/>
          <w:sz w:val="21"/>
          <w:szCs w:val="21"/>
          <w:lang w:val="en-US" w:eastAsia="pt-BR"/>
        </w:rPr>
        <w:t> = </w:t>
      </w:r>
      <w:r w:rsidRPr="00054011">
        <w:rPr>
          <w:rFonts w:ascii="Consolas" w:eastAsia="Times New Roman" w:hAnsi="Consolas" w:cs="Consolas"/>
          <w:color w:val="9CDCFE"/>
          <w:sz w:val="21"/>
          <w:szCs w:val="21"/>
          <w:lang w:val="en-US" w:eastAsia="pt-BR"/>
        </w:rPr>
        <w:t>e</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=&gt;</w:t>
      </w:r>
      <w:r w:rsidRPr="00054011">
        <w:rPr>
          <w:rFonts w:ascii="Consolas" w:eastAsia="Times New Roman" w:hAnsi="Consolas" w:cs="Consolas"/>
          <w:color w:val="D4D4D4"/>
          <w:sz w:val="21"/>
          <w:szCs w:val="21"/>
          <w:lang w:val="en-US" w:eastAsia="pt-BR"/>
        </w:rPr>
        <w:t> {</w:t>
      </w:r>
    </w:p>
    <w:p w14:paraId="4657172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C586C0"/>
          <w:sz w:val="21"/>
          <w:szCs w:val="21"/>
          <w:lang w:val="en-US" w:eastAsia="pt-BR"/>
        </w:rPr>
        <w:t>if</w:t>
      </w: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status</w:t>
      </w:r>
      <w:proofErr w:type="spellEnd"/>
      <w:proofErr w:type="gramEnd"/>
      <w:r w:rsidRPr="00054011">
        <w:rPr>
          <w:rFonts w:ascii="Consolas" w:eastAsia="Times New Roman" w:hAnsi="Consolas" w:cs="Consolas"/>
          <w:color w:val="D4D4D4"/>
          <w:sz w:val="21"/>
          <w:szCs w:val="21"/>
          <w:lang w:val="en-US" w:eastAsia="pt-BR"/>
        </w:rPr>
        <w:t> === </w:t>
      </w:r>
      <w:r w:rsidRPr="00054011">
        <w:rPr>
          <w:rFonts w:ascii="Consolas" w:eastAsia="Times New Roman" w:hAnsi="Consolas" w:cs="Consolas"/>
          <w:color w:val="B5CEA8"/>
          <w:sz w:val="21"/>
          <w:szCs w:val="21"/>
          <w:lang w:val="en-US" w:eastAsia="pt-BR"/>
        </w:rPr>
        <w:t>200</w:t>
      </w:r>
      <w:r w:rsidRPr="00054011">
        <w:rPr>
          <w:rFonts w:ascii="Consolas" w:eastAsia="Times New Roman" w:hAnsi="Consolas" w:cs="Consolas"/>
          <w:color w:val="D4D4D4"/>
          <w:sz w:val="21"/>
          <w:szCs w:val="21"/>
          <w:lang w:val="en-US" w:eastAsia="pt-BR"/>
        </w:rPr>
        <w:t>) {</w:t>
      </w:r>
    </w:p>
    <w:p w14:paraId="161F3CD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9CDCFE"/>
          <w:sz w:val="21"/>
          <w:szCs w:val="21"/>
          <w:lang w:val="en-US" w:eastAsia="pt-BR"/>
        </w:rPr>
        <w:t>config</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sucesso</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response</w:t>
      </w:r>
      <w:proofErr w:type="spellEnd"/>
      <w:r w:rsidRPr="00054011">
        <w:rPr>
          <w:rFonts w:ascii="Consolas" w:eastAsia="Times New Roman" w:hAnsi="Consolas" w:cs="Consolas"/>
          <w:color w:val="D4D4D4"/>
          <w:sz w:val="21"/>
          <w:szCs w:val="21"/>
          <w:lang w:val="en-US" w:eastAsia="pt-BR"/>
        </w:rPr>
        <w:t>)</w:t>
      </w:r>
    </w:p>
    <w:p w14:paraId="476E7EAA"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 </w:t>
      </w:r>
      <w:r w:rsidRPr="00054011">
        <w:rPr>
          <w:rFonts w:ascii="Consolas" w:eastAsia="Times New Roman" w:hAnsi="Consolas" w:cs="Consolas"/>
          <w:color w:val="C586C0"/>
          <w:sz w:val="21"/>
          <w:szCs w:val="21"/>
          <w:lang w:val="en-US" w:eastAsia="pt-BR"/>
        </w:rPr>
        <w:t>else</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C586C0"/>
          <w:sz w:val="21"/>
          <w:szCs w:val="21"/>
          <w:lang w:val="en-US" w:eastAsia="pt-BR"/>
        </w:rPr>
        <w:t>if</w:t>
      </w: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status</w:t>
      </w:r>
      <w:proofErr w:type="spellEnd"/>
      <w:proofErr w:type="gramEnd"/>
      <w:r w:rsidRPr="00054011">
        <w:rPr>
          <w:rFonts w:ascii="Consolas" w:eastAsia="Times New Roman" w:hAnsi="Consolas" w:cs="Consolas"/>
          <w:color w:val="D4D4D4"/>
          <w:sz w:val="21"/>
          <w:szCs w:val="21"/>
          <w:lang w:val="en-US" w:eastAsia="pt-BR"/>
        </w:rPr>
        <w:t> &gt;= </w:t>
      </w:r>
      <w:r w:rsidRPr="00054011">
        <w:rPr>
          <w:rFonts w:ascii="Consolas" w:eastAsia="Times New Roman" w:hAnsi="Consolas" w:cs="Consolas"/>
          <w:color w:val="B5CEA8"/>
          <w:sz w:val="21"/>
          <w:szCs w:val="21"/>
          <w:lang w:val="en-US" w:eastAsia="pt-BR"/>
        </w:rPr>
        <w:t>400</w:t>
      </w:r>
      <w:r w:rsidRPr="00054011">
        <w:rPr>
          <w:rFonts w:ascii="Consolas" w:eastAsia="Times New Roman" w:hAnsi="Consolas" w:cs="Consolas"/>
          <w:color w:val="D4D4D4"/>
          <w:sz w:val="21"/>
          <w:szCs w:val="21"/>
          <w:lang w:val="en-US" w:eastAsia="pt-BR"/>
        </w:rPr>
        <w:t>) {</w:t>
      </w:r>
    </w:p>
    <w:p w14:paraId="74FE292E"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9CDCFE"/>
          <w:sz w:val="21"/>
          <w:szCs w:val="21"/>
          <w:lang w:val="en-US" w:eastAsia="pt-BR"/>
        </w:rPr>
        <w:t>config</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erro</w:t>
      </w:r>
      <w:proofErr w:type="spellEnd"/>
      <w:proofErr w:type="gramEnd"/>
      <w:r w:rsidRPr="00054011">
        <w:rPr>
          <w:rFonts w:ascii="Consolas" w:eastAsia="Times New Roman" w:hAnsi="Consolas" w:cs="Consolas"/>
          <w:color w:val="D4D4D4"/>
          <w:sz w:val="21"/>
          <w:szCs w:val="21"/>
          <w:lang w:val="en-US" w:eastAsia="pt-BR"/>
        </w:rPr>
        <w:t>({</w:t>
      </w:r>
    </w:p>
    <w:p w14:paraId="557EB95A"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code:</w:t>
      </w: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status</w:t>
      </w:r>
      <w:proofErr w:type="spellEnd"/>
      <w:proofErr w:type="gramEnd"/>
      <w:r w:rsidRPr="00054011">
        <w:rPr>
          <w:rFonts w:ascii="Consolas" w:eastAsia="Times New Roman" w:hAnsi="Consolas" w:cs="Consolas"/>
          <w:color w:val="D4D4D4"/>
          <w:sz w:val="21"/>
          <w:szCs w:val="21"/>
          <w:lang w:val="en-US" w:eastAsia="pt-BR"/>
        </w:rPr>
        <w:t>,</w:t>
      </w:r>
    </w:p>
    <w:p w14:paraId="7999A46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9CDCFE"/>
          <w:sz w:val="21"/>
          <w:szCs w:val="21"/>
          <w:lang w:val="en-US" w:eastAsia="pt-BR"/>
        </w:rPr>
        <w:t>text:</w:t>
      </w: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xhr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statusText</w:t>
      </w:r>
      <w:proofErr w:type="spellEnd"/>
      <w:proofErr w:type="gramEnd"/>
    </w:p>
    <w:p w14:paraId="16452D8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D4D4D4"/>
          <w:sz w:val="21"/>
          <w:szCs w:val="21"/>
          <w:lang w:eastAsia="pt-BR"/>
        </w:rPr>
        <w:t>})</w:t>
      </w:r>
    </w:p>
    <w:p w14:paraId="76EF944A"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
    <w:p w14:paraId="6018C05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
    <w:p w14:paraId="30977AF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3E55E3E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//Na função </w:t>
      </w:r>
      <w:proofErr w:type="gramStart"/>
      <w:r w:rsidRPr="00054011">
        <w:rPr>
          <w:rFonts w:ascii="Consolas" w:eastAsia="Times New Roman" w:hAnsi="Consolas" w:cs="Consolas"/>
          <w:color w:val="6A9955"/>
          <w:sz w:val="21"/>
          <w:szCs w:val="21"/>
          <w:lang w:eastAsia="pt-BR"/>
        </w:rPr>
        <w:t>xhr.onload</w:t>
      </w:r>
      <w:proofErr w:type="gramEnd"/>
      <w:r w:rsidRPr="00054011">
        <w:rPr>
          <w:rFonts w:ascii="Consolas" w:eastAsia="Times New Roman" w:hAnsi="Consolas" w:cs="Consolas"/>
          <w:color w:val="6A9955"/>
          <w:sz w:val="21"/>
          <w:szCs w:val="21"/>
          <w:lang w:eastAsia="pt-BR"/>
        </w:rPr>
        <w:t>, significa que vou passar uma função no evento onload da requisição</w:t>
      </w:r>
    </w:p>
    <w:p w14:paraId="0015AE6E"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//se o status da minha requisição for igual a 200, que é quando eu tenho uma requisição com sucesso:</w:t>
      </w:r>
    </w:p>
    <w:p w14:paraId="5AD14F5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//eu passo na mensagem de sucesso da minha config a resposta da requisição</w:t>
      </w:r>
    </w:p>
    <w:p w14:paraId="2ADD518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//caso o status da minha requisição for igual ou maior que 400, que é quando há algum erro de servidor ou do usuário:</w:t>
      </w:r>
    </w:p>
    <w:p w14:paraId="078CE9B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//eu passo na mensagem de erro da minha config um objeto contendo o status da requisição e o texto do status da requisição.</w:t>
      </w:r>
    </w:p>
    <w:p w14:paraId="43EE736F"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2DCF496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roofErr w:type="spellStart"/>
      <w:proofErr w:type="gramStart"/>
      <w:r w:rsidRPr="00054011">
        <w:rPr>
          <w:rFonts w:ascii="Consolas" w:eastAsia="Times New Roman" w:hAnsi="Consolas" w:cs="Consolas"/>
          <w:color w:val="4FC1FF"/>
          <w:sz w:val="21"/>
          <w:szCs w:val="21"/>
          <w:lang w:eastAsia="pt-BR"/>
        </w:rPr>
        <w:t>xhr</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DCDCAA"/>
          <w:sz w:val="21"/>
          <w:szCs w:val="21"/>
          <w:lang w:eastAsia="pt-BR"/>
        </w:rPr>
        <w:t>send</w:t>
      </w:r>
      <w:proofErr w:type="spellEnd"/>
      <w:proofErr w:type="gramEnd"/>
      <w:r w:rsidRPr="00054011">
        <w:rPr>
          <w:rFonts w:ascii="Consolas" w:eastAsia="Times New Roman" w:hAnsi="Consolas" w:cs="Consolas"/>
          <w:color w:val="D4D4D4"/>
          <w:sz w:val="21"/>
          <w:szCs w:val="21"/>
          <w:lang w:eastAsia="pt-BR"/>
        </w:rPr>
        <w:t>()</w:t>
      </w:r>
    </w:p>
    <w:p w14:paraId="043F093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lastRenderedPageBreak/>
        <w:t>            </w:t>
      </w:r>
      <w:r w:rsidRPr="00054011">
        <w:rPr>
          <w:rFonts w:ascii="Consolas" w:eastAsia="Times New Roman" w:hAnsi="Consolas" w:cs="Consolas"/>
          <w:color w:val="6A9955"/>
          <w:sz w:val="21"/>
          <w:szCs w:val="21"/>
          <w:lang w:eastAsia="pt-BR"/>
        </w:rPr>
        <w:t>//função que de fato vai enviar a requisição.</w:t>
      </w:r>
    </w:p>
    <w:p w14:paraId="01509FC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0D0E5C41"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//Basicamente o objeto de configuração (config) tem que ter três propriedades: a url, o método de sucesso e o método de erro.</w:t>
      </w:r>
    </w:p>
    <w:p w14:paraId="7AF5DD9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4543B7A0"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6A9955"/>
          <w:sz w:val="21"/>
          <w:szCs w:val="21"/>
          <w:lang w:eastAsia="pt-BR"/>
        </w:rPr>
        <w:t>//aqui minha requisição ajax abaixo retornando na página o documento </w:t>
      </w:r>
      <w:proofErr w:type="gramStart"/>
      <w:r w:rsidRPr="00054011">
        <w:rPr>
          <w:rFonts w:ascii="Consolas" w:eastAsia="Times New Roman" w:hAnsi="Consolas" w:cs="Consolas"/>
          <w:color w:val="6A9955"/>
          <w:sz w:val="21"/>
          <w:szCs w:val="21"/>
          <w:lang w:eastAsia="pt-BR"/>
        </w:rPr>
        <w:t>estado.json</w:t>
      </w:r>
      <w:proofErr w:type="gramEnd"/>
      <w:r w:rsidRPr="00054011">
        <w:rPr>
          <w:rFonts w:ascii="Consolas" w:eastAsia="Times New Roman" w:hAnsi="Consolas" w:cs="Consolas"/>
          <w:color w:val="6A9955"/>
          <w:sz w:val="21"/>
          <w:szCs w:val="21"/>
          <w:lang w:eastAsia="pt-BR"/>
        </w:rPr>
        <w:t>:</w:t>
      </w:r>
    </w:p>
    <w:p w14:paraId="51E8406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roofErr w:type="spellStart"/>
      <w:proofErr w:type="gramStart"/>
      <w:r w:rsidRPr="00054011">
        <w:rPr>
          <w:rFonts w:ascii="Consolas" w:eastAsia="Times New Roman" w:hAnsi="Consolas" w:cs="Consolas"/>
          <w:color w:val="DCDCAA"/>
          <w:sz w:val="21"/>
          <w:szCs w:val="21"/>
          <w:lang w:eastAsia="pt-BR"/>
        </w:rPr>
        <w:t>ajax</w:t>
      </w:r>
      <w:proofErr w:type="spellEnd"/>
      <w:r w:rsidRPr="00054011">
        <w:rPr>
          <w:rFonts w:ascii="Consolas" w:eastAsia="Times New Roman" w:hAnsi="Consolas" w:cs="Consolas"/>
          <w:color w:val="D4D4D4"/>
          <w:sz w:val="21"/>
          <w:szCs w:val="21"/>
          <w:lang w:eastAsia="pt-BR"/>
        </w:rPr>
        <w:t>(</w:t>
      </w:r>
      <w:proofErr w:type="gramEnd"/>
      <w:r w:rsidRPr="00054011">
        <w:rPr>
          <w:rFonts w:ascii="Consolas" w:eastAsia="Times New Roman" w:hAnsi="Consolas" w:cs="Consolas"/>
          <w:color w:val="D4D4D4"/>
          <w:sz w:val="21"/>
          <w:szCs w:val="21"/>
          <w:lang w:eastAsia="pt-BR"/>
        </w:rPr>
        <w:t>{</w:t>
      </w:r>
    </w:p>
    <w:p w14:paraId="55FC847E"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9CDCFE"/>
          <w:sz w:val="21"/>
          <w:szCs w:val="21"/>
          <w:lang w:eastAsia="pt-BR"/>
        </w:rPr>
        <w:t>url:</w:t>
      </w: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CE9178"/>
          <w:sz w:val="21"/>
          <w:szCs w:val="21"/>
          <w:lang w:eastAsia="pt-BR"/>
        </w:rPr>
        <w:t>"dados/</w:t>
      </w:r>
      <w:proofErr w:type="spellStart"/>
      <w:r w:rsidRPr="00054011">
        <w:rPr>
          <w:rFonts w:ascii="Consolas" w:eastAsia="Times New Roman" w:hAnsi="Consolas" w:cs="Consolas"/>
          <w:color w:val="CE9178"/>
          <w:sz w:val="21"/>
          <w:szCs w:val="21"/>
          <w:lang w:eastAsia="pt-BR"/>
        </w:rPr>
        <w:t>estado.json</w:t>
      </w:r>
      <w:proofErr w:type="spellEnd"/>
      <w:r w:rsidRPr="00054011">
        <w:rPr>
          <w:rFonts w:ascii="Consolas" w:eastAsia="Times New Roman" w:hAnsi="Consolas" w:cs="Consolas"/>
          <w:color w:val="CE9178"/>
          <w:sz w:val="21"/>
          <w:szCs w:val="21"/>
          <w:lang w:eastAsia="pt-BR"/>
        </w:rPr>
        <w:t>"</w:t>
      </w:r>
      <w:r w:rsidRPr="00054011">
        <w:rPr>
          <w:rFonts w:ascii="Consolas" w:eastAsia="Times New Roman" w:hAnsi="Consolas" w:cs="Consolas"/>
          <w:color w:val="D4D4D4"/>
          <w:sz w:val="21"/>
          <w:szCs w:val="21"/>
          <w:lang w:eastAsia="pt-BR"/>
        </w:rPr>
        <w:t>,</w:t>
      </w:r>
    </w:p>
    <w:p w14:paraId="5373A90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DCDCAA"/>
          <w:sz w:val="21"/>
          <w:szCs w:val="21"/>
          <w:lang w:eastAsia="pt-BR"/>
        </w:rPr>
        <w:t>sucesso</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resposta</w:t>
      </w:r>
      <w:r w:rsidRPr="00054011">
        <w:rPr>
          <w:rFonts w:ascii="Consolas" w:eastAsia="Times New Roman" w:hAnsi="Consolas" w:cs="Consolas"/>
          <w:color w:val="D4D4D4"/>
          <w:sz w:val="21"/>
          <w:szCs w:val="21"/>
          <w:lang w:eastAsia="pt-BR"/>
        </w:rPr>
        <w:t>) {</w:t>
      </w:r>
    </w:p>
    <w:p w14:paraId="1727F71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roofErr w:type="spellStart"/>
      <w:r w:rsidRPr="00054011">
        <w:rPr>
          <w:rFonts w:ascii="Consolas" w:eastAsia="Times New Roman" w:hAnsi="Consolas" w:cs="Consolas"/>
          <w:color w:val="569CD6"/>
          <w:sz w:val="21"/>
          <w:szCs w:val="21"/>
          <w:lang w:eastAsia="pt-BR"/>
        </w:rPr>
        <w:t>const</w:t>
      </w:r>
      <w:proofErr w:type="spellEnd"/>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4FC1FF"/>
          <w:sz w:val="21"/>
          <w:szCs w:val="21"/>
          <w:lang w:eastAsia="pt-BR"/>
        </w:rPr>
        <w:t>estados</w:t>
      </w:r>
      <w:r w:rsidRPr="00054011">
        <w:rPr>
          <w:rFonts w:ascii="Consolas" w:eastAsia="Times New Roman" w:hAnsi="Consolas" w:cs="Consolas"/>
          <w:color w:val="D4D4D4"/>
          <w:sz w:val="21"/>
          <w:szCs w:val="21"/>
          <w:lang w:eastAsia="pt-BR"/>
        </w:rPr>
        <w:t> = </w:t>
      </w:r>
      <w:proofErr w:type="spellStart"/>
      <w:r w:rsidRPr="00054011">
        <w:rPr>
          <w:rFonts w:ascii="Consolas" w:eastAsia="Times New Roman" w:hAnsi="Consolas" w:cs="Consolas"/>
          <w:color w:val="4EC9B0"/>
          <w:sz w:val="21"/>
          <w:szCs w:val="21"/>
          <w:lang w:eastAsia="pt-BR"/>
        </w:rPr>
        <w:t>JSON</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DCDCAA"/>
          <w:sz w:val="21"/>
          <w:szCs w:val="21"/>
          <w:lang w:eastAsia="pt-BR"/>
        </w:rPr>
        <w:t>parse</w:t>
      </w:r>
      <w:proofErr w:type="spellEnd"/>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resposta</w:t>
      </w:r>
      <w:r w:rsidRPr="00054011">
        <w:rPr>
          <w:rFonts w:ascii="Consolas" w:eastAsia="Times New Roman" w:hAnsi="Consolas" w:cs="Consolas"/>
          <w:color w:val="D4D4D4"/>
          <w:sz w:val="21"/>
          <w:szCs w:val="21"/>
          <w:lang w:eastAsia="pt-BR"/>
        </w:rPr>
        <w:t>)</w:t>
      </w:r>
    </w:p>
    <w:p w14:paraId="733EF1C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p>
    <w:p w14:paraId="50CDBFD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roofErr w:type="spellStart"/>
      <w:r w:rsidRPr="00054011">
        <w:rPr>
          <w:rFonts w:ascii="Consolas" w:eastAsia="Times New Roman" w:hAnsi="Consolas" w:cs="Consolas"/>
          <w:color w:val="569CD6"/>
          <w:sz w:val="21"/>
          <w:szCs w:val="21"/>
          <w:lang w:eastAsia="pt-BR"/>
        </w:rPr>
        <w:t>const</w:t>
      </w:r>
      <w:proofErr w:type="spellEnd"/>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4FC1FF"/>
          <w:sz w:val="21"/>
          <w:szCs w:val="21"/>
          <w:lang w:eastAsia="pt-BR"/>
        </w:rPr>
        <w:t>linhas</w:t>
      </w:r>
      <w:r w:rsidRPr="00054011">
        <w:rPr>
          <w:rFonts w:ascii="Consolas" w:eastAsia="Times New Roman" w:hAnsi="Consolas" w:cs="Consolas"/>
          <w:color w:val="D4D4D4"/>
          <w:sz w:val="21"/>
          <w:szCs w:val="21"/>
          <w:lang w:eastAsia="pt-BR"/>
        </w:rPr>
        <w:t> = </w:t>
      </w:r>
      <w:proofErr w:type="spellStart"/>
      <w:proofErr w:type="gramStart"/>
      <w:r w:rsidRPr="00054011">
        <w:rPr>
          <w:rFonts w:ascii="Consolas" w:eastAsia="Times New Roman" w:hAnsi="Consolas" w:cs="Consolas"/>
          <w:color w:val="4FC1FF"/>
          <w:sz w:val="21"/>
          <w:szCs w:val="21"/>
          <w:lang w:eastAsia="pt-BR"/>
        </w:rPr>
        <w:t>estados</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DCDCAA"/>
          <w:sz w:val="21"/>
          <w:szCs w:val="21"/>
          <w:lang w:eastAsia="pt-BR"/>
        </w:rPr>
        <w:t>map</w:t>
      </w:r>
      <w:proofErr w:type="spellEnd"/>
      <w:r w:rsidRPr="00054011">
        <w:rPr>
          <w:rFonts w:ascii="Consolas" w:eastAsia="Times New Roman" w:hAnsi="Consolas" w:cs="Consolas"/>
          <w:color w:val="D4D4D4"/>
          <w:sz w:val="21"/>
          <w:szCs w:val="21"/>
          <w:lang w:eastAsia="pt-BR"/>
        </w:rPr>
        <w:t>(</w:t>
      </w:r>
      <w:proofErr w:type="gramEnd"/>
      <w:r w:rsidRPr="00054011">
        <w:rPr>
          <w:rFonts w:ascii="Consolas" w:eastAsia="Times New Roman" w:hAnsi="Consolas" w:cs="Consolas"/>
          <w:color w:val="9CDCFE"/>
          <w:sz w:val="21"/>
          <w:szCs w:val="21"/>
          <w:lang w:eastAsia="pt-BR"/>
        </w:rPr>
        <w:t>estado</w:t>
      </w: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569CD6"/>
          <w:sz w:val="21"/>
          <w:szCs w:val="21"/>
          <w:lang w:eastAsia="pt-BR"/>
        </w:rPr>
        <w:t>=&gt;</w:t>
      </w:r>
      <w:r w:rsidRPr="00054011">
        <w:rPr>
          <w:rFonts w:ascii="Consolas" w:eastAsia="Times New Roman" w:hAnsi="Consolas" w:cs="Consolas"/>
          <w:color w:val="D4D4D4"/>
          <w:sz w:val="21"/>
          <w:szCs w:val="21"/>
          <w:lang w:eastAsia="pt-BR"/>
        </w:rPr>
        <w:t> {</w:t>
      </w:r>
    </w:p>
    <w:p w14:paraId="0044D06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4FC1FF"/>
          <w:sz w:val="21"/>
          <w:szCs w:val="21"/>
          <w:lang w:val="en-US" w:eastAsia="pt-BR"/>
        </w:rPr>
        <w:t>tdId</w:t>
      </w:r>
      <w:proofErr w:type="spellEnd"/>
      <w:r w:rsidRPr="00054011">
        <w:rPr>
          <w:rFonts w:ascii="Consolas" w:eastAsia="Times New Roman" w:hAnsi="Consolas" w:cs="Consolas"/>
          <w:color w:val="D4D4D4"/>
          <w:sz w:val="21"/>
          <w:szCs w:val="21"/>
          <w:lang w:val="en-US" w:eastAsia="pt-BR"/>
        </w:rPr>
        <w:t> = </w:t>
      </w:r>
      <w:proofErr w:type="spellStart"/>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createElement</w:t>
      </w:r>
      <w:proofErr w:type="spellEnd"/>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'td'</w:t>
      </w:r>
      <w:r w:rsidRPr="00054011">
        <w:rPr>
          <w:rFonts w:ascii="Consolas" w:eastAsia="Times New Roman" w:hAnsi="Consolas" w:cs="Consolas"/>
          <w:color w:val="D4D4D4"/>
          <w:sz w:val="21"/>
          <w:szCs w:val="21"/>
          <w:lang w:val="en-US" w:eastAsia="pt-BR"/>
        </w:rPr>
        <w:t>)</w:t>
      </w:r>
    </w:p>
    <w:p w14:paraId="6AFBD59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4FC1FF"/>
          <w:sz w:val="21"/>
          <w:szCs w:val="21"/>
          <w:lang w:val="en-US" w:eastAsia="pt-BR"/>
        </w:rPr>
        <w:t>tdId</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innerHTML</w:t>
      </w:r>
      <w:proofErr w:type="spellEnd"/>
      <w:r w:rsidRPr="00054011">
        <w:rPr>
          <w:rFonts w:ascii="Consolas" w:eastAsia="Times New Roman" w:hAnsi="Consolas" w:cs="Consolas"/>
          <w:color w:val="D4D4D4"/>
          <w:sz w:val="21"/>
          <w:szCs w:val="21"/>
          <w:lang w:val="en-US" w:eastAsia="pt-BR"/>
        </w:rPr>
        <w:t> = </w:t>
      </w:r>
      <w:r w:rsidRPr="00054011">
        <w:rPr>
          <w:rFonts w:ascii="Consolas" w:eastAsia="Times New Roman" w:hAnsi="Consolas" w:cs="Consolas"/>
          <w:color w:val="9CDCFE"/>
          <w:sz w:val="21"/>
          <w:szCs w:val="21"/>
          <w:lang w:val="en-US" w:eastAsia="pt-BR"/>
        </w:rPr>
        <w:t>estado</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id</w:t>
      </w:r>
    </w:p>
    <w:p w14:paraId="5A3DB0F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0BBBA584"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4FC1FF"/>
          <w:sz w:val="21"/>
          <w:szCs w:val="21"/>
          <w:lang w:val="en-US" w:eastAsia="pt-BR"/>
        </w:rPr>
        <w:t>tdNome</w:t>
      </w:r>
      <w:r w:rsidRPr="00054011">
        <w:rPr>
          <w:rFonts w:ascii="Consolas" w:eastAsia="Times New Roman" w:hAnsi="Consolas" w:cs="Consolas"/>
          <w:color w:val="D4D4D4"/>
          <w:sz w:val="21"/>
          <w:szCs w:val="21"/>
          <w:lang w:val="en-US" w:eastAsia="pt-BR"/>
        </w:rPr>
        <w:t> = </w:t>
      </w:r>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createElement</w:t>
      </w:r>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'td'</w:t>
      </w:r>
      <w:r w:rsidRPr="00054011">
        <w:rPr>
          <w:rFonts w:ascii="Consolas" w:eastAsia="Times New Roman" w:hAnsi="Consolas" w:cs="Consolas"/>
          <w:color w:val="D4D4D4"/>
          <w:sz w:val="21"/>
          <w:szCs w:val="21"/>
          <w:lang w:val="en-US" w:eastAsia="pt-BR"/>
        </w:rPr>
        <w:t>)</w:t>
      </w:r>
    </w:p>
    <w:p w14:paraId="38C976FF"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4FC1FF"/>
          <w:sz w:val="21"/>
          <w:szCs w:val="21"/>
          <w:lang w:val="en-US" w:eastAsia="pt-BR"/>
        </w:rPr>
        <w:t>tdNome</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innerHTML</w:t>
      </w:r>
      <w:proofErr w:type="spellEnd"/>
      <w:r w:rsidRPr="00054011">
        <w:rPr>
          <w:rFonts w:ascii="Consolas" w:eastAsia="Times New Roman" w:hAnsi="Consolas" w:cs="Consolas"/>
          <w:color w:val="D4D4D4"/>
          <w:sz w:val="21"/>
          <w:szCs w:val="21"/>
          <w:lang w:val="en-US" w:eastAsia="pt-BR"/>
        </w:rPr>
        <w:t> = </w:t>
      </w:r>
      <w:proofErr w:type="spellStart"/>
      <w:proofErr w:type="gramStart"/>
      <w:r w:rsidRPr="00054011">
        <w:rPr>
          <w:rFonts w:ascii="Consolas" w:eastAsia="Times New Roman" w:hAnsi="Consolas" w:cs="Consolas"/>
          <w:color w:val="9CDCFE"/>
          <w:sz w:val="21"/>
          <w:szCs w:val="21"/>
          <w:lang w:val="en-US" w:eastAsia="pt-BR"/>
        </w:rPr>
        <w:t>estado</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nome</w:t>
      </w:r>
      <w:proofErr w:type="spellEnd"/>
      <w:proofErr w:type="gramEnd"/>
    </w:p>
    <w:p w14:paraId="23E6D76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69E237D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4FC1FF"/>
          <w:sz w:val="21"/>
          <w:szCs w:val="21"/>
          <w:lang w:val="en-US" w:eastAsia="pt-BR"/>
        </w:rPr>
        <w:t>tdSigla</w:t>
      </w:r>
      <w:r w:rsidRPr="00054011">
        <w:rPr>
          <w:rFonts w:ascii="Consolas" w:eastAsia="Times New Roman" w:hAnsi="Consolas" w:cs="Consolas"/>
          <w:color w:val="D4D4D4"/>
          <w:sz w:val="21"/>
          <w:szCs w:val="21"/>
          <w:lang w:val="en-US" w:eastAsia="pt-BR"/>
        </w:rPr>
        <w:t> = </w:t>
      </w:r>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createElement</w:t>
      </w:r>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'td'</w:t>
      </w:r>
      <w:r w:rsidRPr="00054011">
        <w:rPr>
          <w:rFonts w:ascii="Consolas" w:eastAsia="Times New Roman" w:hAnsi="Consolas" w:cs="Consolas"/>
          <w:color w:val="D4D4D4"/>
          <w:sz w:val="21"/>
          <w:szCs w:val="21"/>
          <w:lang w:val="en-US" w:eastAsia="pt-BR"/>
        </w:rPr>
        <w:t>)</w:t>
      </w:r>
    </w:p>
    <w:p w14:paraId="2684765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r w:rsidRPr="00054011">
        <w:rPr>
          <w:rFonts w:ascii="Consolas" w:eastAsia="Times New Roman" w:hAnsi="Consolas" w:cs="Consolas"/>
          <w:color w:val="4FC1FF"/>
          <w:sz w:val="21"/>
          <w:szCs w:val="21"/>
          <w:lang w:val="en-US" w:eastAsia="pt-BR"/>
        </w:rPr>
        <w:t>tdSigla</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innerHTML</w:t>
      </w:r>
      <w:proofErr w:type="spellEnd"/>
      <w:r w:rsidRPr="00054011">
        <w:rPr>
          <w:rFonts w:ascii="Consolas" w:eastAsia="Times New Roman" w:hAnsi="Consolas" w:cs="Consolas"/>
          <w:color w:val="D4D4D4"/>
          <w:sz w:val="21"/>
          <w:szCs w:val="21"/>
          <w:lang w:val="en-US" w:eastAsia="pt-BR"/>
        </w:rPr>
        <w:t> = </w:t>
      </w:r>
      <w:proofErr w:type="spellStart"/>
      <w:proofErr w:type="gramStart"/>
      <w:r w:rsidRPr="00054011">
        <w:rPr>
          <w:rFonts w:ascii="Consolas" w:eastAsia="Times New Roman" w:hAnsi="Consolas" w:cs="Consolas"/>
          <w:color w:val="9CDCFE"/>
          <w:sz w:val="21"/>
          <w:szCs w:val="21"/>
          <w:lang w:val="en-US" w:eastAsia="pt-BR"/>
        </w:rPr>
        <w:t>estado</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sigla</w:t>
      </w:r>
      <w:proofErr w:type="spellEnd"/>
      <w:proofErr w:type="gramEnd"/>
    </w:p>
    <w:p w14:paraId="42BCB58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5C8CF8A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4FC1FF"/>
          <w:sz w:val="21"/>
          <w:szCs w:val="21"/>
          <w:lang w:val="en-US" w:eastAsia="pt-BR"/>
        </w:rPr>
        <w:t>tr</w:t>
      </w:r>
      <w:r w:rsidRPr="00054011">
        <w:rPr>
          <w:rFonts w:ascii="Consolas" w:eastAsia="Times New Roman" w:hAnsi="Consolas" w:cs="Consolas"/>
          <w:color w:val="D4D4D4"/>
          <w:sz w:val="21"/>
          <w:szCs w:val="21"/>
          <w:lang w:val="en-US" w:eastAsia="pt-BR"/>
        </w:rPr>
        <w:t> = </w:t>
      </w:r>
      <w:proofErr w:type="spellStart"/>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createElement</w:t>
      </w:r>
      <w:proofErr w:type="spellEnd"/>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'tr'</w:t>
      </w:r>
      <w:r w:rsidRPr="00054011">
        <w:rPr>
          <w:rFonts w:ascii="Consolas" w:eastAsia="Times New Roman" w:hAnsi="Consolas" w:cs="Consolas"/>
          <w:color w:val="D4D4D4"/>
          <w:sz w:val="21"/>
          <w:szCs w:val="21"/>
          <w:lang w:val="en-US" w:eastAsia="pt-BR"/>
        </w:rPr>
        <w:t>)</w:t>
      </w:r>
    </w:p>
    <w:p w14:paraId="272BD4C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578E4296"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tr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appendChild</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4FC1FF"/>
          <w:sz w:val="21"/>
          <w:szCs w:val="21"/>
          <w:lang w:val="en-US" w:eastAsia="pt-BR"/>
        </w:rPr>
        <w:t>tdId</w:t>
      </w:r>
      <w:proofErr w:type="spellEnd"/>
      <w:r w:rsidRPr="00054011">
        <w:rPr>
          <w:rFonts w:ascii="Consolas" w:eastAsia="Times New Roman" w:hAnsi="Consolas" w:cs="Consolas"/>
          <w:color w:val="D4D4D4"/>
          <w:sz w:val="21"/>
          <w:szCs w:val="21"/>
          <w:lang w:val="en-US" w:eastAsia="pt-BR"/>
        </w:rPr>
        <w:t>)</w:t>
      </w:r>
    </w:p>
    <w:p w14:paraId="079D571A"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tr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appendChild</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4FC1FF"/>
          <w:sz w:val="21"/>
          <w:szCs w:val="21"/>
          <w:lang w:val="en-US" w:eastAsia="pt-BR"/>
        </w:rPr>
        <w:t>tdNome</w:t>
      </w:r>
      <w:proofErr w:type="spellEnd"/>
      <w:r w:rsidRPr="00054011">
        <w:rPr>
          <w:rFonts w:ascii="Consolas" w:eastAsia="Times New Roman" w:hAnsi="Consolas" w:cs="Consolas"/>
          <w:color w:val="D4D4D4"/>
          <w:sz w:val="21"/>
          <w:szCs w:val="21"/>
          <w:lang w:val="en-US" w:eastAsia="pt-BR"/>
        </w:rPr>
        <w:t>)</w:t>
      </w:r>
    </w:p>
    <w:p w14:paraId="3A23356C"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tr</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appendChild</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4FC1FF"/>
          <w:sz w:val="21"/>
          <w:szCs w:val="21"/>
          <w:lang w:val="en-US" w:eastAsia="pt-BR"/>
        </w:rPr>
        <w:t>tdSigla</w:t>
      </w:r>
      <w:proofErr w:type="spellEnd"/>
      <w:r w:rsidRPr="00054011">
        <w:rPr>
          <w:rFonts w:ascii="Consolas" w:eastAsia="Times New Roman" w:hAnsi="Consolas" w:cs="Consolas"/>
          <w:color w:val="D4D4D4"/>
          <w:sz w:val="21"/>
          <w:szCs w:val="21"/>
          <w:lang w:val="en-US" w:eastAsia="pt-BR"/>
        </w:rPr>
        <w:t>)</w:t>
      </w:r>
    </w:p>
    <w:p w14:paraId="73C533D1"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6F61D2FB"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C586C0"/>
          <w:sz w:val="21"/>
          <w:szCs w:val="21"/>
          <w:lang w:val="en-US" w:eastAsia="pt-BR"/>
        </w:rPr>
        <w:t>return</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4FC1FF"/>
          <w:sz w:val="21"/>
          <w:szCs w:val="21"/>
          <w:lang w:val="en-US" w:eastAsia="pt-BR"/>
        </w:rPr>
        <w:t>tr</w:t>
      </w:r>
    </w:p>
    <w:p w14:paraId="16E7E358"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590959B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56C2DA61"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const</w:t>
      </w: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4FC1FF"/>
          <w:sz w:val="21"/>
          <w:szCs w:val="21"/>
          <w:lang w:val="en-US" w:eastAsia="pt-BR"/>
        </w:rPr>
        <w:t>tabela</w:t>
      </w:r>
      <w:r w:rsidRPr="00054011">
        <w:rPr>
          <w:rFonts w:ascii="Consolas" w:eastAsia="Times New Roman" w:hAnsi="Consolas" w:cs="Consolas"/>
          <w:color w:val="D4D4D4"/>
          <w:sz w:val="21"/>
          <w:szCs w:val="21"/>
          <w:lang w:val="en-US" w:eastAsia="pt-BR"/>
        </w:rPr>
        <w:t> = </w:t>
      </w:r>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createElement</w:t>
      </w:r>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CE9178"/>
          <w:sz w:val="21"/>
          <w:szCs w:val="21"/>
          <w:lang w:val="en-US" w:eastAsia="pt-BR"/>
        </w:rPr>
        <w:t>'table'</w:t>
      </w:r>
      <w:r w:rsidRPr="00054011">
        <w:rPr>
          <w:rFonts w:ascii="Consolas" w:eastAsia="Times New Roman" w:hAnsi="Consolas" w:cs="Consolas"/>
          <w:color w:val="D4D4D4"/>
          <w:sz w:val="21"/>
          <w:szCs w:val="21"/>
          <w:lang w:val="en-US" w:eastAsia="pt-BR"/>
        </w:rPr>
        <w:t>)</w:t>
      </w:r>
    </w:p>
    <w:p w14:paraId="0C40977A"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linhas</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forEach</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9CDCFE"/>
          <w:sz w:val="21"/>
          <w:szCs w:val="21"/>
          <w:lang w:val="en-US" w:eastAsia="pt-BR"/>
        </w:rPr>
        <w:t>linha</w:t>
      </w:r>
      <w:proofErr w:type="spellEnd"/>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569CD6"/>
          <w:sz w:val="21"/>
          <w:szCs w:val="21"/>
          <w:lang w:val="en-US" w:eastAsia="pt-BR"/>
        </w:rPr>
        <w:t>=&gt;</w:t>
      </w:r>
      <w:r w:rsidRPr="00054011">
        <w:rPr>
          <w:rFonts w:ascii="Consolas" w:eastAsia="Times New Roman" w:hAnsi="Consolas" w:cs="Consolas"/>
          <w:color w:val="D4D4D4"/>
          <w:sz w:val="21"/>
          <w:szCs w:val="21"/>
          <w:lang w:val="en-US" w:eastAsia="pt-BR"/>
        </w:rPr>
        <w:t> {</w:t>
      </w:r>
    </w:p>
    <w:p w14:paraId="24FFEDCD"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4FC1FF"/>
          <w:sz w:val="21"/>
          <w:szCs w:val="21"/>
          <w:lang w:val="en-US" w:eastAsia="pt-BR"/>
        </w:rPr>
        <w:t>tabela</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appendChild</w:t>
      </w:r>
      <w:proofErr w:type="spellEnd"/>
      <w:proofErr w:type="gramEnd"/>
      <w:r w:rsidRPr="00054011">
        <w:rPr>
          <w:rFonts w:ascii="Consolas" w:eastAsia="Times New Roman" w:hAnsi="Consolas" w:cs="Consolas"/>
          <w:color w:val="D4D4D4"/>
          <w:sz w:val="21"/>
          <w:szCs w:val="21"/>
          <w:lang w:val="en-US" w:eastAsia="pt-BR"/>
        </w:rPr>
        <w:t>(</w:t>
      </w:r>
      <w:proofErr w:type="spellStart"/>
      <w:r w:rsidRPr="00054011">
        <w:rPr>
          <w:rFonts w:ascii="Consolas" w:eastAsia="Times New Roman" w:hAnsi="Consolas" w:cs="Consolas"/>
          <w:color w:val="9CDCFE"/>
          <w:sz w:val="21"/>
          <w:szCs w:val="21"/>
          <w:lang w:val="en-US" w:eastAsia="pt-BR"/>
        </w:rPr>
        <w:t>linha</w:t>
      </w:r>
      <w:proofErr w:type="spellEnd"/>
      <w:r w:rsidRPr="00054011">
        <w:rPr>
          <w:rFonts w:ascii="Consolas" w:eastAsia="Times New Roman" w:hAnsi="Consolas" w:cs="Consolas"/>
          <w:color w:val="D4D4D4"/>
          <w:sz w:val="21"/>
          <w:szCs w:val="21"/>
          <w:lang w:val="en-US" w:eastAsia="pt-BR"/>
        </w:rPr>
        <w:t>)</w:t>
      </w:r>
    </w:p>
    <w:p w14:paraId="09529A1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40EDCB7B"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val="en-US" w:eastAsia="pt-BR"/>
        </w:rPr>
        <w:t>                    </w:t>
      </w:r>
      <w:proofErr w:type="spellStart"/>
      <w:proofErr w:type="gramStart"/>
      <w:r w:rsidRPr="00054011">
        <w:rPr>
          <w:rFonts w:ascii="Consolas" w:eastAsia="Times New Roman" w:hAnsi="Consolas" w:cs="Consolas"/>
          <w:color w:val="9CDCFE"/>
          <w:sz w:val="21"/>
          <w:szCs w:val="21"/>
          <w:lang w:eastAsia="pt-BR"/>
        </w:rPr>
        <w:t>document</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body</w:t>
      </w:r>
      <w:proofErr w:type="gramEnd"/>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DCDCAA"/>
          <w:sz w:val="21"/>
          <w:szCs w:val="21"/>
          <w:lang w:eastAsia="pt-BR"/>
        </w:rPr>
        <w:t>appendChild</w:t>
      </w:r>
      <w:proofErr w:type="spellEnd"/>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4FC1FF"/>
          <w:sz w:val="21"/>
          <w:szCs w:val="21"/>
          <w:lang w:eastAsia="pt-BR"/>
        </w:rPr>
        <w:t>tabela</w:t>
      </w:r>
      <w:r w:rsidRPr="00054011">
        <w:rPr>
          <w:rFonts w:ascii="Consolas" w:eastAsia="Times New Roman" w:hAnsi="Consolas" w:cs="Consolas"/>
          <w:color w:val="D4D4D4"/>
          <w:sz w:val="21"/>
          <w:szCs w:val="21"/>
          <w:lang w:eastAsia="pt-BR"/>
        </w:rPr>
        <w:t>)</w:t>
      </w:r>
    </w:p>
    <w:p w14:paraId="7DA3FBD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p>
    <w:p w14:paraId="1701058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DCDCAA"/>
          <w:sz w:val="21"/>
          <w:szCs w:val="21"/>
          <w:lang w:eastAsia="pt-BR"/>
        </w:rPr>
        <w:t>erro</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e</w:t>
      </w:r>
      <w:r w:rsidRPr="00054011">
        <w:rPr>
          <w:rFonts w:ascii="Consolas" w:eastAsia="Times New Roman" w:hAnsi="Consolas" w:cs="Consolas"/>
          <w:color w:val="D4D4D4"/>
          <w:sz w:val="21"/>
          <w:szCs w:val="21"/>
          <w:lang w:eastAsia="pt-BR"/>
        </w:rPr>
        <w:t>) {</w:t>
      </w:r>
    </w:p>
    <w:p w14:paraId="1D3DDC4B"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569CD6"/>
          <w:sz w:val="21"/>
          <w:szCs w:val="21"/>
          <w:lang w:eastAsia="pt-BR"/>
        </w:rPr>
        <w:t>const</w:t>
      </w:r>
      <w:r w:rsidRPr="00054011">
        <w:rPr>
          <w:rFonts w:ascii="Consolas" w:eastAsia="Times New Roman" w:hAnsi="Consolas" w:cs="Consolas"/>
          <w:color w:val="D4D4D4"/>
          <w:sz w:val="21"/>
          <w:szCs w:val="21"/>
          <w:lang w:eastAsia="pt-BR"/>
        </w:rPr>
        <w:t> </w:t>
      </w:r>
      <w:r w:rsidRPr="00054011">
        <w:rPr>
          <w:rFonts w:ascii="Consolas" w:eastAsia="Times New Roman" w:hAnsi="Consolas" w:cs="Consolas"/>
          <w:color w:val="4FC1FF"/>
          <w:sz w:val="21"/>
          <w:szCs w:val="21"/>
          <w:lang w:eastAsia="pt-BR"/>
        </w:rPr>
        <w:t>msg</w:t>
      </w:r>
      <w:r w:rsidRPr="00054011">
        <w:rPr>
          <w:rFonts w:ascii="Consolas" w:eastAsia="Times New Roman" w:hAnsi="Consolas" w:cs="Consolas"/>
          <w:color w:val="D4D4D4"/>
          <w:sz w:val="21"/>
          <w:szCs w:val="21"/>
          <w:lang w:eastAsia="pt-BR"/>
        </w:rPr>
        <w:t> = </w:t>
      </w:r>
      <w:proofErr w:type="gramStart"/>
      <w:r w:rsidRPr="00054011">
        <w:rPr>
          <w:rFonts w:ascii="Consolas" w:eastAsia="Times New Roman" w:hAnsi="Consolas" w:cs="Consolas"/>
          <w:color w:val="9CDCFE"/>
          <w:sz w:val="21"/>
          <w:szCs w:val="21"/>
          <w:lang w:eastAsia="pt-BR"/>
        </w:rPr>
        <w:t>document</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DCDCAA"/>
          <w:sz w:val="21"/>
          <w:szCs w:val="21"/>
          <w:lang w:eastAsia="pt-BR"/>
        </w:rPr>
        <w:t>createTextNode</w:t>
      </w:r>
      <w:proofErr w:type="gramEnd"/>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CE9178"/>
          <w:sz w:val="21"/>
          <w:szCs w:val="21"/>
          <w:lang w:eastAsia="pt-BR"/>
        </w:rPr>
        <w:t>`</w:t>
      </w:r>
      <w:r w:rsidRPr="00054011">
        <w:rPr>
          <w:rFonts w:ascii="Consolas" w:eastAsia="Times New Roman" w:hAnsi="Consolas" w:cs="Consolas"/>
          <w:color w:val="569CD6"/>
          <w:sz w:val="21"/>
          <w:szCs w:val="21"/>
          <w:lang w:eastAsia="pt-BR"/>
        </w:rPr>
        <w:t>${</w:t>
      </w:r>
      <w:r w:rsidRPr="00054011">
        <w:rPr>
          <w:rFonts w:ascii="Consolas" w:eastAsia="Times New Roman" w:hAnsi="Consolas" w:cs="Consolas"/>
          <w:color w:val="9CDCFE"/>
          <w:sz w:val="21"/>
          <w:szCs w:val="21"/>
          <w:lang w:eastAsia="pt-BR"/>
        </w:rPr>
        <w:t>e</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code</w:t>
      </w:r>
      <w:r w:rsidRPr="00054011">
        <w:rPr>
          <w:rFonts w:ascii="Consolas" w:eastAsia="Times New Roman" w:hAnsi="Consolas" w:cs="Consolas"/>
          <w:color w:val="569CD6"/>
          <w:sz w:val="21"/>
          <w:szCs w:val="21"/>
          <w:lang w:eastAsia="pt-BR"/>
        </w:rPr>
        <w:t>}</w:t>
      </w:r>
      <w:r w:rsidRPr="00054011">
        <w:rPr>
          <w:rFonts w:ascii="Consolas" w:eastAsia="Times New Roman" w:hAnsi="Consolas" w:cs="Consolas"/>
          <w:color w:val="CE9178"/>
          <w:sz w:val="21"/>
          <w:szCs w:val="21"/>
          <w:lang w:eastAsia="pt-BR"/>
        </w:rPr>
        <w:t>: </w:t>
      </w:r>
      <w:r w:rsidRPr="00054011">
        <w:rPr>
          <w:rFonts w:ascii="Consolas" w:eastAsia="Times New Roman" w:hAnsi="Consolas" w:cs="Consolas"/>
          <w:color w:val="569CD6"/>
          <w:sz w:val="21"/>
          <w:szCs w:val="21"/>
          <w:lang w:eastAsia="pt-BR"/>
        </w:rPr>
        <w:t>${</w:t>
      </w:r>
      <w:r w:rsidRPr="00054011">
        <w:rPr>
          <w:rFonts w:ascii="Consolas" w:eastAsia="Times New Roman" w:hAnsi="Consolas" w:cs="Consolas"/>
          <w:color w:val="9CDCFE"/>
          <w:sz w:val="21"/>
          <w:szCs w:val="21"/>
          <w:lang w:eastAsia="pt-BR"/>
        </w:rPr>
        <w:t>e</w:t>
      </w:r>
      <w:r w:rsidRPr="00054011">
        <w:rPr>
          <w:rFonts w:ascii="Consolas" w:eastAsia="Times New Roman" w:hAnsi="Consolas" w:cs="Consolas"/>
          <w:color w:val="D4D4D4"/>
          <w:sz w:val="21"/>
          <w:szCs w:val="21"/>
          <w:lang w:eastAsia="pt-BR"/>
        </w:rPr>
        <w:t>.</w:t>
      </w:r>
      <w:r w:rsidRPr="00054011">
        <w:rPr>
          <w:rFonts w:ascii="Consolas" w:eastAsia="Times New Roman" w:hAnsi="Consolas" w:cs="Consolas"/>
          <w:color w:val="9CDCFE"/>
          <w:sz w:val="21"/>
          <w:szCs w:val="21"/>
          <w:lang w:eastAsia="pt-BR"/>
        </w:rPr>
        <w:t>text</w:t>
      </w:r>
      <w:r w:rsidRPr="00054011">
        <w:rPr>
          <w:rFonts w:ascii="Consolas" w:eastAsia="Times New Roman" w:hAnsi="Consolas" w:cs="Consolas"/>
          <w:color w:val="569CD6"/>
          <w:sz w:val="21"/>
          <w:szCs w:val="21"/>
          <w:lang w:eastAsia="pt-BR"/>
        </w:rPr>
        <w:t>}</w:t>
      </w:r>
      <w:r w:rsidRPr="00054011">
        <w:rPr>
          <w:rFonts w:ascii="Consolas" w:eastAsia="Times New Roman" w:hAnsi="Consolas" w:cs="Consolas"/>
          <w:color w:val="CE9178"/>
          <w:sz w:val="21"/>
          <w:szCs w:val="21"/>
          <w:lang w:eastAsia="pt-BR"/>
        </w:rPr>
        <w:t>`</w:t>
      </w:r>
      <w:r w:rsidRPr="00054011">
        <w:rPr>
          <w:rFonts w:ascii="Consolas" w:eastAsia="Times New Roman" w:hAnsi="Consolas" w:cs="Consolas"/>
          <w:color w:val="D4D4D4"/>
          <w:sz w:val="21"/>
          <w:szCs w:val="21"/>
          <w:lang w:eastAsia="pt-BR"/>
        </w:rPr>
        <w:t>)</w:t>
      </w:r>
    </w:p>
    <w:p w14:paraId="6938F153"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eastAsia="pt-BR"/>
        </w:rPr>
        <w:t>                    </w:t>
      </w:r>
      <w:proofErr w:type="spellStart"/>
      <w:proofErr w:type="gramStart"/>
      <w:r w:rsidRPr="00054011">
        <w:rPr>
          <w:rFonts w:ascii="Consolas" w:eastAsia="Times New Roman" w:hAnsi="Consolas" w:cs="Consolas"/>
          <w:color w:val="9CDCFE"/>
          <w:sz w:val="21"/>
          <w:szCs w:val="21"/>
          <w:lang w:val="en-US" w:eastAsia="pt-BR"/>
        </w:rPr>
        <w:t>document</w:t>
      </w:r>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9CDCFE"/>
          <w:sz w:val="21"/>
          <w:szCs w:val="21"/>
          <w:lang w:val="en-US" w:eastAsia="pt-BR"/>
        </w:rPr>
        <w:t>body</w:t>
      </w:r>
      <w:proofErr w:type="gram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DCDCAA"/>
          <w:sz w:val="21"/>
          <w:szCs w:val="21"/>
          <w:lang w:val="en-US" w:eastAsia="pt-BR"/>
        </w:rPr>
        <w:t>appendChild</w:t>
      </w:r>
      <w:proofErr w:type="spellEnd"/>
      <w:r w:rsidRPr="00054011">
        <w:rPr>
          <w:rFonts w:ascii="Consolas" w:eastAsia="Times New Roman" w:hAnsi="Consolas" w:cs="Consolas"/>
          <w:color w:val="D4D4D4"/>
          <w:sz w:val="21"/>
          <w:szCs w:val="21"/>
          <w:lang w:val="en-US" w:eastAsia="pt-BR"/>
        </w:rPr>
        <w:t>(</w:t>
      </w:r>
      <w:r w:rsidRPr="00054011">
        <w:rPr>
          <w:rFonts w:ascii="Consolas" w:eastAsia="Times New Roman" w:hAnsi="Consolas" w:cs="Consolas"/>
          <w:color w:val="4FC1FF"/>
          <w:sz w:val="21"/>
          <w:szCs w:val="21"/>
          <w:lang w:val="en-US" w:eastAsia="pt-BR"/>
        </w:rPr>
        <w:t>msg</w:t>
      </w:r>
      <w:r w:rsidRPr="00054011">
        <w:rPr>
          <w:rFonts w:ascii="Consolas" w:eastAsia="Times New Roman" w:hAnsi="Consolas" w:cs="Consolas"/>
          <w:color w:val="D4D4D4"/>
          <w:sz w:val="21"/>
          <w:szCs w:val="21"/>
          <w:lang w:val="en-US" w:eastAsia="pt-BR"/>
        </w:rPr>
        <w:t>)</w:t>
      </w:r>
    </w:p>
    <w:p w14:paraId="488EF350"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2F192F10"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742F3AF9"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p>
    <w:p w14:paraId="52F64B35"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p>
    <w:p w14:paraId="4DB007B2"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val="en-US" w:eastAsia="pt-BR"/>
        </w:rPr>
      </w:pPr>
      <w:r w:rsidRPr="00054011">
        <w:rPr>
          <w:rFonts w:ascii="Consolas" w:eastAsia="Times New Roman" w:hAnsi="Consolas" w:cs="Consolas"/>
          <w:color w:val="D4D4D4"/>
          <w:sz w:val="21"/>
          <w:szCs w:val="21"/>
          <w:lang w:val="en-US" w:eastAsia="pt-BR"/>
        </w:rPr>
        <w:t>    </w:t>
      </w:r>
      <w:r w:rsidRPr="00054011">
        <w:rPr>
          <w:rFonts w:ascii="Consolas" w:eastAsia="Times New Roman" w:hAnsi="Consolas" w:cs="Consolas"/>
          <w:color w:val="808080"/>
          <w:sz w:val="21"/>
          <w:szCs w:val="21"/>
          <w:lang w:val="en-US" w:eastAsia="pt-BR"/>
        </w:rPr>
        <w:t>&lt;/</w:t>
      </w:r>
      <w:r w:rsidRPr="00054011">
        <w:rPr>
          <w:rFonts w:ascii="Consolas" w:eastAsia="Times New Roman" w:hAnsi="Consolas" w:cs="Consolas"/>
          <w:color w:val="569CD6"/>
          <w:sz w:val="21"/>
          <w:szCs w:val="21"/>
          <w:lang w:val="en-US" w:eastAsia="pt-BR"/>
        </w:rPr>
        <w:t>script</w:t>
      </w:r>
      <w:r w:rsidRPr="00054011">
        <w:rPr>
          <w:rFonts w:ascii="Consolas" w:eastAsia="Times New Roman" w:hAnsi="Consolas" w:cs="Consolas"/>
          <w:color w:val="808080"/>
          <w:sz w:val="21"/>
          <w:szCs w:val="21"/>
          <w:lang w:val="en-US" w:eastAsia="pt-BR"/>
        </w:rPr>
        <w:t>&gt;</w:t>
      </w:r>
    </w:p>
    <w:p w14:paraId="75241087" w14:textId="77777777" w:rsidR="00054011" w:rsidRPr="00054011" w:rsidRDefault="00054011" w:rsidP="00054011">
      <w:pPr>
        <w:shd w:val="clear" w:color="auto" w:fill="1E1E1E"/>
        <w:spacing w:after="0" w:line="285" w:lineRule="atLeast"/>
        <w:rPr>
          <w:rFonts w:ascii="Consolas" w:eastAsia="Times New Roman" w:hAnsi="Consolas" w:cs="Consolas"/>
          <w:color w:val="D4D4D4"/>
          <w:sz w:val="21"/>
          <w:szCs w:val="21"/>
          <w:lang w:eastAsia="pt-BR"/>
        </w:rPr>
      </w:pPr>
      <w:r w:rsidRPr="00054011">
        <w:rPr>
          <w:rFonts w:ascii="Consolas" w:eastAsia="Times New Roman" w:hAnsi="Consolas" w:cs="Consolas"/>
          <w:color w:val="808080"/>
          <w:sz w:val="21"/>
          <w:szCs w:val="21"/>
          <w:lang w:eastAsia="pt-BR"/>
        </w:rPr>
        <w:t>&lt;/</w:t>
      </w:r>
      <w:r w:rsidRPr="00054011">
        <w:rPr>
          <w:rFonts w:ascii="Consolas" w:eastAsia="Times New Roman" w:hAnsi="Consolas" w:cs="Consolas"/>
          <w:color w:val="569CD6"/>
          <w:sz w:val="21"/>
          <w:szCs w:val="21"/>
          <w:lang w:eastAsia="pt-BR"/>
        </w:rPr>
        <w:t>body</w:t>
      </w:r>
      <w:r w:rsidRPr="00054011">
        <w:rPr>
          <w:rFonts w:ascii="Consolas" w:eastAsia="Times New Roman" w:hAnsi="Consolas" w:cs="Consolas"/>
          <w:color w:val="808080"/>
          <w:sz w:val="21"/>
          <w:szCs w:val="21"/>
          <w:lang w:eastAsia="pt-BR"/>
        </w:rPr>
        <w:t>&gt;</w:t>
      </w:r>
    </w:p>
    <w:p w14:paraId="039AF538" w14:textId="77777777" w:rsidR="00054011" w:rsidRDefault="00054011" w:rsidP="00493CCE">
      <w:pPr>
        <w:rPr>
          <w:sz w:val="24"/>
          <w:szCs w:val="24"/>
        </w:rPr>
      </w:pPr>
    </w:p>
    <w:p w14:paraId="6ABE27A7" w14:textId="77777777" w:rsidR="0043293D" w:rsidRPr="005F39AB" w:rsidRDefault="001B3BB8" w:rsidP="00493CCE">
      <w:pPr>
        <w:rPr>
          <w:b/>
          <w:bCs/>
          <w:sz w:val="32"/>
          <w:szCs w:val="32"/>
        </w:rPr>
      </w:pPr>
      <w:r w:rsidRPr="005F39AB">
        <w:rPr>
          <w:b/>
          <w:bCs/>
          <w:sz w:val="32"/>
          <w:szCs w:val="32"/>
          <w:highlight w:val="yellow"/>
        </w:rPr>
        <w:lastRenderedPageBreak/>
        <w:t xml:space="preserve">Agora vamos ver sobre Upload usando </w:t>
      </w:r>
      <w:proofErr w:type="gramStart"/>
      <w:r w:rsidRPr="005F39AB">
        <w:rPr>
          <w:b/>
          <w:bCs/>
          <w:sz w:val="32"/>
          <w:szCs w:val="32"/>
          <w:highlight w:val="yellow"/>
        </w:rPr>
        <w:t xml:space="preserve">o </w:t>
      </w:r>
      <w:r w:rsidR="00040011" w:rsidRPr="005F39AB">
        <w:rPr>
          <w:b/>
          <w:bCs/>
          <w:sz w:val="32"/>
          <w:szCs w:val="32"/>
          <w:highlight w:val="yellow"/>
        </w:rPr>
        <w:t xml:space="preserve"> </w:t>
      </w:r>
      <w:proofErr w:type="spellStart"/>
      <w:r w:rsidR="00040011" w:rsidRPr="005F39AB">
        <w:rPr>
          <w:b/>
          <w:bCs/>
          <w:sz w:val="32"/>
          <w:szCs w:val="32"/>
          <w:highlight w:val="yellow"/>
        </w:rPr>
        <w:t>XMLHttpRequest</w:t>
      </w:r>
      <w:proofErr w:type="spellEnd"/>
      <w:proofErr w:type="gramEnd"/>
      <w:r w:rsidR="00040011" w:rsidRPr="005F39AB">
        <w:rPr>
          <w:b/>
          <w:bCs/>
          <w:sz w:val="32"/>
          <w:szCs w:val="32"/>
          <w:highlight w:val="yellow"/>
        </w:rPr>
        <w:t>:</w:t>
      </w:r>
    </w:p>
    <w:p w14:paraId="1C04285B" w14:textId="77777777" w:rsidR="00040011" w:rsidRDefault="00040011" w:rsidP="00493CCE">
      <w:pPr>
        <w:rPr>
          <w:sz w:val="24"/>
          <w:szCs w:val="24"/>
        </w:rPr>
      </w:pPr>
      <w:r>
        <w:rPr>
          <w:sz w:val="24"/>
          <w:szCs w:val="24"/>
        </w:rPr>
        <w:t>Para isso, dentro do meu arquivo de servidor, vou baixar o ‘</w:t>
      </w:r>
      <w:proofErr w:type="spellStart"/>
      <w:r>
        <w:rPr>
          <w:sz w:val="24"/>
          <w:szCs w:val="24"/>
        </w:rPr>
        <w:t>multer</w:t>
      </w:r>
      <w:proofErr w:type="spellEnd"/>
      <w:r>
        <w:rPr>
          <w:sz w:val="24"/>
          <w:szCs w:val="24"/>
        </w:rPr>
        <w:t>’ que serve para interpretar meu arquivo que veio de upload.</w:t>
      </w:r>
    </w:p>
    <w:p w14:paraId="668CFA1B"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proofErr w:type="spellStart"/>
      <w:r w:rsidRPr="00040011">
        <w:rPr>
          <w:rFonts w:ascii="Consolas" w:eastAsia="Times New Roman" w:hAnsi="Consolas" w:cs="Consolas"/>
          <w:color w:val="569CD6"/>
          <w:sz w:val="21"/>
          <w:szCs w:val="21"/>
          <w:lang w:eastAsia="pt-BR"/>
        </w:rPr>
        <w:t>const</w:t>
      </w:r>
      <w:proofErr w:type="spellEnd"/>
      <w:r w:rsidRPr="00040011">
        <w:rPr>
          <w:rFonts w:ascii="Consolas" w:eastAsia="Times New Roman" w:hAnsi="Consolas" w:cs="Consolas"/>
          <w:color w:val="D4D4D4"/>
          <w:sz w:val="21"/>
          <w:szCs w:val="21"/>
          <w:lang w:eastAsia="pt-BR"/>
        </w:rPr>
        <w:t> </w:t>
      </w:r>
      <w:proofErr w:type="spellStart"/>
      <w:r w:rsidRPr="00040011">
        <w:rPr>
          <w:rFonts w:ascii="Consolas" w:eastAsia="Times New Roman" w:hAnsi="Consolas" w:cs="Consolas"/>
          <w:color w:val="4FC1FF"/>
          <w:sz w:val="21"/>
          <w:szCs w:val="21"/>
          <w:lang w:eastAsia="pt-BR"/>
        </w:rPr>
        <w:t>multer</w:t>
      </w:r>
      <w:proofErr w:type="spellEnd"/>
      <w:r w:rsidRPr="00040011">
        <w:rPr>
          <w:rFonts w:ascii="Consolas" w:eastAsia="Times New Roman" w:hAnsi="Consolas" w:cs="Consolas"/>
          <w:color w:val="D4D4D4"/>
          <w:sz w:val="21"/>
          <w:szCs w:val="21"/>
          <w:lang w:eastAsia="pt-BR"/>
        </w:rPr>
        <w:t> = </w:t>
      </w:r>
      <w:r w:rsidRPr="00040011">
        <w:rPr>
          <w:rFonts w:ascii="Consolas" w:eastAsia="Times New Roman" w:hAnsi="Consolas" w:cs="Consolas"/>
          <w:color w:val="DCDCAA"/>
          <w:sz w:val="21"/>
          <w:szCs w:val="21"/>
          <w:lang w:eastAsia="pt-BR"/>
        </w:rPr>
        <w:t>require</w:t>
      </w:r>
      <w:r w:rsidRPr="00040011">
        <w:rPr>
          <w:rFonts w:ascii="Consolas" w:eastAsia="Times New Roman" w:hAnsi="Consolas" w:cs="Consolas"/>
          <w:color w:val="D4D4D4"/>
          <w:sz w:val="21"/>
          <w:szCs w:val="21"/>
          <w:lang w:eastAsia="pt-BR"/>
        </w:rPr>
        <w:t>(</w:t>
      </w:r>
      <w:r w:rsidRPr="00040011">
        <w:rPr>
          <w:rFonts w:ascii="Consolas" w:eastAsia="Times New Roman" w:hAnsi="Consolas" w:cs="Consolas"/>
          <w:color w:val="CE9178"/>
          <w:sz w:val="21"/>
          <w:szCs w:val="21"/>
          <w:lang w:eastAsia="pt-BR"/>
        </w:rPr>
        <w:t>'</w:t>
      </w:r>
      <w:proofErr w:type="spellStart"/>
      <w:r w:rsidRPr="00040011">
        <w:rPr>
          <w:rFonts w:ascii="Consolas" w:eastAsia="Times New Roman" w:hAnsi="Consolas" w:cs="Consolas"/>
          <w:color w:val="CE9178"/>
          <w:sz w:val="21"/>
          <w:szCs w:val="21"/>
          <w:lang w:eastAsia="pt-BR"/>
        </w:rPr>
        <w:t>multer</w:t>
      </w:r>
      <w:proofErr w:type="spellEnd"/>
      <w:r w:rsidRPr="00040011">
        <w:rPr>
          <w:rFonts w:ascii="Consolas" w:eastAsia="Times New Roman" w:hAnsi="Consolas" w:cs="Consolas"/>
          <w:color w:val="CE9178"/>
          <w:sz w:val="21"/>
          <w:szCs w:val="21"/>
          <w:lang w:eastAsia="pt-BR"/>
        </w:rPr>
        <w:t>'</w:t>
      </w:r>
      <w:r w:rsidRPr="00040011">
        <w:rPr>
          <w:rFonts w:ascii="Consolas" w:eastAsia="Times New Roman" w:hAnsi="Consolas" w:cs="Consolas"/>
          <w:color w:val="D4D4D4"/>
          <w:sz w:val="21"/>
          <w:szCs w:val="21"/>
          <w:lang w:eastAsia="pt-BR"/>
        </w:rPr>
        <w:t>)</w:t>
      </w:r>
    </w:p>
    <w:p w14:paraId="4963CFD9" w14:textId="77777777" w:rsidR="0043293D" w:rsidRDefault="0043293D" w:rsidP="00493CCE">
      <w:pPr>
        <w:rPr>
          <w:sz w:val="24"/>
          <w:szCs w:val="24"/>
        </w:rPr>
      </w:pPr>
    </w:p>
    <w:p w14:paraId="1529A335" w14:textId="77777777" w:rsidR="00040011" w:rsidRDefault="00040011" w:rsidP="00493CCE">
      <w:pPr>
        <w:rPr>
          <w:sz w:val="24"/>
          <w:szCs w:val="24"/>
        </w:rPr>
      </w:pPr>
      <w:r>
        <w:rPr>
          <w:sz w:val="24"/>
          <w:szCs w:val="24"/>
        </w:rPr>
        <w:t xml:space="preserve">E também usando o </w:t>
      </w:r>
      <w:proofErr w:type="spellStart"/>
      <w:r>
        <w:rPr>
          <w:sz w:val="24"/>
          <w:szCs w:val="24"/>
        </w:rPr>
        <w:t>multer</w:t>
      </w:r>
      <w:proofErr w:type="spellEnd"/>
      <w:r>
        <w:rPr>
          <w:sz w:val="24"/>
          <w:szCs w:val="24"/>
        </w:rPr>
        <w:t xml:space="preserve"> vou configurar o lugar que vou salvar meus arquivos que fiz o upload e também o nome que vou salvar meus arquivos após fazer o upload. Pra isso faço essa configuração também dentro do meu arquivo de servidor:</w:t>
      </w:r>
    </w:p>
    <w:p w14:paraId="7966E6E4"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proofErr w:type="spellStart"/>
      <w:r w:rsidRPr="00040011">
        <w:rPr>
          <w:rFonts w:ascii="Consolas" w:eastAsia="Times New Roman" w:hAnsi="Consolas" w:cs="Consolas"/>
          <w:color w:val="569CD6"/>
          <w:sz w:val="21"/>
          <w:szCs w:val="21"/>
          <w:lang w:eastAsia="pt-BR"/>
        </w:rPr>
        <w:t>const</w:t>
      </w:r>
      <w:proofErr w:type="spellEnd"/>
      <w:r w:rsidRPr="00040011">
        <w:rPr>
          <w:rFonts w:ascii="Consolas" w:eastAsia="Times New Roman" w:hAnsi="Consolas" w:cs="Consolas"/>
          <w:color w:val="D4D4D4"/>
          <w:sz w:val="21"/>
          <w:szCs w:val="21"/>
          <w:lang w:eastAsia="pt-BR"/>
        </w:rPr>
        <w:t> </w:t>
      </w:r>
      <w:proofErr w:type="spellStart"/>
      <w:r w:rsidRPr="00040011">
        <w:rPr>
          <w:rFonts w:ascii="Consolas" w:eastAsia="Times New Roman" w:hAnsi="Consolas" w:cs="Consolas"/>
          <w:color w:val="4FC1FF"/>
          <w:sz w:val="21"/>
          <w:szCs w:val="21"/>
          <w:lang w:eastAsia="pt-BR"/>
        </w:rPr>
        <w:t>storage</w:t>
      </w:r>
      <w:proofErr w:type="spellEnd"/>
      <w:r w:rsidRPr="00040011">
        <w:rPr>
          <w:rFonts w:ascii="Consolas" w:eastAsia="Times New Roman" w:hAnsi="Consolas" w:cs="Consolas"/>
          <w:color w:val="D4D4D4"/>
          <w:sz w:val="21"/>
          <w:szCs w:val="21"/>
          <w:lang w:eastAsia="pt-BR"/>
        </w:rPr>
        <w:t> = </w:t>
      </w:r>
      <w:proofErr w:type="spellStart"/>
      <w:proofErr w:type="gramStart"/>
      <w:r w:rsidRPr="00040011">
        <w:rPr>
          <w:rFonts w:ascii="Consolas" w:eastAsia="Times New Roman" w:hAnsi="Consolas" w:cs="Consolas"/>
          <w:color w:val="4FC1FF"/>
          <w:sz w:val="21"/>
          <w:szCs w:val="21"/>
          <w:lang w:eastAsia="pt-BR"/>
        </w:rPr>
        <w:t>multer</w:t>
      </w:r>
      <w:r w:rsidRPr="00040011">
        <w:rPr>
          <w:rFonts w:ascii="Consolas" w:eastAsia="Times New Roman" w:hAnsi="Consolas" w:cs="Consolas"/>
          <w:color w:val="D4D4D4"/>
          <w:sz w:val="21"/>
          <w:szCs w:val="21"/>
          <w:lang w:eastAsia="pt-BR"/>
        </w:rPr>
        <w:t>.</w:t>
      </w:r>
      <w:r w:rsidRPr="00040011">
        <w:rPr>
          <w:rFonts w:ascii="Consolas" w:eastAsia="Times New Roman" w:hAnsi="Consolas" w:cs="Consolas"/>
          <w:color w:val="DCDCAA"/>
          <w:sz w:val="21"/>
          <w:szCs w:val="21"/>
          <w:lang w:eastAsia="pt-BR"/>
        </w:rPr>
        <w:t>diskStorage</w:t>
      </w:r>
      <w:proofErr w:type="spellEnd"/>
      <w:proofErr w:type="gramEnd"/>
      <w:r w:rsidRPr="00040011">
        <w:rPr>
          <w:rFonts w:ascii="Consolas" w:eastAsia="Times New Roman" w:hAnsi="Consolas" w:cs="Consolas"/>
          <w:color w:val="D4D4D4"/>
          <w:sz w:val="21"/>
          <w:szCs w:val="21"/>
          <w:lang w:eastAsia="pt-BR"/>
        </w:rPr>
        <w:t>({</w:t>
      </w:r>
    </w:p>
    <w:p w14:paraId="7BB4B355"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eastAsia="pt-BR"/>
        </w:rPr>
        <w:t>    </w:t>
      </w:r>
      <w:r w:rsidRPr="00040011">
        <w:rPr>
          <w:rFonts w:ascii="Consolas" w:eastAsia="Times New Roman" w:hAnsi="Consolas" w:cs="Consolas"/>
          <w:color w:val="6A9955"/>
          <w:sz w:val="21"/>
          <w:szCs w:val="21"/>
          <w:lang w:eastAsia="pt-BR"/>
        </w:rPr>
        <w:t>//destino do arquivo vai ser a pasta atual do meu servidor</w:t>
      </w:r>
    </w:p>
    <w:p w14:paraId="5E50C37B"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val="en-US" w:eastAsia="pt-BR"/>
        </w:rPr>
      </w:pPr>
      <w:r w:rsidRPr="00040011">
        <w:rPr>
          <w:rFonts w:ascii="Consolas" w:eastAsia="Times New Roman" w:hAnsi="Consolas" w:cs="Consolas"/>
          <w:color w:val="D4D4D4"/>
          <w:sz w:val="21"/>
          <w:szCs w:val="21"/>
          <w:lang w:eastAsia="pt-BR"/>
        </w:rPr>
        <w:t>    </w:t>
      </w:r>
      <w:r w:rsidRPr="00040011">
        <w:rPr>
          <w:rFonts w:ascii="Consolas" w:eastAsia="Times New Roman" w:hAnsi="Consolas" w:cs="Consolas"/>
          <w:color w:val="DCDCAA"/>
          <w:sz w:val="21"/>
          <w:szCs w:val="21"/>
          <w:lang w:val="en-US" w:eastAsia="pt-BR"/>
        </w:rPr>
        <w:t>destination</w:t>
      </w:r>
      <w:r w:rsidRPr="00040011">
        <w:rPr>
          <w:rFonts w:ascii="Consolas" w:eastAsia="Times New Roman" w:hAnsi="Consolas" w:cs="Consolas"/>
          <w:color w:val="9CDCFE"/>
          <w:sz w:val="21"/>
          <w:szCs w:val="21"/>
          <w:lang w:val="en-US" w:eastAsia="pt-BR"/>
        </w:rPr>
        <w:t>:</w:t>
      </w:r>
      <w:r w:rsidRPr="00040011">
        <w:rPr>
          <w:rFonts w:ascii="Consolas" w:eastAsia="Times New Roman" w:hAnsi="Consolas" w:cs="Consolas"/>
          <w:color w:val="D4D4D4"/>
          <w:sz w:val="21"/>
          <w:szCs w:val="21"/>
          <w:lang w:val="en-US" w:eastAsia="pt-BR"/>
        </w:rPr>
        <w:t> </w:t>
      </w:r>
      <w:proofErr w:type="gramStart"/>
      <w:r w:rsidRPr="00040011">
        <w:rPr>
          <w:rFonts w:ascii="Consolas" w:eastAsia="Times New Roman" w:hAnsi="Consolas" w:cs="Consolas"/>
          <w:color w:val="569CD6"/>
          <w:sz w:val="21"/>
          <w:szCs w:val="21"/>
          <w:lang w:val="en-US" w:eastAsia="pt-BR"/>
        </w:rPr>
        <w:t>function</w:t>
      </w:r>
      <w:r w:rsidRPr="00040011">
        <w:rPr>
          <w:rFonts w:ascii="Consolas" w:eastAsia="Times New Roman" w:hAnsi="Consolas" w:cs="Consolas"/>
          <w:color w:val="D4D4D4"/>
          <w:sz w:val="21"/>
          <w:szCs w:val="21"/>
          <w:lang w:val="en-US" w:eastAsia="pt-BR"/>
        </w:rPr>
        <w:t>(</w:t>
      </w:r>
      <w:proofErr w:type="gramEnd"/>
      <w:r w:rsidRPr="00040011">
        <w:rPr>
          <w:rFonts w:ascii="Consolas" w:eastAsia="Times New Roman" w:hAnsi="Consolas" w:cs="Consolas"/>
          <w:color w:val="9CDCFE"/>
          <w:sz w:val="21"/>
          <w:szCs w:val="21"/>
          <w:lang w:val="en-US" w:eastAsia="pt-BR"/>
        </w:rPr>
        <w:t>req</w:t>
      </w: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9CDCFE"/>
          <w:sz w:val="21"/>
          <w:szCs w:val="21"/>
          <w:lang w:val="en-US" w:eastAsia="pt-BR"/>
        </w:rPr>
        <w:t>file</w:t>
      </w: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DCDCAA"/>
          <w:sz w:val="21"/>
          <w:szCs w:val="21"/>
          <w:lang w:val="en-US" w:eastAsia="pt-BR"/>
        </w:rPr>
        <w:t>callback</w:t>
      </w:r>
      <w:r w:rsidRPr="00040011">
        <w:rPr>
          <w:rFonts w:ascii="Consolas" w:eastAsia="Times New Roman" w:hAnsi="Consolas" w:cs="Consolas"/>
          <w:color w:val="D4D4D4"/>
          <w:sz w:val="21"/>
          <w:szCs w:val="21"/>
          <w:lang w:val="en-US" w:eastAsia="pt-BR"/>
        </w:rPr>
        <w:t>) {</w:t>
      </w:r>
    </w:p>
    <w:p w14:paraId="5B682C69"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val="en-US" w:eastAsia="pt-BR"/>
        </w:rPr>
        <w:t>        </w:t>
      </w:r>
      <w:proofErr w:type="spellStart"/>
      <w:proofErr w:type="gramStart"/>
      <w:r w:rsidRPr="00040011">
        <w:rPr>
          <w:rFonts w:ascii="Consolas" w:eastAsia="Times New Roman" w:hAnsi="Consolas" w:cs="Consolas"/>
          <w:color w:val="DCDCAA"/>
          <w:sz w:val="21"/>
          <w:szCs w:val="21"/>
          <w:lang w:eastAsia="pt-BR"/>
        </w:rPr>
        <w:t>callback</w:t>
      </w:r>
      <w:proofErr w:type="spellEnd"/>
      <w:r w:rsidRPr="00040011">
        <w:rPr>
          <w:rFonts w:ascii="Consolas" w:eastAsia="Times New Roman" w:hAnsi="Consolas" w:cs="Consolas"/>
          <w:color w:val="D4D4D4"/>
          <w:sz w:val="21"/>
          <w:szCs w:val="21"/>
          <w:lang w:eastAsia="pt-BR"/>
        </w:rPr>
        <w:t>(</w:t>
      </w:r>
      <w:proofErr w:type="spellStart"/>
      <w:proofErr w:type="gramEnd"/>
      <w:r w:rsidRPr="00040011">
        <w:rPr>
          <w:rFonts w:ascii="Consolas" w:eastAsia="Times New Roman" w:hAnsi="Consolas" w:cs="Consolas"/>
          <w:color w:val="569CD6"/>
          <w:sz w:val="21"/>
          <w:szCs w:val="21"/>
          <w:lang w:eastAsia="pt-BR"/>
        </w:rPr>
        <w:t>null</w:t>
      </w:r>
      <w:proofErr w:type="spellEnd"/>
      <w:r w:rsidRPr="00040011">
        <w:rPr>
          <w:rFonts w:ascii="Consolas" w:eastAsia="Times New Roman" w:hAnsi="Consolas" w:cs="Consolas"/>
          <w:color w:val="D4D4D4"/>
          <w:sz w:val="21"/>
          <w:szCs w:val="21"/>
          <w:lang w:eastAsia="pt-BR"/>
        </w:rPr>
        <w:t>, </w:t>
      </w:r>
      <w:r w:rsidRPr="00040011">
        <w:rPr>
          <w:rFonts w:ascii="Consolas" w:eastAsia="Times New Roman" w:hAnsi="Consolas" w:cs="Consolas"/>
          <w:color w:val="CE9178"/>
          <w:sz w:val="21"/>
          <w:szCs w:val="21"/>
          <w:lang w:eastAsia="pt-BR"/>
        </w:rPr>
        <w:t>'.'</w:t>
      </w:r>
      <w:r w:rsidRPr="00040011">
        <w:rPr>
          <w:rFonts w:ascii="Consolas" w:eastAsia="Times New Roman" w:hAnsi="Consolas" w:cs="Consolas"/>
          <w:color w:val="D4D4D4"/>
          <w:sz w:val="21"/>
          <w:szCs w:val="21"/>
          <w:lang w:eastAsia="pt-BR"/>
        </w:rPr>
        <w:t>)</w:t>
      </w:r>
    </w:p>
    <w:p w14:paraId="467C931B"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eastAsia="pt-BR"/>
        </w:rPr>
        <w:t>    },</w:t>
      </w:r>
    </w:p>
    <w:p w14:paraId="34246048"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p>
    <w:p w14:paraId="728E6C17"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eastAsia="pt-BR"/>
        </w:rPr>
        <w:t>    </w:t>
      </w:r>
      <w:r w:rsidRPr="00040011">
        <w:rPr>
          <w:rFonts w:ascii="Consolas" w:eastAsia="Times New Roman" w:hAnsi="Consolas" w:cs="Consolas"/>
          <w:color w:val="6A9955"/>
          <w:sz w:val="21"/>
          <w:szCs w:val="21"/>
          <w:lang w:eastAsia="pt-BR"/>
        </w:rPr>
        <w:t>//nome do meu arquivo vai ser o nome original mais a data</w:t>
      </w:r>
    </w:p>
    <w:p w14:paraId="5CD5A890"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val="en-US" w:eastAsia="pt-BR"/>
        </w:rPr>
      </w:pPr>
      <w:r w:rsidRPr="00040011">
        <w:rPr>
          <w:rFonts w:ascii="Consolas" w:eastAsia="Times New Roman" w:hAnsi="Consolas" w:cs="Consolas"/>
          <w:color w:val="D4D4D4"/>
          <w:sz w:val="21"/>
          <w:szCs w:val="21"/>
          <w:lang w:eastAsia="pt-BR"/>
        </w:rPr>
        <w:t>    </w:t>
      </w:r>
      <w:r w:rsidRPr="00040011">
        <w:rPr>
          <w:rFonts w:ascii="Consolas" w:eastAsia="Times New Roman" w:hAnsi="Consolas" w:cs="Consolas"/>
          <w:color w:val="DCDCAA"/>
          <w:sz w:val="21"/>
          <w:szCs w:val="21"/>
          <w:lang w:val="en-US" w:eastAsia="pt-BR"/>
        </w:rPr>
        <w:t>filename</w:t>
      </w:r>
      <w:r w:rsidRPr="00040011">
        <w:rPr>
          <w:rFonts w:ascii="Consolas" w:eastAsia="Times New Roman" w:hAnsi="Consolas" w:cs="Consolas"/>
          <w:color w:val="9CDCFE"/>
          <w:sz w:val="21"/>
          <w:szCs w:val="21"/>
          <w:lang w:val="en-US" w:eastAsia="pt-BR"/>
        </w:rPr>
        <w:t>:</w:t>
      </w:r>
      <w:r w:rsidRPr="00040011">
        <w:rPr>
          <w:rFonts w:ascii="Consolas" w:eastAsia="Times New Roman" w:hAnsi="Consolas" w:cs="Consolas"/>
          <w:color w:val="D4D4D4"/>
          <w:sz w:val="21"/>
          <w:szCs w:val="21"/>
          <w:lang w:val="en-US" w:eastAsia="pt-BR"/>
        </w:rPr>
        <w:t> </w:t>
      </w:r>
      <w:proofErr w:type="gramStart"/>
      <w:r w:rsidRPr="00040011">
        <w:rPr>
          <w:rFonts w:ascii="Consolas" w:eastAsia="Times New Roman" w:hAnsi="Consolas" w:cs="Consolas"/>
          <w:color w:val="569CD6"/>
          <w:sz w:val="21"/>
          <w:szCs w:val="21"/>
          <w:lang w:val="en-US" w:eastAsia="pt-BR"/>
        </w:rPr>
        <w:t>function</w:t>
      </w:r>
      <w:r w:rsidRPr="00040011">
        <w:rPr>
          <w:rFonts w:ascii="Consolas" w:eastAsia="Times New Roman" w:hAnsi="Consolas" w:cs="Consolas"/>
          <w:color w:val="D4D4D4"/>
          <w:sz w:val="21"/>
          <w:szCs w:val="21"/>
          <w:lang w:val="en-US" w:eastAsia="pt-BR"/>
        </w:rPr>
        <w:t>(</w:t>
      </w:r>
      <w:proofErr w:type="gramEnd"/>
      <w:r w:rsidRPr="00040011">
        <w:rPr>
          <w:rFonts w:ascii="Consolas" w:eastAsia="Times New Roman" w:hAnsi="Consolas" w:cs="Consolas"/>
          <w:color w:val="9CDCFE"/>
          <w:sz w:val="21"/>
          <w:szCs w:val="21"/>
          <w:lang w:val="en-US" w:eastAsia="pt-BR"/>
        </w:rPr>
        <w:t>req</w:t>
      </w: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9CDCFE"/>
          <w:sz w:val="21"/>
          <w:szCs w:val="21"/>
          <w:lang w:val="en-US" w:eastAsia="pt-BR"/>
        </w:rPr>
        <w:t>file</w:t>
      </w: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DCDCAA"/>
          <w:sz w:val="21"/>
          <w:szCs w:val="21"/>
          <w:lang w:val="en-US" w:eastAsia="pt-BR"/>
        </w:rPr>
        <w:t>callback</w:t>
      </w:r>
      <w:r w:rsidRPr="00040011">
        <w:rPr>
          <w:rFonts w:ascii="Consolas" w:eastAsia="Times New Roman" w:hAnsi="Consolas" w:cs="Consolas"/>
          <w:color w:val="D4D4D4"/>
          <w:sz w:val="21"/>
          <w:szCs w:val="21"/>
          <w:lang w:val="en-US" w:eastAsia="pt-BR"/>
        </w:rPr>
        <w:t>) {</w:t>
      </w:r>
    </w:p>
    <w:p w14:paraId="0BB0800C"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val="en-US" w:eastAsia="pt-BR"/>
        </w:rPr>
      </w:pPr>
      <w:r w:rsidRPr="00040011">
        <w:rPr>
          <w:rFonts w:ascii="Consolas" w:eastAsia="Times New Roman" w:hAnsi="Consolas" w:cs="Consolas"/>
          <w:color w:val="D4D4D4"/>
          <w:sz w:val="21"/>
          <w:szCs w:val="21"/>
          <w:lang w:val="en-US" w:eastAsia="pt-BR"/>
        </w:rPr>
        <w:t>        </w:t>
      </w:r>
      <w:proofErr w:type="gramStart"/>
      <w:r w:rsidRPr="00040011">
        <w:rPr>
          <w:rFonts w:ascii="Consolas" w:eastAsia="Times New Roman" w:hAnsi="Consolas" w:cs="Consolas"/>
          <w:color w:val="DCDCAA"/>
          <w:sz w:val="21"/>
          <w:szCs w:val="21"/>
          <w:lang w:val="en-US" w:eastAsia="pt-BR"/>
        </w:rPr>
        <w:t>callback</w:t>
      </w:r>
      <w:r w:rsidRPr="00040011">
        <w:rPr>
          <w:rFonts w:ascii="Consolas" w:eastAsia="Times New Roman" w:hAnsi="Consolas" w:cs="Consolas"/>
          <w:color w:val="D4D4D4"/>
          <w:sz w:val="21"/>
          <w:szCs w:val="21"/>
          <w:lang w:val="en-US" w:eastAsia="pt-BR"/>
        </w:rPr>
        <w:t>(</w:t>
      </w:r>
      <w:proofErr w:type="gramEnd"/>
      <w:r w:rsidRPr="00040011">
        <w:rPr>
          <w:rFonts w:ascii="Consolas" w:eastAsia="Times New Roman" w:hAnsi="Consolas" w:cs="Consolas"/>
          <w:color w:val="569CD6"/>
          <w:sz w:val="21"/>
          <w:szCs w:val="21"/>
          <w:lang w:val="en-US" w:eastAsia="pt-BR"/>
        </w:rPr>
        <w:t>null</w:t>
      </w: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CE9178"/>
          <w:sz w:val="21"/>
          <w:szCs w:val="21"/>
          <w:lang w:val="en-US" w:eastAsia="pt-BR"/>
        </w:rPr>
        <w:t>`</w:t>
      </w:r>
      <w:r w:rsidRPr="00040011">
        <w:rPr>
          <w:rFonts w:ascii="Consolas" w:eastAsia="Times New Roman" w:hAnsi="Consolas" w:cs="Consolas"/>
          <w:color w:val="569CD6"/>
          <w:sz w:val="21"/>
          <w:szCs w:val="21"/>
          <w:lang w:val="en-US" w:eastAsia="pt-BR"/>
        </w:rPr>
        <w:t>${</w:t>
      </w:r>
      <w:proofErr w:type="spellStart"/>
      <w:r w:rsidRPr="00040011">
        <w:rPr>
          <w:rFonts w:ascii="Consolas" w:eastAsia="Times New Roman" w:hAnsi="Consolas" w:cs="Consolas"/>
          <w:color w:val="4EC9B0"/>
          <w:sz w:val="21"/>
          <w:szCs w:val="21"/>
          <w:lang w:val="en-US" w:eastAsia="pt-BR"/>
        </w:rPr>
        <w:t>Date</w:t>
      </w:r>
      <w:r w:rsidRPr="00040011">
        <w:rPr>
          <w:rFonts w:ascii="Consolas" w:eastAsia="Times New Roman" w:hAnsi="Consolas" w:cs="Consolas"/>
          <w:color w:val="D4D4D4"/>
          <w:sz w:val="21"/>
          <w:szCs w:val="21"/>
          <w:lang w:val="en-US" w:eastAsia="pt-BR"/>
        </w:rPr>
        <w:t>.</w:t>
      </w:r>
      <w:r w:rsidRPr="00040011">
        <w:rPr>
          <w:rFonts w:ascii="Consolas" w:eastAsia="Times New Roman" w:hAnsi="Consolas" w:cs="Consolas"/>
          <w:color w:val="DCDCAA"/>
          <w:sz w:val="21"/>
          <w:szCs w:val="21"/>
          <w:lang w:val="en-US" w:eastAsia="pt-BR"/>
        </w:rPr>
        <w:t>now</w:t>
      </w:r>
      <w:proofErr w:type="spellEnd"/>
      <w:r w:rsidRPr="00040011">
        <w:rPr>
          <w:rFonts w:ascii="Consolas" w:eastAsia="Times New Roman" w:hAnsi="Consolas" w:cs="Consolas"/>
          <w:color w:val="D4D4D4"/>
          <w:sz w:val="21"/>
          <w:szCs w:val="21"/>
          <w:lang w:val="en-US" w:eastAsia="pt-BR"/>
        </w:rPr>
        <w:t>()</w:t>
      </w:r>
      <w:r w:rsidRPr="00040011">
        <w:rPr>
          <w:rFonts w:ascii="Consolas" w:eastAsia="Times New Roman" w:hAnsi="Consolas" w:cs="Consolas"/>
          <w:color w:val="569CD6"/>
          <w:sz w:val="21"/>
          <w:szCs w:val="21"/>
          <w:lang w:val="en-US" w:eastAsia="pt-BR"/>
        </w:rPr>
        <w:t>}</w:t>
      </w:r>
      <w:r w:rsidRPr="00040011">
        <w:rPr>
          <w:rFonts w:ascii="Consolas" w:eastAsia="Times New Roman" w:hAnsi="Consolas" w:cs="Consolas"/>
          <w:color w:val="CE9178"/>
          <w:sz w:val="21"/>
          <w:szCs w:val="21"/>
          <w:lang w:val="en-US" w:eastAsia="pt-BR"/>
        </w:rPr>
        <w:t>_</w:t>
      </w:r>
      <w:r w:rsidRPr="00040011">
        <w:rPr>
          <w:rFonts w:ascii="Consolas" w:eastAsia="Times New Roman" w:hAnsi="Consolas" w:cs="Consolas"/>
          <w:color w:val="569CD6"/>
          <w:sz w:val="21"/>
          <w:szCs w:val="21"/>
          <w:lang w:val="en-US" w:eastAsia="pt-BR"/>
        </w:rPr>
        <w:t>${</w:t>
      </w:r>
      <w:proofErr w:type="spellStart"/>
      <w:r w:rsidRPr="00040011">
        <w:rPr>
          <w:rFonts w:ascii="Consolas" w:eastAsia="Times New Roman" w:hAnsi="Consolas" w:cs="Consolas"/>
          <w:color w:val="9CDCFE"/>
          <w:sz w:val="21"/>
          <w:szCs w:val="21"/>
          <w:lang w:val="en-US" w:eastAsia="pt-BR"/>
        </w:rPr>
        <w:t>file</w:t>
      </w:r>
      <w:r w:rsidRPr="00040011">
        <w:rPr>
          <w:rFonts w:ascii="Consolas" w:eastAsia="Times New Roman" w:hAnsi="Consolas" w:cs="Consolas"/>
          <w:color w:val="D4D4D4"/>
          <w:sz w:val="21"/>
          <w:szCs w:val="21"/>
          <w:lang w:val="en-US" w:eastAsia="pt-BR"/>
        </w:rPr>
        <w:t>.</w:t>
      </w:r>
      <w:r w:rsidRPr="00040011">
        <w:rPr>
          <w:rFonts w:ascii="Consolas" w:eastAsia="Times New Roman" w:hAnsi="Consolas" w:cs="Consolas"/>
          <w:color w:val="9CDCFE"/>
          <w:sz w:val="21"/>
          <w:szCs w:val="21"/>
          <w:lang w:val="en-US" w:eastAsia="pt-BR"/>
        </w:rPr>
        <w:t>originalname</w:t>
      </w:r>
      <w:proofErr w:type="spellEnd"/>
      <w:r w:rsidRPr="00040011">
        <w:rPr>
          <w:rFonts w:ascii="Consolas" w:eastAsia="Times New Roman" w:hAnsi="Consolas" w:cs="Consolas"/>
          <w:color w:val="569CD6"/>
          <w:sz w:val="21"/>
          <w:szCs w:val="21"/>
          <w:lang w:val="en-US" w:eastAsia="pt-BR"/>
        </w:rPr>
        <w:t>}</w:t>
      </w:r>
      <w:r w:rsidRPr="00040011">
        <w:rPr>
          <w:rFonts w:ascii="Consolas" w:eastAsia="Times New Roman" w:hAnsi="Consolas" w:cs="Consolas"/>
          <w:color w:val="CE9178"/>
          <w:sz w:val="21"/>
          <w:szCs w:val="21"/>
          <w:lang w:val="en-US" w:eastAsia="pt-BR"/>
        </w:rPr>
        <w:t>`</w:t>
      </w:r>
      <w:r w:rsidRPr="00040011">
        <w:rPr>
          <w:rFonts w:ascii="Consolas" w:eastAsia="Times New Roman" w:hAnsi="Consolas" w:cs="Consolas"/>
          <w:color w:val="D4D4D4"/>
          <w:sz w:val="21"/>
          <w:szCs w:val="21"/>
          <w:lang w:val="en-US" w:eastAsia="pt-BR"/>
        </w:rPr>
        <w:t>)</w:t>
      </w:r>
    </w:p>
    <w:p w14:paraId="0D2CF6C6"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val="en-US" w:eastAsia="pt-BR"/>
        </w:rPr>
        <w:t>    </w:t>
      </w:r>
      <w:r w:rsidRPr="00040011">
        <w:rPr>
          <w:rFonts w:ascii="Consolas" w:eastAsia="Times New Roman" w:hAnsi="Consolas" w:cs="Consolas"/>
          <w:color w:val="D4D4D4"/>
          <w:sz w:val="21"/>
          <w:szCs w:val="21"/>
          <w:lang w:eastAsia="pt-BR"/>
        </w:rPr>
        <w:t>}</w:t>
      </w:r>
    </w:p>
    <w:p w14:paraId="1103B611" w14:textId="77777777" w:rsidR="00040011" w:rsidRPr="00040011" w:rsidRDefault="00040011" w:rsidP="00040011">
      <w:pPr>
        <w:shd w:val="clear" w:color="auto" w:fill="1E1E1E"/>
        <w:spacing w:after="0" w:line="285" w:lineRule="atLeast"/>
        <w:rPr>
          <w:rFonts w:ascii="Consolas" w:eastAsia="Times New Roman" w:hAnsi="Consolas" w:cs="Consolas"/>
          <w:color w:val="D4D4D4"/>
          <w:sz w:val="21"/>
          <w:szCs w:val="21"/>
          <w:lang w:eastAsia="pt-BR"/>
        </w:rPr>
      </w:pPr>
      <w:r w:rsidRPr="00040011">
        <w:rPr>
          <w:rFonts w:ascii="Consolas" w:eastAsia="Times New Roman" w:hAnsi="Consolas" w:cs="Consolas"/>
          <w:color w:val="D4D4D4"/>
          <w:sz w:val="21"/>
          <w:szCs w:val="21"/>
          <w:lang w:eastAsia="pt-BR"/>
        </w:rPr>
        <w:t>})</w:t>
      </w:r>
    </w:p>
    <w:p w14:paraId="566C5D20" w14:textId="77777777" w:rsidR="00040011" w:rsidRDefault="00040011" w:rsidP="00493CCE">
      <w:pPr>
        <w:rPr>
          <w:sz w:val="24"/>
          <w:szCs w:val="24"/>
        </w:rPr>
      </w:pPr>
    </w:p>
    <w:p w14:paraId="163D823F" w14:textId="77777777" w:rsidR="00040011" w:rsidRDefault="00D05D75" w:rsidP="00493CCE">
      <w:pPr>
        <w:rPr>
          <w:sz w:val="24"/>
          <w:szCs w:val="24"/>
        </w:rPr>
      </w:pPr>
      <w:r>
        <w:rPr>
          <w:sz w:val="24"/>
          <w:szCs w:val="24"/>
        </w:rPr>
        <w:t>Agora eu crio uma constante chamada upload no meu servidor que vai me dizer onde vou guardar meu arquivo, com base em “</w:t>
      </w:r>
      <w:proofErr w:type="spellStart"/>
      <w:r>
        <w:rPr>
          <w:sz w:val="24"/>
          <w:szCs w:val="24"/>
        </w:rPr>
        <w:t>storage</w:t>
      </w:r>
      <w:proofErr w:type="spellEnd"/>
      <w:r>
        <w:rPr>
          <w:sz w:val="24"/>
          <w:szCs w:val="24"/>
        </w:rPr>
        <w:t>” e o nome da requisição para fazer o upload deste arquivo:</w:t>
      </w:r>
    </w:p>
    <w:p w14:paraId="50BA7AC2" w14:textId="77777777" w:rsidR="005D0757" w:rsidRDefault="005D0757" w:rsidP="00493CCE">
      <w:pPr>
        <w:rPr>
          <w:sz w:val="24"/>
          <w:szCs w:val="24"/>
        </w:rPr>
      </w:pPr>
    </w:p>
    <w:p w14:paraId="1D045672" w14:textId="77777777" w:rsidR="005D0757" w:rsidRPr="005D0757" w:rsidRDefault="005D0757" w:rsidP="005D0757">
      <w:pPr>
        <w:shd w:val="clear" w:color="auto" w:fill="1E1E1E"/>
        <w:spacing w:after="0" w:line="285" w:lineRule="atLeast"/>
        <w:rPr>
          <w:rFonts w:ascii="Consolas" w:eastAsia="Times New Roman" w:hAnsi="Consolas" w:cs="Consolas"/>
          <w:color w:val="D4D4D4"/>
          <w:sz w:val="21"/>
          <w:szCs w:val="21"/>
          <w:lang w:val="en-US" w:eastAsia="pt-BR"/>
        </w:rPr>
      </w:pPr>
      <w:r w:rsidRPr="005D0757">
        <w:rPr>
          <w:rFonts w:ascii="Consolas" w:eastAsia="Times New Roman" w:hAnsi="Consolas" w:cs="Consolas"/>
          <w:color w:val="569CD6"/>
          <w:sz w:val="21"/>
          <w:szCs w:val="21"/>
          <w:lang w:val="en-US" w:eastAsia="pt-BR"/>
        </w:rPr>
        <w:t>const</w:t>
      </w:r>
      <w:r w:rsidRPr="005D0757">
        <w:rPr>
          <w:rFonts w:ascii="Consolas" w:eastAsia="Times New Roman" w:hAnsi="Consolas" w:cs="Consolas"/>
          <w:color w:val="D4D4D4"/>
          <w:sz w:val="21"/>
          <w:szCs w:val="21"/>
          <w:lang w:val="en-US" w:eastAsia="pt-BR"/>
        </w:rPr>
        <w:t> </w:t>
      </w:r>
      <w:r w:rsidRPr="005D0757">
        <w:rPr>
          <w:rFonts w:ascii="Consolas" w:eastAsia="Times New Roman" w:hAnsi="Consolas" w:cs="Consolas"/>
          <w:color w:val="DCDCAA"/>
          <w:sz w:val="21"/>
          <w:szCs w:val="21"/>
          <w:lang w:val="en-US" w:eastAsia="pt-BR"/>
        </w:rPr>
        <w:t>upload</w:t>
      </w:r>
      <w:r w:rsidRPr="005D0757">
        <w:rPr>
          <w:rFonts w:ascii="Consolas" w:eastAsia="Times New Roman" w:hAnsi="Consolas" w:cs="Consolas"/>
          <w:color w:val="D4D4D4"/>
          <w:sz w:val="21"/>
          <w:szCs w:val="21"/>
          <w:lang w:val="en-US" w:eastAsia="pt-BR"/>
        </w:rPr>
        <w:t> = </w:t>
      </w:r>
      <w:proofErr w:type="spellStart"/>
      <w:r w:rsidRPr="005D0757">
        <w:rPr>
          <w:rFonts w:ascii="Consolas" w:eastAsia="Times New Roman" w:hAnsi="Consolas" w:cs="Consolas"/>
          <w:color w:val="DCDCAA"/>
          <w:sz w:val="21"/>
          <w:szCs w:val="21"/>
          <w:lang w:val="en-US" w:eastAsia="pt-BR"/>
        </w:rPr>
        <w:t>multer</w:t>
      </w:r>
      <w:proofErr w:type="spellEnd"/>
      <w:r w:rsidRPr="005D0757">
        <w:rPr>
          <w:rFonts w:ascii="Consolas" w:eastAsia="Times New Roman" w:hAnsi="Consolas" w:cs="Consolas"/>
          <w:color w:val="D4D4D4"/>
          <w:sz w:val="21"/>
          <w:szCs w:val="21"/>
          <w:lang w:val="en-US" w:eastAsia="pt-BR"/>
        </w:rPr>
        <w:t>({</w:t>
      </w:r>
      <w:r w:rsidRPr="005D0757">
        <w:rPr>
          <w:rFonts w:ascii="Consolas" w:eastAsia="Times New Roman" w:hAnsi="Consolas" w:cs="Consolas"/>
          <w:color w:val="9CDCFE"/>
          <w:sz w:val="21"/>
          <w:szCs w:val="21"/>
          <w:lang w:val="en-US" w:eastAsia="pt-BR"/>
        </w:rPr>
        <w:t>storage</w:t>
      </w:r>
      <w:r w:rsidRPr="005D0757">
        <w:rPr>
          <w:rFonts w:ascii="Consolas" w:eastAsia="Times New Roman" w:hAnsi="Consolas" w:cs="Consolas"/>
          <w:color w:val="D4D4D4"/>
          <w:sz w:val="21"/>
          <w:szCs w:val="21"/>
          <w:lang w:val="en-US" w:eastAsia="pt-BR"/>
        </w:rPr>
        <w:t>}</w:t>
      </w:r>
      <w:proofErr w:type="gramStart"/>
      <w:r w:rsidRPr="005D0757">
        <w:rPr>
          <w:rFonts w:ascii="Consolas" w:eastAsia="Times New Roman" w:hAnsi="Consolas" w:cs="Consolas"/>
          <w:color w:val="D4D4D4"/>
          <w:sz w:val="21"/>
          <w:szCs w:val="21"/>
          <w:lang w:val="en-US" w:eastAsia="pt-BR"/>
        </w:rPr>
        <w:t>).</w:t>
      </w:r>
      <w:r w:rsidRPr="005D0757">
        <w:rPr>
          <w:rFonts w:ascii="Consolas" w:eastAsia="Times New Roman" w:hAnsi="Consolas" w:cs="Consolas"/>
          <w:color w:val="DCDCAA"/>
          <w:sz w:val="21"/>
          <w:szCs w:val="21"/>
          <w:lang w:val="en-US" w:eastAsia="pt-BR"/>
        </w:rPr>
        <w:t>single</w:t>
      </w:r>
      <w:proofErr w:type="gramEnd"/>
      <w:r w:rsidRPr="005D0757">
        <w:rPr>
          <w:rFonts w:ascii="Consolas" w:eastAsia="Times New Roman" w:hAnsi="Consolas" w:cs="Consolas"/>
          <w:color w:val="D4D4D4"/>
          <w:sz w:val="21"/>
          <w:szCs w:val="21"/>
          <w:lang w:val="en-US" w:eastAsia="pt-BR"/>
        </w:rPr>
        <w:t>(</w:t>
      </w:r>
      <w:r w:rsidRPr="005D0757">
        <w:rPr>
          <w:rFonts w:ascii="Consolas" w:eastAsia="Times New Roman" w:hAnsi="Consolas" w:cs="Consolas"/>
          <w:color w:val="CE9178"/>
          <w:sz w:val="21"/>
          <w:szCs w:val="21"/>
          <w:lang w:val="en-US" w:eastAsia="pt-BR"/>
        </w:rPr>
        <w:t>'</w:t>
      </w:r>
      <w:proofErr w:type="spellStart"/>
      <w:r w:rsidRPr="005D0757">
        <w:rPr>
          <w:rFonts w:ascii="Consolas" w:eastAsia="Times New Roman" w:hAnsi="Consolas" w:cs="Consolas"/>
          <w:color w:val="CE9178"/>
          <w:sz w:val="21"/>
          <w:szCs w:val="21"/>
          <w:lang w:val="en-US" w:eastAsia="pt-BR"/>
        </w:rPr>
        <w:t>arquivo</w:t>
      </w:r>
      <w:proofErr w:type="spellEnd"/>
      <w:r w:rsidRPr="005D0757">
        <w:rPr>
          <w:rFonts w:ascii="Consolas" w:eastAsia="Times New Roman" w:hAnsi="Consolas" w:cs="Consolas"/>
          <w:color w:val="CE9178"/>
          <w:sz w:val="21"/>
          <w:szCs w:val="21"/>
          <w:lang w:val="en-US" w:eastAsia="pt-BR"/>
        </w:rPr>
        <w:t>'</w:t>
      </w:r>
      <w:r w:rsidRPr="005D0757">
        <w:rPr>
          <w:rFonts w:ascii="Consolas" w:eastAsia="Times New Roman" w:hAnsi="Consolas" w:cs="Consolas"/>
          <w:color w:val="D4D4D4"/>
          <w:sz w:val="21"/>
          <w:szCs w:val="21"/>
          <w:lang w:val="en-US" w:eastAsia="pt-BR"/>
        </w:rPr>
        <w:t>)</w:t>
      </w:r>
    </w:p>
    <w:p w14:paraId="4A751174" w14:textId="77777777" w:rsidR="005D0757" w:rsidRDefault="005D0757" w:rsidP="00493CCE">
      <w:pPr>
        <w:rPr>
          <w:sz w:val="24"/>
          <w:szCs w:val="24"/>
          <w:lang w:val="en-US"/>
        </w:rPr>
      </w:pPr>
    </w:p>
    <w:p w14:paraId="082B7845" w14:textId="77777777" w:rsidR="004E6A25" w:rsidRDefault="004E6A25" w:rsidP="00493CCE">
      <w:pPr>
        <w:rPr>
          <w:sz w:val="24"/>
          <w:szCs w:val="24"/>
        </w:rPr>
      </w:pPr>
      <w:r w:rsidRPr="004E6A25">
        <w:rPr>
          <w:sz w:val="24"/>
          <w:szCs w:val="24"/>
        </w:rPr>
        <w:t>Agora dentro do meu a</w:t>
      </w:r>
      <w:r>
        <w:rPr>
          <w:sz w:val="24"/>
          <w:szCs w:val="24"/>
        </w:rPr>
        <w:t>rquivo de servidor eu coloco como será minha requisição do tipo POST (POST pois eu estou postando algo e não pegando algo no servidor):</w:t>
      </w:r>
    </w:p>
    <w:p w14:paraId="06B19C7A" w14:textId="77777777" w:rsidR="004E6A25" w:rsidRDefault="004E6A25" w:rsidP="00493CCE">
      <w:pPr>
        <w:rPr>
          <w:sz w:val="24"/>
          <w:szCs w:val="24"/>
        </w:rPr>
      </w:pPr>
    </w:p>
    <w:p w14:paraId="66CCAAA4"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6A9955"/>
          <w:sz w:val="21"/>
          <w:szCs w:val="21"/>
          <w:lang w:eastAsia="pt-BR"/>
        </w:rPr>
        <w:t>//requisição do tipo post na URL 'upload'</w:t>
      </w:r>
    </w:p>
    <w:p w14:paraId="54BB49DE"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4E6A25">
        <w:rPr>
          <w:rFonts w:ascii="Consolas" w:eastAsia="Times New Roman" w:hAnsi="Consolas" w:cs="Consolas"/>
          <w:color w:val="4FC1FF"/>
          <w:sz w:val="21"/>
          <w:szCs w:val="21"/>
          <w:lang w:val="en-US" w:eastAsia="pt-BR"/>
        </w:rPr>
        <w:t>app</w:t>
      </w:r>
      <w:r w:rsidRPr="004E6A25">
        <w:rPr>
          <w:rFonts w:ascii="Consolas" w:eastAsia="Times New Roman" w:hAnsi="Consolas" w:cs="Consolas"/>
          <w:color w:val="D4D4D4"/>
          <w:sz w:val="21"/>
          <w:szCs w:val="21"/>
          <w:lang w:val="en-US" w:eastAsia="pt-BR"/>
        </w:rPr>
        <w:t>.</w:t>
      </w:r>
      <w:r w:rsidRPr="004E6A25">
        <w:rPr>
          <w:rFonts w:ascii="Consolas" w:eastAsia="Times New Roman" w:hAnsi="Consolas" w:cs="Consolas"/>
          <w:color w:val="DCDCAA"/>
          <w:sz w:val="21"/>
          <w:szCs w:val="21"/>
          <w:lang w:val="en-US" w:eastAsia="pt-BR"/>
        </w:rPr>
        <w:t>post</w:t>
      </w:r>
      <w:proofErr w:type="spellEnd"/>
      <w:r w:rsidRPr="004E6A25">
        <w:rPr>
          <w:rFonts w:ascii="Consolas" w:eastAsia="Times New Roman" w:hAnsi="Consolas" w:cs="Consolas"/>
          <w:color w:val="D4D4D4"/>
          <w:sz w:val="21"/>
          <w:szCs w:val="21"/>
          <w:lang w:val="en-US" w:eastAsia="pt-BR"/>
        </w:rPr>
        <w:t>(</w:t>
      </w:r>
      <w:proofErr w:type="gramEnd"/>
      <w:r w:rsidRPr="004E6A25">
        <w:rPr>
          <w:rFonts w:ascii="Consolas" w:eastAsia="Times New Roman" w:hAnsi="Consolas" w:cs="Consolas"/>
          <w:color w:val="CE9178"/>
          <w:sz w:val="21"/>
          <w:szCs w:val="21"/>
          <w:lang w:val="en-US" w:eastAsia="pt-BR"/>
        </w:rPr>
        <w:t>'/upload'</w:t>
      </w:r>
      <w:r w:rsidRPr="004E6A25">
        <w:rPr>
          <w:rFonts w:ascii="Consolas" w:eastAsia="Times New Roman" w:hAnsi="Consolas" w:cs="Consolas"/>
          <w:color w:val="D4D4D4"/>
          <w:sz w:val="21"/>
          <w:szCs w:val="21"/>
          <w:lang w:val="en-US" w:eastAsia="pt-BR"/>
        </w:rPr>
        <w:t>, (</w:t>
      </w:r>
      <w:proofErr w:type="spellStart"/>
      <w:r w:rsidRPr="004E6A25">
        <w:rPr>
          <w:rFonts w:ascii="Consolas" w:eastAsia="Times New Roman" w:hAnsi="Consolas" w:cs="Consolas"/>
          <w:color w:val="9CDCFE"/>
          <w:sz w:val="21"/>
          <w:szCs w:val="21"/>
          <w:lang w:val="en-US" w:eastAsia="pt-BR"/>
        </w:rPr>
        <w:t>re</w:t>
      </w:r>
      <w:r w:rsidR="00EB502E">
        <w:rPr>
          <w:rFonts w:ascii="Consolas" w:eastAsia="Times New Roman" w:hAnsi="Consolas" w:cs="Consolas"/>
          <w:color w:val="9CDCFE"/>
          <w:sz w:val="21"/>
          <w:szCs w:val="21"/>
          <w:lang w:val="en-US" w:eastAsia="pt-BR"/>
        </w:rPr>
        <w:t>q</w:t>
      </w:r>
      <w:r w:rsidRPr="004E6A25">
        <w:rPr>
          <w:rFonts w:ascii="Consolas" w:eastAsia="Times New Roman" w:hAnsi="Consolas" w:cs="Consolas"/>
          <w:color w:val="D4D4D4"/>
          <w:sz w:val="21"/>
          <w:szCs w:val="21"/>
          <w:lang w:val="en-US" w:eastAsia="pt-BR"/>
        </w:rPr>
        <w:t>,</w:t>
      </w:r>
      <w:r w:rsidRPr="004E6A25">
        <w:rPr>
          <w:rFonts w:ascii="Consolas" w:eastAsia="Times New Roman" w:hAnsi="Consolas" w:cs="Consolas"/>
          <w:color w:val="9CDCFE"/>
          <w:sz w:val="21"/>
          <w:szCs w:val="21"/>
          <w:lang w:val="en-US" w:eastAsia="pt-BR"/>
        </w:rPr>
        <w:t>res</w:t>
      </w:r>
      <w:proofErr w:type="spellEnd"/>
      <w:r w:rsidRPr="004E6A25">
        <w:rPr>
          <w:rFonts w:ascii="Consolas" w:eastAsia="Times New Roman" w:hAnsi="Consolas" w:cs="Consolas"/>
          <w:color w:val="D4D4D4"/>
          <w:sz w:val="21"/>
          <w:szCs w:val="21"/>
          <w:lang w:val="en-US" w:eastAsia="pt-BR"/>
        </w:rPr>
        <w:t>) </w:t>
      </w:r>
      <w:r w:rsidRPr="004E6A25">
        <w:rPr>
          <w:rFonts w:ascii="Consolas" w:eastAsia="Times New Roman" w:hAnsi="Consolas" w:cs="Consolas"/>
          <w:color w:val="569CD6"/>
          <w:sz w:val="21"/>
          <w:szCs w:val="21"/>
          <w:lang w:val="en-US" w:eastAsia="pt-BR"/>
        </w:rPr>
        <w:t>=&gt;</w:t>
      </w:r>
      <w:r w:rsidRPr="004E6A25">
        <w:rPr>
          <w:rFonts w:ascii="Consolas" w:eastAsia="Times New Roman" w:hAnsi="Consolas" w:cs="Consolas"/>
          <w:color w:val="D4D4D4"/>
          <w:sz w:val="21"/>
          <w:szCs w:val="21"/>
          <w:lang w:val="en-US" w:eastAsia="pt-BR"/>
        </w:rPr>
        <w:t> {</w:t>
      </w:r>
    </w:p>
    <w:p w14:paraId="300D9FE4"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val="en-US" w:eastAsia="pt-BR"/>
        </w:rPr>
        <w:t>    </w:t>
      </w:r>
      <w:proofErr w:type="gramStart"/>
      <w:r w:rsidRPr="004E6A25">
        <w:rPr>
          <w:rFonts w:ascii="Consolas" w:eastAsia="Times New Roman" w:hAnsi="Consolas" w:cs="Consolas"/>
          <w:color w:val="DCDCAA"/>
          <w:sz w:val="21"/>
          <w:szCs w:val="21"/>
          <w:lang w:eastAsia="pt-BR"/>
        </w:rPr>
        <w:t>upload</w:t>
      </w:r>
      <w:r w:rsidRPr="004E6A25">
        <w:rPr>
          <w:rFonts w:ascii="Consolas" w:eastAsia="Times New Roman" w:hAnsi="Consolas" w:cs="Consolas"/>
          <w:color w:val="D4D4D4"/>
          <w:sz w:val="21"/>
          <w:szCs w:val="21"/>
          <w:lang w:eastAsia="pt-BR"/>
        </w:rPr>
        <w:t>(</w:t>
      </w:r>
      <w:proofErr w:type="spellStart"/>
      <w:proofErr w:type="gramEnd"/>
      <w:r w:rsidRPr="004E6A25">
        <w:rPr>
          <w:rFonts w:ascii="Consolas" w:eastAsia="Times New Roman" w:hAnsi="Consolas" w:cs="Consolas"/>
          <w:color w:val="9CDCFE"/>
          <w:sz w:val="21"/>
          <w:szCs w:val="21"/>
          <w:lang w:eastAsia="pt-BR"/>
        </w:rPr>
        <w:t>re</w:t>
      </w:r>
      <w:r w:rsidR="00EB502E">
        <w:rPr>
          <w:rFonts w:ascii="Consolas" w:eastAsia="Times New Roman" w:hAnsi="Consolas" w:cs="Consolas"/>
          <w:color w:val="9CDCFE"/>
          <w:sz w:val="21"/>
          <w:szCs w:val="21"/>
          <w:lang w:eastAsia="pt-BR"/>
        </w:rPr>
        <w:t>q</w:t>
      </w:r>
      <w:r w:rsidRPr="004E6A25">
        <w:rPr>
          <w:rFonts w:ascii="Consolas" w:eastAsia="Times New Roman" w:hAnsi="Consolas" w:cs="Consolas"/>
          <w:color w:val="D4D4D4"/>
          <w:sz w:val="21"/>
          <w:szCs w:val="21"/>
          <w:lang w:eastAsia="pt-BR"/>
        </w:rPr>
        <w:t>,</w:t>
      </w:r>
      <w:r w:rsidRPr="004E6A25">
        <w:rPr>
          <w:rFonts w:ascii="Consolas" w:eastAsia="Times New Roman" w:hAnsi="Consolas" w:cs="Consolas"/>
          <w:color w:val="9CDCFE"/>
          <w:sz w:val="21"/>
          <w:szCs w:val="21"/>
          <w:lang w:eastAsia="pt-BR"/>
        </w:rPr>
        <w:t>res</w:t>
      </w:r>
      <w:r w:rsidRPr="004E6A25">
        <w:rPr>
          <w:rFonts w:ascii="Consolas" w:eastAsia="Times New Roman" w:hAnsi="Consolas" w:cs="Consolas"/>
          <w:color w:val="D4D4D4"/>
          <w:sz w:val="21"/>
          <w:szCs w:val="21"/>
          <w:lang w:eastAsia="pt-BR"/>
        </w:rPr>
        <w:t>,</w:t>
      </w:r>
      <w:r w:rsidRPr="004E6A25">
        <w:rPr>
          <w:rFonts w:ascii="Consolas" w:eastAsia="Times New Roman" w:hAnsi="Consolas" w:cs="Consolas"/>
          <w:color w:val="9CDCFE"/>
          <w:sz w:val="21"/>
          <w:szCs w:val="21"/>
          <w:lang w:eastAsia="pt-BR"/>
        </w:rPr>
        <w:t>err</w:t>
      </w:r>
      <w:proofErr w:type="spellEnd"/>
      <w:r w:rsidRPr="004E6A25">
        <w:rPr>
          <w:rFonts w:ascii="Consolas" w:eastAsia="Times New Roman" w:hAnsi="Consolas" w:cs="Consolas"/>
          <w:color w:val="D4D4D4"/>
          <w:sz w:val="21"/>
          <w:szCs w:val="21"/>
          <w:lang w:eastAsia="pt-BR"/>
        </w:rPr>
        <w:t> </w:t>
      </w:r>
      <w:r w:rsidRPr="004E6A25">
        <w:rPr>
          <w:rFonts w:ascii="Consolas" w:eastAsia="Times New Roman" w:hAnsi="Consolas" w:cs="Consolas"/>
          <w:color w:val="569CD6"/>
          <w:sz w:val="21"/>
          <w:szCs w:val="21"/>
          <w:lang w:eastAsia="pt-BR"/>
        </w:rPr>
        <w:t>=&gt;</w:t>
      </w:r>
      <w:r w:rsidRPr="004E6A25">
        <w:rPr>
          <w:rFonts w:ascii="Consolas" w:eastAsia="Times New Roman" w:hAnsi="Consolas" w:cs="Consolas"/>
          <w:color w:val="D4D4D4"/>
          <w:sz w:val="21"/>
          <w:szCs w:val="21"/>
          <w:lang w:eastAsia="pt-BR"/>
        </w:rPr>
        <w:t> {</w:t>
      </w:r>
    </w:p>
    <w:p w14:paraId="15BBCA4B"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r w:rsidRPr="004E6A25">
        <w:rPr>
          <w:rFonts w:ascii="Consolas" w:eastAsia="Times New Roman" w:hAnsi="Consolas" w:cs="Consolas"/>
          <w:color w:val="6A9955"/>
          <w:sz w:val="21"/>
          <w:szCs w:val="21"/>
          <w:lang w:eastAsia="pt-BR"/>
        </w:rPr>
        <w:t>//requisição será com base na minha constante 'upload' que usa a biblioteca multer</w:t>
      </w:r>
    </w:p>
    <w:p w14:paraId="604C5844"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proofErr w:type="spellStart"/>
      <w:r w:rsidRPr="004E6A25">
        <w:rPr>
          <w:rFonts w:ascii="Consolas" w:eastAsia="Times New Roman" w:hAnsi="Consolas" w:cs="Consolas"/>
          <w:color w:val="C586C0"/>
          <w:sz w:val="21"/>
          <w:szCs w:val="21"/>
          <w:lang w:eastAsia="pt-BR"/>
        </w:rPr>
        <w:t>if</w:t>
      </w:r>
      <w:proofErr w:type="spellEnd"/>
      <w:r w:rsidRPr="004E6A25">
        <w:rPr>
          <w:rFonts w:ascii="Consolas" w:eastAsia="Times New Roman" w:hAnsi="Consolas" w:cs="Consolas"/>
          <w:color w:val="D4D4D4"/>
          <w:sz w:val="21"/>
          <w:szCs w:val="21"/>
          <w:lang w:eastAsia="pt-BR"/>
        </w:rPr>
        <w:t>(</w:t>
      </w:r>
      <w:proofErr w:type="spellStart"/>
      <w:r w:rsidRPr="004E6A25">
        <w:rPr>
          <w:rFonts w:ascii="Consolas" w:eastAsia="Times New Roman" w:hAnsi="Consolas" w:cs="Consolas"/>
          <w:color w:val="9CDCFE"/>
          <w:sz w:val="21"/>
          <w:szCs w:val="21"/>
          <w:lang w:eastAsia="pt-BR"/>
        </w:rPr>
        <w:t>err</w:t>
      </w:r>
      <w:proofErr w:type="spellEnd"/>
      <w:r w:rsidRPr="004E6A25">
        <w:rPr>
          <w:rFonts w:ascii="Consolas" w:eastAsia="Times New Roman" w:hAnsi="Consolas" w:cs="Consolas"/>
          <w:color w:val="D4D4D4"/>
          <w:sz w:val="21"/>
          <w:szCs w:val="21"/>
          <w:lang w:eastAsia="pt-BR"/>
        </w:rPr>
        <w:t>) {</w:t>
      </w:r>
    </w:p>
    <w:p w14:paraId="6BE30B4E"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proofErr w:type="spellStart"/>
      <w:r w:rsidRPr="004E6A25">
        <w:rPr>
          <w:rFonts w:ascii="Consolas" w:eastAsia="Times New Roman" w:hAnsi="Consolas" w:cs="Consolas"/>
          <w:color w:val="C586C0"/>
          <w:sz w:val="21"/>
          <w:szCs w:val="21"/>
          <w:lang w:eastAsia="pt-BR"/>
        </w:rPr>
        <w:t>return</w:t>
      </w:r>
      <w:proofErr w:type="spellEnd"/>
      <w:r w:rsidRPr="004E6A25">
        <w:rPr>
          <w:rFonts w:ascii="Consolas" w:eastAsia="Times New Roman" w:hAnsi="Consolas" w:cs="Consolas"/>
          <w:color w:val="D4D4D4"/>
          <w:sz w:val="21"/>
          <w:szCs w:val="21"/>
          <w:lang w:eastAsia="pt-BR"/>
        </w:rPr>
        <w:t> </w:t>
      </w:r>
      <w:proofErr w:type="spellStart"/>
      <w:proofErr w:type="gramStart"/>
      <w:r w:rsidRPr="004E6A25">
        <w:rPr>
          <w:rFonts w:ascii="Consolas" w:eastAsia="Times New Roman" w:hAnsi="Consolas" w:cs="Consolas"/>
          <w:color w:val="9CDCFE"/>
          <w:sz w:val="21"/>
          <w:szCs w:val="21"/>
          <w:lang w:eastAsia="pt-BR"/>
        </w:rPr>
        <w:t>res</w:t>
      </w:r>
      <w:r w:rsidRPr="004E6A25">
        <w:rPr>
          <w:rFonts w:ascii="Consolas" w:eastAsia="Times New Roman" w:hAnsi="Consolas" w:cs="Consolas"/>
          <w:color w:val="D4D4D4"/>
          <w:sz w:val="21"/>
          <w:szCs w:val="21"/>
          <w:lang w:eastAsia="pt-BR"/>
        </w:rPr>
        <w:t>.</w:t>
      </w:r>
      <w:r w:rsidRPr="004E6A25">
        <w:rPr>
          <w:rFonts w:ascii="Consolas" w:eastAsia="Times New Roman" w:hAnsi="Consolas" w:cs="Consolas"/>
          <w:color w:val="DCDCAA"/>
          <w:sz w:val="21"/>
          <w:szCs w:val="21"/>
          <w:lang w:eastAsia="pt-BR"/>
        </w:rPr>
        <w:t>end</w:t>
      </w:r>
      <w:proofErr w:type="spellEnd"/>
      <w:r w:rsidRPr="004E6A25">
        <w:rPr>
          <w:rFonts w:ascii="Consolas" w:eastAsia="Times New Roman" w:hAnsi="Consolas" w:cs="Consolas"/>
          <w:color w:val="D4D4D4"/>
          <w:sz w:val="21"/>
          <w:szCs w:val="21"/>
          <w:lang w:eastAsia="pt-BR"/>
        </w:rPr>
        <w:t>(</w:t>
      </w:r>
      <w:proofErr w:type="gramEnd"/>
      <w:r w:rsidRPr="004E6A25">
        <w:rPr>
          <w:rFonts w:ascii="Consolas" w:eastAsia="Times New Roman" w:hAnsi="Consolas" w:cs="Consolas"/>
          <w:color w:val="CE9178"/>
          <w:sz w:val="21"/>
          <w:szCs w:val="21"/>
          <w:lang w:eastAsia="pt-BR"/>
        </w:rPr>
        <w:t>'Ocorreu um erro!'</w:t>
      </w:r>
      <w:r w:rsidRPr="004E6A25">
        <w:rPr>
          <w:rFonts w:ascii="Consolas" w:eastAsia="Times New Roman" w:hAnsi="Consolas" w:cs="Consolas"/>
          <w:color w:val="D4D4D4"/>
          <w:sz w:val="21"/>
          <w:szCs w:val="21"/>
          <w:lang w:eastAsia="pt-BR"/>
        </w:rPr>
        <w:t>)</w:t>
      </w:r>
    </w:p>
    <w:p w14:paraId="0035B10B"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r w:rsidRPr="004E6A25">
        <w:rPr>
          <w:rFonts w:ascii="Consolas" w:eastAsia="Times New Roman" w:hAnsi="Consolas" w:cs="Consolas"/>
          <w:color w:val="6A9955"/>
          <w:sz w:val="21"/>
          <w:szCs w:val="21"/>
          <w:lang w:eastAsia="pt-BR"/>
        </w:rPr>
        <w:t>//se der um erro a requisição vai retornar uma mensagem de erro</w:t>
      </w:r>
    </w:p>
    <w:p w14:paraId="26D5904C"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lastRenderedPageBreak/>
        <w:t>        }</w:t>
      </w:r>
    </w:p>
    <w:p w14:paraId="6A0D67E9"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p>
    <w:p w14:paraId="1F5835A1"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proofErr w:type="spellStart"/>
      <w:proofErr w:type="gramStart"/>
      <w:r w:rsidRPr="004E6A25">
        <w:rPr>
          <w:rFonts w:ascii="Consolas" w:eastAsia="Times New Roman" w:hAnsi="Consolas" w:cs="Consolas"/>
          <w:color w:val="9CDCFE"/>
          <w:sz w:val="21"/>
          <w:szCs w:val="21"/>
          <w:lang w:eastAsia="pt-BR"/>
        </w:rPr>
        <w:t>res</w:t>
      </w:r>
      <w:r w:rsidRPr="004E6A25">
        <w:rPr>
          <w:rFonts w:ascii="Consolas" w:eastAsia="Times New Roman" w:hAnsi="Consolas" w:cs="Consolas"/>
          <w:color w:val="D4D4D4"/>
          <w:sz w:val="21"/>
          <w:szCs w:val="21"/>
          <w:lang w:eastAsia="pt-BR"/>
        </w:rPr>
        <w:t>.</w:t>
      </w:r>
      <w:r w:rsidRPr="004E6A25">
        <w:rPr>
          <w:rFonts w:ascii="Consolas" w:eastAsia="Times New Roman" w:hAnsi="Consolas" w:cs="Consolas"/>
          <w:color w:val="DCDCAA"/>
          <w:sz w:val="21"/>
          <w:szCs w:val="21"/>
          <w:lang w:eastAsia="pt-BR"/>
        </w:rPr>
        <w:t>end</w:t>
      </w:r>
      <w:proofErr w:type="spellEnd"/>
      <w:r w:rsidRPr="004E6A25">
        <w:rPr>
          <w:rFonts w:ascii="Consolas" w:eastAsia="Times New Roman" w:hAnsi="Consolas" w:cs="Consolas"/>
          <w:color w:val="D4D4D4"/>
          <w:sz w:val="21"/>
          <w:szCs w:val="21"/>
          <w:lang w:eastAsia="pt-BR"/>
        </w:rPr>
        <w:t>(</w:t>
      </w:r>
      <w:proofErr w:type="gramEnd"/>
      <w:r w:rsidRPr="004E6A25">
        <w:rPr>
          <w:rFonts w:ascii="Consolas" w:eastAsia="Times New Roman" w:hAnsi="Consolas" w:cs="Consolas"/>
          <w:color w:val="CE9178"/>
          <w:sz w:val="21"/>
          <w:szCs w:val="21"/>
          <w:lang w:eastAsia="pt-BR"/>
        </w:rPr>
        <w:t>'Concluído com sucesso!'</w:t>
      </w:r>
      <w:r w:rsidRPr="004E6A25">
        <w:rPr>
          <w:rFonts w:ascii="Consolas" w:eastAsia="Times New Roman" w:hAnsi="Consolas" w:cs="Consolas"/>
          <w:color w:val="D4D4D4"/>
          <w:sz w:val="21"/>
          <w:szCs w:val="21"/>
          <w:lang w:eastAsia="pt-BR"/>
        </w:rPr>
        <w:t>)</w:t>
      </w:r>
    </w:p>
    <w:p w14:paraId="160E2F1E"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    })</w:t>
      </w:r>
    </w:p>
    <w:p w14:paraId="39324C45" w14:textId="77777777" w:rsidR="004E6A25" w:rsidRPr="004E6A25" w:rsidRDefault="004E6A25" w:rsidP="004E6A25">
      <w:pPr>
        <w:shd w:val="clear" w:color="auto" w:fill="1E1E1E"/>
        <w:spacing w:after="0" w:line="285" w:lineRule="atLeast"/>
        <w:rPr>
          <w:rFonts w:ascii="Consolas" w:eastAsia="Times New Roman" w:hAnsi="Consolas" w:cs="Consolas"/>
          <w:color w:val="D4D4D4"/>
          <w:sz w:val="21"/>
          <w:szCs w:val="21"/>
          <w:lang w:eastAsia="pt-BR"/>
        </w:rPr>
      </w:pPr>
      <w:r w:rsidRPr="004E6A25">
        <w:rPr>
          <w:rFonts w:ascii="Consolas" w:eastAsia="Times New Roman" w:hAnsi="Consolas" w:cs="Consolas"/>
          <w:color w:val="D4D4D4"/>
          <w:sz w:val="21"/>
          <w:szCs w:val="21"/>
          <w:lang w:eastAsia="pt-BR"/>
        </w:rPr>
        <w:t>})</w:t>
      </w:r>
    </w:p>
    <w:p w14:paraId="59A4B9A6" w14:textId="77777777" w:rsidR="004E6A25" w:rsidRDefault="004E6A25" w:rsidP="00493CCE">
      <w:pPr>
        <w:rPr>
          <w:sz w:val="24"/>
          <w:szCs w:val="24"/>
        </w:rPr>
      </w:pPr>
    </w:p>
    <w:p w14:paraId="1F72F331" w14:textId="77777777" w:rsidR="004E6A25" w:rsidRDefault="004E6A25" w:rsidP="00493CCE">
      <w:pPr>
        <w:rPr>
          <w:sz w:val="24"/>
          <w:szCs w:val="24"/>
        </w:rPr>
      </w:pPr>
      <w:r>
        <w:rPr>
          <w:sz w:val="24"/>
          <w:szCs w:val="24"/>
        </w:rPr>
        <w:t xml:space="preserve">Agora que já fizemos a parte do </w:t>
      </w:r>
      <w:proofErr w:type="spellStart"/>
      <w:r>
        <w:rPr>
          <w:sz w:val="24"/>
          <w:szCs w:val="24"/>
        </w:rPr>
        <w:t>backend</w:t>
      </w:r>
      <w:proofErr w:type="spellEnd"/>
      <w:r>
        <w:rPr>
          <w:sz w:val="24"/>
          <w:szCs w:val="24"/>
        </w:rPr>
        <w:t xml:space="preserve">, vamos fazer a parte do </w:t>
      </w:r>
      <w:proofErr w:type="spellStart"/>
      <w:r w:rsidR="00EB502E">
        <w:rPr>
          <w:sz w:val="24"/>
          <w:szCs w:val="24"/>
        </w:rPr>
        <w:t>frontend</w:t>
      </w:r>
      <w:proofErr w:type="spellEnd"/>
      <w:r>
        <w:rPr>
          <w:sz w:val="24"/>
          <w:szCs w:val="24"/>
        </w:rPr>
        <w:t xml:space="preserve"> para termos a requisição </w:t>
      </w:r>
      <w:proofErr w:type="spellStart"/>
      <w:r>
        <w:rPr>
          <w:sz w:val="24"/>
          <w:szCs w:val="24"/>
        </w:rPr>
        <w:t>ajax</w:t>
      </w:r>
      <w:proofErr w:type="spellEnd"/>
      <w:r>
        <w:rPr>
          <w:sz w:val="24"/>
          <w:szCs w:val="24"/>
        </w:rPr>
        <w:t xml:space="preserve"> de upload do nosso arquivo selecionado:</w:t>
      </w:r>
    </w:p>
    <w:p w14:paraId="17E86922"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DOCTYPE</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html</w:t>
      </w:r>
      <w:r w:rsidRPr="00D25466">
        <w:rPr>
          <w:rFonts w:ascii="Consolas" w:eastAsia="Times New Roman" w:hAnsi="Consolas" w:cs="Consolas"/>
          <w:color w:val="808080"/>
          <w:sz w:val="21"/>
          <w:szCs w:val="21"/>
          <w:lang w:val="en-US" w:eastAsia="pt-BR"/>
        </w:rPr>
        <w:t>&gt;</w:t>
      </w:r>
    </w:p>
    <w:p w14:paraId="4A15F805"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html</w:t>
      </w:r>
      <w:r w:rsidRPr="00D25466">
        <w:rPr>
          <w:rFonts w:ascii="Consolas" w:eastAsia="Times New Roman" w:hAnsi="Consolas" w:cs="Consolas"/>
          <w:color w:val="808080"/>
          <w:sz w:val="21"/>
          <w:szCs w:val="21"/>
          <w:lang w:val="en-US" w:eastAsia="pt-BR"/>
        </w:rPr>
        <w:t>&gt;</w:t>
      </w:r>
    </w:p>
    <w:p w14:paraId="47D8BA46"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606EDCD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head</w:t>
      </w:r>
      <w:r w:rsidRPr="00D25466">
        <w:rPr>
          <w:rFonts w:ascii="Consolas" w:eastAsia="Times New Roman" w:hAnsi="Consolas" w:cs="Consolas"/>
          <w:color w:val="808080"/>
          <w:sz w:val="21"/>
          <w:szCs w:val="21"/>
          <w:lang w:val="en-US" w:eastAsia="pt-BR"/>
        </w:rPr>
        <w:t>&gt;</w:t>
      </w:r>
    </w:p>
    <w:p w14:paraId="181AA336"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meta</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charset</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'UTF-8'</w:t>
      </w:r>
      <w:r w:rsidRPr="00D25466">
        <w:rPr>
          <w:rFonts w:ascii="Consolas" w:eastAsia="Times New Roman" w:hAnsi="Consolas" w:cs="Consolas"/>
          <w:color w:val="808080"/>
          <w:sz w:val="21"/>
          <w:szCs w:val="21"/>
          <w:lang w:val="en-US" w:eastAsia="pt-BR"/>
        </w:rPr>
        <w:t>&gt;</w:t>
      </w:r>
    </w:p>
    <w:p w14:paraId="50F3FB33"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title</w:t>
      </w:r>
      <w:r w:rsidRPr="00D25466">
        <w:rPr>
          <w:rFonts w:ascii="Consolas" w:eastAsia="Times New Roman" w:hAnsi="Consolas" w:cs="Consolas"/>
          <w:color w:val="808080"/>
          <w:sz w:val="21"/>
          <w:szCs w:val="21"/>
          <w:lang w:val="en-US" w:eastAsia="pt-BR"/>
        </w:rPr>
        <w:t>&gt;</w:t>
      </w:r>
      <w:proofErr w:type="spellStart"/>
      <w:r w:rsidRPr="00D25466">
        <w:rPr>
          <w:rFonts w:ascii="Consolas" w:eastAsia="Times New Roman" w:hAnsi="Consolas" w:cs="Consolas"/>
          <w:color w:val="D4D4D4"/>
          <w:sz w:val="21"/>
          <w:szCs w:val="21"/>
          <w:lang w:val="en-US" w:eastAsia="pt-BR"/>
        </w:rPr>
        <w:t>XMLHttpRequest</w:t>
      </w:r>
      <w:proofErr w:type="spellEnd"/>
      <w:r w:rsidRPr="00D25466">
        <w:rPr>
          <w:rFonts w:ascii="Consolas" w:eastAsia="Times New Roman" w:hAnsi="Consolas" w:cs="Consolas"/>
          <w:color w:val="D4D4D4"/>
          <w:sz w:val="21"/>
          <w:szCs w:val="21"/>
          <w:lang w:val="en-US" w:eastAsia="pt-BR"/>
        </w:rPr>
        <w:t> #02</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title</w:t>
      </w:r>
      <w:r w:rsidRPr="00D25466">
        <w:rPr>
          <w:rFonts w:ascii="Consolas" w:eastAsia="Times New Roman" w:hAnsi="Consolas" w:cs="Consolas"/>
          <w:color w:val="808080"/>
          <w:sz w:val="21"/>
          <w:szCs w:val="21"/>
          <w:lang w:val="en-US" w:eastAsia="pt-BR"/>
        </w:rPr>
        <w:t>&gt;</w:t>
      </w:r>
    </w:p>
    <w:p w14:paraId="3AF8B04A"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link</w:t>
      </w: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9CDCFE"/>
          <w:sz w:val="21"/>
          <w:szCs w:val="21"/>
          <w:lang w:val="en-US" w:eastAsia="pt-BR"/>
        </w:rPr>
        <w:t>rel</w:t>
      </w:r>
      <w:proofErr w:type="spellEnd"/>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'stylesheet'</w:t>
      </w: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9CDCFE"/>
          <w:sz w:val="21"/>
          <w:szCs w:val="21"/>
          <w:lang w:val="en-US" w:eastAsia="pt-BR"/>
        </w:rPr>
        <w:t>href</w:t>
      </w:r>
      <w:proofErr w:type="spellEnd"/>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w:t>
      </w:r>
      <w:proofErr w:type="spellStart"/>
      <w:r w:rsidRPr="00D25466">
        <w:rPr>
          <w:rFonts w:ascii="Consolas" w:eastAsia="Times New Roman" w:hAnsi="Consolas" w:cs="Consolas"/>
          <w:color w:val="CE9178"/>
          <w:sz w:val="21"/>
          <w:szCs w:val="21"/>
          <w:lang w:val="en-US" w:eastAsia="pt-BR"/>
        </w:rPr>
        <w:t>css</w:t>
      </w:r>
      <w:proofErr w:type="spellEnd"/>
      <w:r w:rsidRPr="00D25466">
        <w:rPr>
          <w:rFonts w:ascii="Consolas" w:eastAsia="Times New Roman" w:hAnsi="Consolas" w:cs="Consolas"/>
          <w:color w:val="CE9178"/>
          <w:sz w:val="21"/>
          <w:szCs w:val="21"/>
          <w:lang w:val="en-US" w:eastAsia="pt-BR"/>
        </w:rPr>
        <w:t>/estilo.css'</w:t>
      </w:r>
      <w:r w:rsidRPr="00D25466">
        <w:rPr>
          <w:rFonts w:ascii="Consolas" w:eastAsia="Times New Roman" w:hAnsi="Consolas" w:cs="Consolas"/>
          <w:color w:val="808080"/>
          <w:sz w:val="21"/>
          <w:szCs w:val="21"/>
          <w:lang w:val="en-US" w:eastAsia="pt-BR"/>
        </w:rPr>
        <w:t>&gt;</w:t>
      </w:r>
    </w:p>
    <w:p w14:paraId="718FDBC6"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style</w:t>
      </w:r>
      <w:r w:rsidRPr="00D25466">
        <w:rPr>
          <w:rFonts w:ascii="Consolas" w:eastAsia="Times New Roman" w:hAnsi="Consolas" w:cs="Consolas"/>
          <w:color w:val="808080"/>
          <w:sz w:val="21"/>
          <w:szCs w:val="21"/>
          <w:lang w:val="en-US" w:eastAsia="pt-BR"/>
        </w:rPr>
        <w:t>&gt;</w:t>
      </w:r>
    </w:p>
    <w:p w14:paraId="36EF336A"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D7BA7D"/>
          <w:sz w:val="21"/>
          <w:szCs w:val="21"/>
          <w:lang w:val="en-US" w:eastAsia="pt-BR"/>
        </w:rPr>
        <w:t>input</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type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file</w:t>
      </w:r>
      <w:r w:rsidRPr="00D25466">
        <w:rPr>
          <w:rFonts w:ascii="Consolas" w:eastAsia="Times New Roman" w:hAnsi="Consolas" w:cs="Consolas"/>
          <w:color w:val="D4D4D4"/>
          <w:sz w:val="21"/>
          <w:szCs w:val="21"/>
          <w:lang w:val="en-US" w:eastAsia="pt-BR"/>
        </w:rPr>
        <w:t>] {</w:t>
      </w:r>
    </w:p>
    <w:p w14:paraId="11944659"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display</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CE9178"/>
          <w:sz w:val="21"/>
          <w:szCs w:val="21"/>
          <w:lang w:val="en-US" w:eastAsia="pt-BR"/>
        </w:rPr>
        <w:t>flex</w:t>
      </w:r>
      <w:r w:rsidRPr="00D25466">
        <w:rPr>
          <w:rFonts w:ascii="Consolas" w:eastAsia="Times New Roman" w:hAnsi="Consolas" w:cs="Consolas"/>
          <w:color w:val="D4D4D4"/>
          <w:sz w:val="21"/>
          <w:szCs w:val="21"/>
          <w:lang w:val="en-US" w:eastAsia="pt-BR"/>
        </w:rPr>
        <w:t>;</w:t>
      </w:r>
    </w:p>
    <w:p w14:paraId="005B79D6"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margin</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B5CEA8"/>
          <w:sz w:val="21"/>
          <w:szCs w:val="21"/>
          <w:lang w:val="en-US" w:eastAsia="pt-BR"/>
        </w:rPr>
        <w:t>10px</w:t>
      </w:r>
      <w:r w:rsidRPr="00D25466">
        <w:rPr>
          <w:rFonts w:ascii="Consolas" w:eastAsia="Times New Roman" w:hAnsi="Consolas" w:cs="Consolas"/>
          <w:color w:val="D4D4D4"/>
          <w:sz w:val="21"/>
          <w:szCs w:val="21"/>
          <w:lang w:val="en-US" w:eastAsia="pt-BR"/>
        </w:rPr>
        <w:t>;</w:t>
      </w:r>
    </w:p>
    <w:p w14:paraId="505DAE61"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padding</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B5CEA8"/>
          <w:sz w:val="21"/>
          <w:szCs w:val="21"/>
          <w:lang w:val="en-US" w:eastAsia="pt-BR"/>
        </w:rPr>
        <w:t>40px</w:t>
      </w:r>
      <w:r w:rsidRPr="00D25466">
        <w:rPr>
          <w:rFonts w:ascii="Consolas" w:eastAsia="Times New Roman" w:hAnsi="Consolas" w:cs="Consolas"/>
          <w:color w:val="D4D4D4"/>
          <w:sz w:val="21"/>
          <w:szCs w:val="21"/>
          <w:lang w:val="en-US" w:eastAsia="pt-BR"/>
        </w:rPr>
        <w:t>;</w:t>
      </w:r>
    </w:p>
    <w:p w14:paraId="34F79C7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font-size</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B5CEA8"/>
          <w:sz w:val="21"/>
          <w:szCs w:val="21"/>
          <w:lang w:val="en-US" w:eastAsia="pt-BR"/>
        </w:rPr>
        <w:t>40px</w:t>
      </w:r>
      <w:r w:rsidRPr="00D25466">
        <w:rPr>
          <w:rFonts w:ascii="Consolas" w:eastAsia="Times New Roman" w:hAnsi="Consolas" w:cs="Consolas"/>
          <w:color w:val="D4D4D4"/>
          <w:sz w:val="21"/>
          <w:szCs w:val="21"/>
          <w:lang w:val="en-US" w:eastAsia="pt-BR"/>
        </w:rPr>
        <w:t>;</w:t>
      </w:r>
    </w:p>
    <w:p w14:paraId="1A39CE82"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background</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CE9178"/>
          <w:sz w:val="21"/>
          <w:szCs w:val="21"/>
          <w:lang w:val="en-US" w:eastAsia="pt-BR"/>
        </w:rPr>
        <w:t>crimson</w:t>
      </w:r>
      <w:r w:rsidRPr="00D25466">
        <w:rPr>
          <w:rFonts w:ascii="Consolas" w:eastAsia="Times New Roman" w:hAnsi="Consolas" w:cs="Consolas"/>
          <w:color w:val="D4D4D4"/>
          <w:sz w:val="21"/>
          <w:szCs w:val="21"/>
          <w:lang w:val="en-US" w:eastAsia="pt-BR"/>
        </w:rPr>
        <w:t>;</w:t>
      </w:r>
    </w:p>
    <w:p w14:paraId="36B405D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border-radius</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B5CEA8"/>
          <w:sz w:val="21"/>
          <w:szCs w:val="21"/>
          <w:lang w:val="en-US" w:eastAsia="pt-BR"/>
        </w:rPr>
        <w:t>20px</w:t>
      </w:r>
      <w:r w:rsidRPr="00D25466">
        <w:rPr>
          <w:rFonts w:ascii="Consolas" w:eastAsia="Times New Roman" w:hAnsi="Consolas" w:cs="Consolas"/>
          <w:color w:val="D4D4D4"/>
          <w:sz w:val="21"/>
          <w:szCs w:val="21"/>
          <w:lang w:val="en-US" w:eastAsia="pt-BR"/>
        </w:rPr>
        <w:t>;</w:t>
      </w:r>
    </w:p>
    <w:p w14:paraId="33505D20"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p>
    <w:p w14:paraId="2D115690"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style</w:t>
      </w:r>
      <w:r w:rsidRPr="00D25466">
        <w:rPr>
          <w:rFonts w:ascii="Consolas" w:eastAsia="Times New Roman" w:hAnsi="Consolas" w:cs="Consolas"/>
          <w:color w:val="808080"/>
          <w:sz w:val="21"/>
          <w:szCs w:val="21"/>
          <w:lang w:val="en-US" w:eastAsia="pt-BR"/>
        </w:rPr>
        <w:t>&gt;</w:t>
      </w:r>
    </w:p>
    <w:p w14:paraId="0D32A629"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head</w:t>
      </w:r>
      <w:r w:rsidRPr="00D25466">
        <w:rPr>
          <w:rFonts w:ascii="Consolas" w:eastAsia="Times New Roman" w:hAnsi="Consolas" w:cs="Consolas"/>
          <w:color w:val="808080"/>
          <w:sz w:val="21"/>
          <w:szCs w:val="21"/>
          <w:lang w:val="en-US" w:eastAsia="pt-BR"/>
        </w:rPr>
        <w:t>&gt;</w:t>
      </w:r>
    </w:p>
    <w:p w14:paraId="6B1D302F"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59CE6B3E"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body</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class</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w:t>
      </w:r>
      <w:proofErr w:type="spellStart"/>
      <w:r w:rsidRPr="00D25466">
        <w:rPr>
          <w:rFonts w:ascii="Consolas" w:eastAsia="Times New Roman" w:hAnsi="Consolas" w:cs="Consolas"/>
          <w:color w:val="CE9178"/>
          <w:sz w:val="21"/>
          <w:szCs w:val="21"/>
          <w:lang w:val="en-US" w:eastAsia="pt-BR"/>
        </w:rPr>
        <w:t>conteudo</w:t>
      </w:r>
      <w:proofErr w:type="spellEnd"/>
      <w:r w:rsidRPr="00D25466">
        <w:rPr>
          <w:rFonts w:ascii="Consolas" w:eastAsia="Times New Roman" w:hAnsi="Consolas" w:cs="Consolas"/>
          <w:color w:val="CE9178"/>
          <w:sz w:val="21"/>
          <w:szCs w:val="21"/>
          <w:lang w:val="en-US" w:eastAsia="pt-BR"/>
        </w:rPr>
        <w:t> </w:t>
      </w:r>
      <w:proofErr w:type="spellStart"/>
      <w:r w:rsidRPr="00D25466">
        <w:rPr>
          <w:rFonts w:ascii="Consolas" w:eastAsia="Times New Roman" w:hAnsi="Consolas" w:cs="Consolas"/>
          <w:color w:val="CE9178"/>
          <w:sz w:val="21"/>
          <w:szCs w:val="21"/>
          <w:lang w:val="en-US" w:eastAsia="pt-BR"/>
        </w:rPr>
        <w:t>exercicio</w:t>
      </w:r>
      <w:proofErr w:type="spellEnd"/>
      <w:r w:rsidRPr="00D25466">
        <w:rPr>
          <w:rFonts w:ascii="Consolas" w:eastAsia="Times New Roman" w:hAnsi="Consolas" w:cs="Consolas"/>
          <w:color w:val="CE9178"/>
          <w:sz w:val="21"/>
          <w:szCs w:val="21"/>
          <w:lang w:val="en-US" w:eastAsia="pt-BR"/>
        </w:rPr>
        <w:t>"</w:t>
      </w:r>
      <w:r w:rsidRPr="00D25466">
        <w:rPr>
          <w:rFonts w:ascii="Consolas" w:eastAsia="Times New Roman" w:hAnsi="Consolas" w:cs="Consolas"/>
          <w:color w:val="808080"/>
          <w:sz w:val="21"/>
          <w:szCs w:val="21"/>
          <w:lang w:val="en-US" w:eastAsia="pt-BR"/>
        </w:rPr>
        <w:t>&gt;</w:t>
      </w:r>
    </w:p>
    <w:p w14:paraId="5EF50037"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input</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type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"file"</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name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w:t>
      </w:r>
      <w:proofErr w:type="spellStart"/>
      <w:r w:rsidRPr="00D25466">
        <w:rPr>
          <w:rFonts w:ascii="Consolas" w:eastAsia="Times New Roman" w:hAnsi="Consolas" w:cs="Consolas"/>
          <w:color w:val="CE9178"/>
          <w:sz w:val="21"/>
          <w:szCs w:val="21"/>
          <w:lang w:val="en-US" w:eastAsia="pt-BR"/>
        </w:rPr>
        <w:t>arquivo</w:t>
      </w:r>
      <w:proofErr w:type="spellEnd"/>
      <w:r w:rsidRPr="00D25466">
        <w:rPr>
          <w:rFonts w:ascii="Consolas" w:eastAsia="Times New Roman" w:hAnsi="Consolas" w:cs="Consolas"/>
          <w:color w:val="CE9178"/>
          <w:sz w:val="21"/>
          <w:szCs w:val="21"/>
          <w:lang w:val="en-US" w:eastAsia="pt-BR"/>
        </w:rPr>
        <w:t>"</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/&gt;</w:t>
      </w:r>
    </w:p>
    <w:p w14:paraId="78161DE3"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div</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class</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w:t>
      </w:r>
      <w:proofErr w:type="spellStart"/>
      <w:r w:rsidRPr="00D25466">
        <w:rPr>
          <w:rFonts w:ascii="Consolas" w:eastAsia="Times New Roman" w:hAnsi="Consolas" w:cs="Consolas"/>
          <w:color w:val="CE9178"/>
          <w:sz w:val="21"/>
          <w:szCs w:val="21"/>
          <w:lang w:val="en-US" w:eastAsia="pt-BR"/>
        </w:rPr>
        <w:t>progresso</w:t>
      </w:r>
      <w:proofErr w:type="spellEnd"/>
      <w:r w:rsidRPr="00D25466">
        <w:rPr>
          <w:rFonts w:ascii="Consolas" w:eastAsia="Times New Roman" w:hAnsi="Consolas" w:cs="Consolas"/>
          <w:color w:val="CE9178"/>
          <w:sz w:val="21"/>
          <w:szCs w:val="21"/>
          <w:lang w:val="en-US" w:eastAsia="pt-BR"/>
        </w:rPr>
        <w:t>"</w:t>
      </w:r>
      <w:r w:rsidRPr="00D25466">
        <w:rPr>
          <w:rFonts w:ascii="Consolas" w:eastAsia="Times New Roman" w:hAnsi="Consolas" w:cs="Consolas"/>
          <w:color w:val="808080"/>
          <w:sz w:val="21"/>
          <w:szCs w:val="21"/>
          <w:lang w:val="en-US" w:eastAsia="pt-BR"/>
        </w:rPr>
        <w:t>&gt;&lt;/</w:t>
      </w:r>
      <w:r w:rsidRPr="00D25466">
        <w:rPr>
          <w:rFonts w:ascii="Consolas" w:eastAsia="Times New Roman" w:hAnsi="Consolas" w:cs="Consolas"/>
          <w:color w:val="569CD6"/>
          <w:sz w:val="21"/>
          <w:szCs w:val="21"/>
          <w:lang w:val="en-US" w:eastAsia="pt-BR"/>
        </w:rPr>
        <w:t>div</w:t>
      </w:r>
      <w:r w:rsidRPr="00D25466">
        <w:rPr>
          <w:rFonts w:ascii="Consolas" w:eastAsia="Times New Roman" w:hAnsi="Consolas" w:cs="Consolas"/>
          <w:color w:val="808080"/>
          <w:sz w:val="21"/>
          <w:szCs w:val="21"/>
          <w:lang w:val="en-US" w:eastAsia="pt-BR"/>
        </w:rPr>
        <w:t>&gt;</w:t>
      </w:r>
    </w:p>
    <w:p w14:paraId="03857A7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32B8CBFA"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808080"/>
          <w:sz w:val="21"/>
          <w:szCs w:val="21"/>
          <w:lang w:val="en-US" w:eastAsia="pt-BR"/>
        </w:rPr>
        <w:t>&lt;</w:t>
      </w:r>
      <w:r w:rsidRPr="00D25466">
        <w:rPr>
          <w:rFonts w:ascii="Consolas" w:eastAsia="Times New Roman" w:hAnsi="Consolas" w:cs="Consolas"/>
          <w:color w:val="569CD6"/>
          <w:sz w:val="21"/>
          <w:szCs w:val="21"/>
          <w:lang w:val="en-US" w:eastAsia="pt-BR"/>
        </w:rPr>
        <w:t>script</w:t>
      </w:r>
      <w:r w:rsidRPr="00D25466">
        <w:rPr>
          <w:rFonts w:ascii="Consolas" w:eastAsia="Times New Roman" w:hAnsi="Consolas" w:cs="Consolas"/>
          <w:color w:val="808080"/>
          <w:sz w:val="21"/>
          <w:szCs w:val="21"/>
          <w:lang w:val="en-US" w:eastAsia="pt-BR"/>
        </w:rPr>
        <w:t>&gt;</w:t>
      </w:r>
    </w:p>
    <w:p w14:paraId="767602FE"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569CD6"/>
          <w:sz w:val="21"/>
          <w:szCs w:val="21"/>
          <w:lang w:eastAsia="pt-BR"/>
        </w:rPr>
        <w:t>function</w:t>
      </w:r>
      <w:proofErr w:type="spellEnd"/>
      <w:r w:rsidRPr="00D25466">
        <w:rPr>
          <w:rFonts w:ascii="Consolas" w:eastAsia="Times New Roman" w:hAnsi="Consolas" w:cs="Consolas"/>
          <w:color w:val="D4D4D4"/>
          <w:sz w:val="21"/>
          <w:szCs w:val="21"/>
          <w:lang w:eastAsia="pt-BR"/>
        </w:rPr>
        <w:t> </w:t>
      </w:r>
      <w:proofErr w:type="spellStart"/>
      <w:r w:rsidRPr="00D25466">
        <w:rPr>
          <w:rFonts w:ascii="Consolas" w:eastAsia="Times New Roman" w:hAnsi="Consolas" w:cs="Consolas"/>
          <w:color w:val="DCDCAA"/>
          <w:sz w:val="21"/>
          <w:szCs w:val="21"/>
          <w:lang w:eastAsia="pt-BR"/>
        </w:rPr>
        <w:t>ajaxUpload</w:t>
      </w:r>
      <w:proofErr w:type="spellEnd"/>
      <w:r w:rsidRPr="00D25466">
        <w:rPr>
          <w:rFonts w:ascii="Consolas" w:eastAsia="Times New Roman" w:hAnsi="Consolas" w:cs="Consolas"/>
          <w:color w:val="D4D4D4"/>
          <w:sz w:val="21"/>
          <w:szCs w:val="21"/>
          <w:lang w:eastAsia="pt-BR"/>
        </w:rPr>
        <w:t>(</w:t>
      </w:r>
      <w:proofErr w:type="spellStart"/>
      <w:r w:rsidRPr="00D25466">
        <w:rPr>
          <w:rFonts w:ascii="Consolas" w:eastAsia="Times New Roman" w:hAnsi="Consolas" w:cs="Consolas"/>
          <w:color w:val="9CDCFE"/>
          <w:sz w:val="21"/>
          <w:szCs w:val="21"/>
          <w:lang w:eastAsia="pt-BR"/>
        </w:rPr>
        <w:t>config</w:t>
      </w:r>
      <w:proofErr w:type="spellEnd"/>
      <w:r w:rsidRPr="00D25466">
        <w:rPr>
          <w:rFonts w:ascii="Consolas" w:eastAsia="Times New Roman" w:hAnsi="Consolas" w:cs="Consolas"/>
          <w:color w:val="D4D4D4"/>
          <w:sz w:val="21"/>
          <w:szCs w:val="21"/>
          <w:lang w:eastAsia="pt-BR"/>
        </w:rPr>
        <w:t>) {</w:t>
      </w:r>
    </w:p>
    <w:p w14:paraId="285DCDE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//Função ajax que recebe uma configuração para upload</w:t>
      </w:r>
    </w:p>
    <w:p w14:paraId="31B1B61F"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569CD6"/>
          <w:sz w:val="21"/>
          <w:szCs w:val="21"/>
          <w:lang w:val="en-US" w:eastAsia="pt-BR"/>
        </w:rPr>
        <w:t>const</w:t>
      </w: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4FC1FF"/>
          <w:sz w:val="21"/>
          <w:szCs w:val="21"/>
          <w:lang w:val="en-US" w:eastAsia="pt-BR"/>
        </w:rPr>
        <w:t>xhr</w:t>
      </w:r>
      <w:proofErr w:type="spellEnd"/>
      <w:r w:rsidRPr="00D25466">
        <w:rPr>
          <w:rFonts w:ascii="Consolas" w:eastAsia="Times New Roman" w:hAnsi="Consolas" w:cs="Consolas"/>
          <w:color w:val="D4D4D4"/>
          <w:sz w:val="21"/>
          <w:szCs w:val="21"/>
          <w:lang w:val="en-US" w:eastAsia="pt-BR"/>
        </w:rPr>
        <w:t> = </w:t>
      </w:r>
      <w:r w:rsidRPr="00D25466">
        <w:rPr>
          <w:rFonts w:ascii="Consolas" w:eastAsia="Times New Roman" w:hAnsi="Consolas" w:cs="Consolas"/>
          <w:color w:val="569CD6"/>
          <w:sz w:val="21"/>
          <w:szCs w:val="21"/>
          <w:lang w:val="en-US" w:eastAsia="pt-BR"/>
        </w:rPr>
        <w:t>new</w:t>
      </w:r>
      <w:r w:rsidRPr="00D25466">
        <w:rPr>
          <w:rFonts w:ascii="Consolas" w:eastAsia="Times New Roman" w:hAnsi="Consolas" w:cs="Consolas"/>
          <w:color w:val="D4D4D4"/>
          <w:sz w:val="21"/>
          <w:szCs w:val="21"/>
          <w:lang w:val="en-US" w:eastAsia="pt-BR"/>
        </w:rPr>
        <w:t> </w:t>
      </w:r>
      <w:proofErr w:type="spellStart"/>
      <w:proofErr w:type="gramStart"/>
      <w:r w:rsidRPr="00D25466">
        <w:rPr>
          <w:rFonts w:ascii="Consolas" w:eastAsia="Times New Roman" w:hAnsi="Consolas" w:cs="Consolas"/>
          <w:color w:val="4EC9B0"/>
          <w:sz w:val="21"/>
          <w:szCs w:val="21"/>
          <w:lang w:val="en-US" w:eastAsia="pt-BR"/>
        </w:rPr>
        <w:t>XMLHttpRequest</w:t>
      </w:r>
      <w:proofErr w:type="spellEnd"/>
      <w:r w:rsidRPr="00D25466">
        <w:rPr>
          <w:rFonts w:ascii="Consolas" w:eastAsia="Times New Roman" w:hAnsi="Consolas" w:cs="Consolas"/>
          <w:color w:val="D4D4D4"/>
          <w:sz w:val="21"/>
          <w:szCs w:val="21"/>
          <w:lang w:val="en-US" w:eastAsia="pt-BR"/>
        </w:rPr>
        <w:t>(</w:t>
      </w:r>
      <w:proofErr w:type="gramEnd"/>
      <w:r w:rsidRPr="00D25466">
        <w:rPr>
          <w:rFonts w:ascii="Consolas" w:eastAsia="Times New Roman" w:hAnsi="Consolas" w:cs="Consolas"/>
          <w:color w:val="D4D4D4"/>
          <w:sz w:val="21"/>
          <w:szCs w:val="21"/>
          <w:lang w:val="en-US" w:eastAsia="pt-BR"/>
        </w:rPr>
        <w:t>)</w:t>
      </w:r>
    </w:p>
    <w:p w14:paraId="09A47F82"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06BC533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C586C0"/>
          <w:sz w:val="21"/>
          <w:szCs w:val="21"/>
          <w:lang w:val="en-US" w:eastAsia="pt-BR"/>
        </w:rPr>
        <w:t>if</w:t>
      </w:r>
      <w:r w:rsidRPr="00D25466">
        <w:rPr>
          <w:rFonts w:ascii="Consolas" w:eastAsia="Times New Roman" w:hAnsi="Consolas" w:cs="Consolas"/>
          <w:color w:val="D4D4D4"/>
          <w:sz w:val="21"/>
          <w:szCs w:val="21"/>
          <w:lang w:val="en-US" w:eastAsia="pt-BR"/>
        </w:rPr>
        <w:t>(</w:t>
      </w:r>
      <w:proofErr w:type="spellStart"/>
      <w:proofErr w:type="gramStart"/>
      <w:r w:rsidRPr="00D25466">
        <w:rPr>
          <w:rFonts w:ascii="Consolas" w:eastAsia="Times New Roman" w:hAnsi="Consolas" w:cs="Consolas"/>
          <w:color w:val="4FC1FF"/>
          <w:sz w:val="21"/>
          <w:szCs w:val="21"/>
          <w:lang w:val="en-US" w:eastAsia="pt-BR"/>
        </w:rPr>
        <w:t>xhr</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4FC1FF"/>
          <w:sz w:val="21"/>
          <w:szCs w:val="21"/>
          <w:lang w:val="en-US" w:eastAsia="pt-BR"/>
        </w:rPr>
        <w:t>upload</w:t>
      </w:r>
      <w:proofErr w:type="spellEnd"/>
      <w:proofErr w:type="gramEnd"/>
      <w:r w:rsidRPr="00D25466">
        <w:rPr>
          <w:rFonts w:ascii="Consolas" w:eastAsia="Times New Roman" w:hAnsi="Consolas" w:cs="Consolas"/>
          <w:color w:val="D4D4D4"/>
          <w:sz w:val="21"/>
          <w:szCs w:val="21"/>
          <w:lang w:val="en-US" w:eastAsia="pt-BR"/>
        </w:rPr>
        <w:t>) {</w:t>
      </w:r>
    </w:p>
    <w:p w14:paraId="01D0B57B"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6A9955"/>
          <w:sz w:val="21"/>
          <w:szCs w:val="21"/>
          <w:lang w:eastAsia="pt-BR"/>
        </w:rPr>
        <w:t>//Se minha requisição estiver fazendo um upload</w:t>
      </w:r>
    </w:p>
    <w:p w14:paraId="3ECEDD0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4FC1FF"/>
          <w:sz w:val="21"/>
          <w:szCs w:val="21"/>
          <w:lang w:eastAsia="pt-BR"/>
        </w:rPr>
        <w:t>xhr</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4FC1FF"/>
          <w:sz w:val="21"/>
          <w:szCs w:val="21"/>
          <w:lang w:eastAsia="pt-BR"/>
        </w:rPr>
        <w:t>upload</w:t>
      </w:r>
      <w:proofErr w:type="gramEnd"/>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onprogress</w:t>
      </w:r>
      <w:proofErr w:type="spellEnd"/>
      <w:r w:rsidRPr="00D25466">
        <w:rPr>
          <w:rFonts w:ascii="Consolas" w:eastAsia="Times New Roman" w:hAnsi="Consolas" w:cs="Consolas"/>
          <w:color w:val="D4D4D4"/>
          <w:sz w:val="21"/>
          <w:szCs w:val="21"/>
          <w:lang w:eastAsia="pt-BR"/>
        </w:rPr>
        <w:t> = </w:t>
      </w:r>
      <w:r w:rsidRPr="00D25466">
        <w:rPr>
          <w:rFonts w:ascii="Consolas" w:eastAsia="Times New Roman" w:hAnsi="Consolas" w:cs="Consolas"/>
          <w:color w:val="9CDCFE"/>
          <w:sz w:val="21"/>
          <w:szCs w:val="21"/>
          <w:lang w:eastAsia="pt-BR"/>
        </w:rPr>
        <w:t>e</w:t>
      </w: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569CD6"/>
          <w:sz w:val="21"/>
          <w:szCs w:val="21"/>
          <w:lang w:eastAsia="pt-BR"/>
        </w:rPr>
        <w:t>=&gt;</w:t>
      </w:r>
      <w:r w:rsidRPr="00D25466">
        <w:rPr>
          <w:rFonts w:ascii="Consolas" w:eastAsia="Times New Roman" w:hAnsi="Consolas" w:cs="Consolas"/>
          <w:color w:val="D4D4D4"/>
          <w:sz w:val="21"/>
          <w:szCs w:val="21"/>
          <w:lang w:eastAsia="pt-BR"/>
        </w:rPr>
        <w:t> {</w:t>
      </w:r>
    </w:p>
    <w:p w14:paraId="2101B82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//durante o progresso do meu upload eu pego as informações que quero abaixo sobre o upload</w:t>
      </w:r>
    </w:p>
    <w:p w14:paraId="5A035908"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569CD6"/>
          <w:sz w:val="21"/>
          <w:szCs w:val="21"/>
          <w:lang w:val="en-US" w:eastAsia="pt-BR"/>
        </w:rPr>
        <w:t>const</w:t>
      </w: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4FC1FF"/>
          <w:sz w:val="21"/>
          <w:szCs w:val="21"/>
          <w:lang w:val="en-US" w:eastAsia="pt-BR"/>
        </w:rPr>
        <w:t>atual</w:t>
      </w:r>
      <w:proofErr w:type="spellEnd"/>
      <w:r w:rsidRPr="00D25466">
        <w:rPr>
          <w:rFonts w:ascii="Consolas" w:eastAsia="Times New Roman" w:hAnsi="Consolas" w:cs="Consolas"/>
          <w:color w:val="D4D4D4"/>
          <w:sz w:val="21"/>
          <w:szCs w:val="21"/>
          <w:lang w:val="en-US" w:eastAsia="pt-BR"/>
        </w:rPr>
        <w:t> = </w:t>
      </w:r>
      <w:proofErr w:type="spellStart"/>
      <w:proofErr w:type="gramStart"/>
      <w:r w:rsidRPr="00D25466">
        <w:rPr>
          <w:rFonts w:ascii="Consolas" w:eastAsia="Times New Roman" w:hAnsi="Consolas" w:cs="Consolas"/>
          <w:color w:val="9CDCFE"/>
          <w:sz w:val="21"/>
          <w:szCs w:val="21"/>
          <w:lang w:val="en-US" w:eastAsia="pt-BR"/>
        </w:rPr>
        <w:t>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4FC1FF"/>
          <w:sz w:val="21"/>
          <w:szCs w:val="21"/>
          <w:lang w:val="en-US" w:eastAsia="pt-BR"/>
        </w:rPr>
        <w:t>loaded</w:t>
      </w:r>
      <w:proofErr w:type="spellEnd"/>
      <w:proofErr w:type="gramEnd"/>
    </w:p>
    <w:p w14:paraId="4D7B7B12"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569CD6"/>
          <w:sz w:val="21"/>
          <w:szCs w:val="21"/>
          <w:lang w:val="en-US" w:eastAsia="pt-BR"/>
        </w:rPr>
        <w:t>const</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4FC1FF"/>
          <w:sz w:val="21"/>
          <w:szCs w:val="21"/>
          <w:lang w:val="en-US" w:eastAsia="pt-BR"/>
        </w:rPr>
        <w:t>total</w:t>
      </w:r>
      <w:r w:rsidRPr="00D25466">
        <w:rPr>
          <w:rFonts w:ascii="Consolas" w:eastAsia="Times New Roman" w:hAnsi="Consolas" w:cs="Consolas"/>
          <w:color w:val="D4D4D4"/>
          <w:sz w:val="21"/>
          <w:szCs w:val="21"/>
          <w:lang w:val="en-US" w:eastAsia="pt-BR"/>
        </w:rPr>
        <w:t> = </w:t>
      </w:r>
      <w:proofErr w:type="spellStart"/>
      <w:proofErr w:type="gramStart"/>
      <w:r w:rsidRPr="00D25466">
        <w:rPr>
          <w:rFonts w:ascii="Consolas" w:eastAsia="Times New Roman" w:hAnsi="Consolas" w:cs="Consolas"/>
          <w:color w:val="9CDCFE"/>
          <w:sz w:val="21"/>
          <w:szCs w:val="21"/>
          <w:lang w:val="en-US" w:eastAsia="pt-BR"/>
        </w:rPr>
        <w:t>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4FC1FF"/>
          <w:sz w:val="21"/>
          <w:szCs w:val="21"/>
          <w:lang w:val="en-US" w:eastAsia="pt-BR"/>
        </w:rPr>
        <w:t>total</w:t>
      </w:r>
      <w:proofErr w:type="spellEnd"/>
      <w:proofErr w:type="gramEnd"/>
    </w:p>
    <w:p w14:paraId="152D4259"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569CD6"/>
          <w:sz w:val="21"/>
          <w:szCs w:val="21"/>
          <w:lang w:eastAsia="pt-BR"/>
        </w:rPr>
        <w:t>const</w:t>
      </w:r>
      <w:proofErr w:type="spellEnd"/>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4FC1FF"/>
          <w:sz w:val="21"/>
          <w:szCs w:val="21"/>
          <w:lang w:eastAsia="pt-BR"/>
        </w:rPr>
        <w:t>percentual</w:t>
      </w:r>
      <w:r w:rsidRPr="00D25466">
        <w:rPr>
          <w:rFonts w:ascii="Consolas" w:eastAsia="Times New Roman" w:hAnsi="Consolas" w:cs="Consolas"/>
          <w:color w:val="D4D4D4"/>
          <w:sz w:val="21"/>
          <w:szCs w:val="21"/>
          <w:lang w:eastAsia="pt-BR"/>
        </w:rPr>
        <w:t> = </w:t>
      </w:r>
      <w:proofErr w:type="spellStart"/>
      <w:r w:rsidRPr="00D25466">
        <w:rPr>
          <w:rFonts w:ascii="Consolas" w:eastAsia="Times New Roman" w:hAnsi="Consolas" w:cs="Consolas"/>
          <w:color w:val="4EC9B0"/>
          <w:sz w:val="21"/>
          <w:szCs w:val="21"/>
          <w:lang w:eastAsia="pt-BR"/>
        </w:rPr>
        <w:t>Math</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DCDCAA"/>
          <w:sz w:val="21"/>
          <w:szCs w:val="21"/>
          <w:lang w:eastAsia="pt-BR"/>
        </w:rPr>
        <w:t>floor</w:t>
      </w:r>
      <w:proofErr w:type="spellEnd"/>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4FC1FF"/>
          <w:sz w:val="21"/>
          <w:szCs w:val="21"/>
          <w:lang w:eastAsia="pt-BR"/>
        </w:rPr>
        <w:t>atual</w:t>
      </w:r>
      <w:r w:rsidRPr="00D25466">
        <w:rPr>
          <w:rFonts w:ascii="Consolas" w:eastAsia="Times New Roman" w:hAnsi="Consolas" w:cs="Consolas"/>
          <w:color w:val="D4D4D4"/>
          <w:sz w:val="21"/>
          <w:szCs w:val="21"/>
          <w:lang w:eastAsia="pt-BR"/>
        </w:rPr>
        <w:t> / </w:t>
      </w:r>
      <w:r w:rsidRPr="00D25466">
        <w:rPr>
          <w:rFonts w:ascii="Consolas" w:eastAsia="Times New Roman" w:hAnsi="Consolas" w:cs="Consolas"/>
          <w:color w:val="4FC1FF"/>
          <w:sz w:val="21"/>
          <w:szCs w:val="21"/>
          <w:lang w:eastAsia="pt-BR"/>
        </w:rPr>
        <w:t>total</w:t>
      </w:r>
      <w:r w:rsidRPr="00D25466">
        <w:rPr>
          <w:rFonts w:ascii="Consolas" w:eastAsia="Times New Roman" w:hAnsi="Consolas" w:cs="Consolas"/>
          <w:color w:val="D4D4D4"/>
          <w:sz w:val="21"/>
          <w:szCs w:val="21"/>
          <w:lang w:eastAsia="pt-BR"/>
        </w:rPr>
        <w:t> * </w:t>
      </w:r>
      <w:r w:rsidRPr="00D25466">
        <w:rPr>
          <w:rFonts w:ascii="Consolas" w:eastAsia="Times New Roman" w:hAnsi="Consolas" w:cs="Consolas"/>
          <w:color w:val="B5CEA8"/>
          <w:sz w:val="21"/>
          <w:szCs w:val="21"/>
          <w:lang w:eastAsia="pt-BR"/>
        </w:rPr>
        <w:t>100</w:t>
      </w:r>
      <w:r w:rsidRPr="00D25466">
        <w:rPr>
          <w:rFonts w:ascii="Consolas" w:eastAsia="Times New Roman" w:hAnsi="Consolas" w:cs="Consolas"/>
          <w:color w:val="D4D4D4"/>
          <w:sz w:val="21"/>
          <w:szCs w:val="21"/>
          <w:lang w:eastAsia="pt-BR"/>
        </w:rPr>
        <w:t>)</w:t>
      </w:r>
    </w:p>
    <w:p w14:paraId="04571DE3"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//coloco essas informações dentro da propriedade de progresso da minha config</w:t>
      </w:r>
    </w:p>
    <w:p w14:paraId="1D2240DE"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9CDCFE"/>
          <w:sz w:val="21"/>
          <w:szCs w:val="21"/>
          <w:lang w:eastAsia="pt-BR"/>
        </w:rPr>
        <w:t>config</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DCDCAA"/>
          <w:sz w:val="21"/>
          <w:szCs w:val="21"/>
          <w:lang w:eastAsia="pt-BR"/>
        </w:rPr>
        <w:t>progresso</w:t>
      </w:r>
      <w:proofErr w:type="spellEnd"/>
      <w:proofErr w:type="gramEnd"/>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atual</w:t>
      </w: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9CDCFE"/>
          <w:sz w:val="21"/>
          <w:szCs w:val="21"/>
          <w:lang w:eastAsia="pt-BR"/>
        </w:rPr>
        <w:t>total</w:t>
      </w: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9CDCFE"/>
          <w:sz w:val="21"/>
          <w:szCs w:val="21"/>
          <w:lang w:eastAsia="pt-BR"/>
        </w:rPr>
        <w:t>percentual</w:t>
      </w:r>
      <w:r w:rsidRPr="00D25466">
        <w:rPr>
          <w:rFonts w:ascii="Consolas" w:eastAsia="Times New Roman" w:hAnsi="Consolas" w:cs="Consolas"/>
          <w:color w:val="D4D4D4"/>
          <w:sz w:val="21"/>
          <w:szCs w:val="21"/>
          <w:lang w:eastAsia="pt-BR"/>
        </w:rPr>
        <w:t>})</w:t>
      </w:r>
    </w:p>
    <w:p w14:paraId="461F4F5A" w14:textId="77777777" w:rsidR="00D25466" w:rsidRPr="00AD6710"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eastAsia="pt-BR"/>
        </w:rPr>
        <w:lastRenderedPageBreak/>
        <w:t>                </w:t>
      </w:r>
      <w:r w:rsidRPr="00AD6710">
        <w:rPr>
          <w:rFonts w:ascii="Consolas" w:eastAsia="Times New Roman" w:hAnsi="Consolas" w:cs="Consolas"/>
          <w:color w:val="D4D4D4"/>
          <w:sz w:val="21"/>
          <w:szCs w:val="21"/>
          <w:lang w:val="en-US" w:eastAsia="pt-BR"/>
        </w:rPr>
        <w:t>}</w:t>
      </w:r>
    </w:p>
    <w:p w14:paraId="3A340D35" w14:textId="77777777" w:rsidR="00D25466" w:rsidRPr="00AD6710"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AD6710">
        <w:rPr>
          <w:rFonts w:ascii="Consolas" w:eastAsia="Times New Roman" w:hAnsi="Consolas" w:cs="Consolas"/>
          <w:color w:val="D4D4D4"/>
          <w:sz w:val="21"/>
          <w:szCs w:val="21"/>
          <w:lang w:val="en-US" w:eastAsia="pt-BR"/>
        </w:rPr>
        <w:t>            }</w:t>
      </w:r>
    </w:p>
    <w:p w14:paraId="79EB781A" w14:textId="77777777" w:rsidR="00D25466" w:rsidRPr="00AD6710"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596B7315"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AD6710">
        <w:rPr>
          <w:rFonts w:ascii="Consolas" w:eastAsia="Times New Roman" w:hAnsi="Consolas" w:cs="Consolas"/>
          <w:color w:val="D4D4D4"/>
          <w:sz w:val="21"/>
          <w:szCs w:val="21"/>
          <w:lang w:val="en-US" w:eastAsia="pt-BR"/>
        </w:rPr>
        <w:t>            </w:t>
      </w:r>
      <w:proofErr w:type="spellStart"/>
      <w:proofErr w:type="gramStart"/>
      <w:r w:rsidRPr="00D25466">
        <w:rPr>
          <w:rFonts w:ascii="Consolas" w:eastAsia="Times New Roman" w:hAnsi="Consolas" w:cs="Consolas"/>
          <w:color w:val="4FC1FF"/>
          <w:sz w:val="21"/>
          <w:szCs w:val="21"/>
          <w:lang w:val="en-US" w:eastAsia="pt-BR"/>
        </w:rPr>
        <w:t>xhr</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DCDCAA"/>
          <w:sz w:val="21"/>
          <w:szCs w:val="21"/>
          <w:lang w:val="en-US" w:eastAsia="pt-BR"/>
        </w:rPr>
        <w:t>open</w:t>
      </w:r>
      <w:proofErr w:type="spellEnd"/>
      <w:proofErr w:type="gramEnd"/>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"post"</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9CDCFE"/>
          <w:sz w:val="21"/>
          <w:szCs w:val="21"/>
          <w:lang w:val="en-US" w:eastAsia="pt-BR"/>
        </w:rPr>
        <w:t>config</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url</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569CD6"/>
          <w:sz w:val="21"/>
          <w:szCs w:val="21"/>
          <w:lang w:val="en-US" w:eastAsia="pt-BR"/>
        </w:rPr>
        <w:t>true</w:t>
      </w:r>
      <w:r w:rsidRPr="00D25466">
        <w:rPr>
          <w:rFonts w:ascii="Consolas" w:eastAsia="Times New Roman" w:hAnsi="Consolas" w:cs="Consolas"/>
          <w:color w:val="D4D4D4"/>
          <w:sz w:val="21"/>
          <w:szCs w:val="21"/>
          <w:lang w:val="en-US" w:eastAsia="pt-BR"/>
        </w:rPr>
        <w:t>)</w:t>
      </w:r>
    </w:p>
    <w:p w14:paraId="0A2ACD5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6A9955"/>
          <w:sz w:val="21"/>
          <w:szCs w:val="21"/>
          <w:lang w:eastAsia="pt-BR"/>
        </w:rPr>
        <w:t>//abrindo minha requisição do tipo post na URL que tiver na minha config, de forma assíncrona ("true")</w:t>
      </w:r>
    </w:p>
    <w:p w14:paraId="27152F5F" w14:textId="77777777" w:rsidR="00D25466" w:rsidRPr="00D25466" w:rsidRDefault="00D25466" w:rsidP="00D25466">
      <w:pPr>
        <w:shd w:val="clear" w:color="auto" w:fill="1E1E1E"/>
        <w:spacing w:after="240" w:line="285" w:lineRule="atLeast"/>
        <w:rPr>
          <w:rFonts w:ascii="Consolas" w:eastAsia="Times New Roman" w:hAnsi="Consolas" w:cs="Consolas"/>
          <w:color w:val="D4D4D4"/>
          <w:sz w:val="21"/>
          <w:szCs w:val="21"/>
          <w:lang w:eastAsia="pt-BR"/>
        </w:rPr>
      </w:pPr>
    </w:p>
    <w:p w14:paraId="72C70708"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4FC1FF"/>
          <w:sz w:val="21"/>
          <w:szCs w:val="21"/>
          <w:lang w:eastAsia="pt-BR"/>
        </w:rPr>
        <w:t>xhr</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DCDCAA"/>
          <w:sz w:val="21"/>
          <w:szCs w:val="21"/>
          <w:lang w:eastAsia="pt-BR"/>
        </w:rPr>
        <w:t>send</w:t>
      </w:r>
      <w:proofErr w:type="spellEnd"/>
      <w:proofErr w:type="gramEnd"/>
      <w:r w:rsidRPr="00D25466">
        <w:rPr>
          <w:rFonts w:ascii="Consolas" w:eastAsia="Times New Roman" w:hAnsi="Consolas" w:cs="Consolas"/>
          <w:color w:val="D4D4D4"/>
          <w:sz w:val="21"/>
          <w:szCs w:val="21"/>
          <w:lang w:eastAsia="pt-BR"/>
        </w:rPr>
        <w:t>(</w:t>
      </w:r>
      <w:proofErr w:type="spellStart"/>
      <w:r w:rsidRPr="00D25466">
        <w:rPr>
          <w:rFonts w:ascii="Consolas" w:eastAsia="Times New Roman" w:hAnsi="Consolas" w:cs="Consolas"/>
          <w:color w:val="9CDCFE"/>
          <w:sz w:val="21"/>
          <w:szCs w:val="21"/>
          <w:lang w:eastAsia="pt-BR"/>
        </w:rPr>
        <w:t>config</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formData</w:t>
      </w:r>
      <w:proofErr w:type="spellEnd"/>
      <w:r w:rsidRPr="00D25466">
        <w:rPr>
          <w:rFonts w:ascii="Consolas" w:eastAsia="Times New Roman" w:hAnsi="Consolas" w:cs="Consolas"/>
          <w:color w:val="D4D4D4"/>
          <w:sz w:val="21"/>
          <w:szCs w:val="21"/>
          <w:lang w:eastAsia="pt-BR"/>
        </w:rPr>
        <w:t>)</w:t>
      </w:r>
    </w:p>
    <w:p w14:paraId="5865AE99"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//agora enviando minha requisição com o arquivo que selecionei, que estará dentro de </w:t>
      </w:r>
      <w:proofErr w:type="gramStart"/>
      <w:r w:rsidRPr="00D25466">
        <w:rPr>
          <w:rFonts w:ascii="Consolas" w:eastAsia="Times New Roman" w:hAnsi="Consolas" w:cs="Consolas"/>
          <w:color w:val="6A9955"/>
          <w:sz w:val="21"/>
          <w:szCs w:val="21"/>
          <w:lang w:eastAsia="pt-BR"/>
        </w:rPr>
        <w:t>config.FormData</w:t>
      </w:r>
      <w:proofErr w:type="gramEnd"/>
    </w:p>
    <w:p w14:paraId="4FE8049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p>
    <w:p w14:paraId="1305DD7E"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
    <w:p w14:paraId="630EF82C"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p>
    <w:p w14:paraId="5053A22D"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//Agora eu vou acionar minha função ajaxUpload a partir do momento que selecionar o arquivo para upload</w:t>
      </w:r>
    </w:p>
    <w:p w14:paraId="33816B4B"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9CDCFE"/>
          <w:sz w:val="21"/>
          <w:szCs w:val="21"/>
          <w:lang w:val="en-US" w:eastAsia="pt-BR"/>
        </w:rPr>
        <w:t>document</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DCDCAA"/>
          <w:sz w:val="21"/>
          <w:szCs w:val="21"/>
          <w:lang w:val="en-US" w:eastAsia="pt-BR"/>
        </w:rPr>
        <w:t>querySelector</w:t>
      </w:r>
      <w:proofErr w:type="spellEnd"/>
      <w:proofErr w:type="gramEnd"/>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CE9178"/>
          <w:sz w:val="21"/>
          <w:szCs w:val="21"/>
          <w:lang w:val="en-US" w:eastAsia="pt-BR"/>
        </w:rPr>
        <w:t>'input[type=file]'</w:t>
      </w:r>
      <w:r w:rsidRPr="00D25466">
        <w:rPr>
          <w:rFonts w:ascii="Consolas" w:eastAsia="Times New Roman" w:hAnsi="Consolas" w:cs="Consolas"/>
          <w:color w:val="D4D4D4"/>
          <w:sz w:val="21"/>
          <w:szCs w:val="21"/>
          <w:lang w:val="en-US" w:eastAsia="pt-BR"/>
        </w:rPr>
        <w:t>).</w:t>
      </w:r>
      <w:proofErr w:type="spellStart"/>
      <w:r w:rsidRPr="00D25466">
        <w:rPr>
          <w:rFonts w:ascii="Consolas" w:eastAsia="Times New Roman" w:hAnsi="Consolas" w:cs="Consolas"/>
          <w:color w:val="DCDCAA"/>
          <w:sz w:val="21"/>
          <w:szCs w:val="21"/>
          <w:lang w:val="en-US" w:eastAsia="pt-BR"/>
        </w:rPr>
        <w:t>onchange</w:t>
      </w:r>
      <w:proofErr w:type="spellEnd"/>
      <w:r w:rsidRPr="00D25466">
        <w:rPr>
          <w:rFonts w:ascii="Consolas" w:eastAsia="Times New Roman" w:hAnsi="Consolas" w:cs="Consolas"/>
          <w:color w:val="D4D4D4"/>
          <w:sz w:val="21"/>
          <w:szCs w:val="21"/>
          <w:lang w:val="en-US" w:eastAsia="pt-BR"/>
        </w:rPr>
        <w:t> = </w:t>
      </w:r>
      <w:r w:rsidRPr="00D25466">
        <w:rPr>
          <w:rFonts w:ascii="Consolas" w:eastAsia="Times New Roman" w:hAnsi="Consolas" w:cs="Consolas"/>
          <w:color w:val="9CDCFE"/>
          <w:sz w:val="21"/>
          <w:szCs w:val="21"/>
          <w:lang w:val="en-US" w:eastAsia="pt-BR"/>
        </w:rPr>
        <w:t>e</w:t>
      </w: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569CD6"/>
          <w:sz w:val="21"/>
          <w:szCs w:val="21"/>
          <w:lang w:val="en-US" w:eastAsia="pt-BR"/>
        </w:rPr>
        <w:t>=&gt;</w:t>
      </w:r>
      <w:r w:rsidRPr="00D25466">
        <w:rPr>
          <w:rFonts w:ascii="Consolas" w:eastAsia="Times New Roman" w:hAnsi="Consolas" w:cs="Consolas"/>
          <w:color w:val="D4D4D4"/>
          <w:sz w:val="21"/>
          <w:szCs w:val="21"/>
          <w:lang w:val="en-US" w:eastAsia="pt-BR"/>
        </w:rPr>
        <w:t> {</w:t>
      </w:r>
    </w:p>
    <w:p w14:paraId="06FDF903"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6A9955"/>
          <w:sz w:val="21"/>
          <w:szCs w:val="21"/>
          <w:lang w:eastAsia="pt-BR"/>
        </w:rPr>
        <w:t>//adicionando em um formData o nome do meu elemento HTML onde to pegando os arquivos ('arquivo') e o arquivo que foi selecionado</w:t>
      </w:r>
    </w:p>
    <w:p w14:paraId="5846969F"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569CD6"/>
          <w:sz w:val="21"/>
          <w:szCs w:val="21"/>
          <w:lang w:val="en-US" w:eastAsia="pt-BR"/>
        </w:rPr>
        <w:t>const</w:t>
      </w: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4FC1FF"/>
          <w:sz w:val="21"/>
          <w:szCs w:val="21"/>
          <w:lang w:val="en-US" w:eastAsia="pt-BR"/>
        </w:rPr>
        <w:t>formData</w:t>
      </w:r>
      <w:proofErr w:type="spellEnd"/>
      <w:r w:rsidRPr="00D25466">
        <w:rPr>
          <w:rFonts w:ascii="Consolas" w:eastAsia="Times New Roman" w:hAnsi="Consolas" w:cs="Consolas"/>
          <w:color w:val="D4D4D4"/>
          <w:sz w:val="21"/>
          <w:szCs w:val="21"/>
          <w:lang w:val="en-US" w:eastAsia="pt-BR"/>
        </w:rPr>
        <w:t> = </w:t>
      </w:r>
      <w:r w:rsidRPr="00D25466">
        <w:rPr>
          <w:rFonts w:ascii="Consolas" w:eastAsia="Times New Roman" w:hAnsi="Consolas" w:cs="Consolas"/>
          <w:color w:val="569CD6"/>
          <w:sz w:val="21"/>
          <w:szCs w:val="21"/>
          <w:lang w:val="en-US" w:eastAsia="pt-BR"/>
        </w:rPr>
        <w:t>new</w:t>
      </w:r>
      <w:r w:rsidRPr="00D25466">
        <w:rPr>
          <w:rFonts w:ascii="Consolas" w:eastAsia="Times New Roman" w:hAnsi="Consolas" w:cs="Consolas"/>
          <w:color w:val="D4D4D4"/>
          <w:sz w:val="21"/>
          <w:szCs w:val="21"/>
          <w:lang w:val="en-US" w:eastAsia="pt-BR"/>
        </w:rPr>
        <w:t> </w:t>
      </w:r>
      <w:proofErr w:type="spellStart"/>
      <w:proofErr w:type="gramStart"/>
      <w:r w:rsidRPr="00D25466">
        <w:rPr>
          <w:rFonts w:ascii="Consolas" w:eastAsia="Times New Roman" w:hAnsi="Consolas" w:cs="Consolas"/>
          <w:color w:val="4EC9B0"/>
          <w:sz w:val="21"/>
          <w:szCs w:val="21"/>
          <w:lang w:val="en-US" w:eastAsia="pt-BR"/>
        </w:rPr>
        <w:t>FormData</w:t>
      </w:r>
      <w:proofErr w:type="spellEnd"/>
      <w:r w:rsidRPr="00D25466">
        <w:rPr>
          <w:rFonts w:ascii="Consolas" w:eastAsia="Times New Roman" w:hAnsi="Consolas" w:cs="Consolas"/>
          <w:color w:val="D4D4D4"/>
          <w:sz w:val="21"/>
          <w:szCs w:val="21"/>
          <w:lang w:val="en-US" w:eastAsia="pt-BR"/>
        </w:rPr>
        <w:t>(</w:t>
      </w:r>
      <w:proofErr w:type="gramEnd"/>
      <w:r w:rsidRPr="00D25466">
        <w:rPr>
          <w:rFonts w:ascii="Consolas" w:eastAsia="Times New Roman" w:hAnsi="Consolas" w:cs="Consolas"/>
          <w:color w:val="D4D4D4"/>
          <w:sz w:val="21"/>
          <w:szCs w:val="21"/>
          <w:lang w:val="en-US" w:eastAsia="pt-BR"/>
        </w:rPr>
        <w:t>)</w:t>
      </w:r>
    </w:p>
    <w:p w14:paraId="270D23E3"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4FC1FF"/>
          <w:sz w:val="21"/>
          <w:szCs w:val="21"/>
          <w:lang w:val="en-US" w:eastAsia="pt-BR"/>
        </w:rPr>
        <w:t>formData</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DCDCAA"/>
          <w:sz w:val="21"/>
          <w:szCs w:val="21"/>
          <w:lang w:val="en-US" w:eastAsia="pt-BR"/>
        </w:rPr>
        <w:t>append</w:t>
      </w:r>
      <w:proofErr w:type="spellEnd"/>
      <w:r w:rsidRPr="00D25466">
        <w:rPr>
          <w:rFonts w:ascii="Consolas" w:eastAsia="Times New Roman" w:hAnsi="Consolas" w:cs="Consolas"/>
          <w:color w:val="D4D4D4"/>
          <w:sz w:val="21"/>
          <w:szCs w:val="21"/>
          <w:lang w:val="en-US" w:eastAsia="pt-BR"/>
        </w:rPr>
        <w:t>(</w:t>
      </w:r>
      <w:proofErr w:type="gramStart"/>
      <w:r w:rsidRPr="00D25466">
        <w:rPr>
          <w:rFonts w:ascii="Consolas" w:eastAsia="Times New Roman" w:hAnsi="Consolas" w:cs="Consolas"/>
          <w:color w:val="9CDCFE"/>
          <w:sz w:val="21"/>
          <w:szCs w:val="21"/>
          <w:lang w:val="en-US" w:eastAsia="pt-BR"/>
        </w:rPr>
        <w:t>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target</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name</w:t>
      </w:r>
      <w:proofErr w:type="gramEnd"/>
      <w:r w:rsidRPr="00D25466">
        <w:rPr>
          <w:rFonts w:ascii="Consolas" w:eastAsia="Times New Roman" w:hAnsi="Consolas" w:cs="Consolas"/>
          <w:color w:val="D4D4D4"/>
          <w:sz w:val="21"/>
          <w:szCs w:val="21"/>
          <w:lang w:val="en-US" w:eastAsia="pt-BR"/>
        </w:rPr>
        <w:t>, </w:t>
      </w:r>
      <w:proofErr w:type="spellStart"/>
      <w:r w:rsidRPr="00D25466">
        <w:rPr>
          <w:rFonts w:ascii="Consolas" w:eastAsia="Times New Roman" w:hAnsi="Consolas" w:cs="Consolas"/>
          <w:color w:val="9CDCFE"/>
          <w:sz w:val="21"/>
          <w:szCs w:val="21"/>
          <w:lang w:val="en-US" w:eastAsia="pt-BR"/>
        </w:rPr>
        <w:t>e</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target</w:t>
      </w:r>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9CDCFE"/>
          <w:sz w:val="21"/>
          <w:szCs w:val="21"/>
          <w:lang w:val="en-US" w:eastAsia="pt-BR"/>
        </w:rPr>
        <w:t>files</w:t>
      </w:r>
      <w:proofErr w:type="spellEnd"/>
      <w:r w:rsidRPr="00D25466">
        <w:rPr>
          <w:rFonts w:ascii="Consolas" w:eastAsia="Times New Roman" w:hAnsi="Consolas" w:cs="Consolas"/>
          <w:color w:val="D4D4D4"/>
          <w:sz w:val="21"/>
          <w:szCs w:val="21"/>
          <w:lang w:val="en-US" w:eastAsia="pt-BR"/>
        </w:rPr>
        <w:t>[</w:t>
      </w:r>
      <w:r w:rsidRPr="00D25466">
        <w:rPr>
          <w:rFonts w:ascii="Consolas" w:eastAsia="Times New Roman" w:hAnsi="Consolas" w:cs="Consolas"/>
          <w:color w:val="B5CEA8"/>
          <w:sz w:val="21"/>
          <w:szCs w:val="21"/>
          <w:lang w:val="en-US" w:eastAsia="pt-BR"/>
        </w:rPr>
        <w:t>0</w:t>
      </w:r>
      <w:r w:rsidRPr="00D25466">
        <w:rPr>
          <w:rFonts w:ascii="Consolas" w:eastAsia="Times New Roman" w:hAnsi="Consolas" w:cs="Consolas"/>
          <w:color w:val="D4D4D4"/>
          <w:sz w:val="21"/>
          <w:szCs w:val="21"/>
          <w:lang w:val="en-US" w:eastAsia="pt-BR"/>
        </w:rPr>
        <w:t>])</w:t>
      </w:r>
    </w:p>
    <w:p w14:paraId="3E2671F0"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val="en-US" w:eastAsia="pt-BR"/>
        </w:rPr>
      </w:pPr>
    </w:p>
    <w:p w14:paraId="63EDE00C"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val="en-US" w:eastAsia="pt-BR"/>
        </w:rPr>
        <w:t>            </w:t>
      </w:r>
      <w:r w:rsidRPr="00D25466">
        <w:rPr>
          <w:rFonts w:ascii="Consolas" w:eastAsia="Times New Roman" w:hAnsi="Consolas" w:cs="Consolas"/>
          <w:color w:val="6A9955"/>
          <w:sz w:val="21"/>
          <w:szCs w:val="21"/>
          <w:lang w:eastAsia="pt-BR"/>
        </w:rPr>
        <w:t>//agora eu vou chamar minha função ajaxUpload para realizar o upload</w:t>
      </w:r>
    </w:p>
    <w:p w14:paraId="37B920B9"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DCDCAA"/>
          <w:sz w:val="21"/>
          <w:szCs w:val="21"/>
          <w:lang w:eastAsia="pt-BR"/>
        </w:rPr>
        <w:t>ajaxUpload</w:t>
      </w:r>
      <w:proofErr w:type="spellEnd"/>
      <w:r w:rsidRPr="00D25466">
        <w:rPr>
          <w:rFonts w:ascii="Consolas" w:eastAsia="Times New Roman" w:hAnsi="Consolas" w:cs="Consolas"/>
          <w:color w:val="D4D4D4"/>
          <w:sz w:val="21"/>
          <w:szCs w:val="21"/>
          <w:lang w:eastAsia="pt-BR"/>
        </w:rPr>
        <w:t>(</w:t>
      </w:r>
      <w:proofErr w:type="gramEnd"/>
      <w:r w:rsidRPr="00D25466">
        <w:rPr>
          <w:rFonts w:ascii="Consolas" w:eastAsia="Times New Roman" w:hAnsi="Consolas" w:cs="Consolas"/>
          <w:color w:val="D4D4D4"/>
          <w:sz w:val="21"/>
          <w:szCs w:val="21"/>
          <w:lang w:eastAsia="pt-BR"/>
        </w:rPr>
        <w:t>{</w:t>
      </w:r>
    </w:p>
    <w:p w14:paraId="5429366B"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9CDCFE"/>
          <w:sz w:val="21"/>
          <w:szCs w:val="21"/>
          <w:lang w:eastAsia="pt-BR"/>
        </w:rPr>
        <w:t>url:</w:t>
      </w: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CE9178"/>
          <w:sz w:val="21"/>
          <w:szCs w:val="21"/>
          <w:lang w:eastAsia="pt-BR"/>
        </w:rPr>
        <w:t>"upload"</w:t>
      </w:r>
      <w:r w:rsidRPr="00D25466">
        <w:rPr>
          <w:rFonts w:ascii="Consolas" w:eastAsia="Times New Roman" w:hAnsi="Consolas" w:cs="Consolas"/>
          <w:color w:val="D4D4D4"/>
          <w:sz w:val="21"/>
          <w:szCs w:val="21"/>
          <w:lang w:eastAsia="pt-BR"/>
        </w:rPr>
        <w:t>,</w:t>
      </w:r>
    </w:p>
    <w:p w14:paraId="4C197F36"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r w:rsidRPr="00D25466">
        <w:rPr>
          <w:rFonts w:ascii="Consolas" w:eastAsia="Times New Roman" w:hAnsi="Consolas" w:cs="Consolas"/>
          <w:color w:val="9CDCFE"/>
          <w:sz w:val="21"/>
          <w:szCs w:val="21"/>
          <w:lang w:eastAsia="pt-BR"/>
        </w:rPr>
        <w:t>formData</w:t>
      </w:r>
      <w:proofErr w:type="spellEnd"/>
      <w:r w:rsidRPr="00D25466">
        <w:rPr>
          <w:rFonts w:ascii="Consolas" w:eastAsia="Times New Roman" w:hAnsi="Consolas" w:cs="Consolas"/>
          <w:color w:val="9CDCFE"/>
          <w:sz w:val="21"/>
          <w:szCs w:val="21"/>
          <w:lang w:eastAsia="pt-BR"/>
        </w:rPr>
        <w:t>:</w:t>
      </w:r>
      <w:r w:rsidRPr="00D25466">
        <w:rPr>
          <w:rFonts w:ascii="Consolas" w:eastAsia="Times New Roman" w:hAnsi="Consolas" w:cs="Consolas"/>
          <w:color w:val="D4D4D4"/>
          <w:sz w:val="21"/>
          <w:szCs w:val="21"/>
          <w:lang w:eastAsia="pt-BR"/>
        </w:rPr>
        <w:t> </w:t>
      </w:r>
      <w:proofErr w:type="spellStart"/>
      <w:r w:rsidRPr="00D25466">
        <w:rPr>
          <w:rFonts w:ascii="Consolas" w:eastAsia="Times New Roman" w:hAnsi="Consolas" w:cs="Consolas"/>
          <w:color w:val="4FC1FF"/>
          <w:sz w:val="21"/>
          <w:szCs w:val="21"/>
          <w:lang w:eastAsia="pt-BR"/>
        </w:rPr>
        <w:t>formData</w:t>
      </w:r>
      <w:proofErr w:type="spellEnd"/>
      <w:r w:rsidRPr="00D25466">
        <w:rPr>
          <w:rFonts w:ascii="Consolas" w:eastAsia="Times New Roman" w:hAnsi="Consolas" w:cs="Consolas"/>
          <w:color w:val="D4D4D4"/>
          <w:sz w:val="21"/>
          <w:szCs w:val="21"/>
          <w:lang w:eastAsia="pt-BR"/>
        </w:rPr>
        <w:t>,</w:t>
      </w:r>
    </w:p>
    <w:p w14:paraId="09321A61"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DCDCAA"/>
          <w:sz w:val="21"/>
          <w:szCs w:val="21"/>
          <w:lang w:eastAsia="pt-BR"/>
        </w:rPr>
        <w:t>progresso</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dados</w:t>
      </w:r>
      <w:r w:rsidRPr="00D25466">
        <w:rPr>
          <w:rFonts w:ascii="Consolas" w:eastAsia="Times New Roman" w:hAnsi="Consolas" w:cs="Consolas"/>
          <w:color w:val="D4D4D4"/>
          <w:sz w:val="21"/>
          <w:szCs w:val="21"/>
          <w:lang w:eastAsia="pt-BR"/>
        </w:rPr>
        <w:t>) {</w:t>
      </w:r>
    </w:p>
    <w:p w14:paraId="622AB3F5"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6A9955"/>
          <w:sz w:val="21"/>
          <w:szCs w:val="21"/>
          <w:lang w:eastAsia="pt-BR"/>
        </w:rPr>
        <w:t>//vamos adicionar os dados do progresso dentro da div 'progresso'</w:t>
      </w:r>
    </w:p>
    <w:p w14:paraId="1B46AB1A"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569CD6"/>
          <w:sz w:val="21"/>
          <w:szCs w:val="21"/>
          <w:lang w:eastAsia="pt-BR"/>
        </w:rPr>
        <w:t>const</w:t>
      </w: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4FC1FF"/>
          <w:sz w:val="21"/>
          <w:szCs w:val="21"/>
          <w:lang w:eastAsia="pt-BR"/>
        </w:rPr>
        <w:t>progresso</w:t>
      </w:r>
      <w:r w:rsidRPr="00D25466">
        <w:rPr>
          <w:rFonts w:ascii="Consolas" w:eastAsia="Times New Roman" w:hAnsi="Consolas" w:cs="Consolas"/>
          <w:color w:val="D4D4D4"/>
          <w:sz w:val="21"/>
          <w:szCs w:val="21"/>
          <w:lang w:eastAsia="pt-BR"/>
        </w:rPr>
        <w:t> = </w:t>
      </w:r>
      <w:proofErr w:type="gramStart"/>
      <w:r w:rsidRPr="00D25466">
        <w:rPr>
          <w:rFonts w:ascii="Consolas" w:eastAsia="Times New Roman" w:hAnsi="Consolas" w:cs="Consolas"/>
          <w:color w:val="9CDCFE"/>
          <w:sz w:val="21"/>
          <w:szCs w:val="21"/>
          <w:lang w:eastAsia="pt-BR"/>
        </w:rPr>
        <w:t>document</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DCDCAA"/>
          <w:sz w:val="21"/>
          <w:szCs w:val="21"/>
          <w:lang w:eastAsia="pt-BR"/>
        </w:rPr>
        <w:t>querySelector</w:t>
      </w:r>
      <w:proofErr w:type="gramEnd"/>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CE9178"/>
          <w:sz w:val="21"/>
          <w:szCs w:val="21"/>
          <w:lang w:eastAsia="pt-BR"/>
        </w:rPr>
        <w:t>'.progresso'</w:t>
      </w:r>
      <w:r w:rsidRPr="00D25466">
        <w:rPr>
          <w:rFonts w:ascii="Consolas" w:eastAsia="Times New Roman" w:hAnsi="Consolas" w:cs="Consolas"/>
          <w:color w:val="D4D4D4"/>
          <w:sz w:val="21"/>
          <w:szCs w:val="21"/>
          <w:lang w:eastAsia="pt-BR"/>
        </w:rPr>
        <w:t>)</w:t>
      </w:r>
    </w:p>
    <w:p w14:paraId="011EC9E8"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roofErr w:type="spellStart"/>
      <w:proofErr w:type="gramStart"/>
      <w:r w:rsidRPr="00D25466">
        <w:rPr>
          <w:rFonts w:ascii="Consolas" w:eastAsia="Times New Roman" w:hAnsi="Consolas" w:cs="Consolas"/>
          <w:color w:val="4FC1FF"/>
          <w:sz w:val="21"/>
          <w:szCs w:val="21"/>
          <w:lang w:eastAsia="pt-BR"/>
        </w:rPr>
        <w:t>progresso</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innerHTML</w:t>
      </w:r>
      <w:proofErr w:type="spellEnd"/>
      <w:proofErr w:type="gramEnd"/>
      <w:r w:rsidRPr="00D25466">
        <w:rPr>
          <w:rFonts w:ascii="Consolas" w:eastAsia="Times New Roman" w:hAnsi="Consolas" w:cs="Consolas"/>
          <w:color w:val="D4D4D4"/>
          <w:sz w:val="21"/>
          <w:szCs w:val="21"/>
          <w:lang w:eastAsia="pt-BR"/>
        </w:rPr>
        <w:t> = </w:t>
      </w:r>
      <w:proofErr w:type="spellStart"/>
      <w:r w:rsidRPr="00D25466">
        <w:rPr>
          <w:rFonts w:ascii="Consolas" w:eastAsia="Times New Roman" w:hAnsi="Consolas" w:cs="Consolas"/>
          <w:color w:val="4EC9B0"/>
          <w:sz w:val="21"/>
          <w:szCs w:val="21"/>
          <w:lang w:eastAsia="pt-BR"/>
        </w:rPr>
        <w:t>JSON</w:t>
      </w:r>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DCDCAA"/>
          <w:sz w:val="21"/>
          <w:szCs w:val="21"/>
          <w:lang w:eastAsia="pt-BR"/>
        </w:rPr>
        <w:t>stringify</w:t>
      </w:r>
      <w:proofErr w:type="spellEnd"/>
      <w:r w:rsidRPr="00D25466">
        <w:rPr>
          <w:rFonts w:ascii="Consolas" w:eastAsia="Times New Roman" w:hAnsi="Consolas" w:cs="Consolas"/>
          <w:color w:val="D4D4D4"/>
          <w:sz w:val="21"/>
          <w:szCs w:val="21"/>
          <w:lang w:eastAsia="pt-BR"/>
        </w:rPr>
        <w:t>(</w:t>
      </w:r>
      <w:r w:rsidRPr="00D25466">
        <w:rPr>
          <w:rFonts w:ascii="Consolas" w:eastAsia="Times New Roman" w:hAnsi="Consolas" w:cs="Consolas"/>
          <w:color w:val="9CDCFE"/>
          <w:sz w:val="21"/>
          <w:szCs w:val="21"/>
          <w:lang w:eastAsia="pt-BR"/>
        </w:rPr>
        <w:t>dados</w:t>
      </w:r>
      <w:r w:rsidRPr="00D25466">
        <w:rPr>
          <w:rFonts w:ascii="Consolas" w:eastAsia="Times New Roman" w:hAnsi="Consolas" w:cs="Consolas"/>
          <w:color w:val="D4D4D4"/>
          <w:sz w:val="21"/>
          <w:szCs w:val="21"/>
          <w:lang w:eastAsia="pt-BR"/>
        </w:rPr>
        <w:t>)</w:t>
      </w:r>
    </w:p>
    <w:p w14:paraId="15348B5F"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
    <w:p w14:paraId="1BD376EF"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
    <w:p w14:paraId="1A866F61"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p>
    <w:p w14:paraId="326B8F14"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D4D4D4"/>
          <w:sz w:val="21"/>
          <w:szCs w:val="21"/>
          <w:lang w:eastAsia="pt-BR"/>
        </w:rPr>
        <w:t>    </w:t>
      </w:r>
      <w:r w:rsidRPr="00D25466">
        <w:rPr>
          <w:rFonts w:ascii="Consolas" w:eastAsia="Times New Roman" w:hAnsi="Consolas" w:cs="Consolas"/>
          <w:color w:val="808080"/>
          <w:sz w:val="21"/>
          <w:szCs w:val="21"/>
          <w:lang w:eastAsia="pt-BR"/>
        </w:rPr>
        <w:t>&lt;/</w:t>
      </w:r>
      <w:r w:rsidRPr="00D25466">
        <w:rPr>
          <w:rFonts w:ascii="Consolas" w:eastAsia="Times New Roman" w:hAnsi="Consolas" w:cs="Consolas"/>
          <w:color w:val="569CD6"/>
          <w:sz w:val="21"/>
          <w:szCs w:val="21"/>
          <w:lang w:eastAsia="pt-BR"/>
        </w:rPr>
        <w:t>script</w:t>
      </w:r>
      <w:r w:rsidRPr="00D25466">
        <w:rPr>
          <w:rFonts w:ascii="Consolas" w:eastAsia="Times New Roman" w:hAnsi="Consolas" w:cs="Consolas"/>
          <w:color w:val="808080"/>
          <w:sz w:val="21"/>
          <w:szCs w:val="21"/>
          <w:lang w:eastAsia="pt-BR"/>
        </w:rPr>
        <w:t>&gt;</w:t>
      </w:r>
    </w:p>
    <w:p w14:paraId="635CC240" w14:textId="77777777" w:rsidR="00D25466" w:rsidRPr="00D25466" w:rsidRDefault="00D25466" w:rsidP="00D25466">
      <w:pPr>
        <w:shd w:val="clear" w:color="auto" w:fill="1E1E1E"/>
        <w:spacing w:after="0" w:line="285" w:lineRule="atLeast"/>
        <w:rPr>
          <w:rFonts w:ascii="Consolas" w:eastAsia="Times New Roman" w:hAnsi="Consolas" w:cs="Consolas"/>
          <w:color w:val="D4D4D4"/>
          <w:sz w:val="21"/>
          <w:szCs w:val="21"/>
          <w:lang w:eastAsia="pt-BR"/>
        </w:rPr>
      </w:pPr>
      <w:r w:rsidRPr="00D25466">
        <w:rPr>
          <w:rFonts w:ascii="Consolas" w:eastAsia="Times New Roman" w:hAnsi="Consolas" w:cs="Consolas"/>
          <w:color w:val="808080"/>
          <w:sz w:val="21"/>
          <w:szCs w:val="21"/>
          <w:lang w:eastAsia="pt-BR"/>
        </w:rPr>
        <w:t>&lt;/</w:t>
      </w:r>
      <w:r w:rsidRPr="00D25466">
        <w:rPr>
          <w:rFonts w:ascii="Consolas" w:eastAsia="Times New Roman" w:hAnsi="Consolas" w:cs="Consolas"/>
          <w:color w:val="569CD6"/>
          <w:sz w:val="21"/>
          <w:szCs w:val="21"/>
          <w:lang w:eastAsia="pt-BR"/>
        </w:rPr>
        <w:t>body</w:t>
      </w:r>
      <w:r w:rsidRPr="00D25466">
        <w:rPr>
          <w:rFonts w:ascii="Consolas" w:eastAsia="Times New Roman" w:hAnsi="Consolas" w:cs="Consolas"/>
          <w:color w:val="808080"/>
          <w:sz w:val="21"/>
          <w:szCs w:val="21"/>
          <w:lang w:eastAsia="pt-BR"/>
        </w:rPr>
        <w:t>&gt;</w:t>
      </w:r>
    </w:p>
    <w:p w14:paraId="7894FA7C" w14:textId="77777777" w:rsidR="004E6A25" w:rsidRDefault="004E6A25" w:rsidP="00493CCE">
      <w:pPr>
        <w:rPr>
          <w:sz w:val="24"/>
          <w:szCs w:val="24"/>
        </w:rPr>
      </w:pPr>
    </w:p>
    <w:p w14:paraId="065A587E" w14:textId="77777777" w:rsidR="004E6A25" w:rsidRPr="004E6A25" w:rsidRDefault="004E6A25" w:rsidP="00493CCE">
      <w:pPr>
        <w:rPr>
          <w:sz w:val="24"/>
          <w:szCs w:val="24"/>
        </w:rPr>
      </w:pPr>
    </w:p>
    <w:p w14:paraId="53018D8C" w14:textId="77777777" w:rsidR="00D05D75" w:rsidRDefault="001710A0" w:rsidP="00493CCE">
      <w:pPr>
        <w:rPr>
          <w:sz w:val="24"/>
          <w:szCs w:val="24"/>
        </w:rPr>
      </w:pPr>
      <w:r>
        <w:rPr>
          <w:sz w:val="24"/>
          <w:szCs w:val="24"/>
        </w:rPr>
        <w:t>Agora o nosso próximo objetivo é carregar um arquivo de dados em XML para uma página usando Ajax...</w:t>
      </w:r>
    </w:p>
    <w:p w14:paraId="7DA02167" w14:textId="77777777" w:rsidR="001710A0" w:rsidRDefault="001710A0" w:rsidP="00493CCE">
      <w:pPr>
        <w:rPr>
          <w:sz w:val="24"/>
          <w:szCs w:val="24"/>
        </w:rPr>
      </w:pPr>
      <w:r>
        <w:rPr>
          <w:sz w:val="24"/>
          <w:szCs w:val="24"/>
        </w:rPr>
        <w:t xml:space="preserve">O que muda da nossa </w:t>
      </w:r>
      <w:proofErr w:type="gramStart"/>
      <w:r>
        <w:rPr>
          <w:sz w:val="24"/>
          <w:szCs w:val="24"/>
        </w:rPr>
        <w:t>primeiro requisição</w:t>
      </w:r>
      <w:proofErr w:type="gramEnd"/>
      <w:r>
        <w:rPr>
          <w:sz w:val="24"/>
          <w:szCs w:val="24"/>
        </w:rPr>
        <w:t xml:space="preserve"> GET de um JSON é que agora vamos pegar os dados como uma lista de um XML...</w:t>
      </w:r>
    </w:p>
    <w:p w14:paraId="032E5BB1" w14:textId="77777777" w:rsidR="001710A0" w:rsidRDefault="002628F9" w:rsidP="00493CCE">
      <w:pPr>
        <w:rPr>
          <w:sz w:val="24"/>
          <w:szCs w:val="24"/>
        </w:rPr>
      </w:pPr>
      <w:r w:rsidRPr="00AD6710">
        <w:rPr>
          <w:sz w:val="24"/>
          <w:szCs w:val="24"/>
          <w:highlight w:val="yellow"/>
        </w:rPr>
        <w:lastRenderedPageBreak/>
        <w:t>É IMPORTANTE LEMBRAR QUE QUANDO EU TENHO UMA REQUISIÇÃO DO TIPO GET, NO MEU XMLHTTPREQUEST EU NÃO PASSO NENHUM PARAMETRO NA FUNÇÃO SEND, POIS EU NÃO TO TRAFEGANDO NENHUM DADO, SOMENTE BUSCANDO. AGORA QUANDO EU USO UMA REQUISIÇÃO POST, EU PRECISO PASSAR NA FUNÇÃO SEND OS DADOS QUE ESTOU TRAFEGANDO, POIS ESTOU ENVIANDO, POSTANDO DADOS NO MEU SERVIDOR.</w:t>
      </w:r>
    </w:p>
    <w:p w14:paraId="24803EBD"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569CD6"/>
          <w:sz w:val="21"/>
          <w:szCs w:val="21"/>
          <w:lang w:val="en-US" w:eastAsia="pt-BR"/>
        </w:rPr>
        <w:t>function</w:t>
      </w: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DCDCAA"/>
          <w:sz w:val="21"/>
          <w:szCs w:val="21"/>
          <w:lang w:val="en-US" w:eastAsia="pt-BR"/>
        </w:rPr>
        <w:t>ajax</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9CDCFE"/>
          <w:sz w:val="21"/>
          <w:szCs w:val="21"/>
          <w:lang w:val="en-US" w:eastAsia="pt-BR"/>
        </w:rPr>
        <w:t>config</w:t>
      </w:r>
      <w:r w:rsidRPr="00AC2F6F">
        <w:rPr>
          <w:rFonts w:ascii="Consolas" w:eastAsia="Times New Roman" w:hAnsi="Consolas" w:cs="Consolas"/>
          <w:color w:val="D4D4D4"/>
          <w:sz w:val="21"/>
          <w:szCs w:val="21"/>
          <w:lang w:val="en-US" w:eastAsia="pt-BR"/>
        </w:rPr>
        <w:t>) {</w:t>
      </w:r>
    </w:p>
    <w:p w14:paraId="66F39D4B"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569CD6"/>
          <w:sz w:val="21"/>
          <w:szCs w:val="21"/>
          <w:lang w:val="en-US" w:eastAsia="pt-BR"/>
        </w:rPr>
        <w:t>const</w:t>
      </w:r>
      <w:r w:rsidRPr="00AC2F6F">
        <w:rPr>
          <w:rFonts w:ascii="Consolas" w:eastAsia="Times New Roman" w:hAnsi="Consolas" w:cs="Consolas"/>
          <w:color w:val="D4D4D4"/>
          <w:sz w:val="21"/>
          <w:szCs w:val="21"/>
          <w:lang w:val="en-US" w:eastAsia="pt-BR"/>
        </w:rPr>
        <w:t> </w:t>
      </w:r>
      <w:proofErr w:type="spellStart"/>
      <w:r w:rsidR="00AD6710">
        <w:rPr>
          <w:rFonts w:ascii="Consolas" w:eastAsia="Times New Roman" w:hAnsi="Consolas" w:cs="Consolas"/>
          <w:color w:val="4FC1FF"/>
          <w:sz w:val="21"/>
          <w:szCs w:val="21"/>
          <w:lang w:val="en-US" w:eastAsia="pt-BR"/>
        </w:rPr>
        <w:t>x</w:t>
      </w:r>
      <w:r w:rsidRPr="00AC2F6F">
        <w:rPr>
          <w:rFonts w:ascii="Consolas" w:eastAsia="Times New Roman" w:hAnsi="Consolas" w:cs="Consolas"/>
          <w:color w:val="4FC1FF"/>
          <w:sz w:val="21"/>
          <w:szCs w:val="21"/>
          <w:lang w:val="en-US" w:eastAsia="pt-BR"/>
        </w:rPr>
        <w:t>hr</w:t>
      </w:r>
      <w:proofErr w:type="spellEnd"/>
      <w:r w:rsidRPr="00AC2F6F">
        <w:rPr>
          <w:rFonts w:ascii="Consolas" w:eastAsia="Times New Roman" w:hAnsi="Consolas" w:cs="Consolas"/>
          <w:color w:val="D4D4D4"/>
          <w:sz w:val="21"/>
          <w:szCs w:val="21"/>
          <w:lang w:val="en-US" w:eastAsia="pt-BR"/>
        </w:rPr>
        <w:t> = </w:t>
      </w:r>
      <w:r w:rsidRPr="00AC2F6F">
        <w:rPr>
          <w:rFonts w:ascii="Consolas" w:eastAsia="Times New Roman" w:hAnsi="Consolas" w:cs="Consolas"/>
          <w:color w:val="569CD6"/>
          <w:sz w:val="21"/>
          <w:szCs w:val="21"/>
          <w:lang w:val="en-US" w:eastAsia="pt-BR"/>
        </w:rPr>
        <w:t>new</w:t>
      </w: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4EC9B0"/>
          <w:sz w:val="21"/>
          <w:szCs w:val="21"/>
          <w:lang w:val="en-US" w:eastAsia="pt-BR"/>
        </w:rPr>
        <w:t>XMLHttpRequest</w:t>
      </w:r>
      <w:proofErr w:type="spellEnd"/>
      <w:r w:rsidRPr="00AC2F6F">
        <w:rPr>
          <w:rFonts w:ascii="Consolas" w:eastAsia="Times New Roman" w:hAnsi="Consolas" w:cs="Consolas"/>
          <w:color w:val="D4D4D4"/>
          <w:sz w:val="21"/>
          <w:szCs w:val="21"/>
          <w:lang w:val="en-US" w:eastAsia="pt-BR"/>
        </w:rPr>
        <w:t>(</w:t>
      </w:r>
      <w:proofErr w:type="gramEnd"/>
      <w:r w:rsidRPr="00AC2F6F">
        <w:rPr>
          <w:rFonts w:ascii="Consolas" w:eastAsia="Times New Roman" w:hAnsi="Consolas" w:cs="Consolas"/>
          <w:color w:val="D4D4D4"/>
          <w:sz w:val="21"/>
          <w:szCs w:val="21"/>
          <w:lang w:val="en-US" w:eastAsia="pt-BR"/>
        </w:rPr>
        <w:t>)</w:t>
      </w:r>
    </w:p>
    <w:p w14:paraId="2AE645C7" w14:textId="77777777" w:rsidR="00AC2F6F" w:rsidRPr="00E227B4"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roofErr w:type="spellStart"/>
      <w:proofErr w:type="gramStart"/>
      <w:r w:rsidRPr="00E227B4">
        <w:rPr>
          <w:rFonts w:ascii="Consolas" w:eastAsia="Times New Roman" w:hAnsi="Consolas" w:cs="Consolas"/>
          <w:color w:val="9CDCFE"/>
          <w:sz w:val="21"/>
          <w:szCs w:val="21"/>
          <w:lang w:val="en-US" w:eastAsia="pt-BR"/>
        </w:rPr>
        <w:t>xhr</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open</w:t>
      </w:r>
      <w:proofErr w:type="spellEnd"/>
      <w:proofErr w:type="gramEnd"/>
      <w:r w:rsidRPr="00E227B4">
        <w:rPr>
          <w:rFonts w:ascii="Consolas" w:eastAsia="Times New Roman" w:hAnsi="Consolas" w:cs="Consolas"/>
          <w:color w:val="D4D4D4"/>
          <w:sz w:val="21"/>
          <w:szCs w:val="21"/>
          <w:lang w:val="en-US" w:eastAsia="pt-BR"/>
        </w:rPr>
        <w:t>(</w:t>
      </w:r>
      <w:proofErr w:type="spellStart"/>
      <w:r w:rsidRPr="00E227B4">
        <w:rPr>
          <w:rFonts w:ascii="Consolas" w:eastAsia="Times New Roman" w:hAnsi="Consolas" w:cs="Consolas"/>
          <w:color w:val="9CDCFE"/>
          <w:sz w:val="21"/>
          <w:szCs w:val="21"/>
          <w:lang w:val="en-US" w:eastAsia="pt-BR"/>
        </w:rPr>
        <w:t>config</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metodo</w:t>
      </w:r>
      <w:proofErr w:type="spellEnd"/>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9CDCFE"/>
          <w:sz w:val="21"/>
          <w:szCs w:val="21"/>
          <w:lang w:val="en-US" w:eastAsia="pt-BR"/>
        </w:rPr>
        <w:t>config</w:t>
      </w:r>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url</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true</w:t>
      </w:r>
      <w:r w:rsidRPr="00E227B4">
        <w:rPr>
          <w:rFonts w:ascii="Consolas" w:eastAsia="Times New Roman" w:hAnsi="Consolas" w:cs="Consolas"/>
          <w:color w:val="D4D4D4"/>
          <w:sz w:val="21"/>
          <w:szCs w:val="21"/>
          <w:lang w:val="en-US" w:eastAsia="pt-BR"/>
        </w:rPr>
        <w:t>)</w:t>
      </w:r>
    </w:p>
    <w:p w14:paraId="5F0F9C9D" w14:textId="77777777" w:rsidR="00AC2F6F" w:rsidRPr="00E227B4"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p>
    <w:p w14:paraId="74F80B26"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r w:rsidRPr="00AC2F6F">
        <w:rPr>
          <w:rFonts w:ascii="Consolas" w:eastAsia="Times New Roman" w:hAnsi="Consolas" w:cs="Consolas"/>
          <w:color w:val="6A9955"/>
          <w:sz w:val="21"/>
          <w:szCs w:val="21"/>
          <w:lang w:eastAsia="pt-BR"/>
        </w:rPr>
        <w:t>//evento que será chamado sempre que o </w:t>
      </w:r>
      <w:r w:rsidR="00DF2754">
        <w:rPr>
          <w:rFonts w:ascii="Consolas" w:eastAsia="Times New Roman" w:hAnsi="Consolas" w:cs="Consolas"/>
          <w:color w:val="6A9955"/>
          <w:sz w:val="21"/>
          <w:szCs w:val="21"/>
          <w:lang w:eastAsia="pt-BR"/>
        </w:rPr>
        <w:t>status</w:t>
      </w:r>
      <w:r w:rsidRPr="00AC2F6F">
        <w:rPr>
          <w:rFonts w:ascii="Consolas" w:eastAsia="Times New Roman" w:hAnsi="Consolas" w:cs="Consolas"/>
          <w:color w:val="6A9955"/>
          <w:sz w:val="21"/>
          <w:szCs w:val="21"/>
          <w:lang w:eastAsia="pt-BR"/>
        </w:rPr>
        <w:t> da requisição mudar</w:t>
      </w:r>
    </w:p>
    <w:p w14:paraId="6AD0A205"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DCDCAA"/>
          <w:sz w:val="21"/>
          <w:szCs w:val="21"/>
          <w:lang w:val="en-US" w:eastAsia="pt-BR"/>
        </w:rPr>
        <w:t>onreadystatechange</w:t>
      </w:r>
      <w:proofErr w:type="spellEnd"/>
      <w:proofErr w:type="gramEnd"/>
      <w:r w:rsidRPr="00AC2F6F">
        <w:rPr>
          <w:rFonts w:ascii="Consolas" w:eastAsia="Times New Roman" w:hAnsi="Consolas" w:cs="Consolas"/>
          <w:color w:val="D4D4D4"/>
          <w:sz w:val="21"/>
          <w:szCs w:val="21"/>
          <w:lang w:val="en-US" w:eastAsia="pt-BR"/>
        </w:rPr>
        <w:t> = </w:t>
      </w:r>
      <w:r w:rsidRPr="00AC2F6F">
        <w:rPr>
          <w:rFonts w:ascii="Consolas" w:eastAsia="Times New Roman" w:hAnsi="Consolas" w:cs="Consolas"/>
          <w:color w:val="9CDCFE"/>
          <w:sz w:val="21"/>
          <w:szCs w:val="21"/>
          <w:lang w:val="en-US" w:eastAsia="pt-BR"/>
        </w:rPr>
        <w:t>e</w:t>
      </w: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569CD6"/>
          <w:sz w:val="21"/>
          <w:szCs w:val="21"/>
          <w:lang w:val="en-US" w:eastAsia="pt-BR"/>
        </w:rPr>
        <w:t>=&gt;</w:t>
      </w:r>
      <w:r w:rsidRPr="00AC2F6F">
        <w:rPr>
          <w:rFonts w:ascii="Consolas" w:eastAsia="Times New Roman" w:hAnsi="Consolas" w:cs="Consolas"/>
          <w:color w:val="D4D4D4"/>
          <w:sz w:val="21"/>
          <w:szCs w:val="21"/>
          <w:lang w:val="en-US" w:eastAsia="pt-BR"/>
        </w:rPr>
        <w:t> {</w:t>
      </w:r>
    </w:p>
    <w:p w14:paraId="60E48556"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C586C0"/>
          <w:sz w:val="21"/>
          <w:szCs w:val="21"/>
          <w:lang w:val="en-US" w:eastAsia="pt-BR"/>
        </w:rPr>
        <w:t>if</w:t>
      </w: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9CDCFE"/>
          <w:sz w:val="21"/>
          <w:szCs w:val="21"/>
          <w:lang w:val="en-US" w:eastAsia="pt-BR"/>
        </w:rPr>
        <w:t>readyState</w:t>
      </w:r>
      <w:proofErr w:type="spellEnd"/>
      <w:proofErr w:type="gramEnd"/>
      <w:r w:rsidRPr="00AC2F6F">
        <w:rPr>
          <w:rFonts w:ascii="Consolas" w:eastAsia="Times New Roman" w:hAnsi="Consolas" w:cs="Consolas"/>
          <w:color w:val="D4D4D4"/>
          <w:sz w:val="21"/>
          <w:szCs w:val="21"/>
          <w:lang w:val="en-US" w:eastAsia="pt-BR"/>
        </w:rPr>
        <w:t> === </w:t>
      </w:r>
      <w:r w:rsidRPr="00AC2F6F">
        <w:rPr>
          <w:rFonts w:ascii="Consolas" w:eastAsia="Times New Roman" w:hAnsi="Consolas" w:cs="Consolas"/>
          <w:color w:val="B5CEA8"/>
          <w:sz w:val="21"/>
          <w:szCs w:val="21"/>
          <w:lang w:val="en-US" w:eastAsia="pt-BR"/>
        </w:rPr>
        <w:t>4</w:t>
      </w:r>
      <w:r w:rsidRPr="00AC2F6F">
        <w:rPr>
          <w:rFonts w:ascii="Consolas" w:eastAsia="Times New Roman" w:hAnsi="Consolas" w:cs="Consolas"/>
          <w:color w:val="D4D4D4"/>
          <w:sz w:val="21"/>
          <w:szCs w:val="21"/>
          <w:lang w:val="en-US" w:eastAsia="pt-BR"/>
        </w:rPr>
        <w:t>) {</w:t>
      </w:r>
    </w:p>
    <w:p w14:paraId="39DC2742"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6A9955"/>
          <w:sz w:val="21"/>
          <w:szCs w:val="21"/>
          <w:lang w:eastAsia="pt-BR"/>
        </w:rPr>
        <w:t>//se o status da minha requisição estiver concluída (4) e a resposta esteja pronta</w:t>
      </w:r>
    </w:p>
    <w:p w14:paraId="4DDAE1D9"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roofErr w:type="spellStart"/>
      <w:r w:rsidRPr="00AC2F6F">
        <w:rPr>
          <w:rFonts w:ascii="Consolas" w:eastAsia="Times New Roman" w:hAnsi="Consolas" w:cs="Consolas"/>
          <w:color w:val="C586C0"/>
          <w:sz w:val="21"/>
          <w:szCs w:val="21"/>
          <w:lang w:eastAsia="pt-BR"/>
        </w:rPr>
        <w:t>if</w:t>
      </w:r>
      <w:proofErr w:type="spellEnd"/>
      <w:r w:rsidRPr="00AC2F6F">
        <w:rPr>
          <w:rFonts w:ascii="Consolas" w:eastAsia="Times New Roman" w:hAnsi="Consolas" w:cs="Consolas"/>
          <w:color w:val="D4D4D4"/>
          <w:sz w:val="21"/>
          <w:szCs w:val="21"/>
          <w:lang w:eastAsia="pt-BR"/>
        </w:rPr>
        <w:t> (</w:t>
      </w:r>
      <w:proofErr w:type="spellStart"/>
      <w:proofErr w:type="gramStart"/>
      <w:r w:rsidRPr="00AC2F6F">
        <w:rPr>
          <w:rFonts w:ascii="Consolas" w:eastAsia="Times New Roman" w:hAnsi="Consolas" w:cs="Consolas"/>
          <w:color w:val="9CDCFE"/>
          <w:sz w:val="21"/>
          <w:szCs w:val="21"/>
          <w:lang w:eastAsia="pt-BR"/>
        </w:rPr>
        <w:t>xhr</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status</w:t>
      </w:r>
      <w:proofErr w:type="spellEnd"/>
      <w:proofErr w:type="gramEnd"/>
      <w:r w:rsidRPr="00AC2F6F">
        <w:rPr>
          <w:rFonts w:ascii="Consolas" w:eastAsia="Times New Roman" w:hAnsi="Consolas" w:cs="Consolas"/>
          <w:color w:val="D4D4D4"/>
          <w:sz w:val="21"/>
          <w:szCs w:val="21"/>
          <w:lang w:eastAsia="pt-BR"/>
        </w:rPr>
        <w:t> === </w:t>
      </w:r>
      <w:r w:rsidRPr="00AC2F6F">
        <w:rPr>
          <w:rFonts w:ascii="Consolas" w:eastAsia="Times New Roman" w:hAnsi="Consolas" w:cs="Consolas"/>
          <w:color w:val="B5CEA8"/>
          <w:sz w:val="21"/>
          <w:szCs w:val="21"/>
          <w:lang w:eastAsia="pt-BR"/>
        </w:rPr>
        <w:t>200</w:t>
      </w:r>
      <w:r w:rsidRPr="00AC2F6F">
        <w:rPr>
          <w:rFonts w:ascii="Consolas" w:eastAsia="Times New Roman" w:hAnsi="Consolas" w:cs="Consolas"/>
          <w:color w:val="D4D4D4"/>
          <w:sz w:val="21"/>
          <w:szCs w:val="21"/>
          <w:lang w:eastAsia="pt-BR"/>
        </w:rPr>
        <w:t>) {</w:t>
      </w:r>
    </w:p>
    <w:p w14:paraId="611717A0"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roofErr w:type="spellStart"/>
      <w:proofErr w:type="gramStart"/>
      <w:r w:rsidRPr="00AC2F6F">
        <w:rPr>
          <w:rFonts w:ascii="Consolas" w:eastAsia="Times New Roman" w:hAnsi="Consolas" w:cs="Consolas"/>
          <w:color w:val="9CDCFE"/>
          <w:sz w:val="21"/>
          <w:szCs w:val="21"/>
          <w:lang w:eastAsia="pt-BR"/>
        </w:rPr>
        <w:t>config</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sucesso</w:t>
      </w:r>
      <w:proofErr w:type="spellEnd"/>
      <w:proofErr w:type="gramEnd"/>
      <w:r w:rsidRPr="00AC2F6F">
        <w:rPr>
          <w:rFonts w:ascii="Consolas" w:eastAsia="Times New Roman" w:hAnsi="Consolas" w:cs="Consolas"/>
          <w:color w:val="D4D4D4"/>
          <w:sz w:val="21"/>
          <w:szCs w:val="21"/>
          <w:lang w:eastAsia="pt-BR"/>
        </w:rPr>
        <w:t>(</w:t>
      </w:r>
      <w:proofErr w:type="spellStart"/>
      <w:r w:rsidRPr="00AC2F6F">
        <w:rPr>
          <w:rFonts w:ascii="Consolas" w:eastAsia="Times New Roman" w:hAnsi="Consolas" w:cs="Consolas"/>
          <w:color w:val="9CDCFE"/>
          <w:sz w:val="21"/>
          <w:szCs w:val="21"/>
          <w:lang w:eastAsia="pt-BR"/>
        </w:rPr>
        <w:t>xhr</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responseXML</w:t>
      </w:r>
      <w:proofErr w:type="spellEnd"/>
      <w:r w:rsidRPr="00AC2F6F">
        <w:rPr>
          <w:rFonts w:ascii="Consolas" w:eastAsia="Times New Roman" w:hAnsi="Consolas" w:cs="Consolas"/>
          <w:color w:val="D4D4D4"/>
          <w:sz w:val="21"/>
          <w:szCs w:val="21"/>
          <w:lang w:eastAsia="pt-BR"/>
        </w:rPr>
        <w:t>)</w:t>
      </w:r>
    </w:p>
    <w:p w14:paraId="4DF22E24"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//chamo responseXML pois agora o arquivo é um XML</w:t>
      </w:r>
    </w:p>
    <w:p w14:paraId="5EE0ECD3"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C586C0"/>
          <w:sz w:val="21"/>
          <w:szCs w:val="21"/>
          <w:lang w:val="en-US" w:eastAsia="pt-BR"/>
        </w:rPr>
        <w:t>else</w:t>
      </w: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C586C0"/>
          <w:sz w:val="21"/>
          <w:szCs w:val="21"/>
          <w:lang w:val="en-US" w:eastAsia="pt-BR"/>
        </w:rPr>
        <w:t>if</w:t>
      </w: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9CDCFE"/>
          <w:sz w:val="21"/>
          <w:szCs w:val="21"/>
          <w:lang w:val="en-US" w:eastAsia="pt-BR"/>
        </w:rPr>
        <w:t>status</w:t>
      </w:r>
      <w:proofErr w:type="spellEnd"/>
      <w:proofErr w:type="gramEnd"/>
      <w:r w:rsidRPr="00AC2F6F">
        <w:rPr>
          <w:rFonts w:ascii="Consolas" w:eastAsia="Times New Roman" w:hAnsi="Consolas" w:cs="Consolas"/>
          <w:color w:val="D4D4D4"/>
          <w:sz w:val="21"/>
          <w:szCs w:val="21"/>
          <w:lang w:val="en-US" w:eastAsia="pt-BR"/>
        </w:rPr>
        <w:t> &gt;= </w:t>
      </w:r>
      <w:r w:rsidRPr="00AC2F6F">
        <w:rPr>
          <w:rFonts w:ascii="Consolas" w:eastAsia="Times New Roman" w:hAnsi="Consolas" w:cs="Consolas"/>
          <w:color w:val="B5CEA8"/>
          <w:sz w:val="21"/>
          <w:szCs w:val="21"/>
          <w:lang w:val="en-US" w:eastAsia="pt-BR"/>
        </w:rPr>
        <w:t>400</w:t>
      </w:r>
      <w:r w:rsidRPr="00AC2F6F">
        <w:rPr>
          <w:rFonts w:ascii="Consolas" w:eastAsia="Times New Roman" w:hAnsi="Consolas" w:cs="Consolas"/>
          <w:color w:val="D4D4D4"/>
          <w:sz w:val="21"/>
          <w:szCs w:val="21"/>
          <w:lang w:val="en-US" w:eastAsia="pt-BR"/>
        </w:rPr>
        <w:t>) {</w:t>
      </w:r>
    </w:p>
    <w:p w14:paraId="75EA3B02"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config</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DCDCAA"/>
          <w:sz w:val="21"/>
          <w:szCs w:val="21"/>
          <w:lang w:val="en-US" w:eastAsia="pt-BR"/>
        </w:rPr>
        <w:t>erro</w:t>
      </w:r>
      <w:proofErr w:type="spellEnd"/>
      <w:proofErr w:type="gramEnd"/>
      <w:r w:rsidRPr="00AC2F6F">
        <w:rPr>
          <w:rFonts w:ascii="Consolas" w:eastAsia="Times New Roman" w:hAnsi="Consolas" w:cs="Consolas"/>
          <w:color w:val="D4D4D4"/>
          <w:sz w:val="21"/>
          <w:szCs w:val="21"/>
          <w:lang w:val="en-US" w:eastAsia="pt-BR"/>
        </w:rPr>
        <w:t>({</w:t>
      </w:r>
    </w:p>
    <w:p w14:paraId="35E6AC32"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9CDCFE"/>
          <w:sz w:val="21"/>
          <w:szCs w:val="21"/>
          <w:lang w:val="en-US" w:eastAsia="pt-BR"/>
        </w:rPr>
        <w:t>code:</w:t>
      </w: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9CDCFE"/>
          <w:sz w:val="21"/>
          <w:szCs w:val="21"/>
          <w:lang w:val="en-US" w:eastAsia="pt-BR"/>
        </w:rPr>
        <w:t>status</w:t>
      </w:r>
      <w:proofErr w:type="spellEnd"/>
      <w:proofErr w:type="gramEnd"/>
      <w:r w:rsidRPr="00AC2F6F">
        <w:rPr>
          <w:rFonts w:ascii="Consolas" w:eastAsia="Times New Roman" w:hAnsi="Consolas" w:cs="Consolas"/>
          <w:color w:val="D4D4D4"/>
          <w:sz w:val="21"/>
          <w:szCs w:val="21"/>
          <w:lang w:val="en-US" w:eastAsia="pt-BR"/>
        </w:rPr>
        <w:t>,</w:t>
      </w:r>
    </w:p>
    <w:p w14:paraId="6D68C65D"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roofErr w:type="spellStart"/>
      <w:r w:rsidRPr="00AC2F6F">
        <w:rPr>
          <w:rFonts w:ascii="Consolas" w:eastAsia="Times New Roman" w:hAnsi="Consolas" w:cs="Consolas"/>
          <w:color w:val="9CDCFE"/>
          <w:sz w:val="21"/>
          <w:szCs w:val="21"/>
          <w:lang w:val="en-US" w:eastAsia="pt-BR"/>
        </w:rPr>
        <w:t>texto</w:t>
      </w:r>
      <w:proofErr w:type="spellEnd"/>
      <w:r w:rsidRPr="00AC2F6F">
        <w:rPr>
          <w:rFonts w:ascii="Consolas" w:eastAsia="Times New Roman" w:hAnsi="Consolas" w:cs="Consolas"/>
          <w:color w:val="9CDCFE"/>
          <w:sz w:val="21"/>
          <w:szCs w:val="21"/>
          <w:lang w:val="en-US" w:eastAsia="pt-BR"/>
        </w:rPr>
        <w:t>:</w:t>
      </w: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9CDCFE"/>
          <w:sz w:val="21"/>
          <w:szCs w:val="21"/>
          <w:lang w:val="en-US" w:eastAsia="pt-BR"/>
        </w:rPr>
        <w:t>statusText</w:t>
      </w:r>
      <w:proofErr w:type="spellEnd"/>
      <w:proofErr w:type="gramEnd"/>
    </w:p>
    <w:p w14:paraId="678ED392"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
    <w:p w14:paraId="6D57768E"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
    <w:p w14:paraId="4F6C22B7"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
    <w:p w14:paraId="027CAD83"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
    <w:p w14:paraId="041924B4"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p>
    <w:p w14:paraId="53A1C404"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roofErr w:type="spellStart"/>
      <w:proofErr w:type="gramStart"/>
      <w:r w:rsidRPr="00AC2F6F">
        <w:rPr>
          <w:rFonts w:ascii="Consolas" w:eastAsia="Times New Roman" w:hAnsi="Consolas" w:cs="Consolas"/>
          <w:color w:val="9CDCFE"/>
          <w:sz w:val="21"/>
          <w:szCs w:val="21"/>
          <w:lang w:val="en-US" w:eastAsia="pt-BR"/>
        </w:rPr>
        <w:t>xhr</w:t>
      </w:r>
      <w:r w:rsidRPr="00AC2F6F">
        <w:rPr>
          <w:rFonts w:ascii="Consolas" w:eastAsia="Times New Roman" w:hAnsi="Consolas" w:cs="Consolas"/>
          <w:color w:val="D4D4D4"/>
          <w:sz w:val="21"/>
          <w:szCs w:val="21"/>
          <w:lang w:val="en-US" w:eastAsia="pt-BR"/>
        </w:rPr>
        <w:t>.</w:t>
      </w:r>
      <w:r w:rsidRPr="00AC2F6F">
        <w:rPr>
          <w:rFonts w:ascii="Consolas" w:eastAsia="Times New Roman" w:hAnsi="Consolas" w:cs="Consolas"/>
          <w:color w:val="DCDCAA"/>
          <w:sz w:val="21"/>
          <w:szCs w:val="21"/>
          <w:lang w:val="en-US" w:eastAsia="pt-BR"/>
        </w:rPr>
        <w:t>send</w:t>
      </w:r>
      <w:proofErr w:type="spellEnd"/>
      <w:proofErr w:type="gramEnd"/>
      <w:r w:rsidRPr="00AC2F6F">
        <w:rPr>
          <w:rFonts w:ascii="Consolas" w:eastAsia="Times New Roman" w:hAnsi="Consolas" w:cs="Consolas"/>
          <w:color w:val="D4D4D4"/>
          <w:sz w:val="21"/>
          <w:szCs w:val="21"/>
          <w:lang w:val="en-US" w:eastAsia="pt-BR"/>
        </w:rPr>
        <w:t>()</w:t>
      </w:r>
    </w:p>
    <w:p w14:paraId="7FE9A7E1"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p>
    <w:p w14:paraId="41DA5CDF"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
    <w:p w14:paraId="7129B3D8"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p>
    <w:p w14:paraId="67E567B1"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proofErr w:type="gramStart"/>
      <w:r w:rsidRPr="00AC2F6F">
        <w:rPr>
          <w:rFonts w:ascii="Consolas" w:eastAsia="Times New Roman" w:hAnsi="Consolas" w:cs="Consolas"/>
          <w:color w:val="DCDCAA"/>
          <w:sz w:val="21"/>
          <w:szCs w:val="21"/>
          <w:lang w:val="en-US" w:eastAsia="pt-BR"/>
        </w:rPr>
        <w:t>ajax</w:t>
      </w:r>
      <w:r w:rsidRPr="00AC2F6F">
        <w:rPr>
          <w:rFonts w:ascii="Consolas" w:eastAsia="Times New Roman" w:hAnsi="Consolas" w:cs="Consolas"/>
          <w:color w:val="D4D4D4"/>
          <w:sz w:val="21"/>
          <w:szCs w:val="21"/>
          <w:lang w:val="en-US" w:eastAsia="pt-BR"/>
        </w:rPr>
        <w:t>(</w:t>
      </w:r>
      <w:proofErr w:type="gramEnd"/>
      <w:r w:rsidRPr="00AC2F6F">
        <w:rPr>
          <w:rFonts w:ascii="Consolas" w:eastAsia="Times New Roman" w:hAnsi="Consolas" w:cs="Consolas"/>
          <w:color w:val="D4D4D4"/>
          <w:sz w:val="21"/>
          <w:szCs w:val="21"/>
          <w:lang w:val="en-US" w:eastAsia="pt-BR"/>
        </w:rPr>
        <w:t>{</w:t>
      </w:r>
    </w:p>
    <w:p w14:paraId="66C7E5D0"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val="en-US" w:eastAsia="pt-BR"/>
        </w:rPr>
      </w:pP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9CDCFE"/>
          <w:sz w:val="21"/>
          <w:szCs w:val="21"/>
          <w:lang w:val="en-US" w:eastAsia="pt-BR"/>
        </w:rPr>
        <w:t>url:</w:t>
      </w:r>
      <w:r w:rsidRPr="00AC2F6F">
        <w:rPr>
          <w:rFonts w:ascii="Consolas" w:eastAsia="Times New Roman" w:hAnsi="Consolas" w:cs="Consolas"/>
          <w:color w:val="D4D4D4"/>
          <w:sz w:val="21"/>
          <w:szCs w:val="21"/>
          <w:lang w:val="en-US" w:eastAsia="pt-BR"/>
        </w:rPr>
        <w:t> </w:t>
      </w:r>
      <w:r w:rsidRPr="00AC2F6F">
        <w:rPr>
          <w:rFonts w:ascii="Consolas" w:eastAsia="Times New Roman" w:hAnsi="Consolas" w:cs="Consolas"/>
          <w:color w:val="CE9178"/>
          <w:sz w:val="21"/>
          <w:szCs w:val="21"/>
          <w:lang w:val="en-US" w:eastAsia="pt-BR"/>
        </w:rPr>
        <w:t>"dados/estados.xml"</w:t>
      </w:r>
      <w:r w:rsidRPr="00AC2F6F">
        <w:rPr>
          <w:rFonts w:ascii="Consolas" w:eastAsia="Times New Roman" w:hAnsi="Consolas" w:cs="Consolas"/>
          <w:color w:val="D4D4D4"/>
          <w:sz w:val="21"/>
          <w:szCs w:val="21"/>
          <w:lang w:val="en-US" w:eastAsia="pt-BR"/>
        </w:rPr>
        <w:t>,</w:t>
      </w:r>
    </w:p>
    <w:p w14:paraId="1DC847B6"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val="en-US" w:eastAsia="pt-BR"/>
        </w:rPr>
        <w:t>            </w:t>
      </w:r>
      <w:proofErr w:type="spellStart"/>
      <w:r w:rsidRPr="00AC2F6F">
        <w:rPr>
          <w:rFonts w:ascii="Consolas" w:eastAsia="Times New Roman" w:hAnsi="Consolas" w:cs="Consolas"/>
          <w:color w:val="9CDCFE"/>
          <w:sz w:val="21"/>
          <w:szCs w:val="21"/>
          <w:lang w:eastAsia="pt-BR"/>
        </w:rPr>
        <w:t>metodo</w:t>
      </w:r>
      <w:proofErr w:type="spellEnd"/>
      <w:r w:rsidRPr="00AC2F6F">
        <w:rPr>
          <w:rFonts w:ascii="Consolas" w:eastAsia="Times New Roman" w:hAnsi="Consolas" w:cs="Consolas"/>
          <w:color w:val="9CDCFE"/>
          <w:sz w:val="21"/>
          <w:szCs w:val="21"/>
          <w:lang w:eastAsia="pt-BR"/>
        </w:rPr>
        <w:t>:</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CE9178"/>
          <w:sz w:val="21"/>
          <w:szCs w:val="21"/>
          <w:lang w:eastAsia="pt-BR"/>
        </w:rPr>
        <w:t>"</w:t>
      </w:r>
      <w:proofErr w:type="spellStart"/>
      <w:r w:rsidRPr="00AC2F6F">
        <w:rPr>
          <w:rFonts w:ascii="Consolas" w:eastAsia="Times New Roman" w:hAnsi="Consolas" w:cs="Consolas"/>
          <w:color w:val="CE9178"/>
          <w:sz w:val="21"/>
          <w:szCs w:val="21"/>
          <w:lang w:eastAsia="pt-BR"/>
        </w:rPr>
        <w:t>get</w:t>
      </w:r>
      <w:proofErr w:type="spellEnd"/>
      <w:r w:rsidRPr="00AC2F6F">
        <w:rPr>
          <w:rFonts w:ascii="Consolas" w:eastAsia="Times New Roman" w:hAnsi="Consolas" w:cs="Consolas"/>
          <w:color w:val="CE9178"/>
          <w:sz w:val="21"/>
          <w:szCs w:val="21"/>
          <w:lang w:eastAsia="pt-BR"/>
        </w:rPr>
        <w:t>"</w:t>
      </w:r>
      <w:r w:rsidRPr="00AC2F6F">
        <w:rPr>
          <w:rFonts w:ascii="Consolas" w:eastAsia="Times New Roman" w:hAnsi="Consolas" w:cs="Consolas"/>
          <w:color w:val="D4D4D4"/>
          <w:sz w:val="21"/>
          <w:szCs w:val="21"/>
          <w:lang w:eastAsia="pt-BR"/>
        </w:rPr>
        <w:t>,</w:t>
      </w:r>
    </w:p>
    <w:p w14:paraId="2773E138"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DCDCAA"/>
          <w:sz w:val="21"/>
          <w:szCs w:val="21"/>
          <w:lang w:eastAsia="pt-BR"/>
        </w:rPr>
        <w:t>sucesso</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resposta</w:t>
      </w:r>
      <w:r w:rsidRPr="00AC2F6F">
        <w:rPr>
          <w:rFonts w:ascii="Consolas" w:eastAsia="Times New Roman" w:hAnsi="Consolas" w:cs="Consolas"/>
          <w:color w:val="D4D4D4"/>
          <w:sz w:val="21"/>
          <w:szCs w:val="21"/>
          <w:lang w:eastAsia="pt-BR"/>
        </w:rPr>
        <w:t>) {</w:t>
      </w:r>
    </w:p>
    <w:p w14:paraId="2393DB7D"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//como o XML é uma linguagem de marcação, para pegar os dados do XML para mostrar na tela, eu utilizo os comandos da DOM</w:t>
      </w:r>
    </w:p>
    <w:p w14:paraId="7A582273"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569CD6"/>
          <w:sz w:val="21"/>
          <w:szCs w:val="21"/>
          <w:lang w:eastAsia="pt-BR"/>
        </w:rPr>
        <w:t>const</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4FC1FF"/>
          <w:sz w:val="21"/>
          <w:szCs w:val="21"/>
          <w:lang w:eastAsia="pt-BR"/>
        </w:rPr>
        <w:t>estados</w:t>
      </w:r>
      <w:r w:rsidRPr="00AC2F6F">
        <w:rPr>
          <w:rFonts w:ascii="Consolas" w:eastAsia="Times New Roman" w:hAnsi="Consolas" w:cs="Consolas"/>
          <w:color w:val="D4D4D4"/>
          <w:sz w:val="21"/>
          <w:szCs w:val="21"/>
          <w:lang w:eastAsia="pt-BR"/>
        </w:rPr>
        <w:t> = </w:t>
      </w:r>
      <w:proofErr w:type="gramStart"/>
      <w:r w:rsidRPr="00AC2F6F">
        <w:rPr>
          <w:rFonts w:ascii="Consolas" w:eastAsia="Times New Roman" w:hAnsi="Consolas" w:cs="Consolas"/>
          <w:color w:val="9CDCFE"/>
          <w:sz w:val="21"/>
          <w:szCs w:val="21"/>
          <w:lang w:eastAsia="pt-BR"/>
        </w:rPr>
        <w:t>resposta</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getElementsByTagName</w:t>
      </w:r>
      <w:proofErr w:type="gram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CE9178"/>
          <w:sz w:val="21"/>
          <w:szCs w:val="21"/>
          <w:lang w:eastAsia="pt-BR"/>
        </w:rPr>
        <w:t>'estado'</w:t>
      </w:r>
      <w:r w:rsidRPr="00AC2F6F">
        <w:rPr>
          <w:rFonts w:ascii="Consolas" w:eastAsia="Times New Roman" w:hAnsi="Consolas" w:cs="Consolas"/>
          <w:color w:val="D4D4D4"/>
          <w:sz w:val="21"/>
          <w:szCs w:val="21"/>
          <w:lang w:eastAsia="pt-BR"/>
        </w:rPr>
        <w:t>)</w:t>
      </w:r>
    </w:p>
    <w:p w14:paraId="222E8007"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//após pegar todas as </w:t>
      </w:r>
      <w:proofErr w:type="spellStart"/>
      <w:r w:rsidRPr="00AC2F6F">
        <w:rPr>
          <w:rFonts w:ascii="Consolas" w:eastAsia="Times New Roman" w:hAnsi="Consolas" w:cs="Consolas"/>
          <w:color w:val="6A9955"/>
          <w:sz w:val="21"/>
          <w:szCs w:val="21"/>
          <w:lang w:eastAsia="pt-BR"/>
        </w:rPr>
        <w:t>tags</w:t>
      </w:r>
      <w:proofErr w:type="spellEnd"/>
      <w:r w:rsidRPr="00AC2F6F">
        <w:rPr>
          <w:rFonts w:ascii="Consolas" w:eastAsia="Times New Roman" w:hAnsi="Consolas" w:cs="Consolas"/>
          <w:color w:val="6A9955"/>
          <w:sz w:val="21"/>
          <w:szCs w:val="21"/>
          <w:lang w:eastAsia="pt-BR"/>
        </w:rPr>
        <w:t> com nome estado</w:t>
      </w:r>
    </w:p>
    <w:p w14:paraId="6CF255E5"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//eu vou transforma-las em um array e vou usar o reduce para transforma-la tudo em uma mesma coisa</w:t>
      </w:r>
    </w:p>
    <w:p w14:paraId="27D62BBA"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//tudo vai ficar em uma </w:t>
      </w:r>
      <w:proofErr w:type="spellStart"/>
      <w:r w:rsidRPr="00AC2F6F">
        <w:rPr>
          <w:rFonts w:ascii="Consolas" w:eastAsia="Times New Roman" w:hAnsi="Consolas" w:cs="Consolas"/>
          <w:color w:val="6A9955"/>
          <w:sz w:val="21"/>
          <w:szCs w:val="21"/>
          <w:lang w:eastAsia="pt-BR"/>
        </w:rPr>
        <w:t>string</w:t>
      </w:r>
      <w:proofErr w:type="spellEnd"/>
      <w:r w:rsidRPr="00AC2F6F">
        <w:rPr>
          <w:rFonts w:ascii="Consolas" w:eastAsia="Times New Roman" w:hAnsi="Consolas" w:cs="Consolas"/>
          <w:color w:val="6A9955"/>
          <w:sz w:val="21"/>
          <w:szCs w:val="21"/>
          <w:lang w:eastAsia="pt-BR"/>
        </w:rPr>
        <w:t> só</w:t>
      </w:r>
    </w:p>
    <w:p w14:paraId="5E584A06"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//meu acumulador é um html e vou colocando o nome dos estados dentro de uma tag li</w:t>
      </w:r>
    </w:p>
    <w:p w14:paraId="7C1C9EA5"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//meu </w:t>
      </w:r>
      <w:proofErr w:type="spellStart"/>
      <w:r w:rsidRPr="00AC2F6F">
        <w:rPr>
          <w:rFonts w:ascii="Consolas" w:eastAsia="Times New Roman" w:hAnsi="Consolas" w:cs="Consolas"/>
          <w:color w:val="6A9955"/>
          <w:sz w:val="21"/>
          <w:szCs w:val="21"/>
          <w:lang w:eastAsia="pt-BR"/>
        </w:rPr>
        <w:t>reduce</w:t>
      </w:r>
      <w:proofErr w:type="spellEnd"/>
      <w:r w:rsidRPr="00AC2F6F">
        <w:rPr>
          <w:rFonts w:ascii="Consolas" w:eastAsia="Times New Roman" w:hAnsi="Consolas" w:cs="Consolas"/>
          <w:color w:val="6A9955"/>
          <w:sz w:val="21"/>
          <w:szCs w:val="21"/>
          <w:lang w:eastAsia="pt-BR"/>
        </w:rPr>
        <w:t> começa com uma </w:t>
      </w:r>
      <w:proofErr w:type="spellStart"/>
      <w:r w:rsidRPr="00AC2F6F">
        <w:rPr>
          <w:rFonts w:ascii="Consolas" w:eastAsia="Times New Roman" w:hAnsi="Consolas" w:cs="Consolas"/>
          <w:color w:val="6A9955"/>
          <w:sz w:val="21"/>
          <w:szCs w:val="21"/>
          <w:lang w:eastAsia="pt-BR"/>
        </w:rPr>
        <w:t>string</w:t>
      </w:r>
      <w:proofErr w:type="spellEnd"/>
      <w:r w:rsidRPr="00AC2F6F">
        <w:rPr>
          <w:rFonts w:ascii="Consolas" w:eastAsia="Times New Roman" w:hAnsi="Consolas" w:cs="Consolas"/>
          <w:color w:val="6A9955"/>
          <w:sz w:val="21"/>
          <w:szCs w:val="21"/>
          <w:lang w:eastAsia="pt-BR"/>
        </w:rPr>
        <w:t> vazia ('')</w:t>
      </w:r>
    </w:p>
    <w:p w14:paraId="70FF114E"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lastRenderedPageBreak/>
        <w:t>                </w:t>
      </w:r>
      <w:r w:rsidRPr="00AC2F6F">
        <w:rPr>
          <w:rFonts w:ascii="Consolas" w:eastAsia="Times New Roman" w:hAnsi="Consolas" w:cs="Consolas"/>
          <w:color w:val="6A9955"/>
          <w:sz w:val="21"/>
          <w:szCs w:val="21"/>
          <w:lang w:eastAsia="pt-BR"/>
        </w:rPr>
        <w:t>//então minha String vai ficar assim mais ou menos:</w:t>
      </w:r>
    </w:p>
    <w:p w14:paraId="0447D6CC"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 '</w:t>
      </w:r>
    </w:p>
    <w:p w14:paraId="53081485"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//Acre</w:t>
      </w:r>
    </w:p>
    <w:p w14:paraId="780805EF"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//Goiânia</w:t>
      </w:r>
    </w:p>
    <w:p w14:paraId="66D896EF"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w:t>
      </w:r>
      <w:proofErr w:type="spellStart"/>
      <w:r w:rsidRPr="00AC2F6F">
        <w:rPr>
          <w:rFonts w:ascii="Consolas" w:eastAsia="Times New Roman" w:hAnsi="Consolas" w:cs="Consolas"/>
          <w:color w:val="6A9955"/>
          <w:sz w:val="21"/>
          <w:szCs w:val="21"/>
          <w:lang w:eastAsia="pt-BR"/>
        </w:rPr>
        <w:t>etccc</w:t>
      </w:r>
      <w:proofErr w:type="spellEnd"/>
      <w:proofErr w:type="gramStart"/>
      <w:r w:rsidRPr="00AC2F6F">
        <w:rPr>
          <w:rFonts w:ascii="Consolas" w:eastAsia="Times New Roman" w:hAnsi="Consolas" w:cs="Consolas"/>
          <w:color w:val="6A9955"/>
          <w:sz w:val="21"/>
          <w:szCs w:val="21"/>
          <w:lang w:eastAsia="pt-BR"/>
        </w:rPr>
        <w:t>.....</w:t>
      </w:r>
      <w:proofErr w:type="gramEnd"/>
    </w:p>
    <w:p w14:paraId="1E234B6F"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roofErr w:type="spellStart"/>
      <w:r w:rsidRPr="00AC2F6F">
        <w:rPr>
          <w:rFonts w:ascii="Consolas" w:eastAsia="Times New Roman" w:hAnsi="Consolas" w:cs="Consolas"/>
          <w:color w:val="569CD6"/>
          <w:sz w:val="21"/>
          <w:szCs w:val="21"/>
          <w:lang w:eastAsia="pt-BR"/>
        </w:rPr>
        <w:t>const</w:t>
      </w:r>
      <w:proofErr w:type="spellEnd"/>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4FC1FF"/>
          <w:sz w:val="21"/>
          <w:szCs w:val="21"/>
          <w:lang w:eastAsia="pt-BR"/>
        </w:rPr>
        <w:t>itens</w:t>
      </w:r>
      <w:r w:rsidRPr="00AC2F6F">
        <w:rPr>
          <w:rFonts w:ascii="Consolas" w:eastAsia="Times New Roman" w:hAnsi="Consolas" w:cs="Consolas"/>
          <w:color w:val="D4D4D4"/>
          <w:sz w:val="21"/>
          <w:szCs w:val="21"/>
          <w:lang w:eastAsia="pt-BR"/>
        </w:rPr>
        <w:t> = </w:t>
      </w:r>
      <w:proofErr w:type="spellStart"/>
      <w:r w:rsidRPr="00AC2F6F">
        <w:rPr>
          <w:rFonts w:ascii="Consolas" w:eastAsia="Times New Roman" w:hAnsi="Consolas" w:cs="Consolas"/>
          <w:color w:val="4EC9B0"/>
          <w:sz w:val="21"/>
          <w:szCs w:val="21"/>
          <w:lang w:eastAsia="pt-BR"/>
        </w:rPr>
        <w:t>Array</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from</w:t>
      </w:r>
      <w:proofErr w:type="spell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4FC1FF"/>
          <w:sz w:val="21"/>
          <w:szCs w:val="21"/>
          <w:lang w:eastAsia="pt-BR"/>
        </w:rPr>
        <w:t>estados</w:t>
      </w:r>
      <w:proofErr w:type="gramStart"/>
      <w:r w:rsidRPr="00AC2F6F">
        <w:rPr>
          <w:rFonts w:ascii="Consolas" w:eastAsia="Times New Roman" w:hAnsi="Consolas" w:cs="Consolas"/>
          <w:color w:val="D4D4D4"/>
          <w:sz w:val="21"/>
          <w:szCs w:val="21"/>
          <w:lang w:eastAsia="pt-BR"/>
        </w:rPr>
        <w:t>).</w:t>
      </w:r>
      <w:proofErr w:type="spellStart"/>
      <w:r w:rsidRPr="00AC2F6F">
        <w:rPr>
          <w:rFonts w:ascii="Consolas" w:eastAsia="Times New Roman" w:hAnsi="Consolas" w:cs="Consolas"/>
          <w:color w:val="DCDCAA"/>
          <w:sz w:val="21"/>
          <w:szCs w:val="21"/>
          <w:lang w:eastAsia="pt-BR"/>
        </w:rPr>
        <w:t>reduce</w:t>
      </w:r>
      <w:proofErr w:type="spellEnd"/>
      <w:proofErr w:type="gramEnd"/>
      <w:r w:rsidRPr="00AC2F6F">
        <w:rPr>
          <w:rFonts w:ascii="Consolas" w:eastAsia="Times New Roman" w:hAnsi="Consolas" w:cs="Consolas"/>
          <w:color w:val="D4D4D4"/>
          <w:sz w:val="21"/>
          <w:szCs w:val="21"/>
          <w:lang w:eastAsia="pt-BR"/>
        </w:rPr>
        <w:t>(</w:t>
      </w:r>
    </w:p>
    <w:p w14:paraId="4B11976C"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9CDCFE"/>
          <w:sz w:val="21"/>
          <w:szCs w:val="21"/>
          <w:lang w:eastAsia="pt-BR"/>
        </w:rPr>
        <w:t>html</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9CDCFE"/>
          <w:sz w:val="21"/>
          <w:szCs w:val="21"/>
          <w:lang w:eastAsia="pt-BR"/>
        </w:rPr>
        <w:t>estado</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569CD6"/>
          <w:sz w:val="21"/>
          <w:szCs w:val="21"/>
          <w:lang w:eastAsia="pt-BR"/>
        </w:rPr>
        <w:t>=&gt;</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9CDCFE"/>
          <w:sz w:val="21"/>
          <w:szCs w:val="21"/>
          <w:lang w:eastAsia="pt-BR"/>
        </w:rPr>
        <w:t>html</w:t>
      </w:r>
      <w:r w:rsidRPr="00AC2F6F">
        <w:rPr>
          <w:rFonts w:ascii="Consolas" w:eastAsia="Times New Roman" w:hAnsi="Consolas" w:cs="Consolas"/>
          <w:color w:val="D4D4D4"/>
          <w:sz w:val="21"/>
          <w:szCs w:val="21"/>
          <w:lang w:eastAsia="pt-BR"/>
        </w:rPr>
        <w:t> + </w:t>
      </w:r>
      <w:r w:rsidRPr="00AC2F6F">
        <w:rPr>
          <w:rFonts w:ascii="Consolas" w:eastAsia="Times New Roman" w:hAnsi="Consolas" w:cs="Consolas"/>
          <w:color w:val="CE9178"/>
          <w:sz w:val="21"/>
          <w:szCs w:val="21"/>
          <w:lang w:eastAsia="pt-BR"/>
        </w:rPr>
        <w:t>`&lt;li&gt;</w:t>
      </w:r>
      <w:r w:rsidRPr="00AC2F6F">
        <w:rPr>
          <w:rFonts w:ascii="Consolas" w:eastAsia="Times New Roman" w:hAnsi="Consolas" w:cs="Consolas"/>
          <w:color w:val="569CD6"/>
          <w:sz w:val="21"/>
          <w:szCs w:val="21"/>
          <w:lang w:eastAsia="pt-BR"/>
        </w:rPr>
        <w:t>${</w:t>
      </w:r>
      <w:proofErr w:type="gramStart"/>
      <w:r w:rsidRPr="00AC2F6F">
        <w:rPr>
          <w:rFonts w:ascii="Consolas" w:eastAsia="Times New Roman" w:hAnsi="Consolas" w:cs="Consolas"/>
          <w:color w:val="9CDCFE"/>
          <w:sz w:val="21"/>
          <w:szCs w:val="21"/>
          <w:lang w:eastAsia="pt-BR"/>
        </w:rPr>
        <w:t>estado</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attributes</w:t>
      </w:r>
      <w:proofErr w:type="gram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nome</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value</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CE9178"/>
          <w:sz w:val="21"/>
          <w:szCs w:val="21"/>
          <w:lang w:eastAsia="pt-BR"/>
        </w:rPr>
        <w:t>&lt;/li&gt;`</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CE9178"/>
          <w:sz w:val="21"/>
          <w:szCs w:val="21"/>
          <w:lang w:eastAsia="pt-BR"/>
        </w:rPr>
        <w:t>''</w:t>
      </w:r>
    </w:p>
    <w:p w14:paraId="7CEAE99D"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
    <w:p w14:paraId="5B113501"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p>
    <w:p w14:paraId="3E2B42B4"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6A9955"/>
          <w:sz w:val="21"/>
          <w:szCs w:val="21"/>
          <w:lang w:eastAsia="pt-BR"/>
        </w:rPr>
        <w:t>//agora eu adiciono tudo isso, dentro de uma </w:t>
      </w:r>
      <w:proofErr w:type="spellStart"/>
      <w:r w:rsidRPr="00AC2F6F">
        <w:rPr>
          <w:rFonts w:ascii="Consolas" w:eastAsia="Times New Roman" w:hAnsi="Consolas" w:cs="Consolas"/>
          <w:color w:val="6A9955"/>
          <w:sz w:val="21"/>
          <w:szCs w:val="21"/>
          <w:lang w:eastAsia="pt-BR"/>
        </w:rPr>
        <w:t>ul</w:t>
      </w:r>
      <w:proofErr w:type="spellEnd"/>
      <w:r w:rsidRPr="00AC2F6F">
        <w:rPr>
          <w:rFonts w:ascii="Consolas" w:eastAsia="Times New Roman" w:hAnsi="Consolas" w:cs="Consolas"/>
          <w:color w:val="6A9955"/>
          <w:sz w:val="21"/>
          <w:szCs w:val="21"/>
          <w:lang w:eastAsia="pt-BR"/>
        </w:rPr>
        <w:t>:</w:t>
      </w:r>
    </w:p>
    <w:p w14:paraId="1CAAB6FA"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roofErr w:type="gramStart"/>
      <w:r w:rsidRPr="00AC2F6F">
        <w:rPr>
          <w:rFonts w:ascii="Consolas" w:eastAsia="Times New Roman" w:hAnsi="Consolas" w:cs="Consolas"/>
          <w:color w:val="9CDCFE"/>
          <w:sz w:val="21"/>
          <w:szCs w:val="21"/>
          <w:lang w:eastAsia="pt-BR"/>
        </w:rPr>
        <w:t>document</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body</w:t>
      </w:r>
      <w:proofErr w:type="gram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insertAdjacentHTML</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CE9178"/>
          <w:sz w:val="21"/>
          <w:szCs w:val="21"/>
          <w:lang w:eastAsia="pt-BR"/>
        </w:rPr>
        <w:t>'beforeend'</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CE9178"/>
          <w:sz w:val="21"/>
          <w:szCs w:val="21"/>
          <w:lang w:eastAsia="pt-BR"/>
        </w:rPr>
        <w:t>`&lt;ul&gt;</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4FC1FF"/>
          <w:sz w:val="21"/>
          <w:szCs w:val="21"/>
          <w:lang w:eastAsia="pt-BR"/>
        </w:rPr>
        <w:t>itens</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CE9178"/>
          <w:sz w:val="21"/>
          <w:szCs w:val="21"/>
          <w:lang w:eastAsia="pt-BR"/>
        </w:rPr>
        <w:t>&lt;/ul&gt;`</w:t>
      </w:r>
      <w:r w:rsidRPr="00AC2F6F">
        <w:rPr>
          <w:rFonts w:ascii="Consolas" w:eastAsia="Times New Roman" w:hAnsi="Consolas" w:cs="Consolas"/>
          <w:color w:val="D4D4D4"/>
          <w:sz w:val="21"/>
          <w:szCs w:val="21"/>
          <w:lang w:eastAsia="pt-BR"/>
        </w:rPr>
        <w:t>)</w:t>
      </w:r>
    </w:p>
    <w:p w14:paraId="5C3A6884"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
    <w:p w14:paraId="47C865AC"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
    <w:p w14:paraId="6DF14987"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DCDCAA"/>
          <w:sz w:val="21"/>
          <w:szCs w:val="21"/>
          <w:lang w:eastAsia="pt-BR"/>
        </w:rPr>
        <w:t>erro</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e</w:t>
      </w:r>
      <w:r w:rsidRPr="00AC2F6F">
        <w:rPr>
          <w:rFonts w:ascii="Consolas" w:eastAsia="Times New Roman" w:hAnsi="Consolas" w:cs="Consolas"/>
          <w:color w:val="D4D4D4"/>
          <w:sz w:val="21"/>
          <w:szCs w:val="21"/>
          <w:lang w:eastAsia="pt-BR"/>
        </w:rPr>
        <w:t>) {</w:t>
      </w:r>
    </w:p>
    <w:p w14:paraId="5C9EBC46"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569CD6"/>
          <w:sz w:val="21"/>
          <w:szCs w:val="21"/>
          <w:lang w:eastAsia="pt-BR"/>
        </w:rPr>
        <w:t>const</w:t>
      </w:r>
      <w:r w:rsidRPr="00AC2F6F">
        <w:rPr>
          <w:rFonts w:ascii="Consolas" w:eastAsia="Times New Roman" w:hAnsi="Consolas" w:cs="Consolas"/>
          <w:color w:val="D4D4D4"/>
          <w:sz w:val="21"/>
          <w:szCs w:val="21"/>
          <w:lang w:eastAsia="pt-BR"/>
        </w:rPr>
        <w:t> </w:t>
      </w:r>
      <w:r w:rsidRPr="00AC2F6F">
        <w:rPr>
          <w:rFonts w:ascii="Consolas" w:eastAsia="Times New Roman" w:hAnsi="Consolas" w:cs="Consolas"/>
          <w:color w:val="4FC1FF"/>
          <w:sz w:val="21"/>
          <w:szCs w:val="21"/>
          <w:lang w:eastAsia="pt-BR"/>
        </w:rPr>
        <w:t>msg</w:t>
      </w:r>
      <w:r w:rsidRPr="00AC2F6F">
        <w:rPr>
          <w:rFonts w:ascii="Consolas" w:eastAsia="Times New Roman" w:hAnsi="Consolas" w:cs="Consolas"/>
          <w:color w:val="D4D4D4"/>
          <w:sz w:val="21"/>
          <w:szCs w:val="21"/>
          <w:lang w:eastAsia="pt-BR"/>
        </w:rPr>
        <w:t> = </w:t>
      </w:r>
      <w:proofErr w:type="gramStart"/>
      <w:r w:rsidRPr="00AC2F6F">
        <w:rPr>
          <w:rFonts w:ascii="Consolas" w:eastAsia="Times New Roman" w:hAnsi="Consolas" w:cs="Consolas"/>
          <w:color w:val="9CDCFE"/>
          <w:sz w:val="21"/>
          <w:szCs w:val="21"/>
          <w:lang w:eastAsia="pt-BR"/>
        </w:rPr>
        <w:t>document</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createTextNode</w:t>
      </w:r>
      <w:proofErr w:type="gram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CE9178"/>
          <w:sz w:val="21"/>
          <w:szCs w:val="21"/>
          <w:lang w:eastAsia="pt-BR"/>
        </w:rPr>
        <w:t>`</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9CDCFE"/>
          <w:sz w:val="21"/>
          <w:szCs w:val="21"/>
          <w:lang w:eastAsia="pt-BR"/>
        </w:rPr>
        <w:t>e</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code</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CE9178"/>
          <w:sz w:val="21"/>
          <w:szCs w:val="21"/>
          <w:lang w:eastAsia="pt-BR"/>
        </w:rPr>
        <w:t>: </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9CDCFE"/>
          <w:sz w:val="21"/>
          <w:szCs w:val="21"/>
          <w:lang w:eastAsia="pt-BR"/>
        </w:rPr>
        <w:t>e</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texto</w:t>
      </w:r>
      <w:r w:rsidRPr="00AC2F6F">
        <w:rPr>
          <w:rFonts w:ascii="Consolas" w:eastAsia="Times New Roman" w:hAnsi="Consolas" w:cs="Consolas"/>
          <w:color w:val="569CD6"/>
          <w:sz w:val="21"/>
          <w:szCs w:val="21"/>
          <w:lang w:eastAsia="pt-BR"/>
        </w:rPr>
        <w:t>}</w:t>
      </w:r>
      <w:r w:rsidRPr="00AC2F6F">
        <w:rPr>
          <w:rFonts w:ascii="Consolas" w:eastAsia="Times New Roman" w:hAnsi="Consolas" w:cs="Consolas"/>
          <w:color w:val="CE9178"/>
          <w:sz w:val="21"/>
          <w:szCs w:val="21"/>
          <w:lang w:eastAsia="pt-BR"/>
        </w:rPr>
        <w:t>`</w:t>
      </w:r>
      <w:r w:rsidRPr="00AC2F6F">
        <w:rPr>
          <w:rFonts w:ascii="Consolas" w:eastAsia="Times New Roman" w:hAnsi="Consolas" w:cs="Consolas"/>
          <w:color w:val="D4D4D4"/>
          <w:sz w:val="21"/>
          <w:szCs w:val="21"/>
          <w:lang w:eastAsia="pt-BR"/>
        </w:rPr>
        <w:t>)</w:t>
      </w:r>
    </w:p>
    <w:p w14:paraId="50A9A990"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roofErr w:type="spellStart"/>
      <w:proofErr w:type="gramStart"/>
      <w:r w:rsidRPr="00AC2F6F">
        <w:rPr>
          <w:rFonts w:ascii="Consolas" w:eastAsia="Times New Roman" w:hAnsi="Consolas" w:cs="Consolas"/>
          <w:color w:val="9CDCFE"/>
          <w:sz w:val="21"/>
          <w:szCs w:val="21"/>
          <w:lang w:eastAsia="pt-BR"/>
        </w:rPr>
        <w:t>document</w:t>
      </w:r>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9CDCFE"/>
          <w:sz w:val="21"/>
          <w:szCs w:val="21"/>
          <w:lang w:eastAsia="pt-BR"/>
        </w:rPr>
        <w:t>body</w:t>
      </w:r>
      <w:proofErr w:type="gram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DCDCAA"/>
          <w:sz w:val="21"/>
          <w:szCs w:val="21"/>
          <w:lang w:eastAsia="pt-BR"/>
        </w:rPr>
        <w:t>appendChild</w:t>
      </w:r>
      <w:proofErr w:type="spellEnd"/>
      <w:r w:rsidRPr="00AC2F6F">
        <w:rPr>
          <w:rFonts w:ascii="Consolas" w:eastAsia="Times New Roman" w:hAnsi="Consolas" w:cs="Consolas"/>
          <w:color w:val="D4D4D4"/>
          <w:sz w:val="21"/>
          <w:szCs w:val="21"/>
          <w:lang w:eastAsia="pt-BR"/>
        </w:rPr>
        <w:t>(</w:t>
      </w:r>
      <w:r w:rsidRPr="00AC2F6F">
        <w:rPr>
          <w:rFonts w:ascii="Consolas" w:eastAsia="Times New Roman" w:hAnsi="Consolas" w:cs="Consolas"/>
          <w:color w:val="4FC1FF"/>
          <w:sz w:val="21"/>
          <w:szCs w:val="21"/>
          <w:lang w:eastAsia="pt-BR"/>
        </w:rPr>
        <w:t>msg</w:t>
      </w:r>
      <w:r w:rsidRPr="00AC2F6F">
        <w:rPr>
          <w:rFonts w:ascii="Consolas" w:eastAsia="Times New Roman" w:hAnsi="Consolas" w:cs="Consolas"/>
          <w:color w:val="D4D4D4"/>
          <w:sz w:val="21"/>
          <w:szCs w:val="21"/>
          <w:lang w:eastAsia="pt-BR"/>
        </w:rPr>
        <w:t>)</w:t>
      </w:r>
    </w:p>
    <w:p w14:paraId="17DAD4E1"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
    <w:p w14:paraId="41256DDE" w14:textId="77777777" w:rsidR="00AC2F6F" w:rsidRPr="00AC2F6F" w:rsidRDefault="00AC2F6F" w:rsidP="00AC2F6F">
      <w:pPr>
        <w:shd w:val="clear" w:color="auto" w:fill="1E1E1E"/>
        <w:spacing w:after="0" w:line="285" w:lineRule="atLeast"/>
        <w:rPr>
          <w:rFonts w:ascii="Consolas" w:eastAsia="Times New Roman" w:hAnsi="Consolas" w:cs="Consolas"/>
          <w:color w:val="D4D4D4"/>
          <w:sz w:val="21"/>
          <w:szCs w:val="21"/>
          <w:lang w:eastAsia="pt-BR"/>
        </w:rPr>
      </w:pPr>
      <w:r w:rsidRPr="00AC2F6F">
        <w:rPr>
          <w:rFonts w:ascii="Consolas" w:eastAsia="Times New Roman" w:hAnsi="Consolas" w:cs="Consolas"/>
          <w:color w:val="D4D4D4"/>
          <w:sz w:val="21"/>
          <w:szCs w:val="21"/>
          <w:lang w:eastAsia="pt-BR"/>
        </w:rPr>
        <w:t>        })</w:t>
      </w:r>
    </w:p>
    <w:p w14:paraId="53F4A4FB" w14:textId="77777777" w:rsidR="002628F9" w:rsidRPr="004E6A25" w:rsidRDefault="002628F9" w:rsidP="00493CCE">
      <w:pPr>
        <w:rPr>
          <w:sz w:val="24"/>
          <w:szCs w:val="24"/>
        </w:rPr>
      </w:pPr>
    </w:p>
    <w:p w14:paraId="6B6A0806" w14:textId="77777777" w:rsidR="0033551C" w:rsidRDefault="0033551C" w:rsidP="00493CCE">
      <w:pPr>
        <w:rPr>
          <w:sz w:val="24"/>
          <w:szCs w:val="24"/>
        </w:rPr>
      </w:pPr>
      <w:r w:rsidRPr="0033551C">
        <w:rPr>
          <w:sz w:val="24"/>
          <w:szCs w:val="24"/>
          <w:highlight w:val="yellow"/>
        </w:rPr>
        <w:t xml:space="preserve">Agora vamos ver o </w:t>
      </w:r>
      <w:proofErr w:type="spellStart"/>
      <w:r w:rsidRPr="0033551C">
        <w:rPr>
          <w:sz w:val="24"/>
          <w:szCs w:val="24"/>
          <w:highlight w:val="yellow"/>
        </w:rPr>
        <w:t>Fetch</w:t>
      </w:r>
      <w:proofErr w:type="spellEnd"/>
      <w:r w:rsidRPr="0033551C">
        <w:rPr>
          <w:sz w:val="24"/>
          <w:szCs w:val="24"/>
          <w:highlight w:val="yellow"/>
        </w:rPr>
        <w:t xml:space="preserve"> API que é uma forma mais modern</w:t>
      </w:r>
      <w:r w:rsidR="006336B0">
        <w:rPr>
          <w:sz w:val="24"/>
          <w:szCs w:val="24"/>
          <w:highlight w:val="yellow"/>
        </w:rPr>
        <w:t>a</w:t>
      </w:r>
      <w:r w:rsidRPr="0033551C">
        <w:rPr>
          <w:sz w:val="24"/>
          <w:szCs w:val="24"/>
          <w:highlight w:val="yellow"/>
        </w:rPr>
        <w:t xml:space="preserve"> de fazermos requisições AJAX</w:t>
      </w:r>
      <w:r>
        <w:rPr>
          <w:sz w:val="24"/>
          <w:szCs w:val="24"/>
        </w:rPr>
        <w:t xml:space="preserve"> sem usar nenhum framework, pois é algo intrínseco do browser...</w:t>
      </w:r>
    </w:p>
    <w:p w14:paraId="5DC2BC06" w14:textId="77777777" w:rsidR="00D05D75" w:rsidRDefault="0033551C" w:rsidP="00493CCE">
      <w:pPr>
        <w:rPr>
          <w:sz w:val="24"/>
          <w:szCs w:val="24"/>
        </w:rPr>
      </w:pPr>
      <w:r>
        <w:rPr>
          <w:sz w:val="24"/>
          <w:szCs w:val="24"/>
        </w:rPr>
        <w:t xml:space="preserve"> É uma forma mais simples de trabalhar com AJAX...</w:t>
      </w:r>
    </w:p>
    <w:p w14:paraId="12B4171C"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808080"/>
          <w:sz w:val="21"/>
          <w:szCs w:val="21"/>
          <w:lang w:eastAsia="pt-BR"/>
        </w:rPr>
        <w:t>&lt;</w:t>
      </w:r>
      <w:r w:rsidRPr="003E2542">
        <w:rPr>
          <w:rFonts w:ascii="Consolas" w:eastAsia="Times New Roman" w:hAnsi="Consolas" w:cs="Consolas"/>
          <w:color w:val="569CD6"/>
          <w:sz w:val="21"/>
          <w:szCs w:val="21"/>
          <w:lang w:eastAsia="pt-BR"/>
        </w:rPr>
        <w:t>script</w:t>
      </w:r>
      <w:r w:rsidRPr="003E2542">
        <w:rPr>
          <w:rFonts w:ascii="Consolas" w:eastAsia="Times New Roman" w:hAnsi="Consolas" w:cs="Consolas"/>
          <w:color w:val="808080"/>
          <w:sz w:val="21"/>
          <w:szCs w:val="21"/>
          <w:lang w:eastAsia="pt-BR"/>
        </w:rPr>
        <w:t>&gt;</w:t>
      </w:r>
    </w:p>
    <w:p w14:paraId="21E75A5A"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spellStart"/>
      <w:r w:rsidRPr="003E2542">
        <w:rPr>
          <w:rFonts w:ascii="Consolas" w:eastAsia="Times New Roman" w:hAnsi="Consolas" w:cs="Consolas"/>
          <w:color w:val="569CD6"/>
          <w:sz w:val="21"/>
          <w:szCs w:val="21"/>
          <w:lang w:eastAsia="pt-BR"/>
        </w:rPr>
        <w:t>const</w:t>
      </w:r>
      <w:proofErr w:type="spellEnd"/>
      <w:r w:rsidRPr="003E2542">
        <w:rPr>
          <w:rFonts w:ascii="Consolas" w:eastAsia="Times New Roman" w:hAnsi="Consolas" w:cs="Consolas"/>
          <w:color w:val="D4D4D4"/>
          <w:sz w:val="21"/>
          <w:szCs w:val="21"/>
          <w:lang w:eastAsia="pt-BR"/>
        </w:rPr>
        <w:t> </w:t>
      </w:r>
      <w:proofErr w:type="spellStart"/>
      <w:r w:rsidRPr="003E2542">
        <w:rPr>
          <w:rFonts w:ascii="Consolas" w:eastAsia="Times New Roman" w:hAnsi="Consolas" w:cs="Consolas"/>
          <w:color w:val="4FC1FF"/>
          <w:sz w:val="21"/>
          <w:szCs w:val="21"/>
          <w:lang w:eastAsia="pt-BR"/>
        </w:rPr>
        <w:t>url</w:t>
      </w:r>
      <w:proofErr w:type="spellEnd"/>
      <w:r w:rsidRPr="003E2542">
        <w:rPr>
          <w:rFonts w:ascii="Consolas" w:eastAsia="Times New Roman" w:hAnsi="Consolas" w:cs="Consolas"/>
          <w:color w:val="D4D4D4"/>
          <w:sz w:val="21"/>
          <w:szCs w:val="21"/>
          <w:lang w:eastAsia="pt-BR"/>
        </w:rPr>
        <w:t> = </w:t>
      </w:r>
      <w:r w:rsidRPr="003E2542">
        <w:rPr>
          <w:rFonts w:ascii="Consolas" w:eastAsia="Times New Roman" w:hAnsi="Consolas" w:cs="Consolas"/>
          <w:color w:val="CE9178"/>
          <w:sz w:val="21"/>
          <w:szCs w:val="21"/>
          <w:lang w:eastAsia="pt-BR"/>
        </w:rPr>
        <w:t>'dados/</w:t>
      </w:r>
      <w:proofErr w:type="spellStart"/>
      <w:r w:rsidRPr="003E2542">
        <w:rPr>
          <w:rFonts w:ascii="Consolas" w:eastAsia="Times New Roman" w:hAnsi="Consolas" w:cs="Consolas"/>
          <w:color w:val="CE9178"/>
          <w:sz w:val="21"/>
          <w:szCs w:val="21"/>
          <w:lang w:eastAsia="pt-BR"/>
        </w:rPr>
        <w:t>estados.json</w:t>
      </w:r>
      <w:proofErr w:type="spellEnd"/>
      <w:r w:rsidRPr="003E2542">
        <w:rPr>
          <w:rFonts w:ascii="Consolas" w:eastAsia="Times New Roman" w:hAnsi="Consolas" w:cs="Consolas"/>
          <w:color w:val="CE9178"/>
          <w:sz w:val="21"/>
          <w:szCs w:val="21"/>
          <w:lang w:eastAsia="pt-BR"/>
        </w:rPr>
        <w:t>'</w:t>
      </w:r>
    </w:p>
    <w:p w14:paraId="4381E59E"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6A9955"/>
          <w:sz w:val="21"/>
          <w:szCs w:val="21"/>
          <w:lang w:eastAsia="pt-BR"/>
        </w:rPr>
        <w:t>//</w:t>
      </w:r>
      <w:proofErr w:type="spellStart"/>
      <w:r w:rsidRPr="003E2542">
        <w:rPr>
          <w:rFonts w:ascii="Consolas" w:eastAsia="Times New Roman" w:hAnsi="Consolas" w:cs="Consolas"/>
          <w:color w:val="6A9955"/>
          <w:sz w:val="21"/>
          <w:szCs w:val="21"/>
          <w:lang w:eastAsia="pt-BR"/>
        </w:rPr>
        <w:t>url</w:t>
      </w:r>
      <w:proofErr w:type="spellEnd"/>
      <w:r w:rsidRPr="003E2542">
        <w:rPr>
          <w:rFonts w:ascii="Consolas" w:eastAsia="Times New Roman" w:hAnsi="Consolas" w:cs="Consolas"/>
          <w:color w:val="6A9955"/>
          <w:sz w:val="21"/>
          <w:szCs w:val="21"/>
          <w:lang w:eastAsia="pt-BR"/>
        </w:rPr>
        <w:t> onde tenho meu </w:t>
      </w:r>
      <w:proofErr w:type="spellStart"/>
      <w:r w:rsidRPr="003E2542">
        <w:rPr>
          <w:rFonts w:ascii="Consolas" w:eastAsia="Times New Roman" w:hAnsi="Consolas" w:cs="Consolas"/>
          <w:color w:val="6A9955"/>
          <w:sz w:val="21"/>
          <w:szCs w:val="21"/>
          <w:lang w:eastAsia="pt-BR"/>
        </w:rPr>
        <w:t>json</w:t>
      </w:r>
      <w:proofErr w:type="spellEnd"/>
      <w:r w:rsidRPr="003E2542">
        <w:rPr>
          <w:rFonts w:ascii="Consolas" w:eastAsia="Times New Roman" w:hAnsi="Consolas" w:cs="Consolas"/>
          <w:color w:val="6A9955"/>
          <w:sz w:val="21"/>
          <w:szCs w:val="21"/>
          <w:lang w:eastAsia="pt-BR"/>
        </w:rPr>
        <w:t> de dados</w:t>
      </w:r>
    </w:p>
    <w:p w14:paraId="6952BDB4"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spellStart"/>
      <w:r w:rsidRPr="003E2542">
        <w:rPr>
          <w:rFonts w:ascii="Consolas" w:eastAsia="Times New Roman" w:hAnsi="Consolas" w:cs="Consolas"/>
          <w:color w:val="DCDCAA"/>
          <w:sz w:val="21"/>
          <w:szCs w:val="21"/>
          <w:lang w:eastAsia="pt-BR"/>
        </w:rPr>
        <w:t>fetch</w:t>
      </w:r>
      <w:proofErr w:type="spellEnd"/>
      <w:r w:rsidRPr="003E2542">
        <w:rPr>
          <w:rFonts w:ascii="Consolas" w:eastAsia="Times New Roman" w:hAnsi="Consolas" w:cs="Consolas"/>
          <w:color w:val="D4D4D4"/>
          <w:sz w:val="21"/>
          <w:szCs w:val="21"/>
          <w:lang w:eastAsia="pt-BR"/>
        </w:rPr>
        <w:t>(</w:t>
      </w:r>
      <w:proofErr w:type="spellStart"/>
      <w:r w:rsidRPr="003E2542">
        <w:rPr>
          <w:rFonts w:ascii="Consolas" w:eastAsia="Times New Roman" w:hAnsi="Consolas" w:cs="Consolas"/>
          <w:color w:val="4FC1FF"/>
          <w:sz w:val="21"/>
          <w:szCs w:val="21"/>
          <w:lang w:eastAsia="pt-BR"/>
        </w:rPr>
        <w:t>url</w:t>
      </w:r>
      <w:proofErr w:type="spellEnd"/>
      <w:r w:rsidRPr="003E2542">
        <w:rPr>
          <w:rFonts w:ascii="Consolas" w:eastAsia="Times New Roman" w:hAnsi="Consolas" w:cs="Consolas"/>
          <w:color w:val="D4D4D4"/>
          <w:sz w:val="21"/>
          <w:szCs w:val="21"/>
          <w:lang w:eastAsia="pt-BR"/>
        </w:rPr>
        <w:t>)</w:t>
      </w:r>
    </w:p>
    <w:p w14:paraId="2644A465"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6A9955"/>
          <w:sz w:val="21"/>
          <w:szCs w:val="21"/>
          <w:lang w:eastAsia="pt-BR"/>
        </w:rPr>
        <w:t>//chamar a requisição com base nessa URL</w:t>
      </w:r>
    </w:p>
    <w:p w14:paraId="32636FCA"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gramStart"/>
      <w:r w:rsidRPr="003E2542">
        <w:rPr>
          <w:rFonts w:ascii="Consolas" w:eastAsia="Times New Roman" w:hAnsi="Consolas" w:cs="Consolas"/>
          <w:color w:val="D4D4D4"/>
          <w:sz w:val="21"/>
          <w:szCs w:val="21"/>
          <w:lang w:eastAsia="pt-BR"/>
        </w:rPr>
        <w:t>.</w:t>
      </w:r>
      <w:proofErr w:type="spellStart"/>
      <w:r w:rsidRPr="003E2542">
        <w:rPr>
          <w:rFonts w:ascii="Consolas" w:eastAsia="Times New Roman" w:hAnsi="Consolas" w:cs="Consolas"/>
          <w:color w:val="DCDCAA"/>
          <w:sz w:val="21"/>
          <w:szCs w:val="21"/>
          <w:lang w:eastAsia="pt-BR"/>
        </w:rPr>
        <w:t>then</w:t>
      </w:r>
      <w:proofErr w:type="spellEnd"/>
      <w:proofErr w:type="gramEnd"/>
      <w:r w:rsidRPr="003E2542">
        <w:rPr>
          <w:rFonts w:ascii="Consolas" w:eastAsia="Times New Roman" w:hAnsi="Consolas" w:cs="Consolas"/>
          <w:color w:val="D4D4D4"/>
          <w:sz w:val="21"/>
          <w:szCs w:val="21"/>
          <w:lang w:eastAsia="pt-BR"/>
        </w:rPr>
        <w:t>(</w:t>
      </w:r>
      <w:proofErr w:type="spellStart"/>
      <w:r w:rsidRPr="003E2542">
        <w:rPr>
          <w:rFonts w:ascii="Consolas" w:eastAsia="Times New Roman" w:hAnsi="Consolas" w:cs="Consolas"/>
          <w:color w:val="9CDCFE"/>
          <w:sz w:val="21"/>
          <w:szCs w:val="21"/>
          <w:lang w:eastAsia="pt-BR"/>
        </w:rPr>
        <w:t>resp</w:t>
      </w:r>
      <w:proofErr w:type="spellEnd"/>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569CD6"/>
          <w:sz w:val="21"/>
          <w:szCs w:val="21"/>
          <w:lang w:eastAsia="pt-BR"/>
        </w:rPr>
        <w:t>=&gt;</w:t>
      </w:r>
      <w:r w:rsidRPr="003E2542">
        <w:rPr>
          <w:rFonts w:ascii="Consolas" w:eastAsia="Times New Roman" w:hAnsi="Consolas" w:cs="Consolas"/>
          <w:color w:val="D4D4D4"/>
          <w:sz w:val="21"/>
          <w:szCs w:val="21"/>
          <w:lang w:eastAsia="pt-BR"/>
        </w:rPr>
        <w:t> </w:t>
      </w:r>
      <w:proofErr w:type="spellStart"/>
      <w:r w:rsidRPr="003E2542">
        <w:rPr>
          <w:rFonts w:ascii="Consolas" w:eastAsia="Times New Roman" w:hAnsi="Consolas" w:cs="Consolas"/>
          <w:color w:val="9CDCFE"/>
          <w:sz w:val="21"/>
          <w:szCs w:val="21"/>
          <w:lang w:eastAsia="pt-BR"/>
        </w:rPr>
        <w:t>resp</w:t>
      </w:r>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DCDCAA"/>
          <w:sz w:val="21"/>
          <w:szCs w:val="21"/>
          <w:lang w:eastAsia="pt-BR"/>
        </w:rPr>
        <w:t>json</w:t>
      </w:r>
      <w:proofErr w:type="spellEnd"/>
      <w:r w:rsidRPr="003E2542">
        <w:rPr>
          <w:rFonts w:ascii="Consolas" w:eastAsia="Times New Roman" w:hAnsi="Consolas" w:cs="Consolas"/>
          <w:color w:val="D4D4D4"/>
          <w:sz w:val="21"/>
          <w:szCs w:val="21"/>
          <w:lang w:eastAsia="pt-BR"/>
        </w:rPr>
        <w:t>())</w:t>
      </w:r>
    </w:p>
    <w:p w14:paraId="2BC45B98"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6A9955"/>
          <w:sz w:val="21"/>
          <w:szCs w:val="21"/>
          <w:lang w:eastAsia="pt-BR"/>
        </w:rPr>
        <w:t>//dei o comando pra me dar uma resposta da minha requisição (nesse caso meus dados)</w:t>
      </w:r>
    </w:p>
    <w:p w14:paraId="26FAAD70"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gramStart"/>
      <w:r w:rsidRPr="003E2542">
        <w:rPr>
          <w:rFonts w:ascii="Consolas" w:eastAsia="Times New Roman" w:hAnsi="Consolas" w:cs="Consolas"/>
          <w:color w:val="D4D4D4"/>
          <w:sz w:val="21"/>
          <w:szCs w:val="21"/>
          <w:lang w:eastAsia="pt-BR"/>
        </w:rPr>
        <w:t>.</w:t>
      </w:r>
      <w:proofErr w:type="spellStart"/>
      <w:r w:rsidRPr="003E2542">
        <w:rPr>
          <w:rFonts w:ascii="Consolas" w:eastAsia="Times New Roman" w:hAnsi="Consolas" w:cs="Consolas"/>
          <w:color w:val="DCDCAA"/>
          <w:sz w:val="21"/>
          <w:szCs w:val="21"/>
          <w:lang w:eastAsia="pt-BR"/>
        </w:rPr>
        <w:t>then</w:t>
      </w:r>
      <w:proofErr w:type="spellEnd"/>
      <w:proofErr w:type="gramEnd"/>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9CDCFE"/>
          <w:sz w:val="21"/>
          <w:szCs w:val="21"/>
          <w:lang w:eastAsia="pt-BR"/>
        </w:rPr>
        <w:t>estados</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569CD6"/>
          <w:sz w:val="21"/>
          <w:szCs w:val="21"/>
          <w:lang w:eastAsia="pt-BR"/>
        </w:rPr>
        <w:t>=&gt;</w:t>
      </w:r>
      <w:r w:rsidRPr="003E2542">
        <w:rPr>
          <w:rFonts w:ascii="Consolas" w:eastAsia="Times New Roman" w:hAnsi="Consolas" w:cs="Consolas"/>
          <w:color w:val="D4D4D4"/>
          <w:sz w:val="21"/>
          <w:szCs w:val="21"/>
          <w:lang w:eastAsia="pt-BR"/>
        </w:rPr>
        <w:t> {</w:t>
      </w:r>
    </w:p>
    <w:p w14:paraId="79DC65A5"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spellStart"/>
      <w:r w:rsidRPr="003E2542">
        <w:rPr>
          <w:rFonts w:ascii="Consolas" w:eastAsia="Times New Roman" w:hAnsi="Consolas" w:cs="Consolas"/>
          <w:color w:val="569CD6"/>
          <w:sz w:val="21"/>
          <w:szCs w:val="21"/>
          <w:lang w:eastAsia="pt-BR"/>
        </w:rPr>
        <w:t>const</w:t>
      </w:r>
      <w:proofErr w:type="spellEnd"/>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4FC1FF"/>
          <w:sz w:val="21"/>
          <w:szCs w:val="21"/>
          <w:lang w:eastAsia="pt-BR"/>
        </w:rPr>
        <w:t>itens</w:t>
      </w:r>
      <w:r w:rsidRPr="003E2542">
        <w:rPr>
          <w:rFonts w:ascii="Consolas" w:eastAsia="Times New Roman" w:hAnsi="Consolas" w:cs="Consolas"/>
          <w:color w:val="D4D4D4"/>
          <w:sz w:val="21"/>
          <w:szCs w:val="21"/>
          <w:lang w:eastAsia="pt-BR"/>
        </w:rPr>
        <w:t> = </w:t>
      </w:r>
      <w:proofErr w:type="spellStart"/>
      <w:proofErr w:type="gramStart"/>
      <w:r w:rsidRPr="003E2542">
        <w:rPr>
          <w:rFonts w:ascii="Consolas" w:eastAsia="Times New Roman" w:hAnsi="Consolas" w:cs="Consolas"/>
          <w:color w:val="9CDCFE"/>
          <w:sz w:val="21"/>
          <w:szCs w:val="21"/>
          <w:lang w:eastAsia="pt-BR"/>
        </w:rPr>
        <w:t>estados</w:t>
      </w:r>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DCDCAA"/>
          <w:sz w:val="21"/>
          <w:szCs w:val="21"/>
          <w:lang w:eastAsia="pt-BR"/>
        </w:rPr>
        <w:t>reduce</w:t>
      </w:r>
      <w:proofErr w:type="spellEnd"/>
      <w:proofErr w:type="gramEnd"/>
      <w:r w:rsidRPr="003E2542">
        <w:rPr>
          <w:rFonts w:ascii="Consolas" w:eastAsia="Times New Roman" w:hAnsi="Consolas" w:cs="Consolas"/>
          <w:color w:val="D4D4D4"/>
          <w:sz w:val="21"/>
          <w:szCs w:val="21"/>
          <w:lang w:eastAsia="pt-BR"/>
        </w:rPr>
        <w:t>(</w:t>
      </w:r>
    </w:p>
    <w:p w14:paraId="1734617B"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9CDCFE"/>
          <w:sz w:val="21"/>
          <w:szCs w:val="21"/>
          <w:lang w:eastAsia="pt-BR"/>
        </w:rPr>
        <w:t>html</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9CDCFE"/>
          <w:sz w:val="21"/>
          <w:szCs w:val="21"/>
          <w:lang w:eastAsia="pt-BR"/>
        </w:rPr>
        <w:t>estado</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569CD6"/>
          <w:sz w:val="21"/>
          <w:szCs w:val="21"/>
          <w:lang w:eastAsia="pt-BR"/>
        </w:rPr>
        <w:t>=&gt;</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9CDCFE"/>
          <w:sz w:val="21"/>
          <w:szCs w:val="21"/>
          <w:lang w:eastAsia="pt-BR"/>
        </w:rPr>
        <w:t>html</w:t>
      </w:r>
      <w:r w:rsidRPr="003E2542">
        <w:rPr>
          <w:rFonts w:ascii="Consolas" w:eastAsia="Times New Roman" w:hAnsi="Consolas" w:cs="Consolas"/>
          <w:color w:val="D4D4D4"/>
          <w:sz w:val="21"/>
          <w:szCs w:val="21"/>
          <w:lang w:eastAsia="pt-BR"/>
        </w:rPr>
        <w:t> + </w:t>
      </w:r>
      <w:r w:rsidRPr="003E2542">
        <w:rPr>
          <w:rFonts w:ascii="Consolas" w:eastAsia="Times New Roman" w:hAnsi="Consolas" w:cs="Consolas"/>
          <w:color w:val="CE9178"/>
          <w:sz w:val="21"/>
          <w:szCs w:val="21"/>
          <w:lang w:eastAsia="pt-BR"/>
        </w:rPr>
        <w:t>`&lt;li&gt;</w:t>
      </w:r>
      <w:r w:rsidRPr="003E2542">
        <w:rPr>
          <w:rFonts w:ascii="Consolas" w:eastAsia="Times New Roman" w:hAnsi="Consolas" w:cs="Consolas"/>
          <w:color w:val="569CD6"/>
          <w:sz w:val="21"/>
          <w:szCs w:val="21"/>
          <w:lang w:eastAsia="pt-BR"/>
        </w:rPr>
        <w:t>${</w:t>
      </w:r>
      <w:proofErr w:type="gramStart"/>
      <w:r w:rsidRPr="003E2542">
        <w:rPr>
          <w:rFonts w:ascii="Consolas" w:eastAsia="Times New Roman" w:hAnsi="Consolas" w:cs="Consolas"/>
          <w:color w:val="9CDCFE"/>
          <w:sz w:val="21"/>
          <w:szCs w:val="21"/>
          <w:lang w:eastAsia="pt-BR"/>
        </w:rPr>
        <w:t>estado</w:t>
      </w:r>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9CDCFE"/>
          <w:sz w:val="21"/>
          <w:szCs w:val="21"/>
          <w:lang w:eastAsia="pt-BR"/>
        </w:rPr>
        <w:t>nome</w:t>
      </w:r>
      <w:proofErr w:type="gramEnd"/>
      <w:r w:rsidRPr="003E2542">
        <w:rPr>
          <w:rFonts w:ascii="Consolas" w:eastAsia="Times New Roman" w:hAnsi="Consolas" w:cs="Consolas"/>
          <w:color w:val="569CD6"/>
          <w:sz w:val="21"/>
          <w:szCs w:val="21"/>
          <w:lang w:eastAsia="pt-BR"/>
        </w:rPr>
        <w:t>}</w:t>
      </w:r>
      <w:r w:rsidRPr="003E2542">
        <w:rPr>
          <w:rFonts w:ascii="Consolas" w:eastAsia="Times New Roman" w:hAnsi="Consolas" w:cs="Consolas"/>
          <w:color w:val="CE9178"/>
          <w:sz w:val="21"/>
          <w:szCs w:val="21"/>
          <w:lang w:eastAsia="pt-BR"/>
        </w:rPr>
        <w:t>&lt;/li&gt;`</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CE9178"/>
          <w:sz w:val="21"/>
          <w:szCs w:val="21"/>
          <w:lang w:eastAsia="pt-BR"/>
        </w:rPr>
        <w:t>''</w:t>
      </w:r>
    </w:p>
    <w:p w14:paraId="4F8C6CF2"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
    <w:p w14:paraId="593C61C5"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p>
    <w:p w14:paraId="7C7FA4F2"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roofErr w:type="gramStart"/>
      <w:r w:rsidRPr="003E2542">
        <w:rPr>
          <w:rFonts w:ascii="Consolas" w:eastAsia="Times New Roman" w:hAnsi="Consolas" w:cs="Consolas"/>
          <w:color w:val="9CDCFE"/>
          <w:sz w:val="21"/>
          <w:szCs w:val="21"/>
          <w:lang w:eastAsia="pt-BR"/>
        </w:rPr>
        <w:t>document</w:t>
      </w:r>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9CDCFE"/>
          <w:sz w:val="21"/>
          <w:szCs w:val="21"/>
          <w:lang w:eastAsia="pt-BR"/>
        </w:rPr>
        <w:t>body</w:t>
      </w:r>
      <w:proofErr w:type="gramEnd"/>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DCDCAA"/>
          <w:sz w:val="21"/>
          <w:szCs w:val="21"/>
          <w:lang w:eastAsia="pt-BR"/>
        </w:rPr>
        <w:t>insertAdjacentHTML</w:t>
      </w:r>
      <w:r w:rsidRPr="003E2542">
        <w:rPr>
          <w:rFonts w:ascii="Consolas" w:eastAsia="Times New Roman" w:hAnsi="Consolas" w:cs="Consolas"/>
          <w:color w:val="D4D4D4"/>
          <w:sz w:val="21"/>
          <w:szCs w:val="21"/>
          <w:lang w:eastAsia="pt-BR"/>
        </w:rPr>
        <w:t>(</w:t>
      </w:r>
      <w:r w:rsidRPr="003E2542">
        <w:rPr>
          <w:rFonts w:ascii="Consolas" w:eastAsia="Times New Roman" w:hAnsi="Consolas" w:cs="Consolas"/>
          <w:color w:val="CE9178"/>
          <w:sz w:val="21"/>
          <w:szCs w:val="21"/>
          <w:lang w:eastAsia="pt-BR"/>
        </w:rPr>
        <w:t>'beforeeend'</w:t>
      </w: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CE9178"/>
          <w:sz w:val="21"/>
          <w:szCs w:val="21"/>
          <w:lang w:eastAsia="pt-BR"/>
        </w:rPr>
        <w:t>`&lt;ul&gt;</w:t>
      </w:r>
      <w:r w:rsidRPr="003E2542">
        <w:rPr>
          <w:rFonts w:ascii="Consolas" w:eastAsia="Times New Roman" w:hAnsi="Consolas" w:cs="Consolas"/>
          <w:color w:val="569CD6"/>
          <w:sz w:val="21"/>
          <w:szCs w:val="21"/>
          <w:lang w:eastAsia="pt-BR"/>
        </w:rPr>
        <w:t>${</w:t>
      </w:r>
      <w:r w:rsidRPr="003E2542">
        <w:rPr>
          <w:rFonts w:ascii="Consolas" w:eastAsia="Times New Roman" w:hAnsi="Consolas" w:cs="Consolas"/>
          <w:color w:val="4FC1FF"/>
          <w:sz w:val="21"/>
          <w:szCs w:val="21"/>
          <w:lang w:eastAsia="pt-BR"/>
        </w:rPr>
        <w:t>itens</w:t>
      </w:r>
      <w:r w:rsidRPr="003E2542">
        <w:rPr>
          <w:rFonts w:ascii="Consolas" w:eastAsia="Times New Roman" w:hAnsi="Consolas" w:cs="Consolas"/>
          <w:color w:val="569CD6"/>
          <w:sz w:val="21"/>
          <w:szCs w:val="21"/>
          <w:lang w:eastAsia="pt-BR"/>
        </w:rPr>
        <w:t>}</w:t>
      </w:r>
      <w:r w:rsidRPr="003E2542">
        <w:rPr>
          <w:rFonts w:ascii="Consolas" w:eastAsia="Times New Roman" w:hAnsi="Consolas" w:cs="Consolas"/>
          <w:color w:val="CE9178"/>
          <w:sz w:val="21"/>
          <w:szCs w:val="21"/>
          <w:lang w:eastAsia="pt-BR"/>
        </w:rPr>
        <w:t>&lt;/ul&gt;`</w:t>
      </w:r>
      <w:r w:rsidRPr="003E2542">
        <w:rPr>
          <w:rFonts w:ascii="Consolas" w:eastAsia="Times New Roman" w:hAnsi="Consolas" w:cs="Consolas"/>
          <w:color w:val="D4D4D4"/>
          <w:sz w:val="21"/>
          <w:szCs w:val="21"/>
          <w:lang w:eastAsia="pt-BR"/>
        </w:rPr>
        <w:t>)</w:t>
      </w:r>
    </w:p>
    <w:p w14:paraId="47E7C4B6"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p>
    <w:p w14:paraId="21724A11"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6A9955"/>
          <w:sz w:val="21"/>
          <w:szCs w:val="21"/>
          <w:lang w:eastAsia="pt-BR"/>
        </w:rPr>
        <w:t>//agora dei o comando para realizar algum trabalho com meus dados da resposta</w:t>
      </w:r>
    </w:p>
    <w:p w14:paraId="389040BF"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t>            </w:t>
      </w:r>
      <w:r w:rsidRPr="003E2542">
        <w:rPr>
          <w:rFonts w:ascii="Consolas" w:eastAsia="Times New Roman" w:hAnsi="Consolas" w:cs="Consolas"/>
          <w:color w:val="6A9955"/>
          <w:sz w:val="21"/>
          <w:szCs w:val="21"/>
          <w:lang w:eastAsia="pt-BR"/>
        </w:rPr>
        <w:t>//nesse caso to adicionando cada nome dos estados do meu json a uma lista no corpo do HTML da minha página</w:t>
      </w:r>
    </w:p>
    <w:p w14:paraId="1110BFAC" w14:textId="77777777" w:rsidR="003E2542" w:rsidRPr="003E2542" w:rsidRDefault="003E2542" w:rsidP="003E2542">
      <w:pPr>
        <w:shd w:val="clear" w:color="auto" w:fill="1E1E1E"/>
        <w:spacing w:after="0" w:line="285" w:lineRule="atLeast"/>
        <w:rPr>
          <w:rFonts w:ascii="Consolas" w:eastAsia="Times New Roman" w:hAnsi="Consolas" w:cs="Consolas"/>
          <w:color w:val="D4D4D4"/>
          <w:sz w:val="21"/>
          <w:szCs w:val="21"/>
          <w:lang w:eastAsia="pt-BR"/>
        </w:rPr>
      </w:pPr>
      <w:r w:rsidRPr="003E2542">
        <w:rPr>
          <w:rFonts w:ascii="Consolas" w:eastAsia="Times New Roman" w:hAnsi="Consolas" w:cs="Consolas"/>
          <w:color w:val="D4D4D4"/>
          <w:sz w:val="21"/>
          <w:szCs w:val="21"/>
          <w:lang w:eastAsia="pt-BR"/>
        </w:rPr>
        <w:lastRenderedPageBreak/>
        <w:t>    </w:t>
      </w:r>
      <w:r w:rsidRPr="003E2542">
        <w:rPr>
          <w:rFonts w:ascii="Consolas" w:eastAsia="Times New Roman" w:hAnsi="Consolas" w:cs="Consolas"/>
          <w:color w:val="808080"/>
          <w:sz w:val="21"/>
          <w:szCs w:val="21"/>
          <w:lang w:eastAsia="pt-BR"/>
        </w:rPr>
        <w:t>&lt;/</w:t>
      </w:r>
      <w:r w:rsidRPr="003E2542">
        <w:rPr>
          <w:rFonts w:ascii="Consolas" w:eastAsia="Times New Roman" w:hAnsi="Consolas" w:cs="Consolas"/>
          <w:color w:val="569CD6"/>
          <w:sz w:val="21"/>
          <w:szCs w:val="21"/>
          <w:lang w:eastAsia="pt-BR"/>
        </w:rPr>
        <w:t>script</w:t>
      </w:r>
      <w:r w:rsidRPr="003E2542">
        <w:rPr>
          <w:rFonts w:ascii="Consolas" w:eastAsia="Times New Roman" w:hAnsi="Consolas" w:cs="Consolas"/>
          <w:color w:val="808080"/>
          <w:sz w:val="21"/>
          <w:szCs w:val="21"/>
          <w:lang w:eastAsia="pt-BR"/>
        </w:rPr>
        <w:t>&gt;</w:t>
      </w:r>
    </w:p>
    <w:p w14:paraId="4A95EC9F" w14:textId="77777777" w:rsidR="0033551C" w:rsidRDefault="0033551C" w:rsidP="00493CCE">
      <w:pPr>
        <w:rPr>
          <w:sz w:val="24"/>
          <w:szCs w:val="24"/>
        </w:rPr>
      </w:pPr>
    </w:p>
    <w:p w14:paraId="74A36002" w14:textId="77777777" w:rsidR="00E05D3C" w:rsidRDefault="0004565F" w:rsidP="00493CCE">
      <w:pPr>
        <w:rPr>
          <w:sz w:val="24"/>
          <w:szCs w:val="24"/>
        </w:rPr>
      </w:pPr>
      <w:r>
        <w:rPr>
          <w:sz w:val="24"/>
          <w:szCs w:val="24"/>
        </w:rPr>
        <w:t xml:space="preserve">Vimos no exemplo acima para receber dados do servidor, requisição do tipo </w:t>
      </w:r>
      <w:r w:rsidRPr="006336B0">
        <w:rPr>
          <w:b/>
          <w:bCs/>
          <w:sz w:val="24"/>
          <w:szCs w:val="24"/>
          <w:highlight w:val="yellow"/>
        </w:rPr>
        <w:t>GET</w:t>
      </w:r>
      <w:r>
        <w:rPr>
          <w:sz w:val="24"/>
          <w:szCs w:val="24"/>
        </w:rPr>
        <w:t>.</w:t>
      </w:r>
    </w:p>
    <w:p w14:paraId="3AA71B2C" w14:textId="77777777" w:rsidR="0004565F" w:rsidRDefault="0004565F" w:rsidP="00493CCE">
      <w:pPr>
        <w:rPr>
          <w:sz w:val="24"/>
          <w:szCs w:val="24"/>
        </w:rPr>
      </w:pPr>
    </w:p>
    <w:p w14:paraId="37CA36EF" w14:textId="77777777" w:rsidR="0004565F" w:rsidRDefault="0004565F" w:rsidP="00493CCE">
      <w:pPr>
        <w:rPr>
          <w:sz w:val="24"/>
          <w:szCs w:val="24"/>
        </w:rPr>
      </w:pPr>
      <w:r>
        <w:rPr>
          <w:sz w:val="24"/>
          <w:szCs w:val="24"/>
        </w:rPr>
        <w:t xml:space="preserve">Agora vamos ver abaixo como usar o </w:t>
      </w:r>
      <w:proofErr w:type="spellStart"/>
      <w:r>
        <w:rPr>
          <w:sz w:val="24"/>
          <w:szCs w:val="24"/>
        </w:rPr>
        <w:t>Fetch</w:t>
      </w:r>
      <w:proofErr w:type="spellEnd"/>
      <w:r>
        <w:rPr>
          <w:sz w:val="24"/>
          <w:szCs w:val="24"/>
        </w:rPr>
        <w:t xml:space="preserve"> API para mandar dados para o servidor, requisição POST:</w:t>
      </w:r>
    </w:p>
    <w:p w14:paraId="63AA4165" w14:textId="77777777" w:rsidR="0004565F" w:rsidRDefault="000D4912" w:rsidP="00493CCE">
      <w:pPr>
        <w:rPr>
          <w:sz w:val="24"/>
          <w:szCs w:val="24"/>
        </w:rPr>
      </w:pPr>
      <w:r>
        <w:rPr>
          <w:sz w:val="24"/>
          <w:szCs w:val="24"/>
        </w:rPr>
        <w:t>Vamos fazer a submissão de um formulário a partir de um método FETCH:</w:t>
      </w:r>
    </w:p>
    <w:p w14:paraId="159B9FFA" w14:textId="77777777" w:rsidR="000D4912" w:rsidRDefault="008D0D61" w:rsidP="00493CCE">
      <w:pPr>
        <w:rPr>
          <w:sz w:val="24"/>
          <w:szCs w:val="24"/>
        </w:rPr>
      </w:pPr>
      <w:r>
        <w:rPr>
          <w:sz w:val="24"/>
          <w:szCs w:val="24"/>
        </w:rPr>
        <w:t>Mas antes para fazermos nossa requisição via FETCH do método Post precisamos fazer alguns ajustes no nosso arquivo de servidor:</w:t>
      </w:r>
    </w:p>
    <w:p w14:paraId="0E54FCF6"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6A9955"/>
          <w:sz w:val="21"/>
          <w:szCs w:val="21"/>
          <w:lang w:eastAsia="pt-BR"/>
        </w:rPr>
        <w:t>//requisição do tipo post no endpoint formulário (que é o mesmo nome da propriedade action do meu formulário lá no HTML)</w:t>
      </w:r>
    </w:p>
    <w:p w14:paraId="6D791340"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5F68AA">
        <w:rPr>
          <w:rFonts w:ascii="Consolas" w:eastAsia="Times New Roman" w:hAnsi="Consolas" w:cs="Consolas"/>
          <w:color w:val="4FC1FF"/>
          <w:sz w:val="21"/>
          <w:szCs w:val="21"/>
          <w:lang w:val="en-US" w:eastAsia="pt-BR"/>
        </w:rPr>
        <w:t>app</w:t>
      </w:r>
      <w:r w:rsidRPr="005F68AA">
        <w:rPr>
          <w:rFonts w:ascii="Consolas" w:eastAsia="Times New Roman" w:hAnsi="Consolas" w:cs="Consolas"/>
          <w:color w:val="D4D4D4"/>
          <w:sz w:val="21"/>
          <w:szCs w:val="21"/>
          <w:lang w:val="en-US" w:eastAsia="pt-BR"/>
        </w:rPr>
        <w:t>.</w:t>
      </w:r>
      <w:r w:rsidRPr="005F68AA">
        <w:rPr>
          <w:rFonts w:ascii="Consolas" w:eastAsia="Times New Roman" w:hAnsi="Consolas" w:cs="Consolas"/>
          <w:color w:val="DCDCAA"/>
          <w:sz w:val="21"/>
          <w:szCs w:val="21"/>
          <w:lang w:val="en-US" w:eastAsia="pt-BR"/>
        </w:rPr>
        <w:t>post</w:t>
      </w:r>
      <w:proofErr w:type="spellEnd"/>
      <w:r w:rsidRPr="005F68AA">
        <w:rPr>
          <w:rFonts w:ascii="Consolas" w:eastAsia="Times New Roman" w:hAnsi="Consolas" w:cs="Consolas"/>
          <w:color w:val="D4D4D4"/>
          <w:sz w:val="21"/>
          <w:szCs w:val="21"/>
          <w:lang w:val="en-US" w:eastAsia="pt-BR"/>
        </w:rPr>
        <w:t>(</w:t>
      </w:r>
      <w:proofErr w:type="gramEnd"/>
      <w:r w:rsidRPr="005F68AA">
        <w:rPr>
          <w:rFonts w:ascii="Consolas" w:eastAsia="Times New Roman" w:hAnsi="Consolas" w:cs="Consolas"/>
          <w:color w:val="CE9178"/>
          <w:sz w:val="21"/>
          <w:szCs w:val="21"/>
          <w:lang w:val="en-US" w:eastAsia="pt-BR"/>
        </w:rPr>
        <w:t>'/</w:t>
      </w:r>
      <w:proofErr w:type="spellStart"/>
      <w:r w:rsidRPr="005F68AA">
        <w:rPr>
          <w:rFonts w:ascii="Consolas" w:eastAsia="Times New Roman" w:hAnsi="Consolas" w:cs="Consolas"/>
          <w:color w:val="CE9178"/>
          <w:sz w:val="21"/>
          <w:szCs w:val="21"/>
          <w:lang w:val="en-US" w:eastAsia="pt-BR"/>
        </w:rPr>
        <w:t>formulario</w:t>
      </w:r>
      <w:proofErr w:type="spellEnd"/>
      <w:r w:rsidRPr="005F68AA">
        <w:rPr>
          <w:rFonts w:ascii="Consolas" w:eastAsia="Times New Roman" w:hAnsi="Consolas" w:cs="Consolas"/>
          <w:color w:val="CE9178"/>
          <w:sz w:val="21"/>
          <w:szCs w:val="21"/>
          <w:lang w:val="en-US" w:eastAsia="pt-BR"/>
        </w:rPr>
        <w:t>'</w:t>
      </w: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9CDCFE"/>
          <w:sz w:val="21"/>
          <w:szCs w:val="21"/>
          <w:lang w:val="en-US" w:eastAsia="pt-BR"/>
        </w:rPr>
        <w:t>req</w:t>
      </w: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9CDCFE"/>
          <w:sz w:val="21"/>
          <w:szCs w:val="21"/>
          <w:lang w:val="en-US" w:eastAsia="pt-BR"/>
        </w:rPr>
        <w:t>res</w:t>
      </w: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569CD6"/>
          <w:sz w:val="21"/>
          <w:szCs w:val="21"/>
          <w:lang w:val="en-US" w:eastAsia="pt-BR"/>
        </w:rPr>
        <w:t>=&gt;</w:t>
      </w:r>
      <w:r w:rsidRPr="005F68AA">
        <w:rPr>
          <w:rFonts w:ascii="Consolas" w:eastAsia="Times New Roman" w:hAnsi="Consolas" w:cs="Consolas"/>
          <w:color w:val="D4D4D4"/>
          <w:sz w:val="21"/>
          <w:szCs w:val="21"/>
          <w:lang w:val="en-US" w:eastAsia="pt-BR"/>
        </w:rPr>
        <w:t> {</w:t>
      </w:r>
    </w:p>
    <w:p w14:paraId="58E46CB1"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6A9955"/>
          <w:sz w:val="21"/>
          <w:szCs w:val="21"/>
          <w:lang w:eastAsia="pt-BR"/>
        </w:rPr>
        <w:t>//lembrando que tenho que ter o comando que coloquei acima pra dar certo</w:t>
      </w:r>
    </w:p>
    <w:p w14:paraId="4E2AB89D"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    </w:t>
      </w:r>
      <w:r w:rsidRPr="005F68AA">
        <w:rPr>
          <w:rFonts w:ascii="Consolas" w:eastAsia="Times New Roman" w:hAnsi="Consolas" w:cs="Consolas"/>
          <w:color w:val="6A9955"/>
          <w:sz w:val="21"/>
          <w:szCs w:val="21"/>
          <w:lang w:eastAsia="pt-BR"/>
        </w:rPr>
        <w:t>//é o comando bodyParser, que vai pegar os dados da requisição e transformar em um json</w:t>
      </w:r>
    </w:p>
    <w:p w14:paraId="57F9319B"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    </w:t>
      </w:r>
      <w:r w:rsidRPr="005F68AA">
        <w:rPr>
          <w:rFonts w:ascii="Consolas" w:eastAsia="Times New Roman" w:hAnsi="Consolas" w:cs="Consolas"/>
          <w:color w:val="6A9955"/>
          <w:sz w:val="21"/>
          <w:szCs w:val="21"/>
          <w:lang w:eastAsia="pt-BR"/>
        </w:rPr>
        <w:t>//</w:t>
      </w:r>
      <w:proofErr w:type="gramStart"/>
      <w:r w:rsidRPr="005F68AA">
        <w:rPr>
          <w:rFonts w:ascii="Consolas" w:eastAsia="Times New Roman" w:hAnsi="Consolas" w:cs="Consolas"/>
          <w:color w:val="6A9955"/>
          <w:sz w:val="21"/>
          <w:szCs w:val="21"/>
          <w:lang w:eastAsia="pt-BR"/>
        </w:rPr>
        <w:t>app.use(</w:t>
      </w:r>
      <w:proofErr w:type="gramEnd"/>
      <w:r w:rsidRPr="005F68AA">
        <w:rPr>
          <w:rFonts w:ascii="Consolas" w:eastAsia="Times New Roman" w:hAnsi="Consolas" w:cs="Consolas"/>
          <w:color w:val="6A9955"/>
          <w:sz w:val="21"/>
          <w:szCs w:val="21"/>
          <w:lang w:eastAsia="pt-BR"/>
        </w:rPr>
        <w:t>bodyParser.urlencoded({extended: true})) - para dados vindo de formulários</w:t>
      </w:r>
    </w:p>
    <w:p w14:paraId="0DF0E798"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    </w:t>
      </w:r>
      <w:r w:rsidRPr="005F68AA">
        <w:rPr>
          <w:rFonts w:ascii="Consolas" w:eastAsia="Times New Roman" w:hAnsi="Consolas" w:cs="Consolas"/>
          <w:color w:val="6A9955"/>
          <w:sz w:val="21"/>
          <w:szCs w:val="21"/>
          <w:lang w:eastAsia="pt-BR"/>
        </w:rPr>
        <w:t>//</w:t>
      </w:r>
      <w:proofErr w:type="spellStart"/>
      <w:proofErr w:type="gramStart"/>
      <w:r w:rsidRPr="005F68AA">
        <w:rPr>
          <w:rFonts w:ascii="Consolas" w:eastAsia="Times New Roman" w:hAnsi="Consolas" w:cs="Consolas"/>
          <w:color w:val="6A9955"/>
          <w:sz w:val="21"/>
          <w:szCs w:val="21"/>
          <w:lang w:eastAsia="pt-BR"/>
        </w:rPr>
        <w:t>app.use</w:t>
      </w:r>
      <w:proofErr w:type="spellEnd"/>
      <w:r w:rsidRPr="005F68AA">
        <w:rPr>
          <w:rFonts w:ascii="Consolas" w:eastAsia="Times New Roman" w:hAnsi="Consolas" w:cs="Consolas"/>
          <w:color w:val="6A9955"/>
          <w:sz w:val="21"/>
          <w:szCs w:val="21"/>
          <w:lang w:eastAsia="pt-BR"/>
        </w:rPr>
        <w:t>(</w:t>
      </w:r>
      <w:proofErr w:type="spellStart"/>
      <w:proofErr w:type="gramEnd"/>
      <w:r w:rsidRPr="005F68AA">
        <w:rPr>
          <w:rFonts w:ascii="Consolas" w:eastAsia="Times New Roman" w:hAnsi="Consolas" w:cs="Consolas"/>
          <w:color w:val="6A9955"/>
          <w:sz w:val="21"/>
          <w:szCs w:val="21"/>
          <w:lang w:eastAsia="pt-BR"/>
        </w:rPr>
        <w:t>bodyParser.json</w:t>
      </w:r>
      <w:proofErr w:type="spellEnd"/>
      <w:r w:rsidRPr="005F68AA">
        <w:rPr>
          <w:rFonts w:ascii="Consolas" w:eastAsia="Times New Roman" w:hAnsi="Consolas" w:cs="Consolas"/>
          <w:color w:val="6A9955"/>
          <w:sz w:val="21"/>
          <w:szCs w:val="21"/>
          <w:lang w:eastAsia="pt-BR"/>
        </w:rPr>
        <w:t>()) - para dados vindo de objetos</w:t>
      </w:r>
    </w:p>
    <w:p w14:paraId="6DF1755A"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    </w:t>
      </w:r>
    </w:p>
    <w:p w14:paraId="632FF44E"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val="en-US" w:eastAsia="pt-BR"/>
        </w:rPr>
      </w:pPr>
      <w:r w:rsidRPr="005F68AA">
        <w:rPr>
          <w:rFonts w:ascii="Consolas" w:eastAsia="Times New Roman" w:hAnsi="Consolas" w:cs="Consolas"/>
          <w:color w:val="D4D4D4"/>
          <w:sz w:val="21"/>
          <w:szCs w:val="21"/>
          <w:lang w:eastAsia="pt-BR"/>
        </w:rPr>
        <w:t>    </w:t>
      </w:r>
      <w:proofErr w:type="spellStart"/>
      <w:proofErr w:type="gramStart"/>
      <w:r w:rsidRPr="005F68AA">
        <w:rPr>
          <w:rFonts w:ascii="Consolas" w:eastAsia="Times New Roman" w:hAnsi="Consolas" w:cs="Consolas"/>
          <w:color w:val="9CDCFE"/>
          <w:sz w:val="21"/>
          <w:szCs w:val="21"/>
          <w:lang w:val="en-US" w:eastAsia="pt-BR"/>
        </w:rPr>
        <w:t>res</w:t>
      </w:r>
      <w:r w:rsidRPr="005F68AA">
        <w:rPr>
          <w:rFonts w:ascii="Consolas" w:eastAsia="Times New Roman" w:hAnsi="Consolas" w:cs="Consolas"/>
          <w:color w:val="D4D4D4"/>
          <w:sz w:val="21"/>
          <w:szCs w:val="21"/>
          <w:lang w:val="en-US" w:eastAsia="pt-BR"/>
        </w:rPr>
        <w:t>.</w:t>
      </w:r>
      <w:r w:rsidRPr="005F68AA">
        <w:rPr>
          <w:rFonts w:ascii="Consolas" w:eastAsia="Times New Roman" w:hAnsi="Consolas" w:cs="Consolas"/>
          <w:color w:val="DCDCAA"/>
          <w:sz w:val="21"/>
          <w:szCs w:val="21"/>
          <w:lang w:val="en-US" w:eastAsia="pt-BR"/>
        </w:rPr>
        <w:t>send</w:t>
      </w:r>
      <w:proofErr w:type="spellEnd"/>
      <w:proofErr w:type="gramEnd"/>
      <w:r w:rsidRPr="005F68AA">
        <w:rPr>
          <w:rFonts w:ascii="Consolas" w:eastAsia="Times New Roman" w:hAnsi="Consolas" w:cs="Consolas"/>
          <w:color w:val="D4D4D4"/>
          <w:sz w:val="21"/>
          <w:szCs w:val="21"/>
          <w:lang w:val="en-US" w:eastAsia="pt-BR"/>
        </w:rPr>
        <w:t>({</w:t>
      </w:r>
    </w:p>
    <w:p w14:paraId="41BC42DB"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val="en-US" w:eastAsia="pt-BR"/>
        </w:rPr>
      </w:pPr>
      <w:r w:rsidRPr="005F68AA">
        <w:rPr>
          <w:rFonts w:ascii="Consolas" w:eastAsia="Times New Roman" w:hAnsi="Consolas" w:cs="Consolas"/>
          <w:color w:val="D4D4D4"/>
          <w:sz w:val="21"/>
          <w:szCs w:val="21"/>
          <w:lang w:val="en-US" w:eastAsia="pt-BR"/>
        </w:rPr>
        <w:t>        ...</w:t>
      </w:r>
      <w:proofErr w:type="spellStart"/>
      <w:proofErr w:type="gramStart"/>
      <w:r w:rsidRPr="005F68AA">
        <w:rPr>
          <w:rFonts w:ascii="Consolas" w:eastAsia="Times New Roman" w:hAnsi="Consolas" w:cs="Consolas"/>
          <w:color w:val="9CDCFE"/>
          <w:sz w:val="21"/>
          <w:szCs w:val="21"/>
          <w:lang w:val="en-US" w:eastAsia="pt-BR"/>
        </w:rPr>
        <w:t>req</w:t>
      </w:r>
      <w:r w:rsidRPr="005F68AA">
        <w:rPr>
          <w:rFonts w:ascii="Consolas" w:eastAsia="Times New Roman" w:hAnsi="Consolas" w:cs="Consolas"/>
          <w:color w:val="D4D4D4"/>
          <w:sz w:val="21"/>
          <w:szCs w:val="21"/>
          <w:lang w:val="en-US" w:eastAsia="pt-BR"/>
        </w:rPr>
        <w:t>.</w:t>
      </w:r>
      <w:r w:rsidRPr="005F68AA">
        <w:rPr>
          <w:rFonts w:ascii="Consolas" w:eastAsia="Times New Roman" w:hAnsi="Consolas" w:cs="Consolas"/>
          <w:color w:val="9CDCFE"/>
          <w:sz w:val="21"/>
          <w:szCs w:val="21"/>
          <w:lang w:val="en-US" w:eastAsia="pt-BR"/>
        </w:rPr>
        <w:t>body</w:t>
      </w:r>
      <w:proofErr w:type="spellEnd"/>
      <w:proofErr w:type="gramEnd"/>
      <w:r w:rsidRPr="005F68AA">
        <w:rPr>
          <w:rFonts w:ascii="Consolas" w:eastAsia="Times New Roman" w:hAnsi="Consolas" w:cs="Consolas"/>
          <w:color w:val="D4D4D4"/>
          <w:sz w:val="21"/>
          <w:szCs w:val="21"/>
          <w:lang w:val="en-US" w:eastAsia="pt-BR"/>
        </w:rPr>
        <w:t>,</w:t>
      </w:r>
    </w:p>
    <w:p w14:paraId="6E5DA253"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val="en-US" w:eastAsia="pt-BR"/>
        </w:rPr>
      </w:pP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9CDCFE"/>
          <w:sz w:val="21"/>
          <w:szCs w:val="21"/>
          <w:lang w:val="en-US" w:eastAsia="pt-BR"/>
        </w:rPr>
        <w:t>id:</w:t>
      </w: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B5CEA8"/>
          <w:sz w:val="21"/>
          <w:szCs w:val="21"/>
          <w:lang w:val="en-US" w:eastAsia="pt-BR"/>
        </w:rPr>
        <w:t>1</w:t>
      </w:r>
    </w:p>
    <w:p w14:paraId="19293108"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val="en-US" w:eastAsia="pt-BR"/>
        </w:rPr>
        <w:t>        </w:t>
      </w:r>
      <w:r w:rsidRPr="005F68AA">
        <w:rPr>
          <w:rFonts w:ascii="Consolas" w:eastAsia="Times New Roman" w:hAnsi="Consolas" w:cs="Consolas"/>
          <w:color w:val="6A9955"/>
          <w:sz w:val="21"/>
          <w:szCs w:val="21"/>
          <w:lang w:eastAsia="pt-BR"/>
        </w:rPr>
        <w:t>//após eu fazer a requisição do tipo post no servidor, eu trago como resposta tudo que está no corpo da requisição e um id</w:t>
      </w:r>
    </w:p>
    <w:p w14:paraId="5C4AC284"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    })</w:t>
      </w:r>
    </w:p>
    <w:p w14:paraId="3B152E26" w14:textId="77777777" w:rsidR="005F68AA" w:rsidRPr="005F68AA" w:rsidRDefault="005F68AA" w:rsidP="005F68AA">
      <w:pPr>
        <w:shd w:val="clear" w:color="auto" w:fill="1E1E1E"/>
        <w:spacing w:after="0" w:line="285" w:lineRule="atLeast"/>
        <w:rPr>
          <w:rFonts w:ascii="Consolas" w:eastAsia="Times New Roman" w:hAnsi="Consolas" w:cs="Consolas"/>
          <w:color w:val="D4D4D4"/>
          <w:sz w:val="21"/>
          <w:szCs w:val="21"/>
          <w:lang w:eastAsia="pt-BR"/>
        </w:rPr>
      </w:pPr>
      <w:r w:rsidRPr="005F68AA">
        <w:rPr>
          <w:rFonts w:ascii="Consolas" w:eastAsia="Times New Roman" w:hAnsi="Consolas" w:cs="Consolas"/>
          <w:color w:val="D4D4D4"/>
          <w:sz w:val="21"/>
          <w:szCs w:val="21"/>
          <w:lang w:eastAsia="pt-BR"/>
        </w:rPr>
        <w:t>})</w:t>
      </w:r>
    </w:p>
    <w:p w14:paraId="36984CBC" w14:textId="77777777" w:rsidR="008D0D61" w:rsidRDefault="008D0D61" w:rsidP="00493CCE">
      <w:pPr>
        <w:rPr>
          <w:sz w:val="24"/>
          <w:szCs w:val="24"/>
        </w:rPr>
      </w:pPr>
    </w:p>
    <w:p w14:paraId="0BC4957A" w14:textId="77777777" w:rsidR="00711EFA" w:rsidRDefault="00711EFA" w:rsidP="00493CCE">
      <w:pPr>
        <w:rPr>
          <w:sz w:val="24"/>
          <w:szCs w:val="24"/>
        </w:rPr>
      </w:pPr>
      <w:r>
        <w:rPr>
          <w:sz w:val="24"/>
          <w:szCs w:val="24"/>
        </w:rPr>
        <w:t>Com essas alterações feitas no arquivo de servidor, eu agora vou começar a implementar minha requisição na minha página:</w:t>
      </w:r>
    </w:p>
    <w:p w14:paraId="0FA7203F"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808080"/>
          <w:sz w:val="21"/>
          <w:szCs w:val="21"/>
          <w:lang w:eastAsia="pt-BR"/>
        </w:rPr>
        <w:t>&lt;</w:t>
      </w:r>
      <w:r w:rsidRPr="002132E3">
        <w:rPr>
          <w:rFonts w:ascii="Consolas" w:eastAsia="Times New Roman" w:hAnsi="Consolas" w:cs="Consolas"/>
          <w:color w:val="569CD6"/>
          <w:sz w:val="21"/>
          <w:szCs w:val="21"/>
          <w:lang w:eastAsia="pt-BR"/>
        </w:rPr>
        <w:t>body</w:t>
      </w:r>
      <w:r w:rsidRPr="002132E3">
        <w:rPr>
          <w:rFonts w:ascii="Consolas" w:eastAsia="Times New Roman" w:hAnsi="Consolas" w:cs="Consolas"/>
          <w:color w:val="D4D4D4"/>
          <w:sz w:val="21"/>
          <w:szCs w:val="21"/>
          <w:lang w:eastAsia="pt-BR"/>
        </w:rPr>
        <w:t> </w:t>
      </w:r>
      <w:proofErr w:type="spellStart"/>
      <w:r w:rsidRPr="002132E3">
        <w:rPr>
          <w:rFonts w:ascii="Consolas" w:eastAsia="Times New Roman" w:hAnsi="Consolas" w:cs="Consolas"/>
          <w:color w:val="9CDCFE"/>
          <w:sz w:val="21"/>
          <w:szCs w:val="21"/>
          <w:lang w:eastAsia="pt-BR"/>
        </w:rPr>
        <w:t>class</w:t>
      </w:r>
      <w:proofErr w:type="spellEnd"/>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CE9178"/>
          <w:sz w:val="21"/>
          <w:szCs w:val="21"/>
          <w:lang w:eastAsia="pt-BR"/>
        </w:rPr>
        <w:t>"</w:t>
      </w:r>
      <w:proofErr w:type="spellStart"/>
      <w:r w:rsidRPr="002132E3">
        <w:rPr>
          <w:rFonts w:ascii="Consolas" w:eastAsia="Times New Roman" w:hAnsi="Consolas" w:cs="Consolas"/>
          <w:color w:val="CE9178"/>
          <w:sz w:val="21"/>
          <w:szCs w:val="21"/>
          <w:lang w:eastAsia="pt-BR"/>
        </w:rPr>
        <w:t>conteudo</w:t>
      </w:r>
      <w:proofErr w:type="spellEnd"/>
      <w:r w:rsidRPr="002132E3">
        <w:rPr>
          <w:rFonts w:ascii="Consolas" w:eastAsia="Times New Roman" w:hAnsi="Consolas" w:cs="Consolas"/>
          <w:color w:val="CE9178"/>
          <w:sz w:val="21"/>
          <w:szCs w:val="21"/>
          <w:lang w:eastAsia="pt-BR"/>
        </w:rPr>
        <w:t> </w:t>
      </w:r>
      <w:proofErr w:type="spellStart"/>
      <w:r w:rsidRPr="002132E3">
        <w:rPr>
          <w:rFonts w:ascii="Consolas" w:eastAsia="Times New Roman" w:hAnsi="Consolas" w:cs="Consolas"/>
          <w:color w:val="CE9178"/>
          <w:sz w:val="21"/>
          <w:szCs w:val="21"/>
          <w:lang w:eastAsia="pt-BR"/>
        </w:rPr>
        <w:t>exercicio</w:t>
      </w:r>
      <w:proofErr w:type="spellEnd"/>
      <w:r w:rsidRPr="002132E3">
        <w:rPr>
          <w:rFonts w:ascii="Consolas" w:eastAsia="Times New Roman" w:hAnsi="Consolas" w:cs="Consolas"/>
          <w:color w:val="CE9178"/>
          <w:sz w:val="21"/>
          <w:szCs w:val="21"/>
          <w:lang w:eastAsia="pt-BR"/>
        </w:rPr>
        <w:t>"</w:t>
      </w:r>
      <w:r w:rsidRPr="002132E3">
        <w:rPr>
          <w:rFonts w:ascii="Consolas" w:eastAsia="Times New Roman" w:hAnsi="Consolas" w:cs="Consolas"/>
          <w:color w:val="808080"/>
          <w:sz w:val="21"/>
          <w:szCs w:val="21"/>
          <w:lang w:eastAsia="pt-BR"/>
        </w:rPr>
        <w:t>&gt;</w:t>
      </w:r>
    </w:p>
    <w:p w14:paraId="198CC9D6"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808080"/>
          <w:sz w:val="21"/>
          <w:szCs w:val="21"/>
          <w:lang w:eastAsia="pt-BR"/>
        </w:rPr>
        <w:t>&lt;</w:t>
      </w:r>
      <w:r w:rsidRPr="002132E3">
        <w:rPr>
          <w:rFonts w:ascii="Consolas" w:eastAsia="Times New Roman" w:hAnsi="Consolas" w:cs="Consolas"/>
          <w:color w:val="569CD6"/>
          <w:sz w:val="21"/>
          <w:szCs w:val="21"/>
          <w:lang w:eastAsia="pt-BR"/>
        </w:rPr>
        <w:t>h1</w:t>
      </w:r>
      <w:r w:rsidRPr="002132E3">
        <w:rPr>
          <w:rFonts w:ascii="Consolas" w:eastAsia="Times New Roman" w:hAnsi="Consolas" w:cs="Consolas"/>
          <w:color w:val="808080"/>
          <w:sz w:val="21"/>
          <w:szCs w:val="21"/>
          <w:lang w:eastAsia="pt-BR"/>
        </w:rPr>
        <w:t>&gt;</w:t>
      </w:r>
      <w:r w:rsidRPr="002132E3">
        <w:rPr>
          <w:rFonts w:ascii="Consolas" w:eastAsia="Times New Roman" w:hAnsi="Consolas" w:cs="Consolas"/>
          <w:color w:val="D4D4D4"/>
          <w:sz w:val="21"/>
          <w:szCs w:val="21"/>
          <w:lang w:eastAsia="pt-BR"/>
        </w:rPr>
        <w:t>Formulário Via </w:t>
      </w:r>
      <w:proofErr w:type="spellStart"/>
      <w:r w:rsidRPr="002132E3">
        <w:rPr>
          <w:rFonts w:ascii="Consolas" w:eastAsia="Times New Roman" w:hAnsi="Consolas" w:cs="Consolas"/>
          <w:color w:val="D4D4D4"/>
          <w:sz w:val="21"/>
          <w:szCs w:val="21"/>
          <w:lang w:eastAsia="pt-BR"/>
        </w:rPr>
        <w:t>Fetch</w:t>
      </w:r>
      <w:proofErr w:type="spellEnd"/>
      <w:r w:rsidRPr="002132E3">
        <w:rPr>
          <w:rFonts w:ascii="Consolas" w:eastAsia="Times New Roman" w:hAnsi="Consolas" w:cs="Consolas"/>
          <w:color w:val="808080"/>
          <w:sz w:val="21"/>
          <w:szCs w:val="21"/>
          <w:lang w:eastAsia="pt-BR"/>
        </w:rPr>
        <w:t>&lt;/</w:t>
      </w:r>
      <w:r w:rsidRPr="002132E3">
        <w:rPr>
          <w:rFonts w:ascii="Consolas" w:eastAsia="Times New Roman" w:hAnsi="Consolas" w:cs="Consolas"/>
          <w:color w:val="569CD6"/>
          <w:sz w:val="21"/>
          <w:szCs w:val="21"/>
          <w:lang w:eastAsia="pt-BR"/>
        </w:rPr>
        <w:t>h1</w:t>
      </w:r>
      <w:r w:rsidRPr="002132E3">
        <w:rPr>
          <w:rFonts w:ascii="Consolas" w:eastAsia="Times New Roman" w:hAnsi="Consolas" w:cs="Consolas"/>
          <w:color w:val="808080"/>
          <w:sz w:val="21"/>
          <w:szCs w:val="21"/>
          <w:lang w:eastAsia="pt-BR"/>
        </w:rPr>
        <w:t>&gt;</w:t>
      </w:r>
    </w:p>
    <w:p w14:paraId="4927CC04"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form</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name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w:t>
      </w:r>
      <w:proofErr w:type="spellStart"/>
      <w:r w:rsidRPr="002132E3">
        <w:rPr>
          <w:rFonts w:ascii="Consolas" w:eastAsia="Times New Roman" w:hAnsi="Consolas" w:cs="Consolas"/>
          <w:color w:val="CE9178"/>
          <w:sz w:val="21"/>
          <w:szCs w:val="21"/>
          <w:lang w:val="en-US" w:eastAsia="pt-BR"/>
        </w:rPr>
        <w:t>usuarioForm</w:t>
      </w:r>
      <w:proofErr w:type="spellEnd"/>
      <w:r w:rsidRPr="002132E3">
        <w:rPr>
          <w:rFonts w:ascii="Consolas" w:eastAsia="Times New Roman" w:hAnsi="Consolas" w:cs="Consolas"/>
          <w:color w:val="CE9178"/>
          <w:sz w:val="21"/>
          <w:szCs w:val="21"/>
          <w:lang w:val="en-US" w:eastAsia="pt-BR"/>
        </w:rPr>
        <w: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action</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w:t>
      </w:r>
      <w:proofErr w:type="spellStart"/>
      <w:r w:rsidRPr="002132E3">
        <w:rPr>
          <w:rFonts w:ascii="Consolas" w:eastAsia="Times New Roman" w:hAnsi="Consolas" w:cs="Consolas"/>
          <w:color w:val="CE9178"/>
          <w:sz w:val="21"/>
          <w:szCs w:val="21"/>
          <w:lang w:val="en-US" w:eastAsia="pt-BR"/>
        </w:rPr>
        <w:t>formulario</w:t>
      </w:r>
      <w:proofErr w:type="spellEnd"/>
      <w:r w:rsidRPr="002132E3">
        <w:rPr>
          <w:rFonts w:ascii="Consolas" w:eastAsia="Times New Roman" w:hAnsi="Consolas" w:cs="Consolas"/>
          <w:color w:val="CE9178"/>
          <w:sz w:val="21"/>
          <w:szCs w:val="21"/>
          <w:lang w:val="en-US" w:eastAsia="pt-BR"/>
        </w:rPr>
        <w: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method</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"post"</w:t>
      </w:r>
      <w:r w:rsidRPr="002132E3">
        <w:rPr>
          <w:rFonts w:ascii="Consolas" w:eastAsia="Times New Roman" w:hAnsi="Consolas" w:cs="Consolas"/>
          <w:color w:val="808080"/>
          <w:sz w:val="21"/>
          <w:szCs w:val="21"/>
          <w:lang w:val="en-US" w:eastAsia="pt-BR"/>
        </w:rPr>
        <w:t>&gt;</w:t>
      </w:r>
    </w:p>
    <w:p w14:paraId="16CA94EA"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input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type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"text"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name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w:t>
      </w:r>
      <w:proofErr w:type="spellStart"/>
      <w:r w:rsidRPr="002132E3">
        <w:rPr>
          <w:rFonts w:ascii="Consolas" w:eastAsia="Times New Roman" w:hAnsi="Consolas" w:cs="Consolas"/>
          <w:color w:val="CE9178"/>
          <w:sz w:val="21"/>
          <w:szCs w:val="21"/>
          <w:lang w:val="en-US" w:eastAsia="pt-BR"/>
        </w:rPr>
        <w:t>nome</w:t>
      </w:r>
      <w:proofErr w:type="spellEnd"/>
      <w:r w:rsidRPr="002132E3">
        <w:rPr>
          <w:rFonts w:ascii="Consolas" w:eastAsia="Times New Roman" w:hAnsi="Consolas" w:cs="Consolas"/>
          <w:color w:val="CE9178"/>
          <w:sz w:val="21"/>
          <w:szCs w:val="21"/>
          <w:lang w:val="en-US" w:eastAsia="pt-BR"/>
        </w:rPr>
        <w: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placeholder</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"Nome..."</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/&gt;</w:t>
      </w:r>
    </w:p>
    <w:p w14:paraId="74BF983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input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type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"text"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name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"sobrenome"</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placeholder</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"Sobrenome..."</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/&gt;</w:t>
      </w:r>
    </w:p>
    <w:p w14:paraId="753F738F"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button</w:t>
      </w:r>
      <w:r w:rsidRPr="002132E3">
        <w:rPr>
          <w:rFonts w:ascii="Consolas" w:eastAsia="Times New Roman" w:hAnsi="Consolas" w:cs="Consolas"/>
          <w:color w:val="808080"/>
          <w:sz w:val="21"/>
          <w:szCs w:val="21"/>
          <w:lang w:val="en-US" w:eastAsia="pt-BR"/>
        </w:rPr>
        <w:t>&gt;</w:t>
      </w:r>
      <w:proofErr w:type="spellStart"/>
      <w:r w:rsidRPr="002132E3">
        <w:rPr>
          <w:rFonts w:ascii="Consolas" w:eastAsia="Times New Roman" w:hAnsi="Consolas" w:cs="Consolas"/>
          <w:color w:val="D4D4D4"/>
          <w:sz w:val="21"/>
          <w:szCs w:val="21"/>
          <w:lang w:val="en-US" w:eastAsia="pt-BR"/>
        </w:rPr>
        <w:t>Salvar</w:t>
      </w:r>
      <w:proofErr w:type="spellEnd"/>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button</w:t>
      </w:r>
      <w:r w:rsidRPr="002132E3">
        <w:rPr>
          <w:rFonts w:ascii="Consolas" w:eastAsia="Times New Roman" w:hAnsi="Consolas" w:cs="Consolas"/>
          <w:color w:val="808080"/>
          <w:sz w:val="21"/>
          <w:szCs w:val="21"/>
          <w:lang w:val="en-US" w:eastAsia="pt-BR"/>
        </w:rPr>
        <w:t>&gt;</w:t>
      </w:r>
    </w:p>
    <w:p w14:paraId="1E411F46"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form</w:t>
      </w:r>
      <w:r w:rsidRPr="002132E3">
        <w:rPr>
          <w:rFonts w:ascii="Consolas" w:eastAsia="Times New Roman" w:hAnsi="Consolas" w:cs="Consolas"/>
          <w:color w:val="808080"/>
          <w:sz w:val="21"/>
          <w:szCs w:val="21"/>
          <w:lang w:val="en-US" w:eastAsia="pt-BR"/>
        </w:rPr>
        <w:t>&gt;</w:t>
      </w:r>
    </w:p>
    <w:p w14:paraId="435990AE"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val="en-US" w:eastAsia="pt-BR"/>
        </w:rPr>
        <w:t>&lt;</w:t>
      </w:r>
      <w:r w:rsidRPr="002132E3">
        <w:rPr>
          <w:rFonts w:ascii="Consolas" w:eastAsia="Times New Roman" w:hAnsi="Consolas" w:cs="Consolas"/>
          <w:color w:val="569CD6"/>
          <w:sz w:val="21"/>
          <w:szCs w:val="21"/>
          <w:lang w:val="en-US" w:eastAsia="pt-BR"/>
        </w:rPr>
        <w:t>div</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id</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w:t>
      </w:r>
      <w:proofErr w:type="spellStart"/>
      <w:r w:rsidRPr="002132E3">
        <w:rPr>
          <w:rFonts w:ascii="Consolas" w:eastAsia="Times New Roman" w:hAnsi="Consolas" w:cs="Consolas"/>
          <w:color w:val="CE9178"/>
          <w:sz w:val="21"/>
          <w:szCs w:val="21"/>
          <w:lang w:val="en-US" w:eastAsia="pt-BR"/>
        </w:rPr>
        <w:t>resultado</w:t>
      </w:r>
      <w:proofErr w:type="spellEnd"/>
      <w:r w:rsidRPr="002132E3">
        <w:rPr>
          <w:rFonts w:ascii="Consolas" w:eastAsia="Times New Roman" w:hAnsi="Consolas" w:cs="Consolas"/>
          <w:color w:val="CE9178"/>
          <w:sz w:val="21"/>
          <w:szCs w:val="21"/>
          <w:lang w:val="en-US" w:eastAsia="pt-BR"/>
        </w:rPr>
        <w:t>"</w:t>
      </w:r>
      <w:r w:rsidRPr="002132E3">
        <w:rPr>
          <w:rFonts w:ascii="Consolas" w:eastAsia="Times New Roman" w:hAnsi="Consolas" w:cs="Consolas"/>
          <w:color w:val="808080"/>
          <w:sz w:val="21"/>
          <w:szCs w:val="21"/>
          <w:lang w:val="en-US" w:eastAsia="pt-BR"/>
        </w:rPr>
        <w:t>&gt;&lt;/</w:t>
      </w:r>
      <w:r w:rsidRPr="002132E3">
        <w:rPr>
          <w:rFonts w:ascii="Consolas" w:eastAsia="Times New Roman" w:hAnsi="Consolas" w:cs="Consolas"/>
          <w:color w:val="569CD6"/>
          <w:sz w:val="21"/>
          <w:szCs w:val="21"/>
          <w:lang w:val="en-US" w:eastAsia="pt-BR"/>
        </w:rPr>
        <w:t>div</w:t>
      </w:r>
      <w:r w:rsidRPr="002132E3">
        <w:rPr>
          <w:rFonts w:ascii="Consolas" w:eastAsia="Times New Roman" w:hAnsi="Consolas" w:cs="Consolas"/>
          <w:color w:val="808080"/>
          <w:sz w:val="21"/>
          <w:szCs w:val="21"/>
          <w:lang w:val="en-US" w:eastAsia="pt-BR"/>
        </w:rPr>
        <w:t>&gt;</w:t>
      </w:r>
    </w:p>
    <w:p w14:paraId="5E102B4A"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808080"/>
          <w:sz w:val="21"/>
          <w:szCs w:val="21"/>
          <w:lang w:eastAsia="pt-BR"/>
        </w:rPr>
        <w:t>&lt;</w:t>
      </w:r>
      <w:r w:rsidRPr="002132E3">
        <w:rPr>
          <w:rFonts w:ascii="Consolas" w:eastAsia="Times New Roman" w:hAnsi="Consolas" w:cs="Consolas"/>
          <w:color w:val="569CD6"/>
          <w:sz w:val="21"/>
          <w:szCs w:val="21"/>
          <w:lang w:eastAsia="pt-BR"/>
        </w:rPr>
        <w:t>script</w:t>
      </w:r>
      <w:r w:rsidRPr="002132E3">
        <w:rPr>
          <w:rFonts w:ascii="Consolas" w:eastAsia="Times New Roman" w:hAnsi="Consolas" w:cs="Consolas"/>
          <w:color w:val="808080"/>
          <w:sz w:val="21"/>
          <w:szCs w:val="21"/>
          <w:lang w:eastAsia="pt-BR"/>
        </w:rPr>
        <w:t>&gt;</w:t>
      </w:r>
    </w:p>
    <w:p w14:paraId="2D59AC0C"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//quando eu submeter meu formulário eu vou fazer uma função assincrona (async)...</w:t>
      </w:r>
    </w:p>
    <w:p w14:paraId="642A0CFE"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lastRenderedPageBreak/>
        <w:t>        </w:t>
      </w:r>
      <w:proofErr w:type="spellStart"/>
      <w:proofErr w:type="gramStart"/>
      <w:r w:rsidRPr="002132E3">
        <w:rPr>
          <w:rFonts w:ascii="Consolas" w:eastAsia="Times New Roman" w:hAnsi="Consolas" w:cs="Consolas"/>
          <w:color w:val="9CDCFE"/>
          <w:sz w:val="21"/>
          <w:szCs w:val="21"/>
          <w:lang w:eastAsia="pt-BR"/>
        </w:rPr>
        <w:t>document</w:t>
      </w:r>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9CDCFE"/>
          <w:sz w:val="21"/>
          <w:szCs w:val="21"/>
          <w:lang w:eastAsia="pt-BR"/>
        </w:rPr>
        <w:t>usuarioForm</w:t>
      </w:r>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DCDCAA"/>
          <w:sz w:val="21"/>
          <w:szCs w:val="21"/>
          <w:lang w:eastAsia="pt-BR"/>
        </w:rPr>
        <w:t>onsubmit</w:t>
      </w:r>
      <w:proofErr w:type="spellEnd"/>
      <w:proofErr w:type="gramEnd"/>
      <w:r w:rsidRPr="002132E3">
        <w:rPr>
          <w:rFonts w:ascii="Consolas" w:eastAsia="Times New Roman" w:hAnsi="Consolas" w:cs="Consolas"/>
          <w:color w:val="D4D4D4"/>
          <w:sz w:val="21"/>
          <w:szCs w:val="21"/>
          <w:lang w:eastAsia="pt-BR"/>
        </w:rPr>
        <w:t> = </w:t>
      </w:r>
      <w:proofErr w:type="spellStart"/>
      <w:r w:rsidRPr="002132E3">
        <w:rPr>
          <w:rFonts w:ascii="Consolas" w:eastAsia="Times New Roman" w:hAnsi="Consolas" w:cs="Consolas"/>
          <w:color w:val="569CD6"/>
          <w:sz w:val="21"/>
          <w:szCs w:val="21"/>
          <w:lang w:eastAsia="pt-BR"/>
        </w:rPr>
        <w:t>async</w:t>
      </w:r>
      <w:proofErr w:type="spellEnd"/>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9CDCFE"/>
          <w:sz w:val="21"/>
          <w:szCs w:val="21"/>
          <w:lang w:eastAsia="pt-BR"/>
        </w:rPr>
        <w:t>e</w:t>
      </w: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569CD6"/>
          <w:sz w:val="21"/>
          <w:szCs w:val="21"/>
          <w:lang w:eastAsia="pt-BR"/>
        </w:rPr>
        <w:t>=&gt;</w:t>
      </w:r>
      <w:r w:rsidRPr="002132E3">
        <w:rPr>
          <w:rFonts w:ascii="Consolas" w:eastAsia="Times New Roman" w:hAnsi="Consolas" w:cs="Consolas"/>
          <w:color w:val="D4D4D4"/>
          <w:sz w:val="21"/>
          <w:szCs w:val="21"/>
          <w:lang w:eastAsia="pt-BR"/>
        </w:rPr>
        <w:t> {</w:t>
      </w:r>
    </w:p>
    <w:p w14:paraId="3C4154CD"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//intercepto a ação e previno a ação padrão</w:t>
      </w:r>
    </w:p>
    <w:p w14:paraId="315EFEDC"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roofErr w:type="spellStart"/>
      <w:proofErr w:type="gramStart"/>
      <w:r w:rsidRPr="002132E3">
        <w:rPr>
          <w:rFonts w:ascii="Consolas" w:eastAsia="Times New Roman" w:hAnsi="Consolas" w:cs="Consolas"/>
          <w:color w:val="9CDCFE"/>
          <w:sz w:val="21"/>
          <w:szCs w:val="21"/>
          <w:lang w:eastAsia="pt-BR"/>
        </w:rPr>
        <w:t>e</w:t>
      </w:r>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DCDCAA"/>
          <w:sz w:val="21"/>
          <w:szCs w:val="21"/>
          <w:lang w:eastAsia="pt-BR"/>
        </w:rPr>
        <w:t>preventDefault</w:t>
      </w:r>
      <w:proofErr w:type="spellEnd"/>
      <w:proofErr w:type="gramEnd"/>
      <w:r w:rsidRPr="002132E3">
        <w:rPr>
          <w:rFonts w:ascii="Consolas" w:eastAsia="Times New Roman" w:hAnsi="Consolas" w:cs="Consolas"/>
          <w:color w:val="D4D4D4"/>
          <w:sz w:val="21"/>
          <w:szCs w:val="21"/>
          <w:lang w:eastAsia="pt-BR"/>
        </w:rPr>
        <w:t>()</w:t>
      </w:r>
    </w:p>
    <w:p w14:paraId="2464153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p>
    <w:p w14:paraId="2E8EA9E9"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//vou pegar agora todos os dados do formulário e jogar em um formData</w:t>
      </w:r>
    </w:p>
    <w:p w14:paraId="32191BB3"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569CD6"/>
          <w:sz w:val="21"/>
          <w:szCs w:val="21"/>
          <w:lang w:val="en-US" w:eastAsia="pt-BR"/>
        </w:rPr>
        <w:t>const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4FC1FF"/>
          <w:sz w:val="21"/>
          <w:szCs w:val="21"/>
          <w:lang w:val="en-US" w:eastAsia="pt-BR"/>
        </w:rPr>
        <w:t>form</w:t>
      </w:r>
      <w:r w:rsidRPr="002132E3">
        <w:rPr>
          <w:rFonts w:ascii="Consolas" w:eastAsia="Times New Roman" w:hAnsi="Consolas" w:cs="Consolas"/>
          <w:color w:val="D4D4D4"/>
          <w:sz w:val="21"/>
          <w:szCs w:val="21"/>
          <w:lang w:val="en-US" w:eastAsia="pt-BR"/>
        </w:rPr>
        <w:t> = </w:t>
      </w:r>
      <w:proofErr w:type="spellStart"/>
      <w:proofErr w:type="gramStart"/>
      <w:r w:rsidRPr="002132E3">
        <w:rPr>
          <w:rFonts w:ascii="Consolas" w:eastAsia="Times New Roman" w:hAnsi="Consolas" w:cs="Consolas"/>
          <w:color w:val="9CDCFE"/>
          <w:sz w:val="21"/>
          <w:szCs w:val="21"/>
          <w:lang w:val="en-US" w:eastAsia="pt-BR"/>
        </w:rPr>
        <w:t>e</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target</w:t>
      </w:r>
      <w:proofErr w:type="spellEnd"/>
      <w:proofErr w:type="gramEnd"/>
    </w:p>
    <w:p w14:paraId="08486385"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569CD6"/>
          <w:sz w:val="21"/>
          <w:szCs w:val="21"/>
          <w:lang w:val="en-US" w:eastAsia="pt-BR"/>
        </w:rPr>
        <w:t>const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4FC1FF"/>
          <w:sz w:val="21"/>
          <w:szCs w:val="21"/>
          <w:lang w:val="en-US" w:eastAsia="pt-BR"/>
        </w:rPr>
        <w:t>data</w:t>
      </w:r>
      <w:r w:rsidRPr="002132E3">
        <w:rPr>
          <w:rFonts w:ascii="Consolas" w:eastAsia="Times New Roman" w:hAnsi="Consolas" w:cs="Consolas"/>
          <w:color w:val="D4D4D4"/>
          <w:sz w:val="21"/>
          <w:szCs w:val="21"/>
          <w:lang w:val="en-US" w:eastAsia="pt-BR"/>
        </w:rPr>
        <w:t> = </w:t>
      </w:r>
      <w:r w:rsidRPr="002132E3">
        <w:rPr>
          <w:rFonts w:ascii="Consolas" w:eastAsia="Times New Roman" w:hAnsi="Consolas" w:cs="Consolas"/>
          <w:color w:val="569CD6"/>
          <w:sz w:val="21"/>
          <w:szCs w:val="21"/>
          <w:lang w:val="en-US" w:eastAsia="pt-BR"/>
        </w:rPr>
        <w:t>new</w:t>
      </w:r>
      <w:r w:rsidRPr="002132E3">
        <w:rPr>
          <w:rFonts w:ascii="Consolas" w:eastAsia="Times New Roman" w:hAnsi="Consolas" w:cs="Consolas"/>
          <w:color w:val="D4D4D4"/>
          <w:sz w:val="21"/>
          <w:szCs w:val="21"/>
          <w:lang w:val="en-US" w:eastAsia="pt-BR"/>
        </w:rPr>
        <w:t> </w:t>
      </w:r>
      <w:proofErr w:type="spellStart"/>
      <w:r w:rsidRPr="002132E3">
        <w:rPr>
          <w:rFonts w:ascii="Consolas" w:eastAsia="Times New Roman" w:hAnsi="Consolas" w:cs="Consolas"/>
          <w:color w:val="4EC9B0"/>
          <w:sz w:val="21"/>
          <w:szCs w:val="21"/>
          <w:lang w:val="en-US" w:eastAsia="pt-BR"/>
        </w:rPr>
        <w:t>FormData</w:t>
      </w:r>
      <w:proofErr w:type="spellEnd"/>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4FC1FF"/>
          <w:sz w:val="21"/>
          <w:szCs w:val="21"/>
          <w:lang w:val="en-US" w:eastAsia="pt-BR"/>
        </w:rPr>
        <w:t>form</w:t>
      </w:r>
      <w:r w:rsidRPr="002132E3">
        <w:rPr>
          <w:rFonts w:ascii="Consolas" w:eastAsia="Times New Roman" w:hAnsi="Consolas" w:cs="Consolas"/>
          <w:color w:val="D4D4D4"/>
          <w:sz w:val="21"/>
          <w:szCs w:val="21"/>
          <w:lang w:val="en-US" w:eastAsia="pt-BR"/>
        </w:rPr>
        <w:t>)</w:t>
      </w:r>
    </w:p>
    <w:p w14:paraId="5C1E8F5A"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p>
    <w:p w14:paraId="1B6E45B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6A9955"/>
          <w:sz w:val="21"/>
          <w:szCs w:val="21"/>
          <w:lang w:eastAsia="pt-BR"/>
        </w:rPr>
        <w:t>//configurações para requisição do método post</w:t>
      </w:r>
    </w:p>
    <w:p w14:paraId="70754509"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roofErr w:type="spellStart"/>
      <w:r w:rsidRPr="002132E3">
        <w:rPr>
          <w:rFonts w:ascii="Consolas" w:eastAsia="Times New Roman" w:hAnsi="Consolas" w:cs="Consolas"/>
          <w:color w:val="569CD6"/>
          <w:sz w:val="21"/>
          <w:szCs w:val="21"/>
          <w:lang w:eastAsia="pt-BR"/>
        </w:rPr>
        <w:t>const</w:t>
      </w:r>
      <w:proofErr w:type="spellEnd"/>
      <w:r w:rsidRPr="002132E3">
        <w:rPr>
          <w:rFonts w:ascii="Consolas" w:eastAsia="Times New Roman" w:hAnsi="Consolas" w:cs="Consolas"/>
          <w:color w:val="D4D4D4"/>
          <w:sz w:val="21"/>
          <w:szCs w:val="21"/>
          <w:lang w:eastAsia="pt-BR"/>
        </w:rPr>
        <w:t> </w:t>
      </w:r>
      <w:proofErr w:type="spellStart"/>
      <w:r w:rsidRPr="002132E3">
        <w:rPr>
          <w:rFonts w:ascii="Consolas" w:eastAsia="Times New Roman" w:hAnsi="Consolas" w:cs="Consolas"/>
          <w:color w:val="4FC1FF"/>
          <w:sz w:val="21"/>
          <w:szCs w:val="21"/>
          <w:lang w:eastAsia="pt-BR"/>
        </w:rPr>
        <w:t>options</w:t>
      </w:r>
      <w:proofErr w:type="spellEnd"/>
      <w:r w:rsidRPr="002132E3">
        <w:rPr>
          <w:rFonts w:ascii="Consolas" w:eastAsia="Times New Roman" w:hAnsi="Consolas" w:cs="Consolas"/>
          <w:color w:val="D4D4D4"/>
          <w:sz w:val="21"/>
          <w:szCs w:val="21"/>
          <w:lang w:eastAsia="pt-BR"/>
        </w:rPr>
        <w:t> = {</w:t>
      </w:r>
    </w:p>
    <w:p w14:paraId="5DE65604"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roofErr w:type="spellStart"/>
      <w:r w:rsidRPr="002132E3">
        <w:rPr>
          <w:rFonts w:ascii="Consolas" w:eastAsia="Times New Roman" w:hAnsi="Consolas" w:cs="Consolas"/>
          <w:color w:val="9CDCFE"/>
          <w:sz w:val="21"/>
          <w:szCs w:val="21"/>
          <w:lang w:eastAsia="pt-BR"/>
        </w:rPr>
        <w:t>method</w:t>
      </w:r>
      <w:proofErr w:type="spellEnd"/>
      <w:r w:rsidRPr="002132E3">
        <w:rPr>
          <w:rFonts w:ascii="Consolas" w:eastAsia="Times New Roman" w:hAnsi="Consolas" w:cs="Consolas"/>
          <w:color w:val="9CDCFE"/>
          <w:sz w:val="21"/>
          <w:szCs w:val="21"/>
          <w:lang w:eastAsia="pt-BR"/>
        </w:rPr>
        <w:t>:</w:t>
      </w: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CE9178"/>
          <w:sz w:val="21"/>
          <w:szCs w:val="21"/>
          <w:lang w:eastAsia="pt-BR"/>
        </w:rPr>
        <w:t>"post"</w:t>
      </w:r>
      <w:r w:rsidRPr="002132E3">
        <w:rPr>
          <w:rFonts w:ascii="Consolas" w:eastAsia="Times New Roman" w:hAnsi="Consolas" w:cs="Consolas"/>
          <w:color w:val="D4D4D4"/>
          <w:sz w:val="21"/>
          <w:szCs w:val="21"/>
          <w:lang w:eastAsia="pt-BR"/>
        </w:rPr>
        <w:t>,</w:t>
      </w:r>
    </w:p>
    <w:p w14:paraId="687EB915"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//pegando dados da minha requisição</w:t>
      </w:r>
    </w:p>
    <w:p w14:paraId="608F4E7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9CDCFE"/>
          <w:sz w:val="21"/>
          <w:szCs w:val="21"/>
          <w:lang w:eastAsia="pt-BR"/>
        </w:rPr>
        <w:t>body:</w:t>
      </w: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569CD6"/>
          <w:sz w:val="21"/>
          <w:szCs w:val="21"/>
          <w:lang w:eastAsia="pt-BR"/>
        </w:rPr>
        <w:t>new</w:t>
      </w:r>
      <w:r w:rsidRPr="002132E3">
        <w:rPr>
          <w:rFonts w:ascii="Consolas" w:eastAsia="Times New Roman" w:hAnsi="Consolas" w:cs="Consolas"/>
          <w:color w:val="D4D4D4"/>
          <w:sz w:val="21"/>
          <w:szCs w:val="21"/>
          <w:lang w:eastAsia="pt-BR"/>
        </w:rPr>
        <w:t> </w:t>
      </w:r>
      <w:proofErr w:type="spellStart"/>
      <w:r w:rsidRPr="002132E3">
        <w:rPr>
          <w:rFonts w:ascii="Consolas" w:eastAsia="Times New Roman" w:hAnsi="Consolas" w:cs="Consolas"/>
          <w:color w:val="4EC9B0"/>
          <w:sz w:val="21"/>
          <w:szCs w:val="21"/>
          <w:lang w:eastAsia="pt-BR"/>
        </w:rPr>
        <w:t>URLSearchParams</w:t>
      </w:r>
      <w:proofErr w:type="spellEnd"/>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4FC1FF"/>
          <w:sz w:val="21"/>
          <w:szCs w:val="21"/>
          <w:lang w:eastAsia="pt-BR"/>
        </w:rPr>
        <w:t>data</w:t>
      </w:r>
      <w:r w:rsidRPr="002132E3">
        <w:rPr>
          <w:rFonts w:ascii="Consolas" w:eastAsia="Times New Roman" w:hAnsi="Consolas" w:cs="Consolas"/>
          <w:color w:val="D4D4D4"/>
          <w:sz w:val="21"/>
          <w:szCs w:val="21"/>
          <w:lang w:eastAsia="pt-BR"/>
        </w:rPr>
        <w:t>)                </w:t>
      </w:r>
    </w:p>
    <w:p w14:paraId="74C22463"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
    <w:p w14:paraId="56FADF2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p>
    <w:p w14:paraId="714FB84D"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//pegando a url do endpoint do meu formulario, conforme também configuração no meu servidor</w:t>
      </w:r>
    </w:p>
    <w:p w14:paraId="1A5E59B6"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//e o segundo parâmetro são as configurações da minha requisição que fiz em options</w:t>
      </w:r>
    </w:p>
    <w:p w14:paraId="30A458C9"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eastAsia="pt-BR"/>
        </w:rPr>
        <w:t>            </w:t>
      </w:r>
      <w:proofErr w:type="gramStart"/>
      <w:r w:rsidRPr="002132E3">
        <w:rPr>
          <w:rFonts w:ascii="Consolas" w:eastAsia="Times New Roman" w:hAnsi="Consolas" w:cs="Consolas"/>
          <w:color w:val="DCDCAA"/>
          <w:sz w:val="21"/>
          <w:szCs w:val="21"/>
          <w:lang w:val="en-US" w:eastAsia="pt-BR"/>
        </w:rPr>
        <w:t>fetch</w:t>
      </w:r>
      <w:r w:rsidRPr="002132E3">
        <w:rPr>
          <w:rFonts w:ascii="Consolas" w:eastAsia="Times New Roman" w:hAnsi="Consolas" w:cs="Consolas"/>
          <w:color w:val="D4D4D4"/>
          <w:sz w:val="21"/>
          <w:szCs w:val="21"/>
          <w:lang w:val="en-US" w:eastAsia="pt-BR"/>
        </w:rPr>
        <w:t>(</w:t>
      </w:r>
      <w:proofErr w:type="spellStart"/>
      <w:proofErr w:type="gramEnd"/>
      <w:r w:rsidRPr="002132E3">
        <w:rPr>
          <w:rFonts w:ascii="Consolas" w:eastAsia="Times New Roman" w:hAnsi="Consolas" w:cs="Consolas"/>
          <w:color w:val="4FC1FF"/>
          <w:sz w:val="21"/>
          <w:szCs w:val="21"/>
          <w:lang w:val="en-US" w:eastAsia="pt-BR"/>
        </w:rPr>
        <w:t>form</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action</w:t>
      </w:r>
      <w:proofErr w:type="spellEnd"/>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9CDCFE"/>
          <w:sz w:val="21"/>
          <w:szCs w:val="21"/>
          <w:lang w:val="en-US" w:eastAsia="pt-BR"/>
        </w:rPr>
        <w:t>option</w:t>
      </w:r>
      <w:r w:rsidR="00E227B4">
        <w:rPr>
          <w:rFonts w:ascii="Consolas" w:eastAsia="Times New Roman" w:hAnsi="Consolas" w:cs="Consolas"/>
          <w:color w:val="9CDCFE"/>
          <w:sz w:val="21"/>
          <w:szCs w:val="21"/>
          <w:lang w:val="en-US" w:eastAsia="pt-BR"/>
        </w:rPr>
        <w:t>s</w:t>
      </w:r>
      <w:r w:rsidRPr="002132E3">
        <w:rPr>
          <w:rFonts w:ascii="Consolas" w:eastAsia="Times New Roman" w:hAnsi="Consolas" w:cs="Consolas"/>
          <w:color w:val="D4D4D4"/>
          <w:sz w:val="21"/>
          <w:szCs w:val="21"/>
          <w:lang w:val="en-US" w:eastAsia="pt-BR"/>
        </w:rPr>
        <w:t>)</w:t>
      </w:r>
    </w:p>
    <w:p w14:paraId="2BEEDD4E"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proofErr w:type="gramStart"/>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DCDCAA"/>
          <w:sz w:val="21"/>
          <w:szCs w:val="21"/>
          <w:lang w:val="en-US" w:eastAsia="pt-BR"/>
        </w:rPr>
        <w:t>then</w:t>
      </w:r>
      <w:proofErr w:type="gramEnd"/>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resp</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569CD6"/>
          <w:sz w:val="21"/>
          <w:szCs w:val="21"/>
          <w:lang w:val="en-US" w:eastAsia="pt-BR"/>
        </w:rPr>
        <w:t>=&gt;</w:t>
      </w:r>
      <w:r w:rsidRPr="002132E3">
        <w:rPr>
          <w:rFonts w:ascii="Consolas" w:eastAsia="Times New Roman" w:hAnsi="Consolas" w:cs="Consolas"/>
          <w:color w:val="D4D4D4"/>
          <w:sz w:val="21"/>
          <w:szCs w:val="21"/>
          <w:lang w:val="en-US" w:eastAsia="pt-BR"/>
        </w:rPr>
        <w:t> </w:t>
      </w:r>
      <w:proofErr w:type="spellStart"/>
      <w:r w:rsidRPr="002132E3">
        <w:rPr>
          <w:rFonts w:ascii="Consolas" w:eastAsia="Times New Roman" w:hAnsi="Consolas" w:cs="Consolas"/>
          <w:color w:val="9CDCFE"/>
          <w:sz w:val="21"/>
          <w:szCs w:val="21"/>
          <w:lang w:val="en-US" w:eastAsia="pt-BR"/>
        </w:rPr>
        <w:t>resp</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DCDCAA"/>
          <w:sz w:val="21"/>
          <w:szCs w:val="21"/>
          <w:lang w:val="en-US" w:eastAsia="pt-BR"/>
        </w:rPr>
        <w:t>json</w:t>
      </w:r>
      <w:proofErr w:type="spellEnd"/>
      <w:r w:rsidRPr="002132E3">
        <w:rPr>
          <w:rFonts w:ascii="Consolas" w:eastAsia="Times New Roman" w:hAnsi="Consolas" w:cs="Consolas"/>
          <w:color w:val="D4D4D4"/>
          <w:sz w:val="21"/>
          <w:szCs w:val="21"/>
          <w:lang w:val="en-US" w:eastAsia="pt-BR"/>
        </w:rPr>
        <w:t>())</w:t>
      </w:r>
    </w:p>
    <w:p w14:paraId="05ACBB5A"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proofErr w:type="gramStart"/>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DCDCAA"/>
          <w:sz w:val="21"/>
          <w:szCs w:val="21"/>
          <w:lang w:val="en-US" w:eastAsia="pt-BR"/>
        </w:rPr>
        <w:t>then</w:t>
      </w:r>
      <w:proofErr w:type="gramEnd"/>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json</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569CD6"/>
          <w:sz w:val="21"/>
          <w:szCs w:val="21"/>
          <w:lang w:val="en-US" w:eastAsia="pt-BR"/>
        </w:rPr>
        <w:t>=&gt;</w:t>
      </w:r>
      <w:r w:rsidRPr="002132E3">
        <w:rPr>
          <w:rFonts w:ascii="Consolas" w:eastAsia="Times New Roman" w:hAnsi="Consolas" w:cs="Consolas"/>
          <w:color w:val="D4D4D4"/>
          <w:sz w:val="21"/>
          <w:szCs w:val="21"/>
          <w:lang w:val="en-US" w:eastAsia="pt-BR"/>
        </w:rPr>
        <w:t> {</w:t>
      </w:r>
    </w:p>
    <w:p w14:paraId="4E9C2025"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569CD6"/>
          <w:sz w:val="21"/>
          <w:szCs w:val="21"/>
          <w:lang w:val="en-US" w:eastAsia="pt-BR"/>
        </w:rPr>
        <w:t>const</w:t>
      </w: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4FC1FF"/>
          <w:sz w:val="21"/>
          <w:szCs w:val="21"/>
          <w:lang w:val="en-US" w:eastAsia="pt-BR"/>
        </w:rPr>
        <w:t>resultado</w:t>
      </w:r>
      <w:r w:rsidRPr="002132E3">
        <w:rPr>
          <w:rFonts w:ascii="Consolas" w:eastAsia="Times New Roman" w:hAnsi="Consolas" w:cs="Consolas"/>
          <w:color w:val="D4D4D4"/>
          <w:sz w:val="21"/>
          <w:szCs w:val="21"/>
          <w:lang w:val="en-US" w:eastAsia="pt-BR"/>
        </w:rPr>
        <w:t> = </w:t>
      </w:r>
      <w:proofErr w:type="gramStart"/>
      <w:r w:rsidRPr="002132E3">
        <w:rPr>
          <w:rFonts w:ascii="Consolas" w:eastAsia="Times New Roman" w:hAnsi="Consolas" w:cs="Consolas"/>
          <w:color w:val="9CDCFE"/>
          <w:sz w:val="21"/>
          <w:szCs w:val="21"/>
          <w:lang w:val="en-US" w:eastAsia="pt-BR"/>
        </w:rPr>
        <w:t>document</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DCDCAA"/>
          <w:sz w:val="21"/>
          <w:szCs w:val="21"/>
          <w:lang w:val="en-US" w:eastAsia="pt-BR"/>
        </w:rPr>
        <w:t>getElementById</w:t>
      </w:r>
      <w:proofErr w:type="gramEnd"/>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CE9178"/>
          <w:sz w:val="21"/>
          <w:szCs w:val="21"/>
          <w:lang w:val="en-US" w:eastAsia="pt-BR"/>
        </w:rPr>
        <w:t>'resultado'</w:t>
      </w:r>
      <w:r w:rsidRPr="002132E3">
        <w:rPr>
          <w:rFonts w:ascii="Consolas" w:eastAsia="Times New Roman" w:hAnsi="Consolas" w:cs="Consolas"/>
          <w:color w:val="D4D4D4"/>
          <w:sz w:val="21"/>
          <w:szCs w:val="21"/>
          <w:lang w:val="en-US" w:eastAsia="pt-BR"/>
        </w:rPr>
        <w:t>)</w:t>
      </w:r>
    </w:p>
    <w:p w14:paraId="568A0AF9"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val="en-US" w:eastAsia="pt-BR"/>
        </w:rPr>
      </w:pPr>
      <w:r w:rsidRPr="002132E3">
        <w:rPr>
          <w:rFonts w:ascii="Consolas" w:eastAsia="Times New Roman" w:hAnsi="Consolas" w:cs="Consolas"/>
          <w:color w:val="D4D4D4"/>
          <w:sz w:val="21"/>
          <w:szCs w:val="21"/>
          <w:lang w:val="en-US" w:eastAsia="pt-BR"/>
        </w:rPr>
        <w:t>                    </w:t>
      </w:r>
      <w:proofErr w:type="spellStart"/>
      <w:proofErr w:type="gramStart"/>
      <w:r w:rsidRPr="002132E3">
        <w:rPr>
          <w:rFonts w:ascii="Consolas" w:eastAsia="Times New Roman" w:hAnsi="Consolas" w:cs="Consolas"/>
          <w:color w:val="4FC1FF"/>
          <w:sz w:val="21"/>
          <w:szCs w:val="21"/>
          <w:lang w:val="en-US" w:eastAsia="pt-BR"/>
        </w:rPr>
        <w:t>resultado</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innerHTML</w:t>
      </w:r>
      <w:proofErr w:type="spellEnd"/>
      <w:proofErr w:type="gramEnd"/>
      <w:r w:rsidRPr="002132E3">
        <w:rPr>
          <w:rFonts w:ascii="Consolas" w:eastAsia="Times New Roman" w:hAnsi="Consolas" w:cs="Consolas"/>
          <w:color w:val="D4D4D4"/>
          <w:sz w:val="21"/>
          <w:szCs w:val="21"/>
          <w:lang w:val="en-US" w:eastAsia="pt-BR"/>
        </w:rPr>
        <w:t> = </w:t>
      </w:r>
      <w:proofErr w:type="spellStart"/>
      <w:r w:rsidRPr="002132E3">
        <w:rPr>
          <w:rFonts w:ascii="Consolas" w:eastAsia="Times New Roman" w:hAnsi="Consolas" w:cs="Consolas"/>
          <w:color w:val="4EC9B0"/>
          <w:sz w:val="21"/>
          <w:szCs w:val="21"/>
          <w:lang w:val="en-US" w:eastAsia="pt-BR"/>
        </w:rPr>
        <w:t>JSON</w:t>
      </w:r>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DCDCAA"/>
          <w:sz w:val="21"/>
          <w:szCs w:val="21"/>
          <w:lang w:val="en-US" w:eastAsia="pt-BR"/>
        </w:rPr>
        <w:t>stringify</w:t>
      </w:r>
      <w:proofErr w:type="spellEnd"/>
      <w:r w:rsidRPr="002132E3">
        <w:rPr>
          <w:rFonts w:ascii="Consolas" w:eastAsia="Times New Roman" w:hAnsi="Consolas" w:cs="Consolas"/>
          <w:color w:val="D4D4D4"/>
          <w:sz w:val="21"/>
          <w:szCs w:val="21"/>
          <w:lang w:val="en-US" w:eastAsia="pt-BR"/>
        </w:rPr>
        <w:t>(</w:t>
      </w:r>
      <w:r w:rsidRPr="002132E3">
        <w:rPr>
          <w:rFonts w:ascii="Consolas" w:eastAsia="Times New Roman" w:hAnsi="Consolas" w:cs="Consolas"/>
          <w:color w:val="9CDCFE"/>
          <w:sz w:val="21"/>
          <w:szCs w:val="21"/>
          <w:lang w:val="en-US" w:eastAsia="pt-BR"/>
        </w:rPr>
        <w:t>json</w:t>
      </w:r>
      <w:r w:rsidRPr="002132E3">
        <w:rPr>
          <w:rFonts w:ascii="Consolas" w:eastAsia="Times New Roman" w:hAnsi="Consolas" w:cs="Consolas"/>
          <w:color w:val="D4D4D4"/>
          <w:sz w:val="21"/>
          <w:szCs w:val="21"/>
          <w:lang w:val="en-US" w:eastAsia="pt-BR"/>
        </w:rPr>
        <w:t>)</w:t>
      </w:r>
    </w:p>
    <w:p w14:paraId="08D3E301"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val="en-US" w:eastAsia="pt-BR"/>
        </w:rPr>
        <w:t>                </w:t>
      </w:r>
      <w:r w:rsidRPr="002132E3">
        <w:rPr>
          <w:rFonts w:ascii="Consolas" w:eastAsia="Times New Roman" w:hAnsi="Consolas" w:cs="Consolas"/>
          <w:color w:val="D4D4D4"/>
          <w:sz w:val="21"/>
          <w:szCs w:val="21"/>
          <w:lang w:eastAsia="pt-BR"/>
        </w:rPr>
        <w:t>})</w:t>
      </w:r>
    </w:p>
    <w:p w14:paraId="43B84A18"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6A9955"/>
          <w:sz w:val="21"/>
          <w:szCs w:val="21"/>
          <w:lang w:eastAsia="pt-BR"/>
        </w:rPr>
        <w:t>//tratamento de erro na minha requisição </w:t>
      </w:r>
      <w:proofErr w:type="spellStart"/>
      <w:r w:rsidRPr="002132E3">
        <w:rPr>
          <w:rFonts w:ascii="Consolas" w:eastAsia="Times New Roman" w:hAnsi="Consolas" w:cs="Consolas"/>
          <w:color w:val="6A9955"/>
          <w:sz w:val="21"/>
          <w:szCs w:val="21"/>
          <w:lang w:eastAsia="pt-BR"/>
        </w:rPr>
        <w:t>ajax</w:t>
      </w:r>
      <w:proofErr w:type="spellEnd"/>
    </w:p>
    <w:p w14:paraId="0FFF656B"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roofErr w:type="gramStart"/>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DCDCAA"/>
          <w:sz w:val="21"/>
          <w:szCs w:val="21"/>
          <w:lang w:eastAsia="pt-BR"/>
        </w:rPr>
        <w:t>catch</w:t>
      </w:r>
      <w:proofErr w:type="gramEnd"/>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9CDCFE"/>
          <w:sz w:val="21"/>
          <w:szCs w:val="21"/>
          <w:lang w:eastAsia="pt-BR"/>
        </w:rPr>
        <w:t>e</w:t>
      </w: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569CD6"/>
          <w:sz w:val="21"/>
          <w:szCs w:val="21"/>
          <w:lang w:eastAsia="pt-BR"/>
        </w:rPr>
        <w:t>=&gt;</w:t>
      </w:r>
      <w:r w:rsidRPr="002132E3">
        <w:rPr>
          <w:rFonts w:ascii="Consolas" w:eastAsia="Times New Roman" w:hAnsi="Consolas" w:cs="Consolas"/>
          <w:color w:val="D4D4D4"/>
          <w:sz w:val="21"/>
          <w:szCs w:val="21"/>
          <w:lang w:eastAsia="pt-BR"/>
        </w:rPr>
        <w:t> {</w:t>
      </w:r>
    </w:p>
    <w:p w14:paraId="53E28686"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569CD6"/>
          <w:sz w:val="21"/>
          <w:szCs w:val="21"/>
          <w:lang w:eastAsia="pt-BR"/>
        </w:rPr>
        <w:t>const</w:t>
      </w: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4FC1FF"/>
          <w:sz w:val="21"/>
          <w:szCs w:val="21"/>
          <w:lang w:eastAsia="pt-BR"/>
        </w:rPr>
        <w:t>resultado</w:t>
      </w:r>
      <w:r w:rsidRPr="002132E3">
        <w:rPr>
          <w:rFonts w:ascii="Consolas" w:eastAsia="Times New Roman" w:hAnsi="Consolas" w:cs="Consolas"/>
          <w:color w:val="D4D4D4"/>
          <w:sz w:val="21"/>
          <w:szCs w:val="21"/>
          <w:lang w:eastAsia="pt-BR"/>
        </w:rPr>
        <w:t> = </w:t>
      </w:r>
      <w:proofErr w:type="gramStart"/>
      <w:r w:rsidRPr="002132E3">
        <w:rPr>
          <w:rFonts w:ascii="Consolas" w:eastAsia="Times New Roman" w:hAnsi="Consolas" w:cs="Consolas"/>
          <w:color w:val="9CDCFE"/>
          <w:sz w:val="21"/>
          <w:szCs w:val="21"/>
          <w:lang w:eastAsia="pt-BR"/>
        </w:rPr>
        <w:t>document</w:t>
      </w:r>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DCDCAA"/>
          <w:sz w:val="21"/>
          <w:szCs w:val="21"/>
          <w:lang w:eastAsia="pt-BR"/>
        </w:rPr>
        <w:t>getElementById</w:t>
      </w:r>
      <w:proofErr w:type="gramEnd"/>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CE9178"/>
          <w:sz w:val="21"/>
          <w:szCs w:val="21"/>
          <w:lang w:eastAsia="pt-BR"/>
        </w:rPr>
        <w:t>'resultado'</w:t>
      </w:r>
      <w:r w:rsidRPr="002132E3">
        <w:rPr>
          <w:rFonts w:ascii="Consolas" w:eastAsia="Times New Roman" w:hAnsi="Consolas" w:cs="Consolas"/>
          <w:color w:val="D4D4D4"/>
          <w:sz w:val="21"/>
          <w:szCs w:val="21"/>
          <w:lang w:eastAsia="pt-BR"/>
        </w:rPr>
        <w:t>)</w:t>
      </w:r>
    </w:p>
    <w:p w14:paraId="344F958D"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roofErr w:type="spellStart"/>
      <w:proofErr w:type="gramStart"/>
      <w:r w:rsidRPr="002132E3">
        <w:rPr>
          <w:rFonts w:ascii="Consolas" w:eastAsia="Times New Roman" w:hAnsi="Consolas" w:cs="Consolas"/>
          <w:color w:val="4FC1FF"/>
          <w:sz w:val="21"/>
          <w:szCs w:val="21"/>
          <w:lang w:eastAsia="pt-BR"/>
        </w:rPr>
        <w:t>resultado</w:t>
      </w:r>
      <w:r w:rsidRPr="002132E3">
        <w:rPr>
          <w:rFonts w:ascii="Consolas" w:eastAsia="Times New Roman" w:hAnsi="Consolas" w:cs="Consolas"/>
          <w:color w:val="D4D4D4"/>
          <w:sz w:val="21"/>
          <w:szCs w:val="21"/>
          <w:lang w:eastAsia="pt-BR"/>
        </w:rPr>
        <w:t>.</w:t>
      </w:r>
      <w:r w:rsidRPr="002132E3">
        <w:rPr>
          <w:rFonts w:ascii="Consolas" w:eastAsia="Times New Roman" w:hAnsi="Consolas" w:cs="Consolas"/>
          <w:color w:val="9CDCFE"/>
          <w:sz w:val="21"/>
          <w:szCs w:val="21"/>
          <w:lang w:eastAsia="pt-BR"/>
        </w:rPr>
        <w:t>innerHTML</w:t>
      </w:r>
      <w:proofErr w:type="spellEnd"/>
      <w:proofErr w:type="gramEnd"/>
      <w:r w:rsidRPr="002132E3">
        <w:rPr>
          <w:rFonts w:ascii="Consolas" w:eastAsia="Times New Roman" w:hAnsi="Consolas" w:cs="Consolas"/>
          <w:color w:val="D4D4D4"/>
          <w:sz w:val="21"/>
          <w:szCs w:val="21"/>
          <w:lang w:eastAsia="pt-BR"/>
        </w:rPr>
        <w:t> = </w:t>
      </w:r>
      <w:r w:rsidRPr="002132E3">
        <w:rPr>
          <w:rFonts w:ascii="Consolas" w:eastAsia="Times New Roman" w:hAnsi="Consolas" w:cs="Consolas"/>
          <w:color w:val="9CDCFE"/>
          <w:sz w:val="21"/>
          <w:szCs w:val="21"/>
          <w:lang w:eastAsia="pt-BR"/>
        </w:rPr>
        <w:t>e</w:t>
      </w:r>
    </w:p>
    <w:p w14:paraId="6C291803"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
    <w:p w14:paraId="7F8B2A77"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
    <w:p w14:paraId="18E90F58"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p>
    <w:p w14:paraId="3FFE5D0A"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p>
    <w:p w14:paraId="1C4419B5" w14:textId="77777777" w:rsidR="002132E3" w:rsidRPr="002132E3" w:rsidRDefault="002132E3" w:rsidP="002132E3">
      <w:pPr>
        <w:shd w:val="clear" w:color="auto" w:fill="1E1E1E"/>
        <w:spacing w:after="0" w:line="285" w:lineRule="atLeast"/>
        <w:rPr>
          <w:rFonts w:ascii="Consolas" w:eastAsia="Times New Roman" w:hAnsi="Consolas" w:cs="Consolas"/>
          <w:color w:val="D4D4D4"/>
          <w:sz w:val="21"/>
          <w:szCs w:val="21"/>
          <w:lang w:eastAsia="pt-BR"/>
        </w:rPr>
      </w:pPr>
      <w:r w:rsidRPr="002132E3">
        <w:rPr>
          <w:rFonts w:ascii="Consolas" w:eastAsia="Times New Roman" w:hAnsi="Consolas" w:cs="Consolas"/>
          <w:color w:val="D4D4D4"/>
          <w:sz w:val="21"/>
          <w:szCs w:val="21"/>
          <w:lang w:eastAsia="pt-BR"/>
        </w:rPr>
        <w:t>    </w:t>
      </w:r>
      <w:r w:rsidRPr="002132E3">
        <w:rPr>
          <w:rFonts w:ascii="Consolas" w:eastAsia="Times New Roman" w:hAnsi="Consolas" w:cs="Consolas"/>
          <w:color w:val="808080"/>
          <w:sz w:val="21"/>
          <w:szCs w:val="21"/>
          <w:lang w:eastAsia="pt-BR"/>
        </w:rPr>
        <w:t>&lt;/</w:t>
      </w:r>
      <w:r w:rsidRPr="002132E3">
        <w:rPr>
          <w:rFonts w:ascii="Consolas" w:eastAsia="Times New Roman" w:hAnsi="Consolas" w:cs="Consolas"/>
          <w:color w:val="569CD6"/>
          <w:sz w:val="21"/>
          <w:szCs w:val="21"/>
          <w:lang w:eastAsia="pt-BR"/>
        </w:rPr>
        <w:t>script</w:t>
      </w:r>
      <w:r w:rsidRPr="002132E3">
        <w:rPr>
          <w:rFonts w:ascii="Consolas" w:eastAsia="Times New Roman" w:hAnsi="Consolas" w:cs="Consolas"/>
          <w:color w:val="808080"/>
          <w:sz w:val="21"/>
          <w:szCs w:val="21"/>
          <w:lang w:eastAsia="pt-BR"/>
        </w:rPr>
        <w:t>&gt;</w:t>
      </w:r>
    </w:p>
    <w:p w14:paraId="7B9AFCC2" w14:textId="77777777" w:rsidR="002132E3" w:rsidRDefault="002132E3" w:rsidP="00493CCE">
      <w:pPr>
        <w:rPr>
          <w:sz w:val="24"/>
          <w:szCs w:val="24"/>
        </w:rPr>
      </w:pPr>
    </w:p>
    <w:p w14:paraId="03DF8DAD" w14:textId="77777777" w:rsidR="005A461E" w:rsidRDefault="005A461E" w:rsidP="00493CCE">
      <w:pPr>
        <w:rPr>
          <w:sz w:val="24"/>
          <w:szCs w:val="24"/>
        </w:rPr>
      </w:pPr>
      <w:r>
        <w:rPr>
          <w:sz w:val="24"/>
          <w:szCs w:val="24"/>
        </w:rPr>
        <w:t xml:space="preserve">Agora vamos ver sobre o </w:t>
      </w:r>
      <w:proofErr w:type="spellStart"/>
      <w:r w:rsidRPr="005A461E">
        <w:rPr>
          <w:b/>
          <w:bCs/>
          <w:sz w:val="24"/>
          <w:szCs w:val="24"/>
          <w:highlight w:val="yellow"/>
        </w:rPr>
        <w:t>Axios</w:t>
      </w:r>
      <w:proofErr w:type="spellEnd"/>
      <w:r>
        <w:rPr>
          <w:sz w:val="24"/>
          <w:szCs w:val="24"/>
        </w:rPr>
        <w:t>:</w:t>
      </w:r>
    </w:p>
    <w:p w14:paraId="324AC83E" w14:textId="77777777" w:rsidR="005F68AA" w:rsidRDefault="00711EFA" w:rsidP="00493CCE">
      <w:pPr>
        <w:rPr>
          <w:sz w:val="24"/>
          <w:szCs w:val="24"/>
        </w:rPr>
      </w:pPr>
      <w:r>
        <w:rPr>
          <w:sz w:val="24"/>
          <w:szCs w:val="24"/>
        </w:rPr>
        <w:t xml:space="preserve"> </w:t>
      </w:r>
      <w:r w:rsidR="005A461E">
        <w:rPr>
          <w:sz w:val="24"/>
          <w:szCs w:val="24"/>
        </w:rPr>
        <w:t xml:space="preserve">Também é um cliente HTTP só que ele é uma biblioteca de terceiros, não é de padrão do browser, mas dá pra usarmos. Ele também é baseado em </w:t>
      </w:r>
      <w:proofErr w:type="spellStart"/>
      <w:r w:rsidR="005A461E">
        <w:rPr>
          <w:sz w:val="24"/>
          <w:szCs w:val="24"/>
        </w:rPr>
        <w:t>promise</w:t>
      </w:r>
      <w:proofErr w:type="spellEnd"/>
      <w:r w:rsidR="005A461E">
        <w:rPr>
          <w:sz w:val="24"/>
          <w:szCs w:val="24"/>
        </w:rPr>
        <w:t xml:space="preserve"> assim como </w:t>
      </w:r>
      <w:proofErr w:type="spellStart"/>
      <w:r w:rsidR="005A461E">
        <w:rPr>
          <w:sz w:val="24"/>
          <w:szCs w:val="24"/>
        </w:rPr>
        <w:t>fetch</w:t>
      </w:r>
      <w:proofErr w:type="spellEnd"/>
      <w:r w:rsidR="005A461E">
        <w:rPr>
          <w:sz w:val="24"/>
          <w:szCs w:val="24"/>
        </w:rPr>
        <w:t>.</w:t>
      </w:r>
    </w:p>
    <w:p w14:paraId="79F0B44F" w14:textId="77777777" w:rsidR="008A1662" w:rsidRDefault="008150B4" w:rsidP="00493CCE">
      <w:pPr>
        <w:rPr>
          <w:sz w:val="24"/>
          <w:szCs w:val="24"/>
        </w:rPr>
      </w:pPr>
      <w:r>
        <w:rPr>
          <w:sz w:val="24"/>
          <w:szCs w:val="24"/>
        </w:rPr>
        <w:t xml:space="preserve">Para que possamos usar o </w:t>
      </w:r>
      <w:proofErr w:type="spellStart"/>
      <w:r>
        <w:rPr>
          <w:sz w:val="24"/>
          <w:szCs w:val="24"/>
        </w:rPr>
        <w:t>Axios</w:t>
      </w:r>
      <w:proofErr w:type="spellEnd"/>
      <w:r>
        <w:rPr>
          <w:sz w:val="24"/>
          <w:szCs w:val="24"/>
        </w:rPr>
        <w:t>, nosso professor já deixou na nossa pasta de trabalho o módulo baixado e o implementou no HTML:</w:t>
      </w:r>
    </w:p>
    <w:p w14:paraId="224226F9" w14:textId="77777777" w:rsidR="008150B4" w:rsidRDefault="008150B4" w:rsidP="00493CCE">
      <w:pPr>
        <w:rPr>
          <w:sz w:val="24"/>
          <w:szCs w:val="24"/>
        </w:rPr>
      </w:pPr>
    </w:p>
    <w:p w14:paraId="5EDDE410"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val="en-US" w:eastAsia="pt-BR"/>
        </w:rPr>
      </w:pPr>
      <w:r w:rsidRPr="008150B4">
        <w:rPr>
          <w:rFonts w:ascii="Consolas" w:eastAsia="Times New Roman" w:hAnsi="Consolas" w:cs="Consolas"/>
          <w:color w:val="808080"/>
          <w:sz w:val="21"/>
          <w:szCs w:val="21"/>
          <w:lang w:val="en-US" w:eastAsia="pt-BR"/>
        </w:rPr>
        <w:lastRenderedPageBreak/>
        <w:t>&lt;</w:t>
      </w:r>
      <w:r w:rsidRPr="008150B4">
        <w:rPr>
          <w:rFonts w:ascii="Consolas" w:eastAsia="Times New Roman" w:hAnsi="Consolas" w:cs="Consolas"/>
          <w:color w:val="569CD6"/>
          <w:sz w:val="21"/>
          <w:szCs w:val="21"/>
          <w:lang w:val="en-US" w:eastAsia="pt-BR"/>
        </w:rPr>
        <w:t>head</w:t>
      </w:r>
      <w:r w:rsidRPr="008150B4">
        <w:rPr>
          <w:rFonts w:ascii="Consolas" w:eastAsia="Times New Roman" w:hAnsi="Consolas" w:cs="Consolas"/>
          <w:color w:val="808080"/>
          <w:sz w:val="21"/>
          <w:szCs w:val="21"/>
          <w:lang w:val="en-US" w:eastAsia="pt-BR"/>
        </w:rPr>
        <w:t>&gt;</w:t>
      </w:r>
    </w:p>
    <w:p w14:paraId="01833034"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val="en-US" w:eastAsia="pt-BR"/>
        </w:rPr>
      </w:pPr>
      <w:r w:rsidRPr="008150B4">
        <w:rPr>
          <w:rFonts w:ascii="Consolas" w:eastAsia="Times New Roman" w:hAnsi="Consolas" w:cs="Consolas"/>
          <w:color w:val="D4D4D4"/>
          <w:sz w:val="21"/>
          <w:szCs w:val="21"/>
          <w:lang w:val="en-US" w:eastAsia="pt-BR"/>
        </w:rPr>
        <w:t>    </w:t>
      </w:r>
      <w:r w:rsidRPr="008150B4">
        <w:rPr>
          <w:rFonts w:ascii="Consolas" w:eastAsia="Times New Roman" w:hAnsi="Consolas" w:cs="Consolas"/>
          <w:color w:val="808080"/>
          <w:sz w:val="21"/>
          <w:szCs w:val="21"/>
          <w:lang w:val="en-US" w:eastAsia="pt-BR"/>
        </w:rPr>
        <w:t>&lt;</w:t>
      </w:r>
      <w:r w:rsidRPr="008150B4">
        <w:rPr>
          <w:rFonts w:ascii="Consolas" w:eastAsia="Times New Roman" w:hAnsi="Consolas" w:cs="Consolas"/>
          <w:color w:val="569CD6"/>
          <w:sz w:val="21"/>
          <w:szCs w:val="21"/>
          <w:lang w:val="en-US" w:eastAsia="pt-BR"/>
        </w:rPr>
        <w:t>meta</w:t>
      </w:r>
      <w:r w:rsidRPr="008150B4">
        <w:rPr>
          <w:rFonts w:ascii="Consolas" w:eastAsia="Times New Roman" w:hAnsi="Consolas" w:cs="Consolas"/>
          <w:color w:val="D4D4D4"/>
          <w:sz w:val="21"/>
          <w:szCs w:val="21"/>
          <w:lang w:val="en-US" w:eastAsia="pt-BR"/>
        </w:rPr>
        <w:t> </w:t>
      </w:r>
      <w:r w:rsidRPr="008150B4">
        <w:rPr>
          <w:rFonts w:ascii="Consolas" w:eastAsia="Times New Roman" w:hAnsi="Consolas" w:cs="Consolas"/>
          <w:color w:val="9CDCFE"/>
          <w:sz w:val="21"/>
          <w:szCs w:val="21"/>
          <w:lang w:val="en-US" w:eastAsia="pt-BR"/>
        </w:rPr>
        <w:t>charset</w:t>
      </w:r>
      <w:r w:rsidRPr="008150B4">
        <w:rPr>
          <w:rFonts w:ascii="Consolas" w:eastAsia="Times New Roman" w:hAnsi="Consolas" w:cs="Consolas"/>
          <w:color w:val="D4D4D4"/>
          <w:sz w:val="21"/>
          <w:szCs w:val="21"/>
          <w:lang w:val="en-US" w:eastAsia="pt-BR"/>
        </w:rPr>
        <w:t>=</w:t>
      </w:r>
      <w:r w:rsidRPr="008150B4">
        <w:rPr>
          <w:rFonts w:ascii="Consolas" w:eastAsia="Times New Roman" w:hAnsi="Consolas" w:cs="Consolas"/>
          <w:color w:val="CE9178"/>
          <w:sz w:val="21"/>
          <w:szCs w:val="21"/>
          <w:lang w:val="en-US" w:eastAsia="pt-BR"/>
        </w:rPr>
        <w:t>'UTF-8'</w:t>
      </w:r>
      <w:r w:rsidRPr="008150B4">
        <w:rPr>
          <w:rFonts w:ascii="Consolas" w:eastAsia="Times New Roman" w:hAnsi="Consolas" w:cs="Consolas"/>
          <w:color w:val="808080"/>
          <w:sz w:val="21"/>
          <w:szCs w:val="21"/>
          <w:lang w:val="en-US" w:eastAsia="pt-BR"/>
        </w:rPr>
        <w:t>&gt;</w:t>
      </w:r>
    </w:p>
    <w:p w14:paraId="20DCEE12"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val="en-US" w:eastAsia="pt-BR"/>
        </w:rPr>
      </w:pPr>
      <w:r w:rsidRPr="008150B4">
        <w:rPr>
          <w:rFonts w:ascii="Consolas" w:eastAsia="Times New Roman" w:hAnsi="Consolas" w:cs="Consolas"/>
          <w:color w:val="D4D4D4"/>
          <w:sz w:val="21"/>
          <w:szCs w:val="21"/>
          <w:lang w:val="en-US" w:eastAsia="pt-BR"/>
        </w:rPr>
        <w:t>    </w:t>
      </w:r>
      <w:r w:rsidRPr="008150B4">
        <w:rPr>
          <w:rFonts w:ascii="Consolas" w:eastAsia="Times New Roman" w:hAnsi="Consolas" w:cs="Consolas"/>
          <w:color w:val="808080"/>
          <w:sz w:val="21"/>
          <w:szCs w:val="21"/>
          <w:lang w:val="en-US" w:eastAsia="pt-BR"/>
        </w:rPr>
        <w:t>&lt;</w:t>
      </w:r>
      <w:r w:rsidRPr="008150B4">
        <w:rPr>
          <w:rFonts w:ascii="Consolas" w:eastAsia="Times New Roman" w:hAnsi="Consolas" w:cs="Consolas"/>
          <w:color w:val="569CD6"/>
          <w:sz w:val="21"/>
          <w:szCs w:val="21"/>
          <w:lang w:val="en-US" w:eastAsia="pt-BR"/>
        </w:rPr>
        <w:t>title</w:t>
      </w:r>
      <w:r w:rsidRPr="008150B4">
        <w:rPr>
          <w:rFonts w:ascii="Consolas" w:eastAsia="Times New Roman" w:hAnsi="Consolas" w:cs="Consolas"/>
          <w:color w:val="808080"/>
          <w:sz w:val="21"/>
          <w:szCs w:val="21"/>
          <w:lang w:val="en-US" w:eastAsia="pt-BR"/>
        </w:rPr>
        <w:t>&gt;</w:t>
      </w:r>
      <w:proofErr w:type="spellStart"/>
      <w:r w:rsidRPr="008150B4">
        <w:rPr>
          <w:rFonts w:ascii="Consolas" w:eastAsia="Times New Roman" w:hAnsi="Consolas" w:cs="Consolas"/>
          <w:color w:val="D4D4D4"/>
          <w:sz w:val="21"/>
          <w:szCs w:val="21"/>
          <w:lang w:val="en-US" w:eastAsia="pt-BR"/>
        </w:rPr>
        <w:t>Axios</w:t>
      </w:r>
      <w:proofErr w:type="spellEnd"/>
      <w:r w:rsidRPr="008150B4">
        <w:rPr>
          <w:rFonts w:ascii="Consolas" w:eastAsia="Times New Roman" w:hAnsi="Consolas" w:cs="Consolas"/>
          <w:color w:val="D4D4D4"/>
          <w:sz w:val="21"/>
          <w:szCs w:val="21"/>
          <w:lang w:val="en-US" w:eastAsia="pt-BR"/>
        </w:rPr>
        <w:t> #01</w:t>
      </w:r>
      <w:r w:rsidRPr="008150B4">
        <w:rPr>
          <w:rFonts w:ascii="Consolas" w:eastAsia="Times New Roman" w:hAnsi="Consolas" w:cs="Consolas"/>
          <w:color w:val="808080"/>
          <w:sz w:val="21"/>
          <w:szCs w:val="21"/>
          <w:lang w:val="en-US" w:eastAsia="pt-BR"/>
        </w:rPr>
        <w:t>&lt;/</w:t>
      </w:r>
      <w:r w:rsidRPr="008150B4">
        <w:rPr>
          <w:rFonts w:ascii="Consolas" w:eastAsia="Times New Roman" w:hAnsi="Consolas" w:cs="Consolas"/>
          <w:color w:val="569CD6"/>
          <w:sz w:val="21"/>
          <w:szCs w:val="21"/>
          <w:lang w:val="en-US" w:eastAsia="pt-BR"/>
        </w:rPr>
        <w:t>title</w:t>
      </w:r>
      <w:r w:rsidRPr="008150B4">
        <w:rPr>
          <w:rFonts w:ascii="Consolas" w:eastAsia="Times New Roman" w:hAnsi="Consolas" w:cs="Consolas"/>
          <w:color w:val="808080"/>
          <w:sz w:val="21"/>
          <w:szCs w:val="21"/>
          <w:lang w:val="en-US" w:eastAsia="pt-BR"/>
        </w:rPr>
        <w:t>&gt;</w:t>
      </w:r>
    </w:p>
    <w:p w14:paraId="56A5DE56"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val="en-US" w:eastAsia="pt-BR"/>
        </w:rPr>
      </w:pPr>
      <w:r w:rsidRPr="008150B4">
        <w:rPr>
          <w:rFonts w:ascii="Consolas" w:eastAsia="Times New Roman" w:hAnsi="Consolas" w:cs="Consolas"/>
          <w:color w:val="D4D4D4"/>
          <w:sz w:val="21"/>
          <w:szCs w:val="21"/>
          <w:lang w:val="en-US" w:eastAsia="pt-BR"/>
        </w:rPr>
        <w:t>    </w:t>
      </w:r>
      <w:r w:rsidRPr="008150B4">
        <w:rPr>
          <w:rFonts w:ascii="Consolas" w:eastAsia="Times New Roman" w:hAnsi="Consolas" w:cs="Consolas"/>
          <w:color w:val="808080"/>
          <w:sz w:val="21"/>
          <w:szCs w:val="21"/>
          <w:lang w:val="en-US" w:eastAsia="pt-BR"/>
        </w:rPr>
        <w:t>&lt;</w:t>
      </w:r>
      <w:r w:rsidRPr="008150B4">
        <w:rPr>
          <w:rFonts w:ascii="Consolas" w:eastAsia="Times New Roman" w:hAnsi="Consolas" w:cs="Consolas"/>
          <w:color w:val="569CD6"/>
          <w:sz w:val="21"/>
          <w:szCs w:val="21"/>
          <w:lang w:val="en-US" w:eastAsia="pt-BR"/>
        </w:rPr>
        <w:t>link</w:t>
      </w:r>
      <w:r w:rsidRPr="008150B4">
        <w:rPr>
          <w:rFonts w:ascii="Consolas" w:eastAsia="Times New Roman" w:hAnsi="Consolas" w:cs="Consolas"/>
          <w:color w:val="D4D4D4"/>
          <w:sz w:val="21"/>
          <w:szCs w:val="21"/>
          <w:lang w:val="en-US" w:eastAsia="pt-BR"/>
        </w:rPr>
        <w:t> </w:t>
      </w:r>
      <w:proofErr w:type="spellStart"/>
      <w:r w:rsidRPr="008150B4">
        <w:rPr>
          <w:rFonts w:ascii="Consolas" w:eastAsia="Times New Roman" w:hAnsi="Consolas" w:cs="Consolas"/>
          <w:color w:val="9CDCFE"/>
          <w:sz w:val="21"/>
          <w:szCs w:val="21"/>
          <w:lang w:val="en-US" w:eastAsia="pt-BR"/>
        </w:rPr>
        <w:t>rel</w:t>
      </w:r>
      <w:proofErr w:type="spellEnd"/>
      <w:r w:rsidRPr="008150B4">
        <w:rPr>
          <w:rFonts w:ascii="Consolas" w:eastAsia="Times New Roman" w:hAnsi="Consolas" w:cs="Consolas"/>
          <w:color w:val="D4D4D4"/>
          <w:sz w:val="21"/>
          <w:szCs w:val="21"/>
          <w:lang w:val="en-US" w:eastAsia="pt-BR"/>
        </w:rPr>
        <w:t>=</w:t>
      </w:r>
      <w:r w:rsidRPr="008150B4">
        <w:rPr>
          <w:rFonts w:ascii="Consolas" w:eastAsia="Times New Roman" w:hAnsi="Consolas" w:cs="Consolas"/>
          <w:color w:val="CE9178"/>
          <w:sz w:val="21"/>
          <w:szCs w:val="21"/>
          <w:lang w:val="en-US" w:eastAsia="pt-BR"/>
        </w:rPr>
        <w:t>'stylesheet'</w:t>
      </w:r>
      <w:r w:rsidRPr="008150B4">
        <w:rPr>
          <w:rFonts w:ascii="Consolas" w:eastAsia="Times New Roman" w:hAnsi="Consolas" w:cs="Consolas"/>
          <w:color w:val="D4D4D4"/>
          <w:sz w:val="21"/>
          <w:szCs w:val="21"/>
          <w:lang w:val="en-US" w:eastAsia="pt-BR"/>
        </w:rPr>
        <w:t> </w:t>
      </w:r>
      <w:proofErr w:type="spellStart"/>
      <w:r w:rsidRPr="008150B4">
        <w:rPr>
          <w:rFonts w:ascii="Consolas" w:eastAsia="Times New Roman" w:hAnsi="Consolas" w:cs="Consolas"/>
          <w:color w:val="9CDCFE"/>
          <w:sz w:val="21"/>
          <w:szCs w:val="21"/>
          <w:lang w:val="en-US" w:eastAsia="pt-BR"/>
        </w:rPr>
        <w:t>href</w:t>
      </w:r>
      <w:proofErr w:type="spellEnd"/>
      <w:r w:rsidRPr="008150B4">
        <w:rPr>
          <w:rFonts w:ascii="Consolas" w:eastAsia="Times New Roman" w:hAnsi="Consolas" w:cs="Consolas"/>
          <w:color w:val="D4D4D4"/>
          <w:sz w:val="21"/>
          <w:szCs w:val="21"/>
          <w:lang w:val="en-US" w:eastAsia="pt-BR"/>
        </w:rPr>
        <w:t>=</w:t>
      </w:r>
      <w:r w:rsidRPr="008150B4">
        <w:rPr>
          <w:rFonts w:ascii="Consolas" w:eastAsia="Times New Roman" w:hAnsi="Consolas" w:cs="Consolas"/>
          <w:color w:val="CE9178"/>
          <w:sz w:val="21"/>
          <w:szCs w:val="21"/>
          <w:lang w:val="en-US" w:eastAsia="pt-BR"/>
        </w:rPr>
        <w:t>'</w:t>
      </w:r>
      <w:proofErr w:type="spellStart"/>
      <w:r w:rsidRPr="008150B4">
        <w:rPr>
          <w:rFonts w:ascii="Consolas" w:eastAsia="Times New Roman" w:hAnsi="Consolas" w:cs="Consolas"/>
          <w:color w:val="CE9178"/>
          <w:sz w:val="21"/>
          <w:szCs w:val="21"/>
          <w:lang w:val="en-US" w:eastAsia="pt-BR"/>
        </w:rPr>
        <w:t>css</w:t>
      </w:r>
      <w:proofErr w:type="spellEnd"/>
      <w:r w:rsidRPr="008150B4">
        <w:rPr>
          <w:rFonts w:ascii="Consolas" w:eastAsia="Times New Roman" w:hAnsi="Consolas" w:cs="Consolas"/>
          <w:color w:val="CE9178"/>
          <w:sz w:val="21"/>
          <w:szCs w:val="21"/>
          <w:lang w:val="en-US" w:eastAsia="pt-BR"/>
        </w:rPr>
        <w:t>/estilo.css'</w:t>
      </w:r>
      <w:r w:rsidRPr="008150B4">
        <w:rPr>
          <w:rFonts w:ascii="Consolas" w:eastAsia="Times New Roman" w:hAnsi="Consolas" w:cs="Consolas"/>
          <w:color w:val="808080"/>
          <w:sz w:val="21"/>
          <w:szCs w:val="21"/>
          <w:lang w:val="en-US" w:eastAsia="pt-BR"/>
        </w:rPr>
        <w:t>&gt;</w:t>
      </w:r>
    </w:p>
    <w:p w14:paraId="344F7E9E"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val="en-US" w:eastAsia="pt-BR"/>
        </w:rPr>
      </w:pPr>
      <w:r w:rsidRPr="008150B4">
        <w:rPr>
          <w:rFonts w:ascii="Consolas" w:eastAsia="Times New Roman" w:hAnsi="Consolas" w:cs="Consolas"/>
          <w:color w:val="D4D4D4"/>
          <w:sz w:val="21"/>
          <w:szCs w:val="21"/>
          <w:lang w:val="en-US" w:eastAsia="pt-BR"/>
        </w:rPr>
        <w:t>    </w:t>
      </w:r>
      <w:r w:rsidRPr="008150B4">
        <w:rPr>
          <w:rFonts w:ascii="Consolas" w:eastAsia="Times New Roman" w:hAnsi="Consolas" w:cs="Consolas"/>
          <w:color w:val="808080"/>
          <w:sz w:val="21"/>
          <w:szCs w:val="21"/>
          <w:lang w:val="en-US" w:eastAsia="pt-BR"/>
        </w:rPr>
        <w:t>&lt;</w:t>
      </w:r>
      <w:r w:rsidRPr="008150B4">
        <w:rPr>
          <w:rFonts w:ascii="Consolas" w:eastAsia="Times New Roman" w:hAnsi="Consolas" w:cs="Consolas"/>
          <w:color w:val="569CD6"/>
          <w:sz w:val="21"/>
          <w:szCs w:val="21"/>
          <w:lang w:val="en-US" w:eastAsia="pt-BR"/>
        </w:rPr>
        <w:t>script</w:t>
      </w:r>
      <w:r w:rsidRPr="008150B4">
        <w:rPr>
          <w:rFonts w:ascii="Consolas" w:eastAsia="Times New Roman" w:hAnsi="Consolas" w:cs="Consolas"/>
          <w:color w:val="D4D4D4"/>
          <w:sz w:val="21"/>
          <w:szCs w:val="21"/>
          <w:lang w:val="en-US" w:eastAsia="pt-BR"/>
        </w:rPr>
        <w:t> </w:t>
      </w:r>
      <w:proofErr w:type="spellStart"/>
      <w:r w:rsidRPr="008150B4">
        <w:rPr>
          <w:rFonts w:ascii="Consolas" w:eastAsia="Times New Roman" w:hAnsi="Consolas" w:cs="Consolas"/>
          <w:color w:val="9CDCFE"/>
          <w:sz w:val="21"/>
          <w:szCs w:val="21"/>
          <w:lang w:val="en-US" w:eastAsia="pt-BR"/>
        </w:rPr>
        <w:t>src</w:t>
      </w:r>
      <w:proofErr w:type="spellEnd"/>
      <w:r w:rsidRPr="008150B4">
        <w:rPr>
          <w:rFonts w:ascii="Consolas" w:eastAsia="Times New Roman" w:hAnsi="Consolas" w:cs="Consolas"/>
          <w:color w:val="D4D4D4"/>
          <w:sz w:val="21"/>
          <w:szCs w:val="21"/>
          <w:lang w:val="en-US" w:eastAsia="pt-BR"/>
        </w:rPr>
        <w:t>=</w:t>
      </w:r>
      <w:r w:rsidRPr="008150B4">
        <w:rPr>
          <w:rFonts w:ascii="Consolas" w:eastAsia="Times New Roman" w:hAnsi="Consolas" w:cs="Consolas"/>
          <w:color w:val="CE9178"/>
          <w:sz w:val="21"/>
          <w:szCs w:val="21"/>
          <w:lang w:val="en-US" w:eastAsia="pt-BR"/>
        </w:rPr>
        <w:t>"</w:t>
      </w:r>
      <w:proofErr w:type="spellStart"/>
      <w:r w:rsidRPr="008150B4">
        <w:rPr>
          <w:rFonts w:ascii="Consolas" w:eastAsia="Times New Roman" w:hAnsi="Consolas" w:cs="Consolas"/>
          <w:color w:val="CE9178"/>
          <w:sz w:val="21"/>
          <w:szCs w:val="21"/>
          <w:lang w:val="en-US" w:eastAsia="pt-BR"/>
        </w:rPr>
        <w:t>js</w:t>
      </w:r>
      <w:proofErr w:type="spellEnd"/>
      <w:r w:rsidRPr="008150B4">
        <w:rPr>
          <w:rFonts w:ascii="Consolas" w:eastAsia="Times New Roman" w:hAnsi="Consolas" w:cs="Consolas"/>
          <w:color w:val="CE9178"/>
          <w:sz w:val="21"/>
          <w:szCs w:val="21"/>
          <w:lang w:val="en-US" w:eastAsia="pt-BR"/>
        </w:rPr>
        <w:t>/axios.js"</w:t>
      </w:r>
      <w:r w:rsidRPr="008150B4">
        <w:rPr>
          <w:rFonts w:ascii="Consolas" w:eastAsia="Times New Roman" w:hAnsi="Consolas" w:cs="Consolas"/>
          <w:color w:val="808080"/>
          <w:sz w:val="21"/>
          <w:szCs w:val="21"/>
          <w:lang w:val="en-US" w:eastAsia="pt-BR"/>
        </w:rPr>
        <w:t>&gt;&lt;/</w:t>
      </w:r>
      <w:r w:rsidRPr="008150B4">
        <w:rPr>
          <w:rFonts w:ascii="Consolas" w:eastAsia="Times New Roman" w:hAnsi="Consolas" w:cs="Consolas"/>
          <w:color w:val="569CD6"/>
          <w:sz w:val="21"/>
          <w:szCs w:val="21"/>
          <w:lang w:val="en-US" w:eastAsia="pt-BR"/>
        </w:rPr>
        <w:t>script</w:t>
      </w:r>
      <w:r w:rsidRPr="008150B4">
        <w:rPr>
          <w:rFonts w:ascii="Consolas" w:eastAsia="Times New Roman" w:hAnsi="Consolas" w:cs="Consolas"/>
          <w:color w:val="808080"/>
          <w:sz w:val="21"/>
          <w:szCs w:val="21"/>
          <w:lang w:val="en-US" w:eastAsia="pt-BR"/>
        </w:rPr>
        <w:t>&gt;</w:t>
      </w:r>
    </w:p>
    <w:p w14:paraId="68B94ECF" w14:textId="77777777" w:rsidR="008150B4" w:rsidRPr="008150B4" w:rsidRDefault="008150B4" w:rsidP="008150B4">
      <w:pPr>
        <w:shd w:val="clear" w:color="auto" w:fill="1E1E1E"/>
        <w:spacing w:after="0" w:line="285" w:lineRule="atLeast"/>
        <w:rPr>
          <w:rFonts w:ascii="Consolas" w:eastAsia="Times New Roman" w:hAnsi="Consolas" w:cs="Consolas"/>
          <w:color w:val="D4D4D4"/>
          <w:sz w:val="21"/>
          <w:szCs w:val="21"/>
          <w:lang w:eastAsia="pt-BR"/>
        </w:rPr>
      </w:pPr>
      <w:r w:rsidRPr="008150B4">
        <w:rPr>
          <w:rFonts w:ascii="Consolas" w:eastAsia="Times New Roman" w:hAnsi="Consolas" w:cs="Consolas"/>
          <w:color w:val="808080"/>
          <w:sz w:val="21"/>
          <w:szCs w:val="21"/>
          <w:lang w:eastAsia="pt-BR"/>
        </w:rPr>
        <w:t>&lt;/</w:t>
      </w:r>
      <w:proofErr w:type="spellStart"/>
      <w:r w:rsidRPr="008150B4">
        <w:rPr>
          <w:rFonts w:ascii="Consolas" w:eastAsia="Times New Roman" w:hAnsi="Consolas" w:cs="Consolas"/>
          <w:color w:val="569CD6"/>
          <w:sz w:val="21"/>
          <w:szCs w:val="21"/>
          <w:lang w:eastAsia="pt-BR"/>
        </w:rPr>
        <w:t>head</w:t>
      </w:r>
      <w:proofErr w:type="spellEnd"/>
      <w:r w:rsidRPr="008150B4">
        <w:rPr>
          <w:rFonts w:ascii="Consolas" w:eastAsia="Times New Roman" w:hAnsi="Consolas" w:cs="Consolas"/>
          <w:color w:val="808080"/>
          <w:sz w:val="21"/>
          <w:szCs w:val="21"/>
          <w:lang w:eastAsia="pt-BR"/>
        </w:rPr>
        <w:t>&gt;</w:t>
      </w:r>
    </w:p>
    <w:p w14:paraId="28114C1E" w14:textId="77777777" w:rsidR="008150B4" w:rsidRDefault="008150B4" w:rsidP="00493CCE">
      <w:pPr>
        <w:rPr>
          <w:sz w:val="24"/>
          <w:szCs w:val="24"/>
        </w:rPr>
      </w:pPr>
    </w:p>
    <w:p w14:paraId="3AA1EA79" w14:textId="77777777" w:rsidR="0033551C" w:rsidRDefault="00540E5B" w:rsidP="00493CCE">
      <w:pPr>
        <w:rPr>
          <w:sz w:val="24"/>
          <w:szCs w:val="24"/>
        </w:rPr>
      </w:pPr>
      <w:r>
        <w:rPr>
          <w:sz w:val="24"/>
          <w:szCs w:val="24"/>
        </w:rPr>
        <w:t xml:space="preserve">Uso do </w:t>
      </w:r>
      <w:proofErr w:type="spellStart"/>
      <w:r>
        <w:rPr>
          <w:sz w:val="24"/>
          <w:szCs w:val="24"/>
        </w:rPr>
        <w:t>Axios</w:t>
      </w:r>
      <w:proofErr w:type="spellEnd"/>
      <w:r>
        <w:rPr>
          <w:sz w:val="24"/>
          <w:szCs w:val="24"/>
        </w:rPr>
        <w:t xml:space="preserve"> no método GET que é muito simples:</w:t>
      </w:r>
    </w:p>
    <w:p w14:paraId="70ACFA0C"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808080"/>
          <w:sz w:val="21"/>
          <w:szCs w:val="21"/>
          <w:lang w:eastAsia="pt-BR"/>
        </w:rPr>
        <w:t>&lt;</w:t>
      </w:r>
      <w:r w:rsidRPr="00540E5B">
        <w:rPr>
          <w:rFonts w:ascii="Consolas" w:eastAsia="Times New Roman" w:hAnsi="Consolas" w:cs="Consolas"/>
          <w:color w:val="569CD6"/>
          <w:sz w:val="21"/>
          <w:szCs w:val="21"/>
          <w:lang w:eastAsia="pt-BR"/>
        </w:rPr>
        <w:t>script</w:t>
      </w:r>
      <w:r w:rsidRPr="00540E5B">
        <w:rPr>
          <w:rFonts w:ascii="Consolas" w:eastAsia="Times New Roman" w:hAnsi="Consolas" w:cs="Consolas"/>
          <w:color w:val="808080"/>
          <w:sz w:val="21"/>
          <w:szCs w:val="21"/>
          <w:lang w:eastAsia="pt-BR"/>
        </w:rPr>
        <w:t>&gt;</w:t>
      </w:r>
    </w:p>
    <w:p w14:paraId="37019340"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6A9955"/>
          <w:sz w:val="21"/>
          <w:szCs w:val="21"/>
          <w:lang w:eastAsia="pt-BR"/>
        </w:rPr>
        <w:t>// o Axios já grava no atributo "data" o json da requisição em um objeto, já pronto para trabalharmos</w:t>
      </w:r>
    </w:p>
    <w:p w14:paraId="527ABF83"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proofErr w:type="spellStart"/>
      <w:r w:rsidRPr="00540E5B">
        <w:rPr>
          <w:rFonts w:ascii="Consolas" w:eastAsia="Times New Roman" w:hAnsi="Consolas" w:cs="Consolas"/>
          <w:color w:val="569CD6"/>
          <w:sz w:val="21"/>
          <w:szCs w:val="21"/>
          <w:lang w:eastAsia="pt-BR"/>
        </w:rPr>
        <w:t>const</w:t>
      </w:r>
      <w:proofErr w:type="spellEnd"/>
      <w:r w:rsidRPr="00540E5B">
        <w:rPr>
          <w:rFonts w:ascii="Consolas" w:eastAsia="Times New Roman" w:hAnsi="Consolas" w:cs="Consolas"/>
          <w:color w:val="D4D4D4"/>
          <w:sz w:val="21"/>
          <w:szCs w:val="21"/>
          <w:lang w:eastAsia="pt-BR"/>
        </w:rPr>
        <w:t> </w:t>
      </w:r>
      <w:proofErr w:type="spellStart"/>
      <w:r w:rsidRPr="00540E5B">
        <w:rPr>
          <w:rFonts w:ascii="Consolas" w:eastAsia="Times New Roman" w:hAnsi="Consolas" w:cs="Consolas"/>
          <w:color w:val="4FC1FF"/>
          <w:sz w:val="21"/>
          <w:szCs w:val="21"/>
          <w:lang w:eastAsia="pt-BR"/>
        </w:rPr>
        <w:t>url</w:t>
      </w:r>
      <w:proofErr w:type="spellEnd"/>
      <w:r w:rsidRPr="00540E5B">
        <w:rPr>
          <w:rFonts w:ascii="Consolas" w:eastAsia="Times New Roman" w:hAnsi="Consolas" w:cs="Consolas"/>
          <w:color w:val="D4D4D4"/>
          <w:sz w:val="21"/>
          <w:szCs w:val="21"/>
          <w:lang w:eastAsia="pt-BR"/>
        </w:rPr>
        <w:t> = </w:t>
      </w:r>
      <w:r w:rsidRPr="00540E5B">
        <w:rPr>
          <w:rFonts w:ascii="Consolas" w:eastAsia="Times New Roman" w:hAnsi="Consolas" w:cs="Consolas"/>
          <w:color w:val="CE9178"/>
          <w:sz w:val="21"/>
          <w:szCs w:val="21"/>
          <w:lang w:eastAsia="pt-BR"/>
        </w:rPr>
        <w:t>'dados/</w:t>
      </w:r>
      <w:proofErr w:type="spellStart"/>
      <w:r w:rsidRPr="00540E5B">
        <w:rPr>
          <w:rFonts w:ascii="Consolas" w:eastAsia="Times New Roman" w:hAnsi="Consolas" w:cs="Consolas"/>
          <w:color w:val="CE9178"/>
          <w:sz w:val="21"/>
          <w:szCs w:val="21"/>
          <w:lang w:eastAsia="pt-BR"/>
        </w:rPr>
        <w:t>estados.json</w:t>
      </w:r>
      <w:proofErr w:type="spellEnd"/>
      <w:r w:rsidRPr="00540E5B">
        <w:rPr>
          <w:rFonts w:ascii="Consolas" w:eastAsia="Times New Roman" w:hAnsi="Consolas" w:cs="Consolas"/>
          <w:color w:val="CE9178"/>
          <w:sz w:val="21"/>
          <w:szCs w:val="21"/>
          <w:lang w:eastAsia="pt-BR"/>
        </w:rPr>
        <w:t>'</w:t>
      </w:r>
    </w:p>
    <w:p w14:paraId="4A11E672" w14:textId="77777777" w:rsidR="00540E5B" w:rsidRPr="00E227B4" w:rsidRDefault="00540E5B" w:rsidP="00540E5B">
      <w:pPr>
        <w:shd w:val="clear" w:color="auto" w:fill="1E1E1E"/>
        <w:spacing w:after="0" w:line="285" w:lineRule="atLeast"/>
        <w:rPr>
          <w:rFonts w:ascii="Consolas" w:eastAsia="Times New Roman" w:hAnsi="Consolas" w:cs="Consolas"/>
          <w:color w:val="D4D4D4"/>
          <w:sz w:val="21"/>
          <w:szCs w:val="21"/>
          <w:lang w:val="en-US" w:eastAsia="pt-BR"/>
        </w:rPr>
      </w:pPr>
      <w:r w:rsidRPr="00540E5B">
        <w:rPr>
          <w:rFonts w:ascii="Consolas" w:eastAsia="Times New Roman" w:hAnsi="Consolas" w:cs="Consolas"/>
          <w:color w:val="D4D4D4"/>
          <w:sz w:val="21"/>
          <w:szCs w:val="21"/>
          <w:lang w:eastAsia="pt-BR"/>
        </w:rPr>
        <w:t>        </w:t>
      </w:r>
      <w:proofErr w:type="spellStart"/>
      <w:r w:rsidRPr="00E227B4">
        <w:rPr>
          <w:rFonts w:ascii="Consolas" w:eastAsia="Times New Roman" w:hAnsi="Consolas" w:cs="Consolas"/>
          <w:color w:val="DCDCAA"/>
          <w:sz w:val="21"/>
          <w:szCs w:val="21"/>
          <w:lang w:val="en-US" w:eastAsia="pt-BR"/>
        </w:rPr>
        <w:t>axios</w:t>
      </w:r>
      <w:proofErr w:type="spellEnd"/>
      <w:r w:rsidRPr="00E227B4">
        <w:rPr>
          <w:rFonts w:ascii="Consolas" w:eastAsia="Times New Roman" w:hAnsi="Consolas" w:cs="Consolas"/>
          <w:color w:val="D4D4D4"/>
          <w:sz w:val="21"/>
          <w:szCs w:val="21"/>
          <w:lang w:val="en-US" w:eastAsia="pt-BR"/>
        </w:rPr>
        <w:t>(</w:t>
      </w:r>
      <w:proofErr w:type="spellStart"/>
      <w:r w:rsidRPr="00E227B4">
        <w:rPr>
          <w:rFonts w:ascii="Consolas" w:eastAsia="Times New Roman" w:hAnsi="Consolas" w:cs="Consolas"/>
          <w:color w:val="4FC1FF"/>
          <w:sz w:val="21"/>
          <w:szCs w:val="21"/>
          <w:lang w:val="en-US" w:eastAsia="pt-BR"/>
        </w:rPr>
        <w:t>url</w:t>
      </w:r>
      <w:proofErr w:type="spellEnd"/>
      <w:proofErr w:type="gramStart"/>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then</w:t>
      </w:r>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resp</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=&gt;</w:t>
      </w:r>
      <w:r w:rsidRPr="00E227B4">
        <w:rPr>
          <w:rFonts w:ascii="Consolas" w:eastAsia="Times New Roman" w:hAnsi="Consolas" w:cs="Consolas"/>
          <w:color w:val="D4D4D4"/>
          <w:sz w:val="21"/>
          <w:szCs w:val="21"/>
          <w:lang w:val="en-US" w:eastAsia="pt-BR"/>
        </w:rPr>
        <w:t> {</w:t>
      </w:r>
    </w:p>
    <w:p w14:paraId="2BC285CC"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val="en-US" w:eastAsia="pt-BR"/>
        </w:rPr>
        <w:t>            </w:t>
      </w:r>
      <w:r w:rsidRPr="00540E5B">
        <w:rPr>
          <w:rFonts w:ascii="Consolas" w:eastAsia="Times New Roman" w:hAnsi="Consolas" w:cs="Consolas"/>
          <w:color w:val="569CD6"/>
          <w:sz w:val="21"/>
          <w:szCs w:val="21"/>
          <w:lang w:val="en-US" w:eastAsia="pt-BR"/>
        </w:rPr>
        <w:t>const</w:t>
      </w:r>
      <w:r w:rsidRPr="00540E5B">
        <w:rPr>
          <w:rFonts w:ascii="Consolas" w:eastAsia="Times New Roman" w:hAnsi="Consolas" w:cs="Consolas"/>
          <w:color w:val="D4D4D4"/>
          <w:sz w:val="21"/>
          <w:szCs w:val="21"/>
          <w:lang w:val="en-US" w:eastAsia="pt-BR"/>
        </w:rPr>
        <w:t> </w:t>
      </w:r>
      <w:proofErr w:type="spellStart"/>
      <w:r w:rsidRPr="00540E5B">
        <w:rPr>
          <w:rFonts w:ascii="Consolas" w:eastAsia="Times New Roman" w:hAnsi="Consolas" w:cs="Consolas"/>
          <w:color w:val="4FC1FF"/>
          <w:sz w:val="21"/>
          <w:szCs w:val="21"/>
          <w:lang w:val="en-US" w:eastAsia="pt-BR"/>
        </w:rPr>
        <w:t>itens</w:t>
      </w:r>
      <w:proofErr w:type="spellEnd"/>
      <w:r w:rsidRPr="00540E5B">
        <w:rPr>
          <w:rFonts w:ascii="Consolas" w:eastAsia="Times New Roman" w:hAnsi="Consolas" w:cs="Consolas"/>
          <w:color w:val="D4D4D4"/>
          <w:sz w:val="21"/>
          <w:szCs w:val="21"/>
          <w:lang w:val="en-US" w:eastAsia="pt-BR"/>
        </w:rPr>
        <w:t> = </w:t>
      </w:r>
      <w:proofErr w:type="spellStart"/>
      <w:r w:rsidRPr="00540E5B">
        <w:rPr>
          <w:rFonts w:ascii="Consolas" w:eastAsia="Times New Roman" w:hAnsi="Consolas" w:cs="Consolas"/>
          <w:color w:val="9CDCFE"/>
          <w:sz w:val="21"/>
          <w:szCs w:val="21"/>
          <w:lang w:val="en-US" w:eastAsia="pt-BR"/>
        </w:rPr>
        <w:t>resp</w:t>
      </w:r>
      <w:r w:rsidRPr="00540E5B">
        <w:rPr>
          <w:rFonts w:ascii="Consolas" w:eastAsia="Times New Roman" w:hAnsi="Consolas" w:cs="Consolas"/>
          <w:color w:val="D4D4D4"/>
          <w:sz w:val="21"/>
          <w:szCs w:val="21"/>
          <w:lang w:val="en-US" w:eastAsia="pt-BR"/>
        </w:rPr>
        <w:t>.</w:t>
      </w:r>
      <w:proofErr w:type="gramStart"/>
      <w:r w:rsidRPr="00540E5B">
        <w:rPr>
          <w:rFonts w:ascii="Consolas" w:eastAsia="Times New Roman" w:hAnsi="Consolas" w:cs="Consolas"/>
          <w:color w:val="9CDCFE"/>
          <w:sz w:val="21"/>
          <w:szCs w:val="21"/>
          <w:lang w:val="en-US" w:eastAsia="pt-BR"/>
        </w:rPr>
        <w:t>data</w:t>
      </w:r>
      <w:r w:rsidRPr="00540E5B">
        <w:rPr>
          <w:rFonts w:ascii="Consolas" w:eastAsia="Times New Roman" w:hAnsi="Consolas" w:cs="Consolas"/>
          <w:color w:val="D4D4D4"/>
          <w:sz w:val="21"/>
          <w:szCs w:val="21"/>
          <w:lang w:val="en-US" w:eastAsia="pt-BR"/>
        </w:rPr>
        <w:t>.</w:t>
      </w:r>
      <w:r w:rsidRPr="00540E5B">
        <w:rPr>
          <w:rFonts w:ascii="Consolas" w:eastAsia="Times New Roman" w:hAnsi="Consolas" w:cs="Consolas"/>
          <w:color w:val="DCDCAA"/>
          <w:sz w:val="21"/>
          <w:szCs w:val="21"/>
          <w:lang w:val="en-US" w:eastAsia="pt-BR"/>
        </w:rPr>
        <w:t>reduce</w:t>
      </w:r>
      <w:proofErr w:type="spellEnd"/>
      <w:proofErr w:type="gramEnd"/>
      <w:r w:rsidRPr="00540E5B">
        <w:rPr>
          <w:rFonts w:ascii="Consolas" w:eastAsia="Times New Roman" w:hAnsi="Consolas" w:cs="Consolas"/>
          <w:color w:val="D4D4D4"/>
          <w:sz w:val="21"/>
          <w:szCs w:val="21"/>
          <w:lang w:val="en-US" w:eastAsia="pt-BR"/>
        </w:rPr>
        <w:t>(</w:t>
      </w:r>
    </w:p>
    <w:p w14:paraId="6093A98A"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val="en-US" w:eastAsia="pt-BR"/>
        </w:rPr>
        <w:t>                </w:t>
      </w:r>
      <w:r w:rsidRPr="00540E5B">
        <w:rPr>
          <w:rFonts w:ascii="Consolas" w:eastAsia="Times New Roman" w:hAnsi="Consolas" w:cs="Consolas"/>
          <w:color w:val="D4D4D4"/>
          <w:sz w:val="21"/>
          <w:szCs w:val="21"/>
          <w:lang w:eastAsia="pt-BR"/>
        </w:rPr>
        <w:t>(</w:t>
      </w:r>
      <w:proofErr w:type="spellStart"/>
      <w:r w:rsidRPr="00540E5B">
        <w:rPr>
          <w:rFonts w:ascii="Consolas" w:eastAsia="Times New Roman" w:hAnsi="Consolas" w:cs="Consolas"/>
          <w:color w:val="9CDCFE"/>
          <w:sz w:val="21"/>
          <w:szCs w:val="21"/>
          <w:lang w:eastAsia="pt-BR"/>
        </w:rPr>
        <w:t>html</w:t>
      </w:r>
      <w:proofErr w:type="spellEnd"/>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9CDCFE"/>
          <w:sz w:val="21"/>
          <w:szCs w:val="21"/>
          <w:lang w:eastAsia="pt-BR"/>
        </w:rPr>
        <w:t>estado</w:t>
      </w: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569CD6"/>
          <w:sz w:val="21"/>
          <w:szCs w:val="21"/>
          <w:lang w:eastAsia="pt-BR"/>
        </w:rPr>
        <w:t>=&gt;</w:t>
      </w:r>
      <w:r w:rsidRPr="00540E5B">
        <w:rPr>
          <w:rFonts w:ascii="Consolas" w:eastAsia="Times New Roman" w:hAnsi="Consolas" w:cs="Consolas"/>
          <w:color w:val="D4D4D4"/>
          <w:sz w:val="21"/>
          <w:szCs w:val="21"/>
          <w:lang w:eastAsia="pt-BR"/>
        </w:rPr>
        <w:t> </w:t>
      </w:r>
      <w:proofErr w:type="spellStart"/>
      <w:r w:rsidRPr="00540E5B">
        <w:rPr>
          <w:rFonts w:ascii="Consolas" w:eastAsia="Times New Roman" w:hAnsi="Consolas" w:cs="Consolas"/>
          <w:color w:val="9CDCFE"/>
          <w:sz w:val="21"/>
          <w:szCs w:val="21"/>
          <w:lang w:eastAsia="pt-BR"/>
        </w:rPr>
        <w:t>html</w:t>
      </w:r>
      <w:proofErr w:type="spellEnd"/>
      <w:r w:rsidRPr="00540E5B">
        <w:rPr>
          <w:rFonts w:ascii="Consolas" w:eastAsia="Times New Roman" w:hAnsi="Consolas" w:cs="Consolas"/>
          <w:color w:val="D4D4D4"/>
          <w:sz w:val="21"/>
          <w:szCs w:val="21"/>
          <w:lang w:eastAsia="pt-BR"/>
        </w:rPr>
        <w:t> + </w:t>
      </w:r>
      <w:r w:rsidRPr="00540E5B">
        <w:rPr>
          <w:rFonts w:ascii="Consolas" w:eastAsia="Times New Roman" w:hAnsi="Consolas" w:cs="Consolas"/>
          <w:color w:val="CE9178"/>
          <w:sz w:val="21"/>
          <w:szCs w:val="21"/>
          <w:lang w:eastAsia="pt-BR"/>
        </w:rPr>
        <w:t>`&lt;li&gt;</w:t>
      </w:r>
      <w:r w:rsidRPr="00540E5B">
        <w:rPr>
          <w:rFonts w:ascii="Consolas" w:eastAsia="Times New Roman" w:hAnsi="Consolas" w:cs="Consolas"/>
          <w:color w:val="569CD6"/>
          <w:sz w:val="21"/>
          <w:szCs w:val="21"/>
          <w:lang w:eastAsia="pt-BR"/>
        </w:rPr>
        <w:t>${</w:t>
      </w:r>
      <w:proofErr w:type="spellStart"/>
      <w:proofErr w:type="gramStart"/>
      <w:r w:rsidRPr="00540E5B">
        <w:rPr>
          <w:rFonts w:ascii="Consolas" w:eastAsia="Times New Roman" w:hAnsi="Consolas" w:cs="Consolas"/>
          <w:color w:val="9CDCFE"/>
          <w:sz w:val="21"/>
          <w:szCs w:val="21"/>
          <w:lang w:eastAsia="pt-BR"/>
        </w:rPr>
        <w:t>estado</w:t>
      </w:r>
      <w:r w:rsidRPr="00540E5B">
        <w:rPr>
          <w:rFonts w:ascii="Consolas" w:eastAsia="Times New Roman" w:hAnsi="Consolas" w:cs="Consolas"/>
          <w:color w:val="D4D4D4"/>
          <w:sz w:val="21"/>
          <w:szCs w:val="21"/>
          <w:lang w:eastAsia="pt-BR"/>
        </w:rPr>
        <w:t>.</w:t>
      </w:r>
      <w:r w:rsidRPr="00540E5B">
        <w:rPr>
          <w:rFonts w:ascii="Consolas" w:eastAsia="Times New Roman" w:hAnsi="Consolas" w:cs="Consolas"/>
          <w:color w:val="9CDCFE"/>
          <w:sz w:val="21"/>
          <w:szCs w:val="21"/>
          <w:lang w:eastAsia="pt-BR"/>
        </w:rPr>
        <w:t>nome</w:t>
      </w:r>
      <w:proofErr w:type="spellEnd"/>
      <w:proofErr w:type="gramEnd"/>
      <w:r w:rsidRPr="00540E5B">
        <w:rPr>
          <w:rFonts w:ascii="Consolas" w:eastAsia="Times New Roman" w:hAnsi="Consolas" w:cs="Consolas"/>
          <w:color w:val="569CD6"/>
          <w:sz w:val="21"/>
          <w:szCs w:val="21"/>
          <w:lang w:eastAsia="pt-BR"/>
        </w:rPr>
        <w:t>}</w:t>
      </w:r>
      <w:r w:rsidRPr="00540E5B">
        <w:rPr>
          <w:rFonts w:ascii="Consolas" w:eastAsia="Times New Roman" w:hAnsi="Consolas" w:cs="Consolas"/>
          <w:color w:val="CE9178"/>
          <w:sz w:val="21"/>
          <w:szCs w:val="21"/>
          <w:lang w:eastAsia="pt-BR"/>
        </w:rPr>
        <w:t>&lt;/li&gt;`</w:t>
      </w: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CE9178"/>
          <w:sz w:val="21"/>
          <w:szCs w:val="21"/>
          <w:lang w:eastAsia="pt-BR"/>
        </w:rPr>
        <w:t>''</w:t>
      </w:r>
    </w:p>
    <w:p w14:paraId="1BDC0972"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p>
    <w:p w14:paraId="63632CFC"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proofErr w:type="gramStart"/>
      <w:r w:rsidRPr="00540E5B">
        <w:rPr>
          <w:rFonts w:ascii="Consolas" w:eastAsia="Times New Roman" w:hAnsi="Consolas" w:cs="Consolas"/>
          <w:color w:val="9CDCFE"/>
          <w:sz w:val="21"/>
          <w:szCs w:val="21"/>
          <w:lang w:eastAsia="pt-BR"/>
        </w:rPr>
        <w:t>document</w:t>
      </w:r>
      <w:r w:rsidRPr="00540E5B">
        <w:rPr>
          <w:rFonts w:ascii="Consolas" w:eastAsia="Times New Roman" w:hAnsi="Consolas" w:cs="Consolas"/>
          <w:color w:val="D4D4D4"/>
          <w:sz w:val="21"/>
          <w:szCs w:val="21"/>
          <w:lang w:eastAsia="pt-BR"/>
        </w:rPr>
        <w:t>.</w:t>
      </w:r>
      <w:r w:rsidRPr="00540E5B">
        <w:rPr>
          <w:rFonts w:ascii="Consolas" w:eastAsia="Times New Roman" w:hAnsi="Consolas" w:cs="Consolas"/>
          <w:color w:val="9CDCFE"/>
          <w:sz w:val="21"/>
          <w:szCs w:val="21"/>
          <w:lang w:eastAsia="pt-BR"/>
        </w:rPr>
        <w:t>body</w:t>
      </w:r>
      <w:proofErr w:type="gramEnd"/>
      <w:r w:rsidRPr="00540E5B">
        <w:rPr>
          <w:rFonts w:ascii="Consolas" w:eastAsia="Times New Roman" w:hAnsi="Consolas" w:cs="Consolas"/>
          <w:color w:val="D4D4D4"/>
          <w:sz w:val="21"/>
          <w:szCs w:val="21"/>
          <w:lang w:eastAsia="pt-BR"/>
        </w:rPr>
        <w:t>.</w:t>
      </w:r>
      <w:r w:rsidRPr="00540E5B">
        <w:rPr>
          <w:rFonts w:ascii="Consolas" w:eastAsia="Times New Roman" w:hAnsi="Consolas" w:cs="Consolas"/>
          <w:color w:val="DCDCAA"/>
          <w:sz w:val="21"/>
          <w:szCs w:val="21"/>
          <w:lang w:eastAsia="pt-BR"/>
        </w:rPr>
        <w:t>insertAdjacentHTML</w:t>
      </w:r>
      <w:r w:rsidRPr="00540E5B">
        <w:rPr>
          <w:rFonts w:ascii="Consolas" w:eastAsia="Times New Roman" w:hAnsi="Consolas" w:cs="Consolas"/>
          <w:color w:val="D4D4D4"/>
          <w:sz w:val="21"/>
          <w:szCs w:val="21"/>
          <w:lang w:eastAsia="pt-BR"/>
        </w:rPr>
        <w:t>(</w:t>
      </w:r>
      <w:r w:rsidRPr="00540E5B">
        <w:rPr>
          <w:rFonts w:ascii="Consolas" w:eastAsia="Times New Roman" w:hAnsi="Consolas" w:cs="Consolas"/>
          <w:color w:val="CE9178"/>
          <w:sz w:val="21"/>
          <w:szCs w:val="21"/>
          <w:lang w:eastAsia="pt-BR"/>
        </w:rPr>
        <w:t>'beforeend'</w:t>
      </w: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CE9178"/>
          <w:sz w:val="21"/>
          <w:szCs w:val="21"/>
          <w:lang w:eastAsia="pt-BR"/>
        </w:rPr>
        <w:t>`&lt;ul&gt;</w:t>
      </w:r>
      <w:r w:rsidRPr="00540E5B">
        <w:rPr>
          <w:rFonts w:ascii="Consolas" w:eastAsia="Times New Roman" w:hAnsi="Consolas" w:cs="Consolas"/>
          <w:color w:val="569CD6"/>
          <w:sz w:val="21"/>
          <w:szCs w:val="21"/>
          <w:lang w:eastAsia="pt-BR"/>
        </w:rPr>
        <w:t>${</w:t>
      </w:r>
      <w:r w:rsidRPr="00540E5B">
        <w:rPr>
          <w:rFonts w:ascii="Consolas" w:eastAsia="Times New Roman" w:hAnsi="Consolas" w:cs="Consolas"/>
          <w:color w:val="4FC1FF"/>
          <w:sz w:val="21"/>
          <w:szCs w:val="21"/>
          <w:lang w:eastAsia="pt-BR"/>
        </w:rPr>
        <w:t>itens</w:t>
      </w:r>
      <w:r w:rsidRPr="00540E5B">
        <w:rPr>
          <w:rFonts w:ascii="Consolas" w:eastAsia="Times New Roman" w:hAnsi="Consolas" w:cs="Consolas"/>
          <w:color w:val="569CD6"/>
          <w:sz w:val="21"/>
          <w:szCs w:val="21"/>
          <w:lang w:eastAsia="pt-BR"/>
        </w:rPr>
        <w:t>}</w:t>
      </w:r>
      <w:r w:rsidRPr="00540E5B">
        <w:rPr>
          <w:rFonts w:ascii="Consolas" w:eastAsia="Times New Roman" w:hAnsi="Consolas" w:cs="Consolas"/>
          <w:color w:val="CE9178"/>
          <w:sz w:val="21"/>
          <w:szCs w:val="21"/>
          <w:lang w:eastAsia="pt-BR"/>
        </w:rPr>
        <w:t>&lt;/ul&gt;`</w:t>
      </w:r>
      <w:r w:rsidRPr="00540E5B">
        <w:rPr>
          <w:rFonts w:ascii="Consolas" w:eastAsia="Times New Roman" w:hAnsi="Consolas" w:cs="Consolas"/>
          <w:color w:val="D4D4D4"/>
          <w:sz w:val="21"/>
          <w:szCs w:val="21"/>
          <w:lang w:eastAsia="pt-BR"/>
        </w:rPr>
        <w:t>)</w:t>
      </w:r>
    </w:p>
    <w:p w14:paraId="6EC19FD4"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p>
    <w:p w14:paraId="151D7185"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p>
    <w:p w14:paraId="2598A534" w14:textId="77777777" w:rsidR="00540E5B" w:rsidRPr="00540E5B" w:rsidRDefault="00540E5B" w:rsidP="00540E5B">
      <w:pPr>
        <w:shd w:val="clear" w:color="auto" w:fill="1E1E1E"/>
        <w:spacing w:after="0" w:line="285" w:lineRule="atLeast"/>
        <w:rPr>
          <w:rFonts w:ascii="Consolas" w:eastAsia="Times New Roman" w:hAnsi="Consolas" w:cs="Consolas"/>
          <w:color w:val="D4D4D4"/>
          <w:sz w:val="21"/>
          <w:szCs w:val="21"/>
          <w:lang w:eastAsia="pt-BR"/>
        </w:rPr>
      </w:pPr>
      <w:r w:rsidRPr="00540E5B">
        <w:rPr>
          <w:rFonts w:ascii="Consolas" w:eastAsia="Times New Roman" w:hAnsi="Consolas" w:cs="Consolas"/>
          <w:color w:val="D4D4D4"/>
          <w:sz w:val="21"/>
          <w:szCs w:val="21"/>
          <w:lang w:eastAsia="pt-BR"/>
        </w:rPr>
        <w:t>    </w:t>
      </w:r>
      <w:r w:rsidRPr="00540E5B">
        <w:rPr>
          <w:rFonts w:ascii="Consolas" w:eastAsia="Times New Roman" w:hAnsi="Consolas" w:cs="Consolas"/>
          <w:color w:val="808080"/>
          <w:sz w:val="21"/>
          <w:szCs w:val="21"/>
          <w:lang w:eastAsia="pt-BR"/>
        </w:rPr>
        <w:t>&lt;/</w:t>
      </w:r>
      <w:r w:rsidRPr="00540E5B">
        <w:rPr>
          <w:rFonts w:ascii="Consolas" w:eastAsia="Times New Roman" w:hAnsi="Consolas" w:cs="Consolas"/>
          <w:color w:val="569CD6"/>
          <w:sz w:val="21"/>
          <w:szCs w:val="21"/>
          <w:lang w:eastAsia="pt-BR"/>
        </w:rPr>
        <w:t>script</w:t>
      </w:r>
      <w:r w:rsidRPr="00540E5B">
        <w:rPr>
          <w:rFonts w:ascii="Consolas" w:eastAsia="Times New Roman" w:hAnsi="Consolas" w:cs="Consolas"/>
          <w:color w:val="808080"/>
          <w:sz w:val="21"/>
          <w:szCs w:val="21"/>
          <w:lang w:eastAsia="pt-BR"/>
        </w:rPr>
        <w:t>&gt;</w:t>
      </w:r>
    </w:p>
    <w:p w14:paraId="6C0683F8" w14:textId="77777777" w:rsidR="00540E5B" w:rsidRDefault="00540E5B" w:rsidP="00493CCE">
      <w:pPr>
        <w:rPr>
          <w:sz w:val="24"/>
          <w:szCs w:val="24"/>
        </w:rPr>
      </w:pPr>
    </w:p>
    <w:p w14:paraId="5101B741" w14:textId="77777777" w:rsidR="00540E5B" w:rsidRDefault="00540E5B" w:rsidP="00493CCE">
      <w:pPr>
        <w:rPr>
          <w:sz w:val="24"/>
          <w:szCs w:val="24"/>
        </w:rPr>
      </w:pPr>
      <w:r>
        <w:rPr>
          <w:sz w:val="24"/>
          <w:szCs w:val="24"/>
        </w:rPr>
        <w:t xml:space="preserve">Agora vamos ver uma requisição GET com um parâmetro para calcular um número e também vamos fazer uma chamada via POST com o </w:t>
      </w:r>
      <w:proofErr w:type="spellStart"/>
      <w:r>
        <w:rPr>
          <w:sz w:val="24"/>
          <w:szCs w:val="24"/>
        </w:rPr>
        <w:t>Axios</w:t>
      </w:r>
      <w:proofErr w:type="spellEnd"/>
      <w:r>
        <w:rPr>
          <w:sz w:val="24"/>
          <w:szCs w:val="24"/>
        </w:rPr>
        <w:t xml:space="preserve"> para vermos:</w:t>
      </w:r>
    </w:p>
    <w:p w14:paraId="49E023AF" w14:textId="77777777" w:rsidR="00540E5B" w:rsidRDefault="00613B5F" w:rsidP="00493CCE">
      <w:pPr>
        <w:rPr>
          <w:sz w:val="24"/>
          <w:szCs w:val="24"/>
        </w:rPr>
      </w:pPr>
      <w:r>
        <w:rPr>
          <w:sz w:val="24"/>
          <w:szCs w:val="24"/>
        </w:rPr>
        <w:t xml:space="preserve">Antes de começarmos esse exercício, vamos criar uma função no servidor... Já temos a função de post que utilizamos no exemplo de </w:t>
      </w:r>
      <w:proofErr w:type="spellStart"/>
      <w:r>
        <w:rPr>
          <w:sz w:val="24"/>
          <w:szCs w:val="24"/>
        </w:rPr>
        <w:t>fetch</w:t>
      </w:r>
      <w:proofErr w:type="spellEnd"/>
      <w:r>
        <w:rPr>
          <w:sz w:val="24"/>
          <w:szCs w:val="24"/>
        </w:rPr>
        <w:t xml:space="preserve"> com POST, mas vamos criar agora uma função para a requisição GET com um parâmetro para calcular um número:</w:t>
      </w:r>
    </w:p>
    <w:p w14:paraId="36C5E012"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6A9955"/>
          <w:sz w:val="21"/>
          <w:szCs w:val="21"/>
          <w:lang w:eastAsia="pt-BR"/>
        </w:rPr>
        <w:t>//requisição do tipo GET com uma URL com um parâmetro "numero"</w:t>
      </w:r>
    </w:p>
    <w:p w14:paraId="6031D0CE"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val="en-US" w:eastAsia="pt-BR"/>
        </w:rPr>
      </w:pPr>
      <w:proofErr w:type="spellStart"/>
      <w:proofErr w:type="gramStart"/>
      <w:r w:rsidRPr="00613B5F">
        <w:rPr>
          <w:rFonts w:ascii="Consolas" w:eastAsia="Times New Roman" w:hAnsi="Consolas" w:cs="Consolas"/>
          <w:color w:val="4FC1FF"/>
          <w:sz w:val="21"/>
          <w:szCs w:val="21"/>
          <w:lang w:val="en-US" w:eastAsia="pt-BR"/>
        </w:rPr>
        <w:t>app</w:t>
      </w:r>
      <w:r w:rsidRPr="00613B5F">
        <w:rPr>
          <w:rFonts w:ascii="Consolas" w:eastAsia="Times New Roman" w:hAnsi="Consolas" w:cs="Consolas"/>
          <w:color w:val="D4D4D4"/>
          <w:sz w:val="21"/>
          <w:szCs w:val="21"/>
          <w:lang w:val="en-US" w:eastAsia="pt-BR"/>
        </w:rPr>
        <w:t>.</w:t>
      </w:r>
      <w:r w:rsidRPr="00613B5F">
        <w:rPr>
          <w:rFonts w:ascii="Consolas" w:eastAsia="Times New Roman" w:hAnsi="Consolas" w:cs="Consolas"/>
          <w:color w:val="DCDCAA"/>
          <w:sz w:val="21"/>
          <w:szCs w:val="21"/>
          <w:lang w:val="en-US" w:eastAsia="pt-BR"/>
        </w:rPr>
        <w:t>get</w:t>
      </w:r>
      <w:proofErr w:type="spellEnd"/>
      <w:r w:rsidRPr="00613B5F">
        <w:rPr>
          <w:rFonts w:ascii="Consolas" w:eastAsia="Times New Roman" w:hAnsi="Consolas" w:cs="Consolas"/>
          <w:color w:val="D4D4D4"/>
          <w:sz w:val="21"/>
          <w:szCs w:val="21"/>
          <w:lang w:val="en-US" w:eastAsia="pt-BR"/>
        </w:rPr>
        <w:t>(</w:t>
      </w:r>
      <w:proofErr w:type="gramEnd"/>
      <w:r w:rsidRPr="00613B5F">
        <w:rPr>
          <w:rFonts w:ascii="Consolas" w:eastAsia="Times New Roman" w:hAnsi="Consolas" w:cs="Consolas"/>
          <w:color w:val="CE9178"/>
          <w:sz w:val="21"/>
          <w:szCs w:val="21"/>
          <w:lang w:val="en-US" w:eastAsia="pt-BR"/>
        </w:rPr>
        <w:t>'/</w:t>
      </w:r>
      <w:proofErr w:type="spellStart"/>
      <w:r w:rsidRPr="00613B5F">
        <w:rPr>
          <w:rFonts w:ascii="Consolas" w:eastAsia="Times New Roman" w:hAnsi="Consolas" w:cs="Consolas"/>
          <w:color w:val="CE9178"/>
          <w:sz w:val="21"/>
          <w:szCs w:val="21"/>
          <w:lang w:val="en-US" w:eastAsia="pt-BR"/>
        </w:rPr>
        <w:t>parOuImpar</w:t>
      </w:r>
      <w:proofErr w:type="spellEnd"/>
      <w:r w:rsidRPr="00613B5F">
        <w:rPr>
          <w:rFonts w:ascii="Consolas" w:eastAsia="Times New Roman" w:hAnsi="Consolas" w:cs="Consolas"/>
          <w:color w:val="CE9178"/>
          <w:sz w:val="21"/>
          <w:szCs w:val="21"/>
          <w:lang w:val="en-US" w:eastAsia="pt-BR"/>
        </w:rPr>
        <w:t>'</w:t>
      </w:r>
      <w:r w:rsidRPr="00613B5F">
        <w:rPr>
          <w:rFonts w:ascii="Consolas" w:eastAsia="Times New Roman" w:hAnsi="Consolas" w:cs="Consolas"/>
          <w:color w:val="D4D4D4"/>
          <w:sz w:val="21"/>
          <w:szCs w:val="21"/>
          <w:lang w:val="en-US" w:eastAsia="pt-BR"/>
        </w:rPr>
        <w:t>, (</w:t>
      </w:r>
      <w:r w:rsidRPr="00613B5F">
        <w:rPr>
          <w:rFonts w:ascii="Consolas" w:eastAsia="Times New Roman" w:hAnsi="Consolas" w:cs="Consolas"/>
          <w:color w:val="9CDCFE"/>
          <w:sz w:val="21"/>
          <w:szCs w:val="21"/>
          <w:lang w:val="en-US" w:eastAsia="pt-BR"/>
        </w:rPr>
        <w:t>req</w:t>
      </w:r>
      <w:r w:rsidRPr="00613B5F">
        <w:rPr>
          <w:rFonts w:ascii="Consolas" w:eastAsia="Times New Roman" w:hAnsi="Consolas" w:cs="Consolas"/>
          <w:color w:val="D4D4D4"/>
          <w:sz w:val="21"/>
          <w:szCs w:val="21"/>
          <w:lang w:val="en-US" w:eastAsia="pt-BR"/>
        </w:rPr>
        <w:t>, </w:t>
      </w:r>
      <w:r w:rsidRPr="00613B5F">
        <w:rPr>
          <w:rFonts w:ascii="Consolas" w:eastAsia="Times New Roman" w:hAnsi="Consolas" w:cs="Consolas"/>
          <w:color w:val="9CDCFE"/>
          <w:sz w:val="21"/>
          <w:szCs w:val="21"/>
          <w:lang w:val="en-US" w:eastAsia="pt-BR"/>
        </w:rPr>
        <w:t>res</w:t>
      </w:r>
      <w:r w:rsidRPr="00613B5F">
        <w:rPr>
          <w:rFonts w:ascii="Consolas" w:eastAsia="Times New Roman" w:hAnsi="Consolas" w:cs="Consolas"/>
          <w:color w:val="D4D4D4"/>
          <w:sz w:val="21"/>
          <w:szCs w:val="21"/>
          <w:lang w:val="en-US" w:eastAsia="pt-BR"/>
        </w:rPr>
        <w:t>) </w:t>
      </w:r>
      <w:r w:rsidRPr="00613B5F">
        <w:rPr>
          <w:rFonts w:ascii="Consolas" w:eastAsia="Times New Roman" w:hAnsi="Consolas" w:cs="Consolas"/>
          <w:color w:val="569CD6"/>
          <w:sz w:val="21"/>
          <w:szCs w:val="21"/>
          <w:lang w:val="en-US" w:eastAsia="pt-BR"/>
        </w:rPr>
        <w:t>=&gt;</w:t>
      </w:r>
      <w:r w:rsidRPr="00613B5F">
        <w:rPr>
          <w:rFonts w:ascii="Consolas" w:eastAsia="Times New Roman" w:hAnsi="Consolas" w:cs="Consolas"/>
          <w:color w:val="D4D4D4"/>
          <w:sz w:val="21"/>
          <w:szCs w:val="21"/>
          <w:lang w:val="en-US" w:eastAsia="pt-BR"/>
        </w:rPr>
        <w:t> {</w:t>
      </w:r>
    </w:p>
    <w:p w14:paraId="72244680"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val="en-US" w:eastAsia="pt-BR"/>
        </w:rPr>
        <w:t>    </w:t>
      </w:r>
      <w:r w:rsidRPr="00613B5F">
        <w:rPr>
          <w:rFonts w:ascii="Consolas" w:eastAsia="Times New Roman" w:hAnsi="Consolas" w:cs="Consolas"/>
          <w:color w:val="6A9955"/>
          <w:sz w:val="21"/>
          <w:szCs w:val="21"/>
          <w:lang w:eastAsia="pt-BR"/>
        </w:rPr>
        <w:t>//transformando o número recebido como parâmetro na URL em um Int e checando se ele é par</w:t>
      </w:r>
    </w:p>
    <w:p w14:paraId="74B18A44"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    </w:t>
      </w:r>
      <w:proofErr w:type="spellStart"/>
      <w:r w:rsidRPr="00613B5F">
        <w:rPr>
          <w:rFonts w:ascii="Consolas" w:eastAsia="Times New Roman" w:hAnsi="Consolas" w:cs="Consolas"/>
          <w:color w:val="569CD6"/>
          <w:sz w:val="21"/>
          <w:szCs w:val="21"/>
          <w:lang w:eastAsia="pt-BR"/>
        </w:rPr>
        <w:t>const</w:t>
      </w:r>
      <w:proofErr w:type="spellEnd"/>
      <w:r w:rsidRPr="00613B5F">
        <w:rPr>
          <w:rFonts w:ascii="Consolas" w:eastAsia="Times New Roman" w:hAnsi="Consolas" w:cs="Consolas"/>
          <w:color w:val="D4D4D4"/>
          <w:sz w:val="21"/>
          <w:szCs w:val="21"/>
          <w:lang w:eastAsia="pt-BR"/>
        </w:rPr>
        <w:t> </w:t>
      </w:r>
      <w:r w:rsidRPr="00613B5F">
        <w:rPr>
          <w:rFonts w:ascii="Consolas" w:eastAsia="Times New Roman" w:hAnsi="Consolas" w:cs="Consolas"/>
          <w:color w:val="4FC1FF"/>
          <w:sz w:val="21"/>
          <w:szCs w:val="21"/>
          <w:lang w:eastAsia="pt-BR"/>
        </w:rPr>
        <w:t>par</w:t>
      </w:r>
      <w:r w:rsidRPr="00613B5F">
        <w:rPr>
          <w:rFonts w:ascii="Consolas" w:eastAsia="Times New Roman" w:hAnsi="Consolas" w:cs="Consolas"/>
          <w:color w:val="D4D4D4"/>
          <w:sz w:val="21"/>
          <w:szCs w:val="21"/>
          <w:lang w:eastAsia="pt-BR"/>
        </w:rPr>
        <w:t> = </w:t>
      </w:r>
      <w:proofErr w:type="spellStart"/>
      <w:r w:rsidRPr="00613B5F">
        <w:rPr>
          <w:rFonts w:ascii="Consolas" w:eastAsia="Times New Roman" w:hAnsi="Consolas" w:cs="Consolas"/>
          <w:color w:val="DCDCAA"/>
          <w:sz w:val="21"/>
          <w:szCs w:val="21"/>
          <w:lang w:eastAsia="pt-BR"/>
        </w:rPr>
        <w:t>parseInt</w:t>
      </w:r>
      <w:proofErr w:type="spellEnd"/>
      <w:r w:rsidRPr="00613B5F">
        <w:rPr>
          <w:rFonts w:ascii="Consolas" w:eastAsia="Times New Roman" w:hAnsi="Consolas" w:cs="Consolas"/>
          <w:color w:val="D4D4D4"/>
          <w:sz w:val="21"/>
          <w:szCs w:val="21"/>
          <w:lang w:eastAsia="pt-BR"/>
        </w:rPr>
        <w:t>(</w:t>
      </w:r>
      <w:proofErr w:type="spellStart"/>
      <w:proofErr w:type="gramStart"/>
      <w:r w:rsidRPr="00613B5F">
        <w:rPr>
          <w:rFonts w:ascii="Consolas" w:eastAsia="Times New Roman" w:hAnsi="Consolas" w:cs="Consolas"/>
          <w:color w:val="9CDCFE"/>
          <w:sz w:val="21"/>
          <w:szCs w:val="21"/>
          <w:lang w:eastAsia="pt-BR"/>
        </w:rPr>
        <w:t>req</w:t>
      </w:r>
      <w:r w:rsidRPr="00613B5F">
        <w:rPr>
          <w:rFonts w:ascii="Consolas" w:eastAsia="Times New Roman" w:hAnsi="Consolas" w:cs="Consolas"/>
          <w:color w:val="D4D4D4"/>
          <w:sz w:val="21"/>
          <w:szCs w:val="21"/>
          <w:lang w:eastAsia="pt-BR"/>
        </w:rPr>
        <w:t>.</w:t>
      </w:r>
      <w:r w:rsidRPr="00613B5F">
        <w:rPr>
          <w:rFonts w:ascii="Consolas" w:eastAsia="Times New Roman" w:hAnsi="Consolas" w:cs="Consolas"/>
          <w:color w:val="9CDCFE"/>
          <w:sz w:val="21"/>
          <w:szCs w:val="21"/>
          <w:lang w:eastAsia="pt-BR"/>
        </w:rPr>
        <w:t>query</w:t>
      </w:r>
      <w:proofErr w:type="gramEnd"/>
      <w:r w:rsidRPr="00613B5F">
        <w:rPr>
          <w:rFonts w:ascii="Consolas" w:eastAsia="Times New Roman" w:hAnsi="Consolas" w:cs="Consolas"/>
          <w:color w:val="D4D4D4"/>
          <w:sz w:val="21"/>
          <w:szCs w:val="21"/>
          <w:lang w:eastAsia="pt-BR"/>
        </w:rPr>
        <w:t>.</w:t>
      </w:r>
      <w:r w:rsidRPr="00613B5F">
        <w:rPr>
          <w:rFonts w:ascii="Consolas" w:eastAsia="Times New Roman" w:hAnsi="Consolas" w:cs="Consolas"/>
          <w:color w:val="9CDCFE"/>
          <w:sz w:val="21"/>
          <w:szCs w:val="21"/>
          <w:lang w:eastAsia="pt-BR"/>
        </w:rPr>
        <w:t>numero</w:t>
      </w:r>
      <w:proofErr w:type="spellEnd"/>
      <w:r w:rsidRPr="00613B5F">
        <w:rPr>
          <w:rFonts w:ascii="Consolas" w:eastAsia="Times New Roman" w:hAnsi="Consolas" w:cs="Consolas"/>
          <w:color w:val="D4D4D4"/>
          <w:sz w:val="21"/>
          <w:szCs w:val="21"/>
          <w:lang w:eastAsia="pt-BR"/>
        </w:rPr>
        <w:t>) % </w:t>
      </w:r>
      <w:r w:rsidRPr="00613B5F">
        <w:rPr>
          <w:rFonts w:ascii="Consolas" w:eastAsia="Times New Roman" w:hAnsi="Consolas" w:cs="Consolas"/>
          <w:color w:val="B5CEA8"/>
          <w:sz w:val="21"/>
          <w:szCs w:val="21"/>
          <w:lang w:eastAsia="pt-BR"/>
        </w:rPr>
        <w:t>2</w:t>
      </w:r>
      <w:r w:rsidRPr="00613B5F">
        <w:rPr>
          <w:rFonts w:ascii="Consolas" w:eastAsia="Times New Roman" w:hAnsi="Consolas" w:cs="Consolas"/>
          <w:color w:val="D4D4D4"/>
          <w:sz w:val="21"/>
          <w:szCs w:val="21"/>
          <w:lang w:eastAsia="pt-BR"/>
        </w:rPr>
        <w:t> === </w:t>
      </w:r>
      <w:r w:rsidRPr="00613B5F">
        <w:rPr>
          <w:rFonts w:ascii="Consolas" w:eastAsia="Times New Roman" w:hAnsi="Consolas" w:cs="Consolas"/>
          <w:color w:val="B5CEA8"/>
          <w:sz w:val="21"/>
          <w:szCs w:val="21"/>
          <w:lang w:eastAsia="pt-BR"/>
        </w:rPr>
        <w:t>0</w:t>
      </w:r>
    </w:p>
    <w:p w14:paraId="5A1256F3"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    </w:t>
      </w:r>
      <w:proofErr w:type="spellStart"/>
      <w:proofErr w:type="gramStart"/>
      <w:r w:rsidRPr="00613B5F">
        <w:rPr>
          <w:rFonts w:ascii="Consolas" w:eastAsia="Times New Roman" w:hAnsi="Consolas" w:cs="Consolas"/>
          <w:color w:val="9CDCFE"/>
          <w:sz w:val="21"/>
          <w:szCs w:val="21"/>
          <w:lang w:eastAsia="pt-BR"/>
        </w:rPr>
        <w:t>res</w:t>
      </w:r>
      <w:r w:rsidRPr="00613B5F">
        <w:rPr>
          <w:rFonts w:ascii="Consolas" w:eastAsia="Times New Roman" w:hAnsi="Consolas" w:cs="Consolas"/>
          <w:color w:val="D4D4D4"/>
          <w:sz w:val="21"/>
          <w:szCs w:val="21"/>
          <w:lang w:eastAsia="pt-BR"/>
        </w:rPr>
        <w:t>.</w:t>
      </w:r>
      <w:r w:rsidRPr="00613B5F">
        <w:rPr>
          <w:rFonts w:ascii="Consolas" w:eastAsia="Times New Roman" w:hAnsi="Consolas" w:cs="Consolas"/>
          <w:color w:val="DCDCAA"/>
          <w:sz w:val="21"/>
          <w:szCs w:val="21"/>
          <w:lang w:eastAsia="pt-BR"/>
        </w:rPr>
        <w:t>send</w:t>
      </w:r>
      <w:proofErr w:type="spellEnd"/>
      <w:proofErr w:type="gramEnd"/>
      <w:r w:rsidRPr="00613B5F">
        <w:rPr>
          <w:rFonts w:ascii="Consolas" w:eastAsia="Times New Roman" w:hAnsi="Consolas" w:cs="Consolas"/>
          <w:color w:val="D4D4D4"/>
          <w:sz w:val="21"/>
          <w:szCs w:val="21"/>
          <w:lang w:eastAsia="pt-BR"/>
        </w:rPr>
        <w:t>({</w:t>
      </w:r>
    </w:p>
    <w:p w14:paraId="0C9E990C"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        </w:t>
      </w:r>
      <w:r w:rsidRPr="00613B5F">
        <w:rPr>
          <w:rFonts w:ascii="Consolas" w:eastAsia="Times New Roman" w:hAnsi="Consolas" w:cs="Consolas"/>
          <w:color w:val="6A9955"/>
          <w:sz w:val="21"/>
          <w:szCs w:val="21"/>
          <w:lang w:eastAsia="pt-BR"/>
        </w:rPr>
        <w:t>//a resposta desta requisição será par se realmente o número passado como parametro for par ou retornarar uma string impar se o número passado como parametro não for par</w:t>
      </w:r>
    </w:p>
    <w:p w14:paraId="3B6222FF"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        </w:t>
      </w:r>
      <w:r w:rsidRPr="00613B5F">
        <w:rPr>
          <w:rFonts w:ascii="Consolas" w:eastAsia="Times New Roman" w:hAnsi="Consolas" w:cs="Consolas"/>
          <w:color w:val="9CDCFE"/>
          <w:sz w:val="21"/>
          <w:szCs w:val="21"/>
          <w:lang w:eastAsia="pt-BR"/>
        </w:rPr>
        <w:t>resultado:</w:t>
      </w:r>
      <w:r w:rsidRPr="00613B5F">
        <w:rPr>
          <w:rFonts w:ascii="Consolas" w:eastAsia="Times New Roman" w:hAnsi="Consolas" w:cs="Consolas"/>
          <w:color w:val="D4D4D4"/>
          <w:sz w:val="21"/>
          <w:szCs w:val="21"/>
          <w:lang w:eastAsia="pt-BR"/>
        </w:rPr>
        <w:t> </w:t>
      </w:r>
      <w:proofErr w:type="gramStart"/>
      <w:r w:rsidRPr="00613B5F">
        <w:rPr>
          <w:rFonts w:ascii="Consolas" w:eastAsia="Times New Roman" w:hAnsi="Consolas" w:cs="Consolas"/>
          <w:color w:val="4FC1FF"/>
          <w:sz w:val="21"/>
          <w:szCs w:val="21"/>
          <w:lang w:eastAsia="pt-BR"/>
        </w:rPr>
        <w:t>par</w:t>
      </w:r>
      <w:r w:rsidRPr="00613B5F">
        <w:rPr>
          <w:rFonts w:ascii="Consolas" w:eastAsia="Times New Roman" w:hAnsi="Consolas" w:cs="Consolas"/>
          <w:color w:val="D4D4D4"/>
          <w:sz w:val="21"/>
          <w:szCs w:val="21"/>
          <w:lang w:eastAsia="pt-BR"/>
        </w:rPr>
        <w:t> ?</w:t>
      </w:r>
      <w:proofErr w:type="gramEnd"/>
      <w:r w:rsidRPr="00613B5F">
        <w:rPr>
          <w:rFonts w:ascii="Consolas" w:eastAsia="Times New Roman" w:hAnsi="Consolas" w:cs="Consolas"/>
          <w:color w:val="D4D4D4"/>
          <w:sz w:val="21"/>
          <w:szCs w:val="21"/>
          <w:lang w:eastAsia="pt-BR"/>
        </w:rPr>
        <w:t> </w:t>
      </w:r>
      <w:r w:rsidRPr="00613B5F">
        <w:rPr>
          <w:rFonts w:ascii="Consolas" w:eastAsia="Times New Roman" w:hAnsi="Consolas" w:cs="Consolas"/>
          <w:color w:val="CE9178"/>
          <w:sz w:val="21"/>
          <w:szCs w:val="21"/>
          <w:lang w:eastAsia="pt-BR"/>
        </w:rPr>
        <w:t>'par</w:t>
      </w:r>
      <w:proofErr w:type="gramStart"/>
      <w:r w:rsidRPr="00613B5F">
        <w:rPr>
          <w:rFonts w:ascii="Consolas" w:eastAsia="Times New Roman" w:hAnsi="Consolas" w:cs="Consolas"/>
          <w:color w:val="CE9178"/>
          <w:sz w:val="21"/>
          <w:szCs w:val="21"/>
          <w:lang w:eastAsia="pt-BR"/>
        </w:rPr>
        <w:t>'</w:t>
      </w:r>
      <w:r w:rsidRPr="00613B5F">
        <w:rPr>
          <w:rFonts w:ascii="Consolas" w:eastAsia="Times New Roman" w:hAnsi="Consolas" w:cs="Consolas"/>
          <w:color w:val="D4D4D4"/>
          <w:sz w:val="21"/>
          <w:szCs w:val="21"/>
          <w:lang w:eastAsia="pt-BR"/>
        </w:rPr>
        <w:t> :</w:t>
      </w:r>
      <w:proofErr w:type="gramEnd"/>
      <w:r w:rsidRPr="00613B5F">
        <w:rPr>
          <w:rFonts w:ascii="Consolas" w:eastAsia="Times New Roman" w:hAnsi="Consolas" w:cs="Consolas"/>
          <w:color w:val="D4D4D4"/>
          <w:sz w:val="21"/>
          <w:szCs w:val="21"/>
          <w:lang w:eastAsia="pt-BR"/>
        </w:rPr>
        <w:t> </w:t>
      </w:r>
      <w:r w:rsidRPr="00613B5F">
        <w:rPr>
          <w:rFonts w:ascii="Consolas" w:eastAsia="Times New Roman" w:hAnsi="Consolas" w:cs="Consolas"/>
          <w:color w:val="CE9178"/>
          <w:sz w:val="21"/>
          <w:szCs w:val="21"/>
          <w:lang w:eastAsia="pt-BR"/>
        </w:rPr>
        <w:t>'impar'</w:t>
      </w:r>
    </w:p>
    <w:p w14:paraId="3EE56EF9"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    })</w:t>
      </w:r>
    </w:p>
    <w:p w14:paraId="02DF143D" w14:textId="77777777" w:rsidR="00613B5F" w:rsidRPr="00613B5F" w:rsidRDefault="00613B5F" w:rsidP="00613B5F">
      <w:pPr>
        <w:shd w:val="clear" w:color="auto" w:fill="1E1E1E"/>
        <w:spacing w:after="0" w:line="285" w:lineRule="atLeast"/>
        <w:rPr>
          <w:rFonts w:ascii="Consolas" w:eastAsia="Times New Roman" w:hAnsi="Consolas" w:cs="Consolas"/>
          <w:color w:val="D4D4D4"/>
          <w:sz w:val="21"/>
          <w:szCs w:val="21"/>
          <w:lang w:eastAsia="pt-BR"/>
        </w:rPr>
      </w:pPr>
      <w:r w:rsidRPr="00613B5F">
        <w:rPr>
          <w:rFonts w:ascii="Consolas" w:eastAsia="Times New Roman" w:hAnsi="Consolas" w:cs="Consolas"/>
          <w:color w:val="D4D4D4"/>
          <w:sz w:val="21"/>
          <w:szCs w:val="21"/>
          <w:lang w:eastAsia="pt-BR"/>
        </w:rPr>
        <w:t>})</w:t>
      </w:r>
    </w:p>
    <w:p w14:paraId="43180A1A" w14:textId="77777777" w:rsidR="00613B5F" w:rsidRDefault="00613B5F" w:rsidP="00493CCE">
      <w:pPr>
        <w:rPr>
          <w:sz w:val="24"/>
          <w:szCs w:val="24"/>
        </w:rPr>
      </w:pPr>
    </w:p>
    <w:p w14:paraId="0C486C28" w14:textId="77777777" w:rsidR="008F698D" w:rsidRDefault="008F698D" w:rsidP="00493CCE">
      <w:pPr>
        <w:rPr>
          <w:sz w:val="24"/>
          <w:szCs w:val="24"/>
        </w:rPr>
      </w:pPr>
    </w:p>
    <w:p w14:paraId="5169E371" w14:textId="77777777" w:rsidR="008F698D" w:rsidRDefault="008F698D" w:rsidP="00493CCE">
      <w:pPr>
        <w:rPr>
          <w:sz w:val="24"/>
          <w:szCs w:val="24"/>
        </w:rPr>
      </w:pPr>
    </w:p>
    <w:p w14:paraId="664746A2" w14:textId="77777777" w:rsidR="00613B5F" w:rsidRDefault="00613B5F" w:rsidP="00493CCE">
      <w:pPr>
        <w:rPr>
          <w:sz w:val="24"/>
          <w:szCs w:val="24"/>
        </w:rPr>
      </w:pPr>
      <w:r>
        <w:rPr>
          <w:sz w:val="24"/>
          <w:szCs w:val="24"/>
        </w:rPr>
        <w:lastRenderedPageBreak/>
        <w:t>Agora vamos implementar minhas requisições no HTML:</w:t>
      </w:r>
    </w:p>
    <w:p w14:paraId="576D93DC"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body</w:t>
      </w: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9CDCFE"/>
          <w:sz w:val="21"/>
          <w:szCs w:val="21"/>
          <w:lang w:val="en-US" w:eastAsia="pt-BR"/>
        </w:rPr>
        <w:t>class</w:t>
      </w:r>
      <w:r w:rsidRPr="008F698D">
        <w:rPr>
          <w:rFonts w:ascii="Consolas" w:eastAsia="Times New Roman" w:hAnsi="Consolas" w:cs="Consolas"/>
          <w:color w:val="D4D4D4"/>
          <w:sz w:val="21"/>
          <w:szCs w:val="21"/>
          <w:lang w:val="en-US" w:eastAsia="pt-BR"/>
        </w:rPr>
        <w:t>=</w:t>
      </w:r>
      <w:r w:rsidRPr="008F698D">
        <w:rPr>
          <w:rFonts w:ascii="Consolas" w:eastAsia="Times New Roman" w:hAnsi="Consolas" w:cs="Consolas"/>
          <w:color w:val="CE9178"/>
          <w:sz w:val="21"/>
          <w:szCs w:val="21"/>
          <w:lang w:val="en-US" w:eastAsia="pt-BR"/>
        </w:rPr>
        <w:t>"</w:t>
      </w:r>
      <w:proofErr w:type="spellStart"/>
      <w:r w:rsidRPr="008F698D">
        <w:rPr>
          <w:rFonts w:ascii="Consolas" w:eastAsia="Times New Roman" w:hAnsi="Consolas" w:cs="Consolas"/>
          <w:color w:val="CE9178"/>
          <w:sz w:val="21"/>
          <w:szCs w:val="21"/>
          <w:lang w:val="en-US" w:eastAsia="pt-BR"/>
        </w:rPr>
        <w:t>conteudo</w:t>
      </w:r>
      <w:proofErr w:type="spellEnd"/>
      <w:r w:rsidRPr="008F698D">
        <w:rPr>
          <w:rFonts w:ascii="Consolas" w:eastAsia="Times New Roman" w:hAnsi="Consolas" w:cs="Consolas"/>
          <w:color w:val="CE9178"/>
          <w:sz w:val="21"/>
          <w:szCs w:val="21"/>
          <w:lang w:val="en-US" w:eastAsia="pt-BR"/>
        </w:rPr>
        <w:t> </w:t>
      </w:r>
      <w:proofErr w:type="spellStart"/>
      <w:r w:rsidRPr="008F698D">
        <w:rPr>
          <w:rFonts w:ascii="Consolas" w:eastAsia="Times New Roman" w:hAnsi="Consolas" w:cs="Consolas"/>
          <w:color w:val="CE9178"/>
          <w:sz w:val="21"/>
          <w:szCs w:val="21"/>
          <w:lang w:val="en-US" w:eastAsia="pt-BR"/>
        </w:rPr>
        <w:t>exercicio</w:t>
      </w:r>
      <w:proofErr w:type="spellEnd"/>
      <w:r w:rsidRPr="008F698D">
        <w:rPr>
          <w:rFonts w:ascii="Consolas" w:eastAsia="Times New Roman" w:hAnsi="Consolas" w:cs="Consolas"/>
          <w:color w:val="CE9178"/>
          <w:sz w:val="21"/>
          <w:szCs w:val="21"/>
          <w:lang w:val="en-US" w:eastAsia="pt-BR"/>
        </w:rPr>
        <w:t>"</w:t>
      </w:r>
      <w:r w:rsidRPr="008F698D">
        <w:rPr>
          <w:rFonts w:ascii="Consolas" w:eastAsia="Times New Roman" w:hAnsi="Consolas" w:cs="Consolas"/>
          <w:color w:val="808080"/>
          <w:sz w:val="21"/>
          <w:szCs w:val="21"/>
          <w:lang w:val="en-US" w:eastAsia="pt-BR"/>
        </w:rPr>
        <w:t>&gt;</w:t>
      </w:r>
    </w:p>
    <w:p w14:paraId="21CE450D"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h1</w:t>
      </w:r>
      <w:r w:rsidRPr="008F698D">
        <w:rPr>
          <w:rFonts w:ascii="Consolas" w:eastAsia="Times New Roman" w:hAnsi="Consolas" w:cs="Consolas"/>
          <w:color w:val="808080"/>
          <w:sz w:val="21"/>
          <w:szCs w:val="21"/>
          <w:lang w:val="en-US" w:eastAsia="pt-BR"/>
        </w:rPr>
        <w:t>&gt;</w:t>
      </w:r>
      <w:proofErr w:type="spellStart"/>
      <w:r w:rsidRPr="008F698D">
        <w:rPr>
          <w:rFonts w:ascii="Consolas" w:eastAsia="Times New Roman" w:hAnsi="Consolas" w:cs="Consolas"/>
          <w:color w:val="D4D4D4"/>
          <w:sz w:val="21"/>
          <w:szCs w:val="21"/>
          <w:lang w:val="en-US" w:eastAsia="pt-BR"/>
        </w:rPr>
        <w:t>Axios</w:t>
      </w:r>
      <w:proofErr w:type="spellEnd"/>
      <w:r w:rsidRPr="008F698D">
        <w:rPr>
          <w:rFonts w:ascii="Consolas" w:eastAsia="Times New Roman" w:hAnsi="Consolas" w:cs="Consolas"/>
          <w:color w:val="D4D4D4"/>
          <w:sz w:val="21"/>
          <w:szCs w:val="21"/>
          <w:lang w:val="en-US" w:eastAsia="pt-BR"/>
        </w:rPr>
        <w:t> Get/Post</w:t>
      </w: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h1</w:t>
      </w:r>
      <w:r w:rsidRPr="008F698D">
        <w:rPr>
          <w:rFonts w:ascii="Consolas" w:eastAsia="Times New Roman" w:hAnsi="Consolas" w:cs="Consolas"/>
          <w:color w:val="808080"/>
          <w:sz w:val="21"/>
          <w:szCs w:val="21"/>
          <w:lang w:val="en-US" w:eastAsia="pt-BR"/>
        </w:rPr>
        <w:t>&gt;</w:t>
      </w:r>
    </w:p>
    <w:p w14:paraId="013BCD4E"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div</w:t>
      </w: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9CDCFE"/>
          <w:sz w:val="21"/>
          <w:szCs w:val="21"/>
          <w:lang w:val="en-US" w:eastAsia="pt-BR"/>
        </w:rPr>
        <w:t>id</w:t>
      </w:r>
      <w:r w:rsidRPr="008F698D">
        <w:rPr>
          <w:rFonts w:ascii="Consolas" w:eastAsia="Times New Roman" w:hAnsi="Consolas" w:cs="Consolas"/>
          <w:color w:val="D4D4D4"/>
          <w:sz w:val="21"/>
          <w:szCs w:val="21"/>
          <w:lang w:val="en-US" w:eastAsia="pt-BR"/>
        </w:rPr>
        <w:t>=</w:t>
      </w:r>
      <w:r w:rsidRPr="008F698D">
        <w:rPr>
          <w:rFonts w:ascii="Consolas" w:eastAsia="Times New Roman" w:hAnsi="Consolas" w:cs="Consolas"/>
          <w:color w:val="CE9178"/>
          <w:sz w:val="21"/>
          <w:szCs w:val="21"/>
          <w:lang w:val="en-US" w:eastAsia="pt-BR"/>
        </w:rPr>
        <w:t>"get"</w:t>
      </w:r>
      <w:r w:rsidRPr="008F698D">
        <w:rPr>
          <w:rFonts w:ascii="Consolas" w:eastAsia="Times New Roman" w:hAnsi="Consolas" w:cs="Consolas"/>
          <w:color w:val="808080"/>
          <w:sz w:val="21"/>
          <w:szCs w:val="21"/>
          <w:lang w:val="en-US" w:eastAsia="pt-BR"/>
        </w:rPr>
        <w:t>&gt;&lt;/</w:t>
      </w:r>
      <w:r w:rsidRPr="008F698D">
        <w:rPr>
          <w:rFonts w:ascii="Consolas" w:eastAsia="Times New Roman" w:hAnsi="Consolas" w:cs="Consolas"/>
          <w:color w:val="569CD6"/>
          <w:sz w:val="21"/>
          <w:szCs w:val="21"/>
          <w:lang w:val="en-US" w:eastAsia="pt-BR"/>
        </w:rPr>
        <w:t>div</w:t>
      </w:r>
      <w:r w:rsidRPr="008F698D">
        <w:rPr>
          <w:rFonts w:ascii="Consolas" w:eastAsia="Times New Roman" w:hAnsi="Consolas" w:cs="Consolas"/>
          <w:color w:val="808080"/>
          <w:sz w:val="21"/>
          <w:szCs w:val="21"/>
          <w:lang w:val="en-US" w:eastAsia="pt-BR"/>
        </w:rPr>
        <w:t>&gt;</w:t>
      </w:r>
    </w:p>
    <w:p w14:paraId="6E3FEB0C"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div</w:t>
      </w: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9CDCFE"/>
          <w:sz w:val="21"/>
          <w:szCs w:val="21"/>
          <w:lang w:val="en-US" w:eastAsia="pt-BR"/>
        </w:rPr>
        <w:t>id</w:t>
      </w:r>
      <w:r w:rsidRPr="008F698D">
        <w:rPr>
          <w:rFonts w:ascii="Consolas" w:eastAsia="Times New Roman" w:hAnsi="Consolas" w:cs="Consolas"/>
          <w:color w:val="D4D4D4"/>
          <w:sz w:val="21"/>
          <w:szCs w:val="21"/>
          <w:lang w:val="en-US" w:eastAsia="pt-BR"/>
        </w:rPr>
        <w:t>=</w:t>
      </w:r>
      <w:r w:rsidRPr="008F698D">
        <w:rPr>
          <w:rFonts w:ascii="Consolas" w:eastAsia="Times New Roman" w:hAnsi="Consolas" w:cs="Consolas"/>
          <w:color w:val="CE9178"/>
          <w:sz w:val="21"/>
          <w:szCs w:val="21"/>
          <w:lang w:val="en-US" w:eastAsia="pt-BR"/>
        </w:rPr>
        <w:t>"post"</w:t>
      </w:r>
      <w:r w:rsidRPr="008F698D">
        <w:rPr>
          <w:rFonts w:ascii="Consolas" w:eastAsia="Times New Roman" w:hAnsi="Consolas" w:cs="Consolas"/>
          <w:color w:val="808080"/>
          <w:sz w:val="21"/>
          <w:szCs w:val="21"/>
          <w:lang w:val="en-US" w:eastAsia="pt-BR"/>
        </w:rPr>
        <w:t>&gt;&lt;/</w:t>
      </w:r>
      <w:r w:rsidRPr="008F698D">
        <w:rPr>
          <w:rFonts w:ascii="Consolas" w:eastAsia="Times New Roman" w:hAnsi="Consolas" w:cs="Consolas"/>
          <w:color w:val="569CD6"/>
          <w:sz w:val="21"/>
          <w:szCs w:val="21"/>
          <w:lang w:val="en-US" w:eastAsia="pt-BR"/>
        </w:rPr>
        <w:t>div</w:t>
      </w:r>
      <w:r w:rsidRPr="008F698D">
        <w:rPr>
          <w:rFonts w:ascii="Consolas" w:eastAsia="Times New Roman" w:hAnsi="Consolas" w:cs="Consolas"/>
          <w:color w:val="808080"/>
          <w:sz w:val="21"/>
          <w:szCs w:val="21"/>
          <w:lang w:val="en-US" w:eastAsia="pt-BR"/>
        </w:rPr>
        <w:t>&gt;</w:t>
      </w:r>
    </w:p>
    <w:p w14:paraId="252910AA"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p>
    <w:p w14:paraId="33711EF4"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val="en-US" w:eastAsia="pt-BR"/>
        </w:rPr>
      </w:pPr>
      <w:r w:rsidRPr="008F698D">
        <w:rPr>
          <w:rFonts w:ascii="Consolas" w:eastAsia="Times New Roman" w:hAnsi="Consolas" w:cs="Consolas"/>
          <w:color w:val="D4D4D4"/>
          <w:sz w:val="21"/>
          <w:szCs w:val="21"/>
          <w:lang w:val="en-US" w:eastAsia="pt-BR"/>
        </w:rPr>
        <w:t>    </w:t>
      </w:r>
      <w:r w:rsidRPr="008F698D">
        <w:rPr>
          <w:rFonts w:ascii="Consolas" w:eastAsia="Times New Roman" w:hAnsi="Consolas" w:cs="Consolas"/>
          <w:color w:val="808080"/>
          <w:sz w:val="21"/>
          <w:szCs w:val="21"/>
          <w:lang w:val="en-US" w:eastAsia="pt-BR"/>
        </w:rPr>
        <w:t>&lt;</w:t>
      </w:r>
      <w:r w:rsidRPr="008F698D">
        <w:rPr>
          <w:rFonts w:ascii="Consolas" w:eastAsia="Times New Roman" w:hAnsi="Consolas" w:cs="Consolas"/>
          <w:color w:val="569CD6"/>
          <w:sz w:val="21"/>
          <w:szCs w:val="21"/>
          <w:lang w:val="en-US" w:eastAsia="pt-BR"/>
        </w:rPr>
        <w:t>script</w:t>
      </w:r>
      <w:r w:rsidRPr="008F698D">
        <w:rPr>
          <w:rFonts w:ascii="Consolas" w:eastAsia="Times New Roman" w:hAnsi="Consolas" w:cs="Consolas"/>
          <w:color w:val="808080"/>
          <w:sz w:val="21"/>
          <w:szCs w:val="21"/>
          <w:lang w:val="en-US" w:eastAsia="pt-BR"/>
        </w:rPr>
        <w:t>&gt;</w:t>
      </w:r>
    </w:p>
    <w:p w14:paraId="15BD3E46"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val="en-US" w:eastAsia="pt-BR"/>
        </w:rPr>
        <w:t>        </w:t>
      </w:r>
      <w:proofErr w:type="spellStart"/>
      <w:r w:rsidRPr="008F698D">
        <w:rPr>
          <w:rFonts w:ascii="Consolas" w:eastAsia="Times New Roman" w:hAnsi="Consolas" w:cs="Consolas"/>
          <w:color w:val="569CD6"/>
          <w:sz w:val="21"/>
          <w:szCs w:val="21"/>
          <w:lang w:eastAsia="pt-BR"/>
        </w:rPr>
        <w:t>function</w:t>
      </w:r>
      <w:proofErr w:type="spellEnd"/>
      <w:r w:rsidRPr="008F698D">
        <w:rPr>
          <w:rFonts w:ascii="Consolas" w:eastAsia="Times New Roman" w:hAnsi="Consolas" w:cs="Consolas"/>
          <w:color w:val="D4D4D4"/>
          <w:sz w:val="21"/>
          <w:szCs w:val="21"/>
          <w:lang w:eastAsia="pt-BR"/>
        </w:rPr>
        <w:t> </w:t>
      </w:r>
      <w:proofErr w:type="spellStart"/>
      <w:proofErr w:type="gramStart"/>
      <w:r w:rsidRPr="008F698D">
        <w:rPr>
          <w:rFonts w:ascii="Consolas" w:eastAsia="Times New Roman" w:hAnsi="Consolas" w:cs="Consolas"/>
          <w:color w:val="DCDCAA"/>
          <w:sz w:val="21"/>
          <w:szCs w:val="21"/>
          <w:lang w:eastAsia="pt-BR"/>
        </w:rPr>
        <w:t>exibirResultado</w:t>
      </w:r>
      <w:proofErr w:type="spellEnd"/>
      <w:r w:rsidRPr="008F698D">
        <w:rPr>
          <w:rFonts w:ascii="Consolas" w:eastAsia="Times New Roman" w:hAnsi="Consolas" w:cs="Consolas"/>
          <w:color w:val="D4D4D4"/>
          <w:sz w:val="21"/>
          <w:szCs w:val="21"/>
          <w:lang w:eastAsia="pt-BR"/>
        </w:rPr>
        <w:t>(</w:t>
      </w:r>
      <w:proofErr w:type="gramEnd"/>
      <w:r w:rsidRPr="008F698D">
        <w:rPr>
          <w:rFonts w:ascii="Consolas" w:eastAsia="Times New Roman" w:hAnsi="Consolas" w:cs="Consolas"/>
          <w:color w:val="9CDCFE"/>
          <w:sz w:val="21"/>
          <w:szCs w:val="21"/>
          <w:lang w:eastAsia="pt-BR"/>
        </w:rPr>
        <w:t>id</w:t>
      </w: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9CDCFE"/>
          <w:sz w:val="21"/>
          <w:szCs w:val="21"/>
          <w:lang w:eastAsia="pt-BR"/>
        </w:rPr>
        <w:t>dados</w:t>
      </w:r>
      <w:r w:rsidRPr="008F698D">
        <w:rPr>
          <w:rFonts w:ascii="Consolas" w:eastAsia="Times New Roman" w:hAnsi="Consolas" w:cs="Consolas"/>
          <w:color w:val="D4D4D4"/>
          <w:sz w:val="21"/>
          <w:szCs w:val="21"/>
          <w:lang w:eastAsia="pt-BR"/>
        </w:rPr>
        <w:t>) {</w:t>
      </w:r>
    </w:p>
    <w:p w14:paraId="180ACFC9"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spellStart"/>
      <w:r w:rsidRPr="008F698D">
        <w:rPr>
          <w:rFonts w:ascii="Consolas" w:eastAsia="Times New Roman" w:hAnsi="Consolas" w:cs="Consolas"/>
          <w:color w:val="569CD6"/>
          <w:sz w:val="21"/>
          <w:szCs w:val="21"/>
          <w:lang w:eastAsia="pt-BR"/>
        </w:rPr>
        <w:t>const</w:t>
      </w:r>
      <w:proofErr w:type="spellEnd"/>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4FC1FF"/>
          <w:sz w:val="21"/>
          <w:szCs w:val="21"/>
          <w:lang w:eastAsia="pt-BR"/>
        </w:rPr>
        <w:t>texto</w:t>
      </w:r>
      <w:r w:rsidRPr="008F698D">
        <w:rPr>
          <w:rFonts w:ascii="Consolas" w:eastAsia="Times New Roman" w:hAnsi="Consolas" w:cs="Consolas"/>
          <w:color w:val="D4D4D4"/>
          <w:sz w:val="21"/>
          <w:szCs w:val="21"/>
          <w:lang w:eastAsia="pt-BR"/>
        </w:rPr>
        <w:t> = </w:t>
      </w:r>
      <w:proofErr w:type="spellStart"/>
      <w:r w:rsidRPr="008F698D">
        <w:rPr>
          <w:rFonts w:ascii="Consolas" w:eastAsia="Times New Roman" w:hAnsi="Consolas" w:cs="Consolas"/>
          <w:color w:val="4EC9B0"/>
          <w:sz w:val="21"/>
          <w:szCs w:val="21"/>
          <w:lang w:eastAsia="pt-BR"/>
        </w:rPr>
        <w:t>JSON</w:t>
      </w:r>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DCDCAA"/>
          <w:sz w:val="21"/>
          <w:szCs w:val="21"/>
          <w:lang w:eastAsia="pt-BR"/>
        </w:rPr>
        <w:t>stringify</w:t>
      </w:r>
      <w:proofErr w:type="spellEnd"/>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9CDCFE"/>
          <w:sz w:val="21"/>
          <w:szCs w:val="21"/>
          <w:lang w:eastAsia="pt-BR"/>
        </w:rPr>
        <w:t>dados</w:t>
      </w:r>
      <w:r w:rsidRPr="008F698D">
        <w:rPr>
          <w:rFonts w:ascii="Consolas" w:eastAsia="Times New Roman" w:hAnsi="Consolas" w:cs="Consolas"/>
          <w:color w:val="D4D4D4"/>
          <w:sz w:val="21"/>
          <w:szCs w:val="21"/>
          <w:lang w:eastAsia="pt-BR"/>
        </w:rPr>
        <w:t>)</w:t>
      </w:r>
    </w:p>
    <w:p w14:paraId="71D20904"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spellStart"/>
      <w:proofErr w:type="gramStart"/>
      <w:r w:rsidRPr="008F698D">
        <w:rPr>
          <w:rFonts w:ascii="Consolas" w:eastAsia="Times New Roman" w:hAnsi="Consolas" w:cs="Consolas"/>
          <w:color w:val="9CDCFE"/>
          <w:sz w:val="21"/>
          <w:szCs w:val="21"/>
          <w:lang w:eastAsia="pt-BR"/>
        </w:rPr>
        <w:t>document</w:t>
      </w:r>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DCDCAA"/>
          <w:sz w:val="21"/>
          <w:szCs w:val="21"/>
          <w:lang w:eastAsia="pt-BR"/>
        </w:rPr>
        <w:t>getElementById</w:t>
      </w:r>
      <w:proofErr w:type="spellEnd"/>
      <w:proofErr w:type="gramEnd"/>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9CDCFE"/>
          <w:sz w:val="21"/>
          <w:szCs w:val="21"/>
          <w:lang w:eastAsia="pt-BR"/>
        </w:rPr>
        <w:t>id</w:t>
      </w:r>
      <w:r w:rsidRPr="008F698D">
        <w:rPr>
          <w:rFonts w:ascii="Consolas" w:eastAsia="Times New Roman" w:hAnsi="Consolas" w:cs="Consolas"/>
          <w:color w:val="D4D4D4"/>
          <w:sz w:val="21"/>
          <w:szCs w:val="21"/>
          <w:lang w:eastAsia="pt-BR"/>
        </w:rPr>
        <w:t>).</w:t>
      </w:r>
      <w:proofErr w:type="spellStart"/>
      <w:r w:rsidRPr="008F698D">
        <w:rPr>
          <w:rFonts w:ascii="Consolas" w:eastAsia="Times New Roman" w:hAnsi="Consolas" w:cs="Consolas"/>
          <w:color w:val="9CDCFE"/>
          <w:sz w:val="21"/>
          <w:szCs w:val="21"/>
          <w:lang w:eastAsia="pt-BR"/>
        </w:rPr>
        <w:t>innerHTML</w:t>
      </w:r>
      <w:proofErr w:type="spellEnd"/>
      <w:r w:rsidRPr="008F698D">
        <w:rPr>
          <w:rFonts w:ascii="Consolas" w:eastAsia="Times New Roman" w:hAnsi="Consolas" w:cs="Consolas"/>
          <w:color w:val="D4D4D4"/>
          <w:sz w:val="21"/>
          <w:szCs w:val="21"/>
          <w:lang w:eastAsia="pt-BR"/>
        </w:rPr>
        <w:t> = </w:t>
      </w:r>
      <w:r w:rsidRPr="008F698D">
        <w:rPr>
          <w:rFonts w:ascii="Consolas" w:eastAsia="Times New Roman" w:hAnsi="Consolas" w:cs="Consolas"/>
          <w:color w:val="4FC1FF"/>
          <w:sz w:val="21"/>
          <w:szCs w:val="21"/>
          <w:lang w:eastAsia="pt-BR"/>
        </w:rPr>
        <w:t>texto</w:t>
      </w:r>
    </w:p>
    <w:p w14:paraId="21B0C4BC"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
    <w:p w14:paraId="15781187"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p>
    <w:p w14:paraId="3A45287B"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spellStart"/>
      <w:proofErr w:type="gramStart"/>
      <w:r w:rsidRPr="008F698D">
        <w:rPr>
          <w:rFonts w:ascii="Consolas" w:eastAsia="Times New Roman" w:hAnsi="Consolas" w:cs="Consolas"/>
          <w:color w:val="9CDCFE"/>
          <w:sz w:val="21"/>
          <w:szCs w:val="21"/>
          <w:lang w:eastAsia="pt-BR"/>
        </w:rPr>
        <w:t>axios</w:t>
      </w:r>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DCDCAA"/>
          <w:sz w:val="21"/>
          <w:szCs w:val="21"/>
          <w:lang w:eastAsia="pt-BR"/>
        </w:rPr>
        <w:t>get</w:t>
      </w:r>
      <w:proofErr w:type="spellEnd"/>
      <w:r w:rsidRPr="008F698D">
        <w:rPr>
          <w:rFonts w:ascii="Consolas" w:eastAsia="Times New Roman" w:hAnsi="Consolas" w:cs="Consolas"/>
          <w:color w:val="D4D4D4"/>
          <w:sz w:val="21"/>
          <w:szCs w:val="21"/>
          <w:lang w:eastAsia="pt-BR"/>
        </w:rPr>
        <w:t>(</w:t>
      </w:r>
      <w:proofErr w:type="gramEnd"/>
      <w:r w:rsidRPr="008F698D">
        <w:rPr>
          <w:rFonts w:ascii="Consolas" w:eastAsia="Times New Roman" w:hAnsi="Consolas" w:cs="Consolas"/>
          <w:color w:val="CE9178"/>
          <w:sz w:val="21"/>
          <w:szCs w:val="21"/>
          <w:lang w:eastAsia="pt-BR"/>
        </w:rPr>
        <w:t>'</w:t>
      </w:r>
      <w:proofErr w:type="spellStart"/>
      <w:r w:rsidRPr="008F698D">
        <w:rPr>
          <w:rFonts w:ascii="Consolas" w:eastAsia="Times New Roman" w:hAnsi="Consolas" w:cs="Consolas"/>
          <w:color w:val="CE9178"/>
          <w:sz w:val="21"/>
          <w:szCs w:val="21"/>
          <w:lang w:eastAsia="pt-BR"/>
        </w:rPr>
        <w:t>parOuImpar</w:t>
      </w:r>
      <w:proofErr w:type="spellEnd"/>
      <w:r w:rsidRPr="008F698D">
        <w:rPr>
          <w:rFonts w:ascii="Consolas" w:eastAsia="Times New Roman" w:hAnsi="Consolas" w:cs="Consolas"/>
          <w:color w:val="CE9178"/>
          <w:sz w:val="21"/>
          <w:szCs w:val="21"/>
          <w:lang w:eastAsia="pt-BR"/>
        </w:rPr>
        <w:t>'</w:t>
      </w:r>
      <w:r w:rsidRPr="008F698D">
        <w:rPr>
          <w:rFonts w:ascii="Consolas" w:eastAsia="Times New Roman" w:hAnsi="Consolas" w:cs="Consolas"/>
          <w:color w:val="D4D4D4"/>
          <w:sz w:val="21"/>
          <w:szCs w:val="21"/>
          <w:lang w:eastAsia="pt-BR"/>
        </w:rPr>
        <w:t>, {</w:t>
      </w:r>
    </w:p>
    <w:p w14:paraId="0A2ED89E"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spellStart"/>
      <w:r w:rsidRPr="008F698D">
        <w:rPr>
          <w:rFonts w:ascii="Consolas" w:eastAsia="Times New Roman" w:hAnsi="Consolas" w:cs="Consolas"/>
          <w:color w:val="9CDCFE"/>
          <w:sz w:val="21"/>
          <w:szCs w:val="21"/>
          <w:lang w:eastAsia="pt-BR"/>
        </w:rPr>
        <w:t>params</w:t>
      </w:r>
      <w:proofErr w:type="spellEnd"/>
      <w:r w:rsidRPr="008F698D">
        <w:rPr>
          <w:rFonts w:ascii="Consolas" w:eastAsia="Times New Roman" w:hAnsi="Consolas" w:cs="Consolas"/>
          <w:color w:val="9CDCFE"/>
          <w:sz w:val="21"/>
          <w:szCs w:val="21"/>
          <w:lang w:eastAsia="pt-BR"/>
        </w:rPr>
        <w:t>:</w:t>
      </w:r>
      <w:r w:rsidRPr="008F698D">
        <w:rPr>
          <w:rFonts w:ascii="Consolas" w:eastAsia="Times New Roman" w:hAnsi="Consolas" w:cs="Consolas"/>
          <w:color w:val="D4D4D4"/>
          <w:sz w:val="21"/>
          <w:szCs w:val="21"/>
          <w:lang w:eastAsia="pt-BR"/>
        </w:rPr>
        <w:t> {</w:t>
      </w:r>
    </w:p>
    <w:p w14:paraId="4238E862"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spellStart"/>
      <w:r w:rsidRPr="008F698D">
        <w:rPr>
          <w:rFonts w:ascii="Consolas" w:eastAsia="Times New Roman" w:hAnsi="Consolas" w:cs="Consolas"/>
          <w:color w:val="9CDCFE"/>
          <w:sz w:val="21"/>
          <w:szCs w:val="21"/>
          <w:lang w:eastAsia="pt-BR"/>
        </w:rPr>
        <w:t>numero</w:t>
      </w:r>
      <w:proofErr w:type="spellEnd"/>
      <w:r w:rsidRPr="008F698D">
        <w:rPr>
          <w:rFonts w:ascii="Consolas" w:eastAsia="Times New Roman" w:hAnsi="Consolas" w:cs="Consolas"/>
          <w:color w:val="9CDCFE"/>
          <w:sz w:val="21"/>
          <w:szCs w:val="21"/>
          <w:lang w:eastAsia="pt-BR"/>
        </w:rPr>
        <w:t>:</w:t>
      </w: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B5CEA8"/>
          <w:sz w:val="21"/>
          <w:szCs w:val="21"/>
          <w:lang w:eastAsia="pt-BR"/>
        </w:rPr>
        <w:t>6</w:t>
      </w:r>
    </w:p>
    <w:p w14:paraId="1C37E047"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
    <w:p w14:paraId="26A3D41E"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proofErr w:type="gramStart"/>
      <w:r w:rsidRPr="008F698D">
        <w:rPr>
          <w:rFonts w:ascii="Consolas" w:eastAsia="Times New Roman" w:hAnsi="Consolas" w:cs="Consolas"/>
          <w:color w:val="D4D4D4"/>
          <w:sz w:val="21"/>
          <w:szCs w:val="21"/>
          <w:lang w:eastAsia="pt-BR"/>
        </w:rPr>
        <w:t>).</w:t>
      </w:r>
      <w:proofErr w:type="spellStart"/>
      <w:r w:rsidRPr="008F698D">
        <w:rPr>
          <w:rFonts w:ascii="Consolas" w:eastAsia="Times New Roman" w:hAnsi="Consolas" w:cs="Consolas"/>
          <w:color w:val="DCDCAA"/>
          <w:sz w:val="21"/>
          <w:szCs w:val="21"/>
          <w:lang w:eastAsia="pt-BR"/>
        </w:rPr>
        <w:t>then</w:t>
      </w:r>
      <w:proofErr w:type="spellEnd"/>
      <w:proofErr w:type="gramEnd"/>
      <w:r w:rsidRPr="008F698D">
        <w:rPr>
          <w:rFonts w:ascii="Consolas" w:eastAsia="Times New Roman" w:hAnsi="Consolas" w:cs="Consolas"/>
          <w:color w:val="D4D4D4"/>
          <w:sz w:val="21"/>
          <w:szCs w:val="21"/>
          <w:lang w:eastAsia="pt-BR"/>
        </w:rPr>
        <w:t>(</w:t>
      </w:r>
      <w:proofErr w:type="spellStart"/>
      <w:r w:rsidRPr="008F698D">
        <w:rPr>
          <w:rFonts w:ascii="Consolas" w:eastAsia="Times New Roman" w:hAnsi="Consolas" w:cs="Consolas"/>
          <w:color w:val="9CDCFE"/>
          <w:sz w:val="21"/>
          <w:szCs w:val="21"/>
          <w:lang w:eastAsia="pt-BR"/>
        </w:rPr>
        <w:t>resp</w:t>
      </w:r>
      <w:proofErr w:type="spellEnd"/>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569CD6"/>
          <w:sz w:val="21"/>
          <w:szCs w:val="21"/>
          <w:lang w:eastAsia="pt-BR"/>
        </w:rPr>
        <w:t>=&gt;</w:t>
      </w:r>
      <w:r w:rsidRPr="008F698D">
        <w:rPr>
          <w:rFonts w:ascii="Consolas" w:eastAsia="Times New Roman" w:hAnsi="Consolas" w:cs="Consolas"/>
          <w:color w:val="D4D4D4"/>
          <w:sz w:val="21"/>
          <w:szCs w:val="21"/>
          <w:lang w:eastAsia="pt-BR"/>
        </w:rPr>
        <w:t> </w:t>
      </w:r>
      <w:proofErr w:type="spellStart"/>
      <w:r w:rsidRPr="008F698D">
        <w:rPr>
          <w:rFonts w:ascii="Consolas" w:eastAsia="Times New Roman" w:hAnsi="Consolas" w:cs="Consolas"/>
          <w:color w:val="DCDCAA"/>
          <w:sz w:val="21"/>
          <w:szCs w:val="21"/>
          <w:lang w:eastAsia="pt-BR"/>
        </w:rPr>
        <w:t>exibirResultado</w:t>
      </w:r>
      <w:proofErr w:type="spellEnd"/>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CE9178"/>
          <w:sz w:val="21"/>
          <w:szCs w:val="21"/>
          <w:lang w:eastAsia="pt-BR"/>
        </w:rPr>
        <w:t>'</w:t>
      </w:r>
      <w:proofErr w:type="spellStart"/>
      <w:r w:rsidRPr="008F698D">
        <w:rPr>
          <w:rFonts w:ascii="Consolas" w:eastAsia="Times New Roman" w:hAnsi="Consolas" w:cs="Consolas"/>
          <w:color w:val="CE9178"/>
          <w:sz w:val="21"/>
          <w:szCs w:val="21"/>
          <w:lang w:eastAsia="pt-BR"/>
        </w:rPr>
        <w:t>get</w:t>
      </w:r>
      <w:proofErr w:type="spellEnd"/>
      <w:r w:rsidRPr="008F698D">
        <w:rPr>
          <w:rFonts w:ascii="Consolas" w:eastAsia="Times New Roman" w:hAnsi="Consolas" w:cs="Consolas"/>
          <w:color w:val="CE9178"/>
          <w:sz w:val="21"/>
          <w:szCs w:val="21"/>
          <w:lang w:eastAsia="pt-BR"/>
        </w:rPr>
        <w:t>'</w:t>
      </w:r>
      <w:r w:rsidRPr="008F698D">
        <w:rPr>
          <w:rFonts w:ascii="Consolas" w:eastAsia="Times New Roman" w:hAnsi="Consolas" w:cs="Consolas"/>
          <w:color w:val="D4D4D4"/>
          <w:sz w:val="21"/>
          <w:szCs w:val="21"/>
          <w:lang w:eastAsia="pt-BR"/>
        </w:rPr>
        <w:t>, </w:t>
      </w:r>
      <w:proofErr w:type="spellStart"/>
      <w:r w:rsidRPr="008F698D">
        <w:rPr>
          <w:rFonts w:ascii="Consolas" w:eastAsia="Times New Roman" w:hAnsi="Consolas" w:cs="Consolas"/>
          <w:color w:val="9CDCFE"/>
          <w:sz w:val="21"/>
          <w:szCs w:val="21"/>
          <w:lang w:eastAsia="pt-BR"/>
        </w:rPr>
        <w:t>resp</w:t>
      </w:r>
      <w:r w:rsidRPr="008F698D">
        <w:rPr>
          <w:rFonts w:ascii="Consolas" w:eastAsia="Times New Roman" w:hAnsi="Consolas" w:cs="Consolas"/>
          <w:color w:val="D4D4D4"/>
          <w:sz w:val="21"/>
          <w:szCs w:val="21"/>
          <w:lang w:eastAsia="pt-BR"/>
        </w:rPr>
        <w:t>.</w:t>
      </w:r>
      <w:r w:rsidRPr="008F698D">
        <w:rPr>
          <w:rFonts w:ascii="Consolas" w:eastAsia="Times New Roman" w:hAnsi="Consolas" w:cs="Consolas"/>
          <w:color w:val="9CDCFE"/>
          <w:sz w:val="21"/>
          <w:szCs w:val="21"/>
          <w:lang w:eastAsia="pt-BR"/>
        </w:rPr>
        <w:t>data</w:t>
      </w:r>
      <w:proofErr w:type="spellEnd"/>
      <w:r w:rsidRPr="008F698D">
        <w:rPr>
          <w:rFonts w:ascii="Consolas" w:eastAsia="Times New Roman" w:hAnsi="Consolas" w:cs="Consolas"/>
          <w:color w:val="D4D4D4"/>
          <w:sz w:val="21"/>
          <w:szCs w:val="21"/>
          <w:lang w:eastAsia="pt-BR"/>
        </w:rPr>
        <w:t>))</w:t>
      </w:r>
    </w:p>
    <w:p w14:paraId="760D51F2"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6A9955"/>
          <w:sz w:val="21"/>
          <w:szCs w:val="21"/>
          <w:lang w:eastAsia="pt-BR"/>
        </w:rPr>
        <w:t>//usando axios também posso já chamar direto a requisição GET passando a URL</w:t>
      </w:r>
    </w:p>
    <w:p w14:paraId="780DA2F4"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6A9955"/>
          <w:sz w:val="21"/>
          <w:szCs w:val="21"/>
          <w:lang w:eastAsia="pt-BR"/>
        </w:rPr>
        <w:t>//e depois passando </w:t>
      </w:r>
      <w:proofErr w:type="gramStart"/>
      <w:r w:rsidRPr="008F698D">
        <w:rPr>
          <w:rFonts w:ascii="Consolas" w:eastAsia="Times New Roman" w:hAnsi="Consolas" w:cs="Consolas"/>
          <w:color w:val="6A9955"/>
          <w:sz w:val="21"/>
          <w:szCs w:val="21"/>
          <w:lang w:eastAsia="pt-BR"/>
        </w:rPr>
        <w:t>minha opções</w:t>
      </w:r>
      <w:proofErr w:type="gramEnd"/>
      <w:r w:rsidRPr="008F698D">
        <w:rPr>
          <w:rFonts w:ascii="Consolas" w:eastAsia="Times New Roman" w:hAnsi="Consolas" w:cs="Consolas"/>
          <w:color w:val="6A9955"/>
          <w:sz w:val="21"/>
          <w:szCs w:val="21"/>
          <w:lang w:eastAsia="pt-BR"/>
        </w:rPr>
        <w:t>, nesse caso passei os parâmetros da URL</w:t>
      </w:r>
    </w:p>
    <w:p w14:paraId="3E31562A"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6A9955"/>
          <w:sz w:val="21"/>
          <w:szCs w:val="21"/>
          <w:lang w:eastAsia="pt-BR"/>
        </w:rPr>
        <w:t>//depois uso o then como de costume para realizar a função que quero com os dados da resposta da requisição</w:t>
      </w:r>
    </w:p>
    <w:p w14:paraId="05C355EA"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p>
    <w:p w14:paraId="31C39E84"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D4D4D4"/>
          <w:sz w:val="21"/>
          <w:szCs w:val="21"/>
          <w:lang w:eastAsia="pt-BR"/>
        </w:rPr>
        <w:t>    </w:t>
      </w:r>
      <w:r w:rsidRPr="008F698D">
        <w:rPr>
          <w:rFonts w:ascii="Consolas" w:eastAsia="Times New Roman" w:hAnsi="Consolas" w:cs="Consolas"/>
          <w:color w:val="808080"/>
          <w:sz w:val="21"/>
          <w:szCs w:val="21"/>
          <w:lang w:eastAsia="pt-BR"/>
        </w:rPr>
        <w:t>&lt;/</w:t>
      </w:r>
      <w:r w:rsidRPr="008F698D">
        <w:rPr>
          <w:rFonts w:ascii="Consolas" w:eastAsia="Times New Roman" w:hAnsi="Consolas" w:cs="Consolas"/>
          <w:color w:val="569CD6"/>
          <w:sz w:val="21"/>
          <w:szCs w:val="21"/>
          <w:lang w:eastAsia="pt-BR"/>
        </w:rPr>
        <w:t>script</w:t>
      </w:r>
      <w:r w:rsidRPr="008F698D">
        <w:rPr>
          <w:rFonts w:ascii="Consolas" w:eastAsia="Times New Roman" w:hAnsi="Consolas" w:cs="Consolas"/>
          <w:color w:val="808080"/>
          <w:sz w:val="21"/>
          <w:szCs w:val="21"/>
          <w:lang w:eastAsia="pt-BR"/>
        </w:rPr>
        <w:t>&gt;</w:t>
      </w:r>
    </w:p>
    <w:p w14:paraId="38A503BF" w14:textId="77777777" w:rsidR="008F698D" w:rsidRPr="008F698D" w:rsidRDefault="008F698D" w:rsidP="008F698D">
      <w:pPr>
        <w:shd w:val="clear" w:color="auto" w:fill="1E1E1E"/>
        <w:spacing w:after="0" w:line="285" w:lineRule="atLeast"/>
        <w:rPr>
          <w:rFonts w:ascii="Consolas" w:eastAsia="Times New Roman" w:hAnsi="Consolas" w:cs="Consolas"/>
          <w:color w:val="D4D4D4"/>
          <w:sz w:val="21"/>
          <w:szCs w:val="21"/>
          <w:lang w:eastAsia="pt-BR"/>
        </w:rPr>
      </w:pPr>
      <w:r w:rsidRPr="008F698D">
        <w:rPr>
          <w:rFonts w:ascii="Consolas" w:eastAsia="Times New Roman" w:hAnsi="Consolas" w:cs="Consolas"/>
          <w:color w:val="808080"/>
          <w:sz w:val="21"/>
          <w:szCs w:val="21"/>
          <w:lang w:eastAsia="pt-BR"/>
        </w:rPr>
        <w:t>&lt;/</w:t>
      </w:r>
      <w:r w:rsidRPr="008F698D">
        <w:rPr>
          <w:rFonts w:ascii="Consolas" w:eastAsia="Times New Roman" w:hAnsi="Consolas" w:cs="Consolas"/>
          <w:color w:val="569CD6"/>
          <w:sz w:val="21"/>
          <w:szCs w:val="21"/>
          <w:lang w:eastAsia="pt-BR"/>
        </w:rPr>
        <w:t>body</w:t>
      </w:r>
      <w:r w:rsidRPr="008F698D">
        <w:rPr>
          <w:rFonts w:ascii="Consolas" w:eastAsia="Times New Roman" w:hAnsi="Consolas" w:cs="Consolas"/>
          <w:color w:val="808080"/>
          <w:sz w:val="21"/>
          <w:szCs w:val="21"/>
          <w:lang w:eastAsia="pt-BR"/>
        </w:rPr>
        <w:t>&gt;</w:t>
      </w:r>
    </w:p>
    <w:p w14:paraId="2D8D8F67" w14:textId="77777777" w:rsidR="00613B5F" w:rsidRDefault="00613B5F" w:rsidP="00493CCE">
      <w:pPr>
        <w:rPr>
          <w:sz w:val="24"/>
          <w:szCs w:val="24"/>
        </w:rPr>
      </w:pPr>
    </w:p>
    <w:p w14:paraId="2AC3342B" w14:textId="77777777" w:rsidR="00614A7F" w:rsidRDefault="0053010B" w:rsidP="00493CCE">
      <w:pPr>
        <w:rPr>
          <w:sz w:val="24"/>
          <w:szCs w:val="24"/>
        </w:rPr>
      </w:pPr>
      <w:proofErr w:type="spellStart"/>
      <w:r>
        <w:rPr>
          <w:sz w:val="24"/>
          <w:szCs w:val="24"/>
        </w:rPr>
        <w:t>Axios</w:t>
      </w:r>
      <w:proofErr w:type="spellEnd"/>
      <w:r>
        <w:rPr>
          <w:sz w:val="24"/>
          <w:szCs w:val="24"/>
        </w:rPr>
        <w:t xml:space="preserve"> agora do método POST:</w:t>
      </w:r>
    </w:p>
    <w:p w14:paraId="1DB50F9E"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val="en-US" w:eastAsia="pt-BR"/>
        </w:rPr>
      </w:pPr>
      <w:r w:rsidRPr="00E227B4">
        <w:rPr>
          <w:rFonts w:ascii="Consolas" w:eastAsia="Times New Roman" w:hAnsi="Consolas" w:cs="Consolas"/>
          <w:color w:val="D4D4D4"/>
          <w:sz w:val="21"/>
          <w:szCs w:val="21"/>
          <w:lang w:eastAsia="pt-BR"/>
        </w:rPr>
        <w:t>        </w:t>
      </w:r>
      <w:proofErr w:type="spellStart"/>
      <w:proofErr w:type="gramStart"/>
      <w:r w:rsidRPr="009436DD">
        <w:rPr>
          <w:rFonts w:ascii="Consolas" w:eastAsia="Times New Roman" w:hAnsi="Consolas" w:cs="Consolas"/>
          <w:color w:val="9CDCFE"/>
          <w:sz w:val="21"/>
          <w:szCs w:val="21"/>
          <w:lang w:val="en-US" w:eastAsia="pt-BR"/>
        </w:rPr>
        <w:t>axios</w:t>
      </w:r>
      <w:r w:rsidRPr="009436DD">
        <w:rPr>
          <w:rFonts w:ascii="Consolas" w:eastAsia="Times New Roman" w:hAnsi="Consolas" w:cs="Consolas"/>
          <w:color w:val="D4D4D4"/>
          <w:sz w:val="21"/>
          <w:szCs w:val="21"/>
          <w:lang w:val="en-US" w:eastAsia="pt-BR"/>
        </w:rPr>
        <w:t>.</w:t>
      </w:r>
      <w:r w:rsidRPr="009436DD">
        <w:rPr>
          <w:rFonts w:ascii="Consolas" w:eastAsia="Times New Roman" w:hAnsi="Consolas" w:cs="Consolas"/>
          <w:color w:val="DCDCAA"/>
          <w:sz w:val="21"/>
          <w:szCs w:val="21"/>
          <w:lang w:val="en-US" w:eastAsia="pt-BR"/>
        </w:rPr>
        <w:t>post</w:t>
      </w:r>
      <w:proofErr w:type="spellEnd"/>
      <w:r w:rsidRPr="009436DD">
        <w:rPr>
          <w:rFonts w:ascii="Consolas" w:eastAsia="Times New Roman" w:hAnsi="Consolas" w:cs="Consolas"/>
          <w:color w:val="D4D4D4"/>
          <w:sz w:val="21"/>
          <w:szCs w:val="21"/>
          <w:lang w:val="en-US" w:eastAsia="pt-BR"/>
        </w:rPr>
        <w:t>(</w:t>
      </w:r>
      <w:proofErr w:type="gramEnd"/>
      <w:r w:rsidRPr="009436DD">
        <w:rPr>
          <w:rFonts w:ascii="Consolas" w:eastAsia="Times New Roman" w:hAnsi="Consolas" w:cs="Consolas"/>
          <w:color w:val="CE9178"/>
          <w:sz w:val="21"/>
          <w:szCs w:val="21"/>
          <w:lang w:val="en-US" w:eastAsia="pt-BR"/>
        </w:rPr>
        <w:t>'</w:t>
      </w:r>
      <w:proofErr w:type="spellStart"/>
      <w:r w:rsidRPr="009436DD">
        <w:rPr>
          <w:rFonts w:ascii="Consolas" w:eastAsia="Times New Roman" w:hAnsi="Consolas" w:cs="Consolas"/>
          <w:color w:val="CE9178"/>
          <w:sz w:val="21"/>
          <w:szCs w:val="21"/>
          <w:lang w:val="en-US" w:eastAsia="pt-BR"/>
        </w:rPr>
        <w:t>formulario</w:t>
      </w:r>
      <w:proofErr w:type="spellEnd"/>
      <w:r w:rsidRPr="009436DD">
        <w:rPr>
          <w:rFonts w:ascii="Consolas" w:eastAsia="Times New Roman" w:hAnsi="Consolas" w:cs="Consolas"/>
          <w:color w:val="CE9178"/>
          <w:sz w:val="21"/>
          <w:szCs w:val="21"/>
          <w:lang w:val="en-US" w:eastAsia="pt-BR"/>
        </w:rPr>
        <w:t>'</w:t>
      </w:r>
      <w:r w:rsidRPr="009436DD">
        <w:rPr>
          <w:rFonts w:ascii="Consolas" w:eastAsia="Times New Roman" w:hAnsi="Consolas" w:cs="Consolas"/>
          <w:color w:val="D4D4D4"/>
          <w:sz w:val="21"/>
          <w:szCs w:val="21"/>
          <w:lang w:val="en-US" w:eastAsia="pt-BR"/>
        </w:rPr>
        <w:t>, {</w:t>
      </w:r>
    </w:p>
    <w:p w14:paraId="4624EA81"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val="en-US" w:eastAsia="pt-BR"/>
        </w:rPr>
      </w:pPr>
      <w:r w:rsidRPr="009436DD">
        <w:rPr>
          <w:rFonts w:ascii="Consolas" w:eastAsia="Times New Roman" w:hAnsi="Consolas" w:cs="Consolas"/>
          <w:color w:val="D4D4D4"/>
          <w:sz w:val="21"/>
          <w:szCs w:val="21"/>
          <w:lang w:val="en-US" w:eastAsia="pt-BR"/>
        </w:rPr>
        <w:t>            </w:t>
      </w:r>
      <w:proofErr w:type="spellStart"/>
      <w:r w:rsidRPr="009436DD">
        <w:rPr>
          <w:rFonts w:ascii="Consolas" w:eastAsia="Times New Roman" w:hAnsi="Consolas" w:cs="Consolas"/>
          <w:color w:val="9CDCFE"/>
          <w:sz w:val="21"/>
          <w:szCs w:val="21"/>
          <w:lang w:val="en-US" w:eastAsia="pt-BR"/>
        </w:rPr>
        <w:t>nome</w:t>
      </w:r>
      <w:proofErr w:type="spellEnd"/>
      <w:r w:rsidRPr="009436DD">
        <w:rPr>
          <w:rFonts w:ascii="Consolas" w:eastAsia="Times New Roman" w:hAnsi="Consolas" w:cs="Consolas"/>
          <w:color w:val="9CDCFE"/>
          <w:sz w:val="21"/>
          <w:szCs w:val="21"/>
          <w:lang w:val="en-US" w:eastAsia="pt-BR"/>
        </w:rPr>
        <w:t>:</w:t>
      </w:r>
      <w:r w:rsidRPr="009436DD">
        <w:rPr>
          <w:rFonts w:ascii="Consolas" w:eastAsia="Times New Roman" w:hAnsi="Consolas" w:cs="Consolas"/>
          <w:color w:val="D4D4D4"/>
          <w:sz w:val="21"/>
          <w:szCs w:val="21"/>
          <w:lang w:val="en-US" w:eastAsia="pt-BR"/>
        </w:rPr>
        <w:t> </w:t>
      </w:r>
      <w:r w:rsidRPr="009436DD">
        <w:rPr>
          <w:rFonts w:ascii="Consolas" w:eastAsia="Times New Roman" w:hAnsi="Consolas" w:cs="Consolas"/>
          <w:color w:val="CE9178"/>
          <w:sz w:val="21"/>
          <w:szCs w:val="21"/>
          <w:lang w:val="en-US" w:eastAsia="pt-BR"/>
        </w:rPr>
        <w:t>'Wesley'</w:t>
      </w:r>
      <w:r w:rsidRPr="009436DD">
        <w:rPr>
          <w:rFonts w:ascii="Consolas" w:eastAsia="Times New Roman" w:hAnsi="Consolas" w:cs="Consolas"/>
          <w:color w:val="D4D4D4"/>
          <w:sz w:val="21"/>
          <w:szCs w:val="21"/>
          <w:lang w:val="en-US" w:eastAsia="pt-BR"/>
        </w:rPr>
        <w:t>,</w:t>
      </w:r>
    </w:p>
    <w:p w14:paraId="114522FE"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eastAsia="pt-BR"/>
        </w:rPr>
      </w:pPr>
      <w:r w:rsidRPr="009436DD">
        <w:rPr>
          <w:rFonts w:ascii="Consolas" w:eastAsia="Times New Roman" w:hAnsi="Consolas" w:cs="Consolas"/>
          <w:color w:val="D4D4D4"/>
          <w:sz w:val="21"/>
          <w:szCs w:val="21"/>
          <w:lang w:val="en-US" w:eastAsia="pt-BR"/>
        </w:rPr>
        <w:t>            </w:t>
      </w:r>
      <w:r w:rsidRPr="009436DD">
        <w:rPr>
          <w:rFonts w:ascii="Consolas" w:eastAsia="Times New Roman" w:hAnsi="Consolas" w:cs="Consolas"/>
          <w:color w:val="9CDCFE"/>
          <w:sz w:val="21"/>
          <w:szCs w:val="21"/>
          <w:lang w:eastAsia="pt-BR"/>
        </w:rPr>
        <w:t>sobrenome:</w:t>
      </w:r>
      <w:r w:rsidRPr="009436DD">
        <w:rPr>
          <w:rFonts w:ascii="Consolas" w:eastAsia="Times New Roman" w:hAnsi="Consolas" w:cs="Consolas"/>
          <w:color w:val="D4D4D4"/>
          <w:sz w:val="21"/>
          <w:szCs w:val="21"/>
          <w:lang w:eastAsia="pt-BR"/>
        </w:rPr>
        <w:t> </w:t>
      </w:r>
      <w:r w:rsidRPr="009436DD">
        <w:rPr>
          <w:rFonts w:ascii="Consolas" w:eastAsia="Times New Roman" w:hAnsi="Consolas" w:cs="Consolas"/>
          <w:color w:val="CE9178"/>
          <w:sz w:val="21"/>
          <w:szCs w:val="21"/>
          <w:lang w:eastAsia="pt-BR"/>
        </w:rPr>
        <w:t>'Vieira'</w:t>
      </w:r>
    </w:p>
    <w:p w14:paraId="245C32BB"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eastAsia="pt-BR"/>
        </w:rPr>
      </w:pPr>
      <w:r w:rsidRPr="009436DD">
        <w:rPr>
          <w:rFonts w:ascii="Consolas" w:eastAsia="Times New Roman" w:hAnsi="Consolas" w:cs="Consolas"/>
          <w:color w:val="D4D4D4"/>
          <w:sz w:val="21"/>
          <w:szCs w:val="21"/>
          <w:lang w:eastAsia="pt-BR"/>
        </w:rPr>
        <w:t>        }</w:t>
      </w:r>
      <w:proofErr w:type="gramStart"/>
      <w:r w:rsidRPr="009436DD">
        <w:rPr>
          <w:rFonts w:ascii="Consolas" w:eastAsia="Times New Roman" w:hAnsi="Consolas" w:cs="Consolas"/>
          <w:color w:val="D4D4D4"/>
          <w:sz w:val="21"/>
          <w:szCs w:val="21"/>
          <w:lang w:eastAsia="pt-BR"/>
        </w:rPr>
        <w:t>).</w:t>
      </w:r>
      <w:proofErr w:type="spellStart"/>
      <w:r w:rsidRPr="009436DD">
        <w:rPr>
          <w:rFonts w:ascii="Consolas" w:eastAsia="Times New Roman" w:hAnsi="Consolas" w:cs="Consolas"/>
          <w:color w:val="DCDCAA"/>
          <w:sz w:val="21"/>
          <w:szCs w:val="21"/>
          <w:lang w:eastAsia="pt-BR"/>
        </w:rPr>
        <w:t>then</w:t>
      </w:r>
      <w:proofErr w:type="spellEnd"/>
      <w:proofErr w:type="gramEnd"/>
      <w:r w:rsidRPr="009436DD">
        <w:rPr>
          <w:rFonts w:ascii="Consolas" w:eastAsia="Times New Roman" w:hAnsi="Consolas" w:cs="Consolas"/>
          <w:color w:val="D4D4D4"/>
          <w:sz w:val="21"/>
          <w:szCs w:val="21"/>
          <w:lang w:eastAsia="pt-BR"/>
        </w:rPr>
        <w:t>(</w:t>
      </w:r>
      <w:proofErr w:type="spellStart"/>
      <w:r w:rsidRPr="009436DD">
        <w:rPr>
          <w:rFonts w:ascii="Consolas" w:eastAsia="Times New Roman" w:hAnsi="Consolas" w:cs="Consolas"/>
          <w:color w:val="9CDCFE"/>
          <w:sz w:val="21"/>
          <w:szCs w:val="21"/>
          <w:lang w:eastAsia="pt-BR"/>
        </w:rPr>
        <w:t>resp</w:t>
      </w:r>
      <w:proofErr w:type="spellEnd"/>
      <w:r w:rsidRPr="009436DD">
        <w:rPr>
          <w:rFonts w:ascii="Consolas" w:eastAsia="Times New Roman" w:hAnsi="Consolas" w:cs="Consolas"/>
          <w:color w:val="D4D4D4"/>
          <w:sz w:val="21"/>
          <w:szCs w:val="21"/>
          <w:lang w:eastAsia="pt-BR"/>
        </w:rPr>
        <w:t> </w:t>
      </w:r>
      <w:r w:rsidRPr="009436DD">
        <w:rPr>
          <w:rFonts w:ascii="Consolas" w:eastAsia="Times New Roman" w:hAnsi="Consolas" w:cs="Consolas"/>
          <w:color w:val="569CD6"/>
          <w:sz w:val="21"/>
          <w:szCs w:val="21"/>
          <w:lang w:eastAsia="pt-BR"/>
        </w:rPr>
        <w:t>=&gt;</w:t>
      </w:r>
      <w:r w:rsidRPr="009436DD">
        <w:rPr>
          <w:rFonts w:ascii="Consolas" w:eastAsia="Times New Roman" w:hAnsi="Consolas" w:cs="Consolas"/>
          <w:color w:val="D4D4D4"/>
          <w:sz w:val="21"/>
          <w:szCs w:val="21"/>
          <w:lang w:eastAsia="pt-BR"/>
        </w:rPr>
        <w:t> </w:t>
      </w:r>
      <w:proofErr w:type="spellStart"/>
      <w:r w:rsidRPr="009436DD">
        <w:rPr>
          <w:rFonts w:ascii="Consolas" w:eastAsia="Times New Roman" w:hAnsi="Consolas" w:cs="Consolas"/>
          <w:color w:val="DCDCAA"/>
          <w:sz w:val="21"/>
          <w:szCs w:val="21"/>
          <w:lang w:eastAsia="pt-BR"/>
        </w:rPr>
        <w:t>exibirResultado</w:t>
      </w:r>
      <w:proofErr w:type="spellEnd"/>
      <w:r w:rsidRPr="009436DD">
        <w:rPr>
          <w:rFonts w:ascii="Consolas" w:eastAsia="Times New Roman" w:hAnsi="Consolas" w:cs="Consolas"/>
          <w:color w:val="D4D4D4"/>
          <w:sz w:val="21"/>
          <w:szCs w:val="21"/>
          <w:lang w:eastAsia="pt-BR"/>
        </w:rPr>
        <w:t>(</w:t>
      </w:r>
      <w:r w:rsidRPr="009436DD">
        <w:rPr>
          <w:rFonts w:ascii="Consolas" w:eastAsia="Times New Roman" w:hAnsi="Consolas" w:cs="Consolas"/>
          <w:color w:val="CE9178"/>
          <w:sz w:val="21"/>
          <w:szCs w:val="21"/>
          <w:lang w:eastAsia="pt-BR"/>
        </w:rPr>
        <w:t>'post'</w:t>
      </w:r>
      <w:r w:rsidRPr="009436DD">
        <w:rPr>
          <w:rFonts w:ascii="Consolas" w:eastAsia="Times New Roman" w:hAnsi="Consolas" w:cs="Consolas"/>
          <w:color w:val="D4D4D4"/>
          <w:sz w:val="21"/>
          <w:szCs w:val="21"/>
          <w:lang w:eastAsia="pt-BR"/>
        </w:rPr>
        <w:t>, </w:t>
      </w:r>
      <w:proofErr w:type="spellStart"/>
      <w:r w:rsidRPr="009436DD">
        <w:rPr>
          <w:rFonts w:ascii="Consolas" w:eastAsia="Times New Roman" w:hAnsi="Consolas" w:cs="Consolas"/>
          <w:color w:val="9CDCFE"/>
          <w:sz w:val="21"/>
          <w:szCs w:val="21"/>
          <w:lang w:eastAsia="pt-BR"/>
        </w:rPr>
        <w:t>resp</w:t>
      </w:r>
      <w:r w:rsidRPr="009436DD">
        <w:rPr>
          <w:rFonts w:ascii="Consolas" w:eastAsia="Times New Roman" w:hAnsi="Consolas" w:cs="Consolas"/>
          <w:color w:val="D4D4D4"/>
          <w:sz w:val="21"/>
          <w:szCs w:val="21"/>
          <w:lang w:eastAsia="pt-BR"/>
        </w:rPr>
        <w:t>.</w:t>
      </w:r>
      <w:r w:rsidRPr="009436DD">
        <w:rPr>
          <w:rFonts w:ascii="Consolas" w:eastAsia="Times New Roman" w:hAnsi="Consolas" w:cs="Consolas"/>
          <w:color w:val="9CDCFE"/>
          <w:sz w:val="21"/>
          <w:szCs w:val="21"/>
          <w:lang w:eastAsia="pt-BR"/>
        </w:rPr>
        <w:t>data</w:t>
      </w:r>
      <w:proofErr w:type="spellEnd"/>
      <w:r w:rsidRPr="009436DD">
        <w:rPr>
          <w:rFonts w:ascii="Consolas" w:eastAsia="Times New Roman" w:hAnsi="Consolas" w:cs="Consolas"/>
          <w:color w:val="D4D4D4"/>
          <w:sz w:val="21"/>
          <w:szCs w:val="21"/>
          <w:lang w:eastAsia="pt-BR"/>
        </w:rPr>
        <w:t>))</w:t>
      </w:r>
    </w:p>
    <w:p w14:paraId="0012FC37"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eastAsia="pt-BR"/>
        </w:rPr>
      </w:pPr>
    </w:p>
    <w:p w14:paraId="73627A02"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eastAsia="pt-BR"/>
        </w:rPr>
      </w:pPr>
      <w:r w:rsidRPr="009436DD">
        <w:rPr>
          <w:rFonts w:ascii="Consolas" w:eastAsia="Times New Roman" w:hAnsi="Consolas" w:cs="Consolas"/>
          <w:color w:val="D4D4D4"/>
          <w:sz w:val="21"/>
          <w:szCs w:val="21"/>
          <w:lang w:eastAsia="pt-BR"/>
        </w:rPr>
        <w:t>        </w:t>
      </w:r>
      <w:r w:rsidRPr="009436DD">
        <w:rPr>
          <w:rFonts w:ascii="Consolas" w:eastAsia="Times New Roman" w:hAnsi="Consolas" w:cs="Consolas"/>
          <w:color w:val="6A9955"/>
          <w:sz w:val="21"/>
          <w:szCs w:val="21"/>
          <w:lang w:eastAsia="pt-BR"/>
        </w:rPr>
        <w:t>//ele ta usando as instruções do servidor para quando tem requisição do método POST na URL formulario</w:t>
      </w:r>
    </w:p>
    <w:p w14:paraId="23EF8921" w14:textId="77777777" w:rsidR="009436DD" w:rsidRPr="009436DD" w:rsidRDefault="009436DD" w:rsidP="009436DD">
      <w:pPr>
        <w:shd w:val="clear" w:color="auto" w:fill="1E1E1E"/>
        <w:spacing w:after="0" w:line="285" w:lineRule="atLeast"/>
        <w:rPr>
          <w:rFonts w:ascii="Consolas" w:eastAsia="Times New Roman" w:hAnsi="Consolas" w:cs="Consolas"/>
          <w:color w:val="D4D4D4"/>
          <w:sz w:val="21"/>
          <w:szCs w:val="21"/>
          <w:lang w:eastAsia="pt-BR"/>
        </w:rPr>
      </w:pPr>
      <w:r w:rsidRPr="009436DD">
        <w:rPr>
          <w:rFonts w:ascii="Consolas" w:eastAsia="Times New Roman" w:hAnsi="Consolas" w:cs="Consolas"/>
          <w:color w:val="D4D4D4"/>
          <w:sz w:val="21"/>
          <w:szCs w:val="21"/>
          <w:lang w:eastAsia="pt-BR"/>
        </w:rPr>
        <w:t>        </w:t>
      </w:r>
      <w:r w:rsidRPr="009436DD">
        <w:rPr>
          <w:rFonts w:ascii="Consolas" w:eastAsia="Times New Roman" w:hAnsi="Consolas" w:cs="Consolas"/>
          <w:color w:val="6A9955"/>
          <w:sz w:val="21"/>
          <w:szCs w:val="21"/>
          <w:lang w:eastAsia="pt-BR"/>
        </w:rPr>
        <w:t>//aqui nao tenho </w:t>
      </w:r>
      <w:proofErr w:type="gramStart"/>
      <w:r w:rsidRPr="009436DD">
        <w:rPr>
          <w:rFonts w:ascii="Consolas" w:eastAsia="Times New Roman" w:hAnsi="Consolas" w:cs="Consolas"/>
          <w:color w:val="6A9955"/>
          <w:sz w:val="21"/>
          <w:szCs w:val="21"/>
          <w:lang w:eastAsia="pt-BR"/>
        </w:rPr>
        <w:t>formulario</w:t>
      </w:r>
      <w:proofErr w:type="gramEnd"/>
      <w:r w:rsidRPr="009436DD">
        <w:rPr>
          <w:rFonts w:ascii="Consolas" w:eastAsia="Times New Roman" w:hAnsi="Consolas" w:cs="Consolas"/>
          <w:color w:val="6A9955"/>
          <w:sz w:val="21"/>
          <w:szCs w:val="21"/>
          <w:lang w:eastAsia="pt-BR"/>
        </w:rPr>
        <w:t> mas passei os dados logo dentro de axios.post, no seu segundo parâmetro.</w:t>
      </w:r>
    </w:p>
    <w:p w14:paraId="376C758E" w14:textId="77777777" w:rsidR="0053010B" w:rsidRDefault="0053010B" w:rsidP="00493CCE">
      <w:pPr>
        <w:rPr>
          <w:sz w:val="24"/>
          <w:szCs w:val="24"/>
        </w:rPr>
      </w:pPr>
    </w:p>
    <w:p w14:paraId="56E695C3" w14:textId="77777777" w:rsidR="009436DD" w:rsidRDefault="00791415" w:rsidP="00493CCE">
      <w:pPr>
        <w:rPr>
          <w:sz w:val="24"/>
          <w:szCs w:val="24"/>
        </w:rPr>
      </w:pPr>
      <w:r>
        <w:rPr>
          <w:sz w:val="24"/>
          <w:szCs w:val="24"/>
        </w:rPr>
        <w:t xml:space="preserve">Agora vamos ver </w:t>
      </w:r>
      <w:r w:rsidR="00801FB1">
        <w:rPr>
          <w:sz w:val="24"/>
          <w:szCs w:val="24"/>
        </w:rPr>
        <w:t xml:space="preserve">um exemplo de </w:t>
      </w:r>
      <w:r>
        <w:rPr>
          <w:sz w:val="24"/>
          <w:szCs w:val="24"/>
        </w:rPr>
        <w:t xml:space="preserve">AJAX com </w:t>
      </w:r>
      <w:proofErr w:type="spellStart"/>
      <w:r>
        <w:rPr>
          <w:sz w:val="24"/>
          <w:szCs w:val="24"/>
        </w:rPr>
        <w:t>Jquery</w:t>
      </w:r>
      <w:proofErr w:type="spellEnd"/>
      <w:r>
        <w:rPr>
          <w:sz w:val="24"/>
          <w:szCs w:val="24"/>
        </w:rPr>
        <w:t>:</w:t>
      </w:r>
    </w:p>
    <w:p w14:paraId="670C3720"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body</w:t>
      </w: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9CDCFE"/>
          <w:sz w:val="21"/>
          <w:szCs w:val="21"/>
          <w:lang w:val="en-US" w:eastAsia="pt-BR"/>
        </w:rPr>
        <w:t>class</w:t>
      </w:r>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CE9178"/>
          <w:sz w:val="21"/>
          <w:szCs w:val="21"/>
          <w:lang w:val="en-US" w:eastAsia="pt-BR"/>
        </w:rPr>
        <w:t>"</w:t>
      </w:r>
      <w:proofErr w:type="spellStart"/>
      <w:r w:rsidRPr="00801FB1">
        <w:rPr>
          <w:rFonts w:ascii="Consolas" w:eastAsia="Times New Roman" w:hAnsi="Consolas" w:cs="Consolas"/>
          <w:color w:val="CE9178"/>
          <w:sz w:val="21"/>
          <w:szCs w:val="21"/>
          <w:lang w:val="en-US" w:eastAsia="pt-BR"/>
        </w:rPr>
        <w:t>conteudo</w:t>
      </w:r>
      <w:proofErr w:type="spellEnd"/>
      <w:r w:rsidRPr="00801FB1">
        <w:rPr>
          <w:rFonts w:ascii="Consolas" w:eastAsia="Times New Roman" w:hAnsi="Consolas" w:cs="Consolas"/>
          <w:color w:val="CE9178"/>
          <w:sz w:val="21"/>
          <w:szCs w:val="21"/>
          <w:lang w:val="en-US" w:eastAsia="pt-BR"/>
        </w:rPr>
        <w:t> </w:t>
      </w:r>
      <w:proofErr w:type="spellStart"/>
      <w:r w:rsidRPr="00801FB1">
        <w:rPr>
          <w:rFonts w:ascii="Consolas" w:eastAsia="Times New Roman" w:hAnsi="Consolas" w:cs="Consolas"/>
          <w:color w:val="CE9178"/>
          <w:sz w:val="21"/>
          <w:szCs w:val="21"/>
          <w:lang w:val="en-US" w:eastAsia="pt-BR"/>
        </w:rPr>
        <w:t>exercicio</w:t>
      </w:r>
      <w:proofErr w:type="spellEnd"/>
      <w:r w:rsidRPr="00801FB1">
        <w:rPr>
          <w:rFonts w:ascii="Consolas" w:eastAsia="Times New Roman" w:hAnsi="Consolas" w:cs="Consolas"/>
          <w:color w:val="CE9178"/>
          <w:sz w:val="21"/>
          <w:szCs w:val="21"/>
          <w:lang w:val="en-US" w:eastAsia="pt-BR"/>
        </w:rPr>
        <w:t>"</w:t>
      </w:r>
      <w:r w:rsidRPr="00801FB1">
        <w:rPr>
          <w:rFonts w:ascii="Consolas" w:eastAsia="Times New Roman" w:hAnsi="Consolas" w:cs="Consolas"/>
          <w:color w:val="808080"/>
          <w:sz w:val="21"/>
          <w:szCs w:val="21"/>
          <w:lang w:val="en-US" w:eastAsia="pt-BR"/>
        </w:rPr>
        <w:t>&gt;</w:t>
      </w:r>
    </w:p>
    <w:p w14:paraId="5AABA5EF"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h1</w:t>
      </w:r>
      <w:r w:rsidRPr="00801FB1">
        <w:rPr>
          <w:rFonts w:ascii="Consolas" w:eastAsia="Times New Roman" w:hAnsi="Consolas" w:cs="Consolas"/>
          <w:color w:val="808080"/>
          <w:sz w:val="21"/>
          <w:szCs w:val="21"/>
          <w:lang w:val="en-US" w:eastAsia="pt-BR"/>
        </w:rPr>
        <w:t>&gt;</w:t>
      </w:r>
      <w:r w:rsidRPr="00801FB1">
        <w:rPr>
          <w:rFonts w:ascii="Consolas" w:eastAsia="Times New Roman" w:hAnsi="Consolas" w:cs="Consolas"/>
          <w:color w:val="D4D4D4"/>
          <w:sz w:val="21"/>
          <w:szCs w:val="21"/>
          <w:lang w:val="en-US" w:eastAsia="pt-BR"/>
        </w:rPr>
        <w:t>jQuery Get/Post</w:t>
      </w: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h1</w:t>
      </w:r>
      <w:r w:rsidRPr="00801FB1">
        <w:rPr>
          <w:rFonts w:ascii="Consolas" w:eastAsia="Times New Roman" w:hAnsi="Consolas" w:cs="Consolas"/>
          <w:color w:val="808080"/>
          <w:sz w:val="21"/>
          <w:szCs w:val="21"/>
          <w:lang w:val="en-US" w:eastAsia="pt-BR"/>
        </w:rPr>
        <w:t>&gt;</w:t>
      </w:r>
    </w:p>
    <w:p w14:paraId="06099D7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div</w:t>
      </w: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9CDCFE"/>
          <w:sz w:val="21"/>
          <w:szCs w:val="21"/>
          <w:lang w:val="en-US" w:eastAsia="pt-BR"/>
        </w:rPr>
        <w:t>id</w:t>
      </w:r>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CE9178"/>
          <w:sz w:val="21"/>
          <w:szCs w:val="21"/>
          <w:lang w:val="en-US" w:eastAsia="pt-BR"/>
        </w:rPr>
        <w:t>"get"</w:t>
      </w:r>
      <w:r w:rsidRPr="00801FB1">
        <w:rPr>
          <w:rFonts w:ascii="Consolas" w:eastAsia="Times New Roman" w:hAnsi="Consolas" w:cs="Consolas"/>
          <w:color w:val="808080"/>
          <w:sz w:val="21"/>
          <w:szCs w:val="21"/>
          <w:lang w:val="en-US" w:eastAsia="pt-BR"/>
        </w:rPr>
        <w:t>&gt;&lt;/</w:t>
      </w:r>
      <w:r w:rsidRPr="00801FB1">
        <w:rPr>
          <w:rFonts w:ascii="Consolas" w:eastAsia="Times New Roman" w:hAnsi="Consolas" w:cs="Consolas"/>
          <w:color w:val="569CD6"/>
          <w:sz w:val="21"/>
          <w:szCs w:val="21"/>
          <w:lang w:val="en-US" w:eastAsia="pt-BR"/>
        </w:rPr>
        <w:t>div</w:t>
      </w:r>
      <w:r w:rsidRPr="00801FB1">
        <w:rPr>
          <w:rFonts w:ascii="Consolas" w:eastAsia="Times New Roman" w:hAnsi="Consolas" w:cs="Consolas"/>
          <w:color w:val="808080"/>
          <w:sz w:val="21"/>
          <w:szCs w:val="21"/>
          <w:lang w:val="en-US" w:eastAsia="pt-BR"/>
        </w:rPr>
        <w:t>&gt;</w:t>
      </w:r>
    </w:p>
    <w:p w14:paraId="39EA9754"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div</w:t>
      </w: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9CDCFE"/>
          <w:sz w:val="21"/>
          <w:szCs w:val="21"/>
          <w:lang w:val="en-US" w:eastAsia="pt-BR"/>
        </w:rPr>
        <w:t>id</w:t>
      </w:r>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CE9178"/>
          <w:sz w:val="21"/>
          <w:szCs w:val="21"/>
          <w:lang w:val="en-US" w:eastAsia="pt-BR"/>
        </w:rPr>
        <w:t>"post"</w:t>
      </w:r>
      <w:r w:rsidRPr="00801FB1">
        <w:rPr>
          <w:rFonts w:ascii="Consolas" w:eastAsia="Times New Roman" w:hAnsi="Consolas" w:cs="Consolas"/>
          <w:color w:val="808080"/>
          <w:sz w:val="21"/>
          <w:szCs w:val="21"/>
          <w:lang w:val="en-US" w:eastAsia="pt-BR"/>
        </w:rPr>
        <w:t>&gt;&lt;/</w:t>
      </w:r>
      <w:r w:rsidRPr="00801FB1">
        <w:rPr>
          <w:rFonts w:ascii="Consolas" w:eastAsia="Times New Roman" w:hAnsi="Consolas" w:cs="Consolas"/>
          <w:color w:val="569CD6"/>
          <w:sz w:val="21"/>
          <w:szCs w:val="21"/>
          <w:lang w:val="en-US" w:eastAsia="pt-BR"/>
        </w:rPr>
        <w:t>div</w:t>
      </w:r>
      <w:r w:rsidRPr="00801FB1">
        <w:rPr>
          <w:rFonts w:ascii="Consolas" w:eastAsia="Times New Roman" w:hAnsi="Consolas" w:cs="Consolas"/>
          <w:color w:val="808080"/>
          <w:sz w:val="21"/>
          <w:szCs w:val="21"/>
          <w:lang w:val="en-US" w:eastAsia="pt-BR"/>
        </w:rPr>
        <w:t>&gt;</w:t>
      </w:r>
    </w:p>
    <w:p w14:paraId="77BC34B9"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p>
    <w:p w14:paraId="0A3F9ACA"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lastRenderedPageBreak/>
        <w:t>    </w:t>
      </w:r>
      <w:r w:rsidRPr="00801FB1">
        <w:rPr>
          <w:rFonts w:ascii="Consolas" w:eastAsia="Times New Roman" w:hAnsi="Consolas" w:cs="Consolas"/>
          <w:color w:val="808080"/>
          <w:sz w:val="21"/>
          <w:szCs w:val="21"/>
          <w:lang w:val="en-US" w:eastAsia="pt-BR"/>
        </w:rPr>
        <w:t>&lt;</w:t>
      </w:r>
      <w:r w:rsidRPr="00801FB1">
        <w:rPr>
          <w:rFonts w:ascii="Consolas" w:eastAsia="Times New Roman" w:hAnsi="Consolas" w:cs="Consolas"/>
          <w:color w:val="569CD6"/>
          <w:sz w:val="21"/>
          <w:szCs w:val="21"/>
          <w:lang w:val="en-US" w:eastAsia="pt-BR"/>
        </w:rPr>
        <w:t>script</w:t>
      </w:r>
      <w:r w:rsidRPr="00801FB1">
        <w:rPr>
          <w:rFonts w:ascii="Consolas" w:eastAsia="Times New Roman" w:hAnsi="Consolas" w:cs="Consolas"/>
          <w:color w:val="808080"/>
          <w:sz w:val="21"/>
          <w:szCs w:val="21"/>
          <w:lang w:val="en-US" w:eastAsia="pt-BR"/>
        </w:rPr>
        <w:t>&gt;</w:t>
      </w:r>
    </w:p>
    <w:p w14:paraId="4521FB58"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569CD6"/>
          <w:sz w:val="21"/>
          <w:szCs w:val="21"/>
          <w:lang w:val="en-US" w:eastAsia="pt-BR"/>
        </w:rPr>
        <w:t>function</w:t>
      </w:r>
      <w:r w:rsidRPr="00801FB1">
        <w:rPr>
          <w:rFonts w:ascii="Consolas" w:eastAsia="Times New Roman" w:hAnsi="Consolas" w:cs="Consolas"/>
          <w:color w:val="D4D4D4"/>
          <w:sz w:val="21"/>
          <w:szCs w:val="21"/>
          <w:lang w:val="en-US" w:eastAsia="pt-BR"/>
        </w:rPr>
        <w:t> </w:t>
      </w:r>
      <w:proofErr w:type="spellStart"/>
      <w:proofErr w:type="gramStart"/>
      <w:r w:rsidRPr="00801FB1">
        <w:rPr>
          <w:rFonts w:ascii="Consolas" w:eastAsia="Times New Roman" w:hAnsi="Consolas" w:cs="Consolas"/>
          <w:color w:val="DCDCAA"/>
          <w:sz w:val="21"/>
          <w:szCs w:val="21"/>
          <w:lang w:val="en-US" w:eastAsia="pt-BR"/>
        </w:rPr>
        <w:t>exibirResultado</w:t>
      </w:r>
      <w:proofErr w:type="spellEnd"/>
      <w:r w:rsidRPr="00801FB1">
        <w:rPr>
          <w:rFonts w:ascii="Consolas" w:eastAsia="Times New Roman" w:hAnsi="Consolas" w:cs="Consolas"/>
          <w:color w:val="D4D4D4"/>
          <w:sz w:val="21"/>
          <w:szCs w:val="21"/>
          <w:lang w:val="en-US" w:eastAsia="pt-BR"/>
        </w:rPr>
        <w:t>(</w:t>
      </w:r>
      <w:proofErr w:type="gramEnd"/>
      <w:r w:rsidRPr="00801FB1">
        <w:rPr>
          <w:rFonts w:ascii="Consolas" w:eastAsia="Times New Roman" w:hAnsi="Consolas" w:cs="Consolas"/>
          <w:color w:val="9CDCFE"/>
          <w:sz w:val="21"/>
          <w:szCs w:val="21"/>
          <w:lang w:val="en-US" w:eastAsia="pt-BR"/>
        </w:rPr>
        <w:t>id</w:t>
      </w: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9CDCFE"/>
          <w:sz w:val="21"/>
          <w:szCs w:val="21"/>
          <w:lang w:val="en-US" w:eastAsia="pt-BR"/>
        </w:rPr>
        <w:t>dados</w:t>
      </w:r>
      <w:r w:rsidRPr="00801FB1">
        <w:rPr>
          <w:rFonts w:ascii="Consolas" w:eastAsia="Times New Roman" w:hAnsi="Consolas" w:cs="Consolas"/>
          <w:color w:val="D4D4D4"/>
          <w:sz w:val="21"/>
          <w:szCs w:val="21"/>
          <w:lang w:val="en-US" w:eastAsia="pt-BR"/>
        </w:rPr>
        <w:t>) {</w:t>
      </w:r>
    </w:p>
    <w:p w14:paraId="43B42F24"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801FB1">
        <w:rPr>
          <w:rFonts w:ascii="Consolas" w:eastAsia="Times New Roman" w:hAnsi="Consolas" w:cs="Consolas"/>
          <w:color w:val="569CD6"/>
          <w:sz w:val="21"/>
          <w:szCs w:val="21"/>
          <w:lang w:val="en-US" w:eastAsia="pt-BR"/>
        </w:rPr>
        <w:t>const</w:t>
      </w:r>
      <w:r w:rsidRPr="00801FB1">
        <w:rPr>
          <w:rFonts w:ascii="Consolas" w:eastAsia="Times New Roman" w:hAnsi="Consolas" w:cs="Consolas"/>
          <w:color w:val="D4D4D4"/>
          <w:sz w:val="21"/>
          <w:szCs w:val="21"/>
          <w:lang w:val="en-US" w:eastAsia="pt-BR"/>
        </w:rPr>
        <w:t> </w:t>
      </w:r>
      <w:proofErr w:type="spellStart"/>
      <w:r w:rsidRPr="00801FB1">
        <w:rPr>
          <w:rFonts w:ascii="Consolas" w:eastAsia="Times New Roman" w:hAnsi="Consolas" w:cs="Consolas"/>
          <w:color w:val="4FC1FF"/>
          <w:sz w:val="21"/>
          <w:szCs w:val="21"/>
          <w:lang w:val="en-US" w:eastAsia="pt-BR"/>
        </w:rPr>
        <w:t>texto</w:t>
      </w:r>
      <w:proofErr w:type="spellEnd"/>
      <w:r w:rsidRPr="00801FB1">
        <w:rPr>
          <w:rFonts w:ascii="Consolas" w:eastAsia="Times New Roman" w:hAnsi="Consolas" w:cs="Consolas"/>
          <w:color w:val="D4D4D4"/>
          <w:sz w:val="21"/>
          <w:szCs w:val="21"/>
          <w:lang w:val="en-US" w:eastAsia="pt-BR"/>
        </w:rPr>
        <w:t> = </w:t>
      </w:r>
      <w:proofErr w:type="spellStart"/>
      <w:r w:rsidRPr="00801FB1">
        <w:rPr>
          <w:rFonts w:ascii="Consolas" w:eastAsia="Times New Roman" w:hAnsi="Consolas" w:cs="Consolas"/>
          <w:color w:val="4EC9B0"/>
          <w:sz w:val="21"/>
          <w:szCs w:val="21"/>
          <w:lang w:val="en-US" w:eastAsia="pt-BR"/>
        </w:rPr>
        <w:t>JSON</w:t>
      </w:r>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DCDCAA"/>
          <w:sz w:val="21"/>
          <w:szCs w:val="21"/>
          <w:lang w:val="en-US" w:eastAsia="pt-BR"/>
        </w:rPr>
        <w:t>stringify</w:t>
      </w:r>
      <w:proofErr w:type="spellEnd"/>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9CDCFE"/>
          <w:sz w:val="21"/>
          <w:szCs w:val="21"/>
          <w:lang w:val="en-US" w:eastAsia="pt-BR"/>
        </w:rPr>
        <w:t>dados</w:t>
      </w:r>
      <w:r w:rsidRPr="00801FB1">
        <w:rPr>
          <w:rFonts w:ascii="Consolas" w:eastAsia="Times New Roman" w:hAnsi="Consolas" w:cs="Consolas"/>
          <w:color w:val="D4D4D4"/>
          <w:sz w:val="21"/>
          <w:szCs w:val="21"/>
          <w:lang w:val="en-US" w:eastAsia="pt-BR"/>
        </w:rPr>
        <w:t>)</w:t>
      </w:r>
    </w:p>
    <w:p w14:paraId="72815F8D"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proofErr w:type="spellStart"/>
      <w:proofErr w:type="gramStart"/>
      <w:r w:rsidRPr="00801FB1">
        <w:rPr>
          <w:rFonts w:ascii="Consolas" w:eastAsia="Times New Roman" w:hAnsi="Consolas" w:cs="Consolas"/>
          <w:color w:val="9CDCFE"/>
          <w:sz w:val="21"/>
          <w:szCs w:val="21"/>
          <w:lang w:val="en-US" w:eastAsia="pt-BR"/>
        </w:rPr>
        <w:t>document</w:t>
      </w:r>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DCDCAA"/>
          <w:sz w:val="21"/>
          <w:szCs w:val="21"/>
          <w:lang w:val="en-US" w:eastAsia="pt-BR"/>
        </w:rPr>
        <w:t>getElementById</w:t>
      </w:r>
      <w:proofErr w:type="spellEnd"/>
      <w:proofErr w:type="gramEnd"/>
      <w:r w:rsidRPr="00801FB1">
        <w:rPr>
          <w:rFonts w:ascii="Consolas" w:eastAsia="Times New Roman" w:hAnsi="Consolas" w:cs="Consolas"/>
          <w:color w:val="D4D4D4"/>
          <w:sz w:val="21"/>
          <w:szCs w:val="21"/>
          <w:lang w:val="en-US" w:eastAsia="pt-BR"/>
        </w:rPr>
        <w:t>(</w:t>
      </w:r>
      <w:r w:rsidRPr="00801FB1">
        <w:rPr>
          <w:rFonts w:ascii="Consolas" w:eastAsia="Times New Roman" w:hAnsi="Consolas" w:cs="Consolas"/>
          <w:color w:val="9CDCFE"/>
          <w:sz w:val="21"/>
          <w:szCs w:val="21"/>
          <w:lang w:val="en-US" w:eastAsia="pt-BR"/>
        </w:rPr>
        <w:t>id</w:t>
      </w:r>
      <w:r w:rsidRPr="00801FB1">
        <w:rPr>
          <w:rFonts w:ascii="Consolas" w:eastAsia="Times New Roman" w:hAnsi="Consolas" w:cs="Consolas"/>
          <w:color w:val="D4D4D4"/>
          <w:sz w:val="21"/>
          <w:szCs w:val="21"/>
          <w:lang w:val="en-US" w:eastAsia="pt-BR"/>
        </w:rPr>
        <w:t>).</w:t>
      </w:r>
      <w:proofErr w:type="spellStart"/>
      <w:r w:rsidRPr="00801FB1">
        <w:rPr>
          <w:rFonts w:ascii="Consolas" w:eastAsia="Times New Roman" w:hAnsi="Consolas" w:cs="Consolas"/>
          <w:color w:val="9CDCFE"/>
          <w:sz w:val="21"/>
          <w:szCs w:val="21"/>
          <w:lang w:val="en-US" w:eastAsia="pt-BR"/>
        </w:rPr>
        <w:t>innerHTML</w:t>
      </w:r>
      <w:proofErr w:type="spellEnd"/>
      <w:r w:rsidRPr="00801FB1">
        <w:rPr>
          <w:rFonts w:ascii="Consolas" w:eastAsia="Times New Roman" w:hAnsi="Consolas" w:cs="Consolas"/>
          <w:color w:val="D4D4D4"/>
          <w:sz w:val="21"/>
          <w:szCs w:val="21"/>
          <w:lang w:val="en-US" w:eastAsia="pt-BR"/>
        </w:rPr>
        <w:t> = </w:t>
      </w:r>
      <w:proofErr w:type="spellStart"/>
      <w:r w:rsidRPr="00801FB1">
        <w:rPr>
          <w:rFonts w:ascii="Consolas" w:eastAsia="Times New Roman" w:hAnsi="Consolas" w:cs="Consolas"/>
          <w:color w:val="4FC1FF"/>
          <w:sz w:val="21"/>
          <w:szCs w:val="21"/>
          <w:lang w:val="en-US" w:eastAsia="pt-BR"/>
        </w:rPr>
        <w:t>texto</w:t>
      </w:r>
      <w:proofErr w:type="spellEnd"/>
    </w:p>
    <w:p w14:paraId="683B9E81" w14:textId="77777777" w:rsidR="00801FB1" w:rsidRPr="00E227B4"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r w:rsidRPr="00801FB1">
        <w:rPr>
          <w:rFonts w:ascii="Consolas" w:eastAsia="Times New Roman" w:hAnsi="Consolas" w:cs="Consolas"/>
          <w:color w:val="D4D4D4"/>
          <w:sz w:val="21"/>
          <w:szCs w:val="21"/>
          <w:lang w:val="en-US" w:eastAsia="pt-BR"/>
        </w:rPr>
        <w:t>        </w:t>
      </w:r>
      <w:r w:rsidRPr="00E227B4">
        <w:rPr>
          <w:rFonts w:ascii="Consolas" w:eastAsia="Times New Roman" w:hAnsi="Consolas" w:cs="Consolas"/>
          <w:color w:val="D4D4D4"/>
          <w:sz w:val="21"/>
          <w:szCs w:val="21"/>
          <w:lang w:val="en-US" w:eastAsia="pt-BR"/>
        </w:rPr>
        <w:t>}</w:t>
      </w:r>
    </w:p>
    <w:p w14:paraId="523CA57C" w14:textId="77777777" w:rsidR="00801FB1" w:rsidRPr="00E227B4" w:rsidRDefault="00801FB1" w:rsidP="00801FB1">
      <w:pPr>
        <w:shd w:val="clear" w:color="auto" w:fill="1E1E1E"/>
        <w:spacing w:after="0" w:line="285" w:lineRule="atLeast"/>
        <w:rPr>
          <w:rFonts w:ascii="Consolas" w:eastAsia="Times New Roman" w:hAnsi="Consolas" w:cs="Consolas"/>
          <w:color w:val="D4D4D4"/>
          <w:sz w:val="21"/>
          <w:szCs w:val="21"/>
          <w:lang w:val="en-US" w:eastAsia="pt-BR"/>
        </w:rPr>
      </w:pPr>
    </w:p>
    <w:p w14:paraId="7BA5721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proofErr w:type="spellStart"/>
      <w:r w:rsidRPr="00801FB1">
        <w:rPr>
          <w:rFonts w:ascii="Consolas" w:eastAsia="Times New Roman" w:hAnsi="Consolas" w:cs="Consolas"/>
          <w:color w:val="4FC1FF"/>
          <w:sz w:val="21"/>
          <w:szCs w:val="21"/>
          <w:lang w:eastAsia="pt-BR"/>
        </w:rPr>
        <w:t>jQuery</w:t>
      </w:r>
      <w:r w:rsidRPr="00801FB1">
        <w:rPr>
          <w:rFonts w:ascii="Consolas" w:eastAsia="Times New Roman" w:hAnsi="Consolas" w:cs="Consolas"/>
          <w:color w:val="D4D4D4"/>
          <w:sz w:val="21"/>
          <w:szCs w:val="21"/>
          <w:lang w:eastAsia="pt-BR"/>
        </w:rPr>
        <w:t>.</w:t>
      </w:r>
      <w:r w:rsidRPr="00801FB1">
        <w:rPr>
          <w:rFonts w:ascii="Consolas" w:eastAsia="Times New Roman" w:hAnsi="Consolas" w:cs="Consolas"/>
          <w:color w:val="DCDCAA"/>
          <w:sz w:val="21"/>
          <w:szCs w:val="21"/>
          <w:lang w:eastAsia="pt-BR"/>
        </w:rPr>
        <w:t>ajax</w:t>
      </w:r>
      <w:proofErr w:type="spellEnd"/>
      <w:r w:rsidRPr="00801FB1">
        <w:rPr>
          <w:rFonts w:ascii="Consolas" w:eastAsia="Times New Roman" w:hAnsi="Consolas" w:cs="Consolas"/>
          <w:color w:val="D4D4D4"/>
          <w:sz w:val="21"/>
          <w:szCs w:val="21"/>
          <w:lang w:eastAsia="pt-BR"/>
        </w:rPr>
        <w:t>({</w:t>
      </w:r>
    </w:p>
    <w:p w14:paraId="1516D9B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url:</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CE9178"/>
          <w:sz w:val="21"/>
          <w:szCs w:val="21"/>
          <w:lang w:eastAsia="pt-BR"/>
        </w:rPr>
        <w:t>'</w:t>
      </w:r>
      <w:proofErr w:type="spellStart"/>
      <w:r w:rsidRPr="00801FB1">
        <w:rPr>
          <w:rFonts w:ascii="Consolas" w:eastAsia="Times New Roman" w:hAnsi="Consolas" w:cs="Consolas"/>
          <w:color w:val="CE9178"/>
          <w:sz w:val="21"/>
          <w:szCs w:val="21"/>
          <w:lang w:eastAsia="pt-BR"/>
        </w:rPr>
        <w:t>parOuImpar</w:t>
      </w:r>
      <w:proofErr w:type="spellEnd"/>
      <w:r w:rsidRPr="00801FB1">
        <w:rPr>
          <w:rFonts w:ascii="Consolas" w:eastAsia="Times New Roman" w:hAnsi="Consolas" w:cs="Consolas"/>
          <w:color w:val="CE9178"/>
          <w:sz w:val="21"/>
          <w:szCs w:val="21"/>
          <w:lang w:eastAsia="pt-BR"/>
        </w:rPr>
        <w:t>'</w:t>
      </w:r>
      <w:r w:rsidRPr="00801FB1">
        <w:rPr>
          <w:rFonts w:ascii="Consolas" w:eastAsia="Times New Roman" w:hAnsi="Consolas" w:cs="Consolas"/>
          <w:color w:val="D4D4D4"/>
          <w:sz w:val="21"/>
          <w:szCs w:val="21"/>
          <w:lang w:eastAsia="pt-BR"/>
        </w:rPr>
        <w:t>,</w:t>
      </w:r>
    </w:p>
    <w:p w14:paraId="28AAF09D"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 {</w:t>
      </w:r>
    </w:p>
    <w:p w14:paraId="40DD742D"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r w:rsidRPr="00801FB1">
        <w:rPr>
          <w:rFonts w:ascii="Consolas" w:eastAsia="Times New Roman" w:hAnsi="Consolas" w:cs="Consolas"/>
          <w:color w:val="9CDCFE"/>
          <w:sz w:val="21"/>
          <w:szCs w:val="21"/>
          <w:lang w:eastAsia="pt-BR"/>
        </w:rPr>
        <w:t>numero</w:t>
      </w:r>
      <w:proofErr w:type="spellEnd"/>
      <w:r w:rsidRPr="00801FB1">
        <w:rPr>
          <w:rFonts w:ascii="Consolas" w:eastAsia="Times New Roman" w:hAnsi="Consolas" w:cs="Consolas"/>
          <w:color w:val="9CDCFE"/>
          <w:sz w:val="21"/>
          <w:szCs w:val="21"/>
          <w:lang w:eastAsia="pt-BR"/>
        </w:rPr>
        <w:t>:</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B5CEA8"/>
          <w:sz w:val="21"/>
          <w:szCs w:val="21"/>
          <w:lang w:eastAsia="pt-BR"/>
        </w:rPr>
        <w:t>5</w:t>
      </w:r>
    </w:p>
    <w:p w14:paraId="0ABEC495"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538840A0"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r w:rsidRPr="00801FB1">
        <w:rPr>
          <w:rFonts w:ascii="Consolas" w:eastAsia="Times New Roman" w:hAnsi="Consolas" w:cs="Consolas"/>
          <w:color w:val="DCDCAA"/>
          <w:sz w:val="21"/>
          <w:szCs w:val="21"/>
          <w:lang w:eastAsia="pt-BR"/>
        </w:rPr>
        <w:t>success</w:t>
      </w:r>
      <w:proofErr w:type="spellEnd"/>
      <w:r w:rsidRPr="00801FB1">
        <w:rPr>
          <w:rFonts w:ascii="Consolas" w:eastAsia="Times New Roman" w:hAnsi="Consolas" w:cs="Consolas"/>
          <w:color w:val="D4D4D4"/>
          <w:sz w:val="21"/>
          <w:szCs w:val="21"/>
          <w:lang w:eastAsia="pt-BR"/>
        </w:rPr>
        <w:t>(</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 {</w:t>
      </w:r>
    </w:p>
    <w:p w14:paraId="2D241251"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proofErr w:type="gramStart"/>
      <w:r w:rsidRPr="00801FB1">
        <w:rPr>
          <w:rFonts w:ascii="Consolas" w:eastAsia="Times New Roman" w:hAnsi="Consolas" w:cs="Consolas"/>
          <w:color w:val="DCDCAA"/>
          <w:sz w:val="21"/>
          <w:szCs w:val="21"/>
          <w:lang w:eastAsia="pt-BR"/>
        </w:rPr>
        <w:t>exibirResultado</w:t>
      </w:r>
      <w:proofErr w:type="spellEnd"/>
      <w:r w:rsidRPr="00801FB1">
        <w:rPr>
          <w:rFonts w:ascii="Consolas" w:eastAsia="Times New Roman" w:hAnsi="Consolas" w:cs="Consolas"/>
          <w:color w:val="D4D4D4"/>
          <w:sz w:val="21"/>
          <w:szCs w:val="21"/>
          <w:lang w:eastAsia="pt-BR"/>
        </w:rPr>
        <w:t>(</w:t>
      </w:r>
      <w:proofErr w:type="gramEnd"/>
      <w:r w:rsidRPr="00801FB1">
        <w:rPr>
          <w:rFonts w:ascii="Consolas" w:eastAsia="Times New Roman" w:hAnsi="Consolas" w:cs="Consolas"/>
          <w:color w:val="CE9178"/>
          <w:sz w:val="21"/>
          <w:szCs w:val="21"/>
          <w:lang w:eastAsia="pt-BR"/>
        </w:rPr>
        <w:t>'</w:t>
      </w:r>
      <w:proofErr w:type="spellStart"/>
      <w:r w:rsidRPr="00801FB1">
        <w:rPr>
          <w:rFonts w:ascii="Consolas" w:eastAsia="Times New Roman" w:hAnsi="Consolas" w:cs="Consolas"/>
          <w:color w:val="CE9178"/>
          <w:sz w:val="21"/>
          <w:szCs w:val="21"/>
          <w:lang w:eastAsia="pt-BR"/>
        </w:rPr>
        <w:t>get</w:t>
      </w:r>
      <w:proofErr w:type="spellEnd"/>
      <w:r w:rsidRPr="00801FB1">
        <w:rPr>
          <w:rFonts w:ascii="Consolas" w:eastAsia="Times New Roman" w:hAnsi="Consolas" w:cs="Consolas"/>
          <w:color w:val="CE9178"/>
          <w:sz w:val="21"/>
          <w:szCs w:val="21"/>
          <w:lang w:eastAsia="pt-BR"/>
        </w:rPr>
        <w:t>'</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w:t>
      </w:r>
    </w:p>
    <w:p w14:paraId="5BDF7F3F"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28217B3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2780B2F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p>
    <w:p w14:paraId="0F5E7A3C"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r w:rsidRPr="00801FB1">
        <w:rPr>
          <w:rFonts w:ascii="Consolas" w:eastAsia="Times New Roman" w:hAnsi="Consolas" w:cs="Consolas"/>
          <w:color w:val="4FC1FF"/>
          <w:sz w:val="21"/>
          <w:szCs w:val="21"/>
          <w:lang w:eastAsia="pt-BR"/>
        </w:rPr>
        <w:t>jQuery</w:t>
      </w:r>
      <w:r w:rsidRPr="00801FB1">
        <w:rPr>
          <w:rFonts w:ascii="Consolas" w:eastAsia="Times New Roman" w:hAnsi="Consolas" w:cs="Consolas"/>
          <w:color w:val="D4D4D4"/>
          <w:sz w:val="21"/>
          <w:szCs w:val="21"/>
          <w:lang w:eastAsia="pt-BR"/>
        </w:rPr>
        <w:t>.</w:t>
      </w:r>
      <w:r w:rsidRPr="00801FB1">
        <w:rPr>
          <w:rFonts w:ascii="Consolas" w:eastAsia="Times New Roman" w:hAnsi="Consolas" w:cs="Consolas"/>
          <w:color w:val="DCDCAA"/>
          <w:sz w:val="21"/>
          <w:szCs w:val="21"/>
          <w:lang w:eastAsia="pt-BR"/>
        </w:rPr>
        <w:t>ajax</w:t>
      </w:r>
      <w:proofErr w:type="spellEnd"/>
      <w:r w:rsidRPr="00801FB1">
        <w:rPr>
          <w:rFonts w:ascii="Consolas" w:eastAsia="Times New Roman" w:hAnsi="Consolas" w:cs="Consolas"/>
          <w:color w:val="D4D4D4"/>
          <w:sz w:val="21"/>
          <w:szCs w:val="21"/>
          <w:lang w:eastAsia="pt-BR"/>
        </w:rPr>
        <w:t>({</w:t>
      </w:r>
    </w:p>
    <w:p w14:paraId="368414BB"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url:</w:t>
      </w:r>
      <w:r w:rsidRPr="00801FB1">
        <w:rPr>
          <w:rFonts w:ascii="Consolas" w:eastAsia="Times New Roman" w:hAnsi="Consolas" w:cs="Consolas"/>
          <w:color w:val="CE9178"/>
          <w:sz w:val="21"/>
          <w:szCs w:val="21"/>
          <w:lang w:eastAsia="pt-BR"/>
        </w:rPr>
        <w:t>'formulario'</w:t>
      </w:r>
      <w:r w:rsidRPr="00801FB1">
        <w:rPr>
          <w:rFonts w:ascii="Consolas" w:eastAsia="Times New Roman" w:hAnsi="Consolas" w:cs="Consolas"/>
          <w:color w:val="D4D4D4"/>
          <w:sz w:val="21"/>
          <w:szCs w:val="21"/>
          <w:lang w:eastAsia="pt-BR"/>
        </w:rPr>
        <w:t>,</w:t>
      </w:r>
    </w:p>
    <w:p w14:paraId="041C27F9"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r w:rsidRPr="00801FB1">
        <w:rPr>
          <w:rFonts w:ascii="Consolas" w:eastAsia="Times New Roman" w:hAnsi="Consolas" w:cs="Consolas"/>
          <w:color w:val="9CDCFE"/>
          <w:sz w:val="21"/>
          <w:szCs w:val="21"/>
          <w:lang w:eastAsia="pt-BR"/>
        </w:rPr>
        <w:t>method</w:t>
      </w:r>
      <w:proofErr w:type="spellEnd"/>
      <w:r w:rsidRPr="00801FB1">
        <w:rPr>
          <w:rFonts w:ascii="Consolas" w:eastAsia="Times New Roman" w:hAnsi="Consolas" w:cs="Consolas"/>
          <w:color w:val="9CDCFE"/>
          <w:sz w:val="21"/>
          <w:szCs w:val="21"/>
          <w:lang w:eastAsia="pt-BR"/>
        </w:rPr>
        <w:t>:</w:t>
      </w:r>
      <w:r w:rsidRPr="00801FB1">
        <w:rPr>
          <w:rFonts w:ascii="Consolas" w:eastAsia="Times New Roman" w:hAnsi="Consolas" w:cs="Consolas"/>
          <w:color w:val="CE9178"/>
          <w:sz w:val="21"/>
          <w:szCs w:val="21"/>
          <w:lang w:eastAsia="pt-BR"/>
        </w:rPr>
        <w:t>'post'</w:t>
      </w:r>
      <w:r w:rsidRPr="00801FB1">
        <w:rPr>
          <w:rFonts w:ascii="Consolas" w:eastAsia="Times New Roman" w:hAnsi="Consolas" w:cs="Consolas"/>
          <w:color w:val="D4D4D4"/>
          <w:sz w:val="21"/>
          <w:szCs w:val="21"/>
          <w:lang w:eastAsia="pt-BR"/>
        </w:rPr>
        <w:t>,</w:t>
      </w:r>
    </w:p>
    <w:p w14:paraId="47362D5C"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 {</w:t>
      </w:r>
    </w:p>
    <w:p w14:paraId="0476FB3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nome:</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CE9178"/>
          <w:sz w:val="21"/>
          <w:szCs w:val="21"/>
          <w:lang w:eastAsia="pt-BR"/>
        </w:rPr>
        <w:t>'Wesley'</w:t>
      </w:r>
      <w:r w:rsidRPr="00801FB1">
        <w:rPr>
          <w:rFonts w:ascii="Consolas" w:eastAsia="Times New Roman" w:hAnsi="Consolas" w:cs="Consolas"/>
          <w:color w:val="D4D4D4"/>
          <w:sz w:val="21"/>
          <w:szCs w:val="21"/>
          <w:lang w:eastAsia="pt-BR"/>
        </w:rPr>
        <w:t>,</w:t>
      </w:r>
    </w:p>
    <w:p w14:paraId="639029D2"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sobrenome:</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CE9178"/>
          <w:sz w:val="21"/>
          <w:szCs w:val="21"/>
          <w:lang w:eastAsia="pt-BR"/>
        </w:rPr>
        <w:t>'Vieira'</w:t>
      </w:r>
    </w:p>
    <w:p w14:paraId="2CA14A03"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42A11E12"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r w:rsidRPr="00801FB1">
        <w:rPr>
          <w:rFonts w:ascii="Consolas" w:eastAsia="Times New Roman" w:hAnsi="Consolas" w:cs="Consolas"/>
          <w:color w:val="DCDCAA"/>
          <w:sz w:val="21"/>
          <w:szCs w:val="21"/>
          <w:lang w:eastAsia="pt-BR"/>
        </w:rPr>
        <w:t>success</w:t>
      </w:r>
      <w:proofErr w:type="spellEnd"/>
      <w:r w:rsidRPr="00801FB1">
        <w:rPr>
          <w:rFonts w:ascii="Consolas" w:eastAsia="Times New Roman" w:hAnsi="Consolas" w:cs="Consolas"/>
          <w:color w:val="D4D4D4"/>
          <w:sz w:val="21"/>
          <w:szCs w:val="21"/>
          <w:lang w:eastAsia="pt-BR"/>
        </w:rPr>
        <w:t>(</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 {</w:t>
      </w:r>
    </w:p>
    <w:p w14:paraId="3A0B6F3B"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roofErr w:type="spellStart"/>
      <w:proofErr w:type="gramStart"/>
      <w:r w:rsidRPr="00801FB1">
        <w:rPr>
          <w:rFonts w:ascii="Consolas" w:eastAsia="Times New Roman" w:hAnsi="Consolas" w:cs="Consolas"/>
          <w:color w:val="DCDCAA"/>
          <w:sz w:val="21"/>
          <w:szCs w:val="21"/>
          <w:lang w:eastAsia="pt-BR"/>
        </w:rPr>
        <w:t>exibirResultado</w:t>
      </w:r>
      <w:proofErr w:type="spellEnd"/>
      <w:r w:rsidRPr="00801FB1">
        <w:rPr>
          <w:rFonts w:ascii="Consolas" w:eastAsia="Times New Roman" w:hAnsi="Consolas" w:cs="Consolas"/>
          <w:color w:val="D4D4D4"/>
          <w:sz w:val="21"/>
          <w:szCs w:val="21"/>
          <w:lang w:eastAsia="pt-BR"/>
        </w:rPr>
        <w:t>(</w:t>
      </w:r>
      <w:proofErr w:type="gramEnd"/>
      <w:r w:rsidRPr="00801FB1">
        <w:rPr>
          <w:rFonts w:ascii="Consolas" w:eastAsia="Times New Roman" w:hAnsi="Consolas" w:cs="Consolas"/>
          <w:color w:val="CE9178"/>
          <w:sz w:val="21"/>
          <w:szCs w:val="21"/>
          <w:lang w:eastAsia="pt-BR"/>
        </w:rPr>
        <w:t>'post'</w:t>
      </w: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9CDCFE"/>
          <w:sz w:val="21"/>
          <w:szCs w:val="21"/>
          <w:lang w:eastAsia="pt-BR"/>
        </w:rPr>
        <w:t>data</w:t>
      </w:r>
      <w:r w:rsidRPr="00801FB1">
        <w:rPr>
          <w:rFonts w:ascii="Consolas" w:eastAsia="Times New Roman" w:hAnsi="Consolas" w:cs="Consolas"/>
          <w:color w:val="D4D4D4"/>
          <w:sz w:val="21"/>
          <w:szCs w:val="21"/>
          <w:lang w:eastAsia="pt-BR"/>
        </w:rPr>
        <w:t>)</w:t>
      </w:r>
    </w:p>
    <w:p w14:paraId="63B70A57"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001498A1"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p>
    <w:p w14:paraId="313016FB" w14:textId="77777777" w:rsidR="00801FB1" w:rsidRPr="00801FB1" w:rsidRDefault="00801FB1" w:rsidP="00801FB1">
      <w:pPr>
        <w:shd w:val="clear" w:color="auto" w:fill="1E1E1E"/>
        <w:spacing w:after="0" w:line="285" w:lineRule="atLeast"/>
        <w:rPr>
          <w:rFonts w:ascii="Consolas" w:eastAsia="Times New Roman" w:hAnsi="Consolas" w:cs="Consolas"/>
          <w:color w:val="D4D4D4"/>
          <w:sz w:val="21"/>
          <w:szCs w:val="21"/>
          <w:lang w:eastAsia="pt-BR"/>
        </w:rPr>
      </w:pPr>
      <w:r w:rsidRPr="00801FB1">
        <w:rPr>
          <w:rFonts w:ascii="Consolas" w:eastAsia="Times New Roman" w:hAnsi="Consolas" w:cs="Consolas"/>
          <w:color w:val="D4D4D4"/>
          <w:sz w:val="21"/>
          <w:szCs w:val="21"/>
          <w:lang w:eastAsia="pt-BR"/>
        </w:rPr>
        <w:t>    </w:t>
      </w:r>
      <w:r w:rsidRPr="00801FB1">
        <w:rPr>
          <w:rFonts w:ascii="Consolas" w:eastAsia="Times New Roman" w:hAnsi="Consolas" w:cs="Consolas"/>
          <w:color w:val="808080"/>
          <w:sz w:val="21"/>
          <w:szCs w:val="21"/>
          <w:lang w:eastAsia="pt-BR"/>
        </w:rPr>
        <w:t>&lt;/</w:t>
      </w:r>
      <w:r w:rsidRPr="00801FB1">
        <w:rPr>
          <w:rFonts w:ascii="Consolas" w:eastAsia="Times New Roman" w:hAnsi="Consolas" w:cs="Consolas"/>
          <w:color w:val="569CD6"/>
          <w:sz w:val="21"/>
          <w:szCs w:val="21"/>
          <w:lang w:eastAsia="pt-BR"/>
        </w:rPr>
        <w:t>script</w:t>
      </w:r>
      <w:r w:rsidRPr="00801FB1">
        <w:rPr>
          <w:rFonts w:ascii="Consolas" w:eastAsia="Times New Roman" w:hAnsi="Consolas" w:cs="Consolas"/>
          <w:color w:val="808080"/>
          <w:sz w:val="21"/>
          <w:szCs w:val="21"/>
          <w:lang w:eastAsia="pt-BR"/>
        </w:rPr>
        <w:t>&gt;</w:t>
      </w:r>
    </w:p>
    <w:p w14:paraId="1CEE6165" w14:textId="77777777" w:rsidR="00791415" w:rsidRDefault="00791415" w:rsidP="00493CCE">
      <w:pPr>
        <w:rPr>
          <w:sz w:val="24"/>
          <w:szCs w:val="24"/>
        </w:rPr>
      </w:pPr>
    </w:p>
    <w:p w14:paraId="001B2860" w14:textId="77777777" w:rsidR="00801FB1" w:rsidRDefault="00801FB1" w:rsidP="00493CCE">
      <w:pPr>
        <w:rPr>
          <w:sz w:val="24"/>
          <w:szCs w:val="24"/>
        </w:rPr>
      </w:pPr>
      <w:r>
        <w:rPr>
          <w:sz w:val="24"/>
          <w:szCs w:val="24"/>
        </w:rPr>
        <w:t xml:space="preserve">Ou seja, com XMLHTTPREQUEST é bem antigo, com </w:t>
      </w:r>
      <w:proofErr w:type="spellStart"/>
      <w:r>
        <w:rPr>
          <w:sz w:val="24"/>
          <w:szCs w:val="24"/>
        </w:rPr>
        <w:t>Fetch</w:t>
      </w:r>
      <w:proofErr w:type="spellEnd"/>
      <w:r>
        <w:rPr>
          <w:sz w:val="24"/>
          <w:szCs w:val="24"/>
        </w:rPr>
        <w:t xml:space="preserve"> deixa as requisições Ajax mais modernas e é do próprio browser, com </w:t>
      </w:r>
      <w:proofErr w:type="spellStart"/>
      <w:r>
        <w:rPr>
          <w:sz w:val="24"/>
          <w:szCs w:val="24"/>
        </w:rPr>
        <w:t>axios</w:t>
      </w:r>
      <w:proofErr w:type="spellEnd"/>
      <w:r>
        <w:rPr>
          <w:sz w:val="24"/>
          <w:szCs w:val="24"/>
        </w:rPr>
        <w:t xml:space="preserve"> deixo ainda mais moderno e com </w:t>
      </w:r>
      <w:proofErr w:type="spellStart"/>
      <w:r>
        <w:rPr>
          <w:sz w:val="24"/>
          <w:szCs w:val="24"/>
        </w:rPr>
        <w:t>Jquery</w:t>
      </w:r>
      <w:proofErr w:type="spellEnd"/>
      <w:r>
        <w:rPr>
          <w:sz w:val="24"/>
          <w:szCs w:val="24"/>
        </w:rPr>
        <w:t xml:space="preserve"> deixo ainda mais fácil, mas os últimos dois são de terceiros e temos que baixar a biblioteca.</w:t>
      </w:r>
    </w:p>
    <w:p w14:paraId="2CE8A5B2" w14:textId="77777777" w:rsidR="000D2C10" w:rsidRPr="002603FD" w:rsidRDefault="000D2C10" w:rsidP="00493CCE">
      <w:pPr>
        <w:rPr>
          <w:b/>
          <w:bCs/>
          <w:sz w:val="28"/>
          <w:szCs w:val="28"/>
        </w:rPr>
      </w:pPr>
      <w:r w:rsidRPr="002603FD">
        <w:rPr>
          <w:b/>
          <w:bCs/>
          <w:sz w:val="28"/>
          <w:szCs w:val="28"/>
          <w:highlight w:val="yellow"/>
        </w:rPr>
        <w:t xml:space="preserve">Agora vamos fazer um mini SPA (Single Page </w:t>
      </w:r>
      <w:proofErr w:type="spellStart"/>
      <w:r w:rsidRPr="002603FD">
        <w:rPr>
          <w:b/>
          <w:bCs/>
          <w:sz w:val="28"/>
          <w:szCs w:val="28"/>
          <w:highlight w:val="yellow"/>
        </w:rPr>
        <w:t>Application</w:t>
      </w:r>
      <w:proofErr w:type="spellEnd"/>
      <w:r w:rsidRPr="002603FD">
        <w:rPr>
          <w:b/>
          <w:bCs/>
          <w:sz w:val="28"/>
          <w:szCs w:val="28"/>
          <w:highlight w:val="yellow"/>
        </w:rPr>
        <w:t>) para carregarmos a página HTML de forma assíncrona:</w:t>
      </w:r>
    </w:p>
    <w:p w14:paraId="742967B1"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DOCTYPE</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html</w:t>
      </w:r>
      <w:r w:rsidRPr="00433A5D">
        <w:rPr>
          <w:rFonts w:ascii="Consolas" w:eastAsia="Times New Roman" w:hAnsi="Consolas" w:cs="Consolas"/>
          <w:color w:val="808080"/>
          <w:sz w:val="21"/>
          <w:szCs w:val="21"/>
          <w:lang w:val="en-US" w:eastAsia="pt-BR"/>
        </w:rPr>
        <w:t>&gt;</w:t>
      </w:r>
    </w:p>
    <w:p w14:paraId="737BEB35"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html</w:t>
      </w:r>
      <w:r w:rsidRPr="00433A5D">
        <w:rPr>
          <w:rFonts w:ascii="Consolas" w:eastAsia="Times New Roman" w:hAnsi="Consolas" w:cs="Consolas"/>
          <w:color w:val="808080"/>
          <w:sz w:val="21"/>
          <w:szCs w:val="21"/>
          <w:lang w:val="en-US" w:eastAsia="pt-BR"/>
        </w:rPr>
        <w:t>&gt;</w:t>
      </w:r>
    </w:p>
    <w:p w14:paraId="73FB3E78"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p>
    <w:p w14:paraId="0898894B"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head</w:t>
      </w:r>
      <w:r w:rsidRPr="00433A5D">
        <w:rPr>
          <w:rFonts w:ascii="Consolas" w:eastAsia="Times New Roman" w:hAnsi="Consolas" w:cs="Consolas"/>
          <w:color w:val="808080"/>
          <w:sz w:val="21"/>
          <w:szCs w:val="21"/>
          <w:lang w:val="en-US" w:eastAsia="pt-BR"/>
        </w:rPr>
        <w:t>&gt;</w:t>
      </w:r>
    </w:p>
    <w:p w14:paraId="5ED7B3EC"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meta</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charset</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'UTF-8'</w:t>
      </w:r>
      <w:r w:rsidRPr="00433A5D">
        <w:rPr>
          <w:rFonts w:ascii="Consolas" w:eastAsia="Times New Roman" w:hAnsi="Consolas" w:cs="Consolas"/>
          <w:color w:val="808080"/>
          <w:sz w:val="21"/>
          <w:szCs w:val="21"/>
          <w:lang w:val="en-US" w:eastAsia="pt-BR"/>
        </w:rPr>
        <w:t>&gt;</w:t>
      </w:r>
    </w:p>
    <w:p w14:paraId="141E4EFC"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title</w:t>
      </w:r>
      <w:r w:rsidRPr="00433A5D">
        <w:rPr>
          <w:rFonts w:ascii="Consolas" w:eastAsia="Times New Roman" w:hAnsi="Consolas" w:cs="Consolas"/>
          <w:color w:val="808080"/>
          <w:sz w:val="21"/>
          <w:szCs w:val="21"/>
          <w:lang w:val="en-US" w:eastAsia="pt-BR"/>
        </w:rPr>
        <w:t>&gt;</w:t>
      </w:r>
      <w:r w:rsidRPr="00433A5D">
        <w:rPr>
          <w:rFonts w:ascii="Consolas" w:eastAsia="Times New Roman" w:hAnsi="Consolas" w:cs="Consolas"/>
          <w:color w:val="D4D4D4"/>
          <w:sz w:val="21"/>
          <w:szCs w:val="21"/>
          <w:lang w:val="en-US" w:eastAsia="pt-BR"/>
        </w:rPr>
        <w:t>Mini SPA</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title</w:t>
      </w:r>
      <w:r w:rsidRPr="00433A5D">
        <w:rPr>
          <w:rFonts w:ascii="Consolas" w:eastAsia="Times New Roman" w:hAnsi="Consolas" w:cs="Consolas"/>
          <w:color w:val="808080"/>
          <w:sz w:val="21"/>
          <w:szCs w:val="21"/>
          <w:lang w:val="en-US" w:eastAsia="pt-BR"/>
        </w:rPr>
        <w:t>&gt;</w:t>
      </w:r>
    </w:p>
    <w:p w14:paraId="69C8E2C0"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link</w:t>
      </w: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9CDCFE"/>
          <w:sz w:val="21"/>
          <w:szCs w:val="21"/>
          <w:lang w:val="en-US" w:eastAsia="pt-BR"/>
        </w:rPr>
        <w:t>rel</w:t>
      </w:r>
      <w:proofErr w:type="spell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'stylesheet'</w:t>
      </w: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9CDCFE"/>
          <w:sz w:val="21"/>
          <w:szCs w:val="21"/>
          <w:lang w:val="en-US" w:eastAsia="pt-BR"/>
        </w:rPr>
        <w:t>href</w:t>
      </w:r>
      <w:proofErr w:type="spell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w:t>
      </w:r>
      <w:proofErr w:type="spellStart"/>
      <w:r w:rsidRPr="00433A5D">
        <w:rPr>
          <w:rFonts w:ascii="Consolas" w:eastAsia="Times New Roman" w:hAnsi="Consolas" w:cs="Consolas"/>
          <w:color w:val="CE9178"/>
          <w:sz w:val="21"/>
          <w:szCs w:val="21"/>
          <w:lang w:val="en-US" w:eastAsia="pt-BR"/>
        </w:rPr>
        <w:t>css</w:t>
      </w:r>
      <w:proofErr w:type="spellEnd"/>
      <w:r w:rsidRPr="00433A5D">
        <w:rPr>
          <w:rFonts w:ascii="Consolas" w:eastAsia="Times New Roman" w:hAnsi="Consolas" w:cs="Consolas"/>
          <w:color w:val="CE9178"/>
          <w:sz w:val="21"/>
          <w:szCs w:val="21"/>
          <w:lang w:val="en-US" w:eastAsia="pt-BR"/>
        </w:rPr>
        <w:t>/estilo.css'</w:t>
      </w:r>
      <w:r w:rsidRPr="00433A5D">
        <w:rPr>
          <w:rFonts w:ascii="Consolas" w:eastAsia="Times New Roman" w:hAnsi="Consolas" w:cs="Consolas"/>
          <w:color w:val="808080"/>
          <w:sz w:val="21"/>
          <w:szCs w:val="21"/>
          <w:lang w:val="en-US" w:eastAsia="pt-BR"/>
        </w:rPr>
        <w:t>&gt;</w:t>
      </w:r>
    </w:p>
    <w:p w14:paraId="5AAFCB59"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style</w:t>
      </w:r>
      <w:r w:rsidRPr="00433A5D">
        <w:rPr>
          <w:rFonts w:ascii="Consolas" w:eastAsia="Times New Roman" w:hAnsi="Consolas" w:cs="Consolas"/>
          <w:color w:val="808080"/>
          <w:sz w:val="21"/>
          <w:szCs w:val="21"/>
          <w:lang w:val="en-US" w:eastAsia="pt-BR"/>
        </w:rPr>
        <w:t>&gt;</w:t>
      </w:r>
    </w:p>
    <w:p w14:paraId="2518E8E1"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D7BA7D"/>
          <w:sz w:val="21"/>
          <w:szCs w:val="21"/>
          <w:lang w:val="en-US" w:eastAsia="pt-BR"/>
        </w:rPr>
        <w:t>nav</w:t>
      </w:r>
      <w:r w:rsidRPr="00433A5D">
        <w:rPr>
          <w:rFonts w:ascii="Consolas" w:eastAsia="Times New Roman" w:hAnsi="Consolas" w:cs="Consolas"/>
          <w:color w:val="D4D4D4"/>
          <w:sz w:val="21"/>
          <w:szCs w:val="21"/>
          <w:lang w:val="en-US" w:eastAsia="pt-BR"/>
        </w:rPr>
        <w:t> {</w:t>
      </w:r>
    </w:p>
    <w:p w14:paraId="47AAC785"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font-size</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B5CEA8"/>
          <w:sz w:val="21"/>
          <w:szCs w:val="21"/>
          <w:lang w:val="en-US" w:eastAsia="pt-BR"/>
        </w:rPr>
        <w:t>2em</w:t>
      </w:r>
      <w:r w:rsidRPr="00433A5D">
        <w:rPr>
          <w:rFonts w:ascii="Consolas" w:eastAsia="Times New Roman" w:hAnsi="Consolas" w:cs="Consolas"/>
          <w:color w:val="D4D4D4"/>
          <w:sz w:val="21"/>
          <w:szCs w:val="21"/>
          <w:lang w:val="en-US" w:eastAsia="pt-BR"/>
        </w:rPr>
        <w:t>;</w:t>
      </w:r>
    </w:p>
    <w:p w14:paraId="7DB5139A"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lastRenderedPageBreak/>
        <w:t>        }</w:t>
      </w:r>
    </w:p>
    <w:p w14:paraId="26BDF66E"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p>
    <w:p w14:paraId="60A39A9F"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D7BA7D"/>
          <w:sz w:val="21"/>
          <w:szCs w:val="21"/>
          <w:lang w:val="en-US" w:eastAsia="pt-BR"/>
        </w:rPr>
        <w:t>nav</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D7BA7D"/>
          <w:sz w:val="21"/>
          <w:szCs w:val="21"/>
          <w:lang w:val="en-US" w:eastAsia="pt-BR"/>
        </w:rPr>
        <w:t>a</w:t>
      </w:r>
      <w:r w:rsidRPr="00433A5D">
        <w:rPr>
          <w:rFonts w:ascii="Consolas" w:eastAsia="Times New Roman" w:hAnsi="Consolas" w:cs="Consolas"/>
          <w:color w:val="D4D4D4"/>
          <w:sz w:val="21"/>
          <w:szCs w:val="21"/>
          <w:lang w:val="en-US" w:eastAsia="pt-BR"/>
        </w:rPr>
        <w:t> {</w:t>
      </w:r>
    </w:p>
    <w:p w14:paraId="7F6FBC98"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text-decoration</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CE9178"/>
          <w:sz w:val="21"/>
          <w:szCs w:val="21"/>
          <w:lang w:val="en-US" w:eastAsia="pt-BR"/>
        </w:rPr>
        <w:t>none</w:t>
      </w:r>
      <w:r w:rsidRPr="00433A5D">
        <w:rPr>
          <w:rFonts w:ascii="Consolas" w:eastAsia="Times New Roman" w:hAnsi="Consolas" w:cs="Consolas"/>
          <w:color w:val="D4D4D4"/>
          <w:sz w:val="21"/>
          <w:szCs w:val="21"/>
          <w:lang w:val="en-US" w:eastAsia="pt-BR"/>
        </w:rPr>
        <w:t>;</w:t>
      </w:r>
    </w:p>
    <w:p w14:paraId="7CA31691"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color</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CE9178"/>
          <w:sz w:val="21"/>
          <w:szCs w:val="21"/>
          <w:lang w:val="en-US" w:eastAsia="pt-BR"/>
        </w:rPr>
        <w:t>#FFF</w:t>
      </w:r>
      <w:r w:rsidRPr="00433A5D">
        <w:rPr>
          <w:rFonts w:ascii="Consolas" w:eastAsia="Times New Roman" w:hAnsi="Consolas" w:cs="Consolas"/>
          <w:color w:val="D4D4D4"/>
          <w:sz w:val="21"/>
          <w:szCs w:val="21"/>
          <w:lang w:val="en-US" w:eastAsia="pt-BR"/>
        </w:rPr>
        <w:t>;</w:t>
      </w:r>
    </w:p>
    <w:p w14:paraId="17A5A28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padding</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B5CEA8"/>
          <w:sz w:val="21"/>
          <w:szCs w:val="21"/>
          <w:lang w:val="en-US" w:eastAsia="pt-BR"/>
        </w:rPr>
        <w:t>0</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B5CEA8"/>
          <w:sz w:val="21"/>
          <w:szCs w:val="21"/>
          <w:lang w:val="en-US" w:eastAsia="pt-BR"/>
        </w:rPr>
        <w:t>10px</w:t>
      </w:r>
      <w:r w:rsidRPr="00433A5D">
        <w:rPr>
          <w:rFonts w:ascii="Consolas" w:eastAsia="Times New Roman" w:hAnsi="Consolas" w:cs="Consolas"/>
          <w:color w:val="D4D4D4"/>
          <w:sz w:val="21"/>
          <w:szCs w:val="21"/>
          <w:lang w:val="en-US" w:eastAsia="pt-BR"/>
        </w:rPr>
        <w:t>;</w:t>
      </w:r>
    </w:p>
    <w:p w14:paraId="4859C80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
    <w:p w14:paraId="375B6EF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style</w:t>
      </w:r>
      <w:r w:rsidRPr="00433A5D">
        <w:rPr>
          <w:rFonts w:ascii="Consolas" w:eastAsia="Times New Roman" w:hAnsi="Consolas" w:cs="Consolas"/>
          <w:color w:val="808080"/>
          <w:sz w:val="21"/>
          <w:szCs w:val="21"/>
          <w:lang w:val="en-US" w:eastAsia="pt-BR"/>
        </w:rPr>
        <w:t>&gt;</w:t>
      </w:r>
    </w:p>
    <w:p w14:paraId="49BDAD7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head</w:t>
      </w:r>
      <w:r w:rsidRPr="00433A5D">
        <w:rPr>
          <w:rFonts w:ascii="Consolas" w:eastAsia="Times New Roman" w:hAnsi="Consolas" w:cs="Consolas"/>
          <w:color w:val="808080"/>
          <w:sz w:val="21"/>
          <w:szCs w:val="21"/>
          <w:lang w:val="en-US" w:eastAsia="pt-BR"/>
        </w:rPr>
        <w:t>&gt;</w:t>
      </w:r>
    </w:p>
    <w:p w14:paraId="0CB461A2"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p>
    <w:p w14:paraId="7F124E8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body</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class</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w:t>
      </w:r>
      <w:proofErr w:type="spellStart"/>
      <w:r w:rsidRPr="00433A5D">
        <w:rPr>
          <w:rFonts w:ascii="Consolas" w:eastAsia="Times New Roman" w:hAnsi="Consolas" w:cs="Consolas"/>
          <w:color w:val="CE9178"/>
          <w:sz w:val="21"/>
          <w:szCs w:val="21"/>
          <w:lang w:val="en-US" w:eastAsia="pt-BR"/>
        </w:rPr>
        <w:t>conteudo</w:t>
      </w:r>
      <w:proofErr w:type="spellEnd"/>
      <w:r w:rsidRPr="00433A5D">
        <w:rPr>
          <w:rFonts w:ascii="Consolas" w:eastAsia="Times New Roman" w:hAnsi="Consolas" w:cs="Consolas"/>
          <w:color w:val="CE9178"/>
          <w:sz w:val="21"/>
          <w:szCs w:val="21"/>
          <w:lang w:val="en-US" w:eastAsia="pt-BR"/>
        </w:rPr>
        <w:t>"</w:t>
      </w:r>
      <w:r w:rsidRPr="00433A5D">
        <w:rPr>
          <w:rFonts w:ascii="Consolas" w:eastAsia="Times New Roman" w:hAnsi="Consolas" w:cs="Consolas"/>
          <w:color w:val="808080"/>
          <w:sz w:val="21"/>
          <w:szCs w:val="21"/>
          <w:lang w:val="en-US" w:eastAsia="pt-BR"/>
        </w:rPr>
        <w:t>&gt;</w:t>
      </w:r>
    </w:p>
    <w:p w14:paraId="7C5C7B18"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nav</w:t>
      </w:r>
      <w:r w:rsidRPr="00433A5D">
        <w:rPr>
          <w:rFonts w:ascii="Consolas" w:eastAsia="Times New Roman" w:hAnsi="Consolas" w:cs="Consolas"/>
          <w:color w:val="808080"/>
          <w:sz w:val="21"/>
          <w:szCs w:val="21"/>
          <w:lang w:val="en-US" w:eastAsia="pt-BR"/>
        </w:rPr>
        <w:t>&gt;</w:t>
      </w:r>
    </w:p>
    <w:p w14:paraId="02EB3BF0"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eastAsia="pt-BR"/>
        </w:rPr>
        <w:t>&lt;</w:t>
      </w:r>
      <w:r w:rsidRPr="00433A5D">
        <w:rPr>
          <w:rFonts w:ascii="Consolas" w:eastAsia="Times New Roman" w:hAnsi="Consolas" w:cs="Consolas"/>
          <w:color w:val="569CD6"/>
          <w:sz w:val="21"/>
          <w:szCs w:val="21"/>
          <w:lang w:eastAsia="pt-BR"/>
        </w:rPr>
        <w:t>a</w:t>
      </w:r>
      <w:r w:rsidRPr="00433A5D">
        <w:rPr>
          <w:rFonts w:ascii="Consolas" w:eastAsia="Times New Roman" w:hAnsi="Consolas" w:cs="Consolas"/>
          <w:color w:val="D4D4D4"/>
          <w:sz w:val="21"/>
          <w:szCs w:val="21"/>
          <w:lang w:eastAsia="pt-BR"/>
        </w:rPr>
        <w:t> </w:t>
      </w:r>
      <w:proofErr w:type="spellStart"/>
      <w:r w:rsidRPr="00433A5D">
        <w:rPr>
          <w:rFonts w:ascii="Consolas" w:eastAsia="Times New Roman" w:hAnsi="Consolas" w:cs="Consolas"/>
          <w:color w:val="9CDCFE"/>
          <w:sz w:val="21"/>
          <w:szCs w:val="21"/>
          <w:lang w:eastAsia="pt-BR"/>
        </w:rPr>
        <w:t>href</w:t>
      </w:r>
      <w:proofErr w:type="spellEnd"/>
      <w:r w:rsidRPr="00433A5D">
        <w:rPr>
          <w:rFonts w:ascii="Consolas" w:eastAsia="Times New Roman" w:hAnsi="Consolas" w:cs="Consolas"/>
          <w:color w:val="D4D4D4"/>
          <w:sz w:val="21"/>
          <w:szCs w:val="21"/>
          <w:lang w:eastAsia="pt-BR"/>
        </w:rPr>
        <w:t> </w:t>
      </w:r>
      <w:proofErr w:type="spellStart"/>
      <w:r w:rsidRPr="00433A5D">
        <w:rPr>
          <w:rFonts w:ascii="Consolas" w:eastAsia="Times New Roman" w:hAnsi="Consolas" w:cs="Consolas"/>
          <w:color w:val="9CDCFE"/>
          <w:sz w:val="21"/>
          <w:szCs w:val="21"/>
          <w:lang w:eastAsia="pt-BR"/>
        </w:rPr>
        <w:t>wm</w:t>
      </w:r>
      <w:proofErr w:type="spellEnd"/>
      <w:r w:rsidRPr="00433A5D">
        <w:rPr>
          <w:rFonts w:ascii="Consolas" w:eastAsia="Times New Roman" w:hAnsi="Consolas" w:cs="Consolas"/>
          <w:color w:val="9CDCFE"/>
          <w:sz w:val="21"/>
          <w:szCs w:val="21"/>
          <w:lang w:eastAsia="pt-BR"/>
        </w:rPr>
        <w:t>-link</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CE9178"/>
          <w:sz w:val="21"/>
          <w:szCs w:val="21"/>
          <w:lang w:eastAsia="pt-BR"/>
        </w:rPr>
        <w:t>"series.html"</w:t>
      </w:r>
      <w:r w:rsidRPr="00433A5D">
        <w:rPr>
          <w:rFonts w:ascii="Consolas" w:eastAsia="Times New Roman" w:hAnsi="Consolas" w:cs="Consolas"/>
          <w:color w:val="D4D4D4"/>
          <w:sz w:val="21"/>
          <w:szCs w:val="21"/>
          <w:lang w:eastAsia="pt-BR"/>
        </w:rPr>
        <w:t> </w:t>
      </w:r>
      <w:proofErr w:type="spellStart"/>
      <w:r w:rsidRPr="00433A5D">
        <w:rPr>
          <w:rFonts w:ascii="Consolas" w:eastAsia="Times New Roman" w:hAnsi="Consolas" w:cs="Consolas"/>
          <w:color w:val="9CDCFE"/>
          <w:sz w:val="21"/>
          <w:szCs w:val="21"/>
          <w:lang w:eastAsia="pt-BR"/>
        </w:rPr>
        <w:t>wm</w:t>
      </w:r>
      <w:proofErr w:type="spellEnd"/>
      <w:r w:rsidRPr="00433A5D">
        <w:rPr>
          <w:rFonts w:ascii="Consolas" w:eastAsia="Times New Roman" w:hAnsi="Consolas" w:cs="Consolas"/>
          <w:color w:val="9CDCFE"/>
          <w:sz w:val="21"/>
          <w:szCs w:val="21"/>
          <w:lang w:eastAsia="pt-BR"/>
        </w:rPr>
        <w:t>-destino</w:t>
      </w:r>
      <w:r w:rsidRPr="00433A5D">
        <w:rPr>
          <w:rFonts w:ascii="Consolas" w:eastAsia="Times New Roman" w:hAnsi="Consolas" w:cs="Consolas"/>
          <w:color w:val="D4D4D4"/>
          <w:sz w:val="21"/>
          <w:szCs w:val="21"/>
          <w:lang w:eastAsia="pt-BR"/>
        </w:rPr>
        <w:t>=</w:t>
      </w:r>
      <w:proofErr w:type="gramStart"/>
      <w:r w:rsidRPr="00433A5D">
        <w:rPr>
          <w:rFonts w:ascii="Consolas" w:eastAsia="Times New Roman" w:hAnsi="Consolas" w:cs="Consolas"/>
          <w:color w:val="CE9178"/>
          <w:sz w:val="21"/>
          <w:szCs w:val="21"/>
          <w:lang w:eastAsia="pt-BR"/>
        </w:rPr>
        <w:t>".pagina</w:t>
      </w:r>
      <w:proofErr w:type="gramEnd"/>
      <w:r w:rsidRPr="00433A5D">
        <w:rPr>
          <w:rFonts w:ascii="Consolas" w:eastAsia="Times New Roman" w:hAnsi="Consolas" w:cs="Consolas"/>
          <w:color w:val="CE9178"/>
          <w:sz w:val="21"/>
          <w:szCs w:val="21"/>
          <w:lang w:eastAsia="pt-BR"/>
        </w:rPr>
        <w:t>"</w:t>
      </w:r>
      <w:r w:rsidRPr="00433A5D">
        <w:rPr>
          <w:rFonts w:ascii="Consolas" w:eastAsia="Times New Roman" w:hAnsi="Consolas" w:cs="Consolas"/>
          <w:color w:val="808080"/>
          <w:sz w:val="21"/>
          <w:szCs w:val="21"/>
          <w:lang w:eastAsia="pt-BR"/>
        </w:rPr>
        <w:t>&gt;</w:t>
      </w:r>
      <w:r w:rsidRPr="00433A5D">
        <w:rPr>
          <w:rFonts w:ascii="Consolas" w:eastAsia="Times New Roman" w:hAnsi="Consolas" w:cs="Consolas"/>
          <w:color w:val="D4D4D4"/>
          <w:sz w:val="21"/>
          <w:szCs w:val="21"/>
          <w:lang w:eastAsia="pt-BR"/>
        </w:rPr>
        <w:t>Séries</w:t>
      </w:r>
      <w:r w:rsidRPr="00433A5D">
        <w:rPr>
          <w:rFonts w:ascii="Consolas" w:eastAsia="Times New Roman" w:hAnsi="Consolas" w:cs="Consolas"/>
          <w:color w:val="808080"/>
          <w:sz w:val="21"/>
          <w:szCs w:val="21"/>
          <w:lang w:eastAsia="pt-BR"/>
        </w:rPr>
        <w:t>&lt;/</w:t>
      </w:r>
      <w:r w:rsidRPr="00433A5D">
        <w:rPr>
          <w:rFonts w:ascii="Consolas" w:eastAsia="Times New Roman" w:hAnsi="Consolas" w:cs="Consolas"/>
          <w:color w:val="569CD6"/>
          <w:sz w:val="21"/>
          <w:szCs w:val="21"/>
          <w:lang w:eastAsia="pt-BR"/>
        </w:rPr>
        <w:t>a</w:t>
      </w:r>
      <w:r w:rsidRPr="00433A5D">
        <w:rPr>
          <w:rFonts w:ascii="Consolas" w:eastAsia="Times New Roman" w:hAnsi="Consolas" w:cs="Consolas"/>
          <w:color w:val="808080"/>
          <w:sz w:val="21"/>
          <w:szCs w:val="21"/>
          <w:lang w:eastAsia="pt-BR"/>
        </w:rPr>
        <w:t>&gt;</w:t>
      </w:r>
      <w:r w:rsidRPr="00433A5D">
        <w:rPr>
          <w:rFonts w:ascii="Consolas" w:eastAsia="Times New Roman" w:hAnsi="Consolas" w:cs="Consolas"/>
          <w:color w:val="D4D4D4"/>
          <w:sz w:val="21"/>
          <w:szCs w:val="21"/>
          <w:lang w:eastAsia="pt-BR"/>
        </w:rPr>
        <w:t> |</w:t>
      </w:r>
    </w:p>
    <w:p w14:paraId="15670F2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808080"/>
          <w:sz w:val="21"/>
          <w:szCs w:val="21"/>
          <w:lang w:eastAsia="pt-BR"/>
        </w:rPr>
        <w:t>&lt;</w:t>
      </w:r>
      <w:r w:rsidRPr="00433A5D">
        <w:rPr>
          <w:rFonts w:ascii="Consolas" w:eastAsia="Times New Roman" w:hAnsi="Consolas" w:cs="Consolas"/>
          <w:color w:val="569CD6"/>
          <w:sz w:val="21"/>
          <w:szCs w:val="21"/>
          <w:lang w:eastAsia="pt-BR"/>
        </w:rPr>
        <w:t>a</w:t>
      </w: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9CDCFE"/>
          <w:sz w:val="21"/>
          <w:szCs w:val="21"/>
          <w:lang w:eastAsia="pt-BR"/>
        </w:rPr>
        <w:t>href</w:t>
      </w: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9CDCFE"/>
          <w:sz w:val="21"/>
          <w:szCs w:val="21"/>
          <w:lang w:eastAsia="pt-BR"/>
        </w:rPr>
        <w:t>wm-link</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CE9178"/>
          <w:sz w:val="21"/>
          <w:szCs w:val="21"/>
          <w:lang w:eastAsia="pt-BR"/>
        </w:rPr>
        <w:t>"linguagens.html"</w:t>
      </w: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9CDCFE"/>
          <w:sz w:val="21"/>
          <w:szCs w:val="21"/>
          <w:lang w:eastAsia="pt-BR"/>
        </w:rPr>
        <w:t>wm-destino</w:t>
      </w:r>
      <w:r w:rsidRPr="00433A5D">
        <w:rPr>
          <w:rFonts w:ascii="Consolas" w:eastAsia="Times New Roman" w:hAnsi="Consolas" w:cs="Consolas"/>
          <w:color w:val="D4D4D4"/>
          <w:sz w:val="21"/>
          <w:szCs w:val="21"/>
          <w:lang w:eastAsia="pt-BR"/>
        </w:rPr>
        <w:t>=</w:t>
      </w:r>
      <w:proofErr w:type="gramStart"/>
      <w:r w:rsidRPr="00433A5D">
        <w:rPr>
          <w:rFonts w:ascii="Consolas" w:eastAsia="Times New Roman" w:hAnsi="Consolas" w:cs="Consolas"/>
          <w:color w:val="CE9178"/>
          <w:sz w:val="21"/>
          <w:szCs w:val="21"/>
          <w:lang w:eastAsia="pt-BR"/>
        </w:rPr>
        <w:t>".pagina</w:t>
      </w:r>
      <w:proofErr w:type="gramEnd"/>
      <w:r w:rsidRPr="00433A5D">
        <w:rPr>
          <w:rFonts w:ascii="Consolas" w:eastAsia="Times New Roman" w:hAnsi="Consolas" w:cs="Consolas"/>
          <w:color w:val="CE9178"/>
          <w:sz w:val="21"/>
          <w:szCs w:val="21"/>
          <w:lang w:eastAsia="pt-BR"/>
        </w:rPr>
        <w:t>"</w:t>
      </w:r>
      <w:r w:rsidRPr="00433A5D">
        <w:rPr>
          <w:rFonts w:ascii="Consolas" w:eastAsia="Times New Roman" w:hAnsi="Consolas" w:cs="Consolas"/>
          <w:color w:val="808080"/>
          <w:sz w:val="21"/>
          <w:szCs w:val="21"/>
          <w:lang w:eastAsia="pt-BR"/>
        </w:rPr>
        <w:t>&gt;</w:t>
      </w:r>
      <w:r w:rsidRPr="00433A5D">
        <w:rPr>
          <w:rFonts w:ascii="Consolas" w:eastAsia="Times New Roman" w:hAnsi="Consolas" w:cs="Consolas"/>
          <w:color w:val="D4D4D4"/>
          <w:sz w:val="21"/>
          <w:szCs w:val="21"/>
          <w:lang w:eastAsia="pt-BR"/>
        </w:rPr>
        <w:t>Linguagens</w:t>
      </w:r>
      <w:r w:rsidRPr="00433A5D">
        <w:rPr>
          <w:rFonts w:ascii="Consolas" w:eastAsia="Times New Roman" w:hAnsi="Consolas" w:cs="Consolas"/>
          <w:color w:val="808080"/>
          <w:sz w:val="21"/>
          <w:szCs w:val="21"/>
          <w:lang w:eastAsia="pt-BR"/>
        </w:rPr>
        <w:t>&lt;/</w:t>
      </w:r>
      <w:r w:rsidRPr="00433A5D">
        <w:rPr>
          <w:rFonts w:ascii="Consolas" w:eastAsia="Times New Roman" w:hAnsi="Consolas" w:cs="Consolas"/>
          <w:color w:val="569CD6"/>
          <w:sz w:val="21"/>
          <w:szCs w:val="21"/>
          <w:lang w:eastAsia="pt-BR"/>
        </w:rPr>
        <w:t>a</w:t>
      </w:r>
      <w:r w:rsidRPr="00433A5D">
        <w:rPr>
          <w:rFonts w:ascii="Consolas" w:eastAsia="Times New Roman" w:hAnsi="Consolas" w:cs="Consolas"/>
          <w:color w:val="808080"/>
          <w:sz w:val="21"/>
          <w:szCs w:val="21"/>
          <w:lang w:eastAsia="pt-BR"/>
        </w:rPr>
        <w:t>&gt;</w:t>
      </w:r>
    </w:p>
    <w:p w14:paraId="2DBDF28A"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nav</w:t>
      </w:r>
      <w:r w:rsidRPr="00433A5D">
        <w:rPr>
          <w:rFonts w:ascii="Consolas" w:eastAsia="Times New Roman" w:hAnsi="Consolas" w:cs="Consolas"/>
          <w:color w:val="808080"/>
          <w:sz w:val="21"/>
          <w:szCs w:val="21"/>
          <w:lang w:val="en-US" w:eastAsia="pt-BR"/>
        </w:rPr>
        <w:t>&gt;</w:t>
      </w:r>
    </w:p>
    <w:p w14:paraId="6B0E63A9"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div</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class</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w:t>
      </w:r>
      <w:proofErr w:type="spellStart"/>
      <w:r w:rsidRPr="00433A5D">
        <w:rPr>
          <w:rFonts w:ascii="Consolas" w:eastAsia="Times New Roman" w:hAnsi="Consolas" w:cs="Consolas"/>
          <w:color w:val="CE9178"/>
          <w:sz w:val="21"/>
          <w:szCs w:val="21"/>
          <w:lang w:val="en-US" w:eastAsia="pt-BR"/>
        </w:rPr>
        <w:t>pagina</w:t>
      </w:r>
      <w:proofErr w:type="spellEnd"/>
      <w:r w:rsidRPr="00433A5D">
        <w:rPr>
          <w:rFonts w:ascii="Consolas" w:eastAsia="Times New Roman" w:hAnsi="Consolas" w:cs="Consolas"/>
          <w:color w:val="CE9178"/>
          <w:sz w:val="21"/>
          <w:szCs w:val="21"/>
          <w:lang w:val="en-US" w:eastAsia="pt-BR"/>
        </w:rPr>
        <w:t>"</w:t>
      </w:r>
      <w:r w:rsidRPr="00433A5D">
        <w:rPr>
          <w:rFonts w:ascii="Consolas" w:eastAsia="Times New Roman" w:hAnsi="Consolas" w:cs="Consolas"/>
          <w:color w:val="808080"/>
          <w:sz w:val="21"/>
          <w:szCs w:val="21"/>
          <w:lang w:val="en-US" w:eastAsia="pt-BR"/>
        </w:rPr>
        <w:t>&gt;&lt;/</w:t>
      </w:r>
      <w:r w:rsidRPr="00433A5D">
        <w:rPr>
          <w:rFonts w:ascii="Consolas" w:eastAsia="Times New Roman" w:hAnsi="Consolas" w:cs="Consolas"/>
          <w:color w:val="569CD6"/>
          <w:sz w:val="21"/>
          <w:szCs w:val="21"/>
          <w:lang w:val="en-US" w:eastAsia="pt-BR"/>
        </w:rPr>
        <w:t>div</w:t>
      </w:r>
      <w:r w:rsidRPr="00433A5D">
        <w:rPr>
          <w:rFonts w:ascii="Consolas" w:eastAsia="Times New Roman" w:hAnsi="Consolas" w:cs="Consolas"/>
          <w:color w:val="808080"/>
          <w:sz w:val="21"/>
          <w:szCs w:val="21"/>
          <w:lang w:val="en-US" w:eastAsia="pt-BR"/>
        </w:rPr>
        <w:t>&gt;</w:t>
      </w:r>
    </w:p>
    <w:p w14:paraId="221227D5"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808080"/>
          <w:sz w:val="21"/>
          <w:szCs w:val="21"/>
          <w:lang w:val="en-US" w:eastAsia="pt-BR"/>
        </w:rPr>
        <w:t>&lt;</w:t>
      </w:r>
      <w:r w:rsidRPr="00433A5D">
        <w:rPr>
          <w:rFonts w:ascii="Consolas" w:eastAsia="Times New Roman" w:hAnsi="Consolas" w:cs="Consolas"/>
          <w:color w:val="569CD6"/>
          <w:sz w:val="21"/>
          <w:szCs w:val="21"/>
          <w:lang w:val="en-US" w:eastAsia="pt-BR"/>
        </w:rPr>
        <w:t>script</w:t>
      </w:r>
      <w:r w:rsidRPr="00433A5D">
        <w:rPr>
          <w:rFonts w:ascii="Consolas" w:eastAsia="Times New Roman" w:hAnsi="Consolas" w:cs="Consolas"/>
          <w:color w:val="808080"/>
          <w:sz w:val="21"/>
          <w:szCs w:val="21"/>
          <w:lang w:val="en-US" w:eastAsia="pt-BR"/>
        </w:rPr>
        <w:t>&gt;</w:t>
      </w:r>
    </w:p>
    <w:p w14:paraId="2D8EDD5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function</w:t>
      </w:r>
      <w:r w:rsidRPr="00433A5D">
        <w:rPr>
          <w:rFonts w:ascii="Consolas" w:eastAsia="Times New Roman" w:hAnsi="Consolas" w:cs="Consolas"/>
          <w:color w:val="D4D4D4"/>
          <w:sz w:val="21"/>
          <w:szCs w:val="21"/>
          <w:lang w:val="en-US" w:eastAsia="pt-BR"/>
        </w:rPr>
        <w:t> </w:t>
      </w:r>
      <w:proofErr w:type="spellStart"/>
      <w:proofErr w:type="gramStart"/>
      <w:r w:rsidRPr="00433A5D">
        <w:rPr>
          <w:rFonts w:ascii="Consolas" w:eastAsia="Times New Roman" w:hAnsi="Consolas" w:cs="Consolas"/>
          <w:color w:val="DCDCAA"/>
          <w:sz w:val="21"/>
          <w:szCs w:val="21"/>
          <w:lang w:val="en-US" w:eastAsia="pt-BR"/>
        </w:rPr>
        <w:t>navegarAjax</w:t>
      </w:r>
      <w:proofErr w:type="spellEnd"/>
      <w:r w:rsidRPr="00433A5D">
        <w:rPr>
          <w:rFonts w:ascii="Consolas" w:eastAsia="Times New Roman" w:hAnsi="Consolas" w:cs="Consolas"/>
          <w:color w:val="D4D4D4"/>
          <w:sz w:val="21"/>
          <w:szCs w:val="21"/>
          <w:lang w:val="en-US" w:eastAsia="pt-BR"/>
        </w:rPr>
        <w:t>(</w:t>
      </w:r>
      <w:proofErr w:type="spellStart"/>
      <w:proofErr w:type="gramEnd"/>
      <w:r w:rsidRPr="00433A5D">
        <w:rPr>
          <w:rFonts w:ascii="Consolas" w:eastAsia="Times New Roman" w:hAnsi="Consolas" w:cs="Consolas"/>
          <w:color w:val="9CDCFE"/>
          <w:sz w:val="21"/>
          <w:szCs w:val="21"/>
          <w:lang w:val="en-US" w:eastAsia="pt-BR"/>
        </w:rPr>
        <w:t>url</w:t>
      </w:r>
      <w:proofErr w:type="spellEnd"/>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9CDCFE"/>
          <w:sz w:val="21"/>
          <w:szCs w:val="21"/>
          <w:lang w:val="en-US" w:eastAsia="pt-BR"/>
        </w:rPr>
        <w:t>seletor</w:t>
      </w:r>
      <w:proofErr w:type="spellEnd"/>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push</w:t>
      </w:r>
      <w:r w:rsidRPr="00433A5D">
        <w:rPr>
          <w:rFonts w:ascii="Consolas" w:eastAsia="Times New Roman" w:hAnsi="Consolas" w:cs="Consolas"/>
          <w:color w:val="D4D4D4"/>
          <w:sz w:val="21"/>
          <w:szCs w:val="21"/>
          <w:lang w:val="en-US" w:eastAsia="pt-BR"/>
        </w:rPr>
        <w:t> = </w:t>
      </w:r>
      <w:r w:rsidRPr="00433A5D">
        <w:rPr>
          <w:rFonts w:ascii="Consolas" w:eastAsia="Times New Roman" w:hAnsi="Consolas" w:cs="Consolas"/>
          <w:color w:val="569CD6"/>
          <w:sz w:val="21"/>
          <w:szCs w:val="21"/>
          <w:lang w:val="en-US" w:eastAsia="pt-BR"/>
        </w:rPr>
        <w:t>true</w:t>
      </w:r>
      <w:r w:rsidRPr="00433A5D">
        <w:rPr>
          <w:rFonts w:ascii="Consolas" w:eastAsia="Times New Roman" w:hAnsi="Consolas" w:cs="Consolas"/>
          <w:color w:val="D4D4D4"/>
          <w:sz w:val="21"/>
          <w:szCs w:val="21"/>
          <w:lang w:val="en-US" w:eastAsia="pt-BR"/>
        </w:rPr>
        <w:t>) {</w:t>
      </w:r>
    </w:p>
    <w:p w14:paraId="5CCE069B"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gramStart"/>
      <w:r w:rsidRPr="00433A5D">
        <w:rPr>
          <w:rFonts w:ascii="Consolas" w:eastAsia="Times New Roman" w:hAnsi="Consolas" w:cs="Consolas"/>
          <w:color w:val="C586C0"/>
          <w:sz w:val="21"/>
          <w:szCs w:val="21"/>
          <w:lang w:val="en-US" w:eastAsia="pt-BR"/>
        </w:rPr>
        <w:t>if</w:t>
      </w:r>
      <w:r w:rsidRPr="00433A5D">
        <w:rPr>
          <w:rFonts w:ascii="Consolas" w:eastAsia="Times New Roman" w:hAnsi="Consolas" w:cs="Consolas"/>
          <w:color w:val="D4D4D4"/>
          <w:sz w:val="21"/>
          <w:szCs w:val="21"/>
          <w:lang w:val="en-US" w:eastAsia="pt-BR"/>
        </w:rPr>
        <w:t>(</w:t>
      </w:r>
      <w:proofErr w:type="gramEnd"/>
      <w:r w:rsidRPr="00433A5D">
        <w:rPr>
          <w:rFonts w:ascii="Consolas" w:eastAsia="Times New Roman" w:hAnsi="Consolas" w:cs="Consolas"/>
          <w:color w:val="D4D4D4"/>
          <w:sz w:val="21"/>
          <w:szCs w:val="21"/>
          <w:lang w:val="en-US" w:eastAsia="pt-BR"/>
        </w:rPr>
        <w:t>!</w:t>
      </w:r>
      <w:proofErr w:type="spellStart"/>
      <w:r w:rsidRPr="00433A5D">
        <w:rPr>
          <w:rFonts w:ascii="Consolas" w:eastAsia="Times New Roman" w:hAnsi="Consolas" w:cs="Consolas"/>
          <w:color w:val="9CDCFE"/>
          <w:sz w:val="21"/>
          <w:szCs w:val="21"/>
          <w:lang w:val="en-US" w:eastAsia="pt-BR"/>
        </w:rPr>
        <w:t>url</w:t>
      </w:r>
      <w:proofErr w:type="spellEnd"/>
      <w:r w:rsidRPr="00433A5D">
        <w:rPr>
          <w:rFonts w:ascii="Consolas" w:eastAsia="Times New Roman" w:hAnsi="Consolas" w:cs="Consolas"/>
          <w:color w:val="D4D4D4"/>
          <w:sz w:val="21"/>
          <w:szCs w:val="21"/>
          <w:lang w:val="en-US" w:eastAsia="pt-BR"/>
        </w:rPr>
        <w:t> || !</w:t>
      </w:r>
      <w:proofErr w:type="spellStart"/>
      <w:r w:rsidRPr="00433A5D">
        <w:rPr>
          <w:rFonts w:ascii="Consolas" w:eastAsia="Times New Roman" w:hAnsi="Consolas" w:cs="Consolas"/>
          <w:color w:val="9CDCFE"/>
          <w:sz w:val="21"/>
          <w:szCs w:val="21"/>
          <w:lang w:val="en-US" w:eastAsia="pt-BR"/>
        </w:rPr>
        <w:t>seletor</w:t>
      </w:r>
      <w:proofErr w:type="spellEnd"/>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C586C0"/>
          <w:sz w:val="21"/>
          <w:szCs w:val="21"/>
          <w:lang w:val="en-US" w:eastAsia="pt-BR"/>
        </w:rPr>
        <w:t>return</w:t>
      </w:r>
    </w:p>
    <w:p w14:paraId="66E04465"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const</w:t>
      </w: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4FC1FF"/>
          <w:sz w:val="21"/>
          <w:szCs w:val="21"/>
          <w:lang w:val="en-US" w:eastAsia="pt-BR"/>
        </w:rPr>
        <w:t>elemento</w:t>
      </w:r>
      <w:proofErr w:type="spellEnd"/>
      <w:r w:rsidRPr="00433A5D">
        <w:rPr>
          <w:rFonts w:ascii="Consolas" w:eastAsia="Times New Roman" w:hAnsi="Consolas" w:cs="Consolas"/>
          <w:color w:val="D4D4D4"/>
          <w:sz w:val="21"/>
          <w:szCs w:val="21"/>
          <w:lang w:val="en-US" w:eastAsia="pt-BR"/>
        </w:rPr>
        <w:t> = </w:t>
      </w:r>
      <w:proofErr w:type="spellStart"/>
      <w:proofErr w:type="gramStart"/>
      <w:r w:rsidRPr="00433A5D">
        <w:rPr>
          <w:rFonts w:ascii="Consolas" w:eastAsia="Times New Roman" w:hAnsi="Consolas" w:cs="Consolas"/>
          <w:color w:val="9CDCFE"/>
          <w:sz w:val="21"/>
          <w:szCs w:val="21"/>
          <w:lang w:val="en-US" w:eastAsia="pt-BR"/>
        </w:rPr>
        <w:t>document</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DCDCAA"/>
          <w:sz w:val="21"/>
          <w:szCs w:val="21"/>
          <w:lang w:val="en-US" w:eastAsia="pt-BR"/>
        </w:rPr>
        <w:t>querySelector</w:t>
      </w:r>
      <w:proofErr w:type="spellEnd"/>
      <w:proofErr w:type="gramEnd"/>
      <w:r w:rsidRPr="00433A5D">
        <w:rPr>
          <w:rFonts w:ascii="Consolas" w:eastAsia="Times New Roman" w:hAnsi="Consolas" w:cs="Consolas"/>
          <w:color w:val="D4D4D4"/>
          <w:sz w:val="21"/>
          <w:szCs w:val="21"/>
          <w:lang w:val="en-US" w:eastAsia="pt-BR"/>
        </w:rPr>
        <w:t>(</w:t>
      </w:r>
      <w:proofErr w:type="spellStart"/>
      <w:r w:rsidRPr="00433A5D">
        <w:rPr>
          <w:rFonts w:ascii="Consolas" w:eastAsia="Times New Roman" w:hAnsi="Consolas" w:cs="Consolas"/>
          <w:color w:val="9CDCFE"/>
          <w:sz w:val="21"/>
          <w:szCs w:val="21"/>
          <w:lang w:val="en-US" w:eastAsia="pt-BR"/>
        </w:rPr>
        <w:t>seletor</w:t>
      </w:r>
      <w:proofErr w:type="spellEnd"/>
      <w:r w:rsidRPr="00433A5D">
        <w:rPr>
          <w:rFonts w:ascii="Consolas" w:eastAsia="Times New Roman" w:hAnsi="Consolas" w:cs="Consolas"/>
          <w:color w:val="D4D4D4"/>
          <w:sz w:val="21"/>
          <w:szCs w:val="21"/>
          <w:lang w:val="en-US" w:eastAsia="pt-BR"/>
        </w:rPr>
        <w:t>)</w:t>
      </w:r>
    </w:p>
    <w:p w14:paraId="44ACB999"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DCDCAA"/>
          <w:sz w:val="21"/>
          <w:szCs w:val="21"/>
          <w:lang w:val="en-US" w:eastAsia="pt-BR"/>
        </w:rPr>
        <w:t>fetch</w:t>
      </w:r>
      <w:r w:rsidRPr="00433A5D">
        <w:rPr>
          <w:rFonts w:ascii="Consolas" w:eastAsia="Times New Roman" w:hAnsi="Consolas" w:cs="Consolas"/>
          <w:color w:val="D4D4D4"/>
          <w:sz w:val="21"/>
          <w:szCs w:val="21"/>
          <w:lang w:val="en-US" w:eastAsia="pt-BR"/>
        </w:rPr>
        <w:t>(</w:t>
      </w:r>
      <w:proofErr w:type="spellStart"/>
      <w:r w:rsidRPr="00433A5D">
        <w:rPr>
          <w:rFonts w:ascii="Consolas" w:eastAsia="Times New Roman" w:hAnsi="Consolas" w:cs="Consolas"/>
          <w:color w:val="9CDCFE"/>
          <w:sz w:val="21"/>
          <w:szCs w:val="21"/>
          <w:lang w:val="en-US" w:eastAsia="pt-BR"/>
        </w:rPr>
        <w:t>url</w:t>
      </w:r>
      <w:proofErr w:type="spellEnd"/>
      <w:r w:rsidRPr="00433A5D">
        <w:rPr>
          <w:rFonts w:ascii="Consolas" w:eastAsia="Times New Roman" w:hAnsi="Consolas" w:cs="Consolas"/>
          <w:color w:val="D4D4D4"/>
          <w:sz w:val="21"/>
          <w:szCs w:val="21"/>
          <w:lang w:val="en-US" w:eastAsia="pt-BR"/>
        </w:rPr>
        <w:t>)</w:t>
      </w:r>
    </w:p>
    <w:p w14:paraId="3158F36E"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gramStart"/>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DCDCAA"/>
          <w:sz w:val="21"/>
          <w:szCs w:val="21"/>
          <w:lang w:val="en-US" w:eastAsia="pt-BR"/>
        </w:rPr>
        <w:t>then</w:t>
      </w:r>
      <w:proofErr w:type="gram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resp</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=&gt;</w:t>
      </w: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9CDCFE"/>
          <w:sz w:val="21"/>
          <w:szCs w:val="21"/>
          <w:lang w:val="en-US" w:eastAsia="pt-BR"/>
        </w:rPr>
        <w:t>resp</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DCDCAA"/>
          <w:sz w:val="21"/>
          <w:szCs w:val="21"/>
          <w:lang w:val="en-US" w:eastAsia="pt-BR"/>
        </w:rPr>
        <w:t>text</w:t>
      </w:r>
      <w:proofErr w:type="spellEnd"/>
      <w:r w:rsidRPr="00433A5D">
        <w:rPr>
          <w:rFonts w:ascii="Consolas" w:eastAsia="Times New Roman" w:hAnsi="Consolas" w:cs="Consolas"/>
          <w:color w:val="D4D4D4"/>
          <w:sz w:val="21"/>
          <w:szCs w:val="21"/>
          <w:lang w:val="en-US" w:eastAsia="pt-BR"/>
        </w:rPr>
        <w:t>())</w:t>
      </w:r>
    </w:p>
    <w:p w14:paraId="3C7F9C6D" w14:textId="77777777" w:rsidR="00433A5D" w:rsidRPr="00E227B4"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gramStart"/>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DCDCAA"/>
          <w:sz w:val="21"/>
          <w:szCs w:val="21"/>
          <w:lang w:val="en-US" w:eastAsia="pt-BR"/>
        </w:rPr>
        <w:t>then</w:t>
      </w:r>
      <w:proofErr w:type="gramEnd"/>
      <w:r w:rsidRPr="00E227B4">
        <w:rPr>
          <w:rFonts w:ascii="Consolas" w:eastAsia="Times New Roman" w:hAnsi="Consolas" w:cs="Consolas"/>
          <w:color w:val="D4D4D4"/>
          <w:sz w:val="21"/>
          <w:szCs w:val="21"/>
          <w:lang w:val="en-US" w:eastAsia="pt-BR"/>
        </w:rPr>
        <w:t>(</w:t>
      </w:r>
      <w:r w:rsidRPr="00E227B4">
        <w:rPr>
          <w:rFonts w:ascii="Consolas" w:eastAsia="Times New Roman" w:hAnsi="Consolas" w:cs="Consolas"/>
          <w:color w:val="9CDCFE"/>
          <w:sz w:val="21"/>
          <w:szCs w:val="21"/>
          <w:lang w:val="en-US" w:eastAsia="pt-BR"/>
        </w:rPr>
        <w:t>html</w:t>
      </w:r>
      <w:r w:rsidRPr="00E227B4">
        <w:rPr>
          <w:rFonts w:ascii="Consolas" w:eastAsia="Times New Roman" w:hAnsi="Consolas" w:cs="Consolas"/>
          <w:color w:val="D4D4D4"/>
          <w:sz w:val="21"/>
          <w:szCs w:val="21"/>
          <w:lang w:val="en-US" w:eastAsia="pt-BR"/>
        </w:rPr>
        <w:t> </w:t>
      </w:r>
      <w:r w:rsidRPr="00E227B4">
        <w:rPr>
          <w:rFonts w:ascii="Consolas" w:eastAsia="Times New Roman" w:hAnsi="Consolas" w:cs="Consolas"/>
          <w:color w:val="569CD6"/>
          <w:sz w:val="21"/>
          <w:szCs w:val="21"/>
          <w:lang w:val="en-US" w:eastAsia="pt-BR"/>
        </w:rPr>
        <w:t>=&gt;</w:t>
      </w:r>
      <w:r w:rsidRPr="00E227B4">
        <w:rPr>
          <w:rFonts w:ascii="Consolas" w:eastAsia="Times New Roman" w:hAnsi="Consolas" w:cs="Consolas"/>
          <w:color w:val="D4D4D4"/>
          <w:sz w:val="21"/>
          <w:szCs w:val="21"/>
          <w:lang w:val="en-US" w:eastAsia="pt-BR"/>
        </w:rPr>
        <w:t> {</w:t>
      </w:r>
    </w:p>
    <w:p w14:paraId="06A0D6CC"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val="en-US" w:eastAsia="pt-BR"/>
        </w:rPr>
        <w:t>                    </w:t>
      </w:r>
      <w:proofErr w:type="spellStart"/>
      <w:proofErr w:type="gramStart"/>
      <w:r w:rsidRPr="00433A5D">
        <w:rPr>
          <w:rFonts w:ascii="Consolas" w:eastAsia="Times New Roman" w:hAnsi="Consolas" w:cs="Consolas"/>
          <w:color w:val="4FC1FF"/>
          <w:sz w:val="21"/>
          <w:szCs w:val="21"/>
          <w:lang w:eastAsia="pt-BR"/>
        </w:rPr>
        <w:t>elemento</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9CDCFE"/>
          <w:sz w:val="21"/>
          <w:szCs w:val="21"/>
          <w:lang w:eastAsia="pt-BR"/>
        </w:rPr>
        <w:t>innerHTML</w:t>
      </w:r>
      <w:proofErr w:type="spellEnd"/>
      <w:proofErr w:type="gramEnd"/>
      <w:r w:rsidRPr="00433A5D">
        <w:rPr>
          <w:rFonts w:ascii="Consolas" w:eastAsia="Times New Roman" w:hAnsi="Consolas" w:cs="Consolas"/>
          <w:color w:val="D4D4D4"/>
          <w:sz w:val="21"/>
          <w:szCs w:val="21"/>
          <w:lang w:eastAsia="pt-BR"/>
        </w:rPr>
        <w:t> = </w:t>
      </w:r>
      <w:proofErr w:type="spellStart"/>
      <w:r w:rsidRPr="00433A5D">
        <w:rPr>
          <w:rFonts w:ascii="Consolas" w:eastAsia="Times New Roman" w:hAnsi="Consolas" w:cs="Consolas"/>
          <w:color w:val="9CDCFE"/>
          <w:sz w:val="21"/>
          <w:szCs w:val="21"/>
          <w:lang w:eastAsia="pt-BR"/>
        </w:rPr>
        <w:t>html</w:t>
      </w:r>
      <w:proofErr w:type="spellEnd"/>
    </w:p>
    <w:p w14:paraId="635CF160"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p>
    <w:p w14:paraId="7FA4E29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6A9955"/>
          <w:sz w:val="21"/>
          <w:szCs w:val="21"/>
          <w:lang w:eastAsia="pt-BR"/>
        </w:rPr>
        <w:t>//fazendo que atualize a url e fique salvo no histórico do navegador para o usuário</w:t>
      </w:r>
    </w:p>
    <w:p w14:paraId="73959837"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C586C0"/>
          <w:sz w:val="21"/>
          <w:szCs w:val="21"/>
          <w:lang w:val="en-US" w:eastAsia="pt-BR"/>
        </w:rPr>
        <w:t>if</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push</w:t>
      </w:r>
      <w:r w:rsidRPr="00433A5D">
        <w:rPr>
          <w:rFonts w:ascii="Consolas" w:eastAsia="Times New Roman" w:hAnsi="Consolas" w:cs="Consolas"/>
          <w:color w:val="D4D4D4"/>
          <w:sz w:val="21"/>
          <w:szCs w:val="21"/>
          <w:lang w:val="en-US" w:eastAsia="pt-BR"/>
        </w:rPr>
        <w:t>) {</w:t>
      </w:r>
    </w:p>
    <w:p w14:paraId="4CFD5C68"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gramStart"/>
      <w:r w:rsidRPr="00433A5D">
        <w:rPr>
          <w:rFonts w:ascii="Consolas" w:eastAsia="Times New Roman" w:hAnsi="Consolas" w:cs="Consolas"/>
          <w:color w:val="9CDCFE"/>
          <w:sz w:val="21"/>
          <w:szCs w:val="21"/>
          <w:lang w:val="en-US" w:eastAsia="pt-BR"/>
        </w:rPr>
        <w:t>history</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DCDCAA"/>
          <w:sz w:val="21"/>
          <w:szCs w:val="21"/>
          <w:lang w:val="en-US" w:eastAsia="pt-BR"/>
        </w:rPr>
        <w:t>pushState</w:t>
      </w:r>
      <w:proofErr w:type="gramEnd"/>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seletor</w:t>
      </w:r>
      <w:r w:rsidRPr="00433A5D">
        <w:rPr>
          <w:rFonts w:ascii="Consolas" w:eastAsia="Times New Roman" w:hAnsi="Consolas" w:cs="Consolas"/>
          <w:color w:val="D4D4D4"/>
          <w:sz w:val="21"/>
          <w:szCs w:val="21"/>
          <w:lang w:val="en-US" w:eastAsia="pt-BR"/>
        </w:rPr>
        <w:t> }, </w:t>
      </w:r>
      <w:r w:rsidRPr="00433A5D">
        <w:rPr>
          <w:rFonts w:ascii="Consolas" w:eastAsia="Times New Roman" w:hAnsi="Consolas" w:cs="Consolas"/>
          <w:color w:val="569CD6"/>
          <w:sz w:val="21"/>
          <w:szCs w:val="21"/>
          <w:lang w:val="en-US" w:eastAsia="pt-BR"/>
        </w:rPr>
        <w:t>null</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url</w:t>
      </w:r>
      <w:r w:rsidRPr="00433A5D">
        <w:rPr>
          <w:rFonts w:ascii="Consolas" w:eastAsia="Times New Roman" w:hAnsi="Consolas" w:cs="Consolas"/>
          <w:color w:val="D4D4D4"/>
          <w:sz w:val="21"/>
          <w:szCs w:val="21"/>
          <w:lang w:val="en-US" w:eastAsia="pt-BR"/>
        </w:rPr>
        <w:t>)</w:t>
      </w:r>
    </w:p>
    <w:p w14:paraId="2ECEE74F"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
    <w:p w14:paraId="528CA042"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
    <w:p w14:paraId="77ECE6A7"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
    <w:p w14:paraId="56599D5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p>
    <w:p w14:paraId="46F5D212"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spellStart"/>
      <w:proofErr w:type="gramStart"/>
      <w:r w:rsidRPr="00433A5D">
        <w:rPr>
          <w:rFonts w:ascii="Consolas" w:eastAsia="Times New Roman" w:hAnsi="Consolas" w:cs="Consolas"/>
          <w:color w:val="9CDCFE"/>
          <w:sz w:val="21"/>
          <w:szCs w:val="21"/>
          <w:lang w:val="en-US" w:eastAsia="pt-BR"/>
        </w:rPr>
        <w:t>document</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DCDCAA"/>
          <w:sz w:val="21"/>
          <w:szCs w:val="21"/>
          <w:lang w:val="en-US" w:eastAsia="pt-BR"/>
        </w:rPr>
        <w:t>querySelectorAll</w:t>
      </w:r>
      <w:proofErr w:type="spellEnd"/>
      <w:proofErr w:type="gram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w:t>
      </w:r>
      <w:proofErr w:type="spellStart"/>
      <w:r w:rsidRPr="00433A5D">
        <w:rPr>
          <w:rFonts w:ascii="Consolas" w:eastAsia="Times New Roman" w:hAnsi="Consolas" w:cs="Consolas"/>
          <w:color w:val="CE9178"/>
          <w:sz w:val="21"/>
          <w:szCs w:val="21"/>
          <w:lang w:val="en-US" w:eastAsia="pt-BR"/>
        </w:rPr>
        <w:t>wm</w:t>
      </w:r>
      <w:proofErr w:type="spellEnd"/>
      <w:r w:rsidRPr="00433A5D">
        <w:rPr>
          <w:rFonts w:ascii="Consolas" w:eastAsia="Times New Roman" w:hAnsi="Consolas" w:cs="Consolas"/>
          <w:color w:val="CE9178"/>
          <w:sz w:val="21"/>
          <w:szCs w:val="21"/>
          <w:lang w:val="en-US" w:eastAsia="pt-BR"/>
        </w:rPr>
        <w:t>-link]'</w:t>
      </w:r>
      <w:r w:rsidRPr="00433A5D">
        <w:rPr>
          <w:rFonts w:ascii="Consolas" w:eastAsia="Times New Roman" w:hAnsi="Consolas" w:cs="Consolas"/>
          <w:color w:val="D4D4D4"/>
          <w:sz w:val="21"/>
          <w:szCs w:val="21"/>
          <w:lang w:val="en-US" w:eastAsia="pt-BR"/>
        </w:rPr>
        <w:t>).</w:t>
      </w:r>
      <w:proofErr w:type="spellStart"/>
      <w:r w:rsidRPr="00433A5D">
        <w:rPr>
          <w:rFonts w:ascii="Consolas" w:eastAsia="Times New Roman" w:hAnsi="Consolas" w:cs="Consolas"/>
          <w:color w:val="DCDCAA"/>
          <w:sz w:val="21"/>
          <w:szCs w:val="21"/>
          <w:lang w:val="en-US" w:eastAsia="pt-BR"/>
        </w:rPr>
        <w:t>forEach</w:t>
      </w:r>
      <w:proofErr w:type="spell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link</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=&gt;</w:t>
      </w:r>
      <w:r w:rsidRPr="00433A5D">
        <w:rPr>
          <w:rFonts w:ascii="Consolas" w:eastAsia="Times New Roman" w:hAnsi="Consolas" w:cs="Consolas"/>
          <w:color w:val="D4D4D4"/>
          <w:sz w:val="21"/>
          <w:szCs w:val="21"/>
          <w:lang w:val="en-US" w:eastAsia="pt-BR"/>
        </w:rPr>
        <w:t> {</w:t>
      </w:r>
    </w:p>
    <w:p w14:paraId="5F88D09B"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const</w:t>
      </w: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4FC1FF"/>
          <w:sz w:val="21"/>
          <w:szCs w:val="21"/>
          <w:lang w:val="en-US" w:eastAsia="pt-BR"/>
        </w:rPr>
        <w:t>url</w:t>
      </w:r>
      <w:proofErr w:type="spellEnd"/>
      <w:r w:rsidRPr="00433A5D">
        <w:rPr>
          <w:rFonts w:ascii="Consolas" w:eastAsia="Times New Roman" w:hAnsi="Consolas" w:cs="Consolas"/>
          <w:color w:val="D4D4D4"/>
          <w:sz w:val="21"/>
          <w:szCs w:val="21"/>
          <w:lang w:val="en-US" w:eastAsia="pt-BR"/>
        </w:rPr>
        <w:t> = </w:t>
      </w:r>
      <w:proofErr w:type="spellStart"/>
      <w:proofErr w:type="gramStart"/>
      <w:r w:rsidRPr="00433A5D">
        <w:rPr>
          <w:rFonts w:ascii="Consolas" w:eastAsia="Times New Roman" w:hAnsi="Consolas" w:cs="Consolas"/>
          <w:color w:val="9CDCFE"/>
          <w:sz w:val="21"/>
          <w:szCs w:val="21"/>
          <w:lang w:val="en-US" w:eastAsia="pt-BR"/>
        </w:rPr>
        <w:t>link</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4FC1FF"/>
          <w:sz w:val="21"/>
          <w:szCs w:val="21"/>
          <w:lang w:val="en-US" w:eastAsia="pt-BR"/>
        </w:rPr>
        <w:t>attributes</w:t>
      </w:r>
      <w:proofErr w:type="spellEnd"/>
      <w:proofErr w:type="gramEnd"/>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CE9178"/>
          <w:sz w:val="21"/>
          <w:szCs w:val="21"/>
          <w:lang w:val="en-US" w:eastAsia="pt-BR"/>
        </w:rPr>
        <w:t>'</w:t>
      </w:r>
      <w:proofErr w:type="spellStart"/>
      <w:r w:rsidRPr="00433A5D">
        <w:rPr>
          <w:rFonts w:ascii="Consolas" w:eastAsia="Times New Roman" w:hAnsi="Consolas" w:cs="Consolas"/>
          <w:color w:val="CE9178"/>
          <w:sz w:val="21"/>
          <w:szCs w:val="21"/>
          <w:lang w:val="en-US" w:eastAsia="pt-BR"/>
        </w:rPr>
        <w:t>wm</w:t>
      </w:r>
      <w:proofErr w:type="spellEnd"/>
      <w:r w:rsidRPr="00433A5D">
        <w:rPr>
          <w:rFonts w:ascii="Consolas" w:eastAsia="Times New Roman" w:hAnsi="Consolas" w:cs="Consolas"/>
          <w:color w:val="CE9178"/>
          <w:sz w:val="21"/>
          <w:szCs w:val="21"/>
          <w:lang w:val="en-US" w:eastAsia="pt-BR"/>
        </w:rPr>
        <w:t>-link'</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value</w:t>
      </w:r>
    </w:p>
    <w:p w14:paraId="1EB7C2DF"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val="en-US" w:eastAsia="pt-BR"/>
        </w:rPr>
        <w:t>            </w:t>
      </w:r>
      <w:proofErr w:type="spellStart"/>
      <w:r w:rsidRPr="00433A5D">
        <w:rPr>
          <w:rFonts w:ascii="Consolas" w:eastAsia="Times New Roman" w:hAnsi="Consolas" w:cs="Consolas"/>
          <w:color w:val="569CD6"/>
          <w:sz w:val="21"/>
          <w:szCs w:val="21"/>
          <w:lang w:eastAsia="pt-BR"/>
        </w:rPr>
        <w:t>const</w:t>
      </w:r>
      <w:proofErr w:type="spellEnd"/>
      <w:r w:rsidRPr="00433A5D">
        <w:rPr>
          <w:rFonts w:ascii="Consolas" w:eastAsia="Times New Roman" w:hAnsi="Consolas" w:cs="Consolas"/>
          <w:color w:val="D4D4D4"/>
          <w:sz w:val="21"/>
          <w:szCs w:val="21"/>
          <w:lang w:eastAsia="pt-BR"/>
        </w:rPr>
        <w:t> </w:t>
      </w:r>
      <w:proofErr w:type="spellStart"/>
      <w:r w:rsidRPr="00433A5D">
        <w:rPr>
          <w:rFonts w:ascii="Consolas" w:eastAsia="Times New Roman" w:hAnsi="Consolas" w:cs="Consolas"/>
          <w:color w:val="4FC1FF"/>
          <w:sz w:val="21"/>
          <w:szCs w:val="21"/>
          <w:lang w:eastAsia="pt-BR"/>
        </w:rPr>
        <w:t>seletorDestino</w:t>
      </w:r>
      <w:proofErr w:type="spellEnd"/>
      <w:r w:rsidRPr="00433A5D">
        <w:rPr>
          <w:rFonts w:ascii="Consolas" w:eastAsia="Times New Roman" w:hAnsi="Consolas" w:cs="Consolas"/>
          <w:color w:val="D4D4D4"/>
          <w:sz w:val="21"/>
          <w:szCs w:val="21"/>
          <w:lang w:eastAsia="pt-BR"/>
        </w:rPr>
        <w:t> = </w:t>
      </w:r>
      <w:proofErr w:type="spellStart"/>
      <w:proofErr w:type="gramStart"/>
      <w:r w:rsidRPr="00433A5D">
        <w:rPr>
          <w:rFonts w:ascii="Consolas" w:eastAsia="Times New Roman" w:hAnsi="Consolas" w:cs="Consolas"/>
          <w:color w:val="9CDCFE"/>
          <w:sz w:val="21"/>
          <w:szCs w:val="21"/>
          <w:lang w:eastAsia="pt-BR"/>
        </w:rPr>
        <w:t>link</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4FC1FF"/>
          <w:sz w:val="21"/>
          <w:szCs w:val="21"/>
          <w:lang w:eastAsia="pt-BR"/>
        </w:rPr>
        <w:t>attributes</w:t>
      </w:r>
      <w:proofErr w:type="spellEnd"/>
      <w:proofErr w:type="gramEnd"/>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CE9178"/>
          <w:sz w:val="21"/>
          <w:szCs w:val="21"/>
          <w:lang w:eastAsia="pt-BR"/>
        </w:rPr>
        <w:t>'</w:t>
      </w:r>
      <w:proofErr w:type="spellStart"/>
      <w:r w:rsidRPr="00433A5D">
        <w:rPr>
          <w:rFonts w:ascii="Consolas" w:eastAsia="Times New Roman" w:hAnsi="Consolas" w:cs="Consolas"/>
          <w:color w:val="CE9178"/>
          <w:sz w:val="21"/>
          <w:szCs w:val="21"/>
          <w:lang w:eastAsia="pt-BR"/>
        </w:rPr>
        <w:t>wm</w:t>
      </w:r>
      <w:proofErr w:type="spellEnd"/>
      <w:r w:rsidRPr="00433A5D">
        <w:rPr>
          <w:rFonts w:ascii="Consolas" w:eastAsia="Times New Roman" w:hAnsi="Consolas" w:cs="Consolas"/>
          <w:color w:val="CE9178"/>
          <w:sz w:val="21"/>
          <w:szCs w:val="21"/>
          <w:lang w:eastAsia="pt-BR"/>
        </w:rPr>
        <w:t>-destino'</w:t>
      </w:r>
      <w:r w:rsidRPr="00433A5D">
        <w:rPr>
          <w:rFonts w:ascii="Consolas" w:eastAsia="Times New Roman" w:hAnsi="Consolas" w:cs="Consolas"/>
          <w:color w:val="D4D4D4"/>
          <w:sz w:val="21"/>
          <w:szCs w:val="21"/>
          <w:lang w:eastAsia="pt-BR"/>
        </w:rPr>
        <w:t>].</w:t>
      </w:r>
      <w:proofErr w:type="spellStart"/>
      <w:r w:rsidRPr="00433A5D">
        <w:rPr>
          <w:rFonts w:ascii="Consolas" w:eastAsia="Times New Roman" w:hAnsi="Consolas" w:cs="Consolas"/>
          <w:color w:val="9CDCFE"/>
          <w:sz w:val="21"/>
          <w:szCs w:val="21"/>
          <w:lang w:eastAsia="pt-BR"/>
        </w:rPr>
        <w:t>value</w:t>
      </w:r>
      <w:proofErr w:type="spellEnd"/>
    </w:p>
    <w:p w14:paraId="0ABBA275"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p>
    <w:p w14:paraId="5B5413E1"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proofErr w:type="spellStart"/>
      <w:proofErr w:type="gramStart"/>
      <w:r w:rsidRPr="00433A5D">
        <w:rPr>
          <w:rFonts w:ascii="Consolas" w:eastAsia="Times New Roman" w:hAnsi="Consolas" w:cs="Consolas"/>
          <w:color w:val="9CDCFE"/>
          <w:sz w:val="21"/>
          <w:szCs w:val="21"/>
          <w:lang w:eastAsia="pt-BR"/>
        </w:rPr>
        <w:t>link</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DCDCAA"/>
          <w:sz w:val="21"/>
          <w:szCs w:val="21"/>
          <w:lang w:eastAsia="pt-BR"/>
        </w:rPr>
        <w:t>onclick</w:t>
      </w:r>
      <w:proofErr w:type="spellEnd"/>
      <w:proofErr w:type="gramEnd"/>
      <w:r w:rsidRPr="00433A5D">
        <w:rPr>
          <w:rFonts w:ascii="Consolas" w:eastAsia="Times New Roman" w:hAnsi="Consolas" w:cs="Consolas"/>
          <w:color w:val="D4D4D4"/>
          <w:sz w:val="21"/>
          <w:szCs w:val="21"/>
          <w:lang w:eastAsia="pt-BR"/>
        </w:rPr>
        <w:t> = </w:t>
      </w:r>
      <w:r w:rsidRPr="00433A5D">
        <w:rPr>
          <w:rFonts w:ascii="Consolas" w:eastAsia="Times New Roman" w:hAnsi="Consolas" w:cs="Consolas"/>
          <w:color w:val="9CDCFE"/>
          <w:sz w:val="21"/>
          <w:szCs w:val="21"/>
          <w:lang w:eastAsia="pt-BR"/>
        </w:rPr>
        <w:t>e</w:t>
      </w: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569CD6"/>
          <w:sz w:val="21"/>
          <w:szCs w:val="21"/>
          <w:lang w:eastAsia="pt-BR"/>
        </w:rPr>
        <w:t>=&gt;</w:t>
      </w:r>
      <w:r w:rsidRPr="00433A5D">
        <w:rPr>
          <w:rFonts w:ascii="Consolas" w:eastAsia="Times New Roman" w:hAnsi="Consolas" w:cs="Consolas"/>
          <w:color w:val="D4D4D4"/>
          <w:sz w:val="21"/>
          <w:szCs w:val="21"/>
          <w:lang w:eastAsia="pt-BR"/>
        </w:rPr>
        <w:t> {</w:t>
      </w:r>
    </w:p>
    <w:p w14:paraId="438B937A"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proofErr w:type="spellStart"/>
      <w:proofErr w:type="gramStart"/>
      <w:r w:rsidRPr="00433A5D">
        <w:rPr>
          <w:rFonts w:ascii="Consolas" w:eastAsia="Times New Roman" w:hAnsi="Consolas" w:cs="Consolas"/>
          <w:color w:val="9CDCFE"/>
          <w:sz w:val="21"/>
          <w:szCs w:val="21"/>
          <w:lang w:eastAsia="pt-BR"/>
        </w:rPr>
        <w:t>e</w:t>
      </w:r>
      <w:r w:rsidRPr="00433A5D">
        <w:rPr>
          <w:rFonts w:ascii="Consolas" w:eastAsia="Times New Roman" w:hAnsi="Consolas" w:cs="Consolas"/>
          <w:color w:val="D4D4D4"/>
          <w:sz w:val="21"/>
          <w:szCs w:val="21"/>
          <w:lang w:eastAsia="pt-BR"/>
        </w:rPr>
        <w:t>.</w:t>
      </w:r>
      <w:r w:rsidRPr="00433A5D">
        <w:rPr>
          <w:rFonts w:ascii="Consolas" w:eastAsia="Times New Roman" w:hAnsi="Consolas" w:cs="Consolas"/>
          <w:color w:val="DCDCAA"/>
          <w:sz w:val="21"/>
          <w:szCs w:val="21"/>
          <w:lang w:eastAsia="pt-BR"/>
        </w:rPr>
        <w:t>preventDefault</w:t>
      </w:r>
      <w:proofErr w:type="spellEnd"/>
      <w:proofErr w:type="gramEnd"/>
      <w:r w:rsidRPr="00433A5D">
        <w:rPr>
          <w:rFonts w:ascii="Consolas" w:eastAsia="Times New Roman" w:hAnsi="Consolas" w:cs="Consolas"/>
          <w:color w:val="D4D4D4"/>
          <w:sz w:val="21"/>
          <w:szCs w:val="21"/>
          <w:lang w:eastAsia="pt-BR"/>
        </w:rPr>
        <w:t>()</w:t>
      </w:r>
    </w:p>
    <w:p w14:paraId="5CA58902"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proofErr w:type="spellStart"/>
      <w:proofErr w:type="gramStart"/>
      <w:r w:rsidRPr="00433A5D">
        <w:rPr>
          <w:rFonts w:ascii="Consolas" w:eastAsia="Times New Roman" w:hAnsi="Consolas" w:cs="Consolas"/>
          <w:color w:val="DCDCAA"/>
          <w:sz w:val="21"/>
          <w:szCs w:val="21"/>
          <w:lang w:eastAsia="pt-BR"/>
        </w:rPr>
        <w:t>navegarAjax</w:t>
      </w:r>
      <w:proofErr w:type="spellEnd"/>
      <w:r w:rsidRPr="00433A5D">
        <w:rPr>
          <w:rFonts w:ascii="Consolas" w:eastAsia="Times New Roman" w:hAnsi="Consolas" w:cs="Consolas"/>
          <w:color w:val="D4D4D4"/>
          <w:sz w:val="21"/>
          <w:szCs w:val="21"/>
          <w:lang w:eastAsia="pt-BR"/>
        </w:rPr>
        <w:t>(</w:t>
      </w:r>
      <w:proofErr w:type="spellStart"/>
      <w:proofErr w:type="gramEnd"/>
      <w:r w:rsidRPr="00433A5D">
        <w:rPr>
          <w:rFonts w:ascii="Consolas" w:eastAsia="Times New Roman" w:hAnsi="Consolas" w:cs="Consolas"/>
          <w:color w:val="4FC1FF"/>
          <w:sz w:val="21"/>
          <w:szCs w:val="21"/>
          <w:lang w:eastAsia="pt-BR"/>
        </w:rPr>
        <w:t>url</w:t>
      </w:r>
      <w:proofErr w:type="spellEnd"/>
      <w:r w:rsidRPr="00433A5D">
        <w:rPr>
          <w:rFonts w:ascii="Consolas" w:eastAsia="Times New Roman" w:hAnsi="Consolas" w:cs="Consolas"/>
          <w:color w:val="D4D4D4"/>
          <w:sz w:val="21"/>
          <w:szCs w:val="21"/>
          <w:lang w:eastAsia="pt-BR"/>
        </w:rPr>
        <w:t>, </w:t>
      </w:r>
      <w:proofErr w:type="spellStart"/>
      <w:r w:rsidRPr="00433A5D">
        <w:rPr>
          <w:rFonts w:ascii="Consolas" w:eastAsia="Times New Roman" w:hAnsi="Consolas" w:cs="Consolas"/>
          <w:color w:val="4FC1FF"/>
          <w:sz w:val="21"/>
          <w:szCs w:val="21"/>
          <w:lang w:eastAsia="pt-BR"/>
        </w:rPr>
        <w:t>seletorDestino</w:t>
      </w:r>
      <w:proofErr w:type="spellEnd"/>
      <w:r w:rsidRPr="00433A5D">
        <w:rPr>
          <w:rFonts w:ascii="Consolas" w:eastAsia="Times New Roman" w:hAnsi="Consolas" w:cs="Consolas"/>
          <w:color w:val="D4D4D4"/>
          <w:sz w:val="21"/>
          <w:szCs w:val="21"/>
          <w:lang w:eastAsia="pt-BR"/>
        </w:rPr>
        <w:t>)</w:t>
      </w:r>
    </w:p>
    <w:p w14:paraId="5585FBD3"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p>
    <w:p w14:paraId="101AAF4A"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p>
    <w:p w14:paraId="6AC350FE"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p>
    <w:p w14:paraId="6207196E"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eastAsia="pt-BR"/>
        </w:rPr>
        <w:t>        </w:t>
      </w:r>
      <w:r w:rsidRPr="00433A5D">
        <w:rPr>
          <w:rFonts w:ascii="Consolas" w:eastAsia="Times New Roman" w:hAnsi="Consolas" w:cs="Consolas"/>
          <w:color w:val="6A9955"/>
          <w:sz w:val="21"/>
          <w:szCs w:val="21"/>
          <w:lang w:eastAsia="pt-BR"/>
        </w:rPr>
        <w:t>//tratamento para tirar do histórico a url quando eu clicar em voltar e não ficar registrado no histórico quando voltar a página</w:t>
      </w:r>
    </w:p>
    <w:p w14:paraId="45678626"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eastAsia="pt-BR"/>
        </w:rPr>
        <w:t>        </w:t>
      </w:r>
      <w:proofErr w:type="spellStart"/>
      <w:proofErr w:type="gramStart"/>
      <w:r w:rsidRPr="00433A5D">
        <w:rPr>
          <w:rFonts w:ascii="Consolas" w:eastAsia="Times New Roman" w:hAnsi="Consolas" w:cs="Consolas"/>
          <w:color w:val="9CDCFE"/>
          <w:sz w:val="21"/>
          <w:szCs w:val="21"/>
          <w:lang w:val="en-US" w:eastAsia="pt-BR"/>
        </w:rPr>
        <w:t>window</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onpopstate</w:t>
      </w:r>
      <w:proofErr w:type="spellEnd"/>
      <w:proofErr w:type="gramEnd"/>
      <w:r w:rsidRPr="00433A5D">
        <w:rPr>
          <w:rFonts w:ascii="Consolas" w:eastAsia="Times New Roman" w:hAnsi="Consolas" w:cs="Consolas"/>
          <w:color w:val="D4D4D4"/>
          <w:sz w:val="21"/>
          <w:szCs w:val="21"/>
          <w:lang w:val="en-US" w:eastAsia="pt-BR"/>
        </w:rPr>
        <w:t> = </w:t>
      </w:r>
      <w:r w:rsidRPr="00433A5D">
        <w:rPr>
          <w:rFonts w:ascii="Consolas" w:eastAsia="Times New Roman" w:hAnsi="Consolas" w:cs="Consolas"/>
          <w:color w:val="9CDCFE"/>
          <w:sz w:val="21"/>
          <w:szCs w:val="21"/>
          <w:lang w:val="en-US" w:eastAsia="pt-BR"/>
        </w:rPr>
        <w:t>e</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=&gt;</w:t>
      </w:r>
      <w:r w:rsidRPr="00433A5D">
        <w:rPr>
          <w:rFonts w:ascii="Consolas" w:eastAsia="Times New Roman" w:hAnsi="Consolas" w:cs="Consolas"/>
          <w:color w:val="D4D4D4"/>
          <w:sz w:val="21"/>
          <w:szCs w:val="21"/>
          <w:lang w:val="en-US" w:eastAsia="pt-BR"/>
        </w:rPr>
        <w:t> {</w:t>
      </w:r>
    </w:p>
    <w:p w14:paraId="2F923CF1"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C586C0"/>
          <w:sz w:val="21"/>
          <w:szCs w:val="21"/>
          <w:lang w:val="en-US" w:eastAsia="pt-BR"/>
        </w:rPr>
        <w:t>if</w:t>
      </w:r>
      <w:r w:rsidRPr="00433A5D">
        <w:rPr>
          <w:rFonts w:ascii="Consolas" w:eastAsia="Times New Roman" w:hAnsi="Consolas" w:cs="Consolas"/>
          <w:color w:val="D4D4D4"/>
          <w:sz w:val="21"/>
          <w:szCs w:val="21"/>
          <w:lang w:val="en-US" w:eastAsia="pt-BR"/>
        </w:rPr>
        <w:t>(</w:t>
      </w:r>
      <w:proofErr w:type="spellStart"/>
      <w:proofErr w:type="gramStart"/>
      <w:r w:rsidRPr="00433A5D">
        <w:rPr>
          <w:rFonts w:ascii="Consolas" w:eastAsia="Times New Roman" w:hAnsi="Consolas" w:cs="Consolas"/>
          <w:color w:val="9CDCFE"/>
          <w:sz w:val="21"/>
          <w:szCs w:val="21"/>
          <w:lang w:val="en-US" w:eastAsia="pt-BR"/>
        </w:rPr>
        <w:t>e</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state</w:t>
      </w:r>
      <w:proofErr w:type="spellEnd"/>
      <w:proofErr w:type="gramEnd"/>
      <w:r w:rsidRPr="00433A5D">
        <w:rPr>
          <w:rFonts w:ascii="Consolas" w:eastAsia="Times New Roman" w:hAnsi="Consolas" w:cs="Consolas"/>
          <w:color w:val="D4D4D4"/>
          <w:sz w:val="21"/>
          <w:szCs w:val="21"/>
          <w:lang w:val="en-US" w:eastAsia="pt-BR"/>
        </w:rPr>
        <w:t>) {</w:t>
      </w:r>
    </w:p>
    <w:p w14:paraId="1838BAE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t>                </w:t>
      </w:r>
      <w:proofErr w:type="gramStart"/>
      <w:r w:rsidRPr="00433A5D">
        <w:rPr>
          <w:rFonts w:ascii="Consolas" w:eastAsia="Times New Roman" w:hAnsi="Consolas" w:cs="Consolas"/>
          <w:color w:val="DCDCAA"/>
          <w:sz w:val="21"/>
          <w:szCs w:val="21"/>
          <w:lang w:val="en-US" w:eastAsia="pt-BR"/>
        </w:rPr>
        <w:t>navegarAjax</w:t>
      </w:r>
      <w:r w:rsidRPr="00433A5D">
        <w:rPr>
          <w:rFonts w:ascii="Consolas" w:eastAsia="Times New Roman" w:hAnsi="Consolas" w:cs="Consolas"/>
          <w:color w:val="D4D4D4"/>
          <w:sz w:val="21"/>
          <w:szCs w:val="21"/>
          <w:lang w:val="en-US" w:eastAsia="pt-BR"/>
        </w:rPr>
        <w:t>(</w:t>
      </w:r>
      <w:proofErr w:type="gramEnd"/>
      <w:r w:rsidRPr="00433A5D">
        <w:rPr>
          <w:rFonts w:ascii="Consolas" w:eastAsia="Times New Roman" w:hAnsi="Consolas" w:cs="Consolas"/>
          <w:color w:val="9CDCFE"/>
          <w:sz w:val="21"/>
          <w:szCs w:val="21"/>
          <w:lang w:val="en-US" w:eastAsia="pt-BR"/>
        </w:rPr>
        <w:t>window</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location</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href</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9CDCFE"/>
          <w:sz w:val="21"/>
          <w:szCs w:val="21"/>
          <w:lang w:val="en-US" w:eastAsia="pt-BR"/>
        </w:rPr>
        <w:t>e</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state</w:t>
      </w:r>
      <w:r w:rsidRPr="00433A5D">
        <w:rPr>
          <w:rFonts w:ascii="Consolas" w:eastAsia="Times New Roman" w:hAnsi="Consolas" w:cs="Consolas"/>
          <w:color w:val="D4D4D4"/>
          <w:sz w:val="21"/>
          <w:szCs w:val="21"/>
          <w:lang w:val="en-US" w:eastAsia="pt-BR"/>
        </w:rPr>
        <w:t>.</w:t>
      </w:r>
      <w:r w:rsidRPr="00433A5D">
        <w:rPr>
          <w:rFonts w:ascii="Consolas" w:eastAsia="Times New Roman" w:hAnsi="Consolas" w:cs="Consolas"/>
          <w:color w:val="9CDCFE"/>
          <w:sz w:val="21"/>
          <w:szCs w:val="21"/>
          <w:lang w:val="en-US" w:eastAsia="pt-BR"/>
        </w:rPr>
        <w:t>seletor</w:t>
      </w:r>
      <w:r w:rsidRPr="00433A5D">
        <w:rPr>
          <w:rFonts w:ascii="Consolas" w:eastAsia="Times New Roman" w:hAnsi="Consolas" w:cs="Consolas"/>
          <w:color w:val="D4D4D4"/>
          <w:sz w:val="21"/>
          <w:szCs w:val="21"/>
          <w:lang w:val="en-US" w:eastAsia="pt-BR"/>
        </w:rPr>
        <w:t>, </w:t>
      </w:r>
      <w:r w:rsidRPr="00433A5D">
        <w:rPr>
          <w:rFonts w:ascii="Consolas" w:eastAsia="Times New Roman" w:hAnsi="Consolas" w:cs="Consolas"/>
          <w:color w:val="569CD6"/>
          <w:sz w:val="21"/>
          <w:szCs w:val="21"/>
          <w:lang w:val="en-US" w:eastAsia="pt-BR"/>
        </w:rPr>
        <w:t>false</w:t>
      </w:r>
      <w:r w:rsidRPr="00433A5D">
        <w:rPr>
          <w:rFonts w:ascii="Consolas" w:eastAsia="Times New Roman" w:hAnsi="Consolas" w:cs="Consolas"/>
          <w:color w:val="D4D4D4"/>
          <w:sz w:val="21"/>
          <w:szCs w:val="21"/>
          <w:lang w:val="en-US" w:eastAsia="pt-BR"/>
        </w:rPr>
        <w:t>)</w:t>
      </w:r>
    </w:p>
    <w:p w14:paraId="5367D39D" w14:textId="77777777" w:rsidR="00433A5D" w:rsidRPr="00433A5D" w:rsidRDefault="00433A5D" w:rsidP="00433A5D">
      <w:pPr>
        <w:shd w:val="clear" w:color="auto" w:fill="1E1E1E"/>
        <w:spacing w:after="0" w:line="285" w:lineRule="atLeast"/>
        <w:rPr>
          <w:rFonts w:ascii="Consolas" w:eastAsia="Times New Roman" w:hAnsi="Consolas" w:cs="Consolas"/>
          <w:color w:val="D4D4D4"/>
          <w:sz w:val="21"/>
          <w:szCs w:val="21"/>
          <w:lang w:val="en-US" w:eastAsia="pt-BR"/>
        </w:rPr>
      </w:pPr>
      <w:r w:rsidRPr="00433A5D">
        <w:rPr>
          <w:rFonts w:ascii="Consolas" w:eastAsia="Times New Roman" w:hAnsi="Consolas" w:cs="Consolas"/>
          <w:color w:val="D4D4D4"/>
          <w:sz w:val="21"/>
          <w:szCs w:val="21"/>
          <w:lang w:val="en-US" w:eastAsia="pt-BR"/>
        </w:rPr>
        <w:lastRenderedPageBreak/>
        <w:t>            }</w:t>
      </w:r>
    </w:p>
    <w:p w14:paraId="512E0CBE" w14:textId="77777777" w:rsidR="00433A5D" w:rsidRPr="00E227B4"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433A5D">
        <w:rPr>
          <w:rFonts w:ascii="Consolas" w:eastAsia="Times New Roman" w:hAnsi="Consolas" w:cs="Consolas"/>
          <w:color w:val="D4D4D4"/>
          <w:sz w:val="21"/>
          <w:szCs w:val="21"/>
          <w:lang w:val="en-US" w:eastAsia="pt-BR"/>
        </w:rPr>
        <w:t>        </w:t>
      </w:r>
      <w:r w:rsidRPr="00E227B4">
        <w:rPr>
          <w:rFonts w:ascii="Consolas" w:eastAsia="Times New Roman" w:hAnsi="Consolas" w:cs="Consolas"/>
          <w:color w:val="D4D4D4"/>
          <w:sz w:val="21"/>
          <w:szCs w:val="21"/>
          <w:lang w:eastAsia="pt-BR"/>
        </w:rPr>
        <w:t>}</w:t>
      </w:r>
    </w:p>
    <w:p w14:paraId="6EABC5A3" w14:textId="77777777" w:rsidR="00433A5D" w:rsidRPr="00E227B4"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D4D4D4"/>
          <w:sz w:val="21"/>
          <w:szCs w:val="21"/>
          <w:lang w:eastAsia="pt-BR"/>
        </w:rPr>
        <w:t>    </w:t>
      </w:r>
      <w:r w:rsidRPr="00E227B4">
        <w:rPr>
          <w:rFonts w:ascii="Consolas" w:eastAsia="Times New Roman" w:hAnsi="Consolas" w:cs="Consolas"/>
          <w:color w:val="808080"/>
          <w:sz w:val="21"/>
          <w:szCs w:val="21"/>
          <w:lang w:eastAsia="pt-BR"/>
        </w:rPr>
        <w:t>&lt;/</w:t>
      </w:r>
      <w:r w:rsidRPr="00E227B4">
        <w:rPr>
          <w:rFonts w:ascii="Consolas" w:eastAsia="Times New Roman" w:hAnsi="Consolas" w:cs="Consolas"/>
          <w:color w:val="569CD6"/>
          <w:sz w:val="21"/>
          <w:szCs w:val="21"/>
          <w:lang w:eastAsia="pt-BR"/>
        </w:rPr>
        <w:t>script</w:t>
      </w:r>
      <w:r w:rsidRPr="00E227B4">
        <w:rPr>
          <w:rFonts w:ascii="Consolas" w:eastAsia="Times New Roman" w:hAnsi="Consolas" w:cs="Consolas"/>
          <w:color w:val="808080"/>
          <w:sz w:val="21"/>
          <w:szCs w:val="21"/>
          <w:lang w:eastAsia="pt-BR"/>
        </w:rPr>
        <w:t>&gt;</w:t>
      </w:r>
    </w:p>
    <w:p w14:paraId="4EC9FEA4" w14:textId="77777777" w:rsidR="00433A5D" w:rsidRPr="00E227B4" w:rsidRDefault="00433A5D" w:rsidP="00433A5D">
      <w:pPr>
        <w:shd w:val="clear" w:color="auto" w:fill="1E1E1E"/>
        <w:spacing w:after="0" w:line="285" w:lineRule="atLeast"/>
        <w:rPr>
          <w:rFonts w:ascii="Consolas" w:eastAsia="Times New Roman" w:hAnsi="Consolas" w:cs="Consolas"/>
          <w:color w:val="D4D4D4"/>
          <w:sz w:val="21"/>
          <w:szCs w:val="21"/>
          <w:lang w:eastAsia="pt-BR"/>
        </w:rPr>
      </w:pPr>
      <w:r w:rsidRPr="00E227B4">
        <w:rPr>
          <w:rFonts w:ascii="Consolas" w:eastAsia="Times New Roman" w:hAnsi="Consolas" w:cs="Consolas"/>
          <w:color w:val="808080"/>
          <w:sz w:val="21"/>
          <w:szCs w:val="21"/>
          <w:lang w:eastAsia="pt-BR"/>
        </w:rPr>
        <w:t>&lt;/</w:t>
      </w:r>
      <w:r w:rsidRPr="00E227B4">
        <w:rPr>
          <w:rFonts w:ascii="Consolas" w:eastAsia="Times New Roman" w:hAnsi="Consolas" w:cs="Consolas"/>
          <w:color w:val="569CD6"/>
          <w:sz w:val="21"/>
          <w:szCs w:val="21"/>
          <w:lang w:eastAsia="pt-BR"/>
        </w:rPr>
        <w:t>body</w:t>
      </w:r>
      <w:r w:rsidRPr="00E227B4">
        <w:rPr>
          <w:rFonts w:ascii="Consolas" w:eastAsia="Times New Roman" w:hAnsi="Consolas" w:cs="Consolas"/>
          <w:color w:val="808080"/>
          <w:sz w:val="21"/>
          <w:szCs w:val="21"/>
          <w:lang w:eastAsia="pt-BR"/>
        </w:rPr>
        <w:t>&gt;</w:t>
      </w:r>
    </w:p>
    <w:p w14:paraId="363AC04E" w14:textId="77777777" w:rsidR="000D2C10" w:rsidRPr="00E227B4" w:rsidRDefault="000D2C10" w:rsidP="00493CCE">
      <w:pPr>
        <w:rPr>
          <w:sz w:val="24"/>
          <w:szCs w:val="24"/>
        </w:rPr>
      </w:pPr>
    </w:p>
    <w:p w14:paraId="06F04B4D" w14:textId="77777777" w:rsidR="007B0474" w:rsidRPr="00E227B4" w:rsidRDefault="007B0474" w:rsidP="007B0474">
      <w:pPr>
        <w:jc w:val="center"/>
        <w:rPr>
          <w:b/>
          <w:bCs/>
          <w:sz w:val="96"/>
          <w:szCs w:val="180"/>
        </w:rPr>
      </w:pPr>
      <w:r w:rsidRPr="00E227B4">
        <w:rPr>
          <w:b/>
          <w:bCs/>
          <w:sz w:val="96"/>
          <w:szCs w:val="180"/>
          <w:highlight w:val="yellow"/>
        </w:rPr>
        <w:t>GULP</w:t>
      </w:r>
    </w:p>
    <w:p w14:paraId="4B859014" w14:textId="77777777" w:rsidR="00433A5D" w:rsidRDefault="007B0474" w:rsidP="00493CCE">
      <w:pPr>
        <w:rPr>
          <w:sz w:val="24"/>
          <w:szCs w:val="24"/>
        </w:rPr>
      </w:pPr>
      <w:r w:rsidRPr="007B0474">
        <w:rPr>
          <w:sz w:val="24"/>
          <w:szCs w:val="24"/>
        </w:rPr>
        <w:t>O GULP é uma ferramenta q</w:t>
      </w:r>
      <w:r>
        <w:rPr>
          <w:sz w:val="24"/>
          <w:szCs w:val="24"/>
        </w:rPr>
        <w:t xml:space="preserve">ue ajuda no fluxo de trabalho e </w:t>
      </w:r>
      <w:r w:rsidRPr="00D47445">
        <w:rPr>
          <w:b/>
          <w:bCs/>
          <w:sz w:val="24"/>
          <w:szCs w:val="24"/>
        </w:rPr>
        <w:t>automatizar tarefas para facilitar a aplicação no servidor</w:t>
      </w:r>
      <w:r>
        <w:rPr>
          <w:sz w:val="24"/>
          <w:szCs w:val="24"/>
        </w:rPr>
        <w:t xml:space="preserve">. </w:t>
      </w:r>
      <w:r w:rsidRPr="00D47445">
        <w:rPr>
          <w:sz w:val="24"/>
          <w:szCs w:val="24"/>
          <w:highlight w:val="yellow"/>
        </w:rPr>
        <w:t>Ele automatiza tarefas que precisam ser feitas dentro do meu projeto, criando rotinas automatizadas.</w:t>
      </w:r>
    </w:p>
    <w:p w14:paraId="5DF53790" w14:textId="77777777" w:rsidR="00E62B1D" w:rsidRDefault="00E62B1D" w:rsidP="00493CCE">
      <w:pPr>
        <w:rPr>
          <w:sz w:val="24"/>
          <w:szCs w:val="24"/>
        </w:rPr>
      </w:pPr>
      <w:r>
        <w:rPr>
          <w:sz w:val="24"/>
          <w:szCs w:val="24"/>
        </w:rPr>
        <w:t xml:space="preserve">Imagine que temos um projeto da minha aplicação e temos várias pastas e arquivos para o desenvolvimento da aplicação. </w:t>
      </w:r>
    </w:p>
    <w:p w14:paraId="23618986" w14:textId="77777777" w:rsidR="00E62B1D" w:rsidRDefault="00E62B1D" w:rsidP="00493CCE">
      <w:pPr>
        <w:rPr>
          <w:sz w:val="24"/>
          <w:szCs w:val="24"/>
        </w:rPr>
      </w:pPr>
      <w:r>
        <w:rPr>
          <w:sz w:val="24"/>
          <w:szCs w:val="24"/>
        </w:rPr>
        <w:t xml:space="preserve">Mas entre o meu projeto em testes e em produção, há certas mudanças. </w:t>
      </w:r>
      <w:r w:rsidR="005B2767">
        <w:rPr>
          <w:sz w:val="24"/>
          <w:szCs w:val="24"/>
        </w:rPr>
        <w:t>Por exemplo, nós quebramos nosso projeto em muitos arquivos para termos uma organização maior. Mas se jogarmos no servidor esse um monte arquivos quebrados, a performance do nosso site fica extremamente pesado e ruim pelo tanto de requisições que minha aplicação faz no servidor por conta destes pequenininhos arquivos.</w:t>
      </w:r>
    </w:p>
    <w:p w14:paraId="6FE596F8" w14:textId="77777777" w:rsidR="005B2767" w:rsidRDefault="005B2767" w:rsidP="00493CCE">
      <w:pPr>
        <w:rPr>
          <w:sz w:val="24"/>
          <w:szCs w:val="24"/>
        </w:rPr>
      </w:pPr>
      <w:r>
        <w:rPr>
          <w:sz w:val="24"/>
          <w:szCs w:val="24"/>
        </w:rPr>
        <w:t xml:space="preserve">O </w:t>
      </w:r>
      <w:proofErr w:type="spellStart"/>
      <w:r>
        <w:rPr>
          <w:sz w:val="24"/>
          <w:szCs w:val="24"/>
        </w:rPr>
        <w:t>Gulp</w:t>
      </w:r>
      <w:proofErr w:type="spellEnd"/>
      <w:r>
        <w:rPr>
          <w:sz w:val="24"/>
          <w:szCs w:val="24"/>
        </w:rPr>
        <w:t xml:space="preserve"> permite que meus vários arquivos separados seja pegados e montem um workflow de produção para unificar estes arquivos de uma forma mais única e sem um monte de quebras. O </w:t>
      </w:r>
      <w:proofErr w:type="spellStart"/>
      <w:r>
        <w:rPr>
          <w:sz w:val="24"/>
          <w:szCs w:val="24"/>
        </w:rPr>
        <w:t>Gulp</w:t>
      </w:r>
      <w:proofErr w:type="spellEnd"/>
      <w:r>
        <w:rPr>
          <w:sz w:val="24"/>
          <w:szCs w:val="24"/>
        </w:rPr>
        <w:t xml:space="preserve"> otimiza nosso código de forma automatizada.</w:t>
      </w:r>
    </w:p>
    <w:p w14:paraId="55DD9843" w14:textId="77777777" w:rsidR="005B2767" w:rsidRDefault="005B2767" w:rsidP="00493CCE">
      <w:pPr>
        <w:rPr>
          <w:sz w:val="24"/>
          <w:szCs w:val="24"/>
        </w:rPr>
      </w:pPr>
      <w:r>
        <w:rPr>
          <w:sz w:val="24"/>
          <w:szCs w:val="24"/>
        </w:rPr>
        <w:t xml:space="preserve">Outra conversão que o </w:t>
      </w:r>
      <w:proofErr w:type="spellStart"/>
      <w:r>
        <w:rPr>
          <w:sz w:val="24"/>
          <w:szCs w:val="24"/>
        </w:rPr>
        <w:t>Gulp</w:t>
      </w:r>
      <w:proofErr w:type="spellEnd"/>
      <w:r>
        <w:rPr>
          <w:sz w:val="24"/>
          <w:szCs w:val="24"/>
        </w:rPr>
        <w:t xml:space="preserve"> faz é pegar uma linguagem </w:t>
      </w:r>
      <w:proofErr w:type="spellStart"/>
      <w:r>
        <w:rPr>
          <w:sz w:val="24"/>
          <w:szCs w:val="24"/>
        </w:rPr>
        <w:t>TypeScript</w:t>
      </w:r>
      <w:proofErr w:type="spellEnd"/>
      <w:r>
        <w:rPr>
          <w:sz w:val="24"/>
          <w:szCs w:val="24"/>
        </w:rPr>
        <w:t xml:space="preserve">, que não é reconhecido pelo browser, e converter o código em </w:t>
      </w:r>
      <w:proofErr w:type="spellStart"/>
      <w:r>
        <w:rPr>
          <w:sz w:val="24"/>
          <w:szCs w:val="24"/>
        </w:rPr>
        <w:t>JavaScript</w:t>
      </w:r>
      <w:proofErr w:type="spellEnd"/>
      <w:r>
        <w:rPr>
          <w:sz w:val="24"/>
          <w:szCs w:val="24"/>
        </w:rPr>
        <w:t>, que é o que o browser consegue interpretar.</w:t>
      </w:r>
    </w:p>
    <w:p w14:paraId="31271908" w14:textId="77777777" w:rsidR="00E065B8" w:rsidRDefault="00E065B8" w:rsidP="00493CCE">
      <w:pPr>
        <w:rPr>
          <w:sz w:val="24"/>
          <w:szCs w:val="24"/>
        </w:rPr>
      </w:pPr>
      <w:r>
        <w:rPr>
          <w:sz w:val="24"/>
          <w:szCs w:val="24"/>
        </w:rPr>
        <w:t xml:space="preserve">Para instalarmos o </w:t>
      </w:r>
      <w:proofErr w:type="spellStart"/>
      <w:r>
        <w:rPr>
          <w:sz w:val="24"/>
          <w:szCs w:val="24"/>
        </w:rPr>
        <w:t>Gulp</w:t>
      </w:r>
      <w:proofErr w:type="spellEnd"/>
      <w:r>
        <w:rPr>
          <w:sz w:val="24"/>
          <w:szCs w:val="24"/>
        </w:rPr>
        <w:t xml:space="preserve"> para usarmos, no </w:t>
      </w:r>
      <w:proofErr w:type="spellStart"/>
      <w:proofErr w:type="gramStart"/>
      <w:r>
        <w:rPr>
          <w:sz w:val="24"/>
          <w:szCs w:val="24"/>
        </w:rPr>
        <w:t>package.json</w:t>
      </w:r>
      <w:proofErr w:type="spellEnd"/>
      <w:proofErr w:type="gramEnd"/>
      <w:r>
        <w:rPr>
          <w:sz w:val="24"/>
          <w:szCs w:val="24"/>
        </w:rPr>
        <w:t xml:space="preserve"> estamos colocando alguns plugins para que possamos integrar com o </w:t>
      </w:r>
      <w:proofErr w:type="spellStart"/>
      <w:r>
        <w:rPr>
          <w:sz w:val="24"/>
          <w:szCs w:val="24"/>
        </w:rPr>
        <w:t>Gulp</w:t>
      </w:r>
      <w:proofErr w:type="spellEnd"/>
      <w:r>
        <w:rPr>
          <w:sz w:val="24"/>
          <w:szCs w:val="24"/>
        </w:rPr>
        <w:t>:</w:t>
      </w:r>
    </w:p>
    <w:p w14:paraId="43F827D1"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w:t>
      </w:r>
    </w:p>
    <w:p w14:paraId="221C4396"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"name"</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"gulp"</w:t>
      </w:r>
      <w:r w:rsidRPr="00184E3B">
        <w:rPr>
          <w:rFonts w:ascii="Consolas" w:eastAsia="Times New Roman" w:hAnsi="Consolas" w:cs="Consolas"/>
          <w:color w:val="D4D4D4"/>
          <w:sz w:val="21"/>
          <w:szCs w:val="21"/>
          <w:lang w:val="en-US" w:eastAsia="pt-BR"/>
        </w:rPr>
        <w:t>,</w:t>
      </w:r>
    </w:p>
    <w:p w14:paraId="31598FFC"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"version"</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"1.0.0"</w:t>
      </w:r>
      <w:r w:rsidRPr="00184E3B">
        <w:rPr>
          <w:rFonts w:ascii="Consolas" w:eastAsia="Times New Roman" w:hAnsi="Consolas" w:cs="Consolas"/>
          <w:color w:val="D4D4D4"/>
          <w:sz w:val="21"/>
          <w:szCs w:val="21"/>
          <w:lang w:val="en-US" w:eastAsia="pt-BR"/>
        </w:rPr>
        <w:t>,</w:t>
      </w:r>
    </w:p>
    <w:p w14:paraId="53F57CC1"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"description"</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w:t>
      </w:r>
      <w:r w:rsidRPr="00184E3B">
        <w:rPr>
          <w:rFonts w:ascii="Consolas" w:eastAsia="Times New Roman" w:hAnsi="Consolas" w:cs="Consolas"/>
          <w:color w:val="D4D4D4"/>
          <w:sz w:val="21"/>
          <w:szCs w:val="21"/>
          <w:lang w:val="en-US" w:eastAsia="pt-BR"/>
        </w:rPr>
        <w:t>,</w:t>
      </w:r>
    </w:p>
    <w:p w14:paraId="0BBFD986"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"main"</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"index.js"</w:t>
      </w:r>
      <w:r w:rsidRPr="00184E3B">
        <w:rPr>
          <w:rFonts w:ascii="Consolas" w:eastAsia="Times New Roman" w:hAnsi="Consolas" w:cs="Consolas"/>
          <w:color w:val="D4D4D4"/>
          <w:sz w:val="21"/>
          <w:szCs w:val="21"/>
          <w:lang w:val="en-US" w:eastAsia="pt-BR"/>
        </w:rPr>
        <w:t>,</w:t>
      </w:r>
    </w:p>
    <w:p w14:paraId="5A08A240"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"scripts"</w:t>
      </w:r>
      <w:r w:rsidRPr="00184E3B">
        <w:rPr>
          <w:rFonts w:ascii="Consolas" w:eastAsia="Times New Roman" w:hAnsi="Consolas" w:cs="Consolas"/>
          <w:color w:val="D4D4D4"/>
          <w:sz w:val="21"/>
          <w:szCs w:val="21"/>
          <w:lang w:val="en-US" w:eastAsia="pt-BR"/>
        </w:rPr>
        <w:t>: {</w:t>
      </w:r>
    </w:p>
    <w:p w14:paraId="18455069"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"test"</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"echo </w:t>
      </w:r>
      <w:r w:rsidRPr="00184E3B">
        <w:rPr>
          <w:rFonts w:ascii="Consolas" w:eastAsia="Times New Roman" w:hAnsi="Consolas" w:cs="Consolas"/>
          <w:color w:val="D7BA7D"/>
          <w:sz w:val="21"/>
          <w:szCs w:val="21"/>
          <w:lang w:val="en-US" w:eastAsia="pt-BR"/>
        </w:rPr>
        <w:t>\"</w:t>
      </w:r>
      <w:r w:rsidRPr="00184E3B">
        <w:rPr>
          <w:rFonts w:ascii="Consolas" w:eastAsia="Times New Roman" w:hAnsi="Consolas" w:cs="Consolas"/>
          <w:color w:val="CE9178"/>
          <w:sz w:val="21"/>
          <w:szCs w:val="21"/>
          <w:lang w:val="en-US" w:eastAsia="pt-BR"/>
        </w:rPr>
        <w:t>Error: no test specified</w:t>
      </w:r>
      <w:r w:rsidRPr="00184E3B">
        <w:rPr>
          <w:rFonts w:ascii="Consolas" w:eastAsia="Times New Roman" w:hAnsi="Consolas" w:cs="Consolas"/>
          <w:color w:val="D7BA7D"/>
          <w:sz w:val="21"/>
          <w:szCs w:val="21"/>
          <w:lang w:val="en-US" w:eastAsia="pt-BR"/>
        </w:rPr>
        <w:t>\"</w:t>
      </w:r>
      <w:r w:rsidRPr="00184E3B">
        <w:rPr>
          <w:rFonts w:ascii="Consolas" w:eastAsia="Times New Roman" w:hAnsi="Consolas" w:cs="Consolas"/>
          <w:color w:val="CE9178"/>
          <w:sz w:val="21"/>
          <w:szCs w:val="21"/>
          <w:lang w:val="en-US" w:eastAsia="pt-BR"/>
        </w:rPr>
        <w:t> &amp;&amp; exit 1"</w:t>
      </w:r>
    </w:p>
    <w:p w14:paraId="362A99D9"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p>
    <w:p w14:paraId="1B5CDB2C"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"keywords"</w:t>
      </w:r>
      <w:r w:rsidRPr="00184E3B">
        <w:rPr>
          <w:rFonts w:ascii="Consolas" w:eastAsia="Times New Roman" w:hAnsi="Consolas" w:cs="Consolas"/>
          <w:color w:val="D4D4D4"/>
          <w:sz w:val="21"/>
          <w:szCs w:val="21"/>
          <w:lang w:val="en-US" w:eastAsia="pt-BR"/>
        </w:rPr>
        <w:t>: [],</w:t>
      </w:r>
    </w:p>
    <w:p w14:paraId="5450E972"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"author"</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"Cod3r"</w:t>
      </w:r>
      <w:r w:rsidRPr="00184E3B">
        <w:rPr>
          <w:rFonts w:ascii="Consolas" w:eastAsia="Times New Roman" w:hAnsi="Consolas" w:cs="Consolas"/>
          <w:color w:val="D4D4D4"/>
          <w:sz w:val="21"/>
          <w:szCs w:val="21"/>
          <w:lang w:val="en-US" w:eastAsia="pt-BR"/>
        </w:rPr>
        <w:t>,</w:t>
      </w:r>
    </w:p>
    <w:p w14:paraId="3F1898AD"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"license"</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"ISC"</w:t>
      </w:r>
      <w:r w:rsidRPr="00184E3B">
        <w:rPr>
          <w:rFonts w:ascii="Consolas" w:eastAsia="Times New Roman" w:hAnsi="Consolas" w:cs="Consolas"/>
          <w:color w:val="D4D4D4"/>
          <w:sz w:val="21"/>
          <w:szCs w:val="21"/>
          <w:lang w:val="en-US" w:eastAsia="pt-BR"/>
        </w:rPr>
        <w:t>,</w:t>
      </w:r>
    </w:p>
    <w:p w14:paraId="2DA5EBA8"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devDependencies</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p>
    <w:p w14:paraId="514E5875"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eastAsia="pt-BR"/>
        </w:rPr>
        <w:lastRenderedPageBreak/>
        <w:t>    </w:t>
      </w:r>
      <w:r w:rsidRPr="00184E3B">
        <w:rPr>
          <w:rFonts w:ascii="Consolas" w:eastAsia="Times New Roman" w:hAnsi="Consolas" w:cs="Consolas"/>
          <w:color w:val="9CDCFE"/>
          <w:sz w:val="21"/>
          <w:szCs w:val="21"/>
          <w:lang w:val="en-US" w:eastAsia="pt-BR"/>
        </w:rPr>
        <w:t>"</w:t>
      </w:r>
      <w:proofErr w:type="gramStart"/>
      <w:r w:rsidRPr="00184E3B">
        <w:rPr>
          <w:rFonts w:ascii="Consolas" w:eastAsia="Times New Roman" w:hAnsi="Consolas" w:cs="Consolas"/>
          <w:color w:val="9CDCFE"/>
          <w:sz w:val="21"/>
          <w:szCs w:val="21"/>
          <w:lang w:val="en-US" w:eastAsia="pt-BR"/>
        </w:rPr>
        <w:t>babel</w:t>
      </w:r>
      <w:proofErr w:type="gramEnd"/>
      <w:r w:rsidRPr="00184E3B">
        <w:rPr>
          <w:rFonts w:ascii="Consolas" w:eastAsia="Times New Roman" w:hAnsi="Consolas" w:cs="Consolas"/>
          <w:color w:val="9CDCFE"/>
          <w:sz w:val="21"/>
          <w:szCs w:val="21"/>
          <w:lang w:val="en-US" w:eastAsia="pt-BR"/>
        </w:rPr>
        <w:t>-core"</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"6.26.3"</w:t>
      </w:r>
      <w:r w:rsidRPr="00184E3B">
        <w:rPr>
          <w:rFonts w:ascii="Consolas" w:eastAsia="Times New Roman" w:hAnsi="Consolas" w:cs="Consolas"/>
          <w:color w:val="D4D4D4"/>
          <w:sz w:val="21"/>
          <w:szCs w:val="21"/>
          <w:lang w:val="en-US" w:eastAsia="pt-BR"/>
        </w:rPr>
        <w:t>,</w:t>
      </w:r>
    </w:p>
    <w:p w14:paraId="45A464D5"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val="en-US"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val="en-US" w:eastAsia="pt-BR"/>
        </w:rPr>
        <w:t>"</w:t>
      </w:r>
      <w:proofErr w:type="gramStart"/>
      <w:r w:rsidRPr="00184E3B">
        <w:rPr>
          <w:rFonts w:ascii="Consolas" w:eastAsia="Times New Roman" w:hAnsi="Consolas" w:cs="Consolas"/>
          <w:color w:val="9CDCFE"/>
          <w:sz w:val="21"/>
          <w:szCs w:val="21"/>
          <w:lang w:val="en-US" w:eastAsia="pt-BR"/>
        </w:rPr>
        <w:t>babel</w:t>
      </w:r>
      <w:proofErr w:type="gramEnd"/>
      <w:r w:rsidRPr="00184E3B">
        <w:rPr>
          <w:rFonts w:ascii="Consolas" w:eastAsia="Times New Roman" w:hAnsi="Consolas" w:cs="Consolas"/>
          <w:color w:val="9CDCFE"/>
          <w:sz w:val="21"/>
          <w:szCs w:val="21"/>
          <w:lang w:val="en-US" w:eastAsia="pt-BR"/>
        </w:rPr>
        <w:t>-preset-env"</w:t>
      </w: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CE9178"/>
          <w:sz w:val="21"/>
          <w:szCs w:val="21"/>
          <w:lang w:val="en-US" w:eastAsia="pt-BR"/>
        </w:rPr>
        <w:t>"1.6.1"</w:t>
      </w:r>
      <w:r w:rsidRPr="00184E3B">
        <w:rPr>
          <w:rFonts w:ascii="Consolas" w:eastAsia="Times New Roman" w:hAnsi="Consolas" w:cs="Consolas"/>
          <w:color w:val="D4D4D4"/>
          <w:sz w:val="21"/>
          <w:szCs w:val="21"/>
          <w:lang w:val="en-US" w:eastAsia="pt-BR"/>
        </w:rPr>
        <w:t>,</w:t>
      </w:r>
    </w:p>
    <w:p w14:paraId="4EBD2189"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val="en-US"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"4.0.2"</w:t>
      </w:r>
      <w:r w:rsidRPr="00184E3B">
        <w:rPr>
          <w:rFonts w:ascii="Consolas" w:eastAsia="Times New Roman" w:hAnsi="Consolas" w:cs="Consolas"/>
          <w:color w:val="D4D4D4"/>
          <w:sz w:val="21"/>
          <w:szCs w:val="21"/>
          <w:lang w:eastAsia="pt-BR"/>
        </w:rPr>
        <w:t>,</w:t>
      </w:r>
    </w:p>
    <w:p w14:paraId="48BC5CA9"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w:t>
      </w:r>
      <w:proofErr w:type="spellEnd"/>
      <w:r w:rsidRPr="00184E3B">
        <w:rPr>
          <w:rFonts w:ascii="Consolas" w:eastAsia="Times New Roman" w:hAnsi="Consolas" w:cs="Consolas"/>
          <w:color w:val="9CDCFE"/>
          <w:sz w:val="21"/>
          <w:szCs w:val="21"/>
          <w:lang w:eastAsia="pt-BR"/>
        </w:rPr>
        <w:t>-babel"</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"7.0.1"</w:t>
      </w:r>
      <w:r w:rsidRPr="00184E3B">
        <w:rPr>
          <w:rFonts w:ascii="Consolas" w:eastAsia="Times New Roman" w:hAnsi="Consolas" w:cs="Consolas"/>
          <w:color w:val="D4D4D4"/>
          <w:sz w:val="21"/>
          <w:szCs w:val="21"/>
          <w:lang w:eastAsia="pt-BR"/>
        </w:rPr>
        <w:t>,</w:t>
      </w:r>
    </w:p>
    <w:p w14:paraId="7D3B9BB4"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//integrador com </w:t>
      </w:r>
      <w:proofErr w:type="gramStart"/>
      <w:r w:rsidRPr="00184E3B">
        <w:rPr>
          <w:rFonts w:ascii="Consolas" w:eastAsia="Times New Roman" w:hAnsi="Consolas" w:cs="Consolas"/>
          <w:color w:val="6A9955"/>
          <w:sz w:val="21"/>
          <w:szCs w:val="21"/>
          <w:lang w:eastAsia="pt-BR"/>
        </w:rPr>
        <w:t>o babel</w:t>
      </w:r>
      <w:proofErr w:type="gramEnd"/>
    </w:p>
    <w:p w14:paraId="72D14033"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gulp-concat</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"2.6.1"</w:t>
      </w:r>
      <w:r w:rsidRPr="00184E3B">
        <w:rPr>
          <w:rFonts w:ascii="Consolas" w:eastAsia="Times New Roman" w:hAnsi="Consolas" w:cs="Consolas"/>
          <w:color w:val="D4D4D4"/>
          <w:sz w:val="21"/>
          <w:szCs w:val="21"/>
          <w:lang w:eastAsia="pt-BR"/>
        </w:rPr>
        <w:t>,</w:t>
      </w:r>
    </w:p>
    <w:p w14:paraId="6098CF73"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//concatenar arquivos</w:t>
      </w:r>
    </w:p>
    <w:p w14:paraId="615B5068"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gulp-sass</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"4.0.1"</w:t>
      </w:r>
      <w:r w:rsidRPr="00184E3B">
        <w:rPr>
          <w:rFonts w:ascii="Consolas" w:eastAsia="Times New Roman" w:hAnsi="Consolas" w:cs="Consolas"/>
          <w:color w:val="D4D4D4"/>
          <w:sz w:val="21"/>
          <w:szCs w:val="21"/>
          <w:lang w:eastAsia="pt-BR"/>
        </w:rPr>
        <w:t>,</w:t>
      </w:r>
    </w:p>
    <w:p w14:paraId="072899A0"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//integrador com o </w:t>
      </w:r>
      <w:proofErr w:type="spellStart"/>
      <w:r w:rsidRPr="00184E3B">
        <w:rPr>
          <w:rFonts w:ascii="Consolas" w:eastAsia="Times New Roman" w:hAnsi="Consolas" w:cs="Consolas"/>
          <w:color w:val="6A9955"/>
          <w:sz w:val="21"/>
          <w:szCs w:val="21"/>
          <w:lang w:eastAsia="pt-BR"/>
        </w:rPr>
        <w:t>sass</w:t>
      </w:r>
      <w:proofErr w:type="spellEnd"/>
    </w:p>
    <w:p w14:paraId="3B9A3B8F"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gulp-typescript</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"4.0.2"</w:t>
      </w:r>
      <w:r w:rsidRPr="00184E3B">
        <w:rPr>
          <w:rFonts w:ascii="Consolas" w:eastAsia="Times New Roman" w:hAnsi="Consolas" w:cs="Consolas"/>
          <w:color w:val="D4D4D4"/>
          <w:sz w:val="21"/>
          <w:szCs w:val="21"/>
          <w:lang w:eastAsia="pt-BR"/>
        </w:rPr>
        <w:t>,</w:t>
      </w:r>
    </w:p>
    <w:p w14:paraId="26EBABC7"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//integrador com o </w:t>
      </w:r>
      <w:proofErr w:type="spellStart"/>
      <w:r w:rsidRPr="00184E3B">
        <w:rPr>
          <w:rFonts w:ascii="Consolas" w:eastAsia="Times New Roman" w:hAnsi="Consolas" w:cs="Consolas"/>
          <w:color w:val="6A9955"/>
          <w:sz w:val="21"/>
          <w:szCs w:val="21"/>
          <w:lang w:eastAsia="pt-BR"/>
        </w:rPr>
        <w:t>typescript</w:t>
      </w:r>
      <w:proofErr w:type="spellEnd"/>
    </w:p>
    <w:p w14:paraId="3A29A811"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gulp-uglify</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"3.0.0"</w:t>
      </w:r>
      <w:r w:rsidRPr="00184E3B">
        <w:rPr>
          <w:rFonts w:ascii="Consolas" w:eastAsia="Times New Roman" w:hAnsi="Consolas" w:cs="Consolas"/>
          <w:color w:val="D4D4D4"/>
          <w:sz w:val="21"/>
          <w:szCs w:val="21"/>
          <w:lang w:eastAsia="pt-BR"/>
        </w:rPr>
        <w:t>,</w:t>
      </w:r>
    </w:p>
    <w:p w14:paraId="6B21658C"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//jogar como se fosse arquivo de uma linha só</w:t>
      </w:r>
    </w:p>
    <w:p w14:paraId="7B418FBC"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gulp-uglifycss</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"1.0.9"</w:t>
      </w:r>
      <w:r w:rsidRPr="00184E3B">
        <w:rPr>
          <w:rFonts w:ascii="Consolas" w:eastAsia="Times New Roman" w:hAnsi="Consolas" w:cs="Consolas"/>
          <w:color w:val="D4D4D4"/>
          <w:sz w:val="21"/>
          <w:szCs w:val="21"/>
          <w:lang w:eastAsia="pt-BR"/>
        </w:rPr>
        <w:t>,</w:t>
      </w:r>
    </w:p>
    <w:p w14:paraId="1D342472"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//jogar como se fosse arquivo de uma linha só para </w:t>
      </w:r>
      <w:proofErr w:type="spellStart"/>
      <w:r w:rsidRPr="00184E3B">
        <w:rPr>
          <w:rFonts w:ascii="Consolas" w:eastAsia="Times New Roman" w:hAnsi="Consolas" w:cs="Consolas"/>
          <w:color w:val="6A9955"/>
          <w:sz w:val="21"/>
          <w:szCs w:val="21"/>
          <w:lang w:eastAsia="pt-BR"/>
        </w:rPr>
        <w:t>css</w:t>
      </w:r>
      <w:proofErr w:type="spellEnd"/>
    </w:p>
    <w:p w14:paraId="7466FAB5"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9CDCFE"/>
          <w:sz w:val="21"/>
          <w:szCs w:val="21"/>
          <w:lang w:eastAsia="pt-BR"/>
        </w:rPr>
        <w:t>"</w:t>
      </w:r>
      <w:proofErr w:type="spellStart"/>
      <w:r w:rsidRPr="00184E3B">
        <w:rPr>
          <w:rFonts w:ascii="Consolas" w:eastAsia="Times New Roman" w:hAnsi="Consolas" w:cs="Consolas"/>
          <w:color w:val="9CDCFE"/>
          <w:sz w:val="21"/>
          <w:szCs w:val="21"/>
          <w:lang w:eastAsia="pt-BR"/>
        </w:rPr>
        <w:t>typescript</w:t>
      </w:r>
      <w:proofErr w:type="spellEnd"/>
      <w:r w:rsidRPr="00184E3B">
        <w:rPr>
          <w:rFonts w:ascii="Consolas" w:eastAsia="Times New Roman" w:hAnsi="Consolas" w:cs="Consolas"/>
          <w:color w:val="9CDCFE"/>
          <w:sz w:val="21"/>
          <w:szCs w:val="21"/>
          <w:lang w:eastAsia="pt-BR"/>
        </w:rPr>
        <w:t>"</w:t>
      </w: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CE9178"/>
          <w:sz w:val="21"/>
          <w:szCs w:val="21"/>
          <w:lang w:eastAsia="pt-BR"/>
        </w:rPr>
        <w:t>"2.8.3"</w:t>
      </w:r>
    </w:p>
    <w:p w14:paraId="2DACF508"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r w:rsidRPr="00184E3B">
        <w:rPr>
          <w:rFonts w:ascii="Consolas" w:eastAsia="Times New Roman" w:hAnsi="Consolas" w:cs="Consolas"/>
          <w:color w:val="6A9955"/>
          <w:sz w:val="21"/>
          <w:szCs w:val="21"/>
          <w:lang w:eastAsia="pt-BR"/>
        </w:rPr>
        <w:t>//plugin do </w:t>
      </w:r>
      <w:proofErr w:type="spellStart"/>
      <w:r w:rsidRPr="00184E3B">
        <w:rPr>
          <w:rFonts w:ascii="Consolas" w:eastAsia="Times New Roman" w:hAnsi="Consolas" w:cs="Consolas"/>
          <w:color w:val="6A9955"/>
          <w:sz w:val="21"/>
          <w:szCs w:val="21"/>
          <w:lang w:eastAsia="pt-BR"/>
        </w:rPr>
        <w:t>typescript</w:t>
      </w:r>
      <w:proofErr w:type="spellEnd"/>
    </w:p>
    <w:p w14:paraId="5F40F05F"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  }</w:t>
      </w:r>
    </w:p>
    <w:p w14:paraId="59525CC1"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r w:rsidRPr="00184E3B">
        <w:rPr>
          <w:rFonts w:ascii="Consolas" w:eastAsia="Times New Roman" w:hAnsi="Consolas" w:cs="Consolas"/>
          <w:color w:val="D4D4D4"/>
          <w:sz w:val="21"/>
          <w:szCs w:val="21"/>
          <w:lang w:eastAsia="pt-BR"/>
        </w:rPr>
        <w:t>}</w:t>
      </w:r>
    </w:p>
    <w:p w14:paraId="47BD35B3" w14:textId="77777777" w:rsidR="00184E3B" w:rsidRPr="00184E3B" w:rsidRDefault="00184E3B" w:rsidP="00184E3B">
      <w:pPr>
        <w:shd w:val="clear" w:color="auto" w:fill="1E1E1E"/>
        <w:spacing w:after="0" w:line="285" w:lineRule="atLeast"/>
        <w:rPr>
          <w:rFonts w:ascii="Consolas" w:eastAsia="Times New Roman" w:hAnsi="Consolas" w:cs="Consolas"/>
          <w:color w:val="D4D4D4"/>
          <w:sz w:val="21"/>
          <w:szCs w:val="21"/>
          <w:lang w:eastAsia="pt-BR"/>
        </w:rPr>
      </w:pPr>
    </w:p>
    <w:p w14:paraId="40C1E8D9" w14:textId="77777777" w:rsidR="00E065B8" w:rsidRDefault="00E065B8" w:rsidP="00493CCE">
      <w:pPr>
        <w:rPr>
          <w:sz w:val="24"/>
          <w:szCs w:val="24"/>
        </w:rPr>
      </w:pPr>
    </w:p>
    <w:p w14:paraId="6A0E97FC" w14:textId="77777777" w:rsidR="00E065B8" w:rsidRDefault="0089374A" w:rsidP="00493CCE">
      <w:pPr>
        <w:rPr>
          <w:sz w:val="24"/>
          <w:szCs w:val="24"/>
        </w:rPr>
      </w:pPr>
      <w:r>
        <w:rPr>
          <w:sz w:val="24"/>
          <w:szCs w:val="24"/>
        </w:rPr>
        <w:t xml:space="preserve">Agora vamos ter que instalar o </w:t>
      </w:r>
      <w:proofErr w:type="spellStart"/>
      <w:r>
        <w:rPr>
          <w:sz w:val="24"/>
          <w:szCs w:val="24"/>
        </w:rPr>
        <w:t>gulp</w:t>
      </w:r>
      <w:proofErr w:type="spellEnd"/>
      <w:r>
        <w:rPr>
          <w:sz w:val="24"/>
          <w:szCs w:val="24"/>
        </w:rPr>
        <w:t xml:space="preserve"> no terminal também utilizando o comando abaixo:</w:t>
      </w:r>
    </w:p>
    <w:p w14:paraId="4CE97F81" w14:textId="77777777" w:rsidR="0089374A" w:rsidRDefault="0089374A" w:rsidP="00493CCE">
      <w:pPr>
        <w:rPr>
          <w:sz w:val="24"/>
          <w:szCs w:val="24"/>
        </w:rPr>
      </w:pPr>
      <w:r>
        <w:rPr>
          <w:noProof/>
        </w:rPr>
        <w:drawing>
          <wp:inline distT="0" distB="0" distL="0" distR="0" wp14:anchorId="741E54ED" wp14:editId="4AACFE56">
            <wp:extent cx="5400040" cy="94678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946785"/>
                    </a:xfrm>
                    <a:prstGeom prst="rect">
                      <a:avLst/>
                    </a:prstGeom>
                  </pic:spPr>
                </pic:pic>
              </a:graphicData>
            </a:graphic>
          </wp:inline>
        </w:drawing>
      </w:r>
    </w:p>
    <w:p w14:paraId="34CD535A" w14:textId="77777777" w:rsidR="0089374A" w:rsidRDefault="0089374A" w:rsidP="00493CCE">
      <w:pPr>
        <w:rPr>
          <w:sz w:val="24"/>
          <w:szCs w:val="24"/>
        </w:rPr>
      </w:pPr>
      <w:r>
        <w:rPr>
          <w:sz w:val="24"/>
          <w:szCs w:val="24"/>
        </w:rPr>
        <w:t>-G por ser uma dependência global;</w:t>
      </w:r>
    </w:p>
    <w:p w14:paraId="44037538" w14:textId="77777777" w:rsidR="0089374A" w:rsidRDefault="0089374A" w:rsidP="00493CCE">
      <w:pPr>
        <w:rPr>
          <w:sz w:val="24"/>
          <w:szCs w:val="24"/>
        </w:rPr>
      </w:pPr>
      <w:proofErr w:type="spellStart"/>
      <w:r>
        <w:rPr>
          <w:sz w:val="24"/>
          <w:szCs w:val="24"/>
        </w:rPr>
        <w:t>Gulpe-cli</w:t>
      </w:r>
      <w:proofErr w:type="spellEnd"/>
      <w:r>
        <w:rPr>
          <w:sz w:val="24"/>
          <w:szCs w:val="24"/>
        </w:rPr>
        <w:t xml:space="preserve"> pois é o </w:t>
      </w:r>
      <w:proofErr w:type="spellStart"/>
      <w:r>
        <w:rPr>
          <w:sz w:val="24"/>
          <w:szCs w:val="24"/>
        </w:rPr>
        <w:t>Cli</w:t>
      </w:r>
      <w:proofErr w:type="spellEnd"/>
      <w:r>
        <w:rPr>
          <w:sz w:val="24"/>
          <w:szCs w:val="24"/>
        </w:rPr>
        <w:t xml:space="preserve"> (</w:t>
      </w:r>
      <w:proofErr w:type="spellStart"/>
      <w:r>
        <w:rPr>
          <w:sz w:val="24"/>
          <w:szCs w:val="24"/>
        </w:rPr>
        <w:t>command</w:t>
      </w:r>
      <w:proofErr w:type="spellEnd"/>
      <w:r>
        <w:rPr>
          <w:sz w:val="24"/>
          <w:szCs w:val="24"/>
        </w:rPr>
        <w:t xml:space="preserve"> </w:t>
      </w:r>
      <w:proofErr w:type="spellStart"/>
      <w:r>
        <w:rPr>
          <w:sz w:val="24"/>
          <w:szCs w:val="24"/>
        </w:rPr>
        <w:t>line</w:t>
      </w:r>
      <w:proofErr w:type="spellEnd"/>
      <w:r>
        <w:rPr>
          <w:sz w:val="24"/>
          <w:szCs w:val="24"/>
        </w:rPr>
        <w:t xml:space="preserve"> interface) do </w:t>
      </w:r>
      <w:proofErr w:type="spellStart"/>
      <w:r>
        <w:rPr>
          <w:sz w:val="24"/>
          <w:szCs w:val="24"/>
        </w:rPr>
        <w:t>Gulp</w:t>
      </w:r>
      <w:proofErr w:type="spellEnd"/>
      <w:r>
        <w:rPr>
          <w:sz w:val="24"/>
          <w:szCs w:val="24"/>
        </w:rPr>
        <w:t>.</w:t>
      </w:r>
    </w:p>
    <w:p w14:paraId="53B4B0CC" w14:textId="77777777" w:rsidR="0089374A" w:rsidRDefault="00856690" w:rsidP="00493CCE">
      <w:pPr>
        <w:rPr>
          <w:sz w:val="24"/>
          <w:szCs w:val="24"/>
        </w:rPr>
      </w:pPr>
      <w:r>
        <w:rPr>
          <w:sz w:val="24"/>
          <w:szCs w:val="24"/>
        </w:rPr>
        <w:t xml:space="preserve">Ou seja, é uma dependência para trabalhamos com o </w:t>
      </w:r>
      <w:proofErr w:type="spellStart"/>
      <w:r>
        <w:rPr>
          <w:sz w:val="24"/>
          <w:szCs w:val="24"/>
        </w:rPr>
        <w:t>Gulp</w:t>
      </w:r>
      <w:proofErr w:type="spellEnd"/>
      <w:r>
        <w:rPr>
          <w:sz w:val="24"/>
          <w:szCs w:val="24"/>
        </w:rPr>
        <w:t xml:space="preserve"> também no terminal.</w:t>
      </w:r>
    </w:p>
    <w:p w14:paraId="55EF5893" w14:textId="77777777" w:rsidR="00856690" w:rsidRPr="00D47445" w:rsidRDefault="006253F3" w:rsidP="00493CCE">
      <w:pPr>
        <w:rPr>
          <w:b/>
          <w:bCs/>
          <w:sz w:val="24"/>
          <w:szCs w:val="24"/>
        </w:rPr>
      </w:pPr>
      <w:r w:rsidRPr="00D47445">
        <w:rPr>
          <w:b/>
          <w:bCs/>
          <w:sz w:val="24"/>
          <w:szCs w:val="24"/>
          <w:highlight w:val="yellow"/>
        </w:rPr>
        <w:t xml:space="preserve">O </w:t>
      </w:r>
      <w:proofErr w:type="spellStart"/>
      <w:r w:rsidRPr="00D47445">
        <w:rPr>
          <w:b/>
          <w:bCs/>
          <w:sz w:val="24"/>
          <w:szCs w:val="24"/>
          <w:highlight w:val="yellow"/>
        </w:rPr>
        <w:t>Gulp</w:t>
      </w:r>
      <w:proofErr w:type="spellEnd"/>
      <w:r w:rsidRPr="00D47445">
        <w:rPr>
          <w:b/>
          <w:bCs/>
          <w:sz w:val="24"/>
          <w:szCs w:val="24"/>
          <w:highlight w:val="yellow"/>
        </w:rPr>
        <w:t xml:space="preserve"> é centrado em funções, tarefas. Se eu tenho dez tarefas para serem executadas, elas serão executadas em paralelo pra ser mais rápido.</w:t>
      </w:r>
    </w:p>
    <w:p w14:paraId="5A25F0C4" w14:textId="77777777" w:rsidR="006253F3" w:rsidRDefault="00A960E0" w:rsidP="00493CCE">
      <w:pPr>
        <w:rPr>
          <w:b/>
          <w:bCs/>
          <w:sz w:val="24"/>
          <w:szCs w:val="24"/>
        </w:rPr>
      </w:pPr>
      <w:r w:rsidRPr="00D47445">
        <w:rPr>
          <w:b/>
          <w:bCs/>
          <w:sz w:val="24"/>
          <w:szCs w:val="24"/>
        </w:rPr>
        <w:t>Mas podemos usar uma função para que as tarefas sejam executadas em séries e não em paralelo.</w:t>
      </w:r>
    </w:p>
    <w:p w14:paraId="7C928895" w14:textId="77777777" w:rsidR="00D47445" w:rsidRDefault="00F825C3" w:rsidP="00493CCE">
      <w:pPr>
        <w:rPr>
          <w:sz w:val="24"/>
          <w:szCs w:val="24"/>
        </w:rPr>
      </w:pPr>
      <w:r>
        <w:rPr>
          <w:sz w:val="24"/>
          <w:szCs w:val="24"/>
        </w:rPr>
        <w:t xml:space="preserve">Então com o </w:t>
      </w:r>
      <w:proofErr w:type="spellStart"/>
      <w:r>
        <w:rPr>
          <w:sz w:val="24"/>
          <w:szCs w:val="24"/>
        </w:rPr>
        <w:t>Gulp</w:t>
      </w:r>
      <w:proofErr w:type="spellEnd"/>
      <w:r>
        <w:rPr>
          <w:sz w:val="24"/>
          <w:szCs w:val="24"/>
        </w:rPr>
        <w:t xml:space="preserve"> basicamente teremos uma série de funções que são uma série de </w:t>
      </w:r>
      <w:proofErr w:type="spellStart"/>
      <w:r>
        <w:rPr>
          <w:sz w:val="24"/>
          <w:szCs w:val="24"/>
        </w:rPr>
        <w:t>tasks</w:t>
      </w:r>
      <w:proofErr w:type="spellEnd"/>
      <w:r>
        <w:rPr>
          <w:sz w:val="24"/>
          <w:szCs w:val="24"/>
        </w:rPr>
        <w:t xml:space="preserve"> (tarefas) que vão automatizar as funções de minha aplicação.</w:t>
      </w:r>
    </w:p>
    <w:p w14:paraId="1C8EC639" w14:textId="77777777" w:rsidR="00F825C3" w:rsidRPr="00F825C3" w:rsidRDefault="00F825C3" w:rsidP="00493CCE">
      <w:pPr>
        <w:rPr>
          <w:sz w:val="24"/>
          <w:szCs w:val="24"/>
        </w:rPr>
      </w:pPr>
    </w:p>
    <w:p w14:paraId="2C57498E" w14:textId="77777777" w:rsidR="00A960E0" w:rsidRDefault="00A960E0" w:rsidP="00493CCE">
      <w:pPr>
        <w:rPr>
          <w:sz w:val="24"/>
          <w:szCs w:val="24"/>
        </w:rPr>
      </w:pPr>
    </w:p>
    <w:p w14:paraId="2BADA60D" w14:textId="77777777" w:rsidR="006E3B21" w:rsidRDefault="006E3B21" w:rsidP="00493CCE">
      <w:pPr>
        <w:rPr>
          <w:sz w:val="24"/>
          <w:szCs w:val="24"/>
        </w:rPr>
      </w:pPr>
      <w:r>
        <w:rPr>
          <w:sz w:val="24"/>
          <w:szCs w:val="24"/>
        </w:rPr>
        <w:lastRenderedPageBreak/>
        <w:t xml:space="preserve">Para termos um exemplo, </w:t>
      </w:r>
      <w:r w:rsidR="002F225C">
        <w:rPr>
          <w:sz w:val="24"/>
          <w:szCs w:val="24"/>
        </w:rPr>
        <w:t xml:space="preserve">vamos ver como o </w:t>
      </w:r>
      <w:proofErr w:type="spellStart"/>
      <w:r w:rsidR="002F225C">
        <w:rPr>
          <w:sz w:val="24"/>
          <w:szCs w:val="24"/>
        </w:rPr>
        <w:t>Gulp</w:t>
      </w:r>
      <w:proofErr w:type="spellEnd"/>
      <w:r w:rsidR="002F225C">
        <w:rPr>
          <w:sz w:val="24"/>
          <w:szCs w:val="24"/>
        </w:rPr>
        <w:t xml:space="preserve"> funciona para executar tarefas em série</w:t>
      </w:r>
      <w:r>
        <w:rPr>
          <w:sz w:val="24"/>
          <w:szCs w:val="24"/>
        </w:rPr>
        <w:t>:</w:t>
      </w:r>
    </w:p>
    <w:p w14:paraId="3FC815EB"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F225C">
        <w:rPr>
          <w:rFonts w:ascii="Consolas" w:eastAsia="Times New Roman" w:hAnsi="Consolas" w:cs="Times New Roman"/>
          <w:color w:val="569CD6"/>
          <w:sz w:val="21"/>
          <w:szCs w:val="21"/>
          <w:lang w:eastAsia="pt-BR"/>
        </w:rPr>
        <w:t>const</w:t>
      </w:r>
      <w:proofErr w:type="spellEnd"/>
      <w:r w:rsidRPr="002F225C">
        <w:rPr>
          <w:rFonts w:ascii="Consolas" w:eastAsia="Times New Roman" w:hAnsi="Consolas" w:cs="Times New Roman"/>
          <w:color w:val="D4D4D4"/>
          <w:sz w:val="21"/>
          <w:szCs w:val="21"/>
          <w:lang w:eastAsia="pt-BR"/>
        </w:rPr>
        <w:t> </w:t>
      </w:r>
      <w:proofErr w:type="spellStart"/>
      <w:r w:rsidRPr="002F225C">
        <w:rPr>
          <w:rFonts w:ascii="Consolas" w:eastAsia="Times New Roman" w:hAnsi="Consolas" w:cs="Times New Roman"/>
          <w:color w:val="4FC1FF"/>
          <w:sz w:val="21"/>
          <w:szCs w:val="21"/>
          <w:lang w:eastAsia="pt-BR"/>
        </w:rPr>
        <w:t>gulp</w:t>
      </w:r>
      <w:proofErr w:type="spellEnd"/>
      <w:r w:rsidRPr="002F225C">
        <w:rPr>
          <w:rFonts w:ascii="Consolas" w:eastAsia="Times New Roman" w:hAnsi="Consolas" w:cs="Times New Roman"/>
          <w:color w:val="D4D4D4"/>
          <w:sz w:val="21"/>
          <w:szCs w:val="21"/>
          <w:lang w:eastAsia="pt-BR"/>
        </w:rPr>
        <w:t> = </w:t>
      </w:r>
      <w:r w:rsidRPr="002F225C">
        <w:rPr>
          <w:rFonts w:ascii="Consolas" w:eastAsia="Times New Roman" w:hAnsi="Consolas" w:cs="Times New Roman"/>
          <w:color w:val="DCDCAA"/>
          <w:sz w:val="21"/>
          <w:szCs w:val="21"/>
          <w:lang w:eastAsia="pt-BR"/>
        </w:rPr>
        <w:t>require</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CE9178"/>
          <w:sz w:val="21"/>
          <w:szCs w:val="21"/>
          <w:lang w:eastAsia="pt-BR"/>
        </w:rPr>
        <w:t>'</w:t>
      </w:r>
      <w:proofErr w:type="spellStart"/>
      <w:r w:rsidRPr="002F225C">
        <w:rPr>
          <w:rFonts w:ascii="Consolas" w:eastAsia="Times New Roman" w:hAnsi="Consolas" w:cs="Times New Roman"/>
          <w:color w:val="CE9178"/>
          <w:sz w:val="21"/>
          <w:szCs w:val="21"/>
          <w:lang w:eastAsia="pt-BR"/>
        </w:rPr>
        <w:t>gulp</w:t>
      </w:r>
      <w:proofErr w:type="spellEnd"/>
      <w:r w:rsidRPr="002F225C">
        <w:rPr>
          <w:rFonts w:ascii="Consolas" w:eastAsia="Times New Roman" w:hAnsi="Consolas" w:cs="Times New Roman"/>
          <w:color w:val="CE9178"/>
          <w:sz w:val="21"/>
          <w:szCs w:val="21"/>
          <w:lang w:eastAsia="pt-BR"/>
        </w:rPr>
        <w:t>'</w:t>
      </w:r>
      <w:r w:rsidRPr="002F225C">
        <w:rPr>
          <w:rFonts w:ascii="Consolas" w:eastAsia="Times New Roman" w:hAnsi="Consolas" w:cs="Times New Roman"/>
          <w:color w:val="D4D4D4"/>
          <w:sz w:val="21"/>
          <w:szCs w:val="21"/>
          <w:lang w:eastAsia="pt-BR"/>
        </w:rPr>
        <w:t>)</w:t>
      </w:r>
    </w:p>
    <w:p w14:paraId="79FDA000"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F225C">
        <w:rPr>
          <w:rFonts w:ascii="Consolas" w:eastAsia="Times New Roman" w:hAnsi="Consolas" w:cs="Times New Roman"/>
          <w:color w:val="569CD6"/>
          <w:sz w:val="21"/>
          <w:szCs w:val="21"/>
          <w:lang w:eastAsia="pt-BR"/>
        </w:rPr>
        <w:t>const</w:t>
      </w:r>
      <w:proofErr w:type="spellEnd"/>
      <w:r w:rsidRPr="002F225C">
        <w:rPr>
          <w:rFonts w:ascii="Consolas" w:eastAsia="Times New Roman" w:hAnsi="Consolas" w:cs="Times New Roman"/>
          <w:color w:val="D4D4D4"/>
          <w:sz w:val="21"/>
          <w:szCs w:val="21"/>
          <w:lang w:eastAsia="pt-BR"/>
        </w:rPr>
        <w:t> </w:t>
      </w:r>
      <w:r w:rsidRPr="002F225C">
        <w:rPr>
          <w:rFonts w:ascii="Consolas" w:eastAsia="Times New Roman" w:hAnsi="Consolas" w:cs="Times New Roman"/>
          <w:color w:val="DCDCAA"/>
          <w:sz w:val="21"/>
          <w:szCs w:val="21"/>
          <w:lang w:eastAsia="pt-BR"/>
        </w:rPr>
        <w:t>series</w:t>
      </w:r>
      <w:r w:rsidRPr="002F225C">
        <w:rPr>
          <w:rFonts w:ascii="Consolas" w:eastAsia="Times New Roman" w:hAnsi="Consolas" w:cs="Times New Roman"/>
          <w:color w:val="D4D4D4"/>
          <w:sz w:val="21"/>
          <w:szCs w:val="21"/>
          <w:lang w:eastAsia="pt-BR"/>
        </w:rPr>
        <w:t> = </w:t>
      </w:r>
      <w:proofErr w:type="spellStart"/>
      <w:proofErr w:type="gramStart"/>
      <w:r w:rsidRPr="002F225C">
        <w:rPr>
          <w:rFonts w:ascii="Consolas" w:eastAsia="Times New Roman" w:hAnsi="Consolas" w:cs="Times New Roman"/>
          <w:color w:val="4FC1FF"/>
          <w:sz w:val="21"/>
          <w:szCs w:val="21"/>
          <w:lang w:eastAsia="pt-BR"/>
        </w:rPr>
        <w:t>gulp</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DCDCAA"/>
          <w:sz w:val="21"/>
          <w:szCs w:val="21"/>
          <w:lang w:eastAsia="pt-BR"/>
        </w:rPr>
        <w:t>series</w:t>
      </w:r>
      <w:proofErr w:type="spellEnd"/>
      <w:proofErr w:type="gramEnd"/>
    </w:p>
    <w:p w14:paraId="11F012B8"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
    <w:p w14:paraId="420AD3EB"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//Importando o gulp e importanto a series que serve para fazer tarefas em series</w:t>
      </w:r>
    </w:p>
    <w:p w14:paraId="3470A541"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
    <w:p w14:paraId="60808202"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//função para copiar um arquivo</w:t>
      </w:r>
    </w:p>
    <w:p w14:paraId="3D0866EF"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//como parâmetro passamos uma função callback que serve para avisar o gulp que a tarefa foi encerrada</w:t>
      </w:r>
    </w:p>
    <w:p w14:paraId="0661C15C"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//Mas quem vai passar essa função callback para função copiar é o proprio gulp, então não precisamos nos preocupar</w:t>
      </w:r>
    </w:p>
    <w:p w14:paraId="6F43946D"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F225C">
        <w:rPr>
          <w:rFonts w:ascii="Consolas" w:eastAsia="Times New Roman" w:hAnsi="Consolas" w:cs="Times New Roman"/>
          <w:color w:val="569CD6"/>
          <w:sz w:val="21"/>
          <w:szCs w:val="21"/>
          <w:lang w:eastAsia="pt-BR"/>
        </w:rPr>
        <w:t>function</w:t>
      </w:r>
      <w:proofErr w:type="spellEnd"/>
      <w:r w:rsidRPr="002F225C">
        <w:rPr>
          <w:rFonts w:ascii="Consolas" w:eastAsia="Times New Roman" w:hAnsi="Consolas" w:cs="Times New Roman"/>
          <w:color w:val="D4D4D4"/>
          <w:sz w:val="21"/>
          <w:szCs w:val="21"/>
          <w:lang w:eastAsia="pt-BR"/>
        </w:rPr>
        <w:t> </w:t>
      </w:r>
      <w:r w:rsidRPr="002F225C">
        <w:rPr>
          <w:rFonts w:ascii="Consolas" w:eastAsia="Times New Roman" w:hAnsi="Consolas" w:cs="Times New Roman"/>
          <w:color w:val="DCDCAA"/>
          <w:sz w:val="21"/>
          <w:szCs w:val="21"/>
          <w:lang w:eastAsia="pt-BR"/>
        </w:rPr>
        <w:t>copiar</w:t>
      </w:r>
      <w:r w:rsidRPr="002F225C">
        <w:rPr>
          <w:rFonts w:ascii="Consolas" w:eastAsia="Times New Roman" w:hAnsi="Consolas" w:cs="Times New Roman"/>
          <w:color w:val="D4D4D4"/>
          <w:sz w:val="21"/>
          <w:szCs w:val="21"/>
          <w:lang w:eastAsia="pt-BR"/>
        </w:rPr>
        <w:t>(</w:t>
      </w:r>
      <w:proofErr w:type="spellStart"/>
      <w:r w:rsidRPr="002F225C">
        <w:rPr>
          <w:rFonts w:ascii="Consolas" w:eastAsia="Times New Roman" w:hAnsi="Consolas" w:cs="Times New Roman"/>
          <w:color w:val="9CDCFE"/>
          <w:sz w:val="21"/>
          <w:szCs w:val="21"/>
          <w:lang w:eastAsia="pt-BR"/>
        </w:rPr>
        <w:t>callback</w:t>
      </w:r>
      <w:proofErr w:type="spellEnd"/>
      <w:r w:rsidRPr="002F225C">
        <w:rPr>
          <w:rFonts w:ascii="Consolas" w:eastAsia="Times New Roman" w:hAnsi="Consolas" w:cs="Times New Roman"/>
          <w:color w:val="D4D4D4"/>
          <w:sz w:val="21"/>
          <w:szCs w:val="21"/>
          <w:lang w:eastAsia="pt-BR"/>
        </w:rPr>
        <w:t>) {</w:t>
      </w:r>
    </w:p>
    <w:p w14:paraId="0EA207AC"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    </w:t>
      </w:r>
      <w:proofErr w:type="gramStart"/>
      <w:r w:rsidRPr="002F225C">
        <w:rPr>
          <w:rFonts w:ascii="Consolas" w:eastAsia="Times New Roman" w:hAnsi="Consolas" w:cs="Times New Roman"/>
          <w:color w:val="9CDCFE"/>
          <w:sz w:val="21"/>
          <w:szCs w:val="21"/>
          <w:lang w:eastAsia="pt-BR"/>
        </w:rPr>
        <w:t>console</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DCDCAA"/>
          <w:sz w:val="21"/>
          <w:szCs w:val="21"/>
          <w:lang w:eastAsia="pt-BR"/>
        </w:rPr>
        <w:t>log</w:t>
      </w:r>
      <w:r w:rsidRPr="002F225C">
        <w:rPr>
          <w:rFonts w:ascii="Consolas" w:eastAsia="Times New Roman" w:hAnsi="Consolas" w:cs="Times New Roman"/>
          <w:color w:val="D4D4D4"/>
          <w:sz w:val="21"/>
          <w:szCs w:val="21"/>
          <w:lang w:eastAsia="pt-BR"/>
        </w:rPr>
        <w:t>(</w:t>
      </w:r>
      <w:proofErr w:type="gramEnd"/>
      <w:r w:rsidRPr="002F225C">
        <w:rPr>
          <w:rFonts w:ascii="Consolas" w:eastAsia="Times New Roman" w:hAnsi="Consolas" w:cs="Times New Roman"/>
          <w:color w:val="CE9178"/>
          <w:sz w:val="21"/>
          <w:szCs w:val="21"/>
          <w:lang w:eastAsia="pt-BR"/>
        </w:rPr>
        <w:t>'Tarefa de copiar!'</w:t>
      </w:r>
      <w:r w:rsidRPr="002F225C">
        <w:rPr>
          <w:rFonts w:ascii="Consolas" w:eastAsia="Times New Roman" w:hAnsi="Consolas" w:cs="Times New Roman"/>
          <w:color w:val="D4D4D4"/>
          <w:sz w:val="21"/>
          <w:szCs w:val="21"/>
          <w:lang w:eastAsia="pt-BR"/>
        </w:rPr>
        <w:t>)</w:t>
      </w:r>
    </w:p>
    <w:p w14:paraId="790CFE83"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    </w:t>
      </w:r>
      <w:proofErr w:type="spellStart"/>
      <w:r w:rsidRPr="002F225C">
        <w:rPr>
          <w:rFonts w:ascii="Consolas" w:eastAsia="Times New Roman" w:hAnsi="Consolas" w:cs="Times New Roman"/>
          <w:color w:val="C586C0"/>
          <w:sz w:val="21"/>
          <w:szCs w:val="21"/>
          <w:lang w:eastAsia="pt-BR"/>
        </w:rPr>
        <w:t>return</w:t>
      </w:r>
      <w:proofErr w:type="spellEnd"/>
      <w:r w:rsidRPr="002F225C">
        <w:rPr>
          <w:rFonts w:ascii="Consolas" w:eastAsia="Times New Roman" w:hAnsi="Consolas" w:cs="Times New Roman"/>
          <w:color w:val="D4D4D4"/>
          <w:sz w:val="21"/>
          <w:szCs w:val="21"/>
          <w:lang w:eastAsia="pt-BR"/>
        </w:rPr>
        <w:t> </w:t>
      </w:r>
      <w:proofErr w:type="spellStart"/>
      <w:proofErr w:type="gramStart"/>
      <w:r w:rsidRPr="002F225C">
        <w:rPr>
          <w:rFonts w:ascii="Consolas" w:eastAsia="Times New Roman" w:hAnsi="Consolas" w:cs="Times New Roman"/>
          <w:color w:val="DCDCAA"/>
          <w:sz w:val="21"/>
          <w:szCs w:val="21"/>
          <w:lang w:eastAsia="pt-BR"/>
        </w:rPr>
        <w:t>callback</w:t>
      </w:r>
      <w:proofErr w:type="spellEnd"/>
      <w:r w:rsidRPr="002F225C">
        <w:rPr>
          <w:rFonts w:ascii="Consolas" w:eastAsia="Times New Roman" w:hAnsi="Consolas" w:cs="Times New Roman"/>
          <w:color w:val="D4D4D4"/>
          <w:sz w:val="21"/>
          <w:szCs w:val="21"/>
          <w:lang w:eastAsia="pt-BR"/>
        </w:rPr>
        <w:t>(</w:t>
      </w:r>
      <w:proofErr w:type="gramEnd"/>
      <w:r w:rsidRPr="002F225C">
        <w:rPr>
          <w:rFonts w:ascii="Consolas" w:eastAsia="Times New Roman" w:hAnsi="Consolas" w:cs="Times New Roman"/>
          <w:color w:val="D4D4D4"/>
          <w:sz w:val="21"/>
          <w:szCs w:val="21"/>
          <w:lang w:eastAsia="pt-BR"/>
        </w:rPr>
        <w:t>)</w:t>
      </w:r>
    </w:p>
    <w:p w14:paraId="028CEE2A"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w:t>
      </w:r>
    </w:p>
    <w:p w14:paraId="73997D6C"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
    <w:p w14:paraId="626D92F8"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F225C">
        <w:rPr>
          <w:rFonts w:ascii="Consolas" w:eastAsia="Times New Roman" w:hAnsi="Consolas" w:cs="Times New Roman"/>
          <w:color w:val="569CD6"/>
          <w:sz w:val="21"/>
          <w:szCs w:val="21"/>
          <w:lang w:eastAsia="pt-BR"/>
        </w:rPr>
        <w:t>function</w:t>
      </w:r>
      <w:proofErr w:type="spellEnd"/>
      <w:r w:rsidRPr="002F225C">
        <w:rPr>
          <w:rFonts w:ascii="Consolas" w:eastAsia="Times New Roman" w:hAnsi="Consolas" w:cs="Times New Roman"/>
          <w:color w:val="D4D4D4"/>
          <w:sz w:val="21"/>
          <w:szCs w:val="21"/>
          <w:lang w:eastAsia="pt-BR"/>
        </w:rPr>
        <w:t> </w:t>
      </w:r>
      <w:r w:rsidRPr="002F225C">
        <w:rPr>
          <w:rFonts w:ascii="Consolas" w:eastAsia="Times New Roman" w:hAnsi="Consolas" w:cs="Times New Roman"/>
          <w:color w:val="DCDCAA"/>
          <w:sz w:val="21"/>
          <w:szCs w:val="21"/>
          <w:lang w:eastAsia="pt-BR"/>
        </w:rPr>
        <w:t>colar</w:t>
      </w:r>
      <w:r w:rsidRPr="002F225C">
        <w:rPr>
          <w:rFonts w:ascii="Consolas" w:eastAsia="Times New Roman" w:hAnsi="Consolas" w:cs="Times New Roman"/>
          <w:color w:val="D4D4D4"/>
          <w:sz w:val="21"/>
          <w:szCs w:val="21"/>
          <w:lang w:eastAsia="pt-BR"/>
        </w:rPr>
        <w:t>(</w:t>
      </w:r>
      <w:proofErr w:type="spellStart"/>
      <w:r w:rsidRPr="002F225C">
        <w:rPr>
          <w:rFonts w:ascii="Consolas" w:eastAsia="Times New Roman" w:hAnsi="Consolas" w:cs="Times New Roman"/>
          <w:color w:val="9CDCFE"/>
          <w:sz w:val="21"/>
          <w:szCs w:val="21"/>
          <w:lang w:eastAsia="pt-BR"/>
        </w:rPr>
        <w:t>callback</w:t>
      </w:r>
      <w:proofErr w:type="spellEnd"/>
      <w:r w:rsidRPr="002F225C">
        <w:rPr>
          <w:rFonts w:ascii="Consolas" w:eastAsia="Times New Roman" w:hAnsi="Consolas" w:cs="Times New Roman"/>
          <w:color w:val="D4D4D4"/>
          <w:sz w:val="21"/>
          <w:szCs w:val="21"/>
          <w:lang w:eastAsia="pt-BR"/>
        </w:rPr>
        <w:t>) {</w:t>
      </w:r>
    </w:p>
    <w:p w14:paraId="20AC12E1"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    </w:t>
      </w:r>
      <w:proofErr w:type="gramStart"/>
      <w:r w:rsidRPr="002F225C">
        <w:rPr>
          <w:rFonts w:ascii="Consolas" w:eastAsia="Times New Roman" w:hAnsi="Consolas" w:cs="Times New Roman"/>
          <w:color w:val="9CDCFE"/>
          <w:sz w:val="21"/>
          <w:szCs w:val="21"/>
          <w:lang w:eastAsia="pt-BR"/>
        </w:rPr>
        <w:t>console</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DCDCAA"/>
          <w:sz w:val="21"/>
          <w:szCs w:val="21"/>
          <w:lang w:eastAsia="pt-BR"/>
        </w:rPr>
        <w:t>log</w:t>
      </w:r>
      <w:r w:rsidRPr="002F225C">
        <w:rPr>
          <w:rFonts w:ascii="Consolas" w:eastAsia="Times New Roman" w:hAnsi="Consolas" w:cs="Times New Roman"/>
          <w:color w:val="D4D4D4"/>
          <w:sz w:val="21"/>
          <w:szCs w:val="21"/>
          <w:lang w:eastAsia="pt-BR"/>
        </w:rPr>
        <w:t>(</w:t>
      </w:r>
      <w:proofErr w:type="gramEnd"/>
      <w:r w:rsidRPr="002F225C">
        <w:rPr>
          <w:rFonts w:ascii="Consolas" w:eastAsia="Times New Roman" w:hAnsi="Consolas" w:cs="Times New Roman"/>
          <w:color w:val="CE9178"/>
          <w:sz w:val="21"/>
          <w:szCs w:val="21"/>
          <w:lang w:eastAsia="pt-BR"/>
        </w:rPr>
        <w:t>'Tarefa de colar!'</w:t>
      </w:r>
      <w:r w:rsidRPr="002F225C">
        <w:rPr>
          <w:rFonts w:ascii="Consolas" w:eastAsia="Times New Roman" w:hAnsi="Consolas" w:cs="Times New Roman"/>
          <w:color w:val="D4D4D4"/>
          <w:sz w:val="21"/>
          <w:szCs w:val="21"/>
          <w:lang w:eastAsia="pt-BR"/>
        </w:rPr>
        <w:t>)</w:t>
      </w:r>
    </w:p>
    <w:p w14:paraId="045D12F7"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    </w:t>
      </w:r>
      <w:proofErr w:type="spellStart"/>
      <w:r w:rsidRPr="002F225C">
        <w:rPr>
          <w:rFonts w:ascii="Consolas" w:eastAsia="Times New Roman" w:hAnsi="Consolas" w:cs="Times New Roman"/>
          <w:color w:val="C586C0"/>
          <w:sz w:val="21"/>
          <w:szCs w:val="21"/>
          <w:lang w:eastAsia="pt-BR"/>
        </w:rPr>
        <w:t>return</w:t>
      </w:r>
      <w:proofErr w:type="spellEnd"/>
      <w:r w:rsidRPr="002F225C">
        <w:rPr>
          <w:rFonts w:ascii="Consolas" w:eastAsia="Times New Roman" w:hAnsi="Consolas" w:cs="Times New Roman"/>
          <w:color w:val="D4D4D4"/>
          <w:sz w:val="21"/>
          <w:szCs w:val="21"/>
          <w:lang w:eastAsia="pt-BR"/>
        </w:rPr>
        <w:t> </w:t>
      </w:r>
      <w:proofErr w:type="spellStart"/>
      <w:proofErr w:type="gramStart"/>
      <w:r w:rsidRPr="002F225C">
        <w:rPr>
          <w:rFonts w:ascii="Consolas" w:eastAsia="Times New Roman" w:hAnsi="Consolas" w:cs="Times New Roman"/>
          <w:color w:val="DCDCAA"/>
          <w:sz w:val="21"/>
          <w:szCs w:val="21"/>
          <w:lang w:eastAsia="pt-BR"/>
        </w:rPr>
        <w:t>callback</w:t>
      </w:r>
      <w:proofErr w:type="spellEnd"/>
      <w:r w:rsidRPr="002F225C">
        <w:rPr>
          <w:rFonts w:ascii="Consolas" w:eastAsia="Times New Roman" w:hAnsi="Consolas" w:cs="Times New Roman"/>
          <w:color w:val="D4D4D4"/>
          <w:sz w:val="21"/>
          <w:szCs w:val="21"/>
          <w:lang w:eastAsia="pt-BR"/>
        </w:rPr>
        <w:t>(</w:t>
      </w:r>
      <w:proofErr w:type="gramEnd"/>
      <w:r w:rsidRPr="002F225C">
        <w:rPr>
          <w:rFonts w:ascii="Consolas" w:eastAsia="Times New Roman" w:hAnsi="Consolas" w:cs="Times New Roman"/>
          <w:color w:val="D4D4D4"/>
          <w:sz w:val="21"/>
          <w:szCs w:val="21"/>
          <w:lang w:eastAsia="pt-BR"/>
        </w:rPr>
        <w:t>)</w:t>
      </w:r>
    </w:p>
    <w:p w14:paraId="01AD3D50"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D4D4D4"/>
          <w:sz w:val="21"/>
          <w:szCs w:val="21"/>
          <w:lang w:eastAsia="pt-BR"/>
        </w:rPr>
        <w:t>}</w:t>
      </w:r>
    </w:p>
    <w:p w14:paraId="6E15E6A6"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
    <w:p w14:paraId="593E5E2C"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//agora vamos ter que exportar a tarefa para funcionar</w:t>
      </w:r>
    </w:p>
    <w:p w14:paraId="48AFB618"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r w:rsidRPr="002F225C">
        <w:rPr>
          <w:rFonts w:ascii="Consolas" w:eastAsia="Times New Roman" w:hAnsi="Consolas" w:cs="Times New Roman"/>
          <w:color w:val="6A9955"/>
          <w:sz w:val="21"/>
          <w:szCs w:val="21"/>
          <w:lang w:eastAsia="pt-BR"/>
        </w:rPr>
        <w:t>//vai executar a tarefa copiar em série... podemos colocar várias tasks para executar... nesse caso em série</w:t>
      </w:r>
    </w:p>
    <w:p w14:paraId="17E99714" w14:textId="77777777" w:rsidR="002F225C" w:rsidRPr="002F225C" w:rsidRDefault="002F225C" w:rsidP="002F225C">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2F225C">
        <w:rPr>
          <w:rFonts w:ascii="Consolas" w:eastAsia="Times New Roman" w:hAnsi="Consolas" w:cs="Times New Roman"/>
          <w:color w:val="4EC9B0"/>
          <w:sz w:val="21"/>
          <w:szCs w:val="21"/>
          <w:lang w:eastAsia="pt-BR"/>
        </w:rPr>
        <w:t>module</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4EC9B0"/>
          <w:sz w:val="21"/>
          <w:szCs w:val="21"/>
          <w:lang w:eastAsia="pt-BR"/>
        </w:rPr>
        <w:t>exports</w:t>
      </w:r>
      <w:proofErr w:type="gramEnd"/>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9CDCFE"/>
          <w:sz w:val="21"/>
          <w:szCs w:val="21"/>
          <w:lang w:eastAsia="pt-BR"/>
        </w:rPr>
        <w:t>default</w:t>
      </w:r>
      <w:proofErr w:type="spellEnd"/>
      <w:r w:rsidRPr="002F225C">
        <w:rPr>
          <w:rFonts w:ascii="Consolas" w:eastAsia="Times New Roman" w:hAnsi="Consolas" w:cs="Times New Roman"/>
          <w:color w:val="D4D4D4"/>
          <w:sz w:val="21"/>
          <w:szCs w:val="21"/>
          <w:lang w:eastAsia="pt-BR"/>
        </w:rPr>
        <w:t> = </w:t>
      </w:r>
      <w:r w:rsidRPr="002F225C">
        <w:rPr>
          <w:rFonts w:ascii="Consolas" w:eastAsia="Times New Roman" w:hAnsi="Consolas" w:cs="Times New Roman"/>
          <w:color w:val="DCDCAA"/>
          <w:sz w:val="21"/>
          <w:szCs w:val="21"/>
          <w:lang w:eastAsia="pt-BR"/>
        </w:rPr>
        <w:t>series</w:t>
      </w:r>
      <w:r w:rsidRPr="002F225C">
        <w:rPr>
          <w:rFonts w:ascii="Consolas" w:eastAsia="Times New Roman" w:hAnsi="Consolas" w:cs="Times New Roman"/>
          <w:color w:val="D4D4D4"/>
          <w:sz w:val="21"/>
          <w:szCs w:val="21"/>
          <w:lang w:eastAsia="pt-BR"/>
        </w:rPr>
        <w:t>(</w:t>
      </w:r>
      <w:r w:rsidRPr="002F225C">
        <w:rPr>
          <w:rFonts w:ascii="Consolas" w:eastAsia="Times New Roman" w:hAnsi="Consolas" w:cs="Times New Roman"/>
          <w:color w:val="DCDCAA"/>
          <w:sz w:val="21"/>
          <w:szCs w:val="21"/>
          <w:lang w:eastAsia="pt-BR"/>
        </w:rPr>
        <w:t>copiar</w:t>
      </w:r>
      <w:r w:rsidRPr="002F225C">
        <w:rPr>
          <w:rFonts w:ascii="Consolas" w:eastAsia="Times New Roman" w:hAnsi="Consolas" w:cs="Times New Roman"/>
          <w:color w:val="D4D4D4"/>
          <w:sz w:val="21"/>
          <w:szCs w:val="21"/>
          <w:lang w:eastAsia="pt-BR"/>
        </w:rPr>
        <w:t>)</w:t>
      </w:r>
    </w:p>
    <w:p w14:paraId="7755A45E" w14:textId="77777777" w:rsidR="002F225C" w:rsidRDefault="002F225C" w:rsidP="00493CCE">
      <w:pPr>
        <w:rPr>
          <w:sz w:val="24"/>
          <w:szCs w:val="24"/>
        </w:rPr>
      </w:pPr>
    </w:p>
    <w:p w14:paraId="2B8F9CA4" w14:textId="77777777" w:rsidR="00BE67F8" w:rsidRDefault="00BE67F8" w:rsidP="00493CCE">
      <w:pPr>
        <w:rPr>
          <w:sz w:val="24"/>
          <w:szCs w:val="24"/>
        </w:rPr>
      </w:pPr>
      <w:r>
        <w:rPr>
          <w:sz w:val="24"/>
          <w:szCs w:val="24"/>
        </w:rPr>
        <w:t>Podemos também realizar as tarefas em paralelo:</w:t>
      </w:r>
    </w:p>
    <w:p w14:paraId="3F790809" w14:textId="77777777" w:rsidR="00BE67F8" w:rsidRDefault="00BE67F8" w:rsidP="00493CCE">
      <w:pPr>
        <w:rPr>
          <w:sz w:val="24"/>
          <w:szCs w:val="24"/>
        </w:rPr>
      </w:pPr>
    </w:p>
    <w:p w14:paraId="21360D8C"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const</w:t>
      </w:r>
      <w:proofErr w:type="spellEnd"/>
      <w:r w:rsidRPr="00BE67F8">
        <w:rPr>
          <w:rFonts w:ascii="Consolas" w:eastAsia="Times New Roman" w:hAnsi="Consolas" w:cs="Times New Roman"/>
          <w:color w:val="D4D4D4"/>
          <w:sz w:val="21"/>
          <w:szCs w:val="21"/>
          <w:lang w:eastAsia="pt-BR"/>
        </w:rPr>
        <w:t> </w:t>
      </w:r>
      <w:proofErr w:type="spellStart"/>
      <w:r w:rsidRPr="00BE67F8">
        <w:rPr>
          <w:rFonts w:ascii="Consolas" w:eastAsia="Times New Roman" w:hAnsi="Consolas" w:cs="Times New Roman"/>
          <w:color w:val="4FC1FF"/>
          <w:sz w:val="21"/>
          <w:szCs w:val="21"/>
          <w:lang w:eastAsia="pt-BR"/>
        </w:rPr>
        <w:t>gulp</w:t>
      </w:r>
      <w:proofErr w:type="spellEnd"/>
      <w:r w:rsidRPr="00BE67F8">
        <w:rPr>
          <w:rFonts w:ascii="Consolas" w:eastAsia="Times New Roman" w:hAnsi="Consolas" w:cs="Times New Roman"/>
          <w:color w:val="D4D4D4"/>
          <w:sz w:val="21"/>
          <w:szCs w:val="21"/>
          <w:lang w:eastAsia="pt-BR"/>
        </w:rPr>
        <w:t> = </w:t>
      </w:r>
      <w:r w:rsidRPr="00BE67F8">
        <w:rPr>
          <w:rFonts w:ascii="Consolas" w:eastAsia="Times New Roman" w:hAnsi="Consolas" w:cs="Times New Roman"/>
          <w:color w:val="DCDCAA"/>
          <w:sz w:val="21"/>
          <w:szCs w:val="21"/>
          <w:lang w:eastAsia="pt-BR"/>
        </w:rPr>
        <w:t>require</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CE9178"/>
          <w:sz w:val="21"/>
          <w:szCs w:val="21"/>
          <w:lang w:eastAsia="pt-BR"/>
        </w:rPr>
        <w:t>'</w:t>
      </w:r>
      <w:proofErr w:type="spellStart"/>
      <w:r w:rsidRPr="00BE67F8">
        <w:rPr>
          <w:rFonts w:ascii="Consolas" w:eastAsia="Times New Roman" w:hAnsi="Consolas" w:cs="Times New Roman"/>
          <w:color w:val="CE9178"/>
          <w:sz w:val="21"/>
          <w:szCs w:val="21"/>
          <w:lang w:eastAsia="pt-BR"/>
        </w:rPr>
        <w:t>gulp</w:t>
      </w:r>
      <w:proofErr w:type="spellEnd"/>
      <w:r w:rsidRPr="00BE67F8">
        <w:rPr>
          <w:rFonts w:ascii="Consolas" w:eastAsia="Times New Roman" w:hAnsi="Consolas" w:cs="Times New Roman"/>
          <w:color w:val="CE9178"/>
          <w:sz w:val="21"/>
          <w:szCs w:val="21"/>
          <w:lang w:eastAsia="pt-BR"/>
        </w:rPr>
        <w:t>'</w:t>
      </w:r>
      <w:r w:rsidRPr="00BE67F8">
        <w:rPr>
          <w:rFonts w:ascii="Consolas" w:eastAsia="Times New Roman" w:hAnsi="Consolas" w:cs="Times New Roman"/>
          <w:color w:val="D4D4D4"/>
          <w:sz w:val="21"/>
          <w:szCs w:val="21"/>
          <w:lang w:eastAsia="pt-BR"/>
        </w:rPr>
        <w:t>)</w:t>
      </w:r>
    </w:p>
    <w:p w14:paraId="31B28A41"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const</w:t>
      </w:r>
      <w:proofErr w:type="spellEnd"/>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series</w:t>
      </w:r>
      <w:r w:rsidRPr="00BE67F8">
        <w:rPr>
          <w:rFonts w:ascii="Consolas" w:eastAsia="Times New Roman" w:hAnsi="Consolas" w:cs="Times New Roman"/>
          <w:color w:val="D4D4D4"/>
          <w:sz w:val="21"/>
          <w:szCs w:val="21"/>
          <w:lang w:eastAsia="pt-BR"/>
        </w:rPr>
        <w:t> = </w:t>
      </w:r>
      <w:proofErr w:type="spellStart"/>
      <w:proofErr w:type="gramStart"/>
      <w:r w:rsidRPr="00BE67F8">
        <w:rPr>
          <w:rFonts w:ascii="Consolas" w:eastAsia="Times New Roman" w:hAnsi="Consolas" w:cs="Times New Roman"/>
          <w:color w:val="4FC1FF"/>
          <w:sz w:val="21"/>
          <w:szCs w:val="21"/>
          <w:lang w:eastAsia="pt-BR"/>
        </w:rPr>
        <w:t>gulp</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series</w:t>
      </w:r>
      <w:proofErr w:type="spellEnd"/>
      <w:proofErr w:type="gramEnd"/>
    </w:p>
    <w:p w14:paraId="296EA3A6"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const</w:t>
      </w:r>
      <w:proofErr w:type="spellEnd"/>
      <w:r w:rsidRPr="00BE67F8">
        <w:rPr>
          <w:rFonts w:ascii="Consolas" w:eastAsia="Times New Roman" w:hAnsi="Consolas" w:cs="Times New Roman"/>
          <w:color w:val="D4D4D4"/>
          <w:sz w:val="21"/>
          <w:szCs w:val="21"/>
          <w:lang w:eastAsia="pt-BR"/>
        </w:rPr>
        <w:t> </w:t>
      </w:r>
      <w:proofErr w:type="spellStart"/>
      <w:r w:rsidRPr="00BE67F8">
        <w:rPr>
          <w:rFonts w:ascii="Consolas" w:eastAsia="Times New Roman" w:hAnsi="Consolas" w:cs="Times New Roman"/>
          <w:color w:val="DCDCAA"/>
          <w:sz w:val="21"/>
          <w:szCs w:val="21"/>
          <w:lang w:eastAsia="pt-BR"/>
        </w:rPr>
        <w:t>parallel</w:t>
      </w:r>
      <w:proofErr w:type="spellEnd"/>
      <w:r w:rsidRPr="00BE67F8">
        <w:rPr>
          <w:rFonts w:ascii="Consolas" w:eastAsia="Times New Roman" w:hAnsi="Consolas" w:cs="Times New Roman"/>
          <w:color w:val="D4D4D4"/>
          <w:sz w:val="21"/>
          <w:szCs w:val="21"/>
          <w:lang w:eastAsia="pt-BR"/>
        </w:rPr>
        <w:t> = </w:t>
      </w:r>
      <w:proofErr w:type="spellStart"/>
      <w:proofErr w:type="gramStart"/>
      <w:r w:rsidRPr="00BE67F8">
        <w:rPr>
          <w:rFonts w:ascii="Consolas" w:eastAsia="Times New Roman" w:hAnsi="Consolas" w:cs="Times New Roman"/>
          <w:color w:val="4FC1FF"/>
          <w:sz w:val="21"/>
          <w:szCs w:val="21"/>
          <w:lang w:eastAsia="pt-BR"/>
        </w:rPr>
        <w:t>gulp</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parallel</w:t>
      </w:r>
      <w:proofErr w:type="spellEnd"/>
      <w:proofErr w:type="gramEnd"/>
    </w:p>
    <w:p w14:paraId="1488EE73"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
    <w:p w14:paraId="64306EC4"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//Importando o gulp e importanto a series que serve para fazer tarefas em series</w:t>
      </w:r>
    </w:p>
    <w:p w14:paraId="31164FDD"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
    <w:p w14:paraId="40029206"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//função para copiar um arquivo</w:t>
      </w:r>
    </w:p>
    <w:p w14:paraId="3DA8C79F"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//como parâmetro passamos uma função callback que serve para avisar o gulp que a tarefa foi encerrada</w:t>
      </w:r>
    </w:p>
    <w:p w14:paraId="0EFEF7A1"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//Mas quem vai passar essa função callback para função copiar é o proprio gulp, então não precisamos nos preocupar</w:t>
      </w:r>
    </w:p>
    <w:p w14:paraId="666E9F4C"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function</w:t>
      </w:r>
      <w:proofErr w:type="spellEnd"/>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copiar</w:t>
      </w:r>
      <w:r w:rsidRPr="00BE67F8">
        <w:rPr>
          <w:rFonts w:ascii="Consolas" w:eastAsia="Times New Roman" w:hAnsi="Consolas" w:cs="Times New Roman"/>
          <w:color w:val="D4D4D4"/>
          <w:sz w:val="21"/>
          <w:szCs w:val="21"/>
          <w:lang w:eastAsia="pt-BR"/>
        </w:rPr>
        <w:t>(</w:t>
      </w:r>
      <w:proofErr w:type="spellStart"/>
      <w:r w:rsidRPr="00BE67F8">
        <w:rPr>
          <w:rFonts w:ascii="Consolas" w:eastAsia="Times New Roman" w:hAnsi="Consolas" w:cs="Times New Roman"/>
          <w:color w:val="9CDCFE"/>
          <w:sz w:val="21"/>
          <w:szCs w:val="21"/>
          <w:lang w:eastAsia="pt-BR"/>
        </w:rPr>
        <w:t>callback</w:t>
      </w:r>
      <w:proofErr w:type="spellEnd"/>
      <w:r w:rsidRPr="00BE67F8">
        <w:rPr>
          <w:rFonts w:ascii="Consolas" w:eastAsia="Times New Roman" w:hAnsi="Consolas" w:cs="Times New Roman"/>
          <w:color w:val="D4D4D4"/>
          <w:sz w:val="21"/>
          <w:szCs w:val="21"/>
          <w:lang w:eastAsia="pt-BR"/>
        </w:rPr>
        <w:t>) {</w:t>
      </w:r>
    </w:p>
    <w:p w14:paraId="3CE20F36"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gramStart"/>
      <w:r w:rsidRPr="00BE67F8">
        <w:rPr>
          <w:rFonts w:ascii="Consolas" w:eastAsia="Times New Roman" w:hAnsi="Consolas" w:cs="Times New Roman"/>
          <w:color w:val="9CDCFE"/>
          <w:sz w:val="21"/>
          <w:szCs w:val="21"/>
          <w:lang w:eastAsia="pt-BR"/>
        </w:rPr>
        <w:t>console</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log</w:t>
      </w:r>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CE9178"/>
          <w:sz w:val="21"/>
          <w:szCs w:val="21"/>
          <w:lang w:eastAsia="pt-BR"/>
        </w:rPr>
        <w:t>'Tarefa de copiar!'</w:t>
      </w:r>
      <w:r w:rsidRPr="00BE67F8">
        <w:rPr>
          <w:rFonts w:ascii="Consolas" w:eastAsia="Times New Roman" w:hAnsi="Consolas" w:cs="Times New Roman"/>
          <w:color w:val="D4D4D4"/>
          <w:sz w:val="21"/>
          <w:szCs w:val="21"/>
          <w:lang w:eastAsia="pt-BR"/>
        </w:rPr>
        <w:t>)</w:t>
      </w:r>
    </w:p>
    <w:p w14:paraId="476E53F9"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spellStart"/>
      <w:r w:rsidRPr="00BE67F8">
        <w:rPr>
          <w:rFonts w:ascii="Consolas" w:eastAsia="Times New Roman" w:hAnsi="Consolas" w:cs="Times New Roman"/>
          <w:color w:val="C586C0"/>
          <w:sz w:val="21"/>
          <w:szCs w:val="21"/>
          <w:lang w:eastAsia="pt-BR"/>
        </w:rPr>
        <w:t>return</w:t>
      </w:r>
      <w:proofErr w:type="spellEnd"/>
      <w:r w:rsidRPr="00BE67F8">
        <w:rPr>
          <w:rFonts w:ascii="Consolas" w:eastAsia="Times New Roman" w:hAnsi="Consolas" w:cs="Times New Roman"/>
          <w:color w:val="D4D4D4"/>
          <w:sz w:val="21"/>
          <w:szCs w:val="21"/>
          <w:lang w:eastAsia="pt-BR"/>
        </w:rPr>
        <w:t> </w:t>
      </w:r>
      <w:proofErr w:type="spellStart"/>
      <w:proofErr w:type="gramStart"/>
      <w:r w:rsidRPr="00BE67F8">
        <w:rPr>
          <w:rFonts w:ascii="Consolas" w:eastAsia="Times New Roman" w:hAnsi="Consolas" w:cs="Times New Roman"/>
          <w:color w:val="DCDCAA"/>
          <w:sz w:val="21"/>
          <w:szCs w:val="21"/>
          <w:lang w:eastAsia="pt-BR"/>
        </w:rPr>
        <w:t>callback</w:t>
      </w:r>
      <w:proofErr w:type="spellEnd"/>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D4D4D4"/>
          <w:sz w:val="21"/>
          <w:szCs w:val="21"/>
          <w:lang w:eastAsia="pt-BR"/>
        </w:rPr>
        <w:t>)</w:t>
      </w:r>
    </w:p>
    <w:p w14:paraId="6E984AA0"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lastRenderedPageBreak/>
        <w:t>}</w:t>
      </w:r>
    </w:p>
    <w:p w14:paraId="6373CDCA"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
    <w:p w14:paraId="6CAAAD59"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function</w:t>
      </w:r>
      <w:proofErr w:type="spellEnd"/>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colar</w:t>
      </w:r>
      <w:r w:rsidRPr="00BE67F8">
        <w:rPr>
          <w:rFonts w:ascii="Consolas" w:eastAsia="Times New Roman" w:hAnsi="Consolas" w:cs="Times New Roman"/>
          <w:color w:val="D4D4D4"/>
          <w:sz w:val="21"/>
          <w:szCs w:val="21"/>
          <w:lang w:eastAsia="pt-BR"/>
        </w:rPr>
        <w:t>(</w:t>
      </w:r>
      <w:proofErr w:type="spellStart"/>
      <w:r w:rsidRPr="00BE67F8">
        <w:rPr>
          <w:rFonts w:ascii="Consolas" w:eastAsia="Times New Roman" w:hAnsi="Consolas" w:cs="Times New Roman"/>
          <w:color w:val="9CDCFE"/>
          <w:sz w:val="21"/>
          <w:szCs w:val="21"/>
          <w:lang w:eastAsia="pt-BR"/>
        </w:rPr>
        <w:t>callback</w:t>
      </w:r>
      <w:proofErr w:type="spellEnd"/>
      <w:r w:rsidRPr="00BE67F8">
        <w:rPr>
          <w:rFonts w:ascii="Consolas" w:eastAsia="Times New Roman" w:hAnsi="Consolas" w:cs="Times New Roman"/>
          <w:color w:val="D4D4D4"/>
          <w:sz w:val="21"/>
          <w:szCs w:val="21"/>
          <w:lang w:eastAsia="pt-BR"/>
        </w:rPr>
        <w:t>) {</w:t>
      </w:r>
    </w:p>
    <w:p w14:paraId="6AC92FE8"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gramStart"/>
      <w:r w:rsidRPr="00BE67F8">
        <w:rPr>
          <w:rFonts w:ascii="Consolas" w:eastAsia="Times New Roman" w:hAnsi="Consolas" w:cs="Times New Roman"/>
          <w:color w:val="9CDCFE"/>
          <w:sz w:val="21"/>
          <w:szCs w:val="21"/>
          <w:lang w:eastAsia="pt-BR"/>
        </w:rPr>
        <w:t>console</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log</w:t>
      </w:r>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CE9178"/>
          <w:sz w:val="21"/>
          <w:szCs w:val="21"/>
          <w:lang w:eastAsia="pt-BR"/>
        </w:rPr>
        <w:t>'Tarefa de colar!'</w:t>
      </w:r>
      <w:r w:rsidRPr="00BE67F8">
        <w:rPr>
          <w:rFonts w:ascii="Consolas" w:eastAsia="Times New Roman" w:hAnsi="Consolas" w:cs="Times New Roman"/>
          <w:color w:val="D4D4D4"/>
          <w:sz w:val="21"/>
          <w:szCs w:val="21"/>
          <w:lang w:eastAsia="pt-BR"/>
        </w:rPr>
        <w:t>)</w:t>
      </w:r>
    </w:p>
    <w:p w14:paraId="433FCBCB"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spellStart"/>
      <w:r w:rsidRPr="00BE67F8">
        <w:rPr>
          <w:rFonts w:ascii="Consolas" w:eastAsia="Times New Roman" w:hAnsi="Consolas" w:cs="Times New Roman"/>
          <w:color w:val="C586C0"/>
          <w:sz w:val="21"/>
          <w:szCs w:val="21"/>
          <w:lang w:eastAsia="pt-BR"/>
        </w:rPr>
        <w:t>return</w:t>
      </w:r>
      <w:proofErr w:type="spellEnd"/>
      <w:r w:rsidRPr="00BE67F8">
        <w:rPr>
          <w:rFonts w:ascii="Consolas" w:eastAsia="Times New Roman" w:hAnsi="Consolas" w:cs="Times New Roman"/>
          <w:color w:val="D4D4D4"/>
          <w:sz w:val="21"/>
          <w:szCs w:val="21"/>
          <w:lang w:eastAsia="pt-BR"/>
        </w:rPr>
        <w:t> </w:t>
      </w:r>
      <w:proofErr w:type="spellStart"/>
      <w:proofErr w:type="gramStart"/>
      <w:r w:rsidRPr="00BE67F8">
        <w:rPr>
          <w:rFonts w:ascii="Consolas" w:eastAsia="Times New Roman" w:hAnsi="Consolas" w:cs="Times New Roman"/>
          <w:color w:val="DCDCAA"/>
          <w:sz w:val="21"/>
          <w:szCs w:val="21"/>
          <w:lang w:eastAsia="pt-BR"/>
        </w:rPr>
        <w:t>callback</w:t>
      </w:r>
      <w:proofErr w:type="spellEnd"/>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D4D4D4"/>
          <w:sz w:val="21"/>
          <w:szCs w:val="21"/>
          <w:lang w:eastAsia="pt-BR"/>
        </w:rPr>
        <w:t>)</w:t>
      </w:r>
    </w:p>
    <w:p w14:paraId="017A15F9"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w:t>
      </w:r>
    </w:p>
    <w:p w14:paraId="43A9A229"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
    <w:p w14:paraId="5DBEDB48"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E67F8">
        <w:rPr>
          <w:rFonts w:ascii="Consolas" w:eastAsia="Times New Roman" w:hAnsi="Consolas" w:cs="Times New Roman"/>
          <w:color w:val="569CD6"/>
          <w:sz w:val="21"/>
          <w:szCs w:val="21"/>
          <w:lang w:eastAsia="pt-BR"/>
        </w:rPr>
        <w:t>function</w:t>
      </w:r>
      <w:proofErr w:type="spellEnd"/>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ler</w:t>
      </w:r>
      <w:r w:rsidRPr="00BE67F8">
        <w:rPr>
          <w:rFonts w:ascii="Consolas" w:eastAsia="Times New Roman" w:hAnsi="Consolas" w:cs="Times New Roman"/>
          <w:color w:val="D4D4D4"/>
          <w:sz w:val="21"/>
          <w:szCs w:val="21"/>
          <w:lang w:eastAsia="pt-BR"/>
        </w:rPr>
        <w:t>(</w:t>
      </w:r>
      <w:proofErr w:type="spellStart"/>
      <w:r w:rsidRPr="00BE67F8">
        <w:rPr>
          <w:rFonts w:ascii="Consolas" w:eastAsia="Times New Roman" w:hAnsi="Consolas" w:cs="Times New Roman"/>
          <w:color w:val="9CDCFE"/>
          <w:sz w:val="21"/>
          <w:szCs w:val="21"/>
          <w:lang w:eastAsia="pt-BR"/>
        </w:rPr>
        <w:t>callback</w:t>
      </w:r>
      <w:proofErr w:type="spellEnd"/>
      <w:r w:rsidRPr="00BE67F8">
        <w:rPr>
          <w:rFonts w:ascii="Consolas" w:eastAsia="Times New Roman" w:hAnsi="Consolas" w:cs="Times New Roman"/>
          <w:color w:val="D4D4D4"/>
          <w:sz w:val="21"/>
          <w:szCs w:val="21"/>
          <w:lang w:eastAsia="pt-BR"/>
        </w:rPr>
        <w:t>) {</w:t>
      </w:r>
    </w:p>
    <w:p w14:paraId="7DEF3D08"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gramStart"/>
      <w:r w:rsidRPr="00BE67F8">
        <w:rPr>
          <w:rFonts w:ascii="Consolas" w:eastAsia="Times New Roman" w:hAnsi="Consolas" w:cs="Times New Roman"/>
          <w:color w:val="9CDCFE"/>
          <w:sz w:val="21"/>
          <w:szCs w:val="21"/>
          <w:lang w:eastAsia="pt-BR"/>
        </w:rPr>
        <w:t>console</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log</w:t>
      </w:r>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CE9178"/>
          <w:sz w:val="21"/>
          <w:szCs w:val="21"/>
          <w:lang w:eastAsia="pt-BR"/>
        </w:rPr>
        <w:t>'Tarefa de ler!'</w:t>
      </w:r>
      <w:r w:rsidRPr="00BE67F8">
        <w:rPr>
          <w:rFonts w:ascii="Consolas" w:eastAsia="Times New Roman" w:hAnsi="Consolas" w:cs="Times New Roman"/>
          <w:color w:val="D4D4D4"/>
          <w:sz w:val="21"/>
          <w:szCs w:val="21"/>
          <w:lang w:eastAsia="pt-BR"/>
        </w:rPr>
        <w:t>)</w:t>
      </w:r>
    </w:p>
    <w:p w14:paraId="5E0560FA"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    </w:t>
      </w:r>
      <w:proofErr w:type="spellStart"/>
      <w:r w:rsidRPr="00BE67F8">
        <w:rPr>
          <w:rFonts w:ascii="Consolas" w:eastAsia="Times New Roman" w:hAnsi="Consolas" w:cs="Times New Roman"/>
          <w:color w:val="C586C0"/>
          <w:sz w:val="21"/>
          <w:szCs w:val="21"/>
          <w:lang w:eastAsia="pt-BR"/>
        </w:rPr>
        <w:t>return</w:t>
      </w:r>
      <w:proofErr w:type="spellEnd"/>
      <w:r w:rsidRPr="00BE67F8">
        <w:rPr>
          <w:rFonts w:ascii="Consolas" w:eastAsia="Times New Roman" w:hAnsi="Consolas" w:cs="Times New Roman"/>
          <w:color w:val="D4D4D4"/>
          <w:sz w:val="21"/>
          <w:szCs w:val="21"/>
          <w:lang w:eastAsia="pt-BR"/>
        </w:rPr>
        <w:t> </w:t>
      </w:r>
      <w:proofErr w:type="spellStart"/>
      <w:proofErr w:type="gramStart"/>
      <w:r w:rsidRPr="00BE67F8">
        <w:rPr>
          <w:rFonts w:ascii="Consolas" w:eastAsia="Times New Roman" w:hAnsi="Consolas" w:cs="Times New Roman"/>
          <w:color w:val="DCDCAA"/>
          <w:sz w:val="21"/>
          <w:szCs w:val="21"/>
          <w:lang w:eastAsia="pt-BR"/>
        </w:rPr>
        <w:t>callback</w:t>
      </w:r>
      <w:proofErr w:type="spellEnd"/>
      <w:r w:rsidRPr="00BE67F8">
        <w:rPr>
          <w:rFonts w:ascii="Consolas" w:eastAsia="Times New Roman" w:hAnsi="Consolas" w:cs="Times New Roman"/>
          <w:color w:val="D4D4D4"/>
          <w:sz w:val="21"/>
          <w:szCs w:val="21"/>
          <w:lang w:eastAsia="pt-BR"/>
        </w:rPr>
        <w:t>(</w:t>
      </w:r>
      <w:proofErr w:type="gramEnd"/>
      <w:r w:rsidRPr="00BE67F8">
        <w:rPr>
          <w:rFonts w:ascii="Consolas" w:eastAsia="Times New Roman" w:hAnsi="Consolas" w:cs="Times New Roman"/>
          <w:color w:val="D4D4D4"/>
          <w:sz w:val="21"/>
          <w:szCs w:val="21"/>
          <w:lang w:eastAsia="pt-BR"/>
        </w:rPr>
        <w:t>)</w:t>
      </w:r>
    </w:p>
    <w:p w14:paraId="0F664771"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D4D4D4"/>
          <w:sz w:val="21"/>
          <w:szCs w:val="21"/>
          <w:lang w:eastAsia="pt-BR"/>
        </w:rPr>
        <w:t>}</w:t>
      </w:r>
    </w:p>
    <w:p w14:paraId="61CF6DC0"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
    <w:p w14:paraId="6DB24553"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//agora vamos ter que exportar a tarefa para funcionar</w:t>
      </w:r>
    </w:p>
    <w:p w14:paraId="6B1A748A"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r w:rsidRPr="00BE67F8">
        <w:rPr>
          <w:rFonts w:ascii="Consolas" w:eastAsia="Times New Roman" w:hAnsi="Consolas" w:cs="Times New Roman"/>
          <w:color w:val="6A9955"/>
          <w:sz w:val="21"/>
          <w:szCs w:val="21"/>
          <w:lang w:eastAsia="pt-BR"/>
        </w:rPr>
        <w:t>//vai executar a tarefa copiar em série... podemos colocar várias tasks para executar... nesse caso em série</w:t>
      </w:r>
    </w:p>
    <w:p w14:paraId="70F5C7D8" w14:textId="77777777" w:rsidR="00BE67F8" w:rsidRPr="00BE67F8" w:rsidRDefault="00BE67F8" w:rsidP="00BE67F8">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BE67F8">
        <w:rPr>
          <w:rFonts w:ascii="Consolas" w:eastAsia="Times New Roman" w:hAnsi="Consolas" w:cs="Times New Roman"/>
          <w:color w:val="4EC9B0"/>
          <w:sz w:val="21"/>
          <w:szCs w:val="21"/>
          <w:lang w:eastAsia="pt-BR"/>
        </w:rPr>
        <w:t>module</w:t>
      </w:r>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4EC9B0"/>
          <w:sz w:val="21"/>
          <w:szCs w:val="21"/>
          <w:lang w:eastAsia="pt-BR"/>
        </w:rPr>
        <w:t>exports</w:t>
      </w:r>
      <w:proofErr w:type="gramEnd"/>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9CDCFE"/>
          <w:sz w:val="21"/>
          <w:szCs w:val="21"/>
          <w:lang w:eastAsia="pt-BR"/>
        </w:rPr>
        <w:t>default</w:t>
      </w:r>
      <w:proofErr w:type="spellEnd"/>
      <w:r w:rsidRPr="00BE67F8">
        <w:rPr>
          <w:rFonts w:ascii="Consolas" w:eastAsia="Times New Roman" w:hAnsi="Consolas" w:cs="Times New Roman"/>
          <w:color w:val="D4D4D4"/>
          <w:sz w:val="21"/>
          <w:szCs w:val="21"/>
          <w:lang w:eastAsia="pt-BR"/>
        </w:rPr>
        <w:t> = </w:t>
      </w:r>
      <w:r w:rsidRPr="00BE67F8">
        <w:rPr>
          <w:rFonts w:ascii="Consolas" w:eastAsia="Times New Roman" w:hAnsi="Consolas" w:cs="Times New Roman"/>
          <w:color w:val="DCDCAA"/>
          <w:sz w:val="21"/>
          <w:szCs w:val="21"/>
          <w:lang w:eastAsia="pt-BR"/>
        </w:rPr>
        <w:t>series</w:t>
      </w:r>
      <w:r w:rsidRPr="00BE67F8">
        <w:rPr>
          <w:rFonts w:ascii="Consolas" w:eastAsia="Times New Roman" w:hAnsi="Consolas" w:cs="Times New Roman"/>
          <w:color w:val="D4D4D4"/>
          <w:sz w:val="21"/>
          <w:szCs w:val="21"/>
          <w:lang w:eastAsia="pt-BR"/>
        </w:rPr>
        <w:t>(</w:t>
      </w:r>
      <w:proofErr w:type="spellStart"/>
      <w:r w:rsidRPr="00BE67F8">
        <w:rPr>
          <w:rFonts w:ascii="Consolas" w:eastAsia="Times New Roman" w:hAnsi="Consolas" w:cs="Times New Roman"/>
          <w:color w:val="DCDCAA"/>
          <w:sz w:val="21"/>
          <w:szCs w:val="21"/>
          <w:lang w:eastAsia="pt-BR"/>
        </w:rPr>
        <w:t>parallel</w:t>
      </w:r>
      <w:proofErr w:type="spellEnd"/>
      <w:r w:rsidRPr="00BE67F8">
        <w:rPr>
          <w:rFonts w:ascii="Consolas" w:eastAsia="Times New Roman" w:hAnsi="Consolas" w:cs="Times New Roman"/>
          <w:color w:val="D4D4D4"/>
          <w:sz w:val="21"/>
          <w:szCs w:val="21"/>
          <w:lang w:eastAsia="pt-BR"/>
        </w:rPr>
        <w:t>(</w:t>
      </w:r>
      <w:r w:rsidRPr="00BE67F8">
        <w:rPr>
          <w:rFonts w:ascii="Consolas" w:eastAsia="Times New Roman" w:hAnsi="Consolas" w:cs="Times New Roman"/>
          <w:color w:val="DCDCAA"/>
          <w:sz w:val="21"/>
          <w:szCs w:val="21"/>
          <w:lang w:eastAsia="pt-BR"/>
        </w:rPr>
        <w:t>copiar</w:t>
      </w:r>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colar</w:t>
      </w:r>
      <w:r w:rsidRPr="00BE67F8">
        <w:rPr>
          <w:rFonts w:ascii="Consolas" w:eastAsia="Times New Roman" w:hAnsi="Consolas" w:cs="Times New Roman"/>
          <w:color w:val="D4D4D4"/>
          <w:sz w:val="21"/>
          <w:szCs w:val="21"/>
          <w:lang w:eastAsia="pt-BR"/>
        </w:rPr>
        <w:t>), </w:t>
      </w:r>
      <w:r w:rsidRPr="00BE67F8">
        <w:rPr>
          <w:rFonts w:ascii="Consolas" w:eastAsia="Times New Roman" w:hAnsi="Consolas" w:cs="Times New Roman"/>
          <w:color w:val="DCDCAA"/>
          <w:sz w:val="21"/>
          <w:szCs w:val="21"/>
          <w:lang w:eastAsia="pt-BR"/>
        </w:rPr>
        <w:t>ler</w:t>
      </w:r>
      <w:r w:rsidRPr="00BE67F8">
        <w:rPr>
          <w:rFonts w:ascii="Consolas" w:eastAsia="Times New Roman" w:hAnsi="Consolas" w:cs="Times New Roman"/>
          <w:color w:val="D4D4D4"/>
          <w:sz w:val="21"/>
          <w:szCs w:val="21"/>
          <w:lang w:eastAsia="pt-BR"/>
        </w:rPr>
        <w:t>)</w:t>
      </w:r>
    </w:p>
    <w:p w14:paraId="20009119" w14:textId="77777777" w:rsidR="00BE67F8" w:rsidRPr="00BE67F8" w:rsidRDefault="00BE67F8" w:rsidP="00493CCE">
      <w:pPr>
        <w:rPr>
          <w:sz w:val="24"/>
          <w:szCs w:val="24"/>
        </w:rPr>
      </w:pPr>
    </w:p>
    <w:p w14:paraId="50CB27A6" w14:textId="77777777" w:rsidR="00BE67F8" w:rsidRDefault="00BE67F8" w:rsidP="00493CCE">
      <w:pPr>
        <w:rPr>
          <w:sz w:val="24"/>
          <w:szCs w:val="24"/>
        </w:rPr>
      </w:pPr>
    </w:p>
    <w:p w14:paraId="1CBCF4A8" w14:textId="77777777" w:rsidR="002F225C" w:rsidRDefault="003C1EA0" w:rsidP="00493CCE">
      <w:pPr>
        <w:rPr>
          <w:sz w:val="24"/>
          <w:szCs w:val="24"/>
        </w:rPr>
      </w:pPr>
      <w:r>
        <w:rPr>
          <w:sz w:val="24"/>
          <w:szCs w:val="24"/>
        </w:rPr>
        <w:t xml:space="preserve">Agora vamos </w:t>
      </w:r>
      <w:r w:rsidR="00DF748F">
        <w:rPr>
          <w:sz w:val="24"/>
          <w:szCs w:val="24"/>
        </w:rPr>
        <w:t>colocar dois arquivos de uma pasta em outra pasta</w:t>
      </w:r>
      <w:r>
        <w:rPr>
          <w:sz w:val="24"/>
          <w:szCs w:val="24"/>
        </w:rPr>
        <w:t>:</w:t>
      </w:r>
    </w:p>
    <w:p w14:paraId="18029358"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577FC">
        <w:rPr>
          <w:rFonts w:ascii="Consolas" w:eastAsia="Times New Roman" w:hAnsi="Consolas" w:cs="Times New Roman"/>
          <w:color w:val="569CD6"/>
          <w:sz w:val="21"/>
          <w:szCs w:val="21"/>
          <w:lang w:eastAsia="pt-BR"/>
        </w:rPr>
        <w:t>function</w:t>
      </w:r>
      <w:proofErr w:type="spellEnd"/>
      <w:r w:rsidRPr="004577FC">
        <w:rPr>
          <w:rFonts w:ascii="Consolas" w:eastAsia="Times New Roman" w:hAnsi="Consolas" w:cs="Times New Roman"/>
          <w:color w:val="D4D4D4"/>
          <w:sz w:val="21"/>
          <w:szCs w:val="21"/>
          <w:lang w:eastAsia="pt-BR"/>
        </w:rPr>
        <w:t> </w:t>
      </w:r>
      <w:r w:rsidRPr="004577FC">
        <w:rPr>
          <w:rFonts w:ascii="Consolas" w:eastAsia="Times New Roman" w:hAnsi="Consolas" w:cs="Times New Roman"/>
          <w:color w:val="DCDCAA"/>
          <w:sz w:val="21"/>
          <w:szCs w:val="21"/>
          <w:lang w:eastAsia="pt-BR"/>
        </w:rPr>
        <w:t>copiar</w:t>
      </w:r>
      <w:r w:rsidRPr="004577FC">
        <w:rPr>
          <w:rFonts w:ascii="Consolas" w:eastAsia="Times New Roman" w:hAnsi="Consolas" w:cs="Times New Roman"/>
          <w:color w:val="D4D4D4"/>
          <w:sz w:val="21"/>
          <w:szCs w:val="21"/>
          <w:lang w:eastAsia="pt-BR"/>
        </w:rPr>
        <w:t>(</w:t>
      </w:r>
      <w:proofErr w:type="spellStart"/>
      <w:r w:rsidRPr="004577FC">
        <w:rPr>
          <w:rFonts w:ascii="Consolas" w:eastAsia="Times New Roman" w:hAnsi="Consolas" w:cs="Times New Roman"/>
          <w:color w:val="9CDCFE"/>
          <w:sz w:val="21"/>
          <w:szCs w:val="21"/>
          <w:lang w:eastAsia="pt-BR"/>
        </w:rPr>
        <w:t>callback</w:t>
      </w:r>
      <w:proofErr w:type="spellEnd"/>
      <w:r w:rsidRPr="004577FC">
        <w:rPr>
          <w:rFonts w:ascii="Consolas" w:eastAsia="Times New Roman" w:hAnsi="Consolas" w:cs="Times New Roman"/>
          <w:color w:val="D4D4D4"/>
          <w:sz w:val="21"/>
          <w:szCs w:val="21"/>
          <w:lang w:eastAsia="pt-BR"/>
        </w:rPr>
        <w:t>) {</w:t>
      </w:r>
    </w:p>
    <w:p w14:paraId="35DB674B"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proofErr w:type="gramStart"/>
      <w:r w:rsidRPr="004577FC">
        <w:rPr>
          <w:rFonts w:ascii="Consolas" w:eastAsia="Times New Roman" w:hAnsi="Consolas" w:cs="Times New Roman"/>
          <w:color w:val="9CDCFE"/>
          <w:sz w:val="21"/>
          <w:szCs w:val="21"/>
          <w:lang w:eastAsia="pt-BR"/>
        </w:rPr>
        <w:t>console</w:t>
      </w:r>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DCDCAA"/>
          <w:sz w:val="21"/>
          <w:szCs w:val="21"/>
          <w:lang w:eastAsia="pt-BR"/>
        </w:rPr>
        <w:t>log</w:t>
      </w:r>
      <w:r w:rsidRPr="004577FC">
        <w:rPr>
          <w:rFonts w:ascii="Consolas" w:eastAsia="Times New Roman" w:hAnsi="Consolas" w:cs="Times New Roman"/>
          <w:color w:val="D4D4D4"/>
          <w:sz w:val="21"/>
          <w:szCs w:val="21"/>
          <w:lang w:eastAsia="pt-BR"/>
        </w:rPr>
        <w:t>(</w:t>
      </w:r>
      <w:proofErr w:type="gramEnd"/>
      <w:r w:rsidRPr="004577FC">
        <w:rPr>
          <w:rFonts w:ascii="Consolas" w:eastAsia="Times New Roman" w:hAnsi="Consolas" w:cs="Times New Roman"/>
          <w:color w:val="CE9178"/>
          <w:sz w:val="21"/>
          <w:szCs w:val="21"/>
          <w:lang w:eastAsia="pt-BR"/>
        </w:rPr>
        <w:t>'Tarefa de copiar!'</w:t>
      </w:r>
      <w:r w:rsidRPr="004577FC">
        <w:rPr>
          <w:rFonts w:ascii="Consolas" w:eastAsia="Times New Roman" w:hAnsi="Consolas" w:cs="Times New Roman"/>
          <w:color w:val="D4D4D4"/>
          <w:sz w:val="21"/>
          <w:szCs w:val="21"/>
          <w:lang w:eastAsia="pt-BR"/>
        </w:rPr>
        <w:t>)</w:t>
      </w:r>
    </w:p>
    <w:p w14:paraId="3D16774C"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r w:rsidRPr="004577FC">
        <w:rPr>
          <w:rFonts w:ascii="Consolas" w:eastAsia="Times New Roman" w:hAnsi="Consolas" w:cs="Times New Roman"/>
          <w:color w:val="6A9955"/>
          <w:sz w:val="21"/>
          <w:szCs w:val="21"/>
          <w:lang w:eastAsia="pt-BR"/>
        </w:rPr>
        <w:t>//pegar arquivos para realizar os trabalhos</w:t>
      </w:r>
    </w:p>
    <w:p w14:paraId="21EB6A4A"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proofErr w:type="spellStart"/>
      <w:r w:rsidRPr="004577FC">
        <w:rPr>
          <w:rFonts w:ascii="Consolas" w:eastAsia="Times New Roman" w:hAnsi="Consolas" w:cs="Times New Roman"/>
          <w:color w:val="4FC1FF"/>
          <w:sz w:val="21"/>
          <w:szCs w:val="21"/>
          <w:lang w:eastAsia="pt-BR"/>
        </w:rPr>
        <w:t>gulp</w:t>
      </w:r>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DCDCAA"/>
          <w:sz w:val="21"/>
          <w:szCs w:val="21"/>
          <w:lang w:eastAsia="pt-BR"/>
        </w:rPr>
        <w:t>src</w:t>
      </w:r>
      <w:proofErr w:type="spellEnd"/>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CE9178"/>
          <w:sz w:val="21"/>
          <w:szCs w:val="21"/>
          <w:lang w:eastAsia="pt-BR"/>
        </w:rPr>
        <w:t>'</w:t>
      </w:r>
      <w:proofErr w:type="spellStart"/>
      <w:r w:rsidRPr="004577FC">
        <w:rPr>
          <w:rFonts w:ascii="Consolas" w:eastAsia="Times New Roman" w:hAnsi="Consolas" w:cs="Times New Roman"/>
          <w:color w:val="CE9178"/>
          <w:sz w:val="21"/>
          <w:szCs w:val="21"/>
          <w:lang w:eastAsia="pt-BR"/>
        </w:rPr>
        <w:t>pastaA</w:t>
      </w:r>
      <w:proofErr w:type="spellEnd"/>
      <w:r w:rsidRPr="004577FC">
        <w:rPr>
          <w:rFonts w:ascii="Consolas" w:eastAsia="Times New Roman" w:hAnsi="Consolas" w:cs="Times New Roman"/>
          <w:color w:val="CE9178"/>
          <w:sz w:val="21"/>
          <w:szCs w:val="21"/>
          <w:lang w:eastAsia="pt-BR"/>
        </w:rPr>
        <w:t>/arquivo1.txt'</w:t>
      </w:r>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CE9178"/>
          <w:sz w:val="21"/>
          <w:szCs w:val="21"/>
          <w:lang w:eastAsia="pt-BR"/>
        </w:rPr>
        <w:t>'pastaA/arquivo2.txt'</w:t>
      </w:r>
      <w:r w:rsidRPr="004577FC">
        <w:rPr>
          <w:rFonts w:ascii="Consolas" w:eastAsia="Times New Roman" w:hAnsi="Consolas" w:cs="Times New Roman"/>
          <w:color w:val="D4D4D4"/>
          <w:sz w:val="21"/>
          <w:szCs w:val="21"/>
          <w:lang w:eastAsia="pt-BR"/>
        </w:rPr>
        <w:t>])</w:t>
      </w:r>
    </w:p>
    <w:p w14:paraId="5F595DE4"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r w:rsidRPr="004577FC">
        <w:rPr>
          <w:rFonts w:ascii="Consolas" w:eastAsia="Times New Roman" w:hAnsi="Consolas" w:cs="Times New Roman"/>
          <w:color w:val="6A9955"/>
          <w:sz w:val="21"/>
          <w:szCs w:val="21"/>
          <w:lang w:eastAsia="pt-BR"/>
        </w:rPr>
        <w:t>//</w:t>
      </w:r>
      <w:proofErr w:type="spellStart"/>
      <w:r w:rsidRPr="004577FC">
        <w:rPr>
          <w:rFonts w:ascii="Consolas" w:eastAsia="Times New Roman" w:hAnsi="Consolas" w:cs="Times New Roman"/>
          <w:color w:val="6A9955"/>
          <w:sz w:val="21"/>
          <w:szCs w:val="21"/>
          <w:lang w:eastAsia="pt-BR"/>
        </w:rPr>
        <w:t>Pipe</w:t>
      </w:r>
      <w:proofErr w:type="spellEnd"/>
      <w:r w:rsidRPr="004577FC">
        <w:rPr>
          <w:rFonts w:ascii="Consolas" w:eastAsia="Times New Roman" w:hAnsi="Consolas" w:cs="Times New Roman"/>
          <w:color w:val="6A9955"/>
          <w:sz w:val="21"/>
          <w:szCs w:val="21"/>
          <w:lang w:eastAsia="pt-BR"/>
        </w:rPr>
        <w:t> são as </w:t>
      </w:r>
      <w:proofErr w:type="spellStart"/>
      <w:r w:rsidRPr="004577FC">
        <w:rPr>
          <w:rFonts w:ascii="Consolas" w:eastAsia="Times New Roman" w:hAnsi="Consolas" w:cs="Times New Roman"/>
          <w:color w:val="6A9955"/>
          <w:sz w:val="21"/>
          <w:szCs w:val="21"/>
          <w:lang w:eastAsia="pt-BR"/>
        </w:rPr>
        <w:t>transaformações</w:t>
      </w:r>
      <w:proofErr w:type="spellEnd"/>
      <w:r w:rsidRPr="004577FC">
        <w:rPr>
          <w:rFonts w:ascii="Consolas" w:eastAsia="Times New Roman" w:hAnsi="Consolas" w:cs="Times New Roman"/>
          <w:color w:val="6A9955"/>
          <w:sz w:val="21"/>
          <w:szCs w:val="21"/>
          <w:lang w:eastAsia="pt-BR"/>
        </w:rPr>
        <w:t> que vou fazer na minha tarefa</w:t>
      </w:r>
    </w:p>
    <w:p w14:paraId="0273D8D6"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r w:rsidRPr="004577FC">
        <w:rPr>
          <w:rFonts w:ascii="Consolas" w:eastAsia="Times New Roman" w:hAnsi="Consolas" w:cs="Times New Roman"/>
          <w:color w:val="6A9955"/>
          <w:sz w:val="21"/>
          <w:szCs w:val="21"/>
          <w:lang w:eastAsia="pt-BR"/>
        </w:rPr>
        <w:t>//</w:t>
      </w:r>
      <w:proofErr w:type="spellStart"/>
      <w:r w:rsidRPr="004577FC">
        <w:rPr>
          <w:rFonts w:ascii="Consolas" w:eastAsia="Times New Roman" w:hAnsi="Consolas" w:cs="Times New Roman"/>
          <w:color w:val="6A9955"/>
          <w:sz w:val="21"/>
          <w:szCs w:val="21"/>
          <w:lang w:eastAsia="pt-BR"/>
        </w:rPr>
        <w:t>Dest</w:t>
      </w:r>
      <w:proofErr w:type="spellEnd"/>
      <w:r w:rsidRPr="004577FC">
        <w:rPr>
          <w:rFonts w:ascii="Consolas" w:eastAsia="Times New Roman" w:hAnsi="Consolas" w:cs="Times New Roman"/>
          <w:color w:val="6A9955"/>
          <w:sz w:val="21"/>
          <w:szCs w:val="21"/>
          <w:lang w:eastAsia="pt-BR"/>
        </w:rPr>
        <w:t> é onde vou colocar meus arquivos </w:t>
      </w:r>
    </w:p>
    <w:p w14:paraId="31523786"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proofErr w:type="gramStart"/>
      <w:r w:rsidRPr="004577FC">
        <w:rPr>
          <w:rFonts w:ascii="Consolas" w:eastAsia="Times New Roman" w:hAnsi="Consolas" w:cs="Times New Roman"/>
          <w:color w:val="D4D4D4"/>
          <w:sz w:val="21"/>
          <w:szCs w:val="21"/>
          <w:lang w:eastAsia="pt-BR"/>
        </w:rPr>
        <w:t>.</w:t>
      </w:r>
      <w:proofErr w:type="spellStart"/>
      <w:r w:rsidRPr="004577FC">
        <w:rPr>
          <w:rFonts w:ascii="Consolas" w:eastAsia="Times New Roman" w:hAnsi="Consolas" w:cs="Times New Roman"/>
          <w:color w:val="DCDCAA"/>
          <w:sz w:val="21"/>
          <w:szCs w:val="21"/>
          <w:lang w:eastAsia="pt-BR"/>
        </w:rPr>
        <w:t>pipe</w:t>
      </w:r>
      <w:proofErr w:type="spellEnd"/>
      <w:proofErr w:type="gramEnd"/>
      <w:r w:rsidRPr="004577FC">
        <w:rPr>
          <w:rFonts w:ascii="Consolas" w:eastAsia="Times New Roman" w:hAnsi="Consolas" w:cs="Times New Roman"/>
          <w:color w:val="D4D4D4"/>
          <w:sz w:val="21"/>
          <w:szCs w:val="21"/>
          <w:lang w:eastAsia="pt-BR"/>
        </w:rPr>
        <w:t>(</w:t>
      </w:r>
      <w:proofErr w:type="spellStart"/>
      <w:r w:rsidRPr="004577FC">
        <w:rPr>
          <w:rFonts w:ascii="Consolas" w:eastAsia="Times New Roman" w:hAnsi="Consolas" w:cs="Times New Roman"/>
          <w:color w:val="4FC1FF"/>
          <w:sz w:val="21"/>
          <w:szCs w:val="21"/>
          <w:lang w:eastAsia="pt-BR"/>
        </w:rPr>
        <w:t>gulp</w:t>
      </w:r>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DCDCAA"/>
          <w:sz w:val="21"/>
          <w:szCs w:val="21"/>
          <w:lang w:eastAsia="pt-BR"/>
        </w:rPr>
        <w:t>dest</w:t>
      </w:r>
      <w:proofErr w:type="spellEnd"/>
      <w:r w:rsidRPr="004577FC">
        <w:rPr>
          <w:rFonts w:ascii="Consolas" w:eastAsia="Times New Roman" w:hAnsi="Consolas" w:cs="Times New Roman"/>
          <w:color w:val="D4D4D4"/>
          <w:sz w:val="21"/>
          <w:szCs w:val="21"/>
          <w:lang w:eastAsia="pt-BR"/>
        </w:rPr>
        <w:t>(</w:t>
      </w:r>
      <w:r w:rsidRPr="004577FC">
        <w:rPr>
          <w:rFonts w:ascii="Consolas" w:eastAsia="Times New Roman" w:hAnsi="Consolas" w:cs="Times New Roman"/>
          <w:color w:val="CE9178"/>
          <w:sz w:val="21"/>
          <w:szCs w:val="21"/>
          <w:lang w:eastAsia="pt-BR"/>
        </w:rPr>
        <w:t>'</w:t>
      </w:r>
      <w:proofErr w:type="spellStart"/>
      <w:r w:rsidRPr="004577FC">
        <w:rPr>
          <w:rFonts w:ascii="Consolas" w:eastAsia="Times New Roman" w:hAnsi="Consolas" w:cs="Times New Roman"/>
          <w:color w:val="CE9178"/>
          <w:sz w:val="21"/>
          <w:szCs w:val="21"/>
          <w:lang w:eastAsia="pt-BR"/>
        </w:rPr>
        <w:t>pastaB</w:t>
      </w:r>
      <w:proofErr w:type="spellEnd"/>
      <w:r w:rsidRPr="004577FC">
        <w:rPr>
          <w:rFonts w:ascii="Consolas" w:eastAsia="Times New Roman" w:hAnsi="Consolas" w:cs="Times New Roman"/>
          <w:color w:val="CE9178"/>
          <w:sz w:val="21"/>
          <w:szCs w:val="21"/>
          <w:lang w:eastAsia="pt-BR"/>
        </w:rPr>
        <w:t>'</w:t>
      </w:r>
      <w:r w:rsidRPr="004577FC">
        <w:rPr>
          <w:rFonts w:ascii="Consolas" w:eastAsia="Times New Roman" w:hAnsi="Consolas" w:cs="Times New Roman"/>
          <w:color w:val="D4D4D4"/>
          <w:sz w:val="21"/>
          <w:szCs w:val="21"/>
          <w:lang w:eastAsia="pt-BR"/>
        </w:rPr>
        <w:t>))</w:t>
      </w:r>
    </w:p>
    <w:p w14:paraId="3A28E8D9"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    </w:t>
      </w:r>
      <w:proofErr w:type="spellStart"/>
      <w:r w:rsidRPr="004577FC">
        <w:rPr>
          <w:rFonts w:ascii="Consolas" w:eastAsia="Times New Roman" w:hAnsi="Consolas" w:cs="Times New Roman"/>
          <w:color w:val="C586C0"/>
          <w:sz w:val="21"/>
          <w:szCs w:val="21"/>
          <w:lang w:eastAsia="pt-BR"/>
        </w:rPr>
        <w:t>return</w:t>
      </w:r>
      <w:proofErr w:type="spellEnd"/>
      <w:r w:rsidRPr="004577FC">
        <w:rPr>
          <w:rFonts w:ascii="Consolas" w:eastAsia="Times New Roman" w:hAnsi="Consolas" w:cs="Times New Roman"/>
          <w:color w:val="D4D4D4"/>
          <w:sz w:val="21"/>
          <w:szCs w:val="21"/>
          <w:lang w:eastAsia="pt-BR"/>
        </w:rPr>
        <w:t> </w:t>
      </w:r>
      <w:proofErr w:type="spellStart"/>
      <w:proofErr w:type="gramStart"/>
      <w:r w:rsidRPr="004577FC">
        <w:rPr>
          <w:rFonts w:ascii="Consolas" w:eastAsia="Times New Roman" w:hAnsi="Consolas" w:cs="Times New Roman"/>
          <w:color w:val="DCDCAA"/>
          <w:sz w:val="21"/>
          <w:szCs w:val="21"/>
          <w:lang w:eastAsia="pt-BR"/>
        </w:rPr>
        <w:t>callback</w:t>
      </w:r>
      <w:proofErr w:type="spellEnd"/>
      <w:r w:rsidRPr="004577FC">
        <w:rPr>
          <w:rFonts w:ascii="Consolas" w:eastAsia="Times New Roman" w:hAnsi="Consolas" w:cs="Times New Roman"/>
          <w:color w:val="D4D4D4"/>
          <w:sz w:val="21"/>
          <w:szCs w:val="21"/>
          <w:lang w:eastAsia="pt-BR"/>
        </w:rPr>
        <w:t>(</w:t>
      </w:r>
      <w:proofErr w:type="gramEnd"/>
      <w:r w:rsidRPr="004577FC">
        <w:rPr>
          <w:rFonts w:ascii="Consolas" w:eastAsia="Times New Roman" w:hAnsi="Consolas" w:cs="Times New Roman"/>
          <w:color w:val="D4D4D4"/>
          <w:sz w:val="21"/>
          <w:szCs w:val="21"/>
          <w:lang w:eastAsia="pt-BR"/>
        </w:rPr>
        <w:t>)</w:t>
      </w:r>
    </w:p>
    <w:p w14:paraId="4E799D28" w14:textId="77777777" w:rsidR="004577FC" w:rsidRPr="004577FC" w:rsidRDefault="004577FC" w:rsidP="004577FC">
      <w:pPr>
        <w:shd w:val="clear" w:color="auto" w:fill="1E1E1E"/>
        <w:spacing w:after="0" w:line="285" w:lineRule="atLeast"/>
        <w:rPr>
          <w:rFonts w:ascii="Consolas" w:eastAsia="Times New Roman" w:hAnsi="Consolas" w:cs="Times New Roman"/>
          <w:color w:val="D4D4D4"/>
          <w:sz w:val="21"/>
          <w:szCs w:val="21"/>
          <w:lang w:eastAsia="pt-BR"/>
        </w:rPr>
      </w:pPr>
      <w:r w:rsidRPr="004577FC">
        <w:rPr>
          <w:rFonts w:ascii="Consolas" w:eastAsia="Times New Roman" w:hAnsi="Consolas" w:cs="Times New Roman"/>
          <w:color w:val="D4D4D4"/>
          <w:sz w:val="21"/>
          <w:szCs w:val="21"/>
          <w:lang w:eastAsia="pt-BR"/>
        </w:rPr>
        <w:t>}</w:t>
      </w:r>
    </w:p>
    <w:p w14:paraId="2A8ED695" w14:textId="77777777" w:rsidR="00DF748F" w:rsidRDefault="00DF748F" w:rsidP="00493CCE">
      <w:pPr>
        <w:rPr>
          <w:sz w:val="24"/>
          <w:szCs w:val="24"/>
        </w:rPr>
      </w:pPr>
    </w:p>
    <w:p w14:paraId="44CADDCE" w14:textId="77777777" w:rsidR="004577FC" w:rsidRDefault="001B3A4B" w:rsidP="00493CCE">
      <w:pPr>
        <w:rPr>
          <w:sz w:val="24"/>
          <w:szCs w:val="24"/>
        </w:rPr>
      </w:pPr>
      <w:r>
        <w:rPr>
          <w:sz w:val="24"/>
          <w:szCs w:val="24"/>
        </w:rPr>
        <w:t xml:space="preserve">Agora vamos ver o que é </w:t>
      </w:r>
      <w:r w:rsidRPr="001B3A4B">
        <w:rPr>
          <w:b/>
          <w:bCs/>
          <w:sz w:val="24"/>
          <w:szCs w:val="24"/>
          <w:highlight w:val="yellow"/>
        </w:rPr>
        <w:t>Babel</w:t>
      </w:r>
      <w:r>
        <w:rPr>
          <w:sz w:val="24"/>
          <w:szCs w:val="24"/>
        </w:rPr>
        <w:t>????</w:t>
      </w:r>
    </w:p>
    <w:p w14:paraId="35AC1336" w14:textId="77777777" w:rsidR="001B3A4B" w:rsidRDefault="001B3A4B" w:rsidP="00493CCE">
      <w:pPr>
        <w:rPr>
          <w:sz w:val="24"/>
          <w:szCs w:val="24"/>
        </w:rPr>
      </w:pPr>
    </w:p>
    <w:p w14:paraId="2569BD42" w14:textId="77777777" w:rsidR="001B3A4B" w:rsidRDefault="00856E69" w:rsidP="00493CCE">
      <w:pPr>
        <w:rPr>
          <w:sz w:val="24"/>
          <w:szCs w:val="24"/>
        </w:rPr>
      </w:pPr>
      <w:r>
        <w:rPr>
          <w:sz w:val="24"/>
          <w:szCs w:val="24"/>
        </w:rPr>
        <w:t xml:space="preserve">O Babel é um compilador de </w:t>
      </w:r>
      <w:proofErr w:type="spellStart"/>
      <w:r>
        <w:rPr>
          <w:sz w:val="24"/>
          <w:szCs w:val="24"/>
        </w:rPr>
        <w:t>JavaScript</w:t>
      </w:r>
      <w:proofErr w:type="spellEnd"/>
      <w:r>
        <w:rPr>
          <w:sz w:val="24"/>
          <w:szCs w:val="24"/>
        </w:rPr>
        <w:t xml:space="preserve">. E ele faz a conversão de um código </w:t>
      </w:r>
      <w:proofErr w:type="spellStart"/>
      <w:r>
        <w:rPr>
          <w:sz w:val="24"/>
          <w:szCs w:val="24"/>
        </w:rPr>
        <w:t>JavaScript</w:t>
      </w:r>
      <w:proofErr w:type="spellEnd"/>
      <w:r>
        <w:rPr>
          <w:sz w:val="24"/>
          <w:szCs w:val="24"/>
        </w:rPr>
        <w:t xml:space="preserve"> para uma versão do futuro do JS, uma versão mais nova. </w:t>
      </w:r>
      <w:proofErr w:type="gramStart"/>
      <w:r w:rsidR="001B6EEB">
        <w:rPr>
          <w:sz w:val="24"/>
          <w:szCs w:val="24"/>
        </w:rPr>
        <w:t>Ou seja</w:t>
      </w:r>
      <w:proofErr w:type="gramEnd"/>
      <w:r w:rsidR="001B6EEB">
        <w:rPr>
          <w:sz w:val="24"/>
          <w:szCs w:val="24"/>
        </w:rPr>
        <w:t xml:space="preserve"> o Babel pega um código que colocamos de uma forma mais moderna e transforma em uma forma que é mais suportada pelos browser, que é mais compatível do que as novas versões de código que não são tão suportadas no Browser.</w:t>
      </w:r>
    </w:p>
    <w:p w14:paraId="648E611E" w14:textId="77777777" w:rsidR="00C45444" w:rsidRDefault="00C45444" w:rsidP="00493CCE">
      <w:pPr>
        <w:rPr>
          <w:sz w:val="24"/>
          <w:szCs w:val="24"/>
        </w:rPr>
      </w:pPr>
    </w:p>
    <w:p w14:paraId="4530BB6D" w14:textId="77777777" w:rsidR="00C45444" w:rsidRDefault="00C45444" w:rsidP="00493CCE">
      <w:pPr>
        <w:rPr>
          <w:sz w:val="24"/>
          <w:szCs w:val="24"/>
        </w:rPr>
      </w:pPr>
      <w:r>
        <w:rPr>
          <w:sz w:val="24"/>
          <w:szCs w:val="24"/>
        </w:rPr>
        <w:t xml:space="preserve">Agora vamos Processar </w:t>
      </w:r>
      <w:proofErr w:type="spellStart"/>
      <w:r>
        <w:rPr>
          <w:sz w:val="24"/>
          <w:szCs w:val="24"/>
        </w:rPr>
        <w:t>JavaScript</w:t>
      </w:r>
      <w:proofErr w:type="spellEnd"/>
      <w:r>
        <w:rPr>
          <w:sz w:val="24"/>
          <w:szCs w:val="24"/>
        </w:rPr>
        <w:t xml:space="preserve"> usando </w:t>
      </w:r>
      <w:proofErr w:type="spellStart"/>
      <w:r>
        <w:rPr>
          <w:sz w:val="24"/>
          <w:szCs w:val="24"/>
        </w:rPr>
        <w:t>Gulp</w:t>
      </w:r>
      <w:proofErr w:type="spellEnd"/>
      <w:r>
        <w:rPr>
          <w:sz w:val="24"/>
          <w:szCs w:val="24"/>
        </w:rPr>
        <w:t>:</w:t>
      </w:r>
    </w:p>
    <w:p w14:paraId="79932447" w14:textId="77777777" w:rsidR="00C45444" w:rsidRDefault="006C2C8A" w:rsidP="00493CCE">
      <w:pPr>
        <w:rPr>
          <w:sz w:val="24"/>
          <w:szCs w:val="24"/>
        </w:rPr>
      </w:pPr>
      <w:r>
        <w:rPr>
          <w:sz w:val="24"/>
          <w:szCs w:val="24"/>
        </w:rPr>
        <w:t xml:space="preserve">Basicamente temos um arquivo que tem um Objeto Calculadora e tem outro arquivo que teste este objeto Calculadora funcionando, mas para que a gente consiga rodar </w:t>
      </w:r>
      <w:r>
        <w:rPr>
          <w:sz w:val="24"/>
          <w:szCs w:val="24"/>
        </w:rPr>
        <w:lastRenderedPageBreak/>
        <w:t xml:space="preserve">esses dois arquivos tem que estar juntos para terem relação... Vamos juntar os dois arquivos para ter essa relação usando o </w:t>
      </w:r>
      <w:proofErr w:type="spellStart"/>
      <w:r>
        <w:rPr>
          <w:sz w:val="24"/>
          <w:szCs w:val="24"/>
        </w:rPr>
        <w:t>Gulp</w:t>
      </w:r>
      <w:proofErr w:type="spellEnd"/>
      <w:r>
        <w:rPr>
          <w:sz w:val="24"/>
          <w:szCs w:val="24"/>
        </w:rPr>
        <w:t>:</w:t>
      </w:r>
    </w:p>
    <w:p w14:paraId="1CE3B646"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const</w:t>
      </w:r>
      <w:proofErr w:type="spellEnd"/>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4FC1FF"/>
          <w:sz w:val="21"/>
          <w:szCs w:val="21"/>
          <w:lang w:eastAsia="pt-BR"/>
        </w:rPr>
        <w:t>gulp</w:t>
      </w:r>
      <w:proofErr w:type="spellEnd"/>
      <w:r w:rsidRPr="006C2C8A">
        <w:rPr>
          <w:rFonts w:ascii="Consolas" w:eastAsia="Times New Roman" w:hAnsi="Consolas" w:cs="Times New Roman"/>
          <w:color w:val="D4D4D4"/>
          <w:sz w:val="21"/>
          <w:szCs w:val="21"/>
          <w:lang w:eastAsia="pt-BR"/>
        </w:rPr>
        <w:t> = </w:t>
      </w:r>
      <w:r w:rsidRPr="006C2C8A">
        <w:rPr>
          <w:rFonts w:ascii="Consolas" w:eastAsia="Times New Roman" w:hAnsi="Consolas" w:cs="Times New Roman"/>
          <w:color w:val="DCDCAA"/>
          <w:sz w:val="21"/>
          <w:szCs w:val="21"/>
          <w:lang w:eastAsia="pt-BR"/>
        </w:rPr>
        <w:t>require</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gulp</w:t>
      </w:r>
      <w:proofErr w:type="spellEnd"/>
      <w:r w:rsidRPr="006C2C8A">
        <w:rPr>
          <w:rFonts w:ascii="Consolas" w:eastAsia="Times New Roman" w:hAnsi="Consolas" w:cs="Times New Roman"/>
          <w:color w:val="CE9178"/>
          <w:sz w:val="21"/>
          <w:szCs w:val="21"/>
          <w:lang w:eastAsia="pt-BR"/>
        </w:rPr>
        <w:t>'</w:t>
      </w:r>
      <w:r w:rsidRPr="006C2C8A">
        <w:rPr>
          <w:rFonts w:ascii="Consolas" w:eastAsia="Times New Roman" w:hAnsi="Consolas" w:cs="Times New Roman"/>
          <w:color w:val="D4D4D4"/>
          <w:sz w:val="21"/>
          <w:szCs w:val="21"/>
          <w:lang w:eastAsia="pt-BR"/>
        </w:rPr>
        <w:t>)</w:t>
      </w:r>
    </w:p>
    <w:p w14:paraId="66D46648"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const</w:t>
      </w:r>
      <w:proofErr w:type="spellEnd"/>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DCDCAA"/>
          <w:sz w:val="21"/>
          <w:szCs w:val="21"/>
          <w:lang w:eastAsia="pt-BR"/>
        </w:rPr>
        <w:t>series</w:t>
      </w:r>
      <w:r w:rsidRPr="006C2C8A">
        <w:rPr>
          <w:rFonts w:ascii="Consolas" w:eastAsia="Times New Roman" w:hAnsi="Consolas" w:cs="Times New Roman"/>
          <w:color w:val="D4D4D4"/>
          <w:sz w:val="21"/>
          <w:szCs w:val="21"/>
          <w:lang w:eastAsia="pt-BR"/>
        </w:rPr>
        <w:t> = </w:t>
      </w:r>
      <w:proofErr w:type="spellStart"/>
      <w:proofErr w:type="gramStart"/>
      <w:r w:rsidRPr="006C2C8A">
        <w:rPr>
          <w:rFonts w:ascii="Consolas" w:eastAsia="Times New Roman" w:hAnsi="Consolas" w:cs="Times New Roman"/>
          <w:color w:val="4FC1FF"/>
          <w:sz w:val="21"/>
          <w:szCs w:val="21"/>
          <w:lang w:eastAsia="pt-BR"/>
        </w:rPr>
        <w:t>gulp</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DCDCAA"/>
          <w:sz w:val="21"/>
          <w:szCs w:val="21"/>
          <w:lang w:eastAsia="pt-BR"/>
        </w:rPr>
        <w:t>series</w:t>
      </w:r>
      <w:proofErr w:type="spellEnd"/>
      <w:proofErr w:type="gramEnd"/>
    </w:p>
    <w:p w14:paraId="7D64C39A"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const</w:t>
      </w:r>
      <w:proofErr w:type="spellEnd"/>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DCDCAA"/>
          <w:sz w:val="21"/>
          <w:szCs w:val="21"/>
          <w:lang w:eastAsia="pt-BR"/>
        </w:rPr>
        <w:t>concat</w:t>
      </w:r>
      <w:proofErr w:type="spellEnd"/>
      <w:r w:rsidRPr="006C2C8A">
        <w:rPr>
          <w:rFonts w:ascii="Consolas" w:eastAsia="Times New Roman" w:hAnsi="Consolas" w:cs="Times New Roman"/>
          <w:color w:val="D4D4D4"/>
          <w:sz w:val="21"/>
          <w:szCs w:val="21"/>
          <w:lang w:eastAsia="pt-BR"/>
        </w:rPr>
        <w:t> = </w:t>
      </w:r>
      <w:r w:rsidRPr="006C2C8A">
        <w:rPr>
          <w:rFonts w:ascii="Consolas" w:eastAsia="Times New Roman" w:hAnsi="Consolas" w:cs="Times New Roman"/>
          <w:color w:val="DCDCAA"/>
          <w:sz w:val="21"/>
          <w:szCs w:val="21"/>
          <w:lang w:eastAsia="pt-BR"/>
        </w:rPr>
        <w:t>require</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gulp-concat</w:t>
      </w:r>
      <w:proofErr w:type="spellEnd"/>
      <w:r w:rsidRPr="006C2C8A">
        <w:rPr>
          <w:rFonts w:ascii="Consolas" w:eastAsia="Times New Roman" w:hAnsi="Consolas" w:cs="Times New Roman"/>
          <w:color w:val="CE9178"/>
          <w:sz w:val="21"/>
          <w:szCs w:val="21"/>
          <w:lang w:eastAsia="pt-BR"/>
        </w:rPr>
        <w:t>'</w:t>
      </w:r>
      <w:r w:rsidRPr="006C2C8A">
        <w:rPr>
          <w:rFonts w:ascii="Consolas" w:eastAsia="Times New Roman" w:hAnsi="Consolas" w:cs="Times New Roman"/>
          <w:color w:val="D4D4D4"/>
          <w:sz w:val="21"/>
          <w:szCs w:val="21"/>
          <w:lang w:eastAsia="pt-BR"/>
        </w:rPr>
        <w:t>)</w:t>
      </w:r>
    </w:p>
    <w:p w14:paraId="1DB0D6EB"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const</w:t>
      </w:r>
      <w:proofErr w:type="spellEnd"/>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DCDCAA"/>
          <w:sz w:val="21"/>
          <w:szCs w:val="21"/>
          <w:lang w:eastAsia="pt-BR"/>
        </w:rPr>
        <w:t>uglify</w:t>
      </w:r>
      <w:proofErr w:type="spellEnd"/>
      <w:r w:rsidRPr="006C2C8A">
        <w:rPr>
          <w:rFonts w:ascii="Consolas" w:eastAsia="Times New Roman" w:hAnsi="Consolas" w:cs="Times New Roman"/>
          <w:color w:val="D4D4D4"/>
          <w:sz w:val="21"/>
          <w:szCs w:val="21"/>
          <w:lang w:eastAsia="pt-BR"/>
        </w:rPr>
        <w:t> = </w:t>
      </w:r>
      <w:r w:rsidRPr="006C2C8A">
        <w:rPr>
          <w:rFonts w:ascii="Consolas" w:eastAsia="Times New Roman" w:hAnsi="Consolas" w:cs="Times New Roman"/>
          <w:color w:val="DCDCAA"/>
          <w:sz w:val="21"/>
          <w:szCs w:val="21"/>
          <w:lang w:eastAsia="pt-BR"/>
        </w:rPr>
        <w:t>require</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gulp-uglify</w:t>
      </w:r>
      <w:proofErr w:type="spellEnd"/>
      <w:r w:rsidRPr="006C2C8A">
        <w:rPr>
          <w:rFonts w:ascii="Consolas" w:eastAsia="Times New Roman" w:hAnsi="Consolas" w:cs="Times New Roman"/>
          <w:color w:val="CE9178"/>
          <w:sz w:val="21"/>
          <w:szCs w:val="21"/>
          <w:lang w:eastAsia="pt-BR"/>
        </w:rPr>
        <w:t>'</w:t>
      </w:r>
      <w:r w:rsidRPr="006C2C8A">
        <w:rPr>
          <w:rFonts w:ascii="Consolas" w:eastAsia="Times New Roman" w:hAnsi="Consolas" w:cs="Times New Roman"/>
          <w:color w:val="D4D4D4"/>
          <w:sz w:val="21"/>
          <w:szCs w:val="21"/>
          <w:lang w:eastAsia="pt-BR"/>
        </w:rPr>
        <w:t>)</w:t>
      </w:r>
    </w:p>
    <w:p w14:paraId="2431C57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const</w:t>
      </w:r>
      <w:proofErr w:type="spellEnd"/>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DCDCAA"/>
          <w:sz w:val="21"/>
          <w:szCs w:val="21"/>
          <w:lang w:eastAsia="pt-BR"/>
        </w:rPr>
        <w:t>babel</w:t>
      </w:r>
      <w:r w:rsidRPr="006C2C8A">
        <w:rPr>
          <w:rFonts w:ascii="Consolas" w:eastAsia="Times New Roman" w:hAnsi="Consolas" w:cs="Times New Roman"/>
          <w:color w:val="D4D4D4"/>
          <w:sz w:val="21"/>
          <w:szCs w:val="21"/>
          <w:lang w:eastAsia="pt-BR"/>
        </w:rPr>
        <w:t> = </w:t>
      </w:r>
      <w:r w:rsidRPr="006C2C8A">
        <w:rPr>
          <w:rFonts w:ascii="Consolas" w:eastAsia="Times New Roman" w:hAnsi="Consolas" w:cs="Times New Roman"/>
          <w:color w:val="DCDCAA"/>
          <w:sz w:val="21"/>
          <w:szCs w:val="21"/>
          <w:lang w:eastAsia="pt-BR"/>
        </w:rPr>
        <w:t>require</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gulp</w:t>
      </w:r>
      <w:proofErr w:type="spellEnd"/>
      <w:r w:rsidRPr="006C2C8A">
        <w:rPr>
          <w:rFonts w:ascii="Consolas" w:eastAsia="Times New Roman" w:hAnsi="Consolas" w:cs="Times New Roman"/>
          <w:color w:val="CE9178"/>
          <w:sz w:val="21"/>
          <w:szCs w:val="21"/>
          <w:lang w:eastAsia="pt-BR"/>
        </w:rPr>
        <w:t>-babel'</w:t>
      </w:r>
      <w:r w:rsidRPr="006C2C8A">
        <w:rPr>
          <w:rFonts w:ascii="Consolas" w:eastAsia="Times New Roman" w:hAnsi="Consolas" w:cs="Times New Roman"/>
          <w:color w:val="D4D4D4"/>
          <w:sz w:val="21"/>
          <w:szCs w:val="21"/>
          <w:lang w:eastAsia="pt-BR"/>
        </w:rPr>
        <w:t>)</w:t>
      </w:r>
    </w:p>
    <w:p w14:paraId="24716D1A"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
    <w:p w14:paraId="2E73567D"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C2C8A">
        <w:rPr>
          <w:rFonts w:ascii="Consolas" w:eastAsia="Times New Roman" w:hAnsi="Consolas" w:cs="Times New Roman"/>
          <w:color w:val="569CD6"/>
          <w:sz w:val="21"/>
          <w:szCs w:val="21"/>
          <w:lang w:eastAsia="pt-BR"/>
        </w:rPr>
        <w:t>function</w:t>
      </w:r>
      <w:proofErr w:type="spellEnd"/>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DCDCAA"/>
          <w:sz w:val="21"/>
          <w:szCs w:val="21"/>
          <w:lang w:eastAsia="pt-BR"/>
        </w:rPr>
        <w:t>padrao</w:t>
      </w:r>
      <w:proofErr w:type="spellEnd"/>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9CDCFE"/>
          <w:sz w:val="21"/>
          <w:szCs w:val="21"/>
          <w:lang w:eastAsia="pt-BR"/>
        </w:rPr>
        <w:t>cb</w:t>
      </w:r>
      <w:proofErr w:type="spellEnd"/>
      <w:r w:rsidRPr="006C2C8A">
        <w:rPr>
          <w:rFonts w:ascii="Consolas" w:eastAsia="Times New Roman" w:hAnsi="Consolas" w:cs="Times New Roman"/>
          <w:color w:val="D4D4D4"/>
          <w:sz w:val="21"/>
          <w:szCs w:val="21"/>
          <w:lang w:eastAsia="pt-BR"/>
        </w:rPr>
        <w:t>) {</w:t>
      </w:r>
    </w:p>
    <w:p w14:paraId="19C9BD4C"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//Pegar todos os arquivos JS para trabalhar</w:t>
      </w:r>
    </w:p>
    <w:p w14:paraId="6B6FD5D0"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4FC1FF"/>
          <w:sz w:val="21"/>
          <w:szCs w:val="21"/>
          <w:lang w:eastAsia="pt-BR"/>
        </w:rPr>
        <w:t>gulp</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DCDCAA"/>
          <w:sz w:val="21"/>
          <w:szCs w:val="21"/>
          <w:lang w:eastAsia="pt-BR"/>
        </w:rPr>
        <w:t>src</w:t>
      </w:r>
      <w:proofErr w:type="spellEnd"/>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src</w:t>
      </w:r>
      <w:proofErr w:type="spellEnd"/>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js</w:t>
      </w:r>
      <w:proofErr w:type="spellEnd"/>
      <w:r w:rsidRPr="006C2C8A">
        <w:rPr>
          <w:rFonts w:ascii="Consolas" w:eastAsia="Times New Roman" w:hAnsi="Consolas" w:cs="Times New Roman"/>
          <w:color w:val="CE9178"/>
          <w:sz w:val="21"/>
          <w:szCs w:val="21"/>
          <w:lang w:eastAsia="pt-BR"/>
        </w:rPr>
        <w:t>'</w:t>
      </w:r>
      <w:r w:rsidRPr="006C2C8A">
        <w:rPr>
          <w:rFonts w:ascii="Consolas" w:eastAsia="Times New Roman" w:hAnsi="Consolas" w:cs="Times New Roman"/>
          <w:color w:val="D4D4D4"/>
          <w:sz w:val="21"/>
          <w:szCs w:val="21"/>
          <w:lang w:eastAsia="pt-BR"/>
        </w:rPr>
        <w:t>)</w:t>
      </w:r>
    </w:p>
    <w:p w14:paraId="3C6A782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//primeira transformação</w:t>
      </w:r>
    </w:p>
    <w:p w14:paraId="5B909070"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//não trazer comentários dos arquivos e utilizar a versão JS mais recente ("env")</w:t>
      </w:r>
    </w:p>
    <w:p w14:paraId="540206D5"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gramStart"/>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pipe</w:t>
      </w:r>
      <w:proofErr w:type="spellEnd"/>
      <w:proofErr w:type="gramEnd"/>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DCDCAA"/>
          <w:sz w:val="21"/>
          <w:szCs w:val="21"/>
          <w:lang w:eastAsia="pt-BR"/>
        </w:rPr>
        <w:t>babel</w:t>
      </w:r>
      <w:r w:rsidRPr="006C2C8A">
        <w:rPr>
          <w:rFonts w:ascii="Consolas" w:eastAsia="Times New Roman" w:hAnsi="Consolas" w:cs="Times New Roman"/>
          <w:color w:val="D4D4D4"/>
          <w:sz w:val="21"/>
          <w:szCs w:val="21"/>
          <w:lang w:eastAsia="pt-BR"/>
        </w:rPr>
        <w:t>({</w:t>
      </w:r>
    </w:p>
    <w:p w14:paraId="6CCCF3AA"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9CDCFE"/>
          <w:sz w:val="21"/>
          <w:szCs w:val="21"/>
          <w:lang w:eastAsia="pt-BR"/>
        </w:rPr>
        <w:t>comments</w:t>
      </w:r>
      <w:proofErr w:type="spellEnd"/>
      <w:r w:rsidRPr="006C2C8A">
        <w:rPr>
          <w:rFonts w:ascii="Consolas" w:eastAsia="Times New Roman" w:hAnsi="Consolas" w:cs="Times New Roman"/>
          <w:color w:val="9CDCFE"/>
          <w:sz w:val="21"/>
          <w:szCs w:val="21"/>
          <w:lang w:eastAsia="pt-BR"/>
        </w:rPr>
        <w:t>:</w:t>
      </w: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569CD6"/>
          <w:sz w:val="21"/>
          <w:szCs w:val="21"/>
          <w:lang w:eastAsia="pt-BR"/>
        </w:rPr>
        <w:t>false</w:t>
      </w:r>
      <w:r w:rsidRPr="006C2C8A">
        <w:rPr>
          <w:rFonts w:ascii="Consolas" w:eastAsia="Times New Roman" w:hAnsi="Consolas" w:cs="Times New Roman"/>
          <w:color w:val="D4D4D4"/>
          <w:sz w:val="21"/>
          <w:szCs w:val="21"/>
          <w:lang w:eastAsia="pt-BR"/>
        </w:rPr>
        <w:t>,</w:t>
      </w:r>
    </w:p>
    <w:p w14:paraId="0DACBC3E"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9CDCFE"/>
          <w:sz w:val="21"/>
          <w:szCs w:val="21"/>
          <w:lang w:eastAsia="pt-BR"/>
        </w:rPr>
        <w:t>presets</w:t>
      </w:r>
      <w:proofErr w:type="spellEnd"/>
      <w:r w:rsidRPr="006C2C8A">
        <w:rPr>
          <w:rFonts w:ascii="Consolas" w:eastAsia="Times New Roman" w:hAnsi="Consolas" w:cs="Times New Roman"/>
          <w:color w:val="9CDCFE"/>
          <w:sz w:val="21"/>
          <w:szCs w:val="21"/>
          <w:lang w:eastAsia="pt-BR"/>
        </w:rPr>
        <w:t>:</w:t>
      </w: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CE9178"/>
          <w:sz w:val="21"/>
          <w:szCs w:val="21"/>
          <w:lang w:eastAsia="pt-BR"/>
        </w:rPr>
        <w:t>"</w:t>
      </w:r>
      <w:proofErr w:type="spellStart"/>
      <w:r w:rsidRPr="006C2C8A">
        <w:rPr>
          <w:rFonts w:ascii="Consolas" w:eastAsia="Times New Roman" w:hAnsi="Consolas" w:cs="Times New Roman"/>
          <w:color w:val="CE9178"/>
          <w:sz w:val="21"/>
          <w:szCs w:val="21"/>
          <w:lang w:eastAsia="pt-BR"/>
        </w:rPr>
        <w:t>env</w:t>
      </w:r>
      <w:proofErr w:type="spellEnd"/>
      <w:r w:rsidRPr="006C2C8A">
        <w:rPr>
          <w:rFonts w:ascii="Consolas" w:eastAsia="Times New Roman" w:hAnsi="Consolas" w:cs="Times New Roman"/>
          <w:color w:val="CE9178"/>
          <w:sz w:val="21"/>
          <w:szCs w:val="21"/>
          <w:lang w:eastAsia="pt-BR"/>
        </w:rPr>
        <w:t>"</w:t>
      </w:r>
      <w:r w:rsidRPr="006C2C8A">
        <w:rPr>
          <w:rFonts w:ascii="Consolas" w:eastAsia="Times New Roman" w:hAnsi="Consolas" w:cs="Times New Roman"/>
          <w:color w:val="D4D4D4"/>
          <w:sz w:val="21"/>
          <w:szCs w:val="21"/>
          <w:lang w:eastAsia="pt-BR"/>
        </w:rPr>
        <w:t>]</w:t>
      </w:r>
    </w:p>
    <w:p w14:paraId="36BE5730"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
    <w:p w14:paraId="3F239CE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
    <w:p w14:paraId="544773A1"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//deixar os arquivos </w:t>
      </w:r>
      <w:proofErr w:type="spellStart"/>
      <w:r w:rsidRPr="006C2C8A">
        <w:rPr>
          <w:rFonts w:ascii="Consolas" w:eastAsia="Times New Roman" w:hAnsi="Consolas" w:cs="Times New Roman"/>
          <w:color w:val="6A9955"/>
          <w:sz w:val="21"/>
          <w:szCs w:val="21"/>
          <w:lang w:eastAsia="pt-BR"/>
        </w:rPr>
        <w:t>minificados</w:t>
      </w:r>
      <w:proofErr w:type="spellEnd"/>
    </w:p>
    <w:p w14:paraId="542BD14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gramStart"/>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pipe</w:t>
      </w:r>
      <w:proofErr w:type="spellEnd"/>
      <w:proofErr w:type="gramEnd"/>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uglify</w:t>
      </w:r>
      <w:proofErr w:type="spellEnd"/>
      <w:r w:rsidRPr="006C2C8A">
        <w:rPr>
          <w:rFonts w:ascii="Consolas" w:eastAsia="Times New Roman" w:hAnsi="Consolas" w:cs="Times New Roman"/>
          <w:color w:val="D4D4D4"/>
          <w:sz w:val="21"/>
          <w:szCs w:val="21"/>
          <w:lang w:eastAsia="pt-BR"/>
        </w:rPr>
        <w:t>())</w:t>
      </w:r>
    </w:p>
    <w:p w14:paraId="3008C9A4"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
    <w:p w14:paraId="5C2C768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//Arquivo que quero que gere no final</w:t>
      </w:r>
    </w:p>
    <w:p w14:paraId="30CC5D6E"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gramStart"/>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pipe</w:t>
      </w:r>
      <w:proofErr w:type="spellEnd"/>
      <w:proofErr w:type="gramEnd"/>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concat</w:t>
      </w:r>
      <w:proofErr w:type="spellEnd"/>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'codigo.min.js'</w:t>
      </w:r>
      <w:r w:rsidRPr="006C2C8A">
        <w:rPr>
          <w:rFonts w:ascii="Consolas" w:eastAsia="Times New Roman" w:hAnsi="Consolas" w:cs="Times New Roman"/>
          <w:color w:val="D4D4D4"/>
          <w:sz w:val="21"/>
          <w:szCs w:val="21"/>
          <w:lang w:eastAsia="pt-BR"/>
        </w:rPr>
        <w:t>))</w:t>
      </w:r>
    </w:p>
    <w:p w14:paraId="2B2921E0"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
    <w:p w14:paraId="64054AD7"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r w:rsidRPr="006C2C8A">
        <w:rPr>
          <w:rFonts w:ascii="Consolas" w:eastAsia="Times New Roman" w:hAnsi="Consolas" w:cs="Times New Roman"/>
          <w:color w:val="6A9955"/>
          <w:sz w:val="21"/>
          <w:szCs w:val="21"/>
          <w:lang w:eastAsia="pt-BR"/>
        </w:rPr>
        <w:t>//qual é o destino que vai ser meu novo arquivo</w:t>
      </w:r>
    </w:p>
    <w:p w14:paraId="3A150A59"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gramStart"/>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pipe</w:t>
      </w:r>
      <w:proofErr w:type="spellEnd"/>
      <w:proofErr w:type="gramEnd"/>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4FC1FF"/>
          <w:sz w:val="21"/>
          <w:szCs w:val="21"/>
          <w:lang w:eastAsia="pt-BR"/>
        </w:rPr>
        <w:t>gulp</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DCDCAA"/>
          <w:sz w:val="21"/>
          <w:szCs w:val="21"/>
          <w:lang w:eastAsia="pt-BR"/>
        </w:rPr>
        <w:t>dest</w:t>
      </w:r>
      <w:proofErr w:type="spellEnd"/>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CE9178"/>
          <w:sz w:val="21"/>
          <w:szCs w:val="21"/>
          <w:lang w:eastAsia="pt-BR"/>
        </w:rPr>
        <w:t>'build'</w:t>
      </w:r>
      <w:r w:rsidRPr="006C2C8A">
        <w:rPr>
          <w:rFonts w:ascii="Consolas" w:eastAsia="Times New Roman" w:hAnsi="Consolas" w:cs="Times New Roman"/>
          <w:color w:val="D4D4D4"/>
          <w:sz w:val="21"/>
          <w:szCs w:val="21"/>
          <w:lang w:eastAsia="pt-BR"/>
        </w:rPr>
        <w:t>))</w:t>
      </w:r>
    </w:p>
    <w:p w14:paraId="543AD5EB"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    </w:t>
      </w:r>
      <w:proofErr w:type="spellStart"/>
      <w:r w:rsidRPr="006C2C8A">
        <w:rPr>
          <w:rFonts w:ascii="Consolas" w:eastAsia="Times New Roman" w:hAnsi="Consolas" w:cs="Times New Roman"/>
          <w:color w:val="C586C0"/>
          <w:sz w:val="21"/>
          <w:szCs w:val="21"/>
          <w:lang w:eastAsia="pt-BR"/>
        </w:rPr>
        <w:t>return</w:t>
      </w:r>
      <w:proofErr w:type="spellEnd"/>
      <w:r w:rsidRPr="006C2C8A">
        <w:rPr>
          <w:rFonts w:ascii="Consolas" w:eastAsia="Times New Roman" w:hAnsi="Consolas" w:cs="Times New Roman"/>
          <w:color w:val="D4D4D4"/>
          <w:sz w:val="21"/>
          <w:szCs w:val="21"/>
          <w:lang w:eastAsia="pt-BR"/>
        </w:rPr>
        <w:t> </w:t>
      </w:r>
      <w:proofErr w:type="spellStart"/>
      <w:proofErr w:type="gramStart"/>
      <w:r w:rsidRPr="006C2C8A">
        <w:rPr>
          <w:rFonts w:ascii="Consolas" w:eastAsia="Times New Roman" w:hAnsi="Consolas" w:cs="Times New Roman"/>
          <w:color w:val="DCDCAA"/>
          <w:sz w:val="21"/>
          <w:szCs w:val="21"/>
          <w:lang w:eastAsia="pt-BR"/>
        </w:rPr>
        <w:t>cb</w:t>
      </w:r>
      <w:proofErr w:type="spellEnd"/>
      <w:r w:rsidRPr="006C2C8A">
        <w:rPr>
          <w:rFonts w:ascii="Consolas" w:eastAsia="Times New Roman" w:hAnsi="Consolas" w:cs="Times New Roman"/>
          <w:color w:val="D4D4D4"/>
          <w:sz w:val="21"/>
          <w:szCs w:val="21"/>
          <w:lang w:eastAsia="pt-BR"/>
        </w:rPr>
        <w:t>(</w:t>
      </w:r>
      <w:proofErr w:type="gramEnd"/>
      <w:r w:rsidRPr="006C2C8A">
        <w:rPr>
          <w:rFonts w:ascii="Consolas" w:eastAsia="Times New Roman" w:hAnsi="Consolas" w:cs="Times New Roman"/>
          <w:color w:val="D4D4D4"/>
          <w:sz w:val="21"/>
          <w:szCs w:val="21"/>
          <w:lang w:eastAsia="pt-BR"/>
        </w:rPr>
        <w:t>)</w:t>
      </w:r>
    </w:p>
    <w:p w14:paraId="702D6D30"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r w:rsidRPr="006C2C8A">
        <w:rPr>
          <w:rFonts w:ascii="Consolas" w:eastAsia="Times New Roman" w:hAnsi="Consolas" w:cs="Times New Roman"/>
          <w:color w:val="D4D4D4"/>
          <w:sz w:val="21"/>
          <w:szCs w:val="21"/>
          <w:lang w:eastAsia="pt-BR"/>
        </w:rPr>
        <w:t>}</w:t>
      </w:r>
    </w:p>
    <w:p w14:paraId="19C2BBF5"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
    <w:p w14:paraId="5EB160AC" w14:textId="77777777" w:rsidR="006C2C8A" w:rsidRPr="006C2C8A" w:rsidRDefault="006C2C8A" w:rsidP="006C2C8A">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C2C8A">
        <w:rPr>
          <w:rFonts w:ascii="Consolas" w:eastAsia="Times New Roman" w:hAnsi="Consolas" w:cs="Times New Roman"/>
          <w:color w:val="4EC9B0"/>
          <w:sz w:val="21"/>
          <w:szCs w:val="21"/>
          <w:lang w:eastAsia="pt-BR"/>
        </w:rPr>
        <w:t>module</w:t>
      </w:r>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4EC9B0"/>
          <w:sz w:val="21"/>
          <w:szCs w:val="21"/>
          <w:lang w:eastAsia="pt-BR"/>
        </w:rPr>
        <w:t>exports</w:t>
      </w:r>
      <w:proofErr w:type="gramEnd"/>
      <w:r w:rsidRPr="006C2C8A">
        <w:rPr>
          <w:rFonts w:ascii="Consolas" w:eastAsia="Times New Roman" w:hAnsi="Consolas" w:cs="Times New Roman"/>
          <w:color w:val="D4D4D4"/>
          <w:sz w:val="21"/>
          <w:szCs w:val="21"/>
          <w:lang w:eastAsia="pt-BR"/>
        </w:rPr>
        <w:t>.</w:t>
      </w:r>
      <w:r w:rsidRPr="006C2C8A">
        <w:rPr>
          <w:rFonts w:ascii="Consolas" w:eastAsia="Times New Roman" w:hAnsi="Consolas" w:cs="Times New Roman"/>
          <w:color w:val="9CDCFE"/>
          <w:sz w:val="21"/>
          <w:szCs w:val="21"/>
          <w:lang w:eastAsia="pt-BR"/>
        </w:rPr>
        <w:t>default</w:t>
      </w:r>
      <w:proofErr w:type="spellEnd"/>
      <w:r w:rsidRPr="006C2C8A">
        <w:rPr>
          <w:rFonts w:ascii="Consolas" w:eastAsia="Times New Roman" w:hAnsi="Consolas" w:cs="Times New Roman"/>
          <w:color w:val="D4D4D4"/>
          <w:sz w:val="21"/>
          <w:szCs w:val="21"/>
          <w:lang w:eastAsia="pt-BR"/>
        </w:rPr>
        <w:t> = </w:t>
      </w:r>
      <w:r w:rsidRPr="006C2C8A">
        <w:rPr>
          <w:rFonts w:ascii="Consolas" w:eastAsia="Times New Roman" w:hAnsi="Consolas" w:cs="Times New Roman"/>
          <w:color w:val="DCDCAA"/>
          <w:sz w:val="21"/>
          <w:szCs w:val="21"/>
          <w:lang w:eastAsia="pt-BR"/>
        </w:rPr>
        <w:t>series</w:t>
      </w:r>
      <w:r w:rsidRPr="006C2C8A">
        <w:rPr>
          <w:rFonts w:ascii="Consolas" w:eastAsia="Times New Roman" w:hAnsi="Consolas" w:cs="Times New Roman"/>
          <w:color w:val="D4D4D4"/>
          <w:sz w:val="21"/>
          <w:szCs w:val="21"/>
          <w:lang w:eastAsia="pt-BR"/>
        </w:rPr>
        <w:t>(</w:t>
      </w:r>
      <w:proofErr w:type="spellStart"/>
      <w:r w:rsidRPr="006C2C8A">
        <w:rPr>
          <w:rFonts w:ascii="Consolas" w:eastAsia="Times New Roman" w:hAnsi="Consolas" w:cs="Times New Roman"/>
          <w:color w:val="DCDCAA"/>
          <w:sz w:val="21"/>
          <w:szCs w:val="21"/>
          <w:lang w:eastAsia="pt-BR"/>
        </w:rPr>
        <w:t>padrao</w:t>
      </w:r>
      <w:proofErr w:type="spellEnd"/>
      <w:r w:rsidRPr="006C2C8A">
        <w:rPr>
          <w:rFonts w:ascii="Consolas" w:eastAsia="Times New Roman" w:hAnsi="Consolas" w:cs="Times New Roman"/>
          <w:color w:val="D4D4D4"/>
          <w:sz w:val="21"/>
          <w:szCs w:val="21"/>
          <w:lang w:eastAsia="pt-BR"/>
        </w:rPr>
        <w:t>)</w:t>
      </w:r>
    </w:p>
    <w:p w14:paraId="55D688F0" w14:textId="77777777" w:rsidR="006C2C8A" w:rsidRDefault="006C2C8A" w:rsidP="00493CCE">
      <w:pPr>
        <w:rPr>
          <w:sz w:val="24"/>
          <w:szCs w:val="24"/>
        </w:rPr>
      </w:pPr>
    </w:p>
    <w:p w14:paraId="225052F4" w14:textId="19DB5FDF" w:rsidR="0058478D" w:rsidRDefault="00654520" w:rsidP="00493CCE">
      <w:pPr>
        <w:rPr>
          <w:sz w:val="24"/>
          <w:szCs w:val="24"/>
        </w:rPr>
      </w:pPr>
      <w:r>
        <w:rPr>
          <w:sz w:val="24"/>
          <w:szCs w:val="24"/>
        </w:rPr>
        <w:t>Vamos ver agora sobre SASS:</w:t>
      </w:r>
    </w:p>
    <w:p w14:paraId="0FF9A204" w14:textId="5D1C73E4" w:rsidR="005F12FC" w:rsidRPr="002F7F71" w:rsidRDefault="00536F9F" w:rsidP="00493CCE">
      <w:pPr>
        <w:rPr>
          <w:b/>
          <w:bCs/>
          <w:sz w:val="24"/>
          <w:szCs w:val="24"/>
        </w:rPr>
      </w:pPr>
      <w:r w:rsidRPr="002F7F71">
        <w:rPr>
          <w:b/>
          <w:bCs/>
          <w:sz w:val="24"/>
          <w:szCs w:val="24"/>
          <w:highlight w:val="yellow"/>
        </w:rPr>
        <w:t xml:space="preserve">A tecnologia SASS é um </w:t>
      </w:r>
      <w:proofErr w:type="spellStart"/>
      <w:r w:rsidRPr="002F7F71">
        <w:rPr>
          <w:b/>
          <w:bCs/>
          <w:sz w:val="24"/>
          <w:szCs w:val="24"/>
          <w:highlight w:val="yellow"/>
        </w:rPr>
        <w:t>pré</w:t>
      </w:r>
      <w:proofErr w:type="spellEnd"/>
      <w:r w:rsidRPr="002F7F71">
        <w:rPr>
          <w:b/>
          <w:bCs/>
          <w:sz w:val="24"/>
          <w:szCs w:val="24"/>
          <w:highlight w:val="yellow"/>
        </w:rPr>
        <w:t xml:space="preserve"> processador CCS, assim conseguimos colocar novas funcionalidades que não estão disponíveis no CCS para conseguirmos fazer mais códigos.</w:t>
      </w:r>
    </w:p>
    <w:p w14:paraId="2796D077" w14:textId="57BFAA55" w:rsidR="00C2187F" w:rsidRDefault="00C2187F" w:rsidP="00493CCE">
      <w:pPr>
        <w:rPr>
          <w:sz w:val="24"/>
          <w:szCs w:val="24"/>
        </w:rPr>
      </w:pPr>
      <w:r>
        <w:rPr>
          <w:sz w:val="24"/>
          <w:szCs w:val="24"/>
        </w:rPr>
        <w:t>Um exemplo, podemos criar variáveis para utilizarmos no nosso código CCS:</w:t>
      </w:r>
    </w:p>
    <w:p w14:paraId="6EF670D8" w14:textId="1EC888B3" w:rsidR="00C2187F" w:rsidRDefault="00C2187F" w:rsidP="00493CCE">
      <w:pPr>
        <w:rPr>
          <w:sz w:val="24"/>
          <w:szCs w:val="24"/>
        </w:rPr>
      </w:pPr>
      <w:r>
        <w:rPr>
          <w:noProof/>
        </w:rPr>
        <w:lastRenderedPageBreak/>
        <w:drawing>
          <wp:inline distT="0" distB="0" distL="0" distR="0" wp14:anchorId="04C9F736" wp14:editId="4D6109FA">
            <wp:extent cx="5346042" cy="2247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823" cy="2248649"/>
                    </a:xfrm>
                    <a:prstGeom prst="rect">
                      <a:avLst/>
                    </a:prstGeom>
                  </pic:spPr>
                </pic:pic>
              </a:graphicData>
            </a:graphic>
          </wp:inline>
        </w:drawing>
      </w:r>
    </w:p>
    <w:p w14:paraId="0E30FC71" w14:textId="556AD119" w:rsidR="00C2187F" w:rsidRDefault="007A1071" w:rsidP="00493CCE">
      <w:pPr>
        <w:rPr>
          <w:sz w:val="24"/>
          <w:szCs w:val="24"/>
        </w:rPr>
      </w:pPr>
      <w:r>
        <w:rPr>
          <w:sz w:val="24"/>
          <w:szCs w:val="24"/>
        </w:rPr>
        <w:t xml:space="preserve">Agora vamos ver como processar esse SASS com o </w:t>
      </w:r>
      <w:proofErr w:type="spellStart"/>
      <w:r>
        <w:rPr>
          <w:sz w:val="24"/>
          <w:szCs w:val="24"/>
        </w:rPr>
        <w:t>Gulp</w:t>
      </w:r>
      <w:proofErr w:type="spellEnd"/>
      <w:r>
        <w:rPr>
          <w:sz w:val="24"/>
          <w:szCs w:val="24"/>
        </w:rPr>
        <w:t>:</w:t>
      </w:r>
    </w:p>
    <w:p w14:paraId="7DE497E6" w14:textId="399B6FED" w:rsidR="007A1071" w:rsidRDefault="0058409D" w:rsidP="00493CCE">
      <w:pPr>
        <w:rPr>
          <w:sz w:val="24"/>
          <w:szCs w:val="24"/>
        </w:rPr>
      </w:pPr>
      <w:r>
        <w:rPr>
          <w:sz w:val="24"/>
          <w:szCs w:val="24"/>
        </w:rPr>
        <w:t>Nesse projeto de exemplo temos uma pasta dos arquivos SASS. O primeiro arquivo importa todos os outros arquivos SASS para transformar em um arquivo CSS final:</w:t>
      </w:r>
    </w:p>
    <w:p w14:paraId="1B21AC72" w14:textId="06252844" w:rsidR="0058409D" w:rsidRDefault="0058409D" w:rsidP="00493CCE">
      <w:pPr>
        <w:rPr>
          <w:sz w:val="24"/>
          <w:szCs w:val="24"/>
        </w:rPr>
      </w:pPr>
      <w:r>
        <w:rPr>
          <w:noProof/>
        </w:rPr>
        <w:drawing>
          <wp:inline distT="0" distB="0" distL="0" distR="0" wp14:anchorId="40810D7E" wp14:editId="7206B39B">
            <wp:extent cx="5400040" cy="360489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604895"/>
                    </a:xfrm>
                    <a:prstGeom prst="rect">
                      <a:avLst/>
                    </a:prstGeom>
                  </pic:spPr>
                </pic:pic>
              </a:graphicData>
            </a:graphic>
          </wp:inline>
        </w:drawing>
      </w:r>
    </w:p>
    <w:p w14:paraId="5A865BFE" w14:textId="6C9CC871" w:rsidR="0058409D" w:rsidRDefault="0058409D" w:rsidP="00493CCE">
      <w:pPr>
        <w:rPr>
          <w:sz w:val="24"/>
          <w:szCs w:val="24"/>
        </w:rPr>
      </w:pPr>
      <w:r>
        <w:rPr>
          <w:sz w:val="24"/>
          <w:szCs w:val="24"/>
        </w:rPr>
        <w:t xml:space="preserve">E nos outros arquivos temos nosso CSS e um arquivo com as variáveis para uso nesses </w:t>
      </w:r>
      <w:proofErr w:type="spellStart"/>
      <w:r>
        <w:rPr>
          <w:sz w:val="24"/>
          <w:szCs w:val="24"/>
        </w:rPr>
        <w:t>CSSs</w:t>
      </w:r>
      <w:proofErr w:type="spellEnd"/>
      <w:r>
        <w:rPr>
          <w:sz w:val="24"/>
          <w:szCs w:val="24"/>
        </w:rPr>
        <w:t>:</w:t>
      </w:r>
    </w:p>
    <w:p w14:paraId="55C28113" w14:textId="563E133E" w:rsidR="0058409D" w:rsidRDefault="0058409D" w:rsidP="00493CCE">
      <w:pPr>
        <w:rPr>
          <w:sz w:val="24"/>
          <w:szCs w:val="24"/>
        </w:rPr>
      </w:pPr>
      <w:r>
        <w:rPr>
          <w:noProof/>
        </w:rPr>
        <w:lastRenderedPageBreak/>
        <w:drawing>
          <wp:inline distT="0" distB="0" distL="0" distR="0" wp14:anchorId="6C204323" wp14:editId="2CBC7E17">
            <wp:extent cx="4067175" cy="3667125"/>
            <wp:effectExtent l="0" t="0" r="9525" b="9525"/>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67175" cy="3667125"/>
                    </a:xfrm>
                    <a:prstGeom prst="rect">
                      <a:avLst/>
                    </a:prstGeom>
                  </pic:spPr>
                </pic:pic>
              </a:graphicData>
            </a:graphic>
          </wp:inline>
        </w:drawing>
      </w:r>
    </w:p>
    <w:p w14:paraId="26751807" w14:textId="18AFAA86" w:rsidR="0058409D" w:rsidRDefault="0058409D" w:rsidP="00493CCE">
      <w:pPr>
        <w:rPr>
          <w:sz w:val="24"/>
          <w:szCs w:val="24"/>
        </w:rPr>
      </w:pPr>
      <w:r>
        <w:rPr>
          <w:sz w:val="24"/>
          <w:szCs w:val="24"/>
        </w:rPr>
        <w:t xml:space="preserve">Agora vamos usar o </w:t>
      </w:r>
      <w:proofErr w:type="spellStart"/>
      <w:r>
        <w:rPr>
          <w:sz w:val="24"/>
          <w:szCs w:val="24"/>
        </w:rPr>
        <w:t>Gulp</w:t>
      </w:r>
      <w:proofErr w:type="spellEnd"/>
      <w:r>
        <w:rPr>
          <w:sz w:val="24"/>
          <w:szCs w:val="24"/>
        </w:rPr>
        <w:t xml:space="preserve"> para processarmos esses arquivos CSS em SASS</w:t>
      </w:r>
      <w:r w:rsidR="00FF7448">
        <w:rPr>
          <w:sz w:val="24"/>
          <w:szCs w:val="24"/>
        </w:rPr>
        <w:t xml:space="preserve">. Ou seja, nosso objetivo final é gerar uma pasta com um arquivo CSS processado em SASS usando o </w:t>
      </w:r>
      <w:proofErr w:type="spellStart"/>
      <w:r w:rsidR="00FF7448">
        <w:rPr>
          <w:sz w:val="24"/>
          <w:szCs w:val="24"/>
        </w:rPr>
        <w:t>Gulp</w:t>
      </w:r>
      <w:proofErr w:type="spellEnd"/>
      <w:r>
        <w:rPr>
          <w:sz w:val="24"/>
          <w:szCs w:val="24"/>
        </w:rPr>
        <w:t>:</w:t>
      </w:r>
    </w:p>
    <w:p w14:paraId="563DDB54"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const</w:t>
      </w:r>
      <w:proofErr w:type="spellEnd"/>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4FC1FF"/>
          <w:sz w:val="21"/>
          <w:szCs w:val="21"/>
          <w:lang w:eastAsia="pt-BR"/>
        </w:rPr>
        <w:t>gulp</w:t>
      </w:r>
      <w:proofErr w:type="spellEnd"/>
      <w:r w:rsidRPr="0014373B">
        <w:rPr>
          <w:rFonts w:ascii="Consolas" w:eastAsia="Times New Roman" w:hAnsi="Consolas" w:cs="Times New Roman"/>
          <w:color w:val="D4D4D4"/>
          <w:sz w:val="21"/>
          <w:szCs w:val="21"/>
          <w:lang w:eastAsia="pt-BR"/>
        </w:rPr>
        <w:t> = </w:t>
      </w:r>
      <w:r w:rsidRPr="0014373B">
        <w:rPr>
          <w:rFonts w:ascii="Consolas" w:eastAsia="Times New Roman" w:hAnsi="Consolas" w:cs="Times New Roman"/>
          <w:color w:val="DCDCAA"/>
          <w:sz w:val="21"/>
          <w:szCs w:val="21"/>
          <w:lang w:eastAsia="pt-BR"/>
        </w:rPr>
        <w:t>require</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gulp</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1E13FF48"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const</w:t>
      </w:r>
      <w:proofErr w:type="spellEnd"/>
      <w:r w:rsidRPr="0014373B">
        <w:rPr>
          <w:rFonts w:ascii="Consolas" w:eastAsia="Times New Roman" w:hAnsi="Consolas" w:cs="Times New Roman"/>
          <w:color w:val="D4D4D4"/>
          <w:sz w:val="21"/>
          <w:szCs w:val="21"/>
          <w:lang w:eastAsia="pt-BR"/>
        </w:rPr>
        <w:t> </w:t>
      </w:r>
      <w:r w:rsidRPr="0014373B">
        <w:rPr>
          <w:rFonts w:ascii="Consolas" w:eastAsia="Times New Roman" w:hAnsi="Consolas" w:cs="Times New Roman"/>
          <w:color w:val="DCDCAA"/>
          <w:sz w:val="21"/>
          <w:szCs w:val="21"/>
          <w:lang w:eastAsia="pt-BR"/>
        </w:rPr>
        <w:t>series</w:t>
      </w:r>
      <w:r w:rsidRPr="0014373B">
        <w:rPr>
          <w:rFonts w:ascii="Consolas" w:eastAsia="Times New Roman" w:hAnsi="Consolas" w:cs="Times New Roman"/>
          <w:color w:val="D4D4D4"/>
          <w:sz w:val="21"/>
          <w:szCs w:val="21"/>
          <w:lang w:eastAsia="pt-BR"/>
        </w:rPr>
        <w:t> = </w:t>
      </w:r>
      <w:proofErr w:type="spellStart"/>
      <w:proofErr w:type="gramStart"/>
      <w:r w:rsidRPr="0014373B">
        <w:rPr>
          <w:rFonts w:ascii="Consolas" w:eastAsia="Times New Roman" w:hAnsi="Consolas" w:cs="Times New Roman"/>
          <w:color w:val="4FC1FF"/>
          <w:sz w:val="21"/>
          <w:szCs w:val="21"/>
          <w:lang w:eastAsia="pt-BR"/>
        </w:rPr>
        <w:t>gulp</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DCDCAA"/>
          <w:sz w:val="21"/>
          <w:szCs w:val="21"/>
          <w:lang w:eastAsia="pt-BR"/>
        </w:rPr>
        <w:t>series</w:t>
      </w:r>
      <w:proofErr w:type="spellEnd"/>
      <w:proofErr w:type="gramEnd"/>
    </w:p>
    <w:p w14:paraId="003537DD"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const</w:t>
      </w:r>
      <w:proofErr w:type="spellEnd"/>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9CDCFE"/>
          <w:sz w:val="21"/>
          <w:szCs w:val="21"/>
          <w:lang w:eastAsia="pt-BR"/>
        </w:rPr>
        <w:t>sass</w:t>
      </w:r>
      <w:proofErr w:type="spellEnd"/>
      <w:r w:rsidRPr="0014373B">
        <w:rPr>
          <w:rFonts w:ascii="Consolas" w:eastAsia="Times New Roman" w:hAnsi="Consolas" w:cs="Times New Roman"/>
          <w:color w:val="D4D4D4"/>
          <w:sz w:val="21"/>
          <w:szCs w:val="21"/>
          <w:lang w:eastAsia="pt-BR"/>
        </w:rPr>
        <w:t> = </w:t>
      </w:r>
      <w:r w:rsidRPr="0014373B">
        <w:rPr>
          <w:rFonts w:ascii="Consolas" w:eastAsia="Times New Roman" w:hAnsi="Consolas" w:cs="Times New Roman"/>
          <w:color w:val="DCDCAA"/>
          <w:sz w:val="21"/>
          <w:szCs w:val="21"/>
          <w:lang w:eastAsia="pt-BR"/>
        </w:rPr>
        <w:t>require</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gulp-sass</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14ACD06F"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const</w:t>
      </w:r>
      <w:proofErr w:type="spellEnd"/>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4FC1FF"/>
          <w:sz w:val="21"/>
          <w:szCs w:val="21"/>
          <w:lang w:eastAsia="pt-BR"/>
        </w:rPr>
        <w:t>uglifycss</w:t>
      </w:r>
      <w:proofErr w:type="spellEnd"/>
      <w:r w:rsidRPr="0014373B">
        <w:rPr>
          <w:rFonts w:ascii="Consolas" w:eastAsia="Times New Roman" w:hAnsi="Consolas" w:cs="Times New Roman"/>
          <w:color w:val="D4D4D4"/>
          <w:sz w:val="21"/>
          <w:szCs w:val="21"/>
          <w:lang w:eastAsia="pt-BR"/>
        </w:rPr>
        <w:t> = </w:t>
      </w:r>
      <w:r w:rsidRPr="0014373B">
        <w:rPr>
          <w:rFonts w:ascii="Consolas" w:eastAsia="Times New Roman" w:hAnsi="Consolas" w:cs="Times New Roman"/>
          <w:color w:val="DCDCAA"/>
          <w:sz w:val="21"/>
          <w:szCs w:val="21"/>
          <w:lang w:eastAsia="pt-BR"/>
        </w:rPr>
        <w:t>require</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gulp-uglifycss</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44C5002D"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const</w:t>
      </w:r>
      <w:proofErr w:type="spellEnd"/>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DCDCAA"/>
          <w:sz w:val="21"/>
          <w:szCs w:val="21"/>
          <w:lang w:eastAsia="pt-BR"/>
        </w:rPr>
        <w:t>concat</w:t>
      </w:r>
      <w:proofErr w:type="spellEnd"/>
      <w:r w:rsidRPr="0014373B">
        <w:rPr>
          <w:rFonts w:ascii="Consolas" w:eastAsia="Times New Roman" w:hAnsi="Consolas" w:cs="Times New Roman"/>
          <w:color w:val="D4D4D4"/>
          <w:sz w:val="21"/>
          <w:szCs w:val="21"/>
          <w:lang w:eastAsia="pt-BR"/>
        </w:rPr>
        <w:t> = </w:t>
      </w:r>
      <w:r w:rsidRPr="0014373B">
        <w:rPr>
          <w:rFonts w:ascii="Consolas" w:eastAsia="Times New Roman" w:hAnsi="Consolas" w:cs="Times New Roman"/>
          <w:color w:val="DCDCAA"/>
          <w:sz w:val="21"/>
          <w:szCs w:val="21"/>
          <w:lang w:eastAsia="pt-BR"/>
        </w:rPr>
        <w:t>require</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gulp-concat</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54A49BFD" w14:textId="77777777" w:rsidR="0014373B" w:rsidRPr="0014373B" w:rsidRDefault="0014373B" w:rsidP="0014373B">
      <w:pPr>
        <w:shd w:val="clear" w:color="auto" w:fill="1E1E1E"/>
        <w:spacing w:after="240" w:line="285" w:lineRule="atLeast"/>
        <w:rPr>
          <w:rFonts w:ascii="Consolas" w:eastAsia="Times New Roman" w:hAnsi="Consolas" w:cs="Times New Roman"/>
          <w:color w:val="D4D4D4"/>
          <w:sz w:val="21"/>
          <w:szCs w:val="21"/>
          <w:lang w:eastAsia="pt-BR"/>
        </w:rPr>
      </w:pPr>
    </w:p>
    <w:p w14:paraId="4A011C91"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569CD6"/>
          <w:sz w:val="21"/>
          <w:szCs w:val="21"/>
          <w:lang w:eastAsia="pt-BR"/>
        </w:rPr>
        <w:t>function</w:t>
      </w:r>
      <w:proofErr w:type="spellEnd"/>
      <w:r w:rsidRPr="0014373B">
        <w:rPr>
          <w:rFonts w:ascii="Consolas" w:eastAsia="Times New Roman" w:hAnsi="Consolas" w:cs="Times New Roman"/>
          <w:color w:val="D4D4D4"/>
          <w:sz w:val="21"/>
          <w:szCs w:val="21"/>
          <w:lang w:eastAsia="pt-BR"/>
        </w:rPr>
        <w:t> </w:t>
      </w:r>
      <w:proofErr w:type="spellStart"/>
      <w:proofErr w:type="gramStart"/>
      <w:r w:rsidRPr="0014373B">
        <w:rPr>
          <w:rFonts w:ascii="Consolas" w:eastAsia="Times New Roman" w:hAnsi="Consolas" w:cs="Times New Roman"/>
          <w:color w:val="DCDCAA"/>
          <w:sz w:val="21"/>
          <w:szCs w:val="21"/>
          <w:lang w:eastAsia="pt-BR"/>
        </w:rPr>
        <w:t>transformacaoCSS</w:t>
      </w:r>
      <w:proofErr w:type="spellEnd"/>
      <w:r w:rsidRPr="0014373B">
        <w:rPr>
          <w:rFonts w:ascii="Consolas" w:eastAsia="Times New Roman" w:hAnsi="Consolas" w:cs="Times New Roman"/>
          <w:color w:val="D4D4D4"/>
          <w:sz w:val="21"/>
          <w:szCs w:val="21"/>
          <w:lang w:eastAsia="pt-BR"/>
        </w:rPr>
        <w:t>(</w:t>
      </w:r>
      <w:proofErr w:type="gramEnd"/>
      <w:r w:rsidRPr="0014373B">
        <w:rPr>
          <w:rFonts w:ascii="Consolas" w:eastAsia="Times New Roman" w:hAnsi="Consolas" w:cs="Times New Roman"/>
          <w:color w:val="D4D4D4"/>
          <w:sz w:val="21"/>
          <w:szCs w:val="21"/>
          <w:lang w:eastAsia="pt-BR"/>
        </w:rPr>
        <w:t>) {</w:t>
      </w:r>
    </w:p>
    <w:p w14:paraId="27B1B07B"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C586C0"/>
          <w:sz w:val="21"/>
          <w:szCs w:val="21"/>
          <w:lang w:eastAsia="pt-BR"/>
        </w:rPr>
        <w:t>return</w:t>
      </w:r>
      <w:proofErr w:type="spellEnd"/>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4FC1FF"/>
          <w:sz w:val="21"/>
          <w:szCs w:val="21"/>
          <w:lang w:eastAsia="pt-BR"/>
        </w:rPr>
        <w:t>gulp</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DCDCAA"/>
          <w:sz w:val="21"/>
          <w:szCs w:val="21"/>
          <w:lang w:eastAsia="pt-BR"/>
        </w:rPr>
        <w:t>src</w:t>
      </w:r>
      <w:proofErr w:type="spellEnd"/>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src</w:t>
      </w:r>
      <w:proofErr w:type="spellEnd"/>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sass</w:t>
      </w:r>
      <w:proofErr w:type="spellEnd"/>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index.scss</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66CC354C"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r w:rsidRPr="0014373B">
        <w:rPr>
          <w:rFonts w:ascii="Consolas" w:eastAsia="Times New Roman" w:hAnsi="Consolas" w:cs="Times New Roman"/>
          <w:color w:val="6A9955"/>
          <w:sz w:val="21"/>
          <w:szCs w:val="21"/>
          <w:lang w:eastAsia="pt-BR"/>
        </w:rPr>
        <w:t>//Pegar o arquivo SASS e transformar CSS e caso der erro, dar o log de erro</w:t>
      </w:r>
    </w:p>
    <w:p w14:paraId="4325A3EA"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proofErr w:type="gramStart"/>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pipe</w:t>
      </w:r>
      <w:proofErr w:type="spellEnd"/>
      <w:proofErr w:type="gramEnd"/>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sass</w:t>
      </w:r>
      <w:proofErr w:type="spellEnd"/>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on</w:t>
      </w:r>
      <w:proofErr w:type="spellEnd"/>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error</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9CDCFE"/>
          <w:sz w:val="21"/>
          <w:szCs w:val="21"/>
          <w:lang w:eastAsia="pt-BR"/>
        </w:rPr>
        <w:t>sass</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DCDCAA"/>
          <w:sz w:val="21"/>
          <w:szCs w:val="21"/>
          <w:lang w:eastAsia="pt-BR"/>
        </w:rPr>
        <w:t>logError</w:t>
      </w:r>
      <w:proofErr w:type="spellEnd"/>
      <w:r w:rsidRPr="0014373B">
        <w:rPr>
          <w:rFonts w:ascii="Consolas" w:eastAsia="Times New Roman" w:hAnsi="Consolas" w:cs="Times New Roman"/>
          <w:color w:val="D4D4D4"/>
          <w:sz w:val="21"/>
          <w:szCs w:val="21"/>
          <w:lang w:eastAsia="pt-BR"/>
        </w:rPr>
        <w:t>())</w:t>
      </w:r>
    </w:p>
    <w:p w14:paraId="160E12CA"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r w:rsidRPr="0014373B">
        <w:rPr>
          <w:rFonts w:ascii="Consolas" w:eastAsia="Times New Roman" w:hAnsi="Consolas" w:cs="Times New Roman"/>
          <w:color w:val="6A9955"/>
          <w:sz w:val="21"/>
          <w:szCs w:val="21"/>
          <w:lang w:eastAsia="pt-BR"/>
        </w:rPr>
        <w:t>//Juntar arquivo CSS tudo em uma linha só</w:t>
      </w:r>
    </w:p>
    <w:p w14:paraId="34F38D80"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proofErr w:type="gramStart"/>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pipe</w:t>
      </w:r>
      <w:proofErr w:type="spellEnd"/>
      <w:proofErr w:type="gramEnd"/>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uglifycss</w:t>
      </w:r>
      <w:proofErr w:type="spellEnd"/>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w:t>
      </w:r>
      <w:proofErr w:type="spellStart"/>
      <w:r w:rsidRPr="0014373B">
        <w:rPr>
          <w:rFonts w:ascii="Consolas" w:eastAsia="Times New Roman" w:hAnsi="Consolas" w:cs="Times New Roman"/>
          <w:color w:val="CE9178"/>
          <w:sz w:val="21"/>
          <w:szCs w:val="21"/>
          <w:lang w:eastAsia="pt-BR"/>
        </w:rPr>
        <w:t>uglyComments</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9CDCFE"/>
          <w:sz w:val="21"/>
          <w:szCs w:val="21"/>
          <w:lang w:eastAsia="pt-BR"/>
        </w:rPr>
        <w:t>:</w:t>
      </w:r>
      <w:r w:rsidRPr="0014373B">
        <w:rPr>
          <w:rFonts w:ascii="Consolas" w:eastAsia="Times New Roman" w:hAnsi="Consolas" w:cs="Times New Roman"/>
          <w:color w:val="D4D4D4"/>
          <w:sz w:val="21"/>
          <w:szCs w:val="21"/>
          <w:lang w:eastAsia="pt-BR"/>
        </w:rPr>
        <w:t> </w:t>
      </w:r>
      <w:proofErr w:type="spellStart"/>
      <w:r w:rsidRPr="0014373B">
        <w:rPr>
          <w:rFonts w:ascii="Consolas" w:eastAsia="Times New Roman" w:hAnsi="Consolas" w:cs="Times New Roman"/>
          <w:color w:val="569CD6"/>
          <w:sz w:val="21"/>
          <w:szCs w:val="21"/>
          <w:lang w:eastAsia="pt-BR"/>
        </w:rPr>
        <w:t>true</w:t>
      </w:r>
      <w:proofErr w:type="spellEnd"/>
      <w:r w:rsidRPr="0014373B">
        <w:rPr>
          <w:rFonts w:ascii="Consolas" w:eastAsia="Times New Roman" w:hAnsi="Consolas" w:cs="Times New Roman"/>
          <w:color w:val="D4D4D4"/>
          <w:sz w:val="21"/>
          <w:szCs w:val="21"/>
          <w:lang w:eastAsia="pt-BR"/>
        </w:rPr>
        <w:t>}))</w:t>
      </w:r>
    </w:p>
    <w:p w14:paraId="7E88313A"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r w:rsidRPr="0014373B">
        <w:rPr>
          <w:rFonts w:ascii="Consolas" w:eastAsia="Times New Roman" w:hAnsi="Consolas" w:cs="Times New Roman"/>
          <w:color w:val="6A9955"/>
          <w:sz w:val="21"/>
          <w:szCs w:val="21"/>
          <w:lang w:eastAsia="pt-BR"/>
        </w:rPr>
        <w:t>//Concatenação para gerar um arquivo final</w:t>
      </w:r>
    </w:p>
    <w:p w14:paraId="49D57415"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proofErr w:type="gramStart"/>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pipe</w:t>
      </w:r>
      <w:proofErr w:type="spellEnd"/>
      <w:proofErr w:type="gramEnd"/>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concat</w:t>
      </w:r>
      <w:proofErr w:type="spellEnd"/>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'estilo.min.css'</w:t>
      </w:r>
      <w:r w:rsidRPr="0014373B">
        <w:rPr>
          <w:rFonts w:ascii="Consolas" w:eastAsia="Times New Roman" w:hAnsi="Consolas" w:cs="Times New Roman"/>
          <w:color w:val="D4D4D4"/>
          <w:sz w:val="21"/>
          <w:szCs w:val="21"/>
          <w:lang w:eastAsia="pt-BR"/>
        </w:rPr>
        <w:t>))</w:t>
      </w:r>
    </w:p>
    <w:p w14:paraId="1CD326C4"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r w:rsidRPr="0014373B">
        <w:rPr>
          <w:rFonts w:ascii="Consolas" w:eastAsia="Times New Roman" w:hAnsi="Consolas" w:cs="Times New Roman"/>
          <w:color w:val="6A9955"/>
          <w:sz w:val="21"/>
          <w:szCs w:val="21"/>
          <w:lang w:eastAsia="pt-BR"/>
        </w:rPr>
        <w:t>//Lugar de destino</w:t>
      </w:r>
    </w:p>
    <w:p w14:paraId="6B82FE93"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        </w:t>
      </w:r>
      <w:proofErr w:type="gramStart"/>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pipe</w:t>
      </w:r>
      <w:proofErr w:type="spellEnd"/>
      <w:proofErr w:type="gramEnd"/>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4FC1FF"/>
          <w:sz w:val="21"/>
          <w:szCs w:val="21"/>
          <w:lang w:eastAsia="pt-BR"/>
        </w:rPr>
        <w:t>gulp</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DCDCAA"/>
          <w:sz w:val="21"/>
          <w:szCs w:val="21"/>
          <w:lang w:eastAsia="pt-BR"/>
        </w:rPr>
        <w:t>dest</w:t>
      </w:r>
      <w:proofErr w:type="spellEnd"/>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CE9178"/>
          <w:sz w:val="21"/>
          <w:szCs w:val="21"/>
          <w:lang w:eastAsia="pt-BR"/>
        </w:rPr>
        <w:t>'build/</w:t>
      </w:r>
      <w:proofErr w:type="spellStart"/>
      <w:r w:rsidRPr="0014373B">
        <w:rPr>
          <w:rFonts w:ascii="Consolas" w:eastAsia="Times New Roman" w:hAnsi="Consolas" w:cs="Times New Roman"/>
          <w:color w:val="CE9178"/>
          <w:sz w:val="21"/>
          <w:szCs w:val="21"/>
          <w:lang w:eastAsia="pt-BR"/>
        </w:rPr>
        <w:t>css</w:t>
      </w:r>
      <w:proofErr w:type="spellEnd"/>
      <w:r w:rsidRPr="0014373B">
        <w:rPr>
          <w:rFonts w:ascii="Consolas" w:eastAsia="Times New Roman" w:hAnsi="Consolas" w:cs="Times New Roman"/>
          <w:color w:val="CE9178"/>
          <w:sz w:val="21"/>
          <w:szCs w:val="21"/>
          <w:lang w:eastAsia="pt-BR"/>
        </w:rPr>
        <w:t>'</w:t>
      </w:r>
      <w:r w:rsidRPr="0014373B">
        <w:rPr>
          <w:rFonts w:ascii="Consolas" w:eastAsia="Times New Roman" w:hAnsi="Consolas" w:cs="Times New Roman"/>
          <w:color w:val="D4D4D4"/>
          <w:sz w:val="21"/>
          <w:szCs w:val="21"/>
          <w:lang w:eastAsia="pt-BR"/>
        </w:rPr>
        <w:t>))</w:t>
      </w:r>
    </w:p>
    <w:p w14:paraId="1B6D3149"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r w:rsidRPr="0014373B">
        <w:rPr>
          <w:rFonts w:ascii="Consolas" w:eastAsia="Times New Roman" w:hAnsi="Consolas" w:cs="Times New Roman"/>
          <w:color w:val="D4D4D4"/>
          <w:sz w:val="21"/>
          <w:szCs w:val="21"/>
          <w:lang w:eastAsia="pt-BR"/>
        </w:rPr>
        <w:t>}</w:t>
      </w:r>
    </w:p>
    <w:p w14:paraId="470875F1"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
    <w:p w14:paraId="2AA16FC6" w14:textId="77777777" w:rsidR="0014373B" w:rsidRPr="0014373B" w:rsidRDefault="0014373B" w:rsidP="0014373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4373B">
        <w:rPr>
          <w:rFonts w:ascii="Consolas" w:eastAsia="Times New Roman" w:hAnsi="Consolas" w:cs="Times New Roman"/>
          <w:color w:val="4EC9B0"/>
          <w:sz w:val="21"/>
          <w:szCs w:val="21"/>
          <w:lang w:eastAsia="pt-BR"/>
        </w:rPr>
        <w:t>exports</w:t>
      </w:r>
      <w:r w:rsidRPr="0014373B">
        <w:rPr>
          <w:rFonts w:ascii="Consolas" w:eastAsia="Times New Roman" w:hAnsi="Consolas" w:cs="Times New Roman"/>
          <w:color w:val="D4D4D4"/>
          <w:sz w:val="21"/>
          <w:szCs w:val="21"/>
          <w:lang w:eastAsia="pt-BR"/>
        </w:rPr>
        <w:t>.</w:t>
      </w:r>
      <w:r w:rsidRPr="0014373B">
        <w:rPr>
          <w:rFonts w:ascii="Consolas" w:eastAsia="Times New Roman" w:hAnsi="Consolas" w:cs="Times New Roman"/>
          <w:color w:val="9CDCFE"/>
          <w:sz w:val="21"/>
          <w:szCs w:val="21"/>
          <w:lang w:eastAsia="pt-BR"/>
        </w:rPr>
        <w:t>default</w:t>
      </w:r>
      <w:proofErr w:type="spellEnd"/>
      <w:r w:rsidRPr="0014373B">
        <w:rPr>
          <w:rFonts w:ascii="Consolas" w:eastAsia="Times New Roman" w:hAnsi="Consolas" w:cs="Times New Roman"/>
          <w:color w:val="D4D4D4"/>
          <w:sz w:val="21"/>
          <w:szCs w:val="21"/>
          <w:lang w:eastAsia="pt-BR"/>
        </w:rPr>
        <w:t> = </w:t>
      </w:r>
      <w:r w:rsidRPr="0014373B">
        <w:rPr>
          <w:rFonts w:ascii="Consolas" w:eastAsia="Times New Roman" w:hAnsi="Consolas" w:cs="Times New Roman"/>
          <w:color w:val="DCDCAA"/>
          <w:sz w:val="21"/>
          <w:szCs w:val="21"/>
          <w:lang w:eastAsia="pt-BR"/>
        </w:rPr>
        <w:t>series</w:t>
      </w:r>
      <w:r w:rsidRPr="0014373B">
        <w:rPr>
          <w:rFonts w:ascii="Consolas" w:eastAsia="Times New Roman" w:hAnsi="Consolas" w:cs="Times New Roman"/>
          <w:color w:val="D4D4D4"/>
          <w:sz w:val="21"/>
          <w:szCs w:val="21"/>
          <w:lang w:eastAsia="pt-BR"/>
        </w:rPr>
        <w:t>(</w:t>
      </w:r>
      <w:proofErr w:type="spellStart"/>
      <w:r w:rsidRPr="0014373B">
        <w:rPr>
          <w:rFonts w:ascii="Consolas" w:eastAsia="Times New Roman" w:hAnsi="Consolas" w:cs="Times New Roman"/>
          <w:color w:val="DCDCAA"/>
          <w:sz w:val="21"/>
          <w:szCs w:val="21"/>
          <w:lang w:eastAsia="pt-BR"/>
        </w:rPr>
        <w:t>transformacaoCSS</w:t>
      </w:r>
      <w:proofErr w:type="spellEnd"/>
      <w:r w:rsidRPr="0014373B">
        <w:rPr>
          <w:rFonts w:ascii="Consolas" w:eastAsia="Times New Roman" w:hAnsi="Consolas" w:cs="Times New Roman"/>
          <w:color w:val="D4D4D4"/>
          <w:sz w:val="21"/>
          <w:szCs w:val="21"/>
          <w:lang w:eastAsia="pt-BR"/>
        </w:rPr>
        <w:t>)</w:t>
      </w:r>
    </w:p>
    <w:p w14:paraId="262DA14F" w14:textId="77777777" w:rsidR="00FF7448" w:rsidRDefault="00FF7448" w:rsidP="00493CCE">
      <w:pPr>
        <w:rPr>
          <w:sz w:val="24"/>
          <w:szCs w:val="24"/>
        </w:rPr>
      </w:pPr>
    </w:p>
    <w:p w14:paraId="4154B714" w14:textId="0AAE9851" w:rsidR="0058409D" w:rsidRPr="008609D7" w:rsidRDefault="008609D7" w:rsidP="00493CCE">
      <w:pPr>
        <w:rPr>
          <w:b/>
          <w:bCs/>
          <w:sz w:val="24"/>
          <w:szCs w:val="24"/>
        </w:rPr>
      </w:pPr>
      <w:r w:rsidRPr="008609D7">
        <w:rPr>
          <w:b/>
          <w:bCs/>
          <w:sz w:val="24"/>
          <w:szCs w:val="24"/>
          <w:highlight w:val="yellow"/>
        </w:rPr>
        <w:lastRenderedPageBreak/>
        <w:t xml:space="preserve">Agora vamos fazer um Projeto de SPA (Single Page </w:t>
      </w:r>
      <w:proofErr w:type="spellStart"/>
      <w:r w:rsidRPr="008609D7">
        <w:rPr>
          <w:b/>
          <w:bCs/>
          <w:sz w:val="24"/>
          <w:szCs w:val="24"/>
          <w:highlight w:val="yellow"/>
        </w:rPr>
        <w:t>Application</w:t>
      </w:r>
      <w:proofErr w:type="spellEnd"/>
      <w:r w:rsidRPr="008609D7">
        <w:rPr>
          <w:b/>
          <w:bCs/>
          <w:sz w:val="24"/>
          <w:szCs w:val="24"/>
          <w:highlight w:val="yellow"/>
        </w:rPr>
        <w:t>):</w:t>
      </w:r>
    </w:p>
    <w:p w14:paraId="671622D5" w14:textId="209F7F79" w:rsidR="008609D7" w:rsidRDefault="00FC5EA8" w:rsidP="00493CCE">
      <w:pPr>
        <w:rPr>
          <w:sz w:val="24"/>
          <w:szCs w:val="24"/>
        </w:rPr>
      </w:pPr>
      <w:r>
        <w:rPr>
          <w:sz w:val="24"/>
          <w:szCs w:val="24"/>
        </w:rPr>
        <w:t xml:space="preserve">Para começarmos eu crio uma pasta chamada </w:t>
      </w:r>
      <w:proofErr w:type="spellStart"/>
      <w:r>
        <w:rPr>
          <w:sz w:val="24"/>
          <w:szCs w:val="24"/>
        </w:rPr>
        <w:t>gulpTasks</w:t>
      </w:r>
      <w:proofErr w:type="spellEnd"/>
      <w:r>
        <w:rPr>
          <w:sz w:val="24"/>
          <w:szCs w:val="24"/>
        </w:rPr>
        <w:t xml:space="preserve"> e dentro desta pasta eu crio três arquivos JS, um para a nossa aplicação, outro para as nossas dependências e outro para um servidor para </w:t>
      </w:r>
      <w:proofErr w:type="gramStart"/>
      <w:r>
        <w:rPr>
          <w:sz w:val="24"/>
          <w:szCs w:val="24"/>
        </w:rPr>
        <w:t>nos auxiliar</w:t>
      </w:r>
      <w:proofErr w:type="gramEnd"/>
      <w:r>
        <w:rPr>
          <w:sz w:val="24"/>
          <w:szCs w:val="24"/>
        </w:rPr>
        <w:t xml:space="preserve"> no nosso desenvolvimento, para que rode sempre os comandos de nossos arquivos assim que terminamos de desenvolver algo novo.</w:t>
      </w:r>
    </w:p>
    <w:p w14:paraId="21EA1415" w14:textId="727FDE70" w:rsidR="00FC5EA8" w:rsidRDefault="00FC5EA8" w:rsidP="00493CCE">
      <w:pPr>
        <w:rPr>
          <w:sz w:val="24"/>
          <w:szCs w:val="24"/>
        </w:rPr>
      </w:pPr>
      <w:r>
        <w:rPr>
          <w:noProof/>
        </w:rPr>
        <w:drawing>
          <wp:inline distT="0" distB="0" distL="0" distR="0" wp14:anchorId="09568883" wp14:editId="57BFC1EF">
            <wp:extent cx="2362200" cy="295275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62200" cy="2952750"/>
                    </a:xfrm>
                    <a:prstGeom prst="rect">
                      <a:avLst/>
                    </a:prstGeom>
                  </pic:spPr>
                </pic:pic>
              </a:graphicData>
            </a:graphic>
          </wp:inline>
        </w:drawing>
      </w:r>
    </w:p>
    <w:p w14:paraId="258E7D8B" w14:textId="5DDB79F7" w:rsidR="00722572" w:rsidRDefault="00722572" w:rsidP="00493CCE">
      <w:pPr>
        <w:rPr>
          <w:sz w:val="24"/>
          <w:szCs w:val="24"/>
        </w:rPr>
      </w:pPr>
      <w:r>
        <w:rPr>
          <w:sz w:val="24"/>
          <w:szCs w:val="24"/>
        </w:rPr>
        <w:t>Nosso objetivo inicial aqui é criarmos a estrutura de nosso build da aplicação, para isso fazemos os seguintes códigos abaixo no arquivo app.js:</w:t>
      </w:r>
    </w:p>
    <w:p w14:paraId="50EC99F2"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const</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4FC1FF"/>
          <w:sz w:val="21"/>
          <w:szCs w:val="21"/>
          <w:lang w:eastAsia="pt-BR"/>
        </w:rPr>
        <w:t>gulp</w:t>
      </w:r>
      <w:proofErr w:type="spellEnd"/>
      <w:r w:rsidRPr="00722572">
        <w:rPr>
          <w:rFonts w:ascii="Consolas" w:eastAsia="Times New Roman" w:hAnsi="Consolas" w:cs="Times New Roman"/>
          <w:color w:val="D4D4D4"/>
          <w:sz w:val="21"/>
          <w:szCs w:val="21"/>
          <w:lang w:eastAsia="pt-BR"/>
        </w:rPr>
        <w:t> = </w:t>
      </w:r>
      <w:r w:rsidRPr="00722572">
        <w:rPr>
          <w:rFonts w:ascii="Consolas" w:eastAsia="Times New Roman" w:hAnsi="Consolas" w:cs="Times New Roman"/>
          <w:color w:val="DCDCAA"/>
          <w:sz w:val="21"/>
          <w:szCs w:val="21"/>
          <w:lang w:eastAsia="pt-BR"/>
        </w:rPr>
        <w:t>require</w:t>
      </w:r>
      <w:r w:rsidRPr="00722572">
        <w:rPr>
          <w:rFonts w:ascii="Consolas" w:eastAsia="Times New Roman" w:hAnsi="Consolas" w:cs="Times New Roman"/>
          <w:color w:val="D4D4D4"/>
          <w:sz w:val="21"/>
          <w:szCs w:val="21"/>
          <w:lang w:eastAsia="pt-BR"/>
        </w:rPr>
        <w:t>(</w:t>
      </w:r>
      <w:r w:rsidRPr="00722572">
        <w:rPr>
          <w:rFonts w:ascii="Consolas" w:eastAsia="Times New Roman" w:hAnsi="Consolas" w:cs="Times New Roman"/>
          <w:color w:val="CE9178"/>
          <w:sz w:val="21"/>
          <w:szCs w:val="21"/>
          <w:lang w:eastAsia="pt-BR"/>
        </w:rPr>
        <w:t>'</w:t>
      </w:r>
      <w:proofErr w:type="spellStart"/>
      <w:r w:rsidRPr="00722572">
        <w:rPr>
          <w:rFonts w:ascii="Consolas" w:eastAsia="Times New Roman" w:hAnsi="Consolas" w:cs="Times New Roman"/>
          <w:color w:val="CE9178"/>
          <w:sz w:val="21"/>
          <w:szCs w:val="21"/>
          <w:lang w:eastAsia="pt-BR"/>
        </w:rPr>
        <w:t>gulp</w:t>
      </w:r>
      <w:proofErr w:type="spellEnd"/>
      <w:r w:rsidRPr="00722572">
        <w:rPr>
          <w:rFonts w:ascii="Consolas" w:eastAsia="Times New Roman" w:hAnsi="Consolas" w:cs="Times New Roman"/>
          <w:color w:val="CE9178"/>
          <w:sz w:val="21"/>
          <w:szCs w:val="21"/>
          <w:lang w:eastAsia="pt-BR"/>
        </w:rPr>
        <w:t>'</w:t>
      </w:r>
      <w:r w:rsidRPr="00722572">
        <w:rPr>
          <w:rFonts w:ascii="Consolas" w:eastAsia="Times New Roman" w:hAnsi="Consolas" w:cs="Times New Roman"/>
          <w:color w:val="D4D4D4"/>
          <w:sz w:val="21"/>
          <w:szCs w:val="21"/>
          <w:lang w:eastAsia="pt-BR"/>
        </w:rPr>
        <w:t>)</w:t>
      </w:r>
    </w:p>
    <w:p w14:paraId="1FDAADF6"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23507010"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appHtml</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5FE7EA68"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5F187464"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48360DA6"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5CB673AB"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appCSS</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5E80433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799F2B28"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6A4794BD"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57221690"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appJS</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51C86E79"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114301D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52AA151B"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61F886A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appIMG</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16525FFB"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7138D33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2C0B8CD8"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52270638"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722572">
        <w:rPr>
          <w:rFonts w:ascii="Consolas" w:eastAsia="Times New Roman" w:hAnsi="Consolas" w:cs="Times New Roman"/>
          <w:color w:val="4EC9B0"/>
          <w:sz w:val="21"/>
          <w:szCs w:val="21"/>
          <w:lang w:eastAsia="pt-BR"/>
        </w:rPr>
        <w:t>module</w:t>
      </w:r>
      <w:r w:rsidRPr="00722572">
        <w:rPr>
          <w:rFonts w:ascii="Consolas" w:eastAsia="Times New Roman" w:hAnsi="Consolas" w:cs="Times New Roman"/>
          <w:color w:val="D4D4D4"/>
          <w:sz w:val="21"/>
          <w:szCs w:val="21"/>
          <w:lang w:eastAsia="pt-BR"/>
        </w:rPr>
        <w:t>.</w:t>
      </w:r>
      <w:r w:rsidRPr="00722572">
        <w:rPr>
          <w:rFonts w:ascii="Consolas" w:eastAsia="Times New Roman" w:hAnsi="Consolas" w:cs="Times New Roman"/>
          <w:color w:val="4EC9B0"/>
          <w:sz w:val="21"/>
          <w:szCs w:val="21"/>
          <w:lang w:eastAsia="pt-BR"/>
        </w:rPr>
        <w:t>exports</w:t>
      </w:r>
      <w:proofErr w:type="spellEnd"/>
      <w:proofErr w:type="gramEnd"/>
      <w:r w:rsidRPr="00722572">
        <w:rPr>
          <w:rFonts w:ascii="Consolas" w:eastAsia="Times New Roman" w:hAnsi="Consolas" w:cs="Times New Roman"/>
          <w:color w:val="D4D4D4"/>
          <w:sz w:val="21"/>
          <w:szCs w:val="21"/>
          <w:lang w:eastAsia="pt-BR"/>
        </w:rPr>
        <w:t> = {</w:t>
      </w:r>
    </w:p>
    <w:p w14:paraId="3E2684AF"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appHtml</w:t>
      </w:r>
      <w:proofErr w:type="spellEnd"/>
      <w:r w:rsidRPr="00722572">
        <w:rPr>
          <w:rFonts w:ascii="Consolas" w:eastAsia="Times New Roman" w:hAnsi="Consolas" w:cs="Times New Roman"/>
          <w:color w:val="D4D4D4"/>
          <w:sz w:val="21"/>
          <w:szCs w:val="21"/>
          <w:lang w:eastAsia="pt-BR"/>
        </w:rPr>
        <w:t>,</w:t>
      </w:r>
    </w:p>
    <w:p w14:paraId="66BD0E74"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appCSS</w:t>
      </w:r>
      <w:proofErr w:type="spellEnd"/>
      <w:r w:rsidRPr="00722572">
        <w:rPr>
          <w:rFonts w:ascii="Consolas" w:eastAsia="Times New Roman" w:hAnsi="Consolas" w:cs="Times New Roman"/>
          <w:color w:val="D4D4D4"/>
          <w:sz w:val="21"/>
          <w:szCs w:val="21"/>
          <w:lang w:eastAsia="pt-BR"/>
        </w:rPr>
        <w:t>,</w:t>
      </w:r>
    </w:p>
    <w:p w14:paraId="7DE0730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lastRenderedPageBreak/>
        <w:t>    </w:t>
      </w:r>
      <w:proofErr w:type="spellStart"/>
      <w:r w:rsidRPr="00722572">
        <w:rPr>
          <w:rFonts w:ascii="Consolas" w:eastAsia="Times New Roman" w:hAnsi="Consolas" w:cs="Times New Roman"/>
          <w:color w:val="DCDCAA"/>
          <w:sz w:val="21"/>
          <w:szCs w:val="21"/>
          <w:lang w:eastAsia="pt-BR"/>
        </w:rPr>
        <w:t>appJS</w:t>
      </w:r>
      <w:proofErr w:type="spellEnd"/>
      <w:r w:rsidRPr="00722572">
        <w:rPr>
          <w:rFonts w:ascii="Consolas" w:eastAsia="Times New Roman" w:hAnsi="Consolas" w:cs="Times New Roman"/>
          <w:color w:val="D4D4D4"/>
          <w:sz w:val="21"/>
          <w:szCs w:val="21"/>
          <w:lang w:eastAsia="pt-BR"/>
        </w:rPr>
        <w:t>,</w:t>
      </w:r>
    </w:p>
    <w:p w14:paraId="26A982D3"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appIMG</w:t>
      </w:r>
      <w:proofErr w:type="spellEnd"/>
    </w:p>
    <w:p w14:paraId="500CA3CE"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47E2D425" w14:textId="0FF4F6CC" w:rsidR="00722572" w:rsidRDefault="00722572" w:rsidP="00493CCE">
      <w:pPr>
        <w:rPr>
          <w:sz w:val="24"/>
          <w:szCs w:val="24"/>
        </w:rPr>
      </w:pPr>
    </w:p>
    <w:p w14:paraId="43ACA53C" w14:textId="403A5CAB" w:rsidR="00722572" w:rsidRDefault="00722572" w:rsidP="00493CCE">
      <w:pPr>
        <w:rPr>
          <w:sz w:val="24"/>
          <w:szCs w:val="24"/>
        </w:rPr>
      </w:pPr>
      <w:r>
        <w:rPr>
          <w:sz w:val="24"/>
          <w:szCs w:val="24"/>
        </w:rPr>
        <w:t>Agora o próximo arquivo que vamos criar é o arquivo de dependências:</w:t>
      </w:r>
    </w:p>
    <w:p w14:paraId="77B74883"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const</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4FC1FF"/>
          <w:sz w:val="21"/>
          <w:szCs w:val="21"/>
          <w:lang w:eastAsia="pt-BR"/>
        </w:rPr>
        <w:t>gulp</w:t>
      </w:r>
      <w:proofErr w:type="spellEnd"/>
      <w:r w:rsidRPr="00722572">
        <w:rPr>
          <w:rFonts w:ascii="Consolas" w:eastAsia="Times New Roman" w:hAnsi="Consolas" w:cs="Times New Roman"/>
          <w:color w:val="D4D4D4"/>
          <w:sz w:val="21"/>
          <w:szCs w:val="21"/>
          <w:lang w:eastAsia="pt-BR"/>
        </w:rPr>
        <w:t> = </w:t>
      </w:r>
      <w:r w:rsidRPr="00722572">
        <w:rPr>
          <w:rFonts w:ascii="Consolas" w:eastAsia="Times New Roman" w:hAnsi="Consolas" w:cs="Times New Roman"/>
          <w:color w:val="DCDCAA"/>
          <w:sz w:val="21"/>
          <w:szCs w:val="21"/>
          <w:lang w:eastAsia="pt-BR"/>
        </w:rPr>
        <w:t>require</w:t>
      </w:r>
      <w:r w:rsidRPr="00722572">
        <w:rPr>
          <w:rFonts w:ascii="Consolas" w:eastAsia="Times New Roman" w:hAnsi="Consolas" w:cs="Times New Roman"/>
          <w:color w:val="D4D4D4"/>
          <w:sz w:val="21"/>
          <w:szCs w:val="21"/>
          <w:lang w:eastAsia="pt-BR"/>
        </w:rPr>
        <w:t>(</w:t>
      </w:r>
      <w:r w:rsidRPr="00722572">
        <w:rPr>
          <w:rFonts w:ascii="Consolas" w:eastAsia="Times New Roman" w:hAnsi="Consolas" w:cs="Times New Roman"/>
          <w:color w:val="CE9178"/>
          <w:sz w:val="21"/>
          <w:szCs w:val="21"/>
          <w:lang w:eastAsia="pt-BR"/>
        </w:rPr>
        <w:t>'</w:t>
      </w:r>
      <w:proofErr w:type="spellStart"/>
      <w:r w:rsidRPr="00722572">
        <w:rPr>
          <w:rFonts w:ascii="Consolas" w:eastAsia="Times New Roman" w:hAnsi="Consolas" w:cs="Times New Roman"/>
          <w:color w:val="CE9178"/>
          <w:sz w:val="21"/>
          <w:szCs w:val="21"/>
          <w:lang w:eastAsia="pt-BR"/>
        </w:rPr>
        <w:t>gulp</w:t>
      </w:r>
      <w:proofErr w:type="spellEnd"/>
      <w:r w:rsidRPr="00722572">
        <w:rPr>
          <w:rFonts w:ascii="Consolas" w:eastAsia="Times New Roman" w:hAnsi="Consolas" w:cs="Times New Roman"/>
          <w:color w:val="CE9178"/>
          <w:sz w:val="21"/>
          <w:szCs w:val="21"/>
          <w:lang w:eastAsia="pt-BR"/>
        </w:rPr>
        <w:t>'</w:t>
      </w:r>
      <w:r w:rsidRPr="00722572">
        <w:rPr>
          <w:rFonts w:ascii="Consolas" w:eastAsia="Times New Roman" w:hAnsi="Consolas" w:cs="Times New Roman"/>
          <w:color w:val="D4D4D4"/>
          <w:sz w:val="21"/>
          <w:szCs w:val="21"/>
          <w:lang w:eastAsia="pt-BR"/>
        </w:rPr>
        <w:t>)</w:t>
      </w:r>
    </w:p>
    <w:p w14:paraId="4D65CBF7"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554E9EAB"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depsCSS</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4429DB17"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14C6DA73"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2BB72021"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2B586E3A"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22572">
        <w:rPr>
          <w:rFonts w:ascii="Consolas" w:eastAsia="Times New Roman" w:hAnsi="Consolas" w:cs="Times New Roman"/>
          <w:color w:val="569CD6"/>
          <w:sz w:val="21"/>
          <w:szCs w:val="21"/>
          <w:lang w:eastAsia="pt-BR"/>
        </w:rPr>
        <w:t>function</w:t>
      </w:r>
      <w:proofErr w:type="spellEnd"/>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depsFonts</w:t>
      </w:r>
      <w:proofErr w:type="spellEnd"/>
      <w:r w:rsidRPr="00722572">
        <w:rPr>
          <w:rFonts w:ascii="Consolas" w:eastAsia="Times New Roman" w:hAnsi="Consolas" w:cs="Times New Roman"/>
          <w:color w:val="D4D4D4"/>
          <w:sz w:val="21"/>
          <w:szCs w:val="21"/>
          <w:lang w:eastAsia="pt-BR"/>
        </w:rPr>
        <w:t>(</w:t>
      </w:r>
      <w:proofErr w:type="spellStart"/>
      <w:r w:rsidRPr="00722572">
        <w:rPr>
          <w:rFonts w:ascii="Consolas" w:eastAsia="Times New Roman" w:hAnsi="Consolas" w:cs="Times New Roman"/>
          <w:color w:val="9CDCFE"/>
          <w:sz w:val="21"/>
          <w:szCs w:val="21"/>
          <w:lang w:eastAsia="pt-BR"/>
        </w:rPr>
        <w:t>cb</w:t>
      </w:r>
      <w:proofErr w:type="spellEnd"/>
      <w:r w:rsidRPr="00722572">
        <w:rPr>
          <w:rFonts w:ascii="Consolas" w:eastAsia="Times New Roman" w:hAnsi="Consolas" w:cs="Times New Roman"/>
          <w:color w:val="D4D4D4"/>
          <w:sz w:val="21"/>
          <w:szCs w:val="21"/>
          <w:lang w:eastAsia="pt-BR"/>
        </w:rPr>
        <w:t>) {</w:t>
      </w:r>
    </w:p>
    <w:p w14:paraId="7A89718C"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C586C0"/>
          <w:sz w:val="21"/>
          <w:szCs w:val="21"/>
          <w:lang w:eastAsia="pt-BR"/>
        </w:rPr>
        <w:t>return</w:t>
      </w:r>
      <w:proofErr w:type="spellEnd"/>
      <w:r w:rsidRPr="00722572">
        <w:rPr>
          <w:rFonts w:ascii="Consolas" w:eastAsia="Times New Roman" w:hAnsi="Consolas" w:cs="Times New Roman"/>
          <w:color w:val="D4D4D4"/>
          <w:sz w:val="21"/>
          <w:szCs w:val="21"/>
          <w:lang w:eastAsia="pt-BR"/>
        </w:rPr>
        <w:t> </w:t>
      </w:r>
      <w:proofErr w:type="spellStart"/>
      <w:proofErr w:type="gramStart"/>
      <w:r w:rsidRPr="00722572">
        <w:rPr>
          <w:rFonts w:ascii="Consolas" w:eastAsia="Times New Roman" w:hAnsi="Consolas" w:cs="Times New Roman"/>
          <w:color w:val="DCDCAA"/>
          <w:sz w:val="21"/>
          <w:szCs w:val="21"/>
          <w:lang w:eastAsia="pt-BR"/>
        </w:rPr>
        <w:t>cb</w:t>
      </w:r>
      <w:proofErr w:type="spellEnd"/>
      <w:r w:rsidRPr="00722572">
        <w:rPr>
          <w:rFonts w:ascii="Consolas" w:eastAsia="Times New Roman" w:hAnsi="Consolas" w:cs="Times New Roman"/>
          <w:color w:val="D4D4D4"/>
          <w:sz w:val="21"/>
          <w:szCs w:val="21"/>
          <w:lang w:eastAsia="pt-BR"/>
        </w:rPr>
        <w:t>(</w:t>
      </w:r>
      <w:proofErr w:type="gramEnd"/>
      <w:r w:rsidRPr="00722572">
        <w:rPr>
          <w:rFonts w:ascii="Consolas" w:eastAsia="Times New Roman" w:hAnsi="Consolas" w:cs="Times New Roman"/>
          <w:color w:val="D4D4D4"/>
          <w:sz w:val="21"/>
          <w:szCs w:val="21"/>
          <w:lang w:eastAsia="pt-BR"/>
        </w:rPr>
        <w:t>)</w:t>
      </w:r>
    </w:p>
    <w:p w14:paraId="05D5F6D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7C6AFD4D"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
    <w:p w14:paraId="2F846E75"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722572">
        <w:rPr>
          <w:rFonts w:ascii="Consolas" w:eastAsia="Times New Roman" w:hAnsi="Consolas" w:cs="Times New Roman"/>
          <w:color w:val="4EC9B0"/>
          <w:sz w:val="21"/>
          <w:szCs w:val="21"/>
          <w:lang w:eastAsia="pt-BR"/>
        </w:rPr>
        <w:t>module</w:t>
      </w:r>
      <w:r w:rsidRPr="00722572">
        <w:rPr>
          <w:rFonts w:ascii="Consolas" w:eastAsia="Times New Roman" w:hAnsi="Consolas" w:cs="Times New Roman"/>
          <w:color w:val="D4D4D4"/>
          <w:sz w:val="21"/>
          <w:szCs w:val="21"/>
          <w:lang w:eastAsia="pt-BR"/>
        </w:rPr>
        <w:t>.</w:t>
      </w:r>
      <w:r w:rsidRPr="00722572">
        <w:rPr>
          <w:rFonts w:ascii="Consolas" w:eastAsia="Times New Roman" w:hAnsi="Consolas" w:cs="Times New Roman"/>
          <w:color w:val="4EC9B0"/>
          <w:sz w:val="21"/>
          <w:szCs w:val="21"/>
          <w:lang w:eastAsia="pt-BR"/>
        </w:rPr>
        <w:t>exports</w:t>
      </w:r>
      <w:proofErr w:type="spellEnd"/>
      <w:proofErr w:type="gramEnd"/>
      <w:r w:rsidRPr="00722572">
        <w:rPr>
          <w:rFonts w:ascii="Consolas" w:eastAsia="Times New Roman" w:hAnsi="Consolas" w:cs="Times New Roman"/>
          <w:color w:val="D4D4D4"/>
          <w:sz w:val="21"/>
          <w:szCs w:val="21"/>
          <w:lang w:eastAsia="pt-BR"/>
        </w:rPr>
        <w:t> = {</w:t>
      </w:r>
    </w:p>
    <w:p w14:paraId="068E3F2C"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depsCSS</w:t>
      </w:r>
      <w:proofErr w:type="spellEnd"/>
      <w:r w:rsidRPr="00722572">
        <w:rPr>
          <w:rFonts w:ascii="Consolas" w:eastAsia="Times New Roman" w:hAnsi="Consolas" w:cs="Times New Roman"/>
          <w:color w:val="D4D4D4"/>
          <w:sz w:val="21"/>
          <w:szCs w:val="21"/>
          <w:lang w:eastAsia="pt-BR"/>
        </w:rPr>
        <w:t>,</w:t>
      </w:r>
    </w:p>
    <w:p w14:paraId="1A1A2519"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    </w:t>
      </w:r>
      <w:proofErr w:type="spellStart"/>
      <w:r w:rsidRPr="00722572">
        <w:rPr>
          <w:rFonts w:ascii="Consolas" w:eastAsia="Times New Roman" w:hAnsi="Consolas" w:cs="Times New Roman"/>
          <w:color w:val="DCDCAA"/>
          <w:sz w:val="21"/>
          <w:szCs w:val="21"/>
          <w:lang w:eastAsia="pt-BR"/>
        </w:rPr>
        <w:t>depsFonts</w:t>
      </w:r>
      <w:proofErr w:type="spellEnd"/>
    </w:p>
    <w:p w14:paraId="780DE6B4" w14:textId="77777777" w:rsidR="00722572" w:rsidRPr="00722572" w:rsidRDefault="00722572" w:rsidP="00722572">
      <w:pPr>
        <w:shd w:val="clear" w:color="auto" w:fill="1E1E1E"/>
        <w:spacing w:after="0" w:line="285" w:lineRule="atLeast"/>
        <w:rPr>
          <w:rFonts w:ascii="Consolas" w:eastAsia="Times New Roman" w:hAnsi="Consolas" w:cs="Times New Roman"/>
          <w:color w:val="D4D4D4"/>
          <w:sz w:val="21"/>
          <w:szCs w:val="21"/>
          <w:lang w:eastAsia="pt-BR"/>
        </w:rPr>
      </w:pPr>
      <w:r w:rsidRPr="00722572">
        <w:rPr>
          <w:rFonts w:ascii="Consolas" w:eastAsia="Times New Roman" w:hAnsi="Consolas" w:cs="Times New Roman"/>
          <w:color w:val="D4D4D4"/>
          <w:sz w:val="21"/>
          <w:szCs w:val="21"/>
          <w:lang w:eastAsia="pt-BR"/>
        </w:rPr>
        <w:t>}</w:t>
      </w:r>
    </w:p>
    <w:p w14:paraId="1A01D999" w14:textId="48587130" w:rsidR="00722572" w:rsidRDefault="00722572" w:rsidP="00493CCE">
      <w:pPr>
        <w:rPr>
          <w:sz w:val="24"/>
          <w:szCs w:val="24"/>
        </w:rPr>
      </w:pPr>
    </w:p>
    <w:p w14:paraId="03FB2A90" w14:textId="3B1BA921" w:rsidR="00722572" w:rsidRDefault="004D0CC4" w:rsidP="00493CCE">
      <w:pPr>
        <w:rPr>
          <w:sz w:val="24"/>
          <w:szCs w:val="24"/>
        </w:rPr>
      </w:pPr>
      <w:r>
        <w:rPr>
          <w:sz w:val="24"/>
          <w:szCs w:val="24"/>
        </w:rPr>
        <w:t>Agora vamos criar o build do arquivo de servidor:</w:t>
      </w:r>
    </w:p>
    <w:p w14:paraId="33F63578"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D0CC4">
        <w:rPr>
          <w:rFonts w:ascii="Consolas" w:eastAsia="Times New Roman" w:hAnsi="Consolas" w:cs="Times New Roman"/>
          <w:color w:val="569CD6"/>
          <w:sz w:val="21"/>
          <w:szCs w:val="21"/>
          <w:lang w:eastAsia="pt-BR"/>
        </w:rPr>
        <w:t>const</w:t>
      </w:r>
      <w:proofErr w:type="spellEnd"/>
      <w:r w:rsidRPr="004D0CC4">
        <w:rPr>
          <w:rFonts w:ascii="Consolas" w:eastAsia="Times New Roman" w:hAnsi="Consolas" w:cs="Times New Roman"/>
          <w:color w:val="D4D4D4"/>
          <w:sz w:val="21"/>
          <w:szCs w:val="21"/>
          <w:lang w:eastAsia="pt-BR"/>
        </w:rPr>
        <w:t> </w:t>
      </w:r>
      <w:proofErr w:type="spellStart"/>
      <w:r w:rsidRPr="004D0CC4">
        <w:rPr>
          <w:rFonts w:ascii="Consolas" w:eastAsia="Times New Roman" w:hAnsi="Consolas" w:cs="Times New Roman"/>
          <w:color w:val="4FC1FF"/>
          <w:sz w:val="21"/>
          <w:szCs w:val="21"/>
          <w:lang w:eastAsia="pt-BR"/>
        </w:rPr>
        <w:t>gulp</w:t>
      </w:r>
      <w:proofErr w:type="spellEnd"/>
      <w:r w:rsidRPr="004D0CC4">
        <w:rPr>
          <w:rFonts w:ascii="Consolas" w:eastAsia="Times New Roman" w:hAnsi="Consolas" w:cs="Times New Roman"/>
          <w:color w:val="D4D4D4"/>
          <w:sz w:val="21"/>
          <w:szCs w:val="21"/>
          <w:lang w:eastAsia="pt-BR"/>
        </w:rPr>
        <w:t> = </w:t>
      </w:r>
      <w:r w:rsidRPr="004D0CC4">
        <w:rPr>
          <w:rFonts w:ascii="Consolas" w:eastAsia="Times New Roman" w:hAnsi="Consolas" w:cs="Times New Roman"/>
          <w:color w:val="DCDCAA"/>
          <w:sz w:val="21"/>
          <w:szCs w:val="21"/>
          <w:lang w:eastAsia="pt-BR"/>
        </w:rPr>
        <w:t>require</w:t>
      </w:r>
      <w:r w:rsidRPr="004D0CC4">
        <w:rPr>
          <w:rFonts w:ascii="Consolas" w:eastAsia="Times New Roman" w:hAnsi="Consolas" w:cs="Times New Roman"/>
          <w:color w:val="D4D4D4"/>
          <w:sz w:val="21"/>
          <w:szCs w:val="21"/>
          <w:lang w:eastAsia="pt-BR"/>
        </w:rPr>
        <w:t>(</w:t>
      </w:r>
      <w:r w:rsidRPr="004D0CC4">
        <w:rPr>
          <w:rFonts w:ascii="Consolas" w:eastAsia="Times New Roman" w:hAnsi="Consolas" w:cs="Times New Roman"/>
          <w:color w:val="CE9178"/>
          <w:sz w:val="21"/>
          <w:szCs w:val="21"/>
          <w:lang w:eastAsia="pt-BR"/>
        </w:rPr>
        <w:t>'</w:t>
      </w:r>
      <w:proofErr w:type="spellStart"/>
      <w:r w:rsidRPr="004D0CC4">
        <w:rPr>
          <w:rFonts w:ascii="Consolas" w:eastAsia="Times New Roman" w:hAnsi="Consolas" w:cs="Times New Roman"/>
          <w:color w:val="CE9178"/>
          <w:sz w:val="21"/>
          <w:szCs w:val="21"/>
          <w:lang w:eastAsia="pt-BR"/>
        </w:rPr>
        <w:t>gulp</w:t>
      </w:r>
      <w:proofErr w:type="spellEnd"/>
      <w:r w:rsidRPr="004D0CC4">
        <w:rPr>
          <w:rFonts w:ascii="Consolas" w:eastAsia="Times New Roman" w:hAnsi="Consolas" w:cs="Times New Roman"/>
          <w:color w:val="CE9178"/>
          <w:sz w:val="21"/>
          <w:szCs w:val="21"/>
          <w:lang w:eastAsia="pt-BR"/>
        </w:rPr>
        <w:t>'</w:t>
      </w:r>
      <w:r w:rsidRPr="004D0CC4">
        <w:rPr>
          <w:rFonts w:ascii="Consolas" w:eastAsia="Times New Roman" w:hAnsi="Consolas" w:cs="Times New Roman"/>
          <w:color w:val="D4D4D4"/>
          <w:sz w:val="21"/>
          <w:szCs w:val="21"/>
          <w:lang w:eastAsia="pt-BR"/>
        </w:rPr>
        <w:t>)</w:t>
      </w:r>
    </w:p>
    <w:p w14:paraId="076E1E74"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
    <w:p w14:paraId="26930429"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D0CC4">
        <w:rPr>
          <w:rFonts w:ascii="Consolas" w:eastAsia="Times New Roman" w:hAnsi="Consolas" w:cs="Times New Roman"/>
          <w:color w:val="569CD6"/>
          <w:sz w:val="21"/>
          <w:szCs w:val="21"/>
          <w:lang w:eastAsia="pt-BR"/>
        </w:rPr>
        <w:t>function</w:t>
      </w:r>
      <w:proofErr w:type="spellEnd"/>
      <w:r w:rsidRPr="004D0CC4">
        <w:rPr>
          <w:rFonts w:ascii="Consolas" w:eastAsia="Times New Roman" w:hAnsi="Consolas" w:cs="Times New Roman"/>
          <w:color w:val="D4D4D4"/>
          <w:sz w:val="21"/>
          <w:szCs w:val="21"/>
          <w:lang w:eastAsia="pt-BR"/>
        </w:rPr>
        <w:t> </w:t>
      </w:r>
      <w:proofErr w:type="spellStart"/>
      <w:r w:rsidRPr="004D0CC4">
        <w:rPr>
          <w:rFonts w:ascii="Consolas" w:eastAsia="Times New Roman" w:hAnsi="Consolas" w:cs="Times New Roman"/>
          <w:color w:val="DCDCAA"/>
          <w:sz w:val="21"/>
          <w:szCs w:val="21"/>
          <w:lang w:eastAsia="pt-BR"/>
        </w:rPr>
        <w:t>monitorarArquivos</w:t>
      </w:r>
      <w:proofErr w:type="spellEnd"/>
      <w:r w:rsidRPr="004D0CC4">
        <w:rPr>
          <w:rFonts w:ascii="Consolas" w:eastAsia="Times New Roman" w:hAnsi="Consolas" w:cs="Times New Roman"/>
          <w:color w:val="D4D4D4"/>
          <w:sz w:val="21"/>
          <w:szCs w:val="21"/>
          <w:lang w:eastAsia="pt-BR"/>
        </w:rPr>
        <w:t>(</w:t>
      </w:r>
      <w:proofErr w:type="spellStart"/>
      <w:r w:rsidRPr="004D0CC4">
        <w:rPr>
          <w:rFonts w:ascii="Consolas" w:eastAsia="Times New Roman" w:hAnsi="Consolas" w:cs="Times New Roman"/>
          <w:color w:val="9CDCFE"/>
          <w:sz w:val="21"/>
          <w:szCs w:val="21"/>
          <w:lang w:eastAsia="pt-BR"/>
        </w:rPr>
        <w:t>cb</w:t>
      </w:r>
      <w:proofErr w:type="spellEnd"/>
      <w:r w:rsidRPr="004D0CC4">
        <w:rPr>
          <w:rFonts w:ascii="Consolas" w:eastAsia="Times New Roman" w:hAnsi="Consolas" w:cs="Times New Roman"/>
          <w:color w:val="D4D4D4"/>
          <w:sz w:val="21"/>
          <w:szCs w:val="21"/>
          <w:lang w:eastAsia="pt-BR"/>
        </w:rPr>
        <w:t>) {</w:t>
      </w:r>
    </w:p>
    <w:p w14:paraId="71135F53"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    </w:t>
      </w:r>
      <w:proofErr w:type="spellStart"/>
      <w:r w:rsidRPr="004D0CC4">
        <w:rPr>
          <w:rFonts w:ascii="Consolas" w:eastAsia="Times New Roman" w:hAnsi="Consolas" w:cs="Times New Roman"/>
          <w:color w:val="C586C0"/>
          <w:sz w:val="21"/>
          <w:szCs w:val="21"/>
          <w:lang w:eastAsia="pt-BR"/>
        </w:rPr>
        <w:t>return</w:t>
      </w:r>
      <w:proofErr w:type="spellEnd"/>
      <w:r w:rsidRPr="004D0CC4">
        <w:rPr>
          <w:rFonts w:ascii="Consolas" w:eastAsia="Times New Roman" w:hAnsi="Consolas" w:cs="Times New Roman"/>
          <w:color w:val="D4D4D4"/>
          <w:sz w:val="21"/>
          <w:szCs w:val="21"/>
          <w:lang w:eastAsia="pt-BR"/>
        </w:rPr>
        <w:t> </w:t>
      </w:r>
      <w:proofErr w:type="spellStart"/>
      <w:proofErr w:type="gramStart"/>
      <w:r w:rsidRPr="004D0CC4">
        <w:rPr>
          <w:rFonts w:ascii="Consolas" w:eastAsia="Times New Roman" w:hAnsi="Consolas" w:cs="Times New Roman"/>
          <w:color w:val="DCDCAA"/>
          <w:sz w:val="21"/>
          <w:szCs w:val="21"/>
          <w:lang w:eastAsia="pt-BR"/>
        </w:rPr>
        <w:t>cb</w:t>
      </w:r>
      <w:proofErr w:type="spellEnd"/>
      <w:r w:rsidRPr="004D0CC4">
        <w:rPr>
          <w:rFonts w:ascii="Consolas" w:eastAsia="Times New Roman" w:hAnsi="Consolas" w:cs="Times New Roman"/>
          <w:color w:val="D4D4D4"/>
          <w:sz w:val="21"/>
          <w:szCs w:val="21"/>
          <w:lang w:eastAsia="pt-BR"/>
        </w:rPr>
        <w:t>(</w:t>
      </w:r>
      <w:proofErr w:type="gramEnd"/>
      <w:r w:rsidRPr="004D0CC4">
        <w:rPr>
          <w:rFonts w:ascii="Consolas" w:eastAsia="Times New Roman" w:hAnsi="Consolas" w:cs="Times New Roman"/>
          <w:color w:val="D4D4D4"/>
          <w:sz w:val="21"/>
          <w:szCs w:val="21"/>
          <w:lang w:eastAsia="pt-BR"/>
        </w:rPr>
        <w:t>)</w:t>
      </w:r>
    </w:p>
    <w:p w14:paraId="0F3CE978"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w:t>
      </w:r>
    </w:p>
    <w:p w14:paraId="2ED54CE1"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
    <w:p w14:paraId="47F314A0"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D0CC4">
        <w:rPr>
          <w:rFonts w:ascii="Consolas" w:eastAsia="Times New Roman" w:hAnsi="Consolas" w:cs="Times New Roman"/>
          <w:color w:val="569CD6"/>
          <w:sz w:val="21"/>
          <w:szCs w:val="21"/>
          <w:lang w:eastAsia="pt-BR"/>
        </w:rPr>
        <w:t>function</w:t>
      </w:r>
      <w:proofErr w:type="spellEnd"/>
      <w:r w:rsidRPr="004D0CC4">
        <w:rPr>
          <w:rFonts w:ascii="Consolas" w:eastAsia="Times New Roman" w:hAnsi="Consolas" w:cs="Times New Roman"/>
          <w:color w:val="D4D4D4"/>
          <w:sz w:val="21"/>
          <w:szCs w:val="21"/>
          <w:lang w:eastAsia="pt-BR"/>
        </w:rPr>
        <w:t> </w:t>
      </w:r>
      <w:r w:rsidRPr="004D0CC4">
        <w:rPr>
          <w:rFonts w:ascii="Consolas" w:eastAsia="Times New Roman" w:hAnsi="Consolas" w:cs="Times New Roman"/>
          <w:color w:val="DCDCAA"/>
          <w:sz w:val="21"/>
          <w:szCs w:val="21"/>
          <w:lang w:eastAsia="pt-BR"/>
        </w:rPr>
        <w:t>servidor</w:t>
      </w:r>
      <w:r w:rsidRPr="004D0CC4">
        <w:rPr>
          <w:rFonts w:ascii="Consolas" w:eastAsia="Times New Roman" w:hAnsi="Consolas" w:cs="Times New Roman"/>
          <w:color w:val="D4D4D4"/>
          <w:sz w:val="21"/>
          <w:szCs w:val="21"/>
          <w:lang w:eastAsia="pt-BR"/>
        </w:rPr>
        <w:t>(</w:t>
      </w:r>
      <w:proofErr w:type="spellStart"/>
      <w:r w:rsidRPr="004D0CC4">
        <w:rPr>
          <w:rFonts w:ascii="Consolas" w:eastAsia="Times New Roman" w:hAnsi="Consolas" w:cs="Times New Roman"/>
          <w:color w:val="9CDCFE"/>
          <w:sz w:val="21"/>
          <w:szCs w:val="21"/>
          <w:lang w:eastAsia="pt-BR"/>
        </w:rPr>
        <w:t>cb</w:t>
      </w:r>
      <w:proofErr w:type="spellEnd"/>
      <w:r w:rsidRPr="004D0CC4">
        <w:rPr>
          <w:rFonts w:ascii="Consolas" w:eastAsia="Times New Roman" w:hAnsi="Consolas" w:cs="Times New Roman"/>
          <w:color w:val="D4D4D4"/>
          <w:sz w:val="21"/>
          <w:szCs w:val="21"/>
          <w:lang w:eastAsia="pt-BR"/>
        </w:rPr>
        <w:t>) {</w:t>
      </w:r>
    </w:p>
    <w:p w14:paraId="536B2381"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    </w:t>
      </w:r>
      <w:proofErr w:type="spellStart"/>
      <w:r w:rsidRPr="004D0CC4">
        <w:rPr>
          <w:rFonts w:ascii="Consolas" w:eastAsia="Times New Roman" w:hAnsi="Consolas" w:cs="Times New Roman"/>
          <w:color w:val="C586C0"/>
          <w:sz w:val="21"/>
          <w:szCs w:val="21"/>
          <w:lang w:eastAsia="pt-BR"/>
        </w:rPr>
        <w:t>return</w:t>
      </w:r>
      <w:proofErr w:type="spellEnd"/>
      <w:r w:rsidRPr="004D0CC4">
        <w:rPr>
          <w:rFonts w:ascii="Consolas" w:eastAsia="Times New Roman" w:hAnsi="Consolas" w:cs="Times New Roman"/>
          <w:color w:val="D4D4D4"/>
          <w:sz w:val="21"/>
          <w:szCs w:val="21"/>
          <w:lang w:eastAsia="pt-BR"/>
        </w:rPr>
        <w:t> </w:t>
      </w:r>
      <w:proofErr w:type="spellStart"/>
      <w:proofErr w:type="gramStart"/>
      <w:r w:rsidRPr="004D0CC4">
        <w:rPr>
          <w:rFonts w:ascii="Consolas" w:eastAsia="Times New Roman" w:hAnsi="Consolas" w:cs="Times New Roman"/>
          <w:color w:val="DCDCAA"/>
          <w:sz w:val="21"/>
          <w:szCs w:val="21"/>
          <w:lang w:eastAsia="pt-BR"/>
        </w:rPr>
        <w:t>cb</w:t>
      </w:r>
      <w:proofErr w:type="spellEnd"/>
      <w:r w:rsidRPr="004D0CC4">
        <w:rPr>
          <w:rFonts w:ascii="Consolas" w:eastAsia="Times New Roman" w:hAnsi="Consolas" w:cs="Times New Roman"/>
          <w:color w:val="D4D4D4"/>
          <w:sz w:val="21"/>
          <w:szCs w:val="21"/>
          <w:lang w:eastAsia="pt-BR"/>
        </w:rPr>
        <w:t>(</w:t>
      </w:r>
      <w:proofErr w:type="gramEnd"/>
      <w:r w:rsidRPr="004D0CC4">
        <w:rPr>
          <w:rFonts w:ascii="Consolas" w:eastAsia="Times New Roman" w:hAnsi="Consolas" w:cs="Times New Roman"/>
          <w:color w:val="D4D4D4"/>
          <w:sz w:val="21"/>
          <w:szCs w:val="21"/>
          <w:lang w:eastAsia="pt-BR"/>
        </w:rPr>
        <w:t>)</w:t>
      </w:r>
    </w:p>
    <w:p w14:paraId="503DDC7C"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w:t>
      </w:r>
    </w:p>
    <w:p w14:paraId="70406BF8"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
    <w:p w14:paraId="727AEAA6"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4D0CC4">
        <w:rPr>
          <w:rFonts w:ascii="Consolas" w:eastAsia="Times New Roman" w:hAnsi="Consolas" w:cs="Times New Roman"/>
          <w:color w:val="4EC9B0"/>
          <w:sz w:val="21"/>
          <w:szCs w:val="21"/>
          <w:lang w:eastAsia="pt-BR"/>
        </w:rPr>
        <w:t>module</w:t>
      </w:r>
      <w:r w:rsidRPr="004D0CC4">
        <w:rPr>
          <w:rFonts w:ascii="Consolas" w:eastAsia="Times New Roman" w:hAnsi="Consolas" w:cs="Times New Roman"/>
          <w:color w:val="D4D4D4"/>
          <w:sz w:val="21"/>
          <w:szCs w:val="21"/>
          <w:lang w:eastAsia="pt-BR"/>
        </w:rPr>
        <w:t>.</w:t>
      </w:r>
      <w:r w:rsidRPr="004D0CC4">
        <w:rPr>
          <w:rFonts w:ascii="Consolas" w:eastAsia="Times New Roman" w:hAnsi="Consolas" w:cs="Times New Roman"/>
          <w:color w:val="4EC9B0"/>
          <w:sz w:val="21"/>
          <w:szCs w:val="21"/>
          <w:lang w:eastAsia="pt-BR"/>
        </w:rPr>
        <w:t>exports</w:t>
      </w:r>
      <w:proofErr w:type="spellEnd"/>
      <w:proofErr w:type="gramEnd"/>
      <w:r w:rsidRPr="004D0CC4">
        <w:rPr>
          <w:rFonts w:ascii="Consolas" w:eastAsia="Times New Roman" w:hAnsi="Consolas" w:cs="Times New Roman"/>
          <w:color w:val="D4D4D4"/>
          <w:sz w:val="21"/>
          <w:szCs w:val="21"/>
          <w:lang w:eastAsia="pt-BR"/>
        </w:rPr>
        <w:t> = {</w:t>
      </w:r>
    </w:p>
    <w:p w14:paraId="7088CF53"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    </w:t>
      </w:r>
      <w:proofErr w:type="spellStart"/>
      <w:r w:rsidRPr="004D0CC4">
        <w:rPr>
          <w:rFonts w:ascii="Consolas" w:eastAsia="Times New Roman" w:hAnsi="Consolas" w:cs="Times New Roman"/>
          <w:color w:val="DCDCAA"/>
          <w:sz w:val="21"/>
          <w:szCs w:val="21"/>
          <w:lang w:eastAsia="pt-BR"/>
        </w:rPr>
        <w:t>monitorarArquivos</w:t>
      </w:r>
      <w:proofErr w:type="spellEnd"/>
      <w:r w:rsidRPr="004D0CC4">
        <w:rPr>
          <w:rFonts w:ascii="Consolas" w:eastAsia="Times New Roman" w:hAnsi="Consolas" w:cs="Times New Roman"/>
          <w:color w:val="D4D4D4"/>
          <w:sz w:val="21"/>
          <w:szCs w:val="21"/>
          <w:lang w:eastAsia="pt-BR"/>
        </w:rPr>
        <w:t>,</w:t>
      </w:r>
    </w:p>
    <w:p w14:paraId="4B868815"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    </w:t>
      </w:r>
      <w:r w:rsidRPr="004D0CC4">
        <w:rPr>
          <w:rFonts w:ascii="Consolas" w:eastAsia="Times New Roman" w:hAnsi="Consolas" w:cs="Times New Roman"/>
          <w:color w:val="DCDCAA"/>
          <w:sz w:val="21"/>
          <w:szCs w:val="21"/>
          <w:lang w:eastAsia="pt-BR"/>
        </w:rPr>
        <w:t>servidor</w:t>
      </w:r>
    </w:p>
    <w:p w14:paraId="031F5AE2" w14:textId="77777777" w:rsidR="004D0CC4" w:rsidRPr="004D0CC4" w:rsidRDefault="004D0CC4" w:rsidP="004D0CC4">
      <w:pPr>
        <w:shd w:val="clear" w:color="auto" w:fill="1E1E1E"/>
        <w:spacing w:after="0" w:line="285" w:lineRule="atLeast"/>
        <w:rPr>
          <w:rFonts w:ascii="Consolas" w:eastAsia="Times New Roman" w:hAnsi="Consolas" w:cs="Times New Roman"/>
          <w:color w:val="D4D4D4"/>
          <w:sz w:val="21"/>
          <w:szCs w:val="21"/>
          <w:lang w:eastAsia="pt-BR"/>
        </w:rPr>
      </w:pPr>
      <w:r w:rsidRPr="004D0CC4">
        <w:rPr>
          <w:rFonts w:ascii="Consolas" w:eastAsia="Times New Roman" w:hAnsi="Consolas" w:cs="Times New Roman"/>
          <w:color w:val="D4D4D4"/>
          <w:sz w:val="21"/>
          <w:szCs w:val="21"/>
          <w:lang w:eastAsia="pt-BR"/>
        </w:rPr>
        <w:t>}</w:t>
      </w:r>
    </w:p>
    <w:p w14:paraId="0E508CA2" w14:textId="64EE4DFE" w:rsidR="004D0CC4" w:rsidRDefault="004D0CC4" w:rsidP="00493CCE">
      <w:pPr>
        <w:rPr>
          <w:sz w:val="24"/>
          <w:szCs w:val="24"/>
        </w:rPr>
      </w:pPr>
    </w:p>
    <w:p w14:paraId="2532E477" w14:textId="6D1E33C4" w:rsidR="004D0CC4" w:rsidRDefault="004F0E33" w:rsidP="00493CCE">
      <w:pPr>
        <w:rPr>
          <w:sz w:val="24"/>
          <w:szCs w:val="24"/>
        </w:rPr>
      </w:pPr>
      <w:r>
        <w:rPr>
          <w:sz w:val="24"/>
          <w:szCs w:val="24"/>
        </w:rPr>
        <w:t>Agora vamos importar todas essas funções que colocamos nesses três arquivos usando o arquivo gulpefile.js:</w:t>
      </w:r>
    </w:p>
    <w:p w14:paraId="05918AF6"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A2C65">
        <w:rPr>
          <w:rFonts w:ascii="Consolas" w:eastAsia="Times New Roman" w:hAnsi="Consolas" w:cs="Times New Roman"/>
          <w:color w:val="569CD6"/>
          <w:sz w:val="21"/>
          <w:szCs w:val="21"/>
          <w:lang w:eastAsia="pt-BR"/>
        </w:rPr>
        <w:t>const</w:t>
      </w:r>
      <w:proofErr w:type="spellEnd"/>
      <w:r w:rsidRPr="00FA2C65">
        <w:rPr>
          <w:rFonts w:ascii="Consolas" w:eastAsia="Times New Roman" w:hAnsi="Consolas" w:cs="Times New Roman"/>
          <w:color w:val="D4D4D4"/>
          <w:sz w:val="21"/>
          <w:szCs w:val="21"/>
          <w:lang w:eastAsia="pt-BR"/>
        </w:rPr>
        <w:t> </w:t>
      </w:r>
      <w:proofErr w:type="gramStart"/>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DCDCAA"/>
          <w:sz w:val="21"/>
          <w:szCs w:val="21"/>
          <w:lang w:eastAsia="pt-BR"/>
        </w:rPr>
        <w:t>series</w:t>
      </w:r>
      <w:proofErr w:type="gramEnd"/>
      <w:r w:rsidRPr="00FA2C65">
        <w:rPr>
          <w:rFonts w:ascii="Consolas" w:eastAsia="Times New Roman" w:hAnsi="Consolas" w:cs="Times New Roman"/>
          <w:color w:val="D4D4D4"/>
          <w:sz w:val="21"/>
          <w:szCs w:val="21"/>
          <w:lang w:eastAsia="pt-BR"/>
        </w:rPr>
        <w:t>, </w:t>
      </w:r>
      <w:proofErr w:type="spellStart"/>
      <w:r w:rsidRPr="00FA2C65">
        <w:rPr>
          <w:rFonts w:ascii="Consolas" w:eastAsia="Times New Roman" w:hAnsi="Consolas" w:cs="Times New Roman"/>
          <w:color w:val="DCDCAA"/>
          <w:sz w:val="21"/>
          <w:szCs w:val="21"/>
          <w:lang w:eastAsia="pt-BR"/>
        </w:rPr>
        <w:t>parallel</w:t>
      </w:r>
      <w:proofErr w:type="spellEnd"/>
      <w:r w:rsidRPr="00FA2C65">
        <w:rPr>
          <w:rFonts w:ascii="Consolas" w:eastAsia="Times New Roman" w:hAnsi="Consolas" w:cs="Times New Roman"/>
          <w:color w:val="D4D4D4"/>
          <w:sz w:val="21"/>
          <w:szCs w:val="21"/>
          <w:lang w:eastAsia="pt-BR"/>
        </w:rPr>
        <w:t> } = </w:t>
      </w:r>
      <w:r w:rsidRPr="00FA2C65">
        <w:rPr>
          <w:rFonts w:ascii="Consolas" w:eastAsia="Times New Roman" w:hAnsi="Consolas" w:cs="Times New Roman"/>
          <w:color w:val="DCDCAA"/>
          <w:sz w:val="21"/>
          <w:szCs w:val="21"/>
          <w:lang w:eastAsia="pt-BR"/>
        </w:rPr>
        <w:t>require</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CE9178"/>
          <w:sz w:val="21"/>
          <w:szCs w:val="21"/>
          <w:lang w:eastAsia="pt-BR"/>
        </w:rPr>
        <w:t>'</w:t>
      </w:r>
      <w:proofErr w:type="spellStart"/>
      <w:r w:rsidRPr="00FA2C65">
        <w:rPr>
          <w:rFonts w:ascii="Consolas" w:eastAsia="Times New Roman" w:hAnsi="Consolas" w:cs="Times New Roman"/>
          <w:color w:val="CE9178"/>
          <w:sz w:val="21"/>
          <w:szCs w:val="21"/>
          <w:lang w:eastAsia="pt-BR"/>
        </w:rPr>
        <w:t>gulp</w:t>
      </w:r>
      <w:proofErr w:type="spellEnd"/>
      <w:r w:rsidRPr="00FA2C65">
        <w:rPr>
          <w:rFonts w:ascii="Consolas" w:eastAsia="Times New Roman" w:hAnsi="Consolas" w:cs="Times New Roman"/>
          <w:color w:val="CE9178"/>
          <w:sz w:val="21"/>
          <w:szCs w:val="21"/>
          <w:lang w:eastAsia="pt-BR"/>
        </w:rPr>
        <w:t>'</w:t>
      </w:r>
      <w:r w:rsidRPr="00FA2C65">
        <w:rPr>
          <w:rFonts w:ascii="Consolas" w:eastAsia="Times New Roman" w:hAnsi="Consolas" w:cs="Times New Roman"/>
          <w:color w:val="D4D4D4"/>
          <w:sz w:val="21"/>
          <w:szCs w:val="21"/>
          <w:lang w:eastAsia="pt-BR"/>
        </w:rPr>
        <w:t>)</w:t>
      </w:r>
    </w:p>
    <w:p w14:paraId="3B8CAC7A"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A2C65">
        <w:rPr>
          <w:rFonts w:ascii="Consolas" w:eastAsia="Times New Roman" w:hAnsi="Consolas" w:cs="Times New Roman"/>
          <w:color w:val="569CD6"/>
          <w:sz w:val="21"/>
          <w:szCs w:val="21"/>
          <w:lang w:eastAsia="pt-BR"/>
        </w:rPr>
        <w:t>const</w:t>
      </w:r>
      <w:proofErr w:type="spellEnd"/>
      <w:r w:rsidRPr="00FA2C65">
        <w:rPr>
          <w:rFonts w:ascii="Consolas" w:eastAsia="Times New Roman" w:hAnsi="Consolas" w:cs="Times New Roman"/>
          <w:color w:val="D4D4D4"/>
          <w:sz w:val="21"/>
          <w:szCs w:val="21"/>
          <w:lang w:eastAsia="pt-BR"/>
        </w:rPr>
        <w:t> </w:t>
      </w:r>
      <w:proofErr w:type="spellStart"/>
      <w:r w:rsidRPr="00FA2C65">
        <w:rPr>
          <w:rFonts w:ascii="Consolas" w:eastAsia="Times New Roman" w:hAnsi="Consolas" w:cs="Times New Roman"/>
          <w:color w:val="4FC1FF"/>
          <w:sz w:val="21"/>
          <w:szCs w:val="21"/>
          <w:lang w:eastAsia="pt-BR"/>
        </w:rPr>
        <w:t>gulp</w:t>
      </w:r>
      <w:proofErr w:type="spellEnd"/>
      <w:r w:rsidRPr="00FA2C65">
        <w:rPr>
          <w:rFonts w:ascii="Consolas" w:eastAsia="Times New Roman" w:hAnsi="Consolas" w:cs="Times New Roman"/>
          <w:color w:val="D4D4D4"/>
          <w:sz w:val="21"/>
          <w:szCs w:val="21"/>
          <w:lang w:eastAsia="pt-BR"/>
        </w:rPr>
        <w:t> = </w:t>
      </w:r>
      <w:r w:rsidRPr="00FA2C65">
        <w:rPr>
          <w:rFonts w:ascii="Consolas" w:eastAsia="Times New Roman" w:hAnsi="Consolas" w:cs="Times New Roman"/>
          <w:color w:val="DCDCAA"/>
          <w:sz w:val="21"/>
          <w:szCs w:val="21"/>
          <w:lang w:eastAsia="pt-BR"/>
        </w:rPr>
        <w:t>require</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CE9178"/>
          <w:sz w:val="21"/>
          <w:szCs w:val="21"/>
          <w:lang w:eastAsia="pt-BR"/>
        </w:rPr>
        <w:t>'</w:t>
      </w:r>
      <w:proofErr w:type="spellStart"/>
      <w:r w:rsidRPr="00FA2C65">
        <w:rPr>
          <w:rFonts w:ascii="Consolas" w:eastAsia="Times New Roman" w:hAnsi="Consolas" w:cs="Times New Roman"/>
          <w:color w:val="CE9178"/>
          <w:sz w:val="21"/>
          <w:szCs w:val="21"/>
          <w:lang w:eastAsia="pt-BR"/>
        </w:rPr>
        <w:t>gulp</w:t>
      </w:r>
      <w:proofErr w:type="spellEnd"/>
      <w:r w:rsidRPr="00FA2C65">
        <w:rPr>
          <w:rFonts w:ascii="Consolas" w:eastAsia="Times New Roman" w:hAnsi="Consolas" w:cs="Times New Roman"/>
          <w:color w:val="CE9178"/>
          <w:sz w:val="21"/>
          <w:szCs w:val="21"/>
          <w:lang w:eastAsia="pt-BR"/>
        </w:rPr>
        <w:t>'</w:t>
      </w:r>
      <w:r w:rsidRPr="00FA2C65">
        <w:rPr>
          <w:rFonts w:ascii="Consolas" w:eastAsia="Times New Roman" w:hAnsi="Consolas" w:cs="Times New Roman"/>
          <w:color w:val="D4D4D4"/>
          <w:sz w:val="21"/>
          <w:szCs w:val="21"/>
          <w:lang w:eastAsia="pt-BR"/>
        </w:rPr>
        <w:t>)</w:t>
      </w:r>
    </w:p>
    <w:p w14:paraId="1EC18523"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p>
    <w:p w14:paraId="011D47C4"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r w:rsidRPr="00FA2C65">
        <w:rPr>
          <w:rFonts w:ascii="Consolas" w:eastAsia="Times New Roman" w:hAnsi="Consolas" w:cs="Times New Roman"/>
          <w:color w:val="569CD6"/>
          <w:sz w:val="21"/>
          <w:szCs w:val="21"/>
          <w:lang w:eastAsia="pt-BR"/>
        </w:rPr>
        <w:t>const</w:t>
      </w:r>
      <w:r w:rsidRPr="00FA2C65">
        <w:rPr>
          <w:rFonts w:ascii="Consolas" w:eastAsia="Times New Roman" w:hAnsi="Consolas" w:cs="Times New Roman"/>
          <w:color w:val="D4D4D4"/>
          <w:sz w:val="21"/>
          <w:szCs w:val="21"/>
          <w:lang w:eastAsia="pt-BR"/>
        </w:rPr>
        <w:t> </w:t>
      </w:r>
      <w:proofErr w:type="gramStart"/>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4FC1FF"/>
          <w:sz w:val="21"/>
          <w:szCs w:val="21"/>
          <w:lang w:eastAsia="pt-BR"/>
        </w:rPr>
        <w:t>appHtml</w:t>
      </w:r>
      <w:proofErr w:type="gramEnd"/>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4FC1FF"/>
          <w:sz w:val="21"/>
          <w:szCs w:val="21"/>
          <w:lang w:eastAsia="pt-BR"/>
        </w:rPr>
        <w:t>appCSS</w:t>
      </w:r>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4FC1FF"/>
          <w:sz w:val="21"/>
          <w:szCs w:val="21"/>
          <w:lang w:eastAsia="pt-BR"/>
        </w:rPr>
        <w:t>appJS</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4FC1FF"/>
          <w:sz w:val="21"/>
          <w:szCs w:val="21"/>
          <w:lang w:eastAsia="pt-BR"/>
        </w:rPr>
        <w:t>appIMG</w:t>
      </w:r>
      <w:r w:rsidRPr="00FA2C65">
        <w:rPr>
          <w:rFonts w:ascii="Consolas" w:eastAsia="Times New Roman" w:hAnsi="Consolas" w:cs="Times New Roman"/>
          <w:color w:val="D4D4D4"/>
          <w:sz w:val="21"/>
          <w:szCs w:val="21"/>
          <w:lang w:eastAsia="pt-BR"/>
        </w:rPr>
        <w:t> } = </w:t>
      </w:r>
      <w:r w:rsidRPr="00FA2C65">
        <w:rPr>
          <w:rFonts w:ascii="Consolas" w:eastAsia="Times New Roman" w:hAnsi="Consolas" w:cs="Times New Roman"/>
          <w:color w:val="DCDCAA"/>
          <w:sz w:val="21"/>
          <w:szCs w:val="21"/>
          <w:lang w:eastAsia="pt-BR"/>
        </w:rPr>
        <w:t>require</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CE9178"/>
          <w:sz w:val="21"/>
          <w:szCs w:val="21"/>
          <w:lang w:eastAsia="pt-BR"/>
        </w:rPr>
        <w:t>'./gulpTasks/app'</w:t>
      </w:r>
      <w:r w:rsidRPr="00FA2C65">
        <w:rPr>
          <w:rFonts w:ascii="Consolas" w:eastAsia="Times New Roman" w:hAnsi="Consolas" w:cs="Times New Roman"/>
          <w:color w:val="D4D4D4"/>
          <w:sz w:val="21"/>
          <w:szCs w:val="21"/>
          <w:lang w:eastAsia="pt-BR"/>
        </w:rPr>
        <w:t>)</w:t>
      </w:r>
    </w:p>
    <w:p w14:paraId="5B56D895"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FA2C65">
        <w:rPr>
          <w:rFonts w:ascii="Consolas" w:eastAsia="Times New Roman" w:hAnsi="Consolas" w:cs="Times New Roman"/>
          <w:color w:val="569CD6"/>
          <w:sz w:val="21"/>
          <w:szCs w:val="21"/>
          <w:lang w:eastAsia="pt-BR"/>
        </w:rPr>
        <w:t>const</w:t>
      </w:r>
      <w:proofErr w:type="spellEnd"/>
      <w:r w:rsidRPr="00FA2C65">
        <w:rPr>
          <w:rFonts w:ascii="Consolas" w:eastAsia="Times New Roman" w:hAnsi="Consolas" w:cs="Times New Roman"/>
          <w:color w:val="D4D4D4"/>
          <w:sz w:val="21"/>
          <w:szCs w:val="21"/>
          <w:lang w:eastAsia="pt-BR"/>
        </w:rPr>
        <w:t> </w:t>
      </w:r>
      <w:proofErr w:type="gramStart"/>
      <w:r w:rsidRPr="00FA2C65">
        <w:rPr>
          <w:rFonts w:ascii="Consolas" w:eastAsia="Times New Roman" w:hAnsi="Consolas" w:cs="Times New Roman"/>
          <w:color w:val="D4D4D4"/>
          <w:sz w:val="21"/>
          <w:szCs w:val="21"/>
          <w:lang w:eastAsia="pt-BR"/>
        </w:rPr>
        <w:t>{ </w:t>
      </w:r>
      <w:proofErr w:type="spellStart"/>
      <w:r w:rsidRPr="00FA2C65">
        <w:rPr>
          <w:rFonts w:ascii="Consolas" w:eastAsia="Times New Roman" w:hAnsi="Consolas" w:cs="Times New Roman"/>
          <w:color w:val="4FC1FF"/>
          <w:sz w:val="21"/>
          <w:szCs w:val="21"/>
          <w:lang w:eastAsia="pt-BR"/>
        </w:rPr>
        <w:t>depsCSS</w:t>
      </w:r>
      <w:proofErr w:type="spellEnd"/>
      <w:proofErr w:type="gramEnd"/>
      <w:r w:rsidRPr="00FA2C65">
        <w:rPr>
          <w:rFonts w:ascii="Consolas" w:eastAsia="Times New Roman" w:hAnsi="Consolas" w:cs="Times New Roman"/>
          <w:color w:val="D4D4D4"/>
          <w:sz w:val="21"/>
          <w:szCs w:val="21"/>
          <w:lang w:eastAsia="pt-BR"/>
        </w:rPr>
        <w:t>, </w:t>
      </w:r>
      <w:proofErr w:type="spellStart"/>
      <w:r w:rsidRPr="00FA2C65">
        <w:rPr>
          <w:rFonts w:ascii="Consolas" w:eastAsia="Times New Roman" w:hAnsi="Consolas" w:cs="Times New Roman"/>
          <w:color w:val="4FC1FF"/>
          <w:sz w:val="21"/>
          <w:szCs w:val="21"/>
          <w:lang w:eastAsia="pt-BR"/>
        </w:rPr>
        <w:t>depsFonts</w:t>
      </w:r>
      <w:proofErr w:type="spellEnd"/>
      <w:r w:rsidRPr="00FA2C65">
        <w:rPr>
          <w:rFonts w:ascii="Consolas" w:eastAsia="Times New Roman" w:hAnsi="Consolas" w:cs="Times New Roman"/>
          <w:color w:val="D4D4D4"/>
          <w:sz w:val="21"/>
          <w:szCs w:val="21"/>
          <w:lang w:eastAsia="pt-BR"/>
        </w:rPr>
        <w:t> } = </w:t>
      </w:r>
      <w:r w:rsidRPr="00FA2C65">
        <w:rPr>
          <w:rFonts w:ascii="Consolas" w:eastAsia="Times New Roman" w:hAnsi="Consolas" w:cs="Times New Roman"/>
          <w:color w:val="DCDCAA"/>
          <w:sz w:val="21"/>
          <w:szCs w:val="21"/>
          <w:lang w:eastAsia="pt-BR"/>
        </w:rPr>
        <w:t>require</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CE9178"/>
          <w:sz w:val="21"/>
          <w:szCs w:val="21"/>
          <w:lang w:eastAsia="pt-BR"/>
        </w:rPr>
        <w:t>'./</w:t>
      </w:r>
      <w:proofErr w:type="spellStart"/>
      <w:r w:rsidRPr="00FA2C65">
        <w:rPr>
          <w:rFonts w:ascii="Consolas" w:eastAsia="Times New Roman" w:hAnsi="Consolas" w:cs="Times New Roman"/>
          <w:color w:val="CE9178"/>
          <w:sz w:val="21"/>
          <w:szCs w:val="21"/>
          <w:lang w:eastAsia="pt-BR"/>
        </w:rPr>
        <w:t>gulpTasks</w:t>
      </w:r>
      <w:proofErr w:type="spellEnd"/>
      <w:r w:rsidRPr="00FA2C65">
        <w:rPr>
          <w:rFonts w:ascii="Consolas" w:eastAsia="Times New Roman" w:hAnsi="Consolas" w:cs="Times New Roman"/>
          <w:color w:val="CE9178"/>
          <w:sz w:val="21"/>
          <w:szCs w:val="21"/>
          <w:lang w:eastAsia="pt-BR"/>
        </w:rPr>
        <w:t>/</w:t>
      </w:r>
      <w:proofErr w:type="spellStart"/>
      <w:r w:rsidRPr="00FA2C65">
        <w:rPr>
          <w:rFonts w:ascii="Consolas" w:eastAsia="Times New Roman" w:hAnsi="Consolas" w:cs="Times New Roman"/>
          <w:color w:val="CE9178"/>
          <w:sz w:val="21"/>
          <w:szCs w:val="21"/>
          <w:lang w:eastAsia="pt-BR"/>
        </w:rPr>
        <w:t>deps</w:t>
      </w:r>
      <w:proofErr w:type="spellEnd"/>
      <w:r w:rsidRPr="00FA2C65">
        <w:rPr>
          <w:rFonts w:ascii="Consolas" w:eastAsia="Times New Roman" w:hAnsi="Consolas" w:cs="Times New Roman"/>
          <w:color w:val="CE9178"/>
          <w:sz w:val="21"/>
          <w:szCs w:val="21"/>
          <w:lang w:eastAsia="pt-BR"/>
        </w:rPr>
        <w:t>'</w:t>
      </w:r>
      <w:r w:rsidRPr="00FA2C65">
        <w:rPr>
          <w:rFonts w:ascii="Consolas" w:eastAsia="Times New Roman" w:hAnsi="Consolas" w:cs="Times New Roman"/>
          <w:color w:val="D4D4D4"/>
          <w:sz w:val="21"/>
          <w:szCs w:val="21"/>
          <w:lang w:eastAsia="pt-BR"/>
        </w:rPr>
        <w:t>)</w:t>
      </w:r>
    </w:p>
    <w:p w14:paraId="2DBFB6AE"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r w:rsidRPr="00FA2C65">
        <w:rPr>
          <w:rFonts w:ascii="Consolas" w:eastAsia="Times New Roman" w:hAnsi="Consolas" w:cs="Times New Roman"/>
          <w:color w:val="569CD6"/>
          <w:sz w:val="21"/>
          <w:szCs w:val="21"/>
          <w:lang w:eastAsia="pt-BR"/>
        </w:rPr>
        <w:lastRenderedPageBreak/>
        <w:t>const</w:t>
      </w:r>
      <w:r w:rsidRPr="00FA2C65">
        <w:rPr>
          <w:rFonts w:ascii="Consolas" w:eastAsia="Times New Roman" w:hAnsi="Consolas" w:cs="Times New Roman"/>
          <w:color w:val="D4D4D4"/>
          <w:sz w:val="21"/>
          <w:szCs w:val="21"/>
          <w:lang w:eastAsia="pt-BR"/>
        </w:rPr>
        <w:t> </w:t>
      </w:r>
      <w:proofErr w:type="gramStart"/>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4FC1FF"/>
          <w:sz w:val="21"/>
          <w:szCs w:val="21"/>
          <w:lang w:eastAsia="pt-BR"/>
        </w:rPr>
        <w:t>monitorarArquivos</w:t>
      </w:r>
      <w:proofErr w:type="gramEnd"/>
      <w:r w:rsidRPr="00FA2C65">
        <w:rPr>
          <w:rFonts w:ascii="Consolas" w:eastAsia="Times New Roman" w:hAnsi="Consolas" w:cs="Times New Roman"/>
          <w:color w:val="D4D4D4"/>
          <w:sz w:val="21"/>
          <w:szCs w:val="21"/>
          <w:lang w:eastAsia="pt-BR"/>
        </w:rPr>
        <w:t>, </w:t>
      </w:r>
      <w:r w:rsidRPr="00FA2C65">
        <w:rPr>
          <w:rFonts w:ascii="Consolas" w:eastAsia="Times New Roman" w:hAnsi="Consolas" w:cs="Times New Roman"/>
          <w:color w:val="4FC1FF"/>
          <w:sz w:val="21"/>
          <w:szCs w:val="21"/>
          <w:lang w:eastAsia="pt-BR"/>
        </w:rPr>
        <w:t>servidor</w:t>
      </w:r>
      <w:r w:rsidRPr="00FA2C65">
        <w:rPr>
          <w:rFonts w:ascii="Consolas" w:eastAsia="Times New Roman" w:hAnsi="Consolas" w:cs="Times New Roman"/>
          <w:color w:val="D4D4D4"/>
          <w:sz w:val="21"/>
          <w:szCs w:val="21"/>
          <w:lang w:eastAsia="pt-BR"/>
        </w:rPr>
        <w:t> } = </w:t>
      </w:r>
      <w:r w:rsidRPr="00FA2C65">
        <w:rPr>
          <w:rFonts w:ascii="Consolas" w:eastAsia="Times New Roman" w:hAnsi="Consolas" w:cs="Times New Roman"/>
          <w:color w:val="DCDCAA"/>
          <w:sz w:val="21"/>
          <w:szCs w:val="21"/>
          <w:lang w:eastAsia="pt-BR"/>
        </w:rPr>
        <w:t>require</w:t>
      </w:r>
      <w:r w:rsidRPr="00FA2C65">
        <w:rPr>
          <w:rFonts w:ascii="Consolas" w:eastAsia="Times New Roman" w:hAnsi="Consolas" w:cs="Times New Roman"/>
          <w:color w:val="D4D4D4"/>
          <w:sz w:val="21"/>
          <w:szCs w:val="21"/>
          <w:lang w:eastAsia="pt-BR"/>
        </w:rPr>
        <w:t>(</w:t>
      </w:r>
      <w:r w:rsidRPr="00FA2C65">
        <w:rPr>
          <w:rFonts w:ascii="Consolas" w:eastAsia="Times New Roman" w:hAnsi="Consolas" w:cs="Times New Roman"/>
          <w:color w:val="CE9178"/>
          <w:sz w:val="21"/>
          <w:szCs w:val="21"/>
          <w:lang w:eastAsia="pt-BR"/>
        </w:rPr>
        <w:t>'./gulpTasks/servidor'</w:t>
      </w:r>
      <w:r w:rsidRPr="00FA2C65">
        <w:rPr>
          <w:rFonts w:ascii="Consolas" w:eastAsia="Times New Roman" w:hAnsi="Consolas" w:cs="Times New Roman"/>
          <w:color w:val="D4D4D4"/>
          <w:sz w:val="21"/>
          <w:szCs w:val="21"/>
          <w:lang w:eastAsia="pt-BR"/>
        </w:rPr>
        <w:t>)</w:t>
      </w:r>
    </w:p>
    <w:p w14:paraId="2ECFFB64" w14:textId="77777777" w:rsidR="00FA2C65" w:rsidRPr="00FA2C65" w:rsidRDefault="00FA2C65" w:rsidP="00FA2C65">
      <w:pPr>
        <w:shd w:val="clear" w:color="auto" w:fill="1E1E1E"/>
        <w:spacing w:after="0" w:line="285" w:lineRule="atLeast"/>
        <w:rPr>
          <w:rFonts w:ascii="Consolas" w:eastAsia="Times New Roman" w:hAnsi="Consolas" w:cs="Times New Roman"/>
          <w:color w:val="D4D4D4"/>
          <w:sz w:val="21"/>
          <w:szCs w:val="21"/>
          <w:lang w:eastAsia="pt-BR"/>
        </w:rPr>
      </w:pPr>
    </w:p>
    <w:p w14:paraId="3AB4E3B5" w14:textId="7BEBFE6C" w:rsidR="004F0E33" w:rsidRDefault="004F0E33" w:rsidP="00493CCE">
      <w:pPr>
        <w:rPr>
          <w:sz w:val="24"/>
          <w:szCs w:val="24"/>
        </w:rPr>
      </w:pPr>
    </w:p>
    <w:p w14:paraId="278C5FEF" w14:textId="3D6892F5" w:rsidR="00FA2C65" w:rsidRDefault="00FA2C65" w:rsidP="00493CCE">
      <w:pPr>
        <w:rPr>
          <w:sz w:val="24"/>
          <w:szCs w:val="24"/>
        </w:rPr>
      </w:pPr>
      <w:r>
        <w:rPr>
          <w:sz w:val="24"/>
          <w:szCs w:val="24"/>
        </w:rPr>
        <w:t xml:space="preserve">Agora vamos montar nosso </w:t>
      </w:r>
      <w:proofErr w:type="spellStart"/>
      <w:r>
        <w:rPr>
          <w:sz w:val="24"/>
          <w:szCs w:val="24"/>
        </w:rPr>
        <w:t>WorkFlow</w:t>
      </w:r>
      <w:proofErr w:type="spellEnd"/>
      <w:r>
        <w:rPr>
          <w:sz w:val="24"/>
          <w:szCs w:val="24"/>
        </w:rPr>
        <w:t xml:space="preserve"> de </w:t>
      </w:r>
      <w:proofErr w:type="spellStart"/>
      <w:r>
        <w:rPr>
          <w:sz w:val="24"/>
          <w:szCs w:val="24"/>
        </w:rPr>
        <w:t>Tasks</w:t>
      </w:r>
      <w:proofErr w:type="spellEnd"/>
      <w:r>
        <w:rPr>
          <w:sz w:val="24"/>
          <w:szCs w:val="24"/>
        </w:rPr>
        <w:t xml:space="preserve"> paralelas ou em série:</w:t>
      </w:r>
    </w:p>
    <w:p w14:paraId="169C6390"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290616">
        <w:rPr>
          <w:rFonts w:ascii="Consolas" w:eastAsia="Times New Roman" w:hAnsi="Consolas" w:cs="Times New Roman"/>
          <w:color w:val="4EC9B0"/>
          <w:sz w:val="21"/>
          <w:szCs w:val="21"/>
          <w:lang w:eastAsia="pt-BR"/>
        </w:rPr>
        <w:t>module</w:t>
      </w:r>
      <w:r w:rsidRPr="00290616">
        <w:rPr>
          <w:rFonts w:ascii="Consolas" w:eastAsia="Times New Roman" w:hAnsi="Consolas" w:cs="Times New Roman"/>
          <w:color w:val="D4D4D4"/>
          <w:sz w:val="21"/>
          <w:szCs w:val="21"/>
          <w:lang w:eastAsia="pt-BR"/>
        </w:rPr>
        <w:t>.</w:t>
      </w:r>
      <w:r w:rsidRPr="00290616">
        <w:rPr>
          <w:rFonts w:ascii="Consolas" w:eastAsia="Times New Roman" w:hAnsi="Consolas" w:cs="Times New Roman"/>
          <w:color w:val="4EC9B0"/>
          <w:sz w:val="21"/>
          <w:szCs w:val="21"/>
          <w:lang w:eastAsia="pt-BR"/>
        </w:rPr>
        <w:t>exports</w:t>
      </w:r>
      <w:proofErr w:type="gramEnd"/>
      <w:r w:rsidRPr="00290616">
        <w:rPr>
          <w:rFonts w:ascii="Consolas" w:eastAsia="Times New Roman" w:hAnsi="Consolas" w:cs="Times New Roman"/>
          <w:color w:val="D4D4D4"/>
          <w:sz w:val="21"/>
          <w:szCs w:val="21"/>
          <w:lang w:eastAsia="pt-BR"/>
        </w:rPr>
        <w:t>.</w:t>
      </w:r>
      <w:r w:rsidRPr="00290616">
        <w:rPr>
          <w:rFonts w:ascii="Consolas" w:eastAsia="Times New Roman" w:hAnsi="Consolas" w:cs="Times New Roman"/>
          <w:color w:val="9CDCFE"/>
          <w:sz w:val="21"/>
          <w:szCs w:val="21"/>
          <w:lang w:eastAsia="pt-BR"/>
        </w:rPr>
        <w:t>default</w:t>
      </w:r>
      <w:proofErr w:type="spellEnd"/>
      <w:r w:rsidRPr="00290616">
        <w:rPr>
          <w:rFonts w:ascii="Consolas" w:eastAsia="Times New Roman" w:hAnsi="Consolas" w:cs="Times New Roman"/>
          <w:color w:val="D4D4D4"/>
          <w:sz w:val="21"/>
          <w:szCs w:val="21"/>
          <w:lang w:eastAsia="pt-BR"/>
        </w:rPr>
        <w:t> = </w:t>
      </w:r>
      <w:r w:rsidRPr="00290616">
        <w:rPr>
          <w:rFonts w:ascii="Consolas" w:eastAsia="Times New Roman" w:hAnsi="Consolas" w:cs="Times New Roman"/>
          <w:color w:val="DCDCAA"/>
          <w:sz w:val="21"/>
          <w:szCs w:val="21"/>
          <w:lang w:eastAsia="pt-BR"/>
        </w:rPr>
        <w:t>series</w:t>
      </w:r>
      <w:r w:rsidRPr="00290616">
        <w:rPr>
          <w:rFonts w:ascii="Consolas" w:eastAsia="Times New Roman" w:hAnsi="Consolas" w:cs="Times New Roman"/>
          <w:color w:val="D4D4D4"/>
          <w:sz w:val="21"/>
          <w:szCs w:val="21"/>
          <w:lang w:eastAsia="pt-BR"/>
        </w:rPr>
        <w:t> (</w:t>
      </w:r>
    </w:p>
    <w:p w14:paraId="08A43A25"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DCDCAA"/>
          <w:sz w:val="21"/>
          <w:szCs w:val="21"/>
          <w:lang w:eastAsia="pt-BR"/>
        </w:rPr>
        <w:t>parallel</w:t>
      </w:r>
      <w:proofErr w:type="spellEnd"/>
      <w:r w:rsidRPr="00290616">
        <w:rPr>
          <w:rFonts w:ascii="Consolas" w:eastAsia="Times New Roman" w:hAnsi="Consolas" w:cs="Times New Roman"/>
          <w:color w:val="D4D4D4"/>
          <w:sz w:val="21"/>
          <w:szCs w:val="21"/>
          <w:lang w:eastAsia="pt-BR"/>
        </w:rPr>
        <w:t> (</w:t>
      </w:r>
    </w:p>
    <w:p w14:paraId="1F576513"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proofErr w:type="gramStart"/>
      <w:r w:rsidRPr="00290616">
        <w:rPr>
          <w:rFonts w:ascii="Consolas" w:eastAsia="Times New Roman" w:hAnsi="Consolas" w:cs="Times New Roman"/>
          <w:color w:val="DCDCAA"/>
          <w:sz w:val="21"/>
          <w:szCs w:val="21"/>
          <w:lang w:eastAsia="pt-BR"/>
        </w:rPr>
        <w:t>series</w:t>
      </w:r>
      <w:r w:rsidRPr="00290616">
        <w:rPr>
          <w:rFonts w:ascii="Consolas" w:eastAsia="Times New Roman" w:hAnsi="Consolas" w:cs="Times New Roman"/>
          <w:color w:val="D4D4D4"/>
          <w:sz w:val="21"/>
          <w:szCs w:val="21"/>
          <w:lang w:eastAsia="pt-BR"/>
        </w:rPr>
        <w:t>(</w:t>
      </w:r>
      <w:proofErr w:type="spellStart"/>
      <w:proofErr w:type="gramEnd"/>
      <w:r w:rsidRPr="00290616">
        <w:rPr>
          <w:rFonts w:ascii="Consolas" w:eastAsia="Times New Roman" w:hAnsi="Consolas" w:cs="Times New Roman"/>
          <w:color w:val="9CDCFE"/>
          <w:sz w:val="21"/>
          <w:szCs w:val="21"/>
          <w:lang w:eastAsia="pt-BR"/>
        </w:rPr>
        <w:t>appHtml</w:t>
      </w:r>
      <w:proofErr w:type="spellEnd"/>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9CDCFE"/>
          <w:sz w:val="21"/>
          <w:szCs w:val="21"/>
          <w:lang w:eastAsia="pt-BR"/>
        </w:rPr>
        <w:t>appCSS</w:t>
      </w:r>
      <w:proofErr w:type="spellEnd"/>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9CDCFE"/>
          <w:sz w:val="21"/>
          <w:szCs w:val="21"/>
          <w:lang w:eastAsia="pt-BR"/>
        </w:rPr>
        <w:t>appJS</w:t>
      </w:r>
      <w:proofErr w:type="spellEnd"/>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9CDCFE"/>
          <w:sz w:val="21"/>
          <w:szCs w:val="21"/>
          <w:lang w:eastAsia="pt-BR"/>
        </w:rPr>
        <w:t>appIMG</w:t>
      </w:r>
      <w:proofErr w:type="spellEnd"/>
      <w:r w:rsidRPr="00290616">
        <w:rPr>
          <w:rFonts w:ascii="Consolas" w:eastAsia="Times New Roman" w:hAnsi="Consolas" w:cs="Times New Roman"/>
          <w:color w:val="D4D4D4"/>
          <w:sz w:val="21"/>
          <w:szCs w:val="21"/>
          <w:lang w:eastAsia="pt-BR"/>
        </w:rPr>
        <w:t>),</w:t>
      </w:r>
    </w:p>
    <w:p w14:paraId="76CD5640"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proofErr w:type="gramStart"/>
      <w:r w:rsidRPr="00290616">
        <w:rPr>
          <w:rFonts w:ascii="Consolas" w:eastAsia="Times New Roman" w:hAnsi="Consolas" w:cs="Times New Roman"/>
          <w:color w:val="DCDCAA"/>
          <w:sz w:val="21"/>
          <w:szCs w:val="21"/>
          <w:lang w:eastAsia="pt-BR"/>
        </w:rPr>
        <w:t>series</w:t>
      </w:r>
      <w:r w:rsidRPr="00290616">
        <w:rPr>
          <w:rFonts w:ascii="Consolas" w:eastAsia="Times New Roman" w:hAnsi="Consolas" w:cs="Times New Roman"/>
          <w:color w:val="D4D4D4"/>
          <w:sz w:val="21"/>
          <w:szCs w:val="21"/>
          <w:lang w:eastAsia="pt-BR"/>
        </w:rPr>
        <w:t>(</w:t>
      </w:r>
      <w:proofErr w:type="spellStart"/>
      <w:proofErr w:type="gramEnd"/>
      <w:r w:rsidRPr="00290616">
        <w:rPr>
          <w:rFonts w:ascii="Consolas" w:eastAsia="Times New Roman" w:hAnsi="Consolas" w:cs="Times New Roman"/>
          <w:color w:val="9CDCFE"/>
          <w:sz w:val="21"/>
          <w:szCs w:val="21"/>
          <w:lang w:eastAsia="pt-BR"/>
        </w:rPr>
        <w:t>depsCSS</w:t>
      </w:r>
      <w:proofErr w:type="spellEnd"/>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9CDCFE"/>
          <w:sz w:val="21"/>
          <w:szCs w:val="21"/>
          <w:lang w:eastAsia="pt-BR"/>
        </w:rPr>
        <w:t>depsFonts</w:t>
      </w:r>
      <w:proofErr w:type="spellEnd"/>
      <w:r w:rsidRPr="00290616">
        <w:rPr>
          <w:rFonts w:ascii="Consolas" w:eastAsia="Times New Roman" w:hAnsi="Consolas" w:cs="Times New Roman"/>
          <w:color w:val="D4D4D4"/>
          <w:sz w:val="21"/>
          <w:szCs w:val="21"/>
          <w:lang w:eastAsia="pt-BR"/>
        </w:rPr>
        <w:t>)</w:t>
      </w:r>
    </w:p>
    <w:p w14:paraId="3E72D8F9"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p>
    <w:p w14:paraId="56FAAEE2"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r w:rsidRPr="00290616">
        <w:rPr>
          <w:rFonts w:ascii="Consolas" w:eastAsia="Times New Roman" w:hAnsi="Consolas" w:cs="Times New Roman"/>
          <w:color w:val="9CDCFE"/>
          <w:sz w:val="21"/>
          <w:szCs w:val="21"/>
          <w:lang w:eastAsia="pt-BR"/>
        </w:rPr>
        <w:t>servidor</w:t>
      </w:r>
      <w:r w:rsidRPr="00290616">
        <w:rPr>
          <w:rFonts w:ascii="Consolas" w:eastAsia="Times New Roman" w:hAnsi="Consolas" w:cs="Times New Roman"/>
          <w:color w:val="D4D4D4"/>
          <w:sz w:val="21"/>
          <w:szCs w:val="21"/>
          <w:lang w:eastAsia="pt-BR"/>
        </w:rPr>
        <w:t>,</w:t>
      </w:r>
    </w:p>
    <w:p w14:paraId="6A13F98D"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    </w:t>
      </w:r>
      <w:proofErr w:type="spellStart"/>
      <w:r w:rsidRPr="00290616">
        <w:rPr>
          <w:rFonts w:ascii="Consolas" w:eastAsia="Times New Roman" w:hAnsi="Consolas" w:cs="Times New Roman"/>
          <w:color w:val="9CDCFE"/>
          <w:sz w:val="21"/>
          <w:szCs w:val="21"/>
          <w:lang w:eastAsia="pt-BR"/>
        </w:rPr>
        <w:t>monitorarArquivos</w:t>
      </w:r>
      <w:proofErr w:type="spellEnd"/>
    </w:p>
    <w:p w14:paraId="1B59942E" w14:textId="77777777" w:rsidR="00290616" w:rsidRPr="00290616" w:rsidRDefault="00290616" w:rsidP="00290616">
      <w:pPr>
        <w:shd w:val="clear" w:color="auto" w:fill="1E1E1E"/>
        <w:spacing w:after="0" w:line="285" w:lineRule="atLeast"/>
        <w:rPr>
          <w:rFonts w:ascii="Consolas" w:eastAsia="Times New Roman" w:hAnsi="Consolas" w:cs="Times New Roman"/>
          <w:color w:val="D4D4D4"/>
          <w:sz w:val="21"/>
          <w:szCs w:val="21"/>
          <w:lang w:eastAsia="pt-BR"/>
        </w:rPr>
      </w:pPr>
      <w:r w:rsidRPr="00290616">
        <w:rPr>
          <w:rFonts w:ascii="Consolas" w:eastAsia="Times New Roman" w:hAnsi="Consolas" w:cs="Times New Roman"/>
          <w:color w:val="D4D4D4"/>
          <w:sz w:val="21"/>
          <w:szCs w:val="21"/>
          <w:lang w:eastAsia="pt-BR"/>
        </w:rPr>
        <w:t>)</w:t>
      </w:r>
    </w:p>
    <w:p w14:paraId="6FDAA28F" w14:textId="7DD59876" w:rsidR="00FA2C65" w:rsidRDefault="00FA2C65" w:rsidP="00493CCE">
      <w:pPr>
        <w:rPr>
          <w:sz w:val="24"/>
          <w:szCs w:val="24"/>
        </w:rPr>
      </w:pPr>
    </w:p>
    <w:p w14:paraId="0646D816" w14:textId="0BB333CA" w:rsidR="00577543" w:rsidRDefault="00577543" w:rsidP="00493CCE">
      <w:pPr>
        <w:rPr>
          <w:sz w:val="24"/>
          <w:szCs w:val="24"/>
        </w:rPr>
      </w:pPr>
      <w:r>
        <w:rPr>
          <w:sz w:val="24"/>
          <w:szCs w:val="24"/>
        </w:rPr>
        <w:t xml:space="preserve">Ou seja, o que </w:t>
      </w:r>
      <w:proofErr w:type="spellStart"/>
      <w:r>
        <w:rPr>
          <w:sz w:val="24"/>
          <w:szCs w:val="24"/>
        </w:rPr>
        <w:t>fizemas</w:t>
      </w:r>
      <w:proofErr w:type="spellEnd"/>
      <w:r>
        <w:rPr>
          <w:sz w:val="24"/>
          <w:szCs w:val="24"/>
        </w:rPr>
        <w:t>:</w:t>
      </w:r>
    </w:p>
    <w:p w14:paraId="2196098E" w14:textId="3B01C69C" w:rsidR="00577543" w:rsidRPr="007B09D5" w:rsidRDefault="00577543" w:rsidP="00493CCE">
      <w:pPr>
        <w:rPr>
          <w:b/>
          <w:bCs/>
          <w:sz w:val="24"/>
          <w:szCs w:val="24"/>
        </w:rPr>
      </w:pPr>
      <w:r w:rsidRPr="007B09D5">
        <w:rPr>
          <w:b/>
          <w:bCs/>
          <w:sz w:val="24"/>
          <w:szCs w:val="24"/>
          <w:highlight w:val="yellow"/>
        </w:rPr>
        <w:t xml:space="preserve">Separamos todas as nossas </w:t>
      </w:r>
      <w:proofErr w:type="spellStart"/>
      <w:r w:rsidRPr="007B09D5">
        <w:rPr>
          <w:b/>
          <w:bCs/>
          <w:sz w:val="24"/>
          <w:szCs w:val="24"/>
          <w:highlight w:val="yellow"/>
        </w:rPr>
        <w:t>tasks</w:t>
      </w:r>
      <w:proofErr w:type="spellEnd"/>
      <w:r w:rsidRPr="007B09D5">
        <w:rPr>
          <w:b/>
          <w:bCs/>
          <w:sz w:val="24"/>
          <w:szCs w:val="24"/>
          <w:highlight w:val="yellow"/>
        </w:rPr>
        <w:t xml:space="preserve"> (funções) em arquivos diferentes e depois usamos o gulpfile.js para organizar essas nossas </w:t>
      </w:r>
      <w:proofErr w:type="spellStart"/>
      <w:r w:rsidRPr="007B09D5">
        <w:rPr>
          <w:b/>
          <w:bCs/>
          <w:sz w:val="24"/>
          <w:szCs w:val="24"/>
          <w:highlight w:val="yellow"/>
        </w:rPr>
        <w:t>tasks</w:t>
      </w:r>
      <w:proofErr w:type="spellEnd"/>
      <w:r w:rsidRPr="007B09D5">
        <w:rPr>
          <w:b/>
          <w:bCs/>
          <w:sz w:val="24"/>
          <w:szCs w:val="24"/>
          <w:highlight w:val="yellow"/>
        </w:rPr>
        <w:t xml:space="preserve"> em arquivos diferentes em um workflow de trabalho e tarefas...</w:t>
      </w:r>
    </w:p>
    <w:p w14:paraId="4E2D10D5" w14:textId="1A9CE342" w:rsidR="00577543" w:rsidRDefault="00727171" w:rsidP="00493CCE">
      <w:pPr>
        <w:rPr>
          <w:sz w:val="24"/>
          <w:szCs w:val="24"/>
        </w:rPr>
      </w:pPr>
      <w:r>
        <w:rPr>
          <w:sz w:val="24"/>
          <w:szCs w:val="24"/>
        </w:rPr>
        <w:t xml:space="preserve">Agora vamos começar a preencher as </w:t>
      </w:r>
      <w:proofErr w:type="spellStart"/>
      <w:r>
        <w:rPr>
          <w:sz w:val="24"/>
          <w:szCs w:val="24"/>
        </w:rPr>
        <w:t>tasks</w:t>
      </w:r>
      <w:proofErr w:type="spellEnd"/>
      <w:r>
        <w:rPr>
          <w:sz w:val="24"/>
          <w:szCs w:val="24"/>
        </w:rPr>
        <w:t xml:space="preserve"> de Dependência:</w:t>
      </w:r>
    </w:p>
    <w:p w14:paraId="5B40AF85"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B1289">
        <w:rPr>
          <w:rFonts w:ascii="Consolas" w:eastAsia="Times New Roman" w:hAnsi="Consolas" w:cs="Times New Roman"/>
          <w:color w:val="569CD6"/>
          <w:sz w:val="21"/>
          <w:szCs w:val="21"/>
          <w:lang w:eastAsia="pt-BR"/>
        </w:rPr>
        <w:t>const</w:t>
      </w:r>
      <w:proofErr w:type="spellEnd"/>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4FC1FF"/>
          <w:sz w:val="21"/>
          <w:szCs w:val="21"/>
          <w:lang w:eastAsia="pt-BR"/>
        </w:rPr>
        <w:t>gulp</w:t>
      </w:r>
      <w:proofErr w:type="spellEnd"/>
      <w:r w:rsidRPr="003B1289">
        <w:rPr>
          <w:rFonts w:ascii="Consolas" w:eastAsia="Times New Roman" w:hAnsi="Consolas" w:cs="Times New Roman"/>
          <w:color w:val="D4D4D4"/>
          <w:sz w:val="21"/>
          <w:szCs w:val="21"/>
          <w:lang w:eastAsia="pt-BR"/>
        </w:rPr>
        <w:t> = </w:t>
      </w:r>
      <w:r w:rsidRPr="003B1289">
        <w:rPr>
          <w:rFonts w:ascii="Consolas" w:eastAsia="Times New Roman" w:hAnsi="Consolas" w:cs="Times New Roman"/>
          <w:color w:val="DCDCAA"/>
          <w:sz w:val="21"/>
          <w:szCs w:val="21"/>
          <w:lang w:eastAsia="pt-BR"/>
        </w:rPr>
        <w:t>require</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gulp</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5B9A6D83"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B1289">
        <w:rPr>
          <w:rFonts w:ascii="Consolas" w:eastAsia="Times New Roman" w:hAnsi="Consolas" w:cs="Times New Roman"/>
          <w:color w:val="569CD6"/>
          <w:sz w:val="21"/>
          <w:szCs w:val="21"/>
          <w:lang w:eastAsia="pt-BR"/>
        </w:rPr>
        <w:t>const</w:t>
      </w:r>
      <w:proofErr w:type="spellEnd"/>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4FC1FF"/>
          <w:sz w:val="21"/>
          <w:szCs w:val="21"/>
          <w:lang w:eastAsia="pt-BR"/>
        </w:rPr>
        <w:t>uglifycss</w:t>
      </w:r>
      <w:proofErr w:type="spellEnd"/>
      <w:r w:rsidRPr="003B1289">
        <w:rPr>
          <w:rFonts w:ascii="Consolas" w:eastAsia="Times New Roman" w:hAnsi="Consolas" w:cs="Times New Roman"/>
          <w:color w:val="D4D4D4"/>
          <w:sz w:val="21"/>
          <w:szCs w:val="21"/>
          <w:lang w:eastAsia="pt-BR"/>
        </w:rPr>
        <w:t> = </w:t>
      </w:r>
      <w:r w:rsidRPr="003B1289">
        <w:rPr>
          <w:rFonts w:ascii="Consolas" w:eastAsia="Times New Roman" w:hAnsi="Consolas" w:cs="Times New Roman"/>
          <w:color w:val="DCDCAA"/>
          <w:sz w:val="21"/>
          <w:szCs w:val="21"/>
          <w:lang w:eastAsia="pt-BR"/>
        </w:rPr>
        <w:t>require</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gulp-uglifycss</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4E681F85"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B1289">
        <w:rPr>
          <w:rFonts w:ascii="Consolas" w:eastAsia="Times New Roman" w:hAnsi="Consolas" w:cs="Times New Roman"/>
          <w:color w:val="569CD6"/>
          <w:sz w:val="21"/>
          <w:szCs w:val="21"/>
          <w:lang w:eastAsia="pt-BR"/>
        </w:rPr>
        <w:t>const</w:t>
      </w:r>
      <w:proofErr w:type="spellEnd"/>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DCDCAA"/>
          <w:sz w:val="21"/>
          <w:szCs w:val="21"/>
          <w:lang w:eastAsia="pt-BR"/>
        </w:rPr>
        <w:t>concat</w:t>
      </w:r>
      <w:proofErr w:type="spellEnd"/>
      <w:r w:rsidRPr="003B1289">
        <w:rPr>
          <w:rFonts w:ascii="Consolas" w:eastAsia="Times New Roman" w:hAnsi="Consolas" w:cs="Times New Roman"/>
          <w:color w:val="D4D4D4"/>
          <w:sz w:val="21"/>
          <w:szCs w:val="21"/>
          <w:lang w:eastAsia="pt-BR"/>
        </w:rPr>
        <w:t> = </w:t>
      </w:r>
      <w:r w:rsidRPr="003B1289">
        <w:rPr>
          <w:rFonts w:ascii="Consolas" w:eastAsia="Times New Roman" w:hAnsi="Consolas" w:cs="Times New Roman"/>
          <w:color w:val="DCDCAA"/>
          <w:sz w:val="21"/>
          <w:szCs w:val="21"/>
          <w:lang w:eastAsia="pt-BR"/>
        </w:rPr>
        <w:t>require</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gulp-concat</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0B8DFE7F"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
    <w:p w14:paraId="6169050F"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B1289">
        <w:rPr>
          <w:rFonts w:ascii="Consolas" w:eastAsia="Times New Roman" w:hAnsi="Consolas" w:cs="Times New Roman"/>
          <w:color w:val="569CD6"/>
          <w:sz w:val="21"/>
          <w:szCs w:val="21"/>
          <w:lang w:eastAsia="pt-BR"/>
        </w:rPr>
        <w:t>function</w:t>
      </w:r>
      <w:proofErr w:type="spellEnd"/>
      <w:r w:rsidRPr="003B1289">
        <w:rPr>
          <w:rFonts w:ascii="Consolas" w:eastAsia="Times New Roman" w:hAnsi="Consolas" w:cs="Times New Roman"/>
          <w:color w:val="D4D4D4"/>
          <w:sz w:val="21"/>
          <w:szCs w:val="21"/>
          <w:lang w:eastAsia="pt-BR"/>
        </w:rPr>
        <w:t> </w:t>
      </w:r>
      <w:proofErr w:type="spellStart"/>
      <w:proofErr w:type="gramStart"/>
      <w:r w:rsidRPr="003B1289">
        <w:rPr>
          <w:rFonts w:ascii="Consolas" w:eastAsia="Times New Roman" w:hAnsi="Consolas" w:cs="Times New Roman"/>
          <w:color w:val="DCDCAA"/>
          <w:sz w:val="21"/>
          <w:szCs w:val="21"/>
          <w:lang w:eastAsia="pt-BR"/>
        </w:rPr>
        <w:t>depsCSS</w:t>
      </w:r>
      <w:proofErr w:type="spellEnd"/>
      <w:r w:rsidRPr="003B1289">
        <w:rPr>
          <w:rFonts w:ascii="Consolas" w:eastAsia="Times New Roman" w:hAnsi="Consolas" w:cs="Times New Roman"/>
          <w:color w:val="D4D4D4"/>
          <w:sz w:val="21"/>
          <w:szCs w:val="21"/>
          <w:lang w:eastAsia="pt-BR"/>
        </w:rPr>
        <w:t>(</w:t>
      </w:r>
      <w:proofErr w:type="gramEnd"/>
      <w:r w:rsidRPr="003B1289">
        <w:rPr>
          <w:rFonts w:ascii="Consolas" w:eastAsia="Times New Roman" w:hAnsi="Consolas" w:cs="Times New Roman"/>
          <w:color w:val="D4D4D4"/>
          <w:sz w:val="21"/>
          <w:szCs w:val="21"/>
          <w:lang w:eastAsia="pt-BR"/>
        </w:rPr>
        <w:t>) {</w:t>
      </w:r>
    </w:p>
    <w:p w14:paraId="14F3EFC3"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r w:rsidRPr="003B1289">
        <w:rPr>
          <w:rFonts w:ascii="Consolas" w:eastAsia="Times New Roman" w:hAnsi="Consolas" w:cs="Times New Roman"/>
          <w:color w:val="C586C0"/>
          <w:sz w:val="21"/>
          <w:szCs w:val="21"/>
          <w:lang w:eastAsia="pt-BR"/>
        </w:rPr>
        <w:t>return</w:t>
      </w:r>
      <w:r w:rsidRPr="003B1289">
        <w:rPr>
          <w:rFonts w:ascii="Consolas" w:eastAsia="Times New Roman" w:hAnsi="Consolas" w:cs="Times New Roman"/>
          <w:color w:val="D4D4D4"/>
          <w:sz w:val="21"/>
          <w:szCs w:val="21"/>
          <w:lang w:eastAsia="pt-BR"/>
        </w:rPr>
        <w:t> </w:t>
      </w:r>
      <w:r w:rsidRPr="003B1289">
        <w:rPr>
          <w:rFonts w:ascii="Consolas" w:eastAsia="Times New Roman" w:hAnsi="Consolas" w:cs="Times New Roman"/>
          <w:color w:val="4FC1FF"/>
          <w:sz w:val="21"/>
          <w:szCs w:val="21"/>
          <w:lang w:eastAsia="pt-BR"/>
        </w:rPr>
        <w:t>gulp</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DCDCAA"/>
          <w:sz w:val="21"/>
          <w:szCs w:val="21"/>
          <w:lang w:eastAsia="pt-BR"/>
        </w:rPr>
        <w:t>src</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'node_modules/font-awesome/css/font-awesome.css'</w:t>
      </w:r>
      <w:r w:rsidRPr="003B1289">
        <w:rPr>
          <w:rFonts w:ascii="Consolas" w:eastAsia="Times New Roman" w:hAnsi="Consolas" w:cs="Times New Roman"/>
          <w:color w:val="D4D4D4"/>
          <w:sz w:val="21"/>
          <w:szCs w:val="21"/>
          <w:lang w:eastAsia="pt-BR"/>
        </w:rPr>
        <w:t>)</w:t>
      </w:r>
    </w:p>
    <w:p w14:paraId="6D41C11D"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gramStart"/>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pipe</w:t>
      </w:r>
      <w:proofErr w:type="spellEnd"/>
      <w:proofErr w:type="gramEnd"/>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uglifycss</w:t>
      </w:r>
      <w:proofErr w:type="spellEnd"/>
      <w:r w:rsidRPr="003B1289">
        <w:rPr>
          <w:rFonts w:ascii="Consolas" w:eastAsia="Times New Roman" w:hAnsi="Consolas" w:cs="Times New Roman"/>
          <w:color w:val="D4D4D4"/>
          <w:sz w:val="21"/>
          <w:szCs w:val="21"/>
          <w:lang w:eastAsia="pt-BR"/>
        </w:rPr>
        <w:t>({ </w:t>
      </w:r>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uglyComments</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9CDCFE"/>
          <w:sz w:val="21"/>
          <w:szCs w:val="21"/>
          <w:lang w:eastAsia="pt-BR"/>
        </w:rPr>
        <w:t>:</w:t>
      </w:r>
      <w:r w:rsidRPr="003B1289">
        <w:rPr>
          <w:rFonts w:ascii="Consolas" w:eastAsia="Times New Roman" w:hAnsi="Consolas" w:cs="Times New Roman"/>
          <w:color w:val="D4D4D4"/>
          <w:sz w:val="21"/>
          <w:szCs w:val="21"/>
          <w:lang w:eastAsia="pt-BR"/>
        </w:rPr>
        <w:t> </w:t>
      </w:r>
      <w:r w:rsidRPr="003B1289">
        <w:rPr>
          <w:rFonts w:ascii="Consolas" w:eastAsia="Times New Roman" w:hAnsi="Consolas" w:cs="Times New Roman"/>
          <w:color w:val="569CD6"/>
          <w:sz w:val="21"/>
          <w:szCs w:val="21"/>
          <w:lang w:eastAsia="pt-BR"/>
        </w:rPr>
        <w:t>false</w:t>
      </w:r>
      <w:r w:rsidRPr="003B1289">
        <w:rPr>
          <w:rFonts w:ascii="Consolas" w:eastAsia="Times New Roman" w:hAnsi="Consolas" w:cs="Times New Roman"/>
          <w:color w:val="D4D4D4"/>
          <w:sz w:val="21"/>
          <w:szCs w:val="21"/>
          <w:lang w:eastAsia="pt-BR"/>
        </w:rPr>
        <w:t> }))</w:t>
      </w:r>
    </w:p>
    <w:p w14:paraId="0E9A54FF"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gramStart"/>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pipe</w:t>
      </w:r>
      <w:proofErr w:type="spellEnd"/>
      <w:proofErr w:type="gramEnd"/>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concat</w:t>
      </w:r>
      <w:proofErr w:type="spellEnd"/>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'deps.min.css'</w:t>
      </w:r>
      <w:r w:rsidRPr="003B1289">
        <w:rPr>
          <w:rFonts w:ascii="Consolas" w:eastAsia="Times New Roman" w:hAnsi="Consolas" w:cs="Times New Roman"/>
          <w:color w:val="D4D4D4"/>
          <w:sz w:val="21"/>
          <w:szCs w:val="21"/>
          <w:lang w:eastAsia="pt-BR"/>
        </w:rPr>
        <w:t>))</w:t>
      </w:r>
    </w:p>
    <w:p w14:paraId="51BB7DFF"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gramStart"/>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pipe</w:t>
      </w:r>
      <w:proofErr w:type="spellEnd"/>
      <w:proofErr w:type="gramEnd"/>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4FC1FF"/>
          <w:sz w:val="21"/>
          <w:szCs w:val="21"/>
          <w:lang w:eastAsia="pt-BR"/>
        </w:rPr>
        <w:t>gulp</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DCDCAA"/>
          <w:sz w:val="21"/>
          <w:szCs w:val="21"/>
          <w:lang w:eastAsia="pt-BR"/>
        </w:rPr>
        <w:t>dest</w:t>
      </w:r>
      <w:proofErr w:type="spellEnd"/>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'build/</w:t>
      </w:r>
      <w:proofErr w:type="spellStart"/>
      <w:r w:rsidRPr="003B1289">
        <w:rPr>
          <w:rFonts w:ascii="Consolas" w:eastAsia="Times New Roman" w:hAnsi="Consolas" w:cs="Times New Roman"/>
          <w:color w:val="CE9178"/>
          <w:sz w:val="21"/>
          <w:szCs w:val="21"/>
          <w:lang w:eastAsia="pt-BR"/>
        </w:rPr>
        <w:t>assets</w:t>
      </w:r>
      <w:proofErr w:type="spellEnd"/>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css</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20DD84CB"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w:t>
      </w:r>
    </w:p>
    <w:p w14:paraId="6D3C1B76"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
    <w:p w14:paraId="35F67527"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B1289">
        <w:rPr>
          <w:rFonts w:ascii="Consolas" w:eastAsia="Times New Roman" w:hAnsi="Consolas" w:cs="Times New Roman"/>
          <w:color w:val="569CD6"/>
          <w:sz w:val="21"/>
          <w:szCs w:val="21"/>
          <w:lang w:eastAsia="pt-BR"/>
        </w:rPr>
        <w:t>function</w:t>
      </w:r>
      <w:proofErr w:type="spellEnd"/>
      <w:r w:rsidRPr="003B1289">
        <w:rPr>
          <w:rFonts w:ascii="Consolas" w:eastAsia="Times New Roman" w:hAnsi="Consolas" w:cs="Times New Roman"/>
          <w:color w:val="D4D4D4"/>
          <w:sz w:val="21"/>
          <w:szCs w:val="21"/>
          <w:lang w:eastAsia="pt-BR"/>
        </w:rPr>
        <w:t> </w:t>
      </w:r>
      <w:proofErr w:type="spellStart"/>
      <w:proofErr w:type="gramStart"/>
      <w:r w:rsidRPr="003B1289">
        <w:rPr>
          <w:rFonts w:ascii="Consolas" w:eastAsia="Times New Roman" w:hAnsi="Consolas" w:cs="Times New Roman"/>
          <w:color w:val="DCDCAA"/>
          <w:sz w:val="21"/>
          <w:szCs w:val="21"/>
          <w:lang w:eastAsia="pt-BR"/>
        </w:rPr>
        <w:t>depsFonts</w:t>
      </w:r>
      <w:proofErr w:type="spellEnd"/>
      <w:r w:rsidRPr="003B1289">
        <w:rPr>
          <w:rFonts w:ascii="Consolas" w:eastAsia="Times New Roman" w:hAnsi="Consolas" w:cs="Times New Roman"/>
          <w:color w:val="D4D4D4"/>
          <w:sz w:val="21"/>
          <w:szCs w:val="21"/>
          <w:lang w:eastAsia="pt-BR"/>
        </w:rPr>
        <w:t>(</w:t>
      </w:r>
      <w:proofErr w:type="gramEnd"/>
      <w:r w:rsidRPr="003B1289">
        <w:rPr>
          <w:rFonts w:ascii="Consolas" w:eastAsia="Times New Roman" w:hAnsi="Consolas" w:cs="Times New Roman"/>
          <w:color w:val="D4D4D4"/>
          <w:sz w:val="21"/>
          <w:szCs w:val="21"/>
          <w:lang w:eastAsia="pt-BR"/>
        </w:rPr>
        <w:t>) {</w:t>
      </w:r>
    </w:p>
    <w:p w14:paraId="4AF9399A"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C586C0"/>
          <w:sz w:val="21"/>
          <w:szCs w:val="21"/>
          <w:lang w:eastAsia="pt-BR"/>
        </w:rPr>
        <w:t>return</w:t>
      </w:r>
      <w:proofErr w:type="spellEnd"/>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4FC1FF"/>
          <w:sz w:val="21"/>
          <w:szCs w:val="21"/>
          <w:lang w:eastAsia="pt-BR"/>
        </w:rPr>
        <w:t>gulp</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DCDCAA"/>
          <w:sz w:val="21"/>
          <w:szCs w:val="21"/>
          <w:lang w:eastAsia="pt-BR"/>
        </w:rPr>
        <w:t>src</w:t>
      </w:r>
      <w:proofErr w:type="spellEnd"/>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node_modules</w:t>
      </w:r>
      <w:proofErr w:type="spellEnd"/>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font-awesome</w:t>
      </w:r>
      <w:proofErr w:type="spellEnd"/>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fonts</w:t>
      </w:r>
      <w:proofErr w:type="spellEnd"/>
      <w:r w:rsidRPr="003B1289">
        <w:rPr>
          <w:rFonts w:ascii="Consolas" w:eastAsia="Times New Roman" w:hAnsi="Consolas" w:cs="Times New Roman"/>
          <w:color w:val="CE9178"/>
          <w:sz w:val="21"/>
          <w:szCs w:val="21"/>
          <w:lang w:eastAsia="pt-BR"/>
        </w:rPr>
        <w:t>/</w:t>
      </w:r>
      <w:proofErr w:type="gramStart"/>
      <w:r w:rsidRPr="003B1289">
        <w:rPr>
          <w:rFonts w:ascii="Consolas" w:eastAsia="Times New Roman" w:hAnsi="Consolas" w:cs="Times New Roman"/>
          <w:color w:val="CE9178"/>
          <w:sz w:val="21"/>
          <w:szCs w:val="21"/>
          <w:lang w:eastAsia="pt-BR"/>
        </w:rPr>
        <w:t>*.*</w:t>
      </w:r>
      <w:proofErr w:type="gram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56239A04"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gramStart"/>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DCDCAA"/>
          <w:sz w:val="21"/>
          <w:szCs w:val="21"/>
          <w:lang w:eastAsia="pt-BR"/>
        </w:rPr>
        <w:t>pipe</w:t>
      </w:r>
      <w:proofErr w:type="spellEnd"/>
      <w:proofErr w:type="gramEnd"/>
      <w:r w:rsidRPr="003B1289">
        <w:rPr>
          <w:rFonts w:ascii="Consolas" w:eastAsia="Times New Roman" w:hAnsi="Consolas" w:cs="Times New Roman"/>
          <w:color w:val="D4D4D4"/>
          <w:sz w:val="21"/>
          <w:szCs w:val="21"/>
          <w:lang w:eastAsia="pt-BR"/>
        </w:rPr>
        <w:t>(</w:t>
      </w:r>
      <w:proofErr w:type="spellStart"/>
      <w:r w:rsidRPr="003B1289">
        <w:rPr>
          <w:rFonts w:ascii="Consolas" w:eastAsia="Times New Roman" w:hAnsi="Consolas" w:cs="Times New Roman"/>
          <w:color w:val="4FC1FF"/>
          <w:sz w:val="21"/>
          <w:szCs w:val="21"/>
          <w:lang w:eastAsia="pt-BR"/>
        </w:rPr>
        <w:t>gulp</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DCDCAA"/>
          <w:sz w:val="21"/>
          <w:szCs w:val="21"/>
          <w:lang w:eastAsia="pt-BR"/>
        </w:rPr>
        <w:t>dest</w:t>
      </w:r>
      <w:proofErr w:type="spellEnd"/>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CE9178"/>
          <w:sz w:val="21"/>
          <w:szCs w:val="21"/>
          <w:lang w:eastAsia="pt-BR"/>
        </w:rPr>
        <w:t>'build/</w:t>
      </w:r>
      <w:proofErr w:type="spellStart"/>
      <w:r w:rsidRPr="003B1289">
        <w:rPr>
          <w:rFonts w:ascii="Consolas" w:eastAsia="Times New Roman" w:hAnsi="Consolas" w:cs="Times New Roman"/>
          <w:color w:val="CE9178"/>
          <w:sz w:val="21"/>
          <w:szCs w:val="21"/>
          <w:lang w:eastAsia="pt-BR"/>
        </w:rPr>
        <w:t>assets</w:t>
      </w:r>
      <w:proofErr w:type="spellEnd"/>
      <w:r w:rsidRPr="003B1289">
        <w:rPr>
          <w:rFonts w:ascii="Consolas" w:eastAsia="Times New Roman" w:hAnsi="Consolas" w:cs="Times New Roman"/>
          <w:color w:val="CE9178"/>
          <w:sz w:val="21"/>
          <w:szCs w:val="21"/>
          <w:lang w:eastAsia="pt-BR"/>
        </w:rPr>
        <w:t>/</w:t>
      </w:r>
      <w:proofErr w:type="spellStart"/>
      <w:r w:rsidRPr="003B1289">
        <w:rPr>
          <w:rFonts w:ascii="Consolas" w:eastAsia="Times New Roman" w:hAnsi="Consolas" w:cs="Times New Roman"/>
          <w:color w:val="CE9178"/>
          <w:sz w:val="21"/>
          <w:szCs w:val="21"/>
          <w:lang w:eastAsia="pt-BR"/>
        </w:rPr>
        <w:t>fonts</w:t>
      </w:r>
      <w:proofErr w:type="spellEnd"/>
      <w:r w:rsidRPr="003B1289">
        <w:rPr>
          <w:rFonts w:ascii="Consolas" w:eastAsia="Times New Roman" w:hAnsi="Consolas" w:cs="Times New Roman"/>
          <w:color w:val="CE9178"/>
          <w:sz w:val="21"/>
          <w:szCs w:val="21"/>
          <w:lang w:eastAsia="pt-BR"/>
        </w:rPr>
        <w:t>'</w:t>
      </w:r>
      <w:r w:rsidRPr="003B1289">
        <w:rPr>
          <w:rFonts w:ascii="Consolas" w:eastAsia="Times New Roman" w:hAnsi="Consolas" w:cs="Times New Roman"/>
          <w:color w:val="D4D4D4"/>
          <w:sz w:val="21"/>
          <w:szCs w:val="21"/>
          <w:lang w:eastAsia="pt-BR"/>
        </w:rPr>
        <w:t>))</w:t>
      </w:r>
    </w:p>
    <w:p w14:paraId="2ED879D3"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w:t>
      </w:r>
    </w:p>
    <w:p w14:paraId="41C65C7C"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
    <w:p w14:paraId="71D6C9CD"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3B1289">
        <w:rPr>
          <w:rFonts w:ascii="Consolas" w:eastAsia="Times New Roman" w:hAnsi="Consolas" w:cs="Times New Roman"/>
          <w:color w:val="4EC9B0"/>
          <w:sz w:val="21"/>
          <w:szCs w:val="21"/>
          <w:lang w:eastAsia="pt-BR"/>
        </w:rPr>
        <w:t>module</w:t>
      </w:r>
      <w:r w:rsidRPr="003B1289">
        <w:rPr>
          <w:rFonts w:ascii="Consolas" w:eastAsia="Times New Roman" w:hAnsi="Consolas" w:cs="Times New Roman"/>
          <w:color w:val="D4D4D4"/>
          <w:sz w:val="21"/>
          <w:szCs w:val="21"/>
          <w:lang w:eastAsia="pt-BR"/>
        </w:rPr>
        <w:t>.</w:t>
      </w:r>
      <w:r w:rsidRPr="003B1289">
        <w:rPr>
          <w:rFonts w:ascii="Consolas" w:eastAsia="Times New Roman" w:hAnsi="Consolas" w:cs="Times New Roman"/>
          <w:color w:val="4EC9B0"/>
          <w:sz w:val="21"/>
          <w:szCs w:val="21"/>
          <w:lang w:eastAsia="pt-BR"/>
        </w:rPr>
        <w:t>exports</w:t>
      </w:r>
      <w:proofErr w:type="spellEnd"/>
      <w:proofErr w:type="gramEnd"/>
      <w:r w:rsidRPr="003B1289">
        <w:rPr>
          <w:rFonts w:ascii="Consolas" w:eastAsia="Times New Roman" w:hAnsi="Consolas" w:cs="Times New Roman"/>
          <w:color w:val="D4D4D4"/>
          <w:sz w:val="21"/>
          <w:szCs w:val="21"/>
          <w:lang w:eastAsia="pt-BR"/>
        </w:rPr>
        <w:t> = {</w:t>
      </w:r>
    </w:p>
    <w:p w14:paraId="5808A59F"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DCDCAA"/>
          <w:sz w:val="21"/>
          <w:szCs w:val="21"/>
          <w:lang w:eastAsia="pt-BR"/>
        </w:rPr>
        <w:t>depsCSS</w:t>
      </w:r>
      <w:proofErr w:type="spellEnd"/>
      <w:r w:rsidRPr="003B1289">
        <w:rPr>
          <w:rFonts w:ascii="Consolas" w:eastAsia="Times New Roman" w:hAnsi="Consolas" w:cs="Times New Roman"/>
          <w:color w:val="D4D4D4"/>
          <w:sz w:val="21"/>
          <w:szCs w:val="21"/>
          <w:lang w:eastAsia="pt-BR"/>
        </w:rPr>
        <w:t>,</w:t>
      </w:r>
    </w:p>
    <w:p w14:paraId="5EC6B12E"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    </w:t>
      </w:r>
      <w:proofErr w:type="spellStart"/>
      <w:r w:rsidRPr="003B1289">
        <w:rPr>
          <w:rFonts w:ascii="Consolas" w:eastAsia="Times New Roman" w:hAnsi="Consolas" w:cs="Times New Roman"/>
          <w:color w:val="DCDCAA"/>
          <w:sz w:val="21"/>
          <w:szCs w:val="21"/>
          <w:lang w:eastAsia="pt-BR"/>
        </w:rPr>
        <w:t>depsFonts</w:t>
      </w:r>
      <w:proofErr w:type="spellEnd"/>
    </w:p>
    <w:p w14:paraId="07882B8C" w14:textId="77777777" w:rsidR="003B1289" w:rsidRPr="003B1289" w:rsidRDefault="003B1289" w:rsidP="003B1289">
      <w:pPr>
        <w:shd w:val="clear" w:color="auto" w:fill="1E1E1E"/>
        <w:spacing w:after="0" w:line="285" w:lineRule="atLeast"/>
        <w:rPr>
          <w:rFonts w:ascii="Consolas" w:eastAsia="Times New Roman" w:hAnsi="Consolas" w:cs="Times New Roman"/>
          <w:color w:val="D4D4D4"/>
          <w:sz w:val="21"/>
          <w:szCs w:val="21"/>
          <w:lang w:eastAsia="pt-BR"/>
        </w:rPr>
      </w:pPr>
      <w:r w:rsidRPr="003B1289">
        <w:rPr>
          <w:rFonts w:ascii="Consolas" w:eastAsia="Times New Roman" w:hAnsi="Consolas" w:cs="Times New Roman"/>
          <w:color w:val="D4D4D4"/>
          <w:sz w:val="21"/>
          <w:szCs w:val="21"/>
          <w:lang w:eastAsia="pt-BR"/>
        </w:rPr>
        <w:t>}</w:t>
      </w:r>
    </w:p>
    <w:p w14:paraId="0FC70BC2" w14:textId="0DFB5AAD" w:rsidR="00727171" w:rsidRDefault="00727171" w:rsidP="00493CCE">
      <w:pPr>
        <w:rPr>
          <w:sz w:val="24"/>
          <w:szCs w:val="24"/>
        </w:rPr>
      </w:pPr>
    </w:p>
    <w:p w14:paraId="6A6225A2" w14:textId="77777777" w:rsidR="00A715AB" w:rsidRDefault="00A715AB" w:rsidP="00493CCE">
      <w:pPr>
        <w:rPr>
          <w:sz w:val="24"/>
          <w:szCs w:val="24"/>
        </w:rPr>
      </w:pPr>
    </w:p>
    <w:p w14:paraId="13733194" w14:textId="77777777" w:rsidR="00A715AB" w:rsidRDefault="00A715AB" w:rsidP="00493CCE">
      <w:pPr>
        <w:rPr>
          <w:sz w:val="24"/>
          <w:szCs w:val="24"/>
        </w:rPr>
      </w:pPr>
    </w:p>
    <w:p w14:paraId="7ED256E4" w14:textId="524A9CEE" w:rsidR="003B1289" w:rsidRDefault="003B1289" w:rsidP="00493CCE">
      <w:pPr>
        <w:rPr>
          <w:sz w:val="24"/>
          <w:szCs w:val="24"/>
        </w:rPr>
      </w:pPr>
      <w:r>
        <w:rPr>
          <w:sz w:val="24"/>
          <w:szCs w:val="24"/>
        </w:rPr>
        <w:lastRenderedPageBreak/>
        <w:t xml:space="preserve">Agora vamos começar a preencher as </w:t>
      </w:r>
      <w:proofErr w:type="spellStart"/>
      <w:r>
        <w:rPr>
          <w:sz w:val="24"/>
          <w:szCs w:val="24"/>
        </w:rPr>
        <w:t>taks</w:t>
      </w:r>
      <w:proofErr w:type="spellEnd"/>
      <w:r>
        <w:rPr>
          <w:sz w:val="24"/>
          <w:szCs w:val="24"/>
        </w:rPr>
        <w:t xml:space="preserve"> de aplicação:</w:t>
      </w:r>
    </w:p>
    <w:p w14:paraId="4BC009AC"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gulp</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213FE207"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r w:rsidRPr="00A715AB">
        <w:rPr>
          <w:rFonts w:ascii="Consolas" w:eastAsia="Times New Roman" w:hAnsi="Consolas" w:cs="Times New Roman"/>
          <w:color w:val="4FC1FF"/>
          <w:sz w:val="21"/>
          <w:szCs w:val="21"/>
          <w:lang w:eastAsia="pt-BR"/>
        </w:rPr>
        <w:t>babel</w:t>
      </w:r>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gulp-babeluglif</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2ACEF884"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uglify</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gulp-uglify</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6120AEDA"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9CDCFE"/>
          <w:sz w:val="21"/>
          <w:szCs w:val="21"/>
          <w:lang w:eastAsia="pt-BR"/>
        </w:rPr>
        <w:t>sass</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gulp-sass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3DE0C54D"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uglifycss</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gulp-uglifycss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72FDE839"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concat</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gulp-concat</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11C2B6F7"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const</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htmlmin</w:t>
      </w:r>
      <w:proofErr w:type="spellEnd"/>
      <w:r w:rsidRPr="00A715AB">
        <w:rPr>
          <w:rFonts w:ascii="Consolas" w:eastAsia="Times New Roman" w:hAnsi="Consolas" w:cs="Times New Roman"/>
          <w:color w:val="D4D4D4"/>
          <w:sz w:val="21"/>
          <w:szCs w:val="21"/>
          <w:lang w:eastAsia="pt-BR"/>
        </w:rPr>
        <w:t> = </w:t>
      </w:r>
      <w:r w:rsidRPr="00A715AB">
        <w:rPr>
          <w:rFonts w:ascii="Consolas" w:eastAsia="Times New Roman" w:hAnsi="Consolas" w:cs="Times New Roman"/>
          <w:color w:val="DCDCAA"/>
          <w:sz w:val="21"/>
          <w:szCs w:val="21"/>
          <w:lang w:eastAsia="pt-BR"/>
        </w:rPr>
        <w:t>require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gulp-htmlmin</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75F1D6B4" w14:textId="77777777" w:rsidR="00A715AB" w:rsidRPr="00A715AB" w:rsidRDefault="00A715AB" w:rsidP="00A715AB">
      <w:pPr>
        <w:shd w:val="clear" w:color="auto" w:fill="1E1E1E"/>
        <w:spacing w:after="240" w:line="285" w:lineRule="atLeast"/>
        <w:rPr>
          <w:rFonts w:ascii="Consolas" w:eastAsia="Times New Roman" w:hAnsi="Consolas" w:cs="Times New Roman"/>
          <w:color w:val="D4D4D4"/>
          <w:sz w:val="21"/>
          <w:szCs w:val="21"/>
          <w:lang w:eastAsia="pt-BR"/>
        </w:rPr>
      </w:pPr>
    </w:p>
    <w:p w14:paraId="59C6A157"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function</w:t>
      </w:r>
      <w:proofErr w:type="spellEnd"/>
      <w:r w:rsidRPr="00A715AB">
        <w:rPr>
          <w:rFonts w:ascii="Consolas" w:eastAsia="Times New Roman" w:hAnsi="Consolas" w:cs="Times New Roman"/>
          <w:color w:val="D4D4D4"/>
          <w:sz w:val="21"/>
          <w:szCs w:val="21"/>
          <w:lang w:eastAsia="pt-BR"/>
        </w:rPr>
        <w:t> </w:t>
      </w:r>
      <w:proofErr w:type="spellStart"/>
      <w:proofErr w:type="gramStart"/>
      <w:r w:rsidRPr="00A715AB">
        <w:rPr>
          <w:rFonts w:ascii="Consolas" w:eastAsia="Times New Roman" w:hAnsi="Consolas" w:cs="Times New Roman"/>
          <w:color w:val="DCDCAA"/>
          <w:sz w:val="21"/>
          <w:szCs w:val="21"/>
          <w:lang w:eastAsia="pt-BR"/>
        </w:rPr>
        <w:t>appHtml</w:t>
      </w:r>
      <w:proofErr w:type="spellEnd"/>
      <w:r w:rsidRPr="00A715AB">
        <w:rPr>
          <w:rFonts w:ascii="Consolas" w:eastAsia="Times New Roman" w:hAnsi="Consolas" w:cs="Times New Roman"/>
          <w:color w:val="D4D4D4"/>
          <w:sz w:val="21"/>
          <w:szCs w:val="21"/>
          <w:lang w:eastAsia="pt-BR"/>
        </w:rPr>
        <w:t>(</w:t>
      </w:r>
      <w:proofErr w:type="gramEnd"/>
      <w:r w:rsidRPr="00A715AB">
        <w:rPr>
          <w:rFonts w:ascii="Consolas" w:eastAsia="Times New Roman" w:hAnsi="Consolas" w:cs="Times New Roman"/>
          <w:color w:val="D4D4D4"/>
          <w:sz w:val="21"/>
          <w:szCs w:val="21"/>
          <w:lang w:eastAsia="pt-BR"/>
        </w:rPr>
        <w:t>) {</w:t>
      </w:r>
    </w:p>
    <w:p w14:paraId="34285A74"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C586C0"/>
          <w:sz w:val="21"/>
          <w:szCs w:val="21"/>
          <w:lang w:eastAsia="pt-BR"/>
        </w:rPr>
        <w:t>return</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src</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src</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html</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0B22D16F"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htmlmin</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9CDCFE"/>
          <w:sz w:val="21"/>
          <w:szCs w:val="21"/>
          <w:lang w:eastAsia="pt-BR"/>
        </w:rPr>
        <w:t>collapseWhitespace</w:t>
      </w:r>
      <w:proofErr w:type="spellEnd"/>
      <w:r w:rsidRPr="00A715AB">
        <w:rPr>
          <w:rFonts w:ascii="Consolas" w:eastAsia="Times New Roman" w:hAnsi="Consolas" w:cs="Times New Roman"/>
          <w:color w:val="9CDCFE"/>
          <w:sz w:val="21"/>
          <w:szCs w:val="21"/>
          <w:lang w:eastAsia="pt-BR"/>
        </w:rPr>
        <w:t>:</w:t>
      </w: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569CD6"/>
          <w:sz w:val="21"/>
          <w:szCs w:val="21"/>
          <w:lang w:eastAsia="pt-BR"/>
        </w:rPr>
        <w:t>true</w:t>
      </w:r>
      <w:proofErr w:type="spellEnd"/>
      <w:r w:rsidRPr="00A715AB">
        <w:rPr>
          <w:rFonts w:ascii="Consolas" w:eastAsia="Times New Roman" w:hAnsi="Consolas" w:cs="Times New Roman"/>
          <w:color w:val="D4D4D4"/>
          <w:sz w:val="21"/>
          <w:szCs w:val="21"/>
          <w:lang w:eastAsia="pt-BR"/>
        </w:rPr>
        <w:t> }))</w:t>
      </w:r>
    </w:p>
    <w:p w14:paraId="51C95921"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dest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'build'</w:t>
      </w:r>
      <w:r w:rsidRPr="00A715AB">
        <w:rPr>
          <w:rFonts w:ascii="Consolas" w:eastAsia="Times New Roman" w:hAnsi="Consolas" w:cs="Times New Roman"/>
          <w:color w:val="D4D4D4"/>
          <w:sz w:val="21"/>
          <w:szCs w:val="21"/>
          <w:lang w:eastAsia="pt-BR"/>
        </w:rPr>
        <w:t>))</w:t>
      </w:r>
    </w:p>
    <w:p w14:paraId="346D1D9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w:t>
      </w:r>
    </w:p>
    <w:p w14:paraId="59159C3F"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
    <w:p w14:paraId="2D180E08"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function</w:t>
      </w:r>
      <w:proofErr w:type="spellEnd"/>
      <w:r w:rsidRPr="00A715AB">
        <w:rPr>
          <w:rFonts w:ascii="Consolas" w:eastAsia="Times New Roman" w:hAnsi="Consolas" w:cs="Times New Roman"/>
          <w:color w:val="D4D4D4"/>
          <w:sz w:val="21"/>
          <w:szCs w:val="21"/>
          <w:lang w:eastAsia="pt-BR"/>
        </w:rPr>
        <w:t> </w:t>
      </w:r>
      <w:proofErr w:type="spellStart"/>
      <w:proofErr w:type="gramStart"/>
      <w:r w:rsidRPr="00A715AB">
        <w:rPr>
          <w:rFonts w:ascii="Consolas" w:eastAsia="Times New Roman" w:hAnsi="Consolas" w:cs="Times New Roman"/>
          <w:color w:val="DCDCAA"/>
          <w:sz w:val="21"/>
          <w:szCs w:val="21"/>
          <w:lang w:eastAsia="pt-BR"/>
        </w:rPr>
        <w:t>appCSS</w:t>
      </w:r>
      <w:proofErr w:type="spellEnd"/>
      <w:r w:rsidRPr="00A715AB">
        <w:rPr>
          <w:rFonts w:ascii="Consolas" w:eastAsia="Times New Roman" w:hAnsi="Consolas" w:cs="Times New Roman"/>
          <w:color w:val="D4D4D4"/>
          <w:sz w:val="21"/>
          <w:szCs w:val="21"/>
          <w:lang w:eastAsia="pt-BR"/>
        </w:rPr>
        <w:t>(</w:t>
      </w:r>
      <w:proofErr w:type="gramEnd"/>
      <w:r w:rsidRPr="00A715AB">
        <w:rPr>
          <w:rFonts w:ascii="Consolas" w:eastAsia="Times New Roman" w:hAnsi="Consolas" w:cs="Times New Roman"/>
          <w:color w:val="D4D4D4"/>
          <w:sz w:val="21"/>
          <w:szCs w:val="21"/>
          <w:lang w:eastAsia="pt-BR"/>
        </w:rPr>
        <w:t>) {</w:t>
      </w:r>
    </w:p>
    <w:p w14:paraId="0EDF0706"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C586C0"/>
          <w:sz w:val="21"/>
          <w:szCs w:val="21"/>
          <w:lang w:eastAsia="pt-BR"/>
        </w:rPr>
        <w:t>return</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src</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src</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sass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index.scss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1D1D3AE9"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sass</w:t>
      </w:r>
      <w:proofErr w:type="spell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on</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'erro'</w:t>
      </w: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9CDCFE"/>
          <w:sz w:val="21"/>
          <w:szCs w:val="21"/>
          <w:lang w:eastAsia="pt-BR"/>
        </w:rPr>
        <w:t>sass</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logError</w:t>
      </w:r>
      <w:proofErr w:type="spellEnd"/>
      <w:r w:rsidRPr="00A715AB">
        <w:rPr>
          <w:rFonts w:ascii="Consolas" w:eastAsia="Times New Roman" w:hAnsi="Consolas" w:cs="Times New Roman"/>
          <w:color w:val="D4D4D4"/>
          <w:sz w:val="21"/>
          <w:szCs w:val="21"/>
          <w:lang w:eastAsia="pt-BR"/>
        </w:rPr>
        <w:t>))</w:t>
      </w:r>
    </w:p>
    <w:p w14:paraId="0569CC4C"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uglifycss</w:t>
      </w:r>
      <w:proofErr w:type="spellEnd"/>
      <w:r w:rsidRPr="00A715AB">
        <w:rPr>
          <w:rFonts w:ascii="Consolas" w:eastAsia="Times New Roman" w:hAnsi="Consolas" w:cs="Times New Roman"/>
          <w:color w:val="D4D4D4"/>
          <w:sz w:val="21"/>
          <w:szCs w:val="21"/>
          <w:lang w:eastAsia="pt-BR"/>
        </w:rPr>
        <w:t>({ </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uglyComments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9CDCFE"/>
          <w:sz w:val="21"/>
          <w:szCs w:val="21"/>
          <w:lang w:eastAsia="pt-BR"/>
        </w:rPr>
        <w:t>:</w:t>
      </w: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569CD6"/>
          <w:sz w:val="21"/>
          <w:szCs w:val="21"/>
          <w:lang w:eastAsia="pt-BR"/>
        </w:rPr>
        <w:t>true</w:t>
      </w:r>
      <w:proofErr w:type="spellEnd"/>
      <w:r w:rsidRPr="00A715AB">
        <w:rPr>
          <w:rFonts w:ascii="Consolas" w:eastAsia="Times New Roman" w:hAnsi="Consolas" w:cs="Times New Roman"/>
          <w:color w:val="D4D4D4"/>
          <w:sz w:val="21"/>
          <w:szCs w:val="21"/>
          <w:lang w:eastAsia="pt-BR"/>
        </w:rPr>
        <w:t> }))</w:t>
      </w:r>
    </w:p>
    <w:p w14:paraId="46CF364F"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concat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'app.min.css'</w:t>
      </w:r>
      <w:r w:rsidRPr="00A715AB">
        <w:rPr>
          <w:rFonts w:ascii="Consolas" w:eastAsia="Times New Roman" w:hAnsi="Consolas" w:cs="Times New Roman"/>
          <w:color w:val="D4D4D4"/>
          <w:sz w:val="21"/>
          <w:szCs w:val="21"/>
          <w:lang w:eastAsia="pt-BR"/>
        </w:rPr>
        <w:t>))</w:t>
      </w:r>
    </w:p>
    <w:p w14:paraId="16633F1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dest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'build/</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css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7878B071"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w:t>
      </w:r>
    </w:p>
    <w:p w14:paraId="4915E3C0"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
    <w:p w14:paraId="67CF0A99"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function</w:t>
      </w:r>
      <w:proofErr w:type="spellEnd"/>
      <w:r w:rsidRPr="00A715AB">
        <w:rPr>
          <w:rFonts w:ascii="Consolas" w:eastAsia="Times New Roman" w:hAnsi="Consolas" w:cs="Times New Roman"/>
          <w:color w:val="D4D4D4"/>
          <w:sz w:val="21"/>
          <w:szCs w:val="21"/>
          <w:lang w:eastAsia="pt-BR"/>
        </w:rPr>
        <w:t> </w:t>
      </w:r>
      <w:proofErr w:type="spellStart"/>
      <w:proofErr w:type="gramStart"/>
      <w:r w:rsidRPr="00A715AB">
        <w:rPr>
          <w:rFonts w:ascii="Consolas" w:eastAsia="Times New Roman" w:hAnsi="Consolas" w:cs="Times New Roman"/>
          <w:color w:val="DCDCAA"/>
          <w:sz w:val="21"/>
          <w:szCs w:val="21"/>
          <w:lang w:eastAsia="pt-BR"/>
        </w:rPr>
        <w:t>appJS</w:t>
      </w:r>
      <w:proofErr w:type="spellEnd"/>
      <w:r w:rsidRPr="00A715AB">
        <w:rPr>
          <w:rFonts w:ascii="Consolas" w:eastAsia="Times New Roman" w:hAnsi="Consolas" w:cs="Times New Roman"/>
          <w:color w:val="D4D4D4"/>
          <w:sz w:val="21"/>
          <w:szCs w:val="21"/>
          <w:lang w:eastAsia="pt-BR"/>
        </w:rPr>
        <w:t>(</w:t>
      </w:r>
      <w:proofErr w:type="gramEnd"/>
      <w:r w:rsidRPr="00A715AB">
        <w:rPr>
          <w:rFonts w:ascii="Consolas" w:eastAsia="Times New Roman" w:hAnsi="Consolas" w:cs="Times New Roman"/>
          <w:color w:val="D4D4D4"/>
          <w:sz w:val="21"/>
          <w:szCs w:val="21"/>
          <w:lang w:eastAsia="pt-BR"/>
        </w:rPr>
        <w:t>) {</w:t>
      </w:r>
    </w:p>
    <w:p w14:paraId="0CD68539"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C586C0"/>
          <w:sz w:val="21"/>
          <w:szCs w:val="21"/>
          <w:lang w:eastAsia="pt-BR"/>
        </w:rPr>
        <w:t>return</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src</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src</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js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js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1CC195EE"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babel</w:t>
      </w: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9CDCFE"/>
          <w:sz w:val="21"/>
          <w:szCs w:val="21"/>
          <w:lang w:eastAsia="pt-BR"/>
        </w:rPr>
        <w:t>presets</w:t>
      </w:r>
      <w:proofErr w:type="spellEnd"/>
      <w:r w:rsidRPr="00A715AB">
        <w:rPr>
          <w:rFonts w:ascii="Consolas" w:eastAsia="Times New Roman" w:hAnsi="Consolas" w:cs="Times New Roman"/>
          <w:color w:val="9CDCFE"/>
          <w:sz w:val="21"/>
          <w:szCs w:val="21"/>
          <w:lang w:eastAsia="pt-BR"/>
        </w:rPr>
        <w:t>:</w:t>
      </w:r>
      <w:r w:rsidRPr="00A715AB">
        <w:rPr>
          <w:rFonts w:ascii="Consolas" w:eastAsia="Times New Roman" w:hAnsi="Consolas" w:cs="Times New Roman"/>
          <w:color w:val="D4D4D4"/>
          <w:sz w:val="21"/>
          <w:szCs w:val="21"/>
          <w:lang w:eastAsia="pt-BR"/>
        </w:rPr>
        <w:t> [</w:t>
      </w:r>
      <w:r w:rsidRPr="00A715AB">
        <w:rPr>
          <w:rFonts w:ascii="Consolas" w:eastAsia="Times New Roman" w:hAnsi="Consolas" w:cs="Times New Roman"/>
          <w:color w:val="CE9178"/>
          <w:sz w:val="21"/>
          <w:szCs w:val="21"/>
          <w:lang w:eastAsia="pt-BR"/>
        </w:rPr>
        <w:t>'ENV'</w:t>
      </w:r>
      <w:r w:rsidRPr="00A715AB">
        <w:rPr>
          <w:rFonts w:ascii="Consolas" w:eastAsia="Times New Roman" w:hAnsi="Consolas" w:cs="Times New Roman"/>
          <w:color w:val="D4D4D4"/>
          <w:sz w:val="21"/>
          <w:szCs w:val="21"/>
          <w:lang w:eastAsia="pt-BR"/>
        </w:rPr>
        <w:t>] }))</w:t>
      </w:r>
    </w:p>
    <w:p w14:paraId="49A1841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uglify</w:t>
      </w:r>
      <w:proofErr w:type="spellEnd"/>
      <w:r w:rsidRPr="00A715AB">
        <w:rPr>
          <w:rFonts w:ascii="Consolas" w:eastAsia="Times New Roman" w:hAnsi="Consolas" w:cs="Times New Roman"/>
          <w:color w:val="D4D4D4"/>
          <w:sz w:val="21"/>
          <w:szCs w:val="21"/>
          <w:lang w:eastAsia="pt-BR"/>
        </w:rPr>
        <w:t>())</w:t>
      </w:r>
    </w:p>
    <w:p w14:paraId="5455E5EF"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concat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'app.min.js'</w:t>
      </w:r>
      <w:r w:rsidRPr="00A715AB">
        <w:rPr>
          <w:rFonts w:ascii="Consolas" w:eastAsia="Times New Roman" w:hAnsi="Consolas" w:cs="Times New Roman"/>
          <w:color w:val="D4D4D4"/>
          <w:sz w:val="21"/>
          <w:szCs w:val="21"/>
          <w:lang w:eastAsia="pt-BR"/>
        </w:rPr>
        <w:t>))</w:t>
      </w:r>
    </w:p>
    <w:p w14:paraId="7E62F1C3"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dest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'build/</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js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34E1D448"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w:t>
      </w:r>
    </w:p>
    <w:p w14:paraId="56998D2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
    <w:p w14:paraId="5BC9A19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715AB">
        <w:rPr>
          <w:rFonts w:ascii="Consolas" w:eastAsia="Times New Roman" w:hAnsi="Consolas" w:cs="Times New Roman"/>
          <w:color w:val="569CD6"/>
          <w:sz w:val="21"/>
          <w:szCs w:val="21"/>
          <w:lang w:eastAsia="pt-BR"/>
        </w:rPr>
        <w:t>function</w:t>
      </w:r>
      <w:proofErr w:type="spellEnd"/>
      <w:r w:rsidRPr="00A715AB">
        <w:rPr>
          <w:rFonts w:ascii="Consolas" w:eastAsia="Times New Roman" w:hAnsi="Consolas" w:cs="Times New Roman"/>
          <w:color w:val="D4D4D4"/>
          <w:sz w:val="21"/>
          <w:szCs w:val="21"/>
          <w:lang w:eastAsia="pt-BR"/>
        </w:rPr>
        <w:t> </w:t>
      </w:r>
      <w:proofErr w:type="spellStart"/>
      <w:proofErr w:type="gramStart"/>
      <w:r w:rsidRPr="00A715AB">
        <w:rPr>
          <w:rFonts w:ascii="Consolas" w:eastAsia="Times New Roman" w:hAnsi="Consolas" w:cs="Times New Roman"/>
          <w:color w:val="DCDCAA"/>
          <w:sz w:val="21"/>
          <w:szCs w:val="21"/>
          <w:lang w:eastAsia="pt-BR"/>
        </w:rPr>
        <w:t>appIMG</w:t>
      </w:r>
      <w:proofErr w:type="spellEnd"/>
      <w:r w:rsidRPr="00A715AB">
        <w:rPr>
          <w:rFonts w:ascii="Consolas" w:eastAsia="Times New Roman" w:hAnsi="Consolas" w:cs="Times New Roman"/>
          <w:color w:val="D4D4D4"/>
          <w:sz w:val="21"/>
          <w:szCs w:val="21"/>
          <w:lang w:eastAsia="pt-BR"/>
        </w:rPr>
        <w:t>(</w:t>
      </w:r>
      <w:proofErr w:type="gramEnd"/>
      <w:r w:rsidRPr="00A715AB">
        <w:rPr>
          <w:rFonts w:ascii="Consolas" w:eastAsia="Times New Roman" w:hAnsi="Consolas" w:cs="Times New Roman"/>
          <w:color w:val="D4D4D4"/>
          <w:sz w:val="21"/>
          <w:szCs w:val="21"/>
          <w:lang w:eastAsia="pt-BR"/>
        </w:rPr>
        <w:t>) {</w:t>
      </w:r>
    </w:p>
    <w:p w14:paraId="6149A23B"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C586C0"/>
          <w:sz w:val="21"/>
          <w:szCs w:val="21"/>
          <w:lang w:eastAsia="pt-BR"/>
        </w:rPr>
        <w:t>return</w:t>
      </w:r>
      <w:proofErr w:type="spellEnd"/>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src</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src</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imgs</w:t>
      </w:r>
      <w:proofErr w:type="spellEnd"/>
      <w:r w:rsidRPr="00A715AB">
        <w:rPr>
          <w:rFonts w:ascii="Consolas" w:eastAsia="Times New Roman" w:hAnsi="Consolas" w:cs="Times New Roman"/>
          <w:color w:val="CE9178"/>
          <w:sz w:val="21"/>
          <w:szCs w:val="21"/>
          <w:lang w:eastAsia="pt-BR"/>
        </w:rPr>
        <w:t>/**/</w:t>
      </w:r>
      <w:proofErr w:type="gramStart"/>
      <w:r w:rsidRPr="00A715AB">
        <w:rPr>
          <w:rFonts w:ascii="Consolas" w:eastAsia="Times New Roman" w:hAnsi="Consolas" w:cs="Times New Roman"/>
          <w:color w:val="CE9178"/>
          <w:sz w:val="21"/>
          <w:szCs w:val="21"/>
          <w:lang w:eastAsia="pt-BR"/>
        </w:rPr>
        <w:t>*.*</w:t>
      </w:r>
      <w:proofErr w:type="gram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60E192FD"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gramStart"/>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DCDCAA"/>
          <w:sz w:val="21"/>
          <w:szCs w:val="21"/>
          <w:lang w:eastAsia="pt-BR"/>
        </w:rPr>
        <w:t>pipe</w:t>
      </w:r>
      <w:proofErr w:type="spellEnd"/>
      <w:proofErr w:type="gramEnd"/>
      <w:r w:rsidRPr="00A715AB">
        <w:rPr>
          <w:rFonts w:ascii="Consolas" w:eastAsia="Times New Roman" w:hAnsi="Consolas" w:cs="Times New Roman"/>
          <w:color w:val="D4D4D4"/>
          <w:sz w:val="21"/>
          <w:szCs w:val="21"/>
          <w:lang w:eastAsia="pt-BR"/>
        </w:rPr>
        <w:t>(</w:t>
      </w:r>
      <w:proofErr w:type="spellStart"/>
      <w:r w:rsidRPr="00A715AB">
        <w:rPr>
          <w:rFonts w:ascii="Consolas" w:eastAsia="Times New Roman" w:hAnsi="Consolas" w:cs="Times New Roman"/>
          <w:color w:val="4FC1FF"/>
          <w:sz w:val="21"/>
          <w:szCs w:val="21"/>
          <w:lang w:eastAsia="pt-BR"/>
        </w:rPr>
        <w:t>gulp</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DCDCAA"/>
          <w:sz w:val="21"/>
          <w:szCs w:val="21"/>
          <w:lang w:eastAsia="pt-BR"/>
        </w:rPr>
        <w:t>dest</w:t>
      </w:r>
      <w:proofErr w:type="spellEnd"/>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CE9178"/>
          <w:sz w:val="21"/>
          <w:szCs w:val="21"/>
          <w:lang w:eastAsia="pt-BR"/>
        </w:rPr>
        <w:t>'build/</w:t>
      </w:r>
      <w:proofErr w:type="spellStart"/>
      <w:r w:rsidRPr="00A715AB">
        <w:rPr>
          <w:rFonts w:ascii="Consolas" w:eastAsia="Times New Roman" w:hAnsi="Consolas" w:cs="Times New Roman"/>
          <w:color w:val="CE9178"/>
          <w:sz w:val="21"/>
          <w:szCs w:val="21"/>
          <w:lang w:eastAsia="pt-BR"/>
        </w:rPr>
        <w:t>assets</w:t>
      </w:r>
      <w:proofErr w:type="spellEnd"/>
      <w:r w:rsidRPr="00A715AB">
        <w:rPr>
          <w:rFonts w:ascii="Consolas" w:eastAsia="Times New Roman" w:hAnsi="Consolas" w:cs="Times New Roman"/>
          <w:color w:val="CE9178"/>
          <w:sz w:val="21"/>
          <w:szCs w:val="21"/>
          <w:lang w:eastAsia="pt-BR"/>
        </w:rPr>
        <w:t>/</w:t>
      </w:r>
      <w:proofErr w:type="spellStart"/>
      <w:r w:rsidRPr="00A715AB">
        <w:rPr>
          <w:rFonts w:ascii="Consolas" w:eastAsia="Times New Roman" w:hAnsi="Consolas" w:cs="Times New Roman"/>
          <w:color w:val="CE9178"/>
          <w:sz w:val="21"/>
          <w:szCs w:val="21"/>
          <w:lang w:eastAsia="pt-BR"/>
        </w:rPr>
        <w:t>imgs</w:t>
      </w:r>
      <w:proofErr w:type="spellEnd"/>
      <w:r w:rsidRPr="00A715AB">
        <w:rPr>
          <w:rFonts w:ascii="Consolas" w:eastAsia="Times New Roman" w:hAnsi="Consolas" w:cs="Times New Roman"/>
          <w:color w:val="CE9178"/>
          <w:sz w:val="21"/>
          <w:szCs w:val="21"/>
          <w:lang w:eastAsia="pt-BR"/>
        </w:rPr>
        <w:t>'</w:t>
      </w:r>
      <w:r w:rsidRPr="00A715AB">
        <w:rPr>
          <w:rFonts w:ascii="Consolas" w:eastAsia="Times New Roman" w:hAnsi="Consolas" w:cs="Times New Roman"/>
          <w:color w:val="D4D4D4"/>
          <w:sz w:val="21"/>
          <w:szCs w:val="21"/>
          <w:lang w:eastAsia="pt-BR"/>
        </w:rPr>
        <w:t>))</w:t>
      </w:r>
    </w:p>
    <w:p w14:paraId="48D0E0C8"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w:t>
      </w:r>
    </w:p>
    <w:p w14:paraId="104C2F94"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
    <w:p w14:paraId="55C9E8DA"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A715AB">
        <w:rPr>
          <w:rFonts w:ascii="Consolas" w:eastAsia="Times New Roman" w:hAnsi="Consolas" w:cs="Times New Roman"/>
          <w:color w:val="4EC9B0"/>
          <w:sz w:val="21"/>
          <w:szCs w:val="21"/>
          <w:lang w:eastAsia="pt-BR"/>
        </w:rPr>
        <w:t>module</w:t>
      </w:r>
      <w:r w:rsidRPr="00A715AB">
        <w:rPr>
          <w:rFonts w:ascii="Consolas" w:eastAsia="Times New Roman" w:hAnsi="Consolas" w:cs="Times New Roman"/>
          <w:color w:val="D4D4D4"/>
          <w:sz w:val="21"/>
          <w:szCs w:val="21"/>
          <w:lang w:eastAsia="pt-BR"/>
        </w:rPr>
        <w:t>.</w:t>
      </w:r>
      <w:r w:rsidRPr="00A715AB">
        <w:rPr>
          <w:rFonts w:ascii="Consolas" w:eastAsia="Times New Roman" w:hAnsi="Consolas" w:cs="Times New Roman"/>
          <w:color w:val="4EC9B0"/>
          <w:sz w:val="21"/>
          <w:szCs w:val="21"/>
          <w:lang w:eastAsia="pt-BR"/>
        </w:rPr>
        <w:t>exports</w:t>
      </w:r>
      <w:proofErr w:type="spellEnd"/>
      <w:proofErr w:type="gramEnd"/>
      <w:r w:rsidRPr="00A715AB">
        <w:rPr>
          <w:rFonts w:ascii="Consolas" w:eastAsia="Times New Roman" w:hAnsi="Consolas" w:cs="Times New Roman"/>
          <w:color w:val="D4D4D4"/>
          <w:sz w:val="21"/>
          <w:szCs w:val="21"/>
          <w:lang w:eastAsia="pt-BR"/>
        </w:rPr>
        <w:t> = {</w:t>
      </w:r>
    </w:p>
    <w:p w14:paraId="3DF6D3DA"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appHtml</w:t>
      </w:r>
      <w:proofErr w:type="spellEnd"/>
      <w:r w:rsidRPr="00A715AB">
        <w:rPr>
          <w:rFonts w:ascii="Consolas" w:eastAsia="Times New Roman" w:hAnsi="Consolas" w:cs="Times New Roman"/>
          <w:color w:val="D4D4D4"/>
          <w:sz w:val="21"/>
          <w:szCs w:val="21"/>
          <w:lang w:eastAsia="pt-BR"/>
        </w:rPr>
        <w:t>,</w:t>
      </w:r>
    </w:p>
    <w:p w14:paraId="412A382C"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appCSS</w:t>
      </w:r>
      <w:proofErr w:type="spellEnd"/>
      <w:r w:rsidRPr="00A715AB">
        <w:rPr>
          <w:rFonts w:ascii="Consolas" w:eastAsia="Times New Roman" w:hAnsi="Consolas" w:cs="Times New Roman"/>
          <w:color w:val="D4D4D4"/>
          <w:sz w:val="21"/>
          <w:szCs w:val="21"/>
          <w:lang w:eastAsia="pt-BR"/>
        </w:rPr>
        <w:t>,</w:t>
      </w:r>
    </w:p>
    <w:p w14:paraId="0BB9D1FE"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appJS</w:t>
      </w:r>
      <w:proofErr w:type="spellEnd"/>
      <w:r w:rsidRPr="00A715AB">
        <w:rPr>
          <w:rFonts w:ascii="Consolas" w:eastAsia="Times New Roman" w:hAnsi="Consolas" w:cs="Times New Roman"/>
          <w:color w:val="D4D4D4"/>
          <w:sz w:val="21"/>
          <w:szCs w:val="21"/>
          <w:lang w:eastAsia="pt-BR"/>
        </w:rPr>
        <w:t>,</w:t>
      </w:r>
    </w:p>
    <w:p w14:paraId="72B9C73A"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    </w:t>
      </w:r>
      <w:proofErr w:type="spellStart"/>
      <w:r w:rsidRPr="00A715AB">
        <w:rPr>
          <w:rFonts w:ascii="Consolas" w:eastAsia="Times New Roman" w:hAnsi="Consolas" w:cs="Times New Roman"/>
          <w:color w:val="DCDCAA"/>
          <w:sz w:val="21"/>
          <w:szCs w:val="21"/>
          <w:lang w:eastAsia="pt-BR"/>
        </w:rPr>
        <w:t>appIMG</w:t>
      </w:r>
      <w:proofErr w:type="spellEnd"/>
    </w:p>
    <w:p w14:paraId="5C1CE09F" w14:textId="77777777" w:rsidR="00A715AB" w:rsidRPr="00A715AB" w:rsidRDefault="00A715AB" w:rsidP="00A715AB">
      <w:pPr>
        <w:shd w:val="clear" w:color="auto" w:fill="1E1E1E"/>
        <w:spacing w:after="0" w:line="285" w:lineRule="atLeast"/>
        <w:rPr>
          <w:rFonts w:ascii="Consolas" w:eastAsia="Times New Roman" w:hAnsi="Consolas" w:cs="Times New Roman"/>
          <w:color w:val="D4D4D4"/>
          <w:sz w:val="21"/>
          <w:szCs w:val="21"/>
          <w:lang w:eastAsia="pt-BR"/>
        </w:rPr>
      </w:pPr>
      <w:r w:rsidRPr="00A715AB">
        <w:rPr>
          <w:rFonts w:ascii="Consolas" w:eastAsia="Times New Roman" w:hAnsi="Consolas" w:cs="Times New Roman"/>
          <w:color w:val="D4D4D4"/>
          <w:sz w:val="21"/>
          <w:szCs w:val="21"/>
          <w:lang w:eastAsia="pt-BR"/>
        </w:rPr>
        <w:t>}</w:t>
      </w:r>
    </w:p>
    <w:p w14:paraId="1B8DAB2A" w14:textId="5AE22AF9" w:rsidR="003B1289" w:rsidRDefault="003B1289" w:rsidP="00493CCE">
      <w:pPr>
        <w:rPr>
          <w:sz w:val="24"/>
          <w:szCs w:val="24"/>
        </w:rPr>
      </w:pPr>
    </w:p>
    <w:p w14:paraId="31976BEC" w14:textId="191411EE" w:rsidR="00A715AB" w:rsidRDefault="00A715AB" w:rsidP="00493CCE">
      <w:pPr>
        <w:rPr>
          <w:sz w:val="24"/>
          <w:szCs w:val="24"/>
        </w:rPr>
      </w:pPr>
    </w:p>
    <w:p w14:paraId="32009F18" w14:textId="5CE42812" w:rsidR="00A715AB" w:rsidRDefault="00A715AB" w:rsidP="00493CCE">
      <w:pPr>
        <w:rPr>
          <w:sz w:val="24"/>
          <w:szCs w:val="24"/>
        </w:rPr>
      </w:pPr>
    </w:p>
    <w:p w14:paraId="16DD1F0C" w14:textId="1A059312" w:rsidR="00A715AB" w:rsidRDefault="00A715AB" w:rsidP="00A715AB">
      <w:pPr>
        <w:rPr>
          <w:sz w:val="24"/>
          <w:szCs w:val="24"/>
        </w:rPr>
      </w:pPr>
      <w:r>
        <w:rPr>
          <w:sz w:val="24"/>
          <w:szCs w:val="24"/>
        </w:rPr>
        <w:lastRenderedPageBreak/>
        <w:t xml:space="preserve">Agora vamos começar a preencher as </w:t>
      </w:r>
      <w:proofErr w:type="spellStart"/>
      <w:r>
        <w:rPr>
          <w:sz w:val="24"/>
          <w:szCs w:val="24"/>
        </w:rPr>
        <w:t>taks</w:t>
      </w:r>
      <w:proofErr w:type="spellEnd"/>
      <w:r>
        <w:rPr>
          <w:sz w:val="24"/>
          <w:szCs w:val="24"/>
        </w:rPr>
        <w:t xml:space="preserve"> do servidor:</w:t>
      </w:r>
    </w:p>
    <w:p w14:paraId="685AD5C8"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30065">
        <w:rPr>
          <w:rFonts w:ascii="Consolas" w:eastAsia="Times New Roman" w:hAnsi="Consolas" w:cs="Times New Roman"/>
          <w:color w:val="569CD6"/>
          <w:sz w:val="21"/>
          <w:szCs w:val="21"/>
          <w:lang w:eastAsia="pt-BR"/>
        </w:rPr>
        <w:t>const</w:t>
      </w:r>
      <w:proofErr w:type="spellEnd"/>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gulp</w:t>
      </w:r>
      <w:proofErr w:type="spellEnd"/>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DCDCAA"/>
          <w:sz w:val="21"/>
          <w:szCs w:val="21"/>
          <w:lang w:eastAsia="pt-BR"/>
        </w:rPr>
        <w:t>require</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gulp</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7FC8549C"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30065">
        <w:rPr>
          <w:rFonts w:ascii="Consolas" w:eastAsia="Times New Roman" w:hAnsi="Consolas" w:cs="Times New Roman"/>
          <w:color w:val="569CD6"/>
          <w:sz w:val="21"/>
          <w:szCs w:val="21"/>
          <w:lang w:eastAsia="pt-BR"/>
        </w:rPr>
        <w:t>const</w:t>
      </w:r>
      <w:proofErr w:type="spellEnd"/>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webserver</w:t>
      </w:r>
      <w:proofErr w:type="spellEnd"/>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DCDCAA"/>
          <w:sz w:val="21"/>
          <w:szCs w:val="21"/>
          <w:lang w:eastAsia="pt-BR"/>
        </w:rPr>
        <w:t>require</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gulp-webserver</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4362E7A6"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30065">
        <w:rPr>
          <w:rFonts w:ascii="Consolas" w:eastAsia="Times New Roman" w:hAnsi="Consolas" w:cs="Times New Roman"/>
          <w:color w:val="569CD6"/>
          <w:sz w:val="21"/>
          <w:szCs w:val="21"/>
          <w:lang w:eastAsia="pt-BR"/>
        </w:rPr>
        <w:t>const</w:t>
      </w:r>
      <w:proofErr w:type="spellEnd"/>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DCDCAA"/>
          <w:sz w:val="21"/>
          <w:szCs w:val="21"/>
          <w:lang w:eastAsia="pt-BR"/>
        </w:rPr>
        <w:t>watch</w:t>
      </w:r>
      <w:proofErr w:type="spellEnd"/>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DCDCAA"/>
          <w:sz w:val="21"/>
          <w:szCs w:val="21"/>
          <w:lang w:eastAsia="pt-BR"/>
        </w:rPr>
        <w:t>require</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gulp-watch</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445D9243"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
    <w:p w14:paraId="54C0EEB4"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30065">
        <w:rPr>
          <w:rFonts w:ascii="Consolas" w:eastAsia="Times New Roman" w:hAnsi="Consolas" w:cs="Times New Roman"/>
          <w:color w:val="569CD6"/>
          <w:sz w:val="21"/>
          <w:szCs w:val="21"/>
          <w:lang w:eastAsia="pt-BR"/>
        </w:rPr>
        <w:t>function</w:t>
      </w:r>
      <w:proofErr w:type="spellEnd"/>
      <w:r w:rsidRPr="00B30065">
        <w:rPr>
          <w:rFonts w:ascii="Consolas" w:eastAsia="Times New Roman" w:hAnsi="Consolas" w:cs="Times New Roman"/>
          <w:color w:val="D4D4D4"/>
          <w:sz w:val="21"/>
          <w:szCs w:val="21"/>
          <w:lang w:eastAsia="pt-BR"/>
        </w:rPr>
        <w:t> </w:t>
      </w:r>
      <w:proofErr w:type="gramStart"/>
      <w:r w:rsidRPr="00B30065">
        <w:rPr>
          <w:rFonts w:ascii="Consolas" w:eastAsia="Times New Roman" w:hAnsi="Consolas" w:cs="Times New Roman"/>
          <w:color w:val="DCDCAA"/>
          <w:sz w:val="21"/>
          <w:szCs w:val="21"/>
          <w:lang w:eastAsia="pt-BR"/>
        </w:rPr>
        <w:t>servidor</w:t>
      </w:r>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D4D4D4"/>
          <w:sz w:val="21"/>
          <w:szCs w:val="21"/>
          <w:lang w:eastAsia="pt-BR"/>
        </w:rPr>
        <w:t>) {</w:t>
      </w:r>
    </w:p>
    <w:p w14:paraId="08924B7B"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C586C0"/>
          <w:sz w:val="21"/>
          <w:szCs w:val="21"/>
          <w:lang w:eastAsia="pt-BR"/>
        </w:rPr>
        <w:t>return</w:t>
      </w:r>
      <w:proofErr w:type="spellEnd"/>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gulp</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DCDCAA"/>
          <w:sz w:val="21"/>
          <w:szCs w:val="21"/>
          <w:lang w:eastAsia="pt-BR"/>
        </w:rPr>
        <w:t>src</w:t>
      </w:r>
      <w:proofErr w:type="spellEnd"/>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'build'</w:t>
      </w:r>
      <w:r w:rsidRPr="00B30065">
        <w:rPr>
          <w:rFonts w:ascii="Consolas" w:eastAsia="Times New Roman" w:hAnsi="Consolas" w:cs="Times New Roman"/>
          <w:color w:val="D4D4D4"/>
          <w:sz w:val="21"/>
          <w:szCs w:val="21"/>
          <w:lang w:eastAsia="pt-BR"/>
        </w:rPr>
        <w:t>)</w:t>
      </w:r>
    </w:p>
    <w:p w14:paraId="6F666A39"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gramStart"/>
      <w:r w:rsidRPr="00B30065">
        <w:rPr>
          <w:rFonts w:ascii="Consolas" w:eastAsia="Times New Roman" w:hAnsi="Consolas" w:cs="Times New Roman"/>
          <w:color w:val="D4D4D4"/>
          <w:sz w:val="21"/>
          <w:szCs w:val="21"/>
          <w:lang w:eastAsia="pt-BR"/>
        </w:rPr>
        <w:t>.</w:t>
      </w:r>
      <w:proofErr w:type="spellStart"/>
      <w:r w:rsidRPr="00B30065">
        <w:rPr>
          <w:rFonts w:ascii="Consolas" w:eastAsia="Times New Roman" w:hAnsi="Consolas" w:cs="Times New Roman"/>
          <w:color w:val="DCDCAA"/>
          <w:sz w:val="21"/>
          <w:szCs w:val="21"/>
          <w:lang w:eastAsia="pt-BR"/>
        </w:rPr>
        <w:t>pipe</w:t>
      </w:r>
      <w:proofErr w:type="spellEnd"/>
      <w:proofErr w:type="gramEnd"/>
      <w:r w:rsidRPr="00B30065">
        <w:rPr>
          <w:rFonts w:ascii="Consolas" w:eastAsia="Times New Roman" w:hAnsi="Consolas" w:cs="Times New Roman"/>
          <w:color w:val="D4D4D4"/>
          <w:sz w:val="21"/>
          <w:szCs w:val="21"/>
          <w:lang w:eastAsia="pt-BR"/>
        </w:rPr>
        <w:t>(</w:t>
      </w:r>
      <w:proofErr w:type="spellStart"/>
      <w:r w:rsidRPr="00B30065">
        <w:rPr>
          <w:rFonts w:ascii="Consolas" w:eastAsia="Times New Roman" w:hAnsi="Consolas" w:cs="Times New Roman"/>
          <w:color w:val="DCDCAA"/>
          <w:sz w:val="21"/>
          <w:szCs w:val="21"/>
          <w:lang w:eastAsia="pt-BR"/>
        </w:rPr>
        <w:t>webserver</w:t>
      </w:r>
      <w:proofErr w:type="spellEnd"/>
      <w:r w:rsidRPr="00B30065">
        <w:rPr>
          <w:rFonts w:ascii="Consolas" w:eastAsia="Times New Roman" w:hAnsi="Consolas" w:cs="Times New Roman"/>
          <w:color w:val="D4D4D4"/>
          <w:sz w:val="21"/>
          <w:szCs w:val="21"/>
          <w:lang w:eastAsia="pt-BR"/>
        </w:rPr>
        <w:t>({</w:t>
      </w:r>
    </w:p>
    <w:p w14:paraId="470603EB"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9CDCFE"/>
          <w:sz w:val="21"/>
          <w:szCs w:val="21"/>
          <w:lang w:eastAsia="pt-BR"/>
        </w:rPr>
        <w:t>port</w:t>
      </w:r>
      <w:proofErr w:type="spellEnd"/>
      <w:r w:rsidRPr="00B30065">
        <w:rPr>
          <w:rFonts w:ascii="Consolas" w:eastAsia="Times New Roman" w:hAnsi="Consolas" w:cs="Times New Roman"/>
          <w:color w:val="9CDCFE"/>
          <w:sz w:val="21"/>
          <w:szCs w:val="21"/>
          <w:lang w:eastAsia="pt-BR"/>
        </w:rPr>
        <w:t>:</w:t>
      </w:r>
      <w:r w:rsidRPr="00B30065">
        <w:rPr>
          <w:rFonts w:ascii="Consolas" w:eastAsia="Times New Roman" w:hAnsi="Consolas" w:cs="Times New Roman"/>
          <w:color w:val="D4D4D4"/>
          <w:sz w:val="21"/>
          <w:szCs w:val="21"/>
          <w:lang w:eastAsia="pt-BR"/>
        </w:rPr>
        <w:t> </w:t>
      </w:r>
      <w:r w:rsidRPr="00B30065">
        <w:rPr>
          <w:rFonts w:ascii="Consolas" w:eastAsia="Times New Roman" w:hAnsi="Consolas" w:cs="Times New Roman"/>
          <w:color w:val="B5CEA8"/>
          <w:sz w:val="21"/>
          <w:szCs w:val="21"/>
          <w:lang w:eastAsia="pt-BR"/>
        </w:rPr>
        <w:t>8080</w:t>
      </w:r>
      <w:r w:rsidRPr="00B30065">
        <w:rPr>
          <w:rFonts w:ascii="Consolas" w:eastAsia="Times New Roman" w:hAnsi="Consolas" w:cs="Times New Roman"/>
          <w:color w:val="D4D4D4"/>
          <w:sz w:val="21"/>
          <w:szCs w:val="21"/>
          <w:lang w:eastAsia="pt-BR"/>
        </w:rPr>
        <w:t>,</w:t>
      </w:r>
    </w:p>
    <w:p w14:paraId="4CD127E9"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r w:rsidRPr="00B30065">
        <w:rPr>
          <w:rFonts w:ascii="Consolas" w:eastAsia="Times New Roman" w:hAnsi="Consolas" w:cs="Times New Roman"/>
          <w:color w:val="9CDCFE"/>
          <w:sz w:val="21"/>
          <w:szCs w:val="21"/>
          <w:lang w:eastAsia="pt-BR"/>
        </w:rPr>
        <w:t>open:</w:t>
      </w: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569CD6"/>
          <w:sz w:val="21"/>
          <w:szCs w:val="21"/>
          <w:lang w:eastAsia="pt-BR"/>
        </w:rPr>
        <w:t>true</w:t>
      </w:r>
      <w:proofErr w:type="spellEnd"/>
      <w:r w:rsidRPr="00B30065">
        <w:rPr>
          <w:rFonts w:ascii="Consolas" w:eastAsia="Times New Roman" w:hAnsi="Consolas" w:cs="Times New Roman"/>
          <w:color w:val="D4D4D4"/>
          <w:sz w:val="21"/>
          <w:szCs w:val="21"/>
          <w:lang w:eastAsia="pt-BR"/>
        </w:rPr>
        <w:t>,</w:t>
      </w:r>
    </w:p>
    <w:p w14:paraId="0EF4F1CF"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9CDCFE"/>
          <w:sz w:val="21"/>
          <w:szCs w:val="21"/>
          <w:lang w:eastAsia="pt-BR"/>
        </w:rPr>
        <w:t>livereload</w:t>
      </w:r>
      <w:proofErr w:type="spellEnd"/>
      <w:r w:rsidRPr="00B30065">
        <w:rPr>
          <w:rFonts w:ascii="Consolas" w:eastAsia="Times New Roman" w:hAnsi="Consolas" w:cs="Times New Roman"/>
          <w:color w:val="9CDCFE"/>
          <w:sz w:val="21"/>
          <w:szCs w:val="21"/>
          <w:lang w:eastAsia="pt-BR"/>
        </w:rPr>
        <w:t>:</w:t>
      </w: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569CD6"/>
          <w:sz w:val="21"/>
          <w:szCs w:val="21"/>
          <w:lang w:eastAsia="pt-BR"/>
        </w:rPr>
        <w:t>true</w:t>
      </w:r>
      <w:proofErr w:type="spellEnd"/>
      <w:r w:rsidRPr="00B30065">
        <w:rPr>
          <w:rFonts w:ascii="Consolas" w:eastAsia="Times New Roman" w:hAnsi="Consolas" w:cs="Times New Roman"/>
          <w:color w:val="D4D4D4"/>
          <w:sz w:val="21"/>
          <w:szCs w:val="21"/>
          <w:lang w:eastAsia="pt-BR"/>
        </w:rPr>
        <w:t>,</w:t>
      </w:r>
    </w:p>
    <w:p w14:paraId="65ED55B5"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
    <w:p w14:paraId="5CFDF3D8"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w:t>
      </w:r>
    </w:p>
    <w:p w14:paraId="15807F50"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
    <w:p w14:paraId="7DA0CB5E"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30065">
        <w:rPr>
          <w:rFonts w:ascii="Consolas" w:eastAsia="Times New Roman" w:hAnsi="Consolas" w:cs="Times New Roman"/>
          <w:color w:val="569CD6"/>
          <w:sz w:val="21"/>
          <w:szCs w:val="21"/>
          <w:lang w:eastAsia="pt-BR"/>
        </w:rPr>
        <w:t>function</w:t>
      </w:r>
      <w:proofErr w:type="spellEnd"/>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DCDCAA"/>
          <w:sz w:val="21"/>
          <w:szCs w:val="21"/>
          <w:lang w:eastAsia="pt-BR"/>
        </w:rPr>
        <w:t>monitorarArquivos</w:t>
      </w:r>
      <w:proofErr w:type="spellEnd"/>
      <w:r w:rsidRPr="00B30065">
        <w:rPr>
          <w:rFonts w:ascii="Consolas" w:eastAsia="Times New Roman" w:hAnsi="Consolas" w:cs="Times New Roman"/>
          <w:color w:val="D4D4D4"/>
          <w:sz w:val="21"/>
          <w:szCs w:val="21"/>
          <w:lang w:eastAsia="pt-BR"/>
        </w:rPr>
        <w:t>(</w:t>
      </w:r>
      <w:proofErr w:type="spellStart"/>
      <w:r w:rsidRPr="00B30065">
        <w:rPr>
          <w:rFonts w:ascii="Consolas" w:eastAsia="Times New Roman" w:hAnsi="Consolas" w:cs="Times New Roman"/>
          <w:color w:val="9CDCFE"/>
          <w:sz w:val="21"/>
          <w:szCs w:val="21"/>
          <w:lang w:eastAsia="pt-BR"/>
        </w:rPr>
        <w:t>cb</w:t>
      </w:r>
      <w:proofErr w:type="spellEnd"/>
      <w:r w:rsidRPr="00B30065">
        <w:rPr>
          <w:rFonts w:ascii="Consolas" w:eastAsia="Times New Roman" w:hAnsi="Consolas" w:cs="Times New Roman"/>
          <w:color w:val="D4D4D4"/>
          <w:sz w:val="21"/>
          <w:szCs w:val="21"/>
          <w:lang w:eastAsia="pt-BR"/>
        </w:rPr>
        <w:t>) {</w:t>
      </w:r>
    </w:p>
    <w:p w14:paraId="1CA6D4E7"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proofErr w:type="gramStart"/>
      <w:r w:rsidRPr="00B30065">
        <w:rPr>
          <w:rFonts w:ascii="Consolas" w:eastAsia="Times New Roman" w:hAnsi="Consolas" w:cs="Times New Roman"/>
          <w:color w:val="DCDCAA"/>
          <w:sz w:val="21"/>
          <w:szCs w:val="21"/>
          <w:lang w:eastAsia="pt-BR"/>
        </w:rPr>
        <w:t>watch</w:t>
      </w:r>
      <w:proofErr w:type="spellEnd"/>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src</w:t>
      </w:r>
      <w:proofErr w:type="spell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html</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569CD6"/>
          <w:sz w:val="21"/>
          <w:szCs w:val="21"/>
          <w:lang w:eastAsia="pt-BR"/>
        </w:rPr>
        <w:t>=&gt;</w:t>
      </w: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gulp</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DCDCAA"/>
          <w:sz w:val="21"/>
          <w:szCs w:val="21"/>
          <w:lang w:eastAsia="pt-BR"/>
        </w:rPr>
        <w:t>series</w:t>
      </w:r>
      <w:proofErr w:type="spellEnd"/>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appHTML</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47427038"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proofErr w:type="gramStart"/>
      <w:r w:rsidRPr="00B30065">
        <w:rPr>
          <w:rFonts w:ascii="Consolas" w:eastAsia="Times New Roman" w:hAnsi="Consolas" w:cs="Times New Roman"/>
          <w:color w:val="DCDCAA"/>
          <w:sz w:val="21"/>
          <w:szCs w:val="21"/>
          <w:lang w:eastAsia="pt-BR"/>
        </w:rPr>
        <w:t>watch</w:t>
      </w:r>
      <w:proofErr w:type="spellEnd"/>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src</w:t>
      </w:r>
      <w:proofErr w:type="spell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scss</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569CD6"/>
          <w:sz w:val="21"/>
          <w:szCs w:val="21"/>
          <w:lang w:eastAsia="pt-BR"/>
        </w:rPr>
        <w:t>=&gt;</w:t>
      </w: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gulp</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DCDCAA"/>
          <w:sz w:val="21"/>
          <w:szCs w:val="21"/>
          <w:lang w:eastAsia="pt-BR"/>
        </w:rPr>
        <w:t>series</w:t>
      </w:r>
      <w:proofErr w:type="spellEnd"/>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appCSS</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5AD7E710"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proofErr w:type="gramStart"/>
      <w:r w:rsidRPr="00B30065">
        <w:rPr>
          <w:rFonts w:ascii="Consolas" w:eastAsia="Times New Roman" w:hAnsi="Consolas" w:cs="Times New Roman"/>
          <w:color w:val="DCDCAA"/>
          <w:sz w:val="21"/>
          <w:szCs w:val="21"/>
          <w:lang w:eastAsia="pt-BR"/>
        </w:rPr>
        <w:t>watch</w:t>
      </w:r>
      <w:proofErr w:type="spellEnd"/>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src</w:t>
      </w:r>
      <w:proofErr w:type="spellEnd"/>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js</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569CD6"/>
          <w:sz w:val="21"/>
          <w:szCs w:val="21"/>
          <w:lang w:eastAsia="pt-BR"/>
        </w:rPr>
        <w:t>=&gt;</w:t>
      </w: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4FC1FF"/>
          <w:sz w:val="21"/>
          <w:szCs w:val="21"/>
          <w:lang w:eastAsia="pt-BR"/>
        </w:rPr>
        <w:t>gulp</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DCDCAA"/>
          <w:sz w:val="21"/>
          <w:szCs w:val="21"/>
          <w:lang w:eastAsia="pt-BR"/>
        </w:rPr>
        <w:t>series</w:t>
      </w:r>
      <w:proofErr w:type="spellEnd"/>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w:t>
      </w:r>
      <w:proofErr w:type="spellStart"/>
      <w:r w:rsidRPr="00B30065">
        <w:rPr>
          <w:rFonts w:ascii="Consolas" w:eastAsia="Times New Roman" w:hAnsi="Consolas" w:cs="Times New Roman"/>
          <w:color w:val="CE9178"/>
          <w:sz w:val="21"/>
          <w:szCs w:val="21"/>
          <w:lang w:eastAsia="pt-BR"/>
        </w:rPr>
        <w:t>appJS</w:t>
      </w:r>
      <w:proofErr w:type="spellEnd"/>
      <w:r w:rsidRPr="00B30065">
        <w:rPr>
          <w:rFonts w:ascii="Consolas" w:eastAsia="Times New Roman" w:hAnsi="Consolas" w:cs="Times New Roman"/>
          <w:color w:val="CE9178"/>
          <w:sz w:val="21"/>
          <w:szCs w:val="21"/>
          <w:lang w:eastAsia="pt-BR"/>
        </w:rPr>
        <w:t>'</w:t>
      </w:r>
      <w:r w:rsidRPr="00B30065">
        <w:rPr>
          <w:rFonts w:ascii="Consolas" w:eastAsia="Times New Roman" w:hAnsi="Consolas" w:cs="Times New Roman"/>
          <w:color w:val="D4D4D4"/>
          <w:sz w:val="21"/>
          <w:szCs w:val="21"/>
          <w:lang w:eastAsia="pt-BR"/>
        </w:rPr>
        <w:t>)())</w:t>
      </w:r>
    </w:p>
    <w:p w14:paraId="27C83F09"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gramStart"/>
      <w:r w:rsidRPr="00B30065">
        <w:rPr>
          <w:rFonts w:ascii="Consolas" w:eastAsia="Times New Roman" w:hAnsi="Consolas" w:cs="Times New Roman"/>
          <w:color w:val="DCDCAA"/>
          <w:sz w:val="21"/>
          <w:szCs w:val="21"/>
          <w:lang w:eastAsia="pt-BR"/>
        </w:rPr>
        <w:t>watch</w:t>
      </w:r>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CE9178"/>
          <w:sz w:val="21"/>
          <w:szCs w:val="21"/>
          <w:lang w:eastAsia="pt-BR"/>
        </w:rPr>
        <w:t>'src/assets/imgs/**/*.*'</w:t>
      </w:r>
      <w:r w:rsidRPr="00B30065">
        <w:rPr>
          <w:rFonts w:ascii="Consolas" w:eastAsia="Times New Roman" w:hAnsi="Consolas" w:cs="Times New Roman"/>
          <w:color w:val="D4D4D4"/>
          <w:sz w:val="21"/>
          <w:szCs w:val="21"/>
          <w:lang w:eastAsia="pt-BR"/>
        </w:rPr>
        <w:t>, () </w:t>
      </w:r>
      <w:r w:rsidRPr="00B30065">
        <w:rPr>
          <w:rFonts w:ascii="Consolas" w:eastAsia="Times New Roman" w:hAnsi="Consolas" w:cs="Times New Roman"/>
          <w:color w:val="569CD6"/>
          <w:sz w:val="21"/>
          <w:szCs w:val="21"/>
          <w:lang w:eastAsia="pt-BR"/>
        </w:rPr>
        <w:t>=&gt;</w:t>
      </w:r>
      <w:r w:rsidRPr="00B30065">
        <w:rPr>
          <w:rFonts w:ascii="Consolas" w:eastAsia="Times New Roman" w:hAnsi="Consolas" w:cs="Times New Roman"/>
          <w:color w:val="D4D4D4"/>
          <w:sz w:val="21"/>
          <w:szCs w:val="21"/>
          <w:lang w:eastAsia="pt-BR"/>
        </w:rPr>
        <w:t> </w:t>
      </w:r>
      <w:r w:rsidRPr="00B30065">
        <w:rPr>
          <w:rFonts w:ascii="Consolas" w:eastAsia="Times New Roman" w:hAnsi="Consolas" w:cs="Times New Roman"/>
          <w:color w:val="4FC1FF"/>
          <w:sz w:val="21"/>
          <w:szCs w:val="21"/>
          <w:lang w:eastAsia="pt-BR"/>
        </w:rPr>
        <w:t>gulp</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DCDCAA"/>
          <w:sz w:val="21"/>
          <w:szCs w:val="21"/>
          <w:lang w:eastAsia="pt-BR"/>
        </w:rPr>
        <w:t>series</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CE9178"/>
          <w:sz w:val="21"/>
          <w:szCs w:val="21"/>
          <w:lang w:eastAsia="pt-BR"/>
        </w:rPr>
        <w:t>'appIMG'</w:t>
      </w:r>
      <w:r w:rsidRPr="00B30065">
        <w:rPr>
          <w:rFonts w:ascii="Consolas" w:eastAsia="Times New Roman" w:hAnsi="Consolas" w:cs="Times New Roman"/>
          <w:color w:val="D4D4D4"/>
          <w:sz w:val="21"/>
          <w:szCs w:val="21"/>
          <w:lang w:eastAsia="pt-BR"/>
        </w:rPr>
        <w:t>)())</w:t>
      </w:r>
    </w:p>
    <w:p w14:paraId="4826F72A"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C586C0"/>
          <w:sz w:val="21"/>
          <w:szCs w:val="21"/>
          <w:lang w:eastAsia="pt-BR"/>
        </w:rPr>
        <w:t>return</w:t>
      </w:r>
      <w:proofErr w:type="spellEnd"/>
      <w:r w:rsidRPr="00B30065">
        <w:rPr>
          <w:rFonts w:ascii="Consolas" w:eastAsia="Times New Roman" w:hAnsi="Consolas" w:cs="Times New Roman"/>
          <w:color w:val="D4D4D4"/>
          <w:sz w:val="21"/>
          <w:szCs w:val="21"/>
          <w:lang w:eastAsia="pt-BR"/>
        </w:rPr>
        <w:t> </w:t>
      </w:r>
      <w:proofErr w:type="spellStart"/>
      <w:proofErr w:type="gramStart"/>
      <w:r w:rsidRPr="00B30065">
        <w:rPr>
          <w:rFonts w:ascii="Consolas" w:eastAsia="Times New Roman" w:hAnsi="Consolas" w:cs="Times New Roman"/>
          <w:color w:val="DCDCAA"/>
          <w:sz w:val="21"/>
          <w:szCs w:val="21"/>
          <w:lang w:eastAsia="pt-BR"/>
        </w:rPr>
        <w:t>cb</w:t>
      </w:r>
      <w:proofErr w:type="spellEnd"/>
      <w:r w:rsidRPr="00B30065">
        <w:rPr>
          <w:rFonts w:ascii="Consolas" w:eastAsia="Times New Roman" w:hAnsi="Consolas" w:cs="Times New Roman"/>
          <w:color w:val="D4D4D4"/>
          <w:sz w:val="21"/>
          <w:szCs w:val="21"/>
          <w:lang w:eastAsia="pt-BR"/>
        </w:rPr>
        <w:t>(</w:t>
      </w:r>
      <w:proofErr w:type="gramEnd"/>
      <w:r w:rsidRPr="00B30065">
        <w:rPr>
          <w:rFonts w:ascii="Consolas" w:eastAsia="Times New Roman" w:hAnsi="Consolas" w:cs="Times New Roman"/>
          <w:color w:val="D4D4D4"/>
          <w:sz w:val="21"/>
          <w:szCs w:val="21"/>
          <w:lang w:eastAsia="pt-BR"/>
        </w:rPr>
        <w:t>)</w:t>
      </w:r>
    </w:p>
    <w:p w14:paraId="19E4D742"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w:t>
      </w:r>
    </w:p>
    <w:p w14:paraId="7B22C003"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
    <w:p w14:paraId="7F2D2667"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B30065">
        <w:rPr>
          <w:rFonts w:ascii="Consolas" w:eastAsia="Times New Roman" w:hAnsi="Consolas" w:cs="Times New Roman"/>
          <w:color w:val="4EC9B0"/>
          <w:sz w:val="21"/>
          <w:szCs w:val="21"/>
          <w:lang w:eastAsia="pt-BR"/>
        </w:rPr>
        <w:t>module</w:t>
      </w:r>
      <w:r w:rsidRPr="00B30065">
        <w:rPr>
          <w:rFonts w:ascii="Consolas" w:eastAsia="Times New Roman" w:hAnsi="Consolas" w:cs="Times New Roman"/>
          <w:color w:val="D4D4D4"/>
          <w:sz w:val="21"/>
          <w:szCs w:val="21"/>
          <w:lang w:eastAsia="pt-BR"/>
        </w:rPr>
        <w:t>.</w:t>
      </w:r>
      <w:r w:rsidRPr="00B30065">
        <w:rPr>
          <w:rFonts w:ascii="Consolas" w:eastAsia="Times New Roman" w:hAnsi="Consolas" w:cs="Times New Roman"/>
          <w:color w:val="4EC9B0"/>
          <w:sz w:val="21"/>
          <w:szCs w:val="21"/>
          <w:lang w:eastAsia="pt-BR"/>
        </w:rPr>
        <w:t>exports</w:t>
      </w:r>
      <w:proofErr w:type="spellEnd"/>
      <w:proofErr w:type="gramEnd"/>
      <w:r w:rsidRPr="00B30065">
        <w:rPr>
          <w:rFonts w:ascii="Consolas" w:eastAsia="Times New Roman" w:hAnsi="Consolas" w:cs="Times New Roman"/>
          <w:color w:val="D4D4D4"/>
          <w:sz w:val="21"/>
          <w:szCs w:val="21"/>
          <w:lang w:eastAsia="pt-BR"/>
        </w:rPr>
        <w:t> = {</w:t>
      </w:r>
    </w:p>
    <w:p w14:paraId="02272C3E"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proofErr w:type="spellStart"/>
      <w:r w:rsidRPr="00B30065">
        <w:rPr>
          <w:rFonts w:ascii="Consolas" w:eastAsia="Times New Roman" w:hAnsi="Consolas" w:cs="Times New Roman"/>
          <w:color w:val="DCDCAA"/>
          <w:sz w:val="21"/>
          <w:szCs w:val="21"/>
          <w:lang w:eastAsia="pt-BR"/>
        </w:rPr>
        <w:t>monitorarArquivos</w:t>
      </w:r>
      <w:proofErr w:type="spellEnd"/>
      <w:r w:rsidRPr="00B30065">
        <w:rPr>
          <w:rFonts w:ascii="Consolas" w:eastAsia="Times New Roman" w:hAnsi="Consolas" w:cs="Times New Roman"/>
          <w:color w:val="D4D4D4"/>
          <w:sz w:val="21"/>
          <w:szCs w:val="21"/>
          <w:lang w:eastAsia="pt-BR"/>
        </w:rPr>
        <w:t>,</w:t>
      </w:r>
    </w:p>
    <w:p w14:paraId="33D8EC83"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    </w:t>
      </w:r>
      <w:r w:rsidRPr="00B30065">
        <w:rPr>
          <w:rFonts w:ascii="Consolas" w:eastAsia="Times New Roman" w:hAnsi="Consolas" w:cs="Times New Roman"/>
          <w:color w:val="DCDCAA"/>
          <w:sz w:val="21"/>
          <w:szCs w:val="21"/>
          <w:lang w:eastAsia="pt-BR"/>
        </w:rPr>
        <w:t>servidor</w:t>
      </w:r>
    </w:p>
    <w:p w14:paraId="23F63AF4" w14:textId="77777777" w:rsidR="00B30065" w:rsidRPr="00B30065" w:rsidRDefault="00B30065" w:rsidP="00B30065">
      <w:pPr>
        <w:shd w:val="clear" w:color="auto" w:fill="1E1E1E"/>
        <w:spacing w:after="0" w:line="285" w:lineRule="atLeast"/>
        <w:rPr>
          <w:rFonts w:ascii="Consolas" w:eastAsia="Times New Roman" w:hAnsi="Consolas" w:cs="Times New Roman"/>
          <w:color w:val="D4D4D4"/>
          <w:sz w:val="21"/>
          <w:szCs w:val="21"/>
          <w:lang w:eastAsia="pt-BR"/>
        </w:rPr>
      </w:pPr>
      <w:r w:rsidRPr="00B30065">
        <w:rPr>
          <w:rFonts w:ascii="Consolas" w:eastAsia="Times New Roman" w:hAnsi="Consolas" w:cs="Times New Roman"/>
          <w:color w:val="D4D4D4"/>
          <w:sz w:val="21"/>
          <w:szCs w:val="21"/>
          <w:lang w:eastAsia="pt-BR"/>
        </w:rPr>
        <w:t>}</w:t>
      </w:r>
    </w:p>
    <w:p w14:paraId="7E8B2677" w14:textId="77777777" w:rsidR="00654520" w:rsidRDefault="00654520" w:rsidP="00493CCE">
      <w:pPr>
        <w:rPr>
          <w:sz w:val="24"/>
          <w:szCs w:val="24"/>
        </w:rPr>
      </w:pPr>
    </w:p>
    <w:p w14:paraId="3B4F9C8A" w14:textId="77777777" w:rsidR="00C45444" w:rsidRDefault="00C45444" w:rsidP="00493CCE">
      <w:pPr>
        <w:rPr>
          <w:sz w:val="24"/>
          <w:szCs w:val="24"/>
        </w:rPr>
      </w:pPr>
    </w:p>
    <w:p w14:paraId="783536F7" w14:textId="77777777" w:rsidR="001B6EEB" w:rsidRDefault="001B6EEB" w:rsidP="00493CCE">
      <w:pPr>
        <w:rPr>
          <w:sz w:val="24"/>
          <w:szCs w:val="24"/>
        </w:rPr>
      </w:pPr>
    </w:p>
    <w:p w14:paraId="2C8AA3F5" w14:textId="77777777" w:rsidR="00DF748F" w:rsidRDefault="00DF748F" w:rsidP="00493CCE">
      <w:pPr>
        <w:rPr>
          <w:sz w:val="24"/>
          <w:szCs w:val="24"/>
        </w:rPr>
      </w:pPr>
    </w:p>
    <w:p w14:paraId="5DC0BC27" w14:textId="77777777" w:rsidR="00DF748F" w:rsidRDefault="00DF748F" w:rsidP="00493CCE">
      <w:pPr>
        <w:rPr>
          <w:sz w:val="24"/>
          <w:szCs w:val="24"/>
        </w:rPr>
      </w:pPr>
    </w:p>
    <w:p w14:paraId="45FF0F51" w14:textId="77777777" w:rsidR="003C1EA0" w:rsidRPr="003C1EA0" w:rsidRDefault="003C1EA0" w:rsidP="00493CCE">
      <w:pPr>
        <w:rPr>
          <w:sz w:val="24"/>
          <w:szCs w:val="24"/>
        </w:rPr>
      </w:pPr>
    </w:p>
    <w:p w14:paraId="64FB6686" w14:textId="77777777" w:rsidR="006E3B21" w:rsidRDefault="006E3B21" w:rsidP="00493CCE">
      <w:pPr>
        <w:rPr>
          <w:sz w:val="24"/>
          <w:szCs w:val="24"/>
        </w:rPr>
      </w:pPr>
    </w:p>
    <w:p w14:paraId="1B990331" w14:textId="157AAC09" w:rsidR="00F46007" w:rsidRDefault="00F46007" w:rsidP="00493CCE">
      <w:pPr>
        <w:rPr>
          <w:sz w:val="24"/>
          <w:szCs w:val="24"/>
        </w:rPr>
      </w:pPr>
    </w:p>
    <w:p w14:paraId="1E26963C" w14:textId="495E41C8" w:rsidR="00B53F03" w:rsidRDefault="00B53F03" w:rsidP="00493CCE">
      <w:pPr>
        <w:rPr>
          <w:sz w:val="24"/>
          <w:szCs w:val="24"/>
        </w:rPr>
      </w:pPr>
    </w:p>
    <w:p w14:paraId="400E6229" w14:textId="02D883D5" w:rsidR="00B53F03" w:rsidRDefault="00B53F03" w:rsidP="00493CCE">
      <w:pPr>
        <w:rPr>
          <w:sz w:val="24"/>
          <w:szCs w:val="24"/>
        </w:rPr>
      </w:pPr>
    </w:p>
    <w:p w14:paraId="47463A0D" w14:textId="6C2DDCFD" w:rsidR="00B53F03" w:rsidRDefault="00B53F03" w:rsidP="00493CCE">
      <w:pPr>
        <w:rPr>
          <w:sz w:val="24"/>
          <w:szCs w:val="24"/>
        </w:rPr>
      </w:pPr>
    </w:p>
    <w:p w14:paraId="3683C5B4" w14:textId="78446487" w:rsidR="00B53F03" w:rsidRDefault="00B53F03" w:rsidP="00493CCE">
      <w:pPr>
        <w:rPr>
          <w:sz w:val="24"/>
          <w:szCs w:val="24"/>
        </w:rPr>
      </w:pPr>
    </w:p>
    <w:p w14:paraId="0F78C1A5" w14:textId="257F1146" w:rsidR="00B53F03" w:rsidRDefault="00B53F03" w:rsidP="00B53F03">
      <w:pPr>
        <w:jc w:val="center"/>
        <w:rPr>
          <w:b/>
          <w:bCs/>
          <w:sz w:val="96"/>
          <w:szCs w:val="180"/>
        </w:rPr>
      </w:pPr>
      <w:r>
        <w:rPr>
          <w:b/>
          <w:bCs/>
          <w:sz w:val="96"/>
          <w:szCs w:val="180"/>
        </w:rPr>
        <w:lastRenderedPageBreak/>
        <w:t>WEBPACK</w:t>
      </w:r>
    </w:p>
    <w:p w14:paraId="16C68253" w14:textId="5B07C19A" w:rsidR="00B53F03" w:rsidRDefault="000B46F9" w:rsidP="00B53F03">
      <w:pPr>
        <w:rPr>
          <w:sz w:val="28"/>
          <w:szCs w:val="40"/>
        </w:rPr>
      </w:pPr>
      <w:r w:rsidRPr="00B565B3">
        <w:rPr>
          <w:sz w:val="28"/>
          <w:szCs w:val="40"/>
          <w:highlight w:val="yellow"/>
        </w:rPr>
        <w:t xml:space="preserve">O </w:t>
      </w:r>
      <w:proofErr w:type="spellStart"/>
      <w:r w:rsidRPr="00B565B3">
        <w:rPr>
          <w:sz w:val="28"/>
          <w:szCs w:val="40"/>
          <w:highlight w:val="yellow"/>
        </w:rPr>
        <w:t>Webpack</w:t>
      </w:r>
      <w:proofErr w:type="spellEnd"/>
      <w:r w:rsidRPr="00B565B3">
        <w:rPr>
          <w:sz w:val="28"/>
          <w:szCs w:val="40"/>
          <w:highlight w:val="yellow"/>
        </w:rPr>
        <w:t xml:space="preserve"> também ajuda na automatização dos projetos</w:t>
      </w:r>
      <w:r>
        <w:rPr>
          <w:sz w:val="28"/>
          <w:szCs w:val="40"/>
        </w:rPr>
        <w:t xml:space="preserve">. Enquanto o </w:t>
      </w:r>
      <w:proofErr w:type="spellStart"/>
      <w:r>
        <w:rPr>
          <w:sz w:val="28"/>
          <w:szCs w:val="40"/>
        </w:rPr>
        <w:t>gulp</w:t>
      </w:r>
      <w:proofErr w:type="spellEnd"/>
      <w:r>
        <w:rPr>
          <w:sz w:val="28"/>
          <w:szCs w:val="40"/>
        </w:rPr>
        <w:t xml:space="preserve"> trabalha com as </w:t>
      </w:r>
      <w:proofErr w:type="spellStart"/>
      <w:r>
        <w:rPr>
          <w:sz w:val="28"/>
          <w:szCs w:val="40"/>
        </w:rPr>
        <w:t>tasks</w:t>
      </w:r>
      <w:proofErr w:type="spellEnd"/>
      <w:r>
        <w:rPr>
          <w:sz w:val="28"/>
          <w:szCs w:val="40"/>
        </w:rPr>
        <w:t xml:space="preserve">, que chamam umas às outras, </w:t>
      </w:r>
      <w:r w:rsidRPr="00B565B3">
        <w:rPr>
          <w:b/>
          <w:bCs/>
          <w:sz w:val="28"/>
          <w:szCs w:val="40"/>
          <w:highlight w:val="yellow"/>
        </w:rPr>
        <w:t xml:space="preserve">o </w:t>
      </w:r>
      <w:proofErr w:type="spellStart"/>
      <w:r w:rsidRPr="00B565B3">
        <w:rPr>
          <w:b/>
          <w:bCs/>
          <w:sz w:val="28"/>
          <w:szCs w:val="40"/>
          <w:highlight w:val="yellow"/>
        </w:rPr>
        <w:t>Webpack</w:t>
      </w:r>
      <w:proofErr w:type="spellEnd"/>
      <w:r w:rsidRPr="00B565B3">
        <w:rPr>
          <w:b/>
          <w:bCs/>
          <w:sz w:val="28"/>
          <w:szCs w:val="40"/>
          <w:highlight w:val="yellow"/>
        </w:rPr>
        <w:t xml:space="preserve"> ele é completamente baseado em sistema de módulos</w:t>
      </w:r>
      <w:r>
        <w:rPr>
          <w:sz w:val="28"/>
          <w:szCs w:val="40"/>
        </w:rPr>
        <w:t xml:space="preserve">. </w:t>
      </w:r>
      <w:r w:rsidRPr="00B565B3">
        <w:rPr>
          <w:b/>
          <w:bCs/>
          <w:sz w:val="28"/>
          <w:szCs w:val="40"/>
          <w:highlight w:val="yellow"/>
        </w:rPr>
        <w:t xml:space="preserve">Temos os dois principais sistemas de módulos são o NODE e tem o padrão de módulos baseados em </w:t>
      </w:r>
      <w:proofErr w:type="spellStart"/>
      <w:r w:rsidRPr="00B565B3">
        <w:rPr>
          <w:b/>
          <w:bCs/>
          <w:sz w:val="28"/>
          <w:szCs w:val="40"/>
          <w:highlight w:val="yellow"/>
        </w:rPr>
        <w:t>import</w:t>
      </w:r>
      <w:proofErr w:type="spellEnd"/>
      <w:r w:rsidRPr="00B565B3">
        <w:rPr>
          <w:b/>
          <w:bCs/>
          <w:sz w:val="28"/>
          <w:szCs w:val="40"/>
          <w:highlight w:val="yellow"/>
        </w:rPr>
        <w:t xml:space="preserve"> e </w:t>
      </w:r>
      <w:proofErr w:type="spellStart"/>
      <w:r w:rsidRPr="00B565B3">
        <w:rPr>
          <w:b/>
          <w:bCs/>
          <w:sz w:val="28"/>
          <w:szCs w:val="40"/>
          <w:highlight w:val="yellow"/>
        </w:rPr>
        <w:t>exports</w:t>
      </w:r>
      <w:proofErr w:type="spellEnd"/>
      <w:r w:rsidRPr="00B565B3">
        <w:rPr>
          <w:b/>
          <w:bCs/>
          <w:sz w:val="28"/>
          <w:szCs w:val="40"/>
          <w:highlight w:val="yellow"/>
        </w:rPr>
        <w:t>.</w:t>
      </w:r>
      <w:r w:rsidR="00B470C0">
        <w:rPr>
          <w:sz w:val="28"/>
          <w:szCs w:val="40"/>
        </w:rPr>
        <w:t xml:space="preserve"> </w:t>
      </w:r>
    </w:p>
    <w:p w14:paraId="539B2250" w14:textId="62D8F92F" w:rsidR="00B470C0" w:rsidRDefault="00B470C0" w:rsidP="00B53F03">
      <w:pPr>
        <w:rPr>
          <w:sz w:val="28"/>
          <w:szCs w:val="40"/>
        </w:rPr>
      </w:pPr>
      <w:r>
        <w:rPr>
          <w:sz w:val="28"/>
          <w:szCs w:val="40"/>
        </w:rPr>
        <w:t>Ou seja</w:t>
      </w:r>
      <w:r w:rsidR="00CC75F2">
        <w:rPr>
          <w:sz w:val="28"/>
          <w:szCs w:val="40"/>
        </w:rPr>
        <w:t>,</w:t>
      </w:r>
      <w:r>
        <w:rPr>
          <w:sz w:val="28"/>
          <w:szCs w:val="40"/>
        </w:rPr>
        <w:t xml:space="preserve"> o </w:t>
      </w:r>
      <w:proofErr w:type="spellStart"/>
      <w:r>
        <w:rPr>
          <w:sz w:val="28"/>
          <w:szCs w:val="40"/>
        </w:rPr>
        <w:t>Webpack</w:t>
      </w:r>
      <w:proofErr w:type="spellEnd"/>
      <w:r>
        <w:rPr>
          <w:sz w:val="28"/>
          <w:szCs w:val="40"/>
        </w:rPr>
        <w:t xml:space="preserve"> é completamente baseado em sistema de módulos</w:t>
      </w:r>
      <w:r w:rsidR="00B565B3">
        <w:rPr>
          <w:sz w:val="28"/>
          <w:szCs w:val="40"/>
        </w:rPr>
        <w:t xml:space="preserve"> (</w:t>
      </w:r>
      <w:proofErr w:type="spellStart"/>
      <w:r w:rsidR="00B565B3">
        <w:rPr>
          <w:sz w:val="28"/>
          <w:szCs w:val="40"/>
        </w:rPr>
        <w:t>imports</w:t>
      </w:r>
      <w:proofErr w:type="spellEnd"/>
      <w:r w:rsidR="00B565B3">
        <w:rPr>
          <w:sz w:val="28"/>
          <w:szCs w:val="40"/>
        </w:rPr>
        <w:t xml:space="preserve"> e </w:t>
      </w:r>
      <w:proofErr w:type="spellStart"/>
      <w:r w:rsidR="00B565B3">
        <w:rPr>
          <w:sz w:val="28"/>
          <w:szCs w:val="40"/>
        </w:rPr>
        <w:t>exports</w:t>
      </w:r>
      <w:proofErr w:type="spellEnd"/>
      <w:r w:rsidR="00B565B3">
        <w:rPr>
          <w:sz w:val="28"/>
          <w:szCs w:val="40"/>
        </w:rPr>
        <w:t>)</w:t>
      </w:r>
      <w:r>
        <w:rPr>
          <w:sz w:val="28"/>
          <w:szCs w:val="40"/>
        </w:rPr>
        <w:t>.</w:t>
      </w:r>
    </w:p>
    <w:p w14:paraId="40A27F6E" w14:textId="4B13F320" w:rsidR="00B470C0" w:rsidRDefault="00DD5EAA" w:rsidP="00B53F03">
      <w:pPr>
        <w:rPr>
          <w:sz w:val="28"/>
          <w:szCs w:val="40"/>
        </w:rPr>
      </w:pPr>
      <w:r>
        <w:rPr>
          <w:noProof/>
        </w:rPr>
        <w:drawing>
          <wp:inline distT="0" distB="0" distL="0" distR="0" wp14:anchorId="682BCC48" wp14:editId="7348CE01">
            <wp:extent cx="5000625" cy="2695575"/>
            <wp:effectExtent l="0" t="0" r="9525"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2695575"/>
                    </a:xfrm>
                    <a:prstGeom prst="rect">
                      <a:avLst/>
                    </a:prstGeom>
                  </pic:spPr>
                </pic:pic>
              </a:graphicData>
            </a:graphic>
          </wp:inline>
        </w:drawing>
      </w:r>
    </w:p>
    <w:p w14:paraId="5762E8B7" w14:textId="10E581F5" w:rsidR="00DD5EAA" w:rsidRPr="00980D51" w:rsidRDefault="00DD5EAA" w:rsidP="00B53F03">
      <w:pPr>
        <w:rPr>
          <w:b/>
          <w:bCs/>
          <w:sz w:val="28"/>
          <w:szCs w:val="40"/>
        </w:rPr>
      </w:pPr>
      <w:r w:rsidRPr="00980D51">
        <w:rPr>
          <w:b/>
          <w:bCs/>
          <w:sz w:val="28"/>
          <w:szCs w:val="40"/>
          <w:highlight w:val="yellow"/>
        </w:rPr>
        <w:t xml:space="preserve">Então o </w:t>
      </w:r>
      <w:proofErr w:type="spellStart"/>
      <w:r w:rsidRPr="00980D51">
        <w:rPr>
          <w:b/>
          <w:bCs/>
          <w:sz w:val="28"/>
          <w:szCs w:val="40"/>
          <w:highlight w:val="yellow"/>
        </w:rPr>
        <w:t>Webpack</w:t>
      </w:r>
      <w:proofErr w:type="spellEnd"/>
      <w:r w:rsidRPr="00980D51">
        <w:rPr>
          <w:b/>
          <w:bCs/>
          <w:sz w:val="28"/>
          <w:szCs w:val="40"/>
          <w:highlight w:val="yellow"/>
        </w:rPr>
        <w:t xml:space="preserve"> faz com que os módulos do meu projeto sejam organizados dentro de arquivos e módulos mais organizados.</w:t>
      </w:r>
    </w:p>
    <w:p w14:paraId="4FB7527E" w14:textId="1E7EE03A" w:rsidR="00DD5EAA" w:rsidRDefault="00CC75F2" w:rsidP="00B53F03">
      <w:pPr>
        <w:rPr>
          <w:sz w:val="28"/>
          <w:szCs w:val="40"/>
        </w:rPr>
      </w:pPr>
      <w:r>
        <w:rPr>
          <w:sz w:val="28"/>
          <w:szCs w:val="40"/>
        </w:rPr>
        <w:t xml:space="preserve">Então agora para exemplificarmos o </w:t>
      </w:r>
      <w:proofErr w:type="spellStart"/>
      <w:r>
        <w:rPr>
          <w:sz w:val="28"/>
          <w:szCs w:val="40"/>
        </w:rPr>
        <w:t>Webpack</w:t>
      </w:r>
      <w:proofErr w:type="spellEnd"/>
      <w:r>
        <w:rPr>
          <w:sz w:val="28"/>
          <w:szCs w:val="40"/>
        </w:rPr>
        <w:t xml:space="preserve"> vamos fazer o primeiro exemplo:</w:t>
      </w:r>
    </w:p>
    <w:p w14:paraId="046CC78C" w14:textId="41477FA2" w:rsidR="00CC75F2" w:rsidRPr="00491DDD" w:rsidRDefault="002A00D6" w:rsidP="00491DDD">
      <w:pPr>
        <w:pStyle w:val="PargrafodaLista"/>
        <w:numPr>
          <w:ilvl w:val="0"/>
          <w:numId w:val="26"/>
        </w:numPr>
        <w:rPr>
          <w:sz w:val="28"/>
          <w:szCs w:val="40"/>
        </w:rPr>
      </w:pPr>
      <w:r w:rsidRPr="00491DDD">
        <w:rPr>
          <w:sz w:val="28"/>
          <w:szCs w:val="40"/>
        </w:rPr>
        <w:t xml:space="preserve">Para estruturar meu ambiente para trabalharmos com </w:t>
      </w:r>
      <w:proofErr w:type="spellStart"/>
      <w:r w:rsidRPr="00491DDD">
        <w:rPr>
          <w:sz w:val="28"/>
          <w:szCs w:val="40"/>
        </w:rPr>
        <w:t>webpack</w:t>
      </w:r>
      <w:proofErr w:type="spellEnd"/>
      <w:r w:rsidRPr="00491DDD">
        <w:rPr>
          <w:sz w:val="28"/>
          <w:szCs w:val="40"/>
        </w:rPr>
        <w:t xml:space="preserve"> eu primeiro crio a pasta </w:t>
      </w:r>
      <w:proofErr w:type="spellStart"/>
      <w:r w:rsidRPr="00491DDD">
        <w:rPr>
          <w:sz w:val="28"/>
          <w:szCs w:val="40"/>
        </w:rPr>
        <w:t>webpack</w:t>
      </w:r>
      <w:proofErr w:type="spellEnd"/>
      <w:r w:rsidRPr="00491DDD">
        <w:rPr>
          <w:sz w:val="28"/>
          <w:szCs w:val="40"/>
        </w:rPr>
        <w:t xml:space="preserve"> e uso o comando no terminal </w:t>
      </w:r>
      <w:proofErr w:type="spellStart"/>
      <w:r w:rsidRPr="00491DDD">
        <w:rPr>
          <w:sz w:val="28"/>
          <w:szCs w:val="40"/>
        </w:rPr>
        <w:t>npm</w:t>
      </w:r>
      <w:proofErr w:type="spellEnd"/>
      <w:r w:rsidRPr="00491DDD">
        <w:rPr>
          <w:sz w:val="28"/>
          <w:szCs w:val="40"/>
        </w:rPr>
        <w:t xml:space="preserve"> </w:t>
      </w:r>
      <w:proofErr w:type="spellStart"/>
      <w:r w:rsidRPr="00491DDD">
        <w:rPr>
          <w:sz w:val="28"/>
          <w:szCs w:val="40"/>
        </w:rPr>
        <w:t>init</w:t>
      </w:r>
      <w:proofErr w:type="spellEnd"/>
      <w:r w:rsidRPr="00491DDD">
        <w:rPr>
          <w:sz w:val="28"/>
          <w:szCs w:val="40"/>
        </w:rPr>
        <w:t xml:space="preserve"> -y para criar um arquivo </w:t>
      </w:r>
      <w:proofErr w:type="spellStart"/>
      <w:r w:rsidRPr="00491DDD">
        <w:rPr>
          <w:sz w:val="28"/>
          <w:szCs w:val="40"/>
        </w:rPr>
        <w:t>package-json</w:t>
      </w:r>
      <w:proofErr w:type="spellEnd"/>
      <w:r w:rsidRPr="00491DDD">
        <w:rPr>
          <w:sz w:val="28"/>
          <w:szCs w:val="40"/>
        </w:rPr>
        <w:t xml:space="preserve">... Meu arquivo </w:t>
      </w:r>
      <w:proofErr w:type="spellStart"/>
      <w:r w:rsidRPr="00491DDD">
        <w:rPr>
          <w:sz w:val="28"/>
          <w:szCs w:val="40"/>
        </w:rPr>
        <w:t>package-json</w:t>
      </w:r>
      <w:proofErr w:type="spellEnd"/>
      <w:r w:rsidRPr="00491DDD">
        <w:rPr>
          <w:sz w:val="28"/>
          <w:szCs w:val="40"/>
        </w:rPr>
        <w:t xml:space="preserve"> terá as seguintes especificações:</w:t>
      </w:r>
    </w:p>
    <w:p w14:paraId="7870FCD6"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w:t>
      </w:r>
    </w:p>
    <w:p w14:paraId="21A08932"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name</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"capitulo-</w:t>
      </w:r>
      <w:proofErr w:type="spellStart"/>
      <w:r w:rsidRPr="002A00D6">
        <w:rPr>
          <w:rFonts w:ascii="Consolas" w:eastAsia="Times New Roman" w:hAnsi="Consolas" w:cs="Times New Roman"/>
          <w:color w:val="CE9178"/>
          <w:sz w:val="21"/>
          <w:szCs w:val="21"/>
          <w:lang w:eastAsia="pt-BR"/>
        </w:rPr>
        <w:t>webpack</w:t>
      </w:r>
      <w:proofErr w:type="spellEnd"/>
      <w:r w:rsidRPr="002A00D6">
        <w:rPr>
          <w:rFonts w:ascii="Consolas" w:eastAsia="Times New Roman" w:hAnsi="Consolas" w:cs="Times New Roman"/>
          <w:color w:val="CE9178"/>
          <w:sz w:val="21"/>
          <w:szCs w:val="21"/>
          <w:lang w:eastAsia="pt-BR"/>
        </w:rPr>
        <w:t>"</w:t>
      </w:r>
      <w:r w:rsidRPr="002A00D6">
        <w:rPr>
          <w:rFonts w:ascii="Consolas" w:eastAsia="Times New Roman" w:hAnsi="Consolas" w:cs="Times New Roman"/>
          <w:color w:val="D4D4D4"/>
          <w:sz w:val="21"/>
          <w:szCs w:val="21"/>
          <w:lang w:eastAsia="pt-BR"/>
        </w:rPr>
        <w:t>,</w:t>
      </w:r>
    </w:p>
    <w:p w14:paraId="26BBF97D"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version</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"1.0.0"</w:t>
      </w:r>
      <w:r w:rsidRPr="002A00D6">
        <w:rPr>
          <w:rFonts w:ascii="Consolas" w:eastAsia="Times New Roman" w:hAnsi="Consolas" w:cs="Times New Roman"/>
          <w:color w:val="D4D4D4"/>
          <w:sz w:val="21"/>
          <w:szCs w:val="21"/>
          <w:lang w:eastAsia="pt-BR"/>
        </w:rPr>
        <w:t>,</w:t>
      </w:r>
    </w:p>
    <w:p w14:paraId="145EFE57"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lastRenderedPageBreak/>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description</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w:t>
      </w:r>
      <w:r w:rsidRPr="002A00D6">
        <w:rPr>
          <w:rFonts w:ascii="Consolas" w:eastAsia="Times New Roman" w:hAnsi="Consolas" w:cs="Times New Roman"/>
          <w:color w:val="D4D4D4"/>
          <w:sz w:val="21"/>
          <w:szCs w:val="21"/>
          <w:lang w:eastAsia="pt-BR"/>
        </w:rPr>
        <w:t>,</w:t>
      </w:r>
    </w:p>
    <w:p w14:paraId="1B4FFF7D"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main</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"index.js"</w:t>
      </w:r>
      <w:r w:rsidRPr="002A00D6">
        <w:rPr>
          <w:rFonts w:ascii="Consolas" w:eastAsia="Times New Roman" w:hAnsi="Consolas" w:cs="Times New Roman"/>
          <w:color w:val="D4D4D4"/>
          <w:sz w:val="21"/>
          <w:szCs w:val="21"/>
          <w:lang w:eastAsia="pt-BR"/>
        </w:rPr>
        <w:t>,</w:t>
      </w:r>
    </w:p>
    <w:p w14:paraId="67091482"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"scripts"</w:t>
      </w:r>
      <w:r w:rsidRPr="002A00D6">
        <w:rPr>
          <w:rFonts w:ascii="Consolas" w:eastAsia="Times New Roman" w:hAnsi="Consolas" w:cs="Times New Roman"/>
          <w:color w:val="D4D4D4"/>
          <w:sz w:val="21"/>
          <w:szCs w:val="21"/>
          <w:lang w:eastAsia="pt-BR"/>
        </w:rPr>
        <w:t>: {</w:t>
      </w:r>
    </w:p>
    <w:p w14:paraId="62649E9C"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"start"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w:t>
      </w:r>
      <w:proofErr w:type="spellStart"/>
      <w:r w:rsidRPr="002A00D6">
        <w:rPr>
          <w:rFonts w:ascii="Consolas" w:eastAsia="Times New Roman" w:hAnsi="Consolas" w:cs="Times New Roman"/>
          <w:color w:val="CE9178"/>
          <w:sz w:val="21"/>
          <w:szCs w:val="21"/>
          <w:lang w:eastAsia="pt-BR"/>
        </w:rPr>
        <w:t>webpack</w:t>
      </w:r>
      <w:proofErr w:type="spellEnd"/>
      <w:r w:rsidRPr="002A00D6">
        <w:rPr>
          <w:rFonts w:ascii="Consolas" w:eastAsia="Times New Roman" w:hAnsi="Consolas" w:cs="Times New Roman"/>
          <w:color w:val="CE9178"/>
          <w:sz w:val="21"/>
          <w:szCs w:val="21"/>
          <w:lang w:eastAsia="pt-BR"/>
        </w:rPr>
        <w:t>"</w:t>
      </w:r>
    </w:p>
    <w:p w14:paraId="4925A947"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p>
    <w:p w14:paraId="44DBE421"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keywords</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p>
    <w:p w14:paraId="42CBAFF0"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author</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w:t>
      </w:r>
      <w:r w:rsidRPr="002A00D6">
        <w:rPr>
          <w:rFonts w:ascii="Consolas" w:eastAsia="Times New Roman" w:hAnsi="Consolas" w:cs="Times New Roman"/>
          <w:color w:val="D4D4D4"/>
          <w:sz w:val="21"/>
          <w:szCs w:val="21"/>
          <w:lang w:eastAsia="pt-BR"/>
        </w:rPr>
        <w:t>,</w:t>
      </w:r>
    </w:p>
    <w:p w14:paraId="1B295DE3"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license</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"ISC"</w:t>
      </w:r>
      <w:r w:rsidRPr="002A00D6">
        <w:rPr>
          <w:rFonts w:ascii="Consolas" w:eastAsia="Times New Roman" w:hAnsi="Consolas" w:cs="Times New Roman"/>
          <w:color w:val="D4D4D4"/>
          <w:sz w:val="21"/>
          <w:szCs w:val="21"/>
          <w:lang w:eastAsia="pt-BR"/>
        </w:rPr>
        <w:t>,</w:t>
      </w:r>
    </w:p>
    <w:p w14:paraId="1D037CD2"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devDependencies</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p>
    <w:p w14:paraId="29D85656"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webpack</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"4.8.1"</w:t>
      </w:r>
      <w:r w:rsidRPr="002A00D6">
        <w:rPr>
          <w:rFonts w:ascii="Consolas" w:eastAsia="Times New Roman" w:hAnsi="Consolas" w:cs="Times New Roman"/>
          <w:color w:val="D4D4D4"/>
          <w:sz w:val="21"/>
          <w:szCs w:val="21"/>
          <w:lang w:eastAsia="pt-BR"/>
        </w:rPr>
        <w:t>,</w:t>
      </w:r>
    </w:p>
    <w:p w14:paraId="6B74F71C"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9CDCFE"/>
          <w:sz w:val="21"/>
          <w:szCs w:val="21"/>
          <w:lang w:eastAsia="pt-BR"/>
        </w:rPr>
        <w:t>"</w:t>
      </w:r>
      <w:proofErr w:type="spellStart"/>
      <w:r w:rsidRPr="002A00D6">
        <w:rPr>
          <w:rFonts w:ascii="Consolas" w:eastAsia="Times New Roman" w:hAnsi="Consolas" w:cs="Times New Roman"/>
          <w:color w:val="9CDCFE"/>
          <w:sz w:val="21"/>
          <w:szCs w:val="21"/>
          <w:lang w:eastAsia="pt-BR"/>
        </w:rPr>
        <w:t>webpack-cli</w:t>
      </w:r>
      <w:proofErr w:type="spellEnd"/>
      <w:r w:rsidRPr="002A00D6">
        <w:rPr>
          <w:rFonts w:ascii="Consolas" w:eastAsia="Times New Roman" w:hAnsi="Consolas" w:cs="Times New Roman"/>
          <w:color w:val="9CDCFE"/>
          <w:sz w:val="21"/>
          <w:szCs w:val="21"/>
          <w:lang w:eastAsia="pt-BR"/>
        </w:rPr>
        <w:t>"</w:t>
      </w:r>
      <w:r w:rsidRPr="002A00D6">
        <w:rPr>
          <w:rFonts w:ascii="Consolas" w:eastAsia="Times New Roman" w:hAnsi="Consolas" w:cs="Times New Roman"/>
          <w:color w:val="D4D4D4"/>
          <w:sz w:val="21"/>
          <w:szCs w:val="21"/>
          <w:lang w:eastAsia="pt-BR"/>
        </w:rPr>
        <w:t>: </w:t>
      </w:r>
      <w:r w:rsidRPr="002A00D6">
        <w:rPr>
          <w:rFonts w:ascii="Consolas" w:eastAsia="Times New Roman" w:hAnsi="Consolas" w:cs="Times New Roman"/>
          <w:color w:val="CE9178"/>
          <w:sz w:val="21"/>
          <w:szCs w:val="21"/>
          <w:lang w:eastAsia="pt-BR"/>
        </w:rPr>
        <w:t>"2.1.3"</w:t>
      </w:r>
    </w:p>
    <w:p w14:paraId="0138CD29"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  }</w:t>
      </w:r>
    </w:p>
    <w:p w14:paraId="7B23453B"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r w:rsidRPr="002A00D6">
        <w:rPr>
          <w:rFonts w:ascii="Consolas" w:eastAsia="Times New Roman" w:hAnsi="Consolas" w:cs="Times New Roman"/>
          <w:color w:val="D4D4D4"/>
          <w:sz w:val="21"/>
          <w:szCs w:val="21"/>
          <w:lang w:eastAsia="pt-BR"/>
        </w:rPr>
        <w:t>}</w:t>
      </w:r>
    </w:p>
    <w:p w14:paraId="1323D023" w14:textId="77777777" w:rsidR="002A00D6" w:rsidRPr="002A00D6" w:rsidRDefault="002A00D6" w:rsidP="002A00D6">
      <w:pPr>
        <w:shd w:val="clear" w:color="auto" w:fill="1E1E1E"/>
        <w:spacing w:after="0" w:line="285" w:lineRule="atLeast"/>
        <w:rPr>
          <w:rFonts w:ascii="Consolas" w:eastAsia="Times New Roman" w:hAnsi="Consolas" w:cs="Times New Roman"/>
          <w:color w:val="D4D4D4"/>
          <w:sz w:val="21"/>
          <w:szCs w:val="21"/>
          <w:lang w:eastAsia="pt-BR"/>
        </w:rPr>
      </w:pPr>
    </w:p>
    <w:p w14:paraId="6EF844AA" w14:textId="5FF49CB7" w:rsidR="002A00D6" w:rsidRDefault="002A00D6" w:rsidP="00B53F03">
      <w:pPr>
        <w:rPr>
          <w:sz w:val="28"/>
          <w:szCs w:val="40"/>
        </w:rPr>
      </w:pPr>
    </w:p>
    <w:p w14:paraId="462CF5B1" w14:textId="583E8E3F" w:rsidR="002A00D6" w:rsidRPr="00491DDD" w:rsidRDefault="002A00D6" w:rsidP="00491DDD">
      <w:pPr>
        <w:pStyle w:val="PargrafodaLista"/>
        <w:numPr>
          <w:ilvl w:val="0"/>
          <w:numId w:val="26"/>
        </w:numPr>
        <w:rPr>
          <w:sz w:val="28"/>
          <w:szCs w:val="40"/>
        </w:rPr>
      </w:pPr>
      <w:r w:rsidRPr="00491DDD">
        <w:rPr>
          <w:sz w:val="28"/>
          <w:szCs w:val="40"/>
        </w:rPr>
        <w:t xml:space="preserve">Aí para instalar minhas dependências eu executo no terminal o comando </w:t>
      </w:r>
      <w:proofErr w:type="spellStart"/>
      <w:r w:rsidRPr="00491DDD">
        <w:rPr>
          <w:sz w:val="28"/>
          <w:szCs w:val="40"/>
        </w:rPr>
        <w:t>npm</w:t>
      </w:r>
      <w:proofErr w:type="spellEnd"/>
      <w:r w:rsidRPr="00491DDD">
        <w:rPr>
          <w:sz w:val="28"/>
          <w:szCs w:val="40"/>
        </w:rPr>
        <w:t xml:space="preserve"> i.</w:t>
      </w:r>
    </w:p>
    <w:p w14:paraId="72E3D9D4" w14:textId="52F66285" w:rsidR="001D38BD" w:rsidRPr="00491DDD" w:rsidRDefault="001D38BD" w:rsidP="00491DDD">
      <w:pPr>
        <w:pStyle w:val="PargrafodaLista"/>
        <w:numPr>
          <w:ilvl w:val="0"/>
          <w:numId w:val="26"/>
        </w:numPr>
        <w:rPr>
          <w:sz w:val="28"/>
          <w:szCs w:val="40"/>
        </w:rPr>
      </w:pPr>
      <w:r w:rsidRPr="00491DDD">
        <w:rPr>
          <w:sz w:val="28"/>
          <w:szCs w:val="40"/>
        </w:rPr>
        <w:t xml:space="preserve">Agora eu vou criar uma pasta </w:t>
      </w:r>
      <w:proofErr w:type="spellStart"/>
      <w:r w:rsidRPr="00491DDD">
        <w:rPr>
          <w:sz w:val="28"/>
          <w:szCs w:val="40"/>
        </w:rPr>
        <w:t>src</w:t>
      </w:r>
      <w:proofErr w:type="spellEnd"/>
      <w:r w:rsidRPr="00491DDD">
        <w:rPr>
          <w:sz w:val="28"/>
          <w:szCs w:val="40"/>
        </w:rPr>
        <w:t xml:space="preserve"> para trabalharmos e crio </w:t>
      </w:r>
      <w:r w:rsidR="00255792" w:rsidRPr="00491DDD">
        <w:rPr>
          <w:sz w:val="28"/>
          <w:szCs w:val="40"/>
        </w:rPr>
        <w:t>o arquivo JS Pessoa, contendo uma classe Pessoa que será disponível para ser exportada e usada em outros módulos:</w:t>
      </w:r>
    </w:p>
    <w:p w14:paraId="06949062" w14:textId="77777777" w:rsidR="00325597" w:rsidRPr="00325597" w:rsidRDefault="00325597" w:rsidP="0032559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97">
        <w:rPr>
          <w:rFonts w:ascii="Consolas" w:eastAsia="Times New Roman" w:hAnsi="Consolas" w:cs="Times New Roman"/>
          <w:color w:val="C586C0"/>
          <w:sz w:val="21"/>
          <w:szCs w:val="21"/>
          <w:lang w:eastAsia="pt-BR"/>
        </w:rPr>
        <w:t>export</w:t>
      </w:r>
      <w:proofErr w:type="spellEnd"/>
      <w:r w:rsidRPr="00325597">
        <w:rPr>
          <w:rFonts w:ascii="Consolas" w:eastAsia="Times New Roman" w:hAnsi="Consolas" w:cs="Times New Roman"/>
          <w:color w:val="D4D4D4"/>
          <w:sz w:val="21"/>
          <w:szCs w:val="21"/>
          <w:lang w:eastAsia="pt-BR"/>
        </w:rPr>
        <w:t> </w:t>
      </w:r>
      <w:r w:rsidRPr="00325597">
        <w:rPr>
          <w:rFonts w:ascii="Consolas" w:eastAsia="Times New Roman" w:hAnsi="Consolas" w:cs="Times New Roman"/>
          <w:color w:val="C586C0"/>
          <w:sz w:val="21"/>
          <w:szCs w:val="21"/>
          <w:lang w:eastAsia="pt-BR"/>
        </w:rPr>
        <w:t>default</w:t>
      </w:r>
      <w:r w:rsidRPr="00325597">
        <w:rPr>
          <w:rFonts w:ascii="Consolas" w:eastAsia="Times New Roman" w:hAnsi="Consolas" w:cs="Times New Roman"/>
          <w:color w:val="D4D4D4"/>
          <w:sz w:val="21"/>
          <w:szCs w:val="21"/>
          <w:lang w:eastAsia="pt-BR"/>
        </w:rPr>
        <w:t> </w:t>
      </w:r>
      <w:proofErr w:type="spellStart"/>
      <w:r w:rsidRPr="00325597">
        <w:rPr>
          <w:rFonts w:ascii="Consolas" w:eastAsia="Times New Roman" w:hAnsi="Consolas" w:cs="Times New Roman"/>
          <w:color w:val="569CD6"/>
          <w:sz w:val="21"/>
          <w:szCs w:val="21"/>
          <w:lang w:eastAsia="pt-BR"/>
        </w:rPr>
        <w:t>class</w:t>
      </w:r>
      <w:proofErr w:type="spellEnd"/>
      <w:r w:rsidRPr="00325597">
        <w:rPr>
          <w:rFonts w:ascii="Consolas" w:eastAsia="Times New Roman" w:hAnsi="Consolas" w:cs="Times New Roman"/>
          <w:color w:val="D4D4D4"/>
          <w:sz w:val="21"/>
          <w:szCs w:val="21"/>
          <w:lang w:eastAsia="pt-BR"/>
        </w:rPr>
        <w:t> </w:t>
      </w:r>
      <w:r w:rsidRPr="00325597">
        <w:rPr>
          <w:rFonts w:ascii="Consolas" w:eastAsia="Times New Roman" w:hAnsi="Consolas" w:cs="Times New Roman"/>
          <w:color w:val="4EC9B0"/>
          <w:sz w:val="21"/>
          <w:szCs w:val="21"/>
          <w:lang w:eastAsia="pt-BR"/>
        </w:rPr>
        <w:t>Pessoa</w:t>
      </w:r>
      <w:r w:rsidRPr="00325597">
        <w:rPr>
          <w:rFonts w:ascii="Consolas" w:eastAsia="Times New Roman" w:hAnsi="Consolas" w:cs="Times New Roman"/>
          <w:color w:val="D4D4D4"/>
          <w:sz w:val="21"/>
          <w:szCs w:val="21"/>
          <w:lang w:eastAsia="pt-BR"/>
        </w:rPr>
        <w:t> {</w:t>
      </w:r>
    </w:p>
    <w:p w14:paraId="0C73B52E" w14:textId="77777777" w:rsidR="00325597" w:rsidRPr="00325597" w:rsidRDefault="00325597" w:rsidP="00325597">
      <w:pPr>
        <w:shd w:val="clear" w:color="auto" w:fill="1E1E1E"/>
        <w:spacing w:after="0" w:line="285" w:lineRule="atLeast"/>
        <w:rPr>
          <w:rFonts w:ascii="Consolas" w:eastAsia="Times New Roman" w:hAnsi="Consolas" w:cs="Times New Roman"/>
          <w:color w:val="D4D4D4"/>
          <w:sz w:val="21"/>
          <w:szCs w:val="21"/>
          <w:lang w:eastAsia="pt-BR"/>
        </w:rPr>
      </w:pPr>
      <w:r w:rsidRPr="00325597">
        <w:rPr>
          <w:rFonts w:ascii="Consolas" w:eastAsia="Times New Roman" w:hAnsi="Consolas" w:cs="Times New Roman"/>
          <w:color w:val="D4D4D4"/>
          <w:sz w:val="21"/>
          <w:szCs w:val="21"/>
          <w:lang w:eastAsia="pt-BR"/>
        </w:rPr>
        <w:t>    </w:t>
      </w:r>
      <w:proofErr w:type="gramStart"/>
      <w:r w:rsidRPr="00325597">
        <w:rPr>
          <w:rFonts w:ascii="Consolas" w:eastAsia="Times New Roman" w:hAnsi="Consolas" w:cs="Times New Roman"/>
          <w:color w:val="DCDCAA"/>
          <w:sz w:val="21"/>
          <w:szCs w:val="21"/>
          <w:lang w:eastAsia="pt-BR"/>
        </w:rPr>
        <w:t>cumprimentar</w:t>
      </w:r>
      <w:r w:rsidRPr="00325597">
        <w:rPr>
          <w:rFonts w:ascii="Consolas" w:eastAsia="Times New Roman" w:hAnsi="Consolas" w:cs="Times New Roman"/>
          <w:color w:val="D4D4D4"/>
          <w:sz w:val="21"/>
          <w:szCs w:val="21"/>
          <w:lang w:eastAsia="pt-BR"/>
        </w:rPr>
        <w:t>(</w:t>
      </w:r>
      <w:proofErr w:type="gramEnd"/>
      <w:r w:rsidRPr="00325597">
        <w:rPr>
          <w:rFonts w:ascii="Consolas" w:eastAsia="Times New Roman" w:hAnsi="Consolas" w:cs="Times New Roman"/>
          <w:color w:val="D4D4D4"/>
          <w:sz w:val="21"/>
          <w:szCs w:val="21"/>
          <w:lang w:eastAsia="pt-BR"/>
        </w:rPr>
        <w:t>) {</w:t>
      </w:r>
    </w:p>
    <w:p w14:paraId="4DFA5451" w14:textId="77777777" w:rsidR="00325597" w:rsidRPr="00325597" w:rsidRDefault="00325597" w:rsidP="00325597">
      <w:pPr>
        <w:shd w:val="clear" w:color="auto" w:fill="1E1E1E"/>
        <w:spacing w:after="0" w:line="285" w:lineRule="atLeast"/>
        <w:rPr>
          <w:rFonts w:ascii="Consolas" w:eastAsia="Times New Roman" w:hAnsi="Consolas" w:cs="Times New Roman"/>
          <w:color w:val="D4D4D4"/>
          <w:sz w:val="21"/>
          <w:szCs w:val="21"/>
          <w:lang w:eastAsia="pt-BR"/>
        </w:rPr>
      </w:pPr>
      <w:r w:rsidRPr="00325597">
        <w:rPr>
          <w:rFonts w:ascii="Consolas" w:eastAsia="Times New Roman" w:hAnsi="Consolas" w:cs="Times New Roman"/>
          <w:color w:val="D4D4D4"/>
          <w:sz w:val="21"/>
          <w:szCs w:val="21"/>
          <w:lang w:eastAsia="pt-BR"/>
        </w:rPr>
        <w:t>        </w:t>
      </w:r>
      <w:proofErr w:type="spellStart"/>
      <w:r w:rsidRPr="00325597">
        <w:rPr>
          <w:rFonts w:ascii="Consolas" w:eastAsia="Times New Roman" w:hAnsi="Consolas" w:cs="Times New Roman"/>
          <w:color w:val="C586C0"/>
          <w:sz w:val="21"/>
          <w:szCs w:val="21"/>
          <w:lang w:eastAsia="pt-BR"/>
        </w:rPr>
        <w:t>return</w:t>
      </w:r>
      <w:proofErr w:type="spellEnd"/>
      <w:r w:rsidRPr="00325597">
        <w:rPr>
          <w:rFonts w:ascii="Consolas" w:eastAsia="Times New Roman" w:hAnsi="Consolas" w:cs="Times New Roman"/>
          <w:color w:val="D4D4D4"/>
          <w:sz w:val="21"/>
          <w:szCs w:val="21"/>
          <w:lang w:eastAsia="pt-BR"/>
        </w:rPr>
        <w:t> </w:t>
      </w:r>
      <w:r w:rsidRPr="00325597">
        <w:rPr>
          <w:rFonts w:ascii="Consolas" w:eastAsia="Times New Roman" w:hAnsi="Consolas" w:cs="Times New Roman"/>
          <w:color w:val="CE9178"/>
          <w:sz w:val="21"/>
          <w:szCs w:val="21"/>
          <w:lang w:eastAsia="pt-BR"/>
        </w:rPr>
        <w:t>"Bom dia!"</w:t>
      </w:r>
    </w:p>
    <w:p w14:paraId="17818085" w14:textId="77777777" w:rsidR="00325597" w:rsidRPr="00325597" w:rsidRDefault="00325597" w:rsidP="00325597">
      <w:pPr>
        <w:shd w:val="clear" w:color="auto" w:fill="1E1E1E"/>
        <w:spacing w:after="0" w:line="285" w:lineRule="atLeast"/>
        <w:rPr>
          <w:rFonts w:ascii="Consolas" w:eastAsia="Times New Roman" w:hAnsi="Consolas" w:cs="Times New Roman"/>
          <w:color w:val="D4D4D4"/>
          <w:sz w:val="21"/>
          <w:szCs w:val="21"/>
          <w:lang w:eastAsia="pt-BR"/>
        </w:rPr>
      </w:pPr>
      <w:r w:rsidRPr="00325597">
        <w:rPr>
          <w:rFonts w:ascii="Consolas" w:eastAsia="Times New Roman" w:hAnsi="Consolas" w:cs="Times New Roman"/>
          <w:color w:val="D4D4D4"/>
          <w:sz w:val="21"/>
          <w:szCs w:val="21"/>
          <w:lang w:eastAsia="pt-BR"/>
        </w:rPr>
        <w:t>    }</w:t>
      </w:r>
    </w:p>
    <w:p w14:paraId="5E2C20AB" w14:textId="77777777" w:rsidR="00325597" w:rsidRPr="00325597" w:rsidRDefault="00325597" w:rsidP="00325597">
      <w:pPr>
        <w:shd w:val="clear" w:color="auto" w:fill="1E1E1E"/>
        <w:spacing w:after="0" w:line="285" w:lineRule="atLeast"/>
        <w:rPr>
          <w:rFonts w:ascii="Consolas" w:eastAsia="Times New Roman" w:hAnsi="Consolas" w:cs="Times New Roman"/>
          <w:color w:val="D4D4D4"/>
          <w:sz w:val="21"/>
          <w:szCs w:val="21"/>
          <w:lang w:eastAsia="pt-BR"/>
        </w:rPr>
      </w:pPr>
      <w:r w:rsidRPr="00325597">
        <w:rPr>
          <w:rFonts w:ascii="Consolas" w:eastAsia="Times New Roman" w:hAnsi="Consolas" w:cs="Times New Roman"/>
          <w:color w:val="D4D4D4"/>
          <w:sz w:val="21"/>
          <w:szCs w:val="21"/>
          <w:lang w:eastAsia="pt-BR"/>
        </w:rPr>
        <w:t>}</w:t>
      </w:r>
    </w:p>
    <w:p w14:paraId="512E5FC2" w14:textId="5DEE1C5B" w:rsidR="00255792" w:rsidRDefault="00255792" w:rsidP="00B53F03">
      <w:pPr>
        <w:rPr>
          <w:sz w:val="28"/>
          <w:szCs w:val="40"/>
        </w:rPr>
      </w:pPr>
    </w:p>
    <w:p w14:paraId="12C2BFE7" w14:textId="20F89C4F" w:rsidR="00325597" w:rsidRPr="00491DDD" w:rsidRDefault="00325597" w:rsidP="00491DDD">
      <w:pPr>
        <w:pStyle w:val="PargrafodaLista"/>
        <w:numPr>
          <w:ilvl w:val="0"/>
          <w:numId w:val="27"/>
        </w:numPr>
        <w:rPr>
          <w:sz w:val="28"/>
          <w:szCs w:val="40"/>
        </w:rPr>
      </w:pPr>
      <w:r w:rsidRPr="00491DDD">
        <w:rPr>
          <w:sz w:val="28"/>
          <w:szCs w:val="40"/>
        </w:rPr>
        <w:t>Agora eu crio um arquivo JS Principal para podermos usar nosso módulo Pessoa e importa-lo:</w:t>
      </w:r>
    </w:p>
    <w:p w14:paraId="42D0BBA7" w14:textId="77777777" w:rsidR="004A23C8" w:rsidRPr="004A23C8" w:rsidRDefault="004A23C8" w:rsidP="004A23C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A23C8">
        <w:rPr>
          <w:rFonts w:ascii="Consolas" w:eastAsia="Times New Roman" w:hAnsi="Consolas" w:cs="Times New Roman"/>
          <w:color w:val="C586C0"/>
          <w:sz w:val="21"/>
          <w:szCs w:val="21"/>
          <w:lang w:eastAsia="pt-BR"/>
        </w:rPr>
        <w:t>import</w:t>
      </w:r>
      <w:proofErr w:type="spellEnd"/>
      <w:r w:rsidRPr="004A23C8">
        <w:rPr>
          <w:rFonts w:ascii="Consolas" w:eastAsia="Times New Roman" w:hAnsi="Consolas" w:cs="Times New Roman"/>
          <w:color w:val="D4D4D4"/>
          <w:sz w:val="21"/>
          <w:szCs w:val="21"/>
          <w:lang w:eastAsia="pt-BR"/>
        </w:rPr>
        <w:t> </w:t>
      </w:r>
      <w:r w:rsidRPr="004A23C8">
        <w:rPr>
          <w:rFonts w:ascii="Consolas" w:eastAsia="Times New Roman" w:hAnsi="Consolas" w:cs="Times New Roman"/>
          <w:color w:val="9CDCFE"/>
          <w:sz w:val="21"/>
          <w:szCs w:val="21"/>
          <w:lang w:eastAsia="pt-BR"/>
        </w:rPr>
        <w:t>Pessoa</w:t>
      </w:r>
      <w:r w:rsidRPr="004A23C8">
        <w:rPr>
          <w:rFonts w:ascii="Consolas" w:eastAsia="Times New Roman" w:hAnsi="Consolas" w:cs="Times New Roman"/>
          <w:color w:val="D4D4D4"/>
          <w:sz w:val="21"/>
          <w:szCs w:val="21"/>
          <w:lang w:eastAsia="pt-BR"/>
        </w:rPr>
        <w:t> </w:t>
      </w:r>
      <w:proofErr w:type="spellStart"/>
      <w:r w:rsidRPr="004A23C8">
        <w:rPr>
          <w:rFonts w:ascii="Consolas" w:eastAsia="Times New Roman" w:hAnsi="Consolas" w:cs="Times New Roman"/>
          <w:color w:val="C586C0"/>
          <w:sz w:val="21"/>
          <w:szCs w:val="21"/>
          <w:lang w:eastAsia="pt-BR"/>
        </w:rPr>
        <w:t>from</w:t>
      </w:r>
      <w:proofErr w:type="spellEnd"/>
      <w:r w:rsidRPr="004A23C8">
        <w:rPr>
          <w:rFonts w:ascii="Consolas" w:eastAsia="Times New Roman" w:hAnsi="Consolas" w:cs="Times New Roman"/>
          <w:color w:val="D4D4D4"/>
          <w:sz w:val="21"/>
          <w:szCs w:val="21"/>
          <w:lang w:eastAsia="pt-BR"/>
        </w:rPr>
        <w:t> </w:t>
      </w:r>
      <w:proofErr w:type="gramStart"/>
      <w:r w:rsidRPr="004A23C8">
        <w:rPr>
          <w:rFonts w:ascii="Consolas" w:eastAsia="Times New Roman" w:hAnsi="Consolas" w:cs="Times New Roman"/>
          <w:color w:val="CE9178"/>
          <w:sz w:val="21"/>
          <w:szCs w:val="21"/>
          <w:lang w:eastAsia="pt-BR"/>
        </w:rPr>
        <w:t>'./</w:t>
      </w:r>
      <w:proofErr w:type="gramEnd"/>
      <w:r w:rsidRPr="004A23C8">
        <w:rPr>
          <w:rFonts w:ascii="Consolas" w:eastAsia="Times New Roman" w:hAnsi="Consolas" w:cs="Times New Roman"/>
          <w:color w:val="CE9178"/>
          <w:sz w:val="21"/>
          <w:szCs w:val="21"/>
          <w:lang w:eastAsia="pt-BR"/>
        </w:rPr>
        <w:t>pessoa'</w:t>
      </w:r>
    </w:p>
    <w:p w14:paraId="5CBBC6F7" w14:textId="77777777" w:rsidR="004A23C8" w:rsidRPr="004A23C8" w:rsidRDefault="004A23C8" w:rsidP="004A23C8">
      <w:pPr>
        <w:shd w:val="clear" w:color="auto" w:fill="1E1E1E"/>
        <w:spacing w:after="0" w:line="285" w:lineRule="atLeast"/>
        <w:rPr>
          <w:rFonts w:ascii="Consolas" w:eastAsia="Times New Roman" w:hAnsi="Consolas" w:cs="Times New Roman"/>
          <w:color w:val="D4D4D4"/>
          <w:sz w:val="21"/>
          <w:szCs w:val="21"/>
          <w:lang w:eastAsia="pt-BR"/>
        </w:rPr>
      </w:pPr>
    </w:p>
    <w:p w14:paraId="2ACCCEA5" w14:textId="77777777" w:rsidR="004A23C8" w:rsidRPr="004A23C8" w:rsidRDefault="004A23C8" w:rsidP="004A23C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A23C8">
        <w:rPr>
          <w:rFonts w:ascii="Consolas" w:eastAsia="Times New Roman" w:hAnsi="Consolas" w:cs="Times New Roman"/>
          <w:color w:val="569CD6"/>
          <w:sz w:val="21"/>
          <w:szCs w:val="21"/>
          <w:lang w:eastAsia="pt-BR"/>
        </w:rPr>
        <w:t>const</w:t>
      </w:r>
      <w:proofErr w:type="spellEnd"/>
      <w:r w:rsidRPr="004A23C8">
        <w:rPr>
          <w:rFonts w:ascii="Consolas" w:eastAsia="Times New Roman" w:hAnsi="Consolas" w:cs="Times New Roman"/>
          <w:color w:val="D4D4D4"/>
          <w:sz w:val="21"/>
          <w:szCs w:val="21"/>
          <w:lang w:eastAsia="pt-BR"/>
        </w:rPr>
        <w:t> </w:t>
      </w:r>
      <w:r w:rsidRPr="004A23C8">
        <w:rPr>
          <w:rFonts w:ascii="Consolas" w:eastAsia="Times New Roman" w:hAnsi="Consolas" w:cs="Times New Roman"/>
          <w:color w:val="4FC1FF"/>
          <w:sz w:val="21"/>
          <w:szCs w:val="21"/>
          <w:lang w:eastAsia="pt-BR"/>
        </w:rPr>
        <w:t>atendente</w:t>
      </w:r>
      <w:r w:rsidRPr="004A23C8">
        <w:rPr>
          <w:rFonts w:ascii="Consolas" w:eastAsia="Times New Roman" w:hAnsi="Consolas" w:cs="Times New Roman"/>
          <w:color w:val="D4D4D4"/>
          <w:sz w:val="21"/>
          <w:szCs w:val="21"/>
          <w:lang w:eastAsia="pt-BR"/>
        </w:rPr>
        <w:t> = </w:t>
      </w:r>
      <w:r w:rsidRPr="004A23C8">
        <w:rPr>
          <w:rFonts w:ascii="Consolas" w:eastAsia="Times New Roman" w:hAnsi="Consolas" w:cs="Times New Roman"/>
          <w:color w:val="569CD6"/>
          <w:sz w:val="21"/>
          <w:szCs w:val="21"/>
          <w:lang w:eastAsia="pt-BR"/>
        </w:rPr>
        <w:t>new</w:t>
      </w:r>
      <w:r w:rsidRPr="004A23C8">
        <w:rPr>
          <w:rFonts w:ascii="Consolas" w:eastAsia="Times New Roman" w:hAnsi="Consolas" w:cs="Times New Roman"/>
          <w:color w:val="D4D4D4"/>
          <w:sz w:val="21"/>
          <w:szCs w:val="21"/>
          <w:lang w:eastAsia="pt-BR"/>
        </w:rPr>
        <w:t> </w:t>
      </w:r>
      <w:r w:rsidRPr="004A23C8">
        <w:rPr>
          <w:rFonts w:ascii="Consolas" w:eastAsia="Times New Roman" w:hAnsi="Consolas" w:cs="Times New Roman"/>
          <w:color w:val="4EC9B0"/>
          <w:sz w:val="21"/>
          <w:szCs w:val="21"/>
          <w:lang w:eastAsia="pt-BR"/>
        </w:rPr>
        <w:t>Pessoa</w:t>
      </w:r>
    </w:p>
    <w:p w14:paraId="0E204C69" w14:textId="77777777" w:rsidR="004A23C8" w:rsidRPr="004A23C8" w:rsidRDefault="004A23C8" w:rsidP="004A23C8">
      <w:pPr>
        <w:shd w:val="clear" w:color="auto" w:fill="1E1E1E"/>
        <w:spacing w:after="0" w:line="285" w:lineRule="atLeast"/>
        <w:rPr>
          <w:rFonts w:ascii="Consolas" w:eastAsia="Times New Roman" w:hAnsi="Consolas" w:cs="Times New Roman"/>
          <w:color w:val="D4D4D4"/>
          <w:sz w:val="21"/>
          <w:szCs w:val="21"/>
          <w:lang w:eastAsia="pt-BR"/>
        </w:rPr>
      </w:pPr>
      <w:r w:rsidRPr="004A23C8">
        <w:rPr>
          <w:rFonts w:ascii="Consolas" w:eastAsia="Times New Roman" w:hAnsi="Consolas" w:cs="Times New Roman"/>
          <w:color w:val="9CDCFE"/>
          <w:sz w:val="21"/>
          <w:szCs w:val="21"/>
          <w:lang w:eastAsia="pt-BR"/>
        </w:rPr>
        <w:t>console</w:t>
      </w:r>
      <w:r w:rsidRPr="004A23C8">
        <w:rPr>
          <w:rFonts w:ascii="Consolas" w:eastAsia="Times New Roman" w:hAnsi="Consolas" w:cs="Times New Roman"/>
          <w:color w:val="D4D4D4"/>
          <w:sz w:val="21"/>
          <w:szCs w:val="21"/>
          <w:lang w:eastAsia="pt-BR"/>
        </w:rPr>
        <w:t>.</w:t>
      </w:r>
      <w:r w:rsidRPr="004A23C8">
        <w:rPr>
          <w:rFonts w:ascii="Consolas" w:eastAsia="Times New Roman" w:hAnsi="Consolas" w:cs="Times New Roman"/>
          <w:color w:val="DCDCAA"/>
          <w:sz w:val="21"/>
          <w:szCs w:val="21"/>
          <w:lang w:eastAsia="pt-BR"/>
        </w:rPr>
        <w:t>log</w:t>
      </w:r>
      <w:r w:rsidRPr="004A23C8">
        <w:rPr>
          <w:rFonts w:ascii="Consolas" w:eastAsia="Times New Roman" w:hAnsi="Consolas" w:cs="Times New Roman"/>
          <w:color w:val="D4D4D4"/>
          <w:sz w:val="21"/>
          <w:szCs w:val="21"/>
          <w:lang w:eastAsia="pt-BR"/>
        </w:rPr>
        <w:t>(</w:t>
      </w:r>
      <w:proofErr w:type="spellStart"/>
      <w:proofErr w:type="gramStart"/>
      <w:r w:rsidRPr="004A23C8">
        <w:rPr>
          <w:rFonts w:ascii="Consolas" w:eastAsia="Times New Roman" w:hAnsi="Consolas" w:cs="Times New Roman"/>
          <w:color w:val="4FC1FF"/>
          <w:sz w:val="21"/>
          <w:szCs w:val="21"/>
          <w:lang w:eastAsia="pt-BR"/>
        </w:rPr>
        <w:t>atendente</w:t>
      </w:r>
      <w:r w:rsidRPr="004A23C8">
        <w:rPr>
          <w:rFonts w:ascii="Consolas" w:eastAsia="Times New Roman" w:hAnsi="Consolas" w:cs="Times New Roman"/>
          <w:color w:val="D4D4D4"/>
          <w:sz w:val="21"/>
          <w:szCs w:val="21"/>
          <w:lang w:eastAsia="pt-BR"/>
        </w:rPr>
        <w:t>.</w:t>
      </w:r>
      <w:r w:rsidRPr="004A23C8">
        <w:rPr>
          <w:rFonts w:ascii="Consolas" w:eastAsia="Times New Roman" w:hAnsi="Consolas" w:cs="Times New Roman"/>
          <w:color w:val="DCDCAA"/>
          <w:sz w:val="21"/>
          <w:szCs w:val="21"/>
          <w:lang w:eastAsia="pt-BR"/>
        </w:rPr>
        <w:t>cumprimentar</w:t>
      </w:r>
      <w:proofErr w:type="spellEnd"/>
      <w:proofErr w:type="gramEnd"/>
      <w:r w:rsidRPr="004A23C8">
        <w:rPr>
          <w:rFonts w:ascii="Consolas" w:eastAsia="Times New Roman" w:hAnsi="Consolas" w:cs="Times New Roman"/>
          <w:color w:val="D4D4D4"/>
          <w:sz w:val="21"/>
          <w:szCs w:val="21"/>
          <w:lang w:eastAsia="pt-BR"/>
        </w:rPr>
        <w:t>())</w:t>
      </w:r>
    </w:p>
    <w:p w14:paraId="7C913B6B" w14:textId="08202207" w:rsidR="00325597" w:rsidRDefault="00325597" w:rsidP="00B53F03">
      <w:pPr>
        <w:rPr>
          <w:sz w:val="28"/>
          <w:szCs w:val="40"/>
        </w:rPr>
      </w:pPr>
    </w:p>
    <w:p w14:paraId="53C61DC4" w14:textId="1D19F5EE" w:rsidR="004A23C8" w:rsidRPr="00491DDD" w:rsidRDefault="00664013" w:rsidP="00491DDD">
      <w:pPr>
        <w:pStyle w:val="PargrafodaLista"/>
        <w:numPr>
          <w:ilvl w:val="0"/>
          <w:numId w:val="27"/>
        </w:numPr>
        <w:rPr>
          <w:sz w:val="28"/>
          <w:szCs w:val="40"/>
        </w:rPr>
      </w:pPr>
      <w:r w:rsidRPr="00491DDD">
        <w:rPr>
          <w:sz w:val="28"/>
          <w:szCs w:val="40"/>
        </w:rPr>
        <w:t xml:space="preserve">Agora eu vou criar na minha pasta </w:t>
      </w:r>
      <w:proofErr w:type="spellStart"/>
      <w:r w:rsidRPr="00491DDD">
        <w:rPr>
          <w:sz w:val="28"/>
          <w:szCs w:val="40"/>
        </w:rPr>
        <w:t>Webpack</w:t>
      </w:r>
      <w:proofErr w:type="spellEnd"/>
      <w:r w:rsidRPr="00491DDD">
        <w:rPr>
          <w:sz w:val="28"/>
          <w:szCs w:val="40"/>
        </w:rPr>
        <w:t xml:space="preserve"> um novo arquivo </w:t>
      </w:r>
      <w:r w:rsidRPr="00491DDD">
        <w:rPr>
          <w:b/>
          <w:bCs/>
          <w:sz w:val="28"/>
          <w:szCs w:val="40"/>
          <w:highlight w:val="yellow"/>
        </w:rPr>
        <w:t>webkpack.config.js</w:t>
      </w:r>
      <w:r w:rsidRPr="00491DDD">
        <w:rPr>
          <w:sz w:val="28"/>
          <w:szCs w:val="40"/>
        </w:rPr>
        <w:t xml:space="preserve"> que é o nome padrão de um arquivo </w:t>
      </w:r>
      <w:proofErr w:type="spellStart"/>
      <w:r w:rsidRPr="00491DDD">
        <w:rPr>
          <w:sz w:val="28"/>
          <w:szCs w:val="40"/>
        </w:rPr>
        <w:t>webpack</w:t>
      </w:r>
      <w:proofErr w:type="spellEnd"/>
      <w:r w:rsidRPr="00491DDD">
        <w:rPr>
          <w:sz w:val="28"/>
          <w:szCs w:val="40"/>
        </w:rPr>
        <w:t xml:space="preserve"> e o que eu vou fazer dentro deste arquivo é usar a sintaxe que o node entende...</w:t>
      </w:r>
    </w:p>
    <w:p w14:paraId="4DA100C9"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64013">
        <w:rPr>
          <w:rFonts w:ascii="Consolas" w:eastAsia="Times New Roman" w:hAnsi="Consolas" w:cs="Times New Roman"/>
          <w:color w:val="569CD6"/>
          <w:sz w:val="21"/>
          <w:szCs w:val="21"/>
          <w:lang w:eastAsia="pt-BR"/>
        </w:rPr>
        <w:t>const</w:t>
      </w:r>
      <w:proofErr w:type="spellEnd"/>
      <w:r w:rsidRPr="00664013">
        <w:rPr>
          <w:rFonts w:ascii="Consolas" w:eastAsia="Times New Roman" w:hAnsi="Consolas" w:cs="Times New Roman"/>
          <w:color w:val="D4D4D4"/>
          <w:sz w:val="21"/>
          <w:szCs w:val="21"/>
          <w:lang w:eastAsia="pt-BR"/>
        </w:rPr>
        <w:t> </w:t>
      </w:r>
      <w:proofErr w:type="spellStart"/>
      <w:r w:rsidRPr="00664013">
        <w:rPr>
          <w:rFonts w:ascii="Consolas" w:eastAsia="Times New Roman" w:hAnsi="Consolas" w:cs="Times New Roman"/>
          <w:color w:val="DCDCAA"/>
          <w:sz w:val="21"/>
          <w:szCs w:val="21"/>
          <w:lang w:eastAsia="pt-BR"/>
        </w:rPr>
        <w:t>webpack</w:t>
      </w:r>
      <w:proofErr w:type="spellEnd"/>
      <w:r w:rsidRPr="00664013">
        <w:rPr>
          <w:rFonts w:ascii="Consolas" w:eastAsia="Times New Roman" w:hAnsi="Consolas" w:cs="Times New Roman"/>
          <w:color w:val="D4D4D4"/>
          <w:sz w:val="21"/>
          <w:szCs w:val="21"/>
          <w:lang w:eastAsia="pt-BR"/>
        </w:rPr>
        <w:t> = </w:t>
      </w:r>
      <w:r w:rsidRPr="00664013">
        <w:rPr>
          <w:rFonts w:ascii="Consolas" w:eastAsia="Times New Roman" w:hAnsi="Consolas" w:cs="Times New Roman"/>
          <w:color w:val="DCDCAA"/>
          <w:sz w:val="21"/>
          <w:szCs w:val="21"/>
          <w:lang w:eastAsia="pt-BR"/>
        </w:rPr>
        <w:t>require</w:t>
      </w:r>
      <w:r w:rsidRPr="00664013">
        <w:rPr>
          <w:rFonts w:ascii="Consolas" w:eastAsia="Times New Roman" w:hAnsi="Consolas" w:cs="Times New Roman"/>
          <w:color w:val="D4D4D4"/>
          <w:sz w:val="21"/>
          <w:szCs w:val="21"/>
          <w:lang w:eastAsia="pt-BR"/>
        </w:rPr>
        <w:t>(</w:t>
      </w:r>
      <w:r w:rsidRPr="00664013">
        <w:rPr>
          <w:rFonts w:ascii="Consolas" w:eastAsia="Times New Roman" w:hAnsi="Consolas" w:cs="Times New Roman"/>
          <w:color w:val="CE9178"/>
          <w:sz w:val="21"/>
          <w:szCs w:val="21"/>
          <w:lang w:eastAsia="pt-BR"/>
        </w:rPr>
        <w:t>'</w:t>
      </w:r>
      <w:proofErr w:type="spellStart"/>
      <w:r w:rsidRPr="00664013">
        <w:rPr>
          <w:rFonts w:ascii="Consolas" w:eastAsia="Times New Roman" w:hAnsi="Consolas" w:cs="Times New Roman"/>
          <w:color w:val="CE9178"/>
          <w:sz w:val="21"/>
          <w:szCs w:val="21"/>
          <w:lang w:eastAsia="pt-BR"/>
        </w:rPr>
        <w:t>webpack</w:t>
      </w:r>
      <w:proofErr w:type="spellEnd"/>
      <w:r w:rsidRPr="00664013">
        <w:rPr>
          <w:rFonts w:ascii="Consolas" w:eastAsia="Times New Roman" w:hAnsi="Consolas" w:cs="Times New Roman"/>
          <w:color w:val="CE9178"/>
          <w:sz w:val="21"/>
          <w:szCs w:val="21"/>
          <w:lang w:eastAsia="pt-BR"/>
        </w:rPr>
        <w:t>'</w:t>
      </w:r>
      <w:r w:rsidRPr="00664013">
        <w:rPr>
          <w:rFonts w:ascii="Consolas" w:eastAsia="Times New Roman" w:hAnsi="Consolas" w:cs="Times New Roman"/>
          <w:color w:val="D4D4D4"/>
          <w:sz w:val="21"/>
          <w:szCs w:val="21"/>
          <w:lang w:eastAsia="pt-BR"/>
        </w:rPr>
        <w:t>)</w:t>
      </w:r>
    </w:p>
    <w:p w14:paraId="34A80B5E"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p>
    <w:p w14:paraId="2DC8E1A7"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6A9955"/>
          <w:sz w:val="21"/>
          <w:szCs w:val="21"/>
          <w:lang w:eastAsia="pt-BR"/>
        </w:rPr>
        <w:lastRenderedPageBreak/>
        <w:t>//Toda a configuração do meu webpack será contida aqui dentro do </w:t>
      </w:r>
      <w:proofErr w:type="gramStart"/>
      <w:r w:rsidRPr="00664013">
        <w:rPr>
          <w:rFonts w:ascii="Consolas" w:eastAsia="Times New Roman" w:hAnsi="Consolas" w:cs="Times New Roman"/>
          <w:color w:val="6A9955"/>
          <w:sz w:val="21"/>
          <w:szCs w:val="21"/>
          <w:lang w:eastAsia="pt-BR"/>
        </w:rPr>
        <w:t>module.exports</w:t>
      </w:r>
      <w:proofErr w:type="gramEnd"/>
    </w:p>
    <w:p w14:paraId="0E85889B"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664013">
        <w:rPr>
          <w:rFonts w:ascii="Consolas" w:eastAsia="Times New Roman" w:hAnsi="Consolas" w:cs="Times New Roman"/>
          <w:color w:val="4EC9B0"/>
          <w:sz w:val="21"/>
          <w:szCs w:val="21"/>
          <w:lang w:eastAsia="pt-BR"/>
        </w:rPr>
        <w:t>module</w:t>
      </w:r>
      <w:r w:rsidRPr="00664013">
        <w:rPr>
          <w:rFonts w:ascii="Consolas" w:eastAsia="Times New Roman" w:hAnsi="Consolas" w:cs="Times New Roman"/>
          <w:color w:val="D4D4D4"/>
          <w:sz w:val="21"/>
          <w:szCs w:val="21"/>
          <w:lang w:eastAsia="pt-BR"/>
        </w:rPr>
        <w:t>.</w:t>
      </w:r>
      <w:r w:rsidRPr="00664013">
        <w:rPr>
          <w:rFonts w:ascii="Consolas" w:eastAsia="Times New Roman" w:hAnsi="Consolas" w:cs="Times New Roman"/>
          <w:color w:val="4EC9B0"/>
          <w:sz w:val="21"/>
          <w:szCs w:val="21"/>
          <w:lang w:eastAsia="pt-BR"/>
        </w:rPr>
        <w:t>exports</w:t>
      </w:r>
      <w:proofErr w:type="spellEnd"/>
      <w:proofErr w:type="gramEnd"/>
      <w:r w:rsidRPr="00664013">
        <w:rPr>
          <w:rFonts w:ascii="Consolas" w:eastAsia="Times New Roman" w:hAnsi="Consolas" w:cs="Times New Roman"/>
          <w:color w:val="D4D4D4"/>
          <w:sz w:val="21"/>
          <w:szCs w:val="21"/>
          <w:lang w:eastAsia="pt-BR"/>
        </w:rPr>
        <w:t> = {</w:t>
      </w:r>
    </w:p>
    <w:p w14:paraId="33D659FB"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D4D4D4"/>
          <w:sz w:val="21"/>
          <w:szCs w:val="21"/>
          <w:lang w:eastAsia="pt-BR"/>
        </w:rPr>
        <w:t>    </w:t>
      </w:r>
      <w:r w:rsidRPr="00664013">
        <w:rPr>
          <w:rFonts w:ascii="Consolas" w:eastAsia="Times New Roman" w:hAnsi="Consolas" w:cs="Times New Roman"/>
          <w:color w:val="6A9955"/>
          <w:sz w:val="21"/>
          <w:szCs w:val="21"/>
          <w:lang w:eastAsia="pt-BR"/>
        </w:rPr>
        <w:t>//se estou em modo de desenvolvimento ou produção</w:t>
      </w:r>
    </w:p>
    <w:p w14:paraId="4146CA73"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D4D4D4"/>
          <w:sz w:val="21"/>
          <w:szCs w:val="21"/>
          <w:lang w:eastAsia="pt-BR"/>
        </w:rPr>
        <w:t>    </w:t>
      </w:r>
      <w:proofErr w:type="spellStart"/>
      <w:r w:rsidRPr="00664013">
        <w:rPr>
          <w:rFonts w:ascii="Consolas" w:eastAsia="Times New Roman" w:hAnsi="Consolas" w:cs="Times New Roman"/>
          <w:color w:val="9CDCFE"/>
          <w:sz w:val="21"/>
          <w:szCs w:val="21"/>
          <w:lang w:eastAsia="pt-BR"/>
        </w:rPr>
        <w:t>mode</w:t>
      </w:r>
      <w:proofErr w:type="spellEnd"/>
      <w:r w:rsidRPr="00664013">
        <w:rPr>
          <w:rFonts w:ascii="Consolas" w:eastAsia="Times New Roman" w:hAnsi="Consolas" w:cs="Times New Roman"/>
          <w:color w:val="9CDCFE"/>
          <w:sz w:val="21"/>
          <w:szCs w:val="21"/>
          <w:lang w:eastAsia="pt-BR"/>
        </w:rPr>
        <w:t>:</w:t>
      </w:r>
      <w:r w:rsidRPr="00664013">
        <w:rPr>
          <w:rFonts w:ascii="Consolas" w:eastAsia="Times New Roman" w:hAnsi="Consolas" w:cs="Times New Roman"/>
          <w:color w:val="D4D4D4"/>
          <w:sz w:val="21"/>
          <w:szCs w:val="21"/>
          <w:lang w:eastAsia="pt-BR"/>
        </w:rPr>
        <w:t> </w:t>
      </w:r>
      <w:r w:rsidRPr="00664013">
        <w:rPr>
          <w:rFonts w:ascii="Consolas" w:eastAsia="Times New Roman" w:hAnsi="Consolas" w:cs="Times New Roman"/>
          <w:color w:val="CE9178"/>
          <w:sz w:val="21"/>
          <w:szCs w:val="21"/>
          <w:lang w:eastAsia="pt-BR"/>
        </w:rPr>
        <w:t>'</w:t>
      </w:r>
      <w:proofErr w:type="spellStart"/>
      <w:r w:rsidRPr="00664013">
        <w:rPr>
          <w:rFonts w:ascii="Consolas" w:eastAsia="Times New Roman" w:hAnsi="Consolas" w:cs="Times New Roman"/>
          <w:color w:val="CE9178"/>
          <w:sz w:val="21"/>
          <w:szCs w:val="21"/>
          <w:lang w:eastAsia="pt-BR"/>
        </w:rPr>
        <w:t>development</w:t>
      </w:r>
      <w:proofErr w:type="spellEnd"/>
      <w:r w:rsidRPr="00664013">
        <w:rPr>
          <w:rFonts w:ascii="Consolas" w:eastAsia="Times New Roman" w:hAnsi="Consolas" w:cs="Times New Roman"/>
          <w:color w:val="CE9178"/>
          <w:sz w:val="21"/>
          <w:szCs w:val="21"/>
          <w:lang w:eastAsia="pt-BR"/>
        </w:rPr>
        <w:t>'</w:t>
      </w:r>
      <w:r w:rsidRPr="00664013">
        <w:rPr>
          <w:rFonts w:ascii="Consolas" w:eastAsia="Times New Roman" w:hAnsi="Consolas" w:cs="Times New Roman"/>
          <w:color w:val="D4D4D4"/>
          <w:sz w:val="21"/>
          <w:szCs w:val="21"/>
          <w:lang w:eastAsia="pt-BR"/>
        </w:rPr>
        <w:t>,</w:t>
      </w:r>
    </w:p>
    <w:p w14:paraId="53D17691"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D4D4D4"/>
          <w:sz w:val="21"/>
          <w:szCs w:val="21"/>
          <w:lang w:eastAsia="pt-BR"/>
        </w:rPr>
        <w:t>    </w:t>
      </w:r>
      <w:r w:rsidRPr="00664013">
        <w:rPr>
          <w:rFonts w:ascii="Consolas" w:eastAsia="Times New Roman" w:hAnsi="Consolas" w:cs="Times New Roman"/>
          <w:color w:val="6A9955"/>
          <w:sz w:val="21"/>
          <w:szCs w:val="21"/>
          <w:lang w:eastAsia="pt-BR"/>
        </w:rPr>
        <w:t>//ponto de entrada, qual é a minha entrada desta minha configuração do webpack</w:t>
      </w:r>
    </w:p>
    <w:p w14:paraId="25BE7BE2"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D4D4D4"/>
          <w:sz w:val="21"/>
          <w:szCs w:val="21"/>
          <w:lang w:eastAsia="pt-BR"/>
        </w:rPr>
        <w:t>    </w:t>
      </w:r>
      <w:proofErr w:type="spellStart"/>
      <w:r w:rsidRPr="00664013">
        <w:rPr>
          <w:rFonts w:ascii="Consolas" w:eastAsia="Times New Roman" w:hAnsi="Consolas" w:cs="Times New Roman"/>
          <w:color w:val="9CDCFE"/>
          <w:sz w:val="21"/>
          <w:szCs w:val="21"/>
          <w:lang w:eastAsia="pt-BR"/>
        </w:rPr>
        <w:t>entry</w:t>
      </w:r>
      <w:proofErr w:type="spellEnd"/>
      <w:r w:rsidRPr="00664013">
        <w:rPr>
          <w:rFonts w:ascii="Consolas" w:eastAsia="Times New Roman" w:hAnsi="Consolas" w:cs="Times New Roman"/>
          <w:color w:val="9CDCFE"/>
          <w:sz w:val="21"/>
          <w:szCs w:val="21"/>
          <w:lang w:eastAsia="pt-BR"/>
        </w:rPr>
        <w:t>:</w:t>
      </w:r>
      <w:r w:rsidRPr="00664013">
        <w:rPr>
          <w:rFonts w:ascii="Consolas" w:eastAsia="Times New Roman" w:hAnsi="Consolas" w:cs="Times New Roman"/>
          <w:color w:val="D4D4D4"/>
          <w:sz w:val="21"/>
          <w:szCs w:val="21"/>
          <w:lang w:eastAsia="pt-BR"/>
        </w:rPr>
        <w:t> </w:t>
      </w:r>
      <w:r w:rsidRPr="00664013">
        <w:rPr>
          <w:rFonts w:ascii="Consolas" w:eastAsia="Times New Roman" w:hAnsi="Consolas" w:cs="Times New Roman"/>
          <w:color w:val="CE9178"/>
          <w:sz w:val="21"/>
          <w:szCs w:val="21"/>
          <w:lang w:eastAsia="pt-BR"/>
        </w:rPr>
        <w:t>'./</w:t>
      </w:r>
      <w:proofErr w:type="spellStart"/>
      <w:r w:rsidRPr="00664013">
        <w:rPr>
          <w:rFonts w:ascii="Consolas" w:eastAsia="Times New Roman" w:hAnsi="Consolas" w:cs="Times New Roman"/>
          <w:color w:val="CE9178"/>
          <w:sz w:val="21"/>
          <w:szCs w:val="21"/>
          <w:lang w:eastAsia="pt-BR"/>
        </w:rPr>
        <w:t>src</w:t>
      </w:r>
      <w:proofErr w:type="spellEnd"/>
      <w:r w:rsidRPr="00664013">
        <w:rPr>
          <w:rFonts w:ascii="Consolas" w:eastAsia="Times New Roman" w:hAnsi="Consolas" w:cs="Times New Roman"/>
          <w:color w:val="CE9178"/>
          <w:sz w:val="21"/>
          <w:szCs w:val="21"/>
          <w:lang w:eastAsia="pt-BR"/>
        </w:rPr>
        <w:t>/principal.js'</w:t>
      </w:r>
    </w:p>
    <w:p w14:paraId="17A35376" w14:textId="77777777" w:rsidR="00664013" w:rsidRPr="00664013" w:rsidRDefault="00664013" w:rsidP="00664013">
      <w:pPr>
        <w:shd w:val="clear" w:color="auto" w:fill="1E1E1E"/>
        <w:spacing w:after="0" w:line="285" w:lineRule="atLeast"/>
        <w:rPr>
          <w:rFonts w:ascii="Consolas" w:eastAsia="Times New Roman" w:hAnsi="Consolas" w:cs="Times New Roman"/>
          <w:color w:val="D4D4D4"/>
          <w:sz w:val="21"/>
          <w:szCs w:val="21"/>
          <w:lang w:eastAsia="pt-BR"/>
        </w:rPr>
      </w:pPr>
      <w:r w:rsidRPr="00664013">
        <w:rPr>
          <w:rFonts w:ascii="Consolas" w:eastAsia="Times New Roman" w:hAnsi="Consolas" w:cs="Times New Roman"/>
          <w:color w:val="D4D4D4"/>
          <w:sz w:val="21"/>
          <w:szCs w:val="21"/>
          <w:lang w:eastAsia="pt-BR"/>
        </w:rPr>
        <w:t>}</w:t>
      </w:r>
    </w:p>
    <w:p w14:paraId="07FC70EC" w14:textId="6FC59ED8" w:rsidR="00664013" w:rsidRDefault="00664013" w:rsidP="00B53F03">
      <w:pPr>
        <w:rPr>
          <w:sz w:val="28"/>
          <w:szCs w:val="40"/>
        </w:rPr>
      </w:pPr>
    </w:p>
    <w:p w14:paraId="09903FA7" w14:textId="2D1F77C7" w:rsidR="00664013" w:rsidRPr="00C6480A" w:rsidRDefault="00664013" w:rsidP="00B53F03">
      <w:pPr>
        <w:pStyle w:val="PargrafodaLista"/>
        <w:numPr>
          <w:ilvl w:val="0"/>
          <w:numId w:val="27"/>
        </w:numPr>
        <w:rPr>
          <w:sz w:val="28"/>
          <w:szCs w:val="40"/>
        </w:rPr>
      </w:pPr>
      <w:r w:rsidRPr="00491DDD">
        <w:rPr>
          <w:sz w:val="28"/>
          <w:szCs w:val="40"/>
        </w:rPr>
        <w:t xml:space="preserve">Configurado meu </w:t>
      </w:r>
      <w:proofErr w:type="spellStart"/>
      <w:r w:rsidRPr="00491DDD">
        <w:rPr>
          <w:sz w:val="28"/>
          <w:szCs w:val="40"/>
        </w:rPr>
        <w:t>webpack</w:t>
      </w:r>
      <w:proofErr w:type="spellEnd"/>
      <w:r w:rsidRPr="00491DDD">
        <w:rPr>
          <w:sz w:val="28"/>
          <w:szCs w:val="40"/>
        </w:rPr>
        <w:t xml:space="preserve">, vou no terminal e digito </w:t>
      </w:r>
      <w:proofErr w:type="spellStart"/>
      <w:r w:rsidRPr="00491DDD">
        <w:rPr>
          <w:sz w:val="28"/>
          <w:szCs w:val="40"/>
        </w:rPr>
        <w:t>npm</w:t>
      </w:r>
      <w:proofErr w:type="spellEnd"/>
      <w:r w:rsidRPr="00491DDD">
        <w:rPr>
          <w:sz w:val="28"/>
          <w:szCs w:val="40"/>
        </w:rPr>
        <w:t xml:space="preserve"> start para rodar o </w:t>
      </w:r>
      <w:proofErr w:type="spellStart"/>
      <w:r w:rsidRPr="00491DDD">
        <w:rPr>
          <w:sz w:val="28"/>
          <w:szCs w:val="40"/>
        </w:rPr>
        <w:t>webpack</w:t>
      </w:r>
      <w:proofErr w:type="spellEnd"/>
      <w:r w:rsidRPr="00491DDD">
        <w:rPr>
          <w:sz w:val="28"/>
          <w:szCs w:val="40"/>
        </w:rPr>
        <w:t xml:space="preserve"> e com isso o </w:t>
      </w:r>
      <w:proofErr w:type="spellStart"/>
      <w:r w:rsidRPr="00491DDD">
        <w:rPr>
          <w:sz w:val="28"/>
          <w:szCs w:val="40"/>
        </w:rPr>
        <w:t>webpack</w:t>
      </w:r>
      <w:proofErr w:type="spellEnd"/>
      <w:r w:rsidRPr="00491DDD">
        <w:rPr>
          <w:sz w:val="28"/>
          <w:szCs w:val="40"/>
        </w:rPr>
        <w:t xml:space="preserve"> vai processar o arquivo do ponto de entrada e seus módulos e criar a pasta “</w:t>
      </w:r>
      <w:proofErr w:type="spellStart"/>
      <w:r w:rsidRPr="00491DDD">
        <w:rPr>
          <w:b/>
          <w:bCs/>
          <w:sz w:val="28"/>
          <w:szCs w:val="40"/>
          <w:highlight w:val="yellow"/>
        </w:rPr>
        <w:t>dist</w:t>
      </w:r>
      <w:proofErr w:type="spellEnd"/>
      <w:r w:rsidRPr="00491DDD">
        <w:rPr>
          <w:sz w:val="28"/>
          <w:szCs w:val="40"/>
        </w:rPr>
        <w:t>”</w:t>
      </w:r>
      <w:r w:rsidR="00293FF5" w:rsidRPr="00491DDD">
        <w:rPr>
          <w:sz w:val="28"/>
          <w:szCs w:val="40"/>
        </w:rPr>
        <w:t>, que significa distribuição...</w:t>
      </w:r>
      <w:r w:rsidR="00784980" w:rsidRPr="00491DDD">
        <w:rPr>
          <w:sz w:val="28"/>
          <w:szCs w:val="40"/>
        </w:rPr>
        <w:t xml:space="preserve"> e dentro desta pasta ele cria um arquivo main.js...</w:t>
      </w:r>
    </w:p>
    <w:p w14:paraId="094E54DA" w14:textId="1AFA2235" w:rsidR="00664013" w:rsidRDefault="00491DDD" w:rsidP="00B53F03">
      <w:pPr>
        <w:rPr>
          <w:sz w:val="28"/>
          <w:szCs w:val="40"/>
        </w:rPr>
      </w:pPr>
      <w:r>
        <w:rPr>
          <w:sz w:val="28"/>
          <w:szCs w:val="40"/>
        </w:rPr>
        <w:t>Agora vamos configurar nossa pasta de saída.</w:t>
      </w:r>
    </w:p>
    <w:p w14:paraId="4C354EBB"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6480A">
        <w:rPr>
          <w:rFonts w:ascii="Consolas" w:eastAsia="Times New Roman" w:hAnsi="Consolas" w:cs="Times New Roman"/>
          <w:color w:val="569CD6"/>
          <w:sz w:val="21"/>
          <w:szCs w:val="21"/>
          <w:lang w:eastAsia="pt-BR"/>
        </w:rPr>
        <w:t>const</w:t>
      </w:r>
      <w:proofErr w:type="spellEnd"/>
      <w:r w:rsidRPr="00C6480A">
        <w:rPr>
          <w:rFonts w:ascii="Consolas" w:eastAsia="Times New Roman" w:hAnsi="Consolas" w:cs="Times New Roman"/>
          <w:color w:val="D4D4D4"/>
          <w:sz w:val="21"/>
          <w:szCs w:val="21"/>
          <w:lang w:eastAsia="pt-BR"/>
        </w:rPr>
        <w:t> </w:t>
      </w:r>
      <w:proofErr w:type="spellStart"/>
      <w:r w:rsidRPr="00C6480A">
        <w:rPr>
          <w:rFonts w:ascii="Consolas" w:eastAsia="Times New Roman" w:hAnsi="Consolas" w:cs="Times New Roman"/>
          <w:color w:val="DCDCAA"/>
          <w:sz w:val="21"/>
          <w:szCs w:val="21"/>
          <w:lang w:eastAsia="pt-BR"/>
        </w:rPr>
        <w:t>webpack</w:t>
      </w:r>
      <w:proofErr w:type="spellEnd"/>
      <w:r w:rsidRPr="00C6480A">
        <w:rPr>
          <w:rFonts w:ascii="Consolas" w:eastAsia="Times New Roman" w:hAnsi="Consolas" w:cs="Times New Roman"/>
          <w:color w:val="D4D4D4"/>
          <w:sz w:val="21"/>
          <w:szCs w:val="21"/>
          <w:lang w:eastAsia="pt-BR"/>
        </w:rPr>
        <w:t> = </w:t>
      </w:r>
      <w:r w:rsidRPr="00C6480A">
        <w:rPr>
          <w:rFonts w:ascii="Consolas" w:eastAsia="Times New Roman" w:hAnsi="Consolas" w:cs="Times New Roman"/>
          <w:color w:val="DCDCAA"/>
          <w:sz w:val="21"/>
          <w:szCs w:val="21"/>
          <w:lang w:eastAsia="pt-BR"/>
        </w:rPr>
        <w:t>require</w:t>
      </w:r>
      <w:r w:rsidRPr="00C6480A">
        <w:rPr>
          <w:rFonts w:ascii="Consolas" w:eastAsia="Times New Roman" w:hAnsi="Consolas" w:cs="Times New Roman"/>
          <w:color w:val="D4D4D4"/>
          <w:sz w:val="21"/>
          <w:szCs w:val="21"/>
          <w:lang w:eastAsia="pt-BR"/>
        </w:rPr>
        <w:t>(</w:t>
      </w:r>
      <w:r w:rsidRPr="00C6480A">
        <w:rPr>
          <w:rFonts w:ascii="Consolas" w:eastAsia="Times New Roman" w:hAnsi="Consolas" w:cs="Times New Roman"/>
          <w:color w:val="CE9178"/>
          <w:sz w:val="21"/>
          <w:szCs w:val="21"/>
          <w:lang w:eastAsia="pt-BR"/>
        </w:rPr>
        <w:t>'</w:t>
      </w:r>
      <w:proofErr w:type="spellStart"/>
      <w:r w:rsidRPr="00C6480A">
        <w:rPr>
          <w:rFonts w:ascii="Consolas" w:eastAsia="Times New Roman" w:hAnsi="Consolas" w:cs="Times New Roman"/>
          <w:color w:val="CE9178"/>
          <w:sz w:val="21"/>
          <w:szCs w:val="21"/>
          <w:lang w:eastAsia="pt-BR"/>
        </w:rPr>
        <w:t>webpack</w:t>
      </w:r>
      <w:proofErr w:type="spellEnd"/>
      <w:r w:rsidRPr="00C6480A">
        <w:rPr>
          <w:rFonts w:ascii="Consolas" w:eastAsia="Times New Roman" w:hAnsi="Consolas" w:cs="Times New Roman"/>
          <w:color w:val="CE9178"/>
          <w:sz w:val="21"/>
          <w:szCs w:val="21"/>
          <w:lang w:eastAsia="pt-BR"/>
        </w:rPr>
        <w:t>'</w:t>
      </w:r>
      <w:r w:rsidRPr="00C6480A">
        <w:rPr>
          <w:rFonts w:ascii="Consolas" w:eastAsia="Times New Roman" w:hAnsi="Consolas" w:cs="Times New Roman"/>
          <w:color w:val="D4D4D4"/>
          <w:sz w:val="21"/>
          <w:szCs w:val="21"/>
          <w:lang w:eastAsia="pt-BR"/>
        </w:rPr>
        <w:t>)</w:t>
      </w:r>
    </w:p>
    <w:p w14:paraId="341A2D62"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p>
    <w:p w14:paraId="6B4BCD15"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6A9955"/>
          <w:sz w:val="21"/>
          <w:szCs w:val="21"/>
          <w:lang w:eastAsia="pt-BR"/>
        </w:rPr>
        <w:t>//Toda a configuração do meu webpack será contida aqui dentro do </w:t>
      </w:r>
      <w:proofErr w:type="gramStart"/>
      <w:r w:rsidRPr="00C6480A">
        <w:rPr>
          <w:rFonts w:ascii="Consolas" w:eastAsia="Times New Roman" w:hAnsi="Consolas" w:cs="Times New Roman"/>
          <w:color w:val="6A9955"/>
          <w:sz w:val="21"/>
          <w:szCs w:val="21"/>
          <w:lang w:eastAsia="pt-BR"/>
        </w:rPr>
        <w:t>module.exports</w:t>
      </w:r>
      <w:proofErr w:type="gramEnd"/>
    </w:p>
    <w:p w14:paraId="56079F94"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C6480A">
        <w:rPr>
          <w:rFonts w:ascii="Consolas" w:eastAsia="Times New Roman" w:hAnsi="Consolas" w:cs="Times New Roman"/>
          <w:color w:val="4EC9B0"/>
          <w:sz w:val="21"/>
          <w:szCs w:val="21"/>
          <w:lang w:eastAsia="pt-BR"/>
        </w:rPr>
        <w:t>module</w:t>
      </w:r>
      <w:r w:rsidRPr="00C6480A">
        <w:rPr>
          <w:rFonts w:ascii="Consolas" w:eastAsia="Times New Roman" w:hAnsi="Consolas" w:cs="Times New Roman"/>
          <w:color w:val="D4D4D4"/>
          <w:sz w:val="21"/>
          <w:szCs w:val="21"/>
          <w:lang w:eastAsia="pt-BR"/>
        </w:rPr>
        <w:t>.</w:t>
      </w:r>
      <w:r w:rsidRPr="00C6480A">
        <w:rPr>
          <w:rFonts w:ascii="Consolas" w:eastAsia="Times New Roman" w:hAnsi="Consolas" w:cs="Times New Roman"/>
          <w:color w:val="4EC9B0"/>
          <w:sz w:val="21"/>
          <w:szCs w:val="21"/>
          <w:lang w:eastAsia="pt-BR"/>
        </w:rPr>
        <w:t>exports</w:t>
      </w:r>
      <w:proofErr w:type="spellEnd"/>
      <w:proofErr w:type="gramEnd"/>
      <w:r w:rsidRPr="00C6480A">
        <w:rPr>
          <w:rFonts w:ascii="Consolas" w:eastAsia="Times New Roman" w:hAnsi="Consolas" w:cs="Times New Roman"/>
          <w:color w:val="D4D4D4"/>
          <w:sz w:val="21"/>
          <w:szCs w:val="21"/>
          <w:lang w:eastAsia="pt-BR"/>
        </w:rPr>
        <w:t> = {</w:t>
      </w:r>
    </w:p>
    <w:p w14:paraId="7D81E1D4"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6A9955"/>
          <w:sz w:val="21"/>
          <w:szCs w:val="21"/>
          <w:lang w:eastAsia="pt-BR"/>
        </w:rPr>
        <w:t>//se estou em modo de desenvolvimento ou produção</w:t>
      </w:r>
    </w:p>
    <w:p w14:paraId="7AC185E3"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proofErr w:type="spellStart"/>
      <w:r w:rsidRPr="00C6480A">
        <w:rPr>
          <w:rFonts w:ascii="Consolas" w:eastAsia="Times New Roman" w:hAnsi="Consolas" w:cs="Times New Roman"/>
          <w:color w:val="9CDCFE"/>
          <w:sz w:val="21"/>
          <w:szCs w:val="21"/>
          <w:lang w:eastAsia="pt-BR"/>
        </w:rPr>
        <w:t>mode</w:t>
      </w:r>
      <w:proofErr w:type="spellEnd"/>
      <w:r w:rsidRPr="00C6480A">
        <w:rPr>
          <w:rFonts w:ascii="Consolas" w:eastAsia="Times New Roman" w:hAnsi="Consolas" w:cs="Times New Roman"/>
          <w:color w:val="9CDCFE"/>
          <w:sz w:val="21"/>
          <w:szCs w:val="21"/>
          <w:lang w:eastAsia="pt-BR"/>
        </w:rPr>
        <w:t>:</w:t>
      </w: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CE9178"/>
          <w:sz w:val="21"/>
          <w:szCs w:val="21"/>
          <w:lang w:eastAsia="pt-BR"/>
        </w:rPr>
        <w:t>'</w:t>
      </w:r>
      <w:proofErr w:type="spellStart"/>
      <w:r w:rsidRPr="00C6480A">
        <w:rPr>
          <w:rFonts w:ascii="Consolas" w:eastAsia="Times New Roman" w:hAnsi="Consolas" w:cs="Times New Roman"/>
          <w:color w:val="CE9178"/>
          <w:sz w:val="21"/>
          <w:szCs w:val="21"/>
          <w:lang w:eastAsia="pt-BR"/>
        </w:rPr>
        <w:t>development</w:t>
      </w:r>
      <w:proofErr w:type="spellEnd"/>
      <w:r w:rsidRPr="00C6480A">
        <w:rPr>
          <w:rFonts w:ascii="Consolas" w:eastAsia="Times New Roman" w:hAnsi="Consolas" w:cs="Times New Roman"/>
          <w:color w:val="CE9178"/>
          <w:sz w:val="21"/>
          <w:szCs w:val="21"/>
          <w:lang w:eastAsia="pt-BR"/>
        </w:rPr>
        <w:t>'</w:t>
      </w:r>
      <w:r w:rsidRPr="00C6480A">
        <w:rPr>
          <w:rFonts w:ascii="Consolas" w:eastAsia="Times New Roman" w:hAnsi="Consolas" w:cs="Times New Roman"/>
          <w:color w:val="D4D4D4"/>
          <w:sz w:val="21"/>
          <w:szCs w:val="21"/>
          <w:lang w:eastAsia="pt-BR"/>
        </w:rPr>
        <w:t>,</w:t>
      </w:r>
    </w:p>
    <w:p w14:paraId="6D3A49AD"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6A9955"/>
          <w:sz w:val="21"/>
          <w:szCs w:val="21"/>
          <w:lang w:eastAsia="pt-BR"/>
        </w:rPr>
        <w:t>//ponto de entrada, qual é a minha entrada desta minha configuração do webpack</w:t>
      </w:r>
    </w:p>
    <w:p w14:paraId="7029678F"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proofErr w:type="spellStart"/>
      <w:r w:rsidRPr="00C6480A">
        <w:rPr>
          <w:rFonts w:ascii="Consolas" w:eastAsia="Times New Roman" w:hAnsi="Consolas" w:cs="Times New Roman"/>
          <w:color w:val="9CDCFE"/>
          <w:sz w:val="21"/>
          <w:szCs w:val="21"/>
          <w:lang w:eastAsia="pt-BR"/>
        </w:rPr>
        <w:t>entry</w:t>
      </w:r>
      <w:proofErr w:type="spellEnd"/>
      <w:r w:rsidRPr="00C6480A">
        <w:rPr>
          <w:rFonts w:ascii="Consolas" w:eastAsia="Times New Roman" w:hAnsi="Consolas" w:cs="Times New Roman"/>
          <w:color w:val="9CDCFE"/>
          <w:sz w:val="21"/>
          <w:szCs w:val="21"/>
          <w:lang w:eastAsia="pt-BR"/>
        </w:rPr>
        <w:t>:</w:t>
      </w: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CE9178"/>
          <w:sz w:val="21"/>
          <w:szCs w:val="21"/>
          <w:lang w:eastAsia="pt-BR"/>
        </w:rPr>
        <w:t>'./</w:t>
      </w:r>
      <w:proofErr w:type="spellStart"/>
      <w:r w:rsidRPr="00C6480A">
        <w:rPr>
          <w:rFonts w:ascii="Consolas" w:eastAsia="Times New Roman" w:hAnsi="Consolas" w:cs="Times New Roman"/>
          <w:color w:val="CE9178"/>
          <w:sz w:val="21"/>
          <w:szCs w:val="21"/>
          <w:lang w:eastAsia="pt-BR"/>
        </w:rPr>
        <w:t>src</w:t>
      </w:r>
      <w:proofErr w:type="spellEnd"/>
      <w:r w:rsidRPr="00C6480A">
        <w:rPr>
          <w:rFonts w:ascii="Consolas" w:eastAsia="Times New Roman" w:hAnsi="Consolas" w:cs="Times New Roman"/>
          <w:color w:val="CE9178"/>
          <w:sz w:val="21"/>
          <w:szCs w:val="21"/>
          <w:lang w:eastAsia="pt-BR"/>
        </w:rPr>
        <w:t>/principal.js'</w:t>
      </w:r>
      <w:r w:rsidRPr="00C6480A">
        <w:rPr>
          <w:rFonts w:ascii="Consolas" w:eastAsia="Times New Roman" w:hAnsi="Consolas" w:cs="Times New Roman"/>
          <w:color w:val="D4D4D4"/>
          <w:sz w:val="21"/>
          <w:szCs w:val="21"/>
          <w:lang w:eastAsia="pt-BR"/>
        </w:rPr>
        <w:t>,</w:t>
      </w:r>
    </w:p>
    <w:p w14:paraId="7F76C092"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6A9955"/>
          <w:sz w:val="21"/>
          <w:szCs w:val="21"/>
          <w:lang w:eastAsia="pt-BR"/>
        </w:rPr>
        <w:t>//pasta de saída</w:t>
      </w:r>
    </w:p>
    <w:p w14:paraId="09C6A956"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9CDCFE"/>
          <w:sz w:val="21"/>
          <w:szCs w:val="21"/>
          <w:lang w:eastAsia="pt-BR"/>
        </w:rPr>
        <w:t>output:</w:t>
      </w:r>
      <w:r w:rsidRPr="00C6480A">
        <w:rPr>
          <w:rFonts w:ascii="Consolas" w:eastAsia="Times New Roman" w:hAnsi="Consolas" w:cs="Times New Roman"/>
          <w:color w:val="D4D4D4"/>
          <w:sz w:val="21"/>
          <w:szCs w:val="21"/>
          <w:lang w:eastAsia="pt-BR"/>
        </w:rPr>
        <w:t> {</w:t>
      </w:r>
    </w:p>
    <w:p w14:paraId="255B0B4E"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proofErr w:type="spellStart"/>
      <w:r w:rsidRPr="00C6480A">
        <w:rPr>
          <w:rFonts w:ascii="Consolas" w:eastAsia="Times New Roman" w:hAnsi="Consolas" w:cs="Times New Roman"/>
          <w:color w:val="9CDCFE"/>
          <w:sz w:val="21"/>
          <w:szCs w:val="21"/>
          <w:lang w:eastAsia="pt-BR"/>
        </w:rPr>
        <w:t>filename</w:t>
      </w:r>
      <w:proofErr w:type="spellEnd"/>
      <w:r w:rsidRPr="00C6480A">
        <w:rPr>
          <w:rFonts w:ascii="Consolas" w:eastAsia="Times New Roman" w:hAnsi="Consolas" w:cs="Times New Roman"/>
          <w:color w:val="9CDCFE"/>
          <w:sz w:val="21"/>
          <w:szCs w:val="21"/>
          <w:lang w:eastAsia="pt-BR"/>
        </w:rPr>
        <w:t>:</w:t>
      </w: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CE9178"/>
          <w:sz w:val="21"/>
          <w:szCs w:val="21"/>
          <w:lang w:eastAsia="pt-BR"/>
        </w:rPr>
        <w:t>'principal.js'</w:t>
      </w:r>
      <w:r w:rsidRPr="00C6480A">
        <w:rPr>
          <w:rFonts w:ascii="Consolas" w:eastAsia="Times New Roman" w:hAnsi="Consolas" w:cs="Times New Roman"/>
          <w:color w:val="D4D4D4"/>
          <w:sz w:val="21"/>
          <w:szCs w:val="21"/>
          <w:lang w:eastAsia="pt-BR"/>
        </w:rPr>
        <w:t>,</w:t>
      </w:r>
    </w:p>
    <w:p w14:paraId="30CD789E"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9CDCFE"/>
          <w:sz w:val="21"/>
          <w:szCs w:val="21"/>
          <w:lang w:eastAsia="pt-BR"/>
        </w:rPr>
        <w:t>path:</w:t>
      </w:r>
      <w:r w:rsidRPr="00C6480A">
        <w:rPr>
          <w:rFonts w:ascii="Consolas" w:eastAsia="Times New Roman" w:hAnsi="Consolas" w:cs="Times New Roman"/>
          <w:color w:val="D4D4D4"/>
          <w:sz w:val="21"/>
          <w:szCs w:val="21"/>
          <w:lang w:eastAsia="pt-BR"/>
        </w:rPr>
        <w:t> </w:t>
      </w:r>
      <w:r w:rsidRPr="00C6480A">
        <w:rPr>
          <w:rFonts w:ascii="Consolas" w:eastAsia="Times New Roman" w:hAnsi="Consolas" w:cs="Times New Roman"/>
          <w:color w:val="9CDCFE"/>
          <w:sz w:val="21"/>
          <w:szCs w:val="21"/>
          <w:lang w:eastAsia="pt-BR"/>
        </w:rPr>
        <w:t>__</w:t>
      </w:r>
      <w:proofErr w:type="spellStart"/>
      <w:r w:rsidRPr="00C6480A">
        <w:rPr>
          <w:rFonts w:ascii="Consolas" w:eastAsia="Times New Roman" w:hAnsi="Consolas" w:cs="Times New Roman"/>
          <w:color w:val="9CDCFE"/>
          <w:sz w:val="21"/>
          <w:szCs w:val="21"/>
          <w:lang w:eastAsia="pt-BR"/>
        </w:rPr>
        <w:t>dirname</w:t>
      </w:r>
      <w:proofErr w:type="spellEnd"/>
      <w:r w:rsidRPr="00C6480A">
        <w:rPr>
          <w:rFonts w:ascii="Consolas" w:eastAsia="Times New Roman" w:hAnsi="Consolas" w:cs="Times New Roman"/>
          <w:color w:val="D4D4D4"/>
          <w:sz w:val="21"/>
          <w:szCs w:val="21"/>
          <w:lang w:eastAsia="pt-BR"/>
        </w:rPr>
        <w:t> + </w:t>
      </w:r>
      <w:r w:rsidRPr="00C6480A">
        <w:rPr>
          <w:rFonts w:ascii="Consolas" w:eastAsia="Times New Roman" w:hAnsi="Consolas" w:cs="Times New Roman"/>
          <w:color w:val="CE9178"/>
          <w:sz w:val="21"/>
          <w:szCs w:val="21"/>
          <w:lang w:eastAsia="pt-BR"/>
        </w:rPr>
        <w:t>'/</w:t>
      </w:r>
      <w:proofErr w:type="spellStart"/>
      <w:r w:rsidRPr="00C6480A">
        <w:rPr>
          <w:rFonts w:ascii="Consolas" w:eastAsia="Times New Roman" w:hAnsi="Consolas" w:cs="Times New Roman"/>
          <w:color w:val="CE9178"/>
          <w:sz w:val="21"/>
          <w:szCs w:val="21"/>
          <w:lang w:eastAsia="pt-BR"/>
        </w:rPr>
        <w:t>public</w:t>
      </w:r>
      <w:proofErr w:type="spellEnd"/>
      <w:r w:rsidRPr="00C6480A">
        <w:rPr>
          <w:rFonts w:ascii="Consolas" w:eastAsia="Times New Roman" w:hAnsi="Consolas" w:cs="Times New Roman"/>
          <w:color w:val="CE9178"/>
          <w:sz w:val="21"/>
          <w:szCs w:val="21"/>
          <w:lang w:eastAsia="pt-BR"/>
        </w:rPr>
        <w:t>'</w:t>
      </w:r>
    </w:p>
    <w:p w14:paraId="55991199"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    }</w:t>
      </w:r>
    </w:p>
    <w:p w14:paraId="6C45105E" w14:textId="77777777" w:rsidR="00C6480A" w:rsidRPr="00C6480A" w:rsidRDefault="00C6480A" w:rsidP="00C6480A">
      <w:pPr>
        <w:shd w:val="clear" w:color="auto" w:fill="1E1E1E"/>
        <w:spacing w:after="0" w:line="285" w:lineRule="atLeast"/>
        <w:rPr>
          <w:rFonts w:ascii="Consolas" w:eastAsia="Times New Roman" w:hAnsi="Consolas" w:cs="Times New Roman"/>
          <w:color w:val="D4D4D4"/>
          <w:sz w:val="21"/>
          <w:szCs w:val="21"/>
          <w:lang w:eastAsia="pt-BR"/>
        </w:rPr>
      </w:pPr>
      <w:r w:rsidRPr="00C6480A">
        <w:rPr>
          <w:rFonts w:ascii="Consolas" w:eastAsia="Times New Roman" w:hAnsi="Consolas" w:cs="Times New Roman"/>
          <w:color w:val="D4D4D4"/>
          <w:sz w:val="21"/>
          <w:szCs w:val="21"/>
          <w:lang w:eastAsia="pt-BR"/>
        </w:rPr>
        <w:t>}</w:t>
      </w:r>
    </w:p>
    <w:p w14:paraId="0B62A38B" w14:textId="77777777" w:rsidR="00255792" w:rsidRPr="00B53F03" w:rsidRDefault="00255792" w:rsidP="00B53F03">
      <w:pPr>
        <w:rPr>
          <w:sz w:val="28"/>
          <w:szCs w:val="40"/>
        </w:rPr>
      </w:pPr>
    </w:p>
    <w:p w14:paraId="72D17C96" w14:textId="60F1CAF5" w:rsidR="00B53F03" w:rsidRDefault="00C6480A" w:rsidP="00493CCE">
      <w:pPr>
        <w:rPr>
          <w:sz w:val="24"/>
          <w:szCs w:val="24"/>
        </w:rPr>
      </w:pPr>
      <w:r>
        <w:rPr>
          <w:sz w:val="24"/>
          <w:szCs w:val="24"/>
        </w:rPr>
        <w:t>Com isso é possível que configuramos nossa pasta de saída e não mais como “</w:t>
      </w:r>
      <w:proofErr w:type="spellStart"/>
      <w:r>
        <w:rPr>
          <w:sz w:val="24"/>
          <w:szCs w:val="24"/>
        </w:rPr>
        <w:t>dist</w:t>
      </w:r>
      <w:proofErr w:type="spellEnd"/>
      <w:r>
        <w:rPr>
          <w:sz w:val="24"/>
          <w:szCs w:val="24"/>
        </w:rPr>
        <w:t>” como é o padrão.</w:t>
      </w:r>
    </w:p>
    <w:p w14:paraId="37040F2B" w14:textId="7E8C105B" w:rsidR="00C6480A" w:rsidRDefault="00AF71BF" w:rsidP="00493CCE">
      <w:pPr>
        <w:rPr>
          <w:sz w:val="24"/>
          <w:szCs w:val="24"/>
        </w:rPr>
      </w:pPr>
      <w:r>
        <w:rPr>
          <w:sz w:val="24"/>
          <w:szCs w:val="24"/>
        </w:rPr>
        <w:t>Agora vamos ver como carregar arquivo CSS:</w:t>
      </w:r>
    </w:p>
    <w:p w14:paraId="5E5C615A" w14:textId="521460EC" w:rsidR="00980D51" w:rsidRDefault="00980D51" w:rsidP="00493CCE">
      <w:pPr>
        <w:rPr>
          <w:sz w:val="24"/>
          <w:szCs w:val="24"/>
        </w:rPr>
      </w:pPr>
      <w:r>
        <w:rPr>
          <w:sz w:val="24"/>
          <w:szCs w:val="24"/>
        </w:rPr>
        <w:t xml:space="preserve">Primeiramente, dentro da pasta </w:t>
      </w:r>
      <w:proofErr w:type="spellStart"/>
      <w:r>
        <w:rPr>
          <w:sz w:val="24"/>
          <w:szCs w:val="24"/>
        </w:rPr>
        <w:t>src</w:t>
      </w:r>
      <w:proofErr w:type="spellEnd"/>
      <w:r>
        <w:rPr>
          <w:sz w:val="24"/>
          <w:szCs w:val="24"/>
        </w:rPr>
        <w:t>, eu crio uma pasta chamada “</w:t>
      </w:r>
      <w:proofErr w:type="spellStart"/>
      <w:proofErr w:type="gramStart"/>
      <w:r>
        <w:rPr>
          <w:sz w:val="24"/>
          <w:szCs w:val="24"/>
        </w:rPr>
        <w:t>assets</w:t>
      </w:r>
      <w:proofErr w:type="spellEnd"/>
      <w:r>
        <w:rPr>
          <w:sz w:val="24"/>
          <w:szCs w:val="24"/>
        </w:rPr>
        <w:t>”...</w:t>
      </w:r>
      <w:proofErr w:type="gramEnd"/>
      <w:r>
        <w:rPr>
          <w:sz w:val="24"/>
          <w:szCs w:val="24"/>
        </w:rPr>
        <w:t xml:space="preserve"> normalmente colocamos dentro da pasta “</w:t>
      </w:r>
      <w:proofErr w:type="spellStart"/>
      <w:r>
        <w:rPr>
          <w:sz w:val="24"/>
          <w:szCs w:val="24"/>
        </w:rPr>
        <w:t>assets</w:t>
      </w:r>
      <w:proofErr w:type="spellEnd"/>
      <w:r>
        <w:rPr>
          <w:sz w:val="24"/>
          <w:szCs w:val="24"/>
        </w:rPr>
        <w:t>” os recursos estáticos do meu projeto</w:t>
      </w:r>
      <w:r w:rsidR="007B7339">
        <w:rPr>
          <w:sz w:val="24"/>
          <w:szCs w:val="24"/>
        </w:rPr>
        <w:t>, e o CSS é um exemplo de um arquivo estático.</w:t>
      </w:r>
    </w:p>
    <w:p w14:paraId="72D71865" w14:textId="797338FC" w:rsidR="007B7339" w:rsidRDefault="003E277A" w:rsidP="00493CCE">
      <w:pPr>
        <w:rPr>
          <w:sz w:val="24"/>
          <w:szCs w:val="24"/>
        </w:rPr>
      </w:pPr>
      <w:r>
        <w:rPr>
          <w:sz w:val="24"/>
          <w:szCs w:val="24"/>
        </w:rPr>
        <w:t>Agora eu vou e crio uma pasta chamada “</w:t>
      </w:r>
      <w:proofErr w:type="spellStart"/>
      <w:r>
        <w:rPr>
          <w:sz w:val="24"/>
          <w:szCs w:val="24"/>
        </w:rPr>
        <w:t>css</w:t>
      </w:r>
      <w:proofErr w:type="spellEnd"/>
      <w:r>
        <w:rPr>
          <w:sz w:val="24"/>
          <w:szCs w:val="24"/>
        </w:rPr>
        <w:t>” dentro de “</w:t>
      </w:r>
      <w:proofErr w:type="spellStart"/>
      <w:proofErr w:type="gramStart"/>
      <w:r>
        <w:rPr>
          <w:sz w:val="24"/>
          <w:szCs w:val="24"/>
        </w:rPr>
        <w:t>assets</w:t>
      </w:r>
      <w:proofErr w:type="spellEnd"/>
      <w:r>
        <w:rPr>
          <w:sz w:val="24"/>
          <w:szCs w:val="24"/>
        </w:rPr>
        <w:t>”...</w:t>
      </w:r>
      <w:proofErr w:type="gramEnd"/>
    </w:p>
    <w:p w14:paraId="545E03B2" w14:textId="6F7D67B9" w:rsidR="003E277A" w:rsidRDefault="00CD6D3C" w:rsidP="00493CCE">
      <w:pPr>
        <w:rPr>
          <w:sz w:val="24"/>
          <w:szCs w:val="24"/>
        </w:rPr>
      </w:pPr>
      <w:r>
        <w:rPr>
          <w:sz w:val="24"/>
          <w:szCs w:val="24"/>
        </w:rPr>
        <w:lastRenderedPageBreak/>
        <w:t>E dentro desta pasta eu crio um arquivo “</w:t>
      </w:r>
      <w:proofErr w:type="gramStart"/>
      <w:r>
        <w:rPr>
          <w:sz w:val="24"/>
          <w:szCs w:val="24"/>
        </w:rPr>
        <w:t>estilo.css”...</w:t>
      </w:r>
      <w:proofErr w:type="gramEnd"/>
    </w:p>
    <w:p w14:paraId="390119B2" w14:textId="068B0414" w:rsidR="00CD6D3C" w:rsidRDefault="00CD6D3C" w:rsidP="00493CCE">
      <w:pPr>
        <w:rPr>
          <w:sz w:val="24"/>
          <w:szCs w:val="24"/>
        </w:rPr>
      </w:pPr>
      <w:r>
        <w:rPr>
          <w:noProof/>
        </w:rPr>
        <w:drawing>
          <wp:inline distT="0" distB="0" distL="0" distR="0" wp14:anchorId="42400CAF" wp14:editId="2E337137">
            <wp:extent cx="3152775" cy="123825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2775" cy="1238250"/>
                    </a:xfrm>
                    <a:prstGeom prst="rect">
                      <a:avLst/>
                    </a:prstGeom>
                  </pic:spPr>
                </pic:pic>
              </a:graphicData>
            </a:graphic>
          </wp:inline>
        </w:drawing>
      </w:r>
    </w:p>
    <w:p w14:paraId="1E28367B" w14:textId="41D8343B" w:rsidR="00CD6D3C" w:rsidRDefault="00F4170B" w:rsidP="00493CCE">
      <w:pPr>
        <w:rPr>
          <w:sz w:val="24"/>
          <w:szCs w:val="24"/>
        </w:rPr>
      </w:pPr>
      <w:r>
        <w:rPr>
          <w:sz w:val="24"/>
          <w:szCs w:val="24"/>
        </w:rPr>
        <w:t xml:space="preserve">Agora no meu arquivo principal, eu vou colocar um </w:t>
      </w:r>
      <w:proofErr w:type="spellStart"/>
      <w:r>
        <w:rPr>
          <w:sz w:val="24"/>
          <w:szCs w:val="24"/>
        </w:rPr>
        <w:t>import</w:t>
      </w:r>
      <w:proofErr w:type="spellEnd"/>
      <w:r>
        <w:rPr>
          <w:sz w:val="24"/>
          <w:szCs w:val="24"/>
        </w:rPr>
        <w:t xml:space="preserve"> para importar meu arquivo </w:t>
      </w:r>
      <w:proofErr w:type="spellStart"/>
      <w:r>
        <w:rPr>
          <w:sz w:val="24"/>
          <w:szCs w:val="24"/>
        </w:rPr>
        <w:t>css</w:t>
      </w:r>
      <w:proofErr w:type="spellEnd"/>
      <w:r>
        <w:rPr>
          <w:sz w:val="24"/>
          <w:szCs w:val="24"/>
        </w:rPr>
        <w:t>:</w:t>
      </w:r>
    </w:p>
    <w:p w14:paraId="1E58877D" w14:textId="3328786F" w:rsidR="00F4170B" w:rsidRDefault="00F4170B" w:rsidP="00493CCE">
      <w:pPr>
        <w:rPr>
          <w:sz w:val="24"/>
          <w:szCs w:val="24"/>
        </w:rPr>
      </w:pPr>
      <w:r>
        <w:rPr>
          <w:sz w:val="24"/>
          <w:szCs w:val="24"/>
        </w:rPr>
        <w:t xml:space="preserve">Só que se eu rodar o </w:t>
      </w:r>
      <w:proofErr w:type="spellStart"/>
      <w:r>
        <w:rPr>
          <w:sz w:val="24"/>
          <w:szCs w:val="24"/>
        </w:rPr>
        <w:t>webpack</w:t>
      </w:r>
      <w:proofErr w:type="spellEnd"/>
      <w:r>
        <w:rPr>
          <w:sz w:val="24"/>
          <w:szCs w:val="24"/>
        </w:rPr>
        <w:t xml:space="preserve"> agora, vai dar erro pois o </w:t>
      </w:r>
      <w:proofErr w:type="spellStart"/>
      <w:r>
        <w:rPr>
          <w:sz w:val="24"/>
          <w:szCs w:val="24"/>
        </w:rPr>
        <w:t>webpack</w:t>
      </w:r>
      <w:proofErr w:type="spellEnd"/>
      <w:r>
        <w:rPr>
          <w:sz w:val="24"/>
          <w:szCs w:val="24"/>
        </w:rPr>
        <w:t xml:space="preserve"> não vai reconhecer o arquivo </w:t>
      </w:r>
      <w:proofErr w:type="spellStart"/>
      <w:r>
        <w:rPr>
          <w:sz w:val="24"/>
          <w:szCs w:val="24"/>
        </w:rPr>
        <w:t>css</w:t>
      </w:r>
      <w:proofErr w:type="spellEnd"/>
      <w:r>
        <w:rPr>
          <w:sz w:val="24"/>
          <w:szCs w:val="24"/>
        </w:rPr>
        <w:t xml:space="preserve"> como um arquivo para se exportar.</w:t>
      </w:r>
    </w:p>
    <w:p w14:paraId="32A105A1" w14:textId="26EEF5BB" w:rsidR="00F4170B" w:rsidRDefault="00F4170B" w:rsidP="00493CCE">
      <w:pPr>
        <w:rPr>
          <w:sz w:val="24"/>
          <w:szCs w:val="24"/>
        </w:rPr>
      </w:pPr>
      <w:r>
        <w:rPr>
          <w:sz w:val="24"/>
          <w:szCs w:val="24"/>
        </w:rPr>
        <w:t xml:space="preserve">Para ajeitar isso eu vou em meu </w:t>
      </w:r>
      <w:proofErr w:type="spellStart"/>
      <w:r>
        <w:rPr>
          <w:sz w:val="24"/>
          <w:szCs w:val="24"/>
        </w:rPr>
        <w:t>webpack.config</w:t>
      </w:r>
      <w:proofErr w:type="spellEnd"/>
      <w:r>
        <w:rPr>
          <w:sz w:val="24"/>
          <w:szCs w:val="24"/>
        </w:rPr>
        <w:t xml:space="preserve"> e coloco um trecho de código para regras do meu </w:t>
      </w:r>
      <w:proofErr w:type="spellStart"/>
      <w:r>
        <w:rPr>
          <w:sz w:val="24"/>
          <w:szCs w:val="24"/>
        </w:rPr>
        <w:t>webpack</w:t>
      </w:r>
      <w:proofErr w:type="spellEnd"/>
      <w:r>
        <w:rPr>
          <w:sz w:val="24"/>
          <w:szCs w:val="24"/>
        </w:rPr>
        <w:t>:</w:t>
      </w:r>
    </w:p>
    <w:p w14:paraId="3855DAB4" w14:textId="0B1E5FB9" w:rsidR="00F4170B" w:rsidRDefault="00811EBC" w:rsidP="00493CCE">
      <w:pPr>
        <w:rPr>
          <w:sz w:val="24"/>
          <w:szCs w:val="24"/>
        </w:rPr>
      </w:pPr>
      <w:r>
        <w:rPr>
          <w:noProof/>
        </w:rPr>
        <w:drawing>
          <wp:inline distT="0" distB="0" distL="0" distR="0" wp14:anchorId="5FE3EB5B" wp14:editId="753EF3DD">
            <wp:extent cx="5400040" cy="396494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964940"/>
                    </a:xfrm>
                    <a:prstGeom prst="rect">
                      <a:avLst/>
                    </a:prstGeom>
                  </pic:spPr>
                </pic:pic>
              </a:graphicData>
            </a:graphic>
          </wp:inline>
        </w:drawing>
      </w:r>
    </w:p>
    <w:p w14:paraId="274AE831" w14:textId="1BC7E4A5" w:rsidR="00811EBC" w:rsidRDefault="00811EBC" w:rsidP="00493CCE">
      <w:pPr>
        <w:rPr>
          <w:sz w:val="24"/>
          <w:szCs w:val="24"/>
        </w:rPr>
      </w:pPr>
      <w:r>
        <w:rPr>
          <w:sz w:val="24"/>
          <w:szCs w:val="24"/>
        </w:rPr>
        <w:t xml:space="preserve">Agora para finalizar eu vou lá dentro de meu </w:t>
      </w:r>
      <w:proofErr w:type="spellStart"/>
      <w:proofErr w:type="gramStart"/>
      <w:r>
        <w:rPr>
          <w:sz w:val="24"/>
          <w:szCs w:val="24"/>
        </w:rPr>
        <w:t>package.json</w:t>
      </w:r>
      <w:proofErr w:type="spellEnd"/>
      <w:proofErr w:type="gramEnd"/>
      <w:r>
        <w:rPr>
          <w:sz w:val="24"/>
          <w:szCs w:val="24"/>
        </w:rPr>
        <w:t xml:space="preserve"> e dentro das minha dependências eu coloco esses plugins:</w:t>
      </w:r>
    </w:p>
    <w:p w14:paraId="5E9B5C64" w14:textId="21F04CED" w:rsidR="00811EBC" w:rsidRDefault="00811EBC" w:rsidP="00493CCE">
      <w:pPr>
        <w:rPr>
          <w:sz w:val="24"/>
          <w:szCs w:val="24"/>
        </w:rPr>
      </w:pPr>
      <w:r>
        <w:rPr>
          <w:noProof/>
        </w:rPr>
        <w:lastRenderedPageBreak/>
        <w:drawing>
          <wp:inline distT="0" distB="0" distL="0" distR="0" wp14:anchorId="2EB55925" wp14:editId="7E29BACD">
            <wp:extent cx="4133850" cy="4924425"/>
            <wp:effectExtent l="0" t="0" r="0" b="952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3850" cy="4924425"/>
                    </a:xfrm>
                    <a:prstGeom prst="rect">
                      <a:avLst/>
                    </a:prstGeom>
                  </pic:spPr>
                </pic:pic>
              </a:graphicData>
            </a:graphic>
          </wp:inline>
        </w:drawing>
      </w:r>
    </w:p>
    <w:p w14:paraId="2419C70A" w14:textId="77777777" w:rsidR="00814AB0" w:rsidRDefault="001C1443" w:rsidP="00493CCE">
      <w:pPr>
        <w:rPr>
          <w:sz w:val="24"/>
          <w:szCs w:val="24"/>
        </w:rPr>
      </w:pPr>
      <w:r>
        <w:rPr>
          <w:sz w:val="24"/>
          <w:szCs w:val="24"/>
        </w:rPr>
        <w:t xml:space="preserve">Agora eu vou em </w:t>
      </w:r>
      <w:proofErr w:type="spellStart"/>
      <w:r>
        <w:rPr>
          <w:sz w:val="24"/>
          <w:szCs w:val="24"/>
        </w:rPr>
        <w:t>npm</w:t>
      </w:r>
      <w:proofErr w:type="spellEnd"/>
      <w:r>
        <w:rPr>
          <w:sz w:val="24"/>
          <w:szCs w:val="24"/>
        </w:rPr>
        <w:t xml:space="preserve"> i e instalo as dependências. Após isso eu dou um </w:t>
      </w:r>
      <w:proofErr w:type="spellStart"/>
      <w:r>
        <w:rPr>
          <w:sz w:val="24"/>
          <w:szCs w:val="24"/>
        </w:rPr>
        <w:t>npm</w:t>
      </w:r>
      <w:proofErr w:type="spellEnd"/>
      <w:r>
        <w:rPr>
          <w:sz w:val="24"/>
          <w:szCs w:val="24"/>
        </w:rPr>
        <w:t xml:space="preserve"> start</w:t>
      </w:r>
      <w:r w:rsidR="00AE4946">
        <w:rPr>
          <w:sz w:val="24"/>
          <w:szCs w:val="24"/>
        </w:rPr>
        <w:t xml:space="preserve"> e ele joga para a pasta de destino o resultado... Com isso nós reparamos que </w:t>
      </w:r>
      <w:proofErr w:type="gramStart"/>
      <w:r w:rsidR="00AE4946">
        <w:rPr>
          <w:sz w:val="24"/>
          <w:szCs w:val="24"/>
        </w:rPr>
        <w:t>dentro das pasta</w:t>
      </w:r>
      <w:proofErr w:type="gramEnd"/>
      <w:r w:rsidR="00AE4946">
        <w:rPr>
          <w:sz w:val="24"/>
          <w:szCs w:val="24"/>
        </w:rPr>
        <w:t xml:space="preserve"> de destino, ele joga o meu arquivo CSS dentro de um </w:t>
      </w:r>
      <w:proofErr w:type="spellStart"/>
      <w:r w:rsidR="00AE4946">
        <w:rPr>
          <w:sz w:val="24"/>
          <w:szCs w:val="24"/>
        </w:rPr>
        <w:t>JavaScript</w:t>
      </w:r>
      <w:proofErr w:type="spellEnd"/>
      <w:r w:rsidR="00AE4946">
        <w:rPr>
          <w:sz w:val="24"/>
          <w:szCs w:val="24"/>
        </w:rPr>
        <w:t>.</w:t>
      </w:r>
      <w:r w:rsidR="005E0BD2">
        <w:rPr>
          <w:sz w:val="24"/>
          <w:szCs w:val="24"/>
        </w:rPr>
        <w:t xml:space="preserve"> No final das contas ele vai injetar via DOM o meu arquivo CSS, o equivalente a criar uma </w:t>
      </w:r>
      <w:proofErr w:type="spellStart"/>
      <w:r w:rsidR="005E0BD2">
        <w:rPr>
          <w:sz w:val="24"/>
          <w:szCs w:val="24"/>
        </w:rPr>
        <w:t>tag</w:t>
      </w:r>
      <w:proofErr w:type="spellEnd"/>
      <w:r w:rsidR="005E0BD2">
        <w:rPr>
          <w:sz w:val="24"/>
          <w:szCs w:val="24"/>
        </w:rPr>
        <w:t xml:space="preserve"> </w:t>
      </w:r>
      <w:proofErr w:type="spellStart"/>
      <w:r w:rsidR="005E0BD2">
        <w:rPr>
          <w:sz w:val="24"/>
          <w:szCs w:val="24"/>
        </w:rPr>
        <w:t>style</w:t>
      </w:r>
      <w:proofErr w:type="spellEnd"/>
      <w:r w:rsidR="005E0BD2">
        <w:rPr>
          <w:sz w:val="24"/>
          <w:szCs w:val="24"/>
        </w:rPr>
        <w:t>.</w:t>
      </w:r>
    </w:p>
    <w:p w14:paraId="1AC3DCB8" w14:textId="3F739966" w:rsidR="00811EBC" w:rsidRDefault="006112E2" w:rsidP="00493CCE">
      <w:pPr>
        <w:rPr>
          <w:sz w:val="24"/>
          <w:szCs w:val="24"/>
        </w:rPr>
      </w:pPr>
      <w:r>
        <w:rPr>
          <w:sz w:val="24"/>
          <w:szCs w:val="24"/>
        </w:rPr>
        <w:t xml:space="preserve">Agora se formos criar um documento HTML, para referenciar um arquivo CSS para dar estilo a essa minha </w:t>
      </w:r>
      <w:proofErr w:type="spellStart"/>
      <w:r>
        <w:rPr>
          <w:sz w:val="24"/>
          <w:szCs w:val="24"/>
        </w:rPr>
        <w:t>pagina</w:t>
      </w:r>
      <w:proofErr w:type="spellEnd"/>
      <w:r>
        <w:rPr>
          <w:sz w:val="24"/>
          <w:szCs w:val="24"/>
        </w:rPr>
        <w:t xml:space="preserve"> HTML, eu posso referenciar a esse arquivo </w:t>
      </w:r>
      <w:proofErr w:type="spellStart"/>
      <w:r>
        <w:rPr>
          <w:sz w:val="24"/>
          <w:szCs w:val="24"/>
        </w:rPr>
        <w:t>JavaScript</w:t>
      </w:r>
      <w:proofErr w:type="spellEnd"/>
      <w:r>
        <w:rPr>
          <w:sz w:val="24"/>
          <w:szCs w:val="24"/>
        </w:rPr>
        <w:t xml:space="preserve"> de destino do meu </w:t>
      </w:r>
      <w:proofErr w:type="spellStart"/>
      <w:r>
        <w:rPr>
          <w:sz w:val="24"/>
          <w:szCs w:val="24"/>
        </w:rPr>
        <w:t>webpack</w:t>
      </w:r>
      <w:proofErr w:type="spellEnd"/>
      <w:r>
        <w:rPr>
          <w:sz w:val="24"/>
          <w:szCs w:val="24"/>
        </w:rPr>
        <w:t xml:space="preserve">, ou seja, com o </w:t>
      </w:r>
      <w:proofErr w:type="spellStart"/>
      <w:r>
        <w:rPr>
          <w:sz w:val="24"/>
          <w:szCs w:val="24"/>
        </w:rPr>
        <w:t>webpack</w:t>
      </w:r>
      <w:proofErr w:type="spellEnd"/>
      <w:r>
        <w:rPr>
          <w:sz w:val="24"/>
          <w:szCs w:val="24"/>
        </w:rPr>
        <w:t xml:space="preserve"> eu posso criar um arquivo CSS dentro de um arquivo </w:t>
      </w:r>
      <w:proofErr w:type="spellStart"/>
      <w:r>
        <w:rPr>
          <w:sz w:val="24"/>
          <w:szCs w:val="24"/>
        </w:rPr>
        <w:t>JavaScript</w:t>
      </w:r>
      <w:proofErr w:type="spellEnd"/>
      <w:r>
        <w:rPr>
          <w:sz w:val="24"/>
          <w:szCs w:val="24"/>
        </w:rPr>
        <w:t>.</w:t>
      </w:r>
    </w:p>
    <w:p w14:paraId="50D0AA7B" w14:textId="51B9B216" w:rsidR="00F271C4" w:rsidRPr="00286863" w:rsidRDefault="004D5966" w:rsidP="00493CCE">
      <w:pPr>
        <w:rPr>
          <w:b/>
          <w:bCs/>
          <w:sz w:val="24"/>
          <w:szCs w:val="24"/>
        </w:rPr>
      </w:pPr>
      <w:r w:rsidRPr="00286863">
        <w:rPr>
          <w:b/>
          <w:bCs/>
          <w:sz w:val="24"/>
          <w:szCs w:val="24"/>
          <w:highlight w:val="yellow"/>
        </w:rPr>
        <w:t xml:space="preserve">Agora vamos ver como carregar arquivos de imagem utilizando o </w:t>
      </w:r>
      <w:proofErr w:type="spellStart"/>
      <w:r w:rsidRPr="00286863">
        <w:rPr>
          <w:b/>
          <w:bCs/>
          <w:sz w:val="24"/>
          <w:szCs w:val="24"/>
          <w:highlight w:val="yellow"/>
        </w:rPr>
        <w:t>Webpack</w:t>
      </w:r>
      <w:proofErr w:type="spellEnd"/>
      <w:r w:rsidRPr="00286863">
        <w:rPr>
          <w:b/>
          <w:bCs/>
          <w:sz w:val="24"/>
          <w:szCs w:val="24"/>
          <w:highlight w:val="yellow"/>
        </w:rPr>
        <w:t>:</w:t>
      </w:r>
    </w:p>
    <w:p w14:paraId="5BF1EA0E" w14:textId="748814B4" w:rsidR="004D5966" w:rsidRDefault="00286863" w:rsidP="00493CCE">
      <w:pPr>
        <w:rPr>
          <w:sz w:val="24"/>
          <w:szCs w:val="24"/>
        </w:rPr>
      </w:pPr>
      <w:r>
        <w:rPr>
          <w:sz w:val="24"/>
          <w:szCs w:val="24"/>
        </w:rPr>
        <w:t>Primeiramente eu coloco no meu arquivo de dependências o plugin “file-</w:t>
      </w:r>
      <w:proofErr w:type="spellStart"/>
      <w:r>
        <w:rPr>
          <w:sz w:val="24"/>
          <w:szCs w:val="24"/>
        </w:rPr>
        <w:t>loader</w:t>
      </w:r>
      <w:proofErr w:type="spellEnd"/>
      <w:r>
        <w:rPr>
          <w:sz w:val="24"/>
          <w:szCs w:val="24"/>
        </w:rPr>
        <w:t>”:</w:t>
      </w:r>
    </w:p>
    <w:p w14:paraId="238F3162" w14:textId="1386DB8E" w:rsidR="00286863" w:rsidRDefault="00286863" w:rsidP="00493CCE">
      <w:pPr>
        <w:rPr>
          <w:sz w:val="24"/>
          <w:szCs w:val="24"/>
        </w:rPr>
      </w:pPr>
      <w:r>
        <w:rPr>
          <w:noProof/>
        </w:rPr>
        <w:lastRenderedPageBreak/>
        <w:drawing>
          <wp:inline distT="0" distB="0" distL="0" distR="0" wp14:anchorId="72367666" wp14:editId="2E692A41">
            <wp:extent cx="4048125" cy="4467225"/>
            <wp:effectExtent l="0" t="0" r="9525"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8125" cy="4467225"/>
                    </a:xfrm>
                    <a:prstGeom prst="rect">
                      <a:avLst/>
                    </a:prstGeom>
                  </pic:spPr>
                </pic:pic>
              </a:graphicData>
            </a:graphic>
          </wp:inline>
        </w:drawing>
      </w:r>
    </w:p>
    <w:p w14:paraId="37A18531" w14:textId="79645397" w:rsidR="00286863" w:rsidRDefault="00286863" w:rsidP="00493CCE">
      <w:pPr>
        <w:rPr>
          <w:sz w:val="24"/>
          <w:szCs w:val="24"/>
        </w:rPr>
      </w:pPr>
      <w:r>
        <w:rPr>
          <w:sz w:val="24"/>
          <w:szCs w:val="24"/>
        </w:rPr>
        <w:t xml:space="preserve">Depois eu coloco dentro do meu </w:t>
      </w:r>
      <w:proofErr w:type="spellStart"/>
      <w:r>
        <w:rPr>
          <w:sz w:val="24"/>
          <w:szCs w:val="24"/>
        </w:rPr>
        <w:t>webpack.config</w:t>
      </w:r>
      <w:proofErr w:type="spellEnd"/>
      <w:r>
        <w:rPr>
          <w:sz w:val="24"/>
          <w:szCs w:val="24"/>
        </w:rPr>
        <w:t xml:space="preserve">, dentro de </w:t>
      </w:r>
      <w:proofErr w:type="spellStart"/>
      <w:r>
        <w:rPr>
          <w:sz w:val="24"/>
          <w:szCs w:val="24"/>
        </w:rPr>
        <w:t>rules</w:t>
      </w:r>
      <w:proofErr w:type="spellEnd"/>
      <w:r>
        <w:rPr>
          <w:sz w:val="24"/>
          <w:szCs w:val="24"/>
        </w:rPr>
        <w:t>, o meu plugin:</w:t>
      </w:r>
    </w:p>
    <w:p w14:paraId="18E7C9EF" w14:textId="4F29B781" w:rsidR="00286863" w:rsidRDefault="00D04E21" w:rsidP="00493CCE">
      <w:pPr>
        <w:rPr>
          <w:sz w:val="24"/>
          <w:szCs w:val="24"/>
        </w:rPr>
      </w:pPr>
      <w:r>
        <w:rPr>
          <w:noProof/>
        </w:rPr>
        <w:drawing>
          <wp:inline distT="0" distB="0" distL="0" distR="0" wp14:anchorId="0BCE4D98" wp14:editId="1C7BA9B1">
            <wp:extent cx="5400040" cy="257619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576195"/>
                    </a:xfrm>
                    <a:prstGeom prst="rect">
                      <a:avLst/>
                    </a:prstGeom>
                  </pic:spPr>
                </pic:pic>
              </a:graphicData>
            </a:graphic>
          </wp:inline>
        </w:drawing>
      </w:r>
    </w:p>
    <w:p w14:paraId="0E719F4A" w14:textId="1537247B" w:rsidR="00D04E21" w:rsidRDefault="00D04E21" w:rsidP="00493CCE">
      <w:pPr>
        <w:rPr>
          <w:sz w:val="24"/>
          <w:szCs w:val="24"/>
        </w:rPr>
      </w:pPr>
      <w:r>
        <w:rPr>
          <w:sz w:val="24"/>
          <w:szCs w:val="24"/>
        </w:rPr>
        <w:t xml:space="preserve">Pronto, agora eu posso utilizar </w:t>
      </w:r>
      <w:proofErr w:type="gramStart"/>
      <w:r>
        <w:rPr>
          <w:sz w:val="24"/>
          <w:szCs w:val="24"/>
        </w:rPr>
        <w:t>no meus arquivos referenciados</w:t>
      </w:r>
      <w:proofErr w:type="gramEnd"/>
      <w:r>
        <w:rPr>
          <w:sz w:val="24"/>
          <w:szCs w:val="24"/>
        </w:rPr>
        <w:t xml:space="preserve"> com o </w:t>
      </w:r>
      <w:proofErr w:type="spellStart"/>
      <w:r>
        <w:rPr>
          <w:sz w:val="24"/>
          <w:szCs w:val="24"/>
        </w:rPr>
        <w:t>webpack</w:t>
      </w:r>
      <w:proofErr w:type="spellEnd"/>
      <w:r>
        <w:rPr>
          <w:sz w:val="24"/>
          <w:szCs w:val="24"/>
        </w:rPr>
        <w:t xml:space="preserve"> os arquivos do tipo imagem.</w:t>
      </w:r>
    </w:p>
    <w:p w14:paraId="7F7F4212" w14:textId="77777777" w:rsidR="005808EA" w:rsidRDefault="005808EA" w:rsidP="00493CCE">
      <w:pPr>
        <w:rPr>
          <w:sz w:val="24"/>
          <w:szCs w:val="24"/>
        </w:rPr>
      </w:pPr>
    </w:p>
    <w:p w14:paraId="6831EC18" w14:textId="77777777" w:rsidR="00811EBC" w:rsidRDefault="00811EBC" w:rsidP="00493CCE">
      <w:pPr>
        <w:rPr>
          <w:sz w:val="24"/>
          <w:szCs w:val="24"/>
        </w:rPr>
      </w:pPr>
    </w:p>
    <w:p w14:paraId="504073AB" w14:textId="677C0D00" w:rsidR="00AF71BF" w:rsidRDefault="005808EA" w:rsidP="005808EA">
      <w:pPr>
        <w:jc w:val="center"/>
        <w:rPr>
          <w:b/>
          <w:bCs/>
          <w:sz w:val="96"/>
          <w:szCs w:val="180"/>
        </w:rPr>
      </w:pPr>
      <w:proofErr w:type="spellStart"/>
      <w:r>
        <w:rPr>
          <w:b/>
          <w:bCs/>
          <w:sz w:val="96"/>
          <w:szCs w:val="180"/>
        </w:rPr>
        <w:lastRenderedPageBreak/>
        <w:t>jQuery</w:t>
      </w:r>
      <w:proofErr w:type="spellEnd"/>
    </w:p>
    <w:p w14:paraId="1D0BB934" w14:textId="7D905AB3" w:rsidR="005261B9" w:rsidRDefault="005261B9" w:rsidP="005261B9">
      <w:pPr>
        <w:tabs>
          <w:tab w:val="left" w:pos="5775"/>
        </w:tabs>
        <w:rPr>
          <w:sz w:val="24"/>
          <w:szCs w:val="24"/>
        </w:rPr>
      </w:pPr>
      <w:r>
        <w:rPr>
          <w:sz w:val="24"/>
          <w:szCs w:val="24"/>
        </w:rPr>
        <w:tab/>
      </w:r>
    </w:p>
    <w:p w14:paraId="25F4799E" w14:textId="4AC4D782" w:rsidR="005261B9" w:rsidRDefault="005261B9" w:rsidP="005261B9">
      <w:pPr>
        <w:tabs>
          <w:tab w:val="left" w:pos="5775"/>
        </w:tabs>
        <w:rPr>
          <w:sz w:val="24"/>
          <w:szCs w:val="24"/>
        </w:rPr>
      </w:pPr>
      <w:r>
        <w:rPr>
          <w:sz w:val="24"/>
          <w:szCs w:val="24"/>
        </w:rPr>
        <w:t xml:space="preserve">Vamos ver o que é o </w:t>
      </w:r>
      <w:proofErr w:type="spellStart"/>
      <w:r>
        <w:rPr>
          <w:sz w:val="24"/>
          <w:szCs w:val="24"/>
        </w:rPr>
        <w:t>JQuery</w:t>
      </w:r>
      <w:proofErr w:type="spellEnd"/>
      <w:r>
        <w:rPr>
          <w:sz w:val="24"/>
          <w:szCs w:val="24"/>
        </w:rPr>
        <w:t>, que é uma biblioteca para desenvolvimento web.</w:t>
      </w:r>
      <w:r w:rsidR="001C0A3F">
        <w:rPr>
          <w:sz w:val="24"/>
          <w:szCs w:val="24"/>
        </w:rPr>
        <w:t xml:space="preserve"> </w:t>
      </w:r>
      <w:proofErr w:type="spellStart"/>
      <w:r w:rsidR="001C0A3F">
        <w:rPr>
          <w:sz w:val="24"/>
          <w:szCs w:val="24"/>
        </w:rPr>
        <w:t>JQuery</w:t>
      </w:r>
      <w:proofErr w:type="spellEnd"/>
      <w:r w:rsidR="001C0A3F">
        <w:rPr>
          <w:sz w:val="24"/>
          <w:szCs w:val="24"/>
        </w:rPr>
        <w:t xml:space="preserve"> é uma biblioteca em JS extremamente popular. Ela ajuda na busca de elementos e alteração na DOM... Por isso tem query no nome, uma consulta de elementos na DOM do objeto.</w:t>
      </w:r>
      <w:r w:rsidR="002371FE">
        <w:rPr>
          <w:sz w:val="24"/>
          <w:szCs w:val="24"/>
        </w:rPr>
        <w:t xml:space="preserve"> Ele também trabalha com manipulação de eventos, animações, Ajax, etc...</w:t>
      </w:r>
    </w:p>
    <w:p w14:paraId="7C8C7AB4" w14:textId="4DC582A2" w:rsidR="002371FE" w:rsidRDefault="002371FE" w:rsidP="005261B9">
      <w:pPr>
        <w:tabs>
          <w:tab w:val="left" w:pos="5775"/>
        </w:tabs>
        <w:rPr>
          <w:sz w:val="24"/>
          <w:szCs w:val="24"/>
        </w:rPr>
      </w:pPr>
      <w:r>
        <w:rPr>
          <w:sz w:val="24"/>
          <w:szCs w:val="24"/>
        </w:rPr>
        <w:t>Ele também foi pensado para trabalhar com conjunto de elementos. Usa também seletores CSS... Há também o encadeamento de chamadas (</w:t>
      </w:r>
      <w:proofErr w:type="spellStart"/>
      <w:r>
        <w:rPr>
          <w:sz w:val="24"/>
          <w:szCs w:val="24"/>
        </w:rPr>
        <w:t>chaining</w:t>
      </w:r>
      <w:proofErr w:type="spellEnd"/>
      <w:r>
        <w:rPr>
          <w:sz w:val="24"/>
          <w:szCs w:val="24"/>
        </w:rPr>
        <w:t>), é de fácil extensão utilizando plugins, possui suporte para múltiplos browsers, mas também não tem somente pontos positivos.</w:t>
      </w:r>
    </w:p>
    <w:p w14:paraId="2D315838" w14:textId="0B6A835E" w:rsidR="002371FE" w:rsidRDefault="000A4D00" w:rsidP="005261B9">
      <w:pPr>
        <w:tabs>
          <w:tab w:val="left" w:pos="5775"/>
        </w:tabs>
        <w:rPr>
          <w:sz w:val="24"/>
          <w:szCs w:val="24"/>
        </w:rPr>
      </w:pPr>
      <w:r>
        <w:rPr>
          <w:sz w:val="24"/>
          <w:szCs w:val="24"/>
        </w:rPr>
        <w:t xml:space="preserve">Vamos entender agora o </w:t>
      </w:r>
      <w:proofErr w:type="spellStart"/>
      <w:r>
        <w:rPr>
          <w:sz w:val="24"/>
          <w:szCs w:val="24"/>
        </w:rPr>
        <w:t>JQuery</w:t>
      </w:r>
      <w:proofErr w:type="spellEnd"/>
      <w:r>
        <w:rPr>
          <w:sz w:val="24"/>
          <w:szCs w:val="24"/>
        </w:rPr>
        <w:t xml:space="preserve">. Para usar o </w:t>
      </w:r>
      <w:proofErr w:type="spellStart"/>
      <w:r>
        <w:rPr>
          <w:sz w:val="24"/>
          <w:szCs w:val="24"/>
        </w:rPr>
        <w:t>JQuery</w:t>
      </w:r>
      <w:proofErr w:type="spellEnd"/>
      <w:r>
        <w:rPr>
          <w:sz w:val="24"/>
          <w:szCs w:val="24"/>
        </w:rPr>
        <w:t xml:space="preserve"> podemos entrar no site dele e baixar a última versão, podemos também baixar o </w:t>
      </w:r>
      <w:proofErr w:type="spellStart"/>
      <w:r>
        <w:rPr>
          <w:sz w:val="24"/>
          <w:szCs w:val="24"/>
        </w:rPr>
        <w:t>JQuery</w:t>
      </w:r>
      <w:proofErr w:type="spellEnd"/>
      <w:r>
        <w:rPr>
          <w:sz w:val="24"/>
          <w:szCs w:val="24"/>
        </w:rPr>
        <w:t xml:space="preserve"> através do NPM ou também podemos importar o </w:t>
      </w:r>
      <w:proofErr w:type="spellStart"/>
      <w:r>
        <w:rPr>
          <w:sz w:val="24"/>
          <w:szCs w:val="24"/>
        </w:rPr>
        <w:t>JQuery</w:t>
      </w:r>
      <w:proofErr w:type="spellEnd"/>
      <w:r>
        <w:rPr>
          <w:sz w:val="24"/>
          <w:szCs w:val="24"/>
        </w:rPr>
        <w:t xml:space="preserve"> via CDN – fazer referência a um arquivo </w:t>
      </w:r>
      <w:proofErr w:type="spellStart"/>
      <w:r>
        <w:rPr>
          <w:sz w:val="24"/>
          <w:szCs w:val="24"/>
        </w:rPr>
        <w:t>JavaScript</w:t>
      </w:r>
      <w:proofErr w:type="spellEnd"/>
      <w:r>
        <w:rPr>
          <w:sz w:val="24"/>
          <w:szCs w:val="24"/>
        </w:rPr>
        <w:t>.</w:t>
      </w:r>
    </w:p>
    <w:p w14:paraId="383FB563" w14:textId="4E59CCE5" w:rsidR="00665997" w:rsidRDefault="00665997" w:rsidP="005261B9">
      <w:pPr>
        <w:tabs>
          <w:tab w:val="left" w:pos="5775"/>
        </w:tabs>
        <w:rPr>
          <w:sz w:val="24"/>
          <w:szCs w:val="24"/>
        </w:rPr>
      </w:pPr>
      <w:r>
        <w:rPr>
          <w:sz w:val="24"/>
          <w:szCs w:val="24"/>
        </w:rPr>
        <w:t xml:space="preserve">No caso do nosso exemplo, nós baixamos o arquivo JS do </w:t>
      </w:r>
      <w:proofErr w:type="spellStart"/>
      <w:r>
        <w:rPr>
          <w:sz w:val="24"/>
          <w:szCs w:val="24"/>
        </w:rPr>
        <w:t>JQuery</w:t>
      </w:r>
      <w:proofErr w:type="spellEnd"/>
      <w:r>
        <w:rPr>
          <w:sz w:val="24"/>
          <w:szCs w:val="24"/>
        </w:rPr>
        <w:t xml:space="preserve"> e colocamos dentro de nosso projeto e depois nos arquivos HTML que vamos utilizar o </w:t>
      </w:r>
      <w:proofErr w:type="spellStart"/>
      <w:r>
        <w:rPr>
          <w:sz w:val="24"/>
          <w:szCs w:val="24"/>
        </w:rPr>
        <w:t>JQuery</w:t>
      </w:r>
      <w:proofErr w:type="spellEnd"/>
      <w:r>
        <w:rPr>
          <w:sz w:val="24"/>
          <w:szCs w:val="24"/>
        </w:rPr>
        <w:t xml:space="preserve"> nós referenciamos e linkamos o caminho do arquivo para poder usar o </w:t>
      </w:r>
      <w:proofErr w:type="spellStart"/>
      <w:r>
        <w:rPr>
          <w:sz w:val="24"/>
          <w:szCs w:val="24"/>
        </w:rPr>
        <w:t>JQuery</w:t>
      </w:r>
      <w:proofErr w:type="spellEnd"/>
      <w:r>
        <w:rPr>
          <w:sz w:val="24"/>
          <w:szCs w:val="24"/>
        </w:rPr>
        <w:t>.</w:t>
      </w:r>
    </w:p>
    <w:p w14:paraId="43A84E38" w14:textId="4F722CCA" w:rsidR="00665997" w:rsidRDefault="00665997" w:rsidP="005261B9">
      <w:pPr>
        <w:tabs>
          <w:tab w:val="left" w:pos="5775"/>
        </w:tabs>
        <w:rPr>
          <w:sz w:val="24"/>
          <w:szCs w:val="24"/>
        </w:rPr>
      </w:pPr>
      <w:r>
        <w:rPr>
          <w:sz w:val="24"/>
          <w:szCs w:val="24"/>
        </w:rPr>
        <w:t xml:space="preserve">O </w:t>
      </w:r>
      <w:proofErr w:type="spellStart"/>
      <w:r>
        <w:rPr>
          <w:sz w:val="24"/>
          <w:szCs w:val="24"/>
        </w:rPr>
        <w:t>JQuery</w:t>
      </w:r>
      <w:proofErr w:type="spellEnd"/>
      <w:r>
        <w:rPr>
          <w:sz w:val="24"/>
          <w:szCs w:val="24"/>
        </w:rPr>
        <w:t xml:space="preserve"> é referenciado no script do código com a utilização do dólar (“$”)</w:t>
      </w:r>
      <w:r w:rsidR="00387151">
        <w:rPr>
          <w:sz w:val="24"/>
          <w:szCs w:val="24"/>
        </w:rPr>
        <w:t xml:space="preserve">. E após colocar o dólar, eu posso usar o ponto (“$.”) para chamar uma determinada ação própria do </w:t>
      </w:r>
      <w:proofErr w:type="spellStart"/>
      <w:r w:rsidR="00387151">
        <w:rPr>
          <w:sz w:val="24"/>
          <w:szCs w:val="24"/>
        </w:rPr>
        <w:t>JQuery</w:t>
      </w:r>
      <w:proofErr w:type="spellEnd"/>
      <w:r w:rsidR="00387151">
        <w:rPr>
          <w:sz w:val="24"/>
          <w:szCs w:val="24"/>
        </w:rPr>
        <w:t xml:space="preserve"> ou usar os parênteses (“$()”) para fazer uma ação dentro </w:t>
      </w:r>
      <w:proofErr w:type="gramStart"/>
      <w:r w:rsidR="00387151">
        <w:rPr>
          <w:sz w:val="24"/>
          <w:szCs w:val="24"/>
        </w:rPr>
        <w:t>desse parênteses</w:t>
      </w:r>
      <w:proofErr w:type="gramEnd"/>
      <w:r w:rsidR="00387151">
        <w:rPr>
          <w:sz w:val="24"/>
          <w:szCs w:val="24"/>
        </w:rPr>
        <w:t xml:space="preserve"> utilizando </w:t>
      </w:r>
      <w:proofErr w:type="spellStart"/>
      <w:r w:rsidR="00387151">
        <w:rPr>
          <w:sz w:val="24"/>
          <w:szCs w:val="24"/>
        </w:rPr>
        <w:t>JQuery</w:t>
      </w:r>
      <w:proofErr w:type="spellEnd"/>
      <w:r w:rsidR="00387151">
        <w:rPr>
          <w:sz w:val="24"/>
          <w:szCs w:val="24"/>
        </w:rPr>
        <w:t>.</w:t>
      </w:r>
    </w:p>
    <w:p w14:paraId="6A2D287B" w14:textId="7915B3C7" w:rsidR="00387151" w:rsidRDefault="001165EF" w:rsidP="005261B9">
      <w:pPr>
        <w:tabs>
          <w:tab w:val="left" w:pos="5775"/>
        </w:tabs>
        <w:rPr>
          <w:sz w:val="24"/>
          <w:szCs w:val="24"/>
        </w:rPr>
      </w:pPr>
      <w:r>
        <w:rPr>
          <w:noProof/>
        </w:rPr>
        <w:lastRenderedPageBreak/>
        <w:drawing>
          <wp:inline distT="0" distB="0" distL="0" distR="0" wp14:anchorId="319C2CE1" wp14:editId="4F729046">
            <wp:extent cx="3914775" cy="35337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4775" cy="3533775"/>
                    </a:xfrm>
                    <a:prstGeom prst="rect">
                      <a:avLst/>
                    </a:prstGeom>
                  </pic:spPr>
                </pic:pic>
              </a:graphicData>
            </a:graphic>
          </wp:inline>
        </w:drawing>
      </w:r>
    </w:p>
    <w:p w14:paraId="509EDE24" w14:textId="05114B2E" w:rsidR="001165EF" w:rsidRDefault="001165EF" w:rsidP="005261B9">
      <w:pPr>
        <w:tabs>
          <w:tab w:val="left" w:pos="5775"/>
        </w:tabs>
        <w:rPr>
          <w:sz w:val="24"/>
          <w:szCs w:val="24"/>
        </w:rPr>
      </w:pPr>
      <w:r>
        <w:rPr>
          <w:sz w:val="24"/>
          <w:szCs w:val="24"/>
        </w:rPr>
        <w:t xml:space="preserve">Nesse exemplo estamos usando o </w:t>
      </w:r>
      <w:proofErr w:type="spellStart"/>
      <w:r>
        <w:rPr>
          <w:sz w:val="24"/>
          <w:szCs w:val="24"/>
        </w:rPr>
        <w:t>JQuery</w:t>
      </w:r>
      <w:proofErr w:type="spellEnd"/>
      <w:r>
        <w:rPr>
          <w:sz w:val="24"/>
          <w:szCs w:val="24"/>
        </w:rPr>
        <w:t xml:space="preserve"> para selecionar todas as </w:t>
      </w:r>
      <w:proofErr w:type="spellStart"/>
      <w:r>
        <w:rPr>
          <w:sz w:val="24"/>
          <w:szCs w:val="24"/>
        </w:rPr>
        <w:t>DIVs</w:t>
      </w:r>
      <w:proofErr w:type="spellEnd"/>
      <w:r>
        <w:rPr>
          <w:sz w:val="24"/>
          <w:szCs w:val="24"/>
        </w:rPr>
        <w:t xml:space="preserve"> do documento.</w:t>
      </w:r>
    </w:p>
    <w:p w14:paraId="037DE820" w14:textId="1DF73C10" w:rsidR="00BF6FA9" w:rsidRDefault="00BF6FA9" w:rsidP="005261B9">
      <w:pPr>
        <w:tabs>
          <w:tab w:val="left" w:pos="5775"/>
        </w:tabs>
        <w:rPr>
          <w:sz w:val="24"/>
          <w:szCs w:val="24"/>
        </w:rPr>
      </w:pPr>
      <w:r>
        <w:rPr>
          <w:sz w:val="24"/>
          <w:szCs w:val="24"/>
        </w:rPr>
        <w:t xml:space="preserve">Agora o código abaixo pega todas as </w:t>
      </w:r>
      <w:proofErr w:type="spellStart"/>
      <w:r>
        <w:rPr>
          <w:sz w:val="24"/>
          <w:szCs w:val="24"/>
        </w:rPr>
        <w:t>DIVs</w:t>
      </w:r>
      <w:proofErr w:type="spellEnd"/>
      <w:r>
        <w:rPr>
          <w:sz w:val="24"/>
          <w:szCs w:val="24"/>
        </w:rPr>
        <w:t xml:space="preserve"> do documento e vai escondê-los depois de 5000 milissegundos.</w:t>
      </w:r>
    </w:p>
    <w:p w14:paraId="0DD6889A" w14:textId="77777777" w:rsidR="008305EB" w:rsidRPr="008305EB" w:rsidRDefault="008305EB" w:rsidP="008305EB">
      <w:pPr>
        <w:shd w:val="clear" w:color="auto" w:fill="1E1E1E"/>
        <w:spacing w:after="0" w:line="285" w:lineRule="atLeast"/>
        <w:rPr>
          <w:rFonts w:ascii="Consolas" w:eastAsia="Times New Roman" w:hAnsi="Consolas" w:cs="Times New Roman"/>
          <w:color w:val="D4D4D4"/>
          <w:sz w:val="21"/>
          <w:szCs w:val="21"/>
          <w:lang w:eastAsia="pt-BR"/>
        </w:rPr>
      </w:pPr>
      <w:r w:rsidRPr="008305EB">
        <w:rPr>
          <w:rFonts w:ascii="Consolas" w:eastAsia="Times New Roman" w:hAnsi="Consolas" w:cs="Times New Roman"/>
          <w:color w:val="D4D4D4"/>
          <w:sz w:val="21"/>
          <w:szCs w:val="21"/>
          <w:lang w:eastAsia="pt-BR"/>
        </w:rPr>
        <w:t>    </w:t>
      </w:r>
      <w:r w:rsidRPr="008305EB">
        <w:rPr>
          <w:rFonts w:ascii="Consolas" w:eastAsia="Times New Roman" w:hAnsi="Consolas" w:cs="Times New Roman"/>
          <w:color w:val="808080"/>
          <w:sz w:val="21"/>
          <w:szCs w:val="21"/>
          <w:lang w:eastAsia="pt-BR"/>
        </w:rPr>
        <w:t>&lt;</w:t>
      </w:r>
      <w:r w:rsidRPr="008305EB">
        <w:rPr>
          <w:rFonts w:ascii="Consolas" w:eastAsia="Times New Roman" w:hAnsi="Consolas" w:cs="Times New Roman"/>
          <w:color w:val="569CD6"/>
          <w:sz w:val="21"/>
          <w:szCs w:val="21"/>
          <w:lang w:eastAsia="pt-BR"/>
        </w:rPr>
        <w:t>script</w:t>
      </w:r>
      <w:r w:rsidRPr="008305EB">
        <w:rPr>
          <w:rFonts w:ascii="Consolas" w:eastAsia="Times New Roman" w:hAnsi="Consolas" w:cs="Times New Roman"/>
          <w:color w:val="808080"/>
          <w:sz w:val="21"/>
          <w:szCs w:val="21"/>
          <w:lang w:eastAsia="pt-BR"/>
        </w:rPr>
        <w:t>&gt;</w:t>
      </w:r>
    </w:p>
    <w:p w14:paraId="7A433929" w14:textId="77777777" w:rsidR="008305EB" w:rsidRPr="008305EB" w:rsidRDefault="008305EB" w:rsidP="008305EB">
      <w:pPr>
        <w:shd w:val="clear" w:color="auto" w:fill="1E1E1E"/>
        <w:spacing w:after="0" w:line="285" w:lineRule="atLeast"/>
        <w:rPr>
          <w:rFonts w:ascii="Consolas" w:eastAsia="Times New Roman" w:hAnsi="Consolas" w:cs="Times New Roman"/>
          <w:color w:val="D4D4D4"/>
          <w:sz w:val="21"/>
          <w:szCs w:val="21"/>
          <w:lang w:eastAsia="pt-BR"/>
        </w:rPr>
      </w:pPr>
      <w:r w:rsidRPr="008305EB">
        <w:rPr>
          <w:rFonts w:ascii="Consolas" w:eastAsia="Times New Roman" w:hAnsi="Consolas" w:cs="Times New Roman"/>
          <w:color w:val="D4D4D4"/>
          <w:sz w:val="21"/>
          <w:szCs w:val="21"/>
          <w:lang w:eastAsia="pt-BR"/>
        </w:rPr>
        <w:t>        </w:t>
      </w:r>
      <w:r w:rsidRPr="008305EB">
        <w:rPr>
          <w:rFonts w:ascii="Consolas" w:eastAsia="Times New Roman" w:hAnsi="Consolas" w:cs="Times New Roman"/>
          <w:color w:val="4FC1FF"/>
          <w:sz w:val="21"/>
          <w:szCs w:val="21"/>
          <w:lang w:eastAsia="pt-BR"/>
        </w:rPr>
        <w:t>$</w:t>
      </w:r>
      <w:r w:rsidRPr="008305EB">
        <w:rPr>
          <w:rFonts w:ascii="Consolas" w:eastAsia="Times New Roman" w:hAnsi="Consolas" w:cs="Times New Roman"/>
          <w:color w:val="D4D4D4"/>
          <w:sz w:val="21"/>
          <w:szCs w:val="21"/>
          <w:lang w:eastAsia="pt-BR"/>
        </w:rPr>
        <w:t>(</w:t>
      </w:r>
      <w:r w:rsidRPr="008305EB">
        <w:rPr>
          <w:rFonts w:ascii="Consolas" w:eastAsia="Times New Roman" w:hAnsi="Consolas" w:cs="Times New Roman"/>
          <w:color w:val="CE9178"/>
          <w:sz w:val="21"/>
          <w:szCs w:val="21"/>
          <w:lang w:eastAsia="pt-BR"/>
        </w:rPr>
        <w:t>'</w:t>
      </w:r>
      <w:proofErr w:type="spellStart"/>
      <w:r w:rsidRPr="008305EB">
        <w:rPr>
          <w:rFonts w:ascii="Consolas" w:eastAsia="Times New Roman" w:hAnsi="Consolas" w:cs="Times New Roman"/>
          <w:color w:val="CE9178"/>
          <w:sz w:val="21"/>
          <w:szCs w:val="21"/>
          <w:lang w:eastAsia="pt-BR"/>
        </w:rPr>
        <w:t>div</w:t>
      </w:r>
      <w:proofErr w:type="spellEnd"/>
      <w:r w:rsidRPr="008305EB">
        <w:rPr>
          <w:rFonts w:ascii="Consolas" w:eastAsia="Times New Roman" w:hAnsi="Consolas" w:cs="Times New Roman"/>
          <w:color w:val="CE9178"/>
          <w:sz w:val="21"/>
          <w:szCs w:val="21"/>
          <w:lang w:eastAsia="pt-BR"/>
        </w:rPr>
        <w:t>'</w:t>
      </w:r>
      <w:proofErr w:type="gramStart"/>
      <w:r w:rsidRPr="008305EB">
        <w:rPr>
          <w:rFonts w:ascii="Consolas" w:eastAsia="Times New Roman" w:hAnsi="Consolas" w:cs="Times New Roman"/>
          <w:color w:val="D4D4D4"/>
          <w:sz w:val="21"/>
          <w:szCs w:val="21"/>
          <w:lang w:eastAsia="pt-BR"/>
        </w:rPr>
        <w:t>).</w:t>
      </w:r>
      <w:proofErr w:type="spellStart"/>
      <w:r w:rsidRPr="008305EB">
        <w:rPr>
          <w:rFonts w:ascii="Consolas" w:eastAsia="Times New Roman" w:hAnsi="Consolas" w:cs="Times New Roman"/>
          <w:color w:val="DCDCAA"/>
          <w:sz w:val="21"/>
          <w:szCs w:val="21"/>
          <w:lang w:eastAsia="pt-BR"/>
        </w:rPr>
        <w:t>hide</w:t>
      </w:r>
      <w:proofErr w:type="spellEnd"/>
      <w:proofErr w:type="gramEnd"/>
      <w:r w:rsidRPr="008305EB">
        <w:rPr>
          <w:rFonts w:ascii="Consolas" w:eastAsia="Times New Roman" w:hAnsi="Consolas" w:cs="Times New Roman"/>
          <w:color w:val="D4D4D4"/>
          <w:sz w:val="21"/>
          <w:szCs w:val="21"/>
          <w:lang w:eastAsia="pt-BR"/>
        </w:rPr>
        <w:t>(</w:t>
      </w:r>
      <w:r w:rsidRPr="008305EB">
        <w:rPr>
          <w:rFonts w:ascii="Consolas" w:eastAsia="Times New Roman" w:hAnsi="Consolas" w:cs="Times New Roman"/>
          <w:color w:val="B5CEA8"/>
          <w:sz w:val="21"/>
          <w:szCs w:val="21"/>
          <w:lang w:eastAsia="pt-BR"/>
        </w:rPr>
        <w:t>5000</w:t>
      </w:r>
      <w:r w:rsidRPr="008305EB">
        <w:rPr>
          <w:rFonts w:ascii="Consolas" w:eastAsia="Times New Roman" w:hAnsi="Consolas" w:cs="Times New Roman"/>
          <w:color w:val="D4D4D4"/>
          <w:sz w:val="21"/>
          <w:szCs w:val="21"/>
          <w:lang w:eastAsia="pt-BR"/>
        </w:rPr>
        <w:t>)</w:t>
      </w:r>
    </w:p>
    <w:p w14:paraId="7FF4C317" w14:textId="77777777" w:rsidR="008305EB" w:rsidRPr="008305EB" w:rsidRDefault="008305EB" w:rsidP="008305EB">
      <w:pPr>
        <w:shd w:val="clear" w:color="auto" w:fill="1E1E1E"/>
        <w:spacing w:after="0" w:line="285" w:lineRule="atLeast"/>
        <w:rPr>
          <w:rFonts w:ascii="Consolas" w:eastAsia="Times New Roman" w:hAnsi="Consolas" w:cs="Times New Roman"/>
          <w:color w:val="D4D4D4"/>
          <w:sz w:val="21"/>
          <w:szCs w:val="21"/>
          <w:lang w:eastAsia="pt-BR"/>
        </w:rPr>
      </w:pPr>
      <w:r w:rsidRPr="008305EB">
        <w:rPr>
          <w:rFonts w:ascii="Consolas" w:eastAsia="Times New Roman" w:hAnsi="Consolas" w:cs="Times New Roman"/>
          <w:color w:val="D4D4D4"/>
          <w:sz w:val="21"/>
          <w:szCs w:val="21"/>
          <w:lang w:eastAsia="pt-BR"/>
        </w:rPr>
        <w:t>    </w:t>
      </w:r>
      <w:r w:rsidRPr="008305EB">
        <w:rPr>
          <w:rFonts w:ascii="Consolas" w:eastAsia="Times New Roman" w:hAnsi="Consolas" w:cs="Times New Roman"/>
          <w:color w:val="808080"/>
          <w:sz w:val="21"/>
          <w:szCs w:val="21"/>
          <w:lang w:eastAsia="pt-BR"/>
        </w:rPr>
        <w:t>&lt;/</w:t>
      </w:r>
      <w:r w:rsidRPr="008305EB">
        <w:rPr>
          <w:rFonts w:ascii="Consolas" w:eastAsia="Times New Roman" w:hAnsi="Consolas" w:cs="Times New Roman"/>
          <w:color w:val="569CD6"/>
          <w:sz w:val="21"/>
          <w:szCs w:val="21"/>
          <w:lang w:eastAsia="pt-BR"/>
        </w:rPr>
        <w:t>script</w:t>
      </w:r>
      <w:r w:rsidRPr="008305EB">
        <w:rPr>
          <w:rFonts w:ascii="Consolas" w:eastAsia="Times New Roman" w:hAnsi="Consolas" w:cs="Times New Roman"/>
          <w:color w:val="808080"/>
          <w:sz w:val="21"/>
          <w:szCs w:val="21"/>
          <w:lang w:eastAsia="pt-BR"/>
        </w:rPr>
        <w:t>&gt;</w:t>
      </w:r>
    </w:p>
    <w:p w14:paraId="30C7F7CD" w14:textId="6BED4A74" w:rsidR="00BF6FA9" w:rsidRDefault="00BF6FA9" w:rsidP="005261B9">
      <w:pPr>
        <w:tabs>
          <w:tab w:val="left" w:pos="5775"/>
        </w:tabs>
        <w:rPr>
          <w:sz w:val="24"/>
          <w:szCs w:val="24"/>
        </w:rPr>
      </w:pPr>
    </w:p>
    <w:p w14:paraId="094E4326" w14:textId="01746397" w:rsidR="008305EB" w:rsidRDefault="008305EB" w:rsidP="005261B9">
      <w:pPr>
        <w:tabs>
          <w:tab w:val="left" w:pos="5775"/>
        </w:tabs>
        <w:rPr>
          <w:sz w:val="24"/>
          <w:szCs w:val="24"/>
        </w:rPr>
      </w:pPr>
      <w:r>
        <w:rPr>
          <w:sz w:val="24"/>
          <w:szCs w:val="24"/>
        </w:rPr>
        <w:t xml:space="preserve">Mas aí posso mostrar novamente depois da ação de </w:t>
      </w:r>
      <w:proofErr w:type="spellStart"/>
      <w:r>
        <w:rPr>
          <w:sz w:val="24"/>
          <w:szCs w:val="24"/>
        </w:rPr>
        <w:t>hide</w:t>
      </w:r>
      <w:proofErr w:type="spellEnd"/>
      <w:r>
        <w:rPr>
          <w:sz w:val="24"/>
          <w:szCs w:val="24"/>
        </w:rPr>
        <w:t xml:space="preserve"> minhas </w:t>
      </w:r>
      <w:proofErr w:type="spellStart"/>
      <w:r>
        <w:rPr>
          <w:sz w:val="24"/>
          <w:szCs w:val="24"/>
        </w:rPr>
        <w:t>DIVs</w:t>
      </w:r>
      <w:proofErr w:type="spellEnd"/>
      <w:r>
        <w:rPr>
          <w:sz w:val="24"/>
          <w:szCs w:val="24"/>
        </w:rPr>
        <w:t xml:space="preserve"> com a ação de “</w:t>
      </w:r>
      <w:proofErr w:type="gramStart"/>
      <w:r>
        <w:rPr>
          <w:sz w:val="24"/>
          <w:szCs w:val="24"/>
        </w:rPr>
        <w:t>show”...</w:t>
      </w:r>
      <w:proofErr w:type="gramEnd"/>
      <w:r>
        <w:rPr>
          <w:sz w:val="24"/>
          <w:szCs w:val="24"/>
        </w:rPr>
        <w:t xml:space="preserve"> </w:t>
      </w:r>
      <w:r w:rsidR="0077441E">
        <w:rPr>
          <w:sz w:val="24"/>
          <w:szCs w:val="24"/>
        </w:rPr>
        <w:t xml:space="preserve">Ou seja, eu posso utilizar funções encadeadas com o </w:t>
      </w:r>
      <w:proofErr w:type="spellStart"/>
      <w:r w:rsidR="0077441E">
        <w:rPr>
          <w:sz w:val="24"/>
          <w:szCs w:val="24"/>
        </w:rPr>
        <w:t>JQuery</w:t>
      </w:r>
      <w:proofErr w:type="spellEnd"/>
      <w:r w:rsidR="0077441E">
        <w:rPr>
          <w:sz w:val="24"/>
          <w:szCs w:val="24"/>
        </w:rPr>
        <w:t>...</w:t>
      </w:r>
    </w:p>
    <w:p w14:paraId="52E609D0" w14:textId="77777777" w:rsidR="00973955" w:rsidRPr="00973955" w:rsidRDefault="00973955" w:rsidP="00973955">
      <w:pPr>
        <w:shd w:val="clear" w:color="auto" w:fill="1E1E1E"/>
        <w:spacing w:after="0" w:line="285" w:lineRule="atLeast"/>
        <w:rPr>
          <w:rFonts w:ascii="Consolas" w:eastAsia="Times New Roman" w:hAnsi="Consolas" w:cs="Times New Roman"/>
          <w:color w:val="D4D4D4"/>
          <w:sz w:val="21"/>
          <w:szCs w:val="21"/>
          <w:lang w:eastAsia="pt-BR"/>
        </w:rPr>
      </w:pPr>
      <w:r w:rsidRPr="00973955">
        <w:rPr>
          <w:rFonts w:ascii="Consolas" w:eastAsia="Times New Roman" w:hAnsi="Consolas" w:cs="Times New Roman"/>
          <w:color w:val="D4D4D4"/>
          <w:sz w:val="21"/>
          <w:szCs w:val="21"/>
          <w:lang w:eastAsia="pt-BR"/>
        </w:rPr>
        <w:t>    </w:t>
      </w:r>
      <w:r w:rsidRPr="00973955">
        <w:rPr>
          <w:rFonts w:ascii="Consolas" w:eastAsia="Times New Roman" w:hAnsi="Consolas" w:cs="Times New Roman"/>
          <w:color w:val="808080"/>
          <w:sz w:val="21"/>
          <w:szCs w:val="21"/>
          <w:lang w:eastAsia="pt-BR"/>
        </w:rPr>
        <w:t>&lt;</w:t>
      </w:r>
      <w:r w:rsidRPr="00973955">
        <w:rPr>
          <w:rFonts w:ascii="Consolas" w:eastAsia="Times New Roman" w:hAnsi="Consolas" w:cs="Times New Roman"/>
          <w:color w:val="569CD6"/>
          <w:sz w:val="21"/>
          <w:szCs w:val="21"/>
          <w:lang w:eastAsia="pt-BR"/>
        </w:rPr>
        <w:t>script</w:t>
      </w:r>
      <w:r w:rsidRPr="00973955">
        <w:rPr>
          <w:rFonts w:ascii="Consolas" w:eastAsia="Times New Roman" w:hAnsi="Consolas" w:cs="Times New Roman"/>
          <w:color w:val="808080"/>
          <w:sz w:val="21"/>
          <w:szCs w:val="21"/>
          <w:lang w:eastAsia="pt-BR"/>
        </w:rPr>
        <w:t>&gt;</w:t>
      </w:r>
    </w:p>
    <w:p w14:paraId="5E1344C8" w14:textId="77777777" w:rsidR="00973955" w:rsidRPr="00973955" w:rsidRDefault="00973955" w:rsidP="00973955">
      <w:pPr>
        <w:shd w:val="clear" w:color="auto" w:fill="1E1E1E"/>
        <w:spacing w:after="0" w:line="285" w:lineRule="atLeast"/>
        <w:rPr>
          <w:rFonts w:ascii="Consolas" w:eastAsia="Times New Roman" w:hAnsi="Consolas" w:cs="Times New Roman"/>
          <w:color w:val="D4D4D4"/>
          <w:sz w:val="21"/>
          <w:szCs w:val="21"/>
          <w:lang w:eastAsia="pt-BR"/>
        </w:rPr>
      </w:pPr>
      <w:r w:rsidRPr="00973955">
        <w:rPr>
          <w:rFonts w:ascii="Consolas" w:eastAsia="Times New Roman" w:hAnsi="Consolas" w:cs="Times New Roman"/>
          <w:color w:val="D4D4D4"/>
          <w:sz w:val="21"/>
          <w:szCs w:val="21"/>
          <w:lang w:eastAsia="pt-BR"/>
        </w:rPr>
        <w:t>        </w:t>
      </w:r>
      <w:r w:rsidRPr="00973955">
        <w:rPr>
          <w:rFonts w:ascii="Consolas" w:eastAsia="Times New Roman" w:hAnsi="Consolas" w:cs="Times New Roman"/>
          <w:color w:val="4FC1FF"/>
          <w:sz w:val="21"/>
          <w:szCs w:val="21"/>
          <w:lang w:eastAsia="pt-BR"/>
        </w:rPr>
        <w:t>$</w:t>
      </w:r>
      <w:r w:rsidRPr="00973955">
        <w:rPr>
          <w:rFonts w:ascii="Consolas" w:eastAsia="Times New Roman" w:hAnsi="Consolas" w:cs="Times New Roman"/>
          <w:color w:val="D4D4D4"/>
          <w:sz w:val="21"/>
          <w:szCs w:val="21"/>
          <w:lang w:eastAsia="pt-BR"/>
        </w:rPr>
        <w:t>(</w:t>
      </w:r>
      <w:r w:rsidRPr="00973955">
        <w:rPr>
          <w:rFonts w:ascii="Consolas" w:eastAsia="Times New Roman" w:hAnsi="Consolas" w:cs="Times New Roman"/>
          <w:color w:val="CE9178"/>
          <w:sz w:val="21"/>
          <w:szCs w:val="21"/>
          <w:lang w:eastAsia="pt-BR"/>
        </w:rPr>
        <w:t>'</w:t>
      </w:r>
      <w:proofErr w:type="spellStart"/>
      <w:r w:rsidRPr="00973955">
        <w:rPr>
          <w:rFonts w:ascii="Consolas" w:eastAsia="Times New Roman" w:hAnsi="Consolas" w:cs="Times New Roman"/>
          <w:color w:val="CE9178"/>
          <w:sz w:val="21"/>
          <w:szCs w:val="21"/>
          <w:lang w:eastAsia="pt-BR"/>
        </w:rPr>
        <w:t>div</w:t>
      </w:r>
      <w:proofErr w:type="spellEnd"/>
      <w:r w:rsidRPr="00973955">
        <w:rPr>
          <w:rFonts w:ascii="Consolas" w:eastAsia="Times New Roman" w:hAnsi="Consolas" w:cs="Times New Roman"/>
          <w:color w:val="CE9178"/>
          <w:sz w:val="21"/>
          <w:szCs w:val="21"/>
          <w:lang w:eastAsia="pt-BR"/>
        </w:rPr>
        <w:t>'</w:t>
      </w:r>
      <w:proofErr w:type="gramStart"/>
      <w:r w:rsidRPr="00973955">
        <w:rPr>
          <w:rFonts w:ascii="Consolas" w:eastAsia="Times New Roman" w:hAnsi="Consolas" w:cs="Times New Roman"/>
          <w:color w:val="D4D4D4"/>
          <w:sz w:val="21"/>
          <w:szCs w:val="21"/>
          <w:lang w:eastAsia="pt-BR"/>
        </w:rPr>
        <w:t>).</w:t>
      </w:r>
      <w:proofErr w:type="spellStart"/>
      <w:r w:rsidRPr="00973955">
        <w:rPr>
          <w:rFonts w:ascii="Consolas" w:eastAsia="Times New Roman" w:hAnsi="Consolas" w:cs="Times New Roman"/>
          <w:color w:val="DCDCAA"/>
          <w:sz w:val="21"/>
          <w:szCs w:val="21"/>
          <w:lang w:eastAsia="pt-BR"/>
        </w:rPr>
        <w:t>hide</w:t>
      </w:r>
      <w:proofErr w:type="spellEnd"/>
      <w:proofErr w:type="gramEnd"/>
      <w:r w:rsidRPr="00973955">
        <w:rPr>
          <w:rFonts w:ascii="Consolas" w:eastAsia="Times New Roman" w:hAnsi="Consolas" w:cs="Times New Roman"/>
          <w:color w:val="D4D4D4"/>
          <w:sz w:val="21"/>
          <w:szCs w:val="21"/>
          <w:lang w:eastAsia="pt-BR"/>
        </w:rPr>
        <w:t>(</w:t>
      </w:r>
      <w:r w:rsidRPr="00973955">
        <w:rPr>
          <w:rFonts w:ascii="Consolas" w:eastAsia="Times New Roman" w:hAnsi="Consolas" w:cs="Times New Roman"/>
          <w:color w:val="B5CEA8"/>
          <w:sz w:val="21"/>
          <w:szCs w:val="21"/>
          <w:lang w:eastAsia="pt-BR"/>
        </w:rPr>
        <w:t>5000</w:t>
      </w:r>
      <w:r w:rsidRPr="00973955">
        <w:rPr>
          <w:rFonts w:ascii="Consolas" w:eastAsia="Times New Roman" w:hAnsi="Consolas" w:cs="Times New Roman"/>
          <w:color w:val="D4D4D4"/>
          <w:sz w:val="21"/>
          <w:szCs w:val="21"/>
          <w:lang w:eastAsia="pt-BR"/>
        </w:rPr>
        <w:t>).</w:t>
      </w:r>
      <w:r w:rsidRPr="00973955">
        <w:rPr>
          <w:rFonts w:ascii="Consolas" w:eastAsia="Times New Roman" w:hAnsi="Consolas" w:cs="Times New Roman"/>
          <w:color w:val="DCDCAA"/>
          <w:sz w:val="21"/>
          <w:szCs w:val="21"/>
          <w:lang w:eastAsia="pt-BR"/>
        </w:rPr>
        <w:t>show</w:t>
      </w:r>
      <w:r w:rsidRPr="00973955">
        <w:rPr>
          <w:rFonts w:ascii="Consolas" w:eastAsia="Times New Roman" w:hAnsi="Consolas" w:cs="Times New Roman"/>
          <w:color w:val="D4D4D4"/>
          <w:sz w:val="21"/>
          <w:szCs w:val="21"/>
          <w:lang w:eastAsia="pt-BR"/>
        </w:rPr>
        <w:t>(</w:t>
      </w:r>
      <w:r w:rsidRPr="00973955">
        <w:rPr>
          <w:rFonts w:ascii="Consolas" w:eastAsia="Times New Roman" w:hAnsi="Consolas" w:cs="Times New Roman"/>
          <w:color w:val="B5CEA8"/>
          <w:sz w:val="21"/>
          <w:szCs w:val="21"/>
          <w:lang w:eastAsia="pt-BR"/>
        </w:rPr>
        <w:t>5000</w:t>
      </w:r>
      <w:r w:rsidRPr="00973955">
        <w:rPr>
          <w:rFonts w:ascii="Consolas" w:eastAsia="Times New Roman" w:hAnsi="Consolas" w:cs="Times New Roman"/>
          <w:color w:val="D4D4D4"/>
          <w:sz w:val="21"/>
          <w:szCs w:val="21"/>
          <w:lang w:eastAsia="pt-BR"/>
        </w:rPr>
        <w:t>)</w:t>
      </w:r>
    </w:p>
    <w:p w14:paraId="2442A3CB" w14:textId="77777777" w:rsidR="00973955" w:rsidRPr="00973955" w:rsidRDefault="00973955" w:rsidP="00973955">
      <w:pPr>
        <w:shd w:val="clear" w:color="auto" w:fill="1E1E1E"/>
        <w:spacing w:after="0" w:line="285" w:lineRule="atLeast"/>
        <w:rPr>
          <w:rFonts w:ascii="Consolas" w:eastAsia="Times New Roman" w:hAnsi="Consolas" w:cs="Times New Roman"/>
          <w:color w:val="D4D4D4"/>
          <w:sz w:val="21"/>
          <w:szCs w:val="21"/>
          <w:lang w:eastAsia="pt-BR"/>
        </w:rPr>
      </w:pPr>
      <w:r w:rsidRPr="00973955">
        <w:rPr>
          <w:rFonts w:ascii="Consolas" w:eastAsia="Times New Roman" w:hAnsi="Consolas" w:cs="Times New Roman"/>
          <w:color w:val="D4D4D4"/>
          <w:sz w:val="21"/>
          <w:szCs w:val="21"/>
          <w:lang w:eastAsia="pt-BR"/>
        </w:rPr>
        <w:t>    </w:t>
      </w:r>
      <w:r w:rsidRPr="00973955">
        <w:rPr>
          <w:rFonts w:ascii="Consolas" w:eastAsia="Times New Roman" w:hAnsi="Consolas" w:cs="Times New Roman"/>
          <w:color w:val="808080"/>
          <w:sz w:val="21"/>
          <w:szCs w:val="21"/>
          <w:lang w:eastAsia="pt-BR"/>
        </w:rPr>
        <w:t>&lt;/</w:t>
      </w:r>
      <w:r w:rsidRPr="00973955">
        <w:rPr>
          <w:rFonts w:ascii="Consolas" w:eastAsia="Times New Roman" w:hAnsi="Consolas" w:cs="Times New Roman"/>
          <w:color w:val="569CD6"/>
          <w:sz w:val="21"/>
          <w:szCs w:val="21"/>
          <w:lang w:eastAsia="pt-BR"/>
        </w:rPr>
        <w:t>script</w:t>
      </w:r>
      <w:r w:rsidRPr="00973955">
        <w:rPr>
          <w:rFonts w:ascii="Consolas" w:eastAsia="Times New Roman" w:hAnsi="Consolas" w:cs="Times New Roman"/>
          <w:color w:val="808080"/>
          <w:sz w:val="21"/>
          <w:szCs w:val="21"/>
          <w:lang w:eastAsia="pt-BR"/>
        </w:rPr>
        <w:t>&gt;</w:t>
      </w:r>
    </w:p>
    <w:p w14:paraId="691D52AC" w14:textId="2B92753E" w:rsidR="0077441E" w:rsidRDefault="0077441E" w:rsidP="005261B9">
      <w:pPr>
        <w:tabs>
          <w:tab w:val="left" w:pos="5775"/>
        </w:tabs>
        <w:rPr>
          <w:sz w:val="24"/>
          <w:szCs w:val="24"/>
        </w:rPr>
      </w:pPr>
    </w:p>
    <w:p w14:paraId="15CA26A9" w14:textId="26950E23" w:rsidR="00973955" w:rsidRDefault="00DF656B" w:rsidP="005261B9">
      <w:pPr>
        <w:tabs>
          <w:tab w:val="left" w:pos="5775"/>
        </w:tabs>
        <w:rPr>
          <w:sz w:val="24"/>
          <w:szCs w:val="24"/>
        </w:rPr>
      </w:pPr>
      <w:r>
        <w:rPr>
          <w:sz w:val="24"/>
          <w:szCs w:val="24"/>
        </w:rPr>
        <w:t>Aqui com o código abaixo (“</w:t>
      </w:r>
      <w:proofErr w:type="spellStart"/>
      <w:r>
        <w:rPr>
          <w:sz w:val="24"/>
          <w:szCs w:val="24"/>
        </w:rPr>
        <w:t>get</w:t>
      </w:r>
      <w:proofErr w:type="spellEnd"/>
      <w:r>
        <w:rPr>
          <w:sz w:val="24"/>
          <w:szCs w:val="24"/>
        </w:rPr>
        <w:t>”) me retorna o que de fato é o elemento DOM que eu selecionei</w:t>
      </w:r>
      <w:r w:rsidR="009225C6">
        <w:rPr>
          <w:sz w:val="24"/>
          <w:szCs w:val="24"/>
        </w:rPr>
        <w:t>, o elemento de índice 0 do conjunto de elementos que selecionei</w:t>
      </w:r>
      <w:r>
        <w:rPr>
          <w:sz w:val="24"/>
          <w:szCs w:val="24"/>
        </w:rPr>
        <w:t>:</w:t>
      </w:r>
    </w:p>
    <w:p w14:paraId="4A495011" w14:textId="77777777" w:rsidR="009225C6" w:rsidRPr="009225C6" w:rsidRDefault="009225C6" w:rsidP="009225C6">
      <w:pPr>
        <w:shd w:val="clear" w:color="auto" w:fill="1E1E1E"/>
        <w:spacing w:after="0" w:line="285" w:lineRule="atLeast"/>
        <w:rPr>
          <w:rFonts w:ascii="Consolas" w:eastAsia="Times New Roman" w:hAnsi="Consolas" w:cs="Times New Roman"/>
          <w:color w:val="D4D4D4"/>
          <w:sz w:val="21"/>
          <w:szCs w:val="21"/>
          <w:lang w:eastAsia="pt-BR"/>
        </w:rPr>
      </w:pPr>
      <w:r w:rsidRPr="009225C6">
        <w:rPr>
          <w:rFonts w:ascii="Consolas" w:eastAsia="Times New Roman" w:hAnsi="Consolas" w:cs="Times New Roman"/>
          <w:color w:val="9CDCFE"/>
          <w:sz w:val="21"/>
          <w:szCs w:val="21"/>
          <w:lang w:eastAsia="pt-BR"/>
        </w:rPr>
        <w:t>console</w:t>
      </w:r>
      <w:r w:rsidRPr="009225C6">
        <w:rPr>
          <w:rFonts w:ascii="Consolas" w:eastAsia="Times New Roman" w:hAnsi="Consolas" w:cs="Times New Roman"/>
          <w:color w:val="D4D4D4"/>
          <w:sz w:val="21"/>
          <w:szCs w:val="21"/>
          <w:lang w:eastAsia="pt-BR"/>
        </w:rPr>
        <w:t>.</w:t>
      </w:r>
      <w:r w:rsidRPr="009225C6">
        <w:rPr>
          <w:rFonts w:ascii="Consolas" w:eastAsia="Times New Roman" w:hAnsi="Consolas" w:cs="Times New Roman"/>
          <w:color w:val="DCDCAA"/>
          <w:sz w:val="21"/>
          <w:szCs w:val="21"/>
          <w:lang w:eastAsia="pt-BR"/>
        </w:rPr>
        <w:t>log</w:t>
      </w:r>
      <w:r w:rsidRPr="009225C6">
        <w:rPr>
          <w:rFonts w:ascii="Consolas" w:eastAsia="Times New Roman" w:hAnsi="Consolas" w:cs="Times New Roman"/>
          <w:color w:val="D4D4D4"/>
          <w:sz w:val="21"/>
          <w:szCs w:val="21"/>
          <w:lang w:eastAsia="pt-BR"/>
        </w:rPr>
        <w:t>(</w:t>
      </w:r>
      <w:r w:rsidRPr="009225C6">
        <w:rPr>
          <w:rFonts w:ascii="Consolas" w:eastAsia="Times New Roman" w:hAnsi="Consolas" w:cs="Times New Roman"/>
          <w:color w:val="4FC1FF"/>
          <w:sz w:val="21"/>
          <w:szCs w:val="21"/>
          <w:lang w:eastAsia="pt-BR"/>
        </w:rPr>
        <w:t>$</w:t>
      </w:r>
      <w:r w:rsidRPr="009225C6">
        <w:rPr>
          <w:rFonts w:ascii="Consolas" w:eastAsia="Times New Roman" w:hAnsi="Consolas" w:cs="Times New Roman"/>
          <w:color w:val="D4D4D4"/>
          <w:sz w:val="21"/>
          <w:szCs w:val="21"/>
          <w:lang w:eastAsia="pt-BR"/>
        </w:rPr>
        <w:t>(</w:t>
      </w:r>
      <w:r w:rsidRPr="009225C6">
        <w:rPr>
          <w:rFonts w:ascii="Consolas" w:eastAsia="Times New Roman" w:hAnsi="Consolas" w:cs="Times New Roman"/>
          <w:color w:val="CE9178"/>
          <w:sz w:val="21"/>
          <w:szCs w:val="21"/>
          <w:lang w:eastAsia="pt-BR"/>
        </w:rPr>
        <w:t>'</w:t>
      </w:r>
      <w:proofErr w:type="spellStart"/>
      <w:r w:rsidRPr="009225C6">
        <w:rPr>
          <w:rFonts w:ascii="Consolas" w:eastAsia="Times New Roman" w:hAnsi="Consolas" w:cs="Times New Roman"/>
          <w:color w:val="CE9178"/>
          <w:sz w:val="21"/>
          <w:szCs w:val="21"/>
          <w:lang w:eastAsia="pt-BR"/>
        </w:rPr>
        <w:t>div</w:t>
      </w:r>
      <w:proofErr w:type="spellEnd"/>
      <w:r w:rsidRPr="009225C6">
        <w:rPr>
          <w:rFonts w:ascii="Consolas" w:eastAsia="Times New Roman" w:hAnsi="Consolas" w:cs="Times New Roman"/>
          <w:color w:val="CE9178"/>
          <w:sz w:val="21"/>
          <w:szCs w:val="21"/>
          <w:lang w:eastAsia="pt-BR"/>
        </w:rPr>
        <w:t>'</w:t>
      </w:r>
      <w:proofErr w:type="gramStart"/>
      <w:r w:rsidRPr="009225C6">
        <w:rPr>
          <w:rFonts w:ascii="Consolas" w:eastAsia="Times New Roman" w:hAnsi="Consolas" w:cs="Times New Roman"/>
          <w:color w:val="D4D4D4"/>
          <w:sz w:val="21"/>
          <w:szCs w:val="21"/>
          <w:lang w:eastAsia="pt-BR"/>
        </w:rPr>
        <w:t>).</w:t>
      </w:r>
      <w:proofErr w:type="spellStart"/>
      <w:r w:rsidRPr="009225C6">
        <w:rPr>
          <w:rFonts w:ascii="Consolas" w:eastAsia="Times New Roman" w:hAnsi="Consolas" w:cs="Times New Roman"/>
          <w:color w:val="DCDCAA"/>
          <w:sz w:val="21"/>
          <w:szCs w:val="21"/>
          <w:lang w:eastAsia="pt-BR"/>
        </w:rPr>
        <w:t>get</w:t>
      </w:r>
      <w:proofErr w:type="spellEnd"/>
      <w:proofErr w:type="gramEnd"/>
      <w:r w:rsidRPr="009225C6">
        <w:rPr>
          <w:rFonts w:ascii="Consolas" w:eastAsia="Times New Roman" w:hAnsi="Consolas" w:cs="Times New Roman"/>
          <w:color w:val="D4D4D4"/>
          <w:sz w:val="21"/>
          <w:szCs w:val="21"/>
          <w:lang w:eastAsia="pt-BR"/>
        </w:rPr>
        <w:t>(</w:t>
      </w:r>
      <w:r w:rsidRPr="009225C6">
        <w:rPr>
          <w:rFonts w:ascii="Consolas" w:eastAsia="Times New Roman" w:hAnsi="Consolas" w:cs="Times New Roman"/>
          <w:color w:val="B5CEA8"/>
          <w:sz w:val="21"/>
          <w:szCs w:val="21"/>
          <w:lang w:eastAsia="pt-BR"/>
        </w:rPr>
        <w:t>0</w:t>
      </w:r>
      <w:r w:rsidRPr="009225C6">
        <w:rPr>
          <w:rFonts w:ascii="Consolas" w:eastAsia="Times New Roman" w:hAnsi="Consolas" w:cs="Times New Roman"/>
          <w:color w:val="D4D4D4"/>
          <w:sz w:val="21"/>
          <w:szCs w:val="21"/>
          <w:lang w:eastAsia="pt-BR"/>
        </w:rPr>
        <w:t>))</w:t>
      </w:r>
    </w:p>
    <w:p w14:paraId="12A130F6" w14:textId="3F4C1EF8" w:rsidR="00DF656B" w:rsidRDefault="00DF656B" w:rsidP="005261B9">
      <w:pPr>
        <w:tabs>
          <w:tab w:val="left" w:pos="5775"/>
        </w:tabs>
        <w:rPr>
          <w:sz w:val="24"/>
          <w:szCs w:val="24"/>
        </w:rPr>
      </w:pPr>
    </w:p>
    <w:p w14:paraId="664CEA28" w14:textId="3ADDC39B" w:rsidR="009225C6" w:rsidRDefault="00514880" w:rsidP="005261B9">
      <w:pPr>
        <w:tabs>
          <w:tab w:val="left" w:pos="5775"/>
        </w:tabs>
        <w:rPr>
          <w:sz w:val="24"/>
          <w:szCs w:val="24"/>
        </w:rPr>
      </w:pPr>
      <w:r>
        <w:rPr>
          <w:sz w:val="24"/>
          <w:szCs w:val="24"/>
        </w:rPr>
        <w:t>Verificar se um objeto está ou não vazio:</w:t>
      </w:r>
    </w:p>
    <w:p w14:paraId="186CED5A" w14:textId="77777777" w:rsidR="00530429" w:rsidRPr="00530429" w:rsidRDefault="00530429" w:rsidP="00530429">
      <w:pPr>
        <w:shd w:val="clear" w:color="auto" w:fill="1E1E1E"/>
        <w:spacing w:after="0" w:line="285" w:lineRule="atLeast"/>
        <w:rPr>
          <w:rFonts w:ascii="Consolas" w:eastAsia="Times New Roman" w:hAnsi="Consolas" w:cs="Times New Roman"/>
          <w:color w:val="D4D4D4"/>
          <w:sz w:val="21"/>
          <w:szCs w:val="21"/>
          <w:lang w:eastAsia="pt-BR"/>
        </w:rPr>
      </w:pPr>
      <w:r w:rsidRPr="00530429">
        <w:rPr>
          <w:rFonts w:ascii="Consolas" w:eastAsia="Times New Roman" w:hAnsi="Consolas" w:cs="Times New Roman"/>
          <w:color w:val="D4D4D4"/>
          <w:sz w:val="21"/>
          <w:szCs w:val="21"/>
          <w:lang w:eastAsia="pt-BR"/>
        </w:rPr>
        <w:t>        </w:t>
      </w:r>
      <w:proofErr w:type="gramStart"/>
      <w:r w:rsidRPr="00530429">
        <w:rPr>
          <w:rFonts w:ascii="Consolas" w:eastAsia="Times New Roman" w:hAnsi="Consolas" w:cs="Times New Roman"/>
          <w:color w:val="9CDCFE"/>
          <w:sz w:val="21"/>
          <w:szCs w:val="21"/>
          <w:lang w:eastAsia="pt-BR"/>
        </w:rPr>
        <w:t>console</w:t>
      </w:r>
      <w:r w:rsidRPr="00530429">
        <w:rPr>
          <w:rFonts w:ascii="Consolas" w:eastAsia="Times New Roman" w:hAnsi="Consolas" w:cs="Times New Roman"/>
          <w:color w:val="D4D4D4"/>
          <w:sz w:val="21"/>
          <w:szCs w:val="21"/>
          <w:lang w:eastAsia="pt-BR"/>
        </w:rPr>
        <w:t>.</w:t>
      </w:r>
      <w:r w:rsidRPr="00530429">
        <w:rPr>
          <w:rFonts w:ascii="Consolas" w:eastAsia="Times New Roman" w:hAnsi="Consolas" w:cs="Times New Roman"/>
          <w:color w:val="DCDCAA"/>
          <w:sz w:val="21"/>
          <w:szCs w:val="21"/>
          <w:lang w:eastAsia="pt-BR"/>
        </w:rPr>
        <w:t>log</w:t>
      </w:r>
      <w:r w:rsidRPr="00530429">
        <w:rPr>
          <w:rFonts w:ascii="Consolas" w:eastAsia="Times New Roman" w:hAnsi="Consolas" w:cs="Times New Roman"/>
          <w:color w:val="D4D4D4"/>
          <w:sz w:val="21"/>
          <w:szCs w:val="21"/>
          <w:lang w:eastAsia="pt-BR"/>
        </w:rPr>
        <w:t>(</w:t>
      </w:r>
      <w:proofErr w:type="gramEnd"/>
      <w:r w:rsidRPr="00530429">
        <w:rPr>
          <w:rFonts w:ascii="Consolas" w:eastAsia="Times New Roman" w:hAnsi="Consolas" w:cs="Times New Roman"/>
          <w:color w:val="4FC1FF"/>
          <w:sz w:val="21"/>
          <w:szCs w:val="21"/>
          <w:lang w:eastAsia="pt-BR"/>
        </w:rPr>
        <w:t>$</w:t>
      </w:r>
      <w:r w:rsidRPr="00530429">
        <w:rPr>
          <w:rFonts w:ascii="Consolas" w:eastAsia="Times New Roman" w:hAnsi="Consolas" w:cs="Times New Roman"/>
          <w:color w:val="D4D4D4"/>
          <w:sz w:val="21"/>
          <w:szCs w:val="21"/>
          <w:lang w:eastAsia="pt-BR"/>
        </w:rPr>
        <w:t>.</w:t>
      </w:r>
      <w:proofErr w:type="spellStart"/>
      <w:r w:rsidRPr="00530429">
        <w:rPr>
          <w:rFonts w:ascii="Consolas" w:eastAsia="Times New Roman" w:hAnsi="Consolas" w:cs="Times New Roman"/>
          <w:color w:val="DCDCAA"/>
          <w:sz w:val="21"/>
          <w:szCs w:val="21"/>
          <w:lang w:eastAsia="pt-BR"/>
        </w:rPr>
        <w:t>isEmptyObject</w:t>
      </w:r>
      <w:proofErr w:type="spellEnd"/>
      <w:r w:rsidRPr="00530429">
        <w:rPr>
          <w:rFonts w:ascii="Consolas" w:eastAsia="Times New Roman" w:hAnsi="Consolas" w:cs="Times New Roman"/>
          <w:color w:val="D4D4D4"/>
          <w:sz w:val="21"/>
          <w:szCs w:val="21"/>
          <w:lang w:eastAsia="pt-BR"/>
        </w:rPr>
        <w:t>({</w:t>
      </w:r>
      <w:r w:rsidRPr="00530429">
        <w:rPr>
          <w:rFonts w:ascii="Consolas" w:eastAsia="Times New Roman" w:hAnsi="Consolas" w:cs="Times New Roman"/>
          <w:color w:val="9CDCFE"/>
          <w:sz w:val="21"/>
          <w:szCs w:val="21"/>
          <w:lang w:eastAsia="pt-BR"/>
        </w:rPr>
        <w:t>nome:</w:t>
      </w:r>
      <w:r w:rsidRPr="00530429">
        <w:rPr>
          <w:rFonts w:ascii="Consolas" w:eastAsia="Times New Roman" w:hAnsi="Consolas" w:cs="Times New Roman"/>
          <w:color w:val="D4D4D4"/>
          <w:sz w:val="21"/>
          <w:szCs w:val="21"/>
          <w:lang w:eastAsia="pt-BR"/>
        </w:rPr>
        <w:t> </w:t>
      </w:r>
      <w:proofErr w:type="spellStart"/>
      <w:r w:rsidRPr="00530429">
        <w:rPr>
          <w:rFonts w:ascii="Consolas" w:eastAsia="Times New Roman" w:hAnsi="Consolas" w:cs="Times New Roman"/>
          <w:color w:val="569CD6"/>
          <w:sz w:val="21"/>
          <w:szCs w:val="21"/>
          <w:lang w:eastAsia="pt-BR"/>
        </w:rPr>
        <w:t>null</w:t>
      </w:r>
      <w:proofErr w:type="spellEnd"/>
      <w:r w:rsidRPr="00530429">
        <w:rPr>
          <w:rFonts w:ascii="Consolas" w:eastAsia="Times New Roman" w:hAnsi="Consolas" w:cs="Times New Roman"/>
          <w:color w:val="D4D4D4"/>
          <w:sz w:val="21"/>
          <w:szCs w:val="21"/>
          <w:lang w:eastAsia="pt-BR"/>
        </w:rPr>
        <w:t>}))</w:t>
      </w:r>
    </w:p>
    <w:p w14:paraId="68A5E00E" w14:textId="25DA58C2" w:rsidR="00514880" w:rsidRDefault="00514880" w:rsidP="005261B9">
      <w:pPr>
        <w:tabs>
          <w:tab w:val="left" w:pos="5775"/>
        </w:tabs>
        <w:rPr>
          <w:sz w:val="24"/>
          <w:szCs w:val="24"/>
        </w:rPr>
      </w:pPr>
    </w:p>
    <w:p w14:paraId="448BD3C2" w14:textId="75B17CCE" w:rsidR="00530429" w:rsidRDefault="0029712B" w:rsidP="005261B9">
      <w:pPr>
        <w:tabs>
          <w:tab w:val="left" w:pos="5775"/>
        </w:tabs>
        <w:rPr>
          <w:sz w:val="24"/>
          <w:szCs w:val="24"/>
        </w:rPr>
      </w:pPr>
      <w:r>
        <w:rPr>
          <w:sz w:val="24"/>
          <w:szCs w:val="24"/>
        </w:rPr>
        <w:lastRenderedPageBreak/>
        <w:t xml:space="preserve">Verificar se um número está dentro de um </w:t>
      </w:r>
      <w:proofErr w:type="spellStart"/>
      <w:r>
        <w:rPr>
          <w:sz w:val="24"/>
          <w:szCs w:val="24"/>
        </w:rPr>
        <w:t>Array</w:t>
      </w:r>
      <w:proofErr w:type="spellEnd"/>
      <w:r>
        <w:rPr>
          <w:sz w:val="24"/>
          <w:szCs w:val="24"/>
        </w:rPr>
        <w:t xml:space="preserve">. O primeiro parâmetro é o número que quero saber e o segundo parâmetro é o </w:t>
      </w:r>
      <w:proofErr w:type="spellStart"/>
      <w:r>
        <w:rPr>
          <w:sz w:val="24"/>
          <w:szCs w:val="24"/>
        </w:rPr>
        <w:t>Array</w:t>
      </w:r>
      <w:proofErr w:type="spellEnd"/>
      <w:r>
        <w:rPr>
          <w:sz w:val="24"/>
          <w:szCs w:val="24"/>
        </w:rPr>
        <w:t>:</w:t>
      </w:r>
    </w:p>
    <w:p w14:paraId="71D04EAA" w14:textId="77777777" w:rsidR="0029712B" w:rsidRPr="0029712B" w:rsidRDefault="0029712B" w:rsidP="0029712B">
      <w:pPr>
        <w:shd w:val="clear" w:color="auto" w:fill="1E1E1E"/>
        <w:spacing w:after="0" w:line="285" w:lineRule="atLeast"/>
        <w:rPr>
          <w:rFonts w:ascii="Consolas" w:eastAsia="Times New Roman" w:hAnsi="Consolas" w:cs="Times New Roman"/>
          <w:color w:val="D4D4D4"/>
          <w:sz w:val="21"/>
          <w:szCs w:val="21"/>
          <w:lang w:eastAsia="pt-BR"/>
        </w:rPr>
      </w:pPr>
      <w:r w:rsidRPr="0029712B">
        <w:rPr>
          <w:rFonts w:ascii="Consolas" w:eastAsia="Times New Roman" w:hAnsi="Consolas" w:cs="Times New Roman"/>
          <w:color w:val="D4D4D4"/>
          <w:sz w:val="21"/>
          <w:szCs w:val="21"/>
          <w:lang w:eastAsia="pt-BR"/>
        </w:rPr>
        <w:t>        </w:t>
      </w:r>
      <w:proofErr w:type="gramStart"/>
      <w:r w:rsidRPr="0029712B">
        <w:rPr>
          <w:rFonts w:ascii="Consolas" w:eastAsia="Times New Roman" w:hAnsi="Consolas" w:cs="Times New Roman"/>
          <w:color w:val="9CDCFE"/>
          <w:sz w:val="21"/>
          <w:szCs w:val="21"/>
          <w:lang w:eastAsia="pt-BR"/>
        </w:rPr>
        <w:t>console</w:t>
      </w:r>
      <w:r w:rsidRPr="0029712B">
        <w:rPr>
          <w:rFonts w:ascii="Consolas" w:eastAsia="Times New Roman" w:hAnsi="Consolas" w:cs="Times New Roman"/>
          <w:color w:val="D4D4D4"/>
          <w:sz w:val="21"/>
          <w:szCs w:val="21"/>
          <w:lang w:eastAsia="pt-BR"/>
        </w:rPr>
        <w:t>.</w:t>
      </w:r>
      <w:r w:rsidRPr="0029712B">
        <w:rPr>
          <w:rFonts w:ascii="Consolas" w:eastAsia="Times New Roman" w:hAnsi="Consolas" w:cs="Times New Roman"/>
          <w:color w:val="DCDCAA"/>
          <w:sz w:val="21"/>
          <w:szCs w:val="21"/>
          <w:lang w:eastAsia="pt-BR"/>
        </w:rPr>
        <w:t>log</w:t>
      </w:r>
      <w:r w:rsidRPr="0029712B">
        <w:rPr>
          <w:rFonts w:ascii="Consolas" w:eastAsia="Times New Roman" w:hAnsi="Consolas" w:cs="Times New Roman"/>
          <w:color w:val="D4D4D4"/>
          <w:sz w:val="21"/>
          <w:szCs w:val="21"/>
          <w:lang w:eastAsia="pt-BR"/>
        </w:rPr>
        <w:t>(</w:t>
      </w:r>
      <w:proofErr w:type="spellStart"/>
      <w:proofErr w:type="gramEnd"/>
      <w:r w:rsidRPr="0029712B">
        <w:rPr>
          <w:rFonts w:ascii="Consolas" w:eastAsia="Times New Roman" w:hAnsi="Consolas" w:cs="Times New Roman"/>
          <w:color w:val="4FC1FF"/>
          <w:sz w:val="21"/>
          <w:szCs w:val="21"/>
          <w:lang w:eastAsia="pt-BR"/>
        </w:rPr>
        <w:t>jQuery</w:t>
      </w:r>
      <w:r w:rsidRPr="0029712B">
        <w:rPr>
          <w:rFonts w:ascii="Consolas" w:eastAsia="Times New Roman" w:hAnsi="Consolas" w:cs="Times New Roman"/>
          <w:color w:val="D4D4D4"/>
          <w:sz w:val="21"/>
          <w:szCs w:val="21"/>
          <w:lang w:eastAsia="pt-BR"/>
        </w:rPr>
        <w:t>.</w:t>
      </w:r>
      <w:r w:rsidRPr="0029712B">
        <w:rPr>
          <w:rFonts w:ascii="Consolas" w:eastAsia="Times New Roman" w:hAnsi="Consolas" w:cs="Times New Roman"/>
          <w:color w:val="DCDCAA"/>
          <w:sz w:val="21"/>
          <w:szCs w:val="21"/>
          <w:lang w:eastAsia="pt-BR"/>
        </w:rPr>
        <w:t>inArray</w:t>
      </w:r>
      <w:proofErr w:type="spellEnd"/>
      <w:r w:rsidRPr="0029712B">
        <w:rPr>
          <w:rFonts w:ascii="Consolas" w:eastAsia="Times New Roman" w:hAnsi="Consolas" w:cs="Times New Roman"/>
          <w:color w:val="D4D4D4"/>
          <w:sz w:val="21"/>
          <w:szCs w:val="21"/>
          <w:lang w:eastAsia="pt-BR"/>
        </w:rPr>
        <w:t>(</w:t>
      </w:r>
      <w:r w:rsidRPr="0029712B">
        <w:rPr>
          <w:rFonts w:ascii="Consolas" w:eastAsia="Times New Roman" w:hAnsi="Consolas" w:cs="Times New Roman"/>
          <w:color w:val="B5CEA8"/>
          <w:sz w:val="21"/>
          <w:szCs w:val="21"/>
          <w:lang w:eastAsia="pt-BR"/>
        </w:rPr>
        <w:t>3</w:t>
      </w:r>
      <w:r w:rsidRPr="0029712B">
        <w:rPr>
          <w:rFonts w:ascii="Consolas" w:eastAsia="Times New Roman" w:hAnsi="Consolas" w:cs="Times New Roman"/>
          <w:color w:val="D4D4D4"/>
          <w:sz w:val="21"/>
          <w:szCs w:val="21"/>
          <w:lang w:eastAsia="pt-BR"/>
        </w:rPr>
        <w:t>, [</w:t>
      </w:r>
      <w:r w:rsidRPr="0029712B">
        <w:rPr>
          <w:rFonts w:ascii="Consolas" w:eastAsia="Times New Roman" w:hAnsi="Consolas" w:cs="Times New Roman"/>
          <w:color w:val="B5CEA8"/>
          <w:sz w:val="21"/>
          <w:szCs w:val="21"/>
          <w:lang w:eastAsia="pt-BR"/>
        </w:rPr>
        <w:t>1</w:t>
      </w:r>
      <w:r w:rsidRPr="0029712B">
        <w:rPr>
          <w:rFonts w:ascii="Consolas" w:eastAsia="Times New Roman" w:hAnsi="Consolas" w:cs="Times New Roman"/>
          <w:color w:val="D4D4D4"/>
          <w:sz w:val="21"/>
          <w:szCs w:val="21"/>
          <w:lang w:eastAsia="pt-BR"/>
        </w:rPr>
        <w:t>, </w:t>
      </w:r>
      <w:r w:rsidRPr="0029712B">
        <w:rPr>
          <w:rFonts w:ascii="Consolas" w:eastAsia="Times New Roman" w:hAnsi="Consolas" w:cs="Times New Roman"/>
          <w:color w:val="B5CEA8"/>
          <w:sz w:val="21"/>
          <w:szCs w:val="21"/>
          <w:lang w:eastAsia="pt-BR"/>
        </w:rPr>
        <w:t>2</w:t>
      </w:r>
      <w:r w:rsidRPr="0029712B">
        <w:rPr>
          <w:rFonts w:ascii="Consolas" w:eastAsia="Times New Roman" w:hAnsi="Consolas" w:cs="Times New Roman"/>
          <w:color w:val="D4D4D4"/>
          <w:sz w:val="21"/>
          <w:szCs w:val="21"/>
          <w:lang w:eastAsia="pt-BR"/>
        </w:rPr>
        <w:t>, </w:t>
      </w:r>
      <w:r w:rsidRPr="0029712B">
        <w:rPr>
          <w:rFonts w:ascii="Consolas" w:eastAsia="Times New Roman" w:hAnsi="Consolas" w:cs="Times New Roman"/>
          <w:color w:val="B5CEA8"/>
          <w:sz w:val="21"/>
          <w:szCs w:val="21"/>
          <w:lang w:eastAsia="pt-BR"/>
        </w:rPr>
        <w:t>3</w:t>
      </w:r>
      <w:r w:rsidRPr="0029712B">
        <w:rPr>
          <w:rFonts w:ascii="Consolas" w:eastAsia="Times New Roman" w:hAnsi="Consolas" w:cs="Times New Roman"/>
          <w:color w:val="D4D4D4"/>
          <w:sz w:val="21"/>
          <w:szCs w:val="21"/>
          <w:lang w:eastAsia="pt-BR"/>
        </w:rPr>
        <w:t>, </w:t>
      </w:r>
      <w:r w:rsidRPr="0029712B">
        <w:rPr>
          <w:rFonts w:ascii="Consolas" w:eastAsia="Times New Roman" w:hAnsi="Consolas" w:cs="Times New Roman"/>
          <w:color w:val="B5CEA8"/>
          <w:sz w:val="21"/>
          <w:szCs w:val="21"/>
          <w:lang w:eastAsia="pt-BR"/>
        </w:rPr>
        <w:t>4</w:t>
      </w:r>
      <w:r w:rsidRPr="0029712B">
        <w:rPr>
          <w:rFonts w:ascii="Consolas" w:eastAsia="Times New Roman" w:hAnsi="Consolas" w:cs="Times New Roman"/>
          <w:color w:val="D4D4D4"/>
          <w:sz w:val="21"/>
          <w:szCs w:val="21"/>
          <w:lang w:eastAsia="pt-BR"/>
        </w:rPr>
        <w:t>]))</w:t>
      </w:r>
    </w:p>
    <w:p w14:paraId="350DCECB" w14:textId="502BB672" w:rsidR="0029712B" w:rsidRDefault="0029712B" w:rsidP="005261B9">
      <w:pPr>
        <w:tabs>
          <w:tab w:val="left" w:pos="5775"/>
        </w:tabs>
        <w:rPr>
          <w:sz w:val="24"/>
          <w:szCs w:val="24"/>
        </w:rPr>
      </w:pPr>
      <w:r>
        <w:rPr>
          <w:sz w:val="24"/>
          <w:szCs w:val="24"/>
        </w:rPr>
        <w:t xml:space="preserve">E esta função retorna </w:t>
      </w:r>
      <w:proofErr w:type="gramStart"/>
      <w:r>
        <w:rPr>
          <w:sz w:val="24"/>
          <w:szCs w:val="24"/>
        </w:rPr>
        <w:t>a</w:t>
      </w:r>
      <w:proofErr w:type="gramEnd"/>
      <w:r>
        <w:rPr>
          <w:sz w:val="24"/>
          <w:szCs w:val="24"/>
        </w:rPr>
        <w:t xml:space="preserve"> posição que está dentro </w:t>
      </w:r>
      <w:proofErr w:type="spellStart"/>
      <w:r>
        <w:rPr>
          <w:sz w:val="24"/>
          <w:szCs w:val="24"/>
        </w:rPr>
        <w:t>Array</w:t>
      </w:r>
      <w:proofErr w:type="spellEnd"/>
      <w:r>
        <w:rPr>
          <w:sz w:val="24"/>
          <w:szCs w:val="24"/>
        </w:rPr>
        <w:t xml:space="preserve">, mas se o número não estivesse dentro do </w:t>
      </w:r>
      <w:proofErr w:type="spellStart"/>
      <w:r>
        <w:rPr>
          <w:sz w:val="24"/>
          <w:szCs w:val="24"/>
        </w:rPr>
        <w:t>Array</w:t>
      </w:r>
      <w:proofErr w:type="spellEnd"/>
      <w:r>
        <w:rPr>
          <w:sz w:val="24"/>
          <w:szCs w:val="24"/>
        </w:rPr>
        <w:t>, retornaria como -1.</w:t>
      </w:r>
    </w:p>
    <w:p w14:paraId="38032528" w14:textId="0AFB0B5C" w:rsidR="0029712B" w:rsidRDefault="00413833" w:rsidP="005261B9">
      <w:pPr>
        <w:tabs>
          <w:tab w:val="left" w:pos="5775"/>
        </w:tabs>
        <w:rPr>
          <w:sz w:val="24"/>
          <w:szCs w:val="24"/>
        </w:rPr>
      </w:pPr>
      <w:r>
        <w:rPr>
          <w:sz w:val="24"/>
          <w:szCs w:val="24"/>
        </w:rPr>
        <w:t xml:space="preserve">Com o </w:t>
      </w:r>
      <w:proofErr w:type="spellStart"/>
      <w:r>
        <w:rPr>
          <w:sz w:val="24"/>
          <w:szCs w:val="24"/>
        </w:rPr>
        <w:t>JQuery</w:t>
      </w:r>
      <w:proofErr w:type="spellEnd"/>
      <w:r>
        <w:rPr>
          <w:sz w:val="24"/>
          <w:szCs w:val="24"/>
        </w:rPr>
        <w:t xml:space="preserve"> conseguimos criar plugins.</w:t>
      </w:r>
    </w:p>
    <w:p w14:paraId="78A6BA29"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p>
    <w:p w14:paraId="2F40BCCB"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6A9955"/>
          <w:sz w:val="21"/>
          <w:szCs w:val="21"/>
          <w:lang w:eastAsia="pt-BR"/>
        </w:rPr>
        <w:t>//Criar uma função minha</w:t>
      </w:r>
    </w:p>
    <w:p w14:paraId="61978200"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4FC1FF"/>
          <w:sz w:val="21"/>
          <w:szCs w:val="21"/>
          <w:lang w:eastAsia="pt-BR"/>
        </w:rPr>
        <w:t>$</w:t>
      </w:r>
      <w:r w:rsidRPr="00413833">
        <w:rPr>
          <w:rFonts w:ascii="Consolas" w:eastAsia="Times New Roman" w:hAnsi="Consolas" w:cs="Times New Roman"/>
          <w:color w:val="D4D4D4"/>
          <w:sz w:val="21"/>
          <w:szCs w:val="21"/>
          <w:lang w:eastAsia="pt-BR"/>
        </w:rPr>
        <w:t>.</w:t>
      </w:r>
      <w:proofErr w:type="spellStart"/>
      <w:proofErr w:type="gramStart"/>
      <w:r w:rsidRPr="00413833">
        <w:rPr>
          <w:rFonts w:ascii="Consolas" w:eastAsia="Times New Roman" w:hAnsi="Consolas" w:cs="Times New Roman"/>
          <w:color w:val="9CDCFE"/>
          <w:sz w:val="21"/>
          <w:szCs w:val="21"/>
          <w:lang w:eastAsia="pt-BR"/>
        </w:rPr>
        <w:t>fn</w:t>
      </w:r>
      <w:r w:rsidRPr="00413833">
        <w:rPr>
          <w:rFonts w:ascii="Consolas" w:eastAsia="Times New Roman" w:hAnsi="Consolas" w:cs="Times New Roman"/>
          <w:color w:val="D4D4D4"/>
          <w:sz w:val="21"/>
          <w:szCs w:val="21"/>
          <w:lang w:eastAsia="pt-BR"/>
        </w:rPr>
        <w:t>.</w:t>
      </w:r>
      <w:r w:rsidRPr="00413833">
        <w:rPr>
          <w:rFonts w:ascii="Consolas" w:eastAsia="Times New Roman" w:hAnsi="Consolas" w:cs="Times New Roman"/>
          <w:color w:val="DCDCAA"/>
          <w:sz w:val="21"/>
          <w:szCs w:val="21"/>
          <w:lang w:eastAsia="pt-BR"/>
        </w:rPr>
        <w:t>fundoVerde</w:t>
      </w:r>
      <w:proofErr w:type="spellEnd"/>
      <w:proofErr w:type="gramEnd"/>
      <w:r w:rsidRPr="00413833">
        <w:rPr>
          <w:rFonts w:ascii="Consolas" w:eastAsia="Times New Roman" w:hAnsi="Consolas" w:cs="Times New Roman"/>
          <w:color w:val="D4D4D4"/>
          <w:sz w:val="21"/>
          <w:szCs w:val="21"/>
          <w:lang w:eastAsia="pt-BR"/>
        </w:rPr>
        <w:t> = </w:t>
      </w:r>
      <w:proofErr w:type="spellStart"/>
      <w:r w:rsidRPr="00413833">
        <w:rPr>
          <w:rFonts w:ascii="Consolas" w:eastAsia="Times New Roman" w:hAnsi="Consolas" w:cs="Times New Roman"/>
          <w:color w:val="569CD6"/>
          <w:sz w:val="21"/>
          <w:szCs w:val="21"/>
          <w:lang w:eastAsia="pt-BR"/>
        </w:rPr>
        <w:t>function</w:t>
      </w:r>
      <w:proofErr w:type="spellEnd"/>
      <w:r w:rsidRPr="00413833">
        <w:rPr>
          <w:rFonts w:ascii="Consolas" w:eastAsia="Times New Roman" w:hAnsi="Consolas" w:cs="Times New Roman"/>
          <w:color w:val="D4D4D4"/>
          <w:sz w:val="21"/>
          <w:szCs w:val="21"/>
          <w:lang w:eastAsia="pt-BR"/>
        </w:rPr>
        <w:t> () {</w:t>
      </w:r>
    </w:p>
    <w:p w14:paraId="0C631411"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6A9955"/>
          <w:sz w:val="21"/>
          <w:szCs w:val="21"/>
          <w:lang w:eastAsia="pt-BR"/>
        </w:rPr>
        <w:t>//</w:t>
      </w:r>
      <w:proofErr w:type="spellStart"/>
      <w:r w:rsidRPr="00413833">
        <w:rPr>
          <w:rFonts w:ascii="Consolas" w:eastAsia="Times New Roman" w:hAnsi="Consolas" w:cs="Times New Roman"/>
          <w:color w:val="6A9955"/>
          <w:sz w:val="21"/>
          <w:szCs w:val="21"/>
          <w:lang w:eastAsia="pt-BR"/>
        </w:rPr>
        <w:t>this</w:t>
      </w:r>
      <w:proofErr w:type="spellEnd"/>
      <w:r w:rsidRPr="00413833">
        <w:rPr>
          <w:rFonts w:ascii="Consolas" w:eastAsia="Times New Roman" w:hAnsi="Consolas" w:cs="Times New Roman"/>
          <w:color w:val="6A9955"/>
          <w:sz w:val="21"/>
          <w:szCs w:val="21"/>
          <w:lang w:eastAsia="pt-BR"/>
        </w:rPr>
        <w:t> é para usar o documento atual</w:t>
      </w:r>
    </w:p>
    <w:p w14:paraId="50059064"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6A9955"/>
          <w:sz w:val="21"/>
          <w:szCs w:val="21"/>
          <w:lang w:eastAsia="pt-BR"/>
        </w:rPr>
        <w:t>//</w:t>
      </w:r>
      <w:proofErr w:type="spellStart"/>
      <w:r w:rsidRPr="00413833">
        <w:rPr>
          <w:rFonts w:ascii="Consolas" w:eastAsia="Times New Roman" w:hAnsi="Consolas" w:cs="Times New Roman"/>
          <w:color w:val="6A9955"/>
          <w:sz w:val="21"/>
          <w:szCs w:val="21"/>
          <w:lang w:eastAsia="pt-BR"/>
        </w:rPr>
        <w:t>css</w:t>
      </w:r>
      <w:proofErr w:type="spellEnd"/>
      <w:r w:rsidRPr="00413833">
        <w:rPr>
          <w:rFonts w:ascii="Consolas" w:eastAsia="Times New Roman" w:hAnsi="Consolas" w:cs="Times New Roman"/>
          <w:color w:val="6A9955"/>
          <w:sz w:val="21"/>
          <w:szCs w:val="21"/>
          <w:lang w:eastAsia="pt-BR"/>
        </w:rPr>
        <w:t> é para mexer nos elementos </w:t>
      </w:r>
      <w:proofErr w:type="spellStart"/>
      <w:r w:rsidRPr="00413833">
        <w:rPr>
          <w:rFonts w:ascii="Consolas" w:eastAsia="Times New Roman" w:hAnsi="Consolas" w:cs="Times New Roman"/>
          <w:color w:val="6A9955"/>
          <w:sz w:val="21"/>
          <w:szCs w:val="21"/>
          <w:lang w:eastAsia="pt-BR"/>
        </w:rPr>
        <w:t>css</w:t>
      </w:r>
      <w:proofErr w:type="spellEnd"/>
      <w:r w:rsidRPr="00413833">
        <w:rPr>
          <w:rFonts w:ascii="Consolas" w:eastAsia="Times New Roman" w:hAnsi="Consolas" w:cs="Times New Roman"/>
          <w:color w:val="6A9955"/>
          <w:sz w:val="21"/>
          <w:szCs w:val="21"/>
          <w:lang w:eastAsia="pt-BR"/>
        </w:rPr>
        <w:t> do documento</w:t>
      </w:r>
    </w:p>
    <w:p w14:paraId="0081195C"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6A9955"/>
          <w:sz w:val="21"/>
          <w:szCs w:val="21"/>
          <w:lang w:eastAsia="pt-BR"/>
        </w:rPr>
        <w:t>//Primeiro parâmetro é o elemento que quero mexer</w:t>
      </w:r>
    </w:p>
    <w:p w14:paraId="73B68768"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6A9955"/>
          <w:sz w:val="21"/>
          <w:szCs w:val="21"/>
          <w:lang w:eastAsia="pt-BR"/>
        </w:rPr>
        <w:t>//Segundo parâmetro é o valor da propriedade do elemento que quero mexer</w:t>
      </w:r>
    </w:p>
    <w:p w14:paraId="3C758855"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proofErr w:type="gramStart"/>
      <w:r w:rsidRPr="00413833">
        <w:rPr>
          <w:rFonts w:ascii="Consolas" w:eastAsia="Times New Roman" w:hAnsi="Consolas" w:cs="Times New Roman"/>
          <w:color w:val="569CD6"/>
          <w:sz w:val="21"/>
          <w:szCs w:val="21"/>
          <w:lang w:eastAsia="pt-BR"/>
        </w:rPr>
        <w:t>this</w:t>
      </w:r>
      <w:r w:rsidRPr="00413833">
        <w:rPr>
          <w:rFonts w:ascii="Consolas" w:eastAsia="Times New Roman" w:hAnsi="Consolas" w:cs="Times New Roman"/>
          <w:color w:val="D4D4D4"/>
          <w:sz w:val="21"/>
          <w:szCs w:val="21"/>
          <w:lang w:eastAsia="pt-BR"/>
        </w:rPr>
        <w:t>.</w:t>
      </w:r>
      <w:r w:rsidRPr="00413833">
        <w:rPr>
          <w:rFonts w:ascii="Consolas" w:eastAsia="Times New Roman" w:hAnsi="Consolas" w:cs="Times New Roman"/>
          <w:color w:val="DCDCAA"/>
          <w:sz w:val="21"/>
          <w:szCs w:val="21"/>
          <w:lang w:eastAsia="pt-BR"/>
        </w:rPr>
        <w:t>css</w:t>
      </w:r>
      <w:r w:rsidRPr="00413833">
        <w:rPr>
          <w:rFonts w:ascii="Consolas" w:eastAsia="Times New Roman" w:hAnsi="Consolas" w:cs="Times New Roman"/>
          <w:color w:val="D4D4D4"/>
          <w:sz w:val="21"/>
          <w:szCs w:val="21"/>
          <w:lang w:eastAsia="pt-BR"/>
        </w:rPr>
        <w:t>(</w:t>
      </w:r>
      <w:proofErr w:type="gramEnd"/>
      <w:r w:rsidRPr="00413833">
        <w:rPr>
          <w:rFonts w:ascii="Consolas" w:eastAsia="Times New Roman" w:hAnsi="Consolas" w:cs="Times New Roman"/>
          <w:color w:val="CE9178"/>
          <w:sz w:val="21"/>
          <w:szCs w:val="21"/>
          <w:lang w:eastAsia="pt-BR"/>
        </w:rPr>
        <w:t>'background-color'</w:t>
      </w: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CE9178"/>
          <w:sz w:val="21"/>
          <w:szCs w:val="21"/>
          <w:lang w:eastAsia="pt-BR"/>
        </w:rPr>
        <w:t>'</w:t>
      </w:r>
      <w:proofErr w:type="spellStart"/>
      <w:r w:rsidRPr="00413833">
        <w:rPr>
          <w:rFonts w:ascii="Consolas" w:eastAsia="Times New Roman" w:hAnsi="Consolas" w:cs="Times New Roman"/>
          <w:color w:val="CE9178"/>
          <w:sz w:val="21"/>
          <w:szCs w:val="21"/>
          <w:lang w:eastAsia="pt-BR"/>
        </w:rPr>
        <w:t>green</w:t>
      </w:r>
      <w:proofErr w:type="spellEnd"/>
      <w:r w:rsidRPr="00413833">
        <w:rPr>
          <w:rFonts w:ascii="Consolas" w:eastAsia="Times New Roman" w:hAnsi="Consolas" w:cs="Times New Roman"/>
          <w:color w:val="CE9178"/>
          <w:sz w:val="21"/>
          <w:szCs w:val="21"/>
          <w:lang w:eastAsia="pt-BR"/>
        </w:rPr>
        <w:t>'</w:t>
      </w:r>
      <w:r w:rsidRPr="00413833">
        <w:rPr>
          <w:rFonts w:ascii="Consolas" w:eastAsia="Times New Roman" w:hAnsi="Consolas" w:cs="Times New Roman"/>
          <w:color w:val="D4D4D4"/>
          <w:sz w:val="21"/>
          <w:szCs w:val="21"/>
          <w:lang w:eastAsia="pt-BR"/>
        </w:rPr>
        <w:t>)</w:t>
      </w:r>
    </w:p>
    <w:p w14:paraId="03FC0B4F"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p>
    <w:p w14:paraId="774A94C9"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p>
    <w:p w14:paraId="033AE0FA" w14:textId="77777777" w:rsidR="00413833" w:rsidRPr="00413833" w:rsidRDefault="00413833" w:rsidP="00413833">
      <w:pPr>
        <w:shd w:val="clear" w:color="auto" w:fill="1E1E1E"/>
        <w:spacing w:after="0" w:line="285" w:lineRule="atLeast"/>
        <w:rPr>
          <w:rFonts w:ascii="Consolas" w:eastAsia="Times New Roman" w:hAnsi="Consolas" w:cs="Times New Roman"/>
          <w:color w:val="D4D4D4"/>
          <w:sz w:val="21"/>
          <w:szCs w:val="21"/>
          <w:lang w:eastAsia="pt-BR"/>
        </w:rPr>
      </w:pPr>
      <w:r w:rsidRPr="00413833">
        <w:rPr>
          <w:rFonts w:ascii="Consolas" w:eastAsia="Times New Roman" w:hAnsi="Consolas" w:cs="Times New Roman"/>
          <w:color w:val="D4D4D4"/>
          <w:sz w:val="21"/>
          <w:szCs w:val="21"/>
          <w:lang w:eastAsia="pt-BR"/>
        </w:rPr>
        <w:t>        </w:t>
      </w:r>
      <w:r w:rsidRPr="00413833">
        <w:rPr>
          <w:rFonts w:ascii="Consolas" w:eastAsia="Times New Roman" w:hAnsi="Consolas" w:cs="Times New Roman"/>
          <w:color w:val="4FC1FF"/>
          <w:sz w:val="21"/>
          <w:szCs w:val="21"/>
          <w:lang w:eastAsia="pt-BR"/>
        </w:rPr>
        <w:t>$</w:t>
      </w:r>
      <w:r w:rsidRPr="00413833">
        <w:rPr>
          <w:rFonts w:ascii="Consolas" w:eastAsia="Times New Roman" w:hAnsi="Consolas" w:cs="Times New Roman"/>
          <w:color w:val="D4D4D4"/>
          <w:sz w:val="21"/>
          <w:szCs w:val="21"/>
          <w:lang w:eastAsia="pt-BR"/>
        </w:rPr>
        <w:t>(</w:t>
      </w:r>
      <w:r w:rsidRPr="00413833">
        <w:rPr>
          <w:rFonts w:ascii="Consolas" w:eastAsia="Times New Roman" w:hAnsi="Consolas" w:cs="Times New Roman"/>
          <w:color w:val="CE9178"/>
          <w:sz w:val="21"/>
          <w:szCs w:val="21"/>
          <w:lang w:eastAsia="pt-BR"/>
        </w:rPr>
        <w:t>'body'</w:t>
      </w:r>
      <w:proofErr w:type="gramStart"/>
      <w:r w:rsidRPr="00413833">
        <w:rPr>
          <w:rFonts w:ascii="Consolas" w:eastAsia="Times New Roman" w:hAnsi="Consolas" w:cs="Times New Roman"/>
          <w:color w:val="D4D4D4"/>
          <w:sz w:val="21"/>
          <w:szCs w:val="21"/>
          <w:lang w:eastAsia="pt-BR"/>
        </w:rPr>
        <w:t>).</w:t>
      </w:r>
      <w:proofErr w:type="spellStart"/>
      <w:r w:rsidRPr="00413833">
        <w:rPr>
          <w:rFonts w:ascii="Consolas" w:eastAsia="Times New Roman" w:hAnsi="Consolas" w:cs="Times New Roman"/>
          <w:color w:val="DCDCAA"/>
          <w:sz w:val="21"/>
          <w:szCs w:val="21"/>
          <w:lang w:eastAsia="pt-BR"/>
        </w:rPr>
        <w:t>fundoVerde</w:t>
      </w:r>
      <w:proofErr w:type="spellEnd"/>
      <w:proofErr w:type="gramEnd"/>
      <w:r w:rsidRPr="00413833">
        <w:rPr>
          <w:rFonts w:ascii="Consolas" w:eastAsia="Times New Roman" w:hAnsi="Consolas" w:cs="Times New Roman"/>
          <w:color w:val="D4D4D4"/>
          <w:sz w:val="21"/>
          <w:szCs w:val="21"/>
          <w:lang w:eastAsia="pt-BR"/>
        </w:rPr>
        <w:t>()</w:t>
      </w:r>
    </w:p>
    <w:p w14:paraId="5BEF7526" w14:textId="04D59756" w:rsidR="00413833" w:rsidRDefault="00413833" w:rsidP="005261B9">
      <w:pPr>
        <w:tabs>
          <w:tab w:val="left" w:pos="5775"/>
        </w:tabs>
        <w:rPr>
          <w:sz w:val="24"/>
          <w:szCs w:val="24"/>
        </w:rPr>
      </w:pPr>
    </w:p>
    <w:p w14:paraId="111B80C9" w14:textId="05C035E0" w:rsidR="00413833" w:rsidRDefault="00C95BA7" w:rsidP="005261B9">
      <w:pPr>
        <w:tabs>
          <w:tab w:val="left" w:pos="5775"/>
        </w:tabs>
        <w:rPr>
          <w:sz w:val="24"/>
          <w:szCs w:val="24"/>
        </w:rPr>
      </w:pPr>
      <w:r>
        <w:rPr>
          <w:sz w:val="24"/>
          <w:szCs w:val="24"/>
        </w:rPr>
        <w:t xml:space="preserve">Para que eu consiga utilizar encadeamento de chamadas em minhas próprias funções eu tenho que colocar </w:t>
      </w:r>
      <w:proofErr w:type="spellStart"/>
      <w:r>
        <w:rPr>
          <w:sz w:val="24"/>
          <w:szCs w:val="24"/>
        </w:rPr>
        <w:t>return</w:t>
      </w:r>
      <w:proofErr w:type="spellEnd"/>
      <w:r>
        <w:rPr>
          <w:sz w:val="24"/>
          <w:szCs w:val="24"/>
        </w:rPr>
        <w:t xml:space="preserve"> </w:t>
      </w:r>
      <w:proofErr w:type="spellStart"/>
      <w:r>
        <w:rPr>
          <w:sz w:val="24"/>
          <w:szCs w:val="24"/>
        </w:rPr>
        <w:t>this</w:t>
      </w:r>
      <w:proofErr w:type="spellEnd"/>
      <w:r>
        <w:rPr>
          <w:sz w:val="24"/>
          <w:szCs w:val="24"/>
        </w:rPr>
        <w:t xml:space="preserve"> na função:</w:t>
      </w:r>
    </w:p>
    <w:p w14:paraId="6925C943"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6A9955"/>
          <w:sz w:val="21"/>
          <w:szCs w:val="21"/>
          <w:lang w:eastAsia="pt-BR"/>
        </w:rPr>
        <w:t>//Criar uma função minha</w:t>
      </w:r>
    </w:p>
    <w:p w14:paraId="69A70905"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4FC1FF"/>
          <w:sz w:val="21"/>
          <w:szCs w:val="21"/>
          <w:lang w:eastAsia="pt-BR"/>
        </w:rPr>
        <w:t>$</w:t>
      </w:r>
      <w:r w:rsidRPr="00C95BA7">
        <w:rPr>
          <w:rFonts w:ascii="Consolas" w:eastAsia="Times New Roman" w:hAnsi="Consolas" w:cs="Times New Roman"/>
          <w:color w:val="D4D4D4"/>
          <w:sz w:val="21"/>
          <w:szCs w:val="21"/>
          <w:lang w:eastAsia="pt-BR"/>
        </w:rPr>
        <w:t>.</w:t>
      </w:r>
      <w:proofErr w:type="spellStart"/>
      <w:proofErr w:type="gramStart"/>
      <w:r w:rsidRPr="00C95BA7">
        <w:rPr>
          <w:rFonts w:ascii="Consolas" w:eastAsia="Times New Roman" w:hAnsi="Consolas" w:cs="Times New Roman"/>
          <w:color w:val="9CDCFE"/>
          <w:sz w:val="21"/>
          <w:szCs w:val="21"/>
          <w:lang w:eastAsia="pt-BR"/>
        </w:rPr>
        <w:t>fn</w:t>
      </w:r>
      <w:r w:rsidRPr="00C95BA7">
        <w:rPr>
          <w:rFonts w:ascii="Consolas" w:eastAsia="Times New Roman" w:hAnsi="Consolas" w:cs="Times New Roman"/>
          <w:color w:val="D4D4D4"/>
          <w:sz w:val="21"/>
          <w:szCs w:val="21"/>
          <w:lang w:eastAsia="pt-BR"/>
        </w:rPr>
        <w:t>.</w:t>
      </w:r>
      <w:r w:rsidRPr="00C95BA7">
        <w:rPr>
          <w:rFonts w:ascii="Consolas" w:eastAsia="Times New Roman" w:hAnsi="Consolas" w:cs="Times New Roman"/>
          <w:color w:val="DCDCAA"/>
          <w:sz w:val="21"/>
          <w:szCs w:val="21"/>
          <w:lang w:eastAsia="pt-BR"/>
        </w:rPr>
        <w:t>fundoVerde</w:t>
      </w:r>
      <w:proofErr w:type="spellEnd"/>
      <w:proofErr w:type="gramEnd"/>
      <w:r w:rsidRPr="00C95BA7">
        <w:rPr>
          <w:rFonts w:ascii="Consolas" w:eastAsia="Times New Roman" w:hAnsi="Consolas" w:cs="Times New Roman"/>
          <w:color w:val="D4D4D4"/>
          <w:sz w:val="21"/>
          <w:szCs w:val="21"/>
          <w:lang w:eastAsia="pt-BR"/>
        </w:rPr>
        <w:t> = </w:t>
      </w:r>
      <w:proofErr w:type="spellStart"/>
      <w:r w:rsidRPr="00C95BA7">
        <w:rPr>
          <w:rFonts w:ascii="Consolas" w:eastAsia="Times New Roman" w:hAnsi="Consolas" w:cs="Times New Roman"/>
          <w:color w:val="569CD6"/>
          <w:sz w:val="21"/>
          <w:szCs w:val="21"/>
          <w:lang w:eastAsia="pt-BR"/>
        </w:rPr>
        <w:t>function</w:t>
      </w:r>
      <w:proofErr w:type="spellEnd"/>
      <w:r w:rsidRPr="00C95BA7">
        <w:rPr>
          <w:rFonts w:ascii="Consolas" w:eastAsia="Times New Roman" w:hAnsi="Consolas" w:cs="Times New Roman"/>
          <w:color w:val="D4D4D4"/>
          <w:sz w:val="21"/>
          <w:szCs w:val="21"/>
          <w:lang w:eastAsia="pt-BR"/>
        </w:rPr>
        <w:t> () {</w:t>
      </w:r>
    </w:p>
    <w:p w14:paraId="4812046B"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6A9955"/>
          <w:sz w:val="21"/>
          <w:szCs w:val="21"/>
          <w:lang w:eastAsia="pt-BR"/>
        </w:rPr>
        <w:t>//</w:t>
      </w:r>
      <w:proofErr w:type="spellStart"/>
      <w:r w:rsidRPr="00C95BA7">
        <w:rPr>
          <w:rFonts w:ascii="Consolas" w:eastAsia="Times New Roman" w:hAnsi="Consolas" w:cs="Times New Roman"/>
          <w:color w:val="6A9955"/>
          <w:sz w:val="21"/>
          <w:szCs w:val="21"/>
          <w:lang w:eastAsia="pt-BR"/>
        </w:rPr>
        <w:t>this</w:t>
      </w:r>
      <w:proofErr w:type="spellEnd"/>
      <w:r w:rsidRPr="00C95BA7">
        <w:rPr>
          <w:rFonts w:ascii="Consolas" w:eastAsia="Times New Roman" w:hAnsi="Consolas" w:cs="Times New Roman"/>
          <w:color w:val="6A9955"/>
          <w:sz w:val="21"/>
          <w:szCs w:val="21"/>
          <w:lang w:eastAsia="pt-BR"/>
        </w:rPr>
        <w:t> é para usar o documento atual</w:t>
      </w:r>
    </w:p>
    <w:p w14:paraId="76406385"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6A9955"/>
          <w:sz w:val="21"/>
          <w:szCs w:val="21"/>
          <w:lang w:eastAsia="pt-BR"/>
        </w:rPr>
        <w:t>//</w:t>
      </w:r>
      <w:proofErr w:type="spellStart"/>
      <w:r w:rsidRPr="00C95BA7">
        <w:rPr>
          <w:rFonts w:ascii="Consolas" w:eastAsia="Times New Roman" w:hAnsi="Consolas" w:cs="Times New Roman"/>
          <w:color w:val="6A9955"/>
          <w:sz w:val="21"/>
          <w:szCs w:val="21"/>
          <w:lang w:eastAsia="pt-BR"/>
        </w:rPr>
        <w:t>css</w:t>
      </w:r>
      <w:proofErr w:type="spellEnd"/>
      <w:r w:rsidRPr="00C95BA7">
        <w:rPr>
          <w:rFonts w:ascii="Consolas" w:eastAsia="Times New Roman" w:hAnsi="Consolas" w:cs="Times New Roman"/>
          <w:color w:val="6A9955"/>
          <w:sz w:val="21"/>
          <w:szCs w:val="21"/>
          <w:lang w:eastAsia="pt-BR"/>
        </w:rPr>
        <w:t> é para mexer nos elementos </w:t>
      </w:r>
      <w:proofErr w:type="spellStart"/>
      <w:r w:rsidRPr="00C95BA7">
        <w:rPr>
          <w:rFonts w:ascii="Consolas" w:eastAsia="Times New Roman" w:hAnsi="Consolas" w:cs="Times New Roman"/>
          <w:color w:val="6A9955"/>
          <w:sz w:val="21"/>
          <w:szCs w:val="21"/>
          <w:lang w:eastAsia="pt-BR"/>
        </w:rPr>
        <w:t>css</w:t>
      </w:r>
      <w:proofErr w:type="spellEnd"/>
      <w:r w:rsidRPr="00C95BA7">
        <w:rPr>
          <w:rFonts w:ascii="Consolas" w:eastAsia="Times New Roman" w:hAnsi="Consolas" w:cs="Times New Roman"/>
          <w:color w:val="6A9955"/>
          <w:sz w:val="21"/>
          <w:szCs w:val="21"/>
          <w:lang w:eastAsia="pt-BR"/>
        </w:rPr>
        <w:t> do documento</w:t>
      </w:r>
    </w:p>
    <w:p w14:paraId="1F36DFAD"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6A9955"/>
          <w:sz w:val="21"/>
          <w:szCs w:val="21"/>
          <w:lang w:eastAsia="pt-BR"/>
        </w:rPr>
        <w:t>//Primeiro parâmetro é o elemento que quero mexer</w:t>
      </w:r>
    </w:p>
    <w:p w14:paraId="172FBB27"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6A9955"/>
          <w:sz w:val="21"/>
          <w:szCs w:val="21"/>
          <w:lang w:eastAsia="pt-BR"/>
        </w:rPr>
        <w:t>//Segundo parâmetro é o valor da propriedade do elemento que quero mexer</w:t>
      </w:r>
    </w:p>
    <w:p w14:paraId="1D2B8FB3"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proofErr w:type="gramStart"/>
      <w:r w:rsidRPr="00C95BA7">
        <w:rPr>
          <w:rFonts w:ascii="Consolas" w:eastAsia="Times New Roman" w:hAnsi="Consolas" w:cs="Times New Roman"/>
          <w:color w:val="569CD6"/>
          <w:sz w:val="21"/>
          <w:szCs w:val="21"/>
          <w:lang w:eastAsia="pt-BR"/>
        </w:rPr>
        <w:t>this</w:t>
      </w:r>
      <w:r w:rsidRPr="00C95BA7">
        <w:rPr>
          <w:rFonts w:ascii="Consolas" w:eastAsia="Times New Roman" w:hAnsi="Consolas" w:cs="Times New Roman"/>
          <w:color w:val="D4D4D4"/>
          <w:sz w:val="21"/>
          <w:szCs w:val="21"/>
          <w:lang w:eastAsia="pt-BR"/>
        </w:rPr>
        <w:t>.</w:t>
      </w:r>
      <w:r w:rsidRPr="00C95BA7">
        <w:rPr>
          <w:rFonts w:ascii="Consolas" w:eastAsia="Times New Roman" w:hAnsi="Consolas" w:cs="Times New Roman"/>
          <w:color w:val="DCDCAA"/>
          <w:sz w:val="21"/>
          <w:szCs w:val="21"/>
          <w:lang w:eastAsia="pt-BR"/>
        </w:rPr>
        <w:t>css</w:t>
      </w:r>
      <w:r w:rsidRPr="00C95BA7">
        <w:rPr>
          <w:rFonts w:ascii="Consolas" w:eastAsia="Times New Roman" w:hAnsi="Consolas" w:cs="Times New Roman"/>
          <w:color w:val="D4D4D4"/>
          <w:sz w:val="21"/>
          <w:szCs w:val="21"/>
          <w:lang w:eastAsia="pt-BR"/>
        </w:rPr>
        <w:t>(</w:t>
      </w:r>
      <w:proofErr w:type="gramEnd"/>
      <w:r w:rsidRPr="00C95BA7">
        <w:rPr>
          <w:rFonts w:ascii="Consolas" w:eastAsia="Times New Roman" w:hAnsi="Consolas" w:cs="Times New Roman"/>
          <w:color w:val="CE9178"/>
          <w:sz w:val="21"/>
          <w:szCs w:val="21"/>
          <w:lang w:eastAsia="pt-BR"/>
        </w:rPr>
        <w:t>'background-color'</w:t>
      </w: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CE9178"/>
          <w:sz w:val="21"/>
          <w:szCs w:val="21"/>
          <w:lang w:eastAsia="pt-BR"/>
        </w:rPr>
        <w:t>'</w:t>
      </w:r>
      <w:proofErr w:type="spellStart"/>
      <w:r w:rsidRPr="00C95BA7">
        <w:rPr>
          <w:rFonts w:ascii="Consolas" w:eastAsia="Times New Roman" w:hAnsi="Consolas" w:cs="Times New Roman"/>
          <w:color w:val="CE9178"/>
          <w:sz w:val="21"/>
          <w:szCs w:val="21"/>
          <w:lang w:eastAsia="pt-BR"/>
        </w:rPr>
        <w:t>green</w:t>
      </w:r>
      <w:proofErr w:type="spellEnd"/>
      <w:r w:rsidRPr="00C95BA7">
        <w:rPr>
          <w:rFonts w:ascii="Consolas" w:eastAsia="Times New Roman" w:hAnsi="Consolas" w:cs="Times New Roman"/>
          <w:color w:val="CE9178"/>
          <w:sz w:val="21"/>
          <w:szCs w:val="21"/>
          <w:lang w:eastAsia="pt-BR"/>
        </w:rPr>
        <w:t>'</w:t>
      </w:r>
      <w:r w:rsidRPr="00C95BA7">
        <w:rPr>
          <w:rFonts w:ascii="Consolas" w:eastAsia="Times New Roman" w:hAnsi="Consolas" w:cs="Times New Roman"/>
          <w:color w:val="D4D4D4"/>
          <w:sz w:val="21"/>
          <w:szCs w:val="21"/>
          <w:lang w:eastAsia="pt-BR"/>
        </w:rPr>
        <w:t>)</w:t>
      </w:r>
    </w:p>
    <w:p w14:paraId="2B349946"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proofErr w:type="spellStart"/>
      <w:r w:rsidRPr="00C95BA7">
        <w:rPr>
          <w:rFonts w:ascii="Consolas" w:eastAsia="Times New Roman" w:hAnsi="Consolas" w:cs="Times New Roman"/>
          <w:color w:val="C586C0"/>
          <w:sz w:val="21"/>
          <w:szCs w:val="21"/>
          <w:lang w:eastAsia="pt-BR"/>
        </w:rPr>
        <w:t>return</w:t>
      </w:r>
      <w:proofErr w:type="spellEnd"/>
      <w:r w:rsidRPr="00C95BA7">
        <w:rPr>
          <w:rFonts w:ascii="Consolas" w:eastAsia="Times New Roman" w:hAnsi="Consolas" w:cs="Times New Roman"/>
          <w:color w:val="D4D4D4"/>
          <w:sz w:val="21"/>
          <w:szCs w:val="21"/>
          <w:lang w:eastAsia="pt-BR"/>
        </w:rPr>
        <w:t> </w:t>
      </w:r>
      <w:proofErr w:type="spellStart"/>
      <w:r w:rsidRPr="00C95BA7">
        <w:rPr>
          <w:rFonts w:ascii="Consolas" w:eastAsia="Times New Roman" w:hAnsi="Consolas" w:cs="Times New Roman"/>
          <w:color w:val="569CD6"/>
          <w:sz w:val="21"/>
          <w:szCs w:val="21"/>
          <w:lang w:eastAsia="pt-BR"/>
        </w:rPr>
        <w:t>this</w:t>
      </w:r>
      <w:proofErr w:type="spellEnd"/>
    </w:p>
    <w:p w14:paraId="1BE8E4B4"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p>
    <w:p w14:paraId="509A91CD"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p>
    <w:p w14:paraId="54D83917" w14:textId="77777777" w:rsidR="00C95BA7" w:rsidRPr="00C95BA7" w:rsidRDefault="00C95BA7" w:rsidP="00C95BA7">
      <w:pPr>
        <w:shd w:val="clear" w:color="auto" w:fill="1E1E1E"/>
        <w:spacing w:after="0" w:line="285" w:lineRule="atLeast"/>
        <w:rPr>
          <w:rFonts w:ascii="Consolas" w:eastAsia="Times New Roman" w:hAnsi="Consolas" w:cs="Times New Roman"/>
          <w:color w:val="D4D4D4"/>
          <w:sz w:val="21"/>
          <w:szCs w:val="21"/>
          <w:lang w:eastAsia="pt-BR"/>
        </w:rPr>
      </w:pPr>
      <w:r w:rsidRPr="00C95BA7">
        <w:rPr>
          <w:rFonts w:ascii="Consolas" w:eastAsia="Times New Roman" w:hAnsi="Consolas" w:cs="Times New Roman"/>
          <w:color w:val="D4D4D4"/>
          <w:sz w:val="21"/>
          <w:szCs w:val="21"/>
          <w:lang w:eastAsia="pt-BR"/>
        </w:rPr>
        <w:t>        </w:t>
      </w:r>
      <w:r w:rsidRPr="00C95BA7">
        <w:rPr>
          <w:rFonts w:ascii="Consolas" w:eastAsia="Times New Roman" w:hAnsi="Consolas" w:cs="Times New Roman"/>
          <w:color w:val="4FC1FF"/>
          <w:sz w:val="21"/>
          <w:szCs w:val="21"/>
          <w:lang w:eastAsia="pt-BR"/>
        </w:rPr>
        <w:t>$</w:t>
      </w:r>
      <w:r w:rsidRPr="00C95BA7">
        <w:rPr>
          <w:rFonts w:ascii="Consolas" w:eastAsia="Times New Roman" w:hAnsi="Consolas" w:cs="Times New Roman"/>
          <w:color w:val="D4D4D4"/>
          <w:sz w:val="21"/>
          <w:szCs w:val="21"/>
          <w:lang w:eastAsia="pt-BR"/>
        </w:rPr>
        <w:t>(</w:t>
      </w:r>
      <w:r w:rsidRPr="00C95BA7">
        <w:rPr>
          <w:rFonts w:ascii="Consolas" w:eastAsia="Times New Roman" w:hAnsi="Consolas" w:cs="Times New Roman"/>
          <w:color w:val="CE9178"/>
          <w:sz w:val="21"/>
          <w:szCs w:val="21"/>
          <w:lang w:eastAsia="pt-BR"/>
        </w:rPr>
        <w:t>'body'</w:t>
      </w:r>
      <w:proofErr w:type="gramStart"/>
      <w:r w:rsidRPr="00C95BA7">
        <w:rPr>
          <w:rFonts w:ascii="Consolas" w:eastAsia="Times New Roman" w:hAnsi="Consolas" w:cs="Times New Roman"/>
          <w:color w:val="D4D4D4"/>
          <w:sz w:val="21"/>
          <w:szCs w:val="21"/>
          <w:lang w:eastAsia="pt-BR"/>
        </w:rPr>
        <w:t>).</w:t>
      </w:r>
      <w:proofErr w:type="spellStart"/>
      <w:r w:rsidRPr="00C95BA7">
        <w:rPr>
          <w:rFonts w:ascii="Consolas" w:eastAsia="Times New Roman" w:hAnsi="Consolas" w:cs="Times New Roman"/>
          <w:color w:val="DCDCAA"/>
          <w:sz w:val="21"/>
          <w:szCs w:val="21"/>
          <w:lang w:eastAsia="pt-BR"/>
        </w:rPr>
        <w:t>fundoVerde</w:t>
      </w:r>
      <w:proofErr w:type="spellEnd"/>
      <w:proofErr w:type="gramEnd"/>
      <w:r w:rsidRPr="00C95BA7">
        <w:rPr>
          <w:rFonts w:ascii="Consolas" w:eastAsia="Times New Roman" w:hAnsi="Consolas" w:cs="Times New Roman"/>
          <w:color w:val="D4D4D4"/>
          <w:sz w:val="21"/>
          <w:szCs w:val="21"/>
          <w:lang w:eastAsia="pt-BR"/>
        </w:rPr>
        <w:t>().</w:t>
      </w:r>
      <w:proofErr w:type="spellStart"/>
      <w:r w:rsidRPr="00C95BA7">
        <w:rPr>
          <w:rFonts w:ascii="Consolas" w:eastAsia="Times New Roman" w:hAnsi="Consolas" w:cs="Times New Roman"/>
          <w:color w:val="DCDCAA"/>
          <w:sz w:val="21"/>
          <w:szCs w:val="21"/>
          <w:lang w:eastAsia="pt-BR"/>
        </w:rPr>
        <w:t>hide</w:t>
      </w:r>
      <w:proofErr w:type="spellEnd"/>
      <w:r w:rsidRPr="00C95BA7">
        <w:rPr>
          <w:rFonts w:ascii="Consolas" w:eastAsia="Times New Roman" w:hAnsi="Consolas" w:cs="Times New Roman"/>
          <w:color w:val="D4D4D4"/>
          <w:sz w:val="21"/>
          <w:szCs w:val="21"/>
          <w:lang w:eastAsia="pt-BR"/>
        </w:rPr>
        <w:t>(</w:t>
      </w:r>
      <w:r w:rsidRPr="00C95BA7">
        <w:rPr>
          <w:rFonts w:ascii="Consolas" w:eastAsia="Times New Roman" w:hAnsi="Consolas" w:cs="Times New Roman"/>
          <w:color w:val="B5CEA8"/>
          <w:sz w:val="21"/>
          <w:szCs w:val="21"/>
          <w:lang w:eastAsia="pt-BR"/>
        </w:rPr>
        <w:t>1000</w:t>
      </w:r>
      <w:r w:rsidRPr="00C95BA7">
        <w:rPr>
          <w:rFonts w:ascii="Consolas" w:eastAsia="Times New Roman" w:hAnsi="Consolas" w:cs="Times New Roman"/>
          <w:color w:val="D4D4D4"/>
          <w:sz w:val="21"/>
          <w:szCs w:val="21"/>
          <w:lang w:eastAsia="pt-BR"/>
        </w:rPr>
        <w:t>)</w:t>
      </w:r>
    </w:p>
    <w:p w14:paraId="39DF78BD" w14:textId="56A28EEC" w:rsidR="00C95BA7" w:rsidRDefault="00C95BA7" w:rsidP="005261B9">
      <w:pPr>
        <w:tabs>
          <w:tab w:val="left" w:pos="5775"/>
        </w:tabs>
        <w:rPr>
          <w:sz w:val="24"/>
          <w:szCs w:val="24"/>
        </w:rPr>
      </w:pPr>
    </w:p>
    <w:p w14:paraId="3551E268" w14:textId="7437B331" w:rsidR="006C6CCC" w:rsidRDefault="006C6CCC" w:rsidP="005261B9">
      <w:pPr>
        <w:tabs>
          <w:tab w:val="left" w:pos="5775"/>
        </w:tabs>
        <w:rPr>
          <w:sz w:val="24"/>
          <w:szCs w:val="24"/>
        </w:rPr>
      </w:pPr>
      <w:r>
        <w:rPr>
          <w:sz w:val="24"/>
          <w:szCs w:val="24"/>
        </w:rPr>
        <w:t xml:space="preserve">Agora vamos usar o </w:t>
      </w:r>
      <w:proofErr w:type="spellStart"/>
      <w:r>
        <w:rPr>
          <w:sz w:val="24"/>
          <w:szCs w:val="24"/>
        </w:rPr>
        <w:t>o</w:t>
      </w:r>
      <w:proofErr w:type="spellEnd"/>
      <w:r>
        <w:rPr>
          <w:sz w:val="24"/>
          <w:szCs w:val="24"/>
        </w:rPr>
        <w:t xml:space="preserve"> </w:t>
      </w:r>
      <w:proofErr w:type="spellStart"/>
      <w:r>
        <w:rPr>
          <w:sz w:val="24"/>
          <w:szCs w:val="24"/>
        </w:rPr>
        <w:t>jQuery</w:t>
      </w:r>
      <w:proofErr w:type="spellEnd"/>
      <w:r>
        <w:rPr>
          <w:sz w:val="24"/>
          <w:szCs w:val="24"/>
        </w:rPr>
        <w:t xml:space="preserve"> para selecionarmos elementos dentro da DOM:</w:t>
      </w:r>
    </w:p>
    <w:p w14:paraId="609D4401"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DOCTYPE</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html</w:t>
      </w:r>
      <w:proofErr w:type="spellEnd"/>
      <w:r w:rsidRPr="00AA5C9E">
        <w:rPr>
          <w:rFonts w:ascii="Consolas" w:eastAsia="Times New Roman" w:hAnsi="Consolas" w:cs="Times New Roman"/>
          <w:color w:val="808080"/>
          <w:sz w:val="21"/>
          <w:szCs w:val="21"/>
          <w:lang w:eastAsia="pt-BR"/>
        </w:rPr>
        <w:t>&gt;</w:t>
      </w:r>
    </w:p>
    <w:p w14:paraId="0C46C0DE"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html</w:t>
      </w:r>
      <w:proofErr w:type="spellEnd"/>
      <w:r w:rsidRPr="00AA5C9E">
        <w:rPr>
          <w:rFonts w:ascii="Consolas" w:eastAsia="Times New Roman" w:hAnsi="Consolas" w:cs="Times New Roman"/>
          <w:color w:val="808080"/>
          <w:sz w:val="21"/>
          <w:szCs w:val="21"/>
          <w:lang w:eastAsia="pt-BR"/>
        </w:rPr>
        <w:t>&gt;</w:t>
      </w:r>
    </w:p>
    <w:p w14:paraId="1161CAB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6FAA553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head</w:t>
      </w:r>
      <w:proofErr w:type="spellEnd"/>
      <w:r w:rsidRPr="00AA5C9E">
        <w:rPr>
          <w:rFonts w:ascii="Consolas" w:eastAsia="Times New Roman" w:hAnsi="Consolas" w:cs="Times New Roman"/>
          <w:color w:val="808080"/>
          <w:sz w:val="21"/>
          <w:szCs w:val="21"/>
          <w:lang w:eastAsia="pt-BR"/>
        </w:rPr>
        <w:t>&gt;</w:t>
      </w:r>
    </w:p>
    <w:p w14:paraId="749452E1"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meta</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charset</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'UTF-8'</w:t>
      </w:r>
      <w:r w:rsidRPr="00AA5C9E">
        <w:rPr>
          <w:rFonts w:ascii="Consolas" w:eastAsia="Times New Roman" w:hAnsi="Consolas" w:cs="Times New Roman"/>
          <w:color w:val="808080"/>
          <w:sz w:val="21"/>
          <w:szCs w:val="21"/>
          <w:lang w:eastAsia="pt-BR"/>
        </w:rPr>
        <w:t>&gt;</w:t>
      </w:r>
    </w:p>
    <w:p w14:paraId="793C869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title</w:t>
      </w:r>
      <w:proofErr w:type="spellEnd"/>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Selecionando Elementos #01</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title</w:t>
      </w:r>
      <w:r w:rsidRPr="00AA5C9E">
        <w:rPr>
          <w:rFonts w:ascii="Consolas" w:eastAsia="Times New Roman" w:hAnsi="Consolas" w:cs="Times New Roman"/>
          <w:color w:val="808080"/>
          <w:sz w:val="21"/>
          <w:szCs w:val="21"/>
          <w:lang w:eastAsia="pt-BR"/>
        </w:rPr>
        <w:t>&gt;</w:t>
      </w:r>
    </w:p>
    <w:p w14:paraId="2204044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link</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rel</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stylesheet</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href</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css</w:t>
      </w:r>
      <w:proofErr w:type="spellEnd"/>
      <w:r w:rsidRPr="00AA5C9E">
        <w:rPr>
          <w:rFonts w:ascii="Consolas" w:eastAsia="Times New Roman" w:hAnsi="Consolas" w:cs="Times New Roman"/>
          <w:color w:val="CE9178"/>
          <w:sz w:val="21"/>
          <w:szCs w:val="21"/>
          <w:lang w:eastAsia="pt-BR"/>
        </w:rPr>
        <w:t>/estilo.css'</w:t>
      </w:r>
      <w:r w:rsidRPr="00AA5C9E">
        <w:rPr>
          <w:rFonts w:ascii="Consolas" w:eastAsia="Times New Roman" w:hAnsi="Consolas" w:cs="Times New Roman"/>
          <w:color w:val="808080"/>
          <w:sz w:val="21"/>
          <w:szCs w:val="21"/>
          <w:lang w:eastAsia="pt-BR"/>
        </w:rPr>
        <w:t>&gt;</w:t>
      </w:r>
    </w:p>
    <w:p w14:paraId="0F25054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lastRenderedPageBreak/>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script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src</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js</w:t>
      </w:r>
      <w:proofErr w:type="spellEnd"/>
      <w:r w:rsidRPr="00AA5C9E">
        <w:rPr>
          <w:rFonts w:ascii="Consolas" w:eastAsia="Times New Roman" w:hAnsi="Consolas" w:cs="Times New Roman"/>
          <w:color w:val="CE9178"/>
          <w:sz w:val="21"/>
          <w:szCs w:val="21"/>
          <w:lang w:eastAsia="pt-BR"/>
        </w:rPr>
        <w:t>/jquery.js'</w:t>
      </w:r>
      <w:r w:rsidRPr="00AA5C9E">
        <w:rPr>
          <w:rFonts w:ascii="Consolas" w:eastAsia="Times New Roman" w:hAnsi="Consolas" w:cs="Times New Roman"/>
          <w:color w:val="808080"/>
          <w:sz w:val="21"/>
          <w:szCs w:val="21"/>
          <w:lang w:eastAsia="pt-BR"/>
        </w:rPr>
        <w:t>&gt;&lt;/</w:t>
      </w:r>
      <w:r w:rsidRPr="00AA5C9E">
        <w:rPr>
          <w:rFonts w:ascii="Consolas" w:eastAsia="Times New Roman" w:hAnsi="Consolas" w:cs="Times New Roman"/>
          <w:color w:val="569CD6"/>
          <w:sz w:val="21"/>
          <w:szCs w:val="21"/>
          <w:lang w:eastAsia="pt-BR"/>
        </w:rPr>
        <w:t>script</w:t>
      </w:r>
      <w:r w:rsidRPr="00AA5C9E">
        <w:rPr>
          <w:rFonts w:ascii="Consolas" w:eastAsia="Times New Roman" w:hAnsi="Consolas" w:cs="Times New Roman"/>
          <w:color w:val="808080"/>
          <w:sz w:val="21"/>
          <w:szCs w:val="21"/>
          <w:lang w:eastAsia="pt-BR"/>
        </w:rPr>
        <w:t>&gt;</w:t>
      </w:r>
    </w:p>
    <w:p w14:paraId="1A47C3A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style</w:t>
      </w:r>
      <w:proofErr w:type="spellEnd"/>
      <w:r w:rsidRPr="00AA5C9E">
        <w:rPr>
          <w:rFonts w:ascii="Consolas" w:eastAsia="Times New Roman" w:hAnsi="Consolas" w:cs="Times New Roman"/>
          <w:color w:val="808080"/>
          <w:sz w:val="21"/>
          <w:szCs w:val="21"/>
          <w:lang w:eastAsia="pt-BR"/>
        </w:rPr>
        <w:t>&gt;</w:t>
      </w:r>
    </w:p>
    <w:p w14:paraId="4E293E6C"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gramStart"/>
      <w:r w:rsidRPr="00AA5C9E">
        <w:rPr>
          <w:rFonts w:ascii="Consolas" w:eastAsia="Times New Roman" w:hAnsi="Consolas" w:cs="Times New Roman"/>
          <w:color w:val="D7BA7D"/>
          <w:sz w:val="21"/>
          <w:szCs w:val="21"/>
          <w:lang w:eastAsia="pt-BR"/>
        </w:rPr>
        <w:t>.negrito</w:t>
      </w:r>
      <w:proofErr w:type="gramEnd"/>
      <w:r w:rsidRPr="00AA5C9E">
        <w:rPr>
          <w:rFonts w:ascii="Consolas" w:eastAsia="Times New Roman" w:hAnsi="Consolas" w:cs="Times New Roman"/>
          <w:color w:val="D4D4D4"/>
          <w:sz w:val="21"/>
          <w:szCs w:val="21"/>
          <w:lang w:eastAsia="pt-BR"/>
        </w:rPr>
        <w:t> {</w:t>
      </w:r>
    </w:p>
    <w:p w14:paraId="1F4C98E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font-weight</w:t>
      </w:r>
      <w:proofErr w:type="spellEnd"/>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CE9178"/>
          <w:sz w:val="21"/>
          <w:szCs w:val="21"/>
          <w:lang w:eastAsia="pt-BR"/>
        </w:rPr>
        <w:t>bold</w:t>
      </w:r>
      <w:proofErr w:type="spellEnd"/>
      <w:r w:rsidRPr="00AA5C9E">
        <w:rPr>
          <w:rFonts w:ascii="Consolas" w:eastAsia="Times New Roman" w:hAnsi="Consolas" w:cs="Times New Roman"/>
          <w:color w:val="D4D4D4"/>
          <w:sz w:val="21"/>
          <w:szCs w:val="21"/>
          <w:lang w:eastAsia="pt-BR"/>
        </w:rPr>
        <w:t>;</w:t>
      </w:r>
    </w:p>
    <w:p w14:paraId="58922CA2"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
    <w:p w14:paraId="7AC71977"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4328E98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form</w:t>
      </w:r>
      <w:proofErr w:type="spellEnd"/>
      <w:r w:rsidRPr="00AA5C9E">
        <w:rPr>
          <w:rFonts w:ascii="Consolas" w:eastAsia="Times New Roman" w:hAnsi="Consolas" w:cs="Times New Roman"/>
          <w:color w:val="D4D4D4"/>
          <w:sz w:val="21"/>
          <w:szCs w:val="21"/>
          <w:lang w:eastAsia="pt-BR"/>
        </w:rPr>
        <w:t> {</w:t>
      </w:r>
    </w:p>
    <w:p w14:paraId="1393F7A0"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9CDCFE"/>
          <w:sz w:val="21"/>
          <w:szCs w:val="21"/>
          <w:lang w:eastAsia="pt-BR"/>
        </w:rPr>
        <w:t>display</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CE9178"/>
          <w:sz w:val="21"/>
          <w:szCs w:val="21"/>
          <w:lang w:eastAsia="pt-BR"/>
        </w:rPr>
        <w:t>flex</w:t>
      </w:r>
      <w:proofErr w:type="spellEnd"/>
      <w:r w:rsidRPr="00AA5C9E">
        <w:rPr>
          <w:rFonts w:ascii="Consolas" w:eastAsia="Times New Roman" w:hAnsi="Consolas" w:cs="Times New Roman"/>
          <w:color w:val="D4D4D4"/>
          <w:sz w:val="21"/>
          <w:szCs w:val="21"/>
          <w:lang w:eastAsia="pt-BR"/>
        </w:rPr>
        <w:t>;</w:t>
      </w:r>
    </w:p>
    <w:p w14:paraId="2E8F7A3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flex-direction</w:t>
      </w:r>
      <w:proofErr w:type="spellEnd"/>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CE9178"/>
          <w:sz w:val="21"/>
          <w:szCs w:val="21"/>
          <w:lang w:eastAsia="pt-BR"/>
        </w:rPr>
        <w:t>column</w:t>
      </w:r>
      <w:proofErr w:type="spellEnd"/>
      <w:r w:rsidRPr="00AA5C9E">
        <w:rPr>
          <w:rFonts w:ascii="Consolas" w:eastAsia="Times New Roman" w:hAnsi="Consolas" w:cs="Times New Roman"/>
          <w:color w:val="D4D4D4"/>
          <w:sz w:val="21"/>
          <w:szCs w:val="21"/>
          <w:lang w:eastAsia="pt-BR"/>
        </w:rPr>
        <w:t>;</w:t>
      </w:r>
    </w:p>
    <w:p w14:paraId="51502F3A"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
    <w:p w14:paraId="0C30941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3EAE3642"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form</w:t>
      </w:r>
      <w:proofErr w:type="spellEnd"/>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D7BA7D"/>
          <w:sz w:val="21"/>
          <w:szCs w:val="21"/>
          <w:lang w:eastAsia="pt-BR"/>
        </w:rPr>
        <w:t>input</w:t>
      </w:r>
      <w:r w:rsidRPr="00AA5C9E">
        <w:rPr>
          <w:rFonts w:ascii="Consolas" w:eastAsia="Times New Roman" w:hAnsi="Consolas" w:cs="Times New Roman"/>
          <w:color w:val="D4D4D4"/>
          <w:sz w:val="21"/>
          <w:szCs w:val="21"/>
          <w:lang w:eastAsia="pt-BR"/>
        </w:rPr>
        <w:t>,</w:t>
      </w:r>
    </w:p>
    <w:p w14:paraId="3C645E2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form</w:t>
      </w:r>
      <w:proofErr w:type="spellEnd"/>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select</w:t>
      </w:r>
      <w:proofErr w:type="spellEnd"/>
      <w:r w:rsidRPr="00AA5C9E">
        <w:rPr>
          <w:rFonts w:ascii="Consolas" w:eastAsia="Times New Roman" w:hAnsi="Consolas" w:cs="Times New Roman"/>
          <w:color w:val="D4D4D4"/>
          <w:sz w:val="21"/>
          <w:szCs w:val="21"/>
          <w:lang w:eastAsia="pt-BR"/>
        </w:rPr>
        <w:t>,</w:t>
      </w:r>
    </w:p>
    <w:p w14:paraId="717C4E9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form</w:t>
      </w:r>
      <w:proofErr w:type="spellEnd"/>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D7BA7D"/>
          <w:sz w:val="21"/>
          <w:szCs w:val="21"/>
          <w:lang w:eastAsia="pt-BR"/>
        </w:rPr>
        <w:t>button</w:t>
      </w:r>
      <w:proofErr w:type="spellEnd"/>
      <w:r w:rsidRPr="00AA5C9E">
        <w:rPr>
          <w:rFonts w:ascii="Consolas" w:eastAsia="Times New Roman" w:hAnsi="Consolas" w:cs="Times New Roman"/>
          <w:color w:val="D4D4D4"/>
          <w:sz w:val="21"/>
          <w:szCs w:val="21"/>
          <w:lang w:eastAsia="pt-BR"/>
        </w:rPr>
        <w:t> {</w:t>
      </w:r>
    </w:p>
    <w:p w14:paraId="48DFC39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margin</w:t>
      </w:r>
      <w:proofErr w:type="spellEnd"/>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B5CEA8"/>
          <w:sz w:val="21"/>
          <w:szCs w:val="21"/>
          <w:lang w:eastAsia="pt-BR"/>
        </w:rPr>
        <w:t>10px</w:t>
      </w:r>
      <w:r w:rsidRPr="00AA5C9E">
        <w:rPr>
          <w:rFonts w:ascii="Consolas" w:eastAsia="Times New Roman" w:hAnsi="Consolas" w:cs="Times New Roman"/>
          <w:color w:val="D4D4D4"/>
          <w:sz w:val="21"/>
          <w:szCs w:val="21"/>
          <w:lang w:eastAsia="pt-BR"/>
        </w:rPr>
        <w:t>;</w:t>
      </w:r>
    </w:p>
    <w:p w14:paraId="4B5F04F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font-size</w:t>
      </w:r>
      <w:proofErr w:type="spellEnd"/>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B5CEA8"/>
          <w:sz w:val="21"/>
          <w:szCs w:val="21"/>
          <w:lang w:eastAsia="pt-BR"/>
        </w:rPr>
        <w:t>1.6em</w:t>
      </w:r>
      <w:r w:rsidRPr="00AA5C9E">
        <w:rPr>
          <w:rFonts w:ascii="Consolas" w:eastAsia="Times New Roman" w:hAnsi="Consolas" w:cs="Times New Roman"/>
          <w:color w:val="D4D4D4"/>
          <w:sz w:val="21"/>
          <w:szCs w:val="21"/>
          <w:lang w:eastAsia="pt-BR"/>
        </w:rPr>
        <w:t>;</w:t>
      </w:r>
    </w:p>
    <w:p w14:paraId="174E6FC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p>
    <w:p w14:paraId="37228B9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style</w:t>
      </w:r>
      <w:proofErr w:type="spellEnd"/>
      <w:r w:rsidRPr="00AA5C9E">
        <w:rPr>
          <w:rFonts w:ascii="Consolas" w:eastAsia="Times New Roman" w:hAnsi="Consolas" w:cs="Times New Roman"/>
          <w:color w:val="808080"/>
          <w:sz w:val="21"/>
          <w:szCs w:val="21"/>
          <w:lang w:eastAsia="pt-BR"/>
        </w:rPr>
        <w:t>&gt;</w:t>
      </w:r>
    </w:p>
    <w:p w14:paraId="43521472"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head</w:t>
      </w:r>
      <w:proofErr w:type="spellEnd"/>
      <w:r w:rsidRPr="00AA5C9E">
        <w:rPr>
          <w:rFonts w:ascii="Consolas" w:eastAsia="Times New Roman" w:hAnsi="Consolas" w:cs="Times New Roman"/>
          <w:color w:val="808080"/>
          <w:sz w:val="21"/>
          <w:szCs w:val="21"/>
          <w:lang w:eastAsia="pt-BR"/>
        </w:rPr>
        <w:t>&gt;</w:t>
      </w:r>
    </w:p>
    <w:p w14:paraId="3EE7252B"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4489AE9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body</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conteudo</w:t>
      </w:r>
      <w:proofErr w:type="spellEnd"/>
      <w:r w:rsidRPr="00AA5C9E">
        <w:rPr>
          <w:rFonts w:ascii="Consolas" w:eastAsia="Times New Roman" w:hAnsi="Consolas" w:cs="Times New Roman"/>
          <w:color w:val="CE9178"/>
          <w:sz w:val="21"/>
          <w:szCs w:val="21"/>
          <w:lang w:eastAsia="pt-BR"/>
        </w:rPr>
        <w:t> </w:t>
      </w:r>
      <w:proofErr w:type="spellStart"/>
      <w:r w:rsidRPr="00AA5C9E">
        <w:rPr>
          <w:rFonts w:ascii="Consolas" w:eastAsia="Times New Roman" w:hAnsi="Consolas" w:cs="Times New Roman"/>
          <w:color w:val="CE9178"/>
          <w:sz w:val="21"/>
          <w:szCs w:val="21"/>
          <w:lang w:eastAsia="pt-BR"/>
        </w:rPr>
        <w:t>exercicio</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808080"/>
          <w:sz w:val="21"/>
          <w:szCs w:val="21"/>
          <w:lang w:eastAsia="pt-BR"/>
        </w:rPr>
        <w:t>&gt;</w:t>
      </w:r>
    </w:p>
    <w:p w14:paraId="70FC047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h1</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Selecionando Elementos #01</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h1</w:t>
      </w:r>
      <w:r w:rsidRPr="00AA5C9E">
        <w:rPr>
          <w:rFonts w:ascii="Consolas" w:eastAsia="Times New Roman" w:hAnsi="Consolas" w:cs="Times New Roman"/>
          <w:color w:val="808080"/>
          <w:sz w:val="21"/>
          <w:szCs w:val="21"/>
          <w:lang w:eastAsia="pt-BR"/>
        </w:rPr>
        <w:t>&gt;</w:t>
      </w:r>
    </w:p>
    <w:p w14:paraId="0F441DC1"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div</w:t>
      </w:r>
      <w:proofErr w:type="spellEnd"/>
      <w:r w:rsidRPr="00AA5C9E">
        <w:rPr>
          <w:rFonts w:ascii="Consolas" w:eastAsia="Times New Roman" w:hAnsi="Consolas" w:cs="Times New Roman"/>
          <w:color w:val="808080"/>
          <w:sz w:val="21"/>
          <w:szCs w:val="21"/>
          <w:lang w:eastAsia="pt-BR"/>
        </w:rPr>
        <w:t>&gt;</w:t>
      </w:r>
    </w:p>
    <w:p w14:paraId="4336246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p</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Parágrafo</w:t>
      </w:r>
    </w:p>
    <w:p w14:paraId="0F1F01C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span</w:t>
      </w:r>
      <w:proofErr w:type="spellEnd"/>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'negrito'</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dentro </w:t>
      </w:r>
      <w:proofErr w:type="spellStart"/>
      <w:r w:rsidRPr="00AA5C9E">
        <w:rPr>
          <w:rFonts w:ascii="Consolas" w:eastAsia="Times New Roman" w:hAnsi="Consolas" w:cs="Times New Roman"/>
          <w:color w:val="D4D4D4"/>
          <w:sz w:val="21"/>
          <w:szCs w:val="21"/>
          <w:lang w:eastAsia="pt-BR"/>
        </w:rPr>
        <w:t>span</w:t>
      </w:r>
      <w:proofErr w:type="spellEnd"/>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span</w:t>
      </w:r>
      <w:proofErr w:type="spellEnd"/>
      <w:r w:rsidRPr="00AA5C9E">
        <w:rPr>
          <w:rFonts w:ascii="Consolas" w:eastAsia="Times New Roman" w:hAnsi="Consolas" w:cs="Times New Roman"/>
          <w:color w:val="808080"/>
          <w:sz w:val="21"/>
          <w:szCs w:val="21"/>
          <w:lang w:eastAsia="pt-BR"/>
        </w:rPr>
        <w:t>&gt;</w:t>
      </w:r>
    </w:p>
    <w:p w14:paraId="3393BC8E"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p</w:t>
      </w:r>
      <w:r w:rsidRPr="00AA5C9E">
        <w:rPr>
          <w:rFonts w:ascii="Consolas" w:eastAsia="Times New Roman" w:hAnsi="Consolas" w:cs="Times New Roman"/>
          <w:color w:val="808080"/>
          <w:sz w:val="21"/>
          <w:szCs w:val="21"/>
          <w:lang w:eastAsia="pt-BR"/>
        </w:rPr>
        <w:t>&gt;</w:t>
      </w:r>
    </w:p>
    <w:p w14:paraId="45B57332"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div</w:t>
      </w:r>
      <w:proofErr w:type="spellEnd"/>
      <w:r w:rsidRPr="00AA5C9E">
        <w:rPr>
          <w:rFonts w:ascii="Consolas" w:eastAsia="Times New Roman" w:hAnsi="Consolas" w:cs="Times New Roman"/>
          <w:color w:val="808080"/>
          <w:sz w:val="21"/>
          <w:szCs w:val="21"/>
          <w:lang w:eastAsia="pt-BR"/>
        </w:rPr>
        <w:t>&gt;</w:t>
      </w:r>
    </w:p>
    <w:p w14:paraId="5D11164F"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div</w:t>
      </w:r>
      <w:proofErr w:type="spellEnd"/>
      <w:r w:rsidRPr="00AA5C9E">
        <w:rPr>
          <w:rFonts w:ascii="Consolas" w:eastAsia="Times New Roman" w:hAnsi="Consolas" w:cs="Times New Roman"/>
          <w:color w:val="808080"/>
          <w:sz w:val="21"/>
          <w:szCs w:val="21"/>
          <w:lang w:eastAsia="pt-BR"/>
        </w:rPr>
        <w:t>&gt;</w:t>
      </w:r>
    </w:p>
    <w:p w14:paraId="7391CA0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ul</w:t>
      </w:r>
      <w:proofErr w:type="spellEnd"/>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9CDCFE"/>
          <w:sz w:val="21"/>
          <w:szCs w:val="21"/>
          <w:lang w:eastAsia="pt-BR"/>
        </w:rPr>
        <w:t>id</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'feira'</w:t>
      </w:r>
      <w:r w:rsidRPr="00AA5C9E">
        <w:rPr>
          <w:rFonts w:ascii="Consolas" w:eastAsia="Times New Roman" w:hAnsi="Consolas" w:cs="Times New Roman"/>
          <w:color w:val="808080"/>
          <w:sz w:val="21"/>
          <w:szCs w:val="21"/>
          <w:lang w:eastAsia="pt-BR"/>
        </w:rPr>
        <w:t>&gt;</w:t>
      </w:r>
    </w:p>
    <w:p w14:paraId="3B00A65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Arroz</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808080"/>
          <w:sz w:val="21"/>
          <w:szCs w:val="21"/>
          <w:lang w:eastAsia="pt-BR"/>
        </w:rPr>
        <w:t>&gt;</w:t>
      </w:r>
    </w:p>
    <w:p w14:paraId="22FA472D"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wm-obrigatorio</w:t>
      </w:r>
      <w:proofErr w:type="spellEnd"/>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Feijão</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808080"/>
          <w:sz w:val="21"/>
          <w:szCs w:val="21"/>
          <w:lang w:eastAsia="pt-BR"/>
        </w:rPr>
        <w:t>&gt;</w:t>
      </w:r>
    </w:p>
    <w:p w14:paraId="76894E9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'opcional'</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Carne</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808080"/>
          <w:sz w:val="21"/>
          <w:szCs w:val="21"/>
          <w:lang w:eastAsia="pt-BR"/>
        </w:rPr>
        <w:t>&gt;</w:t>
      </w:r>
    </w:p>
    <w:p w14:paraId="0C987DAD"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'opcional'</w:t>
      </w:r>
      <w:r w:rsidRPr="00AA5C9E">
        <w:rPr>
          <w:rFonts w:ascii="Consolas" w:eastAsia="Times New Roman" w:hAnsi="Consolas" w:cs="Times New Roman"/>
          <w:color w:val="808080"/>
          <w:sz w:val="21"/>
          <w:szCs w:val="21"/>
          <w:lang w:eastAsia="pt-BR"/>
        </w:rPr>
        <w:t>&gt;</w:t>
      </w:r>
      <w:r w:rsidRPr="00AA5C9E">
        <w:rPr>
          <w:rFonts w:ascii="Consolas" w:eastAsia="Times New Roman" w:hAnsi="Consolas" w:cs="Times New Roman"/>
          <w:color w:val="D4D4D4"/>
          <w:sz w:val="21"/>
          <w:szCs w:val="21"/>
          <w:lang w:eastAsia="pt-BR"/>
        </w:rPr>
        <w:t>Ovo</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li</w:t>
      </w:r>
      <w:r w:rsidRPr="00AA5C9E">
        <w:rPr>
          <w:rFonts w:ascii="Consolas" w:eastAsia="Times New Roman" w:hAnsi="Consolas" w:cs="Times New Roman"/>
          <w:color w:val="808080"/>
          <w:sz w:val="21"/>
          <w:szCs w:val="21"/>
          <w:lang w:eastAsia="pt-BR"/>
        </w:rPr>
        <w:t>&gt;</w:t>
      </w:r>
    </w:p>
    <w:p w14:paraId="511A1DB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ul</w:t>
      </w:r>
      <w:proofErr w:type="spellEnd"/>
      <w:r w:rsidRPr="00AA5C9E">
        <w:rPr>
          <w:rFonts w:ascii="Consolas" w:eastAsia="Times New Roman" w:hAnsi="Consolas" w:cs="Times New Roman"/>
          <w:color w:val="808080"/>
          <w:sz w:val="21"/>
          <w:szCs w:val="21"/>
          <w:lang w:eastAsia="pt-BR"/>
        </w:rPr>
        <w:t>&gt;</w:t>
      </w:r>
    </w:p>
    <w:p w14:paraId="71F263A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div</w:t>
      </w:r>
      <w:proofErr w:type="spellEnd"/>
      <w:r w:rsidRPr="00AA5C9E">
        <w:rPr>
          <w:rFonts w:ascii="Consolas" w:eastAsia="Times New Roman" w:hAnsi="Consolas" w:cs="Times New Roman"/>
          <w:color w:val="808080"/>
          <w:sz w:val="21"/>
          <w:szCs w:val="21"/>
          <w:lang w:eastAsia="pt-BR"/>
        </w:rPr>
        <w:t>&gt;</w:t>
      </w:r>
    </w:p>
    <w:p w14:paraId="7AE5A84D"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form</w:t>
      </w:r>
      <w:proofErr w:type="spellEnd"/>
      <w:r w:rsidRPr="00AA5C9E">
        <w:rPr>
          <w:rFonts w:ascii="Consolas" w:eastAsia="Times New Roman" w:hAnsi="Consolas" w:cs="Times New Roman"/>
          <w:color w:val="808080"/>
          <w:sz w:val="21"/>
          <w:szCs w:val="21"/>
          <w:lang w:eastAsia="pt-BR"/>
        </w:rPr>
        <w:t>&gt;</w:t>
      </w:r>
    </w:p>
    <w:p w14:paraId="57767973"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input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type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text</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name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'texto'</w:t>
      </w:r>
      <w:r w:rsidRPr="00AA5C9E">
        <w:rPr>
          <w:rFonts w:ascii="Consolas" w:eastAsia="Times New Roman" w:hAnsi="Consolas" w:cs="Times New Roman"/>
          <w:color w:val="808080"/>
          <w:sz w:val="21"/>
          <w:szCs w:val="21"/>
          <w:lang w:eastAsia="pt-BR"/>
        </w:rPr>
        <w:t>&gt;</w:t>
      </w:r>
    </w:p>
    <w:p w14:paraId="771E04C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input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type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password</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name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'senha'</w:t>
      </w:r>
      <w:r w:rsidRPr="00AA5C9E">
        <w:rPr>
          <w:rFonts w:ascii="Consolas" w:eastAsia="Times New Roman" w:hAnsi="Consolas" w:cs="Times New Roman"/>
          <w:color w:val="808080"/>
          <w:sz w:val="21"/>
          <w:szCs w:val="21"/>
          <w:lang w:eastAsia="pt-BR"/>
        </w:rPr>
        <w:t>&gt;</w:t>
      </w:r>
    </w:p>
    <w:p w14:paraId="55A9EB2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input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type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checkbox</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name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'check1'</w:t>
      </w:r>
      <w:r w:rsidRPr="00AA5C9E">
        <w:rPr>
          <w:rFonts w:ascii="Consolas" w:eastAsia="Times New Roman" w:hAnsi="Consolas" w:cs="Times New Roman"/>
          <w:color w:val="808080"/>
          <w:sz w:val="21"/>
          <w:szCs w:val="21"/>
          <w:lang w:eastAsia="pt-BR"/>
        </w:rPr>
        <w:t>&gt;</w:t>
      </w:r>
    </w:p>
    <w:p w14:paraId="72AF457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input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type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'radio'</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name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'radio1'</w:t>
      </w:r>
      <w:r w:rsidRPr="00AA5C9E">
        <w:rPr>
          <w:rFonts w:ascii="Consolas" w:eastAsia="Times New Roman" w:hAnsi="Consolas" w:cs="Times New Roman"/>
          <w:color w:val="808080"/>
          <w:sz w:val="21"/>
          <w:szCs w:val="21"/>
          <w:lang w:eastAsia="pt-BR"/>
        </w:rPr>
        <w:t>&gt;</w:t>
      </w:r>
    </w:p>
    <w:p w14:paraId="490870DF"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input</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type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'file'</w:t>
      </w:r>
      <w:r w:rsidRPr="00AA5C9E">
        <w:rPr>
          <w:rFonts w:ascii="Consolas" w:eastAsia="Times New Roman" w:hAnsi="Consolas" w:cs="Times New Roman"/>
          <w:color w:val="D4D4D4"/>
          <w:sz w:val="21"/>
          <w:szCs w:val="21"/>
          <w:lang w:eastAsia="pt-BR"/>
        </w:rPr>
        <w:t> </w:t>
      </w:r>
      <w:proofErr w:type="spellStart"/>
      <w:r w:rsidRPr="00AA5C9E">
        <w:rPr>
          <w:rFonts w:ascii="Consolas" w:eastAsia="Times New Roman" w:hAnsi="Consolas" w:cs="Times New Roman"/>
          <w:color w:val="9CDCFE"/>
          <w:sz w:val="21"/>
          <w:szCs w:val="21"/>
          <w:lang w:eastAsia="pt-BR"/>
        </w:rPr>
        <w:t>name</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'arquivo'</w:t>
      </w:r>
      <w:r w:rsidRPr="00AA5C9E">
        <w:rPr>
          <w:rFonts w:ascii="Consolas" w:eastAsia="Times New Roman" w:hAnsi="Consolas" w:cs="Times New Roman"/>
          <w:color w:val="808080"/>
          <w:sz w:val="21"/>
          <w:szCs w:val="21"/>
          <w:lang w:eastAsia="pt-BR"/>
        </w:rPr>
        <w:t>&gt;</w:t>
      </w:r>
    </w:p>
    <w:p w14:paraId="63DEED0E"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proofErr w:type="spellStart"/>
      <w:r w:rsidRPr="00AA5C9E">
        <w:rPr>
          <w:rFonts w:ascii="Consolas" w:eastAsia="Times New Roman" w:hAnsi="Consolas" w:cs="Times New Roman"/>
          <w:color w:val="569CD6"/>
          <w:sz w:val="21"/>
          <w:szCs w:val="21"/>
          <w:lang w:eastAsia="pt-BR"/>
        </w:rPr>
        <w:t>form</w:t>
      </w:r>
      <w:proofErr w:type="spellEnd"/>
      <w:r w:rsidRPr="00AA5C9E">
        <w:rPr>
          <w:rFonts w:ascii="Consolas" w:eastAsia="Times New Roman" w:hAnsi="Consolas" w:cs="Times New Roman"/>
          <w:color w:val="808080"/>
          <w:sz w:val="21"/>
          <w:szCs w:val="21"/>
          <w:lang w:eastAsia="pt-BR"/>
        </w:rPr>
        <w:t>&gt;</w:t>
      </w:r>
    </w:p>
    <w:p w14:paraId="7A392E50"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7EB2B96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script</w:t>
      </w:r>
      <w:r w:rsidRPr="00AA5C9E">
        <w:rPr>
          <w:rFonts w:ascii="Consolas" w:eastAsia="Times New Roman" w:hAnsi="Consolas" w:cs="Times New Roman"/>
          <w:color w:val="808080"/>
          <w:sz w:val="21"/>
          <w:szCs w:val="21"/>
          <w:lang w:eastAsia="pt-BR"/>
        </w:rPr>
        <w:t>&gt;</w:t>
      </w:r>
    </w:p>
    <w:p w14:paraId="297FBED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'#feira'</w:t>
      </w:r>
      <w:proofErr w:type="gramStart"/>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addClass</w:t>
      </w:r>
      <w:proofErr w:type="spellEnd"/>
      <w:proofErr w:type="gram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removeClass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
    <w:p w14:paraId="24C94C3F"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'li'</w:t>
      </w:r>
      <w:proofErr w:type="gramStart"/>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addClass</w:t>
      </w:r>
      <w:proofErr w:type="spellEnd"/>
      <w:proofErr w:type="gram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
    <w:p w14:paraId="597ED651"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wm-obrigatorio</w:t>
      </w:r>
      <w:proofErr w:type="spellEnd"/>
      <w:r w:rsidRPr="00AA5C9E">
        <w:rPr>
          <w:rFonts w:ascii="Consolas" w:eastAsia="Times New Roman" w:hAnsi="Consolas" w:cs="Times New Roman"/>
          <w:color w:val="CE9178"/>
          <w:sz w:val="21"/>
          <w:szCs w:val="21"/>
          <w:lang w:eastAsia="pt-BR"/>
        </w:rPr>
        <w:t>]'</w:t>
      </w:r>
      <w:proofErr w:type="gramStart"/>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removeClass</w:t>
      </w:r>
      <w:proofErr w:type="spellEnd"/>
      <w:proofErr w:type="gram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
    <w:p w14:paraId="71F0BB90"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proofErr w:type="gramStart"/>
      <w:r w:rsidRPr="00AA5C9E">
        <w:rPr>
          <w:rFonts w:ascii="Consolas" w:eastAsia="Times New Roman" w:hAnsi="Consolas" w:cs="Times New Roman"/>
          <w:color w:val="CE9178"/>
          <w:sz w:val="21"/>
          <w:szCs w:val="21"/>
          <w:lang w:eastAsia="pt-BR"/>
        </w:rPr>
        <w:t>li.opcional</w:t>
      </w:r>
      <w:proofErr w:type="spellEnd"/>
      <w:proofErr w:type="gram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removeClass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
    <w:p w14:paraId="3B5870DC"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div</w:t>
      </w:r>
      <w:proofErr w:type="spellEnd"/>
      <w:r w:rsidRPr="00AA5C9E">
        <w:rPr>
          <w:rFonts w:ascii="Consolas" w:eastAsia="Times New Roman" w:hAnsi="Consolas" w:cs="Times New Roman"/>
          <w:color w:val="CE9178"/>
          <w:sz w:val="21"/>
          <w:szCs w:val="21"/>
          <w:lang w:eastAsia="pt-BR"/>
        </w:rPr>
        <w:t> p </w:t>
      </w:r>
      <w:proofErr w:type="spellStart"/>
      <w:r w:rsidRPr="00AA5C9E">
        <w:rPr>
          <w:rFonts w:ascii="Consolas" w:eastAsia="Times New Roman" w:hAnsi="Consolas" w:cs="Times New Roman"/>
          <w:color w:val="CE9178"/>
          <w:sz w:val="21"/>
          <w:szCs w:val="21"/>
          <w:lang w:eastAsia="pt-BR"/>
        </w:rPr>
        <w:t>span</w:t>
      </w:r>
      <w:proofErr w:type="spellEnd"/>
      <w:r w:rsidRPr="00AA5C9E">
        <w:rPr>
          <w:rFonts w:ascii="Consolas" w:eastAsia="Times New Roman" w:hAnsi="Consolas" w:cs="Times New Roman"/>
          <w:color w:val="CE9178"/>
          <w:sz w:val="21"/>
          <w:szCs w:val="21"/>
          <w:lang w:eastAsia="pt-BR"/>
        </w:rPr>
        <w:t>'</w:t>
      </w:r>
      <w:proofErr w:type="gramStart"/>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addClass</w:t>
      </w:r>
      <w:proofErr w:type="spellEnd"/>
      <w:proofErr w:type="gram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'destaque'</w:t>
      </w:r>
      <w:r w:rsidRPr="00AA5C9E">
        <w:rPr>
          <w:rFonts w:ascii="Consolas" w:eastAsia="Times New Roman" w:hAnsi="Consolas" w:cs="Times New Roman"/>
          <w:color w:val="D4D4D4"/>
          <w:sz w:val="21"/>
          <w:szCs w:val="21"/>
          <w:lang w:eastAsia="pt-BR"/>
        </w:rPr>
        <w:t>)</w:t>
      </w:r>
    </w:p>
    <w:p w14:paraId="4AEE70FA"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3871047B"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//Exclusivos do </w:t>
      </w:r>
      <w:proofErr w:type="spellStart"/>
      <w:r w:rsidRPr="00AA5C9E">
        <w:rPr>
          <w:rFonts w:ascii="Consolas" w:eastAsia="Times New Roman" w:hAnsi="Consolas" w:cs="Times New Roman"/>
          <w:color w:val="6A9955"/>
          <w:sz w:val="21"/>
          <w:szCs w:val="21"/>
          <w:lang w:eastAsia="pt-BR"/>
        </w:rPr>
        <w:t>proprio</w:t>
      </w:r>
      <w:proofErr w:type="spellEnd"/>
      <w:r w:rsidRPr="00AA5C9E">
        <w:rPr>
          <w:rFonts w:ascii="Consolas" w:eastAsia="Times New Roman" w:hAnsi="Consolas" w:cs="Times New Roman"/>
          <w:color w:val="6A9955"/>
          <w:sz w:val="21"/>
          <w:szCs w:val="21"/>
          <w:lang w:eastAsia="pt-BR"/>
        </w:rPr>
        <w:t> </w:t>
      </w:r>
      <w:proofErr w:type="spellStart"/>
      <w:r w:rsidRPr="00AA5C9E">
        <w:rPr>
          <w:rFonts w:ascii="Consolas" w:eastAsia="Times New Roman" w:hAnsi="Consolas" w:cs="Times New Roman"/>
          <w:color w:val="6A9955"/>
          <w:sz w:val="21"/>
          <w:szCs w:val="21"/>
          <w:lang w:eastAsia="pt-BR"/>
        </w:rPr>
        <w:t>jQuery</w:t>
      </w:r>
      <w:proofErr w:type="spellEnd"/>
    </w:p>
    <w:p w14:paraId="62C5BE7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li:first</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roofErr w:type="spellStart"/>
      <w:proofErr w:type="gramStart"/>
      <w:r w:rsidRPr="00AA5C9E">
        <w:rPr>
          <w:rFonts w:ascii="Consolas" w:eastAsia="Times New Roman" w:hAnsi="Consolas" w:cs="Times New Roman"/>
          <w:color w:val="DCDCAA"/>
          <w:sz w:val="21"/>
          <w:szCs w:val="21"/>
          <w:lang w:eastAsia="pt-BR"/>
        </w:rPr>
        <w:t>css</w:t>
      </w:r>
      <w:proofErr w:type="spellEnd"/>
      <w:r w:rsidRPr="00AA5C9E">
        <w:rPr>
          <w:rFonts w:ascii="Consolas" w:eastAsia="Times New Roman" w:hAnsi="Consolas" w:cs="Times New Roman"/>
          <w:color w:val="D4D4D4"/>
          <w:sz w:val="21"/>
          <w:szCs w:val="21"/>
          <w:lang w:eastAsia="pt-BR"/>
        </w:rPr>
        <w:t>(</w:t>
      </w:r>
      <w:proofErr w:type="gramEnd"/>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border</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solid</w:t>
      </w:r>
      <w:proofErr w:type="spellEnd"/>
      <w:r w:rsidRPr="00AA5C9E">
        <w:rPr>
          <w:rFonts w:ascii="Consolas" w:eastAsia="Times New Roman" w:hAnsi="Consolas" w:cs="Times New Roman"/>
          <w:color w:val="CE9178"/>
          <w:sz w:val="21"/>
          <w:szCs w:val="21"/>
          <w:lang w:eastAsia="pt-BR"/>
        </w:rPr>
        <w:t> 3px </w:t>
      </w:r>
      <w:proofErr w:type="spellStart"/>
      <w:r w:rsidRPr="00AA5C9E">
        <w:rPr>
          <w:rFonts w:ascii="Consolas" w:eastAsia="Times New Roman" w:hAnsi="Consolas" w:cs="Times New Roman"/>
          <w:color w:val="CE9178"/>
          <w:sz w:val="21"/>
          <w:szCs w:val="21"/>
          <w:lang w:eastAsia="pt-BR"/>
        </w:rPr>
        <w:t>yellow</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
    <w:p w14:paraId="5728EEFD"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li:odd</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roofErr w:type="spellStart"/>
      <w:proofErr w:type="gramStart"/>
      <w:r w:rsidRPr="00AA5C9E">
        <w:rPr>
          <w:rFonts w:ascii="Consolas" w:eastAsia="Times New Roman" w:hAnsi="Consolas" w:cs="Times New Roman"/>
          <w:color w:val="DCDCAA"/>
          <w:sz w:val="21"/>
          <w:szCs w:val="21"/>
          <w:lang w:eastAsia="pt-BR"/>
        </w:rPr>
        <w:t>css</w:t>
      </w:r>
      <w:proofErr w:type="spellEnd"/>
      <w:r w:rsidRPr="00AA5C9E">
        <w:rPr>
          <w:rFonts w:ascii="Consolas" w:eastAsia="Times New Roman" w:hAnsi="Consolas" w:cs="Times New Roman"/>
          <w:color w:val="D4D4D4"/>
          <w:sz w:val="21"/>
          <w:szCs w:val="21"/>
          <w:lang w:eastAsia="pt-BR"/>
        </w:rPr>
        <w:t>(</w:t>
      </w:r>
      <w:proofErr w:type="gramEnd"/>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border</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solid</w:t>
      </w:r>
      <w:proofErr w:type="spellEnd"/>
      <w:r w:rsidRPr="00AA5C9E">
        <w:rPr>
          <w:rFonts w:ascii="Consolas" w:eastAsia="Times New Roman" w:hAnsi="Consolas" w:cs="Times New Roman"/>
          <w:color w:val="CE9178"/>
          <w:sz w:val="21"/>
          <w:szCs w:val="21"/>
          <w:lang w:eastAsia="pt-BR"/>
        </w:rPr>
        <w:t> 10px </w:t>
      </w:r>
      <w:proofErr w:type="spellStart"/>
      <w:r w:rsidRPr="00AA5C9E">
        <w:rPr>
          <w:rFonts w:ascii="Consolas" w:eastAsia="Times New Roman" w:hAnsi="Consolas" w:cs="Times New Roman"/>
          <w:color w:val="CE9178"/>
          <w:sz w:val="21"/>
          <w:szCs w:val="21"/>
          <w:lang w:eastAsia="pt-BR"/>
        </w:rPr>
        <w:t>orange</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
    <w:p w14:paraId="5865413E"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//maior que o indice 1, a partir do indice 2 sera selecionado</w:t>
      </w:r>
    </w:p>
    <w:p w14:paraId="3F84BF7D"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li:</w:t>
      </w:r>
      <w:proofErr w:type="gramStart"/>
      <w:r w:rsidRPr="00AA5C9E">
        <w:rPr>
          <w:rFonts w:ascii="Consolas" w:eastAsia="Times New Roman" w:hAnsi="Consolas" w:cs="Times New Roman"/>
          <w:color w:val="CE9178"/>
          <w:sz w:val="21"/>
          <w:szCs w:val="21"/>
          <w:lang w:eastAsia="pt-BR"/>
        </w:rPr>
        <w:t>gt</w:t>
      </w:r>
      <w:proofErr w:type="spellEnd"/>
      <w:r w:rsidRPr="00AA5C9E">
        <w:rPr>
          <w:rFonts w:ascii="Consolas" w:eastAsia="Times New Roman" w:hAnsi="Consolas" w:cs="Times New Roman"/>
          <w:color w:val="CE9178"/>
          <w:sz w:val="21"/>
          <w:szCs w:val="21"/>
          <w:lang w:eastAsia="pt-BR"/>
        </w:rPr>
        <w:t>(</w:t>
      </w:r>
      <w:proofErr w:type="gramEnd"/>
      <w:r w:rsidRPr="00AA5C9E">
        <w:rPr>
          <w:rFonts w:ascii="Consolas" w:eastAsia="Times New Roman" w:hAnsi="Consolas" w:cs="Times New Roman"/>
          <w:color w:val="CE9178"/>
          <w:sz w:val="21"/>
          <w:szCs w:val="21"/>
          <w:lang w:eastAsia="pt-BR"/>
        </w:rPr>
        <w:t>1)'</w:t>
      </w:r>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css</w:t>
      </w:r>
      <w:proofErr w:type="spellEnd"/>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border</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solid</w:t>
      </w:r>
      <w:proofErr w:type="spellEnd"/>
      <w:r w:rsidRPr="00AA5C9E">
        <w:rPr>
          <w:rFonts w:ascii="Consolas" w:eastAsia="Times New Roman" w:hAnsi="Consolas" w:cs="Times New Roman"/>
          <w:color w:val="CE9178"/>
          <w:sz w:val="21"/>
          <w:szCs w:val="21"/>
          <w:lang w:eastAsia="pt-BR"/>
        </w:rPr>
        <w:t> 10px </w:t>
      </w:r>
      <w:proofErr w:type="spellStart"/>
      <w:r w:rsidRPr="00AA5C9E">
        <w:rPr>
          <w:rFonts w:ascii="Consolas" w:eastAsia="Times New Roman" w:hAnsi="Consolas" w:cs="Times New Roman"/>
          <w:color w:val="CE9178"/>
          <w:sz w:val="21"/>
          <w:szCs w:val="21"/>
          <w:lang w:eastAsia="pt-BR"/>
        </w:rPr>
        <w:t>white</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
    <w:p w14:paraId="62B301B0"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//selecionar o li que </w:t>
      </w:r>
      <w:proofErr w:type="spellStart"/>
      <w:r w:rsidRPr="00AA5C9E">
        <w:rPr>
          <w:rFonts w:ascii="Consolas" w:eastAsia="Times New Roman" w:hAnsi="Consolas" w:cs="Times New Roman"/>
          <w:color w:val="6A9955"/>
          <w:sz w:val="21"/>
          <w:szCs w:val="21"/>
          <w:lang w:eastAsia="pt-BR"/>
        </w:rPr>
        <w:t>nao</w:t>
      </w:r>
      <w:proofErr w:type="spellEnd"/>
      <w:r w:rsidRPr="00AA5C9E">
        <w:rPr>
          <w:rFonts w:ascii="Consolas" w:eastAsia="Times New Roman" w:hAnsi="Consolas" w:cs="Times New Roman"/>
          <w:color w:val="6A9955"/>
          <w:sz w:val="21"/>
          <w:szCs w:val="21"/>
          <w:lang w:eastAsia="pt-BR"/>
        </w:rPr>
        <w:t> seja o ultimo</w:t>
      </w:r>
    </w:p>
    <w:p w14:paraId="0854B0A1"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li:not</w:t>
      </w:r>
      <w:proofErr w:type="spellEnd"/>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last</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proofErr w:type="spellStart"/>
      <w:proofErr w:type="gramStart"/>
      <w:r w:rsidRPr="00AA5C9E">
        <w:rPr>
          <w:rFonts w:ascii="Consolas" w:eastAsia="Times New Roman" w:hAnsi="Consolas" w:cs="Times New Roman"/>
          <w:color w:val="DCDCAA"/>
          <w:sz w:val="21"/>
          <w:szCs w:val="21"/>
          <w:lang w:eastAsia="pt-BR"/>
        </w:rPr>
        <w:t>css</w:t>
      </w:r>
      <w:proofErr w:type="spellEnd"/>
      <w:r w:rsidRPr="00AA5C9E">
        <w:rPr>
          <w:rFonts w:ascii="Consolas" w:eastAsia="Times New Roman" w:hAnsi="Consolas" w:cs="Times New Roman"/>
          <w:color w:val="D4D4D4"/>
          <w:sz w:val="21"/>
          <w:szCs w:val="21"/>
          <w:lang w:eastAsia="pt-BR"/>
        </w:rPr>
        <w:t>(</w:t>
      </w:r>
      <w:proofErr w:type="gramEnd"/>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border</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none</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
    <w:p w14:paraId="3408D559"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li:contains</w:t>
      </w:r>
      <w:proofErr w:type="spellEnd"/>
      <w:r w:rsidRPr="00AA5C9E">
        <w:rPr>
          <w:rFonts w:ascii="Consolas" w:eastAsia="Times New Roman" w:hAnsi="Consolas" w:cs="Times New Roman"/>
          <w:color w:val="CE9178"/>
          <w:sz w:val="21"/>
          <w:szCs w:val="21"/>
          <w:lang w:eastAsia="pt-BR"/>
        </w:rPr>
        <w:t>("r")'</w:t>
      </w:r>
      <w:r w:rsidRPr="00AA5C9E">
        <w:rPr>
          <w:rFonts w:ascii="Consolas" w:eastAsia="Times New Roman" w:hAnsi="Consolas" w:cs="Times New Roman"/>
          <w:color w:val="D4D4D4"/>
          <w:sz w:val="21"/>
          <w:szCs w:val="21"/>
          <w:lang w:eastAsia="pt-BR"/>
        </w:rPr>
        <w:t>).</w:t>
      </w:r>
      <w:proofErr w:type="spellStart"/>
      <w:proofErr w:type="gramStart"/>
      <w:r w:rsidRPr="00AA5C9E">
        <w:rPr>
          <w:rFonts w:ascii="Consolas" w:eastAsia="Times New Roman" w:hAnsi="Consolas" w:cs="Times New Roman"/>
          <w:color w:val="DCDCAA"/>
          <w:sz w:val="21"/>
          <w:szCs w:val="21"/>
          <w:lang w:eastAsia="pt-BR"/>
        </w:rPr>
        <w:t>css</w:t>
      </w:r>
      <w:proofErr w:type="spellEnd"/>
      <w:r w:rsidRPr="00AA5C9E">
        <w:rPr>
          <w:rFonts w:ascii="Consolas" w:eastAsia="Times New Roman" w:hAnsi="Consolas" w:cs="Times New Roman"/>
          <w:color w:val="D4D4D4"/>
          <w:sz w:val="21"/>
          <w:szCs w:val="21"/>
          <w:lang w:eastAsia="pt-BR"/>
        </w:rPr>
        <w:t>(</w:t>
      </w:r>
      <w:proofErr w:type="gramEnd"/>
      <w:r w:rsidRPr="00AA5C9E">
        <w:rPr>
          <w:rFonts w:ascii="Consolas" w:eastAsia="Times New Roman" w:hAnsi="Consolas" w:cs="Times New Roman"/>
          <w:color w:val="CE9178"/>
          <w:sz w:val="21"/>
          <w:szCs w:val="21"/>
          <w:lang w:eastAsia="pt-BR"/>
        </w:rPr>
        <w:t>'background-color'</w:t>
      </w: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white</w:t>
      </w:r>
      <w:proofErr w:type="spellEnd"/>
      <w:r w:rsidRPr="00AA5C9E">
        <w:rPr>
          <w:rFonts w:ascii="Consolas" w:eastAsia="Times New Roman" w:hAnsi="Consolas" w:cs="Times New Roman"/>
          <w:color w:val="CE9178"/>
          <w:sz w:val="21"/>
          <w:szCs w:val="21"/>
          <w:lang w:eastAsia="pt-BR"/>
        </w:rPr>
        <w:t>'</w:t>
      </w:r>
      <w:r w:rsidRPr="00AA5C9E">
        <w:rPr>
          <w:rFonts w:ascii="Consolas" w:eastAsia="Times New Roman" w:hAnsi="Consolas" w:cs="Times New Roman"/>
          <w:color w:val="D4D4D4"/>
          <w:sz w:val="21"/>
          <w:szCs w:val="21"/>
          <w:lang w:eastAsia="pt-BR"/>
        </w:rPr>
        <w:t>)</w:t>
      </w:r>
    </w:p>
    <w:p w14:paraId="51ED8E66"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p>
    <w:p w14:paraId="217CBB72"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//filtros relacionados à formulários</w:t>
      </w:r>
    </w:p>
    <w:p w14:paraId="492FB677"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//pegar todos os </w:t>
      </w:r>
      <w:proofErr w:type="spellStart"/>
      <w:r w:rsidRPr="00AA5C9E">
        <w:rPr>
          <w:rFonts w:ascii="Consolas" w:eastAsia="Times New Roman" w:hAnsi="Consolas" w:cs="Times New Roman"/>
          <w:color w:val="6A9955"/>
          <w:sz w:val="21"/>
          <w:szCs w:val="21"/>
          <w:lang w:eastAsia="pt-BR"/>
        </w:rPr>
        <w:t>formularios</w:t>
      </w:r>
      <w:proofErr w:type="spellEnd"/>
    </w:p>
    <w:p w14:paraId="4677D9F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form</w:t>
      </w:r>
      <w:proofErr w:type="spellEnd"/>
      <w:r w:rsidRPr="00AA5C9E">
        <w:rPr>
          <w:rFonts w:ascii="Consolas" w:eastAsia="Times New Roman" w:hAnsi="Consolas" w:cs="Times New Roman"/>
          <w:color w:val="CE9178"/>
          <w:sz w:val="21"/>
          <w:szCs w:val="21"/>
          <w:lang w:eastAsia="pt-BR"/>
        </w:rPr>
        <w:t> *'</w:t>
      </w:r>
      <w:proofErr w:type="gramStart"/>
      <w:r w:rsidRPr="00AA5C9E">
        <w:rPr>
          <w:rFonts w:ascii="Consolas" w:eastAsia="Times New Roman" w:hAnsi="Consolas" w:cs="Times New Roman"/>
          <w:color w:val="D4D4D4"/>
          <w:sz w:val="21"/>
          <w:szCs w:val="21"/>
          <w:lang w:eastAsia="pt-BR"/>
        </w:rPr>
        <w:t>).</w:t>
      </w:r>
      <w:proofErr w:type="spellStart"/>
      <w:r w:rsidRPr="00AA5C9E">
        <w:rPr>
          <w:rFonts w:ascii="Consolas" w:eastAsia="Times New Roman" w:hAnsi="Consolas" w:cs="Times New Roman"/>
          <w:color w:val="DCDCAA"/>
          <w:sz w:val="21"/>
          <w:szCs w:val="21"/>
          <w:lang w:eastAsia="pt-BR"/>
        </w:rPr>
        <w:t>hide</w:t>
      </w:r>
      <w:proofErr w:type="spellEnd"/>
      <w:proofErr w:type="gramEnd"/>
      <w:r w:rsidRPr="00AA5C9E">
        <w:rPr>
          <w:rFonts w:ascii="Consolas" w:eastAsia="Times New Roman" w:hAnsi="Consolas" w:cs="Times New Roman"/>
          <w:color w:val="D4D4D4"/>
          <w:sz w:val="21"/>
          <w:szCs w:val="21"/>
          <w:lang w:eastAsia="pt-BR"/>
        </w:rPr>
        <w:t>()</w:t>
      </w:r>
    </w:p>
    <w:p w14:paraId="7EF166F7"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//pegar </w:t>
      </w:r>
      <w:proofErr w:type="spellStart"/>
      <w:r w:rsidRPr="00AA5C9E">
        <w:rPr>
          <w:rFonts w:ascii="Consolas" w:eastAsia="Times New Roman" w:hAnsi="Consolas" w:cs="Times New Roman"/>
          <w:color w:val="6A9955"/>
          <w:sz w:val="21"/>
          <w:szCs w:val="21"/>
          <w:lang w:eastAsia="pt-BR"/>
        </w:rPr>
        <w:t>formulario</w:t>
      </w:r>
      <w:proofErr w:type="spellEnd"/>
      <w:r w:rsidRPr="00AA5C9E">
        <w:rPr>
          <w:rFonts w:ascii="Consolas" w:eastAsia="Times New Roman" w:hAnsi="Consolas" w:cs="Times New Roman"/>
          <w:color w:val="6A9955"/>
          <w:sz w:val="21"/>
          <w:szCs w:val="21"/>
          <w:lang w:eastAsia="pt-BR"/>
        </w:rPr>
        <w:t> do tipo texto</w:t>
      </w:r>
    </w:p>
    <w:p w14:paraId="0E07FF34"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form</w:t>
      </w:r>
      <w:proofErr w:type="spellEnd"/>
      <w:r w:rsidRPr="00AA5C9E">
        <w:rPr>
          <w:rFonts w:ascii="Consolas" w:eastAsia="Times New Roman" w:hAnsi="Consolas" w:cs="Times New Roman"/>
          <w:color w:val="CE9178"/>
          <w:sz w:val="21"/>
          <w:szCs w:val="21"/>
          <w:lang w:eastAsia="pt-BR"/>
        </w:rPr>
        <w:t> :</w:t>
      </w:r>
      <w:proofErr w:type="spellStart"/>
      <w:r w:rsidRPr="00AA5C9E">
        <w:rPr>
          <w:rFonts w:ascii="Consolas" w:eastAsia="Times New Roman" w:hAnsi="Consolas" w:cs="Times New Roman"/>
          <w:color w:val="CE9178"/>
          <w:sz w:val="21"/>
          <w:szCs w:val="21"/>
          <w:lang w:eastAsia="pt-BR"/>
        </w:rPr>
        <w:t>text</w:t>
      </w:r>
      <w:proofErr w:type="spellEnd"/>
      <w:r w:rsidRPr="00AA5C9E">
        <w:rPr>
          <w:rFonts w:ascii="Consolas" w:eastAsia="Times New Roman" w:hAnsi="Consolas" w:cs="Times New Roman"/>
          <w:color w:val="CE9178"/>
          <w:sz w:val="21"/>
          <w:szCs w:val="21"/>
          <w:lang w:eastAsia="pt-BR"/>
        </w:rPr>
        <w:t>'</w:t>
      </w:r>
      <w:proofErr w:type="gramStart"/>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DCDCAA"/>
          <w:sz w:val="21"/>
          <w:szCs w:val="21"/>
          <w:lang w:eastAsia="pt-BR"/>
        </w:rPr>
        <w:t>show</w:t>
      </w:r>
      <w:proofErr w:type="gramEnd"/>
      <w:r w:rsidRPr="00AA5C9E">
        <w:rPr>
          <w:rFonts w:ascii="Consolas" w:eastAsia="Times New Roman" w:hAnsi="Consolas" w:cs="Times New Roman"/>
          <w:color w:val="D4D4D4"/>
          <w:sz w:val="21"/>
          <w:szCs w:val="21"/>
          <w:lang w:eastAsia="pt-BR"/>
        </w:rPr>
        <w:t>()</w:t>
      </w:r>
    </w:p>
    <w:p w14:paraId="63D62FE7"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6A9955"/>
          <w:sz w:val="21"/>
          <w:szCs w:val="21"/>
          <w:lang w:eastAsia="pt-BR"/>
        </w:rPr>
        <w:t>//</w:t>
      </w:r>
      <w:proofErr w:type="spellStart"/>
      <w:r w:rsidRPr="00AA5C9E">
        <w:rPr>
          <w:rFonts w:ascii="Consolas" w:eastAsia="Times New Roman" w:hAnsi="Consolas" w:cs="Times New Roman"/>
          <w:color w:val="6A9955"/>
          <w:sz w:val="21"/>
          <w:szCs w:val="21"/>
          <w:lang w:eastAsia="pt-BR"/>
        </w:rPr>
        <w:t>formulario</w:t>
      </w:r>
      <w:proofErr w:type="spellEnd"/>
      <w:r w:rsidRPr="00AA5C9E">
        <w:rPr>
          <w:rFonts w:ascii="Consolas" w:eastAsia="Times New Roman" w:hAnsi="Consolas" w:cs="Times New Roman"/>
          <w:color w:val="6A9955"/>
          <w:sz w:val="21"/>
          <w:szCs w:val="21"/>
          <w:lang w:eastAsia="pt-BR"/>
        </w:rPr>
        <w:t> do tipo senha, assim por diante...</w:t>
      </w:r>
    </w:p>
    <w:p w14:paraId="2AF88BBC"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form</w:t>
      </w:r>
      <w:proofErr w:type="spellEnd"/>
      <w:r w:rsidRPr="00AA5C9E">
        <w:rPr>
          <w:rFonts w:ascii="Consolas" w:eastAsia="Times New Roman" w:hAnsi="Consolas" w:cs="Times New Roman"/>
          <w:color w:val="CE9178"/>
          <w:sz w:val="21"/>
          <w:szCs w:val="21"/>
          <w:lang w:eastAsia="pt-BR"/>
        </w:rPr>
        <w:t> :</w:t>
      </w:r>
      <w:proofErr w:type="spellStart"/>
      <w:r w:rsidRPr="00AA5C9E">
        <w:rPr>
          <w:rFonts w:ascii="Consolas" w:eastAsia="Times New Roman" w:hAnsi="Consolas" w:cs="Times New Roman"/>
          <w:color w:val="CE9178"/>
          <w:sz w:val="21"/>
          <w:szCs w:val="21"/>
          <w:lang w:eastAsia="pt-BR"/>
        </w:rPr>
        <w:t>password</w:t>
      </w:r>
      <w:proofErr w:type="spellEnd"/>
      <w:r w:rsidRPr="00AA5C9E">
        <w:rPr>
          <w:rFonts w:ascii="Consolas" w:eastAsia="Times New Roman" w:hAnsi="Consolas" w:cs="Times New Roman"/>
          <w:color w:val="CE9178"/>
          <w:sz w:val="21"/>
          <w:szCs w:val="21"/>
          <w:lang w:eastAsia="pt-BR"/>
        </w:rPr>
        <w:t>'</w:t>
      </w:r>
      <w:proofErr w:type="gramStart"/>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DCDCAA"/>
          <w:sz w:val="21"/>
          <w:szCs w:val="21"/>
          <w:lang w:eastAsia="pt-BR"/>
        </w:rPr>
        <w:t>show</w:t>
      </w:r>
      <w:proofErr w:type="gramEnd"/>
      <w:r w:rsidRPr="00AA5C9E">
        <w:rPr>
          <w:rFonts w:ascii="Consolas" w:eastAsia="Times New Roman" w:hAnsi="Consolas" w:cs="Times New Roman"/>
          <w:color w:val="D4D4D4"/>
          <w:sz w:val="21"/>
          <w:szCs w:val="21"/>
          <w:lang w:eastAsia="pt-BR"/>
        </w:rPr>
        <w:t>()</w:t>
      </w:r>
    </w:p>
    <w:p w14:paraId="1C156478"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form</w:t>
      </w:r>
      <w:proofErr w:type="spellEnd"/>
      <w:r w:rsidRPr="00AA5C9E">
        <w:rPr>
          <w:rFonts w:ascii="Consolas" w:eastAsia="Times New Roman" w:hAnsi="Consolas" w:cs="Times New Roman"/>
          <w:color w:val="CE9178"/>
          <w:sz w:val="21"/>
          <w:szCs w:val="21"/>
          <w:lang w:eastAsia="pt-BR"/>
        </w:rPr>
        <w:t> :</w:t>
      </w:r>
      <w:proofErr w:type="spellStart"/>
      <w:r w:rsidRPr="00AA5C9E">
        <w:rPr>
          <w:rFonts w:ascii="Consolas" w:eastAsia="Times New Roman" w:hAnsi="Consolas" w:cs="Times New Roman"/>
          <w:color w:val="CE9178"/>
          <w:sz w:val="21"/>
          <w:szCs w:val="21"/>
          <w:lang w:eastAsia="pt-BR"/>
        </w:rPr>
        <w:t>checkbox</w:t>
      </w:r>
      <w:proofErr w:type="spellEnd"/>
      <w:r w:rsidRPr="00AA5C9E">
        <w:rPr>
          <w:rFonts w:ascii="Consolas" w:eastAsia="Times New Roman" w:hAnsi="Consolas" w:cs="Times New Roman"/>
          <w:color w:val="CE9178"/>
          <w:sz w:val="21"/>
          <w:szCs w:val="21"/>
          <w:lang w:eastAsia="pt-BR"/>
        </w:rPr>
        <w:t>'</w:t>
      </w:r>
      <w:proofErr w:type="gramStart"/>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DCDCAA"/>
          <w:sz w:val="21"/>
          <w:szCs w:val="21"/>
          <w:lang w:eastAsia="pt-BR"/>
        </w:rPr>
        <w:t>show</w:t>
      </w:r>
      <w:proofErr w:type="gramEnd"/>
      <w:r w:rsidRPr="00AA5C9E">
        <w:rPr>
          <w:rFonts w:ascii="Consolas" w:eastAsia="Times New Roman" w:hAnsi="Consolas" w:cs="Times New Roman"/>
          <w:color w:val="D4D4D4"/>
          <w:sz w:val="21"/>
          <w:szCs w:val="21"/>
          <w:lang w:eastAsia="pt-BR"/>
        </w:rPr>
        <w:t>()</w:t>
      </w:r>
    </w:p>
    <w:p w14:paraId="7BBC19C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4FC1FF"/>
          <w:sz w:val="21"/>
          <w:szCs w:val="21"/>
          <w:lang w:eastAsia="pt-BR"/>
        </w:rPr>
        <w:t>$</w:t>
      </w:r>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CE9178"/>
          <w:sz w:val="21"/>
          <w:szCs w:val="21"/>
          <w:lang w:eastAsia="pt-BR"/>
        </w:rPr>
        <w:t>'</w:t>
      </w:r>
      <w:proofErr w:type="spellStart"/>
      <w:r w:rsidRPr="00AA5C9E">
        <w:rPr>
          <w:rFonts w:ascii="Consolas" w:eastAsia="Times New Roman" w:hAnsi="Consolas" w:cs="Times New Roman"/>
          <w:color w:val="CE9178"/>
          <w:sz w:val="21"/>
          <w:szCs w:val="21"/>
          <w:lang w:eastAsia="pt-BR"/>
        </w:rPr>
        <w:t>form</w:t>
      </w:r>
      <w:proofErr w:type="spellEnd"/>
      <w:r w:rsidRPr="00AA5C9E">
        <w:rPr>
          <w:rFonts w:ascii="Consolas" w:eastAsia="Times New Roman" w:hAnsi="Consolas" w:cs="Times New Roman"/>
          <w:color w:val="CE9178"/>
          <w:sz w:val="21"/>
          <w:szCs w:val="21"/>
          <w:lang w:eastAsia="pt-BR"/>
        </w:rPr>
        <w:t> :radio'</w:t>
      </w:r>
      <w:proofErr w:type="gramStart"/>
      <w:r w:rsidRPr="00AA5C9E">
        <w:rPr>
          <w:rFonts w:ascii="Consolas" w:eastAsia="Times New Roman" w:hAnsi="Consolas" w:cs="Times New Roman"/>
          <w:color w:val="D4D4D4"/>
          <w:sz w:val="21"/>
          <w:szCs w:val="21"/>
          <w:lang w:eastAsia="pt-BR"/>
        </w:rPr>
        <w:t>).</w:t>
      </w:r>
      <w:r w:rsidRPr="00AA5C9E">
        <w:rPr>
          <w:rFonts w:ascii="Consolas" w:eastAsia="Times New Roman" w:hAnsi="Consolas" w:cs="Times New Roman"/>
          <w:color w:val="DCDCAA"/>
          <w:sz w:val="21"/>
          <w:szCs w:val="21"/>
          <w:lang w:eastAsia="pt-BR"/>
        </w:rPr>
        <w:t>show</w:t>
      </w:r>
      <w:proofErr w:type="gramEnd"/>
      <w:r w:rsidRPr="00AA5C9E">
        <w:rPr>
          <w:rFonts w:ascii="Consolas" w:eastAsia="Times New Roman" w:hAnsi="Consolas" w:cs="Times New Roman"/>
          <w:color w:val="D4D4D4"/>
          <w:sz w:val="21"/>
          <w:szCs w:val="21"/>
          <w:lang w:eastAsia="pt-BR"/>
        </w:rPr>
        <w:t>()</w:t>
      </w:r>
    </w:p>
    <w:p w14:paraId="7A359406" w14:textId="77777777" w:rsidR="00AA5C9E" w:rsidRPr="00AA5C9E" w:rsidRDefault="00AA5C9E" w:rsidP="00AA5C9E">
      <w:pPr>
        <w:shd w:val="clear" w:color="auto" w:fill="1E1E1E"/>
        <w:spacing w:after="240" w:line="285" w:lineRule="atLeast"/>
        <w:rPr>
          <w:rFonts w:ascii="Consolas" w:eastAsia="Times New Roman" w:hAnsi="Consolas" w:cs="Times New Roman"/>
          <w:color w:val="D4D4D4"/>
          <w:sz w:val="21"/>
          <w:szCs w:val="21"/>
          <w:lang w:eastAsia="pt-BR"/>
        </w:rPr>
      </w:pPr>
    </w:p>
    <w:p w14:paraId="747C94F3"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D4D4D4"/>
          <w:sz w:val="21"/>
          <w:szCs w:val="21"/>
          <w:lang w:eastAsia="pt-BR"/>
        </w:rPr>
        <w:t>    </w:t>
      </w: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script</w:t>
      </w:r>
      <w:r w:rsidRPr="00AA5C9E">
        <w:rPr>
          <w:rFonts w:ascii="Consolas" w:eastAsia="Times New Roman" w:hAnsi="Consolas" w:cs="Times New Roman"/>
          <w:color w:val="808080"/>
          <w:sz w:val="21"/>
          <w:szCs w:val="21"/>
          <w:lang w:eastAsia="pt-BR"/>
        </w:rPr>
        <w:t>&gt;</w:t>
      </w:r>
    </w:p>
    <w:p w14:paraId="6A6B2855" w14:textId="77777777" w:rsidR="00AA5C9E" w:rsidRPr="00AA5C9E" w:rsidRDefault="00AA5C9E" w:rsidP="00AA5C9E">
      <w:pPr>
        <w:shd w:val="clear" w:color="auto" w:fill="1E1E1E"/>
        <w:spacing w:after="0" w:line="285" w:lineRule="atLeast"/>
        <w:rPr>
          <w:rFonts w:ascii="Consolas" w:eastAsia="Times New Roman" w:hAnsi="Consolas" w:cs="Times New Roman"/>
          <w:color w:val="D4D4D4"/>
          <w:sz w:val="21"/>
          <w:szCs w:val="21"/>
          <w:lang w:eastAsia="pt-BR"/>
        </w:rPr>
      </w:pPr>
      <w:r w:rsidRPr="00AA5C9E">
        <w:rPr>
          <w:rFonts w:ascii="Consolas" w:eastAsia="Times New Roman" w:hAnsi="Consolas" w:cs="Times New Roman"/>
          <w:color w:val="808080"/>
          <w:sz w:val="21"/>
          <w:szCs w:val="21"/>
          <w:lang w:eastAsia="pt-BR"/>
        </w:rPr>
        <w:t>&lt;/</w:t>
      </w:r>
      <w:r w:rsidRPr="00AA5C9E">
        <w:rPr>
          <w:rFonts w:ascii="Consolas" w:eastAsia="Times New Roman" w:hAnsi="Consolas" w:cs="Times New Roman"/>
          <w:color w:val="569CD6"/>
          <w:sz w:val="21"/>
          <w:szCs w:val="21"/>
          <w:lang w:eastAsia="pt-BR"/>
        </w:rPr>
        <w:t>body</w:t>
      </w:r>
      <w:r w:rsidRPr="00AA5C9E">
        <w:rPr>
          <w:rFonts w:ascii="Consolas" w:eastAsia="Times New Roman" w:hAnsi="Consolas" w:cs="Times New Roman"/>
          <w:color w:val="808080"/>
          <w:sz w:val="21"/>
          <w:szCs w:val="21"/>
          <w:lang w:eastAsia="pt-BR"/>
        </w:rPr>
        <w:t>&gt;</w:t>
      </w:r>
    </w:p>
    <w:p w14:paraId="17E260F4" w14:textId="2BF74109" w:rsidR="006C6CCC" w:rsidRDefault="006C6CCC" w:rsidP="005261B9">
      <w:pPr>
        <w:tabs>
          <w:tab w:val="left" w:pos="5775"/>
        </w:tabs>
        <w:rPr>
          <w:sz w:val="24"/>
          <w:szCs w:val="24"/>
        </w:rPr>
      </w:pPr>
    </w:p>
    <w:p w14:paraId="4786CF49" w14:textId="6C6F61EF" w:rsidR="00AA5C9E" w:rsidRDefault="00312BB5" w:rsidP="005261B9">
      <w:pPr>
        <w:tabs>
          <w:tab w:val="left" w:pos="5775"/>
        </w:tabs>
        <w:rPr>
          <w:sz w:val="24"/>
          <w:szCs w:val="24"/>
        </w:rPr>
      </w:pPr>
      <w:r>
        <w:rPr>
          <w:sz w:val="24"/>
          <w:szCs w:val="24"/>
        </w:rPr>
        <w:t xml:space="preserve">Agora vamos ver mais alguns tipos de seleção de elementos utilizando </w:t>
      </w:r>
      <w:proofErr w:type="spellStart"/>
      <w:r>
        <w:rPr>
          <w:sz w:val="24"/>
          <w:szCs w:val="24"/>
        </w:rPr>
        <w:t>JQuery</w:t>
      </w:r>
      <w:proofErr w:type="spellEnd"/>
      <w:r>
        <w:rPr>
          <w:sz w:val="24"/>
          <w:szCs w:val="24"/>
        </w:rPr>
        <w:t>:</w:t>
      </w:r>
    </w:p>
    <w:p w14:paraId="24EA1DD7"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808080"/>
          <w:sz w:val="21"/>
          <w:szCs w:val="21"/>
          <w:lang w:eastAsia="pt-BR"/>
        </w:rPr>
        <w:t>&lt;</w:t>
      </w:r>
      <w:r w:rsidRPr="00E91B92">
        <w:rPr>
          <w:rFonts w:ascii="Consolas" w:eastAsia="Times New Roman" w:hAnsi="Consolas" w:cs="Times New Roman"/>
          <w:color w:val="569CD6"/>
          <w:sz w:val="21"/>
          <w:szCs w:val="21"/>
          <w:lang w:eastAsia="pt-BR"/>
        </w:rPr>
        <w:t>script</w:t>
      </w:r>
      <w:r w:rsidRPr="00E91B92">
        <w:rPr>
          <w:rFonts w:ascii="Consolas" w:eastAsia="Times New Roman" w:hAnsi="Consolas" w:cs="Times New Roman"/>
          <w:color w:val="808080"/>
          <w:sz w:val="21"/>
          <w:szCs w:val="21"/>
          <w:lang w:eastAsia="pt-BR"/>
        </w:rPr>
        <w:t>&gt;</w:t>
      </w:r>
    </w:p>
    <w:p w14:paraId="44877927"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proofErr w:type="spellStart"/>
      <w:r w:rsidRPr="00E91B92">
        <w:rPr>
          <w:rFonts w:ascii="Consolas" w:eastAsia="Times New Roman" w:hAnsi="Consolas" w:cs="Times New Roman"/>
          <w:color w:val="569CD6"/>
          <w:sz w:val="21"/>
          <w:szCs w:val="21"/>
          <w:lang w:eastAsia="pt-BR"/>
        </w:rPr>
        <w:t>const</w:t>
      </w:r>
      <w:proofErr w:type="spellEnd"/>
      <w:r w:rsidRPr="00E91B92">
        <w:rPr>
          <w:rFonts w:ascii="Consolas" w:eastAsia="Times New Roman" w:hAnsi="Consolas" w:cs="Times New Roman"/>
          <w:color w:val="D4D4D4"/>
          <w:sz w:val="21"/>
          <w:szCs w:val="21"/>
          <w:lang w:eastAsia="pt-BR"/>
        </w:rPr>
        <w:t> </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 = {</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border</w:t>
      </w:r>
      <w:proofErr w:type="spellEnd"/>
      <w:r w:rsidRPr="00E91B92">
        <w:rPr>
          <w:rFonts w:ascii="Consolas" w:eastAsia="Times New Roman" w:hAnsi="Consolas" w:cs="Times New Roman"/>
          <w:color w:val="CE9178"/>
          <w:sz w:val="21"/>
          <w:szCs w:val="21"/>
          <w:lang w:eastAsia="pt-BR"/>
        </w:rPr>
        <w:t>'</w:t>
      </w:r>
      <w:r w:rsidRPr="00E91B92">
        <w:rPr>
          <w:rFonts w:ascii="Consolas" w:eastAsia="Times New Roman" w:hAnsi="Consolas" w:cs="Times New Roman"/>
          <w:color w:val="9CDCFE"/>
          <w:sz w:val="21"/>
          <w:szCs w:val="21"/>
          <w:lang w:eastAsia="pt-BR"/>
        </w:rPr>
        <w:t>:</w:t>
      </w: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solid</w:t>
      </w:r>
      <w:proofErr w:type="spellEnd"/>
      <w:r w:rsidRPr="00E91B92">
        <w:rPr>
          <w:rFonts w:ascii="Consolas" w:eastAsia="Times New Roman" w:hAnsi="Consolas" w:cs="Times New Roman"/>
          <w:color w:val="CE9178"/>
          <w:sz w:val="21"/>
          <w:szCs w:val="21"/>
          <w:lang w:eastAsia="pt-BR"/>
        </w:rPr>
        <w:t> 8px </w:t>
      </w:r>
      <w:proofErr w:type="spellStart"/>
      <w:r w:rsidRPr="00E91B92">
        <w:rPr>
          <w:rFonts w:ascii="Consolas" w:eastAsia="Times New Roman" w:hAnsi="Consolas" w:cs="Times New Roman"/>
          <w:color w:val="CE9178"/>
          <w:sz w:val="21"/>
          <w:szCs w:val="21"/>
          <w:lang w:eastAsia="pt-BR"/>
        </w:rPr>
        <w:t>orange</w:t>
      </w:r>
      <w:proofErr w:type="spellEnd"/>
      <w:r w:rsidRPr="00E91B92">
        <w:rPr>
          <w:rFonts w:ascii="Consolas" w:eastAsia="Times New Roman" w:hAnsi="Consolas" w:cs="Times New Roman"/>
          <w:color w:val="CE9178"/>
          <w:sz w:val="21"/>
          <w:szCs w:val="21"/>
          <w:lang w:eastAsia="pt-BR"/>
        </w:rPr>
        <w:t>'</w:t>
      </w:r>
      <w:r w:rsidRPr="00E91B92">
        <w:rPr>
          <w:rFonts w:ascii="Consolas" w:eastAsia="Times New Roman" w:hAnsi="Consolas" w:cs="Times New Roman"/>
          <w:color w:val="D4D4D4"/>
          <w:sz w:val="21"/>
          <w:szCs w:val="21"/>
          <w:lang w:eastAsia="pt-BR"/>
        </w:rPr>
        <w:t>}</w:t>
      </w:r>
    </w:p>
    <w:p w14:paraId="1C3FA1EA"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proofErr w:type="spellStart"/>
      <w:r w:rsidRPr="00E91B92">
        <w:rPr>
          <w:rFonts w:ascii="Consolas" w:eastAsia="Times New Roman" w:hAnsi="Consolas" w:cs="Times New Roman"/>
          <w:color w:val="569CD6"/>
          <w:sz w:val="21"/>
          <w:szCs w:val="21"/>
          <w:lang w:eastAsia="pt-BR"/>
        </w:rPr>
        <w:t>const</w:t>
      </w:r>
      <w:proofErr w:type="spellEnd"/>
      <w:r w:rsidRPr="00E91B92">
        <w:rPr>
          <w:rFonts w:ascii="Consolas" w:eastAsia="Times New Roman" w:hAnsi="Consolas" w:cs="Times New Roman"/>
          <w:color w:val="D4D4D4"/>
          <w:sz w:val="21"/>
          <w:szCs w:val="21"/>
          <w:lang w:eastAsia="pt-BR"/>
        </w:rPr>
        <w:t> </w:t>
      </w:r>
      <w:proofErr w:type="spellStart"/>
      <w:r w:rsidRPr="00E91B92">
        <w:rPr>
          <w:rFonts w:ascii="Consolas" w:eastAsia="Times New Roman" w:hAnsi="Consolas" w:cs="Times New Roman"/>
          <w:color w:val="4FC1FF"/>
          <w:sz w:val="21"/>
          <w:szCs w:val="21"/>
          <w:lang w:eastAsia="pt-BR"/>
        </w:rPr>
        <w:t>semBorda</w:t>
      </w:r>
      <w:proofErr w:type="spellEnd"/>
      <w:r w:rsidRPr="00E91B92">
        <w:rPr>
          <w:rFonts w:ascii="Consolas" w:eastAsia="Times New Roman" w:hAnsi="Consolas" w:cs="Times New Roman"/>
          <w:color w:val="D4D4D4"/>
          <w:sz w:val="21"/>
          <w:szCs w:val="21"/>
          <w:lang w:eastAsia="pt-BR"/>
        </w:rPr>
        <w:t> = {</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border</w:t>
      </w:r>
      <w:proofErr w:type="spellEnd"/>
      <w:r w:rsidRPr="00E91B92">
        <w:rPr>
          <w:rFonts w:ascii="Consolas" w:eastAsia="Times New Roman" w:hAnsi="Consolas" w:cs="Times New Roman"/>
          <w:color w:val="CE9178"/>
          <w:sz w:val="21"/>
          <w:szCs w:val="21"/>
          <w:lang w:eastAsia="pt-BR"/>
        </w:rPr>
        <w:t>'</w:t>
      </w:r>
      <w:r w:rsidRPr="00E91B92">
        <w:rPr>
          <w:rFonts w:ascii="Consolas" w:eastAsia="Times New Roman" w:hAnsi="Consolas" w:cs="Times New Roman"/>
          <w:color w:val="9CDCFE"/>
          <w:sz w:val="21"/>
          <w:szCs w:val="21"/>
          <w:lang w:eastAsia="pt-BR"/>
        </w:rPr>
        <w:t>:</w:t>
      </w: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none</w:t>
      </w:r>
      <w:proofErr w:type="spellEnd"/>
      <w:r w:rsidRPr="00E91B92">
        <w:rPr>
          <w:rFonts w:ascii="Consolas" w:eastAsia="Times New Roman" w:hAnsi="Consolas" w:cs="Times New Roman"/>
          <w:color w:val="CE9178"/>
          <w:sz w:val="21"/>
          <w:szCs w:val="21"/>
          <w:lang w:eastAsia="pt-BR"/>
        </w:rPr>
        <w:t>'</w:t>
      </w:r>
      <w:r w:rsidRPr="00E91B92">
        <w:rPr>
          <w:rFonts w:ascii="Consolas" w:eastAsia="Times New Roman" w:hAnsi="Consolas" w:cs="Times New Roman"/>
          <w:color w:val="D4D4D4"/>
          <w:sz w:val="21"/>
          <w:szCs w:val="21"/>
          <w:lang w:eastAsia="pt-BR"/>
        </w:rPr>
        <w:t>}</w:t>
      </w:r>
    </w:p>
    <w:p w14:paraId="50335231"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p>
    <w:p w14:paraId="5BE506E1"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//peguei a tag 'a' com o link '#link3' e vou selecionar seu pai (parent) e aplicar a propriedade 'comBorda' que está guardada em um objeto</w:t>
      </w:r>
    </w:p>
    <w:p w14:paraId="7C45C0D9"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'a[</w:t>
      </w:r>
      <w:proofErr w:type="spellStart"/>
      <w:r w:rsidRPr="00E91B92">
        <w:rPr>
          <w:rFonts w:ascii="Consolas" w:eastAsia="Times New Roman" w:hAnsi="Consolas" w:cs="Times New Roman"/>
          <w:color w:val="CE9178"/>
          <w:sz w:val="21"/>
          <w:szCs w:val="21"/>
          <w:lang w:eastAsia="pt-BR"/>
        </w:rPr>
        <w:t>href</w:t>
      </w:r>
      <w:proofErr w:type="spellEnd"/>
      <w:r w:rsidRPr="00E91B92">
        <w:rPr>
          <w:rFonts w:ascii="Consolas" w:eastAsia="Times New Roman" w:hAnsi="Consolas" w:cs="Times New Roman"/>
          <w:color w:val="CE9178"/>
          <w:sz w:val="21"/>
          <w:szCs w:val="21"/>
          <w:lang w:eastAsia="pt-BR"/>
        </w:rPr>
        <w:t>="#link3"]'</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parent</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1B04403E"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//pegar o elemento li penúltimo elemento</w:t>
      </w:r>
    </w:p>
    <w:p w14:paraId="0D21444C"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li:last</w:t>
      </w:r>
      <w:proofErr w:type="spellEnd"/>
      <w:r w:rsidRPr="00E91B92">
        <w:rPr>
          <w:rFonts w:ascii="Consolas" w:eastAsia="Times New Roman" w:hAnsi="Consolas" w:cs="Times New Roman"/>
          <w:color w:val="CE9178"/>
          <w:sz w:val="21"/>
          <w:szCs w:val="21"/>
          <w:lang w:eastAsia="pt-BR"/>
        </w:rPr>
        <w:t>'</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prev</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5045CCCF"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//pegar o </w:t>
      </w:r>
      <w:proofErr w:type="spellStart"/>
      <w:r w:rsidRPr="00E91B92">
        <w:rPr>
          <w:rFonts w:ascii="Consolas" w:eastAsia="Times New Roman" w:hAnsi="Consolas" w:cs="Times New Roman"/>
          <w:color w:val="6A9955"/>
          <w:sz w:val="21"/>
          <w:szCs w:val="21"/>
          <w:lang w:eastAsia="pt-BR"/>
        </w:rPr>
        <w:t>proximo</w:t>
      </w:r>
      <w:proofErr w:type="spellEnd"/>
      <w:r w:rsidRPr="00E91B92">
        <w:rPr>
          <w:rFonts w:ascii="Consolas" w:eastAsia="Times New Roman" w:hAnsi="Consolas" w:cs="Times New Roman"/>
          <w:color w:val="6A9955"/>
          <w:sz w:val="21"/>
          <w:szCs w:val="21"/>
          <w:lang w:eastAsia="pt-BR"/>
        </w:rPr>
        <w:t> elemento</w:t>
      </w:r>
    </w:p>
    <w:p w14:paraId="20CEF9B1"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'a[</w:t>
      </w:r>
      <w:proofErr w:type="spellStart"/>
      <w:r w:rsidRPr="00E91B92">
        <w:rPr>
          <w:rFonts w:ascii="Consolas" w:eastAsia="Times New Roman" w:hAnsi="Consolas" w:cs="Times New Roman"/>
          <w:color w:val="CE9178"/>
          <w:sz w:val="21"/>
          <w:szCs w:val="21"/>
          <w:lang w:eastAsia="pt-BR"/>
        </w:rPr>
        <w:t>href</w:t>
      </w:r>
      <w:proofErr w:type="spellEnd"/>
      <w:r w:rsidRPr="00E91B92">
        <w:rPr>
          <w:rFonts w:ascii="Consolas" w:eastAsia="Times New Roman" w:hAnsi="Consolas" w:cs="Times New Roman"/>
          <w:color w:val="CE9178"/>
          <w:sz w:val="21"/>
          <w:szCs w:val="21"/>
          <w:lang w:eastAsia="pt-BR"/>
        </w:rPr>
        <w:t>="#link3"]'</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parent</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next</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3F4DC2A2"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//pegar toda a hierarquia de pais, ou seja, todos os elementos da pagina</w:t>
      </w:r>
    </w:p>
    <w:p w14:paraId="253097B2"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'a[</w:t>
      </w:r>
      <w:proofErr w:type="spellStart"/>
      <w:r w:rsidRPr="00E91B92">
        <w:rPr>
          <w:rFonts w:ascii="Consolas" w:eastAsia="Times New Roman" w:hAnsi="Consolas" w:cs="Times New Roman"/>
          <w:color w:val="CE9178"/>
          <w:sz w:val="21"/>
          <w:szCs w:val="21"/>
          <w:lang w:eastAsia="pt-BR"/>
        </w:rPr>
        <w:t>href</w:t>
      </w:r>
      <w:proofErr w:type="spellEnd"/>
      <w:r w:rsidRPr="00E91B92">
        <w:rPr>
          <w:rFonts w:ascii="Consolas" w:eastAsia="Times New Roman" w:hAnsi="Consolas" w:cs="Times New Roman"/>
          <w:color w:val="CE9178"/>
          <w:sz w:val="21"/>
          <w:szCs w:val="21"/>
          <w:lang w:eastAsia="pt-BR"/>
        </w:rPr>
        <w:t>="#link1"]'</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parents</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54384F25"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//pegar todos os pais até um determinado ponto</w:t>
      </w:r>
    </w:p>
    <w:p w14:paraId="0F412339"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'a[href="#link1"]'</w:t>
      </w:r>
      <w:proofErr w:type="gramStart"/>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DCDCAA"/>
          <w:sz w:val="21"/>
          <w:szCs w:val="21"/>
          <w:lang w:eastAsia="pt-BR"/>
        </w:rPr>
        <w:t>parentsUntil</w:t>
      </w:r>
      <w:proofErr w:type="gramEnd"/>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'body'</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DCDCAA"/>
          <w:sz w:val="21"/>
          <w:szCs w:val="21"/>
          <w:lang w:eastAsia="pt-BR"/>
        </w:rPr>
        <w:t>css</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4FC1FF"/>
          <w:sz w:val="21"/>
          <w:szCs w:val="21"/>
          <w:lang w:eastAsia="pt-BR"/>
        </w:rPr>
        <w:t>comBorda</w:t>
      </w:r>
      <w:r w:rsidRPr="00E91B92">
        <w:rPr>
          <w:rFonts w:ascii="Consolas" w:eastAsia="Times New Roman" w:hAnsi="Consolas" w:cs="Times New Roman"/>
          <w:color w:val="D4D4D4"/>
          <w:sz w:val="21"/>
          <w:szCs w:val="21"/>
          <w:lang w:eastAsia="pt-BR"/>
        </w:rPr>
        <w:t>)</w:t>
      </w:r>
    </w:p>
    <w:p w14:paraId="50F100F2"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//pegar os filhos de uma </w:t>
      </w:r>
      <w:proofErr w:type="spellStart"/>
      <w:r w:rsidRPr="00E91B92">
        <w:rPr>
          <w:rFonts w:ascii="Consolas" w:eastAsia="Times New Roman" w:hAnsi="Consolas" w:cs="Times New Roman"/>
          <w:color w:val="6A9955"/>
          <w:sz w:val="21"/>
          <w:szCs w:val="21"/>
          <w:lang w:eastAsia="pt-BR"/>
        </w:rPr>
        <w:t>tag</w:t>
      </w:r>
      <w:proofErr w:type="spellEnd"/>
    </w:p>
    <w:p w14:paraId="48BE2971"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main</w:t>
      </w:r>
      <w:proofErr w:type="spellEnd"/>
      <w:r w:rsidRPr="00E91B92">
        <w:rPr>
          <w:rFonts w:ascii="Consolas" w:eastAsia="Times New Roman" w:hAnsi="Consolas" w:cs="Times New Roman"/>
          <w:color w:val="CE9178"/>
          <w:sz w:val="21"/>
          <w:szCs w:val="21"/>
          <w:lang w:eastAsia="pt-BR"/>
        </w:rPr>
        <w:t>'</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children</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4248B29C"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//encontrar todos os elementos a partir de um nó</w:t>
      </w:r>
    </w:p>
    <w:p w14:paraId="79F8ED59"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'body'</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find</w:t>
      </w:r>
      <w:proofErr w:type="spellEnd"/>
      <w:proofErr w:type="gramEnd"/>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'a'</w:t>
      </w:r>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5DB67800"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p>
    <w:p w14:paraId="3C267DD4"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6A9955"/>
          <w:sz w:val="21"/>
          <w:szCs w:val="21"/>
          <w:lang w:eastAsia="pt-BR"/>
        </w:rPr>
        <w:t>//para percorrer todos os elementos de um conjunto de elementos</w:t>
      </w:r>
    </w:p>
    <w:p w14:paraId="2BB60216"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lastRenderedPageBreak/>
        <w:t>        </w:t>
      </w:r>
      <w:r w:rsidRPr="00E91B92">
        <w:rPr>
          <w:rFonts w:ascii="Consolas" w:eastAsia="Times New Roman" w:hAnsi="Consolas" w:cs="Times New Roman"/>
          <w:color w:val="6A9955"/>
          <w:sz w:val="21"/>
          <w:szCs w:val="21"/>
          <w:lang w:eastAsia="pt-BR"/>
        </w:rPr>
        <w:t>//na callback primeiro vem o indice e depois vem o elemento nos parametros</w:t>
      </w:r>
    </w:p>
    <w:p w14:paraId="007AD831"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CE9178"/>
          <w:sz w:val="21"/>
          <w:szCs w:val="21"/>
          <w:lang w:eastAsia="pt-BR"/>
        </w:rPr>
        <w:t>'</w:t>
      </w:r>
      <w:proofErr w:type="spellStart"/>
      <w:r w:rsidRPr="00E91B92">
        <w:rPr>
          <w:rFonts w:ascii="Consolas" w:eastAsia="Times New Roman" w:hAnsi="Consolas" w:cs="Times New Roman"/>
          <w:color w:val="CE9178"/>
          <w:sz w:val="21"/>
          <w:szCs w:val="21"/>
          <w:lang w:eastAsia="pt-BR"/>
        </w:rPr>
        <w:t>main</w:t>
      </w:r>
      <w:proofErr w:type="spellEnd"/>
      <w:r w:rsidRPr="00E91B92">
        <w:rPr>
          <w:rFonts w:ascii="Consolas" w:eastAsia="Times New Roman" w:hAnsi="Consolas" w:cs="Times New Roman"/>
          <w:color w:val="CE9178"/>
          <w:sz w:val="21"/>
          <w:szCs w:val="21"/>
          <w:lang w:eastAsia="pt-BR"/>
        </w:rPr>
        <w:t>'</w:t>
      </w:r>
      <w:proofErr w:type="gramStart"/>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children</w:t>
      </w:r>
      <w:proofErr w:type="spellEnd"/>
      <w:proofErr w:type="gram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each</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9CDCFE"/>
          <w:sz w:val="21"/>
          <w:szCs w:val="21"/>
          <w:lang w:eastAsia="pt-BR"/>
        </w:rPr>
        <w:t>i</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9CDCFE"/>
          <w:sz w:val="21"/>
          <w:szCs w:val="21"/>
          <w:lang w:eastAsia="pt-BR"/>
        </w:rPr>
        <w:t>e</w:t>
      </w:r>
      <w:proofErr w:type="spellEnd"/>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569CD6"/>
          <w:sz w:val="21"/>
          <w:szCs w:val="21"/>
          <w:lang w:eastAsia="pt-BR"/>
        </w:rPr>
        <w:t>=&gt;</w:t>
      </w: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4FC1FF"/>
          <w:sz w:val="21"/>
          <w:szCs w:val="21"/>
          <w:lang w:eastAsia="pt-BR"/>
        </w:rPr>
        <w:t>$</w:t>
      </w:r>
      <w:r w:rsidRPr="00E91B92">
        <w:rPr>
          <w:rFonts w:ascii="Consolas" w:eastAsia="Times New Roman" w:hAnsi="Consolas" w:cs="Times New Roman"/>
          <w:color w:val="D4D4D4"/>
          <w:sz w:val="21"/>
          <w:szCs w:val="21"/>
          <w:lang w:eastAsia="pt-BR"/>
        </w:rPr>
        <w:t>(</w:t>
      </w:r>
      <w:r w:rsidRPr="00E91B92">
        <w:rPr>
          <w:rFonts w:ascii="Consolas" w:eastAsia="Times New Roman" w:hAnsi="Consolas" w:cs="Times New Roman"/>
          <w:color w:val="9CDCFE"/>
          <w:sz w:val="21"/>
          <w:szCs w:val="21"/>
          <w:lang w:eastAsia="pt-BR"/>
        </w:rPr>
        <w:t>e</w:t>
      </w:r>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DCDCAA"/>
          <w:sz w:val="21"/>
          <w:szCs w:val="21"/>
          <w:lang w:eastAsia="pt-BR"/>
        </w:rPr>
        <w:t>css</w:t>
      </w:r>
      <w:proofErr w:type="spellEnd"/>
      <w:r w:rsidRPr="00E91B92">
        <w:rPr>
          <w:rFonts w:ascii="Consolas" w:eastAsia="Times New Roman" w:hAnsi="Consolas" w:cs="Times New Roman"/>
          <w:color w:val="D4D4D4"/>
          <w:sz w:val="21"/>
          <w:szCs w:val="21"/>
          <w:lang w:eastAsia="pt-BR"/>
        </w:rPr>
        <w:t>(</w:t>
      </w:r>
      <w:proofErr w:type="spellStart"/>
      <w:r w:rsidRPr="00E91B92">
        <w:rPr>
          <w:rFonts w:ascii="Consolas" w:eastAsia="Times New Roman" w:hAnsi="Consolas" w:cs="Times New Roman"/>
          <w:color w:val="4FC1FF"/>
          <w:sz w:val="21"/>
          <w:szCs w:val="21"/>
          <w:lang w:eastAsia="pt-BR"/>
        </w:rPr>
        <w:t>comBorda</w:t>
      </w:r>
      <w:proofErr w:type="spellEnd"/>
      <w:r w:rsidRPr="00E91B92">
        <w:rPr>
          <w:rFonts w:ascii="Consolas" w:eastAsia="Times New Roman" w:hAnsi="Consolas" w:cs="Times New Roman"/>
          <w:color w:val="D4D4D4"/>
          <w:sz w:val="21"/>
          <w:szCs w:val="21"/>
          <w:lang w:eastAsia="pt-BR"/>
        </w:rPr>
        <w:t>)))</w:t>
      </w:r>
    </w:p>
    <w:p w14:paraId="03C48D3F" w14:textId="77777777" w:rsidR="00E91B92" w:rsidRPr="00E91B92" w:rsidRDefault="00E91B92" w:rsidP="00E91B92">
      <w:pPr>
        <w:shd w:val="clear" w:color="auto" w:fill="1E1E1E"/>
        <w:spacing w:after="240" w:line="285" w:lineRule="atLeast"/>
        <w:rPr>
          <w:rFonts w:ascii="Consolas" w:eastAsia="Times New Roman" w:hAnsi="Consolas" w:cs="Times New Roman"/>
          <w:color w:val="D4D4D4"/>
          <w:sz w:val="21"/>
          <w:szCs w:val="21"/>
          <w:lang w:eastAsia="pt-BR"/>
        </w:rPr>
      </w:pPr>
    </w:p>
    <w:p w14:paraId="266B5B44" w14:textId="77777777" w:rsidR="00E91B92" w:rsidRPr="00E91B92" w:rsidRDefault="00E91B92" w:rsidP="00E91B92">
      <w:pPr>
        <w:shd w:val="clear" w:color="auto" w:fill="1E1E1E"/>
        <w:spacing w:after="0" w:line="285" w:lineRule="atLeast"/>
        <w:rPr>
          <w:rFonts w:ascii="Consolas" w:eastAsia="Times New Roman" w:hAnsi="Consolas" w:cs="Times New Roman"/>
          <w:color w:val="D4D4D4"/>
          <w:sz w:val="21"/>
          <w:szCs w:val="21"/>
          <w:lang w:eastAsia="pt-BR"/>
        </w:rPr>
      </w:pPr>
      <w:r w:rsidRPr="00E91B92">
        <w:rPr>
          <w:rFonts w:ascii="Consolas" w:eastAsia="Times New Roman" w:hAnsi="Consolas" w:cs="Times New Roman"/>
          <w:color w:val="D4D4D4"/>
          <w:sz w:val="21"/>
          <w:szCs w:val="21"/>
          <w:lang w:eastAsia="pt-BR"/>
        </w:rPr>
        <w:t>    </w:t>
      </w:r>
      <w:r w:rsidRPr="00E91B92">
        <w:rPr>
          <w:rFonts w:ascii="Consolas" w:eastAsia="Times New Roman" w:hAnsi="Consolas" w:cs="Times New Roman"/>
          <w:color w:val="808080"/>
          <w:sz w:val="21"/>
          <w:szCs w:val="21"/>
          <w:lang w:eastAsia="pt-BR"/>
        </w:rPr>
        <w:t>&lt;/</w:t>
      </w:r>
      <w:r w:rsidRPr="00E91B92">
        <w:rPr>
          <w:rFonts w:ascii="Consolas" w:eastAsia="Times New Roman" w:hAnsi="Consolas" w:cs="Times New Roman"/>
          <w:color w:val="569CD6"/>
          <w:sz w:val="21"/>
          <w:szCs w:val="21"/>
          <w:lang w:eastAsia="pt-BR"/>
        </w:rPr>
        <w:t>script</w:t>
      </w:r>
      <w:r w:rsidRPr="00E91B92">
        <w:rPr>
          <w:rFonts w:ascii="Consolas" w:eastAsia="Times New Roman" w:hAnsi="Consolas" w:cs="Times New Roman"/>
          <w:color w:val="808080"/>
          <w:sz w:val="21"/>
          <w:szCs w:val="21"/>
          <w:lang w:eastAsia="pt-BR"/>
        </w:rPr>
        <w:t>&gt;</w:t>
      </w:r>
    </w:p>
    <w:p w14:paraId="080D0317" w14:textId="7F991992" w:rsidR="00312BB5" w:rsidRDefault="00312BB5" w:rsidP="005261B9">
      <w:pPr>
        <w:tabs>
          <w:tab w:val="left" w:pos="5775"/>
        </w:tabs>
        <w:rPr>
          <w:sz w:val="24"/>
          <w:szCs w:val="24"/>
        </w:rPr>
      </w:pPr>
    </w:p>
    <w:p w14:paraId="2F76FD19" w14:textId="00020839" w:rsidR="00E91B92" w:rsidRDefault="00E91B92" w:rsidP="005261B9">
      <w:pPr>
        <w:tabs>
          <w:tab w:val="left" w:pos="5775"/>
        </w:tabs>
        <w:rPr>
          <w:sz w:val="24"/>
          <w:szCs w:val="24"/>
        </w:rPr>
      </w:pPr>
      <w:r>
        <w:rPr>
          <w:sz w:val="24"/>
          <w:szCs w:val="24"/>
        </w:rPr>
        <w:t xml:space="preserve">Agora vamos ver como modificar a HTML usando o </w:t>
      </w:r>
      <w:proofErr w:type="spellStart"/>
      <w:r>
        <w:rPr>
          <w:sz w:val="24"/>
          <w:szCs w:val="24"/>
        </w:rPr>
        <w:t>JQuery</w:t>
      </w:r>
      <w:proofErr w:type="spellEnd"/>
      <w:r>
        <w:rPr>
          <w:sz w:val="24"/>
          <w:szCs w:val="24"/>
        </w:rPr>
        <w:t>:</w:t>
      </w:r>
    </w:p>
    <w:p w14:paraId="4AC4BC09"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808080"/>
          <w:sz w:val="21"/>
          <w:szCs w:val="21"/>
          <w:lang w:eastAsia="pt-BR"/>
        </w:rPr>
        <w:t>&lt;</w:t>
      </w:r>
      <w:r w:rsidRPr="00822044">
        <w:rPr>
          <w:rFonts w:ascii="Consolas" w:eastAsia="Times New Roman" w:hAnsi="Consolas" w:cs="Times New Roman"/>
          <w:color w:val="569CD6"/>
          <w:sz w:val="21"/>
          <w:szCs w:val="21"/>
          <w:lang w:eastAsia="pt-BR"/>
        </w:rPr>
        <w:t>script</w:t>
      </w:r>
      <w:r w:rsidRPr="00822044">
        <w:rPr>
          <w:rFonts w:ascii="Consolas" w:eastAsia="Times New Roman" w:hAnsi="Consolas" w:cs="Times New Roman"/>
          <w:color w:val="808080"/>
          <w:sz w:val="21"/>
          <w:szCs w:val="21"/>
          <w:lang w:eastAsia="pt-BR"/>
        </w:rPr>
        <w:t>&gt;</w:t>
      </w:r>
    </w:p>
    <w:p w14:paraId="786E8660"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6A9955"/>
          <w:sz w:val="21"/>
          <w:szCs w:val="21"/>
          <w:lang w:eastAsia="pt-BR"/>
        </w:rPr>
        <w:t>// </w:t>
      </w:r>
      <w:proofErr w:type="spellStart"/>
      <w:r w:rsidRPr="00822044">
        <w:rPr>
          <w:rFonts w:ascii="Consolas" w:eastAsia="Times New Roman" w:hAnsi="Consolas" w:cs="Times New Roman"/>
          <w:color w:val="6A9955"/>
          <w:sz w:val="21"/>
          <w:szCs w:val="21"/>
          <w:lang w:eastAsia="pt-BR"/>
        </w:rPr>
        <w:t>conteudo</w:t>
      </w:r>
      <w:proofErr w:type="spellEnd"/>
      <w:r w:rsidRPr="00822044">
        <w:rPr>
          <w:rFonts w:ascii="Consolas" w:eastAsia="Times New Roman" w:hAnsi="Consolas" w:cs="Times New Roman"/>
          <w:color w:val="6A9955"/>
          <w:sz w:val="21"/>
          <w:szCs w:val="21"/>
          <w:lang w:eastAsia="pt-BR"/>
        </w:rPr>
        <w:t> 1</w:t>
      </w:r>
    </w:p>
    <w:p w14:paraId="4325FA4D"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'#conteudo1'</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'&lt;p&gt;1&lt;/p&gt;'</w:t>
      </w:r>
      <w:r w:rsidRPr="00822044">
        <w:rPr>
          <w:rFonts w:ascii="Consolas" w:eastAsia="Times New Roman" w:hAnsi="Consolas" w:cs="Times New Roman"/>
          <w:color w:val="D4D4D4"/>
          <w:sz w:val="21"/>
          <w:szCs w:val="21"/>
          <w:lang w:eastAsia="pt-BR"/>
        </w:rPr>
        <w:t>)</w:t>
      </w:r>
    </w:p>
    <w:p w14:paraId="23002554"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p>
    <w:p w14:paraId="57A4DAAF"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6A9955"/>
          <w:sz w:val="21"/>
          <w:szCs w:val="21"/>
          <w:lang w:eastAsia="pt-BR"/>
        </w:rPr>
        <w:t>//conteudo2</w:t>
      </w:r>
    </w:p>
    <w:p w14:paraId="6A665D3D"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proofErr w:type="spellStart"/>
      <w:r w:rsidRPr="00822044">
        <w:rPr>
          <w:rFonts w:ascii="Consolas" w:eastAsia="Times New Roman" w:hAnsi="Consolas" w:cs="Times New Roman"/>
          <w:color w:val="569CD6"/>
          <w:sz w:val="21"/>
          <w:szCs w:val="21"/>
          <w:lang w:eastAsia="pt-BR"/>
        </w:rPr>
        <w:t>const</w:t>
      </w:r>
      <w:proofErr w:type="spellEnd"/>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elementos</w:t>
      </w:r>
      <w:r w:rsidRPr="00822044">
        <w:rPr>
          <w:rFonts w:ascii="Consolas" w:eastAsia="Times New Roman" w:hAnsi="Consolas" w:cs="Times New Roman"/>
          <w:color w:val="D4D4D4"/>
          <w:sz w:val="21"/>
          <w:szCs w:val="21"/>
          <w:lang w:eastAsia="pt-BR"/>
        </w:rPr>
        <w:t> = [</w:t>
      </w:r>
    </w:p>
    <w:p w14:paraId="7413DC0D"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'&lt;li&gt;'</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'Arroz'</w:t>
      </w:r>
      <w:r w:rsidRPr="00822044">
        <w:rPr>
          <w:rFonts w:ascii="Consolas" w:eastAsia="Times New Roman" w:hAnsi="Consolas" w:cs="Times New Roman"/>
          <w:color w:val="D4D4D4"/>
          <w:sz w:val="21"/>
          <w:szCs w:val="21"/>
          <w:lang w:eastAsia="pt-BR"/>
        </w:rPr>
        <w:t>),</w:t>
      </w:r>
    </w:p>
    <w:p w14:paraId="38EDD855"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'&lt;li&gt;'</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'Carne'</w:t>
      </w:r>
      <w:r w:rsidRPr="00822044">
        <w:rPr>
          <w:rFonts w:ascii="Consolas" w:eastAsia="Times New Roman" w:hAnsi="Consolas" w:cs="Times New Roman"/>
          <w:color w:val="D4D4D4"/>
          <w:sz w:val="21"/>
          <w:szCs w:val="21"/>
          <w:lang w:eastAsia="pt-BR"/>
        </w:rPr>
        <w:t>),</w:t>
      </w:r>
    </w:p>
    <w:p w14:paraId="1791073A"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'&lt;li&gt;'</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'Feijão'</w:t>
      </w:r>
      <w:r w:rsidRPr="00822044">
        <w:rPr>
          <w:rFonts w:ascii="Consolas" w:eastAsia="Times New Roman" w:hAnsi="Consolas" w:cs="Times New Roman"/>
          <w:color w:val="D4D4D4"/>
          <w:sz w:val="21"/>
          <w:szCs w:val="21"/>
          <w:lang w:eastAsia="pt-BR"/>
        </w:rPr>
        <w:t>)</w:t>
      </w:r>
    </w:p>
    <w:p w14:paraId="31CF0773"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p>
    <w:p w14:paraId="6E5D9646"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p>
    <w:p w14:paraId="175AF0EC"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569CD6"/>
          <w:sz w:val="21"/>
          <w:szCs w:val="21"/>
          <w:lang w:eastAsia="pt-BR"/>
        </w:rPr>
        <w:t>const</w:t>
      </w: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lista</w:t>
      </w:r>
      <w:r w:rsidRPr="00822044">
        <w:rPr>
          <w:rFonts w:ascii="Consolas" w:eastAsia="Times New Roman" w:hAnsi="Consolas" w:cs="Times New Roman"/>
          <w:color w:val="D4D4D4"/>
          <w:sz w:val="21"/>
          <w:szCs w:val="21"/>
          <w:lang w:eastAsia="pt-BR"/>
        </w:rPr>
        <w:t> =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'&lt;ul&gt;&lt;li&gt;Sorvete&lt;/li&gt;&lt;/ul&gt;'</w:t>
      </w:r>
      <w:proofErr w:type="gramStart"/>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DCDCAA"/>
          <w:sz w:val="21"/>
          <w:szCs w:val="21"/>
          <w:lang w:eastAsia="pt-BR"/>
        </w:rPr>
        <w:t>append</w:t>
      </w:r>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4FC1FF"/>
          <w:sz w:val="21"/>
          <w:szCs w:val="21"/>
          <w:lang w:eastAsia="pt-BR"/>
        </w:rPr>
        <w:t>elementos</w:t>
      </w:r>
      <w:r w:rsidRPr="00822044">
        <w:rPr>
          <w:rFonts w:ascii="Consolas" w:eastAsia="Times New Roman" w:hAnsi="Consolas" w:cs="Times New Roman"/>
          <w:color w:val="D4D4D4"/>
          <w:sz w:val="21"/>
          <w:szCs w:val="21"/>
          <w:lang w:eastAsia="pt-BR"/>
        </w:rPr>
        <w:t>)</w:t>
      </w:r>
    </w:p>
    <w:p w14:paraId="16D93A05"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p>
    <w:p w14:paraId="269392B5"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'#conteudo2'</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4FC1FF"/>
          <w:sz w:val="21"/>
          <w:szCs w:val="21"/>
          <w:lang w:eastAsia="pt-BR"/>
        </w:rPr>
        <w:t>lista</w:t>
      </w:r>
      <w:r w:rsidRPr="00822044">
        <w:rPr>
          <w:rFonts w:ascii="Consolas" w:eastAsia="Times New Roman" w:hAnsi="Consolas" w:cs="Times New Roman"/>
          <w:color w:val="D4D4D4"/>
          <w:sz w:val="21"/>
          <w:szCs w:val="21"/>
          <w:lang w:eastAsia="pt-BR"/>
        </w:rPr>
        <w:t>)</w:t>
      </w:r>
    </w:p>
    <w:p w14:paraId="066FE8C6"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p>
    <w:p w14:paraId="0E419E31"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6A9955"/>
          <w:sz w:val="21"/>
          <w:szCs w:val="21"/>
          <w:lang w:eastAsia="pt-BR"/>
        </w:rPr>
        <w:t>//conteudo3</w:t>
      </w:r>
    </w:p>
    <w:p w14:paraId="065E825D"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4FC1FF"/>
          <w:sz w:val="21"/>
          <w:szCs w:val="21"/>
          <w:lang w:eastAsia="pt-BR"/>
        </w:rPr>
        <w:t>$</w:t>
      </w:r>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'#conteudo3'</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'&lt;h1&gt;1&lt;/h1&gt;'</w:t>
      </w:r>
      <w:r w:rsidRPr="00822044">
        <w:rPr>
          <w:rFonts w:ascii="Consolas" w:eastAsia="Times New Roman" w:hAnsi="Consolas" w:cs="Times New Roman"/>
          <w:color w:val="D4D4D4"/>
          <w:sz w:val="21"/>
          <w:szCs w:val="21"/>
          <w:lang w:eastAsia="pt-BR"/>
        </w:rPr>
        <w:t>)</w:t>
      </w:r>
    </w:p>
    <w:p w14:paraId="72BBE4FA"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proofErr w:type="gramStart"/>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append</w:t>
      </w:r>
      <w:proofErr w:type="spellEnd"/>
      <w:proofErr w:type="gram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'&lt;h1&gt;2&lt;/h1&gt;'</w:t>
      </w:r>
      <w:r w:rsidRPr="00822044">
        <w:rPr>
          <w:rFonts w:ascii="Consolas" w:eastAsia="Times New Roman" w:hAnsi="Consolas" w:cs="Times New Roman"/>
          <w:color w:val="D4D4D4"/>
          <w:sz w:val="21"/>
          <w:szCs w:val="21"/>
          <w:lang w:eastAsia="pt-BR"/>
        </w:rPr>
        <w:t>).</w:t>
      </w:r>
      <w:proofErr w:type="spellStart"/>
      <w:r w:rsidRPr="00822044">
        <w:rPr>
          <w:rFonts w:ascii="Consolas" w:eastAsia="Times New Roman" w:hAnsi="Consolas" w:cs="Times New Roman"/>
          <w:color w:val="DCDCAA"/>
          <w:sz w:val="21"/>
          <w:szCs w:val="21"/>
          <w:lang w:eastAsia="pt-BR"/>
        </w:rPr>
        <w:t>prepend</w:t>
      </w:r>
      <w:proofErr w:type="spellEnd"/>
      <w:r w:rsidRPr="00822044">
        <w:rPr>
          <w:rFonts w:ascii="Consolas" w:eastAsia="Times New Roman" w:hAnsi="Consolas" w:cs="Times New Roman"/>
          <w:color w:val="D4D4D4"/>
          <w:sz w:val="21"/>
          <w:szCs w:val="21"/>
          <w:lang w:eastAsia="pt-BR"/>
        </w:rPr>
        <w:t>(</w:t>
      </w:r>
      <w:r w:rsidRPr="00822044">
        <w:rPr>
          <w:rFonts w:ascii="Consolas" w:eastAsia="Times New Roman" w:hAnsi="Consolas" w:cs="Times New Roman"/>
          <w:color w:val="CE9178"/>
          <w:sz w:val="21"/>
          <w:szCs w:val="21"/>
          <w:lang w:eastAsia="pt-BR"/>
        </w:rPr>
        <w:t>'&lt;h1&gt;0&lt;/h1&gt;'</w:t>
      </w:r>
      <w:r w:rsidRPr="00822044">
        <w:rPr>
          <w:rFonts w:ascii="Consolas" w:eastAsia="Times New Roman" w:hAnsi="Consolas" w:cs="Times New Roman"/>
          <w:color w:val="D4D4D4"/>
          <w:sz w:val="21"/>
          <w:szCs w:val="21"/>
          <w:lang w:eastAsia="pt-BR"/>
        </w:rPr>
        <w:t>)</w:t>
      </w:r>
    </w:p>
    <w:p w14:paraId="2D4C37B1"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p>
    <w:p w14:paraId="6001584A" w14:textId="77777777" w:rsidR="00822044" w:rsidRPr="00822044" w:rsidRDefault="00822044" w:rsidP="00822044">
      <w:pPr>
        <w:shd w:val="clear" w:color="auto" w:fill="1E1E1E"/>
        <w:spacing w:after="0" w:line="285" w:lineRule="atLeast"/>
        <w:rPr>
          <w:rFonts w:ascii="Consolas" w:eastAsia="Times New Roman" w:hAnsi="Consolas" w:cs="Times New Roman"/>
          <w:color w:val="D4D4D4"/>
          <w:sz w:val="21"/>
          <w:szCs w:val="21"/>
          <w:lang w:eastAsia="pt-BR"/>
        </w:rPr>
      </w:pPr>
      <w:r w:rsidRPr="00822044">
        <w:rPr>
          <w:rFonts w:ascii="Consolas" w:eastAsia="Times New Roman" w:hAnsi="Consolas" w:cs="Times New Roman"/>
          <w:color w:val="D4D4D4"/>
          <w:sz w:val="21"/>
          <w:szCs w:val="21"/>
          <w:lang w:eastAsia="pt-BR"/>
        </w:rPr>
        <w:t>    </w:t>
      </w:r>
      <w:r w:rsidRPr="00822044">
        <w:rPr>
          <w:rFonts w:ascii="Consolas" w:eastAsia="Times New Roman" w:hAnsi="Consolas" w:cs="Times New Roman"/>
          <w:color w:val="808080"/>
          <w:sz w:val="21"/>
          <w:szCs w:val="21"/>
          <w:lang w:eastAsia="pt-BR"/>
        </w:rPr>
        <w:t>&lt;/</w:t>
      </w:r>
      <w:r w:rsidRPr="00822044">
        <w:rPr>
          <w:rFonts w:ascii="Consolas" w:eastAsia="Times New Roman" w:hAnsi="Consolas" w:cs="Times New Roman"/>
          <w:color w:val="569CD6"/>
          <w:sz w:val="21"/>
          <w:szCs w:val="21"/>
          <w:lang w:eastAsia="pt-BR"/>
        </w:rPr>
        <w:t>script</w:t>
      </w:r>
      <w:r w:rsidRPr="00822044">
        <w:rPr>
          <w:rFonts w:ascii="Consolas" w:eastAsia="Times New Roman" w:hAnsi="Consolas" w:cs="Times New Roman"/>
          <w:color w:val="808080"/>
          <w:sz w:val="21"/>
          <w:szCs w:val="21"/>
          <w:lang w:eastAsia="pt-BR"/>
        </w:rPr>
        <w:t>&gt;</w:t>
      </w:r>
    </w:p>
    <w:p w14:paraId="69023025" w14:textId="2EA50AAA" w:rsidR="00E91B92" w:rsidRDefault="00E91B92" w:rsidP="005261B9">
      <w:pPr>
        <w:tabs>
          <w:tab w:val="left" w:pos="5775"/>
        </w:tabs>
        <w:rPr>
          <w:sz w:val="24"/>
          <w:szCs w:val="24"/>
        </w:rPr>
      </w:pPr>
    </w:p>
    <w:p w14:paraId="0C96F84C" w14:textId="16C03B9A" w:rsidR="00822044" w:rsidRDefault="00822044" w:rsidP="005261B9">
      <w:pPr>
        <w:tabs>
          <w:tab w:val="left" w:pos="5775"/>
        </w:tabs>
        <w:rPr>
          <w:sz w:val="24"/>
          <w:szCs w:val="24"/>
        </w:rPr>
      </w:pPr>
    </w:p>
    <w:p w14:paraId="4F075C54"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808080"/>
          <w:sz w:val="21"/>
          <w:szCs w:val="21"/>
          <w:lang w:eastAsia="pt-BR"/>
        </w:rPr>
        <w:t>&lt;</w:t>
      </w:r>
      <w:r w:rsidRPr="00D86184">
        <w:rPr>
          <w:rFonts w:ascii="Consolas" w:eastAsia="Times New Roman" w:hAnsi="Consolas" w:cs="Times New Roman"/>
          <w:color w:val="569CD6"/>
          <w:sz w:val="21"/>
          <w:szCs w:val="21"/>
          <w:lang w:eastAsia="pt-BR"/>
        </w:rPr>
        <w:t>script</w:t>
      </w:r>
      <w:r w:rsidRPr="00D86184">
        <w:rPr>
          <w:rFonts w:ascii="Consolas" w:eastAsia="Times New Roman" w:hAnsi="Consolas" w:cs="Times New Roman"/>
          <w:color w:val="808080"/>
          <w:sz w:val="21"/>
          <w:szCs w:val="21"/>
          <w:lang w:eastAsia="pt-BR"/>
        </w:rPr>
        <w:t>&gt;</w:t>
      </w:r>
    </w:p>
    <w:p w14:paraId="686DECB0"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p>
    <w:p w14:paraId="5C1E0489"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'#div1'</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append</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 2'</w:t>
      </w:r>
      <w:r w:rsidRPr="00D86184">
        <w:rPr>
          <w:rFonts w:ascii="Consolas" w:eastAsia="Times New Roman" w:hAnsi="Consolas" w:cs="Times New Roman"/>
          <w:color w:val="D4D4D4"/>
          <w:sz w:val="21"/>
          <w:szCs w:val="21"/>
          <w:lang w:eastAsia="pt-BR"/>
        </w:rPr>
        <w:t>)</w:t>
      </w:r>
    </w:p>
    <w:p w14:paraId="06A0EB7E"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'#div1'</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prepend</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'0, '</w:t>
      </w:r>
      <w:r w:rsidRPr="00D86184">
        <w:rPr>
          <w:rFonts w:ascii="Consolas" w:eastAsia="Times New Roman" w:hAnsi="Consolas" w:cs="Times New Roman"/>
          <w:color w:val="D4D4D4"/>
          <w:sz w:val="21"/>
          <w:szCs w:val="21"/>
          <w:lang w:eastAsia="pt-BR"/>
        </w:rPr>
        <w:t>)</w:t>
      </w:r>
    </w:p>
    <w:p w14:paraId="6676ED94"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p>
    <w:p w14:paraId="7B85386E"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w:t>
      </w:r>
      <w:proofErr w:type="spellStart"/>
      <w:r w:rsidRPr="00D86184">
        <w:rPr>
          <w:rFonts w:ascii="Consolas" w:eastAsia="Times New Roman" w:hAnsi="Consolas" w:cs="Times New Roman"/>
          <w:color w:val="CE9178"/>
          <w:sz w:val="21"/>
          <w:szCs w:val="21"/>
          <w:lang w:eastAsia="pt-BR"/>
        </w:rPr>
        <w:t>span</w:t>
      </w:r>
      <w:proofErr w:type="spellEnd"/>
      <w:r w:rsidRPr="00D86184">
        <w:rPr>
          <w:rFonts w:ascii="Consolas" w:eastAsia="Times New Roman" w:hAnsi="Consolas" w:cs="Times New Roman"/>
          <w:color w:val="CE9178"/>
          <w:sz w:val="21"/>
          <w:szCs w:val="21"/>
          <w:lang w:eastAsia="pt-BR"/>
        </w:rPr>
        <w:t>&gt;, 3&lt;/</w:t>
      </w:r>
      <w:proofErr w:type="spellStart"/>
      <w:r w:rsidRPr="00D86184">
        <w:rPr>
          <w:rFonts w:ascii="Consolas" w:eastAsia="Times New Roman" w:hAnsi="Consolas" w:cs="Times New Roman"/>
          <w:color w:val="CE9178"/>
          <w:sz w:val="21"/>
          <w:szCs w:val="21"/>
          <w:lang w:eastAsia="pt-BR"/>
        </w:rPr>
        <w:t>span</w:t>
      </w:r>
      <w:proofErr w:type="spellEnd"/>
      <w:r w:rsidRPr="00D86184">
        <w:rPr>
          <w:rFonts w:ascii="Consolas" w:eastAsia="Times New Roman" w:hAnsi="Consolas" w:cs="Times New Roman"/>
          <w:color w:val="CE9178"/>
          <w:sz w:val="21"/>
          <w:szCs w:val="21"/>
          <w:lang w:eastAsia="pt-BR"/>
        </w:rPr>
        <w:t>&gt;'</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appendTo</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'#div1'</w:t>
      </w:r>
      <w:r w:rsidRPr="00D86184">
        <w:rPr>
          <w:rFonts w:ascii="Consolas" w:eastAsia="Times New Roman" w:hAnsi="Consolas" w:cs="Times New Roman"/>
          <w:color w:val="D4D4D4"/>
          <w:sz w:val="21"/>
          <w:szCs w:val="21"/>
          <w:lang w:eastAsia="pt-BR"/>
        </w:rPr>
        <w:t>)</w:t>
      </w:r>
    </w:p>
    <w:p w14:paraId="40D2C2DB"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w:t>
      </w:r>
      <w:proofErr w:type="spellStart"/>
      <w:r w:rsidRPr="00D86184">
        <w:rPr>
          <w:rFonts w:ascii="Consolas" w:eastAsia="Times New Roman" w:hAnsi="Consolas" w:cs="Times New Roman"/>
          <w:color w:val="CE9178"/>
          <w:sz w:val="21"/>
          <w:szCs w:val="21"/>
          <w:lang w:eastAsia="pt-BR"/>
        </w:rPr>
        <w:t>span</w:t>
      </w:r>
      <w:proofErr w:type="spellEnd"/>
      <w:r w:rsidRPr="00D86184">
        <w:rPr>
          <w:rFonts w:ascii="Consolas" w:eastAsia="Times New Roman" w:hAnsi="Consolas" w:cs="Times New Roman"/>
          <w:color w:val="CE9178"/>
          <w:sz w:val="21"/>
          <w:szCs w:val="21"/>
          <w:lang w:eastAsia="pt-BR"/>
        </w:rPr>
        <w:t>&gt;-1, &lt;/</w:t>
      </w:r>
      <w:proofErr w:type="spellStart"/>
      <w:r w:rsidRPr="00D86184">
        <w:rPr>
          <w:rFonts w:ascii="Consolas" w:eastAsia="Times New Roman" w:hAnsi="Consolas" w:cs="Times New Roman"/>
          <w:color w:val="CE9178"/>
          <w:sz w:val="21"/>
          <w:szCs w:val="21"/>
          <w:lang w:eastAsia="pt-BR"/>
        </w:rPr>
        <w:t>span</w:t>
      </w:r>
      <w:proofErr w:type="spellEnd"/>
      <w:r w:rsidRPr="00D86184">
        <w:rPr>
          <w:rFonts w:ascii="Consolas" w:eastAsia="Times New Roman" w:hAnsi="Consolas" w:cs="Times New Roman"/>
          <w:color w:val="CE9178"/>
          <w:sz w:val="21"/>
          <w:szCs w:val="21"/>
          <w:lang w:eastAsia="pt-BR"/>
        </w:rPr>
        <w:t>&gt;'</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prependTo</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'#div1'</w:t>
      </w:r>
      <w:r w:rsidRPr="00D86184">
        <w:rPr>
          <w:rFonts w:ascii="Consolas" w:eastAsia="Times New Roman" w:hAnsi="Consolas" w:cs="Times New Roman"/>
          <w:color w:val="D4D4D4"/>
          <w:sz w:val="21"/>
          <w:szCs w:val="21"/>
          <w:lang w:eastAsia="pt-BR"/>
        </w:rPr>
        <w:t>)</w:t>
      </w:r>
    </w:p>
    <w:p w14:paraId="708A1ECD"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p>
    <w:p w14:paraId="7DCC971B"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'#div2'</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before</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'&lt;p&gt;Antes 2&lt;/p&gt;'</w:t>
      </w:r>
      <w:r w:rsidRPr="00D86184">
        <w:rPr>
          <w:rFonts w:ascii="Consolas" w:eastAsia="Times New Roman" w:hAnsi="Consolas" w:cs="Times New Roman"/>
          <w:color w:val="D4D4D4"/>
          <w:sz w:val="21"/>
          <w:szCs w:val="21"/>
          <w:lang w:eastAsia="pt-BR"/>
        </w:rPr>
        <w:t>)</w:t>
      </w:r>
    </w:p>
    <w:p w14:paraId="2CCDD1BC"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'#div2'</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after</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'&lt;p&gt;Depois 2&lt;/p&gt;'</w:t>
      </w:r>
      <w:r w:rsidRPr="00D86184">
        <w:rPr>
          <w:rFonts w:ascii="Consolas" w:eastAsia="Times New Roman" w:hAnsi="Consolas" w:cs="Times New Roman"/>
          <w:color w:val="D4D4D4"/>
          <w:sz w:val="21"/>
          <w:szCs w:val="21"/>
          <w:lang w:eastAsia="pt-BR"/>
        </w:rPr>
        <w:t>)</w:t>
      </w:r>
    </w:p>
    <w:p w14:paraId="6EF3D490"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p>
    <w:p w14:paraId="1B2E8C27"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6A9955"/>
          <w:sz w:val="21"/>
          <w:szCs w:val="21"/>
          <w:lang w:eastAsia="pt-BR"/>
        </w:rPr>
        <w:t>//envolver um parágrafo dentro de uma </w:t>
      </w:r>
      <w:proofErr w:type="spellStart"/>
      <w:r w:rsidRPr="00D86184">
        <w:rPr>
          <w:rFonts w:ascii="Consolas" w:eastAsia="Times New Roman" w:hAnsi="Consolas" w:cs="Times New Roman"/>
          <w:color w:val="6A9955"/>
          <w:sz w:val="21"/>
          <w:szCs w:val="21"/>
          <w:lang w:eastAsia="pt-BR"/>
        </w:rPr>
        <w:t>div</w:t>
      </w:r>
      <w:proofErr w:type="spellEnd"/>
    </w:p>
    <w:p w14:paraId="63C3871D"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w:t>
      </w:r>
      <w:proofErr w:type="spellStart"/>
      <w:proofErr w:type="gramStart"/>
      <w:r w:rsidRPr="00D86184">
        <w:rPr>
          <w:rFonts w:ascii="Consolas" w:eastAsia="Times New Roman" w:hAnsi="Consolas" w:cs="Times New Roman"/>
          <w:color w:val="CE9178"/>
          <w:sz w:val="21"/>
          <w:szCs w:val="21"/>
          <w:lang w:eastAsia="pt-BR"/>
        </w:rPr>
        <w:t>p.numero</w:t>
      </w:r>
      <w:proofErr w:type="spellEnd"/>
      <w:proofErr w:type="gramEnd"/>
      <w:r w:rsidRPr="00D86184">
        <w:rPr>
          <w:rFonts w:ascii="Consolas" w:eastAsia="Times New Roman" w:hAnsi="Consolas" w:cs="Times New Roman"/>
          <w:color w:val="CE9178"/>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DCDCAA"/>
          <w:sz w:val="21"/>
          <w:szCs w:val="21"/>
          <w:lang w:eastAsia="pt-BR"/>
        </w:rPr>
        <w:t>wrap</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w:t>
      </w:r>
      <w:proofErr w:type="spellStart"/>
      <w:r w:rsidRPr="00D86184">
        <w:rPr>
          <w:rFonts w:ascii="Consolas" w:eastAsia="Times New Roman" w:hAnsi="Consolas" w:cs="Times New Roman"/>
          <w:color w:val="CE9178"/>
          <w:sz w:val="21"/>
          <w:szCs w:val="21"/>
          <w:lang w:eastAsia="pt-BR"/>
        </w:rPr>
        <w:t>div</w:t>
      </w:r>
      <w:proofErr w:type="spellEnd"/>
      <w:r w:rsidRPr="00D86184">
        <w:rPr>
          <w:rFonts w:ascii="Consolas" w:eastAsia="Times New Roman" w:hAnsi="Consolas" w:cs="Times New Roman"/>
          <w:color w:val="CE9178"/>
          <w:sz w:val="21"/>
          <w:szCs w:val="21"/>
          <w:lang w:eastAsia="pt-BR"/>
        </w:rPr>
        <w:t>&gt;'</w:t>
      </w:r>
      <w:r w:rsidRPr="00D86184">
        <w:rPr>
          <w:rFonts w:ascii="Consolas" w:eastAsia="Times New Roman" w:hAnsi="Consolas" w:cs="Times New Roman"/>
          <w:color w:val="D4D4D4"/>
          <w:sz w:val="21"/>
          <w:szCs w:val="21"/>
          <w:lang w:eastAsia="pt-BR"/>
        </w:rPr>
        <w:t>)</w:t>
      </w:r>
    </w:p>
    <w:p w14:paraId="5F23404B"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w:t>
      </w:r>
      <w:proofErr w:type="spellStart"/>
      <w:proofErr w:type="gramStart"/>
      <w:r w:rsidRPr="00D86184">
        <w:rPr>
          <w:rFonts w:ascii="Consolas" w:eastAsia="Times New Roman" w:hAnsi="Consolas" w:cs="Times New Roman"/>
          <w:color w:val="CE9178"/>
          <w:sz w:val="21"/>
          <w:szCs w:val="21"/>
          <w:lang w:eastAsia="pt-BR"/>
        </w:rPr>
        <w:t>p.numero</w:t>
      </w:r>
      <w:proofErr w:type="spellEnd"/>
      <w:proofErr w:type="gramEnd"/>
      <w:r w:rsidRPr="00D86184">
        <w:rPr>
          <w:rFonts w:ascii="Consolas" w:eastAsia="Times New Roman" w:hAnsi="Consolas" w:cs="Times New Roman"/>
          <w:color w:val="CE9178"/>
          <w:sz w:val="21"/>
          <w:szCs w:val="21"/>
          <w:lang w:eastAsia="pt-BR"/>
        </w:rPr>
        <w:t>'</w:t>
      </w:r>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wrapAll</w:t>
      </w:r>
      <w:proofErr w:type="spell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w:t>
      </w:r>
      <w:proofErr w:type="spellStart"/>
      <w:r w:rsidRPr="00D86184">
        <w:rPr>
          <w:rFonts w:ascii="Consolas" w:eastAsia="Times New Roman" w:hAnsi="Consolas" w:cs="Times New Roman"/>
          <w:color w:val="CE9178"/>
          <w:sz w:val="21"/>
          <w:szCs w:val="21"/>
          <w:lang w:eastAsia="pt-BR"/>
        </w:rPr>
        <w:t>div</w:t>
      </w:r>
      <w:proofErr w:type="spellEnd"/>
      <w:r w:rsidRPr="00D86184">
        <w:rPr>
          <w:rFonts w:ascii="Consolas" w:eastAsia="Times New Roman" w:hAnsi="Consolas" w:cs="Times New Roman"/>
          <w:color w:val="CE9178"/>
          <w:sz w:val="21"/>
          <w:szCs w:val="21"/>
          <w:lang w:eastAsia="pt-BR"/>
        </w:rPr>
        <w:t> id="div4"&gt;'</w:t>
      </w:r>
      <w:r w:rsidRPr="00D86184">
        <w:rPr>
          <w:rFonts w:ascii="Consolas" w:eastAsia="Times New Roman" w:hAnsi="Consolas" w:cs="Times New Roman"/>
          <w:color w:val="D4D4D4"/>
          <w:sz w:val="21"/>
          <w:szCs w:val="21"/>
          <w:lang w:eastAsia="pt-BR"/>
        </w:rPr>
        <w:t>)</w:t>
      </w:r>
    </w:p>
    <w:p w14:paraId="66667880"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6A9955"/>
          <w:sz w:val="21"/>
          <w:szCs w:val="21"/>
          <w:lang w:eastAsia="pt-BR"/>
        </w:rPr>
        <w:t>//remover todo o elemento dentro de div4</w:t>
      </w:r>
    </w:p>
    <w:p w14:paraId="0429BEFD"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lastRenderedPageBreak/>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"#div4"</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empty</w:t>
      </w:r>
      <w:proofErr w:type="spellEnd"/>
      <w:proofErr w:type="gramEnd"/>
      <w:r w:rsidRPr="00D86184">
        <w:rPr>
          <w:rFonts w:ascii="Consolas" w:eastAsia="Times New Roman" w:hAnsi="Consolas" w:cs="Times New Roman"/>
          <w:color w:val="D4D4D4"/>
          <w:sz w:val="21"/>
          <w:szCs w:val="21"/>
          <w:lang w:eastAsia="pt-BR"/>
        </w:rPr>
        <w:t>()</w:t>
      </w:r>
    </w:p>
    <w:p w14:paraId="5090A662"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p>
    <w:p w14:paraId="584BD976"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6A9955"/>
          <w:sz w:val="21"/>
          <w:szCs w:val="21"/>
          <w:lang w:eastAsia="pt-BR"/>
        </w:rPr>
        <w:t>//para replace - substiuir todos os paragrafos dentro de body diretamente</w:t>
      </w:r>
    </w:p>
    <w:p w14:paraId="70E2783A"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4FC1FF"/>
          <w:sz w:val="21"/>
          <w:szCs w:val="21"/>
          <w:lang w:eastAsia="pt-BR"/>
        </w:rPr>
        <w:t>$</w:t>
      </w:r>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'&lt;</w:t>
      </w:r>
      <w:proofErr w:type="spellStart"/>
      <w:r w:rsidRPr="00D86184">
        <w:rPr>
          <w:rFonts w:ascii="Consolas" w:eastAsia="Times New Roman" w:hAnsi="Consolas" w:cs="Times New Roman"/>
          <w:color w:val="CE9178"/>
          <w:sz w:val="21"/>
          <w:szCs w:val="21"/>
          <w:lang w:eastAsia="pt-BR"/>
        </w:rPr>
        <w:t>div</w:t>
      </w:r>
      <w:proofErr w:type="spellEnd"/>
      <w:r w:rsidRPr="00D86184">
        <w:rPr>
          <w:rFonts w:ascii="Consolas" w:eastAsia="Times New Roman" w:hAnsi="Consolas" w:cs="Times New Roman"/>
          <w:color w:val="CE9178"/>
          <w:sz w:val="21"/>
          <w:szCs w:val="21"/>
          <w:lang w:eastAsia="pt-BR"/>
        </w:rPr>
        <w:t>&gt;Substituto&lt;/</w:t>
      </w:r>
      <w:proofErr w:type="spellStart"/>
      <w:r w:rsidRPr="00D86184">
        <w:rPr>
          <w:rFonts w:ascii="Consolas" w:eastAsia="Times New Roman" w:hAnsi="Consolas" w:cs="Times New Roman"/>
          <w:color w:val="CE9178"/>
          <w:sz w:val="21"/>
          <w:szCs w:val="21"/>
          <w:lang w:eastAsia="pt-BR"/>
        </w:rPr>
        <w:t>div</w:t>
      </w:r>
      <w:proofErr w:type="spellEnd"/>
      <w:r w:rsidRPr="00D86184">
        <w:rPr>
          <w:rFonts w:ascii="Consolas" w:eastAsia="Times New Roman" w:hAnsi="Consolas" w:cs="Times New Roman"/>
          <w:color w:val="CE9178"/>
          <w:sz w:val="21"/>
          <w:szCs w:val="21"/>
          <w:lang w:eastAsia="pt-BR"/>
        </w:rPr>
        <w:t>&gt;'</w:t>
      </w:r>
      <w:proofErr w:type="gramStart"/>
      <w:r w:rsidRPr="00D86184">
        <w:rPr>
          <w:rFonts w:ascii="Consolas" w:eastAsia="Times New Roman" w:hAnsi="Consolas" w:cs="Times New Roman"/>
          <w:color w:val="D4D4D4"/>
          <w:sz w:val="21"/>
          <w:szCs w:val="21"/>
          <w:lang w:eastAsia="pt-BR"/>
        </w:rPr>
        <w:t>).</w:t>
      </w:r>
      <w:proofErr w:type="spellStart"/>
      <w:r w:rsidRPr="00D86184">
        <w:rPr>
          <w:rFonts w:ascii="Consolas" w:eastAsia="Times New Roman" w:hAnsi="Consolas" w:cs="Times New Roman"/>
          <w:color w:val="DCDCAA"/>
          <w:sz w:val="21"/>
          <w:szCs w:val="21"/>
          <w:lang w:eastAsia="pt-BR"/>
        </w:rPr>
        <w:t>replaceAll</w:t>
      </w:r>
      <w:proofErr w:type="spellEnd"/>
      <w:proofErr w:type="gramEnd"/>
      <w:r w:rsidRPr="00D86184">
        <w:rPr>
          <w:rFonts w:ascii="Consolas" w:eastAsia="Times New Roman" w:hAnsi="Consolas" w:cs="Times New Roman"/>
          <w:color w:val="D4D4D4"/>
          <w:sz w:val="21"/>
          <w:szCs w:val="21"/>
          <w:lang w:eastAsia="pt-BR"/>
        </w:rPr>
        <w:t>(</w:t>
      </w:r>
      <w:r w:rsidRPr="00D86184">
        <w:rPr>
          <w:rFonts w:ascii="Consolas" w:eastAsia="Times New Roman" w:hAnsi="Consolas" w:cs="Times New Roman"/>
          <w:color w:val="CE9178"/>
          <w:sz w:val="21"/>
          <w:szCs w:val="21"/>
          <w:lang w:eastAsia="pt-BR"/>
        </w:rPr>
        <w:t>'body &gt; p'</w:t>
      </w:r>
      <w:r w:rsidRPr="00D86184">
        <w:rPr>
          <w:rFonts w:ascii="Consolas" w:eastAsia="Times New Roman" w:hAnsi="Consolas" w:cs="Times New Roman"/>
          <w:color w:val="D4D4D4"/>
          <w:sz w:val="21"/>
          <w:szCs w:val="21"/>
          <w:lang w:eastAsia="pt-BR"/>
        </w:rPr>
        <w:t>)</w:t>
      </w:r>
    </w:p>
    <w:p w14:paraId="3B2B4CA5"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p>
    <w:p w14:paraId="07282E49" w14:textId="77777777" w:rsidR="00D86184" w:rsidRPr="00D86184" w:rsidRDefault="00D86184" w:rsidP="00D86184">
      <w:pPr>
        <w:shd w:val="clear" w:color="auto" w:fill="1E1E1E"/>
        <w:spacing w:after="0" w:line="285" w:lineRule="atLeast"/>
        <w:rPr>
          <w:rFonts w:ascii="Consolas" w:eastAsia="Times New Roman" w:hAnsi="Consolas" w:cs="Times New Roman"/>
          <w:color w:val="D4D4D4"/>
          <w:sz w:val="21"/>
          <w:szCs w:val="21"/>
          <w:lang w:eastAsia="pt-BR"/>
        </w:rPr>
      </w:pPr>
      <w:r w:rsidRPr="00D86184">
        <w:rPr>
          <w:rFonts w:ascii="Consolas" w:eastAsia="Times New Roman" w:hAnsi="Consolas" w:cs="Times New Roman"/>
          <w:color w:val="D4D4D4"/>
          <w:sz w:val="21"/>
          <w:szCs w:val="21"/>
          <w:lang w:eastAsia="pt-BR"/>
        </w:rPr>
        <w:t>    </w:t>
      </w:r>
      <w:r w:rsidRPr="00D86184">
        <w:rPr>
          <w:rFonts w:ascii="Consolas" w:eastAsia="Times New Roman" w:hAnsi="Consolas" w:cs="Times New Roman"/>
          <w:color w:val="808080"/>
          <w:sz w:val="21"/>
          <w:szCs w:val="21"/>
          <w:lang w:eastAsia="pt-BR"/>
        </w:rPr>
        <w:t>&lt;/</w:t>
      </w:r>
      <w:r w:rsidRPr="00D86184">
        <w:rPr>
          <w:rFonts w:ascii="Consolas" w:eastAsia="Times New Roman" w:hAnsi="Consolas" w:cs="Times New Roman"/>
          <w:color w:val="569CD6"/>
          <w:sz w:val="21"/>
          <w:szCs w:val="21"/>
          <w:lang w:eastAsia="pt-BR"/>
        </w:rPr>
        <w:t>script</w:t>
      </w:r>
      <w:r w:rsidRPr="00D86184">
        <w:rPr>
          <w:rFonts w:ascii="Consolas" w:eastAsia="Times New Roman" w:hAnsi="Consolas" w:cs="Times New Roman"/>
          <w:color w:val="808080"/>
          <w:sz w:val="21"/>
          <w:szCs w:val="21"/>
          <w:lang w:eastAsia="pt-BR"/>
        </w:rPr>
        <w:t>&gt;</w:t>
      </w:r>
    </w:p>
    <w:p w14:paraId="67BB3B11" w14:textId="2B845FEB" w:rsidR="00822044" w:rsidRDefault="00822044" w:rsidP="005261B9">
      <w:pPr>
        <w:tabs>
          <w:tab w:val="left" w:pos="5775"/>
        </w:tabs>
        <w:rPr>
          <w:sz w:val="24"/>
          <w:szCs w:val="24"/>
        </w:rPr>
      </w:pPr>
    </w:p>
    <w:p w14:paraId="10607318" w14:textId="0B81DF9A" w:rsidR="00D86184" w:rsidRDefault="000C0028" w:rsidP="005261B9">
      <w:pPr>
        <w:tabs>
          <w:tab w:val="left" w:pos="5775"/>
        </w:tabs>
        <w:rPr>
          <w:sz w:val="24"/>
          <w:szCs w:val="24"/>
        </w:rPr>
      </w:pPr>
      <w:r>
        <w:rPr>
          <w:sz w:val="24"/>
          <w:szCs w:val="24"/>
        </w:rPr>
        <w:t xml:space="preserve">Agora vamos falar sobre manipulação de atributos, usando uma função do </w:t>
      </w:r>
      <w:proofErr w:type="spellStart"/>
      <w:r>
        <w:rPr>
          <w:sz w:val="24"/>
          <w:szCs w:val="24"/>
        </w:rPr>
        <w:t>JQuery</w:t>
      </w:r>
      <w:proofErr w:type="spellEnd"/>
      <w:r>
        <w:rPr>
          <w:sz w:val="24"/>
          <w:szCs w:val="24"/>
        </w:rPr>
        <w:t xml:space="preserve"> que faz a gente manipular esses atributos. Para termos um exemplo, vamos utilizar um exemplo de um relógio que será atualizada de 1 em 1 segundo...</w:t>
      </w:r>
    </w:p>
    <w:p w14:paraId="5D6F83E7"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808080"/>
          <w:sz w:val="21"/>
          <w:szCs w:val="21"/>
          <w:lang w:eastAsia="pt-BR"/>
        </w:rPr>
        <w:t>&lt;</w:t>
      </w:r>
      <w:r w:rsidRPr="004906F7">
        <w:rPr>
          <w:rFonts w:ascii="Consolas" w:eastAsia="Times New Roman" w:hAnsi="Consolas" w:cs="Times New Roman"/>
          <w:color w:val="569CD6"/>
          <w:sz w:val="21"/>
          <w:szCs w:val="21"/>
          <w:lang w:eastAsia="pt-BR"/>
        </w:rPr>
        <w:t>script</w:t>
      </w:r>
      <w:r w:rsidRPr="004906F7">
        <w:rPr>
          <w:rFonts w:ascii="Consolas" w:eastAsia="Times New Roman" w:hAnsi="Consolas" w:cs="Times New Roman"/>
          <w:color w:val="808080"/>
          <w:sz w:val="21"/>
          <w:szCs w:val="21"/>
          <w:lang w:eastAsia="pt-BR"/>
        </w:rPr>
        <w:t>&gt;</w:t>
      </w:r>
    </w:p>
    <w:p w14:paraId="1A242E3B"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function</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DCDCAA"/>
          <w:sz w:val="21"/>
          <w:szCs w:val="21"/>
          <w:lang w:eastAsia="pt-BR"/>
        </w:rPr>
        <w:t>Relogio</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 {</w:t>
      </w:r>
    </w:p>
    <w:p w14:paraId="790E43D4"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horaCerta</w:t>
      </w:r>
      <w:proofErr w:type="spellEnd"/>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4FC1FF"/>
          <w:sz w:val="21"/>
          <w:szCs w:val="21"/>
          <w:lang w:eastAsia="pt-BR"/>
        </w:rPr>
        <w:t>$</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'&lt;p&gt;'</w:t>
      </w:r>
      <w:r w:rsidRPr="004906F7">
        <w:rPr>
          <w:rFonts w:ascii="Consolas" w:eastAsia="Times New Roman" w:hAnsi="Consolas" w:cs="Times New Roman"/>
          <w:color w:val="D4D4D4"/>
          <w:sz w:val="21"/>
          <w:szCs w:val="21"/>
          <w:lang w:eastAsia="pt-BR"/>
        </w:rPr>
        <w:t>)</w:t>
      </w:r>
    </w:p>
    <w:p w14:paraId="334D1746"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botaoMenos</w:t>
      </w:r>
      <w:proofErr w:type="spellEnd"/>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4FC1FF"/>
          <w:sz w:val="21"/>
          <w:szCs w:val="21"/>
          <w:lang w:eastAsia="pt-BR"/>
        </w:rPr>
        <w:t>$</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'&lt;</w:t>
      </w:r>
      <w:proofErr w:type="spellStart"/>
      <w:r w:rsidRPr="004906F7">
        <w:rPr>
          <w:rFonts w:ascii="Consolas" w:eastAsia="Times New Roman" w:hAnsi="Consolas" w:cs="Times New Roman"/>
          <w:color w:val="CE9178"/>
          <w:sz w:val="21"/>
          <w:szCs w:val="21"/>
          <w:lang w:eastAsia="pt-BR"/>
        </w:rPr>
        <w:t>button</w:t>
      </w:r>
      <w:proofErr w:type="spellEnd"/>
      <w:r w:rsidRPr="004906F7">
        <w:rPr>
          <w:rFonts w:ascii="Consolas" w:eastAsia="Times New Roman" w:hAnsi="Consolas" w:cs="Times New Roman"/>
          <w:color w:val="CE9178"/>
          <w:sz w:val="21"/>
          <w:szCs w:val="21"/>
          <w:lang w:eastAsia="pt-BR"/>
        </w:rPr>
        <w:t>&gt;'</w:t>
      </w:r>
      <w:r w:rsidRPr="004906F7">
        <w:rPr>
          <w:rFonts w:ascii="Consolas" w:eastAsia="Times New Roman" w:hAnsi="Consolas" w:cs="Times New Roman"/>
          <w:color w:val="D4D4D4"/>
          <w:sz w:val="21"/>
          <w:szCs w:val="21"/>
          <w:lang w:eastAsia="pt-BR"/>
        </w:rPr>
        <w:t>).</w:t>
      </w:r>
      <w:proofErr w:type="spellStart"/>
      <w:proofErr w:type="gramStart"/>
      <w:r w:rsidRPr="004906F7">
        <w:rPr>
          <w:rFonts w:ascii="Consolas" w:eastAsia="Times New Roman" w:hAnsi="Consolas" w:cs="Times New Roman"/>
          <w:color w:val="DCDCAA"/>
          <w:sz w:val="21"/>
          <w:szCs w:val="21"/>
          <w:lang w:eastAsia="pt-BR"/>
        </w:rPr>
        <w:t>html</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CE9178"/>
          <w:sz w:val="21"/>
          <w:szCs w:val="21"/>
          <w:lang w:eastAsia="pt-BR"/>
        </w:rPr>
        <w:t>'-'</w:t>
      </w:r>
      <w:r w:rsidRPr="004906F7">
        <w:rPr>
          <w:rFonts w:ascii="Consolas" w:eastAsia="Times New Roman" w:hAnsi="Consolas" w:cs="Times New Roman"/>
          <w:color w:val="D4D4D4"/>
          <w:sz w:val="21"/>
          <w:szCs w:val="21"/>
          <w:lang w:eastAsia="pt-BR"/>
        </w:rPr>
        <w:t>)</w:t>
      </w:r>
    </w:p>
    <w:p w14:paraId="2F82AAA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botaoMais</w:t>
      </w:r>
      <w:proofErr w:type="spellEnd"/>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4FC1FF"/>
          <w:sz w:val="21"/>
          <w:szCs w:val="21"/>
          <w:lang w:eastAsia="pt-BR"/>
        </w:rPr>
        <w:t>$</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'&lt;</w:t>
      </w:r>
      <w:proofErr w:type="spellStart"/>
      <w:r w:rsidRPr="004906F7">
        <w:rPr>
          <w:rFonts w:ascii="Consolas" w:eastAsia="Times New Roman" w:hAnsi="Consolas" w:cs="Times New Roman"/>
          <w:color w:val="CE9178"/>
          <w:sz w:val="21"/>
          <w:szCs w:val="21"/>
          <w:lang w:eastAsia="pt-BR"/>
        </w:rPr>
        <w:t>button</w:t>
      </w:r>
      <w:proofErr w:type="spellEnd"/>
      <w:r w:rsidRPr="004906F7">
        <w:rPr>
          <w:rFonts w:ascii="Consolas" w:eastAsia="Times New Roman" w:hAnsi="Consolas" w:cs="Times New Roman"/>
          <w:color w:val="CE9178"/>
          <w:sz w:val="21"/>
          <w:szCs w:val="21"/>
          <w:lang w:eastAsia="pt-BR"/>
        </w:rPr>
        <w:t>&gt;'</w:t>
      </w:r>
      <w:r w:rsidRPr="004906F7">
        <w:rPr>
          <w:rFonts w:ascii="Consolas" w:eastAsia="Times New Roman" w:hAnsi="Consolas" w:cs="Times New Roman"/>
          <w:color w:val="D4D4D4"/>
          <w:sz w:val="21"/>
          <w:szCs w:val="21"/>
          <w:lang w:eastAsia="pt-BR"/>
        </w:rPr>
        <w:t>).</w:t>
      </w:r>
      <w:proofErr w:type="spellStart"/>
      <w:proofErr w:type="gramStart"/>
      <w:r w:rsidRPr="004906F7">
        <w:rPr>
          <w:rFonts w:ascii="Consolas" w:eastAsia="Times New Roman" w:hAnsi="Consolas" w:cs="Times New Roman"/>
          <w:color w:val="DCDCAA"/>
          <w:sz w:val="21"/>
          <w:szCs w:val="21"/>
          <w:lang w:eastAsia="pt-BR"/>
        </w:rPr>
        <w:t>html</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CE9178"/>
          <w:sz w:val="21"/>
          <w:szCs w:val="21"/>
          <w:lang w:eastAsia="pt-BR"/>
        </w:rPr>
        <w:t>'+'</w:t>
      </w:r>
      <w:r w:rsidRPr="004906F7">
        <w:rPr>
          <w:rFonts w:ascii="Consolas" w:eastAsia="Times New Roman" w:hAnsi="Consolas" w:cs="Times New Roman"/>
          <w:color w:val="D4D4D4"/>
          <w:sz w:val="21"/>
          <w:szCs w:val="21"/>
          <w:lang w:eastAsia="pt-BR"/>
        </w:rPr>
        <w:t>)</w:t>
      </w:r>
    </w:p>
    <w:p w14:paraId="42D89FEE"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0B7C4535"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//elemento do </w:t>
      </w:r>
      <w:proofErr w:type="spellStart"/>
      <w:r w:rsidRPr="004906F7">
        <w:rPr>
          <w:rFonts w:ascii="Consolas" w:eastAsia="Times New Roman" w:hAnsi="Consolas" w:cs="Times New Roman"/>
          <w:color w:val="6A9955"/>
          <w:sz w:val="21"/>
          <w:szCs w:val="21"/>
          <w:lang w:eastAsia="pt-BR"/>
        </w:rPr>
        <w:t>jquery</w:t>
      </w:r>
      <w:proofErr w:type="spellEnd"/>
    </w:p>
    <w:p w14:paraId="3977AA44"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4FC1FF"/>
          <w:sz w:val="21"/>
          <w:szCs w:val="21"/>
          <w:lang w:eastAsia="pt-BR"/>
        </w:rPr>
        <w:t>$</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w:t>
      </w:r>
    </w:p>
    <w:p w14:paraId="3ECBCC65"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w:t>
      </w:r>
      <w:proofErr w:type="spellStart"/>
      <w:proofErr w:type="gramStart"/>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append</w:t>
      </w:r>
      <w:proofErr w:type="spellEnd"/>
      <w:proofErr w:type="gramEnd"/>
      <w:r w:rsidRPr="004906F7">
        <w:rPr>
          <w:rFonts w:ascii="Consolas" w:eastAsia="Times New Roman" w:hAnsi="Consolas" w:cs="Times New Roman"/>
          <w:color w:val="D4D4D4"/>
          <w:sz w:val="21"/>
          <w:szCs w:val="21"/>
          <w:lang w:eastAsia="pt-BR"/>
        </w:rPr>
        <w:t>(</w:t>
      </w:r>
      <w:proofErr w:type="spellStart"/>
      <w:r w:rsidRPr="004906F7">
        <w:rPr>
          <w:rFonts w:ascii="Consolas" w:eastAsia="Times New Roman" w:hAnsi="Consolas" w:cs="Times New Roman"/>
          <w:color w:val="4FC1FF"/>
          <w:sz w:val="21"/>
          <w:szCs w:val="21"/>
          <w:lang w:eastAsia="pt-BR"/>
        </w:rPr>
        <w:t>horaCerta</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botaoMenos</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botaoMais</w:t>
      </w:r>
      <w:proofErr w:type="spellEnd"/>
      <w:r w:rsidRPr="004906F7">
        <w:rPr>
          <w:rFonts w:ascii="Consolas" w:eastAsia="Times New Roman" w:hAnsi="Consolas" w:cs="Times New Roman"/>
          <w:color w:val="D4D4D4"/>
          <w:sz w:val="21"/>
          <w:szCs w:val="21"/>
          <w:lang w:eastAsia="pt-BR"/>
        </w:rPr>
        <w:t>)</w:t>
      </w:r>
    </w:p>
    <w:p w14:paraId="2B6D026E"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p>
    <w:p w14:paraId="1002F13C"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//Função para pegar o intervalo atual, ou seja, o que está no atributo (1000)</w:t>
      </w:r>
    </w:p>
    <w:p w14:paraId="5BED31E8"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 utilizamos o attr do jQuery para pegar o atributo de um elemento</w:t>
      </w:r>
    </w:p>
    <w:p w14:paraId="35A08A7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getIntervaloAtual</w:t>
      </w:r>
      <w:proofErr w:type="spellEnd"/>
      <w:r w:rsidRPr="004906F7">
        <w:rPr>
          <w:rFonts w:ascii="Consolas" w:eastAsia="Times New Roman" w:hAnsi="Consolas" w:cs="Times New Roman"/>
          <w:color w:val="D4D4D4"/>
          <w:sz w:val="21"/>
          <w:szCs w:val="21"/>
          <w:lang w:eastAsia="pt-BR"/>
        </w:rPr>
        <w:t> = </w:t>
      </w:r>
    </w:p>
    <w:p w14:paraId="6AEBDFE0"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DCDCAA"/>
          <w:sz w:val="21"/>
          <w:szCs w:val="21"/>
          <w:lang w:eastAsia="pt-BR"/>
        </w:rPr>
        <w:t>parseInt</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w:t>
      </w:r>
      <w:proofErr w:type="spellStart"/>
      <w:proofErr w:type="gramStart"/>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attr</w:t>
      </w:r>
      <w:proofErr w:type="spellEnd"/>
      <w:proofErr w:type="gram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w:t>
      </w:r>
      <w:proofErr w:type="spellStart"/>
      <w:r w:rsidRPr="004906F7">
        <w:rPr>
          <w:rFonts w:ascii="Consolas" w:eastAsia="Times New Roman" w:hAnsi="Consolas" w:cs="Times New Roman"/>
          <w:color w:val="CE9178"/>
          <w:sz w:val="21"/>
          <w:szCs w:val="21"/>
          <w:lang w:eastAsia="pt-BR"/>
        </w:rPr>
        <w:t>wm-relogio</w:t>
      </w:r>
      <w:proofErr w:type="spellEnd"/>
      <w:r w:rsidRPr="004906F7">
        <w:rPr>
          <w:rFonts w:ascii="Consolas" w:eastAsia="Times New Roman" w:hAnsi="Consolas" w:cs="Times New Roman"/>
          <w:color w:val="CE9178"/>
          <w:sz w:val="21"/>
          <w:szCs w:val="21"/>
          <w:lang w:eastAsia="pt-BR"/>
        </w:rPr>
        <w:t>'</w:t>
      </w:r>
      <w:r w:rsidRPr="004906F7">
        <w:rPr>
          <w:rFonts w:ascii="Consolas" w:eastAsia="Times New Roman" w:hAnsi="Consolas" w:cs="Times New Roman"/>
          <w:color w:val="D4D4D4"/>
          <w:sz w:val="21"/>
          <w:szCs w:val="21"/>
          <w:lang w:eastAsia="pt-BR"/>
        </w:rPr>
        <w:t>))</w:t>
      </w:r>
    </w:p>
    <w:p w14:paraId="75F87182"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57278009"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//agora faremos a lógica do temporizador</w:t>
      </w:r>
    </w:p>
    <w:p w14:paraId="2167C432"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let</w:t>
      </w:r>
      <w:proofErr w:type="spellEnd"/>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temporizador</w:t>
      </w:r>
      <w:r w:rsidRPr="004906F7">
        <w:rPr>
          <w:rFonts w:ascii="Consolas" w:eastAsia="Times New Roman" w:hAnsi="Consolas" w:cs="Times New Roman"/>
          <w:color w:val="D4D4D4"/>
          <w:sz w:val="21"/>
          <w:szCs w:val="21"/>
          <w:lang w:eastAsia="pt-BR"/>
        </w:rPr>
        <w:t> = </w:t>
      </w:r>
      <w:proofErr w:type="spellStart"/>
      <w:r w:rsidRPr="004906F7">
        <w:rPr>
          <w:rFonts w:ascii="Consolas" w:eastAsia="Times New Roman" w:hAnsi="Consolas" w:cs="Times New Roman"/>
          <w:color w:val="569CD6"/>
          <w:sz w:val="21"/>
          <w:szCs w:val="21"/>
          <w:lang w:eastAsia="pt-BR"/>
        </w:rPr>
        <w:t>null</w:t>
      </w:r>
      <w:proofErr w:type="spellEnd"/>
    </w:p>
    <w:p w14:paraId="24DE6D5C"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4FC1FF"/>
          <w:sz w:val="21"/>
          <w:szCs w:val="21"/>
          <w:lang w:eastAsia="pt-BR"/>
        </w:rPr>
        <w:t>iniciar</w:t>
      </w:r>
      <w:r w:rsidRPr="004906F7">
        <w:rPr>
          <w:rFonts w:ascii="Consolas" w:eastAsia="Times New Roman" w:hAnsi="Consolas" w:cs="Times New Roman"/>
          <w:color w:val="D4D4D4"/>
          <w:sz w:val="21"/>
          <w:szCs w:val="21"/>
          <w:lang w:eastAsia="pt-BR"/>
        </w:rPr>
        <w:t> = ()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
    <w:p w14:paraId="041628EF"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C586C0"/>
          <w:sz w:val="21"/>
          <w:szCs w:val="21"/>
          <w:lang w:eastAsia="pt-BR"/>
        </w:rPr>
        <w:t>if</w:t>
      </w:r>
      <w:proofErr w:type="spellEnd"/>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temporizador</w:t>
      </w: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DCDCAA"/>
          <w:sz w:val="21"/>
          <w:szCs w:val="21"/>
          <w:lang w:eastAsia="pt-BR"/>
        </w:rPr>
        <w:t>clearInterval</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temporizador</w:t>
      </w:r>
      <w:r w:rsidRPr="004906F7">
        <w:rPr>
          <w:rFonts w:ascii="Consolas" w:eastAsia="Times New Roman" w:hAnsi="Consolas" w:cs="Times New Roman"/>
          <w:color w:val="D4D4D4"/>
          <w:sz w:val="21"/>
          <w:szCs w:val="21"/>
          <w:lang w:eastAsia="pt-BR"/>
        </w:rPr>
        <w:t>)</w:t>
      </w:r>
    </w:p>
    <w:p w14:paraId="612D0960"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temporizador</w:t>
      </w:r>
      <w:r w:rsidRPr="004906F7">
        <w:rPr>
          <w:rFonts w:ascii="Consolas" w:eastAsia="Times New Roman" w:hAnsi="Consolas" w:cs="Times New Roman"/>
          <w:color w:val="D4D4D4"/>
          <w:sz w:val="21"/>
          <w:szCs w:val="21"/>
          <w:lang w:eastAsia="pt-BR"/>
        </w:rPr>
        <w:t> = </w:t>
      </w:r>
      <w:proofErr w:type="spellStart"/>
      <w:proofErr w:type="gramStart"/>
      <w:r w:rsidRPr="004906F7">
        <w:rPr>
          <w:rFonts w:ascii="Consolas" w:eastAsia="Times New Roman" w:hAnsi="Consolas" w:cs="Times New Roman"/>
          <w:color w:val="DCDCAA"/>
          <w:sz w:val="21"/>
          <w:szCs w:val="21"/>
          <w:lang w:eastAsia="pt-BR"/>
        </w:rPr>
        <w:t>setInterval</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
    <w:p w14:paraId="17CD9CB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gramStart"/>
      <w:r w:rsidRPr="004906F7">
        <w:rPr>
          <w:rFonts w:ascii="Consolas" w:eastAsia="Times New Roman" w:hAnsi="Consolas" w:cs="Times New Roman"/>
          <w:color w:val="4FC1FF"/>
          <w:sz w:val="21"/>
          <w:szCs w:val="21"/>
          <w:lang w:eastAsia="pt-BR"/>
        </w:rPr>
        <w:t>horaCerta</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html</w:t>
      </w:r>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569CD6"/>
          <w:sz w:val="21"/>
          <w:szCs w:val="21"/>
          <w:lang w:eastAsia="pt-BR"/>
        </w:rPr>
        <w:t>new</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4EC9B0"/>
          <w:sz w:val="21"/>
          <w:szCs w:val="21"/>
          <w:lang w:eastAsia="pt-BR"/>
        </w:rPr>
        <w:t>Date</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toLocaleString</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'pt-BR'</w:t>
      </w:r>
      <w:r w:rsidRPr="004906F7">
        <w:rPr>
          <w:rFonts w:ascii="Consolas" w:eastAsia="Times New Roman" w:hAnsi="Consolas" w:cs="Times New Roman"/>
          <w:color w:val="D4D4D4"/>
          <w:sz w:val="21"/>
          <w:szCs w:val="21"/>
          <w:lang w:eastAsia="pt-BR"/>
        </w:rPr>
        <w:t>))</w:t>
      </w:r>
    </w:p>
    <w:p w14:paraId="4600EC98"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 </w:t>
      </w:r>
      <w:proofErr w:type="spellStart"/>
      <w:proofErr w:type="gramStart"/>
      <w:r w:rsidRPr="004906F7">
        <w:rPr>
          <w:rFonts w:ascii="Consolas" w:eastAsia="Times New Roman" w:hAnsi="Consolas" w:cs="Times New Roman"/>
          <w:color w:val="4FC1FF"/>
          <w:sz w:val="21"/>
          <w:szCs w:val="21"/>
          <w:lang w:eastAsia="pt-BR"/>
        </w:rPr>
        <w:t>getIntervaloAtual</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w:t>
      </w:r>
    </w:p>
    <w:p w14:paraId="2C816933"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7BAD852B"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p>
    <w:p w14:paraId="4ADAB2F0"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//Agora faremos a lógica para que possamos alterar o intervalo de mudança do relógio ao clicarmos nos botões</w:t>
      </w:r>
    </w:p>
    <w:p w14:paraId="430F85D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569CD6"/>
          <w:sz w:val="21"/>
          <w:szCs w:val="21"/>
          <w:lang w:eastAsia="pt-BR"/>
        </w:rPr>
        <w:t>const</w:t>
      </w:r>
      <w:proofErr w:type="spellEnd"/>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alterarIntervalo</w:t>
      </w:r>
      <w:proofErr w:type="spellEnd"/>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9CDCFE"/>
          <w:sz w:val="21"/>
          <w:szCs w:val="21"/>
          <w:lang w:eastAsia="pt-BR"/>
        </w:rPr>
        <w:t>delta</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
    <w:p w14:paraId="458D7A98"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//o novo será o intervalo atual caso o intervalo atual + o delta que passaramos do atributo passar de 1000</w:t>
      </w:r>
    </w:p>
    <w:p w14:paraId="5FA4E0A0"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const</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4FC1FF"/>
          <w:sz w:val="21"/>
          <w:szCs w:val="21"/>
          <w:lang w:eastAsia="pt-BR"/>
        </w:rPr>
        <w:t>novo</w:t>
      </w:r>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4EC9B0"/>
          <w:sz w:val="21"/>
          <w:szCs w:val="21"/>
          <w:lang w:eastAsia="pt-BR"/>
        </w:rPr>
        <w:t>Math</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max</w:t>
      </w:r>
      <w:r w:rsidRPr="004906F7">
        <w:rPr>
          <w:rFonts w:ascii="Consolas" w:eastAsia="Times New Roman" w:hAnsi="Consolas" w:cs="Times New Roman"/>
          <w:color w:val="D4D4D4"/>
          <w:sz w:val="21"/>
          <w:szCs w:val="21"/>
          <w:lang w:eastAsia="pt-BR"/>
        </w:rPr>
        <w:t>(</w:t>
      </w:r>
      <w:proofErr w:type="gramStart"/>
      <w:r w:rsidRPr="004906F7">
        <w:rPr>
          <w:rFonts w:ascii="Consolas" w:eastAsia="Times New Roman" w:hAnsi="Consolas" w:cs="Times New Roman"/>
          <w:color w:val="4FC1FF"/>
          <w:sz w:val="21"/>
          <w:szCs w:val="21"/>
          <w:lang w:eastAsia="pt-BR"/>
        </w:rPr>
        <w:t>getIntervaloAtual</w:t>
      </w:r>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 + </w:t>
      </w:r>
      <w:r w:rsidRPr="004906F7">
        <w:rPr>
          <w:rFonts w:ascii="Consolas" w:eastAsia="Times New Roman" w:hAnsi="Consolas" w:cs="Times New Roman"/>
          <w:color w:val="9CDCFE"/>
          <w:sz w:val="21"/>
          <w:szCs w:val="21"/>
          <w:lang w:eastAsia="pt-BR"/>
        </w:rPr>
        <w:t>delta</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B5CEA8"/>
          <w:sz w:val="21"/>
          <w:szCs w:val="21"/>
          <w:lang w:eastAsia="pt-BR"/>
        </w:rPr>
        <w:t>1000</w:t>
      </w:r>
      <w:r w:rsidRPr="004906F7">
        <w:rPr>
          <w:rFonts w:ascii="Consolas" w:eastAsia="Times New Roman" w:hAnsi="Consolas" w:cs="Times New Roman"/>
          <w:color w:val="D4D4D4"/>
          <w:sz w:val="21"/>
          <w:szCs w:val="21"/>
          <w:lang w:eastAsia="pt-BR"/>
        </w:rPr>
        <w:t>)</w:t>
      </w:r>
    </w:p>
    <w:p w14:paraId="534A37EF"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//setando o atributo do elemento com o novo valor de intervalo</w:t>
      </w:r>
    </w:p>
    <w:p w14:paraId="6150B58C"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w:t>
      </w:r>
      <w:proofErr w:type="spellStart"/>
      <w:proofErr w:type="gramStart"/>
      <w:r w:rsidRPr="004906F7">
        <w:rPr>
          <w:rFonts w:ascii="Consolas" w:eastAsia="Times New Roman" w:hAnsi="Consolas" w:cs="Times New Roman"/>
          <w:color w:val="9CDCFE"/>
          <w:sz w:val="21"/>
          <w:szCs w:val="21"/>
          <w:lang w:eastAsia="pt-BR"/>
        </w:rPr>
        <w:t>elemento</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attr</w:t>
      </w:r>
      <w:proofErr w:type="spellEnd"/>
      <w:proofErr w:type="gram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w:t>
      </w:r>
      <w:proofErr w:type="spellStart"/>
      <w:r w:rsidRPr="004906F7">
        <w:rPr>
          <w:rFonts w:ascii="Consolas" w:eastAsia="Times New Roman" w:hAnsi="Consolas" w:cs="Times New Roman"/>
          <w:color w:val="CE9178"/>
          <w:sz w:val="21"/>
          <w:szCs w:val="21"/>
          <w:lang w:eastAsia="pt-BR"/>
        </w:rPr>
        <w:t>wm-relogio</w:t>
      </w:r>
      <w:proofErr w:type="spellEnd"/>
      <w:r w:rsidRPr="004906F7">
        <w:rPr>
          <w:rFonts w:ascii="Consolas" w:eastAsia="Times New Roman" w:hAnsi="Consolas" w:cs="Times New Roman"/>
          <w:color w:val="CE9178"/>
          <w:sz w:val="21"/>
          <w:szCs w:val="21"/>
          <w:lang w:eastAsia="pt-BR"/>
        </w:rPr>
        <w:t>'</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4FC1FF"/>
          <w:sz w:val="21"/>
          <w:szCs w:val="21"/>
          <w:lang w:eastAsia="pt-BR"/>
        </w:rPr>
        <w:t>novo</w:t>
      </w:r>
      <w:r w:rsidRPr="004906F7">
        <w:rPr>
          <w:rFonts w:ascii="Consolas" w:eastAsia="Times New Roman" w:hAnsi="Consolas" w:cs="Times New Roman"/>
          <w:color w:val="D4D4D4"/>
          <w:sz w:val="21"/>
          <w:szCs w:val="21"/>
          <w:lang w:eastAsia="pt-BR"/>
        </w:rPr>
        <w:t>)</w:t>
      </w:r>
    </w:p>
    <w:p w14:paraId="7051A103"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//iniciando novamente o temporizador</w:t>
      </w:r>
    </w:p>
    <w:p w14:paraId="069AD22D"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lastRenderedPageBreak/>
        <w:t>            </w:t>
      </w:r>
      <w:proofErr w:type="gramStart"/>
      <w:r w:rsidRPr="004906F7">
        <w:rPr>
          <w:rFonts w:ascii="Consolas" w:eastAsia="Times New Roman" w:hAnsi="Consolas" w:cs="Times New Roman"/>
          <w:color w:val="4FC1FF"/>
          <w:sz w:val="21"/>
          <w:szCs w:val="21"/>
          <w:lang w:eastAsia="pt-BR"/>
        </w:rPr>
        <w:t>iniciar</w:t>
      </w:r>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w:t>
      </w:r>
    </w:p>
    <w:p w14:paraId="7C7DB2FA"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7D482E95"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p>
    <w:p w14:paraId="552FFD7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2D1AC6DF"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//colocando a função de </w:t>
      </w:r>
      <w:proofErr w:type="spellStart"/>
      <w:r w:rsidRPr="004906F7">
        <w:rPr>
          <w:rFonts w:ascii="Consolas" w:eastAsia="Times New Roman" w:hAnsi="Consolas" w:cs="Times New Roman"/>
          <w:color w:val="6A9955"/>
          <w:sz w:val="21"/>
          <w:szCs w:val="21"/>
          <w:lang w:eastAsia="pt-BR"/>
        </w:rPr>
        <w:t>alterarIntervalo</w:t>
      </w:r>
      <w:proofErr w:type="spellEnd"/>
      <w:r w:rsidRPr="004906F7">
        <w:rPr>
          <w:rFonts w:ascii="Consolas" w:eastAsia="Times New Roman" w:hAnsi="Consolas" w:cs="Times New Roman"/>
          <w:color w:val="6A9955"/>
          <w:sz w:val="21"/>
          <w:szCs w:val="21"/>
          <w:lang w:eastAsia="pt-BR"/>
        </w:rPr>
        <w:t> para cada botão</w:t>
      </w:r>
    </w:p>
    <w:p w14:paraId="774C2549"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p>
    <w:p w14:paraId="3F3F5E47"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botaoMais</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click</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e</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roofErr w:type="spellStart"/>
      <w:proofErr w:type="gramStart"/>
      <w:r w:rsidRPr="004906F7">
        <w:rPr>
          <w:rFonts w:ascii="Consolas" w:eastAsia="Times New Roman" w:hAnsi="Consolas" w:cs="Times New Roman"/>
          <w:color w:val="4FC1FF"/>
          <w:sz w:val="21"/>
          <w:szCs w:val="21"/>
          <w:lang w:eastAsia="pt-BR"/>
        </w:rPr>
        <w:t>alterarIntervalo</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B5CEA8"/>
          <w:sz w:val="21"/>
          <w:szCs w:val="21"/>
          <w:lang w:eastAsia="pt-BR"/>
        </w:rPr>
        <w:t>1000</w:t>
      </w:r>
      <w:r w:rsidRPr="004906F7">
        <w:rPr>
          <w:rFonts w:ascii="Consolas" w:eastAsia="Times New Roman" w:hAnsi="Consolas" w:cs="Times New Roman"/>
          <w:color w:val="D4D4D4"/>
          <w:sz w:val="21"/>
          <w:szCs w:val="21"/>
          <w:lang w:eastAsia="pt-BR"/>
        </w:rPr>
        <w:t>))</w:t>
      </w:r>
    </w:p>
    <w:p w14:paraId="7D108DE6"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4FC1FF"/>
          <w:sz w:val="21"/>
          <w:szCs w:val="21"/>
          <w:lang w:eastAsia="pt-BR"/>
        </w:rPr>
        <w:t>botaoMenos</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DCDCAA"/>
          <w:sz w:val="21"/>
          <w:szCs w:val="21"/>
          <w:lang w:eastAsia="pt-BR"/>
        </w:rPr>
        <w:t>click</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e</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proofErr w:type="spellStart"/>
      <w:proofErr w:type="gramStart"/>
      <w:r w:rsidRPr="004906F7">
        <w:rPr>
          <w:rFonts w:ascii="Consolas" w:eastAsia="Times New Roman" w:hAnsi="Consolas" w:cs="Times New Roman"/>
          <w:color w:val="4FC1FF"/>
          <w:sz w:val="21"/>
          <w:szCs w:val="21"/>
          <w:lang w:eastAsia="pt-BR"/>
        </w:rPr>
        <w:t>alterarIntervalo</w:t>
      </w:r>
      <w:proofErr w:type="spellEnd"/>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B5CEA8"/>
          <w:sz w:val="21"/>
          <w:szCs w:val="21"/>
          <w:lang w:eastAsia="pt-BR"/>
        </w:rPr>
        <w:t>1000</w:t>
      </w:r>
      <w:r w:rsidRPr="004906F7">
        <w:rPr>
          <w:rFonts w:ascii="Consolas" w:eastAsia="Times New Roman" w:hAnsi="Consolas" w:cs="Times New Roman"/>
          <w:color w:val="D4D4D4"/>
          <w:sz w:val="21"/>
          <w:szCs w:val="21"/>
          <w:lang w:eastAsia="pt-BR"/>
        </w:rPr>
        <w:t>))</w:t>
      </w:r>
    </w:p>
    <w:p w14:paraId="7F20B506"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//Colocando iniciar só pra iniciar a primeira vez</w:t>
      </w:r>
    </w:p>
    <w:p w14:paraId="24CDACC7"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roofErr w:type="gramStart"/>
      <w:r w:rsidRPr="004906F7">
        <w:rPr>
          <w:rFonts w:ascii="Consolas" w:eastAsia="Times New Roman" w:hAnsi="Consolas" w:cs="Times New Roman"/>
          <w:color w:val="4FC1FF"/>
          <w:sz w:val="21"/>
          <w:szCs w:val="21"/>
          <w:lang w:eastAsia="pt-BR"/>
        </w:rPr>
        <w:t>iniciar</w:t>
      </w:r>
      <w:r w:rsidRPr="004906F7">
        <w:rPr>
          <w:rFonts w:ascii="Consolas" w:eastAsia="Times New Roman" w:hAnsi="Consolas" w:cs="Times New Roman"/>
          <w:color w:val="D4D4D4"/>
          <w:sz w:val="21"/>
          <w:szCs w:val="21"/>
          <w:lang w:eastAsia="pt-BR"/>
        </w:rPr>
        <w:t>(</w:t>
      </w:r>
      <w:proofErr w:type="gramEnd"/>
      <w:r w:rsidRPr="004906F7">
        <w:rPr>
          <w:rFonts w:ascii="Consolas" w:eastAsia="Times New Roman" w:hAnsi="Consolas" w:cs="Times New Roman"/>
          <w:color w:val="D4D4D4"/>
          <w:sz w:val="21"/>
          <w:szCs w:val="21"/>
          <w:lang w:eastAsia="pt-BR"/>
        </w:rPr>
        <w:t>)</w:t>
      </w:r>
    </w:p>
    <w:p w14:paraId="016A230A"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p>
    <w:p w14:paraId="5FCEFAD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p>
    <w:p w14:paraId="22790902"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6A9955"/>
          <w:sz w:val="21"/>
          <w:szCs w:val="21"/>
          <w:lang w:eastAsia="pt-BR"/>
        </w:rPr>
        <w:t>//Para cada elemento com a propriedade 'wm-relogio' será aplicado a função do Relogio que criei</w:t>
      </w:r>
    </w:p>
    <w:p w14:paraId="185B51F1"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4FC1FF"/>
          <w:sz w:val="21"/>
          <w:szCs w:val="21"/>
          <w:lang w:eastAsia="pt-BR"/>
        </w:rPr>
        <w:t>$</w:t>
      </w:r>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CE9178"/>
          <w:sz w:val="21"/>
          <w:szCs w:val="21"/>
          <w:lang w:eastAsia="pt-BR"/>
        </w:rPr>
        <w:t>'[</w:t>
      </w:r>
      <w:proofErr w:type="spellStart"/>
      <w:r w:rsidRPr="004906F7">
        <w:rPr>
          <w:rFonts w:ascii="Consolas" w:eastAsia="Times New Roman" w:hAnsi="Consolas" w:cs="Times New Roman"/>
          <w:color w:val="CE9178"/>
          <w:sz w:val="21"/>
          <w:szCs w:val="21"/>
          <w:lang w:eastAsia="pt-BR"/>
        </w:rPr>
        <w:t>wm-relogio</w:t>
      </w:r>
      <w:proofErr w:type="spellEnd"/>
      <w:r w:rsidRPr="004906F7">
        <w:rPr>
          <w:rFonts w:ascii="Consolas" w:eastAsia="Times New Roman" w:hAnsi="Consolas" w:cs="Times New Roman"/>
          <w:color w:val="CE9178"/>
          <w:sz w:val="21"/>
          <w:szCs w:val="21"/>
          <w:lang w:eastAsia="pt-BR"/>
        </w:rPr>
        <w:t>]'</w:t>
      </w:r>
      <w:proofErr w:type="gramStart"/>
      <w:r w:rsidRPr="004906F7">
        <w:rPr>
          <w:rFonts w:ascii="Consolas" w:eastAsia="Times New Roman" w:hAnsi="Consolas" w:cs="Times New Roman"/>
          <w:color w:val="D4D4D4"/>
          <w:sz w:val="21"/>
          <w:szCs w:val="21"/>
          <w:lang w:eastAsia="pt-BR"/>
        </w:rPr>
        <w:t>).</w:t>
      </w:r>
      <w:proofErr w:type="spellStart"/>
      <w:r w:rsidRPr="004906F7">
        <w:rPr>
          <w:rFonts w:ascii="Consolas" w:eastAsia="Times New Roman" w:hAnsi="Consolas" w:cs="Times New Roman"/>
          <w:color w:val="DCDCAA"/>
          <w:sz w:val="21"/>
          <w:szCs w:val="21"/>
          <w:lang w:eastAsia="pt-BR"/>
        </w:rPr>
        <w:t>each</w:t>
      </w:r>
      <w:proofErr w:type="spellEnd"/>
      <w:proofErr w:type="gram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i</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9CDCFE"/>
          <w:sz w:val="21"/>
          <w:szCs w:val="21"/>
          <w:lang w:eastAsia="pt-BR"/>
        </w:rPr>
        <w:t>e</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=&gt;</w:t>
      </w: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569CD6"/>
          <w:sz w:val="21"/>
          <w:szCs w:val="21"/>
          <w:lang w:eastAsia="pt-BR"/>
        </w:rPr>
        <w:t>new</w:t>
      </w:r>
      <w:r w:rsidRPr="004906F7">
        <w:rPr>
          <w:rFonts w:ascii="Consolas" w:eastAsia="Times New Roman" w:hAnsi="Consolas" w:cs="Times New Roman"/>
          <w:color w:val="D4D4D4"/>
          <w:sz w:val="21"/>
          <w:szCs w:val="21"/>
          <w:lang w:eastAsia="pt-BR"/>
        </w:rPr>
        <w:t> </w:t>
      </w:r>
      <w:proofErr w:type="spellStart"/>
      <w:r w:rsidRPr="004906F7">
        <w:rPr>
          <w:rFonts w:ascii="Consolas" w:eastAsia="Times New Roman" w:hAnsi="Consolas" w:cs="Times New Roman"/>
          <w:color w:val="DCDCAA"/>
          <w:sz w:val="21"/>
          <w:szCs w:val="21"/>
          <w:lang w:eastAsia="pt-BR"/>
        </w:rPr>
        <w:t>Relogio</w:t>
      </w:r>
      <w:proofErr w:type="spellEnd"/>
      <w:r w:rsidRPr="004906F7">
        <w:rPr>
          <w:rFonts w:ascii="Consolas" w:eastAsia="Times New Roman" w:hAnsi="Consolas" w:cs="Times New Roman"/>
          <w:color w:val="D4D4D4"/>
          <w:sz w:val="21"/>
          <w:szCs w:val="21"/>
          <w:lang w:eastAsia="pt-BR"/>
        </w:rPr>
        <w:t>(</w:t>
      </w:r>
      <w:r w:rsidRPr="004906F7">
        <w:rPr>
          <w:rFonts w:ascii="Consolas" w:eastAsia="Times New Roman" w:hAnsi="Consolas" w:cs="Times New Roman"/>
          <w:color w:val="9CDCFE"/>
          <w:sz w:val="21"/>
          <w:szCs w:val="21"/>
          <w:lang w:eastAsia="pt-BR"/>
        </w:rPr>
        <w:t>e</w:t>
      </w:r>
      <w:r w:rsidRPr="004906F7">
        <w:rPr>
          <w:rFonts w:ascii="Consolas" w:eastAsia="Times New Roman" w:hAnsi="Consolas" w:cs="Times New Roman"/>
          <w:color w:val="D4D4D4"/>
          <w:sz w:val="21"/>
          <w:szCs w:val="21"/>
          <w:lang w:eastAsia="pt-BR"/>
        </w:rPr>
        <w:t>))</w:t>
      </w:r>
    </w:p>
    <w:p w14:paraId="02635795" w14:textId="77777777" w:rsidR="004906F7" w:rsidRPr="004906F7" w:rsidRDefault="004906F7" w:rsidP="004906F7">
      <w:pPr>
        <w:shd w:val="clear" w:color="auto" w:fill="1E1E1E"/>
        <w:spacing w:after="0" w:line="285" w:lineRule="atLeast"/>
        <w:rPr>
          <w:rFonts w:ascii="Consolas" w:eastAsia="Times New Roman" w:hAnsi="Consolas" w:cs="Times New Roman"/>
          <w:color w:val="D4D4D4"/>
          <w:sz w:val="21"/>
          <w:szCs w:val="21"/>
          <w:lang w:eastAsia="pt-BR"/>
        </w:rPr>
      </w:pPr>
      <w:r w:rsidRPr="004906F7">
        <w:rPr>
          <w:rFonts w:ascii="Consolas" w:eastAsia="Times New Roman" w:hAnsi="Consolas" w:cs="Times New Roman"/>
          <w:color w:val="D4D4D4"/>
          <w:sz w:val="21"/>
          <w:szCs w:val="21"/>
          <w:lang w:eastAsia="pt-BR"/>
        </w:rPr>
        <w:t>    </w:t>
      </w:r>
      <w:r w:rsidRPr="004906F7">
        <w:rPr>
          <w:rFonts w:ascii="Consolas" w:eastAsia="Times New Roman" w:hAnsi="Consolas" w:cs="Times New Roman"/>
          <w:color w:val="808080"/>
          <w:sz w:val="21"/>
          <w:szCs w:val="21"/>
          <w:lang w:eastAsia="pt-BR"/>
        </w:rPr>
        <w:t>&lt;/</w:t>
      </w:r>
      <w:r w:rsidRPr="004906F7">
        <w:rPr>
          <w:rFonts w:ascii="Consolas" w:eastAsia="Times New Roman" w:hAnsi="Consolas" w:cs="Times New Roman"/>
          <w:color w:val="569CD6"/>
          <w:sz w:val="21"/>
          <w:szCs w:val="21"/>
          <w:lang w:eastAsia="pt-BR"/>
        </w:rPr>
        <w:t>script</w:t>
      </w:r>
      <w:r w:rsidRPr="004906F7">
        <w:rPr>
          <w:rFonts w:ascii="Consolas" w:eastAsia="Times New Roman" w:hAnsi="Consolas" w:cs="Times New Roman"/>
          <w:color w:val="808080"/>
          <w:sz w:val="21"/>
          <w:szCs w:val="21"/>
          <w:lang w:eastAsia="pt-BR"/>
        </w:rPr>
        <w:t>&gt;</w:t>
      </w:r>
    </w:p>
    <w:p w14:paraId="106BCFF8" w14:textId="3823981E" w:rsidR="000C0028" w:rsidRDefault="000C0028" w:rsidP="005261B9">
      <w:pPr>
        <w:tabs>
          <w:tab w:val="left" w:pos="5775"/>
        </w:tabs>
        <w:rPr>
          <w:sz w:val="24"/>
          <w:szCs w:val="24"/>
        </w:rPr>
      </w:pPr>
    </w:p>
    <w:p w14:paraId="73DC49A8" w14:textId="77777777" w:rsidR="004906F7" w:rsidRDefault="004906F7" w:rsidP="005261B9">
      <w:pPr>
        <w:tabs>
          <w:tab w:val="left" w:pos="5775"/>
        </w:tabs>
        <w:rPr>
          <w:sz w:val="24"/>
          <w:szCs w:val="24"/>
        </w:rPr>
      </w:pPr>
      <w:r>
        <w:rPr>
          <w:sz w:val="24"/>
          <w:szCs w:val="24"/>
        </w:rPr>
        <w:t xml:space="preserve">Podemos também adicionar ou remover atributos de uma </w:t>
      </w:r>
      <w:proofErr w:type="spellStart"/>
      <w:r>
        <w:rPr>
          <w:sz w:val="24"/>
          <w:szCs w:val="24"/>
        </w:rPr>
        <w:t>tag</w:t>
      </w:r>
      <w:proofErr w:type="spellEnd"/>
      <w:r>
        <w:rPr>
          <w:sz w:val="24"/>
          <w:szCs w:val="24"/>
        </w:rPr>
        <w:t xml:space="preserve"> utilizando </w:t>
      </w:r>
      <w:proofErr w:type="spellStart"/>
      <w:r>
        <w:rPr>
          <w:sz w:val="24"/>
          <w:szCs w:val="24"/>
        </w:rPr>
        <w:t>JQuery</w:t>
      </w:r>
      <w:proofErr w:type="spellEnd"/>
      <w:r>
        <w:rPr>
          <w:sz w:val="24"/>
          <w:szCs w:val="24"/>
        </w:rPr>
        <w:t xml:space="preserve"> com um objeto, conforme exemplo abaixo:</w:t>
      </w:r>
    </w:p>
    <w:p w14:paraId="2BDA0E0D" w14:textId="737841AD" w:rsidR="0009127A" w:rsidRDefault="0009127A" w:rsidP="005261B9">
      <w:pPr>
        <w:tabs>
          <w:tab w:val="left" w:pos="5775"/>
        </w:tabs>
        <w:rPr>
          <w:sz w:val="24"/>
          <w:szCs w:val="24"/>
        </w:rPr>
      </w:pPr>
      <w:r>
        <w:rPr>
          <w:noProof/>
        </w:rPr>
        <w:drawing>
          <wp:inline distT="0" distB="0" distL="0" distR="0" wp14:anchorId="677C9237" wp14:editId="3102384D">
            <wp:extent cx="3409950" cy="790575"/>
            <wp:effectExtent l="0" t="0" r="0" b="952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9950" cy="790575"/>
                    </a:xfrm>
                    <a:prstGeom prst="rect">
                      <a:avLst/>
                    </a:prstGeom>
                  </pic:spPr>
                </pic:pic>
              </a:graphicData>
            </a:graphic>
          </wp:inline>
        </w:drawing>
      </w:r>
    </w:p>
    <w:p w14:paraId="1BC86851" w14:textId="64B74EF0" w:rsidR="00271669" w:rsidRDefault="002C0E47" w:rsidP="005261B9">
      <w:pPr>
        <w:tabs>
          <w:tab w:val="left" w:pos="5775"/>
        </w:tabs>
        <w:rPr>
          <w:sz w:val="24"/>
          <w:szCs w:val="24"/>
        </w:rPr>
      </w:pPr>
      <w:r>
        <w:rPr>
          <w:sz w:val="24"/>
          <w:szCs w:val="24"/>
        </w:rPr>
        <w:t xml:space="preserve">Vamos trabalhar agora com eventos usando o </w:t>
      </w:r>
      <w:proofErr w:type="spellStart"/>
      <w:r>
        <w:rPr>
          <w:sz w:val="24"/>
          <w:szCs w:val="24"/>
        </w:rPr>
        <w:t>JQuery</w:t>
      </w:r>
      <w:proofErr w:type="spellEnd"/>
      <w:r>
        <w:rPr>
          <w:sz w:val="24"/>
          <w:szCs w:val="24"/>
        </w:rPr>
        <w:t>:</w:t>
      </w:r>
    </w:p>
    <w:p w14:paraId="4EA55F0C"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proofErr w:type="spellStart"/>
      <w:r w:rsidRPr="009927C9">
        <w:rPr>
          <w:rFonts w:ascii="Consolas" w:eastAsia="Times New Roman" w:hAnsi="Consolas" w:cs="Times New Roman"/>
          <w:color w:val="569CD6"/>
          <w:sz w:val="21"/>
          <w:szCs w:val="21"/>
          <w:lang w:eastAsia="pt-BR"/>
        </w:rPr>
        <w:t>function</w:t>
      </w:r>
      <w:proofErr w:type="spellEnd"/>
      <w:r w:rsidRPr="009927C9">
        <w:rPr>
          <w:rFonts w:ascii="Consolas" w:eastAsia="Times New Roman" w:hAnsi="Consolas" w:cs="Times New Roman"/>
          <w:color w:val="D4D4D4"/>
          <w:sz w:val="21"/>
          <w:szCs w:val="21"/>
          <w:lang w:eastAsia="pt-BR"/>
        </w:rPr>
        <w:t> </w:t>
      </w:r>
      <w:proofErr w:type="spellStart"/>
      <w:r w:rsidRPr="009927C9">
        <w:rPr>
          <w:rFonts w:ascii="Consolas" w:eastAsia="Times New Roman" w:hAnsi="Consolas" w:cs="Times New Roman"/>
          <w:color w:val="DCDCAA"/>
          <w:sz w:val="21"/>
          <w:szCs w:val="21"/>
          <w:lang w:eastAsia="pt-BR"/>
        </w:rPr>
        <w:t>mostrarPosicaoDoMouse</w:t>
      </w:r>
      <w:proofErr w:type="spell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9CDCFE"/>
          <w:sz w:val="21"/>
          <w:szCs w:val="21"/>
          <w:lang w:eastAsia="pt-BR"/>
        </w:rPr>
        <w:t>e</w:t>
      </w:r>
      <w:r w:rsidRPr="009927C9">
        <w:rPr>
          <w:rFonts w:ascii="Consolas" w:eastAsia="Times New Roman" w:hAnsi="Consolas" w:cs="Times New Roman"/>
          <w:color w:val="D4D4D4"/>
          <w:sz w:val="21"/>
          <w:szCs w:val="21"/>
          <w:lang w:eastAsia="pt-BR"/>
        </w:rPr>
        <w:t>) {</w:t>
      </w:r>
    </w:p>
    <w:p w14:paraId="393C41BD"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'#posicao'</w:t>
      </w:r>
      <w:r w:rsidRPr="009927C9">
        <w:rPr>
          <w:rFonts w:ascii="Consolas" w:eastAsia="Times New Roman" w:hAnsi="Consolas" w:cs="Times New Roman"/>
          <w:color w:val="D4D4D4"/>
          <w:sz w:val="21"/>
          <w:szCs w:val="21"/>
          <w:lang w:eastAsia="pt-BR"/>
        </w:rPr>
        <w:t>).</w:t>
      </w:r>
      <w:proofErr w:type="gramStart"/>
      <w:r w:rsidRPr="009927C9">
        <w:rPr>
          <w:rFonts w:ascii="Consolas" w:eastAsia="Times New Roman" w:hAnsi="Consolas" w:cs="Times New Roman"/>
          <w:color w:val="DCDCAA"/>
          <w:sz w:val="21"/>
          <w:szCs w:val="21"/>
          <w:lang w:eastAsia="pt-BR"/>
        </w:rPr>
        <w:t>html</w:t>
      </w:r>
      <w:r w:rsidRPr="009927C9">
        <w:rPr>
          <w:rFonts w:ascii="Consolas" w:eastAsia="Times New Roman" w:hAnsi="Consolas" w:cs="Times New Roman"/>
          <w:color w:val="D4D4D4"/>
          <w:sz w:val="21"/>
          <w:szCs w:val="21"/>
          <w:lang w:eastAsia="pt-BR"/>
        </w:rPr>
        <w:t>(</w:t>
      </w:r>
      <w:proofErr w:type="gramEnd"/>
      <w:r w:rsidRPr="009927C9">
        <w:rPr>
          <w:rFonts w:ascii="Consolas" w:eastAsia="Times New Roman" w:hAnsi="Consolas" w:cs="Times New Roman"/>
          <w:color w:val="CE9178"/>
          <w:sz w:val="21"/>
          <w:szCs w:val="21"/>
          <w:lang w:eastAsia="pt-BR"/>
        </w:rPr>
        <w:t>`x: </w:t>
      </w:r>
      <w:r w:rsidRPr="009927C9">
        <w:rPr>
          <w:rFonts w:ascii="Consolas" w:eastAsia="Times New Roman" w:hAnsi="Consolas" w:cs="Times New Roman"/>
          <w:color w:val="569CD6"/>
          <w:sz w:val="21"/>
          <w:szCs w:val="21"/>
          <w:lang w:eastAsia="pt-BR"/>
        </w:rPr>
        <w:t>${</w:t>
      </w:r>
      <w:r w:rsidRPr="009927C9">
        <w:rPr>
          <w:rFonts w:ascii="Consolas" w:eastAsia="Times New Roman" w:hAnsi="Consolas" w:cs="Times New Roman"/>
          <w:color w:val="9CDCFE"/>
          <w:sz w:val="21"/>
          <w:szCs w:val="21"/>
          <w:lang w:eastAsia="pt-BR"/>
        </w:rPr>
        <w:t>e</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9CDCFE"/>
          <w:sz w:val="21"/>
          <w:szCs w:val="21"/>
          <w:lang w:eastAsia="pt-BR"/>
        </w:rPr>
        <w:t>clientX</w:t>
      </w:r>
      <w:r w:rsidRPr="009927C9">
        <w:rPr>
          <w:rFonts w:ascii="Consolas" w:eastAsia="Times New Roman" w:hAnsi="Consolas" w:cs="Times New Roman"/>
          <w:color w:val="569CD6"/>
          <w:sz w:val="21"/>
          <w:szCs w:val="21"/>
          <w:lang w:eastAsia="pt-BR"/>
        </w:rPr>
        <w:t>}</w:t>
      </w:r>
      <w:r w:rsidRPr="009927C9">
        <w:rPr>
          <w:rFonts w:ascii="Consolas" w:eastAsia="Times New Roman" w:hAnsi="Consolas" w:cs="Times New Roman"/>
          <w:color w:val="CE9178"/>
          <w:sz w:val="21"/>
          <w:szCs w:val="21"/>
          <w:lang w:eastAsia="pt-BR"/>
        </w:rPr>
        <w:t> y: </w:t>
      </w:r>
      <w:r w:rsidRPr="009927C9">
        <w:rPr>
          <w:rFonts w:ascii="Consolas" w:eastAsia="Times New Roman" w:hAnsi="Consolas" w:cs="Times New Roman"/>
          <w:color w:val="569CD6"/>
          <w:sz w:val="21"/>
          <w:szCs w:val="21"/>
          <w:lang w:eastAsia="pt-BR"/>
        </w:rPr>
        <w:t>${</w:t>
      </w:r>
      <w:r w:rsidRPr="009927C9">
        <w:rPr>
          <w:rFonts w:ascii="Consolas" w:eastAsia="Times New Roman" w:hAnsi="Consolas" w:cs="Times New Roman"/>
          <w:color w:val="9CDCFE"/>
          <w:sz w:val="21"/>
          <w:szCs w:val="21"/>
          <w:lang w:eastAsia="pt-BR"/>
        </w:rPr>
        <w:t>e</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9CDCFE"/>
          <w:sz w:val="21"/>
          <w:szCs w:val="21"/>
          <w:lang w:eastAsia="pt-BR"/>
        </w:rPr>
        <w:t>clientY</w:t>
      </w:r>
      <w:r w:rsidRPr="009927C9">
        <w:rPr>
          <w:rFonts w:ascii="Consolas" w:eastAsia="Times New Roman" w:hAnsi="Consolas" w:cs="Times New Roman"/>
          <w:color w:val="569CD6"/>
          <w:sz w:val="21"/>
          <w:szCs w:val="21"/>
          <w:lang w:eastAsia="pt-BR"/>
        </w:rPr>
        <w:t>}</w:t>
      </w:r>
      <w:r w:rsidRPr="009927C9">
        <w:rPr>
          <w:rFonts w:ascii="Consolas" w:eastAsia="Times New Roman" w:hAnsi="Consolas" w:cs="Times New Roman"/>
          <w:color w:val="CE9178"/>
          <w:sz w:val="21"/>
          <w:szCs w:val="21"/>
          <w:lang w:eastAsia="pt-BR"/>
        </w:rPr>
        <w:t>`</w:t>
      </w:r>
      <w:r w:rsidRPr="009927C9">
        <w:rPr>
          <w:rFonts w:ascii="Consolas" w:eastAsia="Times New Roman" w:hAnsi="Consolas" w:cs="Times New Roman"/>
          <w:color w:val="D4D4D4"/>
          <w:sz w:val="21"/>
          <w:szCs w:val="21"/>
          <w:lang w:eastAsia="pt-BR"/>
        </w:rPr>
        <w:t>)</w:t>
      </w:r>
    </w:p>
    <w:p w14:paraId="57B2C0E2"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p>
    <w:p w14:paraId="7F9E740A"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p>
    <w:p w14:paraId="7CD6B0F2"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6A9955"/>
          <w:sz w:val="21"/>
          <w:szCs w:val="21"/>
          <w:lang w:eastAsia="pt-BR"/>
        </w:rPr>
        <w:t>//no evento de mover o mouse em cima do body, eu vou executar a função mostrarPosicaoDoMouse</w:t>
      </w:r>
    </w:p>
    <w:p w14:paraId="534F23EE"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'body'</w:t>
      </w:r>
      <w:proofErr w:type="gramStart"/>
      <w:r w:rsidRPr="009927C9">
        <w:rPr>
          <w:rFonts w:ascii="Consolas" w:eastAsia="Times New Roman" w:hAnsi="Consolas" w:cs="Times New Roman"/>
          <w:color w:val="D4D4D4"/>
          <w:sz w:val="21"/>
          <w:szCs w:val="21"/>
          <w:lang w:eastAsia="pt-BR"/>
        </w:rPr>
        <w:t>).</w:t>
      </w:r>
      <w:proofErr w:type="spellStart"/>
      <w:r w:rsidRPr="009927C9">
        <w:rPr>
          <w:rFonts w:ascii="Consolas" w:eastAsia="Times New Roman" w:hAnsi="Consolas" w:cs="Times New Roman"/>
          <w:color w:val="DCDCAA"/>
          <w:sz w:val="21"/>
          <w:szCs w:val="21"/>
          <w:lang w:eastAsia="pt-BR"/>
        </w:rPr>
        <w:t>on</w:t>
      </w:r>
      <w:proofErr w:type="spellEnd"/>
      <w:proofErr w:type="gram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w:t>
      </w:r>
      <w:proofErr w:type="spellStart"/>
      <w:r w:rsidRPr="009927C9">
        <w:rPr>
          <w:rFonts w:ascii="Consolas" w:eastAsia="Times New Roman" w:hAnsi="Consolas" w:cs="Times New Roman"/>
          <w:color w:val="CE9178"/>
          <w:sz w:val="21"/>
          <w:szCs w:val="21"/>
          <w:lang w:eastAsia="pt-BR"/>
        </w:rPr>
        <w:t>mousemove</w:t>
      </w:r>
      <w:proofErr w:type="spellEnd"/>
      <w:r w:rsidRPr="009927C9">
        <w:rPr>
          <w:rFonts w:ascii="Consolas" w:eastAsia="Times New Roman" w:hAnsi="Consolas" w:cs="Times New Roman"/>
          <w:color w:val="CE9178"/>
          <w:sz w:val="21"/>
          <w:szCs w:val="21"/>
          <w:lang w:eastAsia="pt-BR"/>
        </w:rPr>
        <w:t>'</w:t>
      </w:r>
      <w:r w:rsidRPr="009927C9">
        <w:rPr>
          <w:rFonts w:ascii="Consolas" w:eastAsia="Times New Roman" w:hAnsi="Consolas" w:cs="Times New Roman"/>
          <w:color w:val="D4D4D4"/>
          <w:sz w:val="21"/>
          <w:szCs w:val="21"/>
          <w:lang w:eastAsia="pt-BR"/>
        </w:rPr>
        <w:t>, </w:t>
      </w:r>
      <w:proofErr w:type="spellStart"/>
      <w:r w:rsidRPr="009927C9">
        <w:rPr>
          <w:rFonts w:ascii="Consolas" w:eastAsia="Times New Roman" w:hAnsi="Consolas" w:cs="Times New Roman"/>
          <w:color w:val="DCDCAA"/>
          <w:sz w:val="21"/>
          <w:szCs w:val="21"/>
          <w:lang w:eastAsia="pt-BR"/>
        </w:rPr>
        <w:t>mostrarPosicaoDoMouse</w:t>
      </w:r>
      <w:proofErr w:type="spellEnd"/>
      <w:r w:rsidRPr="009927C9">
        <w:rPr>
          <w:rFonts w:ascii="Consolas" w:eastAsia="Times New Roman" w:hAnsi="Consolas" w:cs="Times New Roman"/>
          <w:color w:val="D4D4D4"/>
          <w:sz w:val="21"/>
          <w:szCs w:val="21"/>
          <w:lang w:eastAsia="pt-BR"/>
        </w:rPr>
        <w:t>)</w:t>
      </w:r>
    </w:p>
    <w:p w14:paraId="1E225095"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p>
    <w:p w14:paraId="257A25EB"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6A9955"/>
          <w:sz w:val="21"/>
          <w:szCs w:val="21"/>
          <w:lang w:eastAsia="pt-BR"/>
        </w:rPr>
        <w:t>//quando o mouse passar em cima de posição, a função mouse move não estará ativa para pegar a posição do meu mouse</w:t>
      </w:r>
    </w:p>
    <w:p w14:paraId="5A0D6E47"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w:t>
      </w:r>
      <w:proofErr w:type="spellStart"/>
      <w:r w:rsidRPr="009927C9">
        <w:rPr>
          <w:rFonts w:ascii="Consolas" w:eastAsia="Times New Roman" w:hAnsi="Consolas" w:cs="Times New Roman"/>
          <w:color w:val="CE9178"/>
          <w:sz w:val="21"/>
          <w:szCs w:val="21"/>
          <w:lang w:eastAsia="pt-BR"/>
        </w:rPr>
        <w:t>posicao</w:t>
      </w:r>
      <w:proofErr w:type="spellEnd"/>
      <w:r w:rsidRPr="009927C9">
        <w:rPr>
          <w:rFonts w:ascii="Consolas" w:eastAsia="Times New Roman" w:hAnsi="Consolas" w:cs="Times New Roman"/>
          <w:color w:val="CE9178"/>
          <w:sz w:val="21"/>
          <w:szCs w:val="21"/>
          <w:lang w:eastAsia="pt-BR"/>
        </w:rPr>
        <w:t>'</w:t>
      </w:r>
      <w:proofErr w:type="gramStart"/>
      <w:r w:rsidRPr="009927C9">
        <w:rPr>
          <w:rFonts w:ascii="Consolas" w:eastAsia="Times New Roman" w:hAnsi="Consolas" w:cs="Times New Roman"/>
          <w:color w:val="D4D4D4"/>
          <w:sz w:val="21"/>
          <w:szCs w:val="21"/>
          <w:lang w:eastAsia="pt-BR"/>
        </w:rPr>
        <w:t>).</w:t>
      </w:r>
      <w:proofErr w:type="spellStart"/>
      <w:r w:rsidRPr="009927C9">
        <w:rPr>
          <w:rFonts w:ascii="Consolas" w:eastAsia="Times New Roman" w:hAnsi="Consolas" w:cs="Times New Roman"/>
          <w:color w:val="DCDCAA"/>
          <w:sz w:val="21"/>
          <w:szCs w:val="21"/>
          <w:lang w:eastAsia="pt-BR"/>
        </w:rPr>
        <w:t>mouseover</w:t>
      </w:r>
      <w:proofErr w:type="spellEnd"/>
      <w:proofErr w:type="gram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9CDCFE"/>
          <w:sz w:val="21"/>
          <w:szCs w:val="21"/>
          <w:lang w:eastAsia="pt-BR"/>
        </w:rPr>
        <w:t>e</w:t>
      </w: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569CD6"/>
          <w:sz w:val="21"/>
          <w:szCs w:val="21"/>
          <w:lang w:eastAsia="pt-BR"/>
        </w:rPr>
        <w:t>=&gt;</w:t>
      </w:r>
      <w:r w:rsidRPr="009927C9">
        <w:rPr>
          <w:rFonts w:ascii="Consolas" w:eastAsia="Times New Roman" w:hAnsi="Consolas" w:cs="Times New Roman"/>
          <w:color w:val="D4D4D4"/>
          <w:sz w:val="21"/>
          <w:szCs w:val="21"/>
          <w:lang w:eastAsia="pt-BR"/>
        </w:rPr>
        <w:t> {</w:t>
      </w:r>
    </w:p>
    <w:p w14:paraId="504C85B0"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'body'</w:t>
      </w:r>
      <w:proofErr w:type="gramStart"/>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DCDCAA"/>
          <w:sz w:val="21"/>
          <w:szCs w:val="21"/>
          <w:lang w:eastAsia="pt-BR"/>
        </w:rPr>
        <w:t>off</w:t>
      </w:r>
      <w:proofErr w:type="gram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w:t>
      </w:r>
      <w:proofErr w:type="spellStart"/>
      <w:r w:rsidRPr="009927C9">
        <w:rPr>
          <w:rFonts w:ascii="Consolas" w:eastAsia="Times New Roman" w:hAnsi="Consolas" w:cs="Times New Roman"/>
          <w:color w:val="CE9178"/>
          <w:sz w:val="21"/>
          <w:szCs w:val="21"/>
          <w:lang w:eastAsia="pt-BR"/>
        </w:rPr>
        <w:t>mousemove</w:t>
      </w:r>
      <w:proofErr w:type="spellEnd"/>
      <w:r w:rsidRPr="009927C9">
        <w:rPr>
          <w:rFonts w:ascii="Consolas" w:eastAsia="Times New Roman" w:hAnsi="Consolas" w:cs="Times New Roman"/>
          <w:color w:val="CE9178"/>
          <w:sz w:val="21"/>
          <w:szCs w:val="21"/>
          <w:lang w:eastAsia="pt-BR"/>
        </w:rPr>
        <w:t>'</w:t>
      </w:r>
      <w:r w:rsidRPr="009927C9">
        <w:rPr>
          <w:rFonts w:ascii="Consolas" w:eastAsia="Times New Roman" w:hAnsi="Consolas" w:cs="Times New Roman"/>
          <w:color w:val="D4D4D4"/>
          <w:sz w:val="21"/>
          <w:szCs w:val="21"/>
          <w:lang w:eastAsia="pt-BR"/>
        </w:rPr>
        <w:t>, </w:t>
      </w:r>
      <w:proofErr w:type="spellStart"/>
      <w:r w:rsidRPr="009927C9">
        <w:rPr>
          <w:rFonts w:ascii="Consolas" w:eastAsia="Times New Roman" w:hAnsi="Consolas" w:cs="Times New Roman"/>
          <w:color w:val="DCDCAA"/>
          <w:sz w:val="21"/>
          <w:szCs w:val="21"/>
          <w:lang w:eastAsia="pt-BR"/>
        </w:rPr>
        <w:t>mostrarPosicaoDoMouse</w:t>
      </w:r>
      <w:proofErr w:type="spellEnd"/>
      <w:r w:rsidRPr="009927C9">
        <w:rPr>
          <w:rFonts w:ascii="Consolas" w:eastAsia="Times New Roman" w:hAnsi="Consolas" w:cs="Times New Roman"/>
          <w:color w:val="D4D4D4"/>
          <w:sz w:val="21"/>
          <w:szCs w:val="21"/>
          <w:lang w:eastAsia="pt-BR"/>
        </w:rPr>
        <w:t>)</w:t>
      </w:r>
    </w:p>
    <w:p w14:paraId="22B1A05C"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p>
    <w:p w14:paraId="1361A0B9"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p>
    <w:p w14:paraId="235F8EA2"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6A9955"/>
          <w:sz w:val="21"/>
          <w:szCs w:val="21"/>
          <w:lang w:eastAsia="pt-BR"/>
        </w:rPr>
        <w:t>//quando o mouse sair de cima de posição, a função mouse move estará ativa novamente para pegar a posição do meu mouse</w:t>
      </w:r>
    </w:p>
    <w:p w14:paraId="23EFA3E3"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w:t>
      </w:r>
      <w:proofErr w:type="spellStart"/>
      <w:r w:rsidRPr="009927C9">
        <w:rPr>
          <w:rFonts w:ascii="Consolas" w:eastAsia="Times New Roman" w:hAnsi="Consolas" w:cs="Times New Roman"/>
          <w:color w:val="CE9178"/>
          <w:sz w:val="21"/>
          <w:szCs w:val="21"/>
          <w:lang w:eastAsia="pt-BR"/>
        </w:rPr>
        <w:t>posicao</w:t>
      </w:r>
      <w:proofErr w:type="spellEnd"/>
      <w:r w:rsidRPr="009927C9">
        <w:rPr>
          <w:rFonts w:ascii="Consolas" w:eastAsia="Times New Roman" w:hAnsi="Consolas" w:cs="Times New Roman"/>
          <w:color w:val="CE9178"/>
          <w:sz w:val="21"/>
          <w:szCs w:val="21"/>
          <w:lang w:eastAsia="pt-BR"/>
        </w:rPr>
        <w:t>'</w:t>
      </w:r>
      <w:proofErr w:type="gramStart"/>
      <w:r w:rsidRPr="009927C9">
        <w:rPr>
          <w:rFonts w:ascii="Consolas" w:eastAsia="Times New Roman" w:hAnsi="Consolas" w:cs="Times New Roman"/>
          <w:color w:val="D4D4D4"/>
          <w:sz w:val="21"/>
          <w:szCs w:val="21"/>
          <w:lang w:eastAsia="pt-BR"/>
        </w:rPr>
        <w:t>).</w:t>
      </w:r>
      <w:proofErr w:type="spellStart"/>
      <w:r w:rsidRPr="009927C9">
        <w:rPr>
          <w:rFonts w:ascii="Consolas" w:eastAsia="Times New Roman" w:hAnsi="Consolas" w:cs="Times New Roman"/>
          <w:color w:val="DCDCAA"/>
          <w:sz w:val="21"/>
          <w:szCs w:val="21"/>
          <w:lang w:eastAsia="pt-BR"/>
        </w:rPr>
        <w:t>mouseleave</w:t>
      </w:r>
      <w:proofErr w:type="spellEnd"/>
      <w:proofErr w:type="gram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9CDCFE"/>
          <w:sz w:val="21"/>
          <w:szCs w:val="21"/>
          <w:lang w:eastAsia="pt-BR"/>
        </w:rPr>
        <w:t>e</w:t>
      </w: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569CD6"/>
          <w:sz w:val="21"/>
          <w:szCs w:val="21"/>
          <w:lang w:eastAsia="pt-BR"/>
        </w:rPr>
        <w:t>=&gt;</w:t>
      </w:r>
      <w:r w:rsidRPr="009927C9">
        <w:rPr>
          <w:rFonts w:ascii="Consolas" w:eastAsia="Times New Roman" w:hAnsi="Consolas" w:cs="Times New Roman"/>
          <w:color w:val="D4D4D4"/>
          <w:sz w:val="21"/>
          <w:szCs w:val="21"/>
          <w:lang w:eastAsia="pt-BR"/>
        </w:rPr>
        <w:t> {</w:t>
      </w:r>
    </w:p>
    <w:p w14:paraId="3B6EF66F"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r w:rsidRPr="009927C9">
        <w:rPr>
          <w:rFonts w:ascii="Consolas" w:eastAsia="Times New Roman" w:hAnsi="Consolas" w:cs="Times New Roman"/>
          <w:color w:val="4FC1FF"/>
          <w:sz w:val="21"/>
          <w:szCs w:val="21"/>
          <w:lang w:eastAsia="pt-BR"/>
        </w:rPr>
        <w:t>$</w:t>
      </w:r>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'body'</w:t>
      </w:r>
      <w:proofErr w:type="gramStart"/>
      <w:r w:rsidRPr="009927C9">
        <w:rPr>
          <w:rFonts w:ascii="Consolas" w:eastAsia="Times New Roman" w:hAnsi="Consolas" w:cs="Times New Roman"/>
          <w:color w:val="D4D4D4"/>
          <w:sz w:val="21"/>
          <w:szCs w:val="21"/>
          <w:lang w:eastAsia="pt-BR"/>
        </w:rPr>
        <w:t>).</w:t>
      </w:r>
      <w:proofErr w:type="spellStart"/>
      <w:r w:rsidRPr="009927C9">
        <w:rPr>
          <w:rFonts w:ascii="Consolas" w:eastAsia="Times New Roman" w:hAnsi="Consolas" w:cs="Times New Roman"/>
          <w:color w:val="DCDCAA"/>
          <w:sz w:val="21"/>
          <w:szCs w:val="21"/>
          <w:lang w:eastAsia="pt-BR"/>
        </w:rPr>
        <w:t>on</w:t>
      </w:r>
      <w:proofErr w:type="spellEnd"/>
      <w:proofErr w:type="gramEnd"/>
      <w:r w:rsidRPr="009927C9">
        <w:rPr>
          <w:rFonts w:ascii="Consolas" w:eastAsia="Times New Roman" w:hAnsi="Consolas" w:cs="Times New Roman"/>
          <w:color w:val="D4D4D4"/>
          <w:sz w:val="21"/>
          <w:szCs w:val="21"/>
          <w:lang w:eastAsia="pt-BR"/>
        </w:rPr>
        <w:t>(</w:t>
      </w:r>
      <w:r w:rsidRPr="009927C9">
        <w:rPr>
          <w:rFonts w:ascii="Consolas" w:eastAsia="Times New Roman" w:hAnsi="Consolas" w:cs="Times New Roman"/>
          <w:color w:val="CE9178"/>
          <w:sz w:val="21"/>
          <w:szCs w:val="21"/>
          <w:lang w:eastAsia="pt-BR"/>
        </w:rPr>
        <w:t>'</w:t>
      </w:r>
      <w:proofErr w:type="spellStart"/>
      <w:r w:rsidRPr="009927C9">
        <w:rPr>
          <w:rFonts w:ascii="Consolas" w:eastAsia="Times New Roman" w:hAnsi="Consolas" w:cs="Times New Roman"/>
          <w:color w:val="CE9178"/>
          <w:sz w:val="21"/>
          <w:szCs w:val="21"/>
          <w:lang w:eastAsia="pt-BR"/>
        </w:rPr>
        <w:t>mousemove</w:t>
      </w:r>
      <w:proofErr w:type="spellEnd"/>
      <w:r w:rsidRPr="009927C9">
        <w:rPr>
          <w:rFonts w:ascii="Consolas" w:eastAsia="Times New Roman" w:hAnsi="Consolas" w:cs="Times New Roman"/>
          <w:color w:val="CE9178"/>
          <w:sz w:val="21"/>
          <w:szCs w:val="21"/>
          <w:lang w:eastAsia="pt-BR"/>
        </w:rPr>
        <w:t>'</w:t>
      </w:r>
      <w:r w:rsidRPr="009927C9">
        <w:rPr>
          <w:rFonts w:ascii="Consolas" w:eastAsia="Times New Roman" w:hAnsi="Consolas" w:cs="Times New Roman"/>
          <w:color w:val="D4D4D4"/>
          <w:sz w:val="21"/>
          <w:szCs w:val="21"/>
          <w:lang w:eastAsia="pt-BR"/>
        </w:rPr>
        <w:t>, </w:t>
      </w:r>
      <w:proofErr w:type="spellStart"/>
      <w:r w:rsidRPr="009927C9">
        <w:rPr>
          <w:rFonts w:ascii="Consolas" w:eastAsia="Times New Roman" w:hAnsi="Consolas" w:cs="Times New Roman"/>
          <w:color w:val="DCDCAA"/>
          <w:sz w:val="21"/>
          <w:szCs w:val="21"/>
          <w:lang w:eastAsia="pt-BR"/>
        </w:rPr>
        <w:t>mostrarPosicaoDoMouse</w:t>
      </w:r>
      <w:proofErr w:type="spellEnd"/>
      <w:r w:rsidRPr="009927C9">
        <w:rPr>
          <w:rFonts w:ascii="Consolas" w:eastAsia="Times New Roman" w:hAnsi="Consolas" w:cs="Times New Roman"/>
          <w:color w:val="D4D4D4"/>
          <w:sz w:val="21"/>
          <w:szCs w:val="21"/>
          <w:lang w:eastAsia="pt-BR"/>
        </w:rPr>
        <w:t>)</w:t>
      </w:r>
    </w:p>
    <w:p w14:paraId="2AF0D84B" w14:textId="77777777" w:rsidR="009927C9" w:rsidRPr="009927C9" w:rsidRDefault="009927C9" w:rsidP="009927C9">
      <w:pPr>
        <w:shd w:val="clear" w:color="auto" w:fill="1E1E1E"/>
        <w:spacing w:after="0" w:line="285" w:lineRule="atLeast"/>
        <w:rPr>
          <w:rFonts w:ascii="Consolas" w:eastAsia="Times New Roman" w:hAnsi="Consolas" w:cs="Times New Roman"/>
          <w:color w:val="D4D4D4"/>
          <w:sz w:val="21"/>
          <w:szCs w:val="21"/>
          <w:lang w:eastAsia="pt-BR"/>
        </w:rPr>
      </w:pPr>
      <w:r w:rsidRPr="009927C9">
        <w:rPr>
          <w:rFonts w:ascii="Consolas" w:eastAsia="Times New Roman" w:hAnsi="Consolas" w:cs="Times New Roman"/>
          <w:color w:val="D4D4D4"/>
          <w:sz w:val="21"/>
          <w:szCs w:val="21"/>
          <w:lang w:eastAsia="pt-BR"/>
        </w:rPr>
        <w:t>        })</w:t>
      </w:r>
    </w:p>
    <w:p w14:paraId="675C4406" w14:textId="74A67229" w:rsidR="002C0E47" w:rsidRDefault="002C0E47" w:rsidP="005261B9">
      <w:pPr>
        <w:tabs>
          <w:tab w:val="left" w:pos="5775"/>
        </w:tabs>
        <w:rPr>
          <w:sz w:val="24"/>
          <w:szCs w:val="24"/>
        </w:rPr>
      </w:pPr>
    </w:p>
    <w:p w14:paraId="30768296" w14:textId="4D7C795A" w:rsidR="009927C9" w:rsidRDefault="009927C9" w:rsidP="005261B9">
      <w:pPr>
        <w:tabs>
          <w:tab w:val="left" w:pos="5775"/>
        </w:tabs>
        <w:rPr>
          <w:sz w:val="24"/>
          <w:szCs w:val="24"/>
        </w:rPr>
      </w:pPr>
    </w:p>
    <w:p w14:paraId="3B4848C3" w14:textId="3145870E" w:rsidR="009927C9" w:rsidRDefault="009927C9" w:rsidP="005261B9">
      <w:pPr>
        <w:tabs>
          <w:tab w:val="left" w:pos="5775"/>
        </w:tabs>
        <w:rPr>
          <w:sz w:val="24"/>
          <w:szCs w:val="24"/>
        </w:rPr>
      </w:pPr>
      <w:r>
        <w:rPr>
          <w:sz w:val="24"/>
          <w:szCs w:val="24"/>
        </w:rPr>
        <w:t xml:space="preserve">Agora vamos ver sobre o evento de clique utilizando o </w:t>
      </w:r>
      <w:proofErr w:type="spellStart"/>
      <w:r>
        <w:rPr>
          <w:sz w:val="24"/>
          <w:szCs w:val="24"/>
        </w:rPr>
        <w:t>JQuery</w:t>
      </w:r>
      <w:proofErr w:type="spellEnd"/>
      <w:r>
        <w:rPr>
          <w:sz w:val="24"/>
          <w:szCs w:val="24"/>
        </w:rPr>
        <w:t>:</w:t>
      </w:r>
    </w:p>
    <w:p w14:paraId="580A86D8" w14:textId="77777777" w:rsidR="00213075" w:rsidRPr="00213075" w:rsidRDefault="00213075" w:rsidP="00213075">
      <w:pPr>
        <w:shd w:val="clear" w:color="auto" w:fill="1E1E1E"/>
        <w:spacing w:after="0" w:line="285" w:lineRule="atLeast"/>
        <w:rPr>
          <w:rFonts w:ascii="Consolas" w:eastAsia="Times New Roman" w:hAnsi="Consolas" w:cs="Times New Roman"/>
          <w:color w:val="D4D4D4"/>
          <w:sz w:val="21"/>
          <w:szCs w:val="21"/>
          <w:lang w:eastAsia="pt-BR"/>
        </w:rPr>
      </w:pPr>
      <w:r w:rsidRPr="00213075">
        <w:rPr>
          <w:rFonts w:ascii="Consolas" w:eastAsia="Times New Roman" w:hAnsi="Consolas" w:cs="Times New Roman"/>
          <w:color w:val="D4D4D4"/>
          <w:sz w:val="21"/>
          <w:szCs w:val="21"/>
          <w:lang w:eastAsia="pt-BR"/>
        </w:rPr>
        <w:t>        </w:t>
      </w:r>
      <w:proofErr w:type="spellStart"/>
      <w:r w:rsidRPr="00213075">
        <w:rPr>
          <w:rFonts w:ascii="Consolas" w:eastAsia="Times New Roman" w:hAnsi="Consolas" w:cs="Times New Roman"/>
          <w:color w:val="569CD6"/>
          <w:sz w:val="21"/>
          <w:szCs w:val="21"/>
          <w:lang w:eastAsia="pt-BR"/>
        </w:rPr>
        <w:t>let</w:t>
      </w:r>
      <w:proofErr w:type="spellEnd"/>
      <w:r w:rsidRPr="00213075">
        <w:rPr>
          <w:rFonts w:ascii="Consolas" w:eastAsia="Times New Roman" w:hAnsi="Consolas" w:cs="Times New Roman"/>
          <w:color w:val="D4D4D4"/>
          <w:sz w:val="21"/>
          <w:szCs w:val="21"/>
          <w:lang w:eastAsia="pt-BR"/>
        </w:rPr>
        <w:t> </w:t>
      </w:r>
      <w:r w:rsidRPr="00213075">
        <w:rPr>
          <w:rFonts w:ascii="Consolas" w:eastAsia="Times New Roman" w:hAnsi="Consolas" w:cs="Times New Roman"/>
          <w:color w:val="9CDCFE"/>
          <w:sz w:val="21"/>
          <w:szCs w:val="21"/>
          <w:lang w:eastAsia="pt-BR"/>
        </w:rPr>
        <w:t>clicks</w:t>
      </w:r>
      <w:r w:rsidRPr="00213075">
        <w:rPr>
          <w:rFonts w:ascii="Consolas" w:eastAsia="Times New Roman" w:hAnsi="Consolas" w:cs="Times New Roman"/>
          <w:color w:val="D4D4D4"/>
          <w:sz w:val="21"/>
          <w:szCs w:val="21"/>
          <w:lang w:eastAsia="pt-BR"/>
        </w:rPr>
        <w:t> = </w:t>
      </w:r>
      <w:r w:rsidRPr="00213075">
        <w:rPr>
          <w:rFonts w:ascii="Consolas" w:eastAsia="Times New Roman" w:hAnsi="Consolas" w:cs="Times New Roman"/>
          <w:color w:val="B5CEA8"/>
          <w:sz w:val="21"/>
          <w:szCs w:val="21"/>
          <w:lang w:eastAsia="pt-BR"/>
        </w:rPr>
        <w:t>0</w:t>
      </w:r>
    </w:p>
    <w:p w14:paraId="26E40422" w14:textId="77777777" w:rsidR="00213075" w:rsidRPr="00213075" w:rsidRDefault="00213075" w:rsidP="00213075">
      <w:pPr>
        <w:shd w:val="clear" w:color="auto" w:fill="1E1E1E"/>
        <w:spacing w:after="0" w:line="285" w:lineRule="atLeast"/>
        <w:rPr>
          <w:rFonts w:ascii="Consolas" w:eastAsia="Times New Roman" w:hAnsi="Consolas" w:cs="Times New Roman"/>
          <w:color w:val="D4D4D4"/>
          <w:sz w:val="21"/>
          <w:szCs w:val="21"/>
          <w:lang w:eastAsia="pt-BR"/>
        </w:rPr>
      </w:pPr>
      <w:r w:rsidRPr="00213075">
        <w:rPr>
          <w:rFonts w:ascii="Consolas" w:eastAsia="Times New Roman" w:hAnsi="Consolas" w:cs="Times New Roman"/>
          <w:color w:val="D4D4D4"/>
          <w:sz w:val="21"/>
          <w:szCs w:val="21"/>
          <w:lang w:eastAsia="pt-BR"/>
        </w:rPr>
        <w:t>        </w:t>
      </w:r>
      <w:r w:rsidRPr="00213075">
        <w:rPr>
          <w:rFonts w:ascii="Consolas" w:eastAsia="Times New Roman" w:hAnsi="Consolas" w:cs="Times New Roman"/>
          <w:color w:val="4FC1FF"/>
          <w:sz w:val="21"/>
          <w:szCs w:val="21"/>
          <w:lang w:eastAsia="pt-BR"/>
        </w:rPr>
        <w:t>$</w:t>
      </w:r>
      <w:r w:rsidRPr="00213075">
        <w:rPr>
          <w:rFonts w:ascii="Consolas" w:eastAsia="Times New Roman" w:hAnsi="Consolas" w:cs="Times New Roman"/>
          <w:color w:val="D4D4D4"/>
          <w:sz w:val="21"/>
          <w:szCs w:val="21"/>
          <w:lang w:eastAsia="pt-BR"/>
        </w:rPr>
        <w:t>(</w:t>
      </w:r>
      <w:r w:rsidRPr="00213075">
        <w:rPr>
          <w:rFonts w:ascii="Consolas" w:eastAsia="Times New Roman" w:hAnsi="Consolas" w:cs="Times New Roman"/>
          <w:color w:val="CE9178"/>
          <w:sz w:val="21"/>
          <w:szCs w:val="21"/>
          <w:lang w:eastAsia="pt-BR"/>
        </w:rPr>
        <w:t>'body'</w:t>
      </w:r>
      <w:proofErr w:type="gramStart"/>
      <w:r w:rsidRPr="00213075">
        <w:rPr>
          <w:rFonts w:ascii="Consolas" w:eastAsia="Times New Roman" w:hAnsi="Consolas" w:cs="Times New Roman"/>
          <w:color w:val="D4D4D4"/>
          <w:sz w:val="21"/>
          <w:szCs w:val="21"/>
          <w:lang w:eastAsia="pt-BR"/>
        </w:rPr>
        <w:t>).</w:t>
      </w:r>
      <w:r w:rsidRPr="00213075">
        <w:rPr>
          <w:rFonts w:ascii="Consolas" w:eastAsia="Times New Roman" w:hAnsi="Consolas" w:cs="Times New Roman"/>
          <w:color w:val="DCDCAA"/>
          <w:sz w:val="21"/>
          <w:szCs w:val="21"/>
          <w:lang w:eastAsia="pt-BR"/>
        </w:rPr>
        <w:t>click</w:t>
      </w:r>
      <w:proofErr w:type="gramEnd"/>
      <w:r w:rsidRPr="00213075">
        <w:rPr>
          <w:rFonts w:ascii="Consolas" w:eastAsia="Times New Roman" w:hAnsi="Consolas" w:cs="Times New Roman"/>
          <w:color w:val="D4D4D4"/>
          <w:sz w:val="21"/>
          <w:szCs w:val="21"/>
          <w:lang w:eastAsia="pt-BR"/>
        </w:rPr>
        <w:t>(</w:t>
      </w:r>
      <w:r w:rsidRPr="00213075">
        <w:rPr>
          <w:rFonts w:ascii="Consolas" w:eastAsia="Times New Roman" w:hAnsi="Consolas" w:cs="Times New Roman"/>
          <w:color w:val="9CDCFE"/>
          <w:sz w:val="21"/>
          <w:szCs w:val="21"/>
          <w:lang w:eastAsia="pt-BR"/>
        </w:rPr>
        <w:t>e</w:t>
      </w:r>
      <w:r w:rsidRPr="00213075">
        <w:rPr>
          <w:rFonts w:ascii="Consolas" w:eastAsia="Times New Roman" w:hAnsi="Consolas" w:cs="Times New Roman"/>
          <w:color w:val="D4D4D4"/>
          <w:sz w:val="21"/>
          <w:szCs w:val="21"/>
          <w:lang w:eastAsia="pt-BR"/>
        </w:rPr>
        <w:t> </w:t>
      </w:r>
      <w:r w:rsidRPr="00213075">
        <w:rPr>
          <w:rFonts w:ascii="Consolas" w:eastAsia="Times New Roman" w:hAnsi="Consolas" w:cs="Times New Roman"/>
          <w:color w:val="569CD6"/>
          <w:sz w:val="21"/>
          <w:szCs w:val="21"/>
          <w:lang w:eastAsia="pt-BR"/>
        </w:rPr>
        <w:t>=&gt;</w:t>
      </w:r>
      <w:r w:rsidRPr="00213075">
        <w:rPr>
          <w:rFonts w:ascii="Consolas" w:eastAsia="Times New Roman" w:hAnsi="Consolas" w:cs="Times New Roman"/>
          <w:color w:val="D4D4D4"/>
          <w:sz w:val="21"/>
          <w:szCs w:val="21"/>
          <w:lang w:eastAsia="pt-BR"/>
        </w:rPr>
        <w:t> {</w:t>
      </w:r>
    </w:p>
    <w:p w14:paraId="147F42E7" w14:textId="77777777" w:rsidR="00213075" w:rsidRPr="00213075" w:rsidRDefault="00213075" w:rsidP="00213075">
      <w:pPr>
        <w:shd w:val="clear" w:color="auto" w:fill="1E1E1E"/>
        <w:spacing w:after="0" w:line="285" w:lineRule="atLeast"/>
        <w:rPr>
          <w:rFonts w:ascii="Consolas" w:eastAsia="Times New Roman" w:hAnsi="Consolas" w:cs="Times New Roman"/>
          <w:color w:val="D4D4D4"/>
          <w:sz w:val="21"/>
          <w:szCs w:val="21"/>
          <w:lang w:eastAsia="pt-BR"/>
        </w:rPr>
      </w:pPr>
      <w:r w:rsidRPr="00213075">
        <w:rPr>
          <w:rFonts w:ascii="Consolas" w:eastAsia="Times New Roman" w:hAnsi="Consolas" w:cs="Times New Roman"/>
          <w:color w:val="D4D4D4"/>
          <w:sz w:val="21"/>
          <w:szCs w:val="21"/>
          <w:lang w:eastAsia="pt-BR"/>
        </w:rPr>
        <w:t>            </w:t>
      </w:r>
      <w:r w:rsidRPr="00213075">
        <w:rPr>
          <w:rFonts w:ascii="Consolas" w:eastAsia="Times New Roman" w:hAnsi="Consolas" w:cs="Times New Roman"/>
          <w:color w:val="4FC1FF"/>
          <w:sz w:val="21"/>
          <w:szCs w:val="21"/>
          <w:lang w:eastAsia="pt-BR"/>
        </w:rPr>
        <w:t>$</w:t>
      </w:r>
      <w:r w:rsidRPr="00213075">
        <w:rPr>
          <w:rFonts w:ascii="Consolas" w:eastAsia="Times New Roman" w:hAnsi="Consolas" w:cs="Times New Roman"/>
          <w:color w:val="D4D4D4"/>
          <w:sz w:val="21"/>
          <w:szCs w:val="21"/>
          <w:lang w:eastAsia="pt-BR"/>
        </w:rPr>
        <w:t>(</w:t>
      </w:r>
      <w:r w:rsidRPr="00213075">
        <w:rPr>
          <w:rFonts w:ascii="Consolas" w:eastAsia="Times New Roman" w:hAnsi="Consolas" w:cs="Times New Roman"/>
          <w:color w:val="CE9178"/>
          <w:sz w:val="21"/>
          <w:szCs w:val="21"/>
          <w:lang w:eastAsia="pt-BR"/>
        </w:rPr>
        <w:t>'#cliques'</w:t>
      </w:r>
      <w:r w:rsidRPr="00213075">
        <w:rPr>
          <w:rFonts w:ascii="Consolas" w:eastAsia="Times New Roman" w:hAnsi="Consolas" w:cs="Times New Roman"/>
          <w:color w:val="D4D4D4"/>
          <w:sz w:val="21"/>
          <w:szCs w:val="21"/>
          <w:lang w:eastAsia="pt-BR"/>
        </w:rPr>
        <w:t>).</w:t>
      </w:r>
      <w:proofErr w:type="spellStart"/>
      <w:proofErr w:type="gramStart"/>
      <w:r w:rsidRPr="00213075">
        <w:rPr>
          <w:rFonts w:ascii="Consolas" w:eastAsia="Times New Roman" w:hAnsi="Consolas" w:cs="Times New Roman"/>
          <w:color w:val="DCDCAA"/>
          <w:sz w:val="21"/>
          <w:szCs w:val="21"/>
          <w:lang w:eastAsia="pt-BR"/>
        </w:rPr>
        <w:t>html</w:t>
      </w:r>
      <w:proofErr w:type="spellEnd"/>
      <w:r w:rsidRPr="00213075">
        <w:rPr>
          <w:rFonts w:ascii="Consolas" w:eastAsia="Times New Roman" w:hAnsi="Consolas" w:cs="Times New Roman"/>
          <w:color w:val="D4D4D4"/>
          <w:sz w:val="21"/>
          <w:szCs w:val="21"/>
          <w:lang w:eastAsia="pt-BR"/>
        </w:rPr>
        <w:t>(</w:t>
      </w:r>
      <w:proofErr w:type="gramEnd"/>
      <w:r w:rsidRPr="00213075">
        <w:rPr>
          <w:rFonts w:ascii="Consolas" w:eastAsia="Times New Roman" w:hAnsi="Consolas" w:cs="Times New Roman"/>
          <w:color w:val="CE9178"/>
          <w:sz w:val="21"/>
          <w:szCs w:val="21"/>
          <w:lang w:eastAsia="pt-BR"/>
        </w:rPr>
        <w:t>`Cliques: </w:t>
      </w:r>
      <w:r w:rsidRPr="00213075">
        <w:rPr>
          <w:rFonts w:ascii="Consolas" w:eastAsia="Times New Roman" w:hAnsi="Consolas" w:cs="Times New Roman"/>
          <w:color w:val="569CD6"/>
          <w:sz w:val="21"/>
          <w:szCs w:val="21"/>
          <w:lang w:eastAsia="pt-BR"/>
        </w:rPr>
        <w:t>${</w:t>
      </w:r>
      <w:r w:rsidRPr="00213075">
        <w:rPr>
          <w:rFonts w:ascii="Consolas" w:eastAsia="Times New Roman" w:hAnsi="Consolas" w:cs="Times New Roman"/>
          <w:color w:val="D4D4D4"/>
          <w:sz w:val="21"/>
          <w:szCs w:val="21"/>
          <w:lang w:eastAsia="pt-BR"/>
        </w:rPr>
        <w:t>++</w:t>
      </w:r>
      <w:r w:rsidRPr="00213075">
        <w:rPr>
          <w:rFonts w:ascii="Consolas" w:eastAsia="Times New Roman" w:hAnsi="Consolas" w:cs="Times New Roman"/>
          <w:color w:val="9CDCFE"/>
          <w:sz w:val="21"/>
          <w:szCs w:val="21"/>
          <w:lang w:eastAsia="pt-BR"/>
        </w:rPr>
        <w:t>clicks</w:t>
      </w:r>
      <w:r w:rsidRPr="00213075">
        <w:rPr>
          <w:rFonts w:ascii="Consolas" w:eastAsia="Times New Roman" w:hAnsi="Consolas" w:cs="Times New Roman"/>
          <w:color w:val="569CD6"/>
          <w:sz w:val="21"/>
          <w:szCs w:val="21"/>
          <w:lang w:eastAsia="pt-BR"/>
        </w:rPr>
        <w:t>}</w:t>
      </w:r>
      <w:r w:rsidRPr="00213075">
        <w:rPr>
          <w:rFonts w:ascii="Consolas" w:eastAsia="Times New Roman" w:hAnsi="Consolas" w:cs="Times New Roman"/>
          <w:color w:val="CE9178"/>
          <w:sz w:val="21"/>
          <w:szCs w:val="21"/>
          <w:lang w:eastAsia="pt-BR"/>
        </w:rPr>
        <w:t>`</w:t>
      </w:r>
      <w:r w:rsidRPr="00213075">
        <w:rPr>
          <w:rFonts w:ascii="Consolas" w:eastAsia="Times New Roman" w:hAnsi="Consolas" w:cs="Times New Roman"/>
          <w:color w:val="D4D4D4"/>
          <w:sz w:val="21"/>
          <w:szCs w:val="21"/>
          <w:lang w:eastAsia="pt-BR"/>
        </w:rPr>
        <w:t>)</w:t>
      </w:r>
    </w:p>
    <w:p w14:paraId="71365462" w14:textId="77777777" w:rsidR="00213075" w:rsidRPr="00213075" w:rsidRDefault="00213075" w:rsidP="00213075">
      <w:pPr>
        <w:shd w:val="clear" w:color="auto" w:fill="1E1E1E"/>
        <w:spacing w:after="0" w:line="285" w:lineRule="atLeast"/>
        <w:rPr>
          <w:rFonts w:ascii="Consolas" w:eastAsia="Times New Roman" w:hAnsi="Consolas" w:cs="Times New Roman"/>
          <w:color w:val="D4D4D4"/>
          <w:sz w:val="21"/>
          <w:szCs w:val="21"/>
          <w:lang w:eastAsia="pt-BR"/>
        </w:rPr>
      </w:pPr>
      <w:r w:rsidRPr="00213075">
        <w:rPr>
          <w:rFonts w:ascii="Consolas" w:eastAsia="Times New Roman" w:hAnsi="Consolas" w:cs="Times New Roman"/>
          <w:color w:val="D4D4D4"/>
          <w:sz w:val="21"/>
          <w:szCs w:val="21"/>
          <w:lang w:eastAsia="pt-BR"/>
        </w:rPr>
        <w:t>        })</w:t>
      </w:r>
    </w:p>
    <w:p w14:paraId="535AF3BC" w14:textId="4C5023D8" w:rsidR="009927C9" w:rsidRDefault="009927C9" w:rsidP="005261B9">
      <w:pPr>
        <w:tabs>
          <w:tab w:val="left" w:pos="5775"/>
        </w:tabs>
        <w:rPr>
          <w:sz w:val="24"/>
          <w:szCs w:val="24"/>
        </w:rPr>
      </w:pPr>
    </w:p>
    <w:p w14:paraId="397BF334" w14:textId="6FA34CA0" w:rsidR="00213075" w:rsidRDefault="00213075" w:rsidP="005261B9">
      <w:pPr>
        <w:tabs>
          <w:tab w:val="left" w:pos="5775"/>
        </w:tabs>
        <w:rPr>
          <w:sz w:val="24"/>
          <w:szCs w:val="24"/>
        </w:rPr>
      </w:pPr>
      <w:r>
        <w:rPr>
          <w:sz w:val="24"/>
          <w:szCs w:val="24"/>
        </w:rPr>
        <w:t>Agora vamos manipular os eventos de teclado, para pegar o que o usuário digitou e alterar a cor do background:</w:t>
      </w:r>
    </w:p>
    <w:p w14:paraId="580C4650"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569CD6"/>
          <w:sz w:val="21"/>
          <w:szCs w:val="21"/>
          <w:lang w:eastAsia="pt-BR"/>
        </w:rPr>
        <w:t>const</w:t>
      </w: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backgroundOriginal</w:t>
      </w:r>
      <w:r w:rsidRPr="00467708">
        <w:rPr>
          <w:rFonts w:ascii="Consolas" w:eastAsia="Times New Roman" w:hAnsi="Consolas" w:cs="Times New Roman"/>
          <w:color w:val="D4D4D4"/>
          <w:sz w:val="21"/>
          <w:szCs w:val="21"/>
          <w:lang w:eastAsia="pt-BR"/>
        </w:rPr>
        <w:t> = </w:t>
      </w:r>
      <w:r w:rsidRPr="00467708">
        <w:rPr>
          <w:rFonts w:ascii="Consolas" w:eastAsia="Times New Roman" w:hAnsi="Consolas" w:cs="Times New Roman"/>
          <w:color w:val="4FC1FF"/>
          <w:sz w:val="21"/>
          <w:szCs w:val="21"/>
          <w:lang w:eastAsia="pt-BR"/>
        </w:rPr>
        <w:t>$</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CE9178"/>
          <w:sz w:val="21"/>
          <w:szCs w:val="21"/>
          <w:lang w:eastAsia="pt-BR"/>
        </w:rPr>
        <w:t>'body'</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DCDCAA"/>
          <w:sz w:val="21"/>
          <w:szCs w:val="21"/>
          <w:lang w:eastAsia="pt-BR"/>
        </w:rPr>
        <w:t>css</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CE9178"/>
          <w:sz w:val="21"/>
          <w:szCs w:val="21"/>
          <w:lang w:eastAsia="pt-BR"/>
        </w:rPr>
        <w:t>'background-color'</w:t>
      </w:r>
      <w:r w:rsidRPr="00467708">
        <w:rPr>
          <w:rFonts w:ascii="Consolas" w:eastAsia="Times New Roman" w:hAnsi="Consolas" w:cs="Times New Roman"/>
          <w:color w:val="D4D4D4"/>
          <w:sz w:val="21"/>
          <w:szCs w:val="21"/>
          <w:lang w:eastAsia="pt-BR"/>
        </w:rPr>
        <w:t>)</w:t>
      </w:r>
    </w:p>
    <w:p w14:paraId="69F25263"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p>
    <w:p w14:paraId="104F8C50"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CE9178"/>
          <w:sz w:val="21"/>
          <w:szCs w:val="21"/>
          <w:lang w:eastAsia="pt-BR"/>
        </w:rPr>
        <w:t>'input'</w:t>
      </w:r>
      <w:proofErr w:type="gramStart"/>
      <w:r w:rsidRPr="00467708">
        <w:rPr>
          <w:rFonts w:ascii="Consolas" w:eastAsia="Times New Roman" w:hAnsi="Consolas" w:cs="Times New Roman"/>
          <w:color w:val="D4D4D4"/>
          <w:sz w:val="21"/>
          <w:szCs w:val="21"/>
          <w:lang w:eastAsia="pt-BR"/>
        </w:rPr>
        <w:t>).</w:t>
      </w:r>
      <w:proofErr w:type="spellStart"/>
      <w:r w:rsidRPr="00467708">
        <w:rPr>
          <w:rFonts w:ascii="Consolas" w:eastAsia="Times New Roman" w:hAnsi="Consolas" w:cs="Times New Roman"/>
          <w:color w:val="DCDCAA"/>
          <w:sz w:val="21"/>
          <w:szCs w:val="21"/>
          <w:lang w:eastAsia="pt-BR"/>
        </w:rPr>
        <w:t>keyup</w:t>
      </w:r>
      <w:proofErr w:type="spellEnd"/>
      <w:proofErr w:type="gramEnd"/>
      <w:r w:rsidRPr="00467708">
        <w:rPr>
          <w:rFonts w:ascii="Consolas" w:eastAsia="Times New Roman" w:hAnsi="Consolas" w:cs="Times New Roman"/>
          <w:color w:val="D4D4D4"/>
          <w:sz w:val="21"/>
          <w:szCs w:val="21"/>
          <w:lang w:eastAsia="pt-BR"/>
        </w:rPr>
        <w:t>(</w:t>
      </w:r>
      <w:proofErr w:type="spellStart"/>
      <w:r w:rsidRPr="00467708">
        <w:rPr>
          <w:rFonts w:ascii="Consolas" w:eastAsia="Times New Roman" w:hAnsi="Consolas" w:cs="Times New Roman"/>
          <w:color w:val="569CD6"/>
          <w:sz w:val="21"/>
          <w:szCs w:val="21"/>
          <w:lang w:eastAsia="pt-BR"/>
        </w:rPr>
        <w:t>function</w:t>
      </w:r>
      <w:proofErr w:type="spellEnd"/>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9CDCFE"/>
          <w:sz w:val="21"/>
          <w:szCs w:val="21"/>
          <w:lang w:eastAsia="pt-BR"/>
        </w:rPr>
        <w:t>e</w:t>
      </w:r>
      <w:r w:rsidRPr="00467708">
        <w:rPr>
          <w:rFonts w:ascii="Consolas" w:eastAsia="Times New Roman" w:hAnsi="Consolas" w:cs="Times New Roman"/>
          <w:color w:val="D4D4D4"/>
          <w:sz w:val="21"/>
          <w:szCs w:val="21"/>
          <w:lang w:eastAsia="pt-BR"/>
        </w:rPr>
        <w:t>) {</w:t>
      </w:r>
    </w:p>
    <w:p w14:paraId="56C6A590"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6A9955"/>
          <w:sz w:val="21"/>
          <w:szCs w:val="21"/>
          <w:lang w:eastAsia="pt-BR"/>
        </w:rPr>
        <w:t>//função </w:t>
      </w:r>
      <w:proofErr w:type="gramStart"/>
      <w:r w:rsidRPr="00467708">
        <w:rPr>
          <w:rFonts w:ascii="Consolas" w:eastAsia="Times New Roman" w:hAnsi="Consolas" w:cs="Times New Roman"/>
          <w:color w:val="6A9955"/>
          <w:sz w:val="21"/>
          <w:szCs w:val="21"/>
          <w:lang w:eastAsia="pt-BR"/>
        </w:rPr>
        <w:t>val(</w:t>
      </w:r>
      <w:proofErr w:type="gramEnd"/>
      <w:r w:rsidRPr="00467708">
        <w:rPr>
          <w:rFonts w:ascii="Consolas" w:eastAsia="Times New Roman" w:hAnsi="Consolas" w:cs="Times New Roman"/>
          <w:color w:val="6A9955"/>
          <w:sz w:val="21"/>
          <w:szCs w:val="21"/>
          <w:lang w:eastAsia="pt-BR"/>
        </w:rPr>
        <w:t>) é a forma de pegar o valor atual com o jQuery</w:t>
      </w:r>
    </w:p>
    <w:p w14:paraId="1DCA709D"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proofErr w:type="spellStart"/>
      <w:r w:rsidRPr="00467708">
        <w:rPr>
          <w:rFonts w:ascii="Consolas" w:eastAsia="Times New Roman" w:hAnsi="Consolas" w:cs="Times New Roman"/>
          <w:color w:val="569CD6"/>
          <w:sz w:val="21"/>
          <w:szCs w:val="21"/>
          <w:lang w:eastAsia="pt-BR"/>
        </w:rPr>
        <w:t>const</w:t>
      </w:r>
      <w:proofErr w:type="spellEnd"/>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valor</w:t>
      </w:r>
      <w:r w:rsidRPr="00467708">
        <w:rPr>
          <w:rFonts w:ascii="Consolas" w:eastAsia="Times New Roman" w:hAnsi="Consolas" w:cs="Times New Roman"/>
          <w:color w:val="D4D4D4"/>
          <w:sz w:val="21"/>
          <w:szCs w:val="21"/>
          <w:lang w:eastAsia="pt-BR"/>
        </w:rPr>
        <w:t> = </w:t>
      </w:r>
      <w:r w:rsidRPr="00467708">
        <w:rPr>
          <w:rFonts w:ascii="Consolas" w:eastAsia="Times New Roman" w:hAnsi="Consolas" w:cs="Times New Roman"/>
          <w:color w:val="4FC1FF"/>
          <w:sz w:val="21"/>
          <w:szCs w:val="21"/>
          <w:lang w:eastAsia="pt-BR"/>
        </w:rPr>
        <w:t>$</w:t>
      </w:r>
      <w:r w:rsidRPr="00467708">
        <w:rPr>
          <w:rFonts w:ascii="Consolas" w:eastAsia="Times New Roman" w:hAnsi="Consolas" w:cs="Times New Roman"/>
          <w:color w:val="D4D4D4"/>
          <w:sz w:val="21"/>
          <w:szCs w:val="21"/>
          <w:lang w:eastAsia="pt-BR"/>
        </w:rPr>
        <w:t>(</w:t>
      </w:r>
      <w:proofErr w:type="spellStart"/>
      <w:r w:rsidRPr="00467708">
        <w:rPr>
          <w:rFonts w:ascii="Consolas" w:eastAsia="Times New Roman" w:hAnsi="Consolas" w:cs="Times New Roman"/>
          <w:color w:val="569CD6"/>
          <w:sz w:val="21"/>
          <w:szCs w:val="21"/>
          <w:lang w:eastAsia="pt-BR"/>
        </w:rPr>
        <w:t>this</w:t>
      </w:r>
      <w:proofErr w:type="spellEnd"/>
      <w:proofErr w:type="gramStart"/>
      <w:r w:rsidRPr="00467708">
        <w:rPr>
          <w:rFonts w:ascii="Consolas" w:eastAsia="Times New Roman" w:hAnsi="Consolas" w:cs="Times New Roman"/>
          <w:color w:val="D4D4D4"/>
          <w:sz w:val="21"/>
          <w:szCs w:val="21"/>
          <w:lang w:eastAsia="pt-BR"/>
        </w:rPr>
        <w:t>).</w:t>
      </w:r>
      <w:proofErr w:type="spellStart"/>
      <w:r w:rsidRPr="00467708">
        <w:rPr>
          <w:rFonts w:ascii="Consolas" w:eastAsia="Times New Roman" w:hAnsi="Consolas" w:cs="Times New Roman"/>
          <w:color w:val="DCDCAA"/>
          <w:sz w:val="21"/>
          <w:szCs w:val="21"/>
          <w:lang w:eastAsia="pt-BR"/>
        </w:rPr>
        <w:t>val</w:t>
      </w:r>
      <w:proofErr w:type="spellEnd"/>
      <w:proofErr w:type="gramEnd"/>
      <w:r w:rsidRPr="00467708">
        <w:rPr>
          <w:rFonts w:ascii="Consolas" w:eastAsia="Times New Roman" w:hAnsi="Consolas" w:cs="Times New Roman"/>
          <w:color w:val="D4D4D4"/>
          <w:sz w:val="21"/>
          <w:szCs w:val="21"/>
          <w:lang w:eastAsia="pt-BR"/>
        </w:rPr>
        <w:t>()</w:t>
      </w:r>
    </w:p>
    <w:p w14:paraId="7A4EEEB4"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6A9955"/>
          <w:sz w:val="21"/>
          <w:szCs w:val="21"/>
          <w:lang w:eastAsia="pt-BR"/>
        </w:rPr>
        <w:t>//se o valor for estiver contendo um digitio (d), de a até f (a-f) ou de A - F (A-F), com um tamanho de 3 a 6 digitos ({3,6})</w:t>
      </w:r>
    </w:p>
    <w:p w14:paraId="41286E05"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6A9955"/>
          <w:sz w:val="21"/>
          <w:szCs w:val="21"/>
          <w:lang w:eastAsia="pt-BR"/>
        </w:rPr>
        <w:t>//se essa expressão der um match, quer dizer que coloquei um valor de cor hexadecimal valido</w:t>
      </w:r>
    </w:p>
    <w:p w14:paraId="47118EC2"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proofErr w:type="spellStart"/>
      <w:r w:rsidRPr="00467708">
        <w:rPr>
          <w:rFonts w:ascii="Consolas" w:eastAsia="Times New Roman" w:hAnsi="Consolas" w:cs="Times New Roman"/>
          <w:color w:val="C586C0"/>
          <w:sz w:val="21"/>
          <w:szCs w:val="21"/>
          <w:lang w:eastAsia="pt-BR"/>
        </w:rPr>
        <w:t>if</w:t>
      </w:r>
      <w:proofErr w:type="spellEnd"/>
      <w:r w:rsidRPr="00467708">
        <w:rPr>
          <w:rFonts w:ascii="Consolas" w:eastAsia="Times New Roman" w:hAnsi="Consolas" w:cs="Times New Roman"/>
          <w:color w:val="D4D4D4"/>
          <w:sz w:val="21"/>
          <w:szCs w:val="21"/>
          <w:lang w:eastAsia="pt-BR"/>
        </w:rPr>
        <w:t> (</w:t>
      </w:r>
      <w:proofErr w:type="spellStart"/>
      <w:proofErr w:type="gramStart"/>
      <w:r w:rsidRPr="00467708">
        <w:rPr>
          <w:rFonts w:ascii="Consolas" w:eastAsia="Times New Roman" w:hAnsi="Consolas" w:cs="Times New Roman"/>
          <w:color w:val="4FC1FF"/>
          <w:sz w:val="21"/>
          <w:szCs w:val="21"/>
          <w:lang w:eastAsia="pt-BR"/>
        </w:rPr>
        <w:t>valor</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DCDCAA"/>
          <w:sz w:val="21"/>
          <w:szCs w:val="21"/>
          <w:lang w:eastAsia="pt-BR"/>
        </w:rPr>
        <w:t>match</w:t>
      </w:r>
      <w:proofErr w:type="spellEnd"/>
      <w:proofErr w:type="gramEnd"/>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D16969"/>
          <w:sz w:val="21"/>
          <w:szCs w:val="21"/>
          <w:lang w:eastAsia="pt-BR"/>
        </w:rPr>
        <w:t>/#</w:t>
      </w:r>
      <w:r w:rsidRPr="00467708">
        <w:rPr>
          <w:rFonts w:ascii="Consolas" w:eastAsia="Times New Roman" w:hAnsi="Consolas" w:cs="Times New Roman"/>
          <w:color w:val="CE9178"/>
          <w:sz w:val="21"/>
          <w:szCs w:val="21"/>
          <w:lang w:eastAsia="pt-BR"/>
        </w:rPr>
        <w:t>[</w:t>
      </w:r>
      <w:r w:rsidRPr="00467708">
        <w:rPr>
          <w:rFonts w:ascii="Consolas" w:eastAsia="Times New Roman" w:hAnsi="Consolas" w:cs="Times New Roman"/>
          <w:color w:val="D16969"/>
          <w:sz w:val="21"/>
          <w:szCs w:val="21"/>
          <w:lang w:eastAsia="pt-BR"/>
        </w:rPr>
        <w:t>\da-fA-F</w:t>
      </w:r>
      <w:r w:rsidRPr="00467708">
        <w:rPr>
          <w:rFonts w:ascii="Consolas" w:eastAsia="Times New Roman" w:hAnsi="Consolas" w:cs="Times New Roman"/>
          <w:color w:val="CE9178"/>
          <w:sz w:val="21"/>
          <w:szCs w:val="21"/>
          <w:lang w:eastAsia="pt-BR"/>
        </w:rPr>
        <w:t>]</w:t>
      </w:r>
      <w:r w:rsidRPr="00467708">
        <w:rPr>
          <w:rFonts w:ascii="Consolas" w:eastAsia="Times New Roman" w:hAnsi="Consolas" w:cs="Times New Roman"/>
          <w:color w:val="D7BA7D"/>
          <w:sz w:val="21"/>
          <w:szCs w:val="21"/>
          <w:lang w:eastAsia="pt-BR"/>
        </w:rPr>
        <w:t>{3,6}</w:t>
      </w:r>
      <w:r w:rsidRPr="00467708">
        <w:rPr>
          <w:rFonts w:ascii="Consolas" w:eastAsia="Times New Roman" w:hAnsi="Consolas" w:cs="Times New Roman"/>
          <w:color w:val="D16969"/>
          <w:sz w:val="21"/>
          <w:szCs w:val="21"/>
          <w:lang w:eastAsia="pt-BR"/>
        </w:rPr>
        <w:t>/</w:t>
      </w:r>
      <w:r w:rsidRPr="00467708">
        <w:rPr>
          <w:rFonts w:ascii="Consolas" w:eastAsia="Times New Roman" w:hAnsi="Consolas" w:cs="Times New Roman"/>
          <w:color w:val="D4D4D4"/>
          <w:sz w:val="21"/>
          <w:szCs w:val="21"/>
          <w:lang w:eastAsia="pt-BR"/>
        </w:rPr>
        <w:t>)) {</w:t>
      </w:r>
    </w:p>
    <w:p w14:paraId="079E7342"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CE9178"/>
          <w:sz w:val="21"/>
          <w:szCs w:val="21"/>
          <w:lang w:eastAsia="pt-BR"/>
        </w:rPr>
        <w:t>'body'</w:t>
      </w:r>
      <w:r w:rsidRPr="00467708">
        <w:rPr>
          <w:rFonts w:ascii="Consolas" w:eastAsia="Times New Roman" w:hAnsi="Consolas" w:cs="Times New Roman"/>
          <w:color w:val="D4D4D4"/>
          <w:sz w:val="21"/>
          <w:szCs w:val="21"/>
          <w:lang w:eastAsia="pt-BR"/>
        </w:rPr>
        <w:t>).</w:t>
      </w:r>
      <w:proofErr w:type="spellStart"/>
      <w:proofErr w:type="gramStart"/>
      <w:r w:rsidRPr="00467708">
        <w:rPr>
          <w:rFonts w:ascii="Consolas" w:eastAsia="Times New Roman" w:hAnsi="Consolas" w:cs="Times New Roman"/>
          <w:color w:val="DCDCAA"/>
          <w:sz w:val="21"/>
          <w:szCs w:val="21"/>
          <w:lang w:eastAsia="pt-BR"/>
        </w:rPr>
        <w:t>css</w:t>
      </w:r>
      <w:proofErr w:type="spellEnd"/>
      <w:r w:rsidRPr="00467708">
        <w:rPr>
          <w:rFonts w:ascii="Consolas" w:eastAsia="Times New Roman" w:hAnsi="Consolas" w:cs="Times New Roman"/>
          <w:color w:val="D4D4D4"/>
          <w:sz w:val="21"/>
          <w:szCs w:val="21"/>
          <w:lang w:eastAsia="pt-BR"/>
        </w:rPr>
        <w:t>(</w:t>
      </w:r>
      <w:proofErr w:type="gramEnd"/>
      <w:r w:rsidRPr="00467708">
        <w:rPr>
          <w:rFonts w:ascii="Consolas" w:eastAsia="Times New Roman" w:hAnsi="Consolas" w:cs="Times New Roman"/>
          <w:color w:val="CE9178"/>
          <w:sz w:val="21"/>
          <w:szCs w:val="21"/>
          <w:lang w:eastAsia="pt-BR"/>
        </w:rPr>
        <w:t>'background-color'</w:t>
      </w: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valor</w:t>
      </w:r>
      <w:r w:rsidRPr="00467708">
        <w:rPr>
          <w:rFonts w:ascii="Consolas" w:eastAsia="Times New Roman" w:hAnsi="Consolas" w:cs="Times New Roman"/>
          <w:color w:val="D4D4D4"/>
          <w:sz w:val="21"/>
          <w:szCs w:val="21"/>
          <w:lang w:eastAsia="pt-BR"/>
        </w:rPr>
        <w:t>)</w:t>
      </w:r>
    </w:p>
    <w:p w14:paraId="64B86917"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 </w:t>
      </w:r>
      <w:proofErr w:type="spellStart"/>
      <w:r w:rsidRPr="00467708">
        <w:rPr>
          <w:rFonts w:ascii="Consolas" w:eastAsia="Times New Roman" w:hAnsi="Consolas" w:cs="Times New Roman"/>
          <w:color w:val="C586C0"/>
          <w:sz w:val="21"/>
          <w:szCs w:val="21"/>
          <w:lang w:eastAsia="pt-BR"/>
        </w:rPr>
        <w:t>else</w:t>
      </w:r>
      <w:proofErr w:type="spellEnd"/>
      <w:r w:rsidRPr="00467708">
        <w:rPr>
          <w:rFonts w:ascii="Consolas" w:eastAsia="Times New Roman" w:hAnsi="Consolas" w:cs="Times New Roman"/>
          <w:color w:val="D4D4D4"/>
          <w:sz w:val="21"/>
          <w:szCs w:val="21"/>
          <w:lang w:eastAsia="pt-BR"/>
        </w:rPr>
        <w:t> {</w:t>
      </w:r>
    </w:p>
    <w:p w14:paraId="11A48774"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w:t>
      </w:r>
      <w:r w:rsidRPr="00467708">
        <w:rPr>
          <w:rFonts w:ascii="Consolas" w:eastAsia="Times New Roman" w:hAnsi="Consolas" w:cs="Times New Roman"/>
          <w:color w:val="D4D4D4"/>
          <w:sz w:val="21"/>
          <w:szCs w:val="21"/>
          <w:lang w:eastAsia="pt-BR"/>
        </w:rPr>
        <w:t>(</w:t>
      </w:r>
      <w:r w:rsidRPr="00467708">
        <w:rPr>
          <w:rFonts w:ascii="Consolas" w:eastAsia="Times New Roman" w:hAnsi="Consolas" w:cs="Times New Roman"/>
          <w:color w:val="CE9178"/>
          <w:sz w:val="21"/>
          <w:szCs w:val="21"/>
          <w:lang w:eastAsia="pt-BR"/>
        </w:rPr>
        <w:t>'body'</w:t>
      </w:r>
      <w:r w:rsidRPr="00467708">
        <w:rPr>
          <w:rFonts w:ascii="Consolas" w:eastAsia="Times New Roman" w:hAnsi="Consolas" w:cs="Times New Roman"/>
          <w:color w:val="D4D4D4"/>
          <w:sz w:val="21"/>
          <w:szCs w:val="21"/>
          <w:lang w:eastAsia="pt-BR"/>
        </w:rPr>
        <w:t>).</w:t>
      </w:r>
      <w:proofErr w:type="gramStart"/>
      <w:r w:rsidRPr="00467708">
        <w:rPr>
          <w:rFonts w:ascii="Consolas" w:eastAsia="Times New Roman" w:hAnsi="Consolas" w:cs="Times New Roman"/>
          <w:color w:val="DCDCAA"/>
          <w:sz w:val="21"/>
          <w:szCs w:val="21"/>
          <w:lang w:eastAsia="pt-BR"/>
        </w:rPr>
        <w:t>css</w:t>
      </w:r>
      <w:r w:rsidRPr="00467708">
        <w:rPr>
          <w:rFonts w:ascii="Consolas" w:eastAsia="Times New Roman" w:hAnsi="Consolas" w:cs="Times New Roman"/>
          <w:color w:val="D4D4D4"/>
          <w:sz w:val="21"/>
          <w:szCs w:val="21"/>
          <w:lang w:eastAsia="pt-BR"/>
        </w:rPr>
        <w:t>(</w:t>
      </w:r>
      <w:proofErr w:type="gramEnd"/>
      <w:r w:rsidRPr="00467708">
        <w:rPr>
          <w:rFonts w:ascii="Consolas" w:eastAsia="Times New Roman" w:hAnsi="Consolas" w:cs="Times New Roman"/>
          <w:color w:val="CE9178"/>
          <w:sz w:val="21"/>
          <w:szCs w:val="21"/>
          <w:lang w:eastAsia="pt-BR"/>
        </w:rPr>
        <w:t>'background-color'</w:t>
      </w:r>
      <w:r w:rsidRPr="00467708">
        <w:rPr>
          <w:rFonts w:ascii="Consolas" w:eastAsia="Times New Roman" w:hAnsi="Consolas" w:cs="Times New Roman"/>
          <w:color w:val="D4D4D4"/>
          <w:sz w:val="21"/>
          <w:szCs w:val="21"/>
          <w:lang w:eastAsia="pt-BR"/>
        </w:rPr>
        <w:t>, </w:t>
      </w:r>
      <w:r w:rsidRPr="00467708">
        <w:rPr>
          <w:rFonts w:ascii="Consolas" w:eastAsia="Times New Roman" w:hAnsi="Consolas" w:cs="Times New Roman"/>
          <w:color w:val="4FC1FF"/>
          <w:sz w:val="21"/>
          <w:szCs w:val="21"/>
          <w:lang w:eastAsia="pt-BR"/>
        </w:rPr>
        <w:t>backgroundOriginal</w:t>
      </w:r>
      <w:r w:rsidRPr="00467708">
        <w:rPr>
          <w:rFonts w:ascii="Consolas" w:eastAsia="Times New Roman" w:hAnsi="Consolas" w:cs="Times New Roman"/>
          <w:color w:val="D4D4D4"/>
          <w:sz w:val="21"/>
          <w:szCs w:val="21"/>
          <w:lang w:eastAsia="pt-BR"/>
        </w:rPr>
        <w:t>)</w:t>
      </w:r>
    </w:p>
    <w:p w14:paraId="6FED166C"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p>
    <w:p w14:paraId="758230A8" w14:textId="77777777" w:rsidR="00467708" w:rsidRPr="00467708" w:rsidRDefault="00467708" w:rsidP="00467708">
      <w:pPr>
        <w:shd w:val="clear" w:color="auto" w:fill="1E1E1E"/>
        <w:spacing w:after="0" w:line="285" w:lineRule="atLeast"/>
        <w:rPr>
          <w:rFonts w:ascii="Consolas" w:eastAsia="Times New Roman" w:hAnsi="Consolas" w:cs="Times New Roman"/>
          <w:color w:val="D4D4D4"/>
          <w:sz w:val="21"/>
          <w:szCs w:val="21"/>
          <w:lang w:eastAsia="pt-BR"/>
        </w:rPr>
      </w:pPr>
      <w:r w:rsidRPr="00467708">
        <w:rPr>
          <w:rFonts w:ascii="Consolas" w:eastAsia="Times New Roman" w:hAnsi="Consolas" w:cs="Times New Roman"/>
          <w:color w:val="D4D4D4"/>
          <w:sz w:val="21"/>
          <w:szCs w:val="21"/>
          <w:lang w:eastAsia="pt-BR"/>
        </w:rPr>
        <w:t>        })</w:t>
      </w:r>
    </w:p>
    <w:p w14:paraId="66BF8F35" w14:textId="4C1981AF" w:rsidR="00213075" w:rsidRDefault="00213075" w:rsidP="005261B9">
      <w:pPr>
        <w:tabs>
          <w:tab w:val="left" w:pos="5775"/>
        </w:tabs>
        <w:rPr>
          <w:sz w:val="24"/>
          <w:szCs w:val="24"/>
        </w:rPr>
      </w:pPr>
    </w:p>
    <w:p w14:paraId="0990FBE2" w14:textId="72C53DF8" w:rsidR="00E767C5" w:rsidRDefault="005D1CB4" w:rsidP="005261B9">
      <w:pPr>
        <w:tabs>
          <w:tab w:val="left" w:pos="5775"/>
        </w:tabs>
        <w:rPr>
          <w:sz w:val="24"/>
          <w:szCs w:val="24"/>
        </w:rPr>
      </w:pPr>
      <w:r>
        <w:rPr>
          <w:sz w:val="24"/>
          <w:szCs w:val="24"/>
        </w:rPr>
        <w:t xml:space="preserve">Vamos ver mais </w:t>
      </w:r>
      <w:proofErr w:type="gramStart"/>
      <w:r>
        <w:rPr>
          <w:sz w:val="24"/>
          <w:szCs w:val="24"/>
        </w:rPr>
        <w:t>um poucos</w:t>
      </w:r>
      <w:proofErr w:type="gramEnd"/>
      <w:r>
        <w:rPr>
          <w:sz w:val="24"/>
          <w:szCs w:val="24"/>
        </w:rPr>
        <w:t xml:space="preserve"> dos eventos:</w:t>
      </w:r>
    </w:p>
    <w:p w14:paraId="1890A8AB"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569CD6"/>
          <w:sz w:val="21"/>
          <w:szCs w:val="21"/>
          <w:lang w:eastAsia="pt-BR"/>
        </w:rPr>
        <w:t>const</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alternarDestaque</w:t>
      </w:r>
      <w:r w:rsidRPr="005D1CB4">
        <w:rPr>
          <w:rFonts w:ascii="Consolas" w:eastAsia="Times New Roman" w:hAnsi="Consolas" w:cs="Times New Roman"/>
          <w:color w:val="D4D4D4"/>
          <w:sz w:val="21"/>
          <w:szCs w:val="21"/>
          <w:lang w:eastAsia="pt-BR"/>
        </w:rPr>
        <w:t> = () </w:t>
      </w:r>
      <w:r w:rsidRPr="005D1CB4">
        <w:rPr>
          <w:rFonts w:ascii="Consolas" w:eastAsia="Times New Roman" w:hAnsi="Consolas" w:cs="Times New Roman"/>
          <w:color w:val="569CD6"/>
          <w:sz w:val="21"/>
          <w:szCs w:val="21"/>
          <w:lang w:eastAsia="pt-BR"/>
        </w:rPr>
        <w:t>=&gt;</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'#div1'</w:t>
      </w:r>
      <w:proofErr w:type="gramStart"/>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DCDCAA"/>
          <w:sz w:val="21"/>
          <w:szCs w:val="21"/>
          <w:lang w:eastAsia="pt-BR"/>
        </w:rPr>
        <w:t>toggleClass</w:t>
      </w:r>
      <w:proofErr w:type="gramEnd"/>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'destaque'</w:t>
      </w:r>
      <w:r w:rsidRPr="005D1CB4">
        <w:rPr>
          <w:rFonts w:ascii="Consolas" w:eastAsia="Times New Roman" w:hAnsi="Consolas" w:cs="Times New Roman"/>
          <w:color w:val="D4D4D4"/>
          <w:sz w:val="21"/>
          <w:szCs w:val="21"/>
          <w:lang w:eastAsia="pt-BR"/>
        </w:rPr>
        <w:t>)</w:t>
      </w:r>
    </w:p>
    <w:p w14:paraId="00A361BF"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p>
    <w:p w14:paraId="16E983A7"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6A9955"/>
          <w:sz w:val="21"/>
          <w:szCs w:val="21"/>
          <w:lang w:eastAsia="pt-BR"/>
        </w:rPr>
        <w:t>//quando passar mouse em cima, aplicar a função</w:t>
      </w:r>
    </w:p>
    <w:p w14:paraId="176C580B"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'#div1'</w:t>
      </w:r>
      <w:proofErr w:type="gramStart"/>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DCDCAA"/>
          <w:sz w:val="21"/>
          <w:szCs w:val="21"/>
          <w:lang w:eastAsia="pt-BR"/>
        </w:rPr>
        <w:t>hover</w:t>
      </w:r>
      <w:proofErr w:type="spellEnd"/>
      <w:proofErr w:type="gramEnd"/>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4FC1FF"/>
          <w:sz w:val="21"/>
          <w:szCs w:val="21"/>
          <w:lang w:eastAsia="pt-BR"/>
        </w:rPr>
        <w:t>alternarDestaque</w:t>
      </w:r>
      <w:proofErr w:type="spellEnd"/>
      <w:r w:rsidRPr="005D1CB4">
        <w:rPr>
          <w:rFonts w:ascii="Consolas" w:eastAsia="Times New Roman" w:hAnsi="Consolas" w:cs="Times New Roman"/>
          <w:color w:val="D4D4D4"/>
          <w:sz w:val="21"/>
          <w:szCs w:val="21"/>
          <w:lang w:eastAsia="pt-BR"/>
        </w:rPr>
        <w:t>)</w:t>
      </w:r>
    </w:p>
    <w:p w14:paraId="327A49B8"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p>
    <w:p w14:paraId="186ADE04"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6A9955"/>
          <w:sz w:val="21"/>
          <w:szCs w:val="21"/>
          <w:lang w:eastAsia="pt-BR"/>
        </w:rPr>
        <w:t>//Quando o mouse entrar na div, faz a função, porém com o one, somente uma vez</w:t>
      </w:r>
    </w:p>
    <w:p w14:paraId="56D40A31"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'#div1'</w:t>
      </w:r>
      <w:r w:rsidRPr="005D1CB4">
        <w:rPr>
          <w:rFonts w:ascii="Consolas" w:eastAsia="Times New Roman" w:hAnsi="Consolas" w:cs="Times New Roman"/>
          <w:color w:val="D4D4D4"/>
          <w:sz w:val="21"/>
          <w:szCs w:val="21"/>
          <w:lang w:eastAsia="pt-BR"/>
        </w:rPr>
        <w:t>).</w:t>
      </w:r>
      <w:proofErr w:type="spellStart"/>
      <w:proofErr w:type="gramStart"/>
      <w:r w:rsidRPr="005D1CB4">
        <w:rPr>
          <w:rFonts w:ascii="Consolas" w:eastAsia="Times New Roman" w:hAnsi="Consolas" w:cs="Times New Roman"/>
          <w:color w:val="DCDCAA"/>
          <w:sz w:val="21"/>
          <w:szCs w:val="21"/>
          <w:lang w:eastAsia="pt-BR"/>
        </w:rPr>
        <w:t>one</w:t>
      </w:r>
      <w:proofErr w:type="spellEnd"/>
      <w:r w:rsidRPr="005D1CB4">
        <w:rPr>
          <w:rFonts w:ascii="Consolas" w:eastAsia="Times New Roman" w:hAnsi="Consolas" w:cs="Times New Roman"/>
          <w:color w:val="D4D4D4"/>
          <w:sz w:val="21"/>
          <w:szCs w:val="21"/>
          <w:lang w:eastAsia="pt-BR"/>
        </w:rPr>
        <w:t>(</w:t>
      </w:r>
      <w:proofErr w:type="gramEnd"/>
      <w:r w:rsidRPr="005D1CB4">
        <w:rPr>
          <w:rFonts w:ascii="Consolas" w:eastAsia="Times New Roman" w:hAnsi="Consolas" w:cs="Times New Roman"/>
          <w:color w:val="CE9178"/>
          <w:sz w:val="21"/>
          <w:szCs w:val="21"/>
          <w:lang w:eastAsia="pt-BR"/>
        </w:rPr>
        <w:t>'</w:t>
      </w:r>
      <w:proofErr w:type="spellStart"/>
      <w:r w:rsidRPr="005D1CB4">
        <w:rPr>
          <w:rFonts w:ascii="Consolas" w:eastAsia="Times New Roman" w:hAnsi="Consolas" w:cs="Times New Roman"/>
          <w:color w:val="CE9178"/>
          <w:sz w:val="21"/>
          <w:szCs w:val="21"/>
          <w:lang w:eastAsia="pt-BR"/>
        </w:rPr>
        <w:t>mouseenter</w:t>
      </w:r>
      <w:proofErr w:type="spellEnd"/>
      <w:r w:rsidRPr="005D1CB4">
        <w:rPr>
          <w:rFonts w:ascii="Consolas" w:eastAsia="Times New Roman" w:hAnsi="Consolas" w:cs="Times New Roman"/>
          <w:color w:val="CE9178"/>
          <w:sz w:val="21"/>
          <w:szCs w:val="21"/>
          <w:lang w:eastAsia="pt-BR"/>
        </w:rPr>
        <w:t>'</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9CDCFE"/>
          <w:sz w:val="21"/>
          <w:szCs w:val="21"/>
          <w:lang w:eastAsia="pt-BR"/>
        </w:rPr>
        <w:t>e</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569CD6"/>
          <w:sz w:val="21"/>
          <w:szCs w:val="21"/>
          <w:lang w:eastAsia="pt-BR"/>
        </w:rPr>
        <w:t>=&gt;</w:t>
      </w:r>
      <w:r w:rsidRPr="005D1CB4">
        <w:rPr>
          <w:rFonts w:ascii="Consolas" w:eastAsia="Times New Roman" w:hAnsi="Consolas" w:cs="Times New Roman"/>
          <w:color w:val="D4D4D4"/>
          <w:sz w:val="21"/>
          <w:szCs w:val="21"/>
          <w:lang w:eastAsia="pt-BR"/>
        </w:rPr>
        <w:t> </w:t>
      </w:r>
      <w:proofErr w:type="spellStart"/>
      <w:r w:rsidRPr="005D1CB4">
        <w:rPr>
          <w:rFonts w:ascii="Consolas" w:eastAsia="Times New Roman" w:hAnsi="Consolas" w:cs="Times New Roman"/>
          <w:color w:val="DCDCAA"/>
          <w:sz w:val="21"/>
          <w:szCs w:val="21"/>
          <w:lang w:eastAsia="pt-BR"/>
        </w:rPr>
        <w:t>alert</w:t>
      </w:r>
      <w:proofErr w:type="spellEnd"/>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'AVISO!!!'</w:t>
      </w:r>
      <w:r w:rsidRPr="005D1CB4">
        <w:rPr>
          <w:rFonts w:ascii="Consolas" w:eastAsia="Times New Roman" w:hAnsi="Consolas" w:cs="Times New Roman"/>
          <w:color w:val="D4D4D4"/>
          <w:sz w:val="21"/>
          <w:szCs w:val="21"/>
          <w:lang w:eastAsia="pt-BR"/>
        </w:rPr>
        <w:t>))</w:t>
      </w:r>
    </w:p>
    <w:p w14:paraId="1F97EDFB"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p>
    <w:p w14:paraId="22916ED5"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6A9955"/>
          <w:sz w:val="21"/>
          <w:szCs w:val="21"/>
          <w:lang w:eastAsia="pt-BR"/>
        </w:rPr>
        <w:t>//função a ser realizada após um </w:t>
      </w:r>
      <w:proofErr w:type="spellStart"/>
      <w:r w:rsidRPr="005D1CB4">
        <w:rPr>
          <w:rFonts w:ascii="Consolas" w:eastAsia="Times New Roman" w:hAnsi="Consolas" w:cs="Times New Roman"/>
          <w:color w:val="6A9955"/>
          <w:sz w:val="21"/>
          <w:szCs w:val="21"/>
          <w:lang w:eastAsia="pt-BR"/>
        </w:rPr>
        <w:t>double</w:t>
      </w:r>
      <w:proofErr w:type="spellEnd"/>
      <w:r w:rsidRPr="005D1CB4">
        <w:rPr>
          <w:rFonts w:ascii="Consolas" w:eastAsia="Times New Roman" w:hAnsi="Consolas" w:cs="Times New Roman"/>
          <w:color w:val="6A9955"/>
          <w:sz w:val="21"/>
          <w:szCs w:val="21"/>
          <w:lang w:eastAsia="pt-BR"/>
        </w:rPr>
        <w:t> click na </w:t>
      </w:r>
      <w:proofErr w:type="spellStart"/>
      <w:r w:rsidRPr="005D1CB4">
        <w:rPr>
          <w:rFonts w:ascii="Consolas" w:eastAsia="Times New Roman" w:hAnsi="Consolas" w:cs="Times New Roman"/>
          <w:color w:val="6A9955"/>
          <w:sz w:val="21"/>
          <w:szCs w:val="21"/>
          <w:lang w:eastAsia="pt-BR"/>
        </w:rPr>
        <w:t>div</w:t>
      </w:r>
      <w:proofErr w:type="spellEnd"/>
    </w:p>
    <w:p w14:paraId="4055A125"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'#div1'</w:t>
      </w:r>
      <w:proofErr w:type="gramStart"/>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DCDCAA"/>
          <w:sz w:val="21"/>
          <w:szCs w:val="21"/>
          <w:lang w:eastAsia="pt-BR"/>
        </w:rPr>
        <w:t>dblclick</w:t>
      </w:r>
      <w:proofErr w:type="gramEnd"/>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9CDCFE"/>
          <w:sz w:val="21"/>
          <w:szCs w:val="21"/>
          <w:lang w:eastAsia="pt-BR"/>
        </w:rPr>
        <w:t>e</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569CD6"/>
          <w:sz w:val="21"/>
          <w:szCs w:val="21"/>
          <w:lang w:eastAsia="pt-BR"/>
        </w:rPr>
        <w:t>=&gt;</w:t>
      </w: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'#div1'</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DCDCAA"/>
          <w:sz w:val="21"/>
          <w:szCs w:val="21"/>
          <w:lang w:eastAsia="pt-BR"/>
        </w:rPr>
        <w:t>fadeOut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B5CEA8"/>
          <w:sz w:val="21"/>
          <w:szCs w:val="21"/>
          <w:lang w:eastAsia="pt-BR"/>
        </w:rPr>
        <w:t>1000</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DCDCAA"/>
          <w:sz w:val="21"/>
          <w:szCs w:val="21"/>
          <w:lang w:eastAsia="pt-BR"/>
        </w:rPr>
        <w:t>fadeIn</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B5CEA8"/>
          <w:sz w:val="21"/>
          <w:szCs w:val="21"/>
          <w:lang w:eastAsia="pt-BR"/>
        </w:rPr>
        <w:t>1000</w:t>
      </w:r>
      <w:r w:rsidRPr="005D1CB4">
        <w:rPr>
          <w:rFonts w:ascii="Consolas" w:eastAsia="Times New Roman" w:hAnsi="Consolas" w:cs="Times New Roman"/>
          <w:color w:val="D4D4D4"/>
          <w:sz w:val="21"/>
          <w:szCs w:val="21"/>
          <w:lang w:eastAsia="pt-BR"/>
        </w:rPr>
        <w:t>))</w:t>
      </w:r>
    </w:p>
    <w:p w14:paraId="3013D206"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p>
    <w:p w14:paraId="036CF1E5"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6A9955"/>
          <w:sz w:val="21"/>
          <w:szCs w:val="21"/>
          <w:lang w:eastAsia="pt-BR"/>
        </w:rPr>
        <w:t>//executar uma função sempre que houver um redimenssionamento da janela</w:t>
      </w:r>
    </w:p>
    <w:p w14:paraId="05889D23"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9CDCFE"/>
          <w:sz w:val="21"/>
          <w:szCs w:val="21"/>
          <w:lang w:eastAsia="pt-BR"/>
        </w:rPr>
        <w:t>window</w:t>
      </w:r>
      <w:proofErr w:type="spellEnd"/>
      <w:proofErr w:type="gramStart"/>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DCDCAA"/>
          <w:sz w:val="21"/>
          <w:szCs w:val="21"/>
          <w:lang w:eastAsia="pt-BR"/>
        </w:rPr>
        <w:t>resize</w:t>
      </w:r>
      <w:proofErr w:type="spellEnd"/>
      <w:proofErr w:type="gramEnd"/>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569CD6"/>
          <w:sz w:val="21"/>
          <w:szCs w:val="21"/>
          <w:lang w:eastAsia="pt-BR"/>
        </w:rPr>
        <w:t>function</w:t>
      </w:r>
      <w:proofErr w:type="spellEnd"/>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9CDCFE"/>
          <w:sz w:val="21"/>
          <w:szCs w:val="21"/>
          <w:lang w:eastAsia="pt-BR"/>
        </w:rPr>
        <w:t>e</w:t>
      </w:r>
      <w:r w:rsidRPr="005D1CB4">
        <w:rPr>
          <w:rFonts w:ascii="Consolas" w:eastAsia="Times New Roman" w:hAnsi="Consolas" w:cs="Times New Roman"/>
          <w:color w:val="D4D4D4"/>
          <w:sz w:val="21"/>
          <w:szCs w:val="21"/>
          <w:lang w:eastAsia="pt-BR"/>
        </w:rPr>
        <w:t>) {</w:t>
      </w:r>
    </w:p>
    <w:p w14:paraId="6500EB01"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proofErr w:type="spellStart"/>
      <w:r w:rsidRPr="005D1CB4">
        <w:rPr>
          <w:rFonts w:ascii="Consolas" w:eastAsia="Times New Roman" w:hAnsi="Consolas" w:cs="Times New Roman"/>
          <w:color w:val="569CD6"/>
          <w:sz w:val="21"/>
          <w:szCs w:val="21"/>
          <w:lang w:eastAsia="pt-BR"/>
        </w:rPr>
        <w:t>const</w:t>
      </w:r>
      <w:proofErr w:type="spellEnd"/>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l</w:t>
      </w:r>
      <w:r w:rsidRPr="005D1CB4">
        <w:rPr>
          <w:rFonts w:ascii="Consolas" w:eastAsia="Times New Roman" w:hAnsi="Consolas" w:cs="Times New Roman"/>
          <w:color w:val="D4D4D4"/>
          <w:sz w:val="21"/>
          <w:szCs w:val="21"/>
          <w:lang w:eastAsia="pt-BR"/>
        </w:rPr>
        <w:t> =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9CDCFE"/>
          <w:sz w:val="21"/>
          <w:szCs w:val="21"/>
          <w:lang w:eastAsia="pt-BR"/>
        </w:rPr>
        <w:t>window</w:t>
      </w:r>
      <w:proofErr w:type="spellEnd"/>
      <w:proofErr w:type="gramStart"/>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DCDCAA"/>
          <w:sz w:val="21"/>
          <w:szCs w:val="21"/>
          <w:lang w:eastAsia="pt-BR"/>
        </w:rPr>
        <w:t>width</w:t>
      </w:r>
      <w:proofErr w:type="spellEnd"/>
      <w:proofErr w:type="gramEnd"/>
      <w:r w:rsidRPr="005D1CB4">
        <w:rPr>
          <w:rFonts w:ascii="Consolas" w:eastAsia="Times New Roman" w:hAnsi="Consolas" w:cs="Times New Roman"/>
          <w:color w:val="D4D4D4"/>
          <w:sz w:val="21"/>
          <w:szCs w:val="21"/>
          <w:lang w:eastAsia="pt-BR"/>
        </w:rPr>
        <w:t>()</w:t>
      </w:r>
    </w:p>
    <w:p w14:paraId="6F447468"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proofErr w:type="spellStart"/>
      <w:r w:rsidRPr="005D1CB4">
        <w:rPr>
          <w:rFonts w:ascii="Consolas" w:eastAsia="Times New Roman" w:hAnsi="Consolas" w:cs="Times New Roman"/>
          <w:color w:val="569CD6"/>
          <w:sz w:val="21"/>
          <w:szCs w:val="21"/>
          <w:lang w:eastAsia="pt-BR"/>
        </w:rPr>
        <w:t>const</w:t>
      </w:r>
      <w:proofErr w:type="spellEnd"/>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a</w:t>
      </w:r>
      <w:r w:rsidRPr="005D1CB4">
        <w:rPr>
          <w:rFonts w:ascii="Consolas" w:eastAsia="Times New Roman" w:hAnsi="Consolas" w:cs="Times New Roman"/>
          <w:color w:val="D4D4D4"/>
          <w:sz w:val="21"/>
          <w:szCs w:val="21"/>
          <w:lang w:eastAsia="pt-BR"/>
        </w:rPr>
        <w:t> =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9CDCFE"/>
          <w:sz w:val="21"/>
          <w:szCs w:val="21"/>
          <w:lang w:eastAsia="pt-BR"/>
        </w:rPr>
        <w:t>window</w:t>
      </w:r>
      <w:proofErr w:type="spellEnd"/>
      <w:proofErr w:type="gramStart"/>
      <w:r w:rsidRPr="005D1CB4">
        <w:rPr>
          <w:rFonts w:ascii="Consolas" w:eastAsia="Times New Roman" w:hAnsi="Consolas" w:cs="Times New Roman"/>
          <w:color w:val="D4D4D4"/>
          <w:sz w:val="21"/>
          <w:szCs w:val="21"/>
          <w:lang w:eastAsia="pt-BR"/>
        </w:rPr>
        <w:t>).</w:t>
      </w:r>
      <w:proofErr w:type="spellStart"/>
      <w:r w:rsidRPr="005D1CB4">
        <w:rPr>
          <w:rFonts w:ascii="Consolas" w:eastAsia="Times New Roman" w:hAnsi="Consolas" w:cs="Times New Roman"/>
          <w:color w:val="DCDCAA"/>
          <w:sz w:val="21"/>
          <w:szCs w:val="21"/>
          <w:lang w:eastAsia="pt-BR"/>
        </w:rPr>
        <w:t>height</w:t>
      </w:r>
      <w:proofErr w:type="spellEnd"/>
      <w:proofErr w:type="gramEnd"/>
      <w:r w:rsidRPr="005D1CB4">
        <w:rPr>
          <w:rFonts w:ascii="Consolas" w:eastAsia="Times New Roman" w:hAnsi="Consolas" w:cs="Times New Roman"/>
          <w:color w:val="D4D4D4"/>
          <w:sz w:val="21"/>
          <w:szCs w:val="21"/>
          <w:lang w:eastAsia="pt-BR"/>
        </w:rPr>
        <w:t>()</w:t>
      </w:r>
    </w:p>
    <w:p w14:paraId="30329AF7"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p>
    <w:p w14:paraId="206FBFD6"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r w:rsidRPr="005D1CB4">
        <w:rPr>
          <w:rFonts w:ascii="Consolas" w:eastAsia="Times New Roman" w:hAnsi="Consolas" w:cs="Times New Roman"/>
          <w:color w:val="4FC1FF"/>
          <w:sz w:val="21"/>
          <w:szCs w:val="21"/>
          <w:lang w:eastAsia="pt-BR"/>
        </w:rPr>
        <w:t>$</w:t>
      </w:r>
      <w:r w:rsidRPr="005D1CB4">
        <w:rPr>
          <w:rFonts w:ascii="Consolas" w:eastAsia="Times New Roman" w:hAnsi="Consolas" w:cs="Times New Roman"/>
          <w:color w:val="D4D4D4"/>
          <w:sz w:val="21"/>
          <w:szCs w:val="21"/>
          <w:lang w:eastAsia="pt-BR"/>
        </w:rPr>
        <w:t>(</w:t>
      </w:r>
      <w:r w:rsidRPr="005D1CB4">
        <w:rPr>
          <w:rFonts w:ascii="Consolas" w:eastAsia="Times New Roman" w:hAnsi="Consolas" w:cs="Times New Roman"/>
          <w:color w:val="CE9178"/>
          <w:sz w:val="21"/>
          <w:szCs w:val="21"/>
          <w:lang w:eastAsia="pt-BR"/>
        </w:rPr>
        <w:t>'#resultado1'</w:t>
      </w:r>
      <w:r w:rsidRPr="005D1CB4">
        <w:rPr>
          <w:rFonts w:ascii="Consolas" w:eastAsia="Times New Roman" w:hAnsi="Consolas" w:cs="Times New Roman"/>
          <w:color w:val="D4D4D4"/>
          <w:sz w:val="21"/>
          <w:szCs w:val="21"/>
          <w:lang w:eastAsia="pt-BR"/>
        </w:rPr>
        <w:t>).</w:t>
      </w:r>
      <w:proofErr w:type="spellStart"/>
      <w:proofErr w:type="gramStart"/>
      <w:r w:rsidRPr="005D1CB4">
        <w:rPr>
          <w:rFonts w:ascii="Consolas" w:eastAsia="Times New Roman" w:hAnsi="Consolas" w:cs="Times New Roman"/>
          <w:color w:val="DCDCAA"/>
          <w:sz w:val="21"/>
          <w:szCs w:val="21"/>
          <w:lang w:eastAsia="pt-BR"/>
        </w:rPr>
        <w:t>html</w:t>
      </w:r>
      <w:proofErr w:type="spellEnd"/>
      <w:r w:rsidRPr="005D1CB4">
        <w:rPr>
          <w:rFonts w:ascii="Consolas" w:eastAsia="Times New Roman" w:hAnsi="Consolas" w:cs="Times New Roman"/>
          <w:color w:val="D4D4D4"/>
          <w:sz w:val="21"/>
          <w:szCs w:val="21"/>
          <w:lang w:eastAsia="pt-BR"/>
        </w:rPr>
        <w:t>(</w:t>
      </w:r>
      <w:proofErr w:type="gramEnd"/>
      <w:r w:rsidRPr="005D1CB4">
        <w:rPr>
          <w:rFonts w:ascii="Consolas" w:eastAsia="Times New Roman" w:hAnsi="Consolas" w:cs="Times New Roman"/>
          <w:color w:val="CE9178"/>
          <w:sz w:val="21"/>
          <w:szCs w:val="21"/>
          <w:lang w:eastAsia="pt-BR"/>
        </w:rPr>
        <w:t>`Largura: </w:t>
      </w:r>
      <w:r w:rsidRPr="005D1CB4">
        <w:rPr>
          <w:rFonts w:ascii="Consolas" w:eastAsia="Times New Roman" w:hAnsi="Consolas" w:cs="Times New Roman"/>
          <w:color w:val="569CD6"/>
          <w:sz w:val="21"/>
          <w:szCs w:val="21"/>
          <w:lang w:eastAsia="pt-BR"/>
        </w:rPr>
        <w:t>${</w:t>
      </w:r>
      <w:r w:rsidRPr="005D1CB4">
        <w:rPr>
          <w:rFonts w:ascii="Consolas" w:eastAsia="Times New Roman" w:hAnsi="Consolas" w:cs="Times New Roman"/>
          <w:color w:val="4FC1FF"/>
          <w:sz w:val="21"/>
          <w:szCs w:val="21"/>
          <w:lang w:eastAsia="pt-BR"/>
        </w:rPr>
        <w:t>l</w:t>
      </w:r>
      <w:r w:rsidRPr="005D1CB4">
        <w:rPr>
          <w:rFonts w:ascii="Consolas" w:eastAsia="Times New Roman" w:hAnsi="Consolas" w:cs="Times New Roman"/>
          <w:color w:val="569CD6"/>
          <w:sz w:val="21"/>
          <w:szCs w:val="21"/>
          <w:lang w:eastAsia="pt-BR"/>
        </w:rPr>
        <w:t>}</w:t>
      </w:r>
      <w:r w:rsidRPr="005D1CB4">
        <w:rPr>
          <w:rFonts w:ascii="Consolas" w:eastAsia="Times New Roman" w:hAnsi="Consolas" w:cs="Times New Roman"/>
          <w:color w:val="CE9178"/>
          <w:sz w:val="21"/>
          <w:szCs w:val="21"/>
          <w:lang w:eastAsia="pt-BR"/>
        </w:rPr>
        <w:t> Altura: </w:t>
      </w:r>
      <w:r w:rsidRPr="005D1CB4">
        <w:rPr>
          <w:rFonts w:ascii="Consolas" w:eastAsia="Times New Roman" w:hAnsi="Consolas" w:cs="Times New Roman"/>
          <w:color w:val="569CD6"/>
          <w:sz w:val="21"/>
          <w:szCs w:val="21"/>
          <w:lang w:eastAsia="pt-BR"/>
        </w:rPr>
        <w:t>${</w:t>
      </w:r>
      <w:r w:rsidRPr="005D1CB4">
        <w:rPr>
          <w:rFonts w:ascii="Consolas" w:eastAsia="Times New Roman" w:hAnsi="Consolas" w:cs="Times New Roman"/>
          <w:color w:val="4FC1FF"/>
          <w:sz w:val="21"/>
          <w:szCs w:val="21"/>
          <w:lang w:eastAsia="pt-BR"/>
        </w:rPr>
        <w:t>a</w:t>
      </w:r>
      <w:r w:rsidRPr="005D1CB4">
        <w:rPr>
          <w:rFonts w:ascii="Consolas" w:eastAsia="Times New Roman" w:hAnsi="Consolas" w:cs="Times New Roman"/>
          <w:color w:val="569CD6"/>
          <w:sz w:val="21"/>
          <w:szCs w:val="21"/>
          <w:lang w:eastAsia="pt-BR"/>
        </w:rPr>
        <w:t>}</w:t>
      </w:r>
      <w:r w:rsidRPr="005D1CB4">
        <w:rPr>
          <w:rFonts w:ascii="Consolas" w:eastAsia="Times New Roman" w:hAnsi="Consolas" w:cs="Times New Roman"/>
          <w:color w:val="CE9178"/>
          <w:sz w:val="21"/>
          <w:szCs w:val="21"/>
          <w:lang w:eastAsia="pt-BR"/>
        </w:rPr>
        <w:t>`</w:t>
      </w:r>
      <w:r w:rsidRPr="005D1CB4">
        <w:rPr>
          <w:rFonts w:ascii="Consolas" w:eastAsia="Times New Roman" w:hAnsi="Consolas" w:cs="Times New Roman"/>
          <w:color w:val="D4D4D4"/>
          <w:sz w:val="21"/>
          <w:szCs w:val="21"/>
          <w:lang w:eastAsia="pt-BR"/>
        </w:rPr>
        <w:t>)</w:t>
      </w:r>
    </w:p>
    <w:p w14:paraId="7A1F40DE" w14:textId="77777777" w:rsidR="005D1CB4" w:rsidRPr="005D1CB4" w:rsidRDefault="005D1CB4" w:rsidP="005D1CB4">
      <w:pPr>
        <w:shd w:val="clear" w:color="auto" w:fill="1E1E1E"/>
        <w:spacing w:after="0" w:line="285" w:lineRule="atLeast"/>
        <w:rPr>
          <w:rFonts w:ascii="Consolas" w:eastAsia="Times New Roman" w:hAnsi="Consolas" w:cs="Times New Roman"/>
          <w:color w:val="D4D4D4"/>
          <w:sz w:val="21"/>
          <w:szCs w:val="21"/>
          <w:lang w:eastAsia="pt-BR"/>
        </w:rPr>
      </w:pPr>
      <w:r w:rsidRPr="005D1CB4">
        <w:rPr>
          <w:rFonts w:ascii="Consolas" w:eastAsia="Times New Roman" w:hAnsi="Consolas" w:cs="Times New Roman"/>
          <w:color w:val="D4D4D4"/>
          <w:sz w:val="21"/>
          <w:szCs w:val="21"/>
          <w:lang w:eastAsia="pt-BR"/>
        </w:rPr>
        <w:t>        })</w:t>
      </w:r>
    </w:p>
    <w:p w14:paraId="13E74D61" w14:textId="1B548F4A" w:rsidR="005D1CB4" w:rsidRDefault="005D1CB4" w:rsidP="005261B9">
      <w:pPr>
        <w:tabs>
          <w:tab w:val="left" w:pos="5775"/>
        </w:tabs>
        <w:rPr>
          <w:sz w:val="24"/>
          <w:szCs w:val="24"/>
        </w:rPr>
      </w:pPr>
    </w:p>
    <w:p w14:paraId="1609BF29" w14:textId="544980DD" w:rsidR="007232ED" w:rsidRDefault="007232ED" w:rsidP="005261B9">
      <w:pPr>
        <w:tabs>
          <w:tab w:val="left" w:pos="5775"/>
        </w:tabs>
        <w:rPr>
          <w:sz w:val="24"/>
          <w:szCs w:val="24"/>
        </w:rPr>
      </w:pPr>
      <w:r>
        <w:rPr>
          <w:sz w:val="24"/>
          <w:szCs w:val="24"/>
        </w:rPr>
        <w:t xml:space="preserve">Agora vamos olhar as animações usando o </w:t>
      </w:r>
      <w:proofErr w:type="spellStart"/>
      <w:r>
        <w:rPr>
          <w:sz w:val="24"/>
          <w:szCs w:val="24"/>
        </w:rPr>
        <w:t>JQuery</w:t>
      </w:r>
      <w:proofErr w:type="spellEnd"/>
      <w:r>
        <w:rPr>
          <w:sz w:val="24"/>
          <w:szCs w:val="24"/>
        </w:rPr>
        <w:t>:</w:t>
      </w:r>
    </w:p>
    <w:p w14:paraId="36A92C2C"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808080"/>
          <w:sz w:val="21"/>
          <w:szCs w:val="21"/>
          <w:lang w:eastAsia="pt-BR"/>
        </w:rPr>
        <w:t>&lt;</w:t>
      </w:r>
      <w:r w:rsidRPr="00483207">
        <w:rPr>
          <w:rFonts w:ascii="Consolas" w:eastAsia="Times New Roman" w:hAnsi="Consolas" w:cs="Times New Roman"/>
          <w:color w:val="569CD6"/>
          <w:sz w:val="21"/>
          <w:szCs w:val="21"/>
          <w:lang w:eastAsia="pt-BR"/>
        </w:rPr>
        <w:t>script</w:t>
      </w:r>
      <w:r w:rsidRPr="00483207">
        <w:rPr>
          <w:rFonts w:ascii="Consolas" w:eastAsia="Times New Roman" w:hAnsi="Consolas" w:cs="Times New Roman"/>
          <w:color w:val="808080"/>
          <w:sz w:val="21"/>
          <w:szCs w:val="21"/>
          <w:lang w:eastAsia="pt-BR"/>
        </w:rPr>
        <w:t>&gt;</w:t>
      </w:r>
      <w:r w:rsidRPr="00483207">
        <w:rPr>
          <w:rFonts w:ascii="Consolas" w:eastAsia="Times New Roman" w:hAnsi="Consolas" w:cs="Times New Roman"/>
          <w:color w:val="D4D4D4"/>
          <w:sz w:val="21"/>
          <w:szCs w:val="21"/>
          <w:lang w:eastAsia="pt-BR"/>
        </w:rPr>
        <w:t>        </w:t>
      </w:r>
    </w:p>
    <w:p w14:paraId="13107206"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w:t>
      </w:r>
      <w:proofErr w:type="spellStart"/>
      <w:r w:rsidRPr="00483207">
        <w:rPr>
          <w:rFonts w:ascii="Consolas" w:eastAsia="Times New Roman" w:hAnsi="Consolas" w:cs="Times New Roman"/>
          <w:color w:val="CE9178"/>
          <w:sz w:val="21"/>
          <w:szCs w:val="21"/>
          <w:lang w:eastAsia="pt-BR"/>
        </w:rPr>
        <w:t>button</w:t>
      </w:r>
      <w:proofErr w:type="spellEnd"/>
      <w:r w:rsidRPr="00483207">
        <w:rPr>
          <w:rFonts w:ascii="Consolas" w:eastAsia="Times New Roman" w:hAnsi="Consolas" w:cs="Times New Roman"/>
          <w:color w:val="CE9178"/>
          <w:sz w:val="21"/>
          <w:szCs w:val="21"/>
          <w:lang w:eastAsia="pt-BR"/>
        </w:rPr>
        <w:t>'</w:t>
      </w:r>
      <w:proofErr w:type="gramStart"/>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DCDCAA"/>
          <w:sz w:val="21"/>
          <w:szCs w:val="21"/>
          <w:lang w:eastAsia="pt-BR"/>
        </w:rPr>
        <w:t>click</w:t>
      </w:r>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9CDCFE"/>
          <w:sz w:val="21"/>
          <w:szCs w:val="21"/>
          <w:lang w:eastAsia="pt-BR"/>
        </w:rPr>
        <w:t>e</w:t>
      </w: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569CD6"/>
          <w:sz w:val="21"/>
          <w:szCs w:val="21"/>
          <w:lang w:eastAsia="pt-BR"/>
        </w:rPr>
        <w:t>=&gt;</w:t>
      </w:r>
      <w:r w:rsidRPr="00483207">
        <w:rPr>
          <w:rFonts w:ascii="Consolas" w:eastAsia="Times New Roman" w:hAnsi="Consolas" w:cs="Times New Roman"/>
          <w:color w:val="D4D4D4"/>
          <w:sz w:val="21"/>
          <w:szCs w:val="21"/>
          <w:lang w:eastAsia="pt-BR"/>
        </w:rPr>
        <w:t> {</w:t>
      </w:r>
    </w:p>
    <w:p w14:paraId="78F30214"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proofErr w:type="spellStart"/>
      <w:r w:rsidRPr="00483207">
        <w:rPr>
          <w:rFonts w:ascii="Consolas" w:eastAsia="Times New Roman" w:hAnsi="Consolas" w:cs="Times New Roman"/>
          <w:color w:val="569CD6"/>
          <w:sz w:val="21"/>
          <w:szCs w:val="21"/>
          <w:lang w:eastAsia="pt-BR"/>
        </w:rPr>
        <w:t>const</w:t>
      </w:r>
      <w:proofErr w:type="spellEnd"/>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 = </w:t>
      </w:r>
      <w:r w:rsidRPr="00483207">
        <w:rPr>
          <w:rFonts w:ascii="Consolas" w:eastAsia="Times New Roman" w:hAnsi="Consolas" w:cs="Times New Roman"/>
          <w:color w:val="B5CEA8"/>
          <w:sz w:val="21"/>
          <w:szCs w:val="21"/>
          <w:lang w:eastAsia="pt-BR"/>
        </w:rPr>
        <w:t>450</w:t>
      </w:r>
    </w:p>
    <w:p w14:paraId="1DA3B86C"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hide</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DCDCAA"/>
          <w:sz w:val="21"/>
          <w:szCs w:val="21"/>
          <w:lang w:eastAsia="pt-BR"/>
        </w:rPr>
        <w:t>show</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2CE6C427"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toggle</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toggle</w:t>
      </w:r>
      <w:proofErr w:type="spell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2BFFD97F"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fadeOut</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fadeIn</w:t>
      </w:r>
      <w:proofErr w:type="spell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1147A200"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fadeToggle</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fadeToggle</w:t>
      </w:r>
      <w:proofErr w:type="spell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041E8AB5"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slideUp</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slideDown</w:t>
      </w:r>
      <w:proofErr w:type="spell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22BBF7C8"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4FC1FF"/>
          <w:sz w:val="21"/>
          <w:szCs w:val="21"/>
          <w:lang w:eastAsia="pt-BR"/>
        </w:rPr>
        <w:t>$</w:t>
      </w:r>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CE9178"/>
          <w:sz w:val="21"/>
          <w:szCs w:val="21"/>
          <w:lang w:eastAsia="pt-BR"/>
        </w:rPr>
        <w:t>'#animar'</w:t>
      </w:r>
      <w:proofErr w:type="gramStart"/>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slideToggle</w:t>
      </w:r>
      <w:proofErr w:type="spellEnd"/>
      <w:proofErr w:type="gram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roofErr w:type="spellStart"/>
      <w:r w:rsidRPr="00483207">
        <w:rPr>
          <w:rFonts w:ascii="Consolas" w:eastAsia="Times New Roman" w:hAnsi="Consolas" w:cs="Times New Roman"/>
          <w:color w:val="DCDCAA"/>
          <w:sz w:val="21"/>
          <w:szCs w:val="21"/>
          <w:lang w:eastAsia="pt-BR"/>
        </w:rPr>
        <w:t>slideToggle</w:t>
      </w:r>
      <w:proofErr w:type="spellEnd"/>
      <w:r w:rsidRPr="00483207">
        <w:rPr>
          <w:rFonts w:ascii="Consolas" w:eastAsia="Times New Roman" w:hAnsi="Consolas" w:cs="Times New Roman"/>
          <w:color w:val="D4D4D4"/>
          <w:sz w:val="21"/>
          <w:szCs w:val="21"/>
          <w:lang w:eastAsia="pt-BR"/>
        </w:rPr>
        <w:t>(</w:t>
      </w:r>
      <w:r w:rsidRPr="00483207">
        <w:rPr>
          <w:rFonts w:ascii="Consolas" w:eastAsia="Times New Roman" w:hAnsi="Consolas" w:cs="Times New Roman"/>
          <w:color w:val="4FC1FF"/>
          <w:sz w:val="21"/>
          <w:szCs w:val="21"/>
          <w:lang w:eastAsia="pt-BR"/>
        </w:rPr>
        <w:t>tempo</w:t>
      </w:r>
      <w:r w:rsidRPr="00483207">
        <w:rPr>
          <w:rFonts w:ascii="Consolas" w:eastAsia="Times New Roman" w:hAnsi="Consolas" w:cs="Times New Roman"/>
          <w:color w:val="D4D4D4"/>
          <w:sz w:val="21"/>
          <w:szCs w:val="21"/>
          <w:lang w:eastAsia="pt-BR"/>
        </w:rPr>
        <w:t>)</w:t>
      </w:r>
    </w:p>
    <w:p w14:paraId="201D65B6"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p>
    <w:p w14:paraId="22D3B77C" w14:textId="77777777" w:rsidR="00483207" w:rsidRPr="00483207" w:rsidRDefault="00483207" w:rsidP="00483207">
      <w:pPr>
        <w:shd w:val="clear" w:color="auto" w:fill="1E1E1E"/>
        <w:spacing w:after="0" w:line="285" w:lineRule="atLeast"/>
        <w:rPr>
          <w:rFonts w:ascii="Consolas" w:eastAsia="Times New Roman" w:hAnsi="Consolas" w:cs="Times New Roman"/>
          <w:color w:val="D4D4D4"/>
          <w:sz w:val="21"/>
          <w:szCs w:val="21"/>
          <w:lang w:eastAsia="pt-BR"/>
        </w:rPr>
      </w:pPr>
      <w:r w:rsidRPr="00483207">
        <w:rPr>
          <w:rFonts w:ascii="Consolas" w:eastAsia="Times New Roman" w:hAnsi="Consolas" w:cs="Times New Roman"/>
          <w:color w:val="D4D4D4"/>
          <w:sz w:val="21"/>
          <w:szCs w:val="21"/>
          <w:lang w:eastAsia="pt-BR"/>
        </w:rPr>
        <w:t>    </w:t>
      </w:r>
      <w:r w:rsidRPr="00483207">
        <w:rPr>
          <w:rFonts w:ascii="Consolas" w:eastAsia="Times New Roman" w:hAnsi="Consolas" w:cs="Times New Roman"/>
          <w:color w:val="808080"/>
          <w:sz w:val="21"/>
          <w:szCs w:val="21"/>
          <w:lang w:eastAsia="pt-BR"/>
        </w:rPr>
        <w:t>&lt;/</w:t>
      </w:r>
      <w:r w:rsidRPr="00483207">
        <w:rPr>
          <w:rFonts w:ascii="Consolas" w:eastAsia="Times New Roman" w:hAnsi="Consolas" w:cs="Times New Roman"/>
          <w:color w:val="569CD6"/>
          <w:sz w:val="21"/>
          <w:szCs w:val="21"/>
          <w:lang w:eastAsia="pt-BR"/>
        </w:rPr>
        <w:t>script</w:t>
      </w:r>
      <w:r w:rsidRPr="00483207">
        <w:rPr>
          <w:rFonts w:ascii="Consolas" w:eastAsia="Times New Roman" w:hAnsi="Consolas" w:cs="Times New Roman"/>
          <w:color w:val="808080"/>
          <w:sz w:val="21"/>
          <w:szCs w:val="21"/>
          <w:lang w:eastAsia="pt-BR"/>
        </w:rPr>
        <w:t>&gt;</w:t>
      </w:r>
    </w:p>
    <w:p w14:paraId="22E18490" w14:textId="2F32C4A6" w:rsidR="007232ED" w:rsidRDefault="007232ED" w:rsidP="005261B9">
      <w:pPr>
        <w:tabs>
          <w:tab w:val="left" w:pos="5775"/>
        </w:tabs>
        <w:rPr>
          <w:sz w:val="24"/>
          <w:szCs w:val="24"/>
        </w:rPr>
      </w:pPr>
    </w:p>
    <w:p w14:paraId="49AEDB69" w14:textId="04E495ED" w:rsidR="00483207" w:rsidRDefault="009C0003" w:rsidP="005261B9">
      <w:pPr>
        <w:tabs>
          <w:tab w:val="left" w:pos="5775"/>
        </w:tabs>
        <w:rPr>
          <w:sz w:val="24"/>
          <w:szCs w:val="24"/>
        </w:rPr>
      </w:pPr>
      <w:r>
        <w:rPr>
          <w:sz w:val="24"/>
          <w:szCs w:val="24"/>
        </w:rPr>
        <w:t xml:space="preserve">Podemos utilizar também a função </w:t>
      </w:r>
      <w:proofErr w:type="spellStart"/>
      <w:r>
        <w:rPr>
          <w:sz w:val="24"/>
          <w:szCs w:val="24"/>
        </w:rPr>
        <w:t>animate</w:t>
      </w:r>
      <w:proofErr w:type="spellEnd"/>
      <w:r>
        <w:rPr>
          <w:sz w:val="24"/>
          <w:szCs w:val="24"/>
        </w:rPr>
        <w:t xml:space="preserve"> no </w:t>
      </w:r>
      <w:proofErr w:type="spellStart"/>
      <w:r>
        <w:rPr>
          <w:sz w:val="24"/>
          <w:szCs w:val="24"/>
        </w:rPr>
        <w:t>JQuery</w:t>
      </w:r>
      <w:proofErr w:type="spellEnd"/>
      <w:r>
        <w:rPr>
          <w:sz w:val="24"/>
          <w:szCs w:val="24"/>
        </w:rPr>
        <w:t xml:space="preserve"> para termos uma animação de lugar:</w:t>
      </w:r>
    </w:p>
    <w:p w14:paraId="50586084" w14:textId="710AD68F" w:rsidR="009C0003" w:rsidRDefault="009C0003" w:rsidP="005261B9">
      <w:pPr>
        <w:tabs>
          <w:tab w:val="left" w:pos="5775"/>
        </w:tabs>
        <w:rPr>
          <w:sz w:val="24"/>
          <w:szCs w:val="24"/>
        </w:rPr>
      </w:pPr>
      <w:r>
        <w:rPr>
          <w:noProof/>
        </w:rPr>
        <w:drawing>
          <wp:inline distT="0" distB="0" distL="0" distR="0" wp14:anchorId="2EE8A798" wp14:editId="2E724697">
            <wp:extent cx="4019550" cy="1495425"/>
            <wp:effectExtent l="0" t="0" r="0"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50" cy="1495425"/>
                    </a:xfrm>
                    <a:prstGeom prst="rect">
                      <a:avLst/>
                    </a:prstGeom>
                  </pic:spPr>
                </pic:pic>
              </a:graphicData>
            </a:graphic>
          </wp:inline>
        </w:drawing>
      </w:r>
    </w:p>
    <w:p w14:paraId="47D625A2" w14:textId="02440B07" w:rsidR="009C0003" w:rsidRDefault="006A3392" w:rsidP="005261B9">
      <w:pPr>
        <w:tabs>
          <w:tab w:val="left" w:pos="5775"/>
        </w:tabs>
        <w:rPr>
          <w:sz w:val="24"/>
          <w:szCs w:val="24"/>
        </w:rPr>
      </w:pPr>
      <w:r>
        <w:rPr>
          <w:sz w:val="24"/>
          <w:szCs w:val="24"/>
        </w:rPr>
        <w:t xml:space="preserve">Agora vamos criar um plugin que vai pegar um texto do tipo duplo </w:t>
      </w:r>
      <w:proofErr w:type="spellStart"/>
      <w:r>
        <w:rPr>
          <w:sz w:val="24"/>
          <w:szCs w:val="24"/>
        </w:rPr>
        <w:t>mustache</w:t>
      </w:r>
      <w:proofErr w:type="spellEnd"/>
      <w:r>
        <w:rPr>
          <w:sz w:val="24"/>
          <w:szCs w:val="24"/>
        </w:rPr>
        <w:t>, ou seja, do padrão delimitado por duas chaves, e transformá-lo em um texto JS:</w:t>
      </w:r>
    </w:p>
    <w:p w14:paraId="0767CEAF" w14:textId="276723D8" w:rsidR="006A3392" w:rsidRDefault="006A3392" w:rsidP="005261B9">
      <w:pPr>
        <w:tabs>
          <w:tab w:val="left" w:pos="5775"/>
        </w:tabs>
        <w:rPr>
          <w:sz w:val="24"/>
          <w:szCs w:val="24"/>
        </w:rPr>
      </w:pPr>
      <w:r>
        <w:rPr>
          <w:noProof/>
        </w:rPr>
        <w:drawing>
          <wp:inline distT="0" distB="0" distL="0" distR="0" wp14:anchorId="3F9D8499" wp14:editId="18F4C41E">
            <wp:extent cx="3228975" cy="1847850"/>
            <wp:effectExtent l="0" t="0" r="9525"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8975" cy="1847850"/>
                    </a:xfrm>
                    <a:prstGeom prst="rect">
                      <a:avLst/>
                    </a:prstGeom>
                  </pic:spPr>
                </pic:pic>
              </a:graphicData>
            </a:graphic>
          </wp:inline>
        </w:drawing>
      </w:r>
    </w:p>
    <w:p w14:paraId="3AD6D5AF" w14:textId="1E8C4A68" w:rsidR="00F93BEA" w:rsidRDefault="00F93BEA" w:rsidP="005261B9">
      <w:pPr>
        <w:tabs>
          <w:tab w:val="left" w:pos="5775"/>
        </w:tabs>
        <w:rPr>
          <w:sz w:val="24"/>
          <w:szCs w:val="24"/>
        </w:rPr>
      </w:pPr>
      <w:r>
        <w:rPr>
          <w:sz w:val="24"/>
          <w:szCs w:val="24"/>
        </w:rPr>
        <w:t xml:space="preserve">Para substituir essas expressões pelos resultados que elas retornam, vamos utilizar a função </w:t>
      </w:r>
      <w:proofErr w:type="spellStart"/>
      <w:proofErr w:type="gramStart"/>
      <w:r w:rsidRPr="00F93BEA">
        <w:rPr>
          <w:b/>
          <w:bCs/>
          <w:sz w:val="24"/>
          <w:szCs w:val="24"/>
          <w:highlight w:val="yellow"/>
        </w:rPr>
        <w:t>eval</w:t>
      </w:r>
      <w:proofErr w:type="spellEnd"/>
      <w:r w:rsidRPr="00F93BEA">
        <w:rPr>
          <w:b/>
          <w:bCs/>
          <w:sz w:val="24"/>
          <w:szCs w:val="24"/>
          <w:highlight w:val="yellow"/>
        </w:rPr>
        <w:t>(</w:t>
      </w:r>
      <w:proofErr w:type="gramEnd"/>
      <w:r w:rsidRPr="00F93BEA">
        <w:rPr>
          <w:b/>
          <w:bCs/>
          <w:sz w:val="24"/>
          <w:szCs w:val="24"/>
          <w:highlight w:val="yellow"/>
        </w:rPr>
        <w:t>)</w:t>
      </w:r>
      <w:r>
        <w:rPr>
          <w:b/>
          <w:bCs/>
          <w:sz w:val="24"/>
          <w:szCs w:val="24"/>
        </w:rPr>
        <w:t xml:space="preserve"> </w:t>
      </w:r>
      <w:r>
        <w:rPr>
          <w:sz w:val="24"/>
          <w:szCs w:val="24"/>
        </w:rPr>
        <w:t>do JS:</w:t>
      </w:r>
    </w:p>
    <w:p w14:paraId="3D2D7E62"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lastRenderedPageBreak/>
        <w:t>    </w:t>
      </w:r>
      <w:r w:rsidRPr="00FA7BB5">
        <w:rPr>
          <w:rFonts w:ascii="Consolas" w:eastAsia="Times New Roman" w:hAnsi="Consolas" w:cs="Times New Roman"/>
          <w:color w:val="808080"/>
          <w:sz w:val="21"/>
          <w:szCs w:val="21"/>
          <w:lang w:eastAsia="pt-BR"/>
        </w:rPr>
        <w:t>&lt;</w:t>
      </w:r>
      <w:r w:rsidRPr="00FA7BB5">
        <w:rPr>
          <w:rFonts w:ascii="Consolas" w:eastAsia="Times New Roman" w:hAnsi="Consolas" w:cs="Times New Roman"/>
          <w:color w:val="569CD6"/>
          <w:sz w:val="21"/>
          <w:szCs w:val="21"/>
          <w:lang w:eastAsia="pt-BR"/>
        </w:rPr>
        <w:t>script</w:t>
      </w:r>
      <w:r w:rsidRPr="00FA7BB5">
        <w:rPr>
          <w:rFonts w:ascii="Consolas" w:eastAsia="Times New Roman" w:hAnsi="Consolas" w:cs="Times New Roman"/>
          <w:color w:val="808080"/>
          <w:sz w:val="21"/>
          <w:szCs w:val="21"/>
          <w:lang w:eastAsia="pt-BR"/>
        </w:rPr>
        <w:t>&gt;</w:t>
      </w:r>
    </w:p>
    <w:p w14:paraId="15565C55"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w:t>
      </w:r>
      <w:r w:rsidRPr="00FA7BB5">
        <w:rPr>
          <w:rFonts w:ascii="Consolas" w:eastAsia="Times New Roman" w:hAnsi="Consolas" w:cs="Times New Roman"/>
          <w:color w:val="D4D4D4"/>
          <w:sz w:val="21"/>
          <w:szCs w:val="21"/>
          <w:lang w:eastAsia="pt-BR"/>
        </w:rPr>
        <w:t>.</w:t>
      </w:r>
      <w:proofErr w:type="spellStart"/>
      <w:proofErr w:type="gramStart"/>
      <w:r w:rsidRPr="00FA7BB5">
        <w:rPr>
          <w:rFonts w:ascii="Consolas" w:eastAsia="Times New Roman" w:hAnsi="Consolas" w:cs="Times New Roman"/>
          <w:color w:val="9CDCFE"/>
          <w:sz w:val="21"/>
          <w:szCs w:val="21"/>
          <w:lang w:eastAsia="pt-BR"/>
        </w:rPr>
        <w:t>fn</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interpretar</w:t>
      </w:r>
      <w:proofErr w:type="spellEnd"/>
      <w:proofErr w:type="gramEnd"/>
      <w:r w:rsidRPr="00FA7BB5">
        <w:rPr>
          <w:rFonts w:ascii="Consolas" w:eastAsia="Times New Roman" w:hAnsi="Consolas" w:cs="Times New Roman"/>
          <w:color w:val="D4D4D4"/>
          <w:sz w:val="21"/>
          <w:szCs w:val="21"/>
          <w:lang w:eastAsia="pt-BR"/>
        </w:rPr>
        <w:t> = </w:t>
      </w:r>
      <w:proofErr w:type="spellStart"/>
      <w:r w:rsidRPr="00FA7BB5">
        <w:rPr>
          <w:rFonts w:ascii="Consolas" w:eastAsia="Times New Roman" w:hAnsi="Consolas" w:cs="Times New Roman"/>
          <w:color w:val="569CD6"/>
          <w:sz w:val="21"/>
          <w:szCs w:val="21"/>
          <w:lang w:eastAsia="pt-BR"/>
        </w:rPr>
        <w:t>function</w:t>
      </w:r>
      <w:proofErr w:type="spellEnd"/>
      <w:r w:rsidRPr="00FA7BB5">
        <w:rPr>
          <w:rFonts w:ascii="Consolas" w:eastAsia="Times New Roman" w:hAnsi="Consolas" w:cs="Times New Roman"/>
          <w:color w:val="D4D4D4"/>
          <w:sz w:val="21"/>
          <w:szCs w:val="21"/>
          <w:lang w:eastAsia="pt-BR"/>
        </w:rPr>
        <w:t> () {</w:t>
      </w:r>
    </w:p>
    <w:p w14:paraId="2D20DD7B"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6A9955"/>
          <w:sz w:val="21"/>
          <w:szCs w:val="21"/>
          <w:lang w:eastAsia="pt-BR"/>
        </w:rPr>
        <w:t>//Tirar o par de chaves</w:t>
      </w:r>
    </w:p>
    <w:p w14:paraId="60DD7ECA"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const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retirarChaves</w:t>
      </w:r>
      <w:r w:rsidRPr="00FA7BB5">
        <w:rPr>
          <w:rFonts w:ascii="Consolas" w:eastAsia="Times New Roman" w:hAnsi="Consolas" w:cs="Times New Roman"/>
          <w:color w:val="D4D4D4"/>
          <w:sz w:val="21"/>
          <w:szCs w:val="21"/>
          <w:lang w:eastAsia="pt-BR"/>
        </w:rPr>
        <w:t> = </w:t>
      </w:r>
      <w:r w:rsidRPr="00FA7BB5">
        <w:rPr>
          <w:rFonts w:ascii="Consolas" w:eastAsia="Times New Roman" w:hAnsi="Consolas" w:cs="Times New Roman"/>
          <w:color w:val="9CDCFE"/>
          <w:sz w:val="21"/>
          <w:szCs w:val="21"/>
          <w:lang w:eastAsia="pt-BR"/>
        </w:rPr>
        <w:t>s</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=&gt;</w:t>
      </w:r>
      <w:r w:rsidRPr="00FA7BB5">
        <w:rPr>
          <w:rFonts w:ascii="Consolas" w:eastAsia="Times New Roman" w:hAnsi="Consolas" w:cs="Times New Roman"/>
          <w:color w:val="D4D4D4"/>
          <w:sz w:val="21"/>
          <w:szCs w:val="21"/>
          <w:lang w:eastAsia="pt-BR"/>
        </w:rPr>
        <w:t> </w:t>
      </w:r>
      <w:proofErr w:type="gramStart"/>
      <w:r w:rsidRPr="00FA7BB5">
        <w:rPr>
          <w:rFonts w:ascii="Consolas" w:eastAsia="Times New Roman" w:hAnsi="Consolas" w:cs="Times New Roman"/>
          <w:color w:val="9CDCFE"/>
          <w:sz w:val="21"/>
          <w:szCs w:val="21"/>
          <w:lang w:eastAsia="pt-BR"/>
        </w:rPr>
        <w:t>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substring</w:t>
      </w:r>
      <w:proofErr w:type="gramEnd"/>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B5CEA8"/>
          <w:sz w:val="21"/>
          <w:szCs w:val="21"/>
          <w:lang w:eastAsia="pt-BR"/>
        </w:rPr>
        <w:t>2</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9CDCFE"/>
          <w:sz w:val="21"/>
          <w:szCs w:val="21"/>
          <w:lang w:eastAsia="pt-BR"/>
        </w:rPr>
        <w:t>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9CDCFE"/>
          <w:sz w:val="21"/>
          <w:szCs w:val="21"/>
          <w:lang w:eastAsia="pt-BR"/>
        </w:rPr>
        <w:t>length</w:t>
      </w:r>
      <w:r w:rsidRPr="00FA7BB5">
        <w:rPr>
          <w:rFonts w:ascii="Consolas" w:eastAsia="Times New Roman" w:hAnsi="Consolas" w:cs="Times New Roman"/>
          <w:color w:val="D4D4D4"/>
          <w:sz w:val="21"/>
          <w:szCs w:val="21"/>
          <w:lang w:eastAsia="pt-BR"/>
        </w:rPr>
        <w:t> - </w:t>
      </w:r>
      <w:r w:rsidRPr="00FA7BB5">
        <w:rPr>
          <w:rFonts w:ascii="Consolas" w:eastAsia="Times New Roman" w:hAnsi="Consolas" w:cs="Times New Roman"/>
          <w:color w:val="B5CEA8"/>
          <w:sz w:val="21"/>
          <w:szCs w:val="21"/>
          <w:lang w:eastAsia="pt-BR"/>
        </w:rPr>
        <w:t>2</w:t>
      </w:r>
      <w:r w:rsidRPr="00FA7BB5">
        <w:rPr>
          <w:rFonts w:ascii="Consolas" w:eastAsia="Times New Roman" w:hAnsi="Consolas" w:cs="Times New Roman"/>
          <w:color w:val="D4D4D4"/>
          <w:sz w:val="21"/>
          <w:szCs w:val="21"/>
          <w:lang w:eastAsia="pt-BR"/>
        </w:rPr>
        <w:t>)</w:t>
      </w:r>
    </w:p>
    <w:p w14:paraId="2C55F3AF"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proofErr w:type="spellStart"/>
      <w:r w:rsidRPr="00FA7BB5">
        <w:rPr>
          <w:rFonts w:ascii="Consolas" w:eastAsia="Times New Roman" w:hAnsi="Consolas" w:cs="Times New Roman"/>
          <w:color w:val="569CD6"/>
          <w:sz w:val="21"/>
          <w:szCs w:val="21"/>
          <w:lang w:eastAsia="pt-BR"/>
        </w:rPr>
        <w:t>const</w:t>
      </w:r>
      <w:proofErr w:type="spellEnd"/>
      <w:r w:rsidRPr="00FA7BB5">
        <w:rPr>
          <w:rFonts w:ascii="Consolas" w:eastAsia="Times New Roman" w:hAnsi="Consolas" w:cs="Times New Roman"/>
          <w:color w:val="D4D4D4"/>
          <w:sz w:val="21"/>
          <w:szCs w:val="21"/>
          <w:lang w:eastAsia="pt-BR"/>
        </w:rPr>
        <w:t> </w:t>
      </w:r>
      <w:proofErr w:type="spellStart"/>
      <w:r w:rsidRPr="00FA7BB5">
        <w:rPr>
          <w:rFonts w:ascii="Consolas" w:eastAsia="Times New Roman" w:hAnsi="Consolas" w:cs="Times New Roman"/>
          <w:color w:val="4FC1FF"/>
          <w:sz w:val="21"/>
          <w:szCs w:val="21"/>
          <w:lang w:eastAsia="pt-BR"/>
        </w:rPr>
        <w:t>conteudo</w:t>
      </w:r>
      <w:proofErr w:type="spellEnd"/>
      <w:r w:rsidRPr="00FA7BB5">
        <w:rPr>
          <w:rFonts w:ascii="Consolas" w:eastAsia="Times New Roman" w:hAnsi="Consolas" w:cs="Times New Roman"/>
          <w:color w:val="D4D4D4"/>
          <w:sz w:val="21"/>
          <w:szCs w:val="21"/>
          <w:lang w:eastAsia="pt-BR"/>
        </w:rPr>
        <w:t> = </w:t>
      </w:r>
      <w:r w:rsidRPr="00FA7BB5">
        <w:rPr>
          <w:rFonts w:ascii="Consolas" w:eastAsia="Times New Roman" w:hAnsi="Consolas" w:cs="Times New Roman"/>
          <w:color w:val="4FC1FF"/>
          <w:sz w:val="21"/>
          <w:szCs w:val="21"/>
          <w:lang w:eastAsia="pt-BR"/>
        </w:rPr>
        <w:t>$</w:t>
      </w:r>
      <w:r w:rsidRPr="00FA7BB5">
        <w:rPr>
          <w:rFonts w:ascii="Consolas" w:eastAsia="Times New Roman" w:hAnsi="Consolas" w:cs="Times New Roman"/>
          <w:color w:val="D4D4D4"/>
          <w:sz w:val="21"/>
          <w:szCs w:val="21"/>
          <w:lang w:eastAsia="pt-BR"/>
        </w:rPr>
        <w:t>(</w:t>
      </w:r>
      <w:proofErr w:type="spellStart"/>
      <w:r w:rsidRPr="00FA7BB5">
        <w:rPr>
          <w:rFonts w:ascii="Consolas" w:eastAsia="Times New Roman" w:hAnsi="Consolas" w:cs="Times New Roman"/>
          <w:color w:val="569CD6"/>
          <w:sz w:val="21"/>
          <w:szCs w:val="21"/>
          <w:lang w:eastAsia="pt-BR"/>
        </w:rPr>
        <w:t>this</w:t>
      </w:r>
      <w:proofErr w:type="spellEnd"/>
      <w:r w:rsidRPr="00FA7BB5">
        <w:rPr>
          <w:rFonts w:ascii="Consolas" w:eastAsia="Times New Roman" w:hAnsi="Consolas" w:cs="Times New Roman"/>
          <w:color w:val="D4D4D4"/>
          <w:sz w:val="21"/>
          <w:szCs w:val="21"/>
          <w:lang w:eastAsia="pt-BR"/>
        </w:rPr>
        <w:t>).</w:t>
      </w:r>
      <w:proofErr w:type="spellStart"/>
      <w:proofErr w:type="gramStart"/>
      <w:r w:rsidRPr="00FA7BB5">
        <w:rPr>
          <w:rFonts w:ascii="Consolas" w:eastAsia="Times New Roman" w:hAnsi="Consolas" w:cs="Times New Roman"/>
          <w:color w:val="DCDCAA"/>
          <w:sz w:val="21"/>
          <w:szCs w:val="21"/>
          <w:lang w:eastAsia="pt-BR"/>
        </w:rPr>
        <w:t>html</w:t>
      </w:r>
      <w:proofErr w:type="spellEnd"/>
      <w:r w:rsidRPr="00FA7BB5">
        <w:rPr>
          <w:rFonts w:ascii="Consolas" w:eastAsia="Times New Roman" w:hAnsi="Consolas" w:cs="Times New Roman"/>
          <w:color w:val="D4D4D4"/>
          <w:sz w:val="21"/>
          <w:szCs w:val="21"/>
          <w:lang w:eastAsia="pt-BR"/>
        </w:rPr>
        <w:t>(</w:t>
      </w:r>
      <w:proofErr w:type="gramEnd"/>
      <w:r w:rsidRPr="00FA7BB5">
        <w:rPr>
          <w:rFonts w:ascii="Consolas" w:eastAsia="Times New Roman" w:hAnsi="Consolas" w:cs="Times New Roman"/>
          <w:color w:val="D4D4D4"/>
          <w:sz w:val="21"/>
          <w:szCs w:val="21"/>
          <w:lang w:eastAsia="pt-BR"/>
        </w:rPr>
        <w:t>)</w:t>
      </w:r>
    </w:p>
    <w:p w14:paraId="7872546A"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const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expressoesComChaves</w:t>
      </w:r>
      <w:r w:rsidRPr="00FA7BB5">
        <w:rPr>
          <w:rFonts w:ascii="Consolas" w:eastAsia="Times New Roman" w:hAnsi="Consolas" w:cs="Times New Roman"/>
          <w:color w:val="D4D4D4"/>
          <w:sz w:val="21"/>
          <w:szCs w:val="21"/>
          <w:lang w:eastAsia="pt-BR"/>
        </w:rPr>
        <w:t> = </w:t>
      </w:r>
      <w:proofErr w:type="gramStart"/>
      <w:r w:rsidRPr="00FA7BB5">
        <w:rPr>
          <w:rFonts w:ascii="Consolas" w:eastAsia="Times New Roman" w:hAnsi="Consolas" w:cs="Times New Roman"/>
          <w:color w:val="4FC1FF"/>
          <w:sz w:val="21"/>
          <w:szCs w:val="21"/>
          <w:lang w:eastAsia="pt-BR"/>
        </w:rPr>
        <w:t>conteudo</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match</w:t>
      </w:r>
      <w:proofErr w:type="gramEnd"/>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16969"/>
          <w:sz w:val="21"/>
          <w:szCs w:val="21"/>
          <w:lang w:eastAsia="pt-BR"/>
        </w:rPr>
        <w:t>/</w:t>
      </w:r>
      <w:r w:rsidRPr="00FA7BB5">
        <w:rPr>
          <w:rFonts w:ascii="Consolas" w:eastAsia="Times New Roman" w:hAnsi="Consolas" w:cs="Times New Roman"/>
          <w:color w:val="D7BA7D"/>
          <w:sz w:val="21"/>
          <w:szCs w:val="21"/>
          <w:lang w:eastAsia="pt-BR"/>
        </w:rPr>
        <w:t>\{\{</w:t>
      </w:r>
      <w:r w:rsidRPr="00FA7BB5">
        <w:rPr>
          <w:rFonts w:ascii="Consolas" w:eastAsia="Times New Roman" w:hAnsi="Consolas" w:cs="Times New Roman"/>
          <w:color w:val="D16969"/>
          <w:sz w:val="21"/>
          <w:szCs w:val="21"/>
          <w:lang w:eastAsia="pt-BR"/>
        </w:rPr>
        <w:t>.</w:t>
      </w:r>
      <w:r w:rsidRPr="00FA7BB5">
        <w:rPr>
          <w:rFonts w:ascii="Consolas" w:eastAsia="Times New Roman" w:hAnsi="Consolas" w:cs="Times New Roman"/>
          <w:color w:val="D7BA7D"/>
          <w:sz w:val="21"/>
          <w:szCs w:val="21"/>
          <w:lang w:eastAsia="pt-BR"/>
        </w:rPr>
        <w:t>+\}\}</w:t>
      </w:r>
      <w:r w:rsidRPr="00FA7BB5">
        <w:rPr>
          <w:rFonts w:ascii="Consolas" w:eastAsia="Times New Roman" w:hAnsi="Consolas" w:cs="Times New Roman"/>
          <w:color w:val="D16969"/>
          <w:sz w:val="21"/>
          <w:szCs w:val="21"/>
          <w:lang w:eastAsia="pt-BR"/>
        </w:rPr>
        <w:t>/</w:t>
      </w:r>
      <w:r w:rsidRPr="00FA7BB5">
        <w:rPr>
          <w:rFonts w:ascii="Consolas" w:eastAsia="Times New Roman" w:hAnsi="Consolas" w:cs="Times New Roman"/>
          <w:color w:val="569CD6"/>
          <w:sz w:val="21"/>
          <w:szCs w:val="21"/>
          <w:lang w:eastAsia="pt-BR"/>
        </w:rPr>
        <w:t>g</w:t>
      </w:r>
      <w:r w:rsidRPr="00FA7BB5">
        <w:rPr>
          <w:rFonts w:ascii="Consolas" w:eastAsia="Times New Roman" w:hAnsi="Consolas" w:cs="Times New Roman"/>
          <w:color w:val="D4D4D4"/>
          <w:sz w:val="21"/>
          <w:szCs w:val="21"/>
          <w:lang w:eastAsia="pt-BR"/>
        </w:rPr>
        <w:t>)</w:t>
      </w:r>
    </w:p>
    <w:p w14:paraId="551D7086"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const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expressoesSemChaves</w:t>
      </w:r>
      <w:r w:rsidRPr="00FA7BB5">
        <w:rPr>
          <w:rFonts w:ascii="Consolas" w:eastAsia="Times New Roman" w:hAnsi="Consolas" w:cs="Times New Roman"/>
          <w:color w:val="D4D4D4"/>
          <w:sz w:val="21"/>
          <w:szCs w:val="21"/>
          <w:lang w:eastAsia="pt-BR"/>
        </w:rPr>
        <w:t> = </w:t>
      </w:r>
      <w:r w:rsidRPr="00FA7BB5">
        <w:rPr>
          <w:rFonts w:ascii="Consolas" w:eastAsia="Times New Roman" w:hAnsi="Consolas" w:cs="Times New Roman"/>
          <w:color w:val="4FC1FF"/>
          <w:sz w:val="21"/>
          <w:szCs w:val="21"/>
          <w:lang w:eastAsia="pt-BR"/>
        </w:rPr>
        <w:t>expressoesComChaves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map</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4FC1FF"/>
          <w:sz w:val="21"/>
          <w:szCs w:val="21"/>
          <w:lang w:eastAsia="pt-BR"/>
        </w:rPr>
        <w:t>retirarChaves</w:t>
      </w:r>
      <w:r w:rsidRPr="00FA7BB5">
        <w:rPr>
          <w:rFonts w:ascii="Consolas" w:eastAsia="Times New Roman" w:hAnsi="Consolas" w:cs="Times New Roman"/>
          <w:color w:val="D4D4D4"/>
          <w:sz w:val="21"/>
          <w:szCs w:val="21"/>
          <w:lang w:eastAsia="pt-BR"/>
        </w:rPr>
        <w:t>)</w:t>
      </w:r>
    </w:p>
    <w:p w14:paraId="6572B4FF"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const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resultados</w:t>
      </w:r>
      <w:r w:rsidRPr="00FA7BB5">
        <w:rPr>
          <w:rFonts w:ascii="Consolas" w:eastAsia="Times New Roman" w:hAnsi="Consolas" w:cs="Times New Roman"/>
          <w:color w:val="D4D4D4"/>
          <w:sz w:val="21"/>
          <w:szCs w:val="21"/>
          <w:lang w:eastAsia="pt-BR"/>
        </w:rPr>
        <w:t> = </w:t>
      </w:r>
      <w:proofErr w:type="gramStart"/>
      <w:r w:rsidRPr="00FA7BB5">
        <w:rPr>
          <w:rFonts w:ascii="Consolas" w:eastAsia="Times New Roman" w:hAnsi="Consolas" w:cs="Times New Roman"/>
          <w:color w:val="4FC1FF"/>
          <w:sz w:val="21"/>
          <w:szCs w:val="21"/>
          <w:lang w:eastAsia="pt-BR"/>
        </w:rPr>
        <w:t>expressoesSemChaves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map</w:t>
      </w:r>
      <w:r w:rsidRPr="00FA7BB5">
        <w:rPr>
          <w:rFonts w:ascii="Consolas" w:eastAsia="Times New Roman" w:hAnsi="Consolas" w:cs="Times New Roman"/>
          <w:color w:val="D4D4D4"/>
          <w:sz w:val="21"/>
          <w:szCs w:val="21"/>
          <w:lang w:eastAsia="pt-BR"/>
        </w:rPr>
        <w:t>(</w:t>
      </w:r>
      <w:proofErr w:type="gramEnd"/>
      <w:r w:rsidRPr="00FA7BB5">
        <w:rPr>
          <w:rFonts w:ascii="Consolas" w:eastAsia="Times New Roman" w:hAnsi="Consolas" w:cs="Times New Roman"/>
          <w:color w:val="9CDCFE"/>
          <w:sz w:val="21"/>
          <w:szCs w:val="21"/>
          <w:lang w:eastAsia="pt-BR"/>
        </w:rPr>
        <w:t>e</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=&gt;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DCDCAA"/>
          <w:sz w:val="21"/>
          <w:szCs w:val="21"/>
          <w:lang w:eastAsia="pt-BR"/>
        </w:rPr>
        <w:t>eval</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9CDCFE"/>
          <w:sz w:val="21"/>
          <w:szCs w:val="21"/>
          <w:lang w:eastAsia="pt-BR"/>
        </w:rPr>
        <w:t>e</w:t>
      </w:r>
      <w:r w:rsidRPr="00FA7BB5">
        <w:rPr>
          <w:rFonts w:ascii="Consolas" w:eastAsia="Times New Roman" w:hAnsi="Consolas" w:cs="Times New Roman"/>
          <w:color w:val="D4D4D4"/>
          <w:sz w:val="21"/>
          <w:szCs w:val="21"/>
          <w:lang w:eastAsia="pt-BR"/>
        </w:rPr>
        <w:t>))</w:t>
      </w:r>
    </w:p>
    <w:p w14:paraId="7C967F30"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p>
    <w:p w14:paraId="349A4B80"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proofErr w:type="spellStart"/>
      <w:r w:rsidRPr="00FA7BB5">
        <w:rPr>
          <w:rFonts w:ascii="Consolas" w:eastAsia="Times New Roman" w:hAnsi="Consolas" w:cs="Times New Roman"/>
          <w:color w:val="569CD6"/>
          <w:sz w:val="21"/>
          <w:szCs w:val="21"/>
          <w:lang w:eastAsia="pt-BR"/>
        </w:rPr>
        <w:t>let</w:t>
      </w:r>
      <w:proofErr w:type="spellEnd"/>
      <w:r w:rsidRPr="00FA7BB5">
        <w:rPr>
          <w:rFonts w:ascii="Consolas" w:eastAsia="Times New Roman" w:hAnsi="Consolas" w:cs="Times New Roman"/>
          <w:color w:val="D4D4D4"/>
          <w:sz w:val="21"/>
          <w:szCs w:val="21"/>
          <w:lang w:eastAsia="pt-BR"/>
        </w:rPr>
        <w:t> </w:t>
      </w:r>
      <w:proofErr w:type="spellStart"/>
      <w:r w:rsidRPr="00FA7BB5">
        <w:rPr>
          <w:rFonts w:ascii="Consolas" w:eastAsia="Times New Roman" w:hAnsi="Consolas" w:cs="Times New Roman"/>
          <w:color w:val="9CDCFE"/>
          <w:sz w:val="21"/>
          <w:szCs w:val="21"/>
          <w:lang w:eastAsia="pt-BR"/>
        </w:rPr>
        <w:t>conteudofinal</w:t>
      </w:r>
      <w:proofErr w:type="spellEnd"/>
      <w:r w:rsidRPr="00FA7BB5">
        <w:rPr>
          <w:rFonts w:ascii="Consolas" w:eastAsia="Times New Roman" w:hAnsi="Consolas" w:cs="Times New Roman"/>
          <w:color w:val="D4D4D4"/>
          <w:sz w:val="21"/>
          <w:szCs w:val="21"/>
          <w:lang w:eastAsia="pt-BR"/>
        </w:rPr>
        <w:t> = </w:t>
      </w:r>
      <w:proofErr w:type="spellStart"/>
      <w:r w:rsidRPr="00FA7BB5">
        <w:rPr>
          <w:rFonts w:ascii="Consolas" w:eastAsia="Times New Roman" w:hAnsi="Consolas" w:cs="Times New Roman"/>
          <w:color w:val="4FC1FF"/>
          <w:sz w:val="21"/>
          <w:szCs w:val="21"/>
          <w:lang w:eastAsia="pt-BR"/>
        </w:rPr>
        <w:t>conteudo</w:t>
      </w:r>
      <w:proofErr w:type="spellEnd"/>
    </w:p>
    <w:p w14:paraId="1E4F391B"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C586C0"/>
          <w:sz w:val="21"/>
          <w:szCs w:val="21"/>
          <w:lang w:eastAsia="pt-BR"/>
        </w:rPr>
        <w:t>for</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569CD6"/>
          <w:sz w:val="21"/>
          <w:szCs w:val="21"/>
          <w:lang w:eastAsia="pt-BR"/>
        </w:rPr>
        <w:t>let</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9CDCFE"/>
          <w:sz w:val="21"/>
          <w:szCs w:val="21"/>
          <w:lang w:eastAsia="pt-BR"/>
        </w:rPr>
        <w:t>i</w:t>
      </w:r>
      <w:r w:rsidRPr="00FA7BB5">
        <w:rPr>
          <w:rFonts w:ascii="Consolas" w:eastAsia="Times New Roman" w:hAnsi="Consolas" w:cs="Times New Roman"/>
          <w:color w:val="D4D4D4"/>
          <w:sz w:val="21"/>
          <w:szCs w:val="21"/>
          <w:lang w:eastAsia="pt-BR"/>
        </w:rPr>
        <w:t> = </w:t>
      </w:r>
      <w:r w:rsidRPr="00FA7BB5">
        <w:rPr>
          <w:rFonts w:ascii="Consolas" w:eastAsia="Times New Roman" w:hAnsi="Consolas" w:cs="Times New Roman"/>
          <w:color w:val="B5CEA8"/>
          <w:sz w:val="21"/>
          <w:szCs w:val="21"/>
          <w:lang w:eastAsia="pt-BR"/>
        </w:rPr>
        <w:t>0</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9CDCFE"/>
          <w:sz w:val="21"/>
          <w:szCs w:val="21"/>
          <w:lang w:eastAsia="pt-BR"/>
        </w:rPr>
        <w:t>i</w:t>
      </w:r>
      <w:r w:rsidRPr="00FA7BB5">
        <w:rPr>
          <w:rFonts w:ascii="Consolas" w:eastAsia="Times New Roman" w:hAnsi="Consolas" w:cs="Times New Roman"/>
          <w:color w:val="D4D4D4"/>
          <w:sz w:val="21"/>
          <w:szCs w:val="21"/>
          <w:lang w:eastAsia="pt-BR"/>
        </w:rPr>
        <w:t> &lt; </w:t>
      </w:r>
      <w:r w:rsidRPr="00FA7BB5">
        <w:rPr>
          <w:rFonts w:ascii="Consolas" w:eastAsia="Times New Roman" w:hAnsi="Consolas" w:cs="Times New Roman"/>
          <w:color w:val="4FC1FF"/>
          <w:sz w:val="21"/>
          <w:szCs w:val="21"/>
          <w:lang w:eastAsia="pt-BR"/>
        </w:rPr>
        <w:t>expressoesComChaves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9CDCFE"/>
          <w:sz w:val="21"/>
          <w:szCs w:val="21"/>
          <w:lang w:eastAsia="pt-BR"/>
        </w:rPr>
        <w:t>length</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9CDCFE"/>
          <w:sz w:val="21"/>
          <w:szCs w:val="21"/>
          <w:lang w:eastAsia="pt-BR"/>
        </w:rPr>
        <w:t>i</w:t>
      </w:r>
      <w:r w:rsidRPr="00FA7BB5">
        <w:rPr>
          <w:rFonts w:ascii="Consolas" w:eastAsia="Times New Roman" w:hAnsi="Consolas" w:cs="Times New Roman"/>
          <w:color w:val="D4D4D4"/>
          <w:sz w:val="21"/>
          <w:szCs w:val="21"/>
          <w:lang w:eastAsia="pt-BR"/>
        </w:rPr>
        <w:t>+</w:t>
      </w:r>
      <w:proofErr w:type="gramStart"/>
      <w:r w:rsidRPr="00FA7BB5">
        <w:rPr>
          <w:rFonts w:ascii="Consolas" w:eastAsia="Times New Roman" w:hAnsi="Consolas" w:cs="Times New Roman"/>
          <w:color w:val="D4D4D4"/>
          <w:sz w:val="21"/>
          <w:szCs w:val="21"/>
          <w:lang w:eastAsia="pt-BR"/>
        </w:rPr>
        <w:t>+ )</w:t>
      </w:r>
      <w:proofErr w:type="gramEnd"/>
      <w:r w:rsidRPr="00FA7BB5">
        <w:rPr>
          <w:rFonts w:ascii="Consolas" w:eastAsia="Times New Roman" w:hAnsi="Consolas" w:cs="Times New Roman"/>
          <w:color w:val="D4D4D4"/>
          <w:sz w:val="21"/>
          <w:szCs w:val="21"/>
          <w:lang w:eastAsia="pt-BR"/>
        </w:rPr>
        <w:t>{</w:t>
      </w:r>
    </w:p>
    <w:p w14:paraId="604E7ED9"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9CDCFE"/>
          <w:sz w:val="21"/>
          <w:szCs w:val="21"/>
          <w:lang w:eastAsia="pt-BR"/>
        </w:rPr>
        <w:t>conteudofinal</w:t>
      </w:r>
      <w:r w:rsidRPr="00FA7BB5">
        <w:rPr>
          <w:rFonts w:ascii="Consolas" w:eastAsia="Times New Roman" w:hAnsi="Consolas" w:cs="Times New Roman"/>
          <w:color w:val="D4D4D4"/>
          <w:sz w:val="21"/>
          <w:szCs w:val="21"/>
          <w:lang w:eastAsia="pt-BR"/>
        </w:rPr>
        <w:t> = </w:t>
      </w:r>
      <w:proofErr w:type="gramStart"/>
      <w:r w:rsidRPr="00FA7BB5">
        <w:rPr>
          <w:rFonts w:ascii="Consolas" w:eastAsia="Times New Roman" w:hAnsi="Consolas" w:cs="Times New Roman"/>
          <w:color w:val="9CDCFE"/>
          <w:sz w:val="21"/>
          <w:szCs w:val="21"/>
          <w:lang w:eastAsia="pt-BR"/>
        </w:rPr>
        <w:t>conteudofinal</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replace</w:t>
      </w:r>
      <w:proofErr w:type="gramEnd"/>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4FC1FF"/>
          <w:sz w:val="21"/>
          <w:szCs w:val="21"/>
          <w:lang w:eastAsia="pt-BR"/>
        </w:rPr>
        <w:t>expressoesComChaves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9CDCFE"/>
          <w:sz w:val="21"/>
          <w:szCs w:val="21"/>
          <w:lang w:eastAsia="pt-BR"/>
        </w:rPr>
        <w:t>i</w:t>
      </w: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resultados</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9CDCFE"/>
          <w:sz w:val="21"/>
          <w:szCs w:val="21"/>
          <w:lang w:eastAsia="pt-BR"/>
        </w:rPr>
        <w:t>i</w:t>
      </w:r>
      <w:r w:rsidRPr="00FA7BB5">
        <w:rPr>
          <w:rFonts w:ascii="Consolas" w:eastAsia="Times New Roman" w:hAnsi="Consolas" w:cs="Times New Roman"/>
          <w:color w:val="D4D4D4"/>
          <w:sz w:val="21"/>
          <w:szCs w:val="21"/>
          <w:lang w:eastAsia="pt-BR"/>
        </w:rPr>
        <w:t>])</w:t>
      </w:r>
    </w:p>
    <w:p w14:paraId="3E6533F5"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p>
    <w:p w14:paraId="4B8711C6"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p>
    <w:p w14:paraId="17C1B59E"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w:t>
      </w:r>
      <w:r w:rsidRPr="00FA7BB5">
        <w:rPr>
          <w:rFonts w:ascii="Consolas" w:eastAsia="Times New Roman" w:hAnsi="Consolas" w:cs="Times New Roman"/>
          <w:color w:val="D4D4D4"/>
          <w:sz w:val="21"/>
          <w:szCs w:val="21"/>
          <w:lang w:eastAsia="pt-BR"/>
        </w:rPr>
        <w:t>(</w:t>
      </w:r>
      <w:proofErr w:type="spellStart"/>
      <w:r w:rsidRPr="00FA7BB5">
        <w:rPr>
          <w:rFonts w:ascii="Consolas" w:eastAsia="Times New Roman" w:hAnsi="Consolas" w:cs="Times New Roman"/>
          <w:color w:val="569CD6"/>
          <w:sz w:val="21"/>
          <w:szCs w:val="21"/>
          <w:lang w:eastAsia="pt-BR"/>
        </w:rPr>
        <w:t>this</w:t>
      </w:r>
      <w:proofErr w:type="spellEnd"/>
      <w:r w:rsidRPr="00FA7BB5">
        <w:rPr>
          <w:rFonts w:ascii="Consolas" w:eastAsia="Times New Roman" w:hAnsi="Consolas" w:cs="Times New Roman"/>
          <w:color w:val="D4D4D4"/>
          <w:sz w:val="21"/>
          <w:szCs w:val="21"/>
          <w:lang w:eastAsia="pt-BR"/>
        </w:rPr>
        <w:t>).</w:t>
      </w:r>
      <w:proofErr w:type="spellStart"/>
      <w:r w:rsidRPr="00FA7BB5">
        <w:rPr>
          <w:rFonts w:ascii="Consolas" w:eastAsia="Times New Roman" w:hAnsi="Consolas" w:cs="Times New Roman"/>
          <w:color w:val="DCDCAA"/>
          <w:sz w:val="21"/>
          <w:szCs w:val="21"/>
          <w:lang w:eastAsia="pt-BR"/>
        </w:rPr>
        <w:t>html</w:t>
      </w:r>
      <w:proofErr w:type="spellEnd"/>
      <w:r w:rsidRPr="00FA7BB5">
        <w:rPr>
          <w:rFonts w:ascii="Consolas" w:eastAsia="Times New Roman" w:hAnsi="Consolas" w:cs="Times New Roman"/>
          <w:color w:val="D4D4D4"/>
          <w:sz w:val="21"/>
          <w:szCs w:val="21"/>
          <w:lang w:eastAsia="pt-BR"/>
        </w:rPr>
        <w:t>(</w:t>
      </w:r>
      <w:proofErr w:type="spellStart"/>
      <w:r w:rsidRPr="00FA7BB5">
        <w:rPr>
          <w:rFonts w:ascii="Consolas" w:eastAsia="Times New Roman" w:hAnsi="Consolas" w:cs="Times New Roman"/>
          <w:color w:val="9CDCFE"/>
          <w:sz w:val="21"/>
          <w:szCs w:val="21"/>
          <w:lang w:eastAsia="pt-BR"/>
        </w:rPr>
        <w:t>conteudofinal</w:t>
      </w:r>
      <w:proofErr w:type="spellEnd"/>
      <w:r w:rsidRPr="00FA7BB5">
        <w:rPr>
          <w:rFonts w:ascii="Consolas" w:eastAsia="Times New Roman" w:hAnsi="Consolas" w:cs="Times New Roman"/>
          <w:color w:val="D4D4D4"/>
          <w:sz w:val="21"/>
          <w:szCs w:val="21"/>
          <w:lang w:eastAsia="pt-BR"/>
        </w:rPr>
        <w:t>)</w:t>
      </w:r>
    </w:p>
    <w:p w14:paraId="7D613C52"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p>
    <w:p w14:paraId="16541266"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p>
    <w:p w14:paraId="3252893B"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4FC1FF"/>
          <w:sz w:val="21"/>
          <w:szCs w:val="21"/>
          <w:lang w:eastAsia="pt-BR"/>
        </w:rPr>
        <w:t>$</w:t>
      </w:r>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CE9178"/>
          <w:sz w:val="21"/>
          <w:szCs w:val="21"/>
          <w:lang w:eastAsia="pt-BR"/>
        </w:rPr>
        <w:t>'</w:t>
      </w:r>
      <w:proofErr w:type="spellStart"/>
      <w:r w:rsidRPr="00FA7BB5">
        <w:rPr>
          <w:rFonts w:ascii="Consolas" w:eastAsia="Times New Roman" w:hAnsi="Consolas" w:cs="Times New Roman"/>
          <w:color w:val="CE9178"/>
          <w:sz w:val="21"/>
          <w:szCs w:val="21"/>
          <w:lang w:eastAsia="pt-BR"/>
        </w:rPr>
        <w:t>div</w:t>
      </w:r>
      <w:proofErr w:type="spellEnd"/>
      <w:r w:rsidRPr="00FA7BB5">
        <w:rPr>
          <w:rFonts w:ascii="Consolas" w:eastAsia="Times New Roman" w:hAnsi="Consolas" w:cs="Times New Roman"/>
          <w:color w:val="CE9178"/>
          <w:sz w:val="21"/>
          <w:szCs w:val="21"/>
          <w:lang w:eastAsia="pt-BR"/>
        </w:rPr>
        <w:t>'</w:t>
      </w:r>
      <w:proofErr w:type="gramStart"/>
      <w:r w:rsidRPr="00FA7BB5">
        <w:rPr>
          <w:rFonts w:ascii="Consolas" w:eastAsia="Times New Roman" w:hAnsi="Consolas" w:cs="Times New Roman"/>
          <w:color w:val="D4D4D4"/>
          <w:sz w:val="21"/>
          <w:szCs w:val="21"/>
          <w:lang w:eastAsia="pt-BR"/>
        </w:rPr>
        <w:t>).</w:t>
      </w:r>
      <w:r w:rsidRPr="00FA7BB5">
        <w:rPr>
          <w:rFonts w:ascii="Consolas" w:eastAsia="Times New Roman" w:hAnsi="Consolas" w:cs="Times New Roman"/>
          <w:color w:val="DCDCAA"/>
          <w:sz w:val="21"/>
          <w:szCs w:val="21"/>
          <w:lang w:eastAsia="pt-BR"/>
        </w:rPr>
        <w:t>interpretar</w:t>
      </w:r>
      <w:proofErr w:type="gramEnd"/>
      <w:r w:rsidRPr="00FA7BB5">
        <w:rPr>
          <w:rFonts w:ascii="Consolas" w:eastAsia="Times New Roman" w:hAnsi="Consolas" w:cs="Times New Roman"/>
          <w:color w:val="D4D4D4"/>
          <w:sz w:val="21"/>
          <w:szCs w:val="21"/>
          <w:lang w:eastAsia="pt-BR"/>
        </w:rPr>
        <w:t>()</w:t>
      </w:r>
    </w:p>
    <w:p w14:paraId="23675C6D" w14:textId="77777777" w:rsidR="00FA7BB5" w:rsidRPr="00FA7BB5" w:rsidRDefault="00FA7BB5" w:rsidP="00FA7BB5">
      <w:pPr>
        <w:shd w:val="clear" w:color="auto" w:fill="1E1E1E"/>
        <w:spacing w:after="0" w:line="285" w:lineRule="atLeast"/>
        <w:rPr>
          <w:rFonts w:ascii="Consolas" w:eastAsia="Times New Roman" w:hAnsi="Consolas" w:cs="Times New Roman"/>
          <w:color w:val="D4D4D4"/>
          <w:sz w:val="21"/>
          <w:szCs w:val="21"/>
          <w:lang w:eastAsia="pt-BR"/>
        </w:rPr>
      </w:pPr>
      <w:r w:rsidRPr="00FA7BB5">
        <w:rPr>
          <w:rFonts w:ascii="Consolas" w:eastAsia="Times New Roman" w:hAnsi="Consolas" w:cs="Times New Roman"/>
          <w:color w:val="D4D4D4"/>
          <w:sz w:val="21"/>
          <w:szCs w:val="21"/>
          <w:lang w:eastAsia="pt-BR"/>
        </w:rPr>
        <w:t>    </w:t>
      </w:r>
      <w:r w:rsidRPr="00FA7BB5">
        <w:rPr>
          <w:rFonts w:ascii="Consolas" w:eastAsia="Times New Roman" w:hAnsi="Consolas" w:cs="Times New Roman"/>
          <w:color w:val="808080"/>
          <w:sz w:val="21"/>
          <w:szCs w:val="21"/>
          <w:lang w:eastAsia="pt-BR"/>
        </w:rPr>
        <w:t>&lt;/</w:t>
      </w:r>
      <w:r w:rsidRPr="00FA7BB5">
        <w:rPr>
          <w:rFonts w:ascii="Consolas" w:eastAsia="Times New Roman" w:hAnsi="Consolas" w:cs="Times New Roman"/>
          <w:color w:val="569CD6"/>
          <w:sz w:val="21"/>
          <w:szCs w:val="21"/>
          <w:lang w:eastAsia="pt-BR"/>
        </w:rPr>
        <w:t>script</w:t>
      </w:r>
      <w:r w:rsidRPr="00FA7BB5">
        <w:rPr>
          <w:rFonts w:ascii="Consolas" w:eastAsia="Times New Roman" w:hAnsi="Consolas" w:cs="Times New Roman"/>
          <w:color w:val="808080"/>
          <w:sz w:val="21"/>
          <w:szCs w:val="21"/>
          <w:lang w:eastAsia="pt-BR"/>
        </w:rPr>
        <w:t>&gt;</w:t>
      </w:r>
    </w:p>
    <w:p w14:paraId="070F2A96" w14:textId="4F5179B8" w:rsidR="00F93BEA" w:rsidRDefault="00F93BEA" w:rsidP="005261B9">
      <w:pPr>
        <w:tabs>
          <w:tab w:val="left" w:pos="5775"/>
        </w:tabs>
        <w:rPr>
          <w:sz w:val="24"/>
          <w:szCs w:val="24"/>
        </w:rPr>
      </w:pPr>
    </w:p>
    <w:p w14:paraId="03B7638F" w14:textId="5A0EA5F5" w:rsidR="00FA7BB5" w:rsidRDefault="00C30C6D" w:rsidP="005261B9">
      <w:pPr>
        <w:tabs>
          <w:tab w:val="left" w:pos="5775"/>
        </w:tabs>
        <w:rPr>
          <w:sz w:val="24"/>
          <w:szCs w:val="24"/>
        </w:rPr>
      </w:pPr>
      <w:r>
        <w:rPr>
          <w:noProof/>
        </w:rPr>
        <w:drawing>
          <wp:inline distT="0" distB="0" distL="0" distR="0" wp14:anchorId="3296EA18" wp14:editId="71A56A61">
            <wp:extent cx="5400040" cy="132461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324610"/>
                    </a:xfrm>
                    <a:prstGeom prst="rect">
                      <a:avLst/>
                    </a:prstGeom>
                  </pic:spPr>
                </pic:pic>
              </a:graphicData>
            </a:graphic>
          </wp:inline>
        </w:drawing>
      </w:r>
    </w:p>
    <w:p w14:paraId="7F018357" w14:textId="29A8429B" w:rsidR="00F73629" w:rsidRDefault="00A833ED" w:rsidP="005261B9">
      <w:pPr>
        <w:tabs>
          <w:tab w:val="left" w:pos="5775"/>
        </w:tabs>
        <w:rPr>
          <w:sz w:val="24"/>
          <w:szCs w:val="24"/>
        </w:rPr>
      </w:pPr>
      <w:r>
        <w:rPr>
          <w:sz w:val="24"/>
          <w:szCs w:val="24"/>
        </w:rPr>
        <w:t xml:space="preserve">Agora vamos fazer um outro plugin com </w:t>
      </w:r>
      <w:proofErr w:type="spellStart"/>
      <w:r>
        <w:rPr>
          <w:sz w:val="24"/>
          <w:szCs w:val="24"/>
        </w:rPr>
        <w:t>JQuery</w:t>
      </w:r>
      <w:proofErr w:type="spellEnd"/>
      <w:r>
        <w:rPr>
          <w:sz w:val="24"/>
          <w:szCs w:val="24"/>
        </w:rPr>
        <w:t xml:space="preserve"> para fazermos um temporizador que conta uma contagem regressiva para um</w:t>
      </w:r>
      <w:r w:rsidR="000E1AC7">
        <w:rPr>
          <w:sz w:val="24"/>
          <w:szCs w:val="24"/>
        </w:rPr>
        <w:t xml:space="preserve"> horário específico</w:t>
      </w:r>
      <w:r>
        <w:rPr>
          <w:sz w:val="24"/>
          <w:szCs w:val="24"/>
        </w:rPr>
        <w:t>:</w:t>
      </w:r>
    </w:p>
    <w:p w14:paraId="394B1A4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9CDCFE"/>
          <w:sz w:val="21"/>
          <w:szCs w:val="21"/>
          <w:lang w:eastAsia="pt-BR"/>
        </w:rPr>
        <w: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9CDCFE"/>
          <w:sz w:val="21"/>
          <w:szCs w:val="21"/>
          <w:lang w:eastAsia="pt-BR"/>
        </w:rPr>
        <w:t>fn</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temporizador</w:t>
      </w:r>
      <w:proofErr w:type="spellEnd"/>
      <w:proofErr w:type="gramEnd"/>
      <w:r w:rsidRPr="000E1AC7">
        <w:rPr>
          <w:rFonts w:ascii="Consolas" w:eastAsia="Times New Roman" w:hAnsi="Consolas" w:cs="Times New Roman"/>
          <w:color w:val="D4D4D4"/>
          <w:sz w:val="21"/>
          <w:szCs w:val="21"/>
          <w:lang w:eastAsia="pt-BR"/>
        </w:rPr>
        <w:t> = </w:t>
      </w:r>
      <w:proofErr w:type="spellStart"/>
      <w:r w:rsidRPr="000E1AC7">
        <w:rPr>
          <w:rFonts w:ascii="Consolas" w:eastAsia="Times New Roman" w:hAnsi="Consolas" w:cs="Times New Roman"/>
          <w:color w:val="569CD6"/>
          <w:sz w:val="21"/>
          <w:szCs w:val="21"/>
          <w:lang w:eastAsia="pt-BR"/>
        </w:rPr>
        <w:t>function</w:t>
      </w:r>
      <w:proofErr w:type="spellEnd"/>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9CDCFE"/>
          <w:sz w:val="21"/>
          <w:szCs w:val="21"/>
          <w:lang w:eastAsia="pt-BR"/>
        </w:rPr>
        <w:t>opcoes</w:t>
      </w:r>
      <w:proofErr w:type="spellEnd"/>
      <w:r w:rsidRPr="000E1AC7">
        <w:rPr>
          <w:rFonts w:ascii="Consolas" w:eastAsia="Times New Roman" w:hAnsi="Consolas" w:cs="Times New Roman"/>
          <w:color w:val="D4D4D4"/>
          <w:sz w:val="21"/>
          <w:szCs w:val="21"/>
          <w:lang w:eastAsia="pt-BR"/>
        </w:rPr>
        <w:t>) {</w:t>
      </w:r>
    </w:p>
    <w:p w14:paraId="113C6EDD"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6A9955"/>
          <w:sz w:val="21"/>
          <w:szCs w:val="21"/>
          <w:lang w:eastAsia="pt-BR"/>
        </w:rPr>
        <w:t>//valor padrão, caso </w:t>
      </w:r>
      <w:proofErr w:type="spellStart"/>
      <w:r w:rsidRPr="000E1AC7">
        <w:rPr>
          <w:rFonts w:ascii="Consolas" w:eastAsia="Times New Roman" w:hAnsi="Consolas" w:cs="Times New Roman"/>
          <w:color w:val="6A9955"/>
          <w:sz w:val="21"/>
          <w:szCs w:val="21"/>
          <w:lang w:eastAsia="pt-BR"/>
        </w:rPr>
        <w:t>ninguem</w:t>
      </w:r>
      <w:proofErr w:type="spellEnd"/>
      <w:r w:rsidRPr="000E1AC7">
        <w:rPr>
          <w:rFonts w:ascii="Consolas" w:eastAsia="Times New Roman" w:hAnsi="Consolas" w:cs="Times New Roman"/>
          <w:color w:val="6A9955"/>
          <w:sz w:val="21"/>
          <w:szCs w:val="21"/>
          <w:lang w:eastAsia="pt-BR"/>
        </w:rPr>
        <w:t> passe nada nos </w:t>
      </w:r>
      <w:proofErr w:type="spellStart"/>
      <w:r w:rsidRPr="000E1AC7">
        <w:rPr>
          <w:rFonts w:ascii="Consolas" w:eastAsia="Times New Roman" w:hAnsi="Consolas" w:cs="Times New Roman"/>
          <w:color w:val="6A9955"/>
          <w:sz w:val="21"/>
          <w:szCs w:val="21"/>
          <w:lang w:eastAsia="pt-BR"/>
        </w:rPr>
        <w:t>parametros</w:t>
      </w:r>
      <w:proofErr w:type="spellEnd"/>
    </w:p>
    <w:p w14:paraId="5675CFED"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opcoesFinais</w:t>
      </w:r>
      <w:proofErr w:type="spellEnd"/>
      <w:r w:rsidRPr="000E1AC7">
        <w:rPr>
          <w:rFonts w:ascii="Consolas" w:eastAsia="Times New Roman" w:hAnsi="Consolas" w:cs="Times New Roman"/>
          <w:color w:val="D4D4D4"/>
          <w:sz w:val="21"/>
          <w:szCs w:val="21"/>
          <w:lang w:eastAsia="pt-BR"/>
        </w:rPr>
        <w:t> = </w:t>
      </w:r>
      <w:proofErr w:type="gramStart"/>
      <w:r w:rsidRPr="000E1AC7">
        <w:rPr>
          <w:rFonts w:ascii="Consolas" w:eastAsia="Times New Roman" w:hAnsi="Consolas" w:cs="Times New Roman"/>
          <w:color w:val="9CDCFE"/>
          <w:sz w:val="21"/>
          <w:szCs w:val="21"/>
          <w:lang w:eastAsia="pt-BR"/>
        </w:rPr>
        <w:t>$</w:t>
      </w:r>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DCDCAA"/>
          <w:sz w:val="21"/>
          <w:szCs w:val="21"/>
          <w:lang w:eastAsia="pt-BR"/>
        </w:rPr>
        <w:t>extend</w:t>
      </w:r>
      <w:proofErr w:type="spellEnd"/>
      <w:proofErr w:type="gramEnd"/>
      <w:r w:rsidRPr="000E1AC7">
        <w:rPr>
          <w:rFonts w:ascii="Consolas" w:eastAsia="Times New Roman" w:hAnsi="Consolas" w:cs="Times New Roman"/>
          <w:color w:val="D4D4D4"/>
          <w:sz w:val="21"/>
          <w:szCs w:val="21"/>
          <w:lang w:eastAsia="pt-BR"/>
        </w:rPr>
        <w:t>({</w:t>
      </w:r>
    </w:p>
    <w:p w14:paraId="00B6A76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9CDCFE"/>
          <w:sz w:val="21"/>
          <w:szCs w:val="21"/>
          <w:lang w:eastAsia="pt-BR"/>
        </w:rPr>
        <w:t>mensagem:</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CE9178"/>
          <w:sz w:val="21"/>
          <w:szCs w:val="21"/>
          <w:lang w:eastAsia="pt-BR"/>
        </w:rPr>
        <w:t>'Em breve'</w:t>
      </w:r>
      <w:r w:rsidRPr="000E1AC7">
        <w:rPr>
          <w:rFonts w:ascii="Consolas" w:eastAsia="Times New Roman" w:hAnsi="Consolas" w:cs="Times New Roman"/>
          <w:color w:val="D4D4D4"/>
          <w:sz w:val="21"/>
          <w:szCs w:val="21"/>
          <w:lang w:eastAsia="pt-BR"/>
        </w:rPr>
        <w:t>,</w:t>
      </w:r>
    </w:p>
    <w:p w14:paraId="7A41720F"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9CDCFE"/>
          <w:sz w:val="21"/>
          <w:szCs w:val="21"/>
          <w:lang w:eastAsia="pt-BR"/>
        </w:rPr>
        <w:t>horario</w:t>
      </w:r>
      <w:proofErr w:type="spellEnd"/>
      <w:r w:rsidRPr="000E1AC7">
        <w:rPr>
          <w:rFonts w:ascii="Consolas" w:eastAsia="Times New Roman" w:hAnsi="Consolas" w:cs="Times New Roman"/>
          <w:color w:val="9CDCFE"/>
          <w:sz w:val="21"/>
          <w:szCs w:val="21"/>
          <w:lang w:eastAsia="pt-BR"/>
        </w:rPr>
        <w: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CE9178"/>
          <w:sz w:val="21"/>
          <w:szCs w:val="21"/>
          <w:lang w:eastAsia="pt-BR"/>
        </w:rPr>
        <w:t>'23:59:59'</w:t>
      </w:r>
    </w:p>
    <w:p w14:paraId="3BC1A083"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 </w:t>
      </w:r>
      <w:proofErr w:type="spellStart"/>
      <w:r w:rsidRPr="000E1AC7">
        <w:rPr>
          <w:rFonts w:ascii="Consolas" w:eastAsia="Times New Roman" w:hAnsi="Consolas" w:cs="Times New Roman"/>
          <w:color w:val="9CDCFE"/>
          <w:sz w:val="21"/>
          <w:szCs w:val="21"/>
          <w:lang w:eastAsia="pt-BR"/>
        </w:rPr>
        <w:t>opcoes</w:t>
      </w:r>
      <w:proofErr w:type="spellEnd"/>
      <w:r w:rsidRPr="000E1AC7">
        <w:rPr>
          <w:rFonts w:ascii="Consolas" w:eastAsia="Times New Roman" w:hAnsi="Consolas" w:cs="Times New Roman"/>
          <w:color w:val="D4D4D4"/>
          <w:sz w:val="21"/>
          <w:szCs w:val="21"/>
          <w:lang w:eastAsia="pt-BR"/>
        </w:rPr>
        <w:t>)</w:t>
      </w:r>
    </w:p>
    <w:p w14:paraId="0E3798BC"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05EB214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horaDezena</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2868E82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horaUnidade</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5B9FED73"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minutoDezena</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21652C3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minutoUnidade</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415E3935"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segundoDezena</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56C5906D"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segundoUnidade</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w:t>
      </w:r>
      <w:proofErr w:type="spellStart"/>
      <w:r w:rsidRPr="000E1AC7">
        <w:rPr>
          <w:rFonts w:ascii="Consolas" w:eastAsia="Times New Roman" w:hAnsi="Consolas" w:cs="Times New Roman"/>
          <w:color w:val="CE9178"/>
          <w:sz w:val="21"/>
          <w:szCs w:val="21"/>
          <w:lang w:eastAsia="pt-BR"/>
        </w:rPr>
        <w:t>span</w:t>
      </w:r>
      <w:proofErr w:type="spellEnd"/>
      <w:r w:rsidRPr="000E1AC7">
        <w:rPr>
          <w:rFonts w:ascii="Consolas" w:eastAsia="Times New Roman" w:hAnsi="Consolas" w:cs="Times New Roman"/>
          <w:color w:val="CE9178"/>
          <w:sz w:val="21"/>
          <w:szCs w:val="21"/>
          <w:lang w:eastAsia="pt-BR"/>
        </w:rPr>
        <w:t> </w:t>
      </w:r>
      <w:proofErr w:type="spellStart"/>
      <w:r w:rsidRPr="000E1AC7">
        <w:rPr>
          <w:rFonts w:ascii="Consolas" w:eastAsia="Times New Roman" w:hAnsi="Consolas" w:cs="Times New Roman"/>
          <w:color w:val="CE9178"/>
          <w:sz w:val="21"/>
          <w:szCs w:val="21"/>
          <w:lang w:eastAsia="pt-BR"/>
        </w:rPr>
        <w:t>class</w:t>
      </w:r>
      <w:proofErr w:type="spellEnd"/>
      <w:r w:rsidRPr="000E1AC7">
        <w:rPr>
          <w:rFonts w:ascii="Consolas" w:eastAsia="Times New Roman" w:hAnsi="Consolas" w:cs="Times New Roman"/>
          <w:color w:val="CE9178"/>
          <w:sz w:val="21"/>
          <w:szCs w:val="21"/>
          <w:lang w:eastAsia="pt-BR"/>
        </w:rPr>
        <w:t>="digito"&gt;'</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DCDCAA"/>
          <w:sz w:val="21"/>
          <w:szCs w:val="21"/>
          <w:lang w:eastAsia="pt-BR"/>
        </w:rPr>
        <w:t>html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'0'</w:t>
      </w:r>
      <w:r w:rsidRPr="000E1AC7">
        <w:rPr>
          <w:rFonts w:ascii="Consolas" w:eastAsia="Times New Roman" w:hAnsi="Consolas" w:cs="Times New Roman"/>
          <w:color w:val="D4D4D4"/>
          <w:sz w:val="21"/>
          <w:szCs w:val="21"/>
          <w:lang w:eastAsia="pt-BR"/>
        </w:rPr>
        <w:t>)</w:t>
      </w:r>
    </w:p>
    <w:p w14:paraId="74428E32"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385603E2"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569CD6"/>
          <w:sz w:val="21"/>
          <w:szCs w:val="21"/>
          <w:lang w:eastAsia="pt-BR"/>
        </w:rPr>
        <w:t>const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separadorHora</w:t>
      </w: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'&lt;span class="separador"&gt;'</w:t>
      </w:r>
      <w:r w:rsidRPr="000E1AC7">
        <w:rPr>
          <w:rFonts w:ascii="Consolas" w:eastAsia="Times New Roman" w:hAnsi="Consolas" w:cs="Times New Roman"/>
          <w:color w:val="D4D4D4"/>
          <w:sz w:val="21"/>
          <w:szCs w:val="21"/>
          <w:lang w:eastAsia="pt-BR"/>
        </w:rPr>
        <w:t>).</w:t>
      </w:r>
      <w:proofErr w:type="gramStart"/>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4D4D4"/>
          <w:sz w:val="21"/>
          <w:szCs w:val="21"/>
          <w:lang w:eastAsia="pt-BR"/>
        </w:rPr>
        <w:t>)</w:t>
      </w:r>
    </w:p>
    <w:p w14:paraId="56DFC85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lastRenderedPageBreak/>
        <w:t>    </w:t>
      </w:r>
      <w:r w:rsidRPr="000E1AC7">
        <w:rPr>
          <w:rFonts w:ascii="Consolas" w:eastAsia="Times New Roman" w:hAnsi="Consolas" w:cs="Times New Roman"/>
          <w:color w:val="569CD6"/>
          <w:sz w:val="21"/>
          <w:szCs w:val="21"/>
          <w:lang w:eastAsia="pt-BR"/>
        </w:rPr>
        <w:t>const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separadorMinuto</w:t>
      </w: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'&lt;span class="separador"&gt;'</w:t>
      </w:r>
      <w:r w:rsidRPr="000E1AC7">
        <w:rPr>
          <w:rFonts w:ascii="Consolas" w:eastAsia="Times New Roman" w:hAnsi="Consolas" w:cs="Times New Roman"/>
          <w:color w:val="D4D4D4"/>
          <w:sz w:val="21"/>
          <w:szCs w:val="21"/>
          <w:lang w:eastAsia="pt-BR"/>
        </w:rPr>
        <w:t>).</w:t>
      </w:r>
      <w:proofErr w:type="gramStart"/>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4D4D4"/>
          <w:sz w:val="21"/>
          <w:szCs w:val="21"/>
          <w:lang w:eastAsia="pt-BR"/>
        </w:rPr>
        <w:t>)</w:t>
      </w:r>
    </w:p>
    <w:p w14:paraId="6215D09A"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569CD6"/>
          <w:sz w:val="21"/>
          <w:szCs w:val="21"/>
          <w:lang w:eastAsia="pt-BR"/>
        </w:rPr>
        <w:t>const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mensagem</w:t>
      </w: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'&lt;div class="mensagem"&gt;'</w:t>
      </w:r>
      <w:r w:rsidRPr="000E1AC7">
        <w:rPr>
          <w:rFonts w:ascii="Consolas" w:eastAsia="Times New Roman" w:hAnsi="Consolas" w:cs="Times New Roman"/>
          <w:color w:val="D4D4D4"/>
          <w:sz w:val="21"/>
          <w:szCs w:val="21"/>
          <w:lang w:eastAsia="pt-BR"/>
        </w:rPr>
        <w:t>).</w:t>
      </w:r>
      <w:proofErr w:type="gramStart"/>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4FC1FF"/>
          <w:sz w:val="21"/>
          <w:szCs w:val="21"/>
          <w:lang w:eastAsia="pt-BR"/>
        </w:rPr>
        <w:t>opcoesFinais</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9CDCFE"/>
          <w:sz w:val="21"/>
          <w:szCs w:val="21"/>
          <w:lang w:eastAsia="pt-BR"/>
        </w:rPr>
        <w:t>mensagem</w:t>
      </w:r>
      <w:r w:rsidRPr="000E1AC7">
        <w:rPr>
          <w:rFonts w:ascii="Consolas" w:eastAsia="Times New Roman" w:hAnsi="Consolas" w:cs="Times New Roman"/>
          <w:color w:val="D4D4D4"/>
          <w:sz w:val="21"/>
          <w:szCs w:val="21"/>
          <w:lang w:eastAsia="pt-BR"/>
        </w:rPr>
        <w:t>)</w:t>
      </w:r>
    </w:p>
    <w:p w14:paraId="79F08EB7"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1C9FFC77"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569CD6"/>
          <w:sz w:val="21"/>
          <w:szCs w:val="21"/>
          <w:lang w:eastAsia="pt-BR"/>
        </w:rPr>
        <w:t>this</w:t>
      </w:r>
      <w:proofErr w:type="spellEnd"/>
      <w:proofErr w:type="gramStart"/>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DCDCAA"/>
          <w:sz w:val="21"/>
          <w:szCs w:val="21"/>
          <w:lang w:eastAsia="pt-BR"/>
        </w:rPr>
        <w:t>addClass</w:t>
      </w:r>
      <w:proofErr w:type="spellEnd"/>
      <w:proofErr w:type="gram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'temporizador'</w:t>
      </w:r>
      <w:r w:rsidRPr="000E1AC7">
        <w:rPr>
          <w:rFonts w:ascii="Consolas" w:eastAsia="Times New Roman" w:hAnsi="Consolas" w:cs="Times New Roman"/>
          <w:color w:val="D4D4D4"/>
          <w:sz w:val="21"/>
          <w:szCs w:val="21"/>
          <w:lang w:eastAsia="pt-BR"/>
        </w:rPr>
        <w:t>)</w:t>
      </w:r>
    </w:p>
    <w:p w14:paraId="40A52FF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DCDCAA"/>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569CD6"/>
          <w:sz w:val="21"/>
          <w:szCs w:val="21"/>
          <w:lang w:eastAsia="pt-BR"/>
        </w:rPr>
        <w:t>this</w:t>
      </w:r>
      <w:proofErr w:type="gramStart"/>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append</w:t>
      </w:r>
      <w:proofErr w:type="gram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4FC1FF"/>
          <w:sz w:val="21"/>
          <w:szCs w:val="21"/>
          <w:lang w:eastAsia="pt-BR"/>
        </w:rPr>
        <w:t>horaDezena</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horaUnidade</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separadorHora</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minutoDezena</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minutoUnidade</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separadorMinuto</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segundoDezena</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segundoUnidade</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mensagem</w:t>
      </w:r>
      <w:r w:rsidRPr="000E1AC7">
        <w:rPr>
          <w:rFonts w:ascii="Consolas" w:eastAsia="Times New Roman" w:hAnsi="Consolas" w:cs="Times New Roman"/>
          <w:color w:val="D4D4D4"/>
          <w:sz w:val="21"/>
          <w:szCs w:val="21"/>
          <w:lang w:eastAsia="pt-BR"/>
        </w:rPr>
        <w:t>)</w:t>
      </w:r>
    </w:p>
    <w:p w14:paraId="1C2E865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3FE50030"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6A9955"/>
          <w:sz w:val="21"/>
          <w:szCs w:val="21"/>
          <w:lang w:eastAsia="pt-BR"/>
        </w:rPr>
        <w:t>//padrão </w:t>
      </w:r>
      <w:proofErr w:type="spellStart"/>
      <w:r w:rsidRPr="000E1AC7">
        <w:rPr>
          <w:rFonts w:ascii="Consolas" w:eastAsia="Times New Roman" w:hAnsi="Consolas" w:cs="Times New Roman"/>
          <w:color w:val="6A9955"/>
          <w:sz w:val="21"/>
          <w:szCs w:val="21"/>
          <w:lang w:eastAsia="pt-BR"/>
        </w:rPr>
        <w:t>regex</w:t>
      </w:r>
      <w:proofErr w:type="spellEnd"/>
      <w:r w:rsidRPr="000E1AC7">
        <w:rPr>
          <w:rFonts w:ascii="Consolas" w:eastAsia="Times New Roman" w:hAnsi="Consolas" w:cs="Times New Roman"/>
          <w:color w:val="6A9955"/>
          <w:sz w:val="21"/>
          <w:szCs w:val="21"/>
          <w:lang w:eastAsia="pt-BR"/>
        </w:rPr>
        <w:t> para captar horas</w:t>
      </w:r>
    </w:p>
    <w:p w14:paraId="4F4514F1"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regex</w:t>
      </w:r>
      <w:proofErr w:type="spellEnd"/>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569CD6"/>
          <w:sz w:val="21"/>
          <w:szCs w:val="21"/>
          <w:lang w:eastAsia="pt-BR"/>
        </w:rPr>
        <w:t>new</w:t>
      </w: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EC9B0"/>
          <w:sz w:val="21"/>
          <w:szCs w:val="21"/>
          <w:lang w:eastAsia="pt-BR"/>
        </w:rPr>
        <w:t>RegExp</w:t>
      </w:r>
      <w:proofErr w:type="spell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16969"/>
          <w:sz w:val="21"/>
          <w:szCs w:val="21"/>
          <w:lang w:eastAsia="pt-BR"/>
        </w:rPr>
        <w:t>/</w:t>
      </w:r>
      <w:r w:rsidRPr="000E1AC7">
        <w:rPr>
          <w:rFonts w:ascii="Consolas" w:eastAsia="Times New Roman" w:hAnsi="Consolas" w:cs="Times New Roman"/>
          <w:color w:val="CE9178"/>
          <w:sz w:val="21"/>
          <w:szCs w:val="21"/>
          <w:lang w:eastAsia="pt-BR"/>
        </w:rPr>
        <w:t>(</w:t>
      </w:r>
      <w:proofErr w:type="gramStart"/>
      <w:r w:rsidRPr="000E1AC7">
        <w:rPr>
          <w:rFonts w:ascii="Consolas" w:eastAsia="Times New Roman" w:hAnsi="Consolas" w:cs="Times New Roman"/>
          <w:color w:val="D16969"/>
          <w:sz w:val="21"/>
          <w:szCs w:val="21"/>
          <w:lang w:eastAsia="pt-BR"/>
        </w:rPr>
        <w:t>\d\d</w:t>
      </w:r>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16969"/>
          <w:sz w:val="21"/>
          <w:szCs w:val="21"/>
          <w:lang w:eastAsia="pt-BR"/>
        </w:rPr>
        <w:t>:</w:t>
      </w:r>
      <w:r w:rsidRPr="000E1AC7">
        <w:rPr>
          <w:rFonts w:ascii="Consolas" w:eastAsia="Times New Roman" w:hAnsi="Consolas" w:cs="Times New Roman"/>
          <w:color w:val="CE9178"/>
          <w:sz w:val="21"/>
          <w:szCs w:val="21"/>
          <w:lang w:eastAsia="pt-BR"/>
        </w:rPr>
        <w:t>(</w:t>
      </w:r>
      <w:proofErr w:type="gramEnd"/>
      <w:r w:rsidRPr="000E1AC7">
        <w:rPr>
          <w:rFonts w:ascii="Consolas" w:eastAsia="Times New Roman" w:hAnsi="Consolas" w:cs="Times New Roman"/>
          <w:color w:val="D16969"/>
          <w:sz w:val="21"/>
          <w:szCs w:val="21"/>
          <w:lang w:eastAsia="pt-BR"/>
        </w:rPr>
        <w:t>\d\d</w:t>
      </w:r>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16969"/>
          <w:sz w:val="21"/>
          <w:szCs w:val="21"/>
          <w:lang w:eastAsia="pt-BR"/>
        </w:rPr>
        <w:t>:</w:t>
      </w:r>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16969"/>
          <w:sz w:val="21"/>
          <w:szCs w:val="21"/>
          <w:lang w:eastAsia="pt-BR"/>
        </w:rPr>
        <w:t>\d\d</w:t>
      </w:r>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16969"/>
          <w:sz w:val="21"/>
          <w:szCs w:val="21"/>
          <w:lang w:eastAsia="pt-BR"/>
        </w:rPr>
        <w:t>/</w:t>
      </w:r>
      <w:r w:rsidRPr="000E1AC7">
        <w:rPr>
          <w:rFonts w:ascii="Consolas" w:eastAsia="Times New Roman" w:hAnsi="Consolas" w:cs="Times New Roman"/>
          <w:color w:val="D4D4D4"/>
          <w:sz w:val="21"/>
          <w:szCs w:val="21"/>
          <w:lang w:eastAsia="pt-BR"/>
        </w:rPr>
        <w:t>)</w:t>
      </w:r>
    </w:p>
    <w:p w14:paraId="284143C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6AD22E83"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6A9955"/>
          <w:sz w:val="21"/>
          <w:szCs w:val="21"/>
          <w:lang w:eastAsia="pt-BR"/>
        </w:rPr>
        <w:t>//horario alvo - aqui eu consigo pegar separadamente a hora, o minuto e o segundo</w:t>
      </w:r>
    </w:p>
    <w:p w14:paraId="1C4F5625"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horarioAlvo</w:t>
      </w:r>
      <w:proofErr w:type="spellEnd"/>
      <w:r w:rsidRPr="000E1AC7">
        <w:rPr>
          <w:rFonts w:ascii="Consolas" w:eastAsia="Times New Roman" w:hAnsi="Consolas" w:cs="Times New Roman"/>
          <w:color w:val="D4D4D4"/>
          <w:sz w:val="21"/>
          <w:szCs w:val="21"/>
          <w:lang w:eastAsia="pt-BR"/>
        </w:rPr>
        <w:t> = </w:t>
      </w:r>
      <w:proofErr w:type="spellStart"/>
      <w:proofErr w:type="gramStart"/>
      <w:r w:rsidRPr="000E1AC7">
        <w:rPr>
          <w:rFonts w:ascii="Consolas" w:eastAsia="Times New Roman" w:hAnsi="Consolas" w:cs="Times New Roman"/>
          <w:color w:val="4FC1FF"/>
          <w:sz w:val="21"/>
          <w:szCs w:val="21"/>
          <w:lang w:eastAsia="pt-BR"/>
        </w:rPr>
        <w:t>regex</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exec</w:t>
      </w:r>
      <w:proofErr w:type="spellEnd"/>
      <w:proofErr w:type="gramEnd"/>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4FC1FF"/>
          <w:sz w:val="21"/>
          <w:szCs w:val="21"/>
          <w:lang w:eastAsia="pt-BR"/>
        </w:rPr>
        <w:t>opcoesFinais</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9CDCFE"/>
          <w:sz w:val="21"/>
          <w:szCs w:val="21"/>
          <w:lang w:eastAsia="pt-BR"/>
        </w:rPr>
        <w:t>horario</w:t>
      </w:r>
      <w:proofErr w:type="spellEnd"/>
      <w:r w:rsidRPr="000E1AC7">
        <w:rPr>
          <w:rFonts w:ascii="Consolas" w:eastAsia="Times New Roman" w:hAnsi="Consolas" w:cs="Times New Roman"/>
          <w:color w:val="D4D4D4"/>
          <w:sz w:val="21"/>
          <w:szCs w:val="21"/>
          <w:lang w:eastAsia="pt-BR"/>
        </w:rPr>
        <w:t>) </w:t>
      </w:r>
    </w:p>
    <w:p w14:paraId="2AA89B57"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215C208A"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let</w:t>
      </w:r>
      <w:proofErr w:type="spellEnd"/>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9CDCFE"/>
          <w:sz w:val="21"/>
          <w:szCs w:val="21"/>
          <w:lang w:eastAsia="pt-BR"/>
        </w:rPr>
        <w:t>temporizador</w:t>
      </w:r>
      <w:r w:rsidRPr="000E1AC7">
        <w:rPr>
          <w:rFonts w:ascii="Consolas" w:eastAsia="Times New Roman" w:hAnsi="Consolas" w:cs="Times New Roman"/>
          <w:color w:val="D4D4D4"/>
          <w:sz w:val="21"/>
          <w:szCs w:val="21"/>
          <w:lang w:eastAsia="pt-BR"/>
        </w:rPr>
        <w:t> = </w:t>
      </w:r>
      <w:proofErr w:type="spellStart"/>
      <w:proofErr w:type="gramStart"/>
      <w:r w:rsidRPr="000E1AC7">
        <w:rPr>
          <w:rFonts w:ascii="Consolas" w:eastAsia="Times New Roman" w:hAnsi="Consolas" w:cs="Times New Roman"/>
          <w:color w:val="DCDCAA"/>
          <w:sz w:val="21"/>
          <w:szCs w:val="21"/>
          <w:lang w:eastAsia="pt-BR"/>
        </w:rPr>
        <w:t>setInterval</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569CD6"/>
          <w:sz w:val="21"/>
          <w:szCs w:val="21"/>
          <w:lang w:eastAsia="pt-BR"/>
        </w:rPr>
        <w:t>=&gt;</w:t>
      </w:r>
      <w:r w:rsidRPr="000E1AC7">
        <w:rPr>
          <w:rFonts w:ascii="Consolas" w:eastAsia="Times New Roman" w:hAnsi="Consolas" w:cs="Times New Roman"/>
          <w:color w:val="D4D4D4"/>
          <w:sz w:val="21"/>
          <w:szCs w:val="21"/>
          <w:lang w:eastAsia="pt-BR"/>
        </w:rPr>
        <w:t> {</w:t>
      </w:r>
    </w:p>
    <w:p w14:paraId="66590FF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agora</w:t>
      </w: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569CD6"/>
          <w:sz w:val="21"/>
          <w:szCs w:val="21"/>
          <w:lang w:eastAsia="pt-BR"/>
        </w:rPr>
        <w:t>new</w:t>
      </w:r>
      <w:r w:rsidRPr="000E1AC7">
        <w:rPr>
          <w:rFonts w:ascii="Consolas" w:eastAsia="Times New Roman" w:hAnsi="Consolas" w:cs="Times New Roman"/>
          <w:color w:val="D4D4D4"/>
          <w:sz w:val="21"/>
          <w:szCs w:val="21"/>
          <w:lang w:eastAsia="pt-BR"/>
        </w:rPr>
        <w:t> </w:t>
      </w:r>
      <w:proofErr w:type="gramStart"/>
      <w:r w:rsidRPr="000E1AC7">
        <w:rPr>
          <w:rFonts w:ascii="Consolas" w:eastAsia="Times New Roman" w:hAnsi="Consolas" w:cs="Times New Roman"/>
          <w:color w:val="4EC9B0"/>
          <w:sz w:val="21"/>
          <w:szCs w:val="21"/>
          <w:lang w:eastAsia="pt-BR"/>
        </w:rPr>
        <w:t>Date</w:t>
      </w:r>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D4D4D4"/>
          <w:sz w:val="21"/>
          <w:szCs w:val="21"/>
          <w:lang w:eastAsia="pt-BR"/>
        </w:rPr>
        <w:t>)</w:t>
      </w:r>
    </w:p>
    <w:p w14:paraId="01C77684"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alvo</w:t>
      </w: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569CD6"/>
          <w:sz w:val="21"/>
          <w:szCs w:val="21"/>
          <w:lang w:eastAsia="pt-BR"/>
        </w:rPr>
        <w:t>new</w:t>
      </w:r>
      <w:r w:rsidRPr="000E1AC7">
        <w:rPr>
          <w:rFonts w:ascii="Consolas" w:eastAsia="Times New Roman" w:hAnsi="Consolas" w:cs="Times New Roman"/>
          <w:color w:val="D4D4D4"/>
          <w:sz w:val="21"/>
          <w:szCs w:val="21"/>
          <w:lang w:eastAsia="pt-BR"/>
        </w:rPr>
        <w:t> </w:t>
      </w:r>
      <w:proofErr w:type="gramStart"/>
      <w:r w:rsidRPr="000E1AC7">
        <w:rPr>
          <w:rFonts w:ascii="Consolas" w:eastAsia="Times New Roman" w:hAnsi="Consolas" w:cs="Times New Roman"/>
          <w:color w:val="4EC9B0"/>
          <w:sz w:val="21"/>
          <w:szCs w:val="21"/>
          <w:lang w:eastAsia="pt-BR"/>
        </w:rPr>
        <w:t>Date</w:t>
      </w:r>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D4D4D4"/>
          <w:sz w:val="21"/>
          <w:szCs w:val="21"/>
          <w:lang w:eastAsia="pt-BR"/>
        </w:rPr>
        <w:t>)</w:t>
      </w:r>
    </w:p>
    <w:p w14:paraId="5C1A675D"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proofErr w:type="gramStart"/>
      <w:r w:rsidRPr="000E1AC7">
        <w:rPr>
          <w:rFonts w:ascii="Consolas" w:eastAsia="Times New Roman" w:hAnsi="Consolas" w:cs="Times New Roman"/>
          <w:color w:val="4FC1FF"/>
          <w:sz w:val="21"/>
          <w:szCs w:val="21"/>
          <w:lang w:eastAsia="pt-BR"/>
        </w:rPr>
        <w:t>alvo</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setHours</w:t>
      </w:r>
      <w:proofErr w:type="spellEnd"/>
      <w:proofErr w:type="gramEnd"/>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4FC1FF"/>
          <w:sz w:val="21"/>
          <w:szCs w:val="21"/>
          <w:lang w:eastAsia="pt-BR"/>
        </w:rPr>
        <w:t>horarioAlvo</w:t>
      </w:r>
      <w:proofErr w:type="spell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p>
    <w:p w14:paraId="7BFC4A94"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proofErr w:type="gramStart"/>
      <w:r w:rsidRPr="000E1AC7">
        <w:rPr>
          <w:rFonts w:ascii="Consolas" w:eastAsia="Times New Roman" w:hAnsi="Consolas" w:cs="Times New Roman"/>
          <w:color w:val="4FC1FF"/>
          <w:sz w:val="21"/>
          <w:szCs w:val="21"/>
          <w:lang w:eastAsia="pt-BR"/>
        </w:rPr>
        <w:t>alvo</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setMinutes</w:t>
      </w:r>
      <w:proofErr w:type="spellEnd"/>
      <w:proofErr w:type="gramEnd"/>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4FC1FF"/>
          <w:sz w:val="21"/>
          <w:szCs w:val="21"/>
          <w:lang w:eastAsia="pt-BR"/>
        </w:rPr>
        <w:t>horarioAlvo</w:t>
      </w:r>
      <w:proofErr w:type="spell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2</w:t>
      </w:r>
      <w:r w:rsidRPr="000E1AC7">
        <w:rPr>
          <w:rFonts w:ascii="Consolas" w:eastAsia="Times New Roman" w:hAnsi="Consolas" w:cs="Times New Roman"/>
          <w:color w:val="D4D4D4"/>
          <w:sz w:val="21"/>
          <w:szCs w:val="21"/>
          <w:lang w:eastAsia="pt-BR"/>
        </w:rPr>
        <w:t>])</w:t>
      </w:r>
    </w:p>
    <w:p w14:paraId="18C600E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proofErr w:type="gramStart"/>
      <w:r w:rsidRPr="000E1AC7">
        <w:rPr>
          <w:rFonts w:ascii="Consolas" w:eastAsia="Times New Roman" w:hAnsi="Consolas" w:cs="Times New Roman"/>
          <w:color w:val="4FC1FF"/>
          <w:sz w:val="21"/>
          <w:szCs w:val="21"/>
          <w:lang w:eastAsia="pt-BR"/>
        </w:rPr>
        <w:t>alvo</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setSeconds</w:t>
      </w:r>
      <w:proofErr w:type="spellEnd"/>
      <w:proofErr w:type="gramEnd"/>
      <w:r w:rsidRPr="000E1AC7">
        <w:rPr>
          <w:rFonts w:ascii="Consolas" w:eastAsia="Times New Roman" w:hAnsi="Consolas" w:cs="Times New Roman"/>
          <w:color w:val="D4D4D4"/>
          <w:sz w:val="21"/>
          <w:szCs w:val="21"/>
          <w:lang w:eastAsia="pt-BR"/>
        </w:rPr>
        <w:t>(</w:t>
      </w:r>
      <w:proofErr w:type="spellStart"/>
      <w:r w:rsidRPr="000E1AC7">
        <w:rPr>
          <w:rFonts w:ascii="Consolas" w:eastAsia="Times New Roman" w:hAnsi="Consolas" w:cs="Times New Roman"/>
          <w:color w:val="4FC1FF"/>
          <w:sz w:val="21"/>
          <w:szCs w:val="21"/>
          <w:lang w:eastAsia="pt-BR"/>
        </w:rPr>
        <w:t>horarioAlvo</w:t>
      </w:r>
      <w:proofErr w:type="spell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3</w:t>
      </w:r>
      <w:r w:rsidRPr="000E1AC7">
        <w:rPr>
          <w:rFonts w:ascii="Consolas" w:eastAsia="Times New Roman" w:hAnsi="Consolas" w:cs="Times New Roman"/>
          <w:color w:val="D4D4D4"/>
          <w:sz w:val="21"/>
          <w:szCs w:val="21"/>
          <w:lang w:eastAsia="pt-BR"/>
        </w:rPr>
        <w:t>])</w:t>
      </w:r>
    </w:p>
    <w:p w14:paraId="7F1DA8E8"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2FE5CA50"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const</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diferencaEmMili</w:t>
      </w:r>
      <w:proofErr w:type="spellEnd"/>
      <w:r w:rsidRPr="000E1AC7">
        <w:rPr>
          <w:rFonts w:ascii="Consolas" w:eastAsia="Times New Roman" w:hAnsi="Consolas" w:cs="Times New Roman"/>
          <w:color w:val="D4D4D4"/>
          <w:sz w:val="21"/>
          <w:szCs w:val="21"/>
          <w:lang w:eastAsia="pt-BR"/>
        </w:rPr>
        <w:t> = </w:t>
      </w:r>
      <w:proofErr w:type="spellStart"/>
      <w:proofErr w:type="gramStart"/>
      <w:r w:rsidRPr="000E1AC7">
        <w:rPr>
          <w:rFonts w:ascii="Consolas" w:eastAsia="Times New Roman" w:hAnsi="Consolas" w:cs="Times New Roman"/>
          <w:color w:val="4FC1FF"/>
          <w:sz w:val="21"/>
          <w:szCs w:val="21"/>
          <w:lang w:eastAsia="pt-BR"/>
        </w:rPr>
        <w:t>alvo</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getTime</w:t>
      </w:r>
      <w:proofErr w:type="spellEnd"/>
      <w:proofErr w:type="gramEnd"/>
      <w:r w:rsidRPr="000E1AC7">
        <w:rPr>
          <w:rFonts w:ascii="Consolas" w:eastAsia="Times New Roman" w:hAnsi="Consolas" w:cs="Times New Roman"/>
          <w:color w:val="D4D4D4"/>
          <w:sz w:val="21"/>
          <w:szCs w:val="21"/>
          <w:lang w:eastAsia="pt-BR"/>
        </w:rPr>
        <w:t>() - </w:t>
      </w:r>
      <w:proofErr w:type="spellStart"/>
      <w:r w:rsidRPr="000E1AC7">
        <w:rPr>
          <w:rFonts w:ascii="Consolas" w:eastAsia="Times New Roman" w:hAnsi="Consolas" w:cs="Times New Roman"/>
          <w:color w:val="4FC1FF"/>
          <w:sz w:val="21"/>
          <w:szCs w:val="21"/>
          <w:lang w:eastAsia="pt-BR"/>
        </w:rPr>
        <w:t>agora</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getTime</w:t>
      </w:r>
      <w:proofErr w:type="spellEnd"/>
      <w:r w:rsidRPr="000E1AC7">
        <w:rPr>
          <w:rFonts w:ascii="Consolas" w:eastAsia="Times New Roman" w:hAnsi="Consolas" w:cs="Times New Roman"/>
          <w:color w:val="D4D4D4"/>
          <w:sz w:val="21"/>
          <w:szCs w:val="21"/>
          <w:lang w:eastAsia="pt-BR"/>
        </w:rPr>
        <w:t>()</w:t>
      </w:r>
    </w:p>
    <w:p w14:paraId="1D8F269F"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17C96726"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C586C0"/>
          <w:sz w:val="21"/>
          <w:szCs w:val="21"/>
          <w:lang w:eastAsia="pt-BR"/>
        </w:rPr>
        <w:t>if</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4FC1FF"/>
          <w:sz w:val="21"/>
          <w:szCs w:val="21"/>
          <w:lang w:eastAsia="pt-BR"/>
        </w:rPr>
        <w:t>diferencaEmMili</w:t>
      </w:r>
      <w:proofErr w:type="spellEnd"/>
      <w:r w:rsidRPr="000E1AC7">
        <w:rPr>
          <w:rFonts w:ascii="Consolas" w:eastAsia="Times New Roman" w:hAnsi="Consolas" w:cs="Times New Roman"/>
          <w:color w:val="D4D4D4"/>
          <w:sz w:val="21"/>
          <w:szCs w:val="21"/>
          <w:lang w:eastAsia="pt-BR"/>
        </w:rPr>
        <w:t> &gt;= </w:t>
      </w:r>
      <w:r w:rsidRPr="000E1AC7">
        <w:rPr>
          <w:rFonts w:ascii="Consolas" w:eastAsia="Times New Roman" w:hAnsi="Consolas" w:cs="Times New Roman"/>
          <w:color w:val="B5CEA8"/>
          <w:sz w:val="21"/>
          <w:szCs w:val="21"/>
          <w:lang w:eastAsia="pt-BR"/>
        </w:rPr>
        <w:t>0</w:t>
      </w:r>
      <w:r w:rsidRPr="000E1AC7">
        <w:rPr>
          <w:rFonts w:ascii="Consolas" w:eastAsia="Times New Roman" w:hAnsi="Consolas" w:cs="Times New Roman"/>
          <w:color w:val="D4D4D4"/>
          <w:sz w:val="21"/>
          <w:szCs w:val="21"/>
          <w:lang w:eastAsia="pt-BR"/>
        </w:rPr>
        <w:t>) {</w:t>
      </w:r>
    </w:p>
    <w:p w14:paraId="2486D7ED"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6A9955"/>
          <w:sz w:val="21"/>
          <w:szCs w:val="21"/>
          <w:lang w:eastAsia="pt-BR"/>
        </w:rPr>
        <w:t>//regex para extrair a diferença das datas em horas, minutos e segundos</w:t>
      </w:r>
    </w:p>
    <w:p w14:paraId="64165EA3"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569CD6"/>
          <w:sz w:val="21"/>
          <w:szCs w:val="21"/>
          <w:lang w:eastAsia="pt-BR"/>
        </w:rPr>
        <w:t>const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diferenca</w:t>
      </w:r>
      <w:r w:rsidRPr="000E1AC7">
        <w:rPr>
          <w:rFonts w:ascii="Consolas" w:eastAsia="Times New Roman" w:hAnsi="Consolas" w:cs="Times New Roman"/>
          <w:color w:val="D4D4D4"/>
          <w:sz w:val="21"/>
          <w:szCs w:val="21"/>
          <w:lang w:eastAsia="pt-BR"/>
        </w:rPr>
        <w:t> = </w:t>
      </w:r>
      <w:proofErr w:type="gramStart"/>
      <w:r w:rsidRPr="000E1AC7">
        <w:rPr>
          <w:rFonts w:ascii="Consolas" w:eastAsia="Times New Roman" w:hAnsi="Consolas" w:cs="Times New Roman"/>
          <w:color w:val="4FC1FF"/>
          <w:sz w:val="21"/>
          <w:szCs w:val="21"/>
          <w:lang w:eastAsia="pt-BR"/>
        </w:rPr>
        <w:t>regex</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exec</w:t>
      </w:r>
      <w:proofErr w:type="gram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569CD6"/>
          <w:sz w:val="21"/>
          <w:szCs w:val="21"/>
          <w:lang w:eastAsia="pt-BR"/>
        </w:rPr>
        <w:t>new</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EC9B0"/>
          <w:sz w:val="21"/>
          <w:szCs w:val="21"/>
          <w:lang w:eastAsia="pt-BR"/>
        </w:rPr>
        <w:t>Date</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4FC1FF"/>
          <w:sz w:val="21"/>
          <w:szCs w:val="21"/>
          <w:lang w:eastAsia="pt-BR"/>
        </w:rPr>
        <w:t>diferencaEmMili</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toISOString</w:t>
      </w:r>
      <w:r w:rsidRPr="000E1AC7">
        <w:rPr>
          <w:rFonts w:ascii="Consolas" w:eastAsia="Times New Roman" w:hAnsi="Consolas" w:cs="Times New Roman"/>
          <w:color w:val="D4D4D4"/>
          <w:sz w:val="21"/>
          <w:szCs w:val="21"/>
          <w:lang w:eastAsia="pt-BR"/>
        </w:rPr>
        <w:t>())</w:t>
      </w:r>
    </w:p>
    <w:p w14:paraId="49396E41"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3B4781B0"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horaDezena</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0</w:t>
      </w:r>
      <w:r w:rsidRPr="000E1AC7">
        <w:rPr>
          <w:rFonts w:ascii="Consolas" w:eastAsia="Times New Roman" w:hAnsi="Consolas" w:cs="Times New Roman"/>
          <w:color w:val="D4D4D4"/>
          <w:sz w:val="21"/>
          <w:szCs w:val="21"/>
          <w:lang w:eastAsia="pt-BR"/>
        </w:rPr>
        <w:t>])</w:t>
      </w:r>
    </w:p>
    <w:p w14:paraId="4147211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horaUnidade</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p>
    <w:p w14:paraId="60CE501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65E46F08"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minutoDezena</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2</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0</w:t>
      </w:r>
      <w:r w:rsidRPr="000E1AC7">
        <w:rPr>
          <w:rFonts w:ascii="Consolas" w:eastAsia="Times New Roman" w:hAnsi="Consolas" w:cs="Times New Roman"/>
          <w:color w:val="D4D4D4"/>
          <w:sz w:val="21"/>
          <w:szCs w:val="21"/>
          <w:lang w:eastAsia="pt-BR"/>
        </w:rPr>
        <w:t>])</w:t>
      </w:r>
    </w:p>
    <w:p w14:paraId="0784617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minutoUnidade</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2</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p>
    <w:p w14:paraId="7C9C1115"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0A484054"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segundoDezena</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3</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0</w:t>
      </w:r>
      <w:r w:rsidRPr="000E1AC7">
        <w:rPr>
          <w:rFonts w:ascii="Consolas" w:eastAsia="Times New Roman" w:hAnsi="Consolas" w:cs="Times New Roman"/>
          <w:color w:val="D4D4D4"/>
          <w:sz w:val="21"/>
          <w:szCs w:val="21"/>
          <w:lang w:eastAsia="pt-BR"/>
        </w:rPr>
        <w:t>])</w:t>
      </w:r>
    </w:p>
    <w:p w14:paraId="10D886FF"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segundoUnidade</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html</w:t>
      </w:r>
      <w:r w:rsidRPr="000E1AC7">
        <w:rPr>
          <w:rFonts w:ascii="Consolas" w:eastAsia="Times New Roman" w:hAnsi="Consolas" w:cs="Times New Roman"/>
          <w:color w:val="D4D4D4"/>
          <w:sz w:val="21"/>
          <w:szCs w:val="21"/>
          <w:lang w:eastAsia="pt-BR"/>
        </w:rPr>
        <w:t>(</w:t>
      </w:r>
      <w:proofErr w:type="spellStart"/>
      <w:proofErr w:type="gramStart"/>
      <w:r w:rsidRPr="000E1AC7">
        <w:rPr>
          <w:rFonts w:ascii="Consolas" w:eastAsia="Times New Roman" w:hAnsi="Consolas" w:cs="Times New Roman"/>
          <w:color w:val="4FC1FF"/>
          <w:sz w:val="21"/>
          <w:szCs w:val="21"/>
          <w:lang w:eastAsia="pt-BR"/>
        </w:rPr>
        <w:t>diferenca</w:t>
      </w:r>
      <w:proofErr w:type="spellEnd"/>
      <w:r w:rsidRPr="000E1AC7">
        <w:rPr>
          <w:rFonts w:ascii="Consolas" w:eastAsia="Times New Roman" w:hAnsi="Consolas" w:cs="Times New Roman"/>
          <w:color w:val="D4D4D4"/>
          <w:sz w:val="21"/>
          <w:szCs w:val="21"/>
          <w:lang w:eastAsia="pt-BR"/>
        </w:rPr>
        <w:t>[</w:t>
      </w:r>
      <w:proofErr w:type="gramEnd"/>
      <w:r w:rsidRPr="000E1AC7">
        <w:rPr>
          <w:rFonts w:ascii="Consolas" w:eastAsia="Times New Roman" w:hAnsi="Consolas" w:cs="Times New Roman"/>
          <w:color w:val="B5CEA8"/>
          <w:sz w:val="21"/>
          <w:szCs w:val="21"/>
          <w:lang w:eastAsia="pt-BR"/>
        </w:rPr>
        <w:t>3</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B5CEA8"/>
          <w:sz w:val="21"/>
          <w:szCs w:val="21"/>
          <w:lang w:eastAsia="pt-BR"/>
        </w:rPr>
        <w:t>1</w:t>
      </w:r>
      <w:r w:rsidRPr="000E1AC7">
        <w:rPr>
          <w:rFonts w:ascii="Consolas" w:eastAsia="Times New Roman" w:hAnsi="Consolas" w:cs="Times New Roman"/>
          <w:color w:val="D4D4D4"/>
          <w:sz w:val="21"/>
          <w:szCs w:val="21"/>
          <w:lang w:eastAsia="pt-BR"/>
        </w:rPr>
        <w:t>])</w:t>
      </w:r>
    </w:p>
    <w:p w14:paraId="5DBFAC1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 </w:t>
      </w:r>
      <w:proofErr w:type="spellStart"/>
      <w:r w:rsidRPr="000E1AC7">
        <w:rPr>
          <w:rFonts w:ascii="Consolas" w:eastAsia="Times New Roman" w:hAnsi="Consolas" w:cs="Times New Roman"/>
          <w:color w:val="C586C0"/>
          <w:sz w:val="21"/>
          <w:szCs w:val="21"/>
          <w:lang w:eastAsia="pt-BR"/>
        </w:rPr>
        <w:t>else</w:t>
      </w:r>
      <w:proofErr w:type="spellEnd"/>
      <w:r w:rsidRPr="000E1AC7">
        <w:rPr>
          <w:rFonts w:ascii="Consolas" w:eastAsia="Times New Roman" w:hAnsi="Consolas" w:cs="Times New Roman"/>
          <w:color w:val="D4D4D4"/>
          <w:sz w:val="21"/>
          <w:szCs w:val="21"/>
          <w:lang w:eastAsia="pt-BR"/>
        </w:rPr>
        <w:t> {</w:t>
      </w:r>
    </w:p>
    <w:p w14:paraId="1D3ADFA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DCDCAA"/>
          <w:sz w:val="21"/>
          <w:szCs w:val="21"/>
          <w:lang w:eastAsia="pt-BR"/>
        </w:rPr>
        <w:t>clearInterval</w:t>
      </w:r>
      <w:proofErr w:type="spellEnd"/>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9CDCFE"/>
          <w:sz w:val="21"/>
          <w:szCs w:val="21"/>
          <w:lang w:eastAsia="pt-BR"/>
        </w:rPr>
        <w:t>temporizador</w:t>
      </w:r>
      <w:r w:rsidRPr="000E1AC7">
        <w:rPr>
          <w:rFonts w:ascii="Consolas" w:eastAsia="Times New Roman" w:hAnsi="Consolas" w:cs="Times New Roman"/>
          <w:color w:val="D4D4D4"/>
          <w:sz w:val="21"/>
          <w:szCs w:val="21"/>
          <w:lang w:eastAsia="pt-BR"/>
        </w:rPr>
        <w:t>)</w:t>
      </w:r>
    </w:p>
    <w:p w14:paraId="76A3D573"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
    <w:p w14:paraId="0640824F"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 </w:t>
      </w:r>
      <w:r w:rsidRPr="000E1AC7">
        <w:rPr>
          <w:rFonts w:ascii="Consolas" w:eastAsia="Times New Roman" w:hAnsi="Consolas" w:cs="Times New Roman"/>
          <w:color w:val="B5CEA8"/>
          <w:sz w:val="21"/>
          <w:szCs w:val="21"/>
          <w:lang w:eastAsia="pt-BR"/>
        </w:rPr>
        <w:t>1000</w:t>
      </w:r>
      <w:r w:rsidRPr="000E1AC7">
        <w:rPr>
          <w:rFonts w:ascii="Consolas" w:eastAsia="Times New Roman" w:hAnsi="Consolas" w:cs="Times New Roman"/>
          <w:color w:val="D4D4D4"/>
          <w:sz w:val="21"/>
          <w:szCs w:val="21"/>
          <w:lang w:eastAsia="pt-BR"/>
        </w:rPr>
        <w:t>)</w:t>
      </w:r>
    </w:p>
    <w:p w14:paraId="73D3C8F8"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p>
    <w:p w14:paraId="1ED1BBBF"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C586C0"/>
          <w:sz w:val="21"/>
          <w:szCs w:val="21"/>
          <w:lang w:eastAsia="pt-BR"/>
        </w:rPr>
        <w:t>return</w:t>
      </w:r>
      <w:proofErr w:type="spellEnd"/>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569CD6"/>
          <w:sz w:val="21"/>
          <w:szCs w:val="21"/>
          <w:lang w:eastAsia="pt-BR"/>
        </w:rPr>
        <w:t>this</w:t>
      </w:r>
      <w:proofErr w:type="spellEnd"/>
    </w:p>
    <w:p w14:paraId="6F1C465B"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w:t>
      </w:r>
    </w:p>
    <w:p w14:paraId="771342A6" w14:textId="77777777" w:rsidR="00A833ED" w:rsidRPr="00F93BEA" w:rsidRDefault="00A833ED" w:rsidP="005261B9">
      <w:pPr>
        <w:tabs>
          <w:tab w:val="left" w:pos="5775"/>
        </w:tabs>
        <w:rPr>
          <w:sz w:val="24"/>
          <w:szCs w:val="24"/>
        </w:rPr>
      </w:pPr>
    </w:p>
    <w:p w14:paraId="54FCCB98"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808080"/>
          <w:sz w:val="21"/>
          <w:szCs w:val="21"/>
          <w:lang w:eastAsia="pt-BR"/>
        </w:rPr>
        <w:t>&lt;</w:t>
      </w:r>
      <w:r w:rsidRPr="000E1AC7">
        <w:rPr>
          <w:rFonts w:ascii="Consolas" w:eastAsia="Times New Roman" w:hAnsi="Consolas" w:cs="Times New Roman"/>
          <w:color w:val="569CD6"/>
          <w:sz w:val="21"/>
          <w:szCs w:val="21"/>
          <w:lang w:eastAsia="pt-BR"/>
        </w:rPr>
        <w:t>script</w:t>
      </w:r>
      <w:r w:rsidRPr="000E1AC7">
        <w:rPr>
          <w:rFonts w:ascii="Consolas" w:eastAsia="Times New Roman" w:hAnsi="Consolas" w:cs="Times New Roman"/>
          <w:color w:val="808080"/>
          <w:sz w:val="21"/>
          <w:szCs w:val="21"/>
          <w:lang w:eastAsia="pt-BR"/>
        </w:rPr>
        <w:t>&gt;</w:t>
      </w:r>
    </w:p>
    <w:p w14:paraId="011B56EC"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4FC1FF"/>
          <w:sz w:val="21"/>
          <w:szCs w:val="21"/>
          <w:lang w:eastAsia="pt-BR"/>
        </w:rPr>
        <w:t>$</w:t>
      </w:r>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CE9178"/>
          <w:sz w:val="21"/>
          <w:szCs w:val="21"/>
          <w:lang w:eastAsia="pt-BR"/>
        </w:rPr>
        <w:t>'</w:t>
      </w:r>
      <w:proofErr w:type="spellStart"/>
      <w:r w:rsidRPr="000E1AC7">
        <w:rPr>
          <w:rFonts w:ascii="Consolas" w:eastAsia="Times New Roman" w:hAnsi="Consolas" w:cs="Times New Roman"/>
          <w:color w:val="CE9178"/>
          <w:sz w:val="21"/>
          <w:szCs w:val="21"/>
          <w:lang w:eastAsia="pt-BR"/>
        </w:rPr>
        <w:t>div</w:t>
      </w:r>
      <w:proofErr w:type="spellEnd"/>
      <w:r w:rsidRPr="000E1AC7">
        <w:rPr>
          <w:rFonts w:ascii="Consolas" w:eastAsia="Times New Roman" w:hAnsi="Consolas" w:cs="Times New Roman"/>
          <w:color w:val="CE9178"/>
          <w:sz w:val="21"/>
          <w:szCs w:val="21"/>
          <w:lang w:eastAsia="pt-BR"/>
        </w:rPr>
        <w:t>'</w:t>
      </w:r>
      <w:proofErr w:type="gramStart"/>
      <w:r w:rsidRPr="000E1AC7">
        <w:rPr>
          <w:rFonts w:ascii="Consolas" w:eastAsia="Times New Roman" w:hAnsi="Consolas" w:cs="Times New Roman"/>
          <w:color w:val="D4D4D4"/>
          <w:sz w:val="21"/>
          <w:szCs w:val="21"/>
          <w:lang w:eastAsia="pt-BR"/>
        </w:rPr>
        <w:t>).</w:t>
      </w:r>
      <w:r w:rsidRPr="000E1AC7">
        <w:rPr>
          <w:rFonts w:ascii="Consolas" w:eastAsia="Times New Roman" w:hAnsi="Consolas" w:cs="Times New Roman"/>
          <w:color w:val="DCDCAA"/>
          <w:sz w:val="21"/>
          <w:szCs w:val="21"/>
          <w:lang w:eastAsia="pt-BR"/>
        </w:rPr>
        <w:t>temporizador</w:t>
      </w:r>
      <w:proofErr w:type="gramEnd"/>
      <w:r w:rsidRPr="000E1AC7">
        <w:rPr>
          <w:rFonts w:ascii="Consolas" w:eastAsia="Times New Roman" w:hAnsi="Consolas" w:cs="Times New Roman"/>
          <w:color w:val="D4D4D4"/>
          <w:sz w:val="21"/>
          <w:szCs w:val="21"/>
          <w:lang w:eastAsia="pt-BR"/>
        </w:rPr>
        <w:t>({</w:t>
      </w:r>
    </w:p>
    <w:p w14:paraId="10E240E7"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lastRenderedPageBreak/>
        <w:t>            </w:t>
      </w:r>
      <w:r w:rsidRPr="000E1AC7">
        <w:rPr>
          <w:rFonts w:ascii="Consolas" w:eastAsia="Times New Roman" w:hAnsi="Consolas" w:cs="Times New Roman"/>
          <w:color w:val="9CDCFE"/>
          <w:sz w:val="21"/>
          <w:szCs w:val="21"/>
          <w:lang w:eastAsia="pt-BR"/>
        </w:rPr>
        <w:t>mensagem:</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CE9178"/>
          <w:sz w:val="21"/>
          <w:szCs w:val="21"/>
          <w:lang w:eastAsia="pt-BR"/>
        </w:rPr>
        <w:t>'Em breve um novo site pra </w:t>
      </w:r>
      <w:proofErr w:type="spellStart"/>
      <w:r w:rsidRPr="000E1AC7">
        <w:rPr>
          <w:rFonts w:ascii="Consolas" w:eastAsia="Times New Roman" w:hAnsi="Consolas" w:cs="Times New Roman"/>
          <w:color w:val="CE9178"/>
          <w:sz w:val="21"/>
          <w:szCs w:val="21"/>
          <w:lang w:eastAsia="pt-BR"/>
        </w:rPr>
        <w:t>voces</w:t>
      </w:r>
      <w:proofErr w:type="spellEnd"/>
      <w:r w:rsidRPr="000E1AC7">
        <w:rPr>
          <w:rFonts w:ascii="Consolas" w:eastAsia="Times New Roman" w:hAnsi="Consolas" w:cs="Times New Roman"/>
          <w:color w:val="CE9178"/>
          <w:sz w:val="21"/>
          <w:szCs w:val="21"/>
          <w:lang w:eastAsia="pt-BR"/>
        </w:rPr>
        <w:t>!!'</w:t>
      </w:r>
      <w:r w:rsidRPr="000E1AC7">
        <w:rPr>
          <w:rFonts w:ascii="Consolas" w:eastAsia="Times New Roman" w:hAnsi="Consolas" w:cs="Times New Roman"/>
          <w:color w:val="D4D4D4"/>
          <w:sz w:val="21"/>
          <w:szCs w:val="21"/>
          <w:lang w:eastAsia="pt-BR"/>
        </w:rPr>
        <w:t>,</w:t>
      </w:r>
    </w:p>
    <w:p w14:paraId="52E094FE"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roofErr w:type="spellStart"/>
      <w:r w:rsidRPr="000E1AC7">
        <w:rPr>
          <w:rFonts w:ascii="Consolas" w:eastAsia="Times New Roman" w:hAnsi="Consolas" w:cs="Times New Roman"/>
          <w:color w:val="9CDCFE"/>
          <w:sz w:val="21"/>
          <w:szCs w:val="21"/>
          <w:lang w:eastAsia="pt-BR"/>
        </w:rPr>
        <w:t>horario</w:t>
      </w:r>
      <w:proofErr w:type="spellEnd"/>
      <w:r w:rsidRPr="000E1AC7">
        <w:rPr>
          <w:rFonts w:ascii="Consolas" w:eastAsia="Times New Roman" w:hAnsi="Consolas" w:cs="Times New Roman"/>
          <w:color w:val="9CDCFE"/>
          <w:sz w:val="21"/>
          <w:szCs w:val="21"/>
          <w:lang w:eastAsia="pt-BR"/>
        </w:rPr>
        <w:t>:</w:t>
      </w: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CE9178"/>
          <w:sz w:val="21"/>
          <w:szCs w:val="21"/>
          <w:lang w:eastAsia="pt-BR"/>
        </w:rPr>
        <w:t>'23:00:00'</w:t>
      </w:r>
    </w:p>
    <w:p w14:paraId="0CC0A6A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p>
    <w:p w14:paraId="55C65D09" w14:textId="77777777" w:rsidR="000E1AC7" w:rsidRPr="000E1AC7" w:rsidRDefault="000E1AC7" w:rsidP="000E1AC7">
      <w:pPr>
        <w:shd w:val="clear" w:color="auto" w:fill="1E1E1E"/>
        <w:spacing w:after="0" w:line="285" w:lineRule="atLeast"/>
        <w:rPr>
          <w:rFonts w:ascii="Consolas" w:eastAsia="Times New Roman" w:hAnsi="Consolas" w:cs="Times New Roman"/>
          <w:color w:val="D4D4D4"/>
          <w:sz w:val="21"/>
          <w:szCs w:val="21"/>
          <w:lang w:eastAsia="pt-BR"/>
        </w:rPr>
      </w:pPr>
      <w:r w:rsidRPr="000E1AC7">
        <w:rPr>
          <w:rFonts w:ascii="Consolas" w:eastAsia="Times New Roman" w:hAnsi="Consolas" w:cs="Times New Roman"/>
          <w:color w:val="D4D4D4"/>
          <w:sz w:val="21"/>
          <w:szCs w:val="21"/>
          <w:lang w:eastAsia="pt-BR"/>
        </w:rPr>
        <w:t>    </w:t>
      </w:r>
      <w:r w:rsidRPr="000E1AC7">
        <w:rPr>
          <w:rFonts w:ascii="Consolas" w:eastAsia="Times New Roman" w:hAnsi="Consolas" w:cs="Times New Roman"/>
          <w:color w:val="808080"/>
          <w:sz w:val="21"/>
          <w:szCs w:val="21"/>
          <w:lang w:eastAsia="pt-BR"/>
        </w:rPr>
        <w:t>&lt;/</w:t>
      </w:r>
      <w:r w:rsidRPr="000E1AC7">
        <w:rPr>
          <w:rFonts w:ascii="Consolas" w:eastAsia="Times New Roman" w:hAnsi="Consolas" w:cs="Times New Roman"/>
          <w:color w:val="569CD6"/>
          <w:sz w:val="21"/>
          <w:szCs w:val="21"/>
          <w:lang w:eastAsia="pt-BR"/>
        </w:rPr>
        <w:t>script</w:t>
      </w:r>
      <w:r w:rsidRPr="000E1AC7">
        <w:rPr>
          <w:rFonts w:ascii="Consolas" w:eastAsia="Times New Roman" w:hAnsi="Consolas" w:cs="Times New Roman"/>
          <w:color w:val="808080"/>
          <w:sz w:val="21"/>
          <w:szCs w:val="21"/>
          <w:lang w:eastAsia="pt-BR"/>
        </w:rPr>
        <w:t>&gt;</w:t>
      </w:r>
    </w:p>
    <w:p w14:paraId="181DD39A" w14:textId="77777777" w:rsidR="0029712B" w:rsidRDefault="0029712B" w:rsidP="005261B9">
      <w:pPr>
        <w:tabs>
          <w:tab w:val="left" w:pos="5775"/>
        </w:tabs>
        <w:rPr>
          <w:sz w:val="24"/>
          <w:szCs w:val="24"/>
        </w:rPr>
      </w:pPr>
    </w:p>
    <w:p w14:paraId="2F848EE4" w14:textId="12322FEC" w:rsidR="00665997" w:rsidRDefault="00665997" w:rsidP="005261B9">
      <w:pPr>
        <w:tabs>
          <w:tab w:val="left" w:pos="5775"/>
        </w:tabs>
        <w:rPr>
          <w:sz w:val="24"/>
          <w:szCs w:val="24"/>
        </w:rPr>
      </w:pPr>
    </w:p>
    <w:p w14:paraId="2A651A19" w14:textId="03A6EEC1" w:rsidR="00163551" w:rsidRDefault="00163551" w:rsidP="005261B9">
      <w:pPr>
        <w:tabs>
          <w:tab w:val="left" w:pos="5775"/>
        </w:tabs>
        <w:rPr>
          <w:sz w:val="24"/>
          <w:szCs w:val="24"/>
        </w:rPr>
      </w:pPr>
    </w:p>
    <w:p w14:paraId="36220209" w14:textId="51B4D548" w:rsidR="00163551" w:rsidRDefault="00163551" w:rsidP="005261B9">
      <w:pPr>
        <w:tabs>
          <w:tab w:val="left" w:pos="5775"/>
        </w:tabs>
        <w:rPr>
          <w:sz w:val="24"/>
          <w:szCs w:val="24"/>
        </w:rPr>
      </w:pPr>
    </w:p>
    <w:p w14:paraId="216705F9" w14:textId="085CDAA2" w:rsidR="00163551" w:rsidRDefault="00163551" w:rsidP="005261B9">
      <w:pPr>
        <w:tabs>
          <w:tab w:val="left" w:pos="5775"/>
        </w:tabs>
        <w:rPr>
          <w:sz w:val="24"/>
          <w:szCs w:val="24"/>
        </w:rPr>
      </w:pPr>
    </w:p>
    <w:p w14:paraId="6D3C1CAA" w14:textId="36249F38" w:rsidR="00163551" w:rsidRDefault="00163551" w:rsidP="005261B9">
      <w:pPr>
        <w:tabs>
          <w:tab w:val="left" w:pos="5775"/>
        </w:tabs>
        <w:rPr>
          <w:sz w:val="24"/>
          <w:szCs w:val="24"/>
        </w:rPr>
      </w:pPr>
    </w:p>
    <w:p w14:paraId="35FCEBC1" w14:textId="42ED1EBC" w:rsidR="00163551" w:rsidRDefault="00163551" w:rsidP="005261B9">
      <w:pPr>
        <w:tabs>
          <w:tab w:val="left" w:pos="5775"/>
        </w:tabs>
        <w:rPr>
          <w:sz w:val="24"/>
          <w:szCs w:val="24"/>
        </w:rPr>
      </w:pPr>
    </w:p>
    <w:p w14:paraId="1DC0E10D" w14:textId="0B865F88" w:rsidR="00163551" w:rsidRDefault="00163551" w:rsidP="005261B9">
      <w:pPr>
        <w:tabs>
          <w:tab w:val="left" w:pos="5775"/>
        </w:tabs>
        <w:rPr>
          <w:sz w:val="24"/>
          <w:szCs w:val="24"/>
        </w:rPr>
      </w:pPr>
    </w:p>
    <w:p w14:paraId="3D0B9389" w14:textId="0027D247" w:rsidR="00163551" w:rsidRDefault="00163551" w:rsidP="005261B9">
      <w:pPr>
        <w:tabs>
          <w:tab w:val="left" w:pos="5775"/>
        </w:tabs>
        <w:rPr>
          <w:sz w:val="24"/>
          <w:szCs w:val="24"/>
        </w:rPr>
      </w:pPr>
    </w:p>
    <w:p w14:paraId="12BAA9AA" w14:textId="1E0B9742" w:rsidR="00163551" w:rsidRDefault="00163551" w:rsidP="005261B9">
      <w:pPr>
        <w:tabs>
          <w:tab w:val="left" w:pos="5775"/>
        </w:tabs>
        <w:rPr>
          <w:sz w:val="24"/>
          <w:szCs w:val="24"/>
        </w:rPr>
      </w:pPr>
    </w:p>
    <w:p w14:paraId="3DB67F2C" w14:textId="1D398FE1" w:rsidR="00163551" w:rsidRDefault="00163551" w:rsidP="005261B9">
      <w:pPr>
        <w:tabs>
          <w:tab w:val="left" w:pos="5775"/>
        </w:tabs>
        <w:rPr>
          <w:sz w:val="24"/>
          <w:szCs w:val="24"/>
        </w:rPr>
      </w:pPr>
    </w:p>
    <w:p w14:paraId="44517CDC" w14:textId="052FE0C3" w:rsidR="00163551" w:rsidRDefault="00163551" w:rsidP="005261B9">
      <w:pPr>
        <w:tabs>
          <w:tab w:val="left" w:pos="5775"/>
        </w:tabs>
        <w:rPr>
          <w:sz w:val="24"/>
          <w:szCs w:val="24"/>
        </w:rPr>
      </w:pPr>
    </w:p>
    <w:p w14:paraId="18CE4E57" w14:textId="3DA02D9B" w:rsidR="00163551" w:rsidRDefault="00163551" w:rsidP="005261B9">
      <w:pPr>
        <w:tabs>
          <w:tab w:val="left" w:pos="5775"/>
        </w:tabs>
        <w:rPr>
          <w:sz w:val="24"/>
          <w:szCs w:val="24"/>
        </w:rPr>
      </w:pPr>
    </w:p>
    <w:p w14:paraId="45027085" w14:textId="09A376A9" w:rsidR="00163551" w:rsidRDefault="00163551" w:rsidP="005261B9">
      <w:pPr>
        <w:tabs>
          <w:tab w:val="left" w:pos="5775"/>
        </w:tabs>
        <w:rPr>
          <w:sz w:val="24"/>
          <w:szCs w:val="24"/>
        </w:rPr>
      </w:pPr>
    </w:p>
    <w:p w14:paraId="5F0BEACA" w14:textId="673B2677" w:rsidR="00163551" w:rsidRDefault="00163551" w:rsidP="005261B9">
      <w:pPr>
        <w:tabs>
          <w:tab w:val="left" w:pos="5775"/>
        </w:tabs>
        <w:rPr>
          <w:sz w:val="24"/>
          <w:szCs w:val="24"/>
        </w:rPr>
      </w:pPr>
    </w:p>
    <w:p w14:paraId="633F9053" w14:textId="1890ABFA" w:rsidR="00163551" w:rsidRDefault="00163551" w:rsidP="005261B9">
      <w:pPr>
        <w:tabs>
          <w:tab w:val="left" w:pos="5775"/>
        </w:tabs>
        <w:rPr>
          <w:sz w:val="24"/>
          <w:szCs w:val="24"/>
        </w:rPr>
      </w:pPr>
    </w:p>
    <w:p w14:paraId="012257E9" w14:textId="1D934111" w:rsidR="00163551" w:rsidRDefault="00163551" w:rsidP="005261B9">
      <w:pPr>
        <w:tabs>
          <w:tab w:val="left" w:pos="5775"/>
        </w:tabs>
        <w:rPr>
          <w:sz w:val="24"/>
          <w:szCs w:val="24"/>
        </w:rPr>
      </w:pPr>
    </w:p>
    <w:p w14:paraId="3533DE3A" w14:textId="21E12D21" w:rsidR="00163551" w:rsidRDefault="00163551" w:rsidP="005261B9">
      <w:pPr>
        <w:tabs>
          <w:tab w:val="left" w:pos="5775"/>
        </w:tabs>
        <w:rPr>
          <w:sz w:val="24"/>
          <w:szCs w:val="24"/>
        </w:rPr>
      </w:pPr>
    </w:p>
    <w:p w14:paraId="568D02D9" w14:textId="7AB31555" w:rsidR="00163551" w:rsidRDefault="00163551" w:rsidP="005261B9">
      <w:pPr>
        <w:tabs>
          <w:tab w:val="left" w:pos="5775"/>
        </w:tabs>
        <w:rPr>
          <w:sz w:val="24"/>
          <w:szCs w:val="24"/>
        </w:rPr>
      </w:pPr>
    </w:p>
    <w:p w14:paraId="434665F3" w14:textId="7EC1EFB8" w:rsidR="00163551" w:rsidRDefault="00163551" w:rsidP="005261B9">
      <w:pPr>
        <w:tabs>
          <w:tab w:val="left" w:pos="5775"/>
        </w:tabs>
        <w:rPr>
          <w:sz w:val="24"/>
          <w:szCs w:val="24"/>
        </w:rPr>
      </w:pPr>
    </w:p>
    <w:p w14:paraId="71165AE1" w14:textId="01A95F74" w:rsidR="00163551" w:rsidRDefault="00163551" w:rsidP="005261B9">
      <w:pPr>
        <w:tabs>
          <w:tab w:val="left" w:pos="5775"/>
        </w:tabs>
        <w:rPr>
          <w:sz w:val="24"/>
          <w:szCs w:val="24"/>
        </w:rPr>
      </w:pPr>
    </w:p>
    <w:p w14:paraId="59BFA667" w14:textId="285F9F47" w:rsidR="00163551" w:rsidRDefault="00163551" w:rsidP="005261B9">
      <w:pPr>
        <w:tabs>
          <w:tab w:val="left" w:pos="5775"/>
        </w:tabs>
        <w:rPr>
          <w:sz w:val="24"/>
          <w:szCs w:val="24"/>
        </w:rPr>
      </w:pPr>
    </w:p>
    <w:p w14:paraId="776E2E46" w14:textId="58F21835" w:rsidR="00163551" w:rsidRDefault="00163551" w:rsidP="005261B9">
      <w:pPr>
        <w:tabs>
          <w:tab w:val="left" w:pos="5775"/>
        </w:tabs>
        <w:rPr>
          <w:sz w:val="24"/>
          <w:szCs w:val="24"/>
        </w:rPr>
      </w:pPr>
    </w:p>
    <w:p w14:paraId="5A978EEE" w14:textId="03532CF6" w:rsidR="00163551" w:rsidRDefault="00163551" w:rsidP="005261B9">
      <w:pPr>
        <w:tabs>
          <w:tab w:val="left" w:pos="5775"/>
        </w:tabs>
        <w:rPr>
          <w:sz w:val="24"/>
          <w:szCs w:val="24"/>
        </w:rPr>
      </w:pPr>
    </w:p>
    <w:p w14:paraId="2F6F0B1C" w14:textId="31E09725" w:rsidR="00163551" w:rsidRDefault="00163551" w:rsidP="00163551">
      <w:pPr>
        <w:jc w:val="center"/>
        <w:rPr>
          <w:b/>
          <w:bCs/>
          <w:sz w:val="96"/>
          <w:szCs w:val="180"/>
        </w:rPr>
      </w:pPr>
      <w:proofErr w:type="spellStart"/>
      <w:r>
        <w:rPr>
          <w:b/>
          <w:bCs/>
          <w:sz w:val="96"/>
          <w:szCs w:val="180"/>
        </w:rPr>
        <w:lastRenderedPageBreak/>
        <w:t>Bootsrap</w:t>
      </w:r>
      <w:proofErr w:type="spellEnd"/>
    </w:p>
    <w:p w14:paraId="520A0098" w14:textId="77777777" w:rsidR="00163551" w:rsidRDefault="00163551" w:rsidP="00163551">
      <w:pPr>
        <w:tabs>
          <w:tab w:val="left" w:pos="5775"/>
        </w:tabs>
        <w:rPr>
          <w:sz w:val="24"/>
          <w:szCs w:val="24"/>
        </w:rPr>
      </w:pPr>
      <w:r>
        <w:rPr>
          <w:sz w:val="24"/>
          <w:szCs w:val="24"/>
        </w:rPr>
        <w:tab/>
      </w:r>
    </w:p>
    <w:p w14:paraId="28F08D72" w14:textId="072C44C4" w:rsidR="00163551" w:rsidRDefault="00163551" w:rsidP="005261B9">
      <w:pPr>
        <w:tabs>
          <w:tab w:val="left" w:pos="5775"/>
        </w:tabs>
        <w:rPr>
          <w:sz w:val="24"/>
          <w:szCs w:val="24"/>
        </w:rPr>
      </w:pPr>
      <w:r>
        <w:rPr>
          <w:sz w:val="24"/>
          <w:szCs w:val="24"/>
        </w:rPr>
        <w:t xml:space="preserve">Uma das formas de instalar o </w:t>
      </w:r>
      <w:proofErr w:type="spellStart"/>
      <w:r>
        <w:rPr>
          <w:sz w:val="24"/>
          <w:szCs w:val="24"/>
        </w:rPr>
        <w:t>bootstrap</w:t>
      </w:r>
      <w:proofErr w:type="spellEnd"/>
      <w:r>
        <w:rPr>
          <w:sz w:val="24"/>
          <w:szCs w:val="24"/>
        </w:rPr>
        <w:t xml:space="preserve"> é através do NPM, usando o </w:t>
      </w:r>
      <w:proofErr w:type="spellStart"/>
      <w:r>
        <w:rPr>
          <w:sz w:val="24"/>
          <w:szCs w:val="24"/>
        </w:rPr>
        <w:t>package-json</w:t>
      </w:r>
      <w:proofErr w:type="spellEnd"/>
      <w:r>
        <w:rPr>
          <w:sz w:val="24"/>
          <w:szCs w:val="24"/>
        </w:rPr>
        <w:t>:</w:t>
      </w:r>
    </w:p>
    <w:p w14:paraId="4856C33B" w14:textId="370FDB17" w:rsidR="00163551" w:rsidRDefault="00163551" w:rsidP="005261B9">
      <w:pPr>
        <w:tabs>
          <w:tab w:val="left" w:pos="5775"/>
        </w:tabs>
        <w:rPr>
          <w:sz w:val="24"/>
          <w:szCs w:val="24"/>
        </w:rPr>
      </w:pPr>
      <w:r>
        <w:rPr>
          <w:noProof/>
        </w:rPr>
        <w:drawing>
          <wp:inline distT="0" distB="0" distL="0" distR="0" wp14:anchorId="680D3D27" wp14:editId="5EEFF827">
            <wp:extent cx="3171825" cy="2543175"/>
            <wp:effectExtent l="0" t="0" r="9525"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1825" cy="2543175"/>
                    </a:xfrm>
                    <a:prstGeom prst="rect">
                      <a:avLst/>
                    </a:prstGeom>
                  </pic:spPr>
                </pic:pic>
              </a:graphicData>
            </a:graphic>
          </wp:inline>
        </w:drawing>
      </w:r>
    </w:p>
    <w:p w14:paraId="7654E2E9" w14:textId="26E96B10" w:rsidR="00163551" w:rsidRPr="00DD0BB3" w:rsidRDefault="0028553E" w:rsidP="005261B9">
      <w:pPr>
        <w:tabs>
          <w:tab w:val="left" w:pos="5775"/>
        </w:tabs>
        <w:rPr>
          <w:b/>
          <w:bCs/>
          <w:sz w:val="24"/>
          <w:szCs w:val="24"/>
        </w:rPr>
      </w:pPr>
      <w:r w:rsidRPr="00DD0BB3">
        <w:rPr>
          <w:b/>
          <w:bCs/>
          <w:sz w:val="24"/>
          <w:szCs w:val="24"/>
          <w:highlight w:val="yellow"/>
        </w:rPr>
        <w:t xml:space="preserve">Lembrando que o </w:t>
      </w:r>
      <w:proofErr w:type="spellStart"/>
      <w:r w:rsidRPr="00DD0BB3">
        <w:rPr>
          <w:b/>
          <w:bCs/>
          <w:sz w:val="24"/>
          <w:szCs w:val="24"/>
          <w:highlight w:val="yellow"/>
        </w:rPr>
        <w:t>bootstrap</w:t>
      </w:r>
      <w:proofErr w:type="spellEnd"/>
      <w:r w:rsidRPr="00DD0BB3">
        <w:rPr>
          <w:b/>
          <w:bCs/>
          <w:sz w:val="24"/>
          <w:szCs w:val="24"/>
          <w:highlight w:val="yellow"/>
        </w:rPr>
        <w:t xml:space="preserve"> depende de mais duas outras bibliotecas para trabalhar: o </w:t>
      </w:r>
      <w:proofErr w:type="spellStart"/>
      <w:r w:rsidRPr="00DD0BB3">
        <w:rPr>
          <w:b/>
          <w:bCs/>
          <w:sz w:val="24"/>
          <w:szCs w:val="24"/>
          <w:highlight w:val="yellow"/>
        </w:rPr>
        <w:t>JQuery</w:t>
      </w:r>
      <w:proofErr w:type="spellEnd"/>
      <w:r w:rsidRPr="00DD0BB3">
        <w:rPr>
          <w:b/>
          <w:bCs/>
          <w:sz w:val="24"/>
          <w:szCs w:val="24"/>
          <w:highlight w:val="yellow"/>
        </w:rPr>
        <w:t xml:space="preserve"> e o </w:t>
      </w:r>
      <w:proofErr w:type="spellStart"/>
      <w:r w:rsidRPr="00DD0BB3">
        <w:rPr>
          <w:b/>
          <w:bCs/>
          <w:sz w:val="24"/>
          <w:szCs w:val="24"/>
          <w:highlight w:val="yellow"/>
        </w:rPr>
        <w:t>PopperJS</w:t>
      </w:r>
      <w:proofErr w:type="spellEnd"/>
      <w:r w:rsidRPr="00DD0BB3">
        <w:rPr>
          <w:b/>
          <w:bCs/>
          <w:sz w:val="24"/>
          <w:szCs w:val="24"/>
          <w:highlight w:val="yellow"/>
        </w:rPr>
        <w:t>;</w:t>
      </w:r>
    </w:p>
    <w:p w14:paraId="63BD138F" w14:textId="551F5B1A" w:rsidR="0028553E" w:rsidRDefault="0028553E" w:rsidP="005261B9">
      <w:pPr>
        <w:tabs>
          <w:tab w:val="left" w:pos="5775"/>
        </w:tabs>
        <w:rPr>
          <w:sz w:val="24"/>
          <w:szCs w:val="24"/>
        </w:rPr>
      </w:pPr>
      <w:r>
        <w:rPr>
          <w:noProof/>
        </w:rPr>
        <w:drawing>
          <wp:inline distT="0" distB="0" distL="0" distR="0" wp14:anchorId="5C4D879E" wp14:editId="2558A785">
            <wp:extent cx="2390775" cy="24669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90775" cy="2466975"/>
                    </a:xfrm>
                    <a:prstGeom prst="rect">
                      <a:avLst/>
                    </a:prstGeom>
                  </pic:spPr>
                </pic:pic>
              </a:graphicData>
            </a:graphic>
          </wp:inline>
        </w:drawing>
      </w:r>
    </w:p>
    <w:p w14:paraId="2EF6E0B8" w14:textId="46EF00DB" w:rsidR="0028553E" w:rsidRDefault="0028553E" w:rsidP="005261B9">
      <w:pPr>
        <w:tabs>
          <w:tab w:val="left" w:pos="5775"/>
        </w:tabs>
        <w:rPr>
          <w:sz w:val="24"/>
          <w:szCs w:val="24"/>
        </w:rPr>
      </w:pPr>
      <w:r>
        <w:rPr>
          <w:sz w:val="24"/>
          <w:szCs w:val="24"/>
        </w:rPr>
        <w:t xml:space="preserve">Agora com todas </w:t>
      </w:r>
      <w:r w:rsidR="008B70E9">
        <w:rPr>
          <w:sz w:val="24"/>
          <w:szCs w:val="24"/>
        </w:rPr>
        <w:t xml:space="preserve">as dependências precisas para usar o </w:t>
      </w:r>
      <w:proofErr w:type="spellStart"/>
      <w:r w:rsidR="008B70E9">
        <w:rPr>
          <w:sz w:val="24"/>
          <w:szCs w:val="24"/>
        </w:rPr>
        <w:t>bootstrap</w:t>
      </w:r>
      <w:proofErr w:type="spellEnd"/>
      <w:r w:rsidR="008B70E9">
        <w:rPr>
          <w:sz w:val="24"/>
          <w:szCs w:val="24"/>
        </w:rPr>
        <w:t xml:space="preserve"> dentro do </w:t>
      </w:r>
      <w:proofErr w:type="spellStart"/>
      <w:r w:rsidR="008B70E9">
        <w:rPr>
          <w:sz w:val="24"/>
          <w:szCs w:val="24"/>
        </w:rPr>
        <w:t>package-json</w:t>
      </w:r>
      <w:proofErr w:type="spellEnd"/>
      <w:r w:rsidR="008B70E9">
        <w:rPr>
          <w:sz w:val="24"/>
          <w:szCs w:val="24"/>
        </w:rPr>
        <w:t xml:space="preserve">, eu vou utilizar o </w:t>
      </w:r>
      <w:proofErr w:type="spellStart"/>
      <w:r w:rsidR="008B70E9">
        <w:rPr>
          <w:sz w:val="24"/>
          <w:szCs w:val="24"/>
        </w:rPr>
        <w:t>npm</w:t>
      </w:r>
      <w:proofErr w:type="spellEnd"/>
      <w:r w:rsidR="008B70E9">
        <w:rPr>
          <w:sz w:val="24"/>
          <w:szCs w:val="24"/>
        </w:rPr>
        <w:t xml:space="preserve"> i para instalá-las...</w:t>
      </w:r>
    </w:p>
    <w:p w14:paraId="5A00B643" w14:textId="3B7DF184" w:rsidR="008B70E9" w:rsidRPr="00DD0BB3" w:rsidRDefault="006350AF" w:rsidP="005261B9">
      <w:pPr>
        <w:tabs>
          <w:tab w:val="left" w:pos="5775"/>
        </w:tabs>
        <w:rPr>
          <w:b/>
          <w:bCs/>
          <w:sz w:val="24"/>
          <w:szCs w:val="24"/>
        </w:rPr>
      </w:pPr>
      <w:r w:rsidRPr="00DD0BB3">
        <w:rPr>
          <w:b/>
          <w:bCs/>
          <w:sz w:val="24"/>
          <w:szCs w:val="24"/>
          <w:highlight w:val="yellow"/>
        </w:rPr>
        <w:t xml:space="preserve">Outra opção para baixar o </w:t>
      </w:r>
      <w:proofErr w:type="spellStart"/>
      <w:r w:rsidRPr="00DD0BB3">
        <w:rPr>
          <w:b/>
          <w:bCs/>
          <w:sz w:val="24"/>
          <w:szCs w:val="24"/>
          <w:highlight w:val="yellow"/>
        </w:rPr>
        <w:t>bootstrap</w:t>
      </w:r>
      <w:proofErr w:type="spellEnd"/>
      <w:r w:rsidRPr="00DD0BB3">
        <w:rPr>
          <w:b/>
          <w:bCs/>
          <w:sz w:val="24"/>
          <w:szCs w:val="24"/>
          <w:highlight w:val="yellow"/>
        </w:rPr>
        <w:t xml:space="preserve"> é entrando no site do </w:t>
      </w:r>
      <w:proofErr w:type="spellStart"/>
      <w:r w:rsidRPr="00DD0BB3">
        <w:rPr>
          <w:b/>
          <w:bCs/>
          <w:sz w:val="24"/>
          <w:szCs w:val="24"/>
          <w:highlight w:val="yellow"/>
        </w:rPr>
        <w:t>Bootstrap</w:t>
      </w:r>
      <w:proofErr w:type="spellEnd"/>
      <w:r w:rsidRPr="00DD0BB3">
        <w:rPr>
          <w:b/>
          <w:bCs/>
          <w:sz w:val="24"/>
          <w:szCs w:val="24"/>
          <w:highlight w:val="yellow"/>
        </w:rPr>
        <w:t xml:space="preserve"> e baixando os arquivos CSS e JS compilados e aí é só colocar esse arquivo dentro da minha página e referenciá-lo.</w:t>
      </w:r>
    </w:p>
    <w:p w14:paraId="69A71C35" w14:textId="17638C65" w:rsidR="00227F18" w:rsidRDefault="00227F18" w:rsidP="005261B9">
      <w:pPr>
        <w:tabs>
          <w:tab w:val="left" w:pos="5775"/>
        </w:tabs>
        <w:rPr>
          <w:sz w:val="24"/>
          <w:szCs w:val="24"/>
        </w:rPr>
      </w:pPr>
      <w:r>
        <w:rPr>
          <w:sz w:val="24"/>
          <w:szCs w:val="24"/>
        </w:rPr>
        <w:lastRenderedPageBreak/>
        <w:t xml:space="preserve">Ou eu posso usar o </w:t>
      </w:r>
      <w:proofErr w:type="spellStart"/>
      <w:r>
        <w:rPr>
          <w:sz w:val="24"/>
          <w:szCs w:val="24"/>
        </w:rPr>
        <w:t>bootstrap</w:t>
      </w:r>
      <w:proofErr w:type="spellEnd"/>
      <w:r>
        <w:rPr>
          <w:sz w:val="24"/>
          <w:szCs w:val="24"/>
        </w:rPr>
        <w:t xml:space="preserve"> via CDN, ou seja, colocar o link dos arquivos </w:t>
      </w:r>
      <w:proofErr w:type="spellStart"/>
      <w:r>
        <w:rPr>
          <w:sz w:val="24"/>
          <w:szCs w:val="24"/>
        </w:rPr>
        <w:t>bootstrap</w:t>
      </w:r>
      <w:proofErr w:type="spellEnd"/>
      <w:r>
        <w:rPr>
          <w:sz w:val="24"/>
          <w:szCs w:val="24"/>
        </w:rPr>
        <w:t xml:space="preserve"> dentro das minhas páginas.</w:t>
      </w:r>
    </w:p>
    <w:p w14:paraId="5D677EC2" w14:textId="301BC7A5" w:rsidR="00227F18" w:rsidRDefault="00A779CF" w:rsidP="005261B9">
      <w:pPr>
        <w:tabs>
          <w:tab w:val="left" w:pos="5775"/>
        </w:tabs>
        <w:rPr>
          <w:sz w:val="24"/>
          <w:szCs w:val="24"/>
        </w:rPr>
      </w:pPr>
      <w:r>
        <w:rPr>
          <w:sz w:val="24"/>
          <w:szCs w:val="24"/>
        </w:rPr>
        <w:t xml:space="preserve">Mas, se for instalar via NPM ou for usar colocando o arquivo dentro da página de </w:t>
      </w:r>
      <w:proofErr w:type="gramStart"/>
      <w:r>
        <w:rPr>
          <w:sz w:val="24"/>
          <w:szCs w:val="24"/>
        </w:rPr>
        <w:t>seu projetos</w:t>
      </w:r>
      <w:proofErr w:type="gramEnd"/>
      <w:r>
        <w:rPr>
          <w:sz w:val="24"/>
          <w:szCs w:val="24"/>
        </w:rPr>
        <w:t>, não se esqueça de referenciá-lo em sua página HTML para poder usá-lo</w:t>
      </w:r>
      <w:r w:rsidR="00E5149E">
        <w:rPr>
          <w:sz w:val="24"/>
          <w:szCs w:val="24"/>
        </w:rPr>
        <w:t xml:space="preserve"> (</w:t>
      </w:r>
      <w:proofErr w:type="spellStart"/>
      <w:r w:rsidR="00E5149E">
        <w:rPr>
          <w:sz w:val="24"/>
          <w:szCs w:val="24"/>
        </w:rPr>
        <w:t>jquery</w:t>
      </w:r>
      <w:proofErr w:type="spellEnd"/>
      <w:r w:rsidR="00E5149E">
        <w:rPr>
          <w:sz w:val="24"/>
          <w:szCs w:val="24"/>
        </w:rPr>
        <w:t xml:space="preserve">, </w:t>
      </w:r>
      <w:proofErr w:type="spellStart"/>
      <w:r w:rsidR="00E5149E">
        <w:rPr>
          <w:sz w:val="24"/>
          <w:szCs w:val="24"/>
        </w:rPr>
        <w:t>popper</w:t>
      </w:r>
      <w:proofErr w:type="spellEnd"/>
      <w:r w:rsidR="00E5149E">
        <w:rPr>
          <w:sz w:val="24"/>
          <w:szCs w:val="24"/>
        </w:rPr>
        <w:t xml:space="preserve"> e </w:t>
      </w:r>
      <w:proofErr w:type="spellStart"/>
      <w:r w:rsidR="00E5149E">
        <w:rPr>
          <w:sz w:val="24"/>
          <w:szCs w:val="24"/>
        </w:rPr>
        <w:t>bootstrap</w:t>
      </w:r>
      <w:proofErr w:type="spellEnd"/>
      <w:r w:rsidR="00E5149E">
        <w:rPr>
          <w:sz w:val="24"/>
          <w:szCs w:val="24"/>
        </w:rPr>
        <w:t>)</w:t>
      </w:r>
      <w:r>
        <w:rPr>
          <w:sz w:val="24"/>
          <w:szCs w:val="24"/>
        </w:rPr>
        <w:t>:</w:t>
      </w:r>
    </w:p>
    <w:p w14:paraId="05F0B4C6" w14:textId="0B611F36" w:rsidR="00A779CF" w:rsidRDefault="00AE4B9C" w:rsidP="005261B9">
      <w:pPr>
        <w:tabs>
          <w:tab w:val="left" w:pos="5775"/>
        </w:tabs>
        <w:rPr>
          <w:sz w:val="24"/>
          <w:szCs w:val="24"/>
        </w:rPr>
      </w:pPr>
      <w:r>
        <w:rPr>
          <w:noProof/>
        </w:rPr>
        <w:drawing>
          <wp:inline distT="0" distB="0" distL="0" distR="0" wp14:anchorId="27F718A9" wp14:editId="5D491752">
            <wp:extent cx="5400040" cy="398272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982720"/>
                    </a:xfrm>
                    <a:prstGeom prst="rect">
                      <a:avLst/>
                    </a:prstGeom>
                  </pic:spPr>
                </pic:pic>
              </a:graphicData>
            </a:graphic>
          </wp:inline>
        </w:drawing>
      </w:r>
    </w:p>
    <w:p w14:paraId="13302BC0" w14:textId="5E098B0B" w:rsidR="00A779CF" w:rsidRDefault="00596D45" w:rsidP="005261B9">
      <w:pPr>
        <w:tabs>
          <w:tab w:val="left" w:pos="5775"/>
        </w:tabs>
        <w:rPr>
          <w:sz w:val="24"/>
          <w:szCs w:val="24"/>
        </w:rPr>
      </w:pPr>
      <w:r>
        <w:rPr>
          <w:sz w:val="24"/>
          <w:szCs w:val="24"/>
        </w:rPr>
        <w:t xml:space="preserve">Para começarmos nosso exemplo, </w:t>
      </w:r>
      <w:proofErr w:type="spellStart"/>
      <w:r w:rsidR="001E0B4C">
        <w:rPr>
          <w:sz w:val="24"/>
          <w:szCs w:val="24"/>
        </w:rPr>
        <w:t>startamos</w:t>
      </w:r>
      <w:proofErr w:type="spellEnd"/>
      <w:r w:rsidR="001E0B4C">
        <w:rPr>
          <w:sz w:val="24"/>
          <w:szCs w:val="24"/>
        </w:rPr>
        <w:t xml:space="preserve"> um servidor com o node para trabalhar dentro da nossa página HTML... No </w:t>
      </w:r>
      <w:proofErr w:type="spellStart"/>
      <w:r w:rsidR="001E0B4C">
        <w:rPr>
          <w:sz w:val="24"/>
          <w:szCs w:val="24"/>
        </w:rPr>
        <w:t>Bootstrap</w:t>
      </w:r>
      <w:proofErr w:type="spellEnd"/>
      <w:r w:rsidR="001E0B4C">
        <w:rPr>
          <w:sz w:val="24"/>
          <w:szCs w:val="24"/>
        </w:rPr>
        <w:t>, lá em seu site (</w:t>
      </w:r>
      <w:hyperlink r:id="rId113" w:history="1">
        <w:r w:rsidR="001E0B4C" w:rsidRPr="002E3D80">
          <w:rPr>
            <w:rStyle w:val="Hyperlink"/>
            <w:sz w:val="24"/>
            <w:szCs w:val="24"/>
          </w:rPr>
          <w:t>https://getbootstrap.com/docs/5.0/components/navbar/</w:t>
        </w:r>
      </w:hyperlink>
      <w:r w:rsidR="001E0B4C">
        <w:rPr>
          <w:sz w:val="24"/>
          <w:szCs w:val="24"/>
        </w:rPr>
        <w:t xml:space="preserve">) tem um código HTML que podemos copiar para deixar pronto uma </w:t>
      </w:r>
      <w:proofErr w:type="spellStart"/>
      <w:r w:rsidR="001E0B4C">
        <w:rPr>
          <w:sz w:val="24"/>
          <w:szCs w:val="24"/>
        </w:rPr>
        <w:t>Navbar</w:t>
      </w:r>
      <w:proofErr w:type="spellEnd"/>
      <w:r w:rsidR="001E0B4C">
        <w:rPr>
          <w:sz w:val="24"/>
          <w:szCs w:val="24"/>
        </w:rPr>
        <w:t xml:space="preserve"> para nosso site...</w:t>
      </w:r>
    </w:p>
    <w:p w14:paraId="77D52C94"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nav</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navbar</w:t>
      </w:r>
      <w:proofErr w:type="spellEnd"/>
      <w:r w:rsidRPr="001E0B4C">
        <w:rPr>
          <w:rFonts w:ascii="Consolas" w:eastAsia="Times New Roman" w:hAnsi="Consolas" w:cs="Times New Roman"/>
          <w:color w:val="CE9178"/>
          <w:sz w:val="21"/>
          <w:szCs w:val="21"/>
          <w:lang w:eastAsia="pt-BR"/>
        </w:rPr>
        <w:t> </w:t>
      </w:r>
      <w:proofErr w:type="spellStart"/>
      <w:r w:rsidRPr="001E0B4C">
        <w:rPr>
          <w:rFonts w:ascii="Consolas" w:eastAsia="Times New Roman" w:hAnsi="Consolas" w:cs="Times New Roman"/>
          <w:color w:val="CE9178"/>
          <w:sz w:val="21"/>
          <w:szCs w:val="21"/>
          <w:lang w:eastAsia="pt-BR"/>
        </w:rPr>
        <w:t>navbar-expand-lg</w:t>
      </w:r>
      <w:proofErr w:type="spellEnd"/>
      <w:r w:rsidRPr="001E0B4C">
        <w:rPr>
          <w:rFonts w:ascii="Consolas" w:eastAsia="Times New Roman" w:hAnsi="Consolas" w:cs="Times New Roman"/>
          <w:color w:val="CE9178"/>
          <w:sz w:val="21"/>
          <w:szCs w:val="21"/>
          <w:lang w:eastAsia="pt-BR"/>
        </w:rPr>
        <w:t> </w:t>
      </w:r>
      <w:proofErr w:type="spellStart"/>
      <w:r w:rsidRPr="001E0B4C">
        <w:rPr>
          <w:rFonts w:ascii="Consolas" w:eastAsia="Times New Roman" w:hAnsi="Consolas" w:cs="Times New Roman"/>
          <w:color w:val="CE9178"/>
          <w:sz w:val="21"/>
          <w:szCs w:val="21"/>
          <w:lang w:eastAsia="pt-BR"/>
        </w:rPr>
        <w:t>navbar</w:t>
      </w:r>
      <w:proofErr w:type="spellEnd"/>
      <w:r w:rsidRPr="001E0B4C">
        <w:rPr>
          <w:rFonts w:ascii="Consolas" w:eastAsia="Times New Roman" w:hAnsi="Consolas" w:cs="Times New Roman"/>
          <w:color w:val="CE9178"/>
          <w:sz w:val="21"/>
          <w:szCs w:val="21"/>
          <w:lang w:eastAsia="pt-BR"/>
        </w:rPr>
        <w:t>-light </w:t>
      </w:r>
      <w:proofErr w:type="spellStart"/>
      <w:r w:rsidRPr="001E0B4C">
        <w:rPr>
          <w:rFonts w:ascii="Consolas" w:eastAsia="Times New Roman" w:hAnsi="Consolas" w:cs="Times New Roman"/>
          <w:color w:val="CE9178"/>
          <w:sz w:val="21"/>
          <w:szCs w:val="21"/>
          <w:lang w:eastAsia="pt-BR"/>
        </w:rPr>
        <w:t>bg</w:t>
      </w:r>
      <w:proofErr w:type="spellEnd"/>
      <w:r w:rsidRPr="001E0B4C">
        <w:rPr>
          <w:rFonts w:ascii="Consolas" w:eastAsia="Times New Roman" w:hAnsi="Consolas" w:cs="Times New Roman"/>
          <w:color w:val="CE9178"/>
          <w:sz w:val="21"/>
          <w:szCs w:val="21"/>
          <w:lang w:eastAsia="pt-BR"/>
        </w:rPr>
        <w:t>-light"</w:t>
      </w:r>
      <w:r w:rsidRPr="001E0B4C">
        <w:rPr>
          <w:rFonts w:ascii="Consolas" w:eastAsia="Times New Roman" w:hAnsi="Consolas" w:cs="Times New Roman"/>
          <w:color w:val="808080"/>
          <w:sz w:val="21"/>
          <w:szCs w:val="21"/>
          <w:lang w:eastAsia="pt-BR"/>
        </w:rPr>
        <w:t>&gt;</w:t>
      </w:r>
    </w:p>
    <w:p w14:paraId="481C2A44"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div</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"container-</w:t>
      </w:r>
      <w:proofErr w:type="spellStart"/>
      <w:r w:rsidRPr="001E0B4C">
        <w:rPr>
          <w:rFonts w:ascii="Consolas" w:eastAsia="Times New Roman" w:hAnsi="Consolas" w:cs="Times New Roman"/>
          <w:color w:val="CE9178"/>
          <w:sz w:val="21"/>
          <w:szCs w:val="21"/>
          <w:lang w:eastAsia="pt-BR"/>
        </w:rPr>
        <w:t>fluid</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p>
    <w:p w14:paraId="7B8E6052"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navbar-brand</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href</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proofErr w:type="spellStart"/>
      <w:r w:rsidRPr="001E0B4C">
        <w:rPr>
          <w:rFonts w:ascii="Consolas" w:eastAsia="Times New Roman" w:hAnsi="Consolas" w:cs="Times New Roman"/>
          <w:color w:val="D4D4D4"/>
          <w:sz w:val="21"/>
          <w:szCs w:val="21"/>
          <w:lang w:eastAsia="pt-BR"/>
        </w:rPr>
        <w:t>Navbar</w:t>
      </w:r>
      <w:proofErr w:type="spellEnd"/>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w:t>
      </w:r>
    </w:p>
    <w:p w14:paraId="20122007"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button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"navbar-toggler"</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type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"button"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data-bs-toggle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"collapse"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data-bs-target</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"#navbarSupportedContent"</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aria-controls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"navbarSupportedContent"</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aria-expanded</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"false"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aria-label</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"Toggle navigation"</w:t>
      </w:r>
      <w:r w:rsidRPr="001E0B4C">
        <w:rPr>
          <w:rFonts w:ascii="Consolas" w:eastAsia="Times New Roman" w:hAnsi="Consolas" w:cs="Times New Roman"/>
          <w:color w:val="808080"/>
          <w:sz w:val="21"/>
          <w:szCs w:val="21"/>
          <w:lang w:eastAsia="pt-BR"/>
        </w:rPr>
        <w:t>&gt;</w:t>
      </w:r>
    </w:p>
    <w:p w14:paraId="7263784B"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span</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navbar-toggler-icon</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&gt;&lt;/</w:t>
      </w:r>
      <w:proofErr w:type="spellStart"/>
      <w:r w:rsidRPr="001E0B4C">
        <w:rPr>
          <w:rFonts w:ascii="Consolas" w:eastAsia="Times New Roman" w:hAnsi="Consolas" w:cs="Times New Roman"/>
          <w:color w:val="569CD6"/>
          <w:sz w:val="21"/>
          <w:szCs w:val="21"/>
          <w:lang w:eastAsia="pt-BR"/>
        </w:rPr>
        <w:t>span</w:t>
      </w:r>
      <w:proofErr w:type="spellEnd"/>
      <w:r w:rsidRPr="001E0B4C">
        <w:rPr>
          <w:rFonts w:ascii="Consolas" w:eastAsia="Times New Roman" w:hAnsi="Consolas" w:cs="Times New Roman"/>
          <w:color w:val="808080"/>
          <w:sz w:val="21"/>
          <w:szCs w:val="21"/>
          <w:lang w:eastAsia="pt-BR"/>
        </w:rPr>
        <w:t>&gt;</w:t>
      </w:r>
    </w:p>
    <w:p w14:paraId="6D0AC796"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button</w:t>
      </w:r>
      <w:proofErr w:type="spellEnd"/>
      <w:r w:rsidRPr="001E0B4C">
        <w:rPr>
          <w:rFonts w:ascii="Consolas" w:eastAsia="Times New Roman" w:hAnsi="Consolas" w:cs="Times New Roman"/>
          <w:color w:val="808080"/>
          <w:sz w:val="21"/>
          <w:szCs w:val="21"/>
          <w:lang w:eastAsia="pt-BR"/>
        </w:rPr>
        <w:t>&gt;</w:t>
      </w:r>
    </w:p>
    <w:p w14:paraId="5197A686"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div</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"collapse navbar-collapse"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id</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"navbarSupportedContent"</w:t>
      </w:r>
      <w:r w:rsidRPr="001E0B4C">
        <w:rPr>
          <w:rFonts w:ascii="Consolas" w:eastAsia="Times New Roman" w:hAnsi="Consolas" w:cs="Times New Roman"/>
          <w:color w:val="808080"/>
          <w:sz w:val="21"/>
          <w:szCs w:val="21"/>
          <w:lang w:eastAsia="pt-BR"/>
        </w:rPr>
        <w:t>&gt;</w:t>
      </w:r>
    </w:p>
    <w:p w14:paraId="41DC4536"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ul</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navbar-nav</w:t>
      </w:r>
      <w:proofErr w:type="spellEnd"/>
      <w:r w:rsidRPr="001E0B4C">
        <w:rPr>
          <w:rFonts w:ascii="Consolas" w:eastAsia="Times New Roman" w:hAnsi="Consolas" w:cs="Times New Roman"/>
          <w:color w:val="CE9178"/>
          <w:sz w:val="21"/>
          <w:szCs w:val="21"/>
          <w:lang w:eastAsia="pt-BR"/>
        </w:rPr>
        <w:t> </w:t>
      </w:r>
      <w:proofErr w:type="spellStart"/>
      <w:r w:rsidRPr="001E0B4C">
        <w:rPr>
          <w:rFonts w:ascii="Consolas" w:eastAsia="Times New Roman" w:hAnsi="Consolas" w:cs="Times New Roman"/>
          <w:color w:val="CE9178"/>
          <w:sz w:val="21"/>
          <w:szCs w:val="21"/>
          <w:lang w:eastAsia="pt-BR"/>
        </w:rPr>
        <w:t>me-auto</w:t>
      </w:r>
      <w:proofErr w:type="spellEnd"/>
      <w:r w:rsidRPr="001E0B4C">
        <w:rPr>
          <w:rFonts w:ascii="Consolas" w:eastAsia="Times New Roman" w:hAnsi="Consolas" w:cs="Times New Roman"/>
          <w:color w:val="CE9178"/>
          <w:sz w:val="21"/>
          <w:szCs w:val="21"/>
          <w:lang w:eastAsia="pt-BR"/>
        </w:rPr>
        <w:t> mb-2 mb-lg-0"</w:t>
      </w:r>
      <w:r w:rsidRPr="001E0B4C">
        <w:rPr>
          <w:rFonts w:ascii="Consolas" w:eastAsia="Times New Roman" w:hAnsi="Consolas" w:cs="Times New Roman"/>
          <w:color w:val="808080"/>
          <w:sz w:val="21"/>
          <w:szCs w:val="21"/>
          <w:lang w:eastAsia="pt-BR"/>
        </w:rPr>
        <w:t>&gt;</w:t>
      </w:r>
    </w:p>
    <w:p w14:paraId="3A57FCFD"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w:t>
      </w:r>
      <w:proofErr w:type="spellEnd"/>
      <w:r w:rsidRPr="001E0B4C">
        <w:rPr>
          <w:rFonts w:ascii="Consolas" w:eastAsia="Times New Roman" w:hAnsi="Consolas" w:cs="Times New Roman"/>
          <w:color w:val="CE9178"/>
          <w:sz w:val="21"/>
          <w:szCs w:val="21"/>
          <w:lang w:eastAsia="pt-BR"/>
        </w:rPr>
        <w:t>-item"</w:t>
      </w:r>
      <w:r w:rsidRPr="001E0B4C">
        <w:rPr>
          <w:rFonts w:ascii="Consolas" w:eastAsia="Times New Roman" w:hAnsi="Consolas" w:cs="Times New Roman"/>
          <w:color w:val="808080"/>
          <w:sz w:val="21"/>
          <w:szCs w:val="21"/>
          <w:lang w:eastAsia="pt-BR"/>
        </w:rPr>
        <w:t>&gt;</w:t>
      </w:r>
    </w:p>
    <w:p w14:paraId="5C913D9D"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lastRenderedPageBreak/>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"nav-link active"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aria-current</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"page"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Home</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w:t>
      </w:r>
    </w:p>
    <w:p w14:paraId="4AF5A9B8"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4D7CD115"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w:t>
      </w:r>
      <w:proofErr w:type="spellEnd"/>
      <w:r w:rsidRPr="001E0B4C">
        <w:rPr>
          <w:rFonts w:ascii="Consolas" w:eastAsia="Times New Roman" w:hAnsi="Consolas" w:cs="Times New Roman"/>
          <w:color w:val="CE9178"/>
          <w:sz w:val="21"/>
          <w:szCs w:val="21"/>
          <w:lang w:eastAsia="pt-BR"/>
        </w:rPr>
        <w:t>-item"</w:t>
      </w:r>
      <w:r w:rsidRPr="001E0B4C">
        <w:rPr>
          <w:rFonts w:ascii="Consolas" w:eastAsia="Times New Roman" w:hAnsi="Consolas" w:cs="Times New Roman"/>
          <w:color w:val="808080"/>
          <w:sz w:val="21"/>
          <w:szCs w:val="21"/>
          <w:lang w:eastAsia="pt-BR"/>
        </w:rPr>
        <w:t>&gt;</w:t>
      </w:r>
    </w:p>
    <w:p w14:paraId="486DF948"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w:t>
      </w:r>
      <w:proofErr w:type="spellEnd"/>
      <w:r w:rsidRPr="001E0B4C">
        <w:rPr>
          <w:rFonts w:ascii="Consolas" w:eastAsia="Times New Roman" w:hAnsi="Consolas" w:cs="Times New Roman"/>
          <w:color w:val="CE9178"/>
          <w:sz w:val="21"/>
          <w:szCs w:val="21"/>
          <w:lang w:eastAsia="pt-BR"/>
        </w:rPr>
        <w:t>-link"</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href</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Link</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w:t>
      </w:r>
    </w:p>
    <w:p w14:paraId="3E011327"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4A488A65"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w:t>
      </w:r>
      <w:proofErr w:type="spellEnd"/>
      <w:r w:rsidRPr="001E0B4C">
        <w:rPr>
          <w:rFonts w:ascii="Consolas" w:eastAsia="Times New Roman" w:hAnsi="Consolas" w:cs="Times New Roman"/>
          <w:color w:val="CE9178"/>
          <w:sz w:val="21"/>
          <w:szCs w:val="21"/>
          <w:lang w:eastAsia="pt-BR"/>
        </w:rPr>
        <w:t>-item </w:t>
      </w:r>
      <w:proofErr w:type="spellStart"/>
      <w:r w:rsidRPr="001E0B4C">
        <w:rPr>
          <w:rFonts w:ascii="Consolas" w:eastAsia="Times New Roman" w:hAnsi="Consolas" w:cs="Times New Roman"/>
          <w:color w:val="CE9178"/>
          <w:sz w:val="21"/>
          <w:szCs w:val="21"/>
          <w:lang w:eastAsia="pt-BR"/>
        </w:rPr>
        <w:t>dropdown</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p>
    <w:p w14:paraId="5BF22C9E"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"nav-link dropdown-toggle"</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id</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"navbarDropdown"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role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"button"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data-bs-toggle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"dropdown"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aria-expanded</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"false"</w:t>
      </w:r>
      <w:r w:rsidRPr="001E0B4C">
        <w:rPr>
          <w:rFonts w:ascii="Consolas" w:eastAsia="Times New Roman" w:hAnsi="Consolas" w:cs="Times New Roman"/>
          <w:color w:val="808080"/>
          <w:sz w:val="21"/>
          <w:szCs w:val="21"/>
          <w:lang w:eastAsia="pt-BR"/>
        </w:rPr>
        <w:t>&gt;</w:t>
      </w:r>
    </w:p>
    <w:p w14:paraId="74A680C3"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D4D4D4"/>
          <w:sz w:val="21"/>
          <w:szCs w:val="21"/>
          <w:lang w:eastAsia="pt-BR"/>
        </w:rPr>
        <w:t>Dropdown</w:t>
      </w:r>
      <w:proofErr w:type="spellEnd"/>
    </w:p>
    <w:p w14:paraId="32A6B11A"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w:t>
      </w:r>
    </w:p>
    <w:p w14:paraId="3FE4FA74"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ul</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"dropdown-menu"</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aria-labelledby</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"navbarDropdown"</w:t>
      </w:r>
      <w:r w:rsidRPr="001E0B4C">
        <w:rPr>
          <w:rFonts w:ascii="Consolas" w:eastAsia="Times New Roman" w:hAnsi="Consolas" w:cs="Times New Roman"/>
          <w:color w:val="808080"/>
          <w:sz w:val="21"/>
          <w:szCs w:val="21"/>
          <w:lang w:eastAsia="pt-BR"/>
        </w:rPr>
        <w:t>&gt;</w:t>
      </w:r>
    </w:p>
    <w:p w14:paraId="4E68FCF8"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"dropdown-item"</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Action</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2CBDA537"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"dropdown-item"</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Another action</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0277F0C6"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&gt;&lt;</w:t>
      </w:r>
      <w:proofErr w:type="spellStart"/>
      <w:r w:rsidRPr="001E0B4C">
        <w:rPr>
          <w:rFonts w:ascii="Consolas" w:eastAsia="Times New Roman" w:hAnsi="Consolas" w:cs="Times New Roman"/>
          <w:color w:val="569CD6"/>
          <w:sz w:val="21"/>
          <w:szCs w:val="21"/>
          <w:lang w:eastAsia="pt-BR"/>
        </w:rPr>
        <w:t>hr</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dropdown-divider</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4E5C7B79"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"dropdown-item"</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Something else here</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4CF9BCDB"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ul</w:t>
      </w:r>
      <w:proofErr w:type="spellEnd"/>
      <w:r w:rsidRPr="001E0B4C">
        <w:rPr>
          <w:rFonts w:ascii="Consolas" w:eastAsia="Times New Roman" w:hAnsi="Consolas" w:cs="Times New Roman"/>
          <w:color w:val="808080"/>
          <w:sz w:val="21"/>
          <w:szCs w:val="21"/>
          <w:lang w:eastAsia="pt-BR"/>
        </w:rPr>
        <w:t>&gt;</w:t>
      </w:r>
    </w:p>
    <w:p w14:paraId="23CEFD9E"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56E46AFE"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proofErr w:type="spellStart"/>
      <w:r w:rsidRPr="001E0B4C">
        <w:rPr>
          <w:rFonts w:ascii="Consolas" w:eastAsia="Times New Roman" w:hAnsi="Consolas" w:cs="Times New Roman"/>
          <w:color w:val="CE9178"/>
          <w:sz w:val="21"/>
          <w:szCs w:val="21"/>
          <w:lang w:eastAsia="pt-BR"/>
        </w:rPr>
        <w:t>nav</w:t>
      </w:r>
      <w:proofErr w:type="spellEnd"/>
      <w:r w:rsidRPr="001E0B4C">
        <w:rPr>
          <w:rFonts w:ascii="Consolas" w:eastAsia="Times New Roman" w:hAnsi="Consolas" w:cs="Times New Roman"/>
          <w:color w:val="CE9178"/>
          <w:sz w:val="21"/>
          <w:szCs w:val="21"/>
          <w:lang w:eastAsia="pt-BR"/>
        </w:rPr>
        <w:t>-item"</w:t>
      </w:r>
      <w:r w:rsidRPr="001E0B4C">
        <w:rPr>
          <w:rFonts w:ascii="Consolas" w:eastAsia="Times New Roman" w:hAnsi="Consolas" w:cs="Times New Roman"/>
          <w:color w:val="808080"/>
          <w:sz w:val="21"/>
          <w:szCs w:val="21"/>
          <w:lang w:eastAsia="pt-BR"/>
        </w:rPr>
        <w:t>&gt;</w:t>
      </w:r>
    </w:p>
    <w:p w14:paraId="13E96EE3"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"nav-link disabled"</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href</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tabindex</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"-1"</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aria-disabled</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"true"</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Disabled</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a</w:t>
      </w:r>
      <w:r w:rsidRPr="001E0B4C">
        <w:rPr>
          <w:rFonts w:ascii="Consolas" w:eastAsia="Times New Roman" w:hAnsi="Consolas" w:cs="Times New Roman"/>
          <w:color w:val="808080"/>
          <w:sz w:val="21"/>
          <w:szCs w:val="21"/>
          <w:lang w:eastAsia="pt-BR"/>
        </w:rPr>
        <w:t>&gt;</w:t>
      </w:r>
    </w:p>
    <w:p w14:paraId="7D4FC16B"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li</w:t>
      </w:r>
      <w:r w:rsidRPr="001E0B4C">
        <w:rPr>
          <w:rFonts w:ascii="Consolas" w:eastAsia="Times New Roman" w:hAnsi="Consolas" w:cs="Times New Roman"/>
          <w:color w:val="808080"/>
          <w:sz w:val="21"/>
          <w:szCs w:val="21"/>
          <w:lang w:eastAsia="pt-BR"/>
        </w:rPr>
        <w:t>&gt;</w:t>
      </w:r>
    </w:p>
    <w:p w14:paraId="77BC2698"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ul</w:t>
      </w:r>
      <w:proofErr w:type="spellEnd"/>
      <w:r w:rsidRPr="001E0B4C">
        <w:rPr>
          <w:rFonts w:ascii="Consolas" w:eastAsia="Times New Roman" w:hAnsi="Consolas" w:cs="Times New Roman"/>
          <w:color w:val="808080"/>
          <w:sz w:val="21"/>
          <w:szCs w:val="21"/>
          <w:lang w:eastAsia="pt-BR"/>
        </w:rPr>
        <w:t>&gt;</w:t>
      </w:r>
    </w:p>
    <w:p w14:paraId="082197D3"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form</w:t>
      </w:r>
      <w:proofErr w:type="spellEnd"/>
      <w:r w:rsidRPr="001E0B4C">
        <w:rPr>
          <w:rFonts w:ascii="Consolas" w:eastAsia="Times New Roman" w:hAnsi="Consolas" w:cs="Times New Roman"/>
          <w:color w:val="D4D4D4"/>
          <w:sz w:val="21"/>
          <w:szCs w:val="21"/>
          <w:lang w:eastAsia="pt-BR"/>
        </w:rPr>
        <w:t> </w:t>
      </w:r>
      <w:proofErr w:type="spellStart"/>
      <w:r w:rsidRPr="001E0B4C">
        <w:rPr>
          <w:rFonts w:ascii="Consolas" w:eastAsia="Times New Roman" w:hAnsi="Consolas" w:cs="Times New Roman"/>
          <w:color w:val="9CDCFE"/>
          <w:sz w:val="21"/>
          <w:szCs w:val="21"/>
          <w:lang w:eastAsia="pt-BR"/>
        </w:rPr>
        <w:t>class</w:t>
      </w:r>
      <w:proofErr w:type="spellEnd"/>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"d-</w:t>
      </w:r>
      <w:proofErr w:type="spellStart"/>
      <w:r w:rsidRPr="001E0B4C">
        <w:rPr>
          <w:rFonts w:ascii="Consolas" w:eastAsia="Times New Roman" w:hAnsi="Consolas" w:cs="Times New Roman"/>
          <w:color w:val="CE9178"/>
          <w:sz w:val="21"/>
          <w:szCs w:val="21"/>
          <w:lang w:eastAsia="pt-BR"/>
        </w:rPr>
        <w:t>flex</w:t>
      </w:r>
      <w:proofErr w:type="spellEnd"/>
      <w:r w:rsidRPr="001E0B4C">
        <w:rPr>
          <w:rFonts w:ascii="Consolas" w:eastAsia="Times New Roman" w:hAnsi="Consolas" w:cs="Times New Roman"/>
          <w:color w:val="CE9178"/>
          <w:sz w:val="21"/>
          <w:szCs w:val="21"/>
          <w:lang w:eastAsia="pt-BR"/>
        </w:rPr>
        <w:t>"</w:t>
      </w:r>
      <w:r w:rsidRPr="001E0B4C">
        <w:rPr>
          <w:rFonts w:ascii="Consolas" w:eastAsia="Times New Roman" w:hAnsi="Consolas" w:cs="Times New Roman"/>
          <w:color w:val="808080"/>
          <w:sz w:val="21"/>
          <w:szCs w:val="21"/>
          <w:lang w:eastAsia="pt-BR"/>
        </w:rPr>
        <w:t>&gt;</w:t>
      </w:r>
    </w:p>
    <w:p w14:paraId="0BCA1DD9"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input</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"form-control me-2"</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type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"search"</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placeholder</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"Search"</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aria-label</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"Search"</w:t>
      </w:r>
      <w:r w:rsidRPr="001E0B4C">
        <w:rPr>
          <w:rFonts w:ascii="Consolas" w:eastAsia="Times New Roman" w:hAnsi="Consolas" w:cs="Times New Roman"/>
          <w:color w:val="808080"/>
          <w:sz w:val="21"/>
          <w:szCs w:val="21"/>
          <w:lang w:eastAsia="pt-BR"/>
        </w:rPr>
        <w:t>&gt;</w:t>
      </w:r>
    </w:p>
    <w:p w14:paraId="63E7B70A"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button</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class</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"btn btn-outline-success"</w:t>
      </w: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9CDCFE"/>
          <w:sz w:val="21"/>
          <w:szCs w:val="21"/>
          <w:lang w:eastAsia="pt-BR"/>
        </w:rPr>
        <w:t>type</w:t>
      </w:r>
      <w:r w:rsidRPr="001E0B4C">
        <w:rPr>
          <w:rFonts w:ascii="Consolas" w:eastAsia="Times New Roman" w:hAnsi="Consolas" w:cs="Times New Roman"/>
          <w:color w:val="D4D4D4"/>
          <w:sz w:val="21"/>
          <w:szCs w:val="21"/>
          <w:lang w:eastAsia="pt-BR"/>
        </w:rPr>
        <w:t>=</w:t>
      </w:r>
      <w:r w:rsidRPr="001E0B4C">
        <w:rPr>
          <w:rFonts w:ascii="Consolas" w:eastAsia="Times New Roman" w:hAnsi="Consolas" w:cs="Times New Roman"/>
          <w:color w:val="CE9178"/>
          <w:sz w:val="21"/>
          <w:szCs w:val="21"/>
          <w:lang w:eastAsia="pt-BR"/>
        </w:rPr>
        <w:t>"submit"</w:t>
      </w:r>
      <w:r w:rsidRPr="001E0B4C">
        <w:rPr>
          <w:rFonts w:ascii="Consolas" w:eastAsia="Times New Roman" w:hAnsi="Consolas" w:cs="Times New Roman"/>
          <w:color w:val="808080"/>
          <w:sz w:val="21"/>
          <w:szCs w:val="21"/>
          <w:lang w:eastAsia="pt-BR"/>
        </w:rPr>
        <w:t>&gt;</w:t>
      </w:r>
      <w:r w:rsidRPr="001E0B4C">
        <w:rPr>
          <w:rFonts w:ascii="Consolas" w:eastAsia="Times New Roman" w:hAnsi="Consolas" w:cs="Times New Roman"/>
          <w:color w:val="D4D4D4"/>
          <w:sz w:val="21"/>
          <w:szCs w:val="21"/>
          <w:lang w:eastAsia="pt-BR"/>
        </w:rPr>
        <w:t>Search</w:t>
      </w:r>
      <w:r w:rsidRPr="001E0B4C">
        <w:rPr>
          <w:rFonts w:ascii="Consolas" w:eastAsia="Times New Roman" w:hAnsi="Consolas" w:cs="Times New Roman"/>
          <w:color w:val="808080"/>
          <w:sz w:val="21"/>
          <w:szCs w:val="21"/>
          <w:lang w:eastAsia="pt-BR"/>
        </w:rPr>
        <w:t>&lt;/</w:t>
      </w:r>
      <w:r w:rsidRPr="001E0B4C">
        <w:rPr>
          <w:rFonts w:ascii="Consolas" w:eastAsia="Times New Roman" w:hAnsi="Consolas" w:cs="Times New Roman"/>
          <w:color w:val="569CD6"/>
          <w:sz w:val="21"/>
          <w:szCs w:val="21"/>
          <w:lang w:eastAsia="pt-BR"/>
        </w:rPr>
        <w:t>button</w:t>
      </w:r>
      <w:r w:rsidRPr="001E0B4C">
        <w:rPr>
          <w:rFonts w:ascii="Consolas" w:eastAsia="Times New Roman" w:hAnsi="Consolas" w:cs="Times New Roman"/>
          <w:color w:val="808080"/>
          <w:sz w:val="21"/>
          <w:szCs w:val="21"/>
          <w:lang w:eastAsia="pt-BR"/>
        </w:rPr>
        <w:t>&gt;</w:t>
      </w:r>
    </w:p>
    <w:p w14:paraId="4B65F717"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form</w:t>
      </w:r>
      <w:proofErr w:type="spellEnd"/>
      <w:r w:rsidRPr="001E0B4C">
        <w:rPr>
          <w:rFonts w:ascii="Consolas" w:eastAsia="Times New Roman" w:hAnsi="Consolas" w:cs="Times New Roman"/>
          <w:color w:val="808080"/>
          <w:sz w:val="21"/>
          <w:szCs w:val="21"/>
          <w:lang w:eastAsia="pt-BR"/>
        </w:rPr>
        <w:t>&gt;</w:t>
      </w:r>
    </w:p>
    <w:p w14:paraId="21C4FBE2"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div</w:t>
      </w:r>
      <w:proofErr w:type="spellEnd"/>
      <w:r w:rsidRPr="001E0B4C">
        <w:rPr>
          <w:rFonts w:ascii="Consolas" w:eastAsia="Times New Roman" w:hAnsi="Consolas" w:cs="Times New Roman"/>
          <w:color w:val="808080"/>
          <w:sz w:val="21"/>
          <w:szCs w:val="21"/>
          <w:lang w:eastAsia="pt-BR"/>
        </w:rPr>
        <w:t>&gt;</w:t>
      </w:r>
    </w:p>
    <w:p w14:paraId="1CFFCE5E"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div</w:t>
      </w:r>
      <w:proofErr w:type="spellEnd"/>
      <w:r w:rsidRPr="001E0B4C">
        <w:rPr>
          <w:rFonts w:ascii="Consolas" w:eastAsia="Times New Roman" w:hAnsi="Consolas" w:cs="Times New Roman"/>
          <w:color w:val="808080"/>
          <w:sz w:val="21"/>
          <w:szCs w:val="21"/>
          <w:lang w:eastAsia="pt-BR"/>
        </w:rPr>
        <w:t>&gt;</w:t>
      </w:r>
    </w:p>
    <w:p w14:paraId="1C9CA7A5" w14:textId="77777777" w:rsidR="001E0B4C" w:rsidRPr="001E0B4C" w:rsidRDefault="001E0B4C" w:rsidP="001E0B4C">
      <w:pPr>
        <w:shd w:val="clear" w:color="auto" w:fill="1E1E1E"/>
        <w:spacing w:after="0" w:line="285" w:lineRule="atLeast"/>
        <w:rPr>
          <w:rFonts w:ascii="Consolas" w:eastAsia="Times New Roman" w:hAnsi="Consolas" w:cs="Times New Roman"/>
          <w:color w:val="D4D4D4"/>
          <w:sz w:val="21"/>
          <w:szCs w:val="21"/>
          <w:lang w:eastAsia="pt-BR"/>
        </w:rPr>
      </w:pPr>
      <w:r w:rsidRPr="001E0B4C">
        <w:rPr>
          <w:rFonts w:ascii="Consolas" w:eastAsia="Times New Roman" w:hAnsi="Consolas" w:cs="Times New Roman"/>
          <w:color w:val="D4D4D4"/>
          <w:sz w:val="21"/>
          <w:szCs w:val="21"/>
          <w:lang w:eastAsia="pt-BR"/>
        </w:rPr>
        <w:t>      </w:t>
      </w:r>
      <w:r w:rsidRPr="001E0B4C">
        <w:rPr>
          <w:rFonts w:ascii="Consolas" w:eastAsia="Times New Roman" w:hAnsi="Consolas" w:cs="Times New Roman"/>
          <w:color w:val="808080"/>
          <w:sz w:val="21"/>
          <w:szCs w:val="21"/>
          <w:lang w:eastAsia="pt-BR"/>
        </w:rPr>
        <w:t>&lt;/</w:t>
      </w:r>
      <w:proofErr w:type="spellStart"/>
      <w:r w:rsidRPr="001E0B4C">
        <w:rPr>
          <w:rFonts w:ascii="Consolas" w:eastAsia="Times New Roman" w:hAnsi="Consolas" w:cs="Times New Roman"/>
          <w:color w:val="569CD6"/>
          <w:sz w:val="21"/>
          <w:szCs w:val="21"/>
          <w:lang w:eastAsia="pt-BR"/>
        </w:rPr>
        <w:t>nav</w:t>
      </w:r>
      <w:proofErr w:type="spellEnd"/>
      <w:r w:rsidRPr="001E0B4C">
        <w:rPr>
          <w:rFonts w:ascii="Consolas" w:eastAsia="Times New Roman" w:hAnsi="Consolas" w:cs="Times New Roman"/>
          <w:color w:val="808080"/>
          <w:sz w:val="21"/>
          <w:szCs w:val="21"/>
          <w:lang w:eastAsia="pt-BR"/>
        </w:rPr>
        <w:t>&gt;</w:t>
      </w:r>
    </w:p>
    <w:p w14:paraId="2F2817A3" w14:textId="40D820F6" w:rsidR="001E0B4C" w:rsidRDefault="001E0B4C" w:rsidP="005261B9">
      <w:pPr>
        <w:tabs>
          <w:tab w:val="left" w:pos="5775"/>
        </w:tabs>
        <w:rPr>
          <w:sz w:val="24"/>
          <w:szCs w:val="24"/>
        </w:rPr>
      </w:pPr>
    </w:p>
    <w:p w14:paraId="3E7543CD" w14:textId="1DE0BB53" w:rsidR="001E0B4C" w:rsidRDefault="001E0B4C" w:rsidP="005261B9">
      <w:pPr>
        <w:tabs>
          <w:tab w:val="left" w:pos="5775"/>
        </w:tabs>
        <w:rPr>
          <w:sz w:val="24"/>
          <w:szCs w:val="24"/>
        </w:rPr>
      </w:pPr>
      <w:r>
        <w:rPr>
          <w:noProof/>
        </w:rPr>
        <w:drawing>
          <wp:inline distT="0" distB="0" distL="0" distR="0" wp14:anchorId="4DDBD71E" wp14:editId="55078E08">
            <wp:extent cx="5400040" cy="194500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945005"/>
                    </a:xfrm>
                    <a:prstGeom prst="rect">
                      <a:avLst/>
                    </a:prstGeom>
                  </pic:spPr>
                </pic:pic>
              </a:graphicData>
            </a:graphic>
          </wp:inline>
        </w:drawing>
      </w:r>
    </w:p>
    <w:p w14:paraId="517F20A4" w14:textId="4E000D40" w:rsidR="001E0B4C" w:rsidRDefault="002B2E0F" w:rsidP="005261B9">
      <w:pPr>
        <w:tabs>
          <w:tab w:val="left" w:pos="5775"/>
        </w:tabs>
        <w:rPr>
          <w:sz w:val="24"/>
          <w:szCs w:val="24"/>
        </w:rPr>
      </w:pPr>
      <w:r>
        <w:rPr>
          <w:sz w:val="24"/>
          <w:szCs w:val="24"/>
        </w:rPr>
        <w:lastRenderedPageBreak/>
        <w:t xml:space="preserve">O professor também criou na nossa página de </w:t>
      </w:r>
      <w:r w:rsidR="00B30160">
        <w:rPr>
          <w:sz w:val="24"/>
          <w:szCs w:val="24"/>
        </w:rPr>
        <w:t xml:space="preserve">exercícios um arquivo JS que vai fazer o trabalho de requisição AJAX para esta </w:t>
      </w:r>
      <w:proofErr w:type="spellStart"/>
      <w:r w:rsidR="00B30160">
        <w:rPr>
          <w:sz w:val="24"/>
          <w:szCs w:val="24"/>
        </w:rPr>
        <w:t>navbar</w:t>
      </w:r>
      <w:proofErr w:type="spellEnd"/>
      <w:r w:rsidR="00B30160">
        <w:rPr>
          <w:sz w:val="24"/>
          <w:szCs w:val="24"/>
        </w:rPr>
        <w:t>, para que possamos navegar pelas páginas do nosso capítulo...</w:t>
      </w:r>
    </w:p>
    <w:p w14:paraId="7ACA3C2F" w14:textId="3B73D5C7" w:rsidR="00980ED3" w:rsidRDefault="00980ED3" w:rsidP="005261B9">
      <w:pPr>
        <w:tabs>
          <w:tab w:val="left" w:pos="5775"/>
        </w:tabs>
        <w:rPr>
          <w:sz w:val="24"/>
          <w:szCs w:val="24"/>
        </w:rPr>
      </w:pPr>
    </w:p>
    <w:p w14:paraId="65DD1320" w14:textId="5014FB38" w:rsidR="00980ED3" w:rsidRDefault="00980ED3" w:rsidP="005261B9">
      <w:pPr>
        <w:tabs>
          <w:tab w:val="left" w:pos="5775"/>
        </w:tabs>
        <w:rPr>
          <w:sz w:val="24"/>
          <w:szCs w:val="24"/>
        </w:rPr>
      </w:pPr>
      <w:r>
        <w:rPr>
          <w:sz w:val="24"/>
          <w:szCs w:val="24"/>
        </w:rPr>
        <w:t xml:space="preserve">Temos alguns pontos importantes que o </w:t>
      </w:r>
      <w:proofErr w:type="spellStart"/>
      <w:r>
        <w:rPr>
          <w:sz w:val="24"/>
          <w:szCs w:val="24"/>
        </w:rPr>
        <w:t>Bootstrap</w:t>
      </w:r>
      <w:proofErr w:type="spellEnd"/>
      <w:r>
        <w:rPr>
          <w:sz w:val="24"/>
          <w:szCs w:val="24"/>
        </w:rPr>
        <w:t xml:space="preserve"> </w:t>
      </w:r>
      <w:proofErr w:type="spellStart"/>
      <w:r>
        <w:rPr>
          <w:sz w:val="24"/>
          <w:szCs w:val="24"/>
        </w:rPr>
        <w:t>trás</w:t>
      </w:r>
      <w:proofErr w:type="spellEnd"/>
      <w:r>
        <w:rPr>
          <w:sz w:val="24"/>
          <w:szCs w:val="24"/>
        </w:rPr>
        <w:t xml:space="preserve"> para nossa página:</w:t>
      </w:r>
    </w:p>
    <w:p w14:paraId="5529E2F1" w14:textId="4307D5DD" w:rsidR="00980ED3" w:rsidRPr="00980ED3" w:rsidRDefault="00980ED3" w:rsidP="00980ED3">
      <w:pPr>
        <w:numPr>
          <w:ilvl w:val="0"/>
          <w:numId w:val="28"/>
        </w:num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980ED3">
        <w:rPr>
          <w:rFonts w:ascii="Segoe UI" w:eastAsia="Times New Roman" w:hAnsi="Segoe UI" w:cs="Segoe UI"/>
          <w:b/>
          <w:bCs/>
          <w:color w:val="212529"/>
          <w:sz w:val="24"/>
          <w:szCs w:val="24"/>
          <w:lang w:eastAsia="pt-BR"/>
        </w:rPr>
        <w:t>Reboot</w:t>
      </w:r>
      <w:r w:rsidRPr="00980ED3">
        <w:rPr>
          <w:rFonts w:ascii="Segoe UI" w:eastAsia="Times New Roman" w:hAnsi="Segoe UI" w:cs="Segoe UI"/>
          <w:color w:val="212529"/>
          <w:sz w:val="24"/>
          <w:szCs w:val="24"/>
          <w:lang w:eastAsia="pt-BR"/>
        </w:rPr>
        <w:t xml:space="preserve"> - Torna consistente o estilo entre </w:t>
      </w:r>
      <w:proofErr w:type="gramStart"/>
      <w:r w:rsidRPr="00980ED3">
        <w:rPr>
          <w:rFonts w:ascii="Segoe UI" w:eastAsia="Times New Roman" w:hAnsi="Segoe UI" w:cs="Segoe UI"/>
          <w:color w:val="212529"/>
          <w:sz w:val="24"/>
          <w:szCs w:val="24"/>
          <w:lang w:eastAsia="pt-BR"/>
        </w:rPr>
        <w:t>diferentes browser</w:t>
      </w:r>
      <w:proofErr w:type="gramEnd"/>
      <w:r w:rsidRPr="00980ED3">
        <w:rPr>
          <w:rFonts w:ascii="Segoe UI" w:eastAsia="Times New Roman" w:hAnsi="Segoe UI" w:cs="Segoe UI"/>
          <w:color w:val="212529"/>
          <w:sz w:val="24"/>
          <w:szCs w:val="24"/>
          <w:lang w:eastAsia="pt-BR"/>
        </w:rPr>
        <w:t>!</w:t>
      </w:r>
      <w:r>
        <w:rPr>
          <w:rFonts w:ascii="Segoe UI" w:eastAsia="Times New Roman" w:hAnsi="Segoe UI" w:cs="Segoe UI"/>
          <w:color w:val="212529"/>
          <w:sz w:val="24"/>
          <w:szCs w:val="24"/>
          <w:lang w:eastAsia="pt-BR"/>
        </w:rPr>
        <w:t xml:space="preserve"> Ou seja, muda a font</w:t>
      </w:r>
      <w:r w:rsidR="00E04B3A">
        <w:rPr>
          <w:rFonts w:ascii="Segoe UI" w:eastAsia="Times New Roman" w:hAnsi="Segoe UI" w:cs="Segoe UI"/>
          <w:color w:val="212529"/>
          <w:sz w:val="24"/>
          <w:szCs w:val="24"/>
          <w:lang w:eastAsia="pt-BR"/>
        </w:rPr>
        <w:t>e</w:t>
      </w:r>
      <w:r>
        <w:rPr>
          <w:rFonts w:ascii="Segoe UI" w:eastAsia="Times New Roman" w:hAnsi="Segoe UI" w:cs="Segoe UI"/>
          <w:color w:val="212529"/>
          <w:sz w:val="24"/>
          <w:szCs w:val="24"/>
          <w:lang w:eastAsia="pt-BR"/>
        </w:rPr>
        <w:t xml:space="preserve"> e os estilos para cada browser para deixar da melhor forma para cada tipo de browser.</w:t>
      </w:r>
      <w:r w:rsidR="00D3258F">
        <w:rPr>
          <w:rFonts w:ascii="Segoe UI" w:eastAsia="Times New Roman" w:hAnsi="Segoe UI" w:cs="Segoe UI"/>
          <w:color w:val="212529"/>
          <w:sz w:val="24"/>
          <w:szCs w:val="24"/>
          <w:lang w:eastAsia="pt-BR"/>
        </w:rPr>
        <w:t xml:space="preserve"> Tem um arquivo SASS dentro do </w:t>
      </w:r>
      <w:proofErr w:type="spellStart"/>
      <w:r w:rsidR="00D3258F">
        <w:rPr>
          <w:rFonts w:ascii="Segoe UI" w:eastAsia="Times New Roman" w:hAnsi="Segoe UI" w:cs="Segoe UI"/>
          <w:color w:val="212529"/>
          <w:sz w:val="24"/>
          <w:szCs w:val="24"/>
          <w:lang w:eastAsia="pt-BR"/>
        </w:rPr>
        <w:t>Bootstrap</w:t>
      </w:r>
      <w:proofErr w:type="spellEnd"/>
      <w:r w:rsidR="00D3258F">
        <w:rPr>
          <w:rFonts w:ascii="Segoe UI" w:eastAsia="Times New Roman" w:hAnsi="Segoe UI" w:cs="Segoe UI"/>
          <w:color w:val="212529"/>
          <w:sz w:val="24"/>
          <w:szCs w:val="24"/>
          <w:lang w:eastAsia="pt-BR"/>
        </w:rPr>
        <w:t xml:space="preserve"> que faz isso.</w:t>
      </w:r>
    </w:p>
    <w:p w14:paraId="42F42DB7" w14:textId="4DC199C6" w:rsidR="00980ED3" w:rsidRPr="00980ED3" w:rsidRDefault="00980ED3" w:rsidP="00980ED3">
      <w:pPr>
        <w:numPr>
          <w:ilvl w:val="0"/>
          <w:numId w:val="28"/>
        </w:num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980ED3">
        <w:rPr>
          <w:rFonts w:ascii="Segoe UI" w:eastAsia="Times New Roman" w:hAnsi="Segoe UI" w:cs="Segoe UI"/>
          <w:b/>
          <w:bCs/>
          <w:color w:val="212529"/>
          <w:sz w:val="24"/>
          <w:szCs w:val="24"/>
          <w:lang w:eastAsia="pt-BR"/>
        </w:rPr>
        <w:t>Rems</w:t>
      </w:r>
      <w:r w:rsidRPr="00980ED3">
        <w:rPr>
          <w:rFonts w:ascii="Segoe UI" w:eastAsia="Times New Roman" w:hAnsi="Segoe UI" w:cs="Segoe UI"/>
          <w:color w:val="212529"/>
          <w:sz w:val="24"/>
          <w:szCs w:val="24"/>
          <w:lang w:eastAsia="pt-BR"/>
        </w:rPr>
        <w:t> - Baseado no raiz</w:t>
      </w:r>
      <w:r w:rsidR="00D3258F">
        <w:rPr>
          <w:rFonts w:ascii="Segoe UI" w:eastAsia="Times New Roman" w:hAnsi="Segoe UI" w:cs="Segoe UI"/>
          <w:color w:val="212529"/>
          <w:sz w:val="24"/>
          <w:szCs w:val="24"/>
          <w:lang w:eastAsia="pt-BR"/>
        </w:rPr>
        <w:t xml:space="preserve">. </w:t>
      </w:r>
      <w:r w:rsidR="0079528D">
        <w:rPr>
          <w:rFonts w:ascii="Segoe UI" w:eastAsia="Times New Roman" w:hAnsi="Segoe UI" w:cs="Segoe UI"/>
          <w:color w:val="212529"/>
          <w:sz w:val="24"/>
          <w:szCs w:val="24"/>
          <w:lang w:eastAsia="pt-BR"/>
        </w:rPr>
        <w:t xml:space="preserve">O </w:t>
      </w:r>
      <w:proofErr w:type="spellStart"/>
      <w:r w:rsidR="0079528D">
        <w:rPr>
          <w:rFonts w:ascii="Segoe UI" w:eastAsia="Times New Roman" w:hAnsi="Segoe UI" w:cs="Segoe UI"/>
          <w:color w:val="212529"/>
          <w:sz w:val="24"/>
          <w:szCs w:val="24"/>
          <w:lang w:eastAsia="pt-BR"/>
        </w:rPr>
        <w:t>Bootstrap</w:t>
      </w:r>
      <w:proofErr w:type="spellEnd"/>
      <w:r w:rsidR="0079528D">
        <w:rPr>
          <w:rFonts w:ascii="Segoe UI" w:eastAsia="Times New Roman" w:hAnsi="Segoe UI" w:cs="Segoe UI"/>
          <w:color w:val="212529"/>
          <w:sz w:val="24"/>
          <w:szCs w:val="24"/>
          <w:lang w:eastAsia="pt-BR"/>
        </w:rPr>
        <w:t xml:space="preserve"> trabalha no estilo com a unidade de </w:t>
      </w:r>
      <w:r w:rsidR="00E04B3A">
        <w:rPr>
          <w:rFonts w:ascii="Segoe UI" w:eastAsia="Times New Roman" w:hAnsi="Segoe UI" w:cs="Segoe UI"/>
          <w:color w:val="212529"/>
          <w:sz w:val="24"/>
          <w:szCs w:val="24"/>
          <w:lang w:eastAsia="pt-BR"/>
        </w:rPr>
        <w:t>medida</w:t>
      </w:r>
      <w:r w:rsidR="0079528D">
        <w:rPr>
          <w:rFonts w:ascii="Segoe UI" w:eastAsia="Times New Roman" w:hAnsi="Segoe UI" w:cs="Segoe UI"/>
          <w:color w:val="212529"/>
          <w:sz w:val="24"/>
          <w:szCs w:val="24"/>
          <w:lang w:eastAsia="pt-BR"/>
        </w:rPr>
        <w:t xml:space="preserve"> </w:t>
      </w:r>
      <w:r w:rsidR="0079528D" w:rsidRPr="00E04B3A">
        <w:rPr>
          <w:rFonts w:ascii="Segoe UI" w:eastAsia="Times New Roman" w:hAnsi="Segoe UI" w:cs="Segoe UI"/>
          <w:color w:val="212529"/>
          <w:sz w:val="24"/>
          <w:szCs w:val="24"/>
          <w:highlight w:val="yellow"/>
          <w:lang w:eastAsia="pt-BR"/>
        </w:rPr>
        <w:t>rem</w:t>
      </w:r>
      <w:r w:rsidR="0079528D">
        <w:rPr>
          <w:rFonts w:ascii="Segoe UI" w:eastAsia="Times New Roman" w:hAnsi="Segoe UI" w:cs="Segoe UI"/>
          <w:color w:val="212529"/>
          <w:sz w:val="24"/>
          <w:szCs w:val="24"/>
          <w:lang w:eastAsia="pt-BR"/>
        </w:rPr>
        <w:t xml:space="preserve"> no CSS, para utilizar a unidade relativa a páginas </w:t>
      </w:r>
      <w:proofErr w:type="spellStart"/>
      <w:r w:rsidR="0079528D">
        <w:rPr>
          <w:rFonts w:ascii="Segoe UI" w:eastAsia="Times New Roman" w:hAnsi="Segoe UI" w:cs="Segoe UI"/>
          <w:color w:val="212529"/>
          <w:sz w:val="24"/>
          <w:szCs w:val="24"/>
          <w:lang w:eastAsia="pt-BR"/>
        </w:rPr>
        <w:t>ráiz</w:t>
      </w:r>
      <w:proofErr w:type="spellEnd"/>
      <w:r w:rsidR="0079528D">
        <w:rPr>
          <w:rFonts w:ascii="Segoe UI" w:eastAsia="Times New Roman" w:hAnsi="Segoe UI" w:cs="Segoe UI"/>
          <w:color w:val="212529"/>
          <w:sz w:val="24"/>
          <w:szCs w:val="24"/>
          <w:lang w:eastAsia="pt-BR"/>
        </w:rPr>
        <w:t>.</w:t>
      </w:r>
    </w:p>
    <w:p w14:paraId="2C8A9595" w14:textId="77777777" w:rsidR="00980ED3" w:rsidRPr="00980ED3" w:rsidRDefault="00980ED3" w:rsidP="00980ED3">
      <w:pPr>
        <w:numPr>
          <w:ilvl w:val="0"/>
          <w:numId w:val="28"/>
        </w:num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980ED3">
        <w:rPr>
          <w:rFonts w:ascii="Segoe UI" w:eastAsia="Times New Roman" w:hAnsi="Segoe UI" w:cs="Segoe UI"/>
          <w:color w:val="212529"/>
          <w:sz w:val="24"/>
          <w:szCs w:val="24"/>
          <w:lang w:eastAsia="pt-BR"/>
        </w:rPr>
        <w:t>Evita </w:t>
      </w:r>
      <w:proofErr w:type="spellStart"/>
      <w:r w:rsidRPr="00980ED3">
        <w:rPr>
          <w:rFonts w:ascii="Segoe UI" w:eastAsia="Times New Roman" w:hAnsi="Segoe UI" w:cs="Segoe UI"/>
          <w:b/>
          <w:bCs/>
          <w:color w:val="212529"/>
          <w:sz w:val="24"/>
          <w:szCs w:val="24"/>
          <w:lang w:eastAsia="pt-BR"/>
        </w:rPr>
        <w:t>margin</w:t>
      </w:r>
      <w:proofErr w:type="spellEnd"/>
      <w:r w:rsidRPr="00980ED3">
        <w:rPr>
          <w:rFonts w:ascii="Segoe UI" w:eastAsia="Times New Roman" w:hAnsi="Segoe UI" w:cs="Segoe UI"/>
          <w:b/>
          <w:bCs/>
          <w:color w:val="212529"/>
          <w:sz w:val="24"/>
          <w:szCs w:val="24"/>
          <w:lang w:eastAsia="pt-BR"/>
        </w:rPr>
        <w:t>-top</w:t>
      </w:r>
      <w:r w:rsidRPr="00980ED3">
        <w:rPr>
          <w:rFonts w:ascii="Segoe UI" w:eastAsia="Times New Roman" w:hAnsi="Segoe UI" w:cs="Segoe UI"/>
          <w:color w:val="212529"/>
          <w:sz w:val="24"/>
          <w:szCs w:val="24"/>
          <w:lang w:eastAsia="pt-BR"/>
        </w:rPr>
        <w:t> - Provavelmente será necessário adicionar algum espaço</w:t>
      </w:r>
    </w:p>
    <w:p w14:paraId="5B992F46" w14:textId="686EFAE4" w:rsidR="00980ED3" w:rsidRPr="00980ED3" w:rsidRDefault="00980ED3" w:rsidP="00980ED3">
      <w:pPr>
        <w:numPr>
          <w:ilvl w:val="0"/>
          <w:numId w:val="28"/>
        </w:num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980ED3">
        <w:rPr>
          <w:rFonts w:ascii="Segoe UI" w:eastAsia="Times New Roman" w:hAnsi="Segoe UI" w:cs="Segoe UI"/>
          <w:b/>
          <w:bCs/>
          <w:color w:val="212529"/>
          <w:sz w:val="24"/>
          <w:szCs w:val="24"/>
          <w:lang w:eastAsia="pt-BR"/>
        </w:rPr>
        <w:t>box-</w:t>
      </w:r>
      <w:proofErr w:type="spellStart"/>
      <w:r w:rsidRPr="00980ED3">
        <w:rPr>
          <w:rFonts w:ascii="Segoe UI" w:eastAsia="Times New Roman" w:hAnsi="Segoe UI" w:cs="Segoe UI"/>
          <w:b/>
          <w:bCs/>
          <w:color w:val="212529"/>
          <w:sz w:val="24"/>
          <w:szCs w:val="24"/>
          <w:lang w:eastAsia="pt-BR"/>
        </w:rPr>
        <w:t>sizing</w:t>
      </w:r>
      <w:proofErr w:type="spellEnd"/>
      <w:r w:rsidRPr="00980ED3">
        <w:rPr>
          <w:rFonts w:ascii="Segoe UI" w:eastAsia="Times New Roman" w:hAnsi="Segoe UI" w:cs="Segoe UI"/>
          <w:color w:val="212529"/>
          <w:sz w:val="24"/>
          <w:szCs w:val="24"/>
          <w:lang w:eastAsia="pt-BR"/>
        </w:rPr>
        <w:t> </w:t>
      </w:r>
      <w:proofErr w:type="spellStart"/>
      <w:r w:rsidRPr="00980ED3">
        <w:rPr>
          <w:rFonts w:ascii="Segoe UI" w:eastAsia="Times New Roman" w:hAnsi="Segoe UI" w:cs="Segoe UI"/>
          <w:color w:val="212529"/>
          <w:sz w:val="24"/>
          <w:szCs w:val="24"/>
          <w:lang w:eastAsia="pt-BR"/>
        </w:rPr>
        <w:t>border</w:t>
      </w:r>
      <w:proofErr w:type="spellEnd"/>
      <w:r w:rsidRPr="00980ED3">
        <w:rPr>
          <w:rFonts w:ascii="Segoe UI" w:eastAsia="Times New Roman" w:hAnsi="Segoe UI" w:cs="Segoe UI"/>
          <w:color w:val="212529"/>
          <w:sz w:val="24"/>
          <w:szCs w:val="24"/>
          <w:lang w:eastAsia="pt-BR"/>
        </w:rPr>
        <w:t>-box</w:t>
      </w:r>
      <w:r w:rsidR="0079528D">
        <w:rPr>
          <w:rFonts w:ascii="Segoe UI" w:eastAsia="Times New Roman" w:hAnsi="Segoe UI" w:cs="Segoe UI"/>
          <w:color w:val="212529"/>
          <w:sz w:val="24"/>
          <w:szCs w:val="24"/>
          <w:lang w:eastAsia="pt-BR"/>
        </w:rPr>
        <w:t xml:space="preserve">- O </w:t>
      </w:r>
      <w:proofErr w:type="spellStart"/>
      <w:r w:rsidR="0079528D">
        <w:rPr>
          <w:rFonts w:ascii="Segoe UI" w:eastAsia="Times New Roman" w:hAnsi="Segoe UI" w:cs="Segoe UI"/>
          <w:color w:val="212529"/>
          <w:sz w:val="24"/>
          <w:szCs w:val="24"/>
          <w:lang w:eastAsia="pt-BR"/>
        </w:rPr>
        <w:t>Bootstrap</w:t>
      </w:r>
      <w:proofErr w:type="spellEnd"/>
      <w:r w:rsidR="0079528D">
        <w:rPr>
          <w:rFonts w:ascii="Segoe UI" w:eastAsia="Times New Roman" w:hAnsi="Segoe UI" w:cs="Segoe UI"/>
          <w:color w:val="212529"/>
          <w:sz w:val="24"/>
          <w:szCs w:val="24"/>
          <w:lang w:eastAsia="pt-BR"/>
        </w:rPr>
        <w:t xml:space="preserve"> muda esses atributos para deixar da melhor forma na página.</w:t>
      </w:r>
    </w:p>
    <w:p w14:paraId="1EB76879" w14:textId="049BFC5C" w:rsidR="00980ED3" w:rsidRDefault="00980ED3" w:rsidP="00980ED3">
      <w:pPr>
        <w:numPr>
          <w:ilvl w:val="0"/>
          <w:numId w:val="28"/>
        </w:num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980ED3">
        <w:rPr>
          <w:rFonts w:ascii="Segoe UI" w:eastAsia="Times New Roman" w:hAnsi="Segoe UI" w:cs="Segoe UI"/>
          <w:color w:val="212529"/>
          <w:sz w:val="24"/>
          <w:szCs w:val="24"/>
          <w:lang w:eastAsia="pt-BR"/>
        </w:rPr>
        <w:t>Fontes nativas</w:t>
      </w:r>
    </w:p>
    <w:p w14:paraId="6F2D0EBD" w14:textId="2E9B6724" w:rsidR="0079528D" w:rsidRDefault="0079528D"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1AD09AEF" w14:textId="0FD804FB" w:rsidR="0079528D" w:rsidRDefault="0079528D"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Ou seja, além de trazer componentes para usarmos, layouts agradáveis e </w:t>
      </w:r>
      <w:proofErr w:type="spellStart"/>
      <w:r>
        <w:rPr>
          <w:rFonts w:ascii="Segoe UI" w:eastAsia="Times New Roman" w:hAnsi="Segoe UI" w:cs="Segoe UI"/>
          <w:color w:val="212529"/>
          <w:sz w:val="24"/>
          <w:szCs w:val="24"/>
          <w:lang w:eastAsia="pt-BR"/>
        </w:rPr>
        <w:t>responsiveis</w:t>
      </w:r>
      <w:proofErr w:type="spellEnd"/>
      <w:r>
        <w:rPr>
          <w:rFonts w:ascii="Segoe UI" w:eastAsia="Times New Roman" w:hAnsi="Segoe UI" w:cs="Segoe UI"/>
          <w:color w:val="212529"/>
          <w:sz w:val="24"/>
          <w:szCs w:val="24"/>
          <w:lang w:eastAsia="pt-BR"/>
        </w:rPr>
        <w:t xml:space="preserve">, 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também traz a questão da normalização dos estilos e compatibilidades para cada dispositivo ou browser.</w:t>
      </w:r>
    </w:p>
    <w:p w14:paraId="6D43D5BE" w14:textId="0DED9DE7" w:rsidR="0079528D" w:rsidRDefault="006B1E34"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DB22E1">
        <w:rPr>
          <w:rFonts w:ascii="Segoe UI" w:eastAsia="Times New Roman" w:hAnsi="Segoe UI" w:cs="Segoe UI"/>
          <w:color w:val="212529"/>
          <w:sz w:val="24"/>
          <w:szCs w:val="24"/>
          <w:highlight w:val="yellow"/>
          <w:lang w:eastAsia="pt-BR"/>
        </w:rPr>
        <w:t xml:space="preserve">Agora vamos ver algumas classes disponibilizadas pelo </w:t>
      </w:r>
      <w:proofErr w:type="spellStart"/>
      <w:r w:rsidRPr="00DB22E1">
        <w:rPr>
          <w:rFonts w:ascii="Segoe UI" w:eastAsia="Times New Roman" w:hAnsi="Segoe UI" w:cs="Segoe UI"/>
          <w:color w:val="212529"/>
          <w:sz w:val="24"/>
          <w:szCs w:val="24"/>
          <w:highlight w:val="yellow"/>
          <w:lang w:eastAsia="pt-BR"/>
        </w:rPr>
        <w:t>bootStrap</w:t>
      </w:r>
      <w:proofErr w:type="spellEnd"/>
      <w:r w:rsidRPr="00DB22E1">
        <w:rPr>
          <w:rFonts w:ascii="Segoe UI" w:eastAsia="Times New Roman" w:hAnsi="Segoe UI" w:cs="Segoe UI"/>
          <w:color w:val="212529"/>
          <w:sz w:val="24"/>
          <w:szCs w:val="24"/>
          <w:highlight w:val="yellow"/>
          <w:lang w:eastAsia="pt-BR"/>
        </w:rPr>
        <w:t xml:space="preserve"> que nos ajudam a dar uma margem ou um </w:t>
      </w:r>
      <w:proofErr w:type="spellStart"/>
      <w:r w:rsidRPr="00DB22E1">
        <w:rPr>
          <w:rFonts w:ascii="Segoe UI" w:eastAsia="Times New Roman" w:hAnsi="Segoe UI" w:cs="Segoe UI"/>
          <w:color w:val="212529"/>
          <w:sz w:val="24"/>
          <w:szCs w:val="24"/>
          <w:highlight w:val="yellow"/>
          <w:lang w:eastAsia="pt-BR"/>
        </w:rPr>
        <w:t>padding</w:t>
      </w:r>
      <w:proofErr w:type="spellEnd"/>
      <w:r w:rsidRPr="00DB22E1">
        <w:rPr>
          <w:rFonts w:ascii="Segoe UI" w:eastAsia="Times New Roman" w:hAnsi="Segoe UI" w:cs="Segoe UI"/>
          <w:color w:val="212529"/>
          <w:sz w:val="24"/>
          <w:szCs w:val="24"/>
          <w:highlight w:val="yellow"/>
          <w:lang w:eastAsia="pt-BR"/>
        </w:rPr>
        <w:t xml:space="preserve"> entre os elementos do meu projeto:</w:t>
      </w:r>
    </w:p>
    <w:p w14:paraId="6FCF693A" w14:textId="3C8C54E9" w:rsidR="006B1E34" w:rsidRDefault="001D6D81"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As margens pré-definidas pelo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vão de 0 a 5.</w:t>
      </w:r>
      <w:r w:rsidR="00E2263B">
        <w:rPr>
          <w:rFonts w:ascii="Segoe UI" w:eastAsia="Times New Roman" w:hAnsi="Segoe UI" w:cs="Segoe UI"/>
          <w:color w:val="212529"/>
          <w:sz w:val="24"/>
          <w:szCs w:val="24"/>
          <w:lang w:eastAsia="pt-BR"/>
        </w:rPr>
        <w:t xml:space="preserve"> Sendo que o 0 significa que eu não tenho margem e aí vai crescendo.</w:t>
      </w:r>
    </w:p>
    <w:p w14:paraId="7CEF060F" w14:textId="77777777" w:rsidR="00DB22E1" w:rsidRPr="00DB22E1" w:rsidRDefault="00DB22E1" w:rsidP="00DB22E1">
      <w:pPr>
        <w:shd w:val="clear" w:color="auto" w:fill="1E1E1E"/>
        <w:spacing w:after="0" w:line="285" w:lineRule="atLeast"/>
        <w:rPr>
          <w:rFonts w:ascii="Consolas" w:eastAsia="Times New Roman" w:hAnsi="Consolas" w:cs="Times New Roman"/>
          <w:color w:val="D4D4D4"/>
          <w:sz w:val="21"/>
          <w:szCs w:val="21"/>
          <w:lang w:eastAsia="pt-BR"/>
        </w:rPr>
      </w:pPr>
      <w:r w:rsidRPr="00DB22E1">
        <w:rPr>
          <w:rFonts w:ascii="Consolas" w:eastAsia="Times New Roman" w:hAnsi="Consolas" w:cs="Times New Roman"/>
          <w:color w:val="D4D4D4"/>
          <w:sz w:val="21"/>
          <w:szCs w:val="21"/>
          <w:lang w:eastAsia="pt-BR"/>
        </w:rPr>
        <w:t>    </w:t>
      </w:r>
      <w:r w:rsidRPr="00DB22E1">
        <w:rPr>
          <w:rFonts w:ascii="Consolas" w:eastAsia="Times New Roman" w:hAnsi="Consolas" w:cs="Times New Roman"/>
          <w:color w:val="808080"/>
          <w:sz w:val="21"/>
          <w:szCs w:val="21"/>
          <w:lang w:eastAsia="pt-BR"/>
        </w:rPr>
        <w:t>&lt;</w:t>
      </w:r>
      <w:proofErr w:type="spellStart"/>
      <w:r w:rsidRPr="00DB22E1">
        <w:rPr>
          <w:rFonts w:ascii="Consolas" w:eastAsia="Times New Roman" w:hAnsi="Consolas" w:cs="Times New Roman"/>
          <w:color w:val="569CD6"/>
          <w:sz w:val="21"/>
          <w:szCs w:val="21"/>
          <w:lang w:eastAsia="pt-BR"/>
        </w:rPr>
        <w:t>div</w:t>
      </w:r>
      <w:proofErr w:type="spellEnd"/>
      <w:r w:rsidRPr="00DB22E1">
        <w:rPr>
          <w:rFonts w:ascii="Consolas" w:eastAsia="Times New Roman" w:hAnsi="Consolas" w:cs="Times New Roman"/>
          <w:color w:val="D4D4D4"/>
          <w:sz w:val="21"/>
          <w:szCs w:val="21"/>
          <w:lang w:eastAsia="pt-BR"/>
        </w:rPr>
        <w:t> </w:t>
      </w:r>
      <w:proofErr w:type="spellStart"/>
      <w:r w:rsidRPr="00DB22E1">
        <w:rPr>
          <w:rFonts w:ascii="Consolas" w:eastAsia="Times New Roman" w:hAnsi="Consolas" w:cs="Times New Roman"/>
          <w:color w:val="9CDCFE"/>
          <w:sz w:val="21"/>
          <w:szCs w:val="21"/>
          <w:lang w:eastAsia="pt-BR"/>
        </w:rPr>
        <w:t>class</w:t>
      </w:r>
      <w:proofErr w:type="spellEnd"/>
      <w:r w:rsidRPr="00DB22E1">
        <w:rPr>
          <w:rFonts w:ascii="Consolas" w:eastAsia="Times New Roman" w:hAnsi="Consolas" w:cs="Times New Roman"/>
          <w:color w:val="D4D4D4"/>
          <w:sz w:val="21"/>
          <w:szCs w:val="21"/>
          <w:lang w:eastAsia="pt-BR"/>
        </w:rPr>
        <w:t>=</w:t>
      </w:r>
      <w:r w:rsidRPr="00DB22E1">
        <w:rPr>
          <w:rFonts w:ascii="Consolas" w:eastAsia="Times New Roman" w:hAnsi="Consolas" w:cs="Times New Roman"/>
          <w:color w:val="CE9178"/>
          <w:sz w:val="21"/>
          <w:szCs w:val="21"/>
          <w:lang w:eastAsia="pt-BR"/>
        </w:rPr>
        <w:t>"mb-5"</w:t>
      </w:r>
      <w:r w:rsidRPr="00DB22E1">
        <w:rPr>
          <w:rFonts w:ascii="Consolas" w:eastAsia="Times New Roman" w:hAnsi="Consolas" w:cs="Times New Roman"/>
          <w:color w:val="808080"/>
          <w:sz w:val="21"/>
          <w:szCs w:val="21"/>
          <w:lang w:eastAsia="pt-BR"/>
        </w:rPr>
        <w:t>&gt;</w:t>
      </w:r>
      <w:r w:rsidRPr="00DB22E1">
        <w:rPr>
          <w:rFonts w:ascii="Consolas" w:eastAsia="Times New Roman" w:hAnsi="Consolas" w:cs="Times New Roman"/>
          <w:color w:val="D4D4D4"/>
          <w:sz w:val="21"/>
          <w:szCs w:val="21"/>
          <w:lang w:eastAsia="pt-BR"/>
        </w:rPr>
        <w:t>1</w:t>
      </w:r>
      <w:r w:rsidRPr="00DB22E1">
        <w:rPr>
          <w:rFonts w:ascii="Consolas" w:eastAsia="Times New Roman" w:hAnsi="Consolas" w:cs="Times New Roman"/>
          <w:color w:val="808080"/>
          <w:sz w:val="21"/>
          <w:szCs w:val="21"/>
          <w:lang w:eastAsia="pt-BR"/>
        </w:rPr>
        <w:t>&lt;/</w:t>
      </w:r>
      <w:proofErr w:type="spellStart"/>
      <w:r w:rsidRPr="00DB22E1">
        <w:rPr>
          <w:rFonts w:ascii="Consolas" w:eastAsia="Times New Roman" w:hAnsi="Consolas" w:cs="Times New Roman"/>
          <w:color w:val="569CD6"/>
          <w:sz w:val="21"/>
          <w:szCs w:val="21"/>
          <w:lang w:eastAsia="pt-BR"/>
        </w:rPr>
        <w:t>div</w:t>
      </w:r>
      <w:proofErr w:type="spellEnd"/>
      <w:r w:rsidRPr="00DB22E1">
        <w:rPr>
          <w:rFonts w:ascii="Consolas" w:eastAsia="Times New Roman" w:hAnsi="Consolas" w:cs="Times New Roman"/>
          <w:color w:val="808080"/>
          <w:sz w:val="21"/>
          <w:szCs w:val="21"/>
          <w:lang w:eastAsia="pt-BR"/>
        </w:rPr>
        <w:t>&gt;</w:t>
      </w:r>
    </w:p>
    <w:p w14:paraId="78C85AC4" w14:textId="77777777" w:rsidR="00DB22E1" w:rsidRPr="00DB22E1" w:rsidRDefault="00DB22E1" w:rsidP="00DB22E1">
      <w:pPr>
        <w:shd w:val="clear" w:color="auto" w:fill="1E1E1E"/>
        <w:spacing w:after="0" w:line="285" w:lineRule="atLeast"/>
        <w:rPr>
          <w:rFonts w:ascii="Consolas" w:eastAsia="Times New Roman" w:hAnsi="Consolas" w:cs="Times New Roman"/>
          <w:color w:val="D4D4D4"/>
          <w:sz w:val="21"/>
          <w:szCs w:val="21"/>
          <w:lang w:eastAsia="pt-BR"/>
        </w:rPr>
      </w:pPr>
      <w:r w:rsidRPr="00DB22E1">
        <w:rPr>
          <w:rFonts w:ascii="Consolas" w:eastAsia="Times New Roman" w:hAnsi="Consolas" w:cs="Times New Roman"/>
          <w:color w:val="D4D4D4"/>
          <w:sz w:val="21"/>
          <w:szCs w:val="21"/>
          <w:lang w:eastAsia="pt-BR"/>
        </w:rPr>
        <w:t>    </w:t>
      </w:r>
      <w:r w:rsidRPr="00DB22E1">
        <w:rPr>
          <w:rFonts w:ascii="Consolas" w:eastAsia="Times New Roman" w:hAnsi="Consolas" w:cs="Times New Roman"/>
          <w:color w:val="808080"/>
          <w:sz w:val="21"/>
          <w:szCs w:val="21"/>
          <w:lang w:eastAsia="pt-BR"/>
        </w:rPr>
        <w:t>&lt;</w:t>
      </w:r>
      <w:proofErr w:type="spellStart"/>
      <w:r w:rsidRPr="00DB22E1">
        <w:rPr>
          <w:rFonts w:ascii="Consolas" w:eastAsia="Times New Roman" w:hAnsi="Consolas" w:cs="Times New Roman"/>
          <w:color w:val="569CD6"/>
          <w:sz w:val="21"/>
          <w:szCs w:val="21"/>
          <w:lang w:eastAsia="pt-BR"/>
        </w:rPr>
        <w:t>div</w:t>
      </w:r>
      <w:proofErr w:type="spellEnd"/>
      <w:r w:rsidRPr="00DB22E1">
        <w:rPr>
          <w:rFonts w:ascii="Consolas" w:eastAsia="Times New Roman" w:hAnsi="Consolas" w:cs="Times New Roman"/>
          <w:color w:val="D4D4D4"/>
          <w:sz w:val="21"/>
          <w:szCs w:val="21"/>
          <w:lang w:eastAsia="pt-BR"/>
        </w:rPr>
        <w:t> </w:t>
      </w:r>
      <w:proofErr w:type="spellStart"/>
      <w:r w:rsidRPr="00DB22E1">
        <w:rPr>
          <w:rFonts w:ascii="Consolas" w:eastAsia="Times New Roman" w:hAnsi="Consolas" w:cs="Times New Roman"/>
          <w:color w:val="9CDCFE"/>
          <w:sz w:val="21"/>
          <w:szCs w:val="21"/>
          <w:lang w:eastAsia="pt-BR"/>
        </w:rPr>
        <w:t>class</w:t>
      </w:r>
      <w:proofErr w:type="spellEnd"/>
      <w:r w:rsidRPr="00DB22E1">
        <w:rPr>
          <w:rFonts w:ascii="Consolas" w:eastAsia="Times New Roman" w:hAnsi="Consolas" w:cs="Times New Roman"/>
          <w:color w:val="D4D4D4"/>
          <w:sz w:val="21"/>
          <w:szCs w:val="21"/>
          <w:lang w:eastAsia="pt-BR"/>
        </w:rPr>
        <w:t>=</w:t>
      </w:r>
      <w:r w:rsidRPr="00DB22E1">
        <w:rPr>
          <w:rFonts w:ascii="Consolas" w:eastAsia="Times New Roman" w:hAnsi="Consolas" w:cs="Times New Roman"/>
          <w:color w:val="CE9178"/>
          <w:sz w:val="21"/>
          <w:szCs w:val="21"/>
          <w:lang w:eastAsia="pt-BR"/>
        </w:rPr>
        <w:t>"m-4 py-4"</w:t>
      </w:r>
      <w:r w:rsidRPr="00DB22E1">
        <w:rPr>
          <w:rFonts w:ascii="Consolas" w:eastAsia="Times New Roman" w:hAnsi="Consolas" w:cs="Times New Roman"/>
          <w:color w:val="808080"/>
          <w:sz w:val="21"/>
          <w:szCs w:val="21"/>
          <w:lang w:eastAsia="pt-BR"/>
        </w:rPr>
        <w:t>&gt;&lt;/</w:t>
      </w:r>
      <w:proofErr w:type="spellStart"/>
      <w:r w:rsidRPr="00DB22E1">
        <w:rPr>
          <w:rFonts w:ascii="Consolas" w:eastAsia="Times New Roman" w:hAnsi="Consolas" w:cs="Times New Roman"/>
          <w:color w:val="569CD6"/>
          <w:sz w:val="21"/>
          <w:szCs w:val="21"/>
          <w:lang w:eastAsia="pt-BR"/>
        </w:rPr>
        <w:t>div</w:t>
      </w:r>
      <w:proofErr w:type="spellEnd"/>
      <w:r w:rsidRPr="00DB22E1">
        <w:rPr>
          <w:rFonts w:ascii="Consolas" w:eastAsia="Times New Roman" w:hAnsi="Consolas" w:cs="Times New Roman"/>
          <w:color w:val="808080"/>
          <w:sz w:val="21"/>
          <w:szCs w:val="21"/>
          <w:lang w:eastAsia="pt-BR"/>
        </w:rPr>
        <w:t>&gt;</w:t>
      </w:r>
    </w:p>
    <w:p w14:paraId="2972937F" w14:textId="5CDC4BC0" w:rsidR="00DB22E1" w:rsidRDefault="00DB22E1"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No exemplo acima podemos ver um exemplo de uso de classes pré-definidas pelo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para margens e </w:t>
      </w:r>
      <w:proofErr w:type="spellStart"/>
      <w:r>
        <w:rPr>
          <w:rFonts w:ascii="Segoe UI" w:eastAsia="Times New Roman" w:hAnsi="Segoe UI" w:cs="Segoe UI"/>
          <w:color w:val="212529"/>
          <w:sz w:val="24"/>
          <w:szCs w:val="24"/>
          <w:lang w:eastAsia="pt-BR"/>
        </w:rPr>
        <w:t>padding</w:t>
      </w:r>
      <w:proofErr w:type="spellEnd"/>
      <w:r>
        <w:rPr>
          <w:rFonts w:ascii="Segoe UI" w:eastAsia="Times New Roman" w:hAnsi="Segoe UI" w:cs="Segoe UI"/>
          <w:color w:val="212529"/>
          <w:sz w:val="24"/>
          <w:szCs w:val="24"/>
          <w:lang w:eastAsia="pt-BR"/>
        </w:rPr>
        <w:t>: o “</w:t>
      </w:r>
      <w:proofErr w:type="spellStart"/>
      <w:r>
        <w:rPr>
          <w:rFonts w:ascii="Segoe UI" w:eastAsia="Times New Roman" w:hAnsi="Segoe UI" w:cs="Segoe UI"/>
          <w:color w:val="212529"/>
          <w:sz w:val="24"/>
          <w:szCs w:val="24"/>
          <w:lang w:eastAsia="pt-BR"/>
        </w:rPr>
        <w:t>mb</w:t>
      </w:r>
      <w:proofErr w:type="spellEnd"/>
      <w:r>
        <w:rPr>
          <w:rFonts w:ascii="Segoe UI" w:eastAsia="Times New Roman" w:hAnsi="Segoe UI" w:cs="Segoe UI"/>
          <w:color w:val="212529"/>
          <w:sz w:val="24"/>
          <w:szCs w:val="24"/>
          <w:lang w:eastAsia="pt-BR"/>
        </w:rPr>
        <w:t>” significa “</w:t>
      </w:r>
      <w:proofErr w:type="spellStart"/>
      <w:r>
        <w:rPr>
          <w:rFonts w:ascii="Segoe UI" w:eastAsia="Times New Roman" w:hAnsi="Segoe UI" w:cs="Segoe UI"/>
          <w:color w:val="212529"/>
          <w:sz w:val="24"/>
          <w:szCs w:val="24"/>
          <w:lang w:eastAsia="pt-BR"/>
        </w:rPr>
        <w:t>margin-bottom</w:t>
      </w:r>
      <w:proofErr w:type="spellEnd"/>
      <w:r>
        <w:rPr>
          <w:rFonts w:ascii="Segoe UI" w:eastAsia="Times New Roman" w:hAnsi="Segoe UI" w:cs="Segoe UI"/>
          <w:color w:val="212529"/>
          <w:sz w:val="24"/>
          <w:szCs w:val="24"/>
          <w:lang w:eastAsia="pt-BR"/>
        </w:rPr>
        <w:t>”, o “m” significa somente “</w:t>
      </w:r>
      <w:proofErr w:type="spellStart"/>
      <w:r>
        <w:rPr>
          <w:rFonts w:ascii="Segoe UI" w:eastAsia="Times New Roman" w:hAnsi="Segoe UI" w:cs="Segoe UI"/>
          <w:color w:val="212529"/>
          <w:sz w:val="24"/>
          <w:szCs w:val="24"/>
          <w:lang w:eastAsia="pt-BR"/>
        </w:rPr>
        <w:t>margin</w:t>
      </w:r>
      <w:proofErr w:type="spellEnd"/>
      <w:r>
        <w:rPr>
          <w:rFonts w:ascii="Segoe UI" w:eastAsia="Times New Roman" w:hAnsi="Segoe UI" w:cs="Segoe UI"/>
          <w:color w:val="212529"/>
          <w:sz w:val="24"/>
          <w:szCs w:val="24"/>
          <w:lang w:eastAsia="pt-BR"/>
        </w:rPr>
        <w:t>” e o “</w:t>
      </w:r>
      <w:proofErr w:type="spellStart"/>
      <w:r>
        <w:rPr>
          <w:rFonts w:ascii="Segoe UI" w:eastAsia="Times New Roman" w:hAnsi="Segoe UI" w:cs="Segoe UI"/>
          <w:color w:val="212529"/>
          <w:sz w:val="24"/>
          <w:szCs w:val="24"/>
          <w:lang w:eastAsia="pt-BR"/>
        </w:rPr>
        <w:t>py</w:t>
      </w:r>
      <w:proofErr w:type="spellEnd"/>
      <w:r>
        <w:rPr>
          <w:rFonts w:ascii="Segoe UI" w:eastAsia="Times New Roman" w:hAnsi="Segoe UI" w:cs="Segoe UI"/>
          <w:color w:val="212529"/>
          <w:sz w:val="24"/>
          <w:szCs w:val="24"/>
          <w:lang w:eastAsia="pt-BR"/>
        </w:rPr>
        <w:t>” significa “</w:t>
      </w:r>
      <w:proofErr w:type="spellStart"/>
      <w:r>
        <w:rPr>
          <w:rFonts w:ascii="Segoe UI" w:eastAsia="Times New Roman" w:hAnsi="Segoe UI" w:cs="Segoe UI"/>
          <w:color w:val="212529"/>
          <w:sz w:val="24"/>
          <w:szCs w:val="24"/>
          <w:lang w:eastAsia="pt-BR"/>
        </w:rPr>
        <w:t>padding</w:t>
      </w:r>
      <w:proofErr w:type="spellEnd"/>
      <w:r>
        <w:rPr>
          <w:rFonts w:ascii="Segoe UI" w:eastAsia="Times New Roman" w:hAnsi="Segoe UI" w:cs="Segoe UI"/>
          <w:color w:val="212529"/>
          <w:sz w:val="24"/>
          <w:szCs w:val="24"/>
          <w:lang w:eastAsia="pt-BR"/>
        </w:rPr>
        <w:t xml:space="preserve">-y” ou seja, </w:t>
      </w:r>
      <w:proofErr w:type="spellStart"/>
      <w:r>
        <w:rPr>
          <w:rFonts w:ascii="Segoe UI" w:eastAsia="Times New Roman" w:hAnsi="Segoe UI" w:cs="Segoe UI"/>
          <w:color w:val="212529"/>
          <w:sz w:val="24"/>
          <w:szCs w:val="24"/>
          <w:lang w:eastAsia="pt-BR"/>
        </w:rPr>
        <w:t>padding</w:t>
      </w:r>
      <w:proofErr w:type="spellEnd"/>
      <w:r>
        <w:rPr>
          <w:rFonts w:ascii="Segoe UI" w:eastAsia="Times New Roman" w:hAnsi="Segoe UI" w:cs="Segoe UI"/>
          <w:color w:val="212529"/>
          <w:sz w:val="24"/>
          <w:szCs w:val="24"/>
          <w:lang w:eastAsia="pt-BR"/>
        </w:rPr>
        <w:t xml:space="preserve"> somente no eixo y.</w:t>
      </w:r>
      <w:r w:rsidR="00B830EC">
        <w:rPr>
          <w:rFonts w:ascii="Segoe UI" w:eastAsia="Times New Roman" w:hAnsi="Segoe UI" w:cs="Segoe UI"/>
          <w:color w:val="212529"/>
          <w:sz w:val="24"/>
          <w:szCs w:val="24"/>
          <w:lang w:eastAsia="pt-BR"/>
        </w:rPr>
        <w:t xml:space="preserve"> Como temos o arquivo CSS do </w:t>
      </w:r>
      <w:proofErr w:type="spellStart"/>
      <w:r w:rsidR="00B830EC">
        <w:rPr>
          <w:rFonts w:ascii="Segoe UI" w:eastAsia="Times New Roman" w:hAnsi="Segoe UI" w:cs="Segoe UI"/>
          <w:color w:val="212529"/>
          <w:sz w:val="24"/>
          <w:szCs w:val="24"/>
          <w:lang w:eastAsia="pt-BR"/>
        </w:rPr>
        <w:t>Bootstrap</w:t>
      </w:r>
      <w:proofErr w:type="spellEnd"/>
      <w:r w:rsidR="00B830EC">
        <w:rPr>
          <w:rFonts w:ascii="Segoe UI" w:eastAsia="Times New Roman" w:hAnsi="Segoe UI" w:cs="Segoe UI"/>
          <w:color w:val="212529"/>
          <w:sz w:val="24"/>
          <w:szCs w:val="24"/>
          <w:lang w:eastAsia="pt-BR"/>
        </w:rPr>
        <w:t xml:space="preserve"> instalado, estamos usando as classes do </w:t>
      </w:r>
      <w:proofErr w:type="spellStart"/>
      <w:r w:rsidR="00B830EC">
        <w:rPr>
          <w:rFonts w:ascii="Segoe UI" w:eastAsia="Times New Roman" w:hAnsi="Segoe UI" w:cs="Segoe UI"/>
          <w:color w:val="212529"/>
          <w:sz w:val="24"/>
          <w:szCs w:val="24"/>
          <w:lang w:eastAsia="pt-BR"/>
        </w:rPr>
        <w:t>Bootstrap</w:t>
      </w:r>
      <w:proofErr w:type="spellEnd"/>
      <w:r w:rsidR="00B830EC">
        <w:rPr>
          <w:rFonts w:ascii="Segoe UI" w:eastAsia="Times New Roman" w:hAnsi="Segoe UI" w:cs="Segoe UI"/>
          <w:color w:val="212529"/>
          <w:sz w:val="24"/>
          <w:szCs w:val="24"/>
          <w:lang w:eastAsia="pt-BR"/>
        </w:rPr>
        <w:t xml:space="preserve"> pré-definidas.</w:t>
      </w:r>
    </w:p>
    <w:p w14:paraId="0A52E5B6" w14:textId="042EF445" w:rsidR="00B830EC" w:rsidRDefault="00B830EC"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Abaixo temos o exemplo do “</w:t>
      </w:r>
      <w:proofErr w:type="spellStart"/>
      <w:r>
        <w:rPr>
          <w:rFonts w:ascii="Segoe UI" w:eastAsia="Times New Roman" w:hAnsi="Segoe UI" w:cs="Segoe UI"/>
          <w:color w:val="212529"/>
          <w:sz w:val="24"/>
          <w:szCs w:val="24"/>
          <w:lang w:eastAsia="pt-BR"/>
        </w:rPr>
        <w:t>padding</w:t>
      </w:r>
      <w:proofErr w:type="spellEnd"/>
      <w:r>
        <w:rPr>
          <w:rFonts w:ascii="Segoe UI" w:eastAsia="Times New Roman" w:hAnsi="Segoe UI" w:cs="Segoe UI"/>
          <w:color w:val="212529"/>
          <w:sz w:val="24"/>
          <w:szCs w:val="24"/>
          <w:lang w:eastAsia="pt-BR"/>
        </w:rPr>
        <w:t>-top”, que é representado pela classe “</w:t>
      </w:r>
      <w:proofErr w:type="spellStart"/>
      <w:r>
        <w:rPr>
          <w:rFonts w:ascii="Segoe UI" w:eastAsia="Times New Roman" w:hAnsi="Segoe UI" w:cs="Segoe UI"/>
          <w:color w:val="212529"/>
          <w:sz w:val="24"/>
          <w:szCs w:val="24"/>
          <w:lang w:eastAsia="pt-BR"/>
        </w:rPr>
        <w:t>pt</w:t>
      </w:r>
      <w:proofErr w:type="spellEnd"/>
      <w:r>
        <w:rPr>
          <w:rFonts w:ascii="Segoe UI" w:eastAsia="Times New Roman" w:hAnsi="Segoe UI" w:cs="Segoe UI"/>
          <w:color w:val="212529"/>
          <w:sz w:val="24"/>
          <w:szCs w:val="24"/>
          <w:lang w:eastAsia="pt-BR"/>
        </w:rPr>
        <w:t>”:</w:t>
      </w:r>
    </w:p>
    <w:p w14:paraId="6FC1819E" w14:textId="77777777" w:rsidR="00E965D9" w:rsidRPr="00E965D9" w:rsidRDefault="00E965D9" w:rsidP="00E965D9">
      <w:pPr>
        <w:shd w:val="clear" w:color="auto" w:fill="1E1E1E"/>
        <w:spacing w:after="0" w:line="285" w:lineRule="atLeast"/>
        <w:rPr>
          <w:rFonts w:ascii="Consolas" w:eastAsia="Times New Roman" w:hAnsi="Consolas" w:cs="Times New Roman"/>
          <w:color w:val="D4D4D4"/>
          <w:sz w:val="21"/>
          <w:szCs w:val="21"/>
          <w:lang w:eastAsia="pt-BR"/>
        </w:rPr>
      </w:pPr>
      <w:r w:rsidRPr="00E965D9">
        <w:rPr>
          <w:rFonts w:ascii="Consolas" w:eastAsia="Times New Roman" w:hAnsi="Consolas" w:cs="Times New Roman"/>
          <w:color w:val="D4D4D4"/>
          <w:sz w:val="21"/>
          <w:szCs w:val="21"/>
          <w:lang w:eastAsia="pt-BR"/>
        </w:rPr>
        <w:t>    </w:t>
      </w:r>
      <w:r w:rsidRPr="00E965D9">
        <w:rPr>
          <w:rFonts w:ascii="Consolas" w:eastAsia="Times New Roman" w:hAnsi="Consolas" w:cs="Times New Roman"/>
          <w:color w:val="808080"/>
          <w:sz w:val="21"/>
          <w:szCs w:val="21"/>
          <w:lang w:eastAsia="pt-BR"/>
        </w:rPr>
        <w:t>&lt;</w:t>
      </w:r>
      <w:proofErr w:type="spellStart"/>
      <w:r w:rsidRPr="00E965D9">
        <w:rPr>
          <w:rFonts w:ascii="Consolas" w:eastAsia="Times New Roman" w:hAnsi="Consolas" w:cs="Times New Roman"/>
          <w:color w:val="569CD6"/>
          <w:sz w:val="21"/>
          <w:szCs w:val="21"/>
          <w:lang w:eastAsia="pt-BR"/>
        </w:rPr>
        <w:t>div</w:t>
      </w:r>
      <w:proofErr w:type="spellEnd"/>
      <w:r w:rsidRPr="00E965D9">
        <w:rPr>
          <w:rFonts w:ascii="Consolas" w:eastAsia="Times New Roman" w:hAnsi="Consolas" w:cs="Times New Roman"/>
          <w:color w:val="D4D4D4"/>
          <w:sz w:val="21"/>
          <w:szCs w:val="21"/>
          <w:lang w:eastAsia="pt-BR"/>
        </w:rPr>
        <w:t> </w:t>
      </w:r>
      <w:proofErr w:type="spellStart"/>
      <w:r w:rsidRPr="00E965D9">
        <w:rPr>
          <w:rFonts w:ascii="Consolas" w:eastAsia="Times New Roman" w:hAnsi="Consolas" w:cs="Times New Roman"/>
          <w:color w:val="9CDCFE"/>
          <w:sz w:val="21"/>
          <w:szCs w:val="21"/>
          <w:lang w:eastAsia="pt-BR"/>
        </w:rPr>
        <w:t>class</w:t>
      </w:r>
      <w:proofErr w:type="spellEnd"/>
      <w:r w:rsidRPr="00E965D9">
        <w:rPr>
          <w:rFonts w:ascii="Consolas" w:eastAsia="Times New Roman" w:hAnsi="Consolas" w:cs="Times New Roman"/>
          <w:color w:val="D4D4D4"/>
          <w:sz w:val="21"/>
          <w:szCs w:val="21"/>
          <w:lang w:eastAsia="pt-BR"/>
        </w:rPr>
        <w:t>=</w:t>
      </w:r>
      <w:r w:rsidRPr="00E965D9">
        <w:rPr>
          <w:rFonts w:ascii="Consolas" w:eastAsia="Times New Roman" w:hAnsi="Consolas" w:cs="Times New Roman"/>
          <w:color w:val="CE9178"/>
          <w:sz w:val="21"/>
          <w:szCs w:val="21"/>
          <w:lang w:eastAsia="pt-BR"/>
        </w:rPr>
        <w:t>"pt-5"</w:t>
      </w:r>
      <w:r w:rsidRPr="00E965D9">
        <w:rPr>
          <w:rFonts w:ascii="Consolas" w:eastAsia="Times New Roman" w:hAnsi="Consolas" w:cs="Times New Roman"/>
          <w:color w:val="808080"/>
          <w:sz w:val="21"/>
          <w:szCs w:val="21"/>
          <w:lang w:eastAsia="pt-BR"/>
        </w:rPr>
        <w:t>&gt;</w:t>
      </w:r>
      <w:r w:rsidRPr="00E965D9">
        <w:rPr>
          <w:rFonts w:ascii="Consolas" w:eastAsia="Times New Roman" w:hAnsi="Consolas" w:cs="Times New Roman"/>
          <w:color w:val="D4D4D4"/>
          <w:sz w:val="21"/>
          <w:szCs w:val="21"/>
          <w:lang w:eastAsia="pt-BR"/>
        </w:rPr>
        <w:t>3</w:t>
      </w:r>
      <w:r w:rsidRPr="00E965D9">
        <w:rPr>
          <w:rFonts w:ascii="Consolas" w:eastAsia="Times New Roman" w:hAnsi="Consolas" w:cs="Times New Roman"/>
          <w:color w:val="808080"/>
          <w:sz w:val="21"/>
          <w:szCs w:val="21"/>
          <w:lang w:eastAsia="pt-BR"/>
        </w:rPr>
        <w:t>&lt;/</w:t>
      </w:r>
      <w:proofErr w:type="spellStart"/>
      <w:r w:rsidRPr="00E965D9">
        <w:rPr>
          <w:rFonts w:ascii="Consolas" w:eastAsia="Times New Roman" w:hAnsi="Consolas" w:cs="Times New Roman"/>
          <w:color w:val="569CD6"/>
          <w:sz w:val="21"/>
          <w:szCs w:val="21"/>
          <w:lang w:eastAsia="pt-BR"/>
        </w:rPr>
        <w:t>div</w:t>
      </w:r>
      <w:proofErr w:type="spellEnd"/>
      <w:r w:rsidRPr="00E965D9">
        <w:rPr>
          <w:rFonts w:ascii="Consolas" w:eastAsia="Times New Roman" w:hAnsi="Consolas" w:cs="Times New Roman"/>
          <w:color w:val="808080"/>
          <w:sz w:val="21"/>
          <w:szCs w:val="21"/>
          <w:lang w:eastAsia="pt-BR"/>
        </w:rPr>
        <w:t>&gt;</w:t>
      </w:r>
    </w:p>
    <w:p w14:paraId="1117FB80" w14:textId="45331686" w:rsidR="000106F9" w:rsidRDefault="000106F9"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0106F9">
        <w:rPr>
          <w:rFonts w:ascii="Segoe UI" w:eastAsia="Times New Roman" w:hAnsi="Segoe UI" w:cs="Segoe UI"/>
          <w:color w:val="212529"/>
          <w:sz w:val="24"/>
          <w:szCs w:val="24"/>
          <w:highlight w:val="yellow"/>
          <w:lang w:eastAsia="pt-BR"/>
        </w:rPr>
        <w:lastRenderedPageBreak/>
        <w:t xml:space="preserve">Agora vamos ver sobre Título e </w:t>
      </w:r>
      <w:proofErr w:type="spellStart"/>
      <w:r w:rsidRPr="000106F9">
        <w:rPr>
          <w:rFonts w:ascii="Segoe UI" w:eastAsia="Times New Roman" w:hAnsi="Segoe UI" w:cs="Segoe UI"/>
          <w:color w:val="212529"/>
          <w:sz w:val="24"/>
          <w:szCs w:val="24"/>
          <w:highlight w:val="yellow"/>
          <w:lang w:eastAsia="pt-BR"/>
        </w:rPr>
        <w:t>Breadcrumb</w:t>
      </w:r>
      <w:proofErr w:type="spellEnd"/>
      <w:r w:rsidRPr="000106F9">
        <w:rPr>
          <w:rFonts w:ascii="Segoe UI" w:eastAsia="Times New Roman" w:hAnsi="Segoe UI" w:cs="Segoe UI"/>
          <w:color w:val="212529"/>
          <w:sz w:val="24"/>
          <w:szCs w:val="24"/>
          <w:highlight w:val="yellow"/>
          <w:lang w:eastAsia="pt-BR"/>
        </w:rPr>
        <w:t xml:space="preserve"> usando o </w:t>
      </w:r>
      <w:proofErr w:type="spellStart"/>
      <w:r w:rsidRPr="000106F9">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53F3DF1B" w14:textId="6C6C9DD3" w:rsidR="000106F9" w:rsidRDefault="00C45C67"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Lembrando que </w:t>
      </w:r>
      <w:proofErr w:type="spellStart"/>
      <w:r>
        <w:rPr>
          <w:rFonts w:ascii="Segoe UI" w:eastAsia="Times New Roman" w:hAnsi="Segoe UI" w:cs="Segoe UI"/>
          <w:color w:val="212529"/>
          <w:sz w:val="24"/>
          <w:szCs w:val="24"/>
          <w:lang w:eastAsia="pt-BR"/>
        </w:rPr>
        <w:t>Breadcrumb</w:t>
      </w:r>
      <w:proofErr w:type="spellEnd"/>
      <w:r>
        <w:rPr>
          <w:rFonts w:ascii="Segoe UI" w:eastAsia="Times New Roman" w:hAnsi="Segoe UI" w:cs="Segoe UI"/>
          <w:color w:val="212529"/>
          <w:sz w:val="24"/>
          <w:szCs w:val="24"/>
          <w:lang w:eastAsia="pt-BR"/>
        </w:rPr>
        <w:t xml:space="preserve"> é aquele pedaço de pão, ou seja, os caminhos que foram percorridos para chegar em uma determinada página dentro do site.</w:t>
      </w:r>
    </w:p>
    <w:p w14:paraId="1DEF8E62" w14:textId="5DE76C9A" w:rsidR="00C45C67" w:rsidRDefault="006A2413"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Pra vermos isso, eu vou criar uma </w:t>
      </w:r>
      <w:proofErr w:type="spellStart"/>
      <w:r>
        <w:rPr>
          <w:rFonts w:ascii="Segoe UI" w:eastAsia="Times New Roman" w:hAnsi="Segoe UI" w:cs="Segoe UI"/>
          <w:color w:val="212529"/>
          <w:sz w:val="24"/>
          <w:szCs w:val="24"/>
          <w:lang w:eastAsia="pt-BR"/>
        </w:rPr>
        <w:t>div</w:t>
      </w:r>
      <w:proofErr w:type="spellEnd"/>
      <w:r>
        <w:rPr>
          <w:rFonts w:ascii="Segoe UI" w:eastAsia="Times New Roman" w:hAnsi="Segoe UI" w:cs="Segoe UI"/>
          <w:color w:val="212529"/>
          <w:sz w:val="24"/>
          <w:szCs w:val="24"/>
          <w:lang w:eastAsia="pt-BR"/>
        </w:rPr>
        <w:t xml:space="preserve"> com uma classe do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chamada </w:t>
      </w:r>
      <w:proofErr w:type="spellStart"/>
      <w:r w:rsidRPr="006A2413">
        <w:rPr>
          <w:rFonts w:ascii="Segoe UI" w:eastAsia="Times New Roman" w:hAnsi="Segoe UI" w:cs="Segoe UI"/>
          <w:color w:val="212529"/>
          <w:sz w:val="24"/>
          <w:szCs w:val="24"/>
          <w:highlight w:val="yellow"/>
          <w:lang w:eastAsia="pt-BR"/>
        </w:rPr>
        <w:t>Jumbotron</w:t>
      </w:r>
      <w:proofErr w:type="spellEnd"/>
      <w:r>
        <w:rPr>
          <w:rFonts w:ascii="Segoe UI" w:eastAsia="Times New Roman" w:hAnsi="Segoe UI" w:cs="Segoe UI"/>
          <w:color w:val="212529"/>
          <w:sz w:val="24"/>
          <w:szCs w:val="24"/>
          <w:lang w:eastAsia="pt-BR"/>
        </w:rPr>
        <w:t xml:space="preserve">, que é responsável por criar aquela página de </w:t>
      </w:r>
      <w:proofErr w:type="spellStart"/>
      <w:r>
        <w:rPr>
          <w:rFonts w:ascii="Segoe UI" w:eastAsia="Times New Roman" w:hAnsi="Segoe UI" w:cs="Segoe UI"/>
          <w:color w:val="212529"/>
          <w:sz w:val="24"/>
          <w:szCs w:val="24"/>
          <w:lang w:eastAsia="pt-BR"/>
        </w:rPr>
        <w:t>boas vindas</w:t>
      </w:r>
      <w:proofErr w:type="spellEnd"/>
      <w:r>
        <w:rPr>
          <w:rFonts w:ascii="Segoe UI" w:eastAsia="Times New Roman" w:hAnsi="Segoe UI" w:cs="Segoe UI"/>
          <w:color w:val="212529"/>
          <w:sz w:val="24"/>
          <w:szCs w:val="24"/>
          <w:lang w:eastAsia="pt-BR"/>
        </w:rPr>
        <w:t xml:space="preserve"> grande da página.</w:t>
      </w:r>
    </w:p>
    <w:p w14:paraId="7710A8F9"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808080"/>
          <w:sz w:val="21"/>
          <w:szCs w:val="21"/>
          <w:lang w:eastAsia="pt-BR"/>
        </w:rPr>
        <w:t>&lt;</w:t>
      </w:r>
      <w:proofErr w:type="spellStart"/>
      <w:r w:rsidRPr="006A2413">
        <w:rPr>
          <w:rFonts w:ascii="Consolas" w:eastAsia="Times New Roman" w:hAnsi="Consolas" w:cs="Times New Roman"/>
          <w:color w:val="569CD6"/>
          <w:sz w:val="21"/>
          <w:szCs w:val="21"/>
          <w:lang w:eastAsia="pt-BR"/>
        </w:rPr>
        <w:t>div</w:t>
      </w:r>
      <w:proofErr w:type="spellEnd"/>
      <w:r w:rsidRPr="006A2413">
        <w:rPr>
          <w:rFonts w:ascii="Consolas" w:eastAsia="Times New Roman" w:hAnsi="Consolas" w:cs="Times New Roman"/>
          <w:color w:val="D4D4D4"/>
          <w:sz w:val="21"/>
          <w:szCs w:val="21"/>
          <w:lang w:eastAsia="pt-BR"/>
        </w:rPr>
        <w:t> </w:t>
      </w:r>
      <w:proofErr w:type="spellStart"/>
      <w:r w:rsidRPr="006A2413">
        <w:rPr>
          <w:rFonts w:ascii="Consolas" w:eastAsia="Times New Roman" w:hAnsi="Consolas" w:cs="Times New Roman"/>
          <w:color w:val="9CDCFE"/>
          <w:sz w:val="21"/>
          <w:szCs w:val="21"/>
          <w:lang w:eastAsia="pt-BR"/>
        </w:rPr>
        <w:t>class</w:t>
      </w:r>
      <w:proofErr w:type="spellEnd"/>
      <w:r w:rsidRPr="006A2413">
        <w:rPr>
          <w:rFonts w:ascii="Consolas" w:eastAsia="Times New Roman" w:hAnsi="Consolas" w:cs="Times New Roman"/>
          <w:color w:val="D4D4D4"/>
          <w:sz w:val="21"/>
          <w:szCs w:val="21"/>
          <w:lang w:eastAsia="pt-BR"/>
        </w:rPr>
        <w:t>=</w:t>
      </w:r>
      <w:r w:rsidRPr="006A2413">
        <w:rPr>
          <w:rFonts w:ascii="Consolas" w:eastAsia="Times New Roman" w:hAnsi="Consolas" w:cs="Times New Roman"/>
          <w:color w:val="CE9178"/>
          <w:sz w:val="21"/>
          <w:szCs w:val="21"/>
          <w:lang w:eastAsia="pt-BR"/>
        </w:rPr>
        <w:t>"</w:t>
      </w:r>
      <w:proofErr w:type="spellStart"/>
      <w:r w:rsidRPr="006A2413">
        <w:rPr>
          <w:rFonts w:ascii="Consolas" w:eastAsia="Times New Roman" w:hAnsi="Consolas" w:cs="Times New Roman"/>
          <w:color w:val="CE9178"/>
          <w:sz w:val="21"/>
          <w:szCs w:val="21"/>
          <w:lang w:eastAsia="pt-BR"/>
        </w:rPr>
        <w:t>jumbotron</w:t>
      </w:r>
      <w:proofErr w:type="spellEnd"/>
      <w:r w:rsidRPr="006A2413">
        <w:rPr>
          <w:rFonts w:ascii="Consolas" w:eastAsia="Times New Roman" w:hAnsi="Consolas" w:cs="Times New Roman"/>
          <w:color w:val="CE9178"/>
          <w:sz w:val="21"/>
          <w:szCs w:val="21"/>
          <w:lang w:eastAsia="pt-BR"/>
        </w:rPr>
        <w:t> p-4 my-4"</w:t>
      </w:r>
      <w:r w:rsidRPr="006A2413">
        <w:rPr>
          <w:rFonts w:ascii="Consolas" w:eastAsia="Times New Roman" w:hAnsi="Consolas" w:cs="Times New Roman"/>
          <w:color w:val="808080"/>
          <w:sz w:val="21"/>
          <w:szCs w:val="21"/>
          <w:lang w:eastAsia="pt-BR"/>
        </w:rPr>
        <w:t>&gt;</w:t>
      </w:r>
    </w:p>
    <w:p w14:paraId="552F6060"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D4D4D4"/>
          <w:sz w:val="21"/>
          <w:szCs w:val="21"/>
          <w:lang w:eastAsia="pt-BR"/>
        </w:rPr>
        <w:t>    </w:t>
      </w:r>
      <w:r w:rsidRPr="006A2413">
        <w:rPr>
          <w:rFonts w:ascii="Consolas" w:eastAsia="Times New Roman" w:hAnsi="Consolas" w:cs="Times New Roman"/>
          <w:color w:val="808080"/>
          <w:sz w:val="21"/>
          <w:szCs w:val="21"/>
          <w:lang w:eastAsia="pt-BR"/>
        </w:rPr>
        <w:t>&lt;</w:t>
      </w:r>
      <w:r w:rsidRPr="006A2413">
        <w:rPr>
          <w:rFonts w:ascii="Consolas" w:eastAsia="Times New Roman" w:hAnsi="Consolas" w:cs="Times New Roman"/>
          <w:color w:val="569CD6"/>
          <w:sz w:val="21"/>
          <w:szCs w:val="21"/>
          <w:lang w:eastAsia="pt-BR"/>
        </w:rPr>
        <w:t>h1</w:t>
      </w:r>
      <w:r w:rsidRPr="006A2413">
        <w:rPr>
          <w:rFonts w:ascii="Consolas" w:eastAsia="Times New Roman" w:hAnsi="Consolas" w:cs="Times New Roman"/>
          <w:color w:val="D4D4D4"/>
          <w:sz w:val="21"/>
          <w:szCs w:val="21"/>
          <w:lang w:eastAsia="pt-BR"/>
        </w:rPr>
        <w:t> </w:t>
      </w:r>
      <w:proofErr w:type="spellStart"/>
      <w:r w:rsidRPr="006A2413">
        <w:rPr>
          <w:rFonts w:ascii="Consolas" w:eastAsia="Times New Roman" w:hAnsi="Consolas" w:cs="Times New Roman"/>
          <w:color w:val="9CDCFE"/>
          <w:sz w:val="21"/>
          <w:szCs w:val="21"/>
          <w:lang w:eastAsia="pt-BR"/>
        </w:rPr>
        <w:t>class</w:t>
      </w:r>
      <w:proofErr w:type="spellEnd"/>
      <w:r w:rsidRPr="006A2413">
        <w:rPr>
          <w:rFonts w:ascii="Consolas" w:eastAsia="Times New Roman" w:hAnsi="Consolas" w:cs="Times New Roman"/>
          <w:color w:val="D4D4D4"/>
          <w:sz w:val="21"/>
          <w:szCs w:val="21"/>
          <w:lang w:eastAsia="pt-BR"/>
        </w:rPr>
        <w:t>=</w:t>
      </w:r>
      <w:r w:rsidRPr="006A2413">
        <w:rPr>
          <w:rFonts w:ascii="Consolas" w:eastAsia="Times New Roman" w:hAnsi="Consolas" w:cs="Times New Roman"/>
          <w:color w:val="CE9178"/>
          <w:sz w:val="21"/>
          <w:szCs w:val="21"/>
          <w:lang w:eastAsia="pt-BR"/>
        </w:rPr>
        <w:t>"display-4"</w:t>
      </w:r>
      <w:r w:rsidRPr="006A2413">
        <w:rPr>
          <w:rFonts w:ascii="Consolas" w:eastAsia="Times New Roman" w:hAnsi="Consolas" w:cs="Times New Roman"/>
          <w:color w:val="808080"/>
          <w:sz w:val="21"/>
          <w:szCs w:val="21"/>
          <w:lang w:eastAsia="pt-BR"/>
        </w:rPr>
        <w:t>&gt;</w:t>
      </w:r>
      <w:r w:rsidRPr="006A2413">
        <w:rPr>
          <w:rFonts w:ascii="Consolas" w:eastAsia="Times New Roman" w:hAnsi="Consolas" w:cs="Times New Roman"/>
          <w:color w:val="D4D4D4"/>
          <w:sz w:val="21"/>
          <w:szCs w:val="21"/>
          <w:lang w:eastAsia="pt-BR"/>
        </w:rPr>
        <w:t>Fundamentos</w:t>
      </w:r>
      <w:r w:rsidRPr="006A2413">
        <w:rPr>
          <w:rFonts w:ascii="Consolas" w:eastAsia="Times New Roman" w:hAnsi="Consolas" w:cs="Times New Roman"/>
          <w:color w:val="808080"/>
          <w:sz w:val="21"/>
          <w:szCs w:val="21"/>
          <w:lang w:eastAsia="pt-BR"/>
        </w:rPr>
        <w:t>&lt;/</w:t>
      </w:r>
      <w:r w:rsidRPr="006A2413">
        <w:rPr>
          <w:rFonts w:ascii="Consolas" w:eastAsia="Times New Roman" w:hAnsi="Consolas" w:cs="Times New Roman"/>
          <w:color w:val="569CD6"/>
          <w:sz w:val="21"/>
          <w:szCs w:val="21"/>
          <w:lang w:eastAsia="pt-BR"/>
        </w:rPr>
        <w:t>h1</w:t>
      </w:r>
      <w:r w:rsidRPr="006A2413">
        <w:rPr>
          <w:rFonts w:ascii="Consolas" w:eastAsia="Times New Roman" w:hAnsi="Consolas" w:cs="Times New Roman"/>
          <w:color w:val="808080"/>
          <w:sz w:val="21"/>
          <w:szCs w:val="21"/>
          <w:lang w:eastAsia="pt-BR"/>
        </w:rPr>
        <w:t>&gt;</w:t>
      </w:r>
    </w:p>
    <w:p w14:paraId="15912FE6"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D4D4D4"/>
          <w:sz w:val="21"/>
          <w:szCs w:val="21"/>
          <w:lang w:eastAsia="pt-BR"/>
        </w:rPr>
        <w:t>    </w:t>
      </w:r>
      <w:r w:rsidRPr="006A2413">
        <w:rPr>
          <w:rFonts w:ascii="Consolas" w:eastAsia="Times New Roman" w:hAnsi="Consolas" w:cs="Times New Roman"/>
          <w:color w:val="808080"/>
          <w:sz w:val="21"/>
          <w:szCs w:val="21"/>
          <w:lang w:eastAsia="pt-BR"/>
        </w:rPr>
        <w:t>&lt;</w:t>
      </w:r>
      <w:r w:rsidRPr="006A2413">
        <w:rPr>
          <w:rFonts w:ascii="Consolas" w:eastAsia="Times New Roman" w:hAnsi="Consolas" w:cs="Times New Roman"/>
          <w:color w:val="569CD6"/>
          <w:sz w:val="21"/>
          <w:szCs w:val="21"/>
          <w:lang w:eastAsia="pt-BR"/>
        </w:rPr>
        <w:t>p</w:t>
      </w:r>
      <w:r w:rsidRPr="006A2413">
        <w:rPr>
          <w:rFonts w:ascii="Consolas" w:eastAsia="Times New Roman" w:hAnsi="Consolas" w:cs="Times New Roman"/>
          <w:color w:val="D4D4D4"/>
          <w:sz w:val="21"/>
          <w:szCs w:val="21"/>
          <w:lang w:eastAsia="pt-BR"/>
        </w:rPr>
        <w:t> </w:t>
      </w:r>
      <w:proofErr w:type="spellStart"/>
      <w:r w:rsidRPr="006A2413">
        <w:rPr>
          <w:rFonts w:ascii="Consolas" w:eastAsia="Times New Roman" w:hAnsi="Consolas" w:cs="Times New Roman"/>
          <w:color w:val="9CDCFE"/>
          <w:sz w:val="21"/>
          <w:szCs w:val="21"/>
          <w:lang w:eastAsia="pt-BR"/>
        </w:rPr>
        <w:t>class</w:t>
      </w:r>
      <w:proofErr w:type="spellEnd"/>
      <w:r w:rsidRPr="006A2413">
        <w:rPr>
          <w:rFonts w:ascii="Consolas" w:eastAsia="Times New Roman" w:hAnsi="Consolas" w:cs="Times New Roman"/>
          <w:color w:val="D4D4D4"/>
          <w:sz w:val="21"/>
          <w:szCs w:val="21"/>
          <w:lang w:eastAsia="pt-BR"/>
        </w:rPr>
        <w:t>=</w:t>
      </w:r>
      <w:r w:rsidRPr="006A2413">
        <w:rPr>
          <w:rFonts w:ascii="Consolas" w:eastAsia="Times New Roman" w:hAnsi="Consolas" w:cs="Times New Roman"/>
          <w:color w:val="CE9178"/>
          <w:sz w:val="21"/>
          <w:szCs w:val="21"/>
          <w:lang w:eastAsia="pt-BR"/>
        </w:rPr>
        <w:t>"lead m-1"</w:t>
      </w:r>
      <w:r w:rsidRPr="006A2413">
        <w:rPr>
          <w:rFonts w:ascii="Consolas" w:eastAsia="Times New Roman" w:hAnsi="Consolas" w:cs="Times New Roman"/>
          <w:color w:val="808080"/>
          <w:sz w:val="21"/>
          <w:szCs w:val="21"/>
          <w:lang w:eastAsia="pt-BR"/>
        </w:rPr>
        <w:t>&gt;</w:t>
      </w:r>
    </w:p>
    <w:p w14:paraId="7DE7490B"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D4D4D4"/>
          <w:sz w:val="21"/>
          <w:szCs w:val="21"/>
          <w:lang w:eastAsia="pt-BR"/>
        </w:rPr>
        <w:t>        Alguns recursos importantes do </w:t>
      </w:r>
      <w:proofErr w:type="spellStart"/>
      <w:r w:rsidRPr="006A2413">
        <w:rPr>
          <w:rFonts w:ascii="Consolas" w:eastAsia="Times New Roman" w:hAnsi="Consolas" w:cs="Times New Roman"/>
          <w:color w:val="D4D4D4"/>
          <w:sz w:val="21"/>
          <w:szCs w:val="21"/>
          <w:lang w:eastAsia="pt-BR"/>
        </w:rPr>
        <w:t>Bootstrap</w:t>
      </w:r>
      <w:proofErr w:type="spellEnd"/>
    </w:p>
    <w:p w14:paraId="2CEA1792"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D4D4D4"/>
          <w:sz w:val="21"/>
          <w:szCs w:val="21"/>
          <w:lang w:eastAsia="pt-BR"/>
        </w:rPr>
        <w:t>    </w:t>
      </w:r>
      <w:r w:rsidRPr="006A2413">
        <w:rPr>
          <w:rFonts w:ascii="Consolas" w:eastAsia="Times New Roman" w:hAnsi="Consolas" w:cs="Times New Roman"/>
          <w:color w:val="808080"/>
          <w:sz w:val="21"/>
          <w:szCs w:val="21"/>
          <w:lang w:eastAsia="pt-BR"/>
        </w:rPr>
        <w:t>&lt;/</w:t>
      </w:r>
      <w:r w:rsidRPr="006A2413">
        <w:rPr>
          <w:rFonts w:ascii="Consolas" w:eastAsia="Times New Roman" w:hAnsi="Consolas" w:cs="Times New Roman"/>
          <w:color w:val="569CD6"/>
          <w:sz w:val="21"/>
          <w:szCs w:val="21"/>
          <w:lang w:eastAsia="pt-BR"/>
        </w:rPr>
        <w:t>p</w:t>
      </w:r>
      <w:r w:rsidRPr="006A2413">
        <w:rPr>
          <w:rFonts w:ascii="Consolas" w:eastAsia="Times New Roman" w:hAnsi="Consolas" w:cs="Times New Roman"/>
          <w:color w:val="808080"/>
          <w:sz w:val="21"/>
          <w:szCs w:val="21"/>
          <w:lang w:eastAsia="pt-BR"/>
        </w:rPr>
        <w:t>&gt;</w:t>
      </w:r>
    </w:p>
    <w:p w14:paraId="2B96F729" w14:textId="77777777" w:rsidR="006A2413" w:rsidRPr="006A2413" w:rsidRDefault="006A2413" w:rsidP="006A2413">
      <w:pPr>
        <w:shd w:val="clear" w:color="auto" w:fill="1E1E1E"/>
        <w:spacing w:after="0" w:line="285" w:lineRule="atLeast"/>
        <w:rPr>
          <w:rFonts w:ascii="Consolas" w:eastAsia="Times New Roman" w:hAnsi="Consolas" w:cs="Times New Roman"/>
          <w:color w:val="D4D4D4"/>
          <w:sz w:val="21"/>
          <w:szCs w:val="21"/>
          <w:lang w:eastAsia="pt-BR"/>
        </w:rPr>
      </w:pPr>
      <w:r w:rsidRPr="006A2413">
        <w:rPr>
          <w:rFonts w:ascii="Consolas" w:eastAsia="Times New Roman" w:hAnsi="Consolas" w:cs="Times New Roman"/>
          <w:color w:val="808080"/>
          <w:sz w:val="21"/>
          <w:szCs w:val="21"/>
          <w:lang w:eastAsia="pt-BR"/>
        </w:rPr>
        <w:t>&lt;/</w:t>
      </w:r>
      <w:proofErr w:type="spellStart"/>
      <w:r w:rsidRPr="006A2413">
        <w:rPr>
          <w:rFonts w:ascii="Consolas" w:eastAsia="Times New Roman" w:hAnsi="Consolas" w:cs="Times New Roman"/>
          <w:color w:val="569CD6"/>
          <w:sz w:val="21"/>
          <w:szCs w:val="21"/>
          <w:lang w:eastAsia="pt-BR"/>
        </w:rPr>
        <w:t>div</w:t>
      </w:r>
      <w:proofErr w:type="spellEnd"/>
      <w:r w:rsidRPr="006A2413">
        <w:rPr>
          <w:rFonts w:ascii="Consolas" w:eastAsia="Times New Roman" w:hAnsi="Consolas" w:cs="Times New Roman"/>
          <w:color w:val="808080"/>
          <w:sz w:val="21"/>
          <w:szCs w:val="21"/>
          <w:lang w:eastAsia="pt-BR"/>
        </w:rPr>
        <w:t>&gt;</w:t>
      </w:r>
    </w:p>
    <w:p w14:paraId="123E27C4" w14:textId="331240BC" w:rsidR="006A2413" w:rsidRDefault="00722781"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Agora vou colocar de fato o meu </w:t>
      </w:r>
      <w:proofErr w:type="spellStart"/>
      <w:r>
        <w:rPr>
          <w:rFonts w:ascii="Segoe UI" w:eastAsia="Times New Roman" w:hAnsi="Segoe UI" w:cs="Segoe UI"/>
          <w:color w:val="212529"/>
          <w:sz w:val="24"/>
          <w:szCs w:val="24"/>
          <w:lang w:eastAsia="pt-BR"/>
        </w:rPr>
        <w:t>Breadcrumb</w:t>
      </w:r>
      <w:proofErr w:type="spellEnd"/>
      <w:r>
        <w:rPr>
          <w:rFonts w:ascii="Segoe UI" w:eastAsia="Times New Roman" w:hAnsi="Segoe UI" w:cs="Segoe UI"/>
          <w:color w:val="212529"/>
          <w:sz w:val="24"/>
          <w:szCs w:val="24"/>
          <w:lang w:eastAsia="pt-BR"/>
        </w:rPr>
        <w:t>:</w:t>
      </w:r>
    </w:p>
    <w:p w14:paraId="00948D6F"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808080"/>
          <w:sz w:val="21"/>
          <w:szCs w:val="21"/>
          <w:lang w:eastAsia="pt-BR"/>
        </w:rPr>
        <w:t>&lt;</w:t>
      </w:r>
      <w:proofErr w:type="spellStart"/>
      <w:r w:rsidRPr="003E2C00">
        <w:rPr>
          <w:rFonts w:ascii="Consolas" w:eastAsia="Times New Roman" w:hAnsi="Consolas" w:cs="Times New Roman"/>
          <w:color w:val="569CD6"/>
          <w:sz w:val="21"/>
          <w:szCs w:val="21"/>
          <w:lang w:eastAsia="pt-BR"/>
        </w:rPr>
        <w:t>nav</w:t>
      </w:r>
      <w:proofErr w:type="spellEnd"/>
      <w:r w:rsidRPr="003E2C00">
        <w:rPr>
          <w:rFonts w:ascii="Consolas" w:eastAsia="Times New Roman" w:hAnsi="Consolas" w:cs="Times New Roman"/>
          <w:color w:val="D4D4D4"/>
          <w:sz w:val="21"/>
          <w:szCs w:val="21"/>
          <w:lang w:eastAsia="pt-BR"/>
        </w:rPr>
        <w:t> </w:t>
      </w:r>
      <w:proofErr w:type="spellStart"/>
      <w:r w:rsidRPr="003E2C00">
        <w:rPr>
          <w:rFonts w:ascii="Consolas" w:eastAsia="Times New Roman" w:hAnsi="Consolas" w:cs="Times New Roman"/>
          <w:color w:val="9CDCFE"/>
          <w:sz w:val="21"/>
          <w:szCs w:val="21"/>
          <w:lang w:eastAsia="pt-BR"/>
        </w:rPr>
        <w:t>class</w:t>
      </w:r>
      <w:proofErr w:type="spellEnd"/>
      <w:r w:rsidRPr="003E2C00">
        <w:rPr>
          <w:rFonts w:ascii="Consolas" w:eastAsia="Times New Roman" w:hAnsi="Consolas" w:cs="Times New Roman"/>
          <w:color w:val="D4D4D4"/>
          <w:sz w:val="21"/>
          <w:szCs w:val="21"/>
          <w:lang w:eastAsia="pt-BR"/>
        </w:rPr>
        <w:t>=</w:t>
      </w:r>
      <w:r w:rsidRPr="003E2C00">
        <w:rPr>
          <w:rFonts w:ascii="Consolas" w:eastAsia="Times New Roman" w:hAnsi="Consolas" w:cs="Times New Roman"/>
          <w:color w:val="CE9178"/>
          <w:sz w:val="21"/>
          <w:szCs w:val="21"/>
          <w:lang w:eastAsia="pt-BR"/>
        </w:rPr>
        <w:t>"mb-5"</w:t>
      </w:r>
      <w:r w:rsidRPr="003E2C00">
        <w:rPr>
          <w:rFonts w:ascii="Consolas" w:eastAsia="Times New Roman" w:hAnsi="Consolas" w:cs="Times New Roman"/>
          <w:color w:val="808080"/>
          <w:sz w:val="21"/>
          <w:szCs w:val="21"/>
          <w:lang w:eastAsia="pt-BR"/>
        </w:rPr>
        <w:t>&gt;</w:t>
      </w:r>
    </w:p>
    <w:p w14:paraId="5E0284E8"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proofErr w:type="spellStart"/>
      <w:r w:rsidRPr="003E2C00">
        <w:rPr>
          <w:rFonts w:ascii="Consolas" w:eastAsia="Times New Roman" w:hAnsi="Consolas" w:cs="Times New Roman"/>
          <w:color w:val="569CD6"/>
          <w:sz w:val="21"/>
          <w:szCs w:val="21"/>
          <w:lang w:eastAsia="pt-BR"/>
        </w:rPr>
        <w:t>ol</w:t>
      </w:r>
      <w:proofErr w:type="spellEnd"/>
      <w:r w:rsidRPr="003E2C00">
        <w:rPr>
          <w:rFonts w:ascii="Consolas" w:eastAsia="Times New Roman" w:hAnsi="Consolas" w:cs="Times New Roman"/>
          <w:color w:val="D4D4D4"/>
          <w:sz w:val="21"/>
          <w:szCs w:val="21"/>
          <w:lang w:eastAsia="pt-BR"/>
        </w:rPr>
        <w:t> </w:t>
      </w:r>
      <w:proofErr w:type="spellStart"/>
      <w:r w:rsidRPr="003E2C00">
        <w:rPr>
          <w:rFonts w:ascii="Consolas" w:eastAsia="Times New Roman" w:hAnsi="Consolas" w:cs="Times New Roman"/>
          <w:color w:val="9CDCFE"/>
          <w:sz w:val="21"/>
          <w:szCs w:val="21"/>
          <w:lang w:eastAsia="pt-BR"/>
        </w:rPr>
        <w:t>class</w:t>
      </w:r>
      <w:proofErr w:type="spellEnd"/>
      <w:r w:rsidRPr="003E2C00">
        <w:rPr>
          <w:rFonts w:ascii="Consolas" w:eastAsia="Times New Roman" w:hAnsi="Consolas" w:cs="Times New Roman"/>
          <w:color w:val="D4D4D4"/>
          <w:sz w:val="21"/>
          <w:szCs w:val="21"/>
          <w:lang w:eastAsia="pt-BR"/>
        </w:rPr>
        <w:t>=</w:t>
      </w:r>
      <w:r w:rsidRPr="003E2C00">
        <w:rPr>
          <w:rFonts w:ascii="Consolas" w:eastAsia="Times New Roman" w:hAnsi="Consolas" w:cs="Times New Roman"/>
          <w:color w:val="CE9178"/>
          <w:sz w:val="21"/>
          <w:szCs w:val="21"/>
          <w:lang w:eastAsia="pt-BR"/>
        </w:rPr>
        <w:t>"</w:t>
      </w:r>
      <w:proofErr w:type="spellStart"/>
      <w:r w:rsidRPr="003E2C00">
        <w:rPr>
          <w:rFonts w:ascii="Consolas" w:eastAsia="Times New Roman" w:hAnsi="Consolas" w:cs="Times New Roman"/>
          <w:color w:val="CE9178"/>
          <w:sz w:val="21"/>
          <w:szCs w:val="21"/>
          <w:lang w:eastAsia="pt-BR"/>
        </w:rPr>
        <w:t>breadcrumb</w:t>
      </w:r>
      <w:proofErr w:type="spellEnd"/>
      <w:r w:rsidRPr="003E2C00">
        <w:rPr>
          <w:rFonts w:ascii="Consolas" w:eastAsia="Times New Roman" w:hAnsi="Consolas" w:cs="Times New Roman"/>
          <w:color w:val="CE9178"/>
          <w:sz w:val="21"/>
          <w:szCs w:val="21"/>
          <w:lang w:eastAsia="pt-BR"/>
        </w:rPr>
        <w:t>"</w:t>
      </w:r>
      <w:r w:rsidRPr="003E2C00">
        <w:rPr>
          <w:rFonts w:ascii="Consolas" w:eastAsia="Times New Roman" w:hAnsi="Consolas" w:cs="Times New Roman"/>
          <w:color w:val="808080"/>
          <w:sz w:val="21"/>
          <w:szCs w:val="21"/>
          <w:lang w:eastAsia="pt-BR"/>
        </w:rPr>
        <w:t>&gt;</w:t>
      </w:r>
    </w:p>
    <w:p w14:paraId="21B1B138"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li</w:t>
      </w:r>
      <w:r w:rsidRPr="003E2C00">
        <w:rPr>
          <w:rFonts w:ascii="Consolas" w:eastAsia="Times New Roman" w:hAnsi="Consolas" w:cs="Times New Roman"/>
          <w:color w:val="D4D4D4"/>
          <w:sz w:val="21"/>
          <w:szCs w:val="21"/>
          <w:lang w:eastAsia="pt-BR"/>
        </w:rPr>
        <w:t> </w:t>
      </w:r>
      <w:proofErr w:type="spellStart"/>
      <w:r w:rsidRPr="003E2C00">
        <w:rPr>
          <w:rFonts w:ascii="Consolas" w:eastAsia="Times New Roman" w:hAnsi="Consolas" w:cs="Times New Roman"/>
          <w:color w:val="9CDCFE"/>
          <w:sz w:val="21"/>
          <w:szCs w:val="21"/>
          <w:lang w:eastAsia="pt-BR"/>
        </w:rPr>
        <w:t>class</w:t>
      </w:r>
      <w:proofErr w:type="spellEnd"/>
      <w:r w:rsidRPr="003E2C00">
        <w:rPr>
          <w:rFonts w:ascii="Consolas" w:eastAsia="Times New Roman" w:hAnsi="Consolas" w:cs="Times New Roman"/>
          <w:color w:val="D4D4D4"/>
          <w:sz w:val="21"/>
          <w:szCs w:val="21"/>
          <w:lang w:eastAsia="pt-BR"/>
        </w:rPr>
        <w:t>=</w:t>
      </w:r>
      <w:r w:rsidRPr="003E2C00">
        <w:rPr>
          <w:rFonts w:ascii="Consolas" w:eastAsia="Times New Roman" w:hAnsi="Consolas" w:cs="Times New Roman"/>
          <w:color w:val="CE9178"/>
          <w:sz w:val="21"/>
          <w:szCs w:val="21"/>
          <w:lang w:eastAsia="pt-BR"/>
        </w:rPr>
        <w:t>"</w:t>
      </w:r>
      <w:proofErr w:type="spellStart"/>
      <w:r w:rsidRPr="003E2C00">
        <w:rPr>
          <w:rFonts w:ascii="Consolas" w:eastAsia="Times New Roman" w:hAnsi="Consolas" w:cs="Times New Roman"/>
          <w:color w:val="CE9178"/>
          <w:sz w:val="21"/>
          <w:szCs w:val="21"/>
          <w:lang w:eastAsia="pt-BR"/>
        </w:rPr>
        <w:t>breadcrumb</w:t>
      </w:r>
      <w:proofErr w:type="spellEnd"/>
      <w:r w:rsidRPr="003E2C00">
        <w:rPr>
          <w:rFonts w:ascii="Consolas" w:eastAsia="Times New Roman" w:hAnsi="Consolas" w:cs="Times New Roman"/>
          <w:color w:val="CE9178"/>
          <w:sz w:val="21"/>
          <w:szCs w:val="21"/>
          <w:lang w:eastAsia="pt-BR"/>
        </w:rPr>
        <w:t>-item"</w:t>
      </w:r>
      <w:r w:rsidRPr="003E2C00">
        <w:rPr>
          <w:rFonts w:ascii="Consolas" w:eastAsia="Times New Roman" w:hAnsi="Consolas" w:cs="Times New Roman"/>
          <w:color w:val="808080"/>
          <w:sz w:val="21"/>
          <w:szCs w:val="21"/>
          <w:lang w:eastAsia="pt-BR"/>
        </w:rPr>
        <w:t>&gt;</w:t>
      </w:r>
    </w:p>
    <w:p w14:paraId="38E876BA"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a</w:t>
      </w:r>
      <w:r w:rsidRPr="003E2C00">
        <w:rPr>
          <w:rFonts w:ascii="Consolas" w:eastAsia="Times New Roman" w:hAnsi="Consolas" w:cs="Times New Roman"/>
          <w:color w:val="D4D4D4"/>
          <w:sz w:val="21"/>
          <w:szCs w:val="21"/>
          <w:lang w:eastAsia="pt-BR"/>
        </w:rPr>
        <w:t> </w:t>
      </w:r>
      <w:proofErr w:type="spellStart"/>
      <w:r w:rsidRPr="003E2C00">
        <w:rPr>
          <w:rFonts w:ascii="Consolas" w:eastAsia="Times New Roman" w:hAnsi="Consolas" w:cs="Times New Roman"/>
          <w:color w:val="9CDCFE"/>
          <w:sz w:val="21"/>
          <w:szCs w:val="21"/>
          <w:lang w:eastAsia="pt-BR"/>
        </w:rPr>
        <w:t>href</w:t>
      </w:r>
      <w:proofErr w:type="spellEnd"/>
      <w:r w:rsidRPr="003E2C00">
        <w:rPr>
          <w:rFonts w:ascii="Consolas" w:eastAsia="Times New Roman" w:hAnsi="Consolas" w:cs="Times New Roman"/>
          <w:color w:val="D4D4D4"/>
          <w:sz w:val="21"/>
          <w:szCs w:val="21"/>
          <w:lang w:eastAsia="pt-BR"/>
        </w:rPr>
        <w:t>=</w:t>
      </w:r>
      <w:r w:rsidRPr="003E2C00">
        <w:rPr>
          <w:rFonts w:ascii="Consolas" w:eastAsia="Times New Roman" w:hAnsi="Consolas" w:cs="Times New Roman"/>
          <w:color w:val="CE9178"/>
          <w:sz w:val="21"/>
          <w:szCs w:val="21"/>
          <w:lang w:eastAsia="pt-BR"/>
        </w:rPr>
        <w:t>"#bemVindo.html"</w:t>
      </w:r>
      <w:r w:rsidRPr="003E2C00">
        <w:rPr>
          <w:rFonts w:ascii="Consolas" w:eastAsia="Times New Roman" w:hAnsi="Consolas" w:cs="Times New Roman"/>
          <w:color w:val="808080"/>
          <w:sz w:val="21"/>
          <w:szCs w:val="21"/>
          <w:lang w:eastAsia="pt-BR"/>
        </w:rPr>
        <w:t>&gt;</w:t>
      </w:r>
      <w:r w:rsidRPr="003E2C00">
        <w:rPr>
          <w:rFonts w:ascii="Consolas" w:eastAsia="Times New Roman" w:hAnsi="Consolas" w:cs="Times New Roman"/>
          <w:color w:val="D4D4D4"/>
          <w:sz w:val="21"/>
          <w:szCs w:val="21"/>
          <w:lang w:eastAsia="pt-BR"/>
        </w:rPr>
        <w:t>Home</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a</w:t>
      </w:r>
      <w:r w:rsidRPr="003E2C00">
        <w:rPr>
          <w:rFonts w:ascii="Consolas" w:eastAsia="Times New Roman" w:hAnsi="Consolas" w:cs="Times New Roman"/>
          <w:color w:val="808080"/>
          <w:sz w:val="21"/>
          <w:szCs w:val="21"/>
          <w:lang w:eastAsia="pt-BR"/>
        </w:rPr>
        <w:t>&gt;</w:t>
      </w:r>
    </w:p>
    <w:p w14:paraId="491F9F0D"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li</w:t>
      </w:r>
      <w:r w:rsidRPr="003E2C00">
        <w:rPr>
          <w:rFonts w:ascii="Consolas" w:eastAsia="Times New Roman" w:hAnsi="Consolas" w:cs="Times New Roman"/>
          <w:color w:val="808080"/>
          <w:sz w:val="21"/>
          <w:szCs w:val="21"/>
          <w:lang w:eastAsia="pt-BR"/>
        </w:rPr>
        <w:t>&gt;</w:t>
      </w:r>
    </w:p>
    <w:p w14:paraId="5D259BA0"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li</w:t>
      </w:r>
      <w:r w:rsidRPr="003E2C00">
        <w:rPr>
          <w:rFonts w:ascii="Consolas" w:eastAsia="Times New Roman" w:hAnsi="Consolas" w:cs="Times New Roman"/>
          <w:color w:val="D4D4D4"/>
          <w:sz w:val="21"/>
          <w:szCs w:val="21"/>
          <w:lang w:eastAsia="pt-BR"/>
        </w:rPr>
        <w:t> </w:t>
      </w:r>
      <w:proofErr w:type="spellStart"/>
      <w:r w:rsidRPr="003E2C00">
        <w:rPr>
          <w:rFonts w:ascii="Consolas" w:eastAsia="Times New Roman" w:hAnsi="Consolas" w:cs="Times New Roman"/>
          <w:color w:val="9CDCFE"/>
          <w:sz w:val="21"/>
          <w:szCs w:val="21"/>
          <w:lang w:eastAsia="pt-BR"/>
        </w:rPr>
        <w:t>class</w:t>
      </w:r>
      <w:proofErr w:type="spellEnd"/>
      <w:r w:rsidRPr="003E2C00">
        <w:rPr>
          <w:rFonts w:ascii="Consolas" w:eastAsia="Times New Roman" w:hAnsi="Consolas" w:cs="Times New Roman"/>
          <w:color w:val="D4D4D4"/>
          <w:sz w:val="21"/>
          <w:szCs w:val="21"/>
          <w:lang w:eastAsia="pt-BR"/>
        </w:rPr>
        <w:t>=</w:t>
      </w:r>
      <w:r w:rsidRPr="003E2C00">
        <w:rPr>
          <w:rFonts w:ascii="Consolas" w:eastAsia="Times New Roman" w:hAnsi="Consolas" w:cs="Times New Roman"/>
          <w:color w:val="CE9178"/>
          <w:sz w:val="21"/>
          <w:szCs w:val="21"/>
          <w:lang w:eastAsia="pt-BR"/>
        </w:rPr>
        <w:t>"</w:t>
      </w:r>
      <w:proofErr w:type="spellStart"/>
      <w:r w:rsidRPr="003E2C00">
        <w:rPr>
          <w:rFonts w:ascii="Consolas" w:eastAsia="Times New Roman" w:hAnsi="Consolas" w:cs="Times New Roman"/>
          <w:color w:val="CE9178"/>
          <w:sz w:val="21"/>
          <w:szCs w:val="21"/>
          <w:lang w:eastAsia="pt-BR"/>
        </w:rPr>
        <w:t>breadcrumb</w:t>
      </w:r>
      <w:proofErr w:type="spellEnd"/>
      <w:r w:rsidRPr="003E2C00">
        <w:rPr>
          <w:rFonts w:ascii="Consolas" w:eastAsia="Times New Roman" w:hAnsi="Consolas" w:cs="Times New Roman"/>
          <w:color w:val="CE9178"/>
          <w:sz w:val="21"/>
          <w:szCs w:val="21"/>
          <w:lang w:eastAsia="pt-BR"/>
        </w:rPr>
        <w:t>-item </w:t>
      </w:r>
      <w:proofErr w:type="spellStart"/>
      <w:r w:rsidRPr="003E2C00">
        <w:rPr>
          <w:rFonts w:ascii="Consolas" w:eastAsia="Times New Roman" w:hAnsi="Consolas" w:cs="Times New Roman"/>
          <w:color w:val="CE9178"/>
          <w:sz w:val="21"/>
          <w:szCs w:val="21"/>
          <w:lang w:eastAsia="pt-BR"/>
        </w:rPr>
        <w:t>active</w:t>
      </w:r>
      <w:proofErr w:type="spellEnd"/>
      <w:r w:rsidRPr="003E2C00">
        <w:rPr>
          <w:rFonts w:ascii="Consolas" w:eastAsia="Times New Roman" w:hAnsi="Consolas" w:cs="Times New Roman"/>
          <w:color w:val="CE9178"/>
          <w:sz w:val="21"/>
          <w:szCs w:val="21"/>
          <w:lang w:eastAsia="pt-BR"/>
        </w:rPr>
        <w:t>"</w:t>
      </w:r>
      <w:r w:rsidRPr="003E2C00">
        <w:rPr>
          <w:rFonts w:ascii="Consolas" w:eastAsia="Times New Roman" w:hAnsi="Consolas" w:cs="Times New Roman"/>
          <w:color w:val="808080"/>
          <w:sz w:val="21"/>
          <w:szCs w:val="21"/>
          <w:lang w:eastAsia="pt-BR"/>
        </w:rPr>
        <w:t>&gt;</w:t>
      </w:r>
    </w:p>
    <w:p w14:paraId="06D0242B"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Fundamentos</w:t>
      </w:r>
    </w:p>
    <w:p w14:paraId="7A082D54"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r w:rsidRPr="003E2C00">
        <w:rPr>
          <w:rFonts w:ascii="Consolas" w:eastAsia="Times New Roman" w:hAnsi="Consolas" w:cs="Times New Roman"/>
          <w:color w:val="569CD6"/>
          <w:sz w:val="21"/>
          <w:szCs w:val="21"/>
          <w:lang w:eastAsia="pt-BR"/>
        </w:rPr>
        <w:t>li</w:t>
      </w:r>
      <w:r w:rsidRPr="003E2C00">
        <w:rPr>
          <w:rFonts w:ascii="Consolas" w:eastAsia="Times New Roman" w:hAnsi="Consolas" w:cs="Times New Roman"/>
          <w:color w:val="808080"/>
          <w:sz w:val="21"/>
          <w:szCs w:val="21"/>
          <w:lang w:eastAsia="pt-BR"/>
        </w:rPr>
        <w:t>&gt;</w:t>
      </w:r>
    </w:p>
    <w:p w14:paraId="26BFFA0F"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D4D4D4"/>
          <w:sz w:val="21"/>
          <w:szCs w:val="21"/>
          <w:lang w:eastAsia="pt-BR"/>
        </w:rPr>
        <w:t>    </w:t>
      </w:r>
      <w:r w:rsidRPr="003E2C00">
        <w:rPr>
          <w:rFonts w:ascii="Consolas" w:eastAsia="Times New Roman" w:hAnsi="Consolas" w:cs="Times New Roman"/>
          <w:color w:val="808080"/>
          <w:sz w:val="21"/>
          <w:szCs w:val="21"/>
          <w:lang w:eastAsia="pt-BR"/>
        </w:rPr>
        <w:t>&lt;/</w:t>
      </w:r>
      <w:proofErr w:type="spellStart"/>
      <w:r w:rsidRPr="003E2C00">
        <w:rPr>
          <w:rFonts w:ascii="Consolas" w:eastAsia="Times New Roman" w:hAnsi="Consolas" w:cs="Times New Roman"/>
          <w:color w:val="569CD6"/>
          <w:sz w:val="21"/>
          <w:szCs w:val="21"/>
          <w:lang w:eastAsia="pt-BR"/>
        </w:rPr>
        <w:t>ol</w:t>
      </w:r>
      <w:proofErr w:type="spellEnd"/>
      <w:r w:rsidRPr="003E2C00">
        <w:rPr>
          <w:rFonts w:ascii="Consolas" w:eastAsia="Times New Roman" w:hAnsi="Consolas" w:cs="Times New Roman"/>
          <w:color w:val="808080"/>
          <w:sz w:val="21"/>
          <w:szCs w:val="21"/>
          <w:lang w:eastAsia="pt-BR"/>
        </w:rPr>
        <w:t>&gt;</w:t>
      </w:r>
    </w:p>
    <w:p w14:paraId="2DE8E5BF" w14:textId="77777777" w:rsidR="003E2C00" w:rsidRPr="003E2C00" w:rsidRDefault="003E2C00" w:rsidP="003E2C00">
      <w:pPr>
        <w:shd w:val="clear" w:color="auto" w:fill="1E1E1E"/>
        <w:spacing w:after="0" w:line="285" w:lineRule="atLeast"/>
        <w:rPr>
          <w:rFonts w:ascii="Consolas" w:eastAsia="Times New Roman" w:hAnsi="Consolas" w:cs="Times New Roman"/>
          <w:color w:val="D4D4D4"/>
          <w:sz w:val="21"/>
          <w:szCs w:val="21"/>
          <w:lang w:eastAsia="pt-BR"/>
        </w:rPr>
      </w:pPr>
      <w:r w:rsidRPr="003E2C00">
        <w:rPr>
          <w:rFonts w:ascii="Consolas" w:eastAsia="Times New Roman" w:hAnsi="Consolas" w:cs="Times New Roman"/>
          <w:color w:val="808080"/>
          <w:sz w:val="21"/>
          <w:szCs w:val="21"/>
          <w:lang w:eastAsia="pt-BR"/>
        </w:rPr>
        <w:t>&lt;/</w:t>
      </w:r>
      <w:proofErr w:type="spellStart"/>
      <w:r w:rsidRPr="003E2C00">
        <w:rPr>
          <w:rFonts w:ascii="Consolas" w:eastAsia="Times New Roman" w:hAnsi="Consolas" w:cs="Times New Roman"/>
          <w:color w:val="569CD6"/>
          <w:sz w:val="21"/>
          <w:szCs w:val="21"/>
          <w:lang w:eastAsia="pt-BR"/>
        </w:rPr>
        <w:t>nav</w:t>
      </w:r>
      <w:proofErr w:type="spellEnd"/>
      <w:r w:rsidRPr="003E2C00">
        <w:rPr>
          <w:rFonts w:ascii="Consolas" w:eastAsia="Times New Roman" w:hAnsi="Consolas" w:cs="Times New Roman"/>
          <w:color w:val="808080"/>
          <w:sz w:val="21"/>
          <w:szCs w:val="21"/>
          <w:lang w:eastAsia="pt-BR"/>
        </w:rPr>
        <w:t>&gt;</w:t>
      </w:r>
    </w:p>
    <w:p w14:paraId="5E4A3F17" w14:textId="324067F7" w:rsidR="00722781" w:rsidRDefault="007A65E8"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Olha como ficou:</w:t>
      </w:r>
    </w:p>
    <w:p w14:paraId="6BE1395B" w14:textId="3976FFF1" w:rsidR="007A65E8" w:rsidRDefault="001A0F6E"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noProof/>
        </w:rPr>
        <w:drawing>
          <wp:inline distT="0" distB="0" distL="0" distR="0" wp14:anchorId="609DB0AD" wp14:editId="66E3AB0C">
            <wp:extent cx="5400040" cy="1818640"/>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818640"/>
                    </a:xfrm>
                    <a:prstGeom prst="rect">
                      <a:avLst/>
                    </a:prstGeom>
                  </pic:spPr>
                </pic:pic>
              </a:graphicData>
            </a:graphic>
          </wp:inline>
        </w:drawing>
      </w:r>
    </w:p>
    <w:p w14:paraId="25459A3E" w14:textId="6086C778" w:rsidR="00B97829" w:rsidRDefault="00B97829"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2D9F37A9" w14:textId="50272BE8" w:rsidR="00B97829" w:rsidRDefault="00B97829"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09CC3123" w14:textId="7985B49F" w:rsidR="00B97829" w:rsidRDefault="00B97829"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5BC584D6" w14:textId="2B1B6686" w:rsidR="00B97829" w:rsidRDefault="00B97829" w:rsidP="00B9782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0106F9">
        <w:rPr>
          <w:rFonts w:ascii="Segoe UI" w:eastAsia="Times New Roman" w:hAnsi="Segoe UI" w:cs="Segoe UI"/>
          <w:color w:val="212529"/>
          <w:sz w:val="24"/>
          <w:szCs w:val="24"/>
          <w:highlight w:val="yellow"/>
          <w:lang w:eastAsia="pt-BR"/>
        </w:rPr>
        <w:lastRenderedPageBreak/>
        <w:t xml:space="preserve">Agora vamos ver sobre </w:t>
      </w:r>
      <w:r w:rsidRPr="00B97829">
        <w:rPr>
          <w:rFonts w:ascii="Segoe UI" w:eastAsia="Times New Roman" w:hAnsi="Segoe UI" w:cs="Segoe UI"/>
          <w:color w:val="212529"/>
          <w:sz w:val="24"/>
          <w:szCs w:val="24"/>
          <w:highlight w:val="yellow"/>
          <w:lang w:eastAsia="pt-BR"/>
        </w:rPr>
        <w:t xml:space="preserve">Cores usando o </w:t>
      </w:r>
      <w:proofErr w:type="spellStart"/>
      <w:r w:rsidRPr="00B97829">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331FCDDD" w14:textId="22FA22CE" w:rsidR="00F46B75" w:rsidRDefault="00713431" w:rsidP="00B9782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tem algumas cores pré-definidas para usarmos</w:t>
      </w:r>
      <w:r w:rsidR="00F46B75">
        <w:rPr>
          <w:rFonts w:ascii="Segoe UI" w:eastAsia="Times New Roman" w:hAnsi="Segoe UI" w:cs="Segoe UI"/>
          <w:color w:val="212529"/>
          <w:sz w:val="24"/>
          <w:szCs w:val="24"/>
          <w:lang w:eastAsia="pt-BR"/>
        </w:rPr>
        <w:t>, tanto para textos e tanto para cores de background.</w:t>
      </w:r>
    </w:p>
    <w:p w14:paraId="616B245B" w14:textId="77777777" w:rsidR="00BA6D56" w:rsidRPr="00BA6D56" w:rsidRDefault="00BA6D56" w:rsidP="00BA6D56">
      <w:pPr>
        <w:shd w:val="clear" w:color="auto" w:fill="1E1E1E"/>
        <w:spacing w:after="0" w:line="285" w:lineRule="atLeast"/>
        <w:rPr>
          <w:rFonts w:ascii="Consolas" w:eastAsia="Times New Roman" w:hAnsi="Consolas" w:cs="Times New Roman"/>
          <w:color w:val="D4D4D4"/>
          <w:sz w:val="21"/>
          <w:szCs w:val="21"/>
          <w:lang w:eastAsia="pt-BR"/>
        </w:rPr>
      </w:pPr>
      <w:r w:rsidRPr="00BA6D56">
        <w:rPr>
          <w:rFonts w:ascii="Consolas" w:eastAsia="Times New Roman" w:hAnsi="Consolas" w:cs="Times New Roman"/>
          <w:color w:val="D4D4D4"/>
          <w:sz w:val="21"/>
          <w:szCs w:val="21"/>
          <w:lang w:eastAsia="pt-BR"/>
        </w:rPr>
        <w:t>    </w:t>
      </w:r>
      <w:r w:rsidRPr="00BA6D56">
        <w:rPr>
          <w:rFonts w:ascii="Consolas" w:eastAsia="Times New Roman" w:hAnsi="Consolas" w:cs="Times New Roman"/>
          <w:color w:val="808080"/>
          <w:sz w:val="21"/>
          <w:szCs w:val="21"/>
          <w:lang w:eastAsia="pt-BR"/>
        </w:rPr>
        <w:t>&lt;</w:t>
      </w:r>
      <w:proofErr w:type="spellStart"/>
      <w:r w:rsidRPr="00BA6D56">
        <w:rPr>
          <w:rFonts w:ascii="Consolas" w:eastAsia="Times New Roman" w:hAnsi="Consolas" w:cs="Times New Roman"/>
          <w:color w:val="569CD6"/>
          <w:sz w:val="21"/>
          <w:szCs w:val="21"/>
          <w:lang w:eastAsia="pt-BR"/>
        </w:rPr>
        <w:t>div</w:t>
      </w:r>
      <w:proofErr w:type="spellEnd"/>
      <w:r w:rsidRPr="00BA6D56">
        <w:rPr>
          <w:rFonts w:ascii="Consolas" w:eastAsia="Times New Roman" w:hAnsi="Consolas" w:cs="Times New Roman"/>
          <w:color w:val="D4D4D4"/>
          <w:sz w:val="21"/>
          <w:szCs w:val="21"/>
          <w:lang w:eastAsia="pt-BR"/>
        </w:rPr>
        <w:t> </w:t>
      </w:r>
      <w:proofErr w:type="spellStart"/>
      <w:r w:rsidRPr="00BA6D56">
        <w:rPr>
          <w:rFonts w:ascii="Consolas" w:eastAsia="Times New Roman" w:hAnsi="Consolas" w:cs="Times New Roman"/>
          <w:color w:val="9CDCFE"/>
          <w:sz w:val="21"/>
          <w:szCs w:val="21"/>
          <w:lang w:eastAsia="pt-BR"/>
        </w:rPr>
        <w:t>class</w:t>
      </w:r>
      <w:proofErr w:type="spellEnd"/>
      <w:r w:rsidRPr="00BA6D56">
        <w:rPr>
          <w:rFonts w:ascii="Consolas" w:eastAsia="Times New Roman" w:hAnsi="Consolas" w:cs="Times New Roman"/>
          <w:color w:val="D4D4D4"/>
          <w:sz w:val="21"/>
          <w:szCs w:val="21"/>
          <w:lang w:eastAsia="pt-BR"/>
        </w:rPr>
        <w:t>=</w:t>
      </w:r>
      <w:r w:rsidRPr="00BA6D56">
        <w:rPr>
          <w:rFonts w:ascii="Consolas" w:eastAsia="Times New Roman" w:hAnsi="Consolas" w:cs="Times New Roman"/>
          <w:color w:val="CE9178"/>
          <w:sz w:val="21"/>
          <w:szCs w:val="21"/>
          <w:lang w:eastAsia="pt-BR"/>
        </w:rPr>
        <w:t>"my-1 p-3 </w:t>
      </w:r>
      <w:proofErr w:type="spellStart"/>
      <w:r w:rsidRPr="00BA6D56">
        <w:rPr>
          <w:rFonts w:ascii="Consolas" w:eastAsia="Times New Roman" w:hAnsi="Consolas" w:cs="Times New Roman"/>
          <w:color w:val="CE9178"/>
          <w:sz w:val="21"/>
          <w:szCs w:val="21"/>
          <w:lang w:eastAsia="pt-BR"/>
        </w:rPr>
        <w:t>bg-primary</w:t>
      </w:r>
      <w:proofErr w:type="spellEnd"/>
      <w:r w:rsidRPr="00BA6D56">
        <w:rPr>
          <w:rFonts w:ascii="Consolas" w:eastAsia="Times New Roman" w:hAnsi="Consolas" w:cs="Times New Roman"/>
          <w:color w:val="CE9178"/>
          <w:sz w:val="21"/>
          <w:szCs w:val="21"/>
          <w:lang w:eastAsia="pt-BR"/>
        </w:rPr>
        <w:t> </w:t>
      </w:r>
      <w:proofErr w:type="spellStart"/>
      <w:r w:rsidRPr="00BA6D56">
        <w:rPr>
          <w:rFonts w:ascii="Consolas" w:eastAsia="Times New Roman" w:hAnsi="Consolas" w:cs="Times New Roman"/>
          <w:color w:val="CE9178"/>
          <w:sz w:val="21"/>
          <w:szCs w:val="21"/>
          <w:lang w:eastAsia="pt-BR"/>
        </w:rPr>
        <w:t>text</w:t>
      </w:r>
      <w:proofErr w:type="spellEnd"/>
      <w:r w:rsidRPr="00BA6D56">
        <w:rPr>
          <w:rFonts w:ascii="Consolas" w:eastAsia="Times New Roman" w:hAnsi="Consolas" w:cs="Times New Roman"/>
          <w:color w:val="CE9178"/>
          <w:sz w:val="21"/>
          <w:szCs w:val="21"/>
          <w:lang w:eastAsia="pt-BR"/>
        </w:rPr>
        <w:t>-light"</w:t>
      </w:r>
      <w:r w:rsidRPr="00BA6D56">
        <w:rPr>
          <w:rFonts w:ascii="Consolas" w:eastAsia="Times New Roman" w:hAnsi="Consolas" w:cs="Times New Roman"/>
          <w:color w:val="808080"/>
          <w:sz w:val="21"/>
          <w:szCs w:val="21"/>
          <w:lang w:eastAsia="pt-BR"/>
        </w:rPr>
        <w:t>&gt;</w:t>
      </w:r>
      <w:r w:rsidRPr="00BA6D56">
        <w:rPr>
          <w:rFonts w:ascii="Consolas" w:eastAsia="Times New Roman" w:hAnsi="Consolas" w:cs="Times New Roman"/>
          <w:color w:val="D4D4D4"/>
          <w:sz w:val="21"/>
          <w:szCs w:val="21"/>
          <w:lang w:eastAsia="pt-BR"/>
        </w:rPr>
        <w:t>1</w:t>
      </w:r>
      <w:r w:rsidRPr="00BA6D56">
        <w:rPr>
          <w:rFonts w:ascii="Consolas" w:eastAsia="Times New Roman" w:hAnsi="Consolas" w:cs="Times New Roman"/>
          <w:color w:val="808080"/>
          <w:sz w:val="21"/>
          <w:szCs w:val="21"/>
          <w:lang w:eastAsia="pt-BR"/>
        </w:rPr>
        <w:t>&lt;/</w:t>
      </w:r>
      <w:proofErr w:type="spellStart"/>
      <w:r w:rsidRPr="00BA6D56">
        <w:rPr>
          <w:rFonts w:ascii="Consolas" w:eastAsia="Times New Roman" w:hAnsi="Consolas" w:cs="Times New Roman"/>
          <w:color w:val="569CD6"/>
          <w:sz w:val="21"/>
          <w:szCs w:val="21"/>
          <w:lang w:eastAsia="pt-BR"/>
        </w:rPr>
        <w:t>div</w:t>
      </w:r>
      <w:proofErr w:type="spellEnd"/>
      <w:r w:rsidRPr="00BA6D56">
        <w:rPr>
          <w:rFonts w:ascii="Consolas" w:eastAsia="Times New Roman" w:hAnsi="Consolas" w:cs="Times New Roman"/>
          <w:color w:val="808080"/>
          <w:sz w:val="21"/>
          <w:szCs w:val="21"/>
          <w:lang w:eastAsia="pt-BR"/>
        </w:rPr>
        <w:t>&gt;</w:t>
      </w:r>
    </w:p>
    <w:p w14:paraId="71160DE0" w14:textId="5E7C7896" w:rsidR="00F46B75" w:rsidRDefault="00BA6D56" w:rsidP="00B9782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noProof/>
        </w:rPr>
        <w:drawing>
          <wp:inline distT="0" distB="0" distL="0" distR="0" wp14:anchorId="4E161718" wp14:editId="0AFE7288">
            <wp:extent cx="5400040" cy="82804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828040"/>
                    </a:xfrm>
                    <a:prstGeom prst="rect">
                      <a:avLst/>
                    </a:prstGeom>
                  </pic:spPr>
                </pic:pic>
              </a:graphicData>
            </a:graphic>
          </wp:inline>
        </w:drawing>
      </w:r>
    </w:p>
    <w:p w14:paraId="682B00A2" w14:textId="77777777" w:rsidR="00BA6D56" w:rsidRDefault="00BA6D56" w:rsidP="00B9782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26B2B3E8" w14:textId="1F9862F1" w:rsidR="007D21D9" w:rsidRDefault="007D21D9"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sobre </w:t>
      </w:r>
      <w:proofErr w:type="spellStart"/>
      <w:r w:rsidRPr="007D21D9">
        <w:rPr>
          <w:rFonts w:ascii="Segoe UI" w:eastAsia="Times New Roman" w:hAnsi="Segoe UI" w:cs="Segoe UI"/>
          <w:color w:val="212529"/>
          <w:sz w:val="24"/>
          <w:szCs w:val="24"/>
          <w:highlight w:val="yellow"/>
          <w:lang w:eastAsia="pt-BR"/>
        </w:rPr>
        <w:t>FlexBox</w:t>
      </w:r>
      <w:proofErr w:type="spellEnd"/>
      <w:r w:rsidRPr="007D21D9">
        <w:rPr>
          <w:rFonts w:ascii="Segoe UI" w:eastAsia="Times New Roman" w:hAnsi="Segoe UI" w:cs="Segoe UI"/>
          <w:color w:val="212529"/>
          <w:sz w:val="24"/>
          <w:szCs w:val="24"/>
          <w:highlight w:val="yellow"/>
          <w:lang w:eastAsia="pt-BR"/>
        </w:rPr>
        <w:t xml:space="preserve"> usando o </w:t>
      </w:r>
      <w:proofErr w:type="spellStart"/>
      <w:r w:rsidRPr="007D21D9">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34186BB4" w14:textId="42B8D740" w:rsidR="007D21D9" w:rsidRDefault="00B8435A"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também trouxe o recurso de Flex Box para trabalharmos, temos classes específicas para trabalhar com o Flex Box utilizando 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sem precisarmos escrever algum código em CSS...</w:t>
      </w:r>
    </w:p>
    <w:p w14:paraId="2487DFF2" w14:textId="6C0CFBD3" w:rsidR="00BB01F0" w:rsidRDefault="00BB01F0"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A classe “d-</w:t>
      </w:r>
      <w:proofErr w:type="spellStart"/>
      <w:r>
        <w:rPr>
          <w:rFonts w:ascii="Segoe UI" w:eastAsia="Times New Roman" w:hAnsi="Segoe UI" w:cs="Segoe UI"/>
          <w:color w:val="212529"/>
          <w:sz w:val="24"/>
          <w:szCs w:val="24"/>
          <w:lang w:eastAsia="pt-BR"/>
        </w:rPr>
        <w:t>flex</w:t>
      </w:r>
      <w:proofErr w:type="spellEnd"/>
      <w:r>
        <w:rPr>
          <w:rFonts w:ascii="Segoe UI" w:eastAsia="Times New Roman" w:hAnsi="Segoe UI" w:cs="Segoe UI"/>
          <w:color w:val="212529"/>
          <w:sz w:val="24"/>
          <w:szCs w:val="24"/>
          <w:lang w:eastAsia="pt-BR"/>
        </w:rPr>
        <w:t xml:space="preserve">” é exatamente a classe que habilita a funcionalidade de </w:t>
      </w:r>
      <w:proofErr w:type="spellStart"/>
      <w:r>
        <w:rPr>
          <w:rFonts w:ascii="Segoe UI" w:eastAsia="Times New Roman" w:hAnsi="Segoe UI" w:cs="Segoe UI"/>
          <w:color w:val="212529"/>
          <w:sz w:val="24"/>
          <w:szCs w:val="24"/>
          <w:lang w:eastAsia="pt-BR"/>
        </w:rPr>
        <w:t>FlexBox</w:t>
      </w:r>
      <w:proofErr w:type="spellEnd"/>
      <w:r>
        <w:rPr>
          <w:rFonts w:ascii="Segoe UI" w:eastAsia="Times New Roman" w:hAnsi="Segoe UI" w:cs="Segoe UI"/>
          <w:color w:val="212529"/>
          <w:sz w:val="24"/>
          <w:szCs w:val="24"/>
          <w:lang w:eastAsia="pt-BR"/>
        </w:rPr>
        <w:t xml:space="preserve"> dentro de uma </w:t>
      </w:r>
      <w:proofErr w:type="spellStart"/>
      <w:r>
        <w:rPr>
          <w:rFonts w:ascii="Segoe UI" w:eastAsia="Times New Roman" w:hAnsi="Segoe UI" w:cs="Segoe UI"/>
          <w:color w:val="212529"/>
          <w:sz w:val="24"/>
          <w:szCs w:val="24"/>
          <w:lang w:eastAsia="pt-BR"/>
        </w:rPr>
        <w:t>div</w:t>
      </w:r>
      <w:proofErr w:type="spellEnd"/>
      <w:r>
        <w:rPr>
          <w:rFonts w:ascii="Segoe UI" w:eastAsia="Times New Roman" w:hAnsi="Segoe UI" w:cs="Segoe UI"/>
          <w:color w:val="212529"/>
          <w:sz w:val="24"/>
          <w:szCs w:val="24"/>
          <w:lang w:eastAsia="pt-BR"/>
        </w:rPr>
        <w:t xml:space="preserve"> e utilizando a classe “</w:t>
      </w:r>
      <w:proofErr w:type="spellStart"/>
      <w:r>
        <w:rPr>
          <w:rFonts w:ascii="Segoe UI" w:eastAsia="Times New Roman" w:hAnsi="Segoe UI" w:cs="Segoe UI"/>
          <w:color w:val="212529"/>
          <w:sz w:val="24"/>
          <w:szCs w:val="24"/>
          <w:lang w:eastAsia="pt-BR"/>
        </w:rPr>
        <w:t>flex</w:t>
      </w:r>
      <w:proofErr w:type="spellEnd"/>
      <w:r>
        <w:rPr>
          <w:rFonts w:ascii="Segoe UI" w:eastAsia="Times New Roman" w:hAnsi="Segoe UI" w:cs="Segoe UI"/>
          <w:color w:val="212529"/>
          <w:sz w:val="24"/>
          <w:szCs w:val="24"/>
          <w:lang w:eastAsia="pt-BR"/>
        </w:rPr>
        <w:t>-</w:t>
      </w:r>
      <w:proofErr w:type="spellStart"/>
      <w:r>
        <w:rPr>
          <w:rFonts w:ascii="Segoe UI" w:eastAsia="Times New Roman" w:hAnsi="Segoe UI" w:cs="Segoe UI"/>
          <w:color w:val="212529"/>
          <w:sz w:val="24"/>
          <w:szCs w:val="24"/>
          <w:lang w:eastAsia="pt-BR"/>
        </w:rPr>
        <w:t>column</w:t>
      </w:r>
      <w:proofErr w:type="spellEnd"/>
      <w:r>
        <w:rPr>
          <w:rFonts w:ascii="Segoe UI" w:eastAsia="Times New Roman" w:hAnsi="Segoe UI" w:cs="Segoe UI"/>
          <w:color w:val="212529"/>
          <w:sz w:val="24"/>
          <w:szCs w:val="24"/>
          <w:lang w:eastAsia="pt-BR"/>
        </w:rPr>
        <w:t xml:space="preserve">-reverse” significa que tudo que está dentro de </w:t>
      </w:r>
      <w:proofErr w:type="spellStart"/>
      <w:r>
        <w:rPr>
          <w:rFonts w:ascii="Segoe UI" w:eastAsia="Times New Roman" w:hAnsi="Segoe UI" w:cs="Segoe UI"/>
          <w:color w:val="212529"/>
          <w:sz w:val="24"/>
          <w:szCs w:val="24"/>
          <w:lang w:eastAsia="pt-BR"/>
        </w:rPr>
        <w:t>div</w:t>
      </w:r>
      <w:proofErr w:type="spellEnd"/>
      <w:r>
        <w:rPr>
          <w:rFonts w:ascii="Segoe UI" w:eastAsia="Times New Roman" w:hAnsi="Segoe UI" w:cs="Segoe UI"/>
          <w:color w:val="212529"/>
          <w:sz w:val="24"/>
          <w:szCs w:val="24"/>
          <w:lang w:eastAsia="pt-BR"/>
        </w:rPr>
        <w:t xml:space="preserve"> estará organizado em orientação de coluna do modo reverso, ou seja, o primeiro elemento vem por último e assim por diante</w:t>
      </w:r>
      <w:r w:rsidR="00920D8B">
        <w:rPr>
          <w:rFonts w:ascii="Segoe UI" w:eastAsia="Times New Roman" w:hAnsi="Segoe UI" w:cs="Segoe UI"/>
          <w:color w:val="212529"/>
          <w:sz w:val="24"/>
          <w:szCs w:val="24"/>
          <w:lang w:eastAsia="pt-BR"/>
        </w:rPr>
        <w:t xml:space="preserve">.  </w:t>
      </w:r>
    </w:p>
    <w:p w14:paraId="6E322E11" w14:textId="77777777" w:rsidR="00920D8B" w:rsidRPr="00920D8B" w:rsidRDefault="00920D8B" w:rsidP="00920D8B">
      <w:pPr>
        <w:shd w:val="clear" w:color="auto" w:fill="1E1E1E"/>
        <w:spacing w:after="0" w:line="285" w:lineRule="atLeast"/>
        <w:rPr>
          <w:rFonts w:ascii="Consolas" w:eastAsia="Times New Roman" w:hAnsi="Consolas" w:cs="Times New Roman"/>
          <w:color w:val="D4D4D4"/>
          <w:sz w:val="21"/>
          <w:szCs w:val="21"/>
          <w:lang w:eastAsia="pt-BR"/>
        </w:rPr>
      </w:pPr>
      <w:r w:rsidRPr="00920D8B">
        <w:rPr>
          <w:rFonts w:ascii="Consolas" w:eastAsia="Times New Roman" w:hAnsi="Consolas" w:cs="Times New Roman"/>
          <w:color w:val="D4D4D4"/>
          <w:sz w:val="21"/>
          <w:szCs w:val="21"/>
          <w:lang w:eastAsia="pt-BR"/>
        </w:rPr>
        <w:t>    </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D4D4D4"/>
          <w:sz w:val="21"/>
          <w:szCs w:val="21"/>
          <w:lang w:eastAsia="pt-BR"/>
        </w:rPr>
        <w:t> </w:t>
      </w:r>
      <w:proofErr w:type="spellStart"/>
      <w:r w:rsidRPr="00920D8B">
        <w:rPr>
          <w:rFonts w:ascii="Consolas" w:eastAsia="Times New Roman" w:hAnsi="Consolas" w:cs="Times New Roman"/>
          <w:color w:val="9CDCFE"/>
          <w:sz w:val="21"/>
          <w:szCs w:val="21"/>
          <w:lang w:eastAsia="pt-BR"/>
        </w:rPr>
        <w:t>class</w:t>
      </w:r>
      <w:proofErr w:type="spellEnd"/>
      <w:r w:rsidRPr="00920D8B">
        <w:rPr>
          <w:rFonts w:ascii="Consolas" w:eastAsia="Times New Roman" w:hAnsi="Consolas" w:cs="Times New Roman"/>
          <w:color w:val="D4D4D4"/>
          <w:sz w:val="21"/>
          <w:szCs w:val="21"/>
          <w:lang w:eastAsia="pt-BR"/>
        </w:rPr>
        <w:t>=</w:t>
      </w:r>
      <w:r w:rsidRPr="00920D8B">
        <w:rPr>
          <w:rFonts w:ascii="Consolas" w:eastAsia="Times New Roman" w:hAnsi="Consolas" w:cs="Times New Roman"/>
          <w:color w:val="CE9178"/>
          <w:sz w:val="21"/>
          <w:szCs w:val="21"/>
          <w:lang w:eastAsia="pt-BR"/>
        </w:rPr>
        <w:t>"d-</w:t>
      </w:r>
      <w:proofErr w:type="spellStart"/>
      <w:r w:rsidRPr="00920D8B">
        <w:rPr>
          <w:rFonts w:ascii="Consolas" w:eastAsia="Times New Roman" w:hAnsi="Consolas" w:cs="Times New Roman"/>
          <w:color w:val="CE9178"/>
          <w:sz w:val="21"/>
          <w:szCs w:val="21"/>
          <w:lang w:eastAsia="pt-BR"/>
        </w:rPr>
        <w:t>flex</w:t>
      </w:r>
      <w:proofErr w:type="spellEnd"/>
      <w:r w:rsidRPr="00920D8B">
        <w:rPr>
          <w:rFonts w:ascii="Consolas" w:eastAsia="Times New Roman" w:hAnsi="Consolas" w:cs="Times New Roman"/>
          <w:color w:val="CE9178"/>
          <w:sz w:val="21"/>
          <w:szCs w:val="21"/>
          <w:lang w:eastAsia="pt-BR"/>
        </w:rPr>
        <w:t> </w:t>
      </w:r>
      <w:proofErr w:type="spellStart"/>
      <w:r w:rsidRPr="00920D8B">
        <w:rPr>
          <w:rFonts w:ascii="Consolas" w:eastAsia="Times New Roman" w:hAnsi="Consolas" w:cs="Times New Roman"/>
          <w:color w:val="CE9178"/>
          <w:sz w:val="21"/>
          <w:szCs w:val="21"/>
          <w:lang w:eastAsia="pt-BR"/>
        </w:rPr>
        <w:t>flex</w:t>
      </w:r>
      <w:proofErr w:type="spellEnd"/>
      <w:r w:rsidRPr="00920D8B">
        <w:rPr>
          <w:rFonts w:ascii="Consolas" w:eastAsia="Times New Roman" w:hAnsi="Consolas" w:cs="Times New Roman"/>
          <w:color w:val="CE9178"/>
          <w:sz w:val="21"/>
          <w:szCs w:val="21"/>
          <w:lang w:eastAsia="pt-BR"/>
        </w:rPr>
        <w:t>-</w:t>
      </w:r>
      <w:proofErr w:type="spellStart"/>
      <w:r w:rsidRPr="00920D8B">
        <w:rPr>
          <w:rFonts w:ascii="Consolas" w:eastAsia="Times New Roman" w:hAnsi="Consolas" w:cs="Times New Roman"/>
          <w:color w:val="CE9178"/>
          <w:sz w:val="21"/>
          <w:szCs w:val="21"/>
          <w:lang w:eastAsia="pt-BR"/>
        </w:rPr>
        <w:t>column</w:t>
      </w:r>
      <w:proofErr w:type="spellEnd"/>
      <w:r w:rsidRPr="00920D8B">
        <w:rPr>
          <w:rFonts w:ascii="Consolas" w:eastAsia="Times New Roman" w:hAnsi="Consolas" w:cs="Times New Roman"/>
          <w:color w:val="CE9178"/>
          <w:sz w:val="21"/>
          <w:szCs w:val="21"/>
          <w:lang w:eastAsia="pt-BR"/>
        </w:rPr>
        <w:t>-reverse p-2"</w:t>
      </w:r>
      <w:r w:rsidRPr="00920D8B">
        <w:rPr>
          <w:rFonts w:ascii="Consolas" w:eastAsia="Times New Roman" w:hAnsi="Consolas" w:cs="Times New Roman"/>
          <w:color w:val="808080"/>
          <w:sz w:val="21"/>
          <w:szCs w:val="21"/>
          <w:lang w:eastAsia="pt-BR"/>
        </w:rPr>
        <w:t>&gt;</w:t>
      </w:r>
    </w:p>
    <w:p w14:paraId="161E45C1" w14:textId="77777777" w:rsidR="00920D8B" w:rsidRPr="00920D8B" w:rsidRDefault="00920D8B" w:rsidP="00920D8B">
      <w:pPr>
        <w:shd w:val="clear" w:color="auto" w:fill="1E1E1E"/>
        <w:spacing w:after="0" w:line="285" w:lineRule="atLeast"/>
        <w:rPr>
          <w:rFonts w:ascii="Consolas" w:eastAsia="Times New Roman" w:hAnsi="Consolas" w:cs="Times New Roman"/>
          <w:color w:val="D4D4D4"/>
          <w:sz w:val="21"/>
          <w:szCs w:val="21"/>
          <w:lang w:eastAsia="pt-BR"/>
        </w:rPr>
      </w:pPr>
      <w:r w:rsidRPr="00920D8B">
        <w:rPr>
          <w:rFonts w:ascii="Consolas" w:eastAsia="Times New Roman" w:hAnsi="Consolas" w:cs="Times New Roman"/>
          <w:color w:val="D4D4D4"/>
          <w:sz w:val="21"/>
          <w:szCs w:val="21"/>
          <w:lang w:eastAsia="pt-BR"/>
        </w:rPr>
        <w:t>        </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D4D4D4"/>
          <w:sz w:val="21"/>
          <w:szCs w:val="21"/>
          <w:lang w:eastAsia="pt-BR"/>
        </w:rPr>
        <w:t> </w:t>
      </w:r>
      <w:proofErr w:type="spellStart"/>
      <w:r w:rsidRPr="00920D8B">
        <w:rPr>
          <w:rFonts w:ascii="Consolas" w:eastAsia="Times New Roman" w:hAnsi="Consolas" w:cs="Times New Roman"/>
          <w:color w:val="9CDCFE"/>
          <w:sz w:val="21"/>
          <w:szCs w:val="21"/>
          <w:lang w:eastAsia="pt-BR"/>
        </w:rPr>
        <w:t>class</w:t>
      </w:r>
      <w:proofErr w:type="spellEnd"/>
      <w:r w:rsidRPr="00920D8B">
        <w:rPr>
          <w:rFonts w:ascii="Consolas" w:eastAsia="Times New Roman" w:hAnsi="Consolas" w:cs="Times New Roman"/>
          <w:color w:val="D4D4D4"/>
          <w:sz w:val="21"/>
          <w:szCs w:val="21"/>
          <w:lang w:eastAsia="pt-BR"/>
        </w:rPr>
        <w:t>=</w:t>
      </w:r>
      <w:r w:rsidRPr="00920D8B">
        <w:rPr>
          <w:rFonts w:ascii="Consolas" w:eastAsia="Times New Roman" w:hAnsi="Consolas" w:cs="Times New Roman"/>
          <w:color w:val="CE9178"/>
          <w:sz w:val="21"/>
          <w:szCs w:val="21"/>
          <w:lang w:eastAsia="pt-BR"/>
        </w:rPr>
        <w:t>"</w:t>
      </w:r>
      <w:proofErr w:type="spellStart"/>
      <w:r w:rsidRPr="00920D8B">
        <w:rPr>
          <w:rFonts w:ascii="Consolas" w:eastAsia="Times New Roman" w:hAnsi="Consolas" w:cs="Times New Roman"/>
          <w:color w:val="CE9178"/>
          <w:sz w:val="21"/>
          <w:szCs w:val="21"/>
          <w:lang w:eastAsia="pt-BR"/>
        </w:rPr>
        <w:t>align</w:t>
      </w:r>
      <w:proofErr w:type="spellEnd"/>
      <w:r w:rsidRPr="00920D8B">
        <w:rPr>
          <w:rFonts w:ascii="Consolas" w:eastAsia="Times New Roman" w:hAnsi="Consolas" w:cs="Times New Roman"/>
          <w:color w:val="CE9178"/>
          <w:sz w:val="21"/>
          <w:szCs w:val="21"/>
          <w:lang w:eastAsia="pt-BR"/>
        </w:rPr>
        <w:t>-self-</w:t>
      </w:r>
      <w:proofErr w:type="spellStart"/>
      <w:r w:rsidRPr="00920D8B">
        <w:rPr>
          <w:rFonts w:ascii="Consolas" w:eastAsia="Times New Roman" w:hAnsi="Consolas" w:cs="Times New Roman"/>
          <w:color w:val="CE9178"/>
          <w:sz w:val="21"/>
          <w:szCs w:val="21"/>
          <w:lang w:eastAsia="pt-BR"/>
        </w:rPr>
        <w:t>end</w:t>
      </w:r>
      <w:proofErr w:type="spellEnd"/>
      <w:r w:rsidRPr="00920D8B">
        <w:rPr>
          <w:rFonts w:ascii="Consolas" w:eastAsia="Times New Roman" w:hAnsi="Consolas" w:cs="Times New Roman"/>
          <w:color w:val="CE9178"/>
          <w:sz w:val="21"/>
          <w:szCs w:val="21"/>
          <w:lang w:eastAsia="pt-BR"/>
        </w:rPr>
        <w:t>"</w:t>
      </w:r>
      <w:r w:rsidRPr="00920D8B">
        <w:rPr>
          <w:rFonts w:ascii="Consolas" w:eastAsia="Times New Roman" w:hAnsi="Consolas" w:cs="Times New Roman"/>
          <w:color w:val="808080"/>
          <w:sz w:val="21"/>
          <w:szCs w:val="21"/>
          <w:lang w:eastAsia="pt-BR"/>
        </w:rPr>
        <w:t>&gt;</w:t>
      </w:r>
      <w:r w:rsidRPr="00920D8B">
        <w:rPr>
          <w:rFonts w:ascii="Consolas" w:eastAsia="Times New Roman" w:hAnsi="Consolas" w:cs="Times New Roman"/>
          <w:color w:val="D4D4D4"/>
          <w:sz w:val="21"/>
          <w:szCs w:val="21"/>
          <w:lang w:eastAsia="pt-BR"/>
        </w:rPr>
        <w:t>1</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808080"/>
          <w:sz w:val="21"/>
          <w:szCs w:val="21"/>
          <w:lang w:eastAsia="pt-BR"/>
        </w:rPr>
        <w:t>&gt;</w:t>
      </w:r>
    </w:p>
    <w:p w14:paraId="2266AF18" w14:textId="77777777" w:rsidR="00920D8B" w:rsidRPr="00920D8B" w:rsidRDefault="00920D8B" w:rsidP="00920D8B">
      <w:pPr>
        <w:shd w:val="clear" w:color="auto" w:fill="1E1E1E"/>
        <w:spacing w:after="0" w:line="285" w:lineRule="atLeast"/>
        <w:rPr>
          <w:rFonts w:ascii="Consolas" w:eastAsia="Times New Roman" w:hAnsi="Consolas" w:cs="Times New Roman"/>
          <w:color w:val="D4D4D4"/>
          <w:sz w:val="21"/>
          <w:szCs w:val="21"/>
          <w:lang w:eastAsia="pt-BR"/>
        </w:rPr>
      </w:pPr>
      <w:r w:rsidRPr="00920D8B">
        <w:rPr>
          <w:rFonts w:ascii="Consolas" w:eastAsia="Times New Roman" w:hAnsi="Consolas" w:cs="Times New Roman"/>
          <w:color w:val="D4D4D4"/>
          <w:sz w:val="21"/>
          <w:szCs w:val="21"/>
          <w:lang w:eastAsia="pt-BR"/>
        </w:rPr>
        <w:t>        </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D4D4D4"/>
          <w:sz w:val="21"/>
          <w:szCs w:val="21"/>
          <w:lang w:eastAsia="pt-BR"/>
        </w:rPr>
        <w:t> </w:t>
      </w:r>
      <w:proofErr w:type="spellStart"/>
      <w:r w:rsidRPr="00920D8B">
        <w:rPr>
          <w:rFonts w:ascii="Consolas" w:eastAsia="Times New Roman" w:hAnsi="Consolas" w:cs="Times New Roman"/>
          <w:color w:val="9CDCFE"/>
          <w:sz w:val="21"/>
          <w:szCs w:val="21"/>
          <w:lang w:eastAsia="pt-BR"/>
        </w:rPr>
        <w:t>class</w:t>
      </w:r>
      <w:proofErr w:type="spellEnd"/>
      <w:r w:rsidRPr="00920D8B">
        <w:rPr>
          <w:rFonts w:ascii="Consolas" w:eastAsia="Times New Roman" w:hAnsi="Consolas" w:cs="Times New Roman"/>
          <w:color w:val="D4D4D4"/>
          <w:sz w:val="21"/>
          <w:szCs w:val="21"/>
          <w:lang w:eastAsia="pt-BR"/>
        </w:rPr>
        <w:t>=</w:t>
      </w:r>
      <w:r w:rsidRPr="00920D8B">
        <w:rPr>
          <w:rFonts w:ascii="Consolas" w:eastAsia="Times New Roman" w:hAnsi="Consolas" w:cs="Times New Roman"/>
          <w:color w:val="CE9178"/>
          <w:sz w:val="21"/>
          <w:szCs w:val="21"/>
          <w:lang w:eastAsia="pt-BR"/>
        </w:rPr>
        <w:t>"</w:t>
      </w:r>
      <w:proofErr w:type="spellStart"/>
      <w:r w:rsidRPr="00920D8B">
        <w:rPr>
          <w:rFonts w:ascii="Consolas" w:eastAsia="Times New Roman" w:hAnsi="Consolas" w:cs="Times New Roman"/>
          <w:color w:val="CE9178"/>
          <w:sz w:val="21"/>
          <w:szCs w:val="21"/>
          <w:lang w:eastAsia="pt-BR"/>
        </w:rPr>
        <w:t>align</w:t>
      </w:r>
      <w:proofErr w:type="spellEnd"/>
      <w:r w:rsidRPr="00920D8B">
        <w:rPr>
          <w:rFonts w:ascii="Consolas" w:eastAsia="Times New Roman" w:hAnsi="Consolas" w:cs="Times New Roman"/>
          <w:color w:val="CE9178"/>
          <w:sz w:val="21"/>
          <w:szCs w:val="21"/>
          <w:lang w:eastAsia="pt-BR"/>
        </w:rPr>
        <w:t>-self-center"</w:t>
      </w:r>
      <w:r w:rsidRPr="00920D8B">
        <w:rPr>
          <w:rFonts w:ascii="Consolas" w:eastAsia="Times New Roman" w:hAnsi="Consolas" w:cs="Times New Roman"/>
          <w:color w:val="808080"/>
          <w:sz w:val="21"/>
          <w:szCs w:val="21"/>
          <w:lang w:eastAsia="pt-BR"/>
        </w:rPr>
        <w:t>&gt;</w:t>
      </w:r>
      <w:r w:rsidRPr="00920D8B">
        <w:rPr>
          <w:rFonts w:ascii="Consolas" w:eastAsia="Times New Roman" w:hAnsi="Consolas" w:cs="Times New Roman"/>
          <w:color w:val="D4D4D4"/>
          <w:sz w:val="21"/>
          <w:szCs w:val="21"/>
          <w:lang w:eastAsia="pt-BR"/>
        </w:rPr>
        <w:t>2</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808080"/>
          <w:sz w:val="21"/>
          <w:szCs w:val="21"/>
          <w:lang w:eastAsia="pt-BR"/>
        </w:rPr>
        <w:t>&gt;</w:t>
      </w:r>
    </w:p>
    <w:p w14:paraId="5857E51D" w14:textId="77777777" w:rsidR="00920D8B" w:rsidRPr="00920D8B" w:rsidRDefault="00920D8B" w:rsidP="00920D8B">
      <w:pPr>
        <w:shd w:val="clear" w:color="auto" w:fill="1E1E1E"/>
        <w:spacing w:after="0" w:line="285" w:lineRule="atLeast"/>
        <w:rPr>
          <w:rFonts w:ascii="Consolas" w:eastAsia="Times New Roman" w:hAnsi="Consolas" w:cs="Times New Roman"/>
          <w:color w:val="D4D4D4"/>
          <w:sz w:val="21"/>
          <w:szCs w:val="21"/>
          <w:lang w:eastAsia="pt-BR"/>
        </w:rPr>
      </w:pPr>
      <w:r w:rsidRPr="00920D8B">
        <w:rPr>
          <w:rFonts w:ascii="Consolas" w:eastAsia="Times New Roman" w:hAnsi="Consolas" w:cs="Times New Roman"/>
          <w:color w:val="D4D4D4"/>
          <w:sz w:val="21"/>
          <w:szCs w:val="21"/>
          <w:lang w:eastAsia="pt-BR"/>
        </w:rPr>
        <w:t>        </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D4D4D4"/>
          <w:sz w:val="21"/>
          <w:szCs w:val="21"/>
          <w:lang w:eastAsia="pt-BR"/>
        </w:rPr>
        <w:t> </w:t>
      </w:r>
      <w:proofErr w:type="spellStart"/>
      <w:r w:rsidRPr="00920D8B">
        <w:rPr>
          <w:rFonts w:ascii="Consolas" w:eastAsia="Times New Roman" w:hAnsi="Consolas" w:cs="Times New Roman"/>
          <w:color w:val="9CDCFE"/>
          <w:sz w:val="21"/>
          <w:szCs w:val="21"/>
          <w:lang w:eastAsia="pt-BR"/>
        </w:rPr>
        <w:t>class</w:t>
      </w:r>
      <w:proofErr w:type="spellEnd"/>
      <w:r w:rsidRPr="00920D8B">
        <w:rPr>
          <w:rFonts w:ascii="Consolas" w:eastAsia="Times New Roman" w:hAnsi="Consolas" w:cs="Times New Roman"/>
          <w:color w:val="D4D4D4"/>
          <w:sz w:val="21"/>
          <w:szCs w:val="21"/>
          <w:lang w:eastAsia="pt-BR"/>
        </w:rPr>
        <w:t>=</w:t>
      </w:r>
      <w:r w:rsidRPr="00920D8B">
        <w:rPr>
          <w:rFonts w:ascii="Consolas" w:eastAsia="Times New Roman" w:hAnsi="Consolas" w:cs="Times New Roman"/>
          <w:color w:val="CE9178"/>
          <w:sz w:val="21"/>
          <w:szCs w:val="21"/>
          <w:lang w:eastAsia="pt-BR"/>
        </w:rPr>
        <w:t>"</w:t>
      </w:r>
      <w:proofErr w:type="spellStart"/>
      <w:r w:rsidRPr="00920D8B">
        <w:rPr>
          <w:rFonts w:ascii="Consolas" w:eastAsia="Times New Roman" w:hAnsi="Consolas" w:cs="Times New Roman"/>
          <w:color w:val="CE9178"/>
          <w:sz w:val="21"/>
          <w:szCs w:val="21"/>
          <w:lang w:eastAsia="pt-BR"/>
        </w:rPr>
        <w:t>align</w:t>
      </w:r>
      <w:proofErr w:type="spellEnd"/>
      <w:r w:rsidRPr="00920D8B">
        <w:rPr>
          <w:rFonts w:ascii="Consolas" w:eastAsia="Times New Roman" w:hAnsi="Consolas" w:cs="Times New Roman"/>
          <w:color w:val="CE9178"/>
          <w:sz w:val="21"/>
          <w:szCs w:val="21"/>
          <w:lang w:eastAsia="pt-BR"/>
        </w:rPr>
        <w:t>-self-start"</w:t>
      </w:r>
      <w:r w:rsidRPr="00920D8B">
        <w:rPr>
          <w:rFonts w:ascii="Consolas" w:eastAsia="Times New Roman" w:hAnsi="Consolas" w:cs="Times New Roman"/>
          <w:color w:val="808080"/>
          <w:sz w:val="21"/>
          <w:szCs w:val="21"/>
          <w:lang w:eastAsia="pt-BR"/>
        </w:rPr>
        <w:t>&gt;</w:t>
      </w:r>
      <w:r w:rsidRPr="00920D8B">
        <w:rPr>
          <w:rFonts w:ascii="Consolas" w:eastAsia="Times New Roman" w:hAnsi="Consolas" w:cs="Times New Roman"/>
          <w:color w:val="D4D4D4"/>
          <w:sz w:val="21"/>
          <w:szCs w:val="21"/>
          <w:lang w:eastAsia="pt-BR"/>
        </w:rPr>
        <w:t>3</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808080"/>
          <w:sz w:val="21"/>
          <w:szCs w:val="21"/>
          <w:lang w:eastAsia="pt-BR"/>
        </w:rPr>
        <w:t>&gt;</w:t>
      </w:r>
    </w:p>
    <w:p w14:paraId="3EFD689F" w14:textId="77777777" w:rsidR="00920D8B" w:rsidRPr="00920D8B" w:rsidRDefault="00920D8B" w:rsidP="00920D8B">
      <w:pPr>
        <w:shd w:val="clear" w:color="auto" w:fill="1E1E1E"/>
        <w:spacing w:after="0" w:line="285" w:lineRule="atLeast"/>
        <w:rPr>
          <w:rFonts w:ascii="Consolas" w:eastAsia="Times New Roman" w:hAnsi="Consolas" w:cs="Times New Roman"/>
          <w:color w:val="D4D4D4"/>
          <w:sz w:val="21"/>
          <w:szCs w:val="21"/>
          <w:lang w:eastAsia="pt-BR"/>
        </w:rPr>
      </w:pPr>
      <w:r w:rsidRPr="00920D8B">
        <w:rPr>
          <w:rFonts w:ascii="Consolas" w:eastAsia="Times New Roman" w:hAnsi="Consolas" w:cs="Times New Roman"/>
          <w:color w:val="D4D4D4"/>
          <w:sz w:val="21"/>
          <w:szCs w:val="21"/>
          <w:lang w:eastAsia="pt-BR"/>
        </w:rPr>
        <w:t>    </w:t>
      </w:r>
      <w:r w:rsidRPr="00920D8B">
        <w:rPr>
          <w:rFonts w:ascii="Consolas" w:eastAsia="Times New Roman" w:hAnsi="Consolas" w:cs="Times New Roman"/>
          <w:color w:val="808080"/>
          <w:sz w:val="21"/>
          <w:szCs w:val="21"/>
          <w:lang w:eastAsia="pt-BR"/>
        </w:rPr>
        <w:t>&lt;/</w:t>
      </w:r>
      <w:proofErr w:type="spellStart"/>
      <w:r w:rsidRPr="00920D8B">
        <w:rPr>
          <w:rFonts w:ascii="Consolas" w:eastAsia="Times New Roman" w:hAnsi="Consolas" w:cs="Times New Roman"/>
          <w:color w:val="569CD6"/>
          <w:sz w:val="21"/>
          <w:szCs w:val="21"/>
          <w:lang w:eastAsia="pt-BR"/>
        </w:rPr>
        <w:t>div</w:t>
      </w:r>
      <w:proofErr w:type="spellEnd"/>
      <w:r w:rsidRPr="00920D8B">
        <w:rPr>
          <w:rFonts w:ascii="Consolas" w:eastAsia="Times New Roman" w:hAnsi="Consolas" w:cs="Times New Roman"/>
          <w:color w:val="808080"/>
          <w:sz w:val="21"/>
          <w:szCs w:val="21"/>
          <w:lang w:eastAsia="pt-BR"/>
        </w:rPr>
        <w:t>&gt;</w:t>
      </w:r>
    </w:p>
    <w:p w14:paraId="4925CD1B" w14:textId="0F6F8489" w:rsidR="00920D8B" w:rsidRDefault="00C06C28"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noProof/>
        </w:rPr>
        <w:drawing>
          <wp:inline distT="0" distB="0" distL="0" distR="0" wp14:anchorId="73796B22" wp14:editId="4F3716B9">
            <wp:extent cx="5400040" cy="1412240"/>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412240"/>
                    </a:xfrm>
                    <a:prstGeom prst="rect">
                      <a:avLst/>
                    </a:prstGeom>
                  </pic:spPr>
                </pic:pic>
              </a:graphicData>
            </a:graphic>
          </wp:inline>
        </w:drawing>
      </w:r>
    </w:p>
    <w:p w14:paraId="5D296040" w14:textId="3C0F6877" w:rsidR="00587D9B" w:rsidRDefault="00587D9B"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Caso queiramos aplicar a responsividade em nosso </w:t>
      </w:r>
      <w:proofErr w:type="spellStart"/>
      <w:r>
        <w:rPr>
          <w:rFonts w:ascii="Segoe UI" w:eastAsia="Times New Roman" w:hAnsi="Segoe UI" w:cs="Segoe UI"/>
          <w:color w:val="212529"/>
          <w:sz w:val="24"/>
          <w:szCs w:val="24"/>
          <w:lang w:eastAsia="pt-BR"/>
        </w:rPr>
        <w:t>FlexBox</w:t>
      </w:r>
      <w:proofErr w:type="spellEnd"/>
      <w:r>
        <w:rPr>
          <w:rFonts w:ascii="Segoe UI" w:eastAsia="Times New Roman" w:hAnsi="Segoe UI" w:cs="Segoe UI"/>
          <w:color w:val="212529"/>
          <w:sz w:val="24"/>
          <w:szCs w:val="24"/>
          <w:lang w:eastAsia="pt-BR"/>
        </w:rPr>
        <w:t>, se eu usar, por exemplo, “d-</w:t>
      </w:r>
      <w:proofErr w:type="spellStart"/>
      <w:r>
        <w:rPr>
          <w:rFonts w:ascii="Segoe UI" w:eastAsia="Times New Roman" w:hAnsi="Segoe UI" w:cs="Segoe UI"/>
          <w:color w:val="212529"/>
          <w:sz w:val="24"/>
          <w:szCs w:val="24"/>
          <w:lang w:eastAsia="pt-BR"/>
        </w:rPr>
        <w:t>sm</w:t>
      </w:r>
      <w:proofErr w:type="spellEnd"/>
      <w:r>
        <w:rPr>
          <w:rFonts w:ascii="Segoe UI" w:eastAsia="Times New Roman" w:hAnsi="Segoe UI" w:cs="Segoe UI"/>
          <w:color w:val="212529"/>
          <w:sz w:val="24"/>
          <w:szCs w:val="24"/>
          <w:lang w:eastAsia="pt-BR"/>
        </w:rPr>
        <w:t>-</w:t>
      </w:r>
      <w:proofErr w:type="spellStart"/>
      <w:r>
        <w:rPr>
          <w:rFonts w:ascii="Segoe UI" w:eastAsia="Times New Roman" w:hAnsi="Segoe UI" w:cs="Segoe UI"/>
          <w:color w:val="212529"/>
          <w:sz w:val="24"/>
          <w:szCs w:val="24"/>
          <w:lang w:eastAsia="pt-BR"/>
        </w:rPr>
        <w:t>flex</w:t>
      </w:r>
      <w:proofErr w:type="spellEnd"/>
      <w:r>
        <w:rPr>
          <w:rFonts w:ascii="Segoe UI" w:eastAsia="Times New Roman" w:hAnsi="Segoe UI" w:cs="Segoe UI"/>
          <w:color w:val="212529"/>
          <w:sz w:val="24"/>
          <w:szCs w:val="24"/>
          <w:lang w:eastAsia="pt-BR"/>
        </w:rPr>
        <w:t xml:space="preserve">” significa que ele vai aplicar o </w:t>
      </w:r>
      <w:proofErr w:type="spellStart"/>
      <w:r>
        <w:rPr>
          <w:rFonts w:ascii="Segoe UI" w:eastAsia="Times New Roman" w:hAnsi="Segoe UI" w:cs="Segoe UI"/>
          <w:color w:val="212529"/>
          <w:sz w:val="24"/>
          <w:szCs w:val="24"/>
          <w:lang w:eastAsia="pt-BR"/>
        </w:rPr>
        <w:t>FlexBox</w:t>
      </w:r>
      <w:proofErr w:type="spellEnd"/>
      <w:r>
        <w:rPr>
          <w:rFonts w:ascii="Segoe UI" w:eastAsia="Times New Roman" w:hAnsi="Segoe UI" w:cs="Segoe UI"/>
          <w:color w:val="212529"/>
          <w:sz w:val="24"/>
          <w:szCs w:val="24"/>
          <w:lang w:eastAsia="pt-BR"/>
        </w:rPr>
        <w:t xml:space="preserve"> somente para dispositivos pequenos para cima (“</w:t>
      </w:r>
      <w:proofErr w:type="spellStart"/>
      <w:r>
        <w:rPr>
          <w:rFonts w:ascii="Segoe UI" w:eastAsia="Times New Roman" w:hAnsi="Segoe UI" w:cs="Segoe UI"/>
          <w:color w:val="212529"/>
          <w:sz w:val="24"/>
          <w:szCs w:val="24"/>
          <w:lang w:eastAsia="pt-BR"/>
        </w:rPr>
        <w:t>sm</w:t>
      </w:r>
      <w:proofErr w:type="spellEnd"/>
      <w:r>
        <w:rPr>
          <w:rFonts w:ascii="Segoe UI" w:eastAsia="Times New Roman" w:hAnsi="Segoe UI" w:cs="Segoe UI"/>
          <w:color w:val="212529"/>
          <w:sz w:val="24"/>
          <w:szCs w:val="24"/>
          <w:lang w:eastAsia="pt-BR"/>
        </w:rPr>
        <w:t>” vem de “</w:t>
      </w:r>
      <w:proofErr w:type="spellStart"/>
      <w:r>
        <w:rPr>
          <w:rFonts w:ascii="Segoe UI" w:eastAsia="Times New Roman" w:hAnsi="Segoe UI" w:cs="Segoe UI"/>
          <w:color w:val="212529"/>
          <w:sz w:val="24"/>
          <w:szCs w:val="24"/>
          <w:lang w:eastAsia="pt-BR"/>
        </w:rPr>
        <w:t>small</w:t>
      </w:r>
      <w:proofErr w:type="spellEnd"/>
      <w:r>
        <w:rPr>
          <w:rFonts w:ascii="Segoe UI" w:eastAsia="Times New Roman" w:hAnsi="Segoe UI" w:cs="Segoe UI"/>
          <w:color w:val="212529"/>
          <w:sz w:val="24"/>
          <w:szCs w:val="24"/>
          <w:lang w:eastAsia="pt-BR"/>
        </w:rPr>
        <w:t>”).</w:t>
      </w:r>
    </w:p>
    <w:p w14:paraId="36276636" w14:textId="77777777" w:rsidR="00587D9B" w:rsidRDefault="00587D9B" w:rsidP="007D21D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1A14E70E" w14:textId="79122816" w:rsidR="00BB7F56" w:rsidRDefault="00BB7F56" w:rsidP="00BB7F56">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lastRenderedPageBreak/>
        <w:t xml:space="preserve">Agora vamos </w:t>
      </w:r>
      <w:r w:rsidRPr="00BB7F56">
        <w:rPr>
          <w:rFonts w:ascii="Segoe UI" w:eastAsia="Times New Roman" w:hAnsi="Segoe UI" w:cs="Segoe UI"/>
          <w:color w:val="212529"/>
          <w:sz w:val="24"/>
          <w:szCs w:val="24"/>
          <w:highlight w:val="yellow"/>
          <w:lang w:eastAsia="pt-BR"/>
        </w:rPr>
        <w:t xml:space="preserve">ver sobre Imagens usando o </w:t>
      </w:r>
      <w:proofErr w:type="spellStart"/>
      <w:r w:rsidRPr="00BB7F56">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11C4F873" w14:textId="77777777" w:rsidR="00231467" w:rsidRPr="00231467" w:rsidRDefault="00231467" w:rsidP="00231467">
      <w:pPr>
        <w:shd w:val="clear" w:color="auto" w:fill="1E1E1E"/>
        <w:spacing w:after="0" w:line="285" w:lineRule="atLeast"/>
        <w:rPr>
          <w:rFonts w:ascii="Consolas" w:eastAsia="Times New Roman" w:hAnsi="Consolas" w:cs="Times New Roman"/>
          <w:color w:val="D4D4D4"/>
          <w:sz w:val="21"/>
          <w:szCs w:val="21"/>
          <w:lang w:eastAsia="pt-BR"/>
        </w:rPr>
      </w:pP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808080"/>
          <w:sz w:val="21"/>
          <w:szCs w:val="21"/>
          <w:lang w:eastAsia="pt-BR"/>
        </w:rPr>
        <w:t>&lt;</w:t>
      </w:r>
      <w:proofErr w:type="spellStart"/>
      <w:r w:rsidRPr="00231467">
        <w:rPr>
          <w:rFonts w:ascii="Consolas" w:eastAsia="Times New Roman" w:hAnsi="Consolas" w:cs="Times New Roman"/>
          <w:color w:val="569CD6"/>
          <w:sz w:val="21"/>
          <w:szCs w:val="21"/>
          <w:lang w:eastAsia="pt-BR"/>
        </w:rPr>
        <w:t>div</w:t>
      </w:r>
      <w:proofErr w:type="spellEnd"/>
      <w:r w:rsidRPr="00231467">
        <w:rPr>
          <w:rFonts w:ascii="Consolas" w:eastAsia="Times New Roman" w:hAnsi="Consolas" w:cs="Times New Roman"/>
          <w:color w:val="D4D4D4"/>
          <w:sz w:val="21"/>
          <w:szCs w:val="21"/>
          <w:lang w:eastAsia="pt-BR"/>
        </w:rPr>
        <w:t> </w:t>
      </w:r>
      <w:proofErr w:type="spellStart"/>
      <w:r w:rsidRPr="00231467">
        <w:rPr>
          <w:rFonts w:ascii="Consolas" w:eastAsia="Times New Roman" w:hAnsi="Consolas" w:cs="Times New Roman"/>
          <w:color w:val="9CDCFE"/>
          <w:sz w:val="21"/>
          <w:szCs w:val="21"/>
          <w:lang w:eastAsia="pt-BR"/>
        </w:rPr>
        <w:t>class</w:t>
      </w:r>
      <w:proofErr w:type="spellEnd"/>
      <w:r w:rsidRPr="00231467">
        <w:rPr>
          <w:rFonts w:ascii="Consolas" w:eastAsia="Times New Roman" w:hAnsi="Consolas" w:cs="Times New Roman"/>
          <w:color w:val="D4D4D4"/>
          <w:sz w:val="21"/>
          <w:szCs w:val="21"/>
          <w:lang w:eastAsia="pt-BR"/>
        </w:rPr>
        <w:t>=</w:t>
      </w:r>
      <w:r w:rsidRPr="00231467">
        <w:rPr>
          <w:rFonts w:ascii="Consolas" w:eastAsia="Times New Roman" w:hAnsi="Consolas" w:cs="Times New Roman"/>
          <w:color w:val="CE9178"/>
          <w:sz w:val="21"/>
          <w:szCs w:val="21"/>
          <w:lang w:eastAsia="pt-BR"/>
        </w:rPr>
        <w:t>"p-2"</w:t>
      </w:r>
      <w:r w:rsidRPr="00231467">
        <w:rPr>
          <w:rFonts w:ascii="Consolas" w:eastAsia="Times New Roman" w:hAnsi="Consolas" w:cs="Times New Roman"/>
          <w:color w:val="808080"/>
          <w:sz w:val="21"/>
          <w:szCs w:val="21"/>
          <w:lang w:eastAsia="pt-BR"/>
        </w:rPr>
        <w:t>&gt;</w:t>
      </w:r>
    </w:p>
    <w:p w14:paraId="4C7BFD83" w14:textId="77777777" w:rsidR="00231467" w:rsidRPr="00231467" w:rsidRDefault="00231467" w:rsidP="00231467">
      <w:pPr>
        <w:shd w:val="clear" w:color="auto" w:fill="1E1E1E"/>
        <w:spacing w:after="0" w:line="285" w:lineRule="atLeast"/>
        <w:rPr>
          <w:rFonts w:ascii="Consolas" w:eastAsia="Times New Roman" w:hAnsi="Consolas" w:cs="Times New Roman"/>
          <w:color w:val="D4D4D4"/>
          <w:sz w:val="21"/>
          <w:szCs w:val="21"/>
          <w:lang w:eastAsia="pt-BR"/>
        </w:rPr>
      </w:pP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808080"/>
          <w:sz w:val="21"/>
          <w:szCs w:val="21"/>
          <w:lang w:eastAsia="pt-BR"/>
        </w:rPr>
        <w:t>&lt;</w:t>
      </w:r>
      <w:r w:rsidRPr="00231467">
        <w:rPr>
          <w:rFonts w:ascii="Consolas" w:eastAsia="Times New Roman" w:hAnsi="Consolas" w:cs="Times New Roman"/>
          <w:color w:val="569CD6"/>
          <w:sz w:val="21"/>
          <w:szCs w:val="21"/>
          <w:lang w:eastAsia="pt-BR"/>
        </w:rPr>
        <w:t>img</w:t>
      </w: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9CDCFE"/>
          <w:sz w:val="21"/>
          <w:szCs w:val="21"/>
          <w:lang w:eastAsia="pt-BR"/>
        </w:rPr>
        <w:t>src</w:t>
      </w:r>
      <w:r w:rsidRPr="00231467">
        <w:rPr>
          <w:rFonts w:ascii="Consolas" w:eastAsia="Times New Roman" w:hAnsi="Consolas" w:cs="Times New Roman"/>
          <w:color w:val="D4D4D4"/>
          <w:sz w:val="21"/>
          <w:szCs w:val="21"/>
          <w:lang w:eastAsia="pt-BR"/>
        </w:rPr>
        <w:t>=</w:t>
      </w:r>
      <w:r w:rsidRPr="00231467">
        <w:rPr>
          <w:rFonts w:ascii="Consolas" w:eastAsia="Times New Roman" w:hAnsi="Consolas" w:cs="Times New Roman"/>
          <w:color w:val="CE9178"/>
          <w:sz w:val="21"/>
          <w:szCs w:val="21"/>
          <w:lang w:eastAsia="pt-BR"/>
        </w:rPr>
        <w:t>"/imgs/img1.png"</w:t>
      </w: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9CDCFE"/>
          <w:sz w:val="21"/>
          <w:szCs w:val="21"/>
          <w:lang w:eastAsia="pt-BR"/>
        </w:rPr>
        <w:t>width</w:t>
      </w:r>
      <w:r w:rsidRPr="00231467">
        <w:rPr>
          <w:rFonts w:ascii="Consolas" w:eastAsia="Times New Roman" w:hAnsi="Consolas" w:cs="Times New Roman"/>
          <w:color w:val="D4D4D4"/>
          <w:sz w:val="21"/>
          <w:szCs w:val="21"/>
          <w:lang w:eastAsia="pt-BR"/>
        </w:rPr>
        <w:t>=</w:t>
      </w:r>
      <w:r w:rsidRPr="00231467">
        <w:rPr>
          <w:rFonts w:ascii="Consolas" w:eastAsia="Times New Roman" w:hAnsi="Consolas" w:cs="Times New Roman"/>
          <w:color w:val="CE9178"/>
          <w:sz w:val="21"/>
          <w:szCs w:val="21"/>
          <w:lang w:eastAsia="pt-BR"/>
        </w:rPr>
        <w:t>"400px"</w:t>
      </w: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9CDCFE"/>
          <w:sz w:val="21"/>
          <w:szCs w:val="21"/>
          <w:lang w:eastAsia="pt-BR"/>
        </w:rPr>
        <w:t>alt</w:t>
      </w:r>
      <w:r w:rsidRPr="00231467">
        <w:rPr>
          <w:rFonts w:ascii="Consolas" w:eastAsia="Times New Roman" w:hAnsi="Consolas" w:cs="Times New Roman"/>
          <w:color w:val="D4D4D4"/>
          <w:sz w:val="21"/>
          <w:szCs w:val="21"/>
          <w:lang w:eastAsia="pt-BR"/>
        </w:rPr>
        <w:t>=</w:t>
      </w:r>
      <w:r w:rsidRPr="00231467">
        <w:rPr>
          <w:rFonts w:ascii="Consolas" w:eastAsia="Times New Roman" w:hAnsi="Consolas" w:cs="Times New Roman"/>
          <w:color w:val="CE9178"/>
          <w:sz w:val="21"/>
          <w:szCs w:val="21"/>
          <w:lang w:eastAsia="pt-BR"/>
        </w:rPr>
        <w:t>"Imagem 1"</w:t>
      </w: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9CDCFE"/>
          <w:sz w:val="21"/>
          <w:szCs w:val="21"/>
          <w:lang w:eastAsia="pt-BR"/>
        </w:rPr>
        <w:t>class</w:t>
      </w:r>
      <w:r w:rsidRPr="00231467">
        <w:rPr>
          <w:rFonts w:ascii="Consolas" w:eastAsia="Times New Roman" w:hAnsi="Consolas" w:cs="Times New Roman"/>
          <w:color w:val="D4D4D4"/>
          <w:sz w:val="21"/>
          <w:szCs w:val="21"/>
          <w:lang w:eastAsia="pt-BR"/>
        </w:rPr>
        <w:t>=</w:t>
      </w:r>
      <w:r w:rsidRPr="00231467">
        <w:rPr>
          <w:rFonts w:ascii="Consolas" w:eastAsia="Times New Roman" w:hAnsi="Consolas" w:cs="Times New Roman"/>
          <w:color w:val="CE9178"/>
          <w:sz w:val="21"/>
          <w:szCs w:val="21"/>
          <w:lang w:eastAsia="pt-BR"/>
        </w:rPr>
        <w:t>"mx-auto d-block"</w:t>
      </w:r>
      <w:r w:rsidRPr="00231467">
        <w:rPr>
          <w:rFonts w:ascii="Consolas" w:eastAsia="Times New Roman" w:hAnsi="Consolas" w:cs="Times New Roman"/>
          <w:color w:val="808080"/>
          <w:sz w:val="21"/>
          <w:szCs w:val="21"/>
          <w:lang w:eastAsia="pt-BR"/>
        </w:rPr>
        <w:t>&gt;</w:t>
      </w:r>
    </w:p>
    <w:p w14:paraId="4BB96B19" w14:textId="77777777" w:rsidR="00231467" w:rsidRPr="00231467" w:rsidRDefault="00231467" w:rsidP="00231467">
      <w:pPr>
        <w:shd w:val="clear" w:color="auto" w:fill="1E1E1E"/>
        <w:spacing w:after="0" w:line="285" w:lineRule="atLeast"/>
        <w:rPr>
          <w:rFonts w:ascii="Consolas" w:eastAsia="Times New Roman" w:hAnsi="Consolas" w:cs="Times New Roman"/>
          <w:color w:val="D4D4D4"/>
          <w:sz w:val="21"/>
          <w:szCs w:val="21"/>
          <w:lang w:eastAsia="pt-BR"/>
        </w:rPr>
      </w:pPr>
      <w:r w:rsidRPr="00231467">
        <w:rPr>
          <w:rFonts w:ascii="Consolas" w:eastAsia="Times New Roman" w:hAnsi="Consolas" w:cs="Times New Roman"/>
          <w:color w:val="D4D4D4"/>
          <w:sz w:val="21"/>
          <w:szCs w:val="21"/>
          <w:lang w:eastAsia="pt-BR"/>
        </w:rPr>
        <w:t>    </w:t>
      </w:r>
      <w:r w:rsidRPr="00231467">
        <w:rPr>
          <w:rFonts w:ascii="Consolas" w:eastAsia="Times New Roman" w:hAnsi="Consolas" w:cs="Times New Roman"/>
          <w:color w:val="808080"/>
          <w:sz w:val="21"/>
          <w:szCs w:val="21"/>
          <w:lang w:eastAsia="pt-BR"/>
        </w:rPr>
        <w:t>&lt;/</w:t>
      </w:r>
      <w:proofErr w:type="spellStart"/>
      <w:r w:rsidRPr="00231467">
        <w:rPr>
          <w:rFonts w:ascii="Consolas" w:eastAsia="Times New Roman" w:hAnsi="Consolas" w:cs="Times New Roman"/>
          <w:color w:val="569CD6"/>
          <w:sz w:val="21"/>
          <w:szCs w:val="21"/>
          <w:lang w:eastAsia="pt-BR"/>
        </w:rPr>
        <w:t>div</w:t>
      </w:r>
      <w:proofErr w:type="spellEnd"/>
      <w:r w:rsidRPr="00231467">
        <w:rPr>
          <w:rFonts w:ascii="Consolas" w:eastAsia="Times New Roman" w:hAnsi="Consolas" w:cs="Times New Roman"/>
          <w:color w:val="808080"/>
          <w:sz w:val="21"/>
          <w:szCs w:val="21"/>
          <w:lang w:eastAsia="pt-BR"/>
        </w:rPr>
        <w:t>&gt;</w:t>
      </w:r>
    </w:p>
    <w:p w14:paraId="196F3EB6" w14:textId="7B6ED46D" w:rsidR="00B97829" w:rsidRDefault="00231467"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Aqui nesse exemplo eu consigo deixar o tamanho da imagem em relação ao eixo X de forma automática (“</w:t>
      </w:r>
      <w:proofErr w:type="spellStart"/>
      <w:r>
        <w:rPr>
          <w:rFonts w:ascii="Segoe UI" w:eastAsia="Times New Roman" w:hAnsi="Segoe UI" w:cs="Segoe UI"/>
          <w:color w:val="212529"/>
          <w:sz w:val="24"/>
          <w:szCs w:val="24"/>
          <w:lang w:eastAsia="pt-BR"/>
        </w:rPr>
        <w:t>mx</w:t>
      </w:r>
      <w:proofErr w:type="spellEnd"/>
      <w:r>
        <w:rPr>
          <w:rFonts w:ascii="Segoe UI" w:eastAsia="Times New Roman" w:hAnsi="Segoe UI" w:cs="Segoe UI"/>
          <w:color w:val="212529"/>
          <w:sz w:val="24"/>
          <w:szCs w:val="24"/>
          <w:lang w:eastAsia="pt-BR"/>
        </w:rPr>
        <w:t>-auto” e “d-</w:t>
      </w:r>
      <w:proofErr w:type="spellStart"/>
      <w:r>
        <w:rPr>
          <w:rFonts w:ascii="Segoe UI" w:eastAsia="Times New Roman" w:hAnsi="Segoe UI" w:cs="Segoe UI"/>
          <w:color w:val="212529"/>
          <w:sz w:val="24"/>
          <w:szCs w:val="24"/>
          <w:lang w:eastAsia="pt-BR"/>
        </w:rPr>
        <w:t>block</w:t>
      </w:r>
      <w:proofErr w:type="spellEnd"/>
      <w:r>
        <w:rPr>
          <w:rFonts w:ascii="Segoe UI" w:eastAsia="Times New Roman" w:hAnsi="Segoe UI" w:cs="Segoe UI"/>
          <w:color w:val="212529"/>
          <w:sz w:val="24"/>
          <w:szCs w:val="24"/>
          <w:lang w:eastAsia="pt-BR"/>
        </w:rPr>
        <w:t>”).</w:t>
      </w:r>
    </w:p>
    <w:p w14:paraId="65D860D7" w14:textId="6CB018D1" w:rsidR="00231467" w:rsidRDefault="00D11C92"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Usando o “</w:t>
      </w:r>
      <w:proofErr w:type="spellStart"/>
      <w:r>
        <w:rPr>
          <w:rFonts w:ascii="Segoe UI" w:eastAsia="Times New Roman" w:hAnsi="Segoe UI" w:cs="Segoe UI"/>
          <w:color w:val="212529"/>
          <w:sz w:val="24"/>
          <w:szCs w:val="24"/>
          <w:lang w:eastAsia="pt-BR"/>
        </w:rPr>
        <w:t>img-fluid</w:t>
      </w:r>
      <w:proofErr w:type="spellEnd"/>
      <w:r>
        <w:rPr>
          <w:rFonts w:ascii="Segoe UI" w:eastAsia="Times New Roman" w:hAnsi="Segoe UI" w:cs="Segoe UI"/>
          <w:color w:val="212529"/>
          <w:sz w:val="24"/>
          <w:szCs w:val="24"/>
          <w:lang w:eastAsia="pt-BR"/>
        </w:rPr>
        <w:t>” eu deixo a minha imagem fluída, ou seja, deixa o dimensionamento da imagem de forma responsiva:</w:t>
      </w:r>
    </w:p>
    <w:p w14:paraId="64C8E0FC" w14:textId="77777777" w:rsidR="00D11C92" w:rsidRPr="00D11C92" w:rsidRDefault="00D11C92" w:rsidP="00D11C92">
      <w:pPr>
        <w:shd w:val="clear" w:color="auto" w:fill="1E1E1E"/>
        <w:spacing w:after="0" w:line="285" w:lineRule="atLeast"/>
        <w:rPr>
          <w:rFonts w:ascii="Consolas" w:eastAsia="Times New Roman" w:hAnsi="Consolas" w:cs="Times New Roman"/>
          <w:color w:val="D4D4D4"/>
          <w:sz w:val="21"/>
          <w:szCs w:val="21"/>
          <w:lang w:eastAsia="pt-BR"/>
        </w:rPr>
      </w:pP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808080"/>
          <w:sz w:val="21"/>
          <w:szCs w:val="21"/>
          <w:lang w:eastAsia="pt-BR"/>
        </w:rPr>
        <w:t>&lt;</w:t>
      </w:r>
      <w:proofErr w:type="spellStart"/>
      <w:r w:rsidRPr="00D11C92">
        <w:rPr>
          <w:rFonts w:ascii="Consolas" w:eastAsia="Times New Roman" w:hAnsi="Consolas" w:cs="Times New Roman"/>
          <w:color w:val="569CD6"/>
          <w:sz w:val="21"/>
          <w:szCs w:val="21"/>
          <w:lang w:eastAsia="pt-BR"/>
        </w:rPr>
        <w:t>div</w:t>
      </w:r>
      <w:proofErr w:type="spellEnd"/>
      <w:r w:rsidRPr="00D11C92">
        <w:rPr>
          <w:rFonts w:ascii="Consolas" w:eastAsia="Times New Roman" w:hAnsi="Consolas" w:cs="Times New Roman"/>
          <w:color w:val="D4D4D4"/>
          <w:sz w:val="21"/>
          <w:szCs w:val="21"/>
          <w:lang w:eastAsia="pt-BR"/>
        </w:rPr>
        <w:t> </w:t>
      </w:r>
      <w:proofErr w:type="spellStart"/>
      <w:r w:rsidRPr="00D11C92">
        <w:rPr>
          <w:rFonts w:ascii="Consolas" w:eastAsia="Times New Roman" w:hAnsi="Consolas" w:cs="Times New Roman"/>
          <w:color w:val="9CDCFE"/>
          <w:sz w:val="21"/>
          <w:szCs w:val="21"/>
          <w:lang w:eastAsia="pt-BR"/>
        </w:rPr>
        <w:t>class</w:t>
      </w:r>
      <w:proofErr w:type="spellEnd"/>
      <w:r w:rsidRPr="00D11C92">
        <w:rPr>
          <w:rFonts w:ascii="Consolas" w:eastAsia="Times New Roman" w:hAnsi="Consolas" w:cs="Times New Roman"/>
          <w:color w:val="D4D4D4"/>
          <w:sz w:val="21"/>
          <w:szCs w:val="21"/>
          <w:lang w:eastAsia="pt-BR"/>
        </w:rPr>
        <w:t>=</w:t>
      </w:r>
      <w:r w:rsidRPr="00D11C92">
        <w:rPr>
          <w:rFonts w:ascii="Consolas" w:eastAsia="Times New Roman" w:hAnsi="Consolas" w:cs="Times New Roman"/>
          <w:color w:val="CE9178"/>
          <w:sz w:val="21"/>
          <w:szCs w:val="21"/>
          <w:lang w:eastAsia="pt-BR"/>
        </w:rPr>
        <w:t>"p-2"</w:t>
      </w:r>
      <w:r w:rsidRPr="00D11C92">
        <w:rPr>
          <w:rFonts w:ascii="Consolas" w:eastAsia="Times New Roman" w:hAnsi="Consolas" w:cs="Times New Roman"/>
          <w:color w:val="808080"/>
          <w:sz w:val="21"/>
          <w:szCs w:val="21"/>
          <w:lang w:eastAsia="pt-BR"/>
        </w:rPr>
        <w:t>&gt;</w:t>
      </w:r>
    </w:p>
    <w:p w14:paraId="096C1D62" w14:textId="77777777" w:rsidR="00D11C92" w:rsidRPr="00D11C92" w:rsidRDefault="00D11C92" w:rsidP="00D11C92">
      <w:pPr>
        <w:shd w:val="clear" w:color="auto" w:fill="1E1E1E"/>
        <w:spacing w:after="0" w:line="285" w:lineRule="atLeast"/>
        <w:rPr>
          <w:rFonts w:ascii="Consolas" w:eastAsia="Times New Roman" w:hAnsi="Consolas" w:cs="Times New Roman"/>
          <w:color w:val="D4D4D4"/>
          <w:sz w:val="21"/>
          <w:szCs w:val="21"/>
          <w:lang w:eastAsia="pt-BR"/>
        </w:rPr>
      </w:pP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808080"/>
          <w:sz w:val="21"/>
          <w:szCs w:val="21"/>
          <w:lang w:eastAsia="pt-BR"/>
        </w:rPr>
        <w:t>&lt;</w:t>
      </w:r>
      <w:r w:rsidRPr="00D11C92">
        <w:rPr>
          <w:rFonts w:ascii="Consolas" w:eastAsia="Times New Roman" w:hAnsi="Consolas" w:cs="Times New Roman"/>
          <w:color w:val="569CD6"/>
          <w:sz w:val="21"/>
          <w:szCs w:val="21"/>
          <w:lang w:eastAsia="pt-BR"/>
        </w:rPr>
        <w:t>img</w:t>
      </w: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9CDCFE"/>
          <w:sz w:val="21"/>
          <w:szCs w:val="21"/>
          <w:lang w:eastAsia="pt-BR"/>
        </w:rPr>
        <w:t>src</w:t>
      </w:r>
      <w:r w:rsidRPr="00D11C92">
        <w:rPr>
          <w:rFonts w:ascii="Consolas" w:eastAsia="Times New Roman" w:hAnsi="Consolas" w:cs="Times New Roman"/>
          <w:color w:val="D4D4D4"/>
          <w:sz w:val="21"/>
          <w:szCs w:val="21"/>
          <w:lang w:eastAsia="pt-BR"/>
        </w:rPr>
        <w:t>=</w:t>
      </w:r>
      <w:r w:rsidRPr="00D11C92">
        <w:rPr>
          <w:rFonts w:ascii="Consolas" w:eastAsia="Times New Roman" w:hAnsi="Consolas" w:cs="Times New Roman"/>
          <w:color w:val="CE9178"/>
          <w:sz w:val="21"/>
          <w:szCs w:val="21"/>
          <w:lang w:eastAsia="pt-BR"/>
        </w:rPr>
        <w:t>"/imgs/img1.png"</w:t>
      </w: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9CDCFE"/>
          <w:sz w:val="21"/>
          <w:szCs w:val="21"/>
          <w:lang w:eastAsia="pt-BR"/>
        </w:rPr>
        <w:t>width</w:t>
      </w:r>
      <w:r w:rsidRPr="00D11C92">
        <w:rPr>
          <w:rFonts w:ascii="Consolas" w:eastAsia="Times New Roman" w:hAnsi="Consolas" w:cs="Times New Roman"/>
          <w:color w:val="D4D4D4"/>
          <w:sz w:val="21"/>
          <w:szCs w:val="21"/>
          <w:lang w:eastAsia="pt-BR"/>
        </w:rPr>
        <w:t>=</w:t>
      </w:r>
      <w:r w:rsidRPr="00D11C92">
        <w:rPr>
          <w:rFonts w:ascii="Consolas" w:eastAsia="Times New Roman" w:hAnsi="Consolas" w:cs="Times New Roman"/>
          <w:color w:val="CE9178"/>
          <w:sz w:val="21"/>
          <w:szCs w:val="21"/>
          <w:lang w:eastAsia="pt-BR"/>
        </w:rPr>
        <w:t>"400px"</w:t>
      </w: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9CDCFE"/>
          <w:sz w:val="21"/>
          <w:szCs w:val="21"/>
          <w:lang w:eastAsia="pt-BR"/>
        </w:rPr>
        <w:t>alt</w:t>
      </w:r>
      <w:r w:rsidRPr="00D11C92">
        <w:rPr>
          <w:rFonts w:ascii="Consolas" w:eastAsia="Times New Roman" w:hAnsi="Consolas" w:cs="Times New Roman"/>
          <w:color w:val="D4D4D4"/>
          <w:sz w:val="21"/>
          <w:szCs w:val="21"/>
          <w:lang w:eastAsia="pt-BR"/>
        </w:rPr>
        <w:t>=</w:t>
      </w:r>
      <w:r w:rsidRPr="00D11C92">
        <w:rPr>
          <w:rFonts w:ascii="Consolas" w:eastAsia="Times New Roman" w:hAnsi="Consolas" w:cs="Times New Roman"/>
          <w:color w:val="CE9178"/>
          <w:sz w:val="21"/>
          <w:szCs w:val="21"/>
          <w:lang w:eastAsia="pt-BR"/>
        </w:rPr>
        <w:t>"Imagem"</w:t>
      </w: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9CDCFE"/>
          <w:sz w:val="21"/>
          <w:szCs w:val="21"/>
          <w:lang w:eastAsia="pt-BR"/>
        </w:rPr>
        <w:t>class</w:t>
      </w:r>
      <w:r w:rsidRPr="00D11C92">
        <w:rPr>
          <w:rFonts w:ascii="Consolas" w:eastAsia="Times New Roman" w:hAnsi="Consolas" w:cs="Times New Roman"/>
          <w:color w:val="D4D4D4"/>
          <w:sz w:val="21"/>
          <w:szCs w:val="21"/>
          <w:lang w:eastAsia="pt-BR"/>
        </w:rPr>
        <w:t>=</w:t>
      </w:r>
      <w:r w:rsidRPr="00D11C92">
        <w:rPr>
          <w:rFonts w:ascii="Consolas" w:eastAsia="Times New Roman" w:hAnsi="Consolas" w:cs="Times New Roman"/>
          <w:color w:val="CE9178"/>
          <w:sz w:val="21"/>
          <w:szCs w:val="21"/>
          <w:lang w:eastAsia="pt-BR"/>
        </w:rPr>
        <w:t>"img-fluid"</w:t>
      </w:r>
      <w:r w:rsidRPr="00D11C92">
        <w:rPr>
          <w:rFonts w:ascii="Consolas" w:eastAsia="Times New Roman" w:hAnsi="Consolas" w:cs="Times New Roman"/>
          <w:color w:val="808080"/>
          <w:sz w:val="21"/>
          <w:szCs w:val="21"/>
          <w:lang w:eastAsia="pt-BR"/>
        </w:rPr>
        <w:t>&gt;</w:t>
      </w:r>
    </w:p>
    <w:p w14:paraId="13AFF96B" w14:textId="77777777" w:rsidR="00D11C92" w:rsidRPr="00D11C92" w:rsidRDefault="00D11C92" w:rsidP="00D11C92">
      <w:pPr>
        <w:shd w:val="clear" w:color="auto" w:fill="1E1E1E"/>
        <w:spacing w:after="0" w:line="285" w:lineRule="atLeast"/>
        <w:rPr>
          <w:rFonts w:ascii="Consolas" w:eastAsia="Times New Roman" w:hAnsi="Consolas" w:cs="Times New Roman"/>
          <w:color w:val="D4D4D4"/>
          <w:sz w:val="21"/>
          <w:szCs w:val="21"/>
          <w:lang w:eastAsia="pt-BR"/>
        </w:rPr>
      </w:pPr>
      <w:r w:rsidRPr="00D11C92">
        <w:rPr>
          <w:rFonts w:ascii="Consolas" w:eastAsia="Times New Roman" w:hAnsi="Consolas" w:cs="Times New Roman"/>
          <w:color w:val="D4D4D4"/>
          <w:sz w:val="21"/>
          <w:szCs w:val="21"/>
          <w:lang w:eastAsia="pt-BR"/>
        </w:rPr>
        <w:t>    </w:t>
      </w:r>
      <w:r w:rsidRPr="00D11C92">
        <w:rPr>
          <w:rFonts w:ascii="Consolas" w:eastAsia="Times New Roman" w:hAnsi="Consolas" w:cs="Times New Roman"/>
          <w:color w:val="808080"/>
          <w:sz w:val="21"/>
          <w:szCs w:val="21"/>
          <w:lang w:eastAsia="pt-BR"/>
        </w:rPr>
        <w:t>&lt;/</w:t>
      </w:r>
      <w:proofErr w:type="spellStart"/>
      <w:r w:rsidRPr="00D11C92">
        <w:rPr>
          <w:rFonts w:ascii="Consolas" w:eastAsia="Times New Roman" w:hAnsi="Consolas" w:cs="Times New Roman"/>
          <w:color w:val="569CD6"/>
          <w:sz w:val="21"/>
          <w:szCs w:val="21"/>
          <w:lang w:eastAsia="pt-BR"/>
        </w:rPr>
        <w:t>div</w:t>
      </w:r>
      <w:proofErr w:type="spellEnd"/>
      <w:r w:rsidRPr="00D11C92">
        <w:rPr>
          <w:rFonts w:ascii="Consolas" w:eastAsia="Times New Roman" w:hAnsi="Consolas" w:cs="Times New Roman"/>
          <w:color w:val="808080"/>
          <w:sz w:val="21"/>
          <w:szCs w:val="21"/>
          <w:lang w:eastAsia="pt-BR"/>
        </w:rPr>
        <w:t>&gt;</w:t>
      </w:r>
    </w:p>
    <w:p w14:paraId="0071DA16" w14:textId="77777777" w:rsidR="00D11C92" w:rsidRDefault="00D11C92" w:rsidP="000106F9">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37B8F101" w14:textId="20C147D8" w:rsidR="00520A7F" w:rsidRDefault="00520A7F" w:rsidP="00520A7F">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 xml:space="preserve">sobre o </w:t>
      </w:r>
      <w:proofErr w:type="spellStart"/>
      <w:r w:rsidRPr="00520A7F">
        <w:rPr>
          <w:rFonts w:ascii="Segoe UI" w:eastAsia="Times New Roman" w:hAnsi="Segoe UI" w:cs="Segoe UI"/>
          <w:color w:val="212529"/>
          <w:sz w:val="24"/>
          <w:szCs w:val="24"/>
          <w:highlight w:val="yellow"/>
          <w:lang w:eastAsia="pt-BR"/>
        </w:rPr>
        <w:t>Float</w:t>
      </w:r>
      <w:proofErr w:type="spellEnd"/>
      <w:r w:rsidRPr="00520A7F">
        <w:rPr>
          <w:rFonts w:ascii="Segoe UI" w:eastAsia="Times New Roman" w:hAnsi="Segoe UI" w:cs="Segoe UI"/>
          <w:color w:val="212529"/>
          <w:sz w:val="24"/>
          <w:szCs w:val="24"/>
          <w:highlight w:val="yellow"/>
          <w:lang w:eastAsia="pt-BR"/>
        </w:rPr>
        <w:t xml:space="preserve"> usando o </w:t>
      </w:r>
      <w:proofErr w:type="spellStart"/>
      <w:r w:rsidRPr="00520A7F">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185DA780" w14:textId="4E85ED60" w:rsidR="00B830EC" w:rsidRDefault="00A22476"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É mais recomendado usar </w:t>
      </w:r>
      <w:proofErr w:type="spellStart"/>
      <w:r>
        <w:rPr>
          <w:rFonts w:ascii="Segoe UI" w:eastAsia="Times New Roman" w:hAnsi="Segoe UI" w:cs="Segoe UI"/>
          <w:color w:val="212529"/>
          <w:sz w:val="24"/>
          <w:szCs w:val="24"/>
          <w:lang w:eastAsia="pt-BR"/>
        </w:rPr>
        <w:t>FlexBox</w:t>
      </w:r>
      <w:proofErr w:type="spellEnd"/>
      <w:r>
        <w:rPr>
          <w:rFonts w:ascii="Segoe UI" w:eastAsia="Times New Roman" w:hAnsi="Segoe UI" w:cs="Segoe UI"/>
          <w:color w:val="212529"/>
          <w:sz w:val="24"/>
          <w:szCs w:val="24"/>
          <w:lang w:eastAsia="pt-BR"/>
        </w:rPr>
        <w:t xml:space="preserve"> do que </w:t>
      </w:r>
      <w:proofErr w:type="spellStart"/>
      <w:r>
        <w:rPr>
          <w:rFonts w:ascii="Segoe UI" w:eastAsia="Times New Roman" w:hAnsi="Segoe UI" w:cs="Segoe UI"/>
          <w:color w:val="212529"/>
          <w:sz w:val="24"/>
          <w:szCs w:val="24"/>
          <w:lang w:eastAsia="pt-BR"/>
        </w:rPr>
        <w:t>Float</w:t>
      </w:r>
      <w:proofErr w:type="spellEnd"/>
      <w:r>
        <w:rPr>
          <w:rFonts w:ascii="Segoe UI" w:eastAsia="Times New Roman" w:hAnsi="Segoe UI" w:cs="Segoe UI"/>
          <w:color w:val="212529"/>
          <w:sz w:val="24"/>
          <w:szCs w:val="24"/>
          <w:lang w:eastAsia="pt-BR"/>
        </w:rPr>
        <w:t xml:space="preserve"> para dimensionamento de elementos dentro de nossa página, até mesmo para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porém temos também o </w:t>
      </w:r>
      <w:proofErr w:type="spellStart"/>
      <w:r>
        <w:rPr>
          <w:rFonts w:ascii="Segoe UI" w:eastAsia="Times New Roman" w:hAnsi="Segoe UI" w:cs="Segoe UI"/>
          <w:color w:val="212529"/>
          <w:sz w:val="24"/>
          <w:szCs w:val="24"/>
          <w:lang w:eastAsia="pt-BR"/>
        </w:rPr>
        <w:t>BootStrap</w:t>
      </w:r>
      <w:proofErr w:type="spellEnd"/>
      <w:r>
        <w:rPr>
          <w:rFonts w:ascii="Segoe UI" w:eastAsia="Times New Roman" w:hAnsi="Segoe UI" w:cs="Segoe UI"/>
          <w:color w:val="212529"/>
          <w:sz w:val="24"/>
          <w:szCs w:val="24"/>
          <w:lang w:eastAsia="pt-BR"/>
        </w:rPr>
        <w:t xml:space="preserve"> classes para fazer essa flutuação...</w:t>
      </w:r>
    </w:p>
    <w:p w14:paraId="02F04861" w14:textId="71EB40ED" w:rsidR="00A22476" w:rsidRDefault="009B5B02"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Pr>
          <w:rFonts w:ascii="Segoe UI" w:eastAsia="Times New Roman" w:hAnsi="Segoe UI" w:cs="Segoe UI"/>
          <w:color w:val="212529"/>
          <w:sz w:val="24"/>
          <w:szCs w:val="24"/>
          <w:lang w:eastAsia="pt-BR"/>
        </w:rPr>
        <w:t xml:space="preserve">Como é algo que não usamos muito hoje em dia e sim o Flex Box, não farei o exercício sobre, mas segue a documentação caso algum dia precise: </w:t>
      </w:r>
      <w:hyperlink r:id="rId118" w:history="1">
        <w:r w:rsidRPr="002E3D80">
          <w:rPr>
            <w:rStyle w:val="Hyperlink"/>
            <w:rFonts w:ascii="Segoe UI" w:eastAsia="Times New Roman" w:hAnsi="Segoe UI" w:cs="Segoe UI"/>
            <w:sz w:val="24"/>
            <w:szCs w:val="24"/>
            <w:lang w:eastAsia="pt-BR"/>
          </w:rPr>
          <w:t>https://getbootstrap.com/docs/4.0/utilities/float/</w:t>
        </w:r>
      </w:hyperlink>
      <w:r>
        <w:rPr>
          <w:rFonts w:ascii="Segoe UI" w:eastAsia="Times New Roman" w:hAnsi="Segoe UI" w:cs="Segoe UI"/>
          <w:color w:val="212529"/>
          <w:sz w:val="24"/>
          <w:szCs w:val="24"/>
          <w:lang w:eastAsia="pt-BR"/>
        </w:rPr>
        <w:t>.</w:t>
      </w:r>
    </w:p>
    <w:p w14:paraId="05D52EFC" w14:textId="77777777" w:rsidR="009B5B02" w:rsidRPr="00980ED3" w:rsidRDefault="009B5B02" w:rsidP="0079528D">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p>
    <w:p w14:paraId="6B71A78D" w14:textId="53923B29" w:rsidR="0074022E" w:rsidRDefault="0074022E" w:rsidP="0074022E">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 xml:space="preserve">sobre </w:t>
      </w:r>
      <w:r w:rsidRPr="0074022E">
        <w:rPr>
          <w:rFonts w:ascii="Segoe UI" w:eastAsia="Times New Roman" w:hAnsi="Segoe UI" w:cs="Segoe UI"/>
          <w:color w:val="212529"/>
          <w:sz w:val="24"/>
          <w:szCs w:val="24"/>
          <w:highlight w:val="yellow"/>
          <w:lang w:eastAsia="pt-BR"/>
        </w:rPr>
        <w:t>o Sistema de Grid</w:t>
      </w:r>
      <w:r w:rsidRPr="00F7201C">
        <w:rPr>
          <w:rFonts w:ascii="Segoe UI" w:eastAsia="Times New Roman" w:hAnsi="Segoe UI" w:cs="Segoe UI"/>
          <w:color w:val="212529"/>
          <w:sz w:val="24"/>
          <w:szCs w:val="24"/>
          <w:highlight w:val="yellow"/>
          <w:lang w:eastAsia="pt-BR"/>
        </w:rPr>
        <w:t>s</w:t>
      </w:r>
      <w:r>
        <w:rPr>
          <w:rFonts w:ascii="Segoe UI" w:eastAsia="Times New Roman" w:hAnsi="Segoe UI" w:cs="Segoe UI"/>
          <w:color w:val="212529"/>
          <w:sz w:val="24"/>
          <w:szCs w:val="24"/>
          <w:lang w:eastAsia="pt-BR"/>
        </w:rPr>
        <w:t>:</w:t>
      </w:r>
    </w:p>
    <w:p w14:paraId="082DA893" w14:textId="4CA82D35" w:rsidR="00B30160" w:rsidRDefault="00F96334" w:rsidP="005261B9">
      <w:pPr>
        <w:tabs>
          <w:tab w:val="left" w:pos="5775"/>
        </w:tabs>
        <w:rPr>
          <w:sz w:val="24"/>
          <w:szCs w:val="24"/>
        </w:rPr>
      </w:pPr>
      <w:r>
        <w:rPr>
          <w:sz w:val="24"/>
          <w:szCs w:val="24"/>
        </w:rPr>
        <w:t xml:space="preserve">É o principal recurso do </w:t>
      </w:r>
      <w:proofErr w:type="spellStart"/>
      <w:r>
        <w:rPr>
          <w:sz w:val="24"/>
          <w:szCs w:val="24"/>
        </w:rPr>
        <w:t>BootStrap</w:t>
      </w:r>
      <w:proofErr w:type="spellEnd"/>
      <w:r>
        <w:rPr>
          <w:sz w:val="24"/>
          <w:szCs w:val="24"/>
        </w:rPr>
        <w:t xml:space="preserve">, que é o Sistema de Grid de 12 colunas do </w:t>
      </w:r>
      <w:proofErr w:type="spellStart"/>
      <w:r>
        <w:rPr>
          <w:sz w:val="24"/>
          <w:szCs w:val="24"/>
        </w:rPr>
        <w:t>BootStrap</w:t>
      </w:r>
      <w:proofErr w:type="spellEnd"/>
      <w:r>
        <w:rPr>
          <w:sz w:val="24"/>
          <w:szCs w:val="24"/>
        </w:rPr>
        <w:t>.</w:t>
      </w:r>
    </w:p>
    <w:p w14:paraId="7EE019CA"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"container-</w:t>
      </w:r>
      <w:proofErr w:type="spellStart"/>
      <w:r w:rsidRPr="007B48B1">
        <w:rPr>
          <w:rFonts w:ascii="Consolas" w:eastAsia="Times New Roman" w:hAnsi="Consolas" w:cs="Times New Roman"/>
          <w:color w:val="CE9178"/>
          <w:sz w:val="21"/>
          <w:szCs w:val="21"/>
          <w:lang w:eastAsia="pt-BR"/>
        </w:rPr>
        <w:t>fluid</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p>
    <w:p w14:paraId="764A5350"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w:t>
      </w:r>
      <w:proofErr w:type="spellStart"/>
      <w:r w:rsidRPr="007B48B1">
        <w:rPr>
          <w:rFonts w:ascii="Consolas" w:eastAsia="Times New Roman" w:hAnsi="Consolas" w:cs="Times New Roman"/>
          <w:color w:val="CE9178"/>
          <w:sz w:val="21"/>
          <w:szCs w:val="21"/>
          <w:lang w:eastAsia="pt-BR"/>
        </w:rPr>
        <w:t>row</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p>
    <w:p w14:paraId="1C6B2ADC"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w:t>
      </w:r>
      <w:proofErr w:type="spellStart"/>
      <w:r w:rsidRPr="007B48B1">
        <w:rPr>
          <w:rFonts w:ascii="Consolas" w:eastAsia="Times New Roman" w:hAnsi="Consolas" w:cs="Times New Roman"/>
          <w:color w:val="CE9178"/>
          <w:sz w:val="21"/>
          <w:szCs w:val="21"/>
          <w:lang w:eastAsia="pt-BR"/>
        </w:rPr>
        <w:t>col</w:t>
      </w:r>
      <w:proofErr w:type="spellEnd"/>
      <w:r w:rsidRPr="007B48B1">
        <w:rPr>
          <w:rFonts w:ascii="Consolas" w:eastAsia="Times New Roman" w:hAnsi="Consolas" w:cs="Times New Roman"/>
          <w:color w:val="CE9178"/>
          <w:sz w:val="21"/>
          <w:szCs w:val="21"/>
          <w:lang w:eastAsia="pt-BR"/>
        </w:rPr>
        <w:t> </w:t>
      </w:r>
      <w:proofErr w:type="spellStart"/>
      <w:r w:rsidRPr="007B48B1">
        <w:rPr>
          <w:rFonts w:ascii="Consolas" w:eastAsia="Times New Roman" w:hAnsi="Consolas" w:cs="Times New Roman"/>
          <w:color w:val="CE9178"/>
          <w:sz w:val="21"/>
          <w:szCs w:val="21"/>
          <w:lang w:eastAsia="pt-BR"/>
        </w:rPr>
        <w:t>bg-primary</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r w:rsidRPr="007B48B1">
        <w:rPr>
          <w:rFonts w:ascii="Consolas" w:eastAsia="Times New Roman" w:hAnsi="Consolas" w:cs="Times New Roman"/>
          <w:color w:val="D4D4D4"/>
          <w:sz w:val="21"/>
          <w:szCs w:val="21"/>
          <w:lang w:eastAsia="pt-BR"/>
        </w:rPr>
        <w:t>1</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56580B11"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w:t>
      </w:r>
      <w:proofErr w:type="spellStart"/>
      <w:r w:rsidRPr="007B48B1">
        <w:rPr>
          <w:rFonts w:ascii="Consolas" w:eastAsia="Times New Roman" w:hAnsi="Consolas" w:cs="Times New Roman"/>
          <w:color w:val="CE9178"/>
          <w:sz w:val="21"/>
          <w:szCs w:val="21"/>
          <w:lang w:eastAsia="pt-BR"/>
        </w:rPr>
        <w:t>col</w:t>
      </w:r>
      <w:proofErr w:type="spellEnd"/>
      <w:r w:rsidRPr="007B48B1">
        <w:rPr>
          <w:rFonts w:ascii="Consolas" w:eastAsia="Times New Roman" w:hAnsi="Consolas" w:cs="Times New Roman"/>
          <w:color w:val="CE9178"/>
          <w:sz w:val="21"/>
          <w:szCs w:val="21"/>
          <w:lang w:eastAsia="pt-BR"/>
        </w:rPr>
        <w:t> </w:t>
      </w:r>
      <w:proofErr w:type="spellStart"/>
      <w:r w:rsidRPr="007B48B1">
        <w:rPr>
          <w:rFonts w:ascii="Consolas" w:eastAsia="Times New Roman" w:hAnsi="Consolas" w:cs="Times New Roman"/>
          <w:color w:val="CE9178"/>
          <w:sz w:val="21"/>
          <w:szCs w:val="21"/>
          <w:lang w:eastAsia="pt-BR"/>
        </w:rPr>
        <w:t>bg-danger</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r w:rsidRPr="007B48B1">
        <w:rPr>
          <w:rFonts w:ascii="Consolas" w:eastAsia="Times New Roman" w:hAnsi="Consolas" w:cs="Times New Roman"/>
          <w:color w:val="D4D4D4"/>
          <w:sz w:val="21"/>
          <w:szCs w:val="21"/>
          <w:lang w:eastAsia="pt-BR"/>
        </w:rPr>
        <w:t>2</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0AAD8084"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w:t>
      </w:r>
      <w:proofErr w:type="spellStart"/>
      <w:r w:rsidRPr="007B48B1">
        <w:rPr>
          <w:rFonts w:ascii="Consolas" w:eastAsia="Times New Roman" w:hAnsi="Consolas" w:cs="Times New Roman"/>
          <w:color w:val="CE9178"/>
          <w:sz w:val="21"/>
          <w:szCs w:val="21"/>
          <w:lang w:eastAsia="pt-BR"/>
        </w:rPr>
        <w:t>col</w:t>
      </w:r>
      <w:proofErr w:type="spellEnd"/>
      <w:r w:rsidRPr="007B48B1">
        <w:rPr>
          <w:rFonts w:ascii="Consolas" w:eastAsia="Times New Roman" w:hAnsi="Consolas" w:cs="Times New Roman"/>
          <w:color w:val="CE9178"/>
          <w:sz w:val="21"/>
          <w:szCs w:val="21"/>
          <w:lang w:eastAsia="pt-BR"/>
        </w:rPr>
        <w:t> </w:t>
      </w:r>
      <w:proofErr w:type="spellStart"/>
      <w:r w:rsidRPr="007B48B1">
        <w:rPr>
          <w:rFonts w:ascii="Consolas" w:eastAsia="Times New Roman" w:hAnsi="Consolas" w:cs="Times New Roman"/>
          <w:color w:val="CE9178"/>
          <w:sz w:val="21"/>
          <w:szCs w:val="21"/>
          <w:lang w:eastAsia="pt-BR"/>
        </w:rPr>
        <w:t>bg-warning</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r w:rsidRPr="007B48B1">
        <w:rPr>
          <w:rFonts w:ascii="Consolas" w:eastAsia="Times New Roman" w:hAnsi="Consolas" w:cs="Times New Roman"/>
          <w:color w:val="D4D4D4"/>
          <w:sz w:val="21"/>
          <w:szCs w:val="21"/>
          <w:lang w:eastAsia="pt-BR"/>
        </w:rPr>
        <w:t>3</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3D280CAA"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D4D4D4"/>
          <w:sz w:val="21"/>
          <w:szCs w:val="21"/>
          <w:lang w:eastAsia="pt-BR"/>
        </w:rPr>
        <w:t> </w:t>
      </w:r>
      <w:proofErr w:type="spellStart"/>
      <w:r w:rsidRPr="007B48B1">
        <w:rPr>
          <w:rFonts w:ascii="Consolas" w:eastAsia="Times New Roman" w:hAnsi="Consolas" w:cs="Times New Roman"/>
          <w:color w:val="9CDCFE"/>
          <w:sz w:val="21"/>
          <w:szCs w:val="21"/>
          <w:lang w:eastAsia="pt-BR"/>
        </w:rPr>
        <w:t>class</w:t>
      </w:r>
      <w:proofErr w:type="spellEnd"/>
      <w:r w:rsidRPr="007B48B1">
        <w:rPr>
          <w:rFonts w:ascii="Consolas" w:eastAsia="Times New Roman" w:hAnsi="Consolas" w:cs="Times New Roman"/>
          <w:color w:val="D4D4D4"/>
          <w:sz w:val="21"/>
          <w:szCs w:val="21"/>
          <w:lang w:eastAsia="pt-BR"/>
        </w:rPr>
        <w:t>=</w:t>
      </w:r>
      <w:r w:rsidRPr="007B48B1">
        <w:rPr>
          <w:rFonts w:ascii="Consolas" w:eastAsia="Times New Roman" w:hAnsi="Consolas" w:cs="Times New Roman"/>
          <w:color w:val="CE9178"/>
          <w:sz w:val="21"/>
          <w:szCs w:val="21"/>
          <w:lang w:eastAsia="pt-BR"/>
        </w:rPr>
        <w:t>"</w:t>
      </w:r>
      <w:proofErr w:type="spellStart"/>
      <w:r w:rsidRPr="007B48B1">
        <w:rPr>
          <w:rFonts w:ascii="Consolas" w:eastAsia="Times New Roman" w:hAnsi="Consolas" w:cs="Times New Roman"/>
          <w:color w:val="CE9178"/>
          <w:sz w:val="21"/>
          <w:szCs w:val="21"/>
          <w:lang w:eastAsia="pt-BR"/>
        </w:rPr>
        <w:t>col</w:t>
      </w:r>
      <w:proofErr w:type="spellEnd"/>
      <w:r w:rsidRPr="007B48B1">
        <w:rPr>
          <w:rFonts w:ascii="Consolas" w:eastAsia="Times New Roman" w:hAnsi="Consolas" w:cs="Times New Roman"/>
          <w:color w:val="CE9178"/>
          <w:sz w:val="21"/>
          <w:szCs w:val="21"/>
          <w:lang w:eastAsia="pt-BR"/>
        </w:rPr>
        <w:t> </w:t>
      </w:r>
      <w:proofErr w:type="spellStart"/>
      <w:r w:rsidRPr="007B48B1">
        <w:rPr>
          <w:rFonts w:ascii="Consolas" w:eastAsia="Times New Roman" w:hAnsi="Consolas" w:cs="Times New Roman"/>
          <w:color w:val="CE9178"/>
          <w:sz w:val="21"/>
          <w:szCs w:val="21"/>
          <w:lang w:eastAsia="pt-BR"/>
        </w:rPr>
        <w:t>bg-info</w:t>
      </w:r>
      <w:proofErr w:type="spellEnd"/>
      <w:r w:rsidRPr="007B48B1">
        <w:rPr>
          <w:rFonts w:ascii="Consolas" w:eastAsia="Times New Roman" w:hAnsi="Consolas" w:cs="Times New Roman"/>
          <w:color w:val="CE9178"/>
          <w:sz w:val="21"/>
          <w:szCs w:val="21"/>
          <w:lang w:eastAsia="pt-BR"/>
        </w:rPr>
        <w:t>"</w:t>
      </w:r>
      <w:r w:rsidRPr="007B48B1">
        <w:rPr>
          <w:rFonts w:ascii="Consolas" w:eastAsia="Times New Roman" w:hAnsi="Consolas" w:cs="Times New Roman"/>
          <w:color w:val="808080"/>
          <w:sz w:val="21"/>
          <w:szCs w:val="21"/>
          <w:lang w:eastAsia="pt-BR"/>
        </w:rPr>
        <w:t>&gt;</w:t>
      </w:r>
      <w:r w:rsidRPr="007B48B1">
        <w:rPr>
          <w:rFonts w:ascii="Consolas" w:eastAsia="Times New Roman" w:hAnsi="Consolas" w:cs="Times New Roman"/>
          <w:color w:val="D4D4D4"/>
          <w:sz w:val="21"/>
          <w:szCs w:val="21"/>
          <w:lang w:eastAsia="pt-BR"/>
        </w:rPr>
        <w:t>4</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447A9EE3"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2F2E4F18" w14:textId="77777777" w:rsidR="007B48B1" w:rsidRPr="007B48B1" w:rsidRDefault="007B48B1" w:rsidP="007B48B1">
      <w:pPr>
        <w:shd w:val="clear" w:color="auto" w:fill="1E1E1E"/>
        <w:spacing w:after="0" w:line="285" w:lineRule="atLeast"/>
        <w:rPr>
          <w:rFonts w:ascii="Consolas" w:eastAsia="Times New Roman" w:hAnsi="Consolas" w:cs="Times New Roman"/>
          <w:color w:val="D4D4D4"/>
          <w:sz w:val="21"/>
          <w:szCs w:val="21"/>
          <w:lang w:eastAsia="pt-BR"/>
        </w:rPr>
      </w:pPr>
      <w:r w:rsidRPr="007B48B1">
        <w:rPr>
          <w:rFonts w:ascii="Consolas" w:eastAsia="Times New Roman" w:hAnsi="Consolas" w:cs="Times New Roman"/>
          <w:color w:val="D4D4D4"/>
          <w:sz w:val="21"/>
          <w:szCs w:val="21"/>
          <w:lang w:eastAsia="pt-BR"/>
        </w:rPr>
        <w:t>    </w:t>
      </w:r>
      <w:r w:rsidRPr="007B48B1">
        <w:rPr>
          <w:rFonts w:ascii="Consolas" w:eastAsia="Times New Roman" w:hAnsi="Consolas" w:cs="Times New Roman"/>
          <w:color w:val="808080"/>
          <w:sz w:val="21"/>
          <w:szCs w:val="21"/>
          <w:lang w:eastAsia="pt-BR"/>
        </w:rPr>
        <w:t>&lt;/</w:t>
      </w:r>
      <w:proofErr w:type="spellStart"/>
      <w:r w:rsidRPr="007B48B1">
        <w:rPr>
          <w:rFonts w:ascii="Consolas" w:eastAsia="Times New Roman" w:hAnsi="Consolas" w:cs="Times New Roman"/>
          <w:color w:val="569CD6"/>
          <w:sz w:val="21"/>
          <w:szCs w:val="21"/>
          <w:lang w:eastAsia="pt-BR"/>
        </w:rPr>
        <w:t>div</w:t>
      </w:r>
      <w:proofErr w:type="spellEnd"/>
      <w:r w:rsidRPr="007B48B1">
        <w:rPr>
          <w:rFonts w:ascii="Consolas" w:eastAsia="Times New Roman" w:hAnsi="Consolas" w:cs="Times New Roman"/>
          <w:color w:val="808080"/>
          <w:sz w:val="21"/>
          <w:szCs w:val="21"/>
          <w:lang w:eastAsia="pt-BR"/>
        </w:rPr>
        <w:t>&gt;</w:t>
      </w:r>
    </w:p>
    <w:p w14:paraId="6ADB3540" w14:textId="7C938F13" w:rsidR="00CC7ECF" w:rsidRDefault="00CC7ECF" w:rsidP="005261B9">
      <w:pPr>
        <w:tabs>
          <w:tab w:val="left" w:pos="5775"/>
        </w:tabs>
        <w:rPr>
          <w:sz w:val="24"/>
          <w:szCs w:val="24"/>
        </w:rPr>
      </w:pPr>
    </w:p>
    <w:p w14:paraId="43E4BEB1" w14:textId="6D11235C" w:rsidR="00A87DCD" w:rsidRDefault="00A87DCD" w:rsidP="005261B9">
      <w:pPr>
        <w:tabs>
          <w:tab w:val="left" w:pos="5775"/>
        </w:tabs>
        <w:rPr>
          <w:sz w:val="24"/>
          <w:szCs w:val="24"/>
        </w:rPr>
      </w:pPr>
      <w:r>
        <w:rPr>
          <w:noProof/>
        </w:rPr>
        <w:lastRenderedPageBreak/>
        <w:drawing>
          <wp:inline distT="0" distB="0" distL="0" distR="0" wp14:anchorId="5E943B98" wp14:editId="50B93AC9">
            <wp:extent cx="5400040" cy="11061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106170"/>
                    </a:xfrm>
                    <a:prstGeom prst="rect">
                      <a:avLst/>
                    </a:prstGeom>
                  </pic:spPr>
                </pic:pic>
              </a:graphicData>
            </a:graphic>
          </wp:inline>
        </w:drawing>
      </w:r>
    </w:p>
    <w:p w14:paraId="4586614E" w14:textId="72DC35CE" w:rsidR="00A87DCD" w:rsidRDefault="001B6B25" w:rsidP="005261B9">
      <w:pPr>
        <w:tabs>
          <w:tab w:val="left" w:pos="5775"/>
        </w:tabs>
        <w:rPr>
          <w:sz w:val="24"/>
          <w:szCs w:val="24"/>
        </w:rPr>
      </w:pPr>
      <w:r>
        <w:rPr>
          <w:sz w:val="24"/>
          <w:szCs w:val="24"/>
        </w:rPr>
        <w:t xml:space="preserve">Como a Grid é separada em 12 colunas, por padrão o </w:t>
      </w:r>
      <w:proofErr w:type="spellStart"/>
      <w:r>
        <w:rPr>
          <w:sz w:val="24"/>
          <w:szCs w:val="24"/>
        </w:rPr>
        <w:t>BootStrap</w:t>
      </w:r>
      <w:proofErr w:type="spellEnd"/>
      <w:r>
        <w:rPr>
          <w:sz w:val="24"/>
          <w:szCs w:val="24"/>
        </w:rPr>
        <w:t xml:space="preserve"> separa de forma igualitária as colunas que eu criei... Caso eu queira que uma coluna tenha um valor específico, eu posso especificar, como ter uma coluna com um tamanho de 4 colunas (“col-4”):</w:t>
      </w:r>
    </w:p>
    <w:p w14:paraId="2B86DEC6" w14:textId="77777777" w:rsidR="005F37CD" w:rsidRPr="005F37CD" w:rsidRDefault="005F37CD" w:rsidP="005F37CD">
      <w:pPr>
        <w:shd w:val="clear" w:color="auto" w:fill="1E1E1E"/>
        <w:spacing w:after="0" w:line="285" w:lineRule="atLeast"/>
        <w:rPr>
          <w:rFonts w:ascii="Consolas" w:eastAsia="Times New Roman" w:hAnsi="Consolas" w:cs="Times New Roman"/>
          <w:color w:val="D4D4D4"/>
          <w:sz w:val="21"/>
          <w:szCs w:val="21"/>
          <w:lang w:eastAsia="pt-BR"/>
        </w:rPr>
      </w:pPr>
      <w:r w:rsidRPr="005F37CD">
        <w:rPr>
          <w:rFonts w:ascii="Consolas" w:eastAsia="Times New Roman" w:hAnsi="Consolas" w:cs="Times New Roman"/>
          <w:color w:val="D4D4D4"/>
          <w:sz w:val="21"/>
          <w:szCs w:val="21"/>
          <w:lang w:eastAsia="pt-BR"/>
        </w:rPr>
        <w:t>        </w:t>
      </w:r>
      <w:r w:rsidRPr="005F37CD">
        <w:rPr>
          <w:rFonts w:ascii="Consolas" w:eastAsia="Times New Roman" w:hAnsi="Consolas" w:cs="Times New Roman"/>
          <w:color w:val="808080"/>
          <w:sz w:val="21"/>
          <w:szCs w:val="21"/>
          <w:lang w:eastAsia="pt-BR"/>
        </w:rPr>
        <w:t>&lt;</w:t>
      </w:r>
      <w:proofErr w:type="spellStart"/>
      <w:r w:rsidRPr="005F37CD">
        <w:rPr>
          <w:rFonts w:ascii="Consolas" w:eastAsia="Times New Roman" w:hAnsi="Consolas" w:cs="Times New Roman"/>
          <w:color w:val="569CD6"/>
          <w:sz w:val="21"/>
          <w:szCs w:val="21"/>
          <w:lang w:eastAsia="pt-BR"/>
        </w:rPr>
        <w:t>div</w:t>
      </w:r>
      <w:proofErr w:type="spellEnd"/>
      <w:r w:rsidRPr="005F37CD">
        <w:rPr>
          <w:rFonts w:ascii="Consolas" w:eastAsia="Times New Roman" w:hAnsi="Consolas" w:cs="Times New Roman"/>
          <w:color w:val="D4D4D4"/>
          <w:sz w:val="21"/>
          <w:szCs w:val="21"/>
          <w:lang w:eastAsia="pt-BR"/>
        </w:rPr>
        <w:t> </w:t>
      </w:r>
      <w:proofErr w:type="spellStart"/>
      <w:r w:rsidRPr="005F37CD">
        <w:rPr>
          <w:rFonts w:ascii="Consolas" w:eastAsia="Times New Roman" w:hAnsi="Consolas" w:cs="Times New Roman"/>
          <w:color w:val="9CDCFE"/>
          <w:sz w:val="21"/>
          <w:szCs w:val="21"/>
          <w:lang w:eastAsia="pt-BR"/>
        </w:rPr>
        <w:t>class</w:t>
      </w:r>
      <w:proofErr w:type="spellEnd"/>
      <w:r w:rsidRPr="005F37CD">
        <w:rPr>
          <w:rFonts w:ascii="Consolas" w:eastAsia="Times New Roman" w:hAnsi="Consolas" w:cs="Times New Roman"/>
          <w:color w:val="D4D4D4"/>
          <w:sz w:val="21"/>
          <w:szCs w:val="21"/>
          <w:lang w:eastAsia="pt-BR"/>
        </w:rPr>
        <w:t>=</w:t>
      </w:r>
      <w:r w:rsidRPr="005F37CD">
        <w:rPr>
          <w:rFonts w:ascii="Consolas" w:eastAsia="Times New Roman" w:hAnsi="Consolas" w:cs="Times New Roman"/>
          <w:color w:val="CE9178"/>
          <w:sz w:val="21"/>
          <w:szCs w:val="21"/>
          <w:lang w:eastAsia="pt-BR"/>
        </w:rPr>
        <w:t>"</w:t>
      </w:r>
      <w:proofErr w:type="spellStart"/>
      <w:r w:rsidRPr="005F37CD">
        <w:rPr>
          <w:rFonts w:ascii="Consolas" w:eastAsia="Times New Roman" w:hAnsi="Consolas" w:cs="Times New Roman"/>
          <w:color w:val="CE9178"/>
          <w:sz w:val="21"/>
          <w:szCs w:val="21"/>
          <w:lang w:eastAsia="pt-BR"/>
        </w:rPr>
        <w:t>row</w:t>
      </w:r>
      <w:proofErr w:type="spellEnd"/>
      <w:r w:rsidRPr="005F37CD">
        <w:rPr>
          <w:rFonts w:ascii="Consolas" w:eastAsia="Times New Roman" w:hAnsi="Consolas" w:cs="Times New Roman"/>
          <w:color w:val="CE9178"/>
          <w:sz w:val="21"/>
          <w:szCs w:val="21"/>
          <w:lang w:eastAsia="pt-BR"/>
        </w:rPr>
        <w:t>"</w:t>
      </w:r>
      <w:r w:rsidRPr="005F37CD">
        <w:rPr>
          <w:rFonts w:ascii="Consolas" w:eastAsia="Times New Roman" w:hAnsi="Consolas" w:cs="Times New Roman"/>
          <w:color w:val="808080"/>
          <w:sz w:val="21"/>
          <w:szCs w:val="21"/>
          <w:lang w:eastAsia="pt-BR"/>
        </w:rPr>
        <w:t>&gt;</w:t>
      </w:r>
    </w:p>
    <w:p w14:paraId="701D0CBF" w14:textId="77777777" w:rsidR="005F37CD" w:rsidRPr="005F37CD" w:rsidRDefault="005F37CD" w:rsidP="005F37CD">
      <w:pPr>
        <w:shd w:val="clear" w:color="auto" w:fill="1E1E1E"/>
        <w:spacing w:after="0" w:line="285" w:lineRule="atLeast"/>
        <w:rPr>
          <w:rFonts w:ascii="Consolas" w:eastAsia="Times New Roman" w:hAnsi="Consolas" w:cs="Times New Roman"/>
          <w:color w:val="D4D4D4"/>
          <w:sz w:val="21"/>
          <w:szCs w:val="21"/>
          <w:lang w:eastAsia="pt-BR"/>
        </w:rPr>
      </w:pPr>
      <w:r w:rsidRPr="005F37CD">
        <w:rPr>
          <w:rFonts w:ascii="Consolas" w:eastAsia="Times New Roman" w:hAnsi="Consolas" w:cs="Times New Roman"/>
          <w:color w:val="D4D4D4"/>
          <w:sz w:val="21"/>
          <w:szCs w:val="21"/>
          <w:lang w:eastAsia="pt-BR"/>
        </w:rPr>
        <w:t>            </w:t>
      </w:r>
      <w:r w:rsidRPr="005F37CD">
        <w:rPr>
          <w:rFonts w:ascii="Consolas" w:eastAsia="Times New Roman" w:hAnsi="Consolas" w:cs="Times New Roman"/>
          <w:color w:val="808080"/>
          <w:sz w:val="21"/>
          <w:szCs w:val="21"/>
          <w:lang w:eastAsia="pt-BR"/>
        </w:rPr>
        <w:t>&lt;</w:t>
      </w:r>
      <w:proofErr w:type="spellStart"/>
      <w:r w:rsidRPr="005F37CD">
        <w:rPr>
          <w:rFonts w:ascii="Consolas" w:eastAsia="Times New Roman" w:hAnsi="Consolas" w:cs="Times New Roman"/>
          <w:color w:val="569CD6"/>
          <w:sz w:val="21"/>
          <w:szCs w:val="21"/>
          <w:lang w:eastAsia="pt-BR"/>
        </w:rPr>
        <w:t>div</w:t>
      </w:r>
      <w:proofErr w:type="spellEnd"/>
      <w:r w:rsidRPr="005F37CD">
        <w:rPr>
          <w:rFonts w:ascii="Consolas" w:eastAsia="Times New Roman" w:hAnsi="Consolas" w:cs="Times New Roman"/>
          <w:color w:val="D4D4D4"/>
          <w:sz w:val="21"/>
          <w:szCs w:val="21"/>
          <w:lang w:eastAsia="pt-BR"/>
        </w:rPr>
        <w:t> </w:t>
      </w:r>
      <w:proofErr w:type="spellStart"/>
      <w:r w:rsidRPr="005F37CD">
        <w:rPr>
          <w:rFonts w:ascii="Consolas" w:eastAsia="Times New Roman" w:hAnsi="Consolas" w:cs="Times New Roman"/>
          <w:color w:val="9CDCFE"/>
          <w:sz w:val="21"/>
          <w:szCs w:val="21"/>
          <w:lang w:eastAsia="pt-BR"/>
        </w:rPr>
        <w:t>class</w:t>
      </w:r>
      <w:proofErr w:type="spellEnd"/>
      <w:r w:rsidRPr="005F37CD">
        <w:rPr>
          <w:rFonts w:ascii="Consolas" w:eastAsia="Times New Roman" w:hAnsi="Consolas" w:cs="Times New Roman"/>
          <w:color w:val="D4D4D4"/>
          <w:sz w:val="21"/>
          <w:szCs w:val="21"/>
          <w:lang w:eastAsia="pt-BR"/>
        </w:rPr>
        <w:t>=</w:t>
      </w:r>
      <w:r w:rsidRPr="005F37CD">
        <w:rPr>
          <w:rFonts w:ascii="Consolas" w:eastAsia="Times New Roman" w:hAnsi="Consolas" w:cs="Times New Roman"/>
          <w:color w:val="CE9178"/>
          <w:sz w:val="21"/>
          <w:szCs w:val="21"/>
          <w:lang w:eastAsia="pt-BR"/>
        </w:rPr>
        <w:t>"col-4 </w:t>
      </w:r>
      <w:proofErr w:type="spellStart"/>
      <w:r w:rsidRPr="005F37CD">
        <w:rPr>
          <w:rFonts w:ascii="Consolas" w:eastAsia="Times New Roman" w:hAnsi="Consolas" w:cs="Times New Roman"/>
          <w:color w:val="CE9178"/>
          <w:sz w:val="21"/>
          <w:szCs w:val="21"/>
          <w:lang w:eastAsia="pt-BR"/>
        </w:rPr>
        <w:t>bg-warning</w:t>
      </w:r>
      <w:proofErr w:type="spellEnd"/>
      <w:r w:rsidRPr="005F37CD">
        <w:rPr>
          <w:rFonts w:ascii="Consolas" w:eastAsia="Times New Roman" w:hAnsi="Consolas" w:cs="Times New Roman"/>
          <w:color w:val="CE9178"/>
          <w:sz w:val="21"/>
          <w:szCs w:val="21"/>
          <w:lang w:eastAsia="pt-BR"/>
        </w:rPr>
        <w:t>"</w:t>
      </w:r>
      <w:r w:rsidRPr="005F37CD">
        <w:rPr>
          <w:rFonts w:ascii="Consolas" w:eastAsia="Times New Roman" w:hAnsi="Consolas" w:cs="Times New Roman"/>
          <w:color w:val="808080"/>
          <w:sz w:val="21"/>
          <w:szCs w:val="21"/>
          <w:lang w:eastAsia="pt-BR"/>
        </w:rPr>
        <w:t>&gt;</w:t>
      </w:r>
      <w:r w:rsidRPr="005F37CD">
        <w:rPr>
          <w:rFonts w:ascii="Consolas" w:eastAsia="Times New Roman" w:hAnsi="Consolas" w:cs="Times New Roman"/>
          <w:color w:val="D4D4D4"/>
          <w:sz w:val="21"/>
          <w:szCs w:val="21"/>
          <w:lang w:eastAsia="pt-BR"/>
        </w:rPr>
        <w:t>1</w:t>
      </w:r>
      <w:r w:rsidRPr="005F37CD">
        <w:rPr>
          <w:rFonts w:ascii="Consolas" w:eastAsia="Times New Roman" w:hAnsi="Consolas" w:cs="Times New Roman"/>
          <w:color w:val="808080"/>
          <w:sz w:val="21"/>
          <w:szCs w:val="21"/>
          <w:lang w:eastAsia="pt-BR"/>
        </w:rPr>
        <w:t>&lt;/</w:t>
      </w:r>
      <w:proofErr w:type="spellStart"/>
      <w:r w:rsidRPr="005F37CD">
        <w:rPr>
          <w:rFonts w:ascii="Consolas" w:eastAsia="Times New Roman" w:hAnsi="Consolas" w:cs="Times New Roman"/>
          <w:color w:val="569CD6"/>
          <w:sz w:val="21"/>
          <w:szCs w:val="21"/>
          <w:lang w:eastAsia="pt-BR"/>
        </w:rPr>
        <w:t>div</w:t>
      </w:r>
      <w:proofErr w:type="spellEnd"/>
      <w:r w:rsidRPr="005F37CD">
        <w:rPr>
          <w:rFonts w:ascii="Consolas" w:eastAsia="Times New Roman" w:hAnsi="Consolas" w:cs="Times New Roman"/>
          <w:color w:val="808080"/>
          <w:sz w:val="21"/>
          <w:szCs w:val="21"/>
          <w:lang w:eastAsia="pt-BR"/>
        </w:rPr>
        <w:t>&gt;</w:t>
      </w:r>
    </w:p>
    <w:p w14:paraId="257EEBC8" w14:textId="77777777" w:rsidR="005F37CD" w:rsidRPr="005F37CD" w:rsidRDefault="005F37CD" w:rsidP="005F37CD">
      <w:pPr>
        <w:shd w:val="clear" w:color="auto" w:fill="1E1E1E"/>
        <w:spacing w:after="0" w:line="285" w:lineRule="atLeast"/>
        <w:rPr>
          <w:rFonts w:ascii="Consolas" w:eastAsia="Times New Roman" w:hAnsi="Consolas" w:cs="Times New Roman"/>
          <w:color w:val="D4D4D4"/>
          <w:sz w:val="21"/>
          <w:szCs w:val="21"/>
          <w:lang w:eastAsia="pt-BR"/>
        </w:rPr>
      </w:pPr>
      <w:r w:rsidRPr="005F37CD">
        <w:rPr>
          <w:rFonts w:ascii="Consolas" w:eastAsia="Times New Roman" w:hAnsi="Consolas" w:cs="Times New Roman"/>
          <w:color w:val="D4D4D4"/>
          <w:sz w:val="21"/>
          <w:szCs w:val="21"/>
          <w:lang w:eastAsia="pt-BR"/>
        </w:rPr>
        <w:t>        </w:t>
      </w:r>
      <w:r w:rsidRPr="005F37CD">
        <w:rPr>
          <w:rFonts w:ascii="Consolas" w:eastAsia="Times New Roman" w:hAnsi="Consolas" w:cs="Times New Roman"/>
          <w:color w:val="808080"/>
          <w:sz w:val="21"/>
          <w:szCs w:val="21"/>
          <w:lang w:eastAsia="pt-BR"/>
        </w:rPr>
        <w:t>&lt;/</w:t>
      </w:r>
      <w:proofErr w:type="spellStart"/>
      <w:r w:rsidRPr="005F37CD">
        <w:rPr>
          <w:rFonts w:ascii="Consolas" w:eastAsia="Times New Roman" w:hAnsi="Consolas" w:cs="Times New Roman"/>
          <w:color w:val="569CD6"/>
          <w:sz w:val="21"/>
          <w:szCs w:val="21"/>
          <w:lang w:eastAsia="pt-BR"/>
        </w:rPr>
        <w:t>div</w:t>
      </w:r>
      <w:proofErr w:type="spellEnd"/>
      <w:r w:rsidRPr="005F37CD">
        <w:rPr>
          <w:rFonts w:ascii="Consolas" w:eastAsia="Times New Roman" w:hAnsi="Consolas" w:cs="Times New Roman"/>
          <w:color w:val="808080"/>
          <w:sz w:val="21"/>
          <w:szCs w:val="21"/>
          <w:lang w:eastAsia="pt-BR"/>
        </w:rPr>
        <w:t>&gt;</w:t>
      </w:r>
    </w:p>
    <w:p w14:paraId="05090584" w14:textId="58DE5C81" w:rsidR="001B6B25" w:rsidRDefault="00C44407" w:rsidP="005261B9">
      <w:pPr>
        <w:tabs>
          <w:tab w:val="left" w:pos="5775"/>
        </w:tabs>
        <w:rPr>
          <w:sz w:val="24"/>
          <w:szCs w:val="24"/>
        </w:rPr>
      </w:pPr>
      <w:r>
        <w:rPr>
          <w:noProof/>
        </w:rPr>
        <w:drawing>
          <wp:inline distT="0" distB="0" distL="0" distR="0" wp14:anchorId="1E49ED6D" wp14:editId="394287CC">
            <wp:extent cx="5400040" cy="1320165"/>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320165"/>
                    </a:xfrm>
                    <a:prstGeom prst="rect">
                      <a:avLst/>
                    </a:prstGeom>
                  </pic:spPr>
                </pic:pic>
              </a:graphicData>
            </a:graphic>
          </wp:inline>
        </w:drawing>
      </w:r>
    </w:p>
    <w:p w14:paraId="658F99CD" w14:textId="68A73F45" w:rsidR="00035334" w:rsidRDefault="00035334" w:rsidP="005261B9">
      <w:pPr>
        <w:tabs>
          <w:tab w:val="left" w:pos="5775"/>
        </w:tabs>
        <w:rPr>
          <w:sz w:val="24"/>
          <w:szCs w:val="24"/>
        </w:rPr>
      </w:pPr>
      <w:r>
        <w:rPr>
          <w:sz w:val="24"/>
          <w:szCs w:val="24"/>
        </w:rPr>
        <w:t>Podemos também ter uma Grid responsiva, escolhendo a quantidade de colunas que a coluna irá ocupar dependendo do tamanho da tela do dispositivo ou browser que o usuário está usando:</w:t>
      </w:r>
    </w:p>
    <w:p w14:paraId="4EBBBFB0"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proofErr w:type="spellStart"/>
      <w:r w:rsidRPr="00BF2859">
        <w:rPr>
          <w:rFonts w:ascii="Consolas" w:eastAsia="Times New Roman" w:hAnsi="Consolas" w:cs="Times New Roman"/>
          <w:color w:val="569CD6"/>
          <w:sz w:val="21"/>
          <w:szCs w:val="21"/>
          <w:lang w:eastAsia="pt-BR"/>
        </w:rPr>
        <w:t>div</w:t>
      </w:r>
      <w:proofErr w:type="spellEnd"/>
      <w:r w:rsidRPr="00BF2859">
        <w:rPr>
          <w:rFonts w:ascii="Consolas" w:eastAsia="Times New Roman" w:hAnsi="Consolas" w:cs="Times New Roman"/>
          <w:color w:val="D4D4D4"/>
          <w:sz w:val="21"/>
          <w:szCs w:val="21"/>
          <w:lang w:eastAsia="pt-BR"/>
        </w:rPr>
        <w:t> </w:t>
      </w:r>
      <w:proofErr w:type="spellStart"/>
      <w:r w:rsidRPr="00BF2859">
        <w:rPr>
          <w:rFonts w:ascii="Consolas" w:eastAsia="Times New Roman" w:hAnsi="Consolas" w:cs="Times New Roman"/>
          <w:color w:val="9CDCFE"/>
          <w:sz w:val="21"/>
          <w:szCs w:val="21"/>
          <w:lang w:eastAsia="pt-BR"/>
        </w:rPr>
        <w:t>class</w:t>
      </w:r>
      <w:proofErr w:type="spellEnd"/>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"container-</w:t>
      </w:r>
      <w:proofErr w:type="spellStart"/>
      <w:r w:rsidRPr="00BF2859">
        <w:rPr>
          <w:rFonts w:ascii="Consolas" w:eastAsia="Times New Roman" w:hAnsi="Consolas" w:cs="Times New Roman"/>
          <w:color w:val="CE9178"/>
          <w:sz w:val="21"/>
          <w:szCs w:val="21"/>
          <w:lang w:eastAsia="pt-BR"/>
        </w:rPr>
        <w:t>fluid</w:t>
      </w:r>
      <w:proofErr w:type="spellEnd"/>
      <w:r w:rsidRPr="00BF2859">
        <w:rPr>
          <w:rFonts w:ascii="Consolas" w:eastAsia="Times New Roman" w:hAnsi="Consolas" w:cs="Times New Roman"/>
          <w:color w:val="CE9178"/>
          <w:sz w:val="21"/>
          <w:szCs w:val="21"/>
          <w:lang w:eastAsia="pt-BR"/>
        </w:rPr>
        <w:t>"</w:t>
      </w:r>
      <w:r w:rsidRPr="00BF2859">
        <w:rPr>
          <w:rFonts w:ascii="Consolas" w:eastAsia="Times New Roman" w:hAnsi="Consolas" w:cs="Times New Roman"/>
          <w:color w:val="808080"/>
          <w:sz w:val="21"/>
          <w:szCs w:val="21"/>
          <w:lang w:eastAsia="pt-BR"/>
        </w:rPr>
        <w:t>&gt;</w:t>
      </w:r>
    </w:p>
    <w:p w14:paraId="13B5A5C5"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proofErr w:type="spellStart"/>
      <w:r w:rsidRPr="00BF2859">
        <w:rPr>
          <w:rFonts w:ascii="Consolas" w:eastAsia="Times New Roman" w:hAnsi="Consolas" w:cs="Times New Roman"/>
          <w:color w:val="569CD6"/>
          <w:sz w:val="21"/>
          <w:szCs w:val="21"/>
          <w:lang w:eastAsia="pt-BR"/>
        </w:rPr>
        <w:t>div</w:t>
      </w:r>
      <w:proofErr w:type="spellEnd"/>
      <w:r w:rsidRPr="00BF2859">
        <w:rPr>
          <w:rFonts w:ascii="Consolas" w:eastAsia="Times New Roman" w:hAnsi="Consolas" w:cs="Times New Roman"/>
          <w:color w:val="D4D4D4"/>
          <w:sz w:val="21"/>
          <w:szCs w:val="21"/>
          <w:lang w:eastAsia="pt-BR"/>
        </w:rPr>
        <w:t> </w:t>
      </w:r>
      <w:proofErr w:type="spellStart"/>
      <w:r w:rsidRPr="00BF2859">
        <w:rPr>
          <w:rFonts w:ascii="Consolas" w:eastAsia="Times New Roman" w:hAnsi="Consolas" w:cs="Times New Roman"/>
          <w:color w:val="9CDCFE"/>
          <w:sz w:val="21"/>
          <w:szCs w:val="21"/>
          <w:lang w:eastAsia="pt-BR"/>
        </w:rPr>
        <w:t>class</w:t>
      </w:r>
      <w:proofErr w:type="spellEnd"/>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w:t>
      </w:r>
      <w:proofErr w:type="spellStart"/>
      <w:r w:rsidRPr="00BF2859">
        <w:rPr>
          <w:rFonts w:ascii="Consolas" w:eastAsia="Times New Roman" w:hAnsi="Consolas" w:cs="Times New Roman"/>
          <w:color w:val="CE9178"/>
          <w:sz w:val="21"/>
          <w:szCs w:val="21"/>
          <w:lang w:eastAsia="pt-BR"/>
        </w:rPr>
        <w:t>row</w:t>
      </w:r>
      <w:proofErr w:type="spellEnd"/>
      <w:r w:rsidRPr="00BF2859">
        <w:rPr>
          <w:rFonts w:ascii="Consolas" w:eastAsia="Times New Roman" w:hAnsi="Consolas" w:cs="Times New Roman"/>
          <w:color w:val="CE9178"/>
          <w:sz w:val="21"/>
          <w:szCs w:val="21"/>
          <w:lang w:eastAsia="pt-BR"/>
        </w:rPr>
        <w:t>"</w:t>
      </w:r>
      <w:r w:rsidRPr="00BF2859">
        <w:rPr>
          <w:rFonts w:ascii="Consolas" w:eastAsia="Times New Roman" w:hAnsi="Consolas" w:cs="Times New Roman"/>
          <w:color w:val="808080"/>
          <w:sz w:val="21"/>
          <w:szCs w:val="21"/>
          <w:lang w:eastAsia="pt-BR"/>
        </w:rPr>
        <w:t>&gt;</w:t>
      </w:r>
    </w:p>
    <w:p w14:paraId="3AA54072"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bg-primary"</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1</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70A632FF"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bg-danger"</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2</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32FF5BD2"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bg-warning"</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3</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09725272"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bg-info"</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4</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01D19A03"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bg-success"</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5</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610E1A36"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bg-secondary"</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6</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75108180"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bg-danger"</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7</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15451452"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bg-info"</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8</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16295B58"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bg-success"</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9</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4BA1F25F"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lastRenderedPageBreak/>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bg-secondary"</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10</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1EDBF138"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bg-danger"</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11</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76C1A87D"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9CDCFE"/>
          <w:sz w:val="21"/>
          <w:szCs w:val="21"/>
          <w:lang w:eastAsia="pt-BR"/>
        </w:rPr>
        <w:t>class</w:t>
      </w:r>
      <w:r w:rsidRPr="00BF2859">
        <w:rPr>
          <w:rFonts w:ascii="Consolas" w:eastAsia="Times New Roman" w:hAnsi="Consolas" w:cs="Times New Roman"/>
          <w:color w:val="D4D4D4"/>
          <w:sz w:val="21"/>
          <w:szCs w:val="21"/>
          <w:lang w:eastAsia="pt-BR"/>
        </w:rPr>
        <w:t>=</w:t>
      </w:r>
      <w:r w:rsidRPr="00BF2859">
        <w:rPr>
          <w:rFonts w:ascii="Consolas" w:eastAsia="Times New Roman" w:hAnsi="Consolas" w:cs="Times New Roman"/>
          <w:color w:val="CE9178"/>
          <w:sz w:val="21"/>
          <w:szCs w:val="21"/>
          <w:lang w:eastAsia="pt-BR"/>
        </w:rPr>
        <w:t>"col-12 col-sm-6 col-md-4 col-lg-2 col-xl-1 bg-success"</w:t>
      </w:r>
      <w:r w:rsidRPr="00BF2859">
        <w:rPr>
          <w:rFonts w:ascii="Consolas" w:eastAsia="Times New Roman" w:hAnsi="Consolas" w:cs="Times New Roman"/>
          <w:color w:val="808080"/>
          <w:sz w:val="21"/>
          <w:szCs w:val="21"/>
          <w:lang w:eastAsia="pt-BR"/>
        </w:rPr>
        <w:t>&gt;</w:t>
      </w:r>
      <w:r w:rsidRPr="00BF2859">
        <w:rPr>
          <w:rFonts w:ascii="Consolas" w:eastAsia="Times New Roman" w:hAnsi="Consolas" w:cs="Times New Roman"/>
          <w:color w:val="D4D4D4"/>
          <w:sz w:val="21"/>
          <w:szCs w:val="21"/>
          <w:lang w:eastAsia="pt-BR"/>
        </w:rPr>
        <w:t>12</w:t>
      </w:r>
      <w:r w:rsidRPr="00BF2859">
        <w:rPr>
          <w:rFonts w:ascii="Consolas" w:eastAsia="Times New Roman" w:hAnsi="Consolas" w:cs="Times New Roman"/>
          <w:color w:val="808080"/>
          <w:sz w:val="21"/>
          <w:szCs w:val="21"/>
          <w:lang w:eastAsia="pt-BR"/>
        </w:rPr>
        <w:t>&lt;/</w:t>
      </w:r>
      <w:r w:rsidRPr="00BF2859">
        <w:rPr>
          <w:rFonts w:ascii="Consolas" w:eastAsia="Times New Roman" w:hAnsi="Consolas" w:cs="Times New Roman"/>
          <w:color w:val="569CD6"/>
          <w:sz w:val="21"/>
          <w:szCs w:val="21"/>
          <w:lang w:eastAsia="pt-BR"/>
        </w:rPr>
        <w:t>div</w:t>
      </w:r>
      <w:r w:rsidRPr="00BF2859">
        <w:rPr>
          <w:rFonts w:ascii="Consolas" w:eastAsia="Times New Roman" w:hAnsi="Consolas" w:cs="Times New Roman"/>
          <w:color w:val="808080"/>
          <w:sz w:val="21"/>
          <w:szCs w:val="21"/>
          <w:lang w:eastAsia="pt-BR"/>
        </w:rPr>
        <w:t>&gt;</w:t>
      </w:r>
    </w:p>
    <w:p w14:paraId="7E69B79F"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proofErr w:type="spellStart"/>
      <w:r w:rsidRPr="00BF2859">
        <w:rPr>
          <w:rFonts w:ascii="Consolas" w:eastAsia="Times New Roman" w:hAnsi="Consolas" w:cs="Times New Roman"/>
          <w:color w:val="569CD6"/>
          <w:sz w:val="21"/>
          <w:szCs w:val="21"/>
          <w:lang w:eastAsia="pt-BR"/>
        </w:rPr>
        <w:t>div</w:t>
      </w:r>
      <w:proofErr w:type="spellEnd"/>
      <w:r w:rsidRPr="00BF2859">
        <w:rPr>
          <w:rFonts w:ascii="Consolas" w:eastAsia="Times New Roman" w:hAnsi="Consolas" w:cs="Times New Roman"/>
          <w:color w:val="808080"/>
          <w:sz w:val="21"/>
          <w:szCs w:val="21"/>
          <w:lang w:eastAsia="pt-BR"/>
        </w:rPr>
        <w:t>&gt;</w:t>
      </w:r>
    </w:p>
    <w:p w14:paraId="38B6447A" w14:textId="77777777" w:rsidR="00BF2859" w:rsidRPr="00BF2859" w:rsidRDefault="00BF2859" w:rsidP="00BF2859">
      <w:pPr>
        <w:shd w:val="clear" w:color="auto" w:fill="1E1E1E"/>
        <w:spacing w:after="0" w:line="285" w:lineRule="atLeast"/>
        <w:rPr>
          <w:rFonts w:ascii="Consolas" w:eastAsia="Times New Roman" w:hAnsi="Consolas" w:cs="Times New Roman"/>
          <w:color w:val="D4D4D4"/>
          <w:sz w:val="21"/>
          <w:szCs w:val="21"/>
          <w:lang w:eastAsia="pt-BR"/>
        </w:rPr>
      </w:pPr>
      <w:r w:rsidRPr="00BF2859">
        <w:rPr>
          <w:rFonts w:ascii="Consolas" w:eastAsia="Times New Roman" w:hAnsi="Consolas" w:cs="Times New Roman"/>
          <w:color w:val="D4D4D4"/>
          <w:sz w:val="21"/>
          <w:szCs w:val="21"/>
          <w:lang w:eastAsia="pt-BR"/>
        </w:rPr>
        <w:t>    </w:t>
      </w:r>
      <w:r w:rsidRPr="00BF2859">
        <w:rPr>
          <w:rFonts w:ascii="Consolas" w:eastAsia="Times New Roman" w:hAnsi="Consolas" w:cs="Times New Roman"/>
          <w:color w:val="808080"/>
          <w:sz w:val="21"/>
          <w:szCs w:val="21"/>
          <w:lang w:eastAsia="pt-BR"/>
        </w:rPr>
        <w:t>&lt;/</w:t>
      </w:r>
      <w:proofErr w:type="spellStart"/>
      <w:r w:rsidRPr="00BF2859">
        <w:rPr>
          <w:rFonts w:ascii="Consolas" w:eastAsia="Times New Roman" w:hAnsi="Consolas" w:cs="Times New Roman"/>
          <w:color w:val="569CD6"/>
          <w:sz w:val="21"/>
          <w:szCs w:val="21"/>
          <w:lang w:eastAsia="pt-BR"/>
        </w:rPr>
        <w:t>div</w:t>
      </w:r>
      <w:proofErr w:type="spellEnd"/>
      <w:r w:rsidRPr="00BF2859">
        <w:rPr>
          <w:rFonts w:ascii="Consolas" w:eastAsia="Times New Roman" w:hAnsi="Consolas" w:cs="Times New Roman"/>
          <w:color w:val="808080"/>
          <w:sz w:val="21"/>
          <w:szCs w:val="21"/>
          <w:lang w:eastAsia="pt-BR"/>
        </w:rPr>
        <w:t>&gt;</w:t>
      </w:r>
    </w:p>
    <w:p w14:paraId="73333C10" w14:textId="3B308A25" w:rsidR="00035334" w:rsidRDefault="00035334" w:rsidP="005261B9">
      <w:pPr>
        <w:tabs>
          <w:tab w:val="left" w:pos="5775"/>
        </w:tabs>
        <w:rPr>
          <w:sz w:val="24"/>
          <w:szCs w:val="24"/>
        </w:rPr>
      </w:pPr>
    </w:p>
    <w:p w14:paraId="50306FD4" w14:textId="0B9C3243" w:rsidR="008C2CA6" w:rsidRDefault="008C2CA6" w:rsidP="005261B9">
      <w:pPr>
        <w:tabs>
          <w:tab w:val="left" w:pos="5775"/>
        </w:tabs>
        <w:rPr>
          <w:sz w:val="24"/>
          <w:szCs w:val="24"/>
        </w:rPr>
      </w:pPr>
      <w:r>
        <w:rPr>
          <w:sz w:val="24"/>
          <w:szCs w:val="24"/>
        </w:rPr>
        <w:t>Vamos ver agora como fazemos para quebrar a linha de nosso Grid:</w:t>
      </w:r>
    </w:p>
    <w:p w14:paraId="55877E40"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proofErr w:type="gramStart"/>
      <w:r w:rsidRPr="0053465C">
        <w:rPr>
          <w:rFonts w:ascii="Consolas" w:eastAsia="Times New Roman" w:hAnsi="Consolas" w:cs="Times New Roman"/>
          <w:color w:val="6A9955"/>
          <w:sz w:val="21"/>
          <w:szCs w:val="21"/>
          <w:lang w:eastAsia="pt-BR"/>
        </w:rPr>
        <w:t>&lt;!--</w:t>
      </w:r>
      <w:proofErr w:type="gramEnd"/>
      <w:r w:rsidRPr="0053465C">
        <w:rPr>
          <w:rFonts w:ascii="Consolas" w:eastAsia="Times New Roman" w:hAnsi="Consolas" w:cs="Times New Roman"/>
          <w:color w:val="6A9955"/>
          <w:sz w:val="21"/>
          <w:szCs w:val="21"/>
          <w:lang w:eastAsia="pt-BR"/>
        </w:rPr>
        <w:t> Quebra de Linha --&gt;</w:t>
      </w:r>
    </w:p>
    <w:p w14:paraId="4A034147"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"container-</w:t>
      </w:r>
      <w:proofErr w:type="spellStart"/>
      <w:r w:rsidRPr="0053465C">
        <w:rPr>
          <w:rFonts w:ascii="Consolas" w:eastAsia="Times New Roman" w:hAnsi="Consolas" w:cs="Times New Roman"/>
          <w:color w:val="CE9178"/>
          <w:sz w:val="21"/>
          <w:szCs w:val="21"/>
          <w:lang w:eastAsia="pt-BR"/>
        </w:rPr>
        <w:t>fluid</w:t>
      </w:r>
      <w:proofErr w:type="spellEnd"/>
      <w:r w:rsidRPr="0053465C">
        <w:rPr>
          <w:rFonts w:ascii="Consolas" w:eastAsia="Times New Roman" w:hAnsi="Consolas" w:cs="Times New Roman"/>
          <w:color w:val="CE9178"/>
          <w:sz w:val="21"/>
          <w:szCs w:val="21"/>
          <w:lang w:eastAsia="pt-BR"/>
        </w:rPr>
        <w:t>"</w:t>
      </w:r>
      <w:r w:rsidRPr="0053465C">
        <w:rPr>
          <w:rFonts w:ascii="Consolas" w:eastAsia="Times New Roman" w:hAnsi="Consolas" w:cs="Times New Roman"/>
          <w:color w:val="808080"/>
          <w:sz w:val="21"/>
          <w:szCs w:val="21"/>
          <w:lang w:eastAsia="pt-BR"/>
        </w:rPr>
        <w:t>&gt;</w:t>
      </w:r>
    </w:p>
    <w:p w14:paraId="79EC2D70"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w:t>
      </w:r>
      <w:proofErr w:type="spellStart"/>
      <w:r w:rsidRPr="0053465C">
        <w:rPr>
          <w:rFonts w:ascii="Consolas" w:eastAsia="Times New Roman" w:hAnsi="Consolas" w:cs="Times New Roman"/>
          <w:color w:val="CE9178"/>
          <w:sz w:val="21"/>
          <w:szCs w:val="21"/>
          <w:lang w:eastAsia="pt-BR"/>
        </w:rPr>
        <w:t>row</w:t>
      </w:r>
      <w:proofErr w:type="spellEnd"/>
      <w:r w:rsidRPr="0053465C">
        <w:rPr>
          <w:rFonts w:ascii="Consolas" w:eastAsia="Times New Roman" w:hAnsi="Consolas" w:cs="Times New Roman"/>
          <w:color w:val="CE9178"/>
          <w:sz w:val="21"/>
          <w:szCs w:val="21"/>
          <w:lang w:eastAsia="pt-BR"/>
        </w:rPr>
        <w:t>"</w:t>
      </w:r>
      <w:r w:rsidRPr="0053465C">
        <w:rPr>
          <w:rFonts w:ascii="Consolas" w:eastAsia="Times New Roman" w:hAnsi="Consolas" w:cs="Times New Roman"/>
          <w:color w:val="808080"/>
          <w:sz w:val="21"/>
          <w:szCs w:val="21"/>
          <w:lang w:eastAsia="pt-BR"/>
        </w:rPr>
        <w:t>&gt;</w:t>
      </w:r>
    </w:p>
    <w:p w14:paraId="74980A0F"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"col-3 </w:t>
      </w:r>
      <w:proofErr w:type="spellStart"/>
      <w:r w:rsidRPr="0053465C">
        <w:rPr>
          <w:rFonts w:ascii="Consolas" w:eastAsia="Times New Roman" w:hAnsi="Consolas" w:cs="Times New Roman"/>
          <w:color w:val="CE9178"/>
          <w:sz w:val="21"/>
          <w:szCs w:val="21"/>
          <w:lang w:eastAsia="pt-BR"/>
        </w:rPr>
        <w:t>bg-primary</w:t>
      </w:r>
      <w:proofErr w:type="spellEnd"/>
      <w:r w:rsidRPr="0053465C">
        <w:rPr>
          <w:rFonts w:ascii="Consolas" w:eastAsia="Times New Roman" w:hAnsi="Consolas" w:cs="Times New Roman"/>
          <w:color w:val="CE9178"/>
          <w:sz w:val="21"/>
          <w:szCs w:val="21"/>
          <w:lang w:eastAsia="pt-BR"/>
        </w:rPr>
        <w:t>"</w:t>
      </w:r>
      <w:r w:rsidRPr="0053465C">
        <w:rPr>
          <w:rFonts w:ascii="Consolas" w:eastAsia="Times New Roman" w:hAnsi="Consolas" w:cs="Times New Roman"/>
          <w:color w:val="808080"/>
          <w:sz w:val="21"/>
          <w:szCs w:val="21"/>
          <w:lang w:eastAsia="pt-BR"/>
        </w:rPr>
        <w:t>&gt;</w:t>
      </w:r>
      <w:r w:rsidRPr="0053465C">
        <w:rPr>
          <w:rFonts w:ascii="Consolas" w:eastAsia="Times New Roman" w:hAnsi="Consolas" w:cs="Times New Roman"/>
          <w:color w:val="D4D4D4"/>
          <w:sz w:val="21"/>
          <w:szCs w:val="21"/>
          <w:lang w:eastAsia="pt-BR"/>
        </w:rPr>
        <w:t>1</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07C6E2B4"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"col-3 </w:t>
      </w:r>
      <w:proofErr w:type="spellStart"/>
      <w:r w:rsidRPr="0053465C">
        <w:rPr>
          <w:rFonts w:ascii="Consolas" w:eastAsia="Times New Roman" w:hAnsi="Consolas" w:cs="Times New Roman"/>
          <w:color w:val="CE9178"/>
          <w:sz w:val="21"/>
          <w:szCs w:val="21"/>
          <w:lang w:eastAsia="pt-BR"/>
        </w:rPr>
        <w:t>bg-danger</w:t>
      </w:r>
      <w:proofErr w:type="spellEnd"/>
      <w:r w:rsidRPr="0053465C">
        <w:rPr>
          <w:rFonts w:ascii="Consolas" w:eastAsia="Times New Roman" w:hAnsi="Consolas" w:cs="Times New Roman"/>
          <w:color w:val="CE9178"/>
          <w:sz w:val="21"/>
          <w:szCs w:val="21"/>
          <w:lang w:eastAsia="pt-BR"/>
        </w:rPr>
        <w:t>"</w:t>
      </w:r>
      <w:r w:rsidRPr="0053465C">
        <w:rPr>
          <w:rFonts w:ascii="Consolas" w:eastAsia="Times New Roman" w:hAnsi="Consolas" w:cs="Times New Roman"/>
          <w:color w:val="808080"/>
          <w:sz w:val="21"/>
          <w:szCs w:val="21"/>
          <w:lang w:eastAsia="pt-BR"/>
        </w:rPr>
        <w:t>&gt;</w:t>
      </w:r>
      <w:r w:rsidRPr="0053465C">
        <w:rPr>
          <w:rFonts w:ascii="Consolas" w:eastAsia="Times New Roman" w:hAnsi="Consolas" w:cs="Times New Roman"/>
          <w:color w:val="D4D4D4"/>
          <w:sz w:val="21"/>
          <w:szCs w:val="21"/>
          <w:lang w:eastAsia="pt-BR"/>
        </w:rPr>
        <w:t>2</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73F3D39A"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"w-100"</w:t>
      </w:r>
      <w:r w:rsidRPr="0053465C">
        <w:rPr>
          <w:rFonts w:ascii="Consolas" w:eastAsia="Times New Roman" w:hAnsi="Consolas" w:cs="Times New Roman"/>
          <w:color w:val="808080"/>
          <w:sz w:val="21"/>
          <w:szCs w:val="21"/>
          <w:lang w:eastAsia="pt-BR"/>
        </w:rPr>
        <w:t>&gt;&lt;/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6C09AE55"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D4D4D4"/>
          <w:sz w:val="21"/>
          <w:szCs w:val="21"/>
          <w:lang w:eastAsia="pt-BR"/>
        </w:rPr>
        <w:t> </w:t>
      </w:r>
      <w:proofErr w:type="spellStart"/>
      <w:r w:rsidRPr="0053465C">
        <w:rPr>
          <w:rFonts w:ascii="Consolas" w:eastAsia="Times New Roman" w:hAnsi="Consolas" w:cs="Times New Roman"/>
          <w:color w:val="9CDCFE"/>
          <w:sz w:val="21"/>
          <w:szCs w:val="21"/>
          <w:lang w:eastAsia="pt-BR"/>
        </w:rPr>
        <w:t>class</w:t>
      </w:r>
      <w:proofErr w:type="spellEnd"/>
      <w:r w:rsidRPr="0053465C">
        <w:rPr>
          <w:rFonts w:ascii="Consolas" w:eastAsia="Times New Roman" w:hAnsi="Consolas" w:cs="Times New Roman"/>
          <w:color w:val="D4D4D4"/>
          <w:sz w:val="21"/>
          <w:szCs w:val="21"/>
          <w:lang w:eastAsia="pt-BR"/>
        </w:rPr>
        <w:t>=</w:t>
      </w:r>
      <w:r w:rsidRPr="0053465C">
        <w:rPr>
          <w:rFonts w:ascii="Consolas" w:eastAsia="Times New Roman" w:hAnsi="Consolas" w:cs="Times New Roman"/>
          <w:color w:val="CE9178"/>
          <w:sz w:val="21"/>
          <w:szCs w:val="21"/>
          <w:lang w:eastAsia="pt-BR"/>
        </w:rPr>
        <w:t>"col-3 </w:t>
      </w:r>
      <w:proofErr w:type="spellStart"/>
      <w:r w:rsidRPr="0053465C">
        <w:rPr>
          <w:rFonts w:ascii="Consolas" w:eastAsia="Times New Roman" w:hAnsi="Consolas" w:cs="Times New Roman"/>
          <w:color w:val="CE9178"/>
          <w:sz w:val="21"/>
          <w:szCs w:val="21"/>
          <w:lang w:eastAsia="pt-BR"/>
        </w:rPr>
        <w:t>bg-warning</w:t>
      </w:r>
      <w:proofErr w:type="spellEnd"/>
      <w:r w:rsidRPr="0053465C">
        <w:rPr>
          <w:rFonts w:ascii="Consolas" w:eastAsia="Times New Roman" w:hAnsi="Consolas" w:cs="Times New Roman"/>
          <w:color w:val="CE9178"/>
          <w:sz w:val="21"/>
          <w:szCs w:val="21"/>
          <w:lang w:eastAsia="pt-BR"/>
        </w:rPr>
        <w:t>"</w:t>
      </w:r>
      <w:r w:rsidRPr="0053465C">
        <w:rPr>
          <w:rFonts w:ascii="Consolas" w:eastAsia="Times New Roman" w:hAnsi="Consolas" w:cs="Times New Roman"/>
          <w:color w:val="808080"/>
          <w:sz w:val="21"/>
          <w:szCs w:val="21"/>
          <w:lang w:eastAsia="pt-BR"/>
        </w:rPr>
        <w:t>&gt;</w:t>
      </w:r>
      <w:r w:rsidRPr="0053465C">
        <w:rPr>
          <w:rFonts w:ascii="Consolas" w:eastAsia="Times New Roman" w:hAnsi="Consolas" w:cs="Times New Roman"/>
          <w:color w:val="D4D4D4"/>
          <w:sz w:val="21"/>
          <w:szCs w:val="21"/>
          <w:lang w:eastAsia="pt-BR"/>
        </w:rPr>
        <w:t>3</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4A71E897"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0EF4D07C" w14:textId="77777777" w:rsidR="0053465C" w:rsidRPr="0053465C" w:rsidRDefault="0053465C" w:rsidP="0053465C">
      <w:pPr>
        <w:shd w:val="clear" w:color="auto" w:fill="1E1E1E"/>
        <w:spacing w:after="0" w:line="285" w:lineRule="atLeast"/>
        <w:rPr>
          <w:rFonts w:ascii="Consolas" w:eastAsia="Times New Roman" w:hAnsi="Consolas" w:cs="Times New Roman"/>
          <w:color w:val="D4D4D4"/>
          <w:sz w:val="21"/>
          <w:szCs w:val="21"/>
          <w:lang w:eastAsia="pt-BR"/>
        </w:rPr>
      </w:pPr>
      <w:r w:rsidRPr="0053465C">
        <w:rPr>
          <w:rFonts w:ascii="Consolas" w:eastAsia="Times New Roman" w:hAnsi="Consolas" w:cs="Times New Roman"/>
          <w:color w:val="D4D4D4"/>
          <w:sz w:val="21"/>
          <w:szCs w:val="21"/>
          <w:lang w:eastAsia="pt-BR"/>
        </w:rPr>
        <w:t>    </w:t>
      </w:r>
      <w:r w:rsidRPr="0053465C">
        <w:rPr>
          <w:rFonts w:ascii="Consolas" w:eastAsia="Times New Roman" w:hAnsi="Consolas" w:cs="Times New Roman"/>
          <w:color w:val="808080"/>
          <w:sz w:val="21"/>
          <w:szCs w:val="21"/>
          <w:lang w:eastAsia="pt-BR"/>
        </w:rPr>
        <w:t>&lt;/</w:t>
      </w:r>
      <w:proofErr w:type="spellStart"/>
      <w:r w:rsidRPr="0053465C">
        <w:rPr>
          <w:rFonts w:ascii="Consolas" w:eastAsia="Times New Roman" w:hAnsi="Consolas" w:cs="Times New Roman"/>
          <w:color w:val="569CD6"/>
          <w:sz w:val="21"/>
          <w:szCs w:val="21"/>
          <w:lang w:eastAsia="pt-BR"/>
        </w:rPr>
        <w:t>div</w:t>
      </w:r>
      <w:proofErr w:type="spellEnd"/>
      <w:r w:rsidRPr="0053465C">
        <w:rPr>
          <w:rFonts w:ascii="Consolas" w:eastAsia="Times New Roman" w:hAnsi="Consolas" w:cs="Times New Roman"/>
          <w:color w:val="808080"/>
          <w:sz w:val="21"/>
          <w:szCs w:val="21"/>
          <w:lang w:eastAsia="pt-BR"/>
        </w:rPr>
        <w:t>&gt;</w:t>
      </w:r>
    </w:p>
    <w:p w14:paraId="0240DB62" w14:textId="60EEE08A" w:rsidR="008C2CA6" w:rsidRDefault="008C2CA6" w:rsidP="005261B9">
      <w:pPr>
        <w:tabs>
          <w:tab w:val="left" w:pos="5775"/>
        </w:tabs>
        <w:rPr>
          <w:sz w:val="24"/>
          <w:szCs w:val="24"/>
        </w:rPr>
      </w:pPr>
    </w:p>
    <w:p w14:paraId="4728F083" w14:textId="529BE2F3" w:rsidR="0053465C" w:rsidRDefault="006A754D" w:rsidP="005261B9">
      <w:pPr>
        <w:tabs>
          <w:tab w:val="left" w:pos="5775"/>
        </w:tabs>
        <w:rPr>
          <w:sz w:val="24"/>
          <w:szCs w:val="24"/>
        </w:rPr>
      </w:pPr>
      <w:r>
        <w:rPr>
          <w:noProof/>
        </w:rPr>
        <w:drawing>
          <wp:inline distT="0" distB="0" distL="0" distR="0" wp14:anchorId="17D41979" wp14:editId="01270FF5">
            <wp:extent cx="5400040" cy="1680845"/>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680845"/>
                    </a:xfrm>
                    <a:prstGeom prst="rect">
                      <a:avLst/>
                    </a:prstGeom>
                  </pic:spPr>
                </pic:pic>
              </a:graphicData>
            </a:graphic>
          </wp:inline>
        </w:drawing>
      </w:r>
    </w:p>
    <w:p w14:paraId="415E5FEB" w14:textId="06FA28B8" w:rsidR="006A754D" w:rsidRDefault="008330AC" w:rsidP="005261B9">
      <w:pPr>
        <w:tabs>
          <w:tab w:val="left" w:pos="5775"/>
        </w:tabs>
        <w:rPr>
          <w:sz w:val="24"/>
          <w:szCs w:val="24"/>
        </w:rPr>
      </w:pPr>
      <w:r>
        <w:rPr>
          <w:sz w:val="24"/>
          <w:szCs w:val="24"/>
        </w:rPr>
        <w:t xml:space="preserve">Também podemos usar uma classe específica do </w:t>
      </w:r>
      <w:proofErr w:type="spellStart"/>
      <w:r>
        <w:rPr>
          <w:sz w:val="24"/>
          <w:szCs w:val="24"/>
        </w:rPr>
        <w:t>BootStrap</w:t>
      </w:r>
      <w:proofErr w:type="spellEnd"/>
      <w:r>
        <w:rPr>
          <w:sz w:val="24"/>
          <w:szCs w:val="24"/>
        </w:rPr>
        <w:t xml:space="preserve"> para escolhermos a ordem das colunas de cada linha do meu grid:</w:t>
      </w:r>
    </w:p>
    <w:p w14:paraId="47D328FA"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proofErr w:type="gramStart"/>
      <w:r w:rsidRPr="004630CC">
        <w:rPr>
          <w:rFonts w:ascii="Consolas" w:eastAsia="Times New Roman" w:hAnsi="Consolas" w:cs="Times New Roman"/>
          <w:color w:val="6A9955"/>
          <w:sz w:val="21"/>
          <w:szCs w:val="21"/>
          <w:lang w:eastAsia="pt-BR"/>
        </w:rPr>
        <w:t>&lt;!--</w:t>
      </w:r>
      <w:proofErr w:type="gramEnd"/>
      <w:r w:rsidRPr="004630CC">
        <w:rPr>
          <w:rFonts w:ascii="Consolas" w:eastAsia="Times New Roman" w:hAnsi="Consolas" w:cs="Times New Roman"/>
          <w:color w:val="6A9955"/>
          <w:sz w:val="21"/>
          <w:szCs w:val="21"/>
          <w:lang w:eastAsia="pt-BR"/>
        </w:rPr>
        <w:t> Ordem --&gt;</w:t>
      </w:r>
    </w:p>
    <w:p w14:paraId="0AD7D9B6"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D4D4D4"/>
          <w:sz w:val="21"/>
          <w:szCs w:val="21"/>
          <w:lang w:eastAsia="pt-BR"/>
        </w:rPr>
        <w:t> </w:t>
      </w:r>
      <w:proofErr w:type="spellStart"/>
      <w:r w:rsidRPr="004630CC">
        <w:rPr>
          <w:rFonts w:ascii="Consolas" w:eastAsia="Times New Roman" w:hAnsi="Consolas" w:cs="Times New Roman"/>
          <w:color w:val="9CDCFE"/>
          <w:sz w:val="21"/>
          <w:szCs w:val="21"/>
          <w:lang w:eastAsia="pt-BR"/>
        </w:rPr>
        <w:t>class</w:t>
      </w:r>
      <w:proofErr w:type="spellEnd"/>
      <w:r w:rsidRPr="004630CC">
        <w:rPr>
          <w:rFonts w:ascii="Consolas" w:eastAsia="Times New Roman" w:hAnsi="Consolas" w:cs="Times New Roman"/>
          <w:color w:val="D4D4D4"/>
          <w:sz w:val="21"/>
          <w:szCs w:val="21"/>
          <w:lang w:eastAsia="pt-BR"/>
        </w:rPr>
        <w:t>=</w:t>
      </w:r>
      <w:r w:rsidRPr="004630CC">
        <w:rPr>
          <w:rFonts w:ascii="Consolas" w:eastAsia="Times New Roman" w:hAnsi="Consolas" w:cs="Times New Roman"/>
          <w:color w:val="CE9178"/>
          <w:sz w:val="21"/>
          <w:szCs w:val="21"/>
          <w:lang w:eastAsia="pt-BR"/>
        </w:rPr>
        <w:t>"container-</w:t>
      </w:r>
      <w:proofErr w:type="spellStart"/>
      <w:r w:rsidRPr="004630CC">
        <w:rPr>
          <w:rFonts w:ascii="Consolas" w:eastAsia="Times New Roman" w:hAnsi="Consolas" w:cs="Times New Roman"/>
          <w:color w:val="CE9178"/>
          <w:sz w:val="21"/>
          <w:szCs w:val="21"/>
          <w:lang w:eastAsia="pt-BR"/>
        </w:rPr>
        <w:t>fluig</w:t>
      </w:r>
      <w:proofErr w:type="spellEnd"/>
      <w:r w:rsidRPr="004630CC">
        <w:rPr>
          <w:rFonts w:ascii="Consolas" w:eastAsia="Times New Roman" w:hAnsi="Consolas" w:cs="Times New Roman"/>
          <w:color w:val="CE9178"/>
          <w:sz w:val="21"/>
          <w:szCs w:val="21"/>
          <w:lang w:eastAsia="pt-BR"/>
        </w:rPr>
        <w:t>"</w:t>
      </w:r>
      <w:r w:rsidRPr="004630CC">
        <w:rPr>
          <w:rFonts w:ascii="Consolas" w:eastAsia="Times New Roman" w:hAnsi="Consolas" w:cs="Times New Roman"/>
          <w:color w:val="808080"/>
          <w:sz w:val="21"/>
          <w:szCs w:val="21"/>
          <w:lang w:eastAsia="pt-BR"/>
        </w:rPr>
        <w:t>&gt;</w:t>
      </w:r>
    </w:p>
    <w:p w14:paraId="15C7DB42"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D4D4D4"/>
          <w:sz w:val="21"/>
          <w:szCs w:val="21"/>
          <w:lang w:eastAsia="pt-BR"/>
        </w:rPr>
        <w:t> </w:t>
      </w:r>
      <w:proofErr w:type="spellStart"/>
      <w:r w:rsidRPr="004630CC">
        <w:rPr>
          <w:rFonts w:ascii="Consolas" w:eastAsia="Times New Roman" w:hAnsi="Consolas" w:cs="Times New Roman"/>
          <w:color w:val="9CDCFE"/>
          <w:sz w:val="21"/>
          <w:szCs w:val="21"/>
          <w:lang w:eastAsia="pt-BR"/>
        </w:rPr>
        <w:t>class</w:t>
      </w:r>
      <w:proofErr w:type="spellEnd"/>
      <w:r w:rsidRPr="004630CC">
        <w:rPr>
          <w:rFonts w:ascii="Consolas" w:eastAsia="Times New Roman" w:hAnsi="Consolas" w:cs="Times New Roman"/>
          <w:color w:val="D4D4D4"/>
          <w:sz w:val="21"/>
          <w:szCs w:val="21"/>
          <w:lang w:eastAsia="pt-BR"/>
        </w:rPr>
        <w:t>=</w:t>
      </w:r>
      <w:r w:rsidRPr="004630CC">
        <w:rPr>
          <w:rFonts w:ascii="Consolas" w:eastAsia="Times New Roman" w:hAnsi="Consolas" w:cs="Times New Roman"/>
          <w:color w:val="CE9178"/>
          <w:sz w:val="21"/>
          <w:szCs w:val="21"/>
          <w:lang w:eastAsia="pt-BR"/>
        </w:rPr>
        <w:t>"</w:t>
      </w:r>
      <w:proofErr w:type="spellStart"/>
      <w:r w:rsidRPr="004630CC">
        <w:rPr>
          <w:rFonts w:ascii="Consolas" w:eastAsia="Times New Roman" w:hAnsi="Consolas" w:cs="Times New Roman"/>
          <w:color w:val="CE9178"/>
          <w:sz w:val="21"/>
          <w:szCs w:val="21"/>
          <w:lang w:eastAsia="pt-BR"/>
        </w:rPr>
        <w:t>row</w:t>
      </w:r>
      <w:proofErr w:type="spellEnd"/>
      <w:r w:rsidRPr="004630CC">
        <w:rPr>
          <w:rFonts w:ascii="Consolas" w:eastAsia="Times New Roman" w:hAnsi="Consolas" w:cs="Times New Roman"/>
          <w:color w:val="CE9178"/>
          <w:sz w:val="21"/>
          <w:szCs w:val="21"/>
          <w:lang w:eastAsia="pt-BR"/>
        </w:rPr>
        <w:t>"</w:t>
      </w:r>
      <w:r w:rsidRPr="004630CC">
        <w:rPr>
          <w:rFonts w:ascii="Consolas" w:eastAsia="Times New Roman" w:hAnsi="Consolas" w:cs="Times New Roman"/>
          <w:color w:val="808080"/>
          <w:sz w:val="21"/>
          <w:szCs w:val="21"/>
          <w:lang w:eastAsia="pt-BR"/>
        </w:rPr>
        <w:t>&gt;</w:t>
      </w:r>
    </w:p>
    <w:p w14:paraId="2F333909"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D4D4D4"/>
          <w:sz w:val="21"/>
          <w:szCs w:val="21"/>
          <w:lang w:eastAsia="pt-BR"/>
        </w:rPr>
        <w:t> </w:t>
      </w:r>
      <w:proofErr w:type="spellStart"/>
      <w:r w:rsidRPr="004630CC">
        <w:rPr>
          <w:rFonts w:ascii="Consolas" w:eastAsia="Times New Roman" w:hAnsi="Consolas" w:cs="Times New Roman"/>
          <w:color w:val="9CDCFE"/>
          <w:sz w:val="21"/>
          <w:szCs w:val="21"/>
          <w:lang w:eastAsia="pt-BR"/>
        </w:rPr>
        <w:t>class</w:t>
      </w:r>
      <w:proofErr w:type="spellEnd"/>
      <w:r w:rsidRPr="004630CC">
        <w:rPr>
          <w:rFonts w:ascii="Consolas" w:eastAsia="Times New Roman" w:hAnsi="Consolas" w:cs="Times New Roman"/>
          <w:color w:val="D4D4D4"/>
          <w:sz w:val="21"/>
          <w:szCs w:val="21"/>
          <w:lang w:eastAsia="pt-BR"/>
        </w:rPr>
        <w:t>=</w:t>
      </w:r>
      <w:r w:rsidRPr="004630CC">
        <w:rPr>
          <w:rFonts w:ascii="Consolas" w:eastAsia="Times New Roman" w:hAnsi="Consolas" w:cs="Times New Roman"/>
          <w:color w:val="CE9178"/>
          <w:sz w:val="21"/>
          <w:szCs w:val="21"/>
          <w:lang w:eastAsia="pt-BR"/>
        </w:rPr>
        <w:t>"col-4 order-5 </w:t>
      </w:r>
      <w:proofErr w:type="spellStart"/>
      <w:r w:rsidRPr="004630CC">
        <w:rPr>
          <w:rFonts w:ascii="Consolas" w:eastAsia="Times New Roman" w:hAnsi="Consolas" w:cs="Times New Roman"/>
          <w:color w:val="CE9178"/>
          <w:sz w:val="21"/>
          <w:szCs w:val="21"/>
          <w:lang w:eastAsia="pt-BR"/>
        </w:rPr>
        <w:t>bg-primary</w:t>
      </w:r>
      <w:proofErr w:type="spellEnd"/>
      <w:r w:rsidRPr="004630CC">
        <w:rPr>
          <w:rFonts w:ascii="Consolas" w:eastAsia="Times New Roman" w:hAnsi="Consolas" w:cs="Times New Roman"/>
          <w:color w:val="CE9178"/>
          <w:sz w:val="21"/>
          <w:szCs w:val="21"/>
          <w:lang w:eastAsia="pt-BR"/>
        </w:rPr>
        <w:t>"</w:t>
      </w:r>
      <w:r w:rsidRPr="004630CC">
        <w:rPr>
          <w:rFonts w:ascii="Consolas" w:eastAsia="Times New Roman" w:hAnsi="Consolas" w:cs="Times New Roman"/>
          <w:color w:val="808080"/>
          <w:sz w:val="21"/>
          <w:szCs w:val="21"/>
          <w:lang w:eastAsia="pt-BR"/>
        </w:rPr>
        <w:t>&gt;</w:t>
      </w:r>
      <w:r w:rsidRPr="004630CC">
        <w:rPr>
          <w:rFonts w:ascii="Consolas" w:eastAsia="Times New Roman" w:hAnsi="Consolas" w:cs="Times New Roman"/>
          <w:color w:val="D4D4D4"/>
          <w:sz w:val="21"/>
          <w:szCs w:val="21"/>
          <w:lang w:eastAsia="pt-BR"/>
        </w:rPr>
        <w:t>1</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808080"/>
          <w:sz w:val="21"/>
          <w:szCs w:val="21"/>
          <w:lang w:eastAsia="pt-BR"/>
        </w:rPr>
        <w:t>&gt;</w:t>
      </w:r>
    </w:p>
    <w:p w14:paraId="5B1FE1BD"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D4D4D4"/>
          <w:sz w:val="21"/>
          <w:szCs w:val="21"/>
          <w:lang w:eastAsia="pt-BR"/>
        </w:rPr>
        <w:t> </w:t>
      </w:r>
      <w:proofErr w:type="spellStart"/>
      <w:r w:rsidRPr="004630CC">
        <w:rPr>
          <w:rFonts w:ascii="Consolas" w:eastAsia="Times New Roman" w:hAnsi="Consolas" w:cs="Times New Roman"/>
          <w:color w:val="9CDCFE"/>
          <w:sz w:val="21"/>
          <w:szCs w:val="21"/>
          <w:lang w:eastAsia="pt-BR"/>
        </w:rPr>
        <w:t>class</w:t>
      </w:r>
      <w:proofErr w:type="spellEnd"/>
      <w:r w:rsidRPr="004630CC">
        <w:rPr>
          <w:rFonts w:ascii="Consolas" w:eastAsia="Times New Roman" w:hAnsi="Consolas" w:cs="Times New Roman"/>
          <w:color w:val="D4D4D4"/>
          <w:sz w:val="21"/>
          <w:szCs w:val="21"/>
          <w:lang w:eastAsia="pt-BR"/>
        </w:rPr>
        <w:t>=</w:t>
      </w:r>
      <w:r w:rsidRPr="004630CC">
        <w:rPr>
          <w:rFonts w:ascii="Consolas" w:eastAsia="Times New Roman" w:hAnsi="Consolas" w:cs="Times New Roman"/>
          <w:color w:val="CE9178"/>
          <w:sz w:val="21"/>
          <w:szCs w:val="21"/>
          <w:lang w:eastAsia="pt-BR"/>
        </w:rPr>
        <w:t>"col-4 order-12 </w:t>
      </w:r>
      <w:proofErr w:type="spellStart"/>
      <w:r w:rsidRPr="004630CC">
        <w:rPr>
          <w:rFonts w:ascii="Consolas" w:eastAsia="Times New Roman" w:hAnsi="Consolas" w:cs="Times New Roman"/>
          <w:color w:val="CE9178"/>
          <w:sz w:val="21"/>
          <w:szCs w:val="21"/>
          <w:lang w:eastAsia="pt-BR"/>
        </w:rPr>
        <w:t>bg-danger</w:t>
      </w:r>
      <w:proofErr w:type="spellEnd"/>
      <w:r w:rsidRPr="004630CC">
        <w:rPr>
          <w:rFonts w:ascii="Consolas" w:eastAsia="Times New Roman" w:hAnsi="Consolas" w:cs="Times New Roman"/>
          <w:color w:val="CE9178"/>
          <w:sz w:val="21"/>
          <w:szCs w:val="21"/>
          <w:lang w:eastAsia="pt-BR"/>
        </w:rPr>
        <w:t>"</w:t>
      </w:r>
      <w:r w:rsidRPr="004630CC">
        <w:rPr>
          <w:rFonts w:ascii="Consolas" w:eastAsia="Times New Roman" w:hAnsi="Consolas" w:cs="Times New Roman"/>
          <w:color w:val="808080"/>
          <w:sz w:val="21"/>
          <w:szCs w:val="21"/>
          <w:lang w:eastAsia="pt-BR"/>
        </w:rPr>
        <w:t>&gt;</w:t>
      </w:r>
      <w:r w:rsidRPr="004630CC">
        <w:rPr>
          <w:rFonts w:ascii="Consolas" w:eastAsia="Times New Roman" w:hAnsi="Consolas" w:cs="Times New Roman"/>
          <w:color w:val="D4D4D4"/>
          <w:sz w:val="21"/>
          <w:szCs w:val="21"/>
          <w:lang w:eastAsia="pt-BR"/>
        </w:rPr>
        <w:t>2</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808080"/>
          <w:sz w:val="21"/>
          <w:szCs w:val="21"/>
          <w:lang w:eastAsia="pt-BR"/>
        </w:rPr>
        <w:t>&gt;</w:t>
      </w:r>
    </w:p>
    <w:p w14:paraId="7123F6D5"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D4D4D4"/>
          <w:sz w:val="21"/>
          <w:szCs w:val="21"/>
          <w:lang w:eastAsia="pt-BR"/>
        </w:rPr>
        <w:t> </w:t>
      </w:r>
      <w:proofErr w:type="spellStart"/>
      <w:r w:rsidRPr="004630CC">
        <w:rPr>
          <w:rFonts w:ascii="Consolas" w:eastAsia="Times New Roman" w:hAnsi="Consolas" w:cs="Times New Roman"/>
          <w:color w:val="9CDCFE"/>
          <w:sz w:val="21"/>
          <w:szCs w:val="21"/>
          <w:lang w:eastAsia="pt-BR"/>
        </w:rPr>
        <w:t>class</w:t>
      </w:r>
      <w:proofErr w:type="spellEnd"/>
      <w:r w:rsidRPr="004630CC">
        <w:rPr>
          <w:rFonts w:ascii="Consolas" w:eastAsia="Times New Roman" w:hAnsi="Consolas" w:cs="Times New Roman"/>
          <w:color w:val="D4D4D4"/>
          <w:sz w:val="21"/>
          <w:szCs w:val="21"/>
          <w:lang w:eastAsia="pt-BR"/>
        </w:rPr>
        <w:t>=</w:t>
      </w:r>
      <w:r w:rsidRPr="004630CC">
        <w:rPr>
          <w:rFonts w:ascii="Consolas" w:eastAsia="Times New Roman" w:hAnsi="Consolas" w:cs="Times New Roman"/>
          <w:color w:val="CE9178"/>
          <w:sz w:val="21"/>
          <w:szCs w:val="21"/>
          <w:lang w:eastAsia="pt-BR"/>
        </w:rPr>
        <w:t>"col-4 order-1 </w:t>
      </w:r>
      <w:proofErr w:type="spellStart"/>
      <w:r w:rsidRPr="004630CC">
        <w:rPr>
          <w:rFonts w:ascii="Consolas" w:eastAsia="Times New Roman" w:hAnsi="Consolas" w:cs="Times New Roman"/>
          <w:color w:val="CE9178"/>
          <w:sz w:val="21"/>
          <w:szCs w:val="21"/>
          <w:lang w:eastAsia="pt-BR"/>
        </w:rPr>
        <w:t>bg-warning</w:t>
      </w:r>
      <w:proofErr w:type="spellEnd"/>
      <w:r w:rsidRPr="004630CC">
        <w:rPr>
          <w:rFonts w:ascii="Consolas" w:eastAsia="Times New Roman" w:hAnsi="Consolas" w:cs="Times New Roman"/>
          <w:color w:val="CE9178"/>
          <w:sz w:val="21"/>
          <w:szCs w:val="21"/>
          <w:lang w:eastAsia="pt-BR"/>
        </w:rPr>
        <w:t>"</w:t>
      </w:r>
      <w:r w:rsidRPr="004630CC">
        <w:rPr>
          <w:rFonts w:ascii="Consolas" w:eastAsia="Times New Roman" w:hAnsi="Consolas" w:cs="Times New Roman"/>
          <w:color w:val="808080"/>
          <w:sz w:val="21"/>
          <w:szCs w:val="21"/>
          <w:lang w:eastAsia="pt-BR"/>
        </w:rPr>
        <w:t>&gt;</w:t>
      </w:r>
      <w:r w:rsidRPr="004630CC">
        <w:rPr>
          <w:rFonts w:ascii="Consolas" w:eastAsia="Times New Roman" w:hAnsi="Consolas" w:cs="Times New Roman"/>
          <w:color w:val="D4D4D4"/>
          <w:sz w:val="21"/>
          <w:szCs w:val="21"/>
          <w:lang w:eastAsia="pt-BR"/>
        </w:rPr>
        <w:t>3</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808080"/>
          <w:sz w:val="21"/>
          <w:szCs w:val="21"/>
          <w:lang w:eastAsia="pt-BR"/>
        </w:rPr>
        <w:t>&gt;</w:t>
      </w:r>
    </w:p>
    <w:p w14:paraId="0BC14E28"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808080"/>
          <w:sz w:val="21"/>
          <w:szCs w:val="21"/>
          <w:lang w:eastAsia="pt-BR"/>
        </w:rPr>
        <w:t>&gt;</w:t>
      </w:r>
    </w:p>
    <w:p w14:paraId="11E002EA" w14:textId="77777777" w:rsidR="004630CC" w:rsidRPr="004630CC" w:rsidRDefault="004630CC" w:rsidP="004630CC">
      <w:pPr>
        <w:shd w:val="clear" w:color="auto" w:fill="1E1E1E"/>
        <w:spacing w:after="0" w:line="285" w:lineRule="atLeast"/>
        <w:rPr>
          <w:rFonts w:ascii="Consolas" w:eastAsia="Times New Roman" w:hAnsi="Consolas" w:cs="Times New Roman"/>
          <w:color w:val="D4D4D4"/>
          <w:sz w:val="21"/>
          <w:szCs w:val="21"/>
          <w:lang w:eastAsia="pt-BR"/>
        </w:rPr>
      </w:pPr>
      <w:r w:rsidRPr="004630CC">
        <w:rPr>
          <w:rFonts w:ascii="Consolas" w:eastAsia="Times New Roman" w:hAnsi="Consolas" w:cs="Times New Roman"/>
          <w:color w:val="D4D4D4"/>
          <w:sz w:val="21"/>
          <w:szCs w:val="21"/>
          <w:lang w:eastAsia="pt-BR"/>
        </w:rPr>
        <w:t>    </w:t>
      </w:r>
      <w:r w:rsidRPr="004630CC">
        <w:rPr>
          <w:rFonts w:ascii="Consolas" w:eastAsia="Times New Roman" w:hAnsi="Consolas" w:cs="Times New Roman"/>
          <w:color w:val="808080"/>
          <w:sz w:val="21"/>
          <w:szCs w:val="21"/>
          <w:lang w:eastAsia="pt-BR"/>
        </w:rPr>
        <w:t>&lt;/</w:t>
      </w:r>
      <w:proofErr w:type="spellStart"/>
      <w:r w:rsidRPr="004630CC">
        <w:rPr>
          <w:rFonts w:ascii="Consolas" w:eastAsia="Times New Roman" w:hAnsi="Consolas" w:cs="Times New Roman"/>
          <w:color w:val="569CD6"/>
          <w:sz w:val="21"/>
          <w:szCs w:val="21"/>
          <w:lang w:eastAsia="pt-BR"/>
        </w:rPr>
        <w:t>div</w:t>
      </w:r>
      <w:proofErr w:type="spellEnd"/>
      <w:r w:rsidRPr="004630CC">
        <w:rPr>
          <w:rFonts w:ascii="Consolas" w:eastAsia="Times New Roman" w:hAnsi="Consolas" w:cs="Times New Roman"/>
          <w:color w:val="808080"/>
          <w:sz w:val="21"/>
          <w:szCs w:val="21"/>
          <w:lang w:eastAsia="pt-BR"/>
        </w:rPr>
        <w:t>&gt;</w:t>
      </w:r>
    </w:p>
    <w:p w14:paraId="45F8C7A7" w14:textId="59DC8F31" w:rsidR="008330AC" w:rsidRDefault="008330AC" w:rsidP="005261B9">
      <w:pPr>
        <w:tabs>
          <w:tab w:val="left" w:pos="5775"/>
        </w:tabs>
        <w:rPr>
          <w:sz w:val="24"/>
          <w:szCs w:val="24"/>
        </w:rPr>
      </w:pPr>
    </w:p>
    <w:p w14:paraId="7D6E2FE0" w14:textId="6E3A4491" w:rsidR="004630CC" w:rsidRDefault="00D600BC" w:rsidP="005261B9">
      <w:pPr>
        <w:tabs>
          <w:tab w:val="left" w:pos="5775"/>
        </w:tabs>
        <w:rPr>
          <w:sz w:val="24"/>
          <w:szCs w:val="24"/>
        </w:rPr>
      </w:pPr>
      <w:r>
        <w:rPr>
          <w:noProof/>
        </w:rPr>
        <w:lastRenderedPageBreak/>
        <w:drawing>
          <wp:inline distT="0" distB="0" distL="0" distR="0" wp14:anchorId="532D5A6C" wp14:editId="059F167F">
            <wp:extent cx="5400040" cy="87630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876300"/>
                    </a:xfrm>
                    <a:prstGeom prst="rect">
                      <a:avLst/>
                    </a:prstGeom>
                  </pic:spPr>
                </pic:pic>
              </a:graphicData>
            </a:graphic>
          </wp:inline>
        </w:drawing>
      </w:r>
    </w:p>
    <w:p w14:paraId="4C6559AC" w14:textId="027A1BF5" w:rsidR="007B6130" w:rsidRDefault="00DD5F91" w:rsidP="005261B9">
      <w:pPr>
        <w:tabs>
          <w:tab w:val="left" w:pos="5775"/>
        </w:tabs>
        <w:rPr>
          <w:sz w:val="24"/>
          <w:szCs w:val="24"/>
        </w:rPr>
      </w:pPr>
      <w:r>
        <w:rPr>
          <w:sz w:val="24"/>
          <w:szCs w:val="24"/>
        </w:rPr>
        <w:t xml:space="preserve">Podemos usar o Offset com o </w:t>
      </w:r>
      <w:proofErr w:type="spellStart"/>
      <w:r>
        <w:rPr>
          <w:sz w:val="24"/>
          <w:szCs w:val="24"/>
        </w:rPr>
        <w:t>BootStrap</w:t>
      </w:r>
      <w:proofErr w:type="spellEnd"/>
      <w:r>
        <w:rPr>
          <w:sz w:val="24"/>
          <w:szCs w:val="24"/>
        </w:rPr>
        <w:t xml:space="preserve"> também, ou seja, quero fazer um deslocamento. Quero ocupar 2 </w:t>
      </w:r>
      <w:proofErr w:type="spellStart"/>
      <w:r>
        <w:rPr>
          <w:sz w:val="24"/>
          <w:szCs w:val="24"/>
        </w:rPr>
        <w:t>celulas</w:t>
      </w:r>
      <w:proofErr w:type="spellEnd"/>
      <w:r>
        <w:rPr>
          <w:sz w:val="24"/>
          <w:szCs w:val="24"/>
        </w:rPr>
        <w:t xml:space="preserve"> das minhas 12 colunas, mas eu quero começar a usar a partir de 3 colunas, fazer este deslocamento.</w:t>
      </w:r>
      <w:r w:rsidR="008C1D67">
        <w:rPr>
          <w:sz w:val="24"/>
          <w:szCs w:val="24"/>
        </w:rPr>
        <w:t xml:space="preserve"> Podemos utilizar o offset de forma responsiva também, colocando este deslocamento de acordo com o dispositivo do usuário:</w:t>
      </w:r>
    </w:p>
    <w:p w14:paraId="20F3B803"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proofErr w:type="gramStart"/>
      <w:r w:rsidRPr="00542ADC">
        <w:rPr>
          <w:rFonts w:ascii="Consolas" w:eastAsia="Times New Roman" w:hAnsi="Consolas" w:cs="Times New Roman"/>
          <w:color w:val="6A9955"/>
          <w:sz w:val="21"/>
          <w:szCs w:val="21"/>
          <w:lang w:eastAsia="pt-BR"/>
        </w:rPr>
        <w:t>&lt;!--</w:t>
      </w:r>
      <w:proofErr w:type="gramEnd"/>
      <w:r w:rsidRPr="00542ADC">
        <w:rPr>
          <w:rFonts w:ascii="Consolas" w:eastAsia="Times New Roman" w:hAnsi="Consolas" w:cs="Times New Roman"/>
          <w:color w:val="6A9955"/>
          <w:sz w:val="21"/>
          <w:szCs w:val="21"/>
          <w:lang w:eastAsia="pt-BR"/>
        </w:rPr>
        <w:t> Offset --&gt;</w:t>
      </w:r>
    </w:p>
    <w:p w14:paraId="40E71305"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D4D4D4"/>
          <w:sz w:val="21"/>
          <w:szCs w:val="21"/>
          <w:lang w:eastAsia="pt-BR"/>
        </w:rPr>
        <w:t> </w:t>
      </w:r>
      <w:proofErr w:type="spellStart"/>
      <w:r w:rsidRPr="00542ADC">
        <w:rPr>
          <w:rFonts w:ascii="Consolas" w:eastAsia="Times New Roman" w:hAnsi="Consolas" w:cs="Times New Roman"/>
          <w:color w:val="9CDCFE"/>
          <w:sz w:val="21"/>
          <w:szCs w:val="21"/>
          <w:lang w:eastAsia="pt-BR"/>
        </w:rPr>
        <w:t>class</w:t>
      </w:r>
      <w:proofErr w:type="spellEnd"/>
      <w:r w:rsidRPr="00542ADC">
        <w:rPr>
          <w:rFonts w:ascii="Consolas" w:eastAsia="Times New Roman" w:hAnsi="Consolas" w:cs="Times New Roman"/>
          <w:color w:val="D4D4D4"/>
          <w:sz w:val="21"/>
          <w:szCs w:val="21"/>
          <w:lang w:eastAsia="pt-BR"/>
        </w:rPr>
        <w:t>=</w:t>
      </w:r>
      <w:r w:rsidRPr="00542ADC">
        <w:rPr>
          <w:rFonts w:ascii="Consolas" w:eastAsia="Times New Roman" w:hAnsi="Consolas" w:cs="Times New Roman"/>
          <w:color w:val="CE9178"/>
          <w:sz w:val="21"/>
          <w:szCs w:val="21"/>
          <w:lang w:eastAsia="pt-BR"/>
        </w:rPr>
        <w:t>"container-</w:t>
      </w:r>
      <w:proofErr w:type="spellStart"/>
      <w:r w:rsidRPr="00542ADC">
        <w:rPr>
          <w:rFonts w:ascii="Consolas" w:eastAsia="Times New Roman" w:hAnsi="Consolas" w:cs="Times New Roman"/>
          <w:color w:val="CE9178"/>
          <w:sz w:val="21"/>
          <w:szCs w:val="21"/>
          <w:lang w:eastAsia="pt-BR"/>
        </w:rPr>
        <w:t>fluid</w:t>
      </w:r>
      <w:proofErr w:type="spellEnd"/>
      <w:r w:rsidRPr="00542ADC">
        <w:rPr>
          <w:rFonts w:ascii="Consolas" w:eastAsia="Times New Roman" w:hAnsi="Consolas" w:cs="Times New Roman"/>
          <w:color w:val="CE9178"/>
          <w:sz w:val="21"/>
          <w:szCs w:val="21"/>
          <w:lang w:eastAsia="pt-BR"/>
        </w:rPr>
        <w:t>"</w:t>
      </w:r>
      <w:r w:rsidRPr="00542ADC">
        <w:rPr>
          <w:rFonts w:ascii="Consolas" w:eastAsia="Times New Roman" w:hAnsi="Consolas" w:cs="Times New Roman"/>
          <w:color w:val="808080"/>
          <w:sz w:val="21"/>
          <w:szCs w:val="21"/>
          <w:lang w:eastAsia="pt-BR"/>
        </w:rPr>
        <w:t>&gt;</w:t>
      </w:r>
    </w:p>
    <w:p w14:paraId="7BD18F0A"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D4D4D4"/>
          <w:sz w:val="21"/>
          <w:szCs w:val="21"/>
          <w:lang w:eastAsia="pt-BR"/>
        </w:rPr>
        <w:t> </w:t>
      </w:r>
      <w:proofErr w:type="spellStart"/>
      <w:r w:rsidRPr="00542ADC">
        <w:rPr>
          <w:rFonts w:ascii="Consolas" w:eastAsia="Times New Roman" w:hAnsi="Consolas" w:cs="Times New Roman"/>
          <w:color w:val="9CDCFE"/>
          <w:sz w:val="21"/>
          <w:szCs w:val="21"/>
          <w:lang w:eastAsia="pt-BR"/>
        </w:rPr>
        <w:t>class</w:t>
      </w:r>
      <w:proofErr w:type="spellEnd"/>
      <w:r w:rsidRPr="00542ADC">
        <w:rPr>
          <w:rFonts w:ascii="Consolas" w:eastAsia="Times New Roman" w:hAnsi="Consolas" w:cs="Times New Roman"/>
          <w:color w:val="D4D4D4"/>
          <w:sz w:val="21"/>
          <w:szCs w:val="21"/>
          <w:lang w:eastAsia="pt-BR"/>
        </w:rPr>
        <w:t>=</w:t>
      </w:r>
      <w:r w:rsidRPr="00542ADC">
        <w:rPr>
          <w:rFonts w:ascii="Consolas" w:eastAsia="Times New Roman" w:hAnsi="Consolas" w:cs="Times New Roman"/>
          <w:color w:val="CE9178"/>
          <w:sz w:val="21"/>
          <w:szCs w:val="21"/>
          <w:lang w:eastAsia="pt-BR"/>
        </w:rPr>
        <w:t>"</w:t>
      </w:r>
      <w:proofErr w:type="spellStart"/>
      <w:r w:rsidRPr="00542ADC">
        <w:rPr>
          <w:rFonts w:ascii="Consolas" w:eastAsia="Times New Roman" w:hAnsi="Consolas" w:cs="Times New Roman"/>
          <w:color w:val="CE9178"/>
          <w:sz w:val="21"/>
          <w:szCs w:val="21"/>
          <w:lang w:eastAsia="pt-BR"/>
        </w:rPr>
        <w:t>row</w:t>
      </w:r>
      <w:proofErr w:type="spellEnd"/>
      <w:r w:rsidRPr="00542ADC">
        <w:rPr>
          <w:rFonts w:ascii="Consolas" w:eastAsia="Times New Roman" w:hAnsi="Consolas" w:cs="Times New Roman"/>
          <w:color w:val="CE9178"/>
          <w:sz w:val="21"/>
          <w:szCs w:val="21"/>
          <w:lang w:eastAsia="pt-BR"/>
        </w:rPr>
        <w:t>"</w:t>
      </w:r>
      <w:r w:rsidRPr="00542ADC">
        <w:rPr>
          <w:rFonts w:ascii="Consolas" w:eastAsia="Times New Roman" w:hAnsi="Consolas" w:cs="Times New Roman"/>
          <w:color w:val="808080"/>
          <w:sz w:val="21"/>
          <w:szCs w:val="21"/>
          <w:lang w:eastAsia="pt-BR"/>
        </w:rPr>
        <w:t>&gt;</w:t>
      </w:r>
    </w:p>
    <w:p w14:paraId="316965E0"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D4D4D4"/>
          <w:sz w:val="21"/>
          <w:szCs w:val="21"/>
          <w:lang w:eastAsia="pt-BR"/>
        </w:rPr>
        <w:t> </w:t>
      </w:r>
      <w:proofErr w:type="spellStart"/>
      <w:r w:rsidRPr="00542ADC">
        <w:rPr>
          <w:rFonts w:ascii="Consolas" w:eastAsia="Times New Roman" w:hAnsi="Consolas" w:cs="Times New Roman"/>
          <w:color w:val="9CDCFE"/>
          <w:sz w:val="21"/>
          <w:szCs w:val="21"/>
          <w:lang w:eastAsia="pt-BR"/>
        </w:rPr>
        <w:t>class</w:t>
      </w:r>
      <w:proofErr w:type="spellEnd"/>
      <w:r w:rsidRPr="00542ADC">
        <w:rPr>
          <w:rFonts w:ascii="Consolas" w:eastAsia="Times New Roman" w:hAnsi="Consolas" w:cs="Times New Roman"/>
          <w:color w:val="D4D4D4"/>
          <w:sz w:val="21"/>
          <w:szCs w:val="21"/>
          <w:lang w:eastAsia="pt-BR"/>
        </w:rPr>
        <w:t>=</w:t>
      </w:r>
      <w:r w:rsidRPr="00542ADC">
        <w:rPr>
          <w:rFonts w:ascii="Consolas" w:eastAsia="Times New Roman" w:hAnsi="Consolas" w:cs="Times New Roman"/>
          <w:color w:val="CE9178"/>
          <w:sz w:val="21"/>
          <w:szCs w:val="21"/>
          <w:lang w:eastAsia="pt-BR"/>
        </w:rPr>
        <w:t>"col-3 offset-7 </w:t>
      </w:r>
      <w:proofErr w:type="spellStart"/>
      <w:r w:rsidRPr="00542ADC">
        <w:rPr>
          <w:rFonts w:ascii="Consolas" w:eastAsia="Times New Roman" w:hAnsi="Consolas" w:cs="Times New Roman"/>
          <w:color w:val="CE9178"/>
          <w:sz w:val="21"/>
          <w:szCs w:val="21"/>
          <w:lang w:eastAsia="pt-BR"/>
        </w:rPr>
        <w:t>bg-primary</w:t>
      </w:r>
      <w:proofErr w:type="spellEnd"/>
      <w:r w:rsidRPr="00542ADC">
        <w:rPr>
          <w:rFonts w:ascii="Consolas" w:eastAsia="Times New Roman" w:hAnsi="Consolas" w:cs="Times New Roman"/>
          <w:color w:val="CE9178"/>
          <w:sz w:val="21"/>
          <w:szCs w:val="21"/>
          <w:lang w:eastAsia="pt-BR"/>
        </w:rPr>
        <w:t>"</w:t>
      </w:r>
      <w:r w:rsidRPr="00542ADC">
        <w:rPr>
          <w:rFonts w:ascii="Consolas" w:eastAsia="Times New Roman" w:hAnsi="Consolas" w:cs="Times New Roman"/>
          <w:color w:val="808080"/>
          <w:sz w:val="21"/>
          <w:szCs w:val="21"/>
          <w:lang w:eastAsia="pt-BR"/>
        </w:rPr>
        <w:t>&gt;</w:t>
      </w:r>
      <w:r w:rsidRPr="00542ADC">
        <w:rPr>
          <w:rFonts w:ascii="Consolas" w:eastAsia="Times New Roman" w:hAnsi="Consolas" w:cs="Times New Roman"/>
          <w:color w:val="D4D4D4"/>
          <w:sz w:val="21"/>
          <w:szCs w:val="21"/>
          <w:lang w:eastAsia="pt-BR"/>
        </w:rPr>
        <w:t>1</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808080"/>
          <w:sz w:val="21"/>
          <w:szCs w:val="21"/>
          <w:lang w:eastAsia="pt-BR"/>
        </w:rPr>
        <w:t>&gt;</w:t>
      </w:r>
    </w:p>
    <w:p w14:paraId="337603F0"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808080"/>
          <w:sz w:val="21"/>
          <w:szCs w:val="21"/>
          <w:lang w:eastAsia="pt-BR"/>
        </w:rPr>
        <w:t>&gt;</w:t>
      </w:r>
    </w:p>
    <w:p w14:paraId="5181E58E" w14:textId="77777777" w:rsidR="00542ADC" w:rsidRPr="00542ADC" w:rsidRDefault="00542ADC" w:rsidP="00542ADC">
      <w:pPr>
        <w:shd w:val="clear" w:color="auto" w:fill="1E1E1E"/>
        <w:spacing w:after="0" w:line="285" w:lineRule="atLeast"/>
        <w:rPr>
          <w:rFonts w:ascii="Consolas" w:eastAsia="Times New Roman" w:hAnsi="Consolas" w:cs="Times New Roman"/>
          <w:color w:val="D4D4D4"/>
          <w:sz w:val="21"/>
          <w:szCs w:val="21"/>
          <w:lang w:eastAsia="pt-BR"/>
        </w:rPr>
      </w:pPr>
      <w:r w:rsidRPr="00542ADC">
        <w:rPr>
          <w:rFonts w:ascii="Consolas" w:eastAsia="Times New Roman" w:hAnsi="Consolas" w:cs="Times New Roman"/>
          <w:color w:val="D4D4D4"/>
          <w:sz w:val="21"/>
          <w:szCs w:val="21"/>
          <w:lang w:eastAsia="pt-BR"/>
        </w:rPr>
        <w:t>    </w:t>
      </w:r>
      <w:r w:rsidRPr="00542ADC">
        <w:rPr>
          <w:rFonts w:ascii="Consolas" w:eastAsia="Times New Roman" w:hAnsi="Consolas" w:cs="Times New Roman"/>
          <w:color w:val="808080"/>
          <w:sz w:val="21"/>
          <w:szCs w:val="21"/>
          <w:lang w:eastAsia="pt-BR"/>
        </w:rPr>
        <w:t>&lt;/</w:t>
      </w:r>
      <w:proofErr w:type="spellStart"/>
      <w:r w:rsidRPr="00542ADC">
        <w:rPr>
          <w:rFonts w:ascii="Consolas" w:eastAsia="Times New Roman" w:hAnsi="Consolas" w:cs="Times New Roman"/>
          <w:color w:val="569CD6"/>
          <w:sz w:val="21"/>
          <w:szCs w:val="21"/>
          <w:lang w:eastAsia="pt-BR"/>
        </w:rPr>
        <w:t>div</w:t>
      </w:r>
      <w:proofErr w:type="spellEnd"/>
      <w:r w:rsidRPr="00542ADC">
        <w:rPr>
          <w:rFonts w:ascii="Consolas" w:eastAsia="Times New Roman" w:hAnsi="Consolas" w:cs="Times New Roman"/>
          <w:color w:val="808080"/>
          <w:sz w:val="21"/>
          <w:szCs w:val="21"/>
          <w:lang w:eastAsia="pt-BR"/>
        </w:rPr>
        <w:t>&gt;</w:t>
      </w:r>
    </w:p>
    <w:p w14:paraId="218F349D" w14:textId="7F504A7B" w:rsidR="008C1D67" w:rsidRDefault="008C1D67" w:rsidP="005261B9">
      <w:pPr>
        <w:tabs>
          <w:tab w:val="left" w:pos="5775"/>
        </w:tabs>
        <w:rPr>
          <w:sz w:val="24"/>
          <w:szCs w:val="24"/>
        </w:rPr>
      </w:pPr>
    </w:p>
    <w:p w14:paraId="46463EFA" w14:textId="5C063949" w:rsidR="00542ADC" w:rsidRDefault="00976FFD" w:rsidP="005261B9">
      <w:pPr>
        <w:tabs>
          <w:tab w:val="left" w:pos="5775"/>
        </w:tabs>
        <w:rPr>
          <w:sz w:val="24"/>
          <w:szCs w:val="24"/>
        </w:rPr>
      </w:pPr>
      <w:r>
        <w:rPr>
          <w:noProof/>
        </w:rPr>
        <w:drawing>
          <wp:inline distT="0" distB="0" distL="0" distR="0" wp14:anchorId="052ED6C5" wp14:editId="09A2ACFD">
            <wp:extent cx="5400040" cy="87058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870585"/>
                    </a:xfrm>
                    <a:prstGeom prst="rect">
                      <a:avLst/>
                    </a:prstGeom>
                  </pic:spPr>
                </pic:pic>
              </a:graphicData>
            </a:graphic>
          </wp:inline>
        </w:drawing>
      </w:r>
    </w:p>
    <w:p w14:paraId="265F599C" w14:textId="21F5251B" w:rsidR="004009D8" w:rsidRDefault="004009D8" w:rsidP="004009D8">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 xml:space="preserve">sobre </w:t>
      </w:r>
      <w:r w:rsidRPr="004009D8">
        <w:rPr>
          <w:rFonts w:ascii="Segoe UI" w:eastAsia="Times New Roman" w:hAnsi="Segoe UI" w:cs="Segoe UI"/>
          <w:color w:val="212529"/>
          <w:sz w:val="24"/>
          <w:szCs w:val="24"/>
          <w:highlight w:val="yellow"/>
          <w:lang w:eastAsia="pt-BR"/>
        </w:rPr>
        <w:t xml:space="preserve">os Botões que podemos usar utilizando o </w:t>
      </w:r>
      <w:proofErr w:type="spellStart"/>
      <w:r w:rsidRPr="004009D8">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662CB82E"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4305A4">
        <w:rPr>
          <w:rFonts w:ascii="Consolas" w:eastAsia="Times New Roman" w:hAnsi="Consolas" w:cs="Times New Roman"/>
          <w:color w:val="6A9955"/>
          <w:sz w:val="21"/>
          <w:szCs w:val="21"/>
          <w:lang w:eastAsia="pt-BR"/>
        </w:rPr>
        <w:t>&lt;!--</w:t>
      </w:r>
      <w:proofErr w:type="gramEnd"/>
      <w:r w:rsidRPr="004305A4">
        <w:rPr>
          <w:rFonts w:ascii="Consolas" w:eastAsia="Times New Roman" w:hAnsi="Consolas" w:cs="Times New Roman"/>
          <w:color w:val="6A9955"/>
          <w:sz w:val="21"/>
          <w:szCs w:val="21"/>
          <w:lang w:eastAsia="pt-BR"/>
        </w:rPr>
        <w:t> Botões --&gt;</w:t>
      </w:r>
    </w:p>
    <w:p w14:paraId="5CA2B771"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6964581E"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"mb-3"</w:t>
      </w:r>
      <w:r w:rsidRPr="004305A4">
        <w:rPr>
          <w:rFonts w:ascii="Consolas" w:eastAsia="Times New Roman" w:hAnsi="Consolas" w:cs="Times New Roman"/>
          <w:color w:val="808080"/>
          <w:sz w:val="21"/>
          <w:szCs w:val="21"/>
          <w:lang w:eastAsia="pt-BR"/>
        </w:rPr>
        <w:t>&gt;</w:t>
      </w:r>
    </w:p>
    <w:p w14:paraId="49957095"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button</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btn-primary</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Salvar</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button</w:t>
      </w:r>
      <w:proofErr w:type="spellEnd"/>
      <w:r w:rsidRPr="004305A4">
        <w:rPr>
          <w:rFonts w:ascii="Consolas" w:eastAsia="Times New Roman" w:hAnsi="Consolas" w:cs="Times New Roman"/>
          <w:color w:val="808080"/>
          <w:sz w:val="21"/>
          <w:szCs w:val="21"/>
          <w:lang w:eastAsia="pt-BR"/>
        </w:rPr>
        <w:t>&gt;</w:t>
      </w:r>
    </w:p>
    <w:p w14:paraId="050CDD5F"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btn-secondary</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Cancelar</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599545CD"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btn-outline-success</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Finalizar</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4EA39D77"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btn-danger</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disabled</w:t>
      </w:r>
      <w:proofErr w:type="spellEnd"/>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Excluir</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75DCCFD2"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div</w:t>
      </w: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9CDCFE"/>
          <w:sz w:val="21"/>
          <w:szCs w:val="21"/>
          <w:lang w:eastAsia="pt-BR"/>
        </w:rPr>
        <w:t>class</w:t>
      </w:r>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"btn btn-warning"</w:t>
      </w: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9CDCFE"/>
          <w:sz w:val="21"/>
          <w:szCs w:val="21"/>
          <w:lang w:eastAsia="pt-BR"/>
        </w:rPr>
        <w:t>data-toggle</w:t>
      </w:r>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"button"</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Selecionar</w:t>
      </w:r>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div</w:t>
      </w:r>
      <w:r w:rsidRPr="004305A4">
        <w:rPr>
          <w:rFonts w:ascii="Consolas" w:eastAsia="Times New Roman" w:hAnsi="Consolas" w:cs="Times New Roman"/>
          <w:color w:val="808080"/>
          <w:sz w:val="21"/>
          <w:szCs w:val="21"/>
          <w:lang w:eastAsia="pt-BR"/>
        </w:rPr>
        <w:t>&gt;</w:t>
      </w:r>
    </w:p>
    <w:p w14:paraId="331D9337"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10A57C6D"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37A3141A"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4305A4">
        <w:rPr>
          <w:rFonts w:ascii="Consolas" w:eastAsia="Times New Roman" w:hAnsi="Consolas" w:cs="Times New Roman"/>
          <w:color w:val="6A9955"/>
          <w:sz w:val="21"/>
          <w:szCs w:val="21"/>
          <w:lang w:eastAsia="pt-BR"/>
        </w:rPr>
        <w:t>&lt;!--</w:t>
      </w:r>
      <w:proofErr w:type="gramEnd"/>
      <w:r w:rsidRPr="004305A4">
        <w:rPr>
          <w:rFonts w:ascii="Consolas" w:eastAsia="Times New Roman" w:hAnsi="Consolas" w:cs="Times New Roman"/>
          <w:color w:val="6A9955"/>
          <w:sz w:val="21"/>
          <w:szCs w:val="21"/>
          <w:lang w:eastAsia="pt-BR"/>
        </w:rPr>
        <w:t> Grupo de Botões --&gt;</w:t>
      </w:r>
    </w:p>
    <w:p w14:paraId="0646ED42"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btn-group</w:t>
      </w:r>
      <w:proofErr w:type="spellEnd"/>
      <w:r w:rsidRPr="004305A4">
        <w:rPr>
          <w:rFonts w:ascii="Consolas" w:eastAsia="Times New Roman" w:hAnsi="Consolas" w:cs="Times New Roman"/>
          <w:color w:val="CE9178"/>
          <w:sz w:val="21"/>
          <w:szCs w:val="21"/>
          <w:lang w:eastAsia="pt-BR"/>
        </w:rPr>
        <w:t> mb-3"</w:t>
      </w:r>
      <w:r w:rsidRPr="004305A4">
        <w:rPr>
          <w:rFonts w:ascii="Consolas" w:eastAsia="Times New Roman" w:hAnsi="Consolas" w:cs="Times New Roman"/>
          <w:color w:val="808080"/>
          <w:sz w:val="21"/>
          <w:szCs w:val="21"/>
          <w:lang w:eastAsia="pt-BR"/>
        </w:rPr>
        <w:t>&gt;</w:t>
      </w:r>
    </w:p>
    <w:p w14:paraId="6A08BF36"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btn-info</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Esquerda</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6C9C6A55"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btn-info</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active</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Centro</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47A8386A"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btn</w:t>
      </w:r>
      <w:proofErr w:type="spellEnd"/>
      <w:r w:rsidRPr="004305A4">
        <w:rPr>
          <w:rFonts w:ascii="Consolas" w:eastAsia="Times New Roman" w:hAnsi="Consolas" w:cs="Times New Roman"/>
          <w:color w:val="CE9178"/>
          <w:sz w:val="21"/>
          <w:szCs w:val="21"/>
          <w:lang w:eastAsia="pt-BR"/>
        </w:rPr>
        <w:t> </w:t>
      </w:r>
      <w:proofErr w:type="spellStart"/>
      <w:r w:rsidRPr="004305A4">
        <w:rPr>
          <w:rFonts w:ascii="Consolas" w:eastAsia="Times New Roman" w:hAnsi="Consolas" w:cs="Times New Roman"/>
          <w:color w:val="CE9178"/>
          <w:sz w:val="21"/>
          <w:szCs w:val="21"/>
          <w:lang w:eastAsia="pt-BR"/>
        </w:rPr>
        <w:t>btn-info</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r w:rsidRPr="004305A4">
        <w:rPr>
          <w:rFonts w:ascii="Consolas" w:eastAsia="Times New Roman" w:hAnsi="Consolas" w:cs="Times New Roman"/>
          <w:color w:val="D4D4D4"/>
          <w:sz w:val="21"/>
          <w:szCs w:val="21"/>
          <w:lang w:eastAsia="pt-BR"/>
        </w:rPr>
        <w:t>Direita</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1B8905F7"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72B684D5"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p>
    <w:p w14:paraId="5F12D0BE"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4305A4">
        <w:rPr>
          <w:rFonts w:ascii="Consolas" w:eastAsia="Times New Roman" w:hAnsi="Consolas" w:cs="Times New Roman"/>
          <w:color w:val="6A9955"/>
          <w:sz w:val="21"/>
          <w:szCs w:val="21"/>
          <w:lang w:eastAsia="pt-BR"/>
        </w:rPr>
        <w:t>&lt;!--</w:t>
      </w:r>
      <w:proofErr w:type="gramEnd"/>
      <w:r w:rsidRPr="004305A4">
        <w:rPr>
          <w:rFonts w:ascii="Consolas" w:eastAsia="Times New Roman" w:hAnsi="Consolas" w:cs="Times New Roman"/>
          <w:color w:val="6A9955"/>
          <w:sz w:val="21"/>
          <w:szCs w:val="21"/>
          <w:lang w:eastAsia="pt-BR"/>
        </w:rPr>
        <w:t> Botões com opções de seleção - </w:t>
      </w:r>
      <w:proofErr w:type="spellStart"/>
      <w:r w:rsidRPr="004305A4">
        <w:rPr>
          <w:rFonts w:ascii="Consolas" w:eastAsia="Times New Roman" w:hAnsi="Consolas" w:cs="Times New Roman"/>
          <w:color w:val="6A9955"/>
          <w:sz w:val="21"/>
          <w:szCs w:val="21"/>
          <w:lang w:eastAsia="pt-BR"/>
        </w:rPr>
        <w:t>DropDown</w:t>
      </w:r>
      <w:proofErr w:type="spellEnd"/>
      <w:r w:rsidRPr="004305A4">
        <w:rPr>
          <w:rFonts w:ascii="Consolas" w:eastAsia="Times New Roman" w:hAnsi="Consolas" w:cs="Times New Roman"/>
          <w:color w:val="6A9955"/>
          <w:sz w:val="21"/>
          <w:szCs w:val="21"/>
          <w:lang w:eastAsia="pt-BR"/>
        </w:rPr>
        <w:t> --&gt;</w:t>
      </w:r>
    </w:p>
    <w:p w14:paraId="6FDF027B"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dropdown</w:t>
      </w:r>
      <w:proofErr w:type="spellEnd"/>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808080"/>
          <w:sz w:val="21"/>
          <w:szCs w:val="21"/>
          <w:lang w:eastAsia="pt-BR"/>
        </w:rPr>
        <w:t>&gt;</w:t>
      </w:r>
    </w:p>
    <w:p w14:paraId="596F1361"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lastRenderedPageBreak/>
        <w:t>    </w:t>
      </w:r>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button</w:t>
      </w: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9CDCFE"/>
          <w:sz w:val="21"/>
          <w:szCs w:val="21"/>
          <w:lang w:eastAsia="pt-BR"/>
        </w:rPr>
        <w:t>class</w:t>
      </w:r>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"btn btn-danger btn-lg dropdown-toggle"</w:t>
      </w: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9CDCFE"/>
          <w:sz w:val="21"/>
          <w:szCs w:val="21"/>
          <w:lang w:eastAsia="pt-BR"/>
        </w:rPr>
        <w:t>data-toggle</w:t>
      </w:r>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"dropdown"</w:t>
      </w:r>
      <w:r w:rsidRPr="004305A4">
        <w:rPr>
          <w:rFonts w:ascii="Consolas" w:eastAsia="Times New Roman" w:hAnsi="Consolas" w:cs="Times New Roman"/>
          <w:color w:val="808080"/>
          <w:sz w:val="21"/>
          <w:szCs w:val="21"/>
          <w:lang w:eastAsia="pt-BR"/>
        </w:rPr>
        <w:t>&gt;</w:t>
      </w:r>
      <w:proofErr w:type="gramStart"/>
      <w:r w:rsidRPr="004305A4">
        <w:rPr>
          <w:rFonts w:ascii="Consolas" w:eastAsia="Times New Roman" w:hAnsi="Consolas" w:cs="Times New Roman"/>
          <w:color w:val="D4D4D4"/>
          <w:sz w:val="21"/>
          <w:szCs w:val="21"/>
          <w:lang w:eastAsia="pt-BR"/>
        </w:rPr>
        <w:t>Comprar!</w:t>
      </w:r>
      <w:r w:rsidRPr="004305A4">
        <w:rPr>
          <w:rFonts w:ascii="Consolas" w:eastAsia="Times New Roman" w:hAnsi="Consolas" w:cs="Times New Roman"/>
          <w:color w:val="808080"/>
          <w:sz w:val="21"/>
          <w:szCs w:val="21"/>
          <w:lang w:eastAsia="pt-BR"/>
        </w:rPr>
        <w:t>&lt;</w:t>
      </w:r>
      <w:proofErr w:type="gramEnd"/>
      <w:r w:rsidRPr="004305A4">
        <w:rPr>
          <w:rFonts w:ascii="Consolas" w:eastAsia="Times New Roman" w:hAnsi="Consolas" w:cs="Times New Roman"/>
          <w:color w:val="808080"/>
          <w:sz w:val="21"/>
          <w:szCs w:val="21"/>
          <w:lang w:eastAsia="pt-BR"/>
        </w:rPr>
        <w:t>/</w:t>
      </w:r>
      <w:r w:rsidRPr="004305A4">
        <w:rPr>
          <w:rFonts w:ascii="Consolas" w:eastAsia="Times New Roman" w:hAnsi="Consolas" w:cs="Times New Roman"/>
          <w:color w:val="569CD6"/>
          <w:sz w:val="21"/>
          <w:szCs w:val="21"/>
          <w:lang w:eastAsia="pt-BR"/>
        </w:rPr>
        <w:t>button</w:t>
      </w:r>
      <w:r w:rsidRPr="004305A4">
        <w:rPr>
          <w:rFonts w:ascii="Consolas" w:eastAsia="Times New Roman" w:hAnsi="Consolas" w:cs="Times New Roman"/>
          <w:color w:val="808080"/>
          <w:sz w:val="21"/>
          <w:szCs w:val="21"/>
          <w:lang w:eastAsia="pt-BR"/>
        </w:rPr>
        <w:t>&gt;</w:t>
      </w:r>
    </w:p>
    <w:p w14:paraId="15476342"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dropdown</w:t>
      </w:r>
      <w:proofErr w:type="spellEnd"/>
      <w:r w:rsidRPr="004305A4">
        <w:rPr>
          <w:rFonts w:ascii="Consolas" w:eastAsia="Times New Roman" w:hAnsi="Consolas" w:cs="Times New Roman"/>
          <w:color w:val="CE9178"/>
          <w:sz w:val="21"/>
          <w:szCs w:val="21"/>
          <w:lang w:eastAsia="pt-BR"/>
        </w:rPr>
        <w:t>-menu"</w:t>
      </w:r>
      <w:r w:rsidRPr="004305A4">
        <w:rPr>
          <w:rFonts w:ascii="Consolas" w:eastAsia="Times New Roman" w:hAnsi="Consolas" w:cs="Times New Roman"/>
          <w:color w:val="808080"/>
          <w:sz w:val="21"/>
          <w:szCs w:val="21"/>
          <w:lang w:eastAsia="pt-BR"/>
        </w:rPr>
        <w:t>&gt;</w:t>
      </w:r>
    </w:p>
    <w:p w14:paraId="6EB7877B"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a</w:t>
      </w:r>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href</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dropdown</w:t>
      </w:r>
      <w:proofErr w:type="spellEnd"/>
      <w:r w:rsidRPr="004305A4">
        <w:rPr>
          <w:rFonts w:ascii="Consolas" w:eastAsia="Times New Roman" w:hAnsi="Consolas" w:cs="Times New Roman"/>
          <w:color w:val="CE9178"/>
          <w:sz w:val="21"/>
          <w:szCs w:val="21"/>
          <w:lang w:eastAsia="pt-BR"/>
        </w:rPr>
        <w:t>-item"</w:t>
      </w:r>
      <w:r w:rsidRPr="004305A4">
        <w:rPr>
          <w:rFonts w:ascii="Consolas" w:eastAsia="Times New Roman" w:hAnsi="Consolas" w:cs="Times New Roman"/>
          <w:color w:val="808080"/>
          <w:sz w:val="21"/>
          <w:szCs w:val="21"/>
          <w:lang w:eastAsia="pt-BR"/>
        </w:rPr>
        <w:t>&gt;</w:t>
      </w:r>
      <w:proofErr w:type="spellStart"/>
      <w:r w:rsidRPr="004305A4">
        <w:rPr>
          <w:rFonts w:ascii="Consolas" w:eastAsia="Times New Roman" w:hAnsi="Consolas" w:cs="Times New Roman"/>
          <w:color w:val="D4D4D4"/>
          <w:sz w:val="21"/>
          <w:szCs w:val="21"/>
          <w:lang w:eastAsia="pt-BR"/>
        </w:rPr>
        <w:t>Paypal</w:t>
      </w:r>
      <w:proofErr w:type="spellEnd"/>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a</w:t>
      </w:r>
      <w:r w:rsidRPr="004305A4">
        <w:rPr>
          <w:rFonts w:ascii="Consolas" w:eastAsia="Times New Roman" w:hAnsi="Consolas" w:cs="Times New Roman"/>
          <w:color w:val="808080"/>
          <w:sz w:val="21"/>
          <w:szCs w:val="21"/>
          <w:lang w:eastAsia="pt-BR"/>
        </w:rPr>
        <w:t>&gt;</w:t>
      </w:r>
    </w:p>
    <w:p w14:paraId="11D575D8"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a</w:t>
      </w:r>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href</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r w:rsidRPr="004305A4">
        <w:rPr>
          <w:rFonts w:ascii="Consolas" w:eastAsia="Times New Roman" w:hAnsi="Consolas" w:cs="Times New Roman"/>
          <w:color w:val="D4D4D4"/>
          <w:sz w:val="21"/>
          <w:szCs w:val="21"/>
          <w:lang w:eastAsia="pt-BR"/>
        </w:rPr>
        <w:t> </w:t>
      </w:r>
      <w:proofErr w:type="spellStart"/>
      <w:r w:rsidRPr="004305A4">
        <w:rPr>
          <w:rFonts w:ascii="Consolas" w:eastAsia="Times New Roman" w:hAnsi="Consolas" w:cs="Times New Roman"/>
          <w:color w:val="9CDCFE"/>
          <w:sz w:val="21"/>
          <w:szCs w:val="21"/>
          <w:lang w:eastAsia="pt-BR"/>
        </w:rPr>
        <w:t>class</w:t>
      </w:r>
      <w:proofErr w:type="spellEnd"/>
      <w:r w:rsidRPr="004305A4">
        <w:rPr>
          <w:rFonts w:ascii="Consolas" w:eastAsia="Times New Roman" w:hAnsi="Consolas" w:cs="Times New Roman"/>
          <w:color w:val="D4D4D4"/>
          <w:sz w:val="21"/>
          <w:szCs w:val="21"/>
          <w:lang w:eastAsia="pt-BR"/>
        </w:rPr>
        <w:t>=</w:t>
      </w:r>
      <w:r w:rsidRPr="004305A4">
        <w:rPr>
          <w:rFonts w:ascii="Consolas" w:eastAsia="Times New Roman" w:hAnsi="Consolas" w:cs="Times New Roman"/>
          <w:color w:val="CE9178"/>
          <w:sz w:val="21"/>
          <w:szCs w:val="21"/>
          <w:lang w:eastAsia="pt-BR"/>
        </w:rPr>
        <w:t>"</w:t>
      </w:r>
      <w:proofErr w:type="spellStart"/>
      <w:r w:rsidRPr="004305A4">
        <w:rPr>
          <w:rFonts w:ascii="Consolas" w:eastAsia="Times New Roman" w:hAnsi="Consolas" w:cs="Times New Roman"/>
          <w:color w:val="CE9178"/>
          <w:sz w:val="21"/>
          <w:szCs w:val="21"/>
          <w:lang w:eastAsia="pt-BR"/>
        </w:rPr>
        <w:t>dropdown</w:t>
      </w:r>
      <w:proofErr w:type="spellEnd"/>
      <w:r w:rsidRPr="004305A4">
        <w:rPr>
          <w:rFonts w:ascii="Consolas" w:eastAsia="Times New Roman" w:hAnsi="Consolas" w:cs="Times New Roman"/>
          <w:color w:val="CE9178"/>
          <w:sz w:val="21"/>
          <w:szCs w:val="21"/>
          <w:lang w:eastAsia="pt-BR"/>
        </w:rPr>
        <w:t>-item"</w:t>
      </w:r>
      <w:r w:rsidRPr="004305A4">
        <w:rPr>
          <w:rFonts w:ascii="Consolas" w:eastAsia="Times New Roman" w:hAnsi="Consolas" w:cs="Times New Roman"/>
          <w:color w:val="808080"/>
          <w:sz w:val="21"/>
          <w:szCs w:val="21"/>
          <w:lang w:eastAsia="pt-BR"/>
        </w:rPr>
        <w:t>&gt;</w:t>
      </w:r>
      <w:proofErr w:type="spellStart"/>
      <w:r w:rsidRPr="004305A4">
        <w:rPr>
          <w:rFonts w:ascii="Consolas" w:eastAsia="Times New Roman" w:hAnsi="Consolas" w:cs="Times New Roman"/>
          <w:color w:val="D4D4D4"/>
          <w:sz w:val="21"/>
          <w:szCs w:val="21"/>
          <w:lang w:eastAsia="pt-BR"/>
        </w:rPr>
        <w:t>PagSeguro</w:t>
      </w:r>
      <w:proofErr w:type="spellEnd"/>
      <w:r w:rsidRPr="004305A4">
        <w:rPr>
          <w:rFonts w:ascii="Consolas" w:eastAsia="Times New Roman" w:hAnsi="Consolas" w:cs="Times New Roman"/>
          <w:color w:val="808080"/>
          <w:sz w:val="21"/>
          <w:szCs w:val="21"/>
          <w:lang w:eastAsia="pt-BR"/>
        </w:rPr>
        <w:t>&lt;/</w:t>
      </w:r>
      <w:r w:rsidRPr="004305A4">
        <w:rPr>
          <w:rFonts w:ascii="Consolas" w:eastAsia="Times New Roman" w:hAnsi="Consolas" w:cs="Times New Roman"/>
          <w:color w:val="569CD6"/>
          <w:sz w:val="21"/>
          <w:szCs w:val="21"/>
          <w:lang w:eastAsia="pt-BR"/>
        </w:rPr>
        <w:t>a</w:t>
      </w:r>
      <w:r w:rsidRPr="004305A4">
        <w:rPr>
          <w:rFonts w:ascii="Consolas" w:eastAsia="Times New Roman" w:hAnsi="Consolas" w:cs="Times New Roman"/>
          <w:color w:val="808080"/>
          <w:sz w:val="21"/>
          <w:szCs w:val="21"/>
          <w:lang w:eastAsia="pt-BR"/>
        </w:rPr>
        <w:t>&gt;</w:t>
      </w:r>
    </w:p>
    <w:p w14:paraId="45169232"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D4D4D4"/>
          <w:sz w:val="21"/>
          <w:szCs w:val="21"/>
          <w:lang w:eastAsia="pt-BR"/>
        </w:rPr>
        <w:t>    </w:t>
      </w: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0DF360E2" w14:textId="77777777" w:rsidR="004305A4" w:rsidRPr="004305A4" w:rsidRDefault="004305A4" w:rsidP="004305A4">
      <w:pPr>
        <w:shd w:val="clear" w:color="auto" w:fill="1E1E1E"/>
        <w:spacing w:after="0" w:line="285" w:lineRule="atLeast"/>
        <w:rPr>
          <w:rFonts w:ascii="Consolas" w:eastAsia="Times New Roman" w:hAnsi="Consolas" w:cs="Times New Roman"/>
          <w:color w:val="D4D4D4"/>
          <w:sz w:val="21"/>
          <w:szCs w:val="21"/>
          <w:lang w:eastAsia="pt-BR"/>
        </w:rPr>
      </w:pPr>
      <w:r w:rsidRPr="004305A4">
        <w:rPr>
          <w:rFonts w:ascii="Consolas" w:eastAsia="Times New Roman" w:hAnsi="Consolas" w:cs="Times New Roman"/>
          <w:color w:val="808080"/>
          <w:sz w:val="21"/>
          <w:szCs w:val="21"/>
          <w:lang w:eastAsia="pt-BR"/>
        </w:rPr>
        <w:t>&lt;/</w:t>
      </w:r>
      <w:proofErr w:type="spellStart"/>
      <w:r w:rsidRPr="004305A4">
        <w:rPr>
          <w:rFonts w:ascii="Consolas" w:eastAsia="Times New Roman" w:hAnsi="Consolas" w:cs="Times New Roman"/>
          <w:color w:val="569CD6"/>
          <w:sz w:val="21"/>
          <w:szCs w:val="21"/>
          <w:lang w:eastAsia="pt-BR"/>
        </w:rPr>
        <w:t>div</w:t>
      </w:r>
      <w:proofErr w:type="spellEnd"/>
      <w:r w:rsidRPr="004305A4">
        <w:rPr>
          <w:rFonts w:ascii="Consolas" w:eastAsia="Times New Roman" w:hAnsi="Consolas" w:cs="Times New Roman"/>
          <w:color w:val="808080"/>
          <w:sz w:val="21"/>
          <w:szCs w:val="21"/>
          <w:lang w:eastAsia="pt-BR"/>
        </w:rPr>
        <w:t>&gt;</w:t>
      </w:r>
    </w:p>
    <w:p w14:paraId="75D08892" w14:textId="4CD873F9" w:rsidR="000D6155" w:rsidRDefault="000D6155" w:rsidP="005261B9">
      <w:pPr>
        <w:tabs>
          <w:tab w:val="left" w:pos="5775"/>
        </w:tabs>
        <w:rPr>
          <w:sz w:val="24"/>
          <w:szCs w:val="24"/>
        </w:rPr>
      </w:pPr>
    </w:p>
    <w:p w14:paraId="26E6084D" w14:textId="3373DEC3" w:rsidR="004305A4" w:rsidRDefault="00564885" w:rsidP="005261B9">
      <w:pPr>
        <w:tabs>
          <w:tab w:val="left" w:pos="5775"/>
        </w:tabs>
        <w:rPr>
          <w:sz w:val="24"/>
          <w:szCs w:val="24"/>
        </w:rPr>
      </w:pPr>
      <w:r>
        <w:rPr>
          <w:noProof/>
        </w:rPr>
        <w:drawing>
          <wp:inline distT="0" distB="0" distL="0" distR="0" wp14:anchorId="77D3BACB" wp14:editId="4769732A">
            <wp:extent cx="5400040" cy="217233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172335"/>
                    </a:xfrm>
                    <a:prstGeom prst="rect">
                      <a:avLst/>
                    </a:prstGeom>
                  </pic:spPr>
                </pic:pic>
              </a:graphicData>
            </a:graphic>
          </wp:inline>
        </w:drawing>
      </w:r>
    </w:p>
    <w:p w14:paraId="0A39C8B2" w14:textId="507236E0" w:rsidR="00564885" w:rsidRDefault="00564885" w:rsidP="00564885">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 xml:space="preserve">sobre </w:t>
      </w:r>
      <w:r>
        <w:rPr>
          <w:rFonts w:ascii="Segoe UI" w:eastAsia="Times New Roman" w:hAnsi="Segoe UI" w:cs="Segoe UI"/>
          <w:color w:val="212529"/>
          <w:sz w:val="24"/>
          <w:szCs w:val="24"/>
          <w:highlight w:val="yellow"/>
          <w:lang w:eastAsia="pt-BR"/>
        </w:rPr>
        <w:t xml:space="preserve">as barras de Progresso </w:t>
      </w:r>
      <w:r w:rsidRPr="004009D8">
        <w:rPr>
          <w:rFonts w:ascii="Segoe UI" w:eastAsia="Times New Roman" w:hAnsi="Segoe UI" w:cs="Segoe UI"/>
          <w:color w:val="212529"/>
          <w:sz w:val="24"/>
          <w:szCs w:val="24"/>
          <w:highlight w:val="yellow"/>
          <w:lang w:eastAsia="pt-BR"/>
        </w:rPr>
        <w:t xml:space="preserve">que podemos usar utilizando o </w:t>
      </w:r>
      <w:proofErr w:type="spellStart"/>
      <w:r w:rsidRPr="004009D8">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235467E5" w14:textId="77777777" w:rsidR="00D02ACD" w:rsidRPr="00D02ACD" w:rsidRDefault="00D02ACD" w:rsidP="00D02ACD">
      <w:pPr>
        <w:shd w:val="clear" w:color="auto" w:fill="1E1E1E"/>
        <w:spacing w:after="0" w:line="285" w:lineRule="atLeast"/>
        <w:rPr>
          <w:rFonts w:ascii="Consolas" w:eastAsia="Times New Roman" w:hAnsi="Consolas" w:cs="Times New Roman"/>
          <w:color w:val="D4D4D4"/>
          <w:sz w:val="21"/>
          <w:szCs w:val="21"/>
          <w:lang w:eastAsia="pt-BR"/>
        </w:rPr>
      </w:pPr>
      <w:r w:rsidRPr="00D02ACD">
        <w:rPr>
          <w:rFonts w:ascii="Consolas" w:eastAsia="Times New Roman" w:hAnsi="Consolas" w:cs="Times New Roman"/>
          <w:color w:val="808080"/>
          <w:sz w:val="21"/>
          <w:szCs w:val="21"/>
          <w:lang w:eastAsia="pt-BR"/>
        </w:rPr>
        <w: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808080"/>
          <w:sz w:val="21"/>
          <w:szCs w:val="21"/>
          <w:lang w:eastAsia="pt-BR"/>
        </w:rPr>
        <w:t>&gt;</w:t>
      </w:r>
    </w:p>
    <w:p w14:paraId="78228671" w14:textId="77777777" w:rsidR="00D02ACD" w:rsidRPr="00D02ACD" w:rsidRDefault="00D02ACD" w:rsidP="00D02ACD">
      <w:pPr>
        <w:shd w:val="clear" w:color="auto" w:fill="1E1E1E"/>
        <w:spacing w:after="0" w:line="285" w:lineRule="atLeast"/>
        <w:rPr>
          <w:rFonts w:ascii="Consolas" w:eastAsia="Times New Roman" w:hAnsi="Consolas" w:cs="Times New Roman"/>
          <w:color w:val="D4D4D4"/>
          <w:sz w:val="21"/>
          <w:szCs w:val="21"/>
          <w:lang w:eastAsia="pt-BR"/>
        </w:rPr>
      </w:pPr>
      <w:r w:rsidRPr="00D02ACD">
        <w:rPr>
          <w:rFonts w:ascii="Consolas" w:eastAsia="Times New Roman" w:hAnsi="Consolas" w:cs="Times New Roman"/>
          <w:color w:val="D4D4D4"/>
          <w:sz w:val="21"/>
          <w:szCs w:val="21"/>
          <w:lang w:eastAsia="pt-BR"/>
        </w:rPr>
        <w:t>    </w:t>
      </w:r>
      <w:r w:rsidRPr="00D02ACD">
        <w:rPr>
          <w:rFonts w:ascii="Consolas" w:eastAsia="Times New Roman" w:hAnsi="Consolas" w:cs="Times New Roman"/>
          <w:color w:val="808080"/>
          <w:sz w:val="21"/>
          <w:szCs w:val="21"/>
          <w:lang w:eastAsia="pt-BR"/>
        </w:rPr>
        <w: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D4D4D4"/>
          <w:sz w:val="21"/>
          <w:szCs w:val="21"/>
          <w:lang w:eastAsia="pt-BR"/>
        </w:rPr>
        <w:t> </w:t>
      </w:r>
      <w:proofErr w:type="spellStart"/>
      <w:r w:rsidRPr="00D02ACD">
        <w:rPr>
          <w:rFonts w:ascii="Consolas" w:eastAsia="Times New Roman" w:hAnsi="Consolas" w:cs="Times New Roman"/>
          <w:color w:val="9CDCFE"/>
          <w:sz w:val="21"/>
          <w:szCs w:val="21"/>
          <w:lang w:eastAsia="pt-BR"/>
        </w:rPr>
        <w:t>class</w:t>
      </w:r>
      <w:proofErr w:type="spellEnd"/>
      <w:r w:rsidRPr="00D02ACD">
        <w:rPr>
          <w:rFonts w:ascii="Consolas" w:eastAsia="Times New Roman" w:hAnsi="Consolas" w:cs="Times New Roman"/>
          <w:color w:val="D4D4D4"/>
          <w:sz w:val="21"/>
          <w:szCs w:val="21"/>
          <w:lang w:eastAsia="pt-BR"/>
        </w:rPr>
        <w:t>=</w:t>
      </w:r>
      <w:r w:rsidRPr="00D02ACD">
        <w:rPr>
          <w:rFonts w:ascii="Consolas" w:eastAsia="Times New Roman" w:hAnsi="Consolas" w:cs="Times New Roman"/>
          <w:color w:val="CE9178"/>
          <w:sz w:val="21"/>
          <w:szCs w:val="21"/>
          <w:lang w:eastAsia="pt-BR"/>
        </w:rPr>
        <w:t>"</w:t>
      </w:r>
      <w:proofErr w:type="spellStart"/>
      <w:r w:rsidRPr="00D02ACD">
        <w:rPr>
          <w:rFonts w:ascii="Consolas" w:eastAsia="Times New Roman" w:hAnsi="Consolas" w:cs="Times New Roman"/>
          <w:color w:val="CE9178"/>
          <w:sz w:val="21"/>
          <w:szCs w:val="21"/>
          <w:lang w:eastAsia="pt-BR"/>
        </w:rPr>
        <w:t>progress</w:t>
      </w:r>
      <w:proofErr w:type="spellEnd"/>
      <w:r w:rsidRPr="00D02ACD">
        <w:rPr>
          <w:rFonts w:ascii="Consolas" w:eastAsia="Times New Roman" w:hAnsi="Consolas" w:cs="Times New Roman"/>
          <w:color w:val="CE9178"/>
          <w:sz w:val="21"/>
          <w:szCs w:val="21"/>
          <w:lang w:eastAsia="pt-BR"/>
        </w:rPr>
        <w:t> mb-4"</w:t>
      </w:r>
      <w:r w:rsidRPr="00D02ACD">
        <w:rPr>
          <w:rFonts w:ascii="Consolas" w:eastAsia="Times New Roman" w:hAnsi="Consolas" w:cs="Times New Roman"/>
          <w:color w:val="808080"/>
          <w:sz w:val="21"/>
          <w:szCs w:val="21"/>
          <w:lang w:eastAsia="pt-BR"/>
        </w:rPr>
        <w:t>&gt;</w:t>
      </w:r>
    </w:p>
    <w:p w14:paraId="5F8C9D7A" w14:textId="77777777" w:rsidR="00D02ACD" w:rsidRPr="00D02ACD" w:rsidRDefault="00D02ACD" w:rsidP="00D02ACD">
      <w:pPr>
        <w:shd w:val="clear" w:color="auto" w:fill="1E1E1E"/>
        <w:spacing w:after="0" w:line="285" w:lineRule="atLeast"/>
        <w:rPr>
          <w:rFonts w:ascii="Consolas" w:eastAsia="Times New Roman" w:hAnsi="Consolas" w:cs="Times New Roman"/>
          <w:color w:val="D4D4D4"/>
          <w:sz w:val="21"/>
          <w:szCs w:val="21"/>
          <w:lang w:eastAsia="pt-BR"/>
        </w:rPr>
      </w:pPr>
      <w:r w:rsidRPr="00D02ACD">
        <w:rPr>
          <w:rFonts w:ascii="Consolas" w:eastAsia="Times New Roman" w:hAnsi="Consolas" w:cs="Times New Roman"/>
          <w:color w:val="D4D4D4"/>
          <w:sz w:val="21"/>
          <w:szCs w:val="21"/>
          <w:lang w:eastAsia="pt-BR"/>
        </w:rPr>
        <w:t>        </w:t>
      </w:r>
      <w:r w:rsidRPr="00D02ACD">
        <w:rPr>
          <w:rFonts w:ascii="Consolas" w:eastAsia="Times New Roman" w:hAnsi="Consolas" w:cs="Times New Roman"/>
          <w:color w:val="808080"/>
          <w:sz w:val="21"/>
          <w:szCs w:val="21"/>
          <w:lang w:eastAsia="pt-BR"/>
        </w:rPr>
        <w: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D4D4D4"/>
          <w:sz w:val="21"/>
          <w:szCs w:val="21"/>
          <w:lang w:eastAsia="pt-BR"/>
        </w:rPr>
        <w:t> </w:t>
      </w:r>
      <w:proofErr w:type="spellStart"/>
      <w:r w:rsidRPr="00D02ACD">
        <w:rPr>
          <w:rFonts w:ascii="Consolas" w:eastAsia="Times New Roman" w:hAnsi="Consolas" w:cs="Times New Roman"/>
          <w:color w:val="9CDCFE"/>
          <w:sz w:val="21"/>
          <w:szCs w:val="21"/>
          <w:lang w:eastAsia="pt-BR"/>
        </w:rPr>
        <w:t>class</w:t>
      </w:r>
      <w:proofErr w:type="spellEnd"/>
      <w:r w:rsidRPr="00D02ACD">
        <w:rPr>
          <w:rFonts w:ascii="Consolas" w:eastAsia="Times New Roman" w:hAnsi="Consolas" w:cs="Times New Roman"/>
          <w:color w:val="D4D4D4"/>
          <w:sz w:val="21"/>
          <w:szCs w:val="21"/>
          <w:lang w:eastAsia="pt-BR"/>
        </w:rPr>
        <w:t>=</w:t>
      </w:r>
      <w:r w:rsidRPr="00D02ACD">
        <w:rPr>
          <w:rFonts w:ascii="Consolas" w:eastAsia="Times New Roman" w:hAnsi="Consolas" w:cs="Times New Roman"/>
          <w:color w:val="CE9178"/>
          <w:sz w:val="21"/>
          <w:szCs w:val="21"/>
          <w:lang w:eastAsia="pt-BR"/>
        </w:rPr>
        <w:t>"</w:t>
      </w:r>
      <w:proofErr w:type="spellStart"/>
      <w:r w:rsidRPr="00D02ACD">
        <w:rPr>
          <w:rFonts w:ascii="Consolas" w:eastAsia="Times New Roman" w:hAnsi="Consolas" w:cs="Times New Roman"/>
          <w:color w:val="CE9178"/>
          <w:sz w:val="21"/>
          <w:szCs w:val="21"/>
          <w:lang w:eastAsia="pt-BR"/>
        </w:rPr>
        <w:t>progress</w:t>
      </w:r>
      <w:proofErr w:type="spellEnd"/>
      <w:r w:rsidRPr="00D02ACD">
        <w:rPr>
          <w:rFonts w:ascii="Consolas" w:eastAsia="Times New Roman" w:hAnsi="Consolas" w:cs="Times New Roman"/>
          <w:color w:val="CE9178"/>
          <w:sz w:val="21"/>
          <w:szCs w:val="21"/>
          <w:lang w:eastAsia="pt-BR"/>
        </w:rPr>
        <w:t>-bar"</w:t>
      </w:r>
      <w:r w:rsidRPr="00D02ACD">
        <w:rPr>
          <w:rFonts w:ascii="Consolas" w:eastAsia="Times New Roman" w:hAnsi="Consolas" w:cs="Times New Roman"/>
          <w:color w:val="D4D4D4"/>
          <w:sz w:val="21"/>
          <w:szCs w:val="21"/>
          <w:lang w:eastAsia="pt-BR"/>
        </w:rPr>
        <w:t> </w:t>
      </w:r>
      <w:proofErr w:type="spellStart"/>
      <w:r w:rsidRPr="00D02ACD">
        <w:rPr>
          <w:rFonts w:ascii="Consolas" w:eastAsia="Times New Roman" w:hAnsi="Consolas" w:cs="Times New Roman"/>
          <w:color w:val="9CDCFE"/>
          <w:sz w:val="21"/>
          <w:szCs w:val="21"/>
          <w:lang w:eastAsia="pt-BR"/>
        </w:rPr>
        <w:t>style</w:t>
      </w:r>
      <w:proofErr w:type="spellEnd"/>
      <w:r w:rsidRPr="00D02ACD">
        <w:rPr>
          <w:rFonts w:ascii="Consolas" w:eastAsia="Times New Roman" w:hAnsi="Consolas" w:cs="Times New Roman"/>
          <w:color w:val="D4D4D4"/>
          <w:sz w:val="21"/>
          <w:szCs w:val="21"/>
          <w:lang w:eastAsia="pt-BR"/>
        </w:rPr>
        <w:t>=</w:t>
      </w:r>
      <w:r w:rsidRPr="00D02ACD">
        <w:rPr>
          <w:rFonts w:ascii="Consolas" w:eastAsia="Times New Roman" w:hAnsi="Consolas" w:cs="Times New Roman"/>
          <w:color w:val="CE9178"/>
          <w:sz w:val="21"/>
          <w:szCs w:val="21"/>
          <w:lang w:eastAsia="pt-BR"/>
        </w:rPr>
        <w:t>"width:25%"</w:t>
      </w:r>
      <w:r w:rsidRPr="00D02ACD">
        <w:rPr>
          <w:rFonts w:ascii="Consolas" w:eastAsia="Times New Roman" w:hAnsi="Consolas" w:cs="Times New Roman"/>
          <w:color w:val="808080"/>
          <w:sz w:val="21"/>
          <w:szCs w:val="21"/>
          <w:lang w:eastAsia="pt-BR"/>
        </w:rPr>
        <w:t>&gt;&lt;/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808080"/>
          <w:sz w:val="21"/>
          <w:szCs w:val="21"/>
          <w:lang w:eastAsia="pt-BR"/>
        </w:rPr>
        <w:t>&gt;</w:t>
      </w:r>
    </w:p>
    <w:p w14:paraId="3082380C" w14:textId="77777777" w:rsidR="00D02ACD" w:rsidRPr="00D02ACD" w:rsidRDefault="00D02ACD" w:rsidP="00D02ACD">
      <w:pPr>
        <w:shd w:val="clear" w:color="auto" w:fill="1E1E1E"/>
        <w:spacing w:after="0" w:line="285" w:lineRule="atLeast"/>
        <w:rPr>
          <w:rFonts w:ascii="Consolas" w:eastAsia="Times New Roman" w:hAnsi="Consolas" w:cs="Times New Roman"/>
          <w:color w:val="D4D4D4"/>
          <w:sz w:val="21"/>
          <w:szCs w:val="21"/>
          <w:lang w:eastAsia="pt-BR"/>
        </w:rPr>
      </w:pPr>
      <w:r w:rsidRPr="00D02ACD">
        <w:rPr>
          <w:rFonts w:ascii="Consolas" w:eastAsia="Times New Roman" w:hAnsi="Consolas" w:cs="Times New Roman"/>
          <w:color w:val="D4D4D4"/>
          <w:sz w:val="21"/>
          <w:szCs w:val="21"/>
          <w:lang w:eastAsia="pt-BR"/>
        </w:rPr>
        <w:t>    </w:t>
      </w:r>
      <w:r w:rsidRPr="00D02ACD">
        <w:rPr>
          <w:rFonts w:ascii="Consolas" w:eastAsia="Times New Roman" w:hAnsi="Consolas" w:cs="Times New Roman"/>
          <w:color w:val="808080"/>
          <w:sz w:val="21"/>
          <w:szCs w:val="21"/>
          <w:lang w:eastAsia="pt-BR"/>
        </w:rPr>
        <w: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808080"/>
          <w:sz w:val="21"/>
          <w:szCs w:val="21"/>
          <w:lang w:eastAsia="pt-BR"/>
        </w:rPr>
        <w:t>&gt;</w:t>
      </w:r>
    </w:p>
    <w:p w14:paraId="0EACFF53" w14:textId="77777777" w:rsidR="00D02ACD" w:rsidRPr="00D02ACD" w:rsidRDefault="00D02ACD" w:rsidP="00D02ACD">
      <w:pPr>
        <w:shd w:val="clear" w:color="auto" w:fill="1E1E1E"/>
        <w:spacing w:after="0" w:line="285" w:lineRule="atLeast"/>
        <w:rPr>
          <w:rFonts w:ascii="Consolas" w:eastAsia="Times New Roman" w:hAnsi="Consolas" w:cs="Times New Roman"/>
          <w:color w:val="D4D4D4"/>
          <w:sz w:val="21"/>
          <w:szCs w:val="21"/>
          <w:lang w:eastAsia="pt-BR"/>
        </w:rPr>
      </w:pPr>
      <w:r w:rsidRPr="00D02ACD">
        <w:rPr>
          <w:rFonts w:ascii="Consolas" w:eastAsia="Times New Roman" w:hAnsi="Consolas" w:cs="Times New Roman"/>
          <w:color w:val="808080"/>
          <w:sz w:val="21"/>
          <w:szCs w:val="21"/>
          <w:lang w:eastAsia="pt-BR"/>
        </w:rPr>
        <w:t>&lt;/</w:t>
      </w:r>
      <w:proofErr w:type="spellStart"/>
      <w:r w:rsidRPr="00D02ACD">
        <w:rPr>
          <w:rFonts w:ascii="Consolas" w:eastAsia="Times New Roman" w:hAnsi="Consolas" w:cs="Times New Roman"/>
          <w:color w:val="569CD6"/>
          <w:sz w:val="21"/>
          <w:szCs w:val="21"/>
          <w:lang w:eastAsia="pt-BR"/>
        </w:rPr>
        <w:t>div</w:t>
      </w:r>
      <w:proofErr w:type="spellEnd"/>
      <w:r w:rsidRPr="00D02ACD">
        <w:rPr>
          <w:rFonts w:ascii="Consolas" w:eastAsia="Times New Roman" w:hAnsi="Consolas" w:cs="Times New Roman"/>
          <w:color w:val="808080"/>
          <w:sz w:val="21"/>
          <w:szCs w:val="21"/>
          <w:lang w:eastAsia="pt-BR"/>
        </w:rPr>
        <w:t>&gt;</w:t>
      </w:r>
    </w:p>
    <w:p w14:paraId="7F35A3C5" w14:textId="1DCBDA43" w:rsidR="00564885" w:rsidRDefault="00564885" w:rsidP="005261B9">
      <w:pPr>
        <w:tabs>
          <w:tab w:val="left" w:pos="5775"/>
        </w:tabs>
        <w:rPr>
          <w:sz w:val="24"/>
          <w:szCs w:val="24"/>
        </w:rPr>
      </w:pPr>
    </w:p>
    <w:p w14:paraId="3080FE47" w14:textId="7351F33C" w:rsidR="00D02ACD" w:rsidRDefault="00D02ACD" w:rsidP="005261B9">
      <w:pPr>
        <w:tabs>
          <w:tab w:val="left" w:pos="5775"/>
        </w:tabs>
        <w:rPr>
          <w:sz w:val="24"/>
          <w:szCs w:val="24"/>
        </w:rPr>
      </w:pPr>
      <w:r>
        <w:rPr>
          <w:noProof/>
        </w:rPr>
        <w:drawing>
          <wp:inline distT="0" distB="0" distL="0" distR="0" wp14:anchorId="27E7AD7C" wp14:editId="749E2DDA">
            <wp:extent cx="5400040" cy="64071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640715"/>
                    </a:xfrm>
                    <a:prstGeom prst="rect">
                      <a:avLst/>
                    </a:prstGeom>
                  </pic:spPr>
                </pic:pic>
              </a:graphicData>
            </a:graphic>
          </wp:inline>
        </w:drawing>
      </w:r>
    </w:p>
    <w:p w14:paraId="29ED4C7E" w14:textId="4DD86CB3" w:rsidR="00D02ACD" w:rsidRDefault="00D02ACD" w:rsidP="005261B9">
      <w:pPr>
        <w:tabs>
          <w:tab w:val="left" w:pos="5775"/>
        </w:tabs>
        <w:rPr>
          <w:sz w:val="24"/>
          <w:szCs w:val="24"/>
        </w:rPr>
      </w:pPr>
      <w:r>
        <w:rPr>
          <w:sz w:val="24"/>
          <w:szCs w:val="24"/>
        </w:rPr>
        <w:t>Ou seja, a DIV que contém o “</w:t>
      </w:r>
      <w:proofErr w:type="spellStart"/>
      <w:r>
        <w:rPr>
          <w:sz w:val="24"/>
          <w:szCs w:val="24"/>
        </w:rPr>
        <w:t>progess</w:t>
      </w:r>
      <w:proofErr w:type="spellEnd"/>
      <w:r>
        <w:rPr>
          <w:sz w:val="24"/>
          <w:szCs w:val="24"/>
        </w:rPr>
        <w:t>” é a barra completa de progresso e “</w:t>
      </w:r>
      <w:proofErr w:type="spellStart"/>
      <w:r>
        <w:rPr>
          <w:sz w:val="24"/>
          <w:szCs w:val="24"/>
        </w:rPr>
        <w:t>progress</w:t>
      </w:r>
      <w:proofErr w:type="spellEnd"/>
      <w:r>
        <w:rPr>
          <w:sz w:val="24"/>
          <w:szCs w:val="24"/>
        </w:rPr>
        <w:t>-bar” é a barra que representa o que está concluído...</w:t>
      </w:r>
    </w:p>
    <w:p w14:paraId="02CEED24" w14:textId="105DBA87" w:rsidR="00D02ACD" w:rsidRDefault="001C02F4" w:rsidP="005261B9">
      <w:pPr>
        <w:tabs>
          <w:tab w:val="left" w:pos="5775"/>
        </w:tabs>
        <w:rPr>
          <w:sz w:val="24"/>
          <w:szCs w:val="24"/>
        </w:rPr>
      </w:pPr>
      <w:r>
        <w:rPr>
          <w:sz w:val="24"/>
          <w:szCs w:val="24"/>
        </w:rPr>
        <w:t>Abaixo vemos um exemplo com um detalhe de tirinhas e com sucesso:</w:t>
      </w:r>
    </w:p>
    <w:p w14:paraId="5F9AD23C" w14:textId="77777777" w:rsidR="001C02F4" w:rsidRPr="001C02F4" w:rsidRDefault="001C02F4" w:rsidP="001C02F4">
      <w:pPr>
        <w:shd w:val="clear" w:color="auto" w:fill="1E1E1E"/>
        <w:spacing w:after="0" w:line="285" w:lineRule="atLeast"/>
        <w:rPr>
          <w:rFonts w:ascii="Consolas" w:eastAsia="Times New Roman" w:hAnsi="Consolas" w:cs="Times New Roman"/>
          <w:color w:val="D4D4D4"/>
          <w:sz w:val="21"/>
          <w:szCs w:val="21"/>
          <w:lang w:eastAsia="pt-BR"/>
        </w:rPr>
      </w:pPr>
      <w:r w:rsidRPr="001C02F4">
        <w:rPr>
          <w:rFonts w:ascii="Consolas" w:eastAsia="Times New Roman" w:hAnsi="Consolas" w:cs="Times New Roman"/>
          <w:color w:val="D4D4D4"/>
          <w:sz w:val="21"/>
          <w:szCs w:val="21"/>
          <w:lang w:eastAsia="pt-BR"/>
        </w:rPr>
        <w:t>    </w:t>
      </w:r>
      <w:r w:rsidRPr="001C02F4">
        <w:rPr>
          <w:rFonts w:ascii="Consolas" w:eastAsia="Times New Roman" w:hAnsi="Consolas" w:cs="Times New Roman"/>
          <w:color w:val="808080"/>
          <w:sz w:val="21"/>
          <w:szCs w:val="21"/>
          <w:lang w:eastAsia="pt-BR"/>
        </w:rPr>
        <w:t>&lt;</w:t>
      </w:r>
      <w:proofErr w:type="spellStart"/>
      <w:r w:rsidRPr="001C02F4">
        <w:rPr>
          <w:rFonts w:ascii="Consolas" w:eastAsia="Times New Roman" w:hAnsi="Consolas" w:cs="Times New Roman"/>
          <w:color w:val="569CD6"/>
          <w:sz w:val="21"/>
          <w:szCs w:val="21"/>
          <w:lang w:eastAsia="pt-BR"/>
        </w:rPr>
        <w:t>div</w:t>
      </w:r>
      <w:proofErr w:type="spellEnd"/>
      <w:r w:rsidRPr="001C02F4">
        <w:rPr>
          <w:rFonts w:ascii="Consolas" w:eastAsia="Times New Roman" w:hAnsi="Consolas" w:cs="Times New Roman"/>
          <w:color w:val="D4D4D4"/>
          <w:sz w:val="21"/>
          <w:szCs w:val="21"/>
          <w:lang w:eastAsia="pt-BR"/>
        </w:rPr>
        <w:t> </w:t>
      </w:r>
      <w:proofErr w:type="spellStart"/>
      <w:r w:rsidRPr="001C02F4">
        <w:rPr>
          <w:rFonts w:ascii="Consolas" w:eastAsia="Times New Roman" w:hAnsi="Consolas" w:cs="Times New Roman"/>
          <w:color w:val="9CDCFE"/>
          <w:sz w:val="21"/>
          <w:szCs w:val="21"/>
          <w:lang w:eastAsia="pt-BR"/>
        </w:rPr>
        <w:t>class</w:t>
      </w:r>
      <w:proofErr w:type="spellEnd"/>
      <w:r w:rsidRPr="001C02F4">
        <w:rPr>
          <w:rFonts w:ascii="Consolas" w:eastAsia="Times New Roman" w:hAnsi="Consolas" w:cs="Times New Roman"/>
          <w:color w:val="D4D4D4"/>
          <w:sz w:val="21"/>
          <w:szCs w:val="21"/>
          <w:lang w:eastAsia="pt-BR"/>
        </w:rPr>
        <w:t>=</w:t>
      </w:r>
      <w:r w:rsidRPr="001C02F4">
        <w:rPr>
          <w:rFonts w:ascii="Consolas" w:eastAsia="Times New Roman" w:hAnsi="Consolas" w:cs="Times New Roman"/>
          <w:color w:val="CE9178"/>
          <w:sz w:val="21"/>
          <w:szCs w:val="21"/>
          <w:lang w:eastAsia="pt-BR"/>
        </w:rPr>
        <w:t>"</w:t>
      </w:r>
      <w:proofErr w:type="spellStart"/>
      <w:r w:rsidRPr="001C02F4">
        <w:rPr>
          <w:rFonts w:ascii="Consolas" w:eastAsia="Times New Roman" w:hAnsi="Consolas" w:cs="Times New Roman"/>
          <w:color w:val="CE9178"/>
          <w:sz w:val="21"/>
          <w:szCs w:val="21"/>
          <w:lang w:eastAsia="pt-BR"/>
        </w:rPr>
        <w:t>progress</w:t>
      </w:r>
      <w:proofErr w:type="spellEnd"/>
      <w:r w:rsidRPr="001C02F4">
        <w:rPr>
          <w:rFonts w:ascii="Consolas" w:eastAsia="Times New Roman" w:hAnsi="Consolas" w:cs="Times New Roman"/>
          <w:color w:val="CE9178"/>
          <w:sz w:val="21"/>
          <w:szCs w:val="21"/>
          <w:lang w:eastAsia="pt-BR"/>
        </w:rPr>
        <w:t> mb-4"</w:t>
      </w:r>
      <w:r w:rsidRPr="001C02F4">
        <w:rPr>
          <w:rFonts w:ascii="Consolas" w:eastAsia="Times New Roman" w:hAnsi="Consolas" w:cs="Times New Roman"/>
          <w:color w:val="808080"/>
          <w:sz w:val="21"/>
          <w:szCs w:val="21"/>
          <w:lang w:eastAsia="pt-BR"/>
        </w:rPr>
        <w:t>&gt;</w:t>
      </w:r>
    </w:p>
    <w:p w14:paraId="51802F6C" w14:textId="77777777" w:rsidR="001C02F4" w:rsidRPr="001C02F4" w:rsidRDefault="001C02F4" w:rsidP="001C02F4">
      <w:pPr>
        <w:shd w:val="clear" w:color="auto" w:fill="1E1E1E"/>
        <w:spacing w:after="0" w:line="285" w:lineRule="atLeast"/>
        <w:rPr>
          <w:rFonts w:ascii="Consolas" w:eastAsia="Times New Roman" w:hAnsi="Consolas" w:cs="Times New Roman"/>
          <w:color w:val="D4D4D4"/>
          <w:sz w:val="21"/>
          <w:szCs w:val="21"/>
          <w:lang w:eastAsia="pt-BR"/>
        </w:rPr>
      </w:pPr>
      <w:r w:rsidRPr="001C02F4">
        <w:rPr>
          <w:rFonts w:ascii="Consolas" w:eastAsia="Times New Roman" w:hAnsi="Consolas" w:cs="Times New Roman"/>
          <w:color w:val="D4D4D4"/>
          <w:sz w:val="21"/>
          <w:szCs w:val="21"/>
          <w:lang w:eastAsia="pt-BR"/>
        </w:rPr>
        <w:t>        </w:t>
      </w:r>
      <w:r w:rsidRPr="001C02F4">
        <w:rPr>
          <w:rFonts w:ascii="Consolas" w:eastAsia="Times New Roman" w:hAnsi="Consolas" w:cs="Times New Roman"/>
          <w:color w:val="808080"/>
          <w:sz w:val="21"/>
          <w:szCs w:val="21"/>
          <w:lang w:eastAsia="pt-BR"/>
        </w:rPr>
        <w:t>&lt;</w:t>
      </w:r>
      <w:r w:rsidRPr="001C02F4">
        <w:rPr>
          <w:rFonts w:ascii="Consolas" w:eastAsia="Times New Roman" w:hAnsi="Consolas" w:cs="Times New Roman"/>
          <w:color w:val="569CD6"/>
          <w:sz w:val="21"/>
          <w:szCs w:val="21"/>
          <w:lang w:eastAsia="pt-BR"/>
        </w:rPr>
        <w:t>div</w:t>
      </w:r>
      <w:r w:rsidRPr="001C02F4">
        <w:rPr>
          <w:rFonts w:ascii="Consolas" w:eastAsia="Times New Roman" w:hAnsi="Consolas" w:cs="Times New Roman"/>
          <w:color w:val="D4D4D4"/>
          <w:sz w:val="21"/>
          <w:szCs w:val="21"/>
          <w:lang w:eastAsia="pt-BR"/>
        </w:rPr>
        <w:t> </w:t>
      </w:r>
      <w:r w:rsidRPr="001C02F4">
        <w:rPr>
          <w:rFonts w:ascii="Consolas" w:eastAsia="Times New Roman" w:hAnsi="Consolas" w:cs="Times New Roman"/>
          <w:color w:val="9CDCFE"/>
          <w:sz w:val="21"/>
          <w:szCs w:val="21"/>
          <w:lang w:eastAsia="pt-BR"/>
        </w:rPr>
        <w:t>class</w:t>
      </w:r>
      <w:r w:rsidRPr="001C02F4">
        <w:rPr>
          <w:rFonts w:ascii="Consolas" w:eastAsia="Times New Roman" w:hAnsi="Consolas" w:cs="Times New Roman"/>
          <w:color w:val="D4D4D4"/>
          <w:sz w:val="21"/>
          <w:szCs w:val="21"/>
          <w:lang w:eastAsia="pt-BR"/>
        </w:rPr>
        <w:t>=</w:t>
      </w:r>
      <w:r w:rsidRPr="001C02F4">
        <w:rPr>
          <w:rFonts w:ascii="Consolas" w:eastAsia="Times New Roman" w:hAnsi="Consolas" w:cs="Times New Roman"/>
          <w:color w:val="CE9178"/>
          <w:sz w:val="21"/>
          <w:szCs w:val="21"/>
          <w:lang w:eastAsia="pt-BR"/>
        </w:rPr>
        <w:t>"progress-bar progress-bar-striped bg-success"</w:t>
      </w:r>
      <w:r w:rsidRPr="001C02F4">
        <w:rPr>
          <w:rFonts w:ascii="Consolas" w:eastAsia="Times New Roman" w:hAnsi="Consolas" w:cs="Times New Roman"/>
          <w:color w:val="D4D4D4"/>
          <w:sz w:val="21"/>
          <w:szCs w:val="21"/>
          <w:lang w:eastAsia="pt-BR"/>
        </w:rPr>
        <w:t> </w:t>
      </w:r>
      <w:r w:rsidRPr="001C02F4">
        <w:rPr>
          <w:rFonts w:ascii="Consolas" w:eastAsia="Times New Roman" w:hAnsi="Consolas" w:cs="Times New Roman"/>
          <w:color w:val="9CDCFE"/>
          <w:sz w:val="21"/>
          <w:szCs w:val="21"/>
          <w:lang w:eastAsia="pt-BR"/>
        </w:rPr>
        <w:t>style</w:t>
      </w:r>
      <w:r w:rsidRPr="001C02F4">
        <w:rPr>
          <w:rFonts w:ascii="Consolas" w:eastAsia="Times New Roman" w:hAnsi="Consolas" w:cs="Times New Roman"/>
          <w:color w:val="D4D4D4"/>
          <w:sz w:val="21"/>
          <w:szCs w:val="21"/>
          <w:lang w:eastAsia="pt-BR"/>
        </w:rPr>
        <w:t>=</w:t>
      </w:r>
      <w:r w:rsidRPr="001C02F4">
        <w:rPr>
          <w:rFonts w:ascii="Consolas" w:eastAsia="Times New Roman" w:hAnsi="Consolas" w:cs="Times New Roman"/>
          <w:color w:val="CE9178"/>
          <w:sz w:val="21"/>
          <w:szCs w:val="21"/>
          <w:lang w:eastAsia="pt-BR"/>
        </w:rPr>
        <w:t>"width:50%"</w:t>
      </w:r>
      <w:r w:rsidRPr="001C02F4">
        <w:rPr>
          <w:rFonts w:ascii="Consolas" w:eastAsia="Times New Roman" w:hAnsi="Consolas" w:cs="Times New Roman"/>
          <w:color w:val="808080"/>
          <w:sz w:val="21"/>
          <w:szCs w:val="21"/>
          <w:lang w:eastAsia="pt-BR"/>
        </w:rPr>
        <w:t>&gt;&lt;/</w:t>
      </w:r>
      <w:r w:rsidRPr="001C02F4">
        <w:rPr>
          <w:rFonts w:ascii="Consolas" w:eastAsia="Times New Roman" w:hAnsi="Consolas" w:cs="Times New Roman"/>
          <w:color w:val="569CD6"/>
          <w:sz w:val="21"/>
          <w:szCs w:val="21"/>
          <w:lang w:eastAsia="pt-BR"/>
        </w:rPr>
        <w:t>div</w:t>
      </w:r>
      <w:r w:rsidRPr="001C02F4">
        <w:rPr>
          <w:rFonts w:ascii="Consolas" w:eastAsia="Times New Roman" w:hAnsi="Consolas" w:cs="Times New Roman"/>
          <w:color w:val="808080"/>
          <w:sz w:val="21"/>
          <w:szCs w:val="21"/>
          <w:lang w:eastAsia="pt-BR"/>
        </w:rPr>
        <w:t>&gt;</w:t>
      </w:r>
    </w:p>
    <w:p w14:paraId="3DA82417" w14:textId="77777777" w:rsidR="001C02F4" w:rsidRPr="001C02F4" w:rsidRDefault="001C02F4" w:rsidP="001C02F4">
      <w:pPr>
        <w:shd w:val="clear" w:color="auto" w:fill="1E1E1E"/>
        <w:spacing w:after="0" w:line="285" w:lineRule="atLeast"/>
        <w:rPr>
          <w:rFonts w:ascii="Consolas" w:eastAsia="Times New Roman" w:hAnsi="Consolas" w:cs="Times New Roman"/>
          <w:color w:val="D4D4D4"/>
          <w:sz w:val="21"/>
          <w:szCs w:val="21"/>
          <w:lang w:eastAsia="pt-BR"/>
        </w:rPr>
      </w:pPr>
      <w:r w:rsidRPr="001C02F4">
        <w:rPr>
          <w:rFonts w:ascii="Consolas" w:eastAsia="Times New Roman" w:hAnsi="Consolas" w:cs="Times New Roman"/>
          <w:color w:val="D4D4D4"/>
          <w:sz w:val="21"/>
          <w:szCs w:val="21"/>
          <w:lang w:eastAsia="pt-BR"/>
        </w:rPr>
        <w:t>    </w:t>
      </w:r>
      <w:r w:rsidRPr="001C02F4">
        <w:rPr>
          <w:rFonts w:ascii="Consolas" w:eastAsia="Times New Roman" w:hAnsi="Consolas" w:cs="Times New Roman"/>
          <w:color w:val="808080"/>
          <w:sz w:val="21"/>
          <w:szCs w:val="21"/>
          <w:lang w:eastAsia="pt-BR"/>
        </w:rPr>
        <w:t>&lt;/</w:t>
      </w:r>
      <w:proofErr w:type="spellStart"/>
      <w:r w:rsidRPr="001C02F4">
        <w:rPr>
          <w:rFonts w:ascii="Consolas" w:eastAsia="Times New Roman" w:hAnsi="Consolas" w:cs="Times New Roman"/>
          <w:color w:val="569CD6"/>
          <w:sz w:val="21"/>
          <w:szCs w:val="21"/>
          <w:lang w:eastAsia="pt-BR"/>
        </w:rPr>
        <w:t>div</w:t>
      </w:r>
      <w:proofErr w:type="spellEnd"/>
      <w:r w:rsidRPr="001C02F4">
        <w:rPr>
          <w:rFonts w:ascii="Consolas" w:eastAsia="Times New Roman" w:hAnsi="Consolas" w:cs="Times New Roman"/>
          <w:color w:val="808080"/>
          <w:sz w:val="21"/>
          <w:szCs w:val="21"/>
          <w:lang w:eastAsia="pt-BR"/>
        </w:rPr>
        <w:t>&gt;</w:t>
      </w:r>
    </w:p>
    <w:p w14:paraId="767D68BC" w14:textId="77777777" w:rsidR="001C02F4" w:rsidRPr="001C02F4" w:rsidRDefault="001C02F4" w:rsidP="001C02F4">
      <w:pPr>
        <w:shd w:val="clear" w:color="auto" w:fill="1E1E1E"/>
        <w:spacing w:after="0" w:line="285" w:lineRule="atLeast"/>
        <w:rPr>
          <w:rFonts w:ascii="Consolas" w:eastAsia="Times New Roman" w:hAnsi="Consolas" w:cs="Times New Roman"/>
          <w:color w:val="D4D4D4"/>
          <w:sz w:val="21"/>
          <w:szCs w:val="21"/>
          <w:lang w:eastAsia="pt-BR"/>
        </w:rPr>
      </w:pPr>
      <w:r w:rsidRPr="001C02F4">
        <w:rPr>
          <w:rFonts w:ascii="Consolas" w:eastAsia="Times New Roman" w:hAnsi="Consolas" w:cs="Times New Roman"/>
          <w:color w:val="808080"/>
          <w:sz w:val="21"/>
          <w:szCs w:val="21"/>
          <w:lang w:eastAsia="pt-BR"/>
        </w:rPr>
        <w:t>&lt;/</w:t>
      </w:r>
      <w:proofErr w:type="spellStart"/>
      <w:r w:rsidRPr="001C02F4">
        <w:rPr>
          <w:rFonts w:ascii="Consolas" w:eastAsia="Times New Roman" w:hAnsi="Consolas" w:cs="Times New Roman"/>
          <w:color w:val="569CD6"/>
          <w:sz w:val="21"/>
          <w:szCs w:val="21"/>
          <w:lang w:eastAsia="pt-BR"/>
        </w:rPr>
        <w:t>div</w:t>
      </w:r>
      <w:proofErr w:type="spellEnd"/>
      <w:r w:rsidRPr="001C02F4">
        <w:rPr>
          <w:rFonts w:ascii="Consolas" w:eastAsia="Times New Roman" w:hAnsi="Consolas" w:cs="Times New Roman"/>
          <w:color w:val="808080"/>
          <w:sz w:val="21"/>
          <w:szCs w:val="21"/>
          <w:lang w:eastAsia="pt-BR"/>
        </w:rPr>
        <w:t>&gt;</w:t>
      </w:r>
    </w:p>
    <w:p w14:paraId="76C974FA" w14:textId="0873324C" w:rsidR="001C02F4" w:rsidRDefault="001C02F4" w:rsidP="005261B9">
      <w:pPr>
        <w:tabs>
          <w:tab w:val="left" w:pos="5775"/>
        </w:tabs>
        <w:rPr>
          <w:sz w:val="24"/>
          <w:szCs w:val="24"/>
        </w:rPr>
      </w:pPr>
      <w:r>
        <w:rPr>
          <w:noProof/>
        </w:rPr>
        <w:lastRenderedPageBreak/>
        <w:drawing>
          <wp:inline distT="0" distB="0" distL="0" distR="0" wp14:anchorId="14D1A8B2" wp14:editId="265AE796">
            <wp:extent cx="5400040" cy="708660"/>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708660"/>
                    </a:xfrm>
                    <a:prstGeom prst="rect">
                      <a:avLst/>
                    </a:prstGeom>
                  </pic:spPr>
                </pic:pic>
              </a:graphicData>
            </a:graphic>
          </wp:inline>
        </w:drawing>
      </w:r>
    </w:p>
    <w:p w14:paraId="59F7CE00" w14:textId="70D90BB2" w:rsidR="00102DF0" w:rsidRDefault="00102DF0" w:rsidP="00102DF0">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so</w:t>
      </w:r>
      <w:r w:rsidRPr="00102DF0">
        <w:rPr>
          <w:rFonts w:ascii="Segoe UI" w:eastAsia="Times New Roman" w:hAnsi="Segoe UI" w:cs="Segoe UI"/>
          <w:color w:val="212529"/>
          <w:sz w:val="24"/>
          <w:szCs w:val="24"/>
          <w:highlight w:val="yellow"/>
          <w:lang w:eastAsia="pt-BR"/>
        </w:rPr>
        <w:t xml:space="preserve">bre os alertas que podemos utilizar com o </w:t>
      </w:r>
      <w:proofErr w:type="spellStart"/>
      <w:r w:rsidRPr="00102DF0">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243A5D98" w14:textId="77777777" w:rsidR="003F0EA1" w:rsidRPr="003F0EA1" w:rsidRDefault="003F0EA1" w:rsidP="003F0EA1">
      <w:pPr>
        <w:shd w:val="clear" w:color="auto" w:fill="1E1E1E"/>
        <w:spacing w:after="0" w:line="285" w:lineRule="atLeast"/>
        <w:rPr>
          <w:rFonts w:ascii="Consolas" w:eastAsia="Times New Roman" w:hAnsi="Consolas" w:cs="Times New Roman"/>
          <w:color w:val="D4D4D4"/>
          <w:sz w:val="21"/>
          <w:szCs w:val="21"/>
          <w:lang w:eastAsia="pt-BR"/>
        </w:rPr>
      </w:pPr>
      <w:r w:rsidRPr="003F0EA1">
        <w:rPr>
          <w:rFonts w:ascii="Consolas" w:eastAsia="Times New Roman" w:hAnsi="Consolas" w:cs="Times New Roman"/>
          <w:color w:val="808080"/>
          <w:sz w:val="21"/>
          <w:szCs w:val="21"/>
          <w:lang w:eastAsia="pt-BR"/>
        </w:rPr>
        <w:t>&lt;</w:t>
      </w:r>
      <w:proofErr w:type="spellStart"/>
      <w:r w:rsidRPr="003F0EA1">
        <w:rPr>
          <w:rFonts w:ascii="Consolas" w:eastAsia="Times New Roman" w:hAnsi="Consolas" w:cs="Times New Roman"/>
          <w:color w:val="569CD6"/>
          <w:sz w:val="21"/>
          <w:szCs w:val="21"/>
          <w:lang w:eastAsia="pt-BR"/>
        </w:rPr>
        <w:t>div</w:t>
      </w:r>
      <w:proofErr w:type="spellEnd"/>
      <w:r w:rsidRPr="003F0EA1">
        <w:rPr>
          <w:rFonts w:ascii="Consolas" w:eastAsia="Times New Roman" w:hAnsi="Consolas" w:cs="Times New Roman"/>
          <w:color w:val="D4D4D4"/>
          <w:sz w:val="21"/>
          <w:szCs w:val="21"/>
          <w:lang w:eastAsia="pt-BR"/>
        </w:rPr>
        <w:t> </w:t>
      </w:r>
      <w:proofErr w:type="spellStart"/>
      <w:r w:rsidRPr="003F0EA1">
        <w:rPr>
          <w:rFonts w:ascii="Consolas" w:eastAsia="Times New Roman" w:hAnsi="Consolas" w:cs="Times New Roman"/>
          <w:color w:val="9CDCFE"/>
          <w:sz w:val="21"/>
          <w:szCs w:val="21"/>
          <w:lang w:eastAsia="pt-BR"/>
        </w:rPr>
        <w:t>class</w:t>
      </w:r>
      <w:proofErr w:type="spellEnd"/>
      <w:r w:rsidRPr="003F0EA1">
        <w:rPr>
          <w:rFonts w:ascii="Consolas" w:eastAsia="Times New Roman" w:hAnsi="Consolas" w:cs="Times New Roman"/>
          <w:color w:val="D4D4D4"/>
          <w:sz w:val="21"/>
          <w:szCs w:val="21"/>
          <w:lang w:eastAsia="pt-BR"/>
        </w:rPr>
        <w:t>=</w:t>
      </w:r>
      <w:r w:rsidRPr="003F0EA1">
        <w:rPr>
          <w:rFonts w:ascii="Consolas" w:eastAsia="Times New Roman" w:hAnsi="Consolas" w:cs="Times New Roman"/>
          <w:color w:val="CE9178"/>
          <w:sz w:val="21"/>
          <w:szCs w:val="21"/>
          <w:lang w:eastAsia="pt-BR"/>
        </w:rPr>
        <w:t>"</w:t>
      </w:r>
      <w:proofErr w:type="spellStart"/>
      <w:r w:rsidRPr="003F0EA1">
        <w:rPr>
          <w:rFonts w:ascii="Consolas" w:eastAsia="Times New Roman" w:hAnsi="Consolas" w:cs="Times New Roman"/>
          <w:color w:val="CE9178"/>
          <w:sz w:val="21"/>
          <w:szCs w:val="21"/>
          <w:lang w:eastAsia="pt-BR"/>
        </w:rPr>
        <w:t>div</w:t>
      </w:r>
      <w:proofErr w:type="spellEnd"/>
      <w:r w:rsidRPr="003F0EA1">
        <w:rPr>
          <w:rFonts w:ascii="Consolas" w:eastAsia="Times New Roman" w:hAnsi="Consolas" w:cs="Times New Roman"/>
          <w:color w:val="CE9178"/>
          <w:sz w:val="21"/>
          <w:szCs w:val="21"/>
          <w:lang w:eastAsia="pt-BR"/>
        </w:rPr>
        <w:t>"</w:t>
      </w:r>
      <w:r w:rsidRPr="003F0EA1">
        <w:rPr>
          <w:rFonts w:ascii="Consolas" w:eastAsia="Times New Roman" w:hAnsi="Consolas" w:cs="Times New Roman"/>
          <w:color w:val="808080"/>
          <w:sz w:val="21"/>
          <w:szCs w:val="21"/>
          <w:lang w:eastAsia="pt-BR"/>
        </w:rPr>
        <w:t>&gt;</w:t>
      </w:r>
    </w:p>
    <w:p w14:paraId="6E254890" w14:textId="77777777" w:rsidR="003F0EA1" w:rsidRPr="003F0EA1" w:rsidRDefault="003F0EA1" w:rsidP="003F0EA1">
      <w:pPr>
        <w:shd w:val="clear" w:color="auto" w:fill="1E1E1E"/>
        <w:spacing w:after="0" w:line="285" w:lineRule="atLeast"/>
        <w:rPr>
          <w:rFonts w:ascii="Consolas" w:eastAsia="Times New Roman" w:hAnsi="Consolas" w:cs="Times New Roman"/>
          <w:color w:val="D4D4D4"/>
          <w:sz w:val="21"/>
          <w:szCs w:val="21"/>
          <w:lang w:eastAsia="pt-BR"/>
        </w:rPr>
      </w:pPr>
      <w:r w:rsidRPr="003F0EA1">
        <w:rPr>
          <w:rFonts w:ascii="Consolas" w:eastAsia="Times New Roman" w:hAnsi="Consolas" w:cs="Times New Roman"/>
          <w:color w:val="D4D4D4"/>
          <w:sz w:val="21"/>
          <w:szCs w:val="21"/>
          <w:lang w:eastAsia="pt-BR"/>
        </w:rPr>
        <w:t>    </w:t>
      </w:r>
      <w:r w:rsidRPr="003F0EA1">
        <w:rPr>
          <w:rFonts w:ascii="Consolas" w:eastAsia="Times New Roman" w:hAnsi="Consolas" w:cs="Times New Roman"/>
          <w:color w:val="808080"/>
          <w:sz w:val="21"/>
          <w:szCs w:val="21"/>
          <w:lang w:eastAsia="pt-BR"/>
        </w:rPr>
        <w:t>&lt;</w:t>
      </w:r>
      <w:proofErr w:type="spellStart"/>
      <w:r w:rsidRPr="003F0EA1">
        <w:rPr>
          <w:rFonts w:ascii="Consolas" w:eastAsia="Times New Roman" w:hAnsi="Consolas" w:cs="Times New Roman"/>
          <w:color w:val="569CD6"/>
          <w:sz w:val="21"/>
          <w:szCs w:val="21"/>
          <w:lang w:eastAsia="pt-BR"/>
        </w:rPr>
        <w:t>div</w:t>
      </w:r>
      <w:proofErr w:type="spellEnd"/>
      <w:r w:rsidRPr="003F0EA1">
        <w:rPr>
          <w:rFonts w:ascii="Consolas" w:eastAsia="Times New Roman" w:hAnsi="Consolas" w:cs="Times New Roman"/>
          <w:color w:val="D4D4D4"/>
          <w:sz w:val="21"/>
          <w:szCs w:val="21"/>
          <w:lang w:eastAsia="pt-BR"/>
        </w:rPr>
        <w:t> </w:t>
      </w:r>
      <w:proofErr w:type="spellStart"/>
      <w:r w:rsidRPr="003F0EA1">
        <w:rPr>
          <w:rFonts w:ascii="Consolas" w:eastAsia="Times New Roman" w:hAnsi="Consolas" w:cs="Times New Roman"/>
          <w:color w:val="9CDCFE"/>
          <w:sz w:val="21"/>
          <w:szCs w:val="21"/>
          <w:lang w:eastAsia="pt-BR"/>
        </w:rPr>
        <w:t>class</w:t>
      </w:r>
      <w:proofErr w:type="spellEnd"/>
      <w:r w:rsidRPr="003F0EA1">
        <w:rPr>
          <w:rFonts w:ascii="Consolas" w:eastAsia="Times New Roman" w:hAnsi="Consolas" w:cs="Times New Roman"/>
          <w:color w:val="D4D4D4"/>
          <w:sz w:val="21"/>
          <w:szCs w:val="21"/>
          <w:lang w:eastAsia="pt-BR"/>
        </w:rPr>
        <w:t>=</w:t>
      </w:r>
      <w:r w:rsidRPr="003F0EA1">
        <w:rPr>
          <w:rFonts w:ascii="Consolas" w:eastAsia="Times New Roman" w:hAnsi="Consolas" w:cs="Times New Roman"/>
          <w:color w:val="CE9178"/>
          <w:sz w:val="21"/>
          <w:szCs w:val="21"/>
          <w:lang w:eastAsia="pt-BR"/>
        </w:rPr>
        <w:t>"</w:t>
      </w:r>
      <w:proofErr w:type="spellStart"/>
      <w:r w:rsidRPr="003F0EA1">
        <w:rPr>
          <w:rFonts w:ascii="Consolas" w:eastAsia="Times New Roman" w:hAnsi="Consolas" w:cs="Times New Roman"/>
          <w:color w:val="CE9178"/>
          <w:sz w:val="21"/>
          <w:szCs w:val="21"/>
          <w:lang w:eastAsia="pt-BR"/>
        </w:rPr>
        <w:t>alert</w:t>
      </w:r>
      <w:proofErr w:type="spellEnd"/>
      <w:r w:rsidRPr="003F0EA1">
        <w:rPr>
          <w:rFonts w:ascii="Consolas" w:eastAsia="Times New Roman" w:hAnsi="Consolas" w:cs="Times New Roman"/>
          <w:color w:val="CE9178"/>
          <w:sz w:val="21"/>
          <w:szCs w:val="21"/>
          <w:lang w:eastAsia="pt-BR"/>
        </w:rPr>
        <w:t> </w:t>
      </w:r>
      <w:proofErr w:type="spellStart"/>
      <w:r w:rsidRPr="003F0EA1">
        <w:rPr>
          <w:rFonts w:ascii="Consolas" w:eastAsia="Times New Roman" w:hAnsi="Consolas" w:cs="Times New Roman"/>
          <w:color w:val="CE9178"/>
          <w:sz w:val="21"/>
          <w:szCs w:val="21"/>
          <w:lang w:eastAsia="pt-BR"/>
        </w:rPr>
        <w:t>alert-success</w:t>
      </w:r>
      <w:proofErr w:type="spellEnd"/>
      <w:r w:rsidRPr="003F0EA1">
        <w:rPr>
          <w:rFonts w:ascii="Consolas" w:eastAsia="Times New Roman" w:hAnsi="Consolas" w:cs="Times New Roman"/>
          <w:color w:val="CE9178"/>
          <w:sz w:val="21"/>
          <w:szCs w:val="21"/>
          <w:lang w:eastAsia="pt-BR"/>
        </w:rPr>
        <w:t>"</w:t>
      </w:r>
      <w:r w:rsidRPr="003F0EA1">
        <w:rPr>
          <w:rFonts w:ascii="Consolas" w:eastAsia="Times New Roman" w:hAnsi="Consolas" w:cs="Times New Roman"/>
          <w:color w:val="808080"/>
          <w:sz w:val="21"/>
          <w:szCs w:val="21"/>
          <w:lang w:eastAsia="pt-BR"/>
        </w:rPr>
        <w:t>&gt;</w:t>
      </w:r>
    </w:p>
    <w:p w14:paraId="275DACEE" w14:textId="77777777" w:rsidR="003F0EA1" w:rsidRPr="003F0EA1" w:rsidRDefault="003F0EA1" w:rsidP="003F0EA1">
      <w:pPr>
        <w:shd w:val="clear" w:color="auto" w:fill="1E1E1E"/>
        <w:spacing w:after="0" w:line="285" w:lineRule="atLeast"/>
        <w:rPr>
          <w:rFonts w:ascii="Consolas" w:eastAsia="Times New Roman" w:hAnsi="Consolas" w:cs="Times New Roman"/>
          <w:color w:val="D4D4D4"/>
          <w:sz w:val="21"/>
          <w:szCs w:val="21"/>
          <w:lang w:eastAsia="pt-BR"/>
        </w:rPr>
      </w:pPr>
      <w:r w:rsidRPr="003F0EA1">
        <w:rPr>
          <w:rFonts w:ascii="Consolas" w:eastAsia="Times New Roman" w:hAnsi="Consolas" w:cs="Times New Roman"/>
          <w:color w:val="D4D4D4"/>
          <w:sz w:val="21"/>
          <w:szCs w:val="21"/>
          <w:lang w:eastAsia="pt-BR"/>
        </w:rPr>
        <w:t>        Operação realizada com sucesso!</w:t>
      </w:r>
    </w:p>
    <w:p w14:paraId="4FC00099" w14:textId="77777777" w:rsidR="003F0EA1" w:rsidRPr="003F0EA1" w:rsidRDefault="003F0EA1" w:rsidP="003F0EA1">
      <w:pPr>
        <w:shd w:val="clear" w:color="auto" w:fill="1E1E1E"/>
        <w:spacing w:after="0" w:line="285" w:lineRule="atLeast"/>
        <w:rPr>
          <w:rFonts w:ascii="Consolas" w:eastAsia="Times New Roman" w:hAnsi="Consolas" w:cs="Times New Roman"/>
          <w:color w:val="D4D4D4"/>
          <w:sz w:val="21"/>
          <w:szCs w:val="21"/>
          <w:lang w:eastAsia="pt-BR"/>
        </w:rPr>
      </w:pPr>
      <w:r w:rsidRPr="003F0EA1">
        <w:rPr>
          <w:rFonts w:ascii="Consolas" w:eastAsia="Times New Roman" w:hAnsi="Consolas" w:cs="Times New Roman"/>
          <w:color w:val="D4D4D4"/>
          <w:sz w:val="21"/>
          <w:szCs w:val="21"/>
          <w:lang w:eastAsia="pt-BR"/>
        </w:rPr>
        <w:t>    </w:t>
      </w:r>
      <w:r w:rsidRPr="003F0EA1">
        <w:rPr>
          <w:rFonts w:ascii="Consolas" w:eastAsia="Times New Roman" w:hAnsi="Consolas" w:cs="Times New Roman"/>
          <w:color w:val="808080"/>
          <w:sz w:val="21"/>
          <w:szCs w:val="21"/>
          <w:lang w:eastAsia="pt-BR"/>
        </w:rPr>
        <w:t>&lt;/</w:t>
      </w:r>
      <w:proofErr w:type="spellStart"/>
      <w:r w:rsidRPr="003F0EA1">
        <w:rPr>
          <w:rFonts w:ascii="Consolas" w:eastAsia="Times New Roman" w:hAnsi="Consolas" w:cs="Times New Roman"/>
          <w:color w:val="569CD6"/>
          <w:sz w:val="21"/>
          <w:szCs w:val="21"/>
          <w:lang w:eastAsia="pt-BR"/>
        </w:rPr>
        <w:t>div</w:t>
      </w:r>
      <w:proofErr w:type="spellEnd"/>
      <w:r w:rsidRPr="003F0EA1">
        <w:rPr>
          <w:rFonts w:ascii="Consolas" w:eastAsia="Times New Roman" w:hAnsi="Consolas" w:cs="Times New Roman"/>
          <w:color w:val="808080"/>
          <w:sz w:val="21"/>
          <w:szCs w:val="21"/>
          <w:lang w:eastAsia="pt-BR"/>
        </w:rPr>
        <w:t>&gt;</w:t>
      </w:r>
    </w:p>
    <w:p w14:paraId="13E3DB21" w14:textId="77777777" w:rsidR="003F0EA1" w:rsidRPr="003F0EA1" w:rsidRDefault="003F0EA1" w:rsidP="003F0EA1">
      <w:pPr>
        <w:shd w:val="clear" w:color="auto" w:fill="1E1E1E"/>
        <w:spacing w:after="0" w:line="285" w:lineRule="atLeast"/>
        <w:rPr>
          <w:rFonts w:ascii="Consolas" w:eastAsia="Times New Roman" w:hAnsi="Consolas" w:cs="Times New Roman"/>
          <w:color w:val="D4D4D4"/>
          <w:sz w:val="21"/>
          <w:szCs w:val="21"/>
          <w:lang w:eastAsia="pt-BR"/>
        </w:rPr>
      </w:pPr>
      <w:r w:rsidRPr="003F0EA1">
        <w:rPr>
          <w:rFonts w:ascii="Consolas" w:eastAsia="Times New Roman" w:hAnsi="Consolas" w:cs="Times New Roman"/>
          <w:color w:val="808080"/>
          <w:sz w:val="21"/>
          <w:szCs w:val="21"/>
          <w:lang w:eastAsia="pt-BR"/>
        </w:rPr>
        <w:t>&lt;/</w:t>
      </w:r>
      <w:proofErr w:type="spellStart"/>
      <w:r w:rsidRPr="003F0EA1">
        <w:rPr>
          <w:rFonts w:ascii="Consolas" w:eastAsia="Times New Roman" w:hAnsi="Consolas" w:cs="Times New Roman"/>
          <w:color w:val="569CD6"/>
          <w:sz w:val="21"/>
          <w:szCs w:val="21"/>
          <w:lang w:eastAsia="pt-BR"/>
        </w:rPr>
        <w:t>div</w:t>
      </w:r>
      <w:proofErr w:type="spellEnd"/>
      <w:r w:rsidRPr="003F0EA1">
        <w:rPr>
          <w:rFonts w:ascii="Consolas" w:eastAsia="Times New Roman" w:hAnsi="Consolas" w:cs="Times New Roman"/>
          <w:color w:val="808080"/>
          <w:sz w:val="21"/>
          <w:szCs w:val="21"/>
          <w:lang w:eastAsia="pt-BR"/>
        </w:rPr>
        <w:t>&gt;</w:t>
      </w:r>
    </w:p>
    <w:p w14:paraId="465D480E" w14:textId="275A49E5" w:rsidR="001C02F4" w:rsidRDefault="001C02F4" w:rsidP="005261B9">
      <w:pPr>
        <w:tabs>
          <w:tab w:val="left" w:pos="5775"/>
        </w:tabs>
        <w:rPr>
          <w:sz w:val="24"/>
          <w:szCs w:val="24"/>
        </w:rPr>
      </w:pPr>
    </w:p>
    <w:p w14:paraId="4DD1A5EA" w14:textId="13295A5C" w:rsidR="003F0EA1" w:rsidRDefault="003F0EA1" w:rsidP="005261B9">
      <w:pPr>
        <w:tabs>
          <w:tab w:val="left" w:pos="5775"/>
        </w:tabs>
        <w:rPr>
          <w:sz w:val="24"/>
          <w:szCs w:val="24"/>
        </w:rPr>
      </w:pPr>
      <w:r>
        <w:rPr>
          <w:noProof/>
        </w:rPr>
        <w:drawing>
          <wp:inline distT="0" distB="0" distL="0" distR="0" wp14:anchorId="2E089090" wp14:editId="496AF0E3">
            <wp:extent cx="5400040" cy="127698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1276985"/>
                    </a:xfrm>
                    <a:prstGeom prst="rect">
                      <a:avLst/>
                    </a:prstGeom>
                  </pic:spPr>
                </pic:pic>
              </a:graphicData>
            </a:graphic>
          </wp:inline>
        </w:drawing>
      </w:r>
    </w:p>
    <w:p w14:paraId="79A51B5A" w14:textId="42A03FB1" w:rsidR="00E24022" w:rsidRDefault="00E24022" w:rsidP="00E24022">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sidRPr="00520A7F">
        <w:rPr>
          <w:rFonts w:ascii="Segoe UI" w:eastAsia="Times New Roman" w:hAnsi="Segoe UI" w:cs="Segoe UI"/>
          <w:color w:val="212529"/>
          <w:sz w:val="24"/>
          <w:szCs w:val="24"/>
          <w:highlight w:val="yellow"/>
          <w:lang w:eastAsia="pt-BR"/>
        </w:rPr>
        <w:t>so</w:t>
      </w:r>
      <w:r w:rsidRPr="00102DF0">
        <w:rPr>
          <w:rFonts w:ascii="Segoe UI" w:eastAsia="Times New Roman" w:hAnsi="Segoe UI" w:cs="Segoe UI"/>
          <w:color w:val="212529"/>
          <w:sz w:val="24"/>
          <w:szCs w:val="24"/>
          <w:highlight w:val="yellow"/>
          <w:lang w:eastAsia="pt-BR"/>
        </w:rPr>
        <w:t xml:space="preserve">bre </w:t>
      </w:r>
      <w:r>
        <w:rPr>
          <w:rFonts w:ascii="Segoe UI" w:eastAsia="Times New Roman" w:hAnsi="Segoe UI" w:cs="Segoe UI"/>
          <w:color w:val="212529"/>
          <w:sz w:val="24"/>
          <w:szCs w:val="24"/>
          <w:highlight w:val="yellow"/>
          <w:lang w:eastAsia="pt-BR"/>
        </w:rPr>
        <w:t xml:space="preserve">as paginações </w:t>
      </w:r>
      <w:r w:rsidRPr="00102DF0">
        <w:rPr>
          <w:rFonts w:ascii="Segoe UI" w:eastAsia="Times New Roman" w:hAnsi="Segoe UI" w:cs="Segoe UI"/>
          <w:color w:val="212529"/>
          <w:sz w:val="24"/>
          <w:szCs w:val="24"/>
          <w:highlight w:val="yellow"/>
          <w:lang w:eastAsia="pt-BR"/>
        </w:rPr>
        <w:t xml:space="preserve">que podemos utilizar com o </w:t>
      </w:r>
      <w:proofErr w:type="spellStart"/>
      <w:r w:rsidRPr="00102DF0">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347C296E" w14:textId="44EB8D79" w:rsidR="00E24022" w:rsidRDefault="001F5796" w:rsidP="005261B9">
      <w:pPr>
        <w:tabs>
          <w:tab w:val="left" w:pos="5775"/>
        </w:tabs>
        <w:rPr>
          <w:sz w:val="24"/>
          <w:szCs w:val="24"/>
        </w:rPr>
      </w:pPr>
      <w:r>
        <w:rPr>
          <w:sz w:val="24"/>
          <w:szCs w:val="24"/>
        </w:rPr>
        <w:t>Paginação é aquela funcionalidade de colocar as páginas para navegar entre elas na página.</w:t>
      </w:r>
    </w:p>
    <w:p w14:paraId="74D359D2"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0C09E3">
        <w:rPr>
          <w:rFonts w:ascii="Consolas" w:eastAsia="Times New Roman" w:hAnsi="Consolas" w:cs="Times New Roman"/>
          <w:color w:val="6A9955"/>
          <w:sz w:val="21"/>
          <w:szCs w:val="21"/>
          <w:lang w:eastAsia="pt-BR"/>
        </w:rPr>
        <w:t>&lt;!--</w:t>
      </w:r>
      <w:proofErr w:type="gramEnd"/>
      <w:r w:rsidRPr="000C09E3">
        <w:rPr>
          <w:rFonts w:ascii="Consolas" w:eastAsia="Times New Roman" w:hAnsi="Consolas" w:cs="Times New Roman"/>
          <w:color w:val="6A9955"/>
          <w:sz w:val="21"/>
          <w:szCs w:val="21"/>
          <w:lang w:eastAsia="pt-BR"/>
        </w:rPr>
        <w:t> Paginação --&gt;</w:t>
      </w:r>
    </w:p>
    <w:p w14:paraId="6B29BD88"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div</w:t>
      </w:r>
      <w:proofErr w:type="spellEnd"/>
      <w:r w:rsidRPr="000C09E3">
        <w:rPr>
          <w:rFonts w:ascii="Consolas" w:eastAsia="Times New Roman" w:hAnsi="Consolas" w:cs="Times New Roman"/>
          <w:color w:val="808080"/>
          <w:sz w:val="21"/>
          <w:szCs w:val="21"/>
          <w:lang w:eastAsia="pt-BR"/>
        </w:rPr>
        <w:t>&gt;</w:t>
      </w:r>
    </w:p>
    <w:p w14:paraId="3B58E824"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nav</w:t>
      </w:r>
      <w:proofErr w:type="spellEnd"/>
      <w:r w:rsidRPr="000C09E3">
        <w:rPr>
          <w:rFonts w:ascii="Consolas" w:eastAsia="Times New Roman" w:hAnsi="Consolas" w:cs="Times New Roman"/>
          <w:color w:val="808080"/>
          <w:sz w:val="21"/>
          <w:szCs w:val="21"/>
          <w:lang w:eastAsia="pt-BR"/>
        </w:rPr>
        <w:t>&gt;</w:t>
      </w:r>
    </w:p>
    <w:p w14:paraId="5CCE8FE8"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ul</w:t>
      </w:r>
      <w:proofErr w:type="spellEnd"/>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pagination</w:t>
      </w:r>
      <w:proofErr w:type="spellEnd"/>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808080"/>
          <w:sz w:val="21"/>
          <w:szCs w:val="21"/>
          <w:lang w:eastAsia="pt-BR"/>
        </w:rPr>
        <w:t>&gt;</w:t>
      </w:r>
    </w:p>
    <w:p w14:paraId="7B73A785"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-item"</w:t>
      </w:r>
      <w:r w:rsidRPr="000C09E3">
        <w:rPr>
          <w:rFonts w:ascii="Consolas" w:eastAsia="Times New Roman" w:hAnsi="Consolas" w:cs="Times New Roman"/>
          <w:color w:val="808080"/>
          <w:sz w:val="21"/>
          <w:szCs w:val="21"/>
          <w:lang w:eastAsia="pt-BR"/>
        </w:rPr>
        <w:t>&gt;</w:t>
      </w:r>
    </w:p>
    <w:p w14:paraId="1EEE9D44"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href</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-link"</w:t>
      </w:r>
      <w:r w:rsidRPr="000C09E3">
        <w:rPr>
          <w:rFonts w:ascii="Consolas" w:eastAsia="Times New Roman" w:hAnsi="Consolas" w:cs="Times New Roman"/>
          <w:color w:val="808080"/>
          <w:sz w:val="21"/>
          <w:szCs w:val="21"/>
          <w:lang w:eastAsia="pt-BR"/>
        </w:rPr>
        <w:t>&gt;</w:t>
      </w:r>
      <w:r w:rsidRPr="000C09E3">
        <w:rPr>
          <w:rFonts w:ascii="Consolas" w:eastAsia="Times New Roman" w:hAnsi="Consolas" w:cs="Times New Roman"/>
          <w:color w:val="D4D4D4"/>
          <w:sz w:val="21"/>
          <w:szCs w:val="21"/>
          <w:lang w:eastAsia="pt-BR"/>
        </w:rPr>
        <w:t>Anterior</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808080"/>
          <w:sz w:val="21"/>
          <w:szCs w:val="21"/>
          <w:lang w:eastAsia="pt-BR"/>
        </w:rPr>
        <w:t>&gt;</w:t>
      </w:r>
    </w:p>
    <w:p w14:paraId="43140E99"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808080"/>
          <w:sz w:val="21"/>
          <w:szCs w:val="21"/>
          <w:lang w:eastAsia="pt-BR"/>
        </w:rPr>
        <w:t>&gt;</w:t>
      </w:r>
    </w:p>
    <w:p w14:paraId="7380D5B3"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-item"</w:t>
      </w:r>
      <w:r w:rsidRPr="000C09E3">
        <w:rPr>
          <w:rFonts w:ascii="Consolas" w:eastAsia="Times New Roman" w:hAnsi="Consolas" w:cs="Times New Roman"/>
          <w:color w:val="808080"/>
          <w:sz w:val="21"/>
          <w:szCs w:val="21"/>
          <w:lang w:eastAsia="pt-BR"/>
        </w:rPr>
        <w:t>&gt;</w:t>
      </w:r>
    </w:p>
    <w:p w14:paraId="3093373A"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href</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-link"</w:t>
      </w:r>
      <w:r w:rsidRPr="000C09E3">
        <w:rPr>
          <w:rFonts w:ascii="Consolas" w:eastAsia="Times New Roman" w:hAnsi="Consolas" w:cs="Times New Roman"/>
          <w:color w:val="808080"/>
          <w:sz w:val="21"/>
          <w:szCs w:val="21"/>
          <w:lang w:eastAsia="pt-BR"/>
        </w:rPr>
        <w:t>&gt;</w:t>
      </w:r>
      <w:r w:rsidRPr="000C09E3">
        <w:rPr>
          <w:rFonts w:ascii="Consolas" w:eastAsia="Times New Roman" w:hAnsi="Consolas" w:cs="Times New Roman"/>
          <w:color w:val="D4D4D4"/>
          <w:sz w:val="21"/>
          <w:szCs w:val="21"/>
          <w:lang w:eastAsia="pt-BR"/>
        </w:rPr>
        <w:t>1</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808080"/>
          <w:sz w:val="21"/>
          <w:szCs w:val="21"/>
          <w:lang w:eastAsia="pt-BR"/>
        </w:rPr>
        <w:t>&gt;</w:t>
      </w:r>
    </w:p>
    <w:p w14:paraId="1ABA8803"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808080"/>
          <w:sz w:val="21"/>
          <w:szCs w:val="21"/>
          <w:lang w:eastAsia="pt-BR"/>
        </w:rPr>
        <w:t>&gt;</w:t>
      </w:r>
    </w:p>
    <w:p w14:paraId="010089B3"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-item </w:t>
      </w:r>
      <w:proofErr w:type="spellStart"/>
      <w:r w:rsidRPr="000C09E3">
        <w:rPr>
          <w:rFonts w:ascii="Consolas" w:eastAsia="Times New Roman" w:hAnsi="Consolas" w:cs="Times New Roman"/>
          <w:color w:val="CE9178"/>
          <w:sz w:val="21"/>
          <w:szCs w:val="21"/>
          <w:lang w:eastAsia="pt-BR"/>
        </w:rPr>
        <w:t>active</w:t>
      </w:r>
      <w:proofErr w:type="spellEnd"/>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808080"/>
          <w:sz w:val="21"/>
          <w:szCs w:val="21"/>
          <w:lang w:eastAsia="pt-BR"/>
        </w:rPr>
        <w:t>&gt;</w:t>
      </w:r>
    </w:p>
    <w:p w14:paraId="0CAF4AC2"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href</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-link"</w:t>
      </w:r>
      <w:r w:rsidRPr="000C09E3">
        <w:rPr>
          <w:rFonts w:ascii="Consolas" w:eastAsia="Times New Roman" w:hAnsi="Consolas" w:cs="Times New Roman"/>
          <w:color w:val="808080"/>
          <w:sz w:val="21"/>
          <w:szCs w:val="21"/>
          <w:lang w:eastAsia="pt-BR"/>
        </w:rPr>
        <w:t>&gt;</w:t>
      </w:r>
      <w:r w:rsidRPr="000C09E3">
        <w:rPr>
          <w:rFonts w:ascii="Consolas" w:eastAsia="Times New Roman" w:hAnsi="Consolas" w:cs="Times New Roman"/>
          <w:color w:val="D4D4D4"/>
          <w:sz w:val="21"/>
          <w:szCs w:val="21"/>
          <w:lang w:eastAsia="pt-BR"/>
        </w:rPr>
        <w:t>2</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808080"/>
          <w:sz w:val="21"/>
          <w:szCs w:val="21"/>
          <w:lang w:eastAsia="pt-BR"/>
        </w:rPr>
        <w:t>&gt;</w:t>
      </w:r>
    </w:p>
    <w:p w14:paraId="3BD3A6D5"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808080"/>
          <w:sz w:val="21"/>
          <w:szCs w:val="21"/>
          <w:lang w:eastAsia="pt-BR"/>
        </w:rPr>
        <w:t>&gt;</w:t>
      </w:r>
    </w:p>
    <w:p w14:paraId="41B3FAC1"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-item"</w:t>
      </w:r>
      <w:r w:rsidRPr="000C09E3">
        <w:rPr>
          <w:rFonts w:ascii="Consolas" w:eastAsia="Times New Roman" w:hAnsi="Consolas" w:cs="Times New Roman"/>
          <w:color w:val="808080"/>
          <w:sz w:val="21"/>
          <w:szCs w:val="21"/>
          <w:lang w:eastAsia="pt-BR"/>
        </w:rPr>
        <w:t>&gt;</w:t>
      </w:r>
    </w:p>
    <w:p w14:paraId="30A79747"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href</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-link"</w:t>
      </w:r>
      <w:r w:rsidRPr="000C09E3">
        <w:rPr>
          <w:rFonts w:ascii="Consolas" w:eastAsia="Times New Roman" w:hAnsi="Consolas" w:cs="Times New Roman"/>
          <w:color w:val="808080"/>
          <w:sz w:val="21"/>
          <w:szCs w:val="21"/>
          <w:lang w:eastAsia="pt-BR"/>
        </w:rPr>
        <w:t>&gt;</w:t>
      </w:r>
      <w:r w:rsidRPr="000C09E3">
        <w:rPr>
          <w:rFonts w:ascii="Consolas" w:eastAsia="Times New Roman" w:hAnsi="Consolas" w:cs="Times New Roman"/>
          <w:color w:val="D4D4D4"/>
          <w:sz w:val="21"/>
          <w:szCs w:val="21"/>
          <w:lang w:eastAsia="pt-BR"/>
        </w:rPr>
        <w:t>3</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808080"/>
          <w:sz w:val="21"/>
          <w:szCs w:val="21"/>
          <w:lang w:eastAsia="pt-BR"/>
        </w:rPr>
        <w:t>&gt;</w:t>
      </w:r>
    </w:p>
    <w:p w14:paraId="28635E7A"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808080"/>
          <w:sz w:val="21"/>
          <w:szCs w:val="21"/>
          <w:lang w:eastAsia="pt-BR"/>
        </w:rPr>
        <w:t>&gt;</w:t>
      </w:r>
    </w:p>
    <w:p w14:paraId="072C4671"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-item"</w:t>
      </w:r>
      <w:r w:rsidRPr="000C09E3">
        <w:rPr>
          <w:rFonts w:ascii="Consolas" w:eastAsia="Times New Roman" w:hAnsi="Consolas" w:cs="Times New Roman"/>
          <w:color w:val="808080"/>
          <w:sz w:val="21"/>
          <w:szCs w:val="21"/>
          <w:lang w:eastAsia="pt-BR"/>
        </w:rPr>
        <w:t>&gt;</w:t>
      </w:r>
    </w:p>
    <w:p w14:paraId="4897018A"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href</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r w:rsidRPr="000C09E3">
        <w:rPr>
          <w:rFonts w:ascii="Consolas" w:eastAsia="Times New Roman" w:hAnsi="Consolas" w:cs="Times New Roman"/>
          <w:color w:val="D4D4D4"/>
          <w:sz w:val="21"/>
          <w:szCs w:val="21"/>
          <w:lang w:eastAsia="pt-BR"/>
        </w:rPr>
        <w:t> </w:t>
      </w:r>
      <w:proofErr w:type="spellStart"/>
      <w:r w:rsidRPr="000C09E3">
        <w:rPr>
          <w:rFonts w:ascii="Consolas" w:eastAsia="Times New Roman" w:hAnsi="Consolas" w:cs="Times New Roman"/>
          <w:color w:val="9CDCFE"/>
          <w:sz w:val="21"/>
          <w:szCs w:val="21"/>
          <w:lang w:eastAsia="pt-BR"/>
        </w:rPr>
        <w:t>class</w:t>
      </w:r>
      <w:proofErr w:type="spellEnd"/>
      <w:r w:rsidRPr="000C09E3">
        <w:rPr>
          <w:rFonts w:ascii="Consolas" w:eastAsia="Times New Roman" w:hAnsi="Consolas" w:cs="Times New Roman"/>
          <w:color w:val="D4D4D4"/>
          <w:sz w:val="21"/>
          <w:szCs w:val="21"/>
          <w:lang w:eastAsia="pt-BR"/>
        </w:rPr>
        <w:t>=</w:t>
      </w:r>
      <w:r w:rsidRPr="000C09E3">
        <w:rPr>
          <w:rFonts w:ascii="Consolas" w:eastAsia="Times New Roman" w:hAnsi="Consolas" w:cs="Times New Roman"/>
          <w:color w:val="CE9178"/>
          <w:sz w:val="21"/>
          <w:szCs w:val="21"/>
          <w:lang w:eastAsia="pt-BR"/>
        </w:rPr>
        <w:t>"</w:t>
      </w:r>
      <w:proofErr w:type="spellStart"/>
      <w:r w:rsidRPr="000C09E3">
        <w:rPr>
          <w:rFonts w:ascii="Consolas" w:eastAsia="Times New Roman" w:hAnsi="Consolas" w:cs="Times New Roman"/>
          <w:color w:val="CE9178"/>
          <w:sz w:val="21"/>
          <w:szCs w:val="21"/>
          <w:lang w:eastAsia="pt-BR"/>
        </w:rPr>
        <w:t>page</w:t>
      </w:r>
      <w:proofErr w:type="spellEnd"/>
      <w:r w:rsidRPr="000C09E3">
        <w:rPr>
          <w:rFonts w:ascii="Consolas" w:eastAsia="Times New Roman" w:hAnsi="Consolas" w:cs="Times New Roman"/>
          <w:color w:val="CE9178"/>
          <w:sz w:val="21"/>
          <w:szCs w:val="21"/>
          <w:lang w:eastAsia="pt-BR"/>
        </w:rPr>
        <w:t>-link"</w:t>
      </w:r>
      <w:r w:rsidRPr="000C09E3">
        <w:rPr>
          <w:rFonts w:ascii="Consolas" w:eastAsia="Times New Roman" w:hAnsi="Consolas" w:cs="Times New Roman"/>
          <w:color w:val="808080"/>
          <w:sz w:val="21"/>
          <w:szCs w:val="21"/>
          <w:lang w:eastAsia="pt-BR"/>
        </w:rPr>
        <w:t>&gt;</w:t>
      </w:r>
      <w:r w:rsidRPr="000C09E3">
        <w:rPr>
          <w:rFonts w:ascii="Consolas" w:eastAsia="Times New Roman" w:hAnsi="Consolas" w:cs="Times New Roman"/>
          <w:color w:val="D4D4D4"/>
          <w:sz w:val="21"/>
          <w:szCs w:val="21"/>
          <w:lang w:eastAsia="pt-BR"/>
        </w:rPr>
        <w:t>Próximo</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a</w:t>
      </w:r>
      <w:r w:rsidRPr="000C09E3">
        <w:rPr>
          <w:rFonts w:ascii="Consolas" w:eastAsia="Times New Roman" w:hAnsi="Consolas" w:cs="Times New Roman"/>
          <w:color w:val="808080"/>
          <w:sz w:val="21"/>
          <w:szCs w:val="21"/>
          <w:lang w:eastAsia="pt-BR"/>
        </w:rPr>
        <w:t>&gt;</w:t>
      </w:r>
    </w:p>
    <w:p w14:paraId="6422F694"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r w:rsidRPr="000C09E3">
        <w:rPr>
          <w:rFonts w:ascii="Consolas" w:eastAsia="Times New Roman" w:hAnsi="Consolas" w:cs="Times New Roman"/>
          <w:color w:val="569CD6"/>
          <w:sz w:val="21"/>
          <w:szCs w:val="21"/>
          <w:lang w:eastAsia="pt-BR"/>
        </w:rPr>
        <w:t>li</w:t>
      </w:r>
      <w:r w:rsidRPr="000C09E3">
        <w:rPr>
          <w:rFonts w:ascii="Consolas" w:eastAsia="Times New Roman" w:hAnsi="Consolas" w:cs="Times New Roman"/>
          <w:color w:val="808080"/>
          <w:sz w:val="21"/>
          <w:szCs w:val="21"/>
          <w:lang w:eastAsia="pt-BR"/>
        </w:rPr>
        <w:t>&gt;</w:t>
      </w:r>
    </w:p>
    <w:p w14:paraId="2C5A77BD"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ul</w:t>
      </w:r>
      <w:proofErr w:type="spellEnd"/>
      <w:r w:rsidRPr="000C09E3">
        <w:rPr>
          <w:rFonts w:ascii="Consolas" w:eastAsia="Times New Roman" w:hAnsi="Consolas" w:cs="Times New Roman"/>
          <w:color w:val="808080"/>
          <w:sz w:val="21"/>
          <w:szCs w:val="21"/>
          <w:lang w:eastAsia="pt-BR"/>
        </w:rPr>
        <w:t>&gt;</w:t>
      </w:r>
    </w:p>
    <w:p w14:paraId="25B05DAF"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D4D4D4"/>
          <w:sz w:val="21"/>
          <w:szCs w:val="21"/>
          <w:lang w:eastAsia="pt-BR"/>
        </w:rPr>
        <w:t>    </w:t>
      </w: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nav</w:t>
      </w:r>
      <w:proofErr w:type="spellEnd"/>
      <w:r w:rsidRPr="000C09E3">
        <w:rPr>
          <w:rFonts w:ascii="Consolas" w:eastAsia="Times New Roman" w:hAnsi="Consolas" w:cs="Times New Roman"/>
          <w:color w:val="808080"/>
          <w:sz w:val="21"/>
          <w:szCs w:val="21"/>
          <w:lang w:eastAsia="pt-BR"/>
        </w:rPr>
        <w:t>&gt;</w:t>
      </w:r>
    </w:p>
    <w:p w14:paraId="7A06DC1C"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p>
    <w:p w14:paraId="743720B2" w14:textId="77777777" w:rsidR="000C09E3" w:rsidRPr="000C09E3" w:rsidRDefault="000C09E3" w:rsidP="000C09E3">
      <w:pPr>
        <w:shd w:val="clear" w:color="auto" w:fill="1E1E1E"/>
        <w:spacing w:after="0" w:line="285" w:lineRule="atLeast"/>
        <w:rPr>
          <w:rFonts w:ascii="Consolas" w:eastAsia="Times New Roman" w:hAnsi="Consolas" w:cs="Times New Roman"/>
          <w:color w:val="D4D4D4"/>
          <w:sz w:val="21"/>
          <w:szCs w:val="21"/>
          <w:lang w:eastAsia="pt-BR"/>
        </w:rPr>
      </w:pPr>
      <w:r w:rsidRPr="000C09E3">
        <w:rPr>
          <w:rFonts w:ascii="Consolas" w:eastAsia="Times New Roman" w:hAnsi="Consolas" w:cs="Times New Roman"/>
          <w:color w:val="808080"/>
          <w:sz w:val="21"/>
          <w:szCs w:val="21"/>
          <w:lang w:eastAsia="pt-BR"/>
        </w:rPr>
        <w:t>&lt;/</w:t>
      </w:r>
      <w:proofErr w:type="spellStart"/>
      <w:r w:rsidRPr="000C09E3">
        <w:rPr>
          <w:rFonts w:ascii="Consolas" w:eastAsia="Times New Roman" w:hAnsi="Consolas" w:cs="Times New Roman"/>
          <w:color w:val="569CD6"/>
          <w:sz w:val="21"/>
          <w:szCs w:val="21"/>
          <w:lang w:eastAsia="pt-BR"/>
        </w:rPr>
        <w:t>div</w:t>
      </w:r>
      <w:proofErr w:type="spellEnd"/>
      <w:r w:rsidRPr="000C09E3">
        <w:rPr>
          <w:rFonts w:ascii="Consolas" w:eastAsia="Times New Roman" w:hAnsi="Consolas" w:cs="Times New Roman"/>
          <w:color w:val="808080"/>
          <w:sz w:val="21"/>
          <w:szCs w:val="21"/>
          <w:lang w:eastAsia="pt-BR"/>
        </w:rPr>
        <w:t>&gt;</w:t>
      </w:r>
    </w:p>
    <w:p w14:paraId="1B9F39AB" w14:textId="01EE36B1" w:rsidR="001F5796" w:rsidRDefault="001F5796" w:rsidP="005261B9">
      <w:pPr>
        <w:tabs>
          <w:tab w:val="left" w:pos="5775"/>
        </w:tabs>
        <w:rPr>
          <w:sz w:val="24"/>
          <w:szCs w:val="24"/>
        </w:rPr>
      </w:pPr>
    </w:p>
    <w:p w14:paraId="2AB4D8AD" w14:textId="4686F14A" w:rsidR="000C09E3" w:rsidRDefault="000C09E3" w:rsidP="005261B9">
      <w:pPr>
        <w:tabs>
          <w:tab w:val="left" w:pos="5775"/>
        </w:tabs>
        <w:rPr>
          <w:sz w:val="24"/>
          <w:szCs w:val="24"/>
        </w:rPr>
      </w:pPr>
      <w:r>
        <w:rPr>
          <w:noProof/>
        </w:rPr>
        <w:drawing>
          <wp:inline distT="0" distB="0" distL="0" distR="0" wp14:anchorId="41E36CF0" wp14:editId="1186EF15">
            <wp:extent cx="5400040" cy="122174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221740"/>
                    </a:xfrm>
                    <a:prstGeom prst="rect">
                      <a:avLst/>
                    </a:prstGeom>
                  </pic:spPr>
                </pic:pic>
              </a:graphicData>
            </a:graphic>
          </wp:inline>
        </w:drawing>
      </w:r>
    </w:p>
    <w:p w14:paraId="4F8D7252" w14:textId="20DDC928" w:rsidR="002D1B38" w:rsidRDefault="002D1B38" w:rsidP="002D1B38">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 xml:space="preserve">Agora vamos </w:t>
      </w:r>
      <w:r w:rsidRPr="00BB7F56">
        <w:rPr>
          <w:rFonts w:ascii="Segoe UI" w:eastAsia="Times New Roman" w:hAnsi="Segoe UI" w:cs="Segoe UI"/>
          <w:color w:val="212529"/>
          <w:sz w:val="24"/>
          <w:szCs w:val="24"/>
          <w:highlight w:val="yellow"/>
          <w:lang w:eastAsia="pt-BR"/>
        </w:rPr>
        <w:t xml:space="preserve">ver </w:t>
      </w:r>
      <w:r>
        <w:rPr>
          <w:rFonts w:ascii="Segoe UI" w:eastAsia="Times New Roman" w:hAnsi="Segoe UI" w:cs="Segoe UI"/>
          <w:color w:val="212529"/>
          <w:sz w:val="24"/>
          <w:szCs w:val="24"/>
          <w:highlight w:val="yellow"/>
          <w:lang w:eastAsia="pt-BR"/>
        </w:rPr>
        <w:t xml:space="preserve">sobre o </w:t>
      </w:r>
      <w:proofErr w:type="spellStart"/>
      <w:r>
        <w:rPr>
          <w:rFonts w:ascii="Segoe UI" w:eastAsia="Times New Roman" w:hAnsi="Segoe UI" w:cs="Segoe UI"/>
          <w:color w:val="212529"/>
          <w:sz w:val="24"/>
          <w:szCs w:val="24"/>
          <w:highlight w:val="yellow"/>
          <w:lang w:eastAsia="pt-BR"/>
        </w:rPr>
        <w:t>Tooltip</w:t>
      </w:r>
      <w:proofErr w:type="spellEnd"/>
      <w:r>
        <w:rPr>
          <w:rFonts w:ascii="Segoe UI" w:eastAsia="Times New Roman" w:hAnsi="Segoe UI" w:cs="Segoe UI"/>
          <w:color w:val="212529"/>
          <w:sz w:val="24"/>
          <w:szCs w:val="24"/>
          <w:highlight w:val="yellow"/>
          <w:lang w:eastAsia="pt-BR"/>
        </w:rPr>
        <w:t xml:space="preserve"> paginações </w:t>
      </w:r>
      <w:r w:rsidRPr="00102DF0">
        <w:rPr>
          <w:rFonts w:ascii="Segoe UI" w:eastAsia="Times New Roman" w:hAnsi="Segoe UI" w:cs="Segoe UI"/>
          <w:color w:val="212529"/>
          <w:sz w:val="24"/>
          <w:szCs w:val="24"/>
          <w:highlight w:val="yellow"/>
          <w:lang w:eastAsia="pt-BR"/>
        </w:rPr>
        <w:t xml:space="preserve">que podemos utilizar com o </w:t>
      </w:r>
      <w:proofErr w:type="spellStart"/>
      <w:r w:rsidRPr="00102DF0">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5F2489B9" w14:textId="3F3669D9" w:rsidR="003F0EA1" w:rsidRDefault="00F90EB4" w:rsidP="005261B9">
      <w:pPr>
        <w:tabs>
          <w:tab w:val="left" w:pos="5775"/>
        </w:tabs>
        <w:rPr>
          <w:sz w:val="24"/>
          <w:szCs w:val="24"/>
        </w:rPr>
      </w:pPr>
      <w:r>
        <w:rPr>
          <w:sz w:val="24"/>
          <w:szCs w:val="24"/>
        </w:rPr>
        <w:t xml:space="preserve">Para utilizarmos o </w:t>
      </w:r>
      <w:proofErr w:type="spellStart"/>
      <w:r>
        <w:rPr>
          <w:sz w:val="24"/>
          <w:szCs w:val="24"/>
        </w:rPr>
        <w:t>Tooltip</w:t>
      </w:r>
      <w:proofErr w:type="spellEnd"/>
      <w:r>
        <w:rPr>
          <w:sz w:val="24"/>
          <w:szCs w:val="24"/>
        </w:rPr>
        <w:t xml:space="preserve"> precisamos de uma chamada JS usando o plugin Popper...</w:t>
      </w:r>
    </w:p>
    <w:p w14:paraId="25878A31" w14:textId="245FB05E" w:rsidR="00F90EB4" w:rsidRDefault="00647619" w:rsidP="005261B9">
      <w:pPr>
        <w:tabs>
          <w:tab w:val="left" w:pos="5775"/>
        </w:tabs>
        <w:rPr>
          <w:sz w:val="24"/>
          <w:szCs w:val="24"/>
        </w:rPr>
      </w:pPr>
      <w:r>
        <w:rPr>
          <w:sz w:val="24"/>
          <w:szCs w:val="24"/>
        </w:rPr>
        <w:t xml:space="preserve">O </w:t>
      </w:r>
      <w:proofErr w:type="spellStart"/>
      <w:r>
        <w:rPr>
          <w:sz w:val="24"/>
          <w:szCs w:val="24"/>
        </w:rPr>
        <w:t>Tooltip</w:t>
      </w:r>
      <w:proofErr w:type="spellEnd"/>
      <w:r>
        <w:rPr>
          <w:sz w:val="24"/>
          <w:szCs w:val="24"/>
        </w:rPr>
        <w:t xml:space="preserve"> é aquela mensagem que temos aparecendo sobre um botão quando passamos por cima dele...</w:t>
      </w:r>
    </w:p>
    <w:p w14:paraId="05FDC4CB" w14:textId="6D219BF5" w:rsidR="00647619" w:rsidRDefault="00647619" w:rsidP="00647619">
      <w:pPr>
        <w:pStyle w:val="PargrafodaLista"/>
        <w:numPr>
          <w:ilvl w:val="0"/>
          <w:numId w:val="29"/>
        </w:numPr>
        <w:tabs>
          <w:tab w:val="left" w:pos="5775"/>
        </w:tabs>
        <w:rPr>
          <w:sz w:val="24"/>
          <w:szCs w:val="24"/>
        </w:rPr>
      </w:pPr>
      <w:r w:rsidRPr="00647619">
        <w:rPr>
          <w:sz w:val="24"/>
          <w:szCs w:val="24"/>
        </w:rPr>
        <w:t xml:space="preserve">Primeiro passo é colocar no nosso script a função para chamar o </w:t>
      </w:r>
      <w:proofErr w:type="spellStart"/>
      <w:r w:rsidRPr="00647619">
        <w:rPr>
          <w:sz w:val="24"/>
          <w:szCs w:val="24"/>
        </w:rPr>
        <w:t>tooltip</w:t>
      </w:r>
      <w:proofErr w:type="spellEnd"/>
      <w:r w:rsidRPr="00647619">
        <w:rPr>
          <w:sz w:val="24"/>
          <w:szCs w:val="24"/>
        </w:rPr>
        <w:t>, logo após instalar o Popper como dependência no nosso projeto:</w:t>
      </w:r>
    </w:p>
    <w:p w14:paraId="3D69065B" w14:textId="19381ED4" w:rsidR="00647619" w:rsidRDefault="00647619" w:rsidP="00647619">
      <w:pPr>
        <w:pStyle w:val="PargrafodaLista"/>
        <w:tabs>
          <w:tab w:val="left" w:pos="5775"/>
        </w:tabs>
        <w:ind w:left="1080"/>
        <w:rPr>
          <w:sz w:val="24"/>
          <w:szCs w:val="24"/>
        </w:rPr>
      </w:pPr>
      <w:r>
        <w:rPr>
          <w:noProof/>
        </w:rPr>
        <w:drawing>
          <wp:inline distT="0" distB="0" distL="0" distR="0" wp14:anchorId="58659E40" wp14:editId="4D74E9BF">
            <wp:extent cx="2628900" cy="790575"/>
            <wp:effectExtent l="0" t="0" r="0"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8900" cy="790575"/>
                    </a:xfrm>
                    <a:prstGeom prst="rect">
                      <a:avLst/>
                    </a:prstGeom>
                  </pic:spPr>
                </pic:pic>
              </a:graphicData>
            </a:graphic>
          </wp:inline>
        </w:drawing>
      </w:r>
    </w:p>
    <w:p w14:paraId="7FA52A10" w14:textId="77777777" w:rsidR="00647619" w:rsidRDefault="00647619" w:rsidP="00647619">
      <w:pPr>
        <w:pStyle w:val="PargrafodaLista"/>
        <w:numPr>
          <w:ilvl w:val="0"/>
          <w:numId w:val="29"/>
        </w:numPr>
        <w:tabs>
          <w:tab w:val="left" w:pos="5775"/>
        </w:tabs>
        <w:rPr>
          <w:sz w:val="24"/>
          <w:szCs w:val="24"/>
        </w:rPr>
      </w:pPr>
      <w:r>
        <w:rPr>
          <w:sz w:val="24"/>
          <w:szCs w:val="24"/>
        </w:rPr>
        <w:t>Depois eu digito o código abaixo. Data-</w:t>
      </w:r>
      <w:proofErr w:type="spellStart"/>
      <w:r>
        <w:rPr>
          <w:sz w:val="24"/>
          <w:szCs w:val="24"/>
        </w:rPr>
        <w:t>toggle</w:t>
      </w:r>
      <w:proofErr w:type="spellEnd"/>
      <w:r>
        <w:rPr>
          <w:sz w:val="24"/>
          <w:szCs w:val="24"/>
        </w:rPr>
        <w:t xml:space="preserve"> tem que ter </w:t>
      </w:r>
      <w:proofErr w:type="spellStart"/>
      <w:r>
        <w:rPr>
          <w:sz w:val="24"/>
          <w:szCs w:val="24"/>
        </w:rPr>
        <w:t>Tooltip</w:t>
      </w:r>
      <w:proofErr w:type="spellEnd"/>
      <w:r>
        <w:rPr>
          <w:sz w:val="24"/>
          <w:szCs w:val="24"/>
        </w:rPr>
        <w:t>, Data-</w:t>
      </w:r>
      <w:proofErr w:type="spellStart"/>
      <w:r>
        <w:rPr>
          <w:sz w:val="24"/>
          <w:szCs w:val="24"/>
        </w:rPr>
        <w:t>plachement</w:t>
      </w:r>
      <w:proofErr w:type="spellEnd"/>
      <w:r>
        <w:rPr>
          <w:sz w:val="24"/>
          <w:szCs w:val="24"/>
        </w:rPr>
        <w:t xml:space="preserve"> é onde vai aparecer a mensagem:</w:t>
      </w:r>
    </w:p>
    <w:p w14:paraId="26A68846" w14:textId="1A49A66C" w:rsidR="00647619" w:rsidRPr="00647619" w:rsidRDefault="00647619" w:rsidP="00DD1D33">
      <w:pPr>
        <w:pStyle w:val="PargrafodaLista"/>
        <w:shd w:val="clear" w:color="auto" w:fill="1E1E1E"/>
        <w:spacing w:after="0" w:line="285" w:lineRule="atLeast"/>
        <w:ind w:left="1080"/>
        <w:rPr>
          <w:rFonts w:ascii="Consolas" w:eastAsia="Times New Roman" w:hAnsi="Consolas" w:cs="Times New Roman"/>
          <w:color w:val="D4D4D4"/>
          <w:sz w:val="21"/>
          <w:szCs w:val="21"/>
          <w:lang w:eastAsia="pt-BR"/>
        </w:rPr>
      </w:pP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808080"/>
          <w:sz w:val="21"/>
          <w:szCs w:val="21"/>
          <w:lang w:eastAsia="pt-BR"/>
        </w:rPr>
        <w:t>&lt;</w:t>
      </w:r>
      <w:r w:rsidRPr="00647619">
        <w:rPr>
          <w:rFonts w:ascii="Consolas" w:eastAsia="Times New Roman" w:hAnsi="Consolas" w:cs="Times New Roman"/>
          <w:color w:val="569CD6"/>
          <w:sz w:val="21"/>
          <w:szCs w:val="21"/>
          <w:lang w:eastAsia="pt-BR"/>
        </w:rPr>
        <w:t>button</w:t>
      </w: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9CDCFE"/>
          <w:sz w:val="21"/>
          <w:szCs w:val="21"/>
          <w:lang w:eastAsia="pt-BR"/>
        </w:rPr>
        <w:t>class</w:t>
      </w:r>
      <w:r w:rsidRPr="00647619">
        <w:rPr>
          <w:rFonts w:ascii="Consolas" w:eastAsia="Times New Roman" w:hAnsi="Consolas" w:cs="Times New Roman"/>
          <w:color w:val="D4D4D4"/>
          <w:sz w:val="21"/>
          <w:szCs w:val="21"/>
          <w:lang w:eastAsia="pt-BR"/>
        </w:rPr>
        <w:t>=</w:t>
      </w:r>
      <w:r w:rsidRPr="00647619">
        <w:rPr>
          <w:rFonts w:ascii="Consolas" w:eastAsia="Times New Roman" w:hAnsi="Consolas" w:cs="Times New Roman"/>
          <w:color w:val="CE9178"/>
          <w:sz w:val="21"/>
          <w:szCs w:val="21"/>
          <w:lang w:eastAsia="pt-BR"/>
        </w:rPr>
        <w:t>"btn btn-danger"</w:t>
      </w: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9CDCFE"/>
          <w:sz w:val="21"/>
          <w:szCs w:val="21"/>
          <w:lang w:eastAsia="pt-BR"/>
        </w:rPr>
        <w:t>data-toggle</w:t>
      </w:r>
      <w:r w:rsidRPr="00647619">
        <w:rPr>
          <w:rFonts w:ascii="Consolas" w:eastAsia="Times New Roman" w:hAnsi="Consolas" w:cs="Times New Roman"/>
          <w:color w:val="D4D4D4"/>
          <w:sz w:val="21"/>
          <w:szCs w:val="21"/>
          <w:lang w:eastAsia="pt-BR"/>
        </w:rPr>
        <w:t>=</w:t>
      </w:r>
      <w:r w:rsidRPr="00647619">
        <w:rPr>
          <w:rFonts w:ascii="Consolas" w:eastAsia="Times New Roman" w:hAnsi="Consolas" w:cs="Times New Roman"/>
          <w:color w:val="CE9178"/>
          <w:sz w:val="21"/>
          <w:szCs w:val="21"/>
          <w:lang w:eastAsia="pt-BR"/>
        </w:rPr>
        <w:t>"tooltip"</w:t>
      </w: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9CDCFE"/>
          <w:sz w:val="21"/>
          <w:szCs w:val="21"/>
          <w:lang w:eastAsia="pt-BR"/>
        </w:rPr>
        <w:t>data-placement</w:t>
      </w:r>
      <w:r w:rsidRPr="00647619">
        <w:rPr>
          <w:rFonts w:ascii="Consolas" w:eastAsia="Times New Roman" w:hAnsi="Consolas" w:cs="Times New Roman"/>
          <w:color w:val="D4D4D4"/>
          <w:sz w:val="21"/>
          <w:szCs w:val="21"/>
          <w:lang w:eastAsia="pt-BR"/>
        </w:rPr>
        <w:t>=</w:t>
      </w:r>
      <w:r w:rsidRPr="00647619">
        <w:rPr>
          <w:rFonts w:ascii="Consolas" w:eastAsia="Times New Roman" w:hAnsi="Consolas" w:cs="Times New Roman"/>
          <w:color w:val="CE9178"/>
          <w:sz w:val="21"/>
          <w:szCs w:val="21"/>
          <w:lang w:eastAsia="pt-BR"/>
        </w:rPr>
        <w:t>"top"</w:t>
      </w: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9CDCFE"/>
          <w:sz w:val="21"/>
          <w:szCs w:val="21"/>
          <w:lang w:eastAsia="pt-BR"/>
        </w:rPr>
        <w:t>title</w:t>
      </w:r>
      <w:r w:rsidRPr="00647619">
        <w:rPr>
          <w:rFonts w:ascii="Consolas" w:eastAsia="Times New Roman" w:hAnsi="Consolas" w:cs="Times New Roman"/>
          <w:color w:val="D4D4D4"/>
          <w:sz w:val="21"/>
          <w:szCs w:val="21"/>
          <w:lang w:eastAsia="pt-BR"/>
        </w:rPr>
        <w:t>=</w:t>
      </w:r>
      <w:r w:rsidRPr="00647619">
        <w:rPr>
          <w:rFonts w:ascii="Consolas" w:eastAsia="Times New Roman" w:hAnsi="Consolas" w:cs="Times New Roman"/>
          <w:color w:val="CE9178"/>
          <w:sz w:val="21"/>
          <w:szCs w:val="21"/>
          <w:lang w:eastAsia="pt-BR"/>
        </w:rPr>
        <w:t>"Pense antes!"</w:t>
      </w:r>
      <w:r w:rsidRPr="00647619">
        <w:rPr>
          <w:rFonts w:ascii="Consolas" w:eastAsia="Times New Roman" w:hAnsi="Consolas" w:cs="Times New Roman"/>
          <w:color w:val="808080"/>
          <w:sz w:val="21"/>
          <w:szCs w:val="21"/>
          <w:lang w:eastAsia="pt-BR"/>
        </w:rPr>
        <w:t>&gt;</w:t>
      </w:r>
    </w:p>
    <w:p w14:paraId="5DC6A27F" w14:textId="77777777" w:rsidR="00647619" w:rsidRPr="00647619" w:rsidRDefault="00647619" w:rsidP="00DD1D33">
      <w:pPr>
        <w:pStyle w:val="PargrafodaLista"/>
        <w:shd w:val="clear" w:color="auto" w:fill="1E1E1E"/>
        <w:spacing w:after="0" w:line="285" w:lineRule="atLeast"/>
        <w:ind w:left="1080"/>
        <w:rPr>
          <w:rFonts w:ascii="Consolas" w:eastAsia="Times New Roman" w:hAnsi="Consolas" w:cs="Times New Roman"/>
          <w:color w:val="D4D4D4"/>
          <w:sz w:val="21"/>
          <w:szCs w:val="21"/>
          <w:lang w:eastAsia="pt-BR"/>
        </w:rPr>
      </w:pPr>
      <w:r w:rsidRPr="00647619">
        <w:rPr>
          <w:rFonts w:ascii="Consolas" w:eastAsia="Times New Roman" w:hAnsi="Consolas" w:cs="Times New Roman"/>
          <w:color w:val="D4D4D4"/>
          <w:sz w:val="21"/>
          <w:szCs w:val="21"/>
          <w:lang w:eastAsia="pt-BR"/>
        </w:rPr>
        <w:t>        Excluir!</w:t>
      </w:r>
    </w:p>
    <w:p w14:paraId="2854BD67" w14:textId="16822FAA" w:rsidR="00647619" w:rsidRPr="00647619" w:rsidRDefault="00647619" w:rsidP="00DD1D33">
      <w:pPr>
        <w:pStyle w:val="PargrafodaLista"/>
        <w:shd w:val="clear" w:color="auto" w:fill="1E1E1E"/>
        <w:spacing w:after="0" w:line="285" w:lineRule="atLeast"/>
        <w:ind w:left="1080"/>
        <w:rPr>
          <w:rFonts w:ascii="Consolas" w:eastAsia="Times New Roman" w:hAnsi="Consolas" w:cs="Times New Roman"/>
          <w:color w:val="D4D4D4"/>
          <w:sz w:val="21"/>
          <w:szCs w:val="21"/>
          <w:lang w:eastAsia="pt-BR"/>
        </w:rPr>
      </w:pPr>
      <w:r w:rsidRPr="00647619">
        <w:rPr>
          <w:rFonts w:ascii="Consolas" w:eastAsia="Times New Roman" w:hAnsi="Consolas" w:cs="Times New Roman"/>
          <w:color w:val="D4D4D4"/>
          <w:sz w:val="21"/>
          <w:szCs w:val="21"/>
          <w:lang w:eastAsia="pt-BR"/>
        </w:rPr>
        <w:t>   </w:t>
      </w:r>
      <w:r w:rsidRPr="00647619">
        <w:rPr>
          <w:rFonts w:ascii="Consolas" w:eastAsia="Times New Roman" w:hAnsi="Consolas" w:cs="Times New Roman"/>
          <w:color w:val="808080"/>
          <w:sz w:val="21"/>
          <w:szCs w:val="21"/>
          <w:lang w:eastAsia="pt-BR"/>
        </w:rPr>
        <w:t>&lt;/</w:t>
      </w:r>
      <w:proofErr w:type="spellStart"/>
      <w:r w:rsidRPr="00647619">
        <w:rPr>
          <w:rFonts w:ascii="Consolas" w:eastAsia="Times New Roman" w:hAnsi="Consolas" w:cs="Times New Roman"/>
          <w:color w:val="569CD6"/>
          <w:sz w:val="21"/>
          <w:szCs w:val="21"/>
          <w:lang w:eastAsia="pt-BR"/>
        </w:rPr>
        <w:t>button</w:t>
      </w:r>
      <w:proofErr w:type="spellEnd"/>
      <w:r w:rsidRPr="00647619">
        <w:rPr>
          <w:rFonts w:ascii="Consolas" w:eastAsia="Times New Roman" w:hAnsi="Consolas" w:cs="Times New Roman"/>
          <w:color w:val="808080"/>
          <w:sz w:val="21"/>
          <w:szCs w:val="21"/>
          <w:lang w:eastAsia="pt-BR"/>
        </w:rPr>
        <w:t>&gt;</w:t>
      </w:r>
    </w:p>
    <w:p w14:paraId="190367B6" w14:textId="7BE7F9E8" w:rsidR="00647619" w:rsidRDefault="00647619" w:rsidP="00DD1D33">
      <w:pPr>
        <w:tabs>
          <w:tab w:val="left" w:pos="5775"/>
        </w:tabs>
        <w:rPr>
          <w:sz w:val="24"/>
          <w:szCs w:val="24"/>
        </w:rPr>
      </w:pPr>
    </w:p>
    <w:p w14:paraId="460F78C5" w14:textId="2555EED0" w:rsidR="00B17175" w:rsidRDefault="00B17175" w:rsidP="00B17175">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Agora vam</w:t>
      </w:r>
      <w:r w:rsidRPr="00B17175">
        <w:rPr>
          <w:rFonts w:ascii="Segoe UI" w:eastAsia="Times New Roman" w:hAnsi="Segoe UI" w:cs="Segoe UI"/>
          <w:color w:val="212529"/>
          <w:sz w:val="24"/>
          <w:szCs w:val="24"/>
          <w:highlight w:val="yellow"/>
          <w:lang w:eastAsia="pt-BR"/>
        </w:rPr>
        <w:t xml:space="preserve">os ver sobre os </w:t>
      </w:r>
      <w:proofErr w:type="spellStart"/>
      <w:r w:rsidRPr="00B17175">
        <w:rPr>
          <w:rFonts w:ascii="Segoe UI" w:eastAsia="Times New Roman" w:hAnsi="Segoe UI" w:cs="Segoe UI"/>
          <w:color w:val="212529"/>
          <w:sz w:val="24"/>
          <w:szCs w:val="24"/>
          <w:highlight w:val="yellow"/>
          <w:lang w:eastAsia="pt-BR"/>
        </w:rPr>
        <w:t>sliders</w:t>
      </w:r>
      <w:proofErr w:type="spellEnd"/>
      <w:r w:rsidRPr="00B17175">
        <w:rPr>
          <w:rFonts w:ascii="Segoe UI" w:eastAsia="Times New Roman" w:hAnsi="Segoe UI" w:cs="Segoe UI"/>
          <w:color w:val="212529"/>
          <w:sz w:val="24"/>
          <w:szCs w:val="24"/>
          <w:highlight w:val="yellow"/>
          <w:lang w:eastAsia="pt-BR"/>
        </w:rPr>
        <w:t xml:space="preserve"> e </w:t>
      </w:r>
      <w:r w:rsidR="00E04B3A" w:rsidRPr="00B17175">
        <w:rPr>
          <w:rFonts w:ascii="Segoe UI" w:eastAsia="Times New Roman" w:hAnsi="Segoe UI" w:cs="Segoe UI"/>
          <w:color w:val="212529"/>
          <w:sz w:val="24"/>
          <w:szCs w:val="24"/>
          <w:highlight w:val="yellow"/>
          <w:lang w:eastAsia="pt-BR"/>
        </w:rPr>
        <w:t>carrosséis</w:t>
      </w:r>
      <w:r w:rsidRPr="00B17175">
        <w:rPr>
          <w:rFonts w:ascii="Segoe UI" w:eastAsia="Times New Roman" w:hAnsi="Segoe UI" w:cs="Segoe UI"/>
          <w:color w:val="212529"/>
          <w:sz w:val="24"/>
          <w:szCs w:val="24"/>
          <w:highlight w:val="yellow"/>
          <w:lang w:eastAsia="pt-BR"/>
        </w:rPr>
        <w:t xml:space="preserve"> usando o </w:t>
      </w:r>
      <w:proofErr w:type="spellStart"/>
      <w:r w:rsidRPr="00B17175">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43FCE465"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020766">
        <w:rPr>
          <w:rFonts w:ascii="Consolas" w:eastAsia="Times New Roman" w:hAnsi="Consolas" w:cs="Times New Roman"/>
          <w:color w:val="6A9955"/>
          <w:sz w:val="21"/>
          <w:szCs w:val="21"/>
          <w:lang w:eastAsia="pt-BR"/>
        </w:rPr>
        <w:t>&lt;!--</w:t>
      </w:r>
      <w:proofErr w:type="gramEnd"/>
      <w:r w:rsidRPr="00020766">
        <w:rPr>
          <w:rFonts w:ascii="Consolas" w:eastAsia="Times New Roman" w:hAnsi="Consolas" w:cs="Times New Roman"/>
          <w:color w:val="6A9955"/>
          <w:sz w:val="21"/>
          <w:szCs w:val="21"/>
          <w:lang w:eastAsia="pt-BR"/>
        </w:rPr>
        <w:t> </w:t>
      </w:r>
      <w:proofErr w:type="spellStart"/>
      <w:r w:rsidRPr="00020766">
        <w:rPr>
          <w:rFonts w:ascii="Consolas" w:eastAsia="Times New Roman" w:hAnsi="Consolas" w:cs="Times New Roman"/>
          <w:color w:val="6A9955"/>
          <w:sz w:val="21"/>
          <w:szCs w:val="21"/>
          <w:lang w:eastAsia="pt-BR"/>
        </w:rPr>
        <w:t>Slider</w:t>
      </w:r>
      <w:proofErr w:type="spellEnd"/>
      <w:r w:rsidRPr="00020766">
        <w:rPr>
          <w:rFonts w:ascii="Consolas" w:eastAsia="Times New Roman" w:hAnsi="Consolas" w:cs="Times New Roman"/>
          <w:color w:val="6A9955"/>
          <w:sz w:val="21"/>
          <w:szCs w:val="21"/>
          <w:lang w:eastAsia="pt-BR"/>
        </w:rPr>
        <w:t> --&gt;</w:t>
      </w:r>
    </w:p>
    <w:p w14:paraId="57D2D39A"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4E0C9DC6"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div</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"carousel slide"</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id</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"slider"</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data-rider</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"carousel"</w:t>
      </w:r>
      <w:r w:rsidRPr="00020766">
        <w:rPr>
          <w:rFonts w:ascii="Consolas" w:eastAsia="Times New Roman" w:hAnsi="Consolas" w:cs="Times New Roman"/>
          <w:color w:val="808080"/>
          <w:sz w:val="21"/>
          <w:szCs w:val="21"/>
          <w:lang w:eastAsia="pt-BR"/>
        </w:rPr>
        <w:t>&gt;</w:t>
      </w:r>
    </w:p>
    <w:p w14:paraId="550DA52C"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carousel-inner</w:t>
      </w:r>
      <w:proofErr w:type="spellEnd"/>
      <w:r w:rsidRPr="00020766">
        <w:rPr>
          <w:rFonts w:ascii="Consolas" w:eastAsia="Times New Roman" w:hAnsi="Consolas" w:cs="Times New Roman"/>
          <w:color w:val="CE9178"/>
          <w:sz w:val="21"/>
          <w:szCs w:val="21"/>
          <w:lang w:eastAsia="pt-BR"/>
        </w:rPr>
        <w:t> </w:t>
      </w:r>
      <w:proofErr w:type="spellStart"/>
      <w:r w:rsidRPr="00020766">
        <w:rPr>
          <w:rFonts w:ascii="Consolas" w:eastAsia="Times New Roman" w:hAnsi="Consolas" w:cs="Times New Roman"/>
          <w:color w:val="CE9178"/>
          <w:sz w:val="21"/>
          <w:szCs w:val="21"/>
          <w:lang w:eastAsia="pt-BR"/>
        </w:rPr>
        <w:t>bg-dark</w:t>
      </w:r>
      <w:proofErr w:type="spellEnd"/>
      <w:r w:rsidRPr="00020766">
        <w:rPr>
          <w:rFonts w:ascii="Consolas" w:eastAsia="Times New Roman" w:hAnsi="Consolas" w:cs="Times New Roman"/>
          <w:color w:val="CE9178"/>
          <w:sz w:val="21"/>
          <w:szCs w:val="21"/>
          <w:lang w:eastAsia="pt-BR"/>
        </w:rPr>
        <w:t>"</w:t>
      </w:r>
      <w:r w:rsidRPr="00020766">
        <w:rPr>
          <w:rFonts w:ascii="Consolas" w:eastAsia="Times New Roman" w:hAnsi="Consolas" w:cs="Times New Roman"/>
          <w:color w:val="808080"/>
          <w:sz w:val="21"/>
          <w:szCs w:val="21"/>
          <w:lang w:eastAsia="pt-BR"/>
        </w:rPr>
        <w:t>&gt;</w:t>
      </w:r>
    </w:p>
    <w:p w14:paraId="07866693"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proofErr w:type="gramStart"/>
      <w:r w:rsidRPr="00020766">
        <w:rPr>
          <w:rFonts w:ascii="Consolas" w:eastAsia="Times New Roman" w:hAnsi="Consolas" w:cs="Times New Roman"/>
          <w:color w:val="6A9955"/>
          <w:sz w:val="21"/>
          <w:szCs w:val="21"/>
          <w:lang w:eastAsia="pt-BR"/>
        </w:rPr>
        <w:t>&lt;!--</w:t>
      </w:r>
      <w:proofErr w:type="gramEnd"/>
      <w:r w:rsidRPr="00020766">
        <w:rPr>
          <w:rFonts w:ascii="Consolas" w:eastAsia="Times New Roman" w:hAnsi="Consolas" w:cs="Times New Roman"/>
          <w:color w:val="6A9955"/>
          <w:sz w:val="21"/>
          <w:szCs w:val="21"/>
          <w:lang w:eastAsia="pt-BR"/>
        </w:rPr>
        <w:t> Itens do </w:t>
      </w:r>
      <w:proofErr w:type="spellStart"/>
      <w:r w:rsidRPr="00020766">
        <w:rPr>
          <w:rFonts w:ascii="Consolas" w:eastAsia="Times New Roman" w:hAnsi="Consolas" w:cs="Times New Roman"/>
          <w:color w:val="6A9955"/>
          <w:sz w:val="21"/>
          <w:szCs w:val="21"/>
          <w:lang w:eastAsia="pt-BR"/>
        </w:rPr>
        <w:t>slider</w:t>
      </w:r>
      <w:proofErr w:type="spellEnd"/>
      <w:r w:rsidRPr="00020766">
        <w:rPr>
          <w:rFonts w:ascii="Consolas" w:eastAsia="Times New Roman" w:hAnsi="Consolas" w:cs="Times New Roman"/>
          <w:color w:val="6A9955"/>
          <w:sz w:val="21"/>
          <w:szCs w:val="21"/>
          <w:lang w:eastAsia="pt-BR"/>
        </w:rPr>
        <w:t> --&gt;</w:t>
      </w:r>
    </w:p>
    <w:p w14:paraId="4A19C3DC"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w:t>
      </w:r>
      <w:proofErr w:type="spellEnd"/>
      <w:r w:rsidRPr="00020766">
        <w:rPr>
          <w:rFonts w:ascii="Consolas" w:eastAsia="Times New Roman" w:hAnsi="Consolas" w:cs="Times New Roman"/>
          <w:color w:val="CE9178"/>
          <w:sz w:val="21"/>
          <w:szCs w:val="21"/>
          <w:lang w:eastAsia="pt-BR"/>
        </w:rPr>
        <w:t>-item </w:t>
      </w:r>
      <w:proofErr w:type="spellStart"/>
      <w:r w:rsidRPr="00020766">
        <w:rPr>
          <w:rFonts w:ascii="Consolas" w:eastAsia="Times New Roman" w:hAnsi="Consolas" w:cs="Times New Roman"/>
          <w:color w:val="CE9178"/>
          <w:sz w:val="21"/>
          <w:szCs w:val="21"/>
          <w:lang w:eastAsia="pt-BR"/>
        </w:rPr>
        <w:t>active</w:t>
      </w:r>
      <w:proofErr w:type="spellEnd"/>
      <w:r w:rsidRPr="00020766">
        <w:rPr>
          <w:rFonts w:ascii="Consolas" w:eastAsia="Times New Roman" w:hAnsi="Consolas" w:cs="Times New Roman"/>
          <w:color w:val="CE9178"/>
          <w:sz w:val="21"/>
          <w:szCs w:val="21"/>
          <w:lang w:eastAsia="pt-BR"/>
        </w:rPr>
        <w:t>"</w:t>
      </w:r>
      <w:r w:rsidRPr="00020766">
        <w:rPr>
          <w:rFonts w:ascii="Consolas" w:eastAsia="Times New Roman" w:hAnsi="Consolas" w:cs="Times New Roman"/>
          <w:color w:val="808080"/>
          <w:sz w:val="21"/>
          <w:szCs w:val="21"/>
          <w:lang w:eastAsia="pt-BR"/>
        </w:rPr>
        <w:t>&gt;</w:t>
      </w:r>
    </w:p>
    <w:p w14:paraId="597B9A13"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img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src</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"/imgs/slide1.png"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alt</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"1"</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"d-block mx-auto"</w:t>
      </w:r>
      <w:r w:rsidRPr="00020766">
        <w:rPr>
          <w:rFonts w:ascii="Consolas" w:eastAsia="Times New Roman" w:hAnsi="Consolas" w:cs="Times New Roman"/>
          <w:color w:val="808080"/>
          <w:sz w:val="21"/>
          <w:szCs w:val="21"/>
          <w:lang w:eastAsia="pt-BR"/>
        </w:rPr>
        <w:t>&gt;</w:t>
      </w:r>
    </w:p>
    <w:p w14:paraId="75D2ABDB"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2E17F269"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w:t>
      </w:r>
      <w:proofErr w:type="spellEnd"/>
      <w:r w:rsidRPr="00020766">
        <w:rPr>
          <w:rFonts w:ascii="Consolas" w:eastAsia="Times New Roman" w:hAnsi="Consolas" w:cs="Times New Roman"/>
          <w:color w:val="CE9178"/>
          <w:sz w:val="21"/>
          <w:szCs w:val="21"/>
          <w:lang w:eastAsia="pt-BR"/>
        </w:rPr>
        <w:t>-item"</w:t>
      </w:r>
      <w:r w:rsidRPr="00020766">
        <w:rPr>
          <w:rFonts w:ascii="Consolas" w:eastAsia="Times New Roman" w:hAnsi="Consolas" w:cs="Times New Roman"/>
          <w:color w:val="808080"/>
          <w:sz w:val="21"/>
          <w:szCs w:val="21"/>
          <w:lang w:eastAsia="pt-BR"/>
        </w:rPr>
        <w:t>&gt;</w:t>
      </w:r>
    </w:p>
    <w:p w14:paraId="67BB77BD"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lastRenderedPageBreak/>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img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src</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"/imgs/slide2.png"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alt</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"2"</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"d-block mx-auto"</w:t>
      </w:r>
      <w:r w:rsidRPr="00020766">
        <w:rPr>
          <w:rFonts w:ascii="Consolas" w:eastAsia="Times New Roman" w:hAnsi="Consolas" w:cs="Times New Roman"/>
          <w:color w:val="808080"/>
          <w:sz w:val="21"/>
          <w:szCs w:val="21"/>
          <w:lang w:eastAsia="pt-BR"/>
        </w:rPr>
        <w:t>&gt;</w:t>
      </w:r>
    </w:p>
    <w:p w14:paraId="1DED8672"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3C4B95C3"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w:t>
      </w:r>
      <w:proofErr w:type="spellEnd"/>
      <w:r w:rsidRPr="00020766">
        <w:rPr>
          <w:rFonts w:ascii="Consolas" w:eastAsia="Times New Roman" w:hAnsi="Consolas" w:cs="Times New Roman"/>
          <w:color w:val="CE9178"/>
          <w:sz w:val="21"/>
          <w:szCs w:val="21"/>
          <w:lang w:eastAsia="pt-BR"/>
        </w:rPr>
        <w:t>-item"</w:t>
      </w:r>
      <w:r w:rsidRPr="00020766">
        <w:rPr>
          <w:rFonts w:ascii="Consolas" w:eastAsia="Times New Roman" w:hAnsi="Consolas" w:cs="Times New Roman"/>
          <w:color w:val="808080"/>
          <w:sz w:val="21"/>
          <w:szCs w:val="21"/>
          <w:lang w:eastAsia="pt-BR"/>
        </w:rPr>
        <w:t>&gt;</w:t>
      </w:r>
    </w:p>
    <w:p w14:paraId="3ABD2538"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img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src</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"/imgs/slide3.png"</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alt</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"3"</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"d-block mx-auto"</w:t>
      </w:r>
      <w:r w:rsidRPr="00020766">
        <w:rPr>
          <w:rFonts w:ascii="Consolas" w:eastAsia="Times New Roman" w:hAnsi="Consolas" w:cs="Times New Roman"/>
          <w:color w:val="808080"/>
          <w:sz w:val="21"/>
          <w:szCs w:val="21"/>
          <w:lang w:eastAsia="pt-BR"/>
        </w:rPr>
        <w:t>&gt;</w:t>
      </w:r>
    </w:p>
    <w:p w14:paraId="0549A4D9"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7545C197"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1020B6DE"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proofErr w:type="gramStart"/>
      <w:r w:rsidRPr="00020766">
        <w:rPr>
          <w:rFonts w:ascii="Consolas" w:eastAsia="Times New Roman" w:hAnsi="Consolas" w:cs="Times New Roman"/>
          <w:color w:val="6A9955"/>
          <w:sz w:val="21"/>
          <w:szCs w:val="21"/>
          <w:lang w:eastAsia="pt-BR"/>
        </w:rPr>
        <w:t>&lt;!--</w:t>
      </w:r>
      <w:proofErr w:type="gramEnd"/>
      <w:r w:rsidRPr="00020766">
        <w:rPr>
          <w:rFonts w:ascii="Consolas" w:eastAsia="Times New Roman" w:hAnsi="Consolas" w:cs="Times New Roman"/>
          <w:color w:val="6A9955"/>
          <w:sz w:val="21"/>
          <w:szCs w:val="21"/>
          <w:lang w:eastAsia="pt-BR"/>
        </w:rPr>
        <w:t> Botões do </w:t>
      </w:r>
      <w:proofErr w:type="spellStart"/>
      <w:r w:rsidRPr="00020766">
        <w:rPr>
          <w:rFonts w:ascii="Consolas" w:eastAsia="Times New Roman" w:hAnsi="Consolas" w:cs="Times New Roman"/>
          <w:color w:val="6A9955"/>
          <w:sz w:val="21"/>
          <w:szCs w:val="21"/>
          <w:lang w:eastAsia="pt-BR"/>
        </w:rPr>
        <w:t>slider</w:t>
      </w:r>
      <w:proofErr w:type="spellEnd"/>
      <w:r w:rsidRPr="00020766">
        <w:rPr>
          <w:rFonts w:ascii="Consolas" w:eastAsia="Times New Roman" w:hAnsi="Consolas" w:cs="Times New Roman"/>
          <w:color w:val="6A9955"/>
          <w:sz w:val="21"/>
          <w:szCs w:val="21"/>
          <w:lang w:eastAsia="pt-BR"/>
        </w:rPr>
        <w:t> --&gt;</w:t>
      </w:r>
    </w:p>
    <w:p w14:paraId="5214239C" w14:textId="2F925BB1"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a</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href</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"#slider"</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"carousel-contr</w:t>
      </w:r>
      <w:r w:rsidR="00E04B3A">
        <w:rPr>
          <w:rFonts w:ascii="Consolas" w:eastAsia="Times New Roman" w:hAnsi="Consolas" w:cs="Times New Roman"/>
          <w:color w:val="CE9178"/>
          <w:sz w:val="21"/>
          <w:szCs w:val="21"/>
          <w:lang w:eastAsia="pt-BR"/>
        </w:rPr>
        <w:t>o</w:t>
      </w:r>
      <w:r w:rsidRPr="00020766">
        <w:rPr>
          <w:rFonts w:ascii="Consolas" w:eastAsia="Times New Roman" w:hAnsi="Consolas" w:cs="Times New Roman"/>
          <w:color w:val="CE9178"/>
          <w:sz w:val="21"/>
          <w:szCs w:val="21"/>
          <w:lang w:eastAsia="pt-BR"/>
        </w:rPr>
        <w:t>l-prev"</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data-slide</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"prev"</w:t>
      </w:r>
      <w:r w:rsidRPr="00020766">
        <w:rPr>
          <w:rFonts w:ascii="Consolas" w:eastAsia="Times New Roman" w:hAnsi="Consolas" w:cs="Times New Roman"/>
          <w:color w:val="808080"/>
          <w:sz w:val="21"/>
          <w:szCs w:val="21"/>
          <w:lang w:eastAsia="pt-BR"/>
        </w:rPr>
        <w:t>&gt;</w:t>
      </w:r>
    </w:p>
    <w:p w14:paraId="69A70404"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span</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carousel-control-prev-icon</w:t>
      </w:r>
      <w:proofErr w:type="spellEnd"/>
      <w:r w:rsidRPr="00020766">
        <w:rPr>
          <w:rFonts w:ascii="Consolas" w:eastAsia="Times New Roman" w:hAnsi="Consolas" w:cs="Times New Roman"/>
          <w:color w:val="CE9178"/>
          <w:sz w:val="21"/>
          <w:szCs w:val="21"/>
          <w:lang w:eastAsia="pt-BR"/>
        </w:rPr>
        <w:t>"</w:t>
      </w:r>
      <w:r w:rsidRPr="00020766">
        <w:rPr>
          <w:rFonts w:ascii="Consolas" w:eastAsia="Times New Roman" w:hAnsi="Consolas" w:cs="Times New Roman"/>
          <w:color w:val="808080"/>
          <w:sz w:val="21"/>
          <w:szCs w:val="21"/>
          <w:lang w:eastAsia="pt-BR"/>
        </w:rPr>
        <w:t>&gt;&lt;/</w:t>
      </w:r>
      <w:proofErr w:type="spellStart"/>
      <w:r w:rsidRPr="00020766">
        <w:rPr>
          <w:rFonts w:ascii="Consolas" w:eastAsia="Times New Roman" w:hAnsi="Consolas" w:cs="Times New Roman"/>
          <w:color w:val="569CD6"/>
          <w:sz w:val="21"/>
          <w:szCs w:val="21"/>
          <w:lang w:eastAsia="pt-BR"/>
        </w:rPr>
        <w:t>span</w:t>
      </w:r>
      <w:proofErr w:type="spellEnd"/>
      <w:r w:rsidRPr="00020766">
        <w:rPr>
          <w:rFonts w:ascii="Consolas" w:eastAsia="Times New Roman" w:hAnsi="Consolas" w:cs="Times New Roman"/>
          <w:color w:val="808080"/>
          <w:sz w:val="21"/>
          <w:szCs w:val="21"/>
          <w:lang w:eastAsia="pt-BR"/>
        </w:rPr>
        <w:t>&gt;</w:t>
      </w:r>
    </w:p>
    <w:p w14:paraId="47520051"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a</w:t>
      </w:r>
      <w:r w:rsidRPr="00020766">
        <w:rPr>
          <w:rFonts w:ascii="Consolas" w:eastAsia="Times New Roman" w:hAnsi="Consolas" w:cs="Times New Roman"/>
          <w:color w:val="808080"/>
          <w:sz w:val="21"/>
          <w:szCs w:val="21"/>
          <w:lang w:eastAsia="pt-BR"/>
        </w:rPr>
        <w:t>&gt;</w:t>
      </w:r>
    </w:p>
    <w:p w14:paraId="2FE30EB9" w14:textId="19E9EA16"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a</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href</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"#slider"</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class</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"carousel-contr</w:t>
      </w:r>
      <w:r w:rsidR="00E04B3A">
        <w:rPr>
          <w:rFonts w:ascii="Consolas" w:eastAsia="Times New Roman" w:hAnsi="Consolas" w:cs="Times New Roman"/>
          <w:color w:val="CE9178"/>
          <w:sz w:val="21"/>
          <w:szCs w:val="21"/>
          <w:lang w:eastAsia="pt-BR"/>
        </w:rPr>
        <w:t>o</w:t>
      </w:r>
      <w:r w:rsidRPr="00020766">
        <w:rPr>
          <w:rFonts w:ascii="Consolas" w:eastAsia="Times New Roman" w:hAnsi="Consolas" w:cs="Times New Roman"/>
          <w:color w:val="CE9178"/>
          <w:sz w:val="21"/>
          <w:szCs w:val="21"/>
          <w:lang w:eastAsia="pt-BR"/>
        </w:rPr>
        <w:t>l-prev"</w:t>
      </w: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9CDCFE"/>
          <w:sz w:val="21"/>
          <w:szCs w:val="21"/>
          <w:lang w:eastAsia="pt-BR"/>
        </w:rPr>
        <w:t>data-slide</w:t>
      </w:r>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"prev"</w:t>
      </w:r>
      <w:r w:rsidRPr="00020766">
        <w:rPr>
          <w:rFonts w:ascii="Consolas" w:eastAsia="Times New Roman" w:hAnsi="Consolas" w:cs="Times New Roman"/>
          <w:color w:val="808080"/>
          <w:sz w:val="21"/>
          <w:szCs w:val="21"/>
          <w:lang w:eastAsia="pt-BR"/>
        </w:rPr>
        <w:t>&gt;</w:t>
      </w:r>
    </w:p>
    <w:p w14:paraId="34B8AD3E"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span</w:t>
      </w:r>
      <w:proofErr w:type="spellEnd"/>
      <w:r w:rsidRPr="00020766">
        <w:rPr>
          <w:rFonts w:ascii="Consolas" w:eastAsia="Times New Roman" w:hAnsi="Consolas" w:cs="Times New Roman"/>
          <w:color w:val="D4D4D4"/>
          <w:sz w:val="21"/>
          <w:szCs w:val="21"/>
          <w:lang w:eastAsia="pt-BR"/>
        </w:rPr>
        <w:t> </w:t>
      </w:r>
      <w:proofErr w:type="spellStart"/>
      <w:r w:rsidRPr="00020766">
        <w:rPr>
          <w:rFonts w:ascii="Consolas" w:eastAsia="Times New Roman" w:hAnsi="Consolas" w:cs="Times New Roman"/>
          <w:color w:val="9CDCFE"/>
          <w:sz w:val="21"/>
          <w:szCs w:val="21"/>
          <w:lang w:eastAsia="pt-BR"/>
        </w:rPr>
        <w:t>class</w:t>
      </w:r>
      <w:proofErr w:type="spellEnd"/>
      <w:r w:rsidRPr="00020766">
        <w:rPr>
          <w:rFonts w:ascii="Consolas" w:eastAsia="Times New Roman" w:hAnsi="Consolas" w:cs="Times New Roman"/>
          <w:color w:val="D4D4D4"/>
          <w:sz w:val="21"/>
          <w:szCs w:val="21"/>
          <w:lang w:eastAsia="pt-BR"/>
        </w:rPr>
        <w:t>=</w:t>
      </w:r>
      <w:r w:rsidRPr="00020766">
        <w:rPr>
          <w:rFonts w:ascii="Consolas" w:eastAsia="Times New Roman" w:hAnsi="Consolas" w:cs="Times New Roman"/>
          <w:color w:val="CE9178"/>
          <w:sz w:val="21"/>
          <w:szCs w:val="21"/>
          <w:lang w:eastAsia="pt-BR"/>
        </w:rPr>
        <w:t>"</w:t>
      </w:r>
      <w:proofErr w:type="spellStart"/>
      <w:r w:rsidRPr="00020766">
        <w:rPr>
          <w:rFonts w:ascii="Consolas" w:eastAsia="Times New Roman" w:hAnsi="Consolas" w:cs="Times New Roman"/>
          <w:color w:val="CE9178"/>
          <w:sz w:val="21"/>
          <w:szCs w:val="21"/>
          <w:lang w:eastAsia="pt-BR"/>
        </w:rPr>
        <w:t>carousel-control-next-icon</w:t>
      </w:r>
      <w:proofErr w:type="spellEnd"/>
      <w:r w:rsidRPr="00020766">
        <w:rPr>
          <w:rFonts w:ascii="Consolas" w:eastAsia="Times New Roman" w:hAnsi="Consolas" w:cs="Times New Roman"/>
          <w:color w:val="CE9178"/>
          <w:sz w:val="21"/>
          <w:szCs w:val="21"/>
          <w:lang w:eastAsia="pt-BR"/>
        </w:rPr>
        <w:t>"</w:t>
      </w:r>
      <w:r w:rsidRPr="00020766">
        <w:rPr>
          <w:rFonts w:ascii="Consolas" w:eastAsia="Times New Roman" w:hAnsi="Consolas" w:cs="Times New Roman"/>
          <w:color w:val="808080"/>
          <w:sz w:val="21"/>
          <w:szCs w:val="21"/>
          <w:lang w:eastAsia="pt-BR"/>
        </w:rPr>
        <w:t>&gt;&lt;/</w:t>
      </w:r>
      <w:proofErr w:type="spellStart"/>
      <w:r w:rsidRPr="00020766">
        <w:rPr>
          <w:rFonts w:ascii="Consolas" w:eastAsia="Times New Roman" w:hAnsi="Consolas" w:cs="Times New Roman"/>
          <w:color w:val="569CD6"/>
          <w:sz w:val="21"/>
          <w:szCs w:val="21"/>
          <w:lang w:eastAsia="pt-BR"/>
        </w:rPr>
        <w:t>span</w:t>
      </w:r>
      <w:proofErr w:type="spellEnd"/>
      <w:r w:rsidRPr="00020766">
        <w:rPr>
          <w:rFonts w:ascii="Consolas" w:eastAsia="Times New Roman" w:hAnsi="Consolas" w:cs="Times New Roman"/>
          <w:color w:val="808080"/>
          <w:sz w:val="21"/>
          <w:szCs w:val="21"/>
          <w:lang w:eastAsia="pt-BR"/>
        </w:rPr>
        <w:t>&gt;</w:t>
      </w:r>
    </w:p>
    <w:p w14:paraId="2BDAFBCA"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r w:rsidRPr="00020766">
        <w:rPr>
          <w:rFonts w:ascii="Consolas" w:eastAsia="Times New Roman" w:hAnsi="Consolas" w:cs="Times New Roman"/>
          <w:color w:val="569CD6"/>
          <w:sz w:val="21"/>
          <w:szCs w:val="21"/>
          <w:lang w:eastAsia="pt-BR"/>
        </w:rPr>
        <w:t>a</w:t>
      </w:r>
      <w:r w:rsidRPr="00020766">
        <w:rPr>
          <w:rFonts w:ascii="Consolas" w:eastAsia="Times New Roman" w:hAnsi="Consolas" w:cs="Times New Roman"/>
          <w:color w:val="808080"/>
          <w:sz w:val="21"/>
          <w:szCs w:val="21"/>
          <w:lang w:eastAsia="pt-BR"/>
        </w:rPr>
        <w:t>&gt;</w:t>
      </w:r>
    </w:p>
    <w:p w14:paraId="0AFA4D2D"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D4D4D4"/>
          <w:sz w:val="21"/>
          <w:szCs w:val="21"/>
          <w:lang w:eastAsia="pt-BR"/>
        </w:rPr>
        <w:t>    </w:t>
      </w: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3F6F7431" w14:textId="77777777" w:rsidR="00020766" w:rsidRPr="00020766" w:rsidRDefault="00020766" w:rsidP="00020766">
      <w:pPr>
        <w:shd w:val="clear" w:color="auto" w:fill="1E1E1E"/>
        <w:spacing w:after="0" w:line="285" w:lineRule="atLeast"/>
        <w:rPr>
          <w:rFonts w:ascii="Consolas" w:eastAsia="Times New Roman" w:hAnsi="Consolas" w:cs="Times New Roman"/>
          <w:color w:val="D4D4D4"/>
          <w:sz w:val="21"/>
          <w:szCs w:val="21"/>
          <w:lang w:eastAsia="pt-BR"/>
        </w:rPr>
      </w:pPr>
      <w:r w:rsidRPr="00020766">
        <w:rPr>
          <w:rFonts w:ascii="Consolas" w:eastAsia="Times New Roman" w:hAnsi="Consolas" w:cs="Times New Roman"/>
          <w:color w:val="808080"/>
          <w:sz w:val="21"/>
          <w:szCs w:val="21"/>
          <w:lang w:eastAsia="pt-BR"/>
        </w:rPr>
        <w:t>&lt;/</w:t>
      </w:r>
      <w:proofErr w:type="spellStart"/>
      <w:r w:rsidRPr="00020766">
        <w:rPr>
          <w:rFonts w:ascii="Consolas" w:eastAsia="Times New Roman" w:hAnsi="Consolas" w:cs="Times New Roman"/>
          <w:color w:val="569CD6"/>
          <w:sz w:val="21"/>
          <w:szCs w:val="21"/>
          <w:lang w:eastAsia="pt-BR"/>
        </w:rPr>
        <w:t>div</w:t>
      </w:r>
      <w:proofErr w:type="spellEnd"/>
      <w:r w:rsidRPr="00020766">
        <w:rPr>
          <w:rFonts w:ascii="Consolas" w:eastAsia="Times New Roman" w:hAnsi="Consolas" w:cs="Times New Roman"/>
          <w:color w:val="808080"/>
          <w:sz w:val="21"/>
          <w:szCs w:val="21"/>
          <w:lang w:eastAsia="pt-BR"/>
        </w:rPr>
        <w:t>&gt;</w:t>
      </w:r>
    </w:p>
    <w:p w14:paraId="18027061" w14:textId="52E03217" w:rsidR="006D174C" w:rsidRDefault="006D174C" w:rsidP="00DD1D33">
      <w:pPr>
        <w:tabs>
          <w:tab w:val="left" w:pos="5775"/>
        </w:tabs>
        <w:rPr>
          <w:sz w:val="24"/>
          <w:szCs w:val="24"/>
        </w:rPr>
      </w:pPr>
    </w:p>
    <w:p w14:paraId="414A418D" w14:textId="69D18964" w:rsidR="006D174C" w:rsidRDefault="006D174C" w:rsidP="006D174C">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7D21D9">
        <w:rPr>
          <w:rFonts w:ascii="Segoe UI" w:eastAsia="Times New Roman" w:hAnsi="Segoe UI" w:cs="Segoe UI"/>
          <w:color w:val="212529"/>
          <w:sz w:val="24"/>
          <w:szCs w:val="24"/>
          <w:highlight w:val="yellow"/>
          <w:lang w:eastAsia="pt-BR"/>
        </w:rPr>
        <w:t>Agora vam</w:t>
      </w:r>
      <w:r w:rsidRPr="00B17175">
        <w:rPr>
          <w:rFonts w:ascii="Segoe UI" w:eastAsia="Times New Roman" w:hAnsi="Segoe UI" w:cs="Segoe UI"/>
          <w:color w:val="212529"/>
          <w:sz w:val="24"/>
          <w:szCs w:val="24"/>
          <w:highlight w:val="yellow"/>
          <w:lang w:eastAsia="pt-BR"/>
        </w:rPr>
        <w:t>os ver sobre o</w:t>
      </w:r>
      <w:r>
        <w:rPr>
          <w:rFonts w:ascii="Segoe UI" w:eastAsia="Times New Roman" w:hAnsi="Segoe UI" w:cs="Segoe UI"/>
          <w:color w:val="212529"/>
          <w:sz w:val="24"/>
          <w:szCs w:val="24"/>
          <w:highlight w:val="yellow"/>
          <w:lang w:eastAsia="pt-BR"/>
        </w:rPr>
        <w:t xml:space="preserve"> </w:t>
      </w:r>
      <w:proofErr w:type="spellStart"/>
      <w:r>
        <w:rPr>
          <w:rFonts w:ascii="Segoe UI" w:eastAsia="Times New Roman" w:hAnsi="Segoe UI" w:cs="Segoe UI"/>
          <w:color w:val="212529"/>
          <w:sz w:val="24"/>
          <w:szCs w:val="24"/>
          <w:highlight w:val="yellow"/>
          <w:lang w:eastAsia="pt-BR"/>
        </w:rPr>
        <w:t>Accordion</w:t>
      </w:r>
      <w:proofErr w:type="spellEnd"/>
      <w:r>
        <w:rPr>
          <w:rFonts w:ascii="Segoe UI" w:eastAsia="Times New Roman" w:hAnsi="Segoe UI" w:cs="Segoe UI"/>
          <w:color w:val="212529"/>
          <w:sz w:val="24"/>
          <w:szCs w:val="24"/>
          <w:highlight w:val="yellow"/>
          <w:lang w:eastAsia="pt-BR"/>
        </w:rPr>
        <w:t xml:space="preserve"> </w:t>
      </w:r>
      <w:r w:rsidRPr="00B17175">
        <w:rPr>
          <w:rFonts w:ascii="Segoe UI" w:eastAsia="Times New Roman" w:hAnsi="Segoe UI" w:cs="Segoe UI"/>
          <w:color w:val="212529"/>
          <w:sz w:val="24"/>
          <w:szCs w:val="24"/>
          <w:highlight w:val="yellow"/>
          <w:lang w:eastAsia="pt-BR"/>
        </w:rPr>
        <w:t xml:space="preserve">usando o </w:t>
      </w:r>
      <w:proofErr w:type="spellStart"/>
      <w:r w:rsidRPr="00B17175">
        <w:rPr>
          <w:rFonts w:ascii="Segoe UI" w:eastAsia="Times New Roman" w:hAnsi="Segoe UI" w:cs="Segoe UI"/>
          <w:color w:val="212529"/>
          <w:sz w:val="24"/>
          <w:szCs w:val="24"/>
          <w:highlight w:val="yellow"/>
          <w:lang w:eastAsia="pt-BR"/>
        </w:rPr>
        <w:t>BootStrap</w:t>
      </w:r>
      <w:proofErr w:type="spellEnd"/>
      <w:r>
        <w:rPr>
          <w:rFonts w:ascii="Segoe UI" w:eastAsia="Times New Roman" w:hAnsi="Segoe UI" w:cs="Segoe UI"/>
          <w:color w:val="212529"/>
          <w:sz w:val="24"/>
          <w:szCs w:val="24"/>
          <w:lang w:eastAsia="pt-BR"/>
        </w:rPr>
        <w:t>:</w:t>
      </w:r>
    </w:p>
    <w:p w14:paraId="7DEE7D4F" w14:textId="22D3C5A0" w:rsidR="006D174C" w:rsidRDefault="00FA06AE" w:rsidP="00DD1D33">
      <w:pPr>
        <w:tabs>
          <w:tab w:val="left" w:pos="5775"/>
        </w:tabs>
        <w:rPr>
          <w:sz w:val="24"/>
          <w:szCs w:val="24"/>
        </w:rPr>
      </w:pPr>
      <w:proofErr w:type="spellStart"/>
      <w:r>
        <w:rPr>
          <w:sz w:val="24"/>
          <w:szCs w:val="24"/>
        </w:rPr>
        <w:t>Accordion</w:t>
      </w:r>
      <w:proofErr w:type="spellEnd"/>
      <w:r>
        <w:rPr>
          <w:sz w:val="24"/>
          <w:szCs w:val="24"/>
        </w:rPr>
        <w:t xml:space="preserve"> é como se fosse um </w:t>
      </w:r>
      <w:proofErr w:type="spellStart"/>
      <w:r>
        <w:rPr>
          <w:sz w:val="24"/>
          <w:szCs w:val="24"/>
        </w:rPr>
        <w:t>acordion</w:t>
      </w:r>
      <w:proofErr w:type="spellEnd"/>
      <w:r>
        <w:rPr>
          <w:sz w:val="24"/>
          <w:szCs w:val="24"/>
        </w:rPr>
        <w:t>, que você clica em um item e expande o conteúdo...</w:t>
      </w:r>
    </w:p>
    <w:p w14:paraId="44A2ACE9"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D4D4D4"/>
          <w:sz w:val="21"/>
          <w:szCs w:val="21"/>
          <w:lang w:eastAsia="pt-BR"/>
        </w:rPr>
        <w:t> </w:t>
      </w:r>
      <w:proofErr w:type="spellStart"/>
      <w:r w:rsidRPr="00BF035A">
        <w:rPr>
          <w:rFonts w:ascii="Consolas" w:eastAsia="Times New Roman" w:hAnsi="Consolas" w:cs="Times New Roman"/>
          <w:color w:val="9CDCFE"/>
          <w:sz w:val="21"/>
          <w:szCs w:val="21"/>
          <w:lang w:eastAsia="pt-BR"/>
        </w:rPr>
        <w:t>class</w:t>
      </w:r>
      <w:proofErr w:type="spellEnd"/>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"mb-5"</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id</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w:t>
      </w:r>
      <w:proofErr w:type="spellStart"/>
      <w:r w:rsidRPr="00BF035A">
        <w:rPr>
          <w:rFonts w:ascii="Consolas" w:eastAsia="Times New Roman" w:hAnsi="Consolas" w:cs="Times New Roman"/>
          <w:color w:val="CE9178"/>
          <w:sz w:val="21"/>
          <w:szCs w:val="21"/>
          <w:lang w:eastAsia="pt-BR"/>
        </w:rPr>
        <w:t>accordion</w:t>
      </w:r>
      <w:proofErr w:type="spellEnd"/>
      <w:r w:rsidRPr="00BF035A">
        <w:rPr>
          <w:rFonts w:ascii="Consolas" w:eastAsia="Times New Roman" w:hAnsi="Consolas" w:cs="Times New Roman"/>
          <w:color w:val="CE9178"/>
          <w:sz w:val="21"/>
          <w:szCs w:val="21"/>
          <w:lang w:eastAsia="pt-BR"/>
        </w:rPr>
        <w:t>"</w:t>
      </w:r>
      <w:r w:rsidRPr="00BF035A">
        <w:rPr>
          <w:rFonts w:ascii="Consolas" w:eastAsia="Times New Roman" w:hAnsi="Consolas" w:cs="Times New Roman"/>
          <w:color w:val="808080"/>
          <w:sz w:val="21"/>
          <w:szCs w:val="21"/>
          <w:lang w:eastAsia="pt-BR"/>
        </w:rPr>
        <w:t>&gt;</w:t>
      </w:r>
    </w:p>
    <w:p w14:paraId="2FD043EE"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D4D4D4"/>
          <w:sz w:val="21"/>
          <w:szCs w:val="21"/>
          <w:lang w:eastAsia="pt-BR"/>
        </w:rPr>
        <w:t> </w:t>
      </w:r>
      <w:proofErr w:type="spellStart"/>
      <w:r w:rsidRPr="00BF035A">
        <w:rPr>
          <w:rFonts w:ascii="Consolas" w:eastAsia="Times New Roman" w:hAnsi="Consolas" w:cs="Times New Roman"/>
          <w:color w:val="9CDCFE"/>
          <w:sz w:val="21"/>
          <w:szCs w:val="21"/>
          <w:lang w:eastAsia="pt-BR"/>
        </w:rPr>
        <w:t>class</w:t>
      </w:r>
      <w:proofErr w:type="spellEnd"/>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"card"</w:t>
      </w:r>
      <w:r w:rsidRPr="00BF035A">
        <w:rPr>
          <w:rFonts w:ascii="Consolas" w:eastAsia="Times New Roman" w:hAnsi="Consolas" w:cs="Times New Roman"/>
          <w:color w:val="808080"/>
          <w:sz w:val="21"/>
          <w:szCs w:val="21"/>
          <w:lang w:eastAsia="pt-BR"/>
        </w:rPr>
        <w:t>&gt;</w:t>
      </w:r>
    </w:p>
    <w:p w14:paraId="63CAE0C5"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D4D4D4"/>
          <w:sz w:val="21"/>
          <w:szCs w:val="21"/>
          <w:lang w:eastAsia="pt-BR"/>
        </w:rPr>
        <w:t> </w:t>
      </w:r>
      <w:proofErr w:type="spellStart"/>
      <w:r w:rsidRPr="00BF035A">
        <w:rPr>
          <w:rFonts w:ascii="Consolas" w:eastAsia="Times New Roman" w:hAnsi="Consolas" w:cs="Times New Roman"/>
          <w:color w:val="9CDCFE"/>
          <w:sz w:val="21"/>
          <w:szCs w:val="21"/>
          <w:lang w:eastAsia="pt-BR"/>
        </w:rPr>
        <w:t>class</w:t>
      </w:r>
      <w:proofErr w:type="spellEnd"/>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"card-header"</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id</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"pergunta-1"</w:t>
      </w:r>
      <w:r w:rsidRPr="00BF035A">
        <w:rPr>
          <w:rFonts w:ascii="Consolas" w:eastAsia="Times New Roman" w:hAnsi="Consolas" w:cs="Times New Roman"/>
          <w:color w:val="808080"/>
          <w:sz w:val="21"/>
          <w:szCs w:val="21"/>
          <w:lang w:eastAsia="pt-BR"/>
        </w:rPr>
        <w:t>&gt;</w:t>
      </w:r>
    </w:p>
    <w:p w14:paraId="791DC133"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r w:rsidRPr="00BF035A">
        <w:rPr>
          <w:rFonts w:ascii="Consolas" w:eastAsia="Times New Roman" w:hAnsi="Consolas" w:cs="Times New Roman"/>
          <w:color w:val="569CD6"/>
          <w:sz w:val="21"/>
          <w:szCs w:val="21"/>
          <w:lang w:eastAsia="pt-BR"/>
        </w:rPr>
        <w:t>h5</w:t>
      </w:r>
      <w:r w:rsidRPr="00BF035A">
        <w:rPr>
          <w:rFonts w:ascii="Consolas" w:eastAsia="Times New Roman" w:hAnsi="Consolas" w:cs="Times New Roman"/>
          <w:color w:val="D4D4D4"/>
          <w:sz w:val="21"/>
          <w:szCs w:val="21"/>
          <w:lang w:eastAsia="pt-BR"/>
        </w:rPr>
        <w:t> </w:t>
      </w:r>
      <w:proofErr w:type="spellStart"/>
      <w:r w:rsidRPr="00BF035A">
        <w:rPr>
          <w:rFonts w:ascii="Consolas" w:eastAsia="Times New Roman" w:hAnsi="Consolas" w:cs="Times New Roman"/>
          <w:color w:val="9CDCFE"/>
          <w:sz w:val="21"/>
          <w:szCs w:val="21"/>
          <w:lang w:eastAsia="pt-BR"/>
        </w:rPr>
        <w:t>class</w:t>
      </w:r>
      <w:proofErr w:type="spellEnd"/>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"mb-0"</w:t>
      </w:r>
      <w:r w:rsidRPr="00BF035A">
        <w:rPr>
          <w:rFonts w:ascii="Consolas" w:eastAsia="Times New Roman" w:hAnsi="Consolas" w:cs="Times New Roman"/>
          <w:color w:val="808080"/>
          <w:sz w:val="21"/>
          <w:szCs w:val="21"/>
          <w:lang w:eastAsia="pt-BR"/>
        </w:rPr>
        <w:t>&gt;</w:t>
      </w:r>
    </w:p>
    <w:p w14:paraId="0589C75A"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r w:rsidRPr="00BF035A">
        <w:rPr>
          <w:rFonts w:ascii="Consolas" w:eastAsia="Times New Roman" w:hAnsi="Consolas" w:cs="Times New Roman"/>
          <w:color w:val="569CD6"/>
          <w:sz w:val="21"/>
          <w:szCs w:val="21"/>
          <w:lang w:eastAsia="pt-BR"/>
        </w:rPr>
        <w:t>button</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class</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"btn btn-link"</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data-toggle</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"collapse"</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data-target</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"#resposta1"</w:t>
      </w:r>
      <w:r w:rsidRPr="00BF035A">
        <w:rPr>
          <w:rFonts w:ascii="Consolas" w:eastAsia="Times New Roman" w:hAnsi="Consolas" w:cs="Times New Roman"/>
          <w:color w:val="808080"/>
          <w:sz w:val="21"/>
          <w:szCs w:val="21"/>
          <w:lang w:eastAsia="pt-BR"/>
        </w:rPr>
        <w:t>&gt;</w:t>
      </w:r>
    </w:p>
    <w:p w14:paraId="11B18B0F"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Quem é o professor mais legal?</w:t>
      </w:r>
    </w:p>
    <w:p w14:paraId="63307D3D"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button</w:t>
      </w:r>
      <w:proofErr w:type="spellEnd"/>
      <w:r w:rsidRPr="00BF035A">
        <w:rPr>
          <w:rFonts w:ascii="Consolas" w:eastAsia="Times New Roman" w:hAnsi="Consolas" w:cs="Times New Roman"/>
          <w:color w:val="808080"/>
          <w:sz w:val="21"/>
          <w:szCs w:val="21"/>
          <w:lang w:eastAsia="pt-BR"/>
        </w:rPr>
        <w:t>&gt;</w:t>
      </w:r>
    </w:p>
    <w:p w14:paraId="56416F3E"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r w:rsidRPr="00BF035A">
        <w:rPr>
          <w:rFonts w:ascii="Consolas" w:eastAsia="Times New Roman" w:hAnsi="Consolas" w:cs="Times New Roman"/>
          <w:color w:val="569CD6"/>
          <w:sz w:val="21"/>
          <w:szCs w:val="21"/>
          <w:lang w:eastAsia="pt-BR"/>
        </w:rPr>
        <w:t>h5</w:t>
      </w:r>
      <w:r w:rsidRPr="00BF035A">
        <w:rPr>
          <w:rFonts w:ascii="Consolas" w:eastAsia="Times New Roman" w:hAnsi="Consolas" w:cs="Times New Roman"/>
          <w:color w:val="808080"/>
          <w:sz w:val="21"/>
          <w:szCs w:val="21"/>
          <w:lang w:eastAsia="pt-BR"/>
        </w:rPr>
        <w:t>&gt;</w:t>
      </w:r>
    </w:p>
    <w:p w14:paraId="27556E73"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808080"/>
          <w:sz w:val="21"/>
          <w:szCs w:val="21"/>
          <w:lang w:eastAsia="pt-BR"/>
        </w:rPr>
        <w:t>&gt;</w:t>
      </w:r>
    </w:p>
    <w:p w14:paraId="137AEBDA"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r w:rsidRPr="00BF035A">
        <w:rPr>
          <w:rFonts w:ascii="Consolas" w:eastAsia="Times New Roman" w:hAnsi="Consolas" w:cs="Times New Roman"/>
          <w:color w:val="569CD6"/>
          <w:sz w:val="21"/>
          <w:szCs w:val="21"/>
          <w:lang w:eastAsia="pt-BR"/>
        </w:rPr>
        <w:t>div</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class</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"collapse"</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id</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"resposta1"</w:t>
      </w: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9CDCFE"/>
          <w:sz w:val="21"/>
          <w:szCs w:val="21"/>
          <w:lang w:eastAsia="pt-BR"/>
        </w:rPr>
        <w:t>data-parent</w:t>
      </w:r>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"#accordion"</w:t>
      </w:r>
      <w:r w:rsidRPr="00BF035A">
        <w:rPr>
          <w:rFonts w:ascii="Consolas" w:eastAsia="Times New Roman" w:hAnsi="Consolas" w:cs="Times New Roman"/>
          <w:color w:val="808080"/>
          <w:sz w:val="21"/>
          <w:szCs w:val="21"/>
          <w:lang w:eastAsia="pt-BR"/>
        </w:rPr>
        <w:t>&gt;</w:t>
      </w:r>
    </w:p>
    <w:p w14:paraId="6DB6B4E7"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D4D4D4"/>
          <w:sz w:val="21"/>
          <w:szCs w:val="21"/>
          <w:lang w:eastAsia="pt-BR"/>
        </w:rPr>
        <w:t> </w:t>
      </w:r>
      <w:proofErr w:type="spellStart"/>
      <w:r w:rsidRPr="00BF035A">
        <w:rPr>
          <w:rFonts w:ascii="Consolas" w:eastAsia="Times New Roman" w:hAnsi="Consolas" w:cs="Times New Roman"/>
          <w:color w:val="9CDCFE"/>
          <w:sz w:val="21"/>
          <w:szCs w:val="21"/>
          <w:lang w:eastAsia="pt-BR"/>
        </w:rPr>
        <w:t>class</w:t>
      </w:r>
      <w:proofErr w:type="spellEnd"/>
      <w:r w:rsidRPr="00BF035A">
        <w:rPr>
          <w:rFonts w:ascii="Consolas" w:eastAsia="Times New Roman" w:hAnsi="Consolas" w:cs="Times New Roman"/>
          <w:color w:val="D4D4D4"/>
          <w:sz w:val="21"/>
          <w:szCs w:val="21"/>
          <w:lang w:eastAsia="pt-BR"/>
        </w:rPr>
        <w:t>=</w:t>
      </w:r>
      <w:r w:rsidRPr="00BF035A">
        <w:rPr>
          <w:rFonts w:ascii="Consolas" w:eastAsia="Times New Roman" w:hAnsi="Consolas" w:cs="Times New Roman"/>
          <w:color w:val="CE9178"/>
          <w:sz w:val="21"/>
          <w:szCs w:val="21"/>
          <w:lang w:eastAsia="pt-BR"/>
        </w:rPr>
        <w:t>"card-body"</w:t>
      </w:r>
      <w:r w:rsidRPr="00BF035A">
        <w:rPr>
          <w:rFonts w:ascii="Consolas" w:eastAsia="Times New Roman" w:hAnsi="Consolas" w:cs="Times New Roman"/>
          <w:color w:val="808080"/>
          <w:sz w:val="21"/>
          <w:szCs w:val="21"/>
          <w:lang w:eastAsia="pt-BR"/>
        </w:rPr>
        <w:t>&gt;</w:t>
      </w:r>
    </w:p>
    <w:p w14:paraId="1546F04A"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Posso dizer?</w:t>
      </w:r>
    </w:p>
    <w:p w14:paraId="5D7D0FC9"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808080"/>
          <w:sz w:val="21"/>
          <w:szCs w:val="21"/>
          <w:lang w:eastAsia="pt-BR"/>
        </w:rPr>
        <w:t>&gt;</w:t>
      </w:r>
    </w:p>
    <w:p w14:paraId="21D3881C"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808080"/>
          <w:sz w:val="21"/>
          <w:szCs w:val="21"/>
          <w:lang w:eastAsia="pt-BR"/>
        </w:rPr>
        <w:t>&gt;</w:t>
      </w:r>
    </w:p>
    <w:p w14:paraId="4B1957D6"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D4D4D4"/>
          <w:sz w:val="21"/>
          <w:szCs w:val="21"/>
          <w:lang w:eastAsia="pt-BR"/>
        </w:rPr>
        <w:t>    </w:t>
      </w: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808080"/>
          <w:sz w:val="21"/>
          <w:szCs w:val="21"/>
          <w:lang w:eastAsia="pt-BR"/>
        </w:rPr>
        <w:t>&gt;</w:t>
      </w:r>
    </w:p>
    <w:p w14:paraId="264B9964" w14:textId="77777777" w:rsidR="00BF035A" w:rsidRPr="00BF035A" w:rsidRDefault="00BF035A" w:rsidP="00BF035A">
      <w:pPr>
        <w:shd w:val="clear" w:color="auto" w:fill="1E1E1E"/>
        <w:spacing w:after="0" w:line="285" w:lineRule="atLeast"/>
        <w:rPr>
          <w:rFonts w:ascii="Consolas" w:eastAsia="Times New Roman" w:hAnsi="Consolas" w:cs="Times New Roman"/>
          <w:color w:val="D4D4D4"/>
          <w:sz w:val="21"/>
          <w:szCs w:val="21"/>
          <w:lang w:eastAsia="pt-BR"/>
        </w:rPr>
      </w:pPr>
      <w:r w:rsidRPr="00BF035A">
        <w:rPr>
          <w:rFonts w:ascii="Consolas" w:eastAsia="Times New Roman" w:hAnsi="Consolas" w:cs="Times New Roman"/>
          <w:color w:val="808080"/>
          <w:sz w:val="21"/>
          <w:szCs w:val="21"/>
          <w:lang w:eastAsia="pt-BR"/>
        </w:rPr>
        <w:t>&lt;/</w:t>
      </w:r>
      <w:proofErr w:type="spellStart"/>
      <w:r w:rsidRPr="00BF035A">
        <w:rPr>
          <w:rFonts w:ascii="Consolas" w:eastAsia="Times New Roman" w:hAnsi="Consolas" w:cs="Times New Roman"/>
          <w:color w:val="569CD6"/>
          <w:sz w:val="21"/>
          <w:szCs w:val="21"/>
          <w:lang w:eastAsia="pt-BR"/>
        </w:rPr>
        <w:t>div</w:t>
      </w:r>
      <w:proofErr w:type="spellEnd"/>
      <w:r w:rsidRPr="00BF035A">
        <w:rPr>
          <w:rFonts w:ascii="Consolas" w:eastAsia="Times New Roman" w:hAnsi="Consolas" w:cs="Times New Roman"/>
          <w:color w:val="808080"/>
          <w:sz w:val="21"/>
          <w:szCs w:val="21"/>
          <w:lang w:eastAsia="pt-BR"/>
        </w:rPr>
        <w:t>&gt;</w:t>
      </w:r>
    </w:p>
    <w:p w14:paraId="31515887" w14:textId="67744E17" w:rsidR="00BF035A" w:rsidRDefault="00BF035A" w:rsidP="00DD1D33">
      <w:pPr>
        <w:tabs>
          <w:tab w:val="left" w:pos="5775"/>
        </w:tabs>
        <w:rPr>
          <w:sz w:val="24"/>
          <w:szCs w:val="24"/>
        </w:rPr>
      </w:pPr>
    </w:p>
    <w:p w14:paraId="73E4AB55" w14:textId="1894C1B4" w:rsidR="00BF035A" w:rsidRDefault="00BF035A" w:rsidP="00DD1D33">
      <w:pPr>
        <w:tabs>
          <w:tab w:val="left" w:pos="5775"/>
        </w:tabs>
        <w:rPr>
          <w:sz w:val="24"/>
          <w:szCs w:val="24"/>
        </w:rPr>
      </w:pPr>
      <w:r>
        <w:rPr>
          <w:sz w:val="24"/>
          <w:szCs w:val="24"/>
        </w:rPr>
        <w:t xml:space="preserve"> Vamos entender sobre o que é cada elemento:</w:t>
      </w:r>
    </w:p>
    <w:p w14:paraId="1DD7E511" w14:textId="319281E5" w:rsidR="00BF035A" w:rsidRDefault="00BF035A" w:rsidP="00BF035A">
      <w:pPr>
        <w:pStyle w:val="PargrafodaLista"/>
        <w:numPr>
          <w:ilvl w:val="0"/>
          <w:numId w:val="27"/>
        </w:numPr>
        <w:tabs>
          <w:tab w:val="left" w:pos="5775"/>
        </w:tabs>
        <w:rPr>
          <w:sz w:val="24"/>
          <w:szCs w:val="24"/>
        </w:rPr>
      </w:pPr>
      <w:r>
        <w:rPr>
          <w:sz w:val="24"/>
          <w:szCs w:val="24"/>
        </w:rPr>
        <w:lastRenderedPageBreak/>
        <w:t xml:space="preserve">Eu abro uma </w:t>
      </w:r>
      <w:proofErr w:type="spellStart"/>
      <w:r>
        <w:rPr>
          <w:sz w:val="24"/>
          <w:szCs w:val="24"/>
        </w:rPr>
        <w:t>div</w:t>
      </w:r>
      <w:proofErr w:type="spellEnd"/>
      <w:r>
        <w:rPr>
          <w:sz w:val="24"/>
          <w:szCs w:val="24"/>
        </w:rPr>
        <w:t xml:space="preserve"> com o id “</w:t>
      </w:r>
      <w:proofErr w:type="spellStart"/>
      <w:r>
        <w:rPr>
          <w:sz w:val="24"/>
          <w:szCs w:val="24"/>
        </w:rPr>
        <w:t>accordion</w:t>
      </w:r>
      <w:proofErr w:type="spellEnd"/>
      <w:r>
        <w:rPr>
          <w:sz w:val="24"/>
          <w:szCs w:val="24"/>
        </w:rPr>
        <w:t xml:space="preserve">” que estará contendo todo o conteúdo do </w:t>
      </w:r>
      <w:proofErr w:type="spellStart"/>
      <w:r>
        <w:rPr>
          <w:sz w:val="24"/>
          <w:szCs w:val="24"/>
        </w:rPr>
        <w:t>Accordion</w:t>
      </w:r>
      <w:proofErr w:type="spellEnd"/>
      <w:r>
        <w:rPr>
          <w:sz w:val="24"/>
          <w:szCs w:val="24"/>
        </w:rPr>
        <w:t>;</w:t>
      </w:r>
    </w:p>
    <w:p w14:paraId="5C8DF72C" w14:textId="7ADDD5A8" w:rsidR="00BF035A" w:rsidRDefault="00BF035A" w:rsidP="00BF035A">
      <w:pPr>
        <w:pStyle w:val="PargrafodaLista"/>
        <w:numPr>
          <w:ilvl w:val="0"/>
          <w:numId w:val="27"/>
        </w:numPr>
        <w:tabs>
          <w:tab w:val="left" w:pos="5775"/>
        </w:tabs>
        <w:rPr>
          <w:sz w:val="24"/>
          <w:szCs w:val="24"/>
        </w:rPr>
      </w:pPr>
      <w:r>
        <w:rPr>
          <w:sz w:val="24"/>
          <w:szCs w:val="24"/>
        </w:rPr>
        <w:t xml:space="preserve">Eu crio um “card” para conter este </w:t>
      </w:r>
      <w:proofErr w:type="spellStart"/>
      <w:r>
        <w:rPr>
          <w:sz w:val="24"/>
          <w:szCs w:val="24"/>
        </w:rPr>
        <w:t>accordion</w:t>
      </w:r>
      <w:proofErr w:type="spellEnd"/>
      <w:r>
        <w:rPr>
          <w:sz w:val="24"/>
          <w:szCs w:val="24"/>
        </w:rPr>
        <w:t>;</w:t>
      </w:r>
    </w:p>
    <w:p w14:paraId="2B5A94C1" w14:textId="26070713" w:rsidR="00BF035A" w:rsidRDefault="00BF035A" w:rsidP="00BF035A">
      <w:pPr>
        <w:pStyle w:val="PargrafodaLista"/>
        <w:numPr>
          <w:ilvl w:val="0"/>
          <w:numId w:val="27"/>
        </w:numPr>
        <w:tabs>
          <w:tab w:val="left" w:pos="5775"/>
        </w:tabs>
        <w:rPr>
          <w:sz w:val="24"/>
          <w:szCs w:val="24"/>
        </w:rPr>
      </w:pPr>
      <w:r>
        <w:rPr>
          <w:sz w:val="24"/>
          <w:szCs w:val="24"/>
        </w:rPr>
        <w:t xml:space="preserve">Uso o “card-header” para se ter um item do </w:t>
      </w:r>
      <w:proofErr w:type="spellStart"/>
      <w:r>
        <w:rPr>
          <w:sz w:val="24"/>
          <w:szCs w:val="24"/>
        </w:rPr>
        <w:t>accordion</w:t>
      </w:r>
      <w:proofErr w:type="spellEnd"/>
      <w:r>
        <w:rPr>
          <w:sz w:val="24"/>
          <w:szCs w:val="24"/>
        </w:rPr>
        <w:t>;</w:t>
      </w:r>
    </w:p>
    <w:p w14:paraId="76A72FA7" w14:textId="33BE2D8B" w:rsidR="00BF035A" w:rsidRDefault="00BF035A" w:rsidP="00BF035A">
      <w:pPr>
        <w:pStyle w:val="PargrafodaLista"/>
        <w:numPr>
          <w:ilvl w:val="0"/>
          <w:numId w:val="27"/>
        </w:numPr>
        <w:tabs>
          <w:tab w:val="left" w:pos="5775"/>
        </w:tabs>
        <w:rPr>
          <w:sz w:val="24"/>
          <w:szCs w:val="24"/>
        </w:rPr>
      </w:pPr>
      <w:r>
        <w:rPr>
          <w:sz w:val="24"/>
          <w:szCs w:val="24"/>
        </w:rPr>
        <w:t xml:space="preserve">Crio uma h5 que contém um botão para ser clicado e exibir o conteúdo do </w:t>
      </w:r>
      <w:proofErr w:type="spellStart"/>
      <w:r>
        <w:rPr>
          <w:sz w:val="24"/>
          <w:szCs w:val="24"/>
        </w:rPr>
        <w:t>accordion</w:t>
      </w:r>
      <w:proofErr w:type="spellEnd"/>
      <w:r>
        <w:rPr>
          <w:sz w:val="24"/>
          <w:szCs w:val="24"/>
        </w:rPr>
        <w:t>... Ele tem que ter o “data-</w:t>
      </w:r>
      <w:proofErr w:type="spellStart"/>
      <w:r>
        <w:rPr>
          <w:sz w:val="24"/>
          <w:szCs w:val="24"/>
        </w:rPr>
        <w:t>toggle</w:t>
      </w:r>
      <w:proofErr w:type="spellEnd"/>
      <w:r>
        <w:rPr>
          <w:sz w:val="24"/>
          <w:szCs w:val="24"/>
        </w:rPr>
        <w:t>” como colapse para abrir o conteúdo e tem que ter “data-target” para estabelecer a relação do conteúdo que será mostrado ao abaixar (colapsar) o card;</w:t>
      </w:r>
    </w:p>
    <w:p w14:paraId="6683A31E" w14:textId="77777777" w:rsidR="00BF035A" w:rsidRDefault="00BF035A" w:rsidP="00BF035A">
      <w:pPr>
        <w:pStyle w:val="PargrafodaLista"/>
        <w:numPr>
          <w:ilvl w:val="0"/>
          <w:numId w:val="27"/>
        </w:numPr>
        <w:tabs>
          <w:tab w:val="left" w:pos="5775"/>
        </w:tabs>
        <w:rPr>
          <w:sz w:val="24"/>
          <w:szCs w:val="24"/>
        </w:rPr>
      </w:pPr>
      <w:r>
        <w:rPr>
          <w:sz w:val="24"/>
          <w:szCs w:val="24"/>
        </w:rPr>
        <w:t xml:space="preserve">Eu crio uma </w:t>
      </w:r>
      <w:proofErr w:type="spellStart"/>
      <w:r>
        <w:rPr>
          <w:sz w:val="24"/>
          <w:szCs w:val="24"/>
        </w:rPr>
        <w:t>div</w:t>
      </w:r>
      <w:proofErr w:type="spellEnd"/>
      <w:r>
        <w:rPr>
          <w:sz w:val="24"/>
          <w:szCs w:val="24"/>
        </w:rPr>
        <w:t xml:space="preserve"> que será da classe “colapse” com o id que será o responsável por estabelecer a relação com o data-</w:t>
      </w:r>
      <w:proofErr w:type="spellStart"/>
      <w:r>
        <w:rPr>
          <w:sz w:val="24"/>
          <w:szCs w:val="24"/>
        </w:rPr>
        <w:t>toggle</w:t>
      </w:r>
      <w:proofErr w:type="spellEnd"/>
      <w:r>
        <w:rPr>
          <w:sz w:val="24"/>
          <w:szCs w:val="24"/>
        </w:rPr>
        <w:t>... Eu coloco o “data-</w:t>
      </w:r>
      <w:proofErr w:type="spellStart"/>
      <w:r>
        <w:rPr>
          <w:sz w:val="24"/>
          <w:szCs w:val="24"/>
        </w:rPr>
        <w:t>parent</w:t>
      </w:r>
      <w:proofErr w:type="spellEnd"/>
      <w:r>
        <w:rPr>
          <w:sz w:val="24"/>
          <w:szCs w:val="24"/>
        </w:rPr>
        <w:t>” como “</w:t>
      </w:r>
      <w:proofErr w:type="spellStart"/>
      <w:r>
        <w:rPr>
          <w:sz w:val="24"/>
          <w:szCs w:val="24"/>
        </w:rPr>
        <w:t>accordion</w:t>
      </w:r>
      <w:proofErr w:type="spellEnd"/>
      <w:r>
        <w:rPr>
          <w:sz w:val="24"/>
          <w:szCs w:val="24"/>
        </w:rPr>
        <w:t xml:space="preserve">” para identificarmos que essa </w:t>
      </w:r>
      <w:proofErr w:type="spellStart"/>
      <w:r>
        <w:rPr>
          <w:sz w:val="24"/>
          <w:szCs w:val="24"/>
        </w:rPr>
        <w:t>div</w:t>
      </w:r>
      <w:proofErr w:type="spellEnd"/>
      <w:r>
        <w:rPr>
          <w:sz w:val="24"/>
          <w:szCs w:val="24"/>
        </w:rPr>
        <w:t xml:space="preserve"> é parente do </w:t>
      </w:r>
      <w:proofErr w:type="spellStart"/>
      <w:r>
        <w:rPr>
          <w:sz w:val="24"/>
          <w:szCs w:val="24"/>
        </w:rPr>
        <w:t>accordion</w:t>
      </w:r>
      <w:proofErr w:type="spellEnd"/>
      <w:r>
        <w:rPr>
          <w:sz w:val="24"/>
          <w:szCs w:val="24"/>
        </w:rPr>
        <w:t xml:space="preserve">, faz parte do </w:t>
      </w:r>
      <w:proofErr w:type="spellStart"/>
      <w:r>
        <w:rPr>
          <w:sz w:val="24"/>
          <w:szCs w:val="24"/>
        </w:rPr>
        <w:t>accordion</w:t>
      </w:r>
      <w:proofErr w:type="spellEnd"/>
      <w:r>
        <w:rPr>
          <w:sz w:val="24"/>
          <w:szCs w:val="24"/>
        </w:rPr>
        <w:t>;</w:t>
      </w:r>
    </w:p>
    <w:p w14:paraId="6B2CAA3B" w14:textId="77777777" w:rsidR="005A5006" w:rsidRDefault="00BF035A" w:rsidP="00BF035A">
      <w:pPr>
        <w:pStyle w:val="PargrafodaLista"/>
        <w:numPr>
          <w:ilvl w:val="0"/>
          <w:numId w:val="27"/>
        </w:numPr>
        <w:tabs>
          <w:tab w:val="left" w:pos="5775"/>
        </w:tabs>
        <w:rPr>
          <w:sz w:val="24"/>
          <w:szCs w:val="24"/>
        </w:rPr>
      </w:pPr>
      <w:r>
        <w:rPr>
          <w:sz w:val="24"/>
          <w:szCs w:val="24"/>
        </w:rPr>
        <w:t xml:space="preserve">Dentro dessa </w:t>
      </w:r>
      <w:proofErr w:type="spellStart"/>
      <w:r>
        <w:rPr>
          <w:sz w:val="24"/>
          <w:szCs w:val="24"/>
        </w:rPr>
        <w:t>div</w:t>
      </w:r>
      <w:proofErr w:type="spellEnd"/>
      <w:r>
        <w:rPr>
          <w:sz w:val="24"/>
          <w:szCs w:val="24"/>
        </w:rPr>
        <w:t xml:space="preserve"> eu coloco um “card-body” para colocar o conteúdo da resposta.</w:t>
      </w:r>
    </w:p>
    <w:p w14:paraId="59D31217" w14:textId="1392F06A" w:rsidR="0093503C" w:rsidRDefault="00BF035A" w:rsidP="0093503C">
      <w:pPr>
        <w:shd w:val="clear" w:color="auto" w:fill="FFFFFF"/>
        <w:spacing w:before="100" w:beforeAutospacing="1" w:after="100" w:afterAutospacing="1" w:line="240" w:lineRule="auto"/>
        <w:rPr>
          <w:rFonts w:ascii="Segoe UI" w:eastAsia="Times New Roman" w:hAnsi="Segoe UI" w:cs="Segoe UI"/>
          <w:color w:val="212529"/>
          <w:sz w:val="24"/>
          <w:szCs w:val="24"/>
          <w:lang w:eastAsia="pt-BR"/>
        </w:rPr>
      </w:pPr>
      <w:r w:rsidRPr="005A5006">
        <w:rPr>
          <w:sz w:val="24"/>
          <w:szCs w:val="24"/>
        </w:rPr>
        <w:t xml:space="preserve"> </w:t>
      </w:r>
      <w:r w:rsidR="0093503C" w:rsidRPr="007D21D9">
        <w:rPr>
          <w:rFonts w:ascii="Segoe UI" w:eastAsia="Times New Roman" w:hAnsi="Segoe UI" w:cs="Segoe UI"/>
          <w:color w:val="212529"/>
          <w:sz w:val="24"/>
          <w:szCs w:val="24"/>
          <w:highlight w:val="yellow"/>
          <w:lang w:eastAsia="pt-BR"/>
        </w:rPr>
        <w:t>Agora vam</w:t>
      </w:r>
      <w:r w:rsidR="0093503C" w:rsidRPr="00B17175">
        <w:rPr>
          <w:rFonts w:ascii="Segoe UI" w:eastAsia="Times New Roman" w:hAnsi="Segoe UI" w:cs="Segoe UI"/>
          <w:color w:val="212529"/>
          <w:sz w:val="24"/>
          <w:szCs w:val="24"/>
          <w:highlight w:val="yellow"/>
          <w:lang w:eastAsia="pt-BR"/>
        </w:rPr>
        <w:t xml:space="preserve">os ver sobre </w:t>
      </w:r>
      <w:r w:rsidR="0093503C">
        <w:rPr>
          <w:rFonts w:ascii="Segoe UI" w:eastAsia="Times New Roman" w:hAnsi="Segoe UI" w:cs="Segoe UI"/>
          <w:color w:val="212529"/>
          <w:sz w:val="24"/>
          <w:szCs w:val="24"/>
          <w:highlight w:val="yellow"/>
          <w:lang w:eastAsia="pt-BR"/>
        </w:rPr>
        <w:t xml:space="preserve">Formulário </w:t>
      </w:r>
      <w:r w:rsidR="0093503C" w:rsidRPr="00B17175">
        <w:rPr>
          <w:rFonts w:ascii="Segoe UI" w:eastAsia="Times New Roman" w:hAnsi="Segoe UI" w:cs="Segoe UI"/>
          <w:color w:val="212529"/>
          <w:sz w:val="24"/>
          <w:szCs w:val="24"/>
          <w:highlight w:val="yellow"/>
          <w:lang w:eastAsia="pt-BR"/>
        </w:rPr>
        <w:t xml:space="preserve">usando o </w:t>
      </w:r>
      <w:proofErr w:type="spellStart"/>
      <w:r w:rsidR="0093503C" w:rsidRPr="00B17175">
        <w:rPr>
          <w:rFonts w:ascii="Segoe UI" w:eastAsia="Times New Roman" w:hAnsi="Segoe UI" w:cs="Segoe UI"/>
          <w:color w:val="212529"/>
          <w:sz w:val="24"/>
          <w:szCs w:val="24"/>
          <w:highlight w:val="yellow"/>
          <w:lang w:eastAsia="pt-BR"/>
        </w:rPr>
        <w:t>BootStrap</w:t>
      </w:r>
      <w:proofErr w:type="spellEnd"/>
      <w:r w:rsidR="0093503C">
        <w:rPr>
          <w:rFonts w:ascii="Segoe UI" w:eastAsia="Times New Roman" w:hAnsi="Segoe UI" w:cs="Segoe UI"/>
          <w:color w:val="212529"/>
          <w:sz w:val="24"/>
          <w:szCs w:val="24"/>
          <w:lang w:eastAsia="pt-BR"/>
        </w:rPr>
        <w:t>:</w:t>
      </w:r>
    </w:p>
    <w:p w14:paraId="21E5FB6C" w14:textId="5AF5C0E9" w:rsidR="00BF035A" w:rsidRDefault="005F2A79" w:rsidP="005A5006">
      <w:pPr>
        <w:tabs>
          <w:tab w:val="left" w:pos="5775"/>
        </w:tabs>
        <w:rPr>
          <w:sz w:val="24"/>
          <w:szCs w:val="24"/>
        </w:rPr>
      </w:pPr>
      <w:r>
        <w:rPr>
          <w:sz w:val="24"/>
          <w:szCs w:val="24"/>
        </w:rPr>
        <w:t xml:space="preserve">Vejamos abaixo alguns itens para formulário... Tem mais opções para utilizar formulários com </w:t>
      </w:r>
      <w:proofErr w:type="spellStart"/>
      <w:r>
        <w:rPr>
          <w:sz w:val="24"/>
          <w:szCs w:val="24"/>
        </w:rPr>
        <w:t>Bootstrap</w:t>
      </w:r>
      <w:proofErr w:type="spellEnd"/>
      <w:r>
        <w:rPr>
          <w:sz w:val="24"/>
          <w:szCs w:val="24"/>
        </w:rPr>
        <w:t>... basta ver e seguir a documentação...</w:t>
      </w:r>
    </w:p>
    <w:p w14:paraId="1346A4CF"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Formulário dentro de um card --&gt;</w:t>
      </w:r>
    </w:p>
    <w:p w14:paraId="182D59DD"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"card"</w:t>
      </w:r>
      <w:r w:rsidRPr="00F6459B">
        <w:rPr>
          <w:rFonts w:ascii="Consolas" w:eastAsia="Times New Roman" w:hAnsi="Consolas" w:cs="Times New Roman"/>
          <w:color w:val="808080"/>
          <w:sz w:val="21"/>
          <w:szCs w:val="21"/>
          <w:lang w:eastAsia="pt-BR"/>
        </w:rPr>
        <w:t>&gt;</w:t>
      </w:r>
    </w:p>
    <w:p w14:paraId="1EDD43C3"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Header do formulário --&gt;</w:t>
      </w:r>
    </w:p>
    <w:p w14:paraId="297D467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"card-header"</w:t>
      </w:r>
      <w:r w:rsidRPr="00F6459B">
        <w:rPr>
          <w:rFonts w:ascii="Consolas" w:eastAsia="Times New Roman" w:hAnsi="Consolas" w:cs="Times New Roman"/>
          <w:color w:val="808080"/>
          <w:sz w:val="21"/>
          <w:szCs w:val="21"/>
          <w:lang w:eastAsia="pt-BR"/>
        </w:rPr>
        <w:t>&gt;</w:t>
      </w:r>
    </w:p>
    <w:p w14:paraId="460506AA"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h5</w:t>
      </w:r>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"mb-0"</w:t>
      </w:r>
      <w:r w:rsidRPr="00F6459B">
        <w:rPr>
          <w:rFonts w:ascii="Consolas" w:eastAsia="Times New Roman" w:hAnsi="Consolas" w:cs="Times New Roman"/>
          <w:color w:val="808080"/>
          <w:sz w:val="21"/>
          <w:szCs w:val="21"/>
          <w:lang w:eastAsia="pt-BR"/>
        </w:rPr>
        <w:t>&gt;</w:t>
      </w:r>
    </w:p>
    <w:p w14:paraId="49DD93E1"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Exemplo de formulário</w:t>
      </w:r>
    </w:p>
    <w:p w14:paraId="547EFCB3"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h5</w:t>
      </w:r>
      <w:r w:rsidRPr="00F6459B">
        <w:rPr>
          <w:rFonts w:ascii="Consolas" w:eastAsia="Times New Roman" w:hAnsi="Consolas" w:cs="Times New Roman"/>
          <w:color w:val="808080"/>
          <w:sz w:val="21"/>
          <w:szCs w:val="21"/>
          <w:lang w:eastAsia="pt-BR"/>
        </w:rPr>
        <w:t>&gt;</w:t>
      </w:r>
    </w:p>
    <w:p w14:paraId="26B13054"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7697BD0F"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Corpo do formulário --&gt;</w:t>
      </w:r>
    </w:p>
    <w:p w14:paraId="363CF1A5"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"card-body"</w:t>
      </w:r>
      <w:r w:rsidRPr="00F6459B">
        <w:rPr>
          <w:rFonts w:ascii="Consolas" w:eastAsia="Times New Roman" w:hAnsi="Consolas" w:cs="Times New Roman"/>
          <w:color w:val="808080"/>
          <w:sz w:val="21"/>
          <w:szCs w:val="21"/>
          <w:lang w:eastAsia="pt-BR"/>
        </w:rPr>
        <w:t>&gt;</w:t>
      </w:r>
    </w:p>
    <w:p w14:paraId="5B0F10E5"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Formulário sendo um container --&gt;</w:t>
      </w:r>
    </w:p>
    <w:p w14:paraId="6C0805BE"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form</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action</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"container-</w:t>
      </w:r>
      <w:proofErr w:type="spellStart"/>
      <w:r w:rsidRPr="00F6459B">
        <w:rPr>
          <w:rFonts w:ascii="Consolas" w:eastAsia="Times New Roman" w:hAnsi="Consolas" w:cs="Times New Roman"/>
          <w:color w:val="CE9178"/>
          <w:sz w:val="21"/>
          <w:szCs w:val="21"/>
          <w:lang w:eastAsia="pt-BR"/>
        </w:rPr>
        <w:t>fluid</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0AD1411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w:t>
      </w:r>
      <w:proofErr w:type="spellStart"/>
      <w:r w:rsidRPr="00F6459B">
        <w:rPr>
          <w:rFonts w:ascii="Consolas" w:eastAsia="Times New Roman" w:hAnsi="Consolas" w:cs="Times New Roman"/>
          <w:color w:val="6A9955"/>
          <w:sz w:val="21"/>
          <w:szCs w:val="21"/>
          <w:lang w:eastAsia="pt-BR"/>
        </w:rPr>
        <w:t>Primeria</w:t>
      </w:r>
      <w:proofErr w:type="spellEnd"/>
      <w:r w:rsidRPr="00F6459B">
        <w:rPr>
          <w:rFonts w:ascii="Consolas" w:eastAsia="Times New Roman" w:hAnsi="Consolas" w:cs="Times New Roman"/>
          <w:color w:val="6A9955"/>
          <w:sz w:val="21"/>
          <w:szCs w:val="21"/>
          <w:lang w:eastAsia="pt-BR"/>
        </w:rPr>
        <w:t> linha do formulário --&gt;</w:t>
      </w:r>
    </w:p>
    <w:p w14:paraId="18BAB499"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form-row</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4DAF0F9F"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Coluna do </w:t>
      </w:r>
      <w:proofErr w:type="spellStart"/>
      <w:r w:rsidRPr="00F6459B">
        <w:rPr>
          <w:rFonts w:ascii="Consolas" w:eastAsia="Times New Roman" w:hAnsi="Consolas" w:cs="Times New Roman"/>
          <w:color w:val="6A9955"/>
          <w:sz w:val="21"/>
          <w:szCs w:val="21"/>
          <w:lang w:eastAsia="pt-BR"/>
        </w:rPr>
        <w:t>formulario</w:t>
      </w:r>
      <w:proofErr w:type="spellEnd"/>
      <w:r w:rsidRPr="00F6459B">
        <w:rPr>
          <w:rFonts w:ascii="Consolas" w:eastAsia="Times New Roman" w:hAnsi="Consolas" w:cs="Times New Roman"/>
          <w:color w:val="6A9955"/>
          <w:sz w:val="21"/>
          <w:szCs w:val="21"/>
          <w:lang w:eastAsia="pt-BR"/>
        </w:rPr>
        <w:t> --&gt;</w:t>
      </w:r>
    </w:p>
    <w:p w14:paraId="4FF72FE3"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"col-12"</w:t>
      </w:r>
      <w:r w:rsidRPr="00F6459B">
        <w:rPr>
          <w:rFonts w:ascii="Consolas" w:eastAsia="Times New Roman" w:hAnsi="Consolas" w:cs="Times New Roman"/>
          <w:color w:val="808080"/>
          <w:sz w:val="21"/>
          <w:szCs w:val="21"/>
          <w:lang w:eastAsia="pt-BR"/>
        </w:rPr>
        <w:t>&gt;</w:t>
      </w:r>
    </w:p>
    <w:p w14:paraId="58F4EB3C"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Um grupo do </w:t>
      </w:r>
      <w:proofErr w:type="spellStart"/>
      <w:r w:rsidRPr="00F6459B">
        <w:rPr>
          <w:rFonts w:ascii="Consolas" w:eastAsia="Times New Roman" w:hAnsi="Consolas" w:cs="Times New Roman"/>
          <w:color w:val="6A9955"/>
          <w:sz w:val="21"/>
          <w:szCs w:val="21"/>
          <w:lang w:eastAsia="pt-BR"/>
        </w:rPr>
        <w:t>formulario</w:t>
      </w:r>
      <w:proofErr w:type="spellEnd"/>
      <w:r w:rsidRPr="00F6459B">
        <w:rPr>
          <w:rFonts w:ascii="Consolas" w:eastAsia="Times New Roman" w:hAnsi="Consolas" w:cs="Times New Roman"/>
          <w:color w:val="6A9955"/>
          <w:sz w:val="21"/>
          <w:szCs w:val="21"/>
          <w:lang w:eastAsia="pt-BR"/>
        </w:rPr>
        <w:t> --&gt;</w:t>
      </w:r>
    </w:p>
    <w:p w14:paraId="46F1397C"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form-group</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2F3717F9"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label</w:t>
      </w:r>
      <w:proofErr w:type="spellEnd"/>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for</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"nome"</w:t>
      </w:r>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Nome</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label</w:t>
      </w:r>
      <w:proofErr w:type="spellEnd"/>
      <w:r w:rsidRPr="00F6459B">
        <w:rPr>
          <w:rFonts w:ascii="Consolas" w:eastAsia="Times New Roman" w:hAnsi="Consolas" w:cs="Times New Roman"/>
          <w:color w:val="808080"/>
          <w:sz w:val="21"/>
          <w:szCs w:val="21"/>
          <w:lang w:eastAsia="pt-BR"/>
        </w:rPr>
        <w:t>&gt;</w:t>
      </w:r>
    </w:p>
    <w:p w14:paraId="6F9F81B2"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input</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type</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"text"</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"form-control"</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id</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"nome"</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placeholder</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"Informe seu nome!"</w:t>
      </w:r>
      <w:r w:rsidRPr="00F6459B">
        <w:rPr>
          <w:rFonts w:ascii="Consolas" w:eastAsia="Times New Roman" w:hAnsi="Consolas" w:cs="Times New Roman"/>
          <w:color w:val="808080"/>
          <w:sz w:val="21"/>
          <w:szCs w:val="21"/>
          <w:lang w:eastAsia="pt-BR"/>
        </w:rPr>
        <w:t>&gt;</w:t>
      </w:r>
    </w:p>
    <w:p w14:paraId="553F8C7D"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01FD76F3"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73C8EC1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7E1627D0"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Segunda linha do formulário --&gt;</w:t>
      </w:r>
    </w:p>
    <w:p w14:paraId="33025844"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div</w:t>
      </w:r>
      <w:proofErr w:type="spellEnd"/>
      <w:r w:rsidRPr="00F6459B">
        <w:rPr>
          <w:rFonts w:ascii="Consolas" w:eastAsia="Times New Roman" w:hAnsi="Consolas" w:cs="Times New Roman"/>
          <w:color w:val="CE9178"/>
          <w:sz w:val="21"/>
          <w:szCs w:val="21"/>
          <w:lang w:eastAsia="pt-BR"/>
        </w:rPr>
        <w:t> </w:t>
      </w:r>
      <w:proofErr w:type="spellStart"/>
      <w:r w:rsidRPr="00F6459B">
        <w:rPr>
          <w:rFonts w:ascii="Consolas" w:eastAsia="Times New Roman" w:hAnsi="Consolas" w:cs="Times New Roman"/>
          <w:color w:val="CE9178"/>
          <w:sz w:val="21"/>
          <w:szCs w:val="21"/>
          <w:lang w:eastAsia="pt-BR"/>
        </w:rPr>
        <w:t>form-row</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7C00EC5C"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lastRenderedPageBreak/>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Coluna do </w:t>
      </w:r>
      <w:proofErr w:type="spellStart"/>
      <w:r w:rsidRPr="00F6459B">
        <w:rPr>
          <w:rFonts w:ascii="Consolas" w:eastAsia="Times New Roman" w:hAnsi="Consolas" w:cs="Times New Roman"/>
          <w:color w:val="6A9955"/>
          <w:sz w:val="21"/>
          <w:szCs w:val="21"/>
          <w:lang w:eastAsia="pt-BR"/>
        </w:rPr>
        <w:t>formulario</w:t>
      </w:r>
      <w:proofErr w:type="spellEnd"/>
      <w:r w:rsidRPr="00F6459B">
        <w:rPr>
          <w:rFonts w:ascii="Consolas" w:eastAsia="Times New Roman" w:hAnsi="Consolas" w:cs="Times New Roman"/>
          <w:color w:val="6A9955"/>
          <w:sz w:val="21"/>
          <w:szCs w:val="21"/>
          <w:lang w:eastAsia="pt-BR"/>
        </w:rPr>
        <w:t> --&gt;</w:t>
      </w:r>
    </w:p>
    <w:p w14:paraId="4A788673"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"col-12 col-md-6"</w:t>
      </w:r>
      <w:r w:rsidRPr="00F6459B">
        <w:rPr>
          <w:rFonts w:ascii="Consolas" w:eastAsia="Times New Roman" w:hAnsi="Consolas" w:cs="Times New Roman"/>
          <w:color w:val="808080"/>
          <w:sz w:val="21"/>
          <w:szCs w:val="21"/>
          <w:lang w:eastAsia="pt-BR"/>
        </w:rPr>
        <w:t>&gt;</w:t>
      </w:r>
    </w:p>
    <w:p w14:paraId="0CCABB8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Um grupo do </w:t>
      </w:r>
      <w:proofErr w:type="spellStart"/>
      <w:r w:rsidRPr="00F6459B">
        <w:rPr>
          <w:rFonts w:ascii="Consolas" w:eastAsia="Times New Roman" w:hAnsi="Consolas" w:cs="Times New Roman"/>
          <w:color w:val="6A9955"/>
          <w:sz w:val="21"/>
          <w:szCs w:val="21"/>
          <w:lang w:eastAsia="pt-BR"/>
        </w:rPr>
        <w:t>formulario</w:t>
      </w:r>
      <w:proofErr w:type="spellEnd"/>
      <w:r w:rsidRPr="00F6459B">
        <w:rPr>
          <w:rFonts w:ascii="Consolas" w:eastAsia="Times New Roman" w:hAnsi="Consolas" w:cs="Times New Roman"/>
          <w:color w:val="6A9955"/>
          <w:sz w:val="21"/>
          <w:szCs w:val="21"/>
          <w:lang w:eastAsia="pt-BR"/>
        </w:rPr>
        <w:t> --&gt;</w:t>
      </w:r>
    </w:p>
    <w:p w14:paraId="5888E409"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form-group</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16A11DBD"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label</w:t>
      </w:r>
      <w:proofErr w:type="spellEnd"/>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for</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email</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roofErr w:type="spellStart"/>
      <w:r w:rsidRPr="00F6459B">
        <w:rPr>
          <w:rFonts w:ascii="Consolas" w:eastAsia="Times New Roman" w:hAnsi="Consolas" w:cs="Times New Roman"/>
          <w:color w:val="D4D4D4"/>
          <w:sz w:val="21"/>
          <w:szCs w:val="21"/>
          <w:lang w:eastAsia="pt-BR"/>
        </w:rPr>
        <w:t>Email</w:t>
      </w:r>
      <w:proofErr w:type="spellEnd"/>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label</w:t>
      </w:r>
      <w:proofErr w:type="spellEnd"/>
      <w:r w:rsidRPr="00F6459B">
        <w:rPr>
          <w:rFonts w:ascii="Consolas" w:eastAsia="Times New Roman" w:hAnsi="Consolas" w:cs="Times New Roman"/>
          <w:color w:val="808080"/>
          <w:sz w:val="21"/>
          <w:szCs w:val="21"/>
          <w:lang w:eastAsia="pt-BR"/>
        </w:rPr>
        <w:t>&gt;</w:t>
      </w:r>
    </w:p>
    <w:p w14:paraId="3DFEA7CA"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Um grupo de input do </w:t>
      </w:r>
      <w:proofErr w:type="spellStart"/>
      <w:r w:rsidRPr="00F6459B">
        <w:rPr>
          <w:rFonts w:ascii="Consolas" w:eastAsia="Times New Roman" w:hAnsi="Consolas" w:cs="Times New Roman"/>
          <w:color w:val="6A9955"/>
          <w:sz w:val="21"/>
          <w:szCs w:val="21"/>
          <w:lang w:eastAsia="pt-BR"/>
        </w:rPr>
        <w:t>formulario</w:t>
      </w:r>
      <w:proofErr w:type="spellEnd"/>
      <w:r w:rsidRPr="00F6459B">
        <w:rPr>
          <w:rFonts w:ascii="Consolas" w:eastAsia="Times New Roman" w:hAnsi="Consolas" w:cs="Times New Roman"/>
          <w:color w:val="6A9955"/>
          <w:sz w:val="21"/>
          <w:szCs w:val="21"/>
          <w:lang w:eastAsia="pt-BR"/>
        </w:rPr>
        <w:t> --&gt;</w:t>
      </w:r>
    </w:p>
    <w:p w14:paraId="6D77B8D6"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"input-</w:t>
      </w:r>
      <w:proofErr w:type="spellStart"/>
      <w:r w:rsidRPr="00F6459B">
        <w:rPr>
          <w:rFonts w:ascii="Consolas" w:eastAsia="Times New Roman" w:hAnsi="Consolas" w:cs="Times New Roman"/>
          <w:color w:val="CE9178"/>
          <w:sz w:val="21"/>
          <w:szCs w:val="21"/>
          <w:lang w:eastAsia="pt-BR"/>
        </w:rPr>
        <w:t>group</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24FADC62"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Colocar um arroba antes do campo de </w:t>
      </w:r>
      <w:proofErr w:type="spellStart"/>
      <w:r w:rsidRPr="00F6459B">
        <w:rPr>
          <w:rFonts w:ascii="Consolas" w:eastAsia="Times New Roman" w:hAnsi="Consolas" w:cs="Times New Roman"/>
          <w:color w:val="6A9955"/>
          <w:sz w:val="21"/>
          <w:szCs w:val="21"/>
          <w:lang w:eastAsia="pt-BR"/>
        </w:rPr>
        <w:t>email</w:t>
      </w:r>
      <w:proofErr w:type="spellEnd"/>
      <w:r w:rsidRPr="00F6459B">
        <w:rPr>
          <w:rFonts w:ascii="Consolas" w:eastAsia="Times New Roman" w:hAnsi="Consolas" w:cs="Times New Roman"/>
          <w:color w:val="6A9955"/>
          <w:sz w:val="21"/>
          <w:szCs w:val="21"/>
          <w:lang w:eastAsia="pt-BR"/>
        </w:rPr>
        <w:t> do grupo de input --&gt;</w:t>
      </w:r>
    </w:p>
    <w:p w14:paraId="46E57225"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"input-</w:t>
      </w:r>
      <w:proofErr w:type="spellStart"/>
      <w:r w:rsidRPr="00F6459B">
        <w:rPr>
          <w:rFonts w:ascii="Consolas" w:eastAsia="Times New Roman" w:hAnsi="Consolas" w:cs="Times New Roman"/>
          <w:color w:val="CE9178"/>
          <w:sz w:val="21"/>
          <w:szCs w:val="21"/>
          <w:lang w:eastAsia="pt-BR"/>
        </w:rPr>
        <w:t>group</w:t>
      </w:r>
      <w:proofErr w:type="spellEnd"/>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prepend</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6B58C769"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span</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"input-group-text"</w:t>
      </w:r>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span</w:t>
      </w:r>
      <w:r w:rsidRPr="00F6459B">
        <w:rPr>
          <w:rFonts w:ascii="Consolas" w:eastAsia="Times New Roman" w:hAnsi="Consolas" w:cs="Times New Roman"/>
          <w:color w:val="808080"/>
          <w:sz w:val="21"/>
          <w:szCs w:val="21"/>
          <w:lang w:eastAsia="pt-BR"/>
        </w:rPr>
        <w:t>&gt;</w:t>
      </w:r>
    </w:p>
    <w:p w14:paraId="47E6FC68"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036E05F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input</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type</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"email"</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"form-control"</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id</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"email"</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placeholder</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"Informe seu email"</w:t>
      </w:r>
      <w:r w:rsidRPr="00F6459B">
        <w:rPr>
          <w:rFonts w:ascii="Consolas" w:eastAsia="Times New Roman" w:hAnsi="Consolas" w:cs="Times New Roman"/>
          <w:color w:val="808080"/>
          <w:sz w:val="21"/>
          <w:szCs w:val="21"/>
          <w:lang w:eastAsia="pt-BR"/>
        </w:rPr>
        <w:t>&gt;</w:t>
      </w:r>
    </w:p>
    <w:p w14:paraId="2EE7829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028994A1"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731799AF"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6B6FCD6E"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p>
    <w:p w14:paraId="3B28D34C"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"col-12 col-md-6"</w:t>
      </w:r>
      <w:r w:rsidRPr="00F6459B">
        <w:rPr>
          <w:rFonts w:ascii="Consolas" w:eastAsia="Times New Roman" w:hAnsi="Consolas" w:cs="Times New Roman"/>
          <w:color w:val="808080"/>
          <w:sz w:val="21"/>
          <w:szCs w:val="21"/>
          <w:lang w:eastAsia="pt-BR"/>
        </w:rPr>
        <w:t>&gt;</w:t>
      </w:r>
    </w:p>
    <w:p w14:paraId="283ED876"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form-group</w:t>
      </w:r>
      <w:proofErr w:type="spellEnd"/>
      <w:r w:rsidRPr="00F6459B">
        <w:rPr>
          <w:rFonts w:ascii="Consolas" w:eastAsia="Times New Roman" w:hAnsi="Consolas" w:cs="Times New Roman"/>
          <w:color w:val="CE9178"/>
          <w:sz w:val="21"/>
          <w:szCs w:val="21"/>
          <w:lang w:eastAsia="pt-BR"/>
        </w:rPr>
        <w:t>"</w:t>
      </w:r>
      <w:r w:rsidRPr="00F6459B">
        <w:rPr>
          <w:rFonts w:ascii="Consolas" w:eastAsia="Times New Roman" w:hAnsi="Consolas" w:cs="Times New Roman"/>
          <w:color w:val="808080"/>
          <w:sz w:val="21"/>
          <w:szCs w:val="21"/>
          <w:lang w:eastAsia="pt-BR"/>
        </w:rPr>
        <w:t>&gt;</w:t>
      </w:r>
    </w:p>
    <w:p w14:paraId="0E02F625"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label</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for</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"linguagemPreferida"</w:t>
      </w:r>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Linguagem</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label</w:t>
      </w:r>
      <w:r w:rsidRPr="00F6459B">
        <w:rPr>
          <w:rFonts w:ascii="Consolas" w:eastAsia="Times New Roman" w:hAnsi="Consolas" w:cs="Times New Roman"/>
          <w:color w:val="808080"/>
          <w:sz w:val="21"/>
          <w:szCs w:val="21"/>
          <w:lang w:eastAsia="pt-BR"/>
        </w:rPr>
        <w:t>&gt;</w:t>
      </w:r>
    </w:p>
    <w:p w14:paraId="22A9A3AA"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select</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id</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"linguagemPreferida"</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"form-control"</w:t>
      </w:r>
      <w:r w:rsidRPr="00F6459B">
        <w:rPr>
          <w:rFonts w:ascii="Consolas" w:eastAsia="Times New Roman" w:hAnsi="Consolas" w:cs="Times New Roman"/>
          <w:color w:val="808080"/>
          <w:sz w:val="21"/>
          <w:szCs w:val="21"/>
          <w:lang w:eastAsia="pt-BR"/>
        </w:rPr>
        <w:t>&gt;</w:t>
      </w:r>
    </w:p>
    <w:p w14:paraId="60F86967"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option</w:t>
      </w:r>
      <w:proofErr w:type="spellEnd"/>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JS</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option</w:t>
      </w:r>
      <w:proofErr w:type="spellEnd"/>
      <w:r w:rsidRPr="00F6459B">
        <w:rPr>
          <w:rFonts w:ascii="Consolas" w:eastAsia="Times New Roman" w:hAnsi="Consolas" w:cs="Times New Roman"/>
          <w:color w:val="808080"/>
          <w:sz w:val="21"/>
          <w:szCs w:val="21"/>
          <w:lang w:eastAsia="pt-BR"/>
        </w:rPr>
        <w:t>&gt;</w:t>
      </w:r>
    </w:p>
    <w:p w14:paraId="34F07A8C"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option</w:t>
      </w:r>
      <w:proofErr w:type="spellEnd"/>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Python</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option</w:t>
      </w:r>
      <w:proofErr w:type="spellEnd"/>
      <w:r w:rsidRPr="00F6459B">
        <w:rPr>
          <w:rFonts w:ascii="Consolas" w:eastAsia="Times New Roman" w:hAnsi="Consolas" w:cs="Times New Roman"/>
          <w:color w:val="808080"/>
          <w:sz w:val="21"/>
          <w:szCs w:val="21"/>
          <w:lang w:eastAsia="pt-BR"/>
        </w:rPr>
        <w:t>&gt;</w:t>
      </w:r>
    </w:p>
    <w:p w14:paraId="089A1671"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select</w:t>
      </w:r>
      <w:proofErr w:type="spellEnd"/>
      <w:r w:rsidRPr="00F6459B">
        <w:rPr>
          <w:rFonts w:ascii="Consolas" w:eastAsia="Times New Roman" w:hAnsi="Consolas" w:cs="Times New Roman"/>
          <w:color w:val="808080"/>
          <w:sz w:val="21"/>
          <w:szCs w:val="21"/>
          <w:lang w:eastAsia="pt-BR"/>
        </w:rPr>
        <w:t>&gt;</w:t>
      </w:r>
    </w:p>
    <w:p w14:paraId="1A5BAEC4"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4A4C5425"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6D44D918"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05495CC4"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p>
    <w:p w14:paraId="6A78862B"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hr</w:t>
      </w:r>
      <w:proofErr w:type="spellEnd"/>
      <w:r w:rsidRPr="00F6459B">
        <w:rPr>
          <w:rFonts w:ascii="Consolas" w:eastAsia="Times New Roman" w:hAnsi="Consolas" w:cs="Times New Roman"/>
          <w:color w:val="808080"/>
          <w:sz w:val="21"/>
          <w:szCs w:val="21"/>
          <w:lang w:eastAsia="pt-BR"/>
        </w:rPr>
        <w:t>&gt;</w:t>
      </w:r>
    </w:p>
    <w:p w14:paraId="2CC01DF4"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proofErr w:type="gramStart"/>
      <w:r w:rsidRPr="00F6459B">
        <w:rPr>
          <w:rFonts w:ascii="Consolas" w:eastAsia="Times New Roman" w:hAnsi="Consolas" w:cs="Times New Roman"/>
          <w:color w:val="6A9955"/>
          <w:sz w:val="21"/>
          <w:szCs w:val="21"/>
          <w:lang w:eastAsia="pt-BR"/>
        </w:rPr>
        <w:t>&lt;!--</w:t>
      </w:r>
      <w:proofErr w:type="gramEnd"/>
      <w:r w:rsidRPr="00F6459B">
        <w:rPr>
          <w:rFonts w:ascii="Consolas" w:eastAsia="Times New Roman" w:hAnsi="Consolas" w:cs="Times New Roman"/>
          <w:color w:val="6A9955"/>
          <w:sz w:val="21"/>
          <w:szCs w:val="21"/>
          <w:lang w:eastAsia="pt-BR"/>
        </w:rPr>
        <w:t> Linha com botões de envio e cancelamento do formulário --&gt;</w:t>
      </w:r>
    </w:p>
    <w:p w14:paraId="6149D68E"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D4D4D4"/>
          <w:sz w:val="21"/>
          <w:szCs w:val="21"/>
          <w:lang w:eastAsia="pt-BR"/>
        </w:rPr>
        <w:t> </w:t>
      </w:r>
      <w:proofErr w:type="spellStart"/>
      <w:r w:rsidRPr="00F6459B">
        <w:rPr>
          <w:rFonts w:ascii="Consolas" w:eastAsia="Times New Roman" w:hAnsi="Consolas" w:cs="Times New Roman"/>
          <w:color w:val="9CDCFE"/>
          <w:sz w:val="21"/>
          <w:szCs w:val="21"/>
          <w:lang w:eastAsia="pt-BR"/>
        </w:rPr>
        <w:t>class</w:t>
      </w:r>
      <w:proofErr w:type="spellEnd"/>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w:t>
      </w:r>
      <w:proofErr w:type="spellStart"/>
      <w:r w:rsidRPr="00F6459B">
        <w:rPr>
          <w:rFonts w:ascii="Consolas" w:eastAsia="Times New Roman" w:hAnsi="Consolas" w:cs="Times New Roman"/>
          <w:color w:val="CE9178"/>
          <w:sz w:val="21"/>
          <w:szCs w:val="21"/>
          <w:lang w:eastAsia="pt-BR"/>
        </w:rPr>
        <w:t>form-row</w:t>
      </w:r>
      <w:proofErr w:type="spellEnd"/>
      <w:r w:rsidRPr="00F6459B">
        <w:rPr>
          <w:rFonts w:ascii="Consolas" w:eastAsia="Times New Roman" w:hAnsi="Consolas" w:cs="Times New Roman"/>
          <w:color w:val="CE9178"/>
          <w:sz w:val="21"/>
          <w:szCs w:val="21"/>
          <w:lang w:eastAsia="pt-BR"/>
        </w:rPr>
        <w:t> mb-0"</w:t>
      </w:r>
      <w:r w:rsidRPr="00F6459B">
        <w:rPr>
          <w:rFonts w:ascii="Consolas" w:eastAsia="Times New Roman" w:hAnsi="Consolas" w:cs="Times New Roman"/>
          <w:color w:val="808080"/>
          <w:sz w:val="21"/>
          <w:szCs w:val="21"/>
          <w:lang w:eastAsia="pt-BR"/>
        </w:rPr>
        <w:t>&gt;</w:t>
      </w:r>
    </w:p>
    <w:p w14:paraId="68B8F946"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button</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"btn btn-primary"</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type</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"submit"</w:t>
      </w:r>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Salvar</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button</w:t>
      </w:r>
      <w:r w:rsidRPr="00F6459B">
        <w:rPr>
          <w:rFonts w:ascii="Consolas" w:eastAsia="Times New Roman" w:hAnsi="Consolas" w:cs="Times New Roman"/>
          <w:color w:val="808080"/>
          <w:sz w:val="21"/>
          <w:szCs w:val="21"/>
          <w:lang w:eastAsia="pt-BR"/>
        </w:rPr>
        <w:t>&gt;</w:t>
      </w:r>
    </w:p>
    <w:p w14:paraId="1B3FDDA8"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button</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class</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"btn btn-secondary"</w:t>
      </w: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9CDCFE"/>
          <w:sz w:val="21"/>
          <w:szCs w:val="21"/>
          <w:lang w:eastAsia="pt-BR"/>
        </w:rPr>
        <w:t>type</w:t>
      </w:r>
      <w:r w:rsidRPr="00F6459B">
        <w:rPr>
          <w:rFonts w:ascii="Consolas" w:eastAsia="Times New Roman" w:hAnsi="Consolas" w:cs="Times New Roman"/>
          <w:color w:val="D4D4D4"/>
          <w:sz w:val="21"/>
          <w:szCs w:val="21"/>
          <w:lang w:eastAsia="pt-BR"/>
        </w:rPr>
        <w:t>=</w:t>
      </w:r>
      <w:r w:rsidRPr="00F6459B">
        <w:rPr>
          <w:rFonts w:ascii="Consolas" w:eastAsia="Times New Roman" w:hAnsi="Consolas" w:cs="Times New Roman"/>
          <w:color w:val="CE9178"/>
          <w:sz w:val="21"/>
          <w:szCs w:val="21"/>
          <w:lang w:eastAsia="pt-BR"/>
        </w:rPr>
        <w:t>"reset"</w:t>
      </w:r>
      <w:r w:rsidRPr="00F6459B">
        <w:rPr>
          <w:rFonts w:ascii="Consolas" w:eastAsia="Times New Roman" w:hAnsi="Consolas" w:cs="Times New Roman"/>
          <w:color w:val="808080"/>
          <w:sz w:val="21"/>
          <w:szCs w:val="21"/>
          <w:lang w:eastAsia="pt-BR"/>
        </w:rPr>
        <w:t>&gt;</w:t>
      </w:r>
      <w:r w:rsidRPr="00F6459B">
        <w:rPr>
          <w:rFonts w:ascii="Consolas" w:eastAsia="Times New Roman" w:hAnsi="Consolas" w:cs="Times New Roman"/>
          <w:color w:val="D4D4D4"/>
          <w:sz w:val="21"/>
          <w:szCs w:val="21"/>
          <w:lang w:eastAsia="pt-BR"/>
        </w:rPr>
        <w:t>Cancelar</w:t>
      </w:r>
      <w:r w:rsidRPr="00F6459B">
        <w:rPr>
          <w:rFonts w:ascii="Consolas" w:eastAsia="Times New Roman" w:hAnsi="Consolas" w:cs="Times New Roman"/>
          <w:color w:val="808080"/>
          <w:sz w:val="21"/>
          <w:szCs w:val="21"/>
          <w:lang w:eastAsia="pt-BR"/>
        </w:rPr>
        <w:t>&lt;/</w:t>
      </w:r>
      <w:r w:rsidRPr="00F6459B">
        <w:rPr>
          <w:rFonts w:ascii="Consolas" w:eastAsia="Times New Roman" w:hAnsi="Consolas" w:cs="Times New Roman"/>
          <w:color w:val="569CD6"/>
          <w:sz w:val="21"/>
          <w:szCs w:val="21"/>
          <w:lang w:eastAsia="pt-BR"/>
        </w:rPr>
        <w:t>button</w:t>
      </w:r>
      <w:r w:rsidRPr="00F6459B">
        <w:rPr>
          <w:rFonts w:ascii="Consolas" w:eastAsia="Times New Roman" w:hAnsi="Consolas" w:cs="Times New Roman"/>
          <w:color w:val="808080"/>
          <w:sz w:val="21"/>
          <w:szCs w:val="21"/>
          <w:lang w:eastAsia="pt-BR"/>
        </w:rPr>
        <w:t>&gt;</w:t>
      </w:r>
    </w:p>
    <w:p w14:paraId="7C2726BB"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0505D6B0"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form</w:t>
      </w:r>
      <w:proofErr w:type="spellEnd"/>
      <w:r w:rsidRPr="00F6459B">
        <w:rPr>
          <w:rFonts w:ascii="Consolas" w:eastAsia="Times New Roman" w:hAnsi="Consolas" w:cs="Times New Roman"/>
          <w:color w:val="808080"/>
          <w:sz w:val="21"/>
          <w:szCs w:val="21"/>
          <w:lang w:eastAsia="pt-BR"/>
        </w:rPr>
        <w:t>&gt;</w:t>
      </w:r>
    </w:p>
    <w:p w14:paraId="4C09D010"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D4D4D4"/>
          <w:sz w:val="21"/>
          <w:szCs w:val="21"/>
          <w:lang w:eastAsia="pt-BR"/>
        </w:rPr>
        <w:t>    </w:t>
      </w: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2F7FE382" w14:textId="77777777" w:rsidR="00F6459B" w:rsidRPr="00F6459B" w:rsidRDefault="00F6459B" w:rsidP="00F6459B">
      <w:pPr>
        <w:shd w:val="clear" w:color="auto" w:fill="1E1E1E"/>
        <w:spacing w:after="0" w:line="285" w:lineRule="atLeast"/>
        <w:rPr>
          <w:rFonts w:ascii="Consolas" w:eastAsia="Times New Roman" w:hAnsi="Consolas" w:cs="Times New Roman"/>
          <w:color w:val="D4D4D4"/>
          <w:sz w:val="21"/>
          <w:szCs w:val="21"/>
          <w:lang w:eastAsia="pt-BR"/>
        </w:rPr>
      </w:pPr>
      <w:r w:rsidRPr="00F6459B">
        <w:rPr>
          <w:rFonts w:ascii="Consolas" w:eastAsia="Times New Roman" w:hAnsi="Consolas" w:cs="Times New Roman"/>
          <w:color w:val="808080"/>
          <w:sz w:val="21"/>
          <w:szCs w:val="21"/>
          <w:lang w:eastAsia="pt-BR"/>
        </w:rPr>
        <w:t>&lt;/</w:t>
      </w:r>
      <w:proofErr w:type="spellStart"/>
      <w:r w:rsidRPr="00F6459B">
        <w:rPr>
          <w:rFonts w:ascii="Consolas" w:eastAsia="Times New Roman" w:hAnsi="Consolas" w:cs="Times New Roman"/>
          <w:color w:val="569CD6"/>
          <w:sz w:val="21"/>
          <w:szCs w:val="21"/>
          <w:lang w:eastAsia="pt-BR"/>
        </w:rPr>
        <w:t>div</w:t>
      </w:r>
      <w:proofErr w:type="spellEnd"/>
      <w:r w:rsidRPr="00F6459B">
        <w:rPr>
          <w:rFonts w:ascii="Consolas" w:eastAsia="Times New Roman" w:hAnsi="Consolas" w:cs="Times New Roman"/>
          <w:color w:val="808080"/>
          <w:sz w:val="21"/>
          <w:szCs w:val="21"/>
          <w:lang w:eastAsia="pt-BR"/>
        </w:rPr>
        <w:t>&gt;</w:t>
      </w:r>
    </w:p>
    <w:p w14:paraId="20F69D70" w14:textId="5847C911" w:rsidR="005F2A79" w:rsidRDefault="005F2A79" w:rsidP="005A5006">
      <w:pPr>
        <w:tabs>
          <w:tab w:val="left" w:pos="5775"/>
        </w:tabs>
        <w:rPr>
          <w:sz w:val="24"/>
          <w:szCs w:val="24"/>
        </w:rPr>
      </w:pPr>
    </w:p>
    <w:p w14:paraId="54F97F05" w14:textId="53DD21EF" w:rsidR="00F6459B" w:rsidRDefault="008A0643" w:rsidP="005A5006">
      <w:pPr>
        <w:tabs>
          <w:tab w:val="left" w:pos="5775"/>
        </w:tabs>
        <w:rPr>
          <w:sz w:val="24"/>
          <w:szCs w:val="24"/>
        </w:rPr>
      </w:pPr>
      <w:r>
        <w:rPr>
          <w:noProof/>
        </w:rPr>
        <w:lastRenderedPageBreak/>
        <w:drawing>
          <wp:inline distT="0" distB="0" distL="0" distR="0" wp14:anchorId="71B9B902" wp14:editId="11C6B13A">
            <wp:extent cx="5400040" cy="15887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88770"/>
                    </a:xfrm>
                    <a:prstGeom prst="rect">
                      <a:avLst/>
                    </a:prstGeom>
                  </pic:spPr>
                </pic:pic>
              </a:graphicData>
            </a:graphic>
          </wp:inline>
        </w:drawing>
      </w:r>
    </w:p>
    <w:p w14:paraId="656BB66C" w14:textId="30243D6D" w:rsidR="00AA2693" w:rsidRDefault="00AA2693" w:rsidP="005A5006">
      <w:pPr>
        <w:tabs>
          <w:tab w:val="left" w:pos="5775"/>
        </w:tabs>
        <w:rPr>
          <w:sz w:val="24"/>
          <w:szCs w:val="24"/>
        </w:rPr>
      </w:pPr>
    </w:p>
    <w:p w14:paraId="79553B70" w14:textId="55D62468" w:rsidR="00E70A3F" w:rsidRDefault="00E70A3F" w:rsidP="005A5006">
      <w:pPr>
        <w:tabs>
          <w:tab w:val="left" w:pos="5775"/>
        </w:tabs>
        <w:rPr>
          <w:sz w:val="24"/>
          <w:szCs w:val="24"/>
        </w:rPr>
      </w:pPr>
    </w:p>
    <w:p w14:paraId="133F9934" w14:textId="09E51731" w:rsidR="00E70A3F" w:rsidRDefault="00E70A3F" w:rsidP="005A5006">
      <w:pPr>
        <w:tabs>
          <w:tab w:val="left" w:pos="5775"/>
        </w:tabs>
        <w:rPr>
          <w:sz w:val="24"/>
          <w:szCs w:val="24"/>
        </w:rPr>
      </w:pPr>
    </w:p>
    <w:p w14:paraId="34B7683A" w14:textId="7B264019" w:rsidR="00E70A3F" w:rsidRDefault="00E70A3F" w:rsidP="005A5006">
      <w:pPr>
        <w:tabs>
          <w:tab w:val="left" w:pos="5775"/>
        </w:tabs>
        <w:rPr>
          <w:sz w:val="24"/>
          <w:szCs w:val="24"/>
        </w:rPr>
      </w:pPr>
    </w:p>
    <w:p w14:paraId="057606C8" w14:textId="1BEED856" w:rsidR="00E70A3F" w:rsidRDefault="00E70A3F" w:rsidP="005A5006">
      <w:pPr>
        <w:tabs>
          <w:tab w:val="left" w:pos="5775"/>
        </w:tabs>
        <w:rPr>
          <w:sz w:val="24"/>
          <w:szCs w:val="24"/>
        </w:rPr>
      </w:pPr>
    </w:p>
    <w:p w14:paraId="34EE1F21" w14:textId="2E2CFE32" w:rsidR="00E70A3F" w:rsidRDefault="00E70A3F" w:rsidP="005A5006">
      <w:pPr>
        <w:tabs>
          <w:tab w:val="left" w:pos="5775"/>
        </w:tabs>
        <w:rPr>
          <w:sz w:val="24"/>
          <w:szCs w:val="24"/>
        </w:rPr>
      </w:pPr>
    </w:p>
    <w:p w14:paraId="0F208967" w14:textId="6E43E199" w:rsidR="00E70A3F" w:rsidRDefault="00E70A3F" w:rsidP="005A5006">
      <w:pPr>
        <w:tabs>
          <w:tab w:val="left" w:pos="5775"/>
        </w:tabs>
        <w:rPr>
          <w:sz w:val="24"/>
          <w:szCs w:val="24"/>
        </w:rPr>
      </w:pPr>
    </w:p>
    <w:p w14:paraId="3D3298BA" w14:textId="5919F202" w:rsidR="00E70A3F" w:rsidRDefault="00E70A3F" w:rsidP="005A5006">
      <w:pPr>
        <w:tabs>
          <w:tab w:val="left" w:pos="5775"/>
        </w:tabs>
        <w:rPr>
          <w:sz w:val="24"/>
          <w:szCs w:val="24"/>
        </w:rPr>
      </w:pPr>
    </w:p>
    <w:p w14:paraId="536619C8" w14:textId="0EF7EC72" w:rsidR="00E70A3F" w:rsidRDefault="00E70A3F" w:rsidP="005A5006">
      <w:pPr>
        <w:tabs>
          <w:tab w:val="left" w:pos="5775"/>
        </w:tabs>
        <w:rPr>
          <w:sz w:val="24"/>
          <w:szCs w:val="24"/>
        </w:rPr>
      </w:pPr>
    </w:p>
    <w:p w14:paraId="58367C46" w14:textId="3D4A5F5F" w:rsidR="00E70A3F" w:rsidRDefault="00E70A3F" w:rsidP="005A5006">
      <w:pPr>
        <w:tabs>
          <w:tab w:val="left" w:pos="5775"/>
        </w:tabs>
        <w:rPr>
          <w:sz w:val="24"/>
          <w:szCs w:val="24"/>
        </w:rPr>
      </w:pPr>
    </w:p>
    <w:p w14:paraId="6939A676" w14:textId="63B3ECBC" w:rsidR="00E70A3F" w:rsidRDefault="00E70A3F" w:rsidP="005A5006">
      <w:pPr>
        <w:tabs>
          <w:tab w:val="left" w:pos="5775"/>
        </w:tabs>
        <w:rPr>
          <w:sz w:val="24"/>
          <w:szCs w:val="24"/>
        </w:rPr>
      </w:pPr>
    </w:p>
    <w:p w14:paraId="088DC968" w14:textId="42745DD8" w:rsidR="00E70A3F" w:rsidRDefault="00E70A3F" w:rsidP="005A5006">
      <w:pPr>
        <w:tabs>
          <w:tab w:val="left" w:pos="5775"/>
        </w:tabs>
        <w:rPr>
          <w:sz w:val="24"/>
          <w:szCs w:val="24"/>
        </w:rPr>
      </w:pPr>
    </w:p>
    <w:p w14:paraId="0540F0C1" w14:textId="2760C1F4" w:rsidR="00E70A3F" w:rsidRDefault="00E70A3F" w:rsidP="005A5006">
      <w:pPr>
        <w:tabs>
          <w:tab w:val="left" w:pos="5775"/>
        </w:tabs>
        <w:rPr>
          <w:sz w:val="24"/>
          <w:szCs w:val="24"/>
        </w:rPr>
      </w:pPr>
    </w:p>
    <w:p w14:paraId="45FD7D11" w14:textId="28B3BD55" w:rsidR="00E70A3F" w:rsidRDefault="00E70A3F" w:rsidP="005A5006">
      <w:pPr>
        <w:tabs>
          <w:tab w:val="left" w:pos="5775"/>
        </w:tabs>
        <w:rPr>
          <w:sz w:val="24"/>
          <w:szCs w:val="24"/>
        </w:rPr>
      </w:pPr>
    </w:p>
    <w:p w14:paraId="12733CA6" w14:textId="69EA6CD1" w:rsidR="00E70A3F" w:rsidRDefault="00E70A3F" w:rsidP="005A5006">
      <w:pPr>
        <w:tabs>
          <w:tab w:val="left" w:pos="5775"/>
        </w:tabs>
        <w:rPr>
          <w:sz w:val="24"/>
          <w:szCs w:val="24"/>
        </w:rPr>
      </w:pPr>
    </w:p>
    <w:p w14:paraId="615D76D3" w14:textId="59A461E1" w:rsidR="00E70A3F" w:rsidRDefault="00E70A3F" w:rsidP="005A5006">
      <w:pPr>
        <w:tabs>
          <w:tab w:val="left" w:pos="5775"/>
        </w:tabs>
        <w:rPr>
          <w:sz w:val="24"/>
          <w:szCs w:val="24"/>
        </w:rPr>
      </w:pPr>
    </w:p>
    <w:p w14:paraId="124BDDCA" w14:textId="03885B30" w:rsidR="00E70A3F" w:rsidRDefault="00E70A3F" w:rsidP="005A5006">
      <w:pPr>
        <w:tabs>
          <w:tab w:val="left" w:pos="5775"/>
        </w:tabs>
        <w:rPr>
          <w:sz w:val="24"/>
          <w:szCs w:val="24"/>
        </w:rPr>
      </w:pPr>
    </w:p>
    <w:p w14:paraId="211EFAE2" w14:textId="3C8B7DA7" w:rsidR="00E70A3F" w:rsidRDefault="00E70A3F" w:rsidP="005A5006">
      <w:pPr>
        <w:tabs>
          <w:tab w:val="left" w:pos="5775"/>
        </w:tabs>
        <w:rPr>
          <w:sz w:val="24"/>
          <w:szCs w:val="24"/>
        </w:rPr>
      </w:pPr>
    </w:p>
    <w:p w14:paraId="4E60496E" w14:textId="5EEDF207" w:rsidR="00E70A3F" w:rsidRDefault="00E70A3F" w:rsidP="005A5006">
      <w:pPr>
        <w:tabs>
          <w:tab w:val="left" w:pos="5775"/>
        </w:tabs>
        <w:rPr>
          <w:sz w:val="24"/>
          <w:szCs w:val="24"/>
        </w:rPr>
      </w:pPr>
    </w:p>
    <w:p w14:paraId="696AD40D" w14:textId="4255EAF0" w:rsidR="00E70A3F" w:rsidRDefault="00E70A3F" w:rsidP="005A5006">
      <w:pPr>
        <w:tabs>
          <w:tab w:val="left" w:pos="5775"/>
        </w:tabs>
        <w:rPr>
          <w:sz w:val="24"/>
          <w:szCs w:val="24"/>
        </w:rPr>
      </w:pPr>
    </w:p>
    <w:p w14:paraId="7522C875" w14:textId="52713773" w:rsidR="00E70A3F" w:rsidRDefault="00E70A3F" w:rsidP="005A5006">
      <w:pPr>
        <w:tabs>
          <w:tab w:val="left" w:pos="5775"/>
        </w:tabs>
        <w:rPr>
          <w:sz w:val="24"/>
          <w:szCs w:val="24"/>
        </w:rPr>
      </w:pPr>
    </w:p>
    <w:p w14:paraId="18BA3347" w14:textId="5E557906" w:rsidR="00E70A3F" w:rsidRDefault="00E70A3F" w:rsidP="00E70A3F">
      <w:pPr>
        <w:tabs>
          <w:tab w:val="left" w:pos="5775"/>
        </w:tabs>
        <w:jc w:val="center"/>
        <w:rPr>
          <w:b/>
          <w:bCs/>
          <w:sz w:val="96"/>
          <w:szCs w:val="180"/>
        </w:rPr>
      </w:pPr>
      <w:proofErr w:type="spellStart"/>
      <w:r>
        <w:rPr>
          <w:b/>
          <w:bCs/>
          <w:sz w:val="96"/>
          <w:szCs w:val="180"/>
        </w:rPr>
        <w:lastRenderedPageBreak/>
        <w:t>React</w:t>
      </w:r>
      <w:proofErr w:type="spellEnd"/>
    </w:p>
    <w:p w14:paraId="1010B3E6" w14:textId="43B2DA04" w:rsidR="00E70A3F" w:rsidRDefault="002F65A3" w:rsidP="00E70A3F">
      <w:pPr>
        <w:tabs>
          <w:tab w:val="left" w:pos="5775"/>
        </w:tabs>
        <w:rPr>
          <w:sz w:val="24"/>
          <w:szCs w:val="24"/>
        </w:rPr>
      </w:pPr>
      <w:r>
        <w:rPr>
          <w:sz w:val="24"/>
          <w:szCs w:val="24"/>
        </w:rPr>
        <w:t xml:space="preserve">Para começarmos a trabalhar com o </w:t>
      </w:r>
      <w:proofErr w:type="spellStart"/>
      <w:r>
        <w:rPr>
          <w:sz w:val="24"/>
          <w:szCs w:val="24"/>
        </w:rPr>
        <w:t>React</w:t>
      </w:r>
      <w:proofErr w:type="spellEnd"/>
      <w:r>
        <w:rPr>
          <w:sz w:val="24"/>
          <w:szCs w:val="24"/>
        </w:rPr>
        <w:t xml:space="preserve">, primeiro vamos instala-lo no terminal para que possamos </w:t>
      </w:r>
      <w:proofErr w:type="spellStart"/>
      <w:r>
        <w:rPr>
          <w:sz w:val="24"/>
          <w:szCs w:val="24"/>
        </w:rPr>
        <w:t>startar</w:t>
      </w:r>
      <w:proofErr w:type="spellEnd"/>
      <w:r>
        <w:rPr>
          <w:sz w:val="24"/>
          <w:szCs w:val="24"/>
        </w:rPr>
        <w:t xml:space="preserve"> uma aplicação </w:t>
      </w:r>
      <w:proofErr w:type="spellStart"/>
      <w:r>
        <w:rPr>
          <w:sz w:val="24"/>
          <w:szCs w:val="24"/>
        </w:rPr>
        <w:t>React</w:t>
      </w:r>
      <w:proofErr w:type="spellEnd"/>
      <w:r>
        <w:rPr>
          <w:sz w:val="24"/>
          <w:szCs w:val="24"/>
        </w:rPr>
        <w:t xml:space="preserve">. Utilizamos o seguinte comando para </w:t>
      </w:r>
      <w:proofErr w:type="spellStart"/>
      <w:r>
        <w:rPr>
          <w:sz w:val="24"/>
          <w:szCs w:val="24"/>
        </w:rPr>
        <w:t>startar</w:t>
      </w:r>
      <w:proofErr w:type="spellEnd"/>
      <w:r>
        <w:rPr>
          <w:sz w:val="24"/>
          <w:szCs w:val="24"/>
        </w:rPr>
        <w:t xml:space="preserve"> uma aplicação </w:t>
      </w:r>
      <w:proofErr w:type="spellStart"/>
      <w:r>
        <w:rPr>
          <w:sz w:val="24"/>
          <w:szCs w:val="24"/>
        </w:rPr>
        <w:t>React</w:t>
      </w:r>
      <w:proofErr w:type="spellEnd"/>
      <w:r>
        <w:rPr>
          <w:sz w:val="24"/>
          <w:szCs w:val="24"/>
        </w:rPr>
        <w:t xml:space="preserve"> usando o terminal:</w:t>
      </w:r>
    </w:p>
    <w:p w14:paraId="3F62AB23" w14:textId="6D98291B" w:rsidR="002F65A3" w:rsidRDefault="002F65A3" w:rsidP="00E70A3F">
      <w:pPr>
        <w:tabs>
          <w:tab w:val="left" w:pos="5775"/>
        </w:tabs>
        <w:rPr>
          <w:sz w:val="24"/>
          <w:szCs w:val="24"/>
        </w:rPr>
      </w:pPr>
      <w:r>
        <w:rPr>
          <w:noProof/>
        </w:rPr>
        <w:drawing>
          <wp:inline distT="0" distB="0" distL="0" distR="0" wp14:anchorId="0346D0C3" wp14:editId="7AB0D995">
            <wp:extent cx="5400040" cy="127635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276350"/>
                    </a:xfrm>
                    <a:prstGeom prst="rect">
                      <a:avLst/>
                    </a:prstGeom>
                  </pic:spPr>
                </pic:pic>
              </a:graphicData>
            </a:graphic>
          </wp:inline>
        </w:drawing>
      </w:r>
    </w:p>
    <w:p w14:paraId="016DD3F1" w14:textId="71456C8F" w:rsidR="002F65A3" w:rsidRDefault="00D17275" w:rsidP="00E70A3F">
      <w:pPr>
        <w:tabs>
          <w:tab w:val="left" w:pos="5775"/>
        </w:tabs>
        <w:rPr>
          <w:sz w:val="24"/>
          <w:szCs w:val="24"/>
        </w:rPr>
      </w:pPr>
      <w:r>
        <w:rPr>
          <w:sz w:val="24"/>
          <w:szCs w:val="24"/>
        </w:rPr>
        <w:t xml:space="preserve">Esse código cria o módulo com todos os arquivos complexos necessários já para utilizarmos o </w:t>
      </w:r>
      <w:proofErr w:type="spellStart"/>
      <w:r>
        <w:rPr>
          <w:sz w:val="24"/>
          <w:szCs w:val="24"/>
        </w:rPr>
        <w:t>React</w:t>
      </w:r>
      <w:proofErr w:type="spellEnd"/>
      <w:r>
        <w:rPr>
          <w:sz w:val="24"/>
          <w:szCs w:val="24"/>
        </w:rPr>
        <w:t xml:space="preserve">, que é baseado em arquivos configurados em </w:t>
      </w:r>
      <w:proofErr w:type="spellStart"/>
      <w:r>
        <w:rPr>
          <w:sz w:val="24"/>
          <w:szCs w:val="24"/>
        </w:rPr>
        <w:t>Webpack</w:t>
      </w:r>
      <w:proofErr w:type="spellEnd"/>
      <w:r>
        <w:rPr>
          <w:sz w:val="24"/>
          <w:szCs w:val="24"/>
        </w:rPr>
        <w:t>.</w:t>
      </w:r>
    </w:p>
    <w:p w14:paraId="0F628C7C" w14:textId="30BC88BF" w:rsidR="00D17275" w:rsidRDefault="00682535" w:rsidP="00E70A3F">
      <w:pPr>
        <w:tabs>
          <w:tab w:val="left" w:pos="5775"/>
        </w:tabs>
        <w:rPr>
          <w:sz w:val="24"/>
          <w:szCs w:val="24"/>
        </w:rPr>
      </w:pPr>
      <w:r>
        <w:rPr>
          <w:noProof/>
        </w:rPr>
        <w:drawing>
          <wp:inline distT="0" distB="0" distL="0" distR="0" wp14:anchorId="6A30BA00" wp14:editId="5F00A3FB">
            <wp:extent cx="5400040" cy="66929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669290"/>
                    </a:xfrm>
                    <a:prstGeom prst="rect">
                      <a:avLst/>
                    </a:prstGeom>
                  </pic:spPr>
                </pic:pic>
              </a:graphicData>
            </a:graphic>
          </wp:inline>
        </w:drawing>
      </w:r>
    </w:p>
    <w:p w14:paraId="170A204C" w14:textId="24743630" w:rsidR="00BD6FF9" w:rsidRDefault="00BD6FF9" w:rsidP="00E70A3F">
      <w:pPr>
        <w:tabs>
          <w:tab w:val="left" w:pos="5775"/>
        </w:tabs>
        <w:rPr>
          <w:sz w:val="24"/>
          <w:szCs w:val="24"/>
        </w:rPr>
      </w:pPr>
      <w:r>
        <w:rPr>
          <w:sz w:val="24"/>
          <w:szCs w:val="24"/>
        </w:rPr>
        <w:t xml:space="preserve">Agora que temos o </w:t>
      </w:r>
      <w:proofErr w:type="spellStart"/>
      <w:r>
        <w:rPr>
          <w:sz w:val="24"/>
          <w:szCs w:val="24"/>
        </w:rPr>
        <w:t>React</w:t>
      </w:r>
      <w:proofErr w:type="spellEnd"/>
      <w:r>
        <w:rPr>
          <w:sz w:val="24"/>
          <w:szCs w:val="24"/>
        </w:rPr>
        <w:t xml:space="preserve"> instalado em nosso PC, para criar nosso projeto utilizando </w:t>
      </w:r>
      <w:proofErr w:type="spellStart"/>
      <w:r>
        <w:rPr>
          <w:sz w:val="24"/>
          <w:szCs w:val="24"/>
        </w:rPr>
        <w:t>React</w:t>
      </w:r>
      <w:proofErr w:type="spellEnd"/>
      <w:r>
        <w:rPr>
          <w:sz w:val="24"/>
          <w:szCs w:val="24"/>
        </w:rPr>
        <w:t xml:space="preserve">, eu utilizo o seguinte comando no terminal para criar o projeto: </w:t>
      </w:r>
      <w:proofErr w:type="spellStart"/>
      <w:r>
        <w:rPr>
          <w:sz w:val="24"/>
          <w:szCs w:val="24"/>
        </w:rPr>
        <w:t>create</w:t>
      </w:r>
      <w:proofErr w:type="spellEnd"/>
      <w:r>
        <w:rPr>
          <w:sz w:val="24"/>
          <w:szCs w:val="24"/>
        </w:rPr>
        <w:t>-</w:t>
      </w:r>
      <w:proofErr w:type="spellStart"/>
      <w:r>
        <w:rPr>
          <w:sz w:val="24"/>
          <w:szCs w:val="24"/>
        </w:rPr>
        <w:t>react</w:t>
      </w:r>
      <w:proofErr w:type="spellEnd"/>
      <w:r>
        <w:rPr>
          <w:sz w:val="24"/>
          <w:szCs w:val="24"/>
        </w:rPr>
        <w:t>-app “nome do nosso projeto”:</w:t>
      </w:r>
    </w:p>
    <w:p w14:paraId="194F8D68" w14:textId="30827422" w:rsidR="00BD6FF9" w:rsidRDefault="00BD6FF9" w:rsidP="00E70A3F">
      <w:pPr>
        <w:tabs>
          <w:tab w:val="left" w:pos="5775"/>
        </w:tabs>
        <w:rPr>
          <w:sz w:val="24"/>
          <w:szCs w:val="24"/>
        </w:rPr>
      </w:pPr>
      <w:r>
        <w:rPr>
          <w:noProof/>
        </w:rPr>
        <w:drawing>
          <wp:inline distT="0" distB="0" distL="0" distR="0" wp14:anchorId="288BA78C" wp14:editId="0923766A">
            <wp:extent cx="5400040" cy="319405"/>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19405"/>
                    </a:xfrm>
                    <a:prstGeom prst="rect">
                      <a:avLst/>
                    </a:prstGeom>
                  </pic:spPr>
                </pic:pic>
              </a:graphicData>
            </a:graphic>
          </wp:inline>
        </w:drawing>
      </w:r>
    </w:p>
    <w:p w14:paraId="17AE1BF6" w14:textId="5214371E" w:rsidR="00BD6FF9" w:rsidRDefault="008D094A" w:rsidP="00E70A3F">
      <w:pPr>
        <w:tabs>
          <w:tab w:val="left" w:pos="5775"/>
        </w:tabs>
        <w:rPr>
          <w:b/>
          <w:bCs/>
          <w:sz w:val="24"/>
          <w:szCs w:val="24"/>
        </w:rPr>
      </w:pPr>
      <w:r>
        <w:rPr>
          <w:sz w:val="24"/>
          <w:szCs w:val="24"/>
        </w:rPr>
        <w:t xml:space="preserve">Após criar meu APP </w:t>
      </w:r>
      <w:proofErr w:type="spellStart"/>
      <w:r>
        <w:rPr>
          <w:sz w:val="24"/>
          <w:szCs w:val="24"/>
        </w:rPr>
        <w:t>React</w:t>
      </w:r>
      <w:proofErr w:type="spellEnd"/>
      <w:r>
        <w:rPr>
          <w:sz w:val="24"/>
          <w:szCs w:val="24"/>
        </w:rPr>
        <w:t xml:space="preserve">, eu posso começar rodando meu APP </w:t>
      </w:r>
      <w:proofErr w:type="spellStart"/>
      <w:r>
        <w:rPr>
          <w:sz w:val="24"/>
          <w:szCs w:val="24"/>
        </w:rPr>
        <w:t>React</w:t>
      </w:r>
      <w:proofErr w:type="spellEnd"/>
      <w:r>
        <w:rPr>
          <w:sz w:val="24"/>
          <w:szCs w:val="24"/>
        </w:rPr>
        <w:t xml:space="preserve"> digitando </w:t>
      </w:r>
      <w:r>
        <w:rPr>
          <w:b/>
          <w:bCs/>
          <w:sz w:val="24"/>
          <w:szCs w:val="24"/>
        </w:rPr>
        <w:t xml:space="preserve">NPM START no terminal dentro da pasta onde eu criei o app </w:t>
      </w:r>
      <w:proofErr w:type="spellStart"/>
      <w:r>
        <w:rPr>
          <w:b/>
          <w:bCs/>
          <w:sz w:val="24"/>
          <w:szCs w:val="24"/>
        </w:rPr>
        <w:t>React</w:t>
      </w:r>
      <w:proofErr w:type="spellEnd"/>
      <w:r>
        <w:rPr>
          <w:b/>
          <w:bCs/>
          <w:sz w:val="24"/>
          <w:szCs w:val="24"/>
        </w:rPr>
        <w:t>. Este comando irá abrir uma página em um servidor local, por padrão.</w:t>
      </w:r>
    </w:p>
    <w:p w14:paraId="6C934BF1" w14:textId="2DB1EB4E" w:rsidR="008D094A" w:rsidRDefault="004544A1" w:rsidP="00E70A3F">
      <w:pPr>
        <w:tabs>
          <w:tab w:val="left" w:pos="5775"/>
        </w:tabs>
        <w:rPr>
          <w:sz w:val="24"/>
          <w:szCs w:val="24"/>
        </w:rPr>
      </w:pPr>
      <w:r>
        <w:rPr>
          <w:noProof/>
        </w:rPr>
        <w:drawing>
          <wp:inline distT="0" distB="0" distL="0" distR="0" wp14:anchorId="1BA55AF4" wp14:editId="049044F4">
            <wp:extent cx="5400040" cy="940435"/>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940435"/>
                    </a:xfrm>
                    <a:prstGeom prst="rect">
                      <a:avLst/>
                    </a:prstGeom>
                  </pic:spPr>
                </pic:pic>
              </a:graphicData>
            </a:graphic>
          </wp:inline>
        </w:drawing>
      </w:r>
    </w:p>
    <w:p w14:paraId="1D9CDEB0" w14:textId="43F86788" w:rsidR="004544A1" w:rsidRDefault="00C34369" w:rsidP="00E70A3F">
      <w:pPr>
        <w:tabs>
          <w:tab w:val="left" w:pos="5775"/>
        </w:tabs>
        <w:rPr>
          <w:sz w:val="24"/>
          <w:szCs w:val="24"/>
        </w:rPr>
      </w:pPr>
      <w:r>
        <w:rPr>
          <w:noProof/>
        </w:rPr>
        <w:lastRenderedPageBreak/>
        <w:drawing>
          <wp:inline distT="0" distB="0" distL="0" distR="0" wp14:anchorId="09326EFF" wp14:editId="7C2574A2">
            <wp:extent cx="5400040" cy="262699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626995"/>
                    </a:xfrm>
                    <a:prstGeom prst="rect">
                      <a:avLst/>
                    </a:prstGeom>
                  </pic:spPr>
                </pic:pic>
              </a:graphicData>
            </a:graphic>
          </wp:inline>
        </w:drawing>
      </w:r>
    </w:p>
    <w:p w14:paraId="2BA8AFD6" w14:textId="0B42184E" w:rsidR="00C34369" w:rsidRDefault="00C34369" w:rsidP="00E70A3F">
      <w:pPr>
        <w:tabs>
          <w:tab w:val="left" w:pos="5775"/>
        </w:tabs>
        <w:rPr>
          <w:sz w:val="24"/>
          <w:szCs w:val="24"/>
        </w:rPr>
      </w:pPr>
      <w:r>
        <w:rPr>
          <w:sz w:val="24"/>
          <w:szCs w:val="24"/>
        </w:rPr>
        <w:t xml:space="preserve">Com o </w:t>
      </w:r>
      <w:proofErr w:type="spellStart"/>
      <w:r>
        <w:rPr>
          <w:sz w:val="24"/>
          <w:szCs w:val="24"/>
        </w:rPr>
        <w:t>React</w:t>
      </w:r>
      <w:proofErr w:type="spellEnd"/>
      <w:r>
        <w:rPr>
          <w:sz w:val="24"/>
          <w:szCs w:val="24"/>
        </w:rPr>
        <w:t>, este framework junta várias ferramentas e frameworks por trás para deixar mais fácil a organização de nossas aplicações, pensando mais em componentes do que em arquivos de cada tipo de arquivo, como JS, CSS, etc.</w:t>
      </w:r>
    </w:p>
    <w:p w14:paraId="01AB1E4A" w14:textId="64707B24" w:rsidR="007D02DA" w:rsidRDefault="007D02DA" w:rsidP="00E70A3F">
      <w:pPr>
        <w:tabs>
          <w:tab w:val="left" w:pos="5775"/>
        </w:tabs>
        <w:rPr>
          <w:sz w:val="24"/>
          <w:szCs w:val="24"/>
        </w:rPr>
      </w:pPr>
      <w:r w:rsidRPr="000257A1">
        <w:rPr>
          <w:sz w:val="24"/>
          <w:szCs w:val="24"/>
          <w:highlight w:val="yellow"/>
        </w:rPr>
        <w:t xml:space="preserve">Como exemplo no index.js do nosso </w:t>
      </w:r>
      <w:proofErr w:type="spellStart"/>
      <w:r w:rsidRPr="000257A1">
        <w:rPr>
          <w:sz w:val="24"/>
          <w:szCs w:val="24"/>
          <w:highlight w:val="yellow"/>
        </w:rPr>
        <w:t>React</w:t>
      </w:r>
      <w:proofErr w:type="spellEnd"/>
      <w:r w:rsidRPr="000257A1">
        <w:rPr>
          <w:sz w:val="24"/>
          <w:szCs w:val="24"/>
          <w:highlight w:val="yellow"/>
        </w:rPr>
        <w:t xml:space="preserve"> App</w:t>
      </w:r>
      <w:r w:rsidR="000257A1" w:rsidRPr="000257A1">
        <w:rPr>
          <w:sz w:val="24"/>
          <w:szCs w:val="24"/>
          <w:highlight w:val="yellow"/>
        </w:rPr>
        <w:t xml:space="preserve"> (</w:t>
      </w:r>
      <w:r w:rsidR="000257A1" w:rsidRPr="000257A1">
        <w:rPr>
          <w:b/>
          <w:bCs/>
          <w:sz w:val="24"/>
          <w:szCs w:val="24"/>
          <w:highlight w:val="yellow"/>
        </w:rPr>
        <w:t xml:space="preserve">quando criamos um </w:t>
      </w:r>
      <w:proofErr w:type="spellStart"/>
      <w:r w:rsidR="000257A1" w:rsidRPr="000257A1">
        <w:rPr>
          <w:b/>
          <w:bCs/>
          <w:sz w:val="24"/>
          <w:szCs w:val="24"/>
          <w:highlight w:val="yellow"/>
        </w:rPr>
        <w:t>React</w:t>
      </w:r>
      <w:proofErr w:type="spellEnd"/>
      <w:r w:rsidR="000257A1" w:rsidRPr="000257A1">
        <w:rPr>
          <w:b/>
          <w:bCs/>
          <w:sz w:val="24"/>
          <w:szCs w:val="24"/>
          <w:highlight w:val="yellow"/>
        </w:rPr>
        <w:t xml:space="preserve"> App, esse arquivo index.js é criado por padrão e é a nossa visão no browser da aplicação</w:t>
      </w:r>
      <w:r w:rsidR="000257A1" w:rsidRPr="000257A1">
        <w:rPr>
          <w:sz w:val="24"/>
          <w:szCs w:val="24"/>
          <w:highlight w:val="yellow"/>
        </w:rPr>
        <w:t>)</w:t>
      </w:r>
      <w:r w:rsidRPr="000257A1">
        <w:rPr>
          <w:sz w:val="24"/>
          <w:szCs w:val="24"/>
          <w:highlight w:val="yellow"/>
        </w:rPr>
        <w:t xml:space="preserve">, temos o </w:t>
      </w:r>
      <w:proofErr w:type="spellStart"/>
      <w:r w:rsidRPr="000257A1">
        <w:rPr>
          <w:sz w:val="24"/>
          <w:szCs w:val="24"/>
          <w:highlight w:val="yellow"/>
        </w:rPr>
        <w:t>React</w:t>
      </w:r>
      <w:proofErr w:type="spellEnd"/>
      <w:r w:rsidRPr="000257A1">
        <w:rPr>
          <w:sz w:val="24"/>
          <w:szCs w:val="24"/>
          <w:highlight w:val="yellow"/>
        </w:rPr>
        <w:t xml:space="preserve"> que é o </w:t>
      </w:r>
      <w:proofErr w:type="spellStart"/>
      <w:r w:rsidRPr="000257A1">
        <w:rPr>
          <w:sz w:val="24"/>
          <w:szCs w:val="24"/>
          <w:highlight w:val="yellow"/>
        </w:rPr>
        <w:t>React</w:t>
      </w:r>
      <w:proofErr w:type="spellEnd"/>
      <w:r w:rsidRPr="000257A1">
        <w:rPr>
          <w:sz w:val="24"/>
          <w:szCs w:val="24"/>
          <w:highlight w:val="yellow"/>
        </w:rPr>
        <w:t xml:space="preserve"> por si próprio e temos o </w:t>
      </w:r>
      <w:proofErr w:type="spellStart"/>
      <w:r w:rsidRPr="000257A1">
        <w:rPr>
          <w:sz w:val="24"/>
          <w:szCs w:val="24"/>
          <w:highlight w:val="yellow"/>
        </w:rPr>
        <w:t>ReactDOM</w:t>
      </w:r>
      <w:proofErr w:type="spellEnd"/>
      <w:r w:rsidRPr="000257A1">
        <w:rPr>
          <w:sz w:val="24"/>
          <w:szCs w:val="24"/>
          <w:highlight w:val="yellow"/>
        </w:rPr>
        <w:t xml:space="preserve"> que é a biblioteca que nos ajuda a trabalhar com a DOM... No exemplo abaixo eu pego a </w:t>
      </w:r>
      <w:proofErr w:type="spellStart"/>
      <w:r w:rsidRPr="000257A1">
        <w:rPr>
          <w:sz w:val="24"/>
          <w:szCs w:val="24"/>
          <w:highlight w:val="yellow"/>
        </w:rPr>
        <w:t>tag</w:t>
      </w:r>
      <w:proofErr w:type="spellEnd"/>
      <w:r w:rsidRPr="000257A1">
        <w:rPr>
          <w:sz w:val="24"/>
          <w:szCs w:val="24"/>
          <w:highlight w:val="yellow"/>
        </w:rPr>
        <w:t xml:space="preserve"> que quero trabalhar (Segundo parâmetro) e renderizo o que está no primeiro parâmetro:</w:t>
      </w:r>
    </w:p>
    <w:p w14:paraId="466CE03A"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C586C0"/>
          <w:sz w:val="21"/>
          <w:szCs w:val="21"/>
          <w:lang w:eastAsia="pt-BR"/>
        </w:rPr>
        <w:t>import</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9CDCFE"/>
          <w:sz w:val="21"/>
          <w:szCs w:val="21"/>
          <w:lang w:eastAsia="pt-BR"/>
        </w:rPr>
        <w:t>React</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C586C0"/>
          <w:sz w:val="21"/>
          <w:szCs w:val="21"/>
          <w:lang w:eastAsia="pt-BR"/>
        </w:rPr>
        <w:t>from</w:t>
      </w:r>
      <w:proofErr w:type="spellEnd"/>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CE9178"/>
          <w:sz w:val="21"/>
          <w:szCs w:val="21"/>
          <w:lang w:eastAsia="pt-BR"/>
        </w:rPr>
        <w:t>'</w:t>
      </w:r>
      <w:proofErr w:type="spellStart"/>
      <w:r w:rsidRPr="007D02DA">
        <w:rPr>
          <w:rFonts w:ascii="Consolas" w:eastAsia="Times New Roman" w:hAnsi="Consolas" w:cs="Times New Roman"/>
          <w:color w:val="CE9178"/>
          <w:sz w:val="21"/>
          <w:szCs w:val="21"/>
          <w:lang w:eastAsia="pt-BR"/>
        </w:rPr>
        <w:t>react</w:t>
      </w:r>
      <w:proofErr w:type="spellEnd"/>
      <w:r w:rsidRPr="007D02DA">
        <w:rPr>
          <w:rFonts w:ascii="Consolas" w:eastAsia="Times New Roman" w:hAnsi="Consolas" w:cs="Times New Roman"/>
          <w:color w:val="CE9178"/>
          <w:sz w:val="21"/>
          <w:szCs w:val="21"/>
          <w:lang w:eastAsia="pt-BR"/>
        </w:rPr>
        <w:t>'</w:t>
      </w:r>
      <w:r w:rsidRPr="007D02DA">
        <w:rPr>
          <w:rFonts w:ascii="Consolas" w:eastAsia="Times New Roman" w:hAnsi="Consolas" w:cs="Times New Roman"/>
          <w:color w:val="D4D4D4"/>
          <w:sz w:val="21"/>
          <w:szCs w:val="21"/>
          <w:lang w:eastAsia="pt-BR"/>
        </w:rPr>
        <w:t>;</w:t>
      </w:r>
    </w:p>
    <w:p w14:paraId="59E2EAE8"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C586C0"/>
          <w:sz w:val="21"/>
          <w:szCs w:val="21"/>
          <w:lang w:eastAsia="pt-BR"/>
        </w:rPr>
        <w:t>import</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9CDCFE"/>
          <w:sz w:val="21"/>
          <w:szCs w:val="21"/>
          <w:lang w:eastAsia="pt-BR"/>
        </w:rPr>
        <w:t>ReactDOM</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C586C0"/>
          <w:sz w:val="21"/>
          <w:szCs w:val="21"/>
          <w:lang w:eastAsia="pt-BR"/>
        </w:rPr>
        <w:t>from</w:t>
      </w:r>
      <w:proofErr w:type="spellEnd"/>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CE9178"/>
          <w:sz w:val="21"/>
          <w:szCs w:val="21"/>
          <w:lang w:eastAsia="pt-BR"/>
        </w:rPr>
        <w:t>'</w:t>
      </w:r>
      <w:proofErr w:type="spellStart"/>
      <w:r w:rsidRPr="007D02DA">
        <w:rPr>
          <w:rFonts w:ascii="Consolas" w:eastAsia="Times New Roman" w:hAnsi="Consolas" w:cs="Times New Roman"/>
          <w:color w:val="CE9178"/>
          <w:sz w:val="21"/>
          <w:szCs w:val="21"/>
          <w:lang w:eastAsia="pt-BR"/>
        </w:rPr>
        <w:t>react</w:t>
      </w:r>
      <w:proofErr w:type="spellEnd"/>
      <w:r w:rsidRPr="007D02DA">
        <w:rPr>
          <w:rFonts w:ascii="Consolas" w:eastAsia="Times New Roman" w:hAnsi="Consolas" w:cs="Times New Roman"/>
          <w:color w:val="CE9178"/>
          <w:sz w:val="21"/>
          <w:szCs w:val="21"/>
          <w:lang w:eastAsia="pt-BR"/>
        </w:rPr>
        <w:t>-dom'</w:t>
      </w:r>
      <w:r w:rsidRPr="007D02DA">
        <w:rPr>
          <w:rFonts w:ascii="Consolas" w:eastAsia="Times New Roman" w:hAnsi="Consolas" w:cs="Times New Roman"/>
          <w:color w:val="D4D4D4"/>
          <w:sz w:val="21"/>
          <w:szCs w:val="21"/>
          <w:lang w:eastAsia="pt-BR"/>
        </w:rPr>
        <w:t>;</w:t>
      </w:r>
    </w:p>
    <w:p w14:paraId="715ABE50"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C586C0"/>
          <w:sz w:val="21"/>
          <w:szCs w:val="21"/>
          <w:lang w:eastAsia="pt-BR"/>
        </w:rPr>
        <w:t>import</w:t>
      </w:r>
      <w:proofErr w:type="spellEnd"/>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CE9178"/>
          <w:sz w:val="21"/>
          <w:szCs w:val="21"/>
          <w:lang w:eastAsia="pt-BR"/>
        </w:rPr>
        <w:t>'./index.css'</w:t>
      </w:r>
      <w:r w:rsidRPr="007D02DA">
        <w:rPr>
          <w:rFonts w:ascii="Consolas" w:eastAsia="Times New Roman" w:hAnsi="Consolas" w:cs="Times New Roman"/>
          <w:color w:val="D4D4D4"/>
          <w:sz w:val="21"/>
          <w:szCs w:val="21"/>
          <w:lang w:eastAsia="pt-BR"/>
        </w:rPr>
        <w:t>;</w:t>
      </w:r>
    </w:p>
    <w:p w14:paraId="414402D1"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C586C0"/>
          <w:sz w:val="21"/>
          <w:szCs w:val="21"/>
          <w:lang w:eastAsia="pt-BR"/>
        </w:rPr>
        <w:t>import</w:t>
      </w:r>
      <w:proofErr w:type="spellEnd"/>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9CDCFE"/>
          <w:sz w:val="21"/>
          <w:szCs w:val="21"/>
          <w:lang w:eastAsia="pt-BR"/>
        </w:rPr>
        <w:t>App</w:t>
      </w:r>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C586C0"/>
          <w:sz w:val="21"/>
          <w:szCs w:val="21"/>
          <w:lang w:eastAsia="pt-BR"/>
        </w:rPr>
        <w:t>from</w:t>
      </w:r>
      <w:proofErr w:type="spellEnd"/>
      <w:r w:rsidRPr="007D02DA">
        <w:rPr>
          <w:rFonts w:ascii="Consolas" w:eastAsia="Times New Roman" w:hAnsi="Consolas" w:cs="Times New Roman"/>
          <w:color w:val="D4D4D4"/>
          <w:sz w:val="21"/>
          <w:szCs w:val="21"/>
          <w:lang w:eastAsia="pt-BR"/>
        </w:rPr>
        <w:t> </w:t>
      </w:r>
      <w:proofErr w:type="gramStart"/>
      <w:r w:rsidRPr="007D02DA">
        <w:rPr>
          <w:rFonts w:ascii="Consolas" w:eastAsia="Times New Roman" w:hAnsi="Consolas" w:cs="Times New Roman"/>
          <w:color w:val="CE9178"/>
          <w:sz w:val="21"/>
          <w:szCs w:val="21"/>
          <w:lang w:eastAsia="pt-BR"/>
        </w:rPr>
        <w:t>'./</w:t>
      </w:r>
      <w:proofErr w:type="gramEnd"/>
      <w:r w:rsidRPr="007D02DA">
        <w:rPr>
          <w:rFonts w:ascii="Consolas" w:eastAsia="Times New Roman" w:hAnsi="Consolas" w:cs="Times New Roman"/>
          <w:color w:val="CE9178"/>
          <w:sz w:val="21"/>
          <w:szCs w:val="21"/>
          <w:lang w:eastAsia="pt-BR"/>
        </w:rPr>
        <w:t>App'</w:t>
      </w:r>
      <w:r w:rsidRPr="007D02DA">
        <w:rPr>
          <w:rFonts w:ascii="Consolas" w:eastAsia="Times New Roman" w:hAnsi="Consolas" w:cs="Times New Roman"/>
          <w:color w:val="D4D4D4"/>
          <w:sz w:val="21"/>
          <w:szCs w:val="21"/>
          <w:lang w:eastAsia="pt-BR"/>
        </w:rPr>
        <w:t>;</w:t>
      </w:r>
    </w:p>
    <w:p w14:paraId="692CDA39"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C586C0"/>
          <w:sz w:val="21"/>
          <w:szCs w:val="21"/>
          <w:lang w:eastAsia="pt-BR"/>
        </w:rPr>
        <w:t>import</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9CDCFE"/>
          <w:sz w:val="21"/>
          <w:szCs w:val="21"/>
          <w:lang w:eastAsia="pt-BR"/>
        </w:rPr>
        <w:t>reportWebVitals</w:t>
      </w:r>
      <w:proofErr w:type="spellEnd"/>
      <w:r w:rsidRPr="007D02DA">
        <w:rPr>
          <w:rFonts w:ascii="Consolas" w:eastAsia="Times New Roman" w:hAnsi="Consolas" w:cs="Times New Roman"/>
          <w:color w:val="D4D4D4"/>
          <w:sz w:val="21"/>
          <w:szCs w:val="21"/>
          <w:lang w:eastAsia="pt-BR"/>
        </w:rPr>
        <w:t> </w:t>
      </w:r>
      <w:proofErr w:type="spellStart"/>
      <w:r w:rsidRPr="007D02DA">
        <w:rPr>
          <w:rFonts w:ascii="Consolas" w:eastAsia="Times New Roman" w:hAnsi="Consolas" w:cs="Times New Roman"/>
          <w:color w:val="C586C0"/>
          <w:sz w:val="21"/>
          <w:szCs w:val="21"/>
          <w:lang w:eastAsia="pt-BR"/>
        </w:rPr>
        <w:t>from</w:t>
      </w:r>
      <w:proofErr w:type="spellEnd"/>
      <w:r w:rsidRPr="007D02DA">
        <w:rPr>
          <w:rFonts w:ascii="Consolas" w:eastAsia="Times New Roman" w:hAnsi="Consolas" w:cs="Times New Roman"/>
          <w:color w:val="D4D4D4"/>
          <w:sz w:val="21"/>
          <w:szCs w:val="21"/>
          <w:lang w:eastAsia="pt-BR"/>
        </w:rPr>
        <w:t> </w:t>
      </w:r>
      <w:proofErr w:type="gramStart"/>
      <w:r w:rsidRPr="007D02DA">
        <w:rPr>
          <w:rFonts w:ascii="Consolas" w:eastAsia="Times New Roman" w:hAnsi="Consolas" w:cs="Times New Roman"/>
          <w:color w:val="CE9178"/>
          <w:sz w:val="21"/>
          <w:szCs w:val="21"/>
          <w:lang w:eastAsia="pt-BR"/>
        </w:rPr>
        <w:t>'./</w:t>
      </w:r>
      <w:proofErr w:type="spellStart"/>
      <w:proofErr w:type="gramEnd"/>
      <w:r w:rsidRPr="007D02DA">
        <w:rPr>
          <w:rFonts w:ascii="Consolas" w:eastAsia="Times New Roman" w:hAnsi="Consolas" w:cs="Times New Roman"/>
          <w:color w:val="CE9178"/>
          <w:sz w:val="21"/>
          <w:szCs w:val="21"/>
          <w:lang w:eastAsia="pt-BR"/>
        </w:rPr>
        <w:t>reportWebVitals</w:t>
      </w:r>
      <w:proofErr w:type="spellEnd"/>
      <w:r w:rsidRPr="007D02DA">
        <w:rPr>
          <w:rFonts w:ascii="Consolas" w:eastAsia="Times New Roman" w:hAnsi="Consolas" w:cs="Times New Roman"/>
          <w:color w:val="CE9178"/>
          <w:sz w:val="21"/>
          <w:szCs w:val="21"/>
          <w:lang w:eastAsia="pt-BR"/>
        </w:rPr>
        <w:t>'</w:t>
      </w:r>
      <w:r w:rsidRPr="007D02DA">
        <w:rPr>
          <w:rFonts w:ascii="Consolas" w:eastAsia="Times New Roman" w:hAnsi="Consolas" w:cs="Times New Roman"/>
          <w:color w:val="D4D4D4"/>
          <w:sz w:val="21"/>
          <w:szCs w:val="21"/>
          <w:lang w:eastAsia="pt-BR"/>
        </w:rPr>
        <w:t>;</w:t>
      </w:r>
    </w:p>
    <w:p w14:paraId="78BCB5CA"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
    <w:p w14:paraId="7A96F499"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7D02DA">
        <w:rPr>
          <w:rFonts w:ascii="Consolas" w:eastAsia="Times New Roman" w:hAnsi="Consolas" w:cs="Times New Roman"/>
          <w:color w:val="9CDCFE"/>
          <w:sz w:val="21"/>
          <w:szCs w:val="21"/>
          <w:lang w:eastAsia="pt-BR"/>
        </w:rPr>
        <w:t>ReactDOM</w:t>
      </w:r>
      <w:r w:rsidRPr="007D02DA">
        <w:rPr>
          <w:rFonts w:ascii="Consolas" w:eastAsia="Times New Roman" w:hAnsi="Consolas" w:cs="Times New Roman"/>
          <w:color w:val="D4D4D4"/>
          <w:sz w:val="21"/>
          <w:szCs w:val="21"/>
          <w:lang w:eastAsia="pt-BR"/>
        </w:rPr>
        <w:t>.</w:t>
      </w:r>
      <w:r w:rsidRPr="007D02DA">
        <w:rPr>
          <w:rFonts w:ascii="Consolas" w:eastAsia="Times New Roman" w:hAnsi="Consolas" w:cs="Times New Roman"/>
          <w:color w:val="DCDCAA"/>
          <w:sz w:val="21"/>
          <w:szCs w:val="21"/>
          <w:lang w:eastAsia="pt-BR"/>
        </w:rPr>
        <w:t>render</w:t>
      </w:r>
      <w:proofErr w:type="spellEnd"/>
      <w:r w:rsidRPr="007D02DA">
        <w:rPr>
          <w:rFonts w:ascii="Consolas" w:eastAsia="Times New Roman" w:hAnsi="Consolas" w:cs="Times New Roman"/>
          <w:color w:val="D4D4D4"/>
          <w:sz w:val="21"/>
          <w:szCs w:val="21"/>
          <w:lang w:eastAsia="pt-BR"/>
        </w:rPr>
        <w:t>(</w:t>
      </w:r>
    </w:p>
    <w:p w14:paraId="0C329948"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808080"/>
          <w:sz w:val="21"/>
          <w:szCs w:val="21"/>
          <w:lang w:eastAsia="pt-BR"/>
        </w:rPr>
        <w:t>&lt;</w:t>
      </w:r>
      <w:proofErr w:type="spellStart"/>
      <w:r w:rsidRPr="007D02DA">
        <w:rPr>
          <w:rFonts w:ascii="Consolas" w:eastAsia="Times New Roman" w:hAnsi="Consolas" w:cs="Times New Roman"/>
          <w:color w:val="4EC9B0"/>
          <w:sz w:val="21"/>
          <w:szCs w:val="21"/>
          <w:lang w:eastAsia="pt-BR"/>
        </w:rPr>
        <w:t>React.StrictMode</w:t>
      </w:r>
      <w:proofErr w:type="spellEnd"/>
      <w:r w:rsidRPr="007D02DA">
        <w:rPr>
          <w:rFonts w:ascii="Consolas" w:eastAsia="Times New Roman" w:hAnsi="Consolas" w:cs="Times New Roman"/>
          <w:color w:val="808080"/>
          <w:sz w:val="21"/>
          <w:szCs w:val="21"/>
          <w:lang w:eastAsia="pt-BR"/>
        </w:rPr>
        <w:t>&gt;</w:t>
      </w:r>
    </w:p>
    <w:p w14:paraId="0C2F10D6"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808080"/>
          <w:sz w:val="21"/>
          <w:szCs w:val="21"/>
          <w:lang w:eastAsia="pt-BR"/>
        </w:rPr>
        <w:t>&lt;</w:t>
      </w:r>
      <w:r w:rsidRPr="007D02DA">
        <w:rPr>
          <w:rFonts w:ascii="Consolas" w:eastAsia="Times New Roman" w:hAnsi="Consolas" w:cs="Times New Roman"/>
          <w:color w:val="4EC9B0"/>
          <w:sz w:val="21"/>
          <w:szCs w:val="21"/>
          <w:lang w:eastAsia="pt-BR"/>
        </w:rPr>
        <w:t>App</w:t>
      </w:r>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808080"/>
          <w:sz w:val="21"/>
          <w:szCs w:val="21"/>
          <w:lang w:eastAsia="pt-BR"/>
        </w:rPr>
        <w:t>/&gt;</w:t>
      </w:r>
    </w:p>
    <w:p w14:paraId="04A5A5A2"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D4D4D4"/>
          <w:sz w:val="21"/>
          <w:szCs w:val="21"/>
          <w:lang w:eastAsia="pt-BR"/>
        </w:rPr>
        <w:t>  </w:t>
      </w:r>
      <w:r w:rsidRPr="007D02DA">
        <w:rPr>
          <w:rFonts w:ascii="Consolas" w:eastAsia="Times New Roman" w:hAnsi="Consolas" w:cs="Times New Roman"/>
          <w:color w:val="808080"/>
          <w:sz w:val="21"/>
          <w:szCs w:val="21"/>
          <w:lang w:eastAsia="pt-BR"/>
        </w:rPr>
        <w:t>&lt;/</w:t>
      </w:r>
      <w:proofErr w:type="spellStart"/>
      <w:r w:rsidRPr="007D02DA">
        <w:rPr>
          <w:rFonts w:ascii="Consolas" w:eastAsia="Times New Roman" w:hAnsi="Consolas" w:cs="Times New Roman"/>
          <w:color w:val="4EC9B0"/>
          <w:sz w:val="21"/>
          <w:szCs w:val="21"/>
          <w:lang w:eastAsia="pt-BR"/>
        </w:rPr>
        <w:t>React.StrictMode</w:t>
      </w:r>
      <w:proofErr w:type="spellEnd"/>
      <w:r w:rsidRPr="007D02DA">
        <w:rPr>
          <w:rFonts w:ascii="Consolas" w:eastAsia="Times New Roman" w:hAnsi="Consolas" w:cs="Times New Roman"/>
          <w:color w:val="808080"/>
          <w:sz w:val="21"/>
          <w:szCs w:val="21"/>
          <w:lang w:eastAsia="pt-BR"/>
        </w:rPr>
        <w:t>&gt;</w:t>
      </w:r>
      <w:r w:rsidRPr="007D02DA">
        <w:rPr>
          <w:rFonts w:ascii="Consolas" w:eastAsia="Times New Roman" w:hAnsi="Consolas" w:cs="Times New Roman"/>
          <w:color w:val="D4D4D4"/>
          <w:sz w:val="21"/>
          <w:szCs w:val="21"/>
          <w:lang w:eastAsia="pt-BR"/>
        </w:rPr>
        <w:t>,</w:t>
      </w:r>
    </w:p>
    <w:p w14:paraId="61CFDAB1"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D4D4D4"/>
          <w:sz w:val="21"/>
          <w:szCs w:val="21"/>
          <w:lang w:eastAsia="pt-BR"/>
        </w:rPr>
        <w:t>  </w:t>
      </w:r>
      <w:proofErr w:type="spellStart"/>
      <w:proofErr w:type="gramStart"/>
      <w:r w:rsidRPr="007D02DA">
        <w:rPr>
          <w:rFonts w:ascii="Consolas" w:eastAsia="Times New Roman" w:hAnsi="Consolas" w:cs="Times New Roman"/>
          <w:color w:val="9CDCFE"/>
          <w:sz w:val="21"/>
          <w:szCs w:val="21"/>
          <w:lang w:eastAsia="pt-BR"/>
        </w:rPr>
        <w:t>document</w:t>
      </w:r>
      <w:r w:rsidRPr="007D02DA">
        <w:rPr>
          <w:rFonts w:ascii="Consolas" w:eastAsia="Times New Roman" w:hAnsi="Consolas" w:cs="Times New Roman"/>
          <w:color w:val="D4D4D4"/>
          <w:sz w:val="21"/>
          <w:szCs w:val="21"/>
          <w:lang w:eastAsia="pt-BR"/>
        </w:rPr>
        <w:t>.</w:t>
      </w:r>
      <w:r w:rsidRPr="007D02DA">
        <w:rPr>
          <w:rFonts w:ascii="Consolas" w:eastAsia="Times New Roman" w:hAnsi="Consolas" w:cs="Times New Roman"/>
          <w:color w:val="DCDCAA"/>
          <w:sz w:val="21"/>
          <w:szCs w:val="21"/>
          <w:lang w:eastAsia="pt-BR"/>
        </w:rPr>
        <w:t>getElementById</w:t>
      </w:r>
      <w:proofErr w:type="spellEnd"/>
      <w:proofErr w:type="gramEnd"/>
      <w:r w:rsidRPr="007D02DA">
        <w:rPr>
          <w:rFonts w:ascii="Consolas" w:eastAsia="Times New Roman" w:hAnsi="Consolas" w:cs="Times New Roman"/>
          <w:color w:val="D4D4D4"/>
          <w:sz w:val="21"/>
          <w:szCs w:val="21"/>
          <w:lang w:eastAsia="pt-BR"/>
        </w:rPr>
        <w:t>(</w:t>
      </w:r>
      <w:r w:rsidRPr="007D02DA">
        <w:rPr>
          <w:rFonts w:ascii="Consolas" w:eastAsia="Times New Roman" w:hAnsi="Consolas" w:cs="Times New Roman"/>
          <w:color w:val="CE9178"/>
          <w:sz w:val="21"/>
          <w:szCs w:val="21"/>
          <w:lang w:eastAsia="pt-BR"/>
        </w:rPr>
        <w:t>'root'</w:t>
      </w:r>
      <w:r w:rsidRPr="007D02DA">
        <w:rPr>
          <w:rFonts w:ascii="Consolas" w:eastAsia="Times New Roman" w:hAnsi="Consolas" w:cs="Times New Roman"/>
          <w:color w:val="D4D4D4"/>
          <w:sz w:val="21"/>
          <w:szCs w:val="21"/>
          <w:lang w:eastAsia="pt-BR"/>
        </w:rPr>
        <w:t>)</w:t>
      </w:r>
    </w:p>
    <w:p w14:paraId="7E05A3E5"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D4D4D4"/>
          <w:sz w:val="21"/>
          <w:szCs w:val="21"/>
          <w:lang w:eastAsia="pt-BR"/>
        </w:rPr>
        <w:t>);</w:t>
      </w:r>
    </w:p>
    <w:p w14:paraId="396D821A"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
    <w:p w14:paraId="3924E74D"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6A9955"/>
          <w:sz w:val="21"/>
          <w:szCs w:val="21"/>
          <w:lang w:eastAsia="pt-BR"/>
        </w:rPr>
        <w:t>// If you want to start measuring performance in your app, pass a function</w:t>
      </w:r>
    </w:p>
    <w:p w14:paraId="57CA563A"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6A9955"/>
          <w:sz w:val="21"/>
          <w:szCs w:val="21"/>
          <w:lang w:eastAsia="pt-BR"/>
        </w:rPr>
        <w:t>// </w:t>
      </w:r>
      <w:proofErr w:type="spellStart"/>
      <w:r w:rsidRPr="007D02DA">
        <w:rPr>
          <w:rFonts w:ascii="Consolas" w:eastAsia="Times New Roman" w:hAnsi="Consolas" w:cs="Times New Roman"/>
          <w:color w:val="6A9955"/>
          <w:sz w:val="21"/>
          <w:szCs w:val="21"/>
          <w:lang w:eastAsia="pt-BR"/>
        </w:rPr>
        <w:t>to</w:t>
      </w:r>
      <w:proofErr w:type="spellEnd"/>
      <w:r w:rsidRPr="007D02DA">
        <w:rPr>
          <w:rFonts w:ascii="Consolas" w:eastAsia="Times New Roman" w:hAnsi="Consolas" w:cs="Times New Roman"/>
          <w:color w:val="6A9955"/>
          <w:sz w:val="21"/>
          <w:szCs w:val="21"/>
          <w:lang w:eastAsia="pt-BR"/>
        </w:rPr>
        <w:t> log </w:t>
      </w:r>
      <w:proofErr w:type="spellStart"/>
      <w:r w:rsidRPr="007D02DA">
        <w:rPr>
          <w:rFonts w:ascii="Consolas" w:eastAsia="Times New Roman" w:hAnsi="Consolas" w:cs="Times New Roman"/>
          <w:color w:val="6A9955"/>
          <w:sz w:val="21"/>
          <w:szCs w:val="21"/>
          <w:lang w:eastAsia="pt-BR"/>
        </w:rPr>
        <w:t>results</w:t>
      </w:r>
      <w:proofErr w:type="spellEnd"/>
      <w:r w:rsidRPr="007D02DA">
        <w:rPr>
          <w:rFonts w:ascii="Consolas" w:eastAsia="Times New Roman" w:hAnsi="Consolas" w:cs="Times New Roman"/>
          <w:color w:val="6A9955"/>
          <w:sz w:val="21"/>
          <w:szCs w:val="21"/>
          <w:lang w:eastAsia="pt-BR"/>
        </w:rPr>
        <w:t> (for </w:t>
      </w:r>
      <w:proofErr w:type="spellStart"/>
      <w:r w:rsidRPr="007D02DA">
        <w:rPr>
          <w:rFonts w:ascii="Consolas" w:eastAsia="Times New Roman" w:hAnsi="Consolas" w:cs="Times New Roman"/>
          <w:color w:val="6A9955"/>
          <w:sz w:val="21"/>
          <w:szCs w:val="21"/>
          <w:lang w:eastAsia="pt-BR"/>
        </w:rPr>
        <w:t>example</w:t>
      </w:r>
      <w:proofErr w:type="spellEnd"/>
      <w:r w:rsidRPr="007D02DA">
        <w:rPr>
          <w:rFonts w:ascii="Consolas" w:eastAsia="Times New Roman" w:hAnsi="Consolas" w:cs="Times New Roman"/>
          <w:color w:val="6A9955"/>
          <w:sz w:val="21"/>
          <w:szCs w:val="21"/>
          <w:lang w:eastAsia="pt-BR"/>
        </w:rPr>
        <w:t>: </w:t>
      </w:r>
      <w:proofErr w:type="spellStart"/>
      <w:r w:rsidRPr="007D02DA">
        <w:rPr>
          <w:rFonts w:ascii="Consolas" w:eastAsia="Times New Roman" w:hAnsi="Consolas" w:cs="Times New Roman"/>
          <w:color w:val="6A9955"/>
          <w:sz w:val="21"/>
          <w:szCs w:val="21"/>
          <w:lang w:eastAsia="pt-BR"/>
        </w:rPr>
        <w:t>reportWebVitals</w:t>
      </w:r>
      <w:proofErr w:type="spellEnd"/>
      <w:r w:rsidRPr="007D02DA">
        <w:rPr>
          <w:rFonts w:ascii="Consolas" w:eastAsia="Times New Roman" w:hAnsi="Consolas" w:cs="Times New Roman"/>
          <w:color w:val="6A9955"/>
          <w:sz w:val="21"/>
          <w:szCs w:val="21"/>
          <w:lang w:eastAsia="pt-BR"/>
        </w:rPr>
        <w:t>(console.log))</w:t>
      </w:r>
    </w:p>
    <w:p w14:paraId="085AE66F"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r w:rsidRPr="007D02DA">
        <w:rPr>
          <w:rFonts w:ascii="Consolas" w:eastAsia="Times New Roman" w:hAnsi="Consolas" w:cs="Times New Roman"/>
          <w:color w:val="6A9955"/>
          <w:sz w:val="21"/>
          <w:szCs w:val="21"/>
          <w:lang w:eastAsia="pt-BR"/>
        </w:rPr>
        <w:t>// or send to an analytics endpoint. Learn more: https://bit.ly/CRA-vitals</w:t>
      </w:r>
    </w:p>
    <w:p w14:paraId="2246F15D"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roofErr w:type="spellStart"/>
      <w:proofErr w:type="gramStart"/>
      <w:r w:rsidRPr="007D02DA">
        <w:rPr>
          <w:rFonts w:ascii="Consolas" w:eastAsia="Times New Roman" w:hAnsi="Consolas" w:cs="Times New Roman"/>
          <w:color w:val="DCDCAA"/>
          <w:sz w:val="21"/>
          <w:szCs w:val="21"/>
          <w:lang w:eastAsia="pt-BR"/>
        </w:rPr>
        <w:t>reportWebVitals</w:t>
      </w:r>
      <w:proofErr w:type="spellEnd"/>
      <w:r w:rsidRPr="007D02DA">
        <w:rPr>
          <w:rFonts w:ascii="Consolas" w:eastAsia="Times New Roman" w:hAnsi="Consolas" w:cs="Times New Roman"/>
          <w:color w:val="D4D4D4"/>
          <w:sz w:val="21"/>
          <w:szCs w:val="21"/>
          <w:lang w:eastAsia="pt-BR"/>
        </w:rPr>
        <w:t>(</w:t>
      </w:r>
      <w:proofErr w:type="gramEnd"/>
      <w:r w:rsidRPr="007D02DA">
        <w:rPr>
          <w:rFonts w:ascii="Consolas" w:eastAsia="Times New Roman" w:hAnsi="Consolas" w:cs="Times New Roman"/>
          <w:color w:val="D4D4D4"/>
          <w:sz w:val="21"/>
          <w:szCs w:val="21"/>
          <w:lang w:eastAsia="pt-BR"/>
        </w:rPr>
        <w:t>);</w:t>
      </w:r>
    </w:p>
    <w:p w14:paraId="16A649BD" w14:textId="77777777" w:rsidR="007D02DA" w:rsidRPr="007D02DA" w:rsidRDefault="007D02DA" w:rsidP="007D02DA">
      <w:pPr>
        <w:shd w:val="clear" w:color="auto" w:fill="1E1E1E"/>
        <w:spacing w:after="0" w:line="285" w:lineRule="atLeast"/>
        <w:rPr>
          <w:rFonts w:ascii="Consolas" w:eastAsia="Times New Roman" w:hAnsi="Consolas" w:cs="Times New Roman"/>
          <w:color w:val="D4D4D4"/>
          <w:sz w:val="21"/>
          <w:szCs w:val="21"/>
          <w:lang w:eastAsia="pt-BR"/>
        </w:rPr>
      </w:pPr>
    </w:p>
    <w:p w14:paraId="3D67AA7F" w14:textId="0C70554B" w:rsidR="007D02DA" w:rsidRDefault="007D02DA" w:rsidP="00E70A3F">
      <w:pPr>
        <w:tabs>
          <w:tab w:val="left" w:pos="5775"/>
        </w:tabs>
        <w:rPr>
          <w:sz w:val="24"/>
          <w:szCs w:val="24"/>
        </w:rPr>
      </w:pPr>
    </w:p>
    <w:p w14:paraId="4C84C309" w14:textId="6D5FEE26" w:rsidR="007B0A7C" w:rsidRDefault="007B0A7C" w:rsidP="00E70A3F">
      <w:pPr>
        <w:tabs>
          <w:tab w:val="left" w:pos="5775"/>
        </w:tabs>
        <w:rPr>
          <w:sz w:val="24"/>
          <w:szCs w:val="24"/>
        </w:rPr>
      </w:pPr>
      <w:r>
        <w:rPr>
          <w:sz w:val="24"/>
          <w:szCs w:val="24"/>
        </w:rPr>
        <w:lastRenderedPageBreak/>
        <w:t xml:space="preserve">Agora nós vamos criar nosso primeiro componente </w:t>
      </w:r>
      <w:proofErr w:type="spellStart"/>
      <w:r>
        <w:rPr>
          <w:sz w:val="24"/>
          <w:szCs w:val="24"/>
        </w:rPr>
        <w:t>React</w:t>
      </w:r>
      <w:proofErr w:type="spellEnd"/>
      <w:r>
        <w:rPr>
          <w:sz w:val="24"/>
          <w:szCs w:val="24"/>
        </w:rPr>
        <w:t>:</w:t>
      </w:r>
    </w:p>
    <w:p w14:paraId="14400A57" w14:textId="3A028FBB" w:rsidR="007B0A7C" w:rsidRDefault="007B0A7C" w:rsidP="00E70A3F">
      <w:pPr>
        <w:tabs>
          <w:tab w:val="left" w:pos="5775"/>
        </w:tabs>
        <w:rPr>
          <w:sz w:val="24"/>
          <w:szCs w:val="24"/>
        </w:rPr>
      </w:pPr>
      <w:r>
        <w:rPr>
          <w:sz w:val="24"/>
          <w:szCs w:val="24"/>
        </w:rPr>
        <w:t xml:space="preserve">Primeiro vamos criar em nossa pasta SRC </w:t>
      </w:r>
      <w:proofErr w:type="gramStart"/>
      <w:r>
        <w:rPr>
          <w:sz w:val="24"/>
          <w:szCs w:val="24"/>
        </w:rPr>
        <w:t>um pasta</w:t>
      </w:r>
      <w:proofErr w:type="gramEnd"/>
      <w:r>
        <w:rPr>
          <w:sz w:val="24"/>
          <w:szCs w:val="24"/>
        </w:rPr>
        <w:t xml:space="preserve"> para os nossos componentes... O nosso componente terá extensão JSX... </w:t>
      </w:r>
      <w:r w:rsidRPr="00F46970">
        <w:rPr>
          <w:b/>
          <w:bCs/>
          <w:sz w:val="24"/>
          <w:szCs w:val="24"/>
          <w:highlight w:val="yellow"/>
        </w:rPr>
        <w:t xml:space="preserve">Para trabalharmos com um código </w:t>
      </w:r>
      <w:proofErr w:type="spellStart"/>
      <w:r w:rsidRPr="00F46970">
        <w:rPr>
          <w:b/>
          <w:bCs/>
          <w:sz w:val="24"/>
          <w:szCs w:val="24"/>
          <w:highlight w:val="yellow"/>
        </w:rPr>
        <w:t>React</w:t>
      </w:r>
      <w:proofErr w:type="spellEnd"/>
      <w:r w:rsidRPr="00F46970">
        <w:rPr>
          <w:b/>
          <w:bCs/>
          <w:sz w:val="24"/>
          <w:szCs w:val="24"/>
          <w:highlight w:val="yellow"/>
        </w:rPr>
        <w:t xml:space="preserve">, podemos usar a extensão JS ou JSX, que é um </w:t>
      </w:r>
      <w:proofErr w:type="spellStart"/>
      <w:r w:rsidRPr="00F46970">
        <w:rPr>
          <w:b/>
          <w:bCs/>
          <w:sz w:val="24"/>
          <w:szCs w:val="24"/>
          <w:highlight w:val="yellow"/>
        </w:rPr>
        <w:t>JavaScript</w:t>
      </w:r>
      <w:proofErr w:type="spellEnd"/>
      <w:r w:rsidRPr="00F46970">
        <w:rPr>
          <w:b/>
          <w:bCs/>
          <w:sz w:val="24"/>
          <w:szCs w:val="24"/>
          <w:highlight w:val="yellow"/>
        </w:rPr>
        <w:t xml:space="preserve"> </w:t>
      </w:r>
      <w:proofErr w:type="spellStart"/>
      <w:r w:rsidRPr="00F46970">
        <w:rPr>
          <w:b/>
          <w:bCs/>
          <w:sz w:val="24"/>
          <w:szCs w:val="24"/>
          <w:highlight w:val="yellow"/>
        </w:rPr>
        <w:t>Extendido</w:t>
      </w:r>
      <w:proofErr w:type="spellEnd"/>
      <w:r w:rsidRPr="00F46970">
        <w:rPr>
          <w:b/>
          <w:bCs/>
          <w:sz w:val="24"/>
          <w:szCs w:val="24"/>
          <w:highlight w:val="yellow"/>
        </w:rPr>
        <w:t xml:space="preserve">, é mais comum utilizar para arquivos </w:t>
      </w:r>
      <w:proofErr w:type="spellStart"/>
      <w:r w:rsidRPr="00F46970">
        <w:rPr>
          <w:b/>
          <w:bCs/>
          <w:sz w:val="24"/>
          <w:szCs w:val="24"/>
          <w:highlight w:val="yellow"/>
        </w:rPr>
        <w:t>React</w:t>
      </w:r>
      <w:proofErr w:type="spellEnd"/>
      <w:r w:rsidRPr="00F46970">
        <w:rPr>
          <w:b/>
          <w:bCs/>
          <w:sz w:val="24"/>
          <w:szCs w:val="24"/>
          <w:highlight w:val="yellow"/>
        </w:rPr>
        <w:t xml:space="preserve"> a extensão JSX:</w:t>
      </w:r>
    </w:p>
    <w:p w14:paraId="0F50C91C" w14:textId="5FE2459F" w:rsidR="007B0A7C" w:rsidRDefault="00F46970" w:rsidP="00E70A3F">
      <w:pPr>
        <w:tabs>
          <w:tab w:val="left" w:pos="5775"/>
        </w:tabs>
        <w:rPr>
          <w:sz w:val="24"/>
          <w:szCs w:val="24"/>
        </w:rPr>
      </w:pPr>
      <w:r>
        <w:rPr>
          <w:noProof/>
        </w:rPr>
        <w:drawing>
          <wp:inline distT="0" distB="0" distL="0" distR="0" wp14:anchorId="7FB740A3" wp14:editId="3437B18A">
            <wp:extent cx="1714500" cy="1095375"/>
            <wp:effectExtent l="0" t="0" r="0" b="95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14500" cy="1095375"/>
                    </a:xfrm>
                    <a:prstGeom prst="rect">
                      <a:avLst/>
                    </a:prstGeom>
                  </pic:spPr>
                </pic:pic>
              </a:graphicData>
            </a:graphic>
          </wp:inline>
        </w:drawing>
      </w:r>
    </w:p>
    <w:p w14:paraId="0695D5C2" w14:textId="2456F005" w:rsidR="00F46970" w:rsidRDefault="0010495D" w:rsidP="00E70A3F">
      <w:pPr>
        <w:tabs>
          <w:tab w:val="left" w:pos="5775"/>
        </w:tabs>
        <w:rPr>
          <w:sz w:val="24"/>
          <w:szCs w:val="24"/>
        </w:rPr>
      </w:pPr>
      <w:r>
        <w:rPr>
          <w:sz w:val="24"/>
          <w:szCs w:val="24"/>
        </w:rPr>
        <w:t>Agora vamos criar uma função de teste nesse arquivo de componente que criamos:</w:t>
      </w:r>
    </w:p>
    <w:p w14:paraId="4FF11A27"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r w:rsidRPr="0010495D">
        <w:rPr>
          <w:rFonts w:ascii="Consolas" w:eastAsia="Times New Roman" w:hAnsi="Consolas" w:cs="Times New Roman"/>
          <w:color w:val="6A9955"/>
          <w:sz w:val="21"/>
          <w:szCs w:val="21"/>
          <w:lang w:eastAsia="pt-BR"/>
        </w:rPr>
        <w:t>//Exportando uma função para usar em outros módulos</w:t>
      </w:r>
    </w:p>
    <w:p w14:paraId="6F853B02"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0495D">
        <w:rPr>
          <w:rFonts w:ascii="Consolas" w:eastAsia="Times New Roman" w:hAnsi="Consolas" w:cs="Times New Roman"/>
          <w:color w:val="C586C0"/>
          <w:sz w:val="21"/>
          <w:szCs w:val="21"/>
          <w:lang w:eastAsia="pt-BR"/>
        </w:rPr>
        <w:t>export</w:t>
      </w:r>
      <w:proofErr w:type="spellEnd"/>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C586C0"/>
          <w:sz w:val="21"/>
          <w:szCs w:val="21"/>
          <w:lang w:eastAsia="pt-BR"/>
        </w:rPr>
        <w:t>default</w:t>
      </w:r>
      <w:r w:rsidRPr="0010495D">
        <w:rPr>
          <w:rFonts w:ascii="Consolas" w:eastAsia="Times New Roman" w:hAnsi="Consolas" w:cs="Times New Roman"/>
          <w:color w:val="D4D4D4"/>
          <w:sz w:val="21"/>
          <w:szCs w:val="21"/>
          <w:lang w:eastAsia="pt-BR"/>
        </w:rPr>
        <w:t> </w:t>
      </w:r>
      <w:proofErr w:type="spellStart"/>
      <w:proofErr w:type="gramStart"/>
      <w:r w:rsidRPr="0010495D">
        <w:rPr>
          <w:rFonts w:ascii="Consolas" w:eastAsia="Times New Roman" w:hAnsi="Consolas" w:cs="Times New Roman"/>
          <w:color w:val="569CD6"/>
          <w:sz w:val="21"/>
          <w:szCs w:val="21"/>
          <w:lang w:eastAsia="pt-BR"/>
        </w:rPr>
        <w:t>function</w:t>
      </w:r>
      <w:proofErr w:type="spellEnd"/>
      <w:r w:rsidRPr="0010495D">
        <w:rPr>
          <w:rFonts w:ascii="Consolas" w:eastAsia="Times New Roman" w:hAnsi="Consolas" w:cs="Times New Roman"/>
          <w:color w:val="D4D4D4"/>
          <w:sz w:val="21"/>
          <w:szCs w:val="21"/>
          <w:lang w:eastAsia="pt-BR"/>
        </w:rPr>
        <w:t>(</w:t>
      </w:r>
      <w:proofErr w:type="gramEnd"/>
      <w:r w:rsidRPr="0010495D">
        <w:rPr>
          <w:rFonts w:ascii="Consolas" w:eastAsia="Times New Roman" w:hAnsi="Consolas" w:cs="Times New Roman"/>
          <w:color w:val="D4D4D4"/>
          <w:sz w:val="21"/>
          <w:szCs w:val="21"/>
          <w:lang w:eastAsia="pt-BR"/>
        </w:rPr>
        <w:t>) {</w:t>
      </w:r>
    </w:p>
    <w:p w14:paraId="6535AAB2"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C586C0"/>
          <w:sz w:val="21"/>
          <w:szCs w:val="21"/>
          <w:lang w:eastAsia="pt-BR"/>
        </w:rPr>
        <w:t>return</w:t>
      </w:r>
      <w:proofErr w:type="spellEnd"/>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CE9178"/>
          <w:sz w:val="21"/>
          <w:szCs w:val="21"/>
          <w:lang w:eastAsia="pt-BR"/>
        </w:rPr>
        <w:t>"Teste"</w:t>
      </w:r>
    </w:p>
    <w:p w14:paraId="56E248F4"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r w:rsidRPr="0010495D">
        <w:rPr>
          <w:rFonts w:ascii="Consolas" w:eastAsia="Times New Roman" w:hAnsi="Consolas" w:cs="Times New Roman"/>
          <w:color w:val="D4D4D4"/>
          <w:sz w:val="21"/>
          <w:szCs w:val="21"/>
          <w:lang w:eastAsia="pt-BR"/>
        </w:rPr>
        <w:t>}</w:t>
      </w:r>
    </w:p>
    <w:p w14:paraId="3642C250" w14:textId="335A4F56" w:rsidR="0010495D" w:rsidRDefault="0010495D" w:rsidP="00E70A3F">
      <w:pPr>
        <w:tabs>
          <w:tab w:val="left" w:pos="5775"/>
        </w:tabs>
        <w:rPr>
          <w:sz w:val="24"/>
          <w:szCs w:val="24"/>
        </w:rPr>
      </w:pPr>
    </w:p>
    <w:p w14:paraId="2AA2733B" w14:textId="3C0F64FE" w:rsidR="0010495D" w:rsidRDefault="0010495D" w:rsidP="00E70A3F">
      <w:pPr>
        <w:tabs>
          <w:tab w:val="left" w:pos="5775"/>
        </w:tabs>
        <w:rPr>
          <w:sz w:val="24"/>
          <w:szCs w:val="24"/>
        </w:rPr>
      </w:pPr>
      <w:r>
        <w:rPr>
          <w:sz w:val="24"/>
          <w:szCs w:val="24"/>
        </w:rPr>
        <w:t xml:space="preserve">Agora vou lá no index.js da minha aplicação </w:t>
      </w:r>
      <w:proofErr w:type="spellStart"/>
      <w:r>
        <w:rPr>
          <w:sz w:val="24"/>
          <w:szCs w:val="24"/>
        </w:rPr>
        <w:t>React</w:t>
      </w:r>
      <w:proofErr w:type="spellEnd"/>
      <w:r>
        <w:rPr>
          <w:sz w:val="24"/>
          <w:szCs w:val="24"/>
        </w:rPr>
        <w:t xml:space="preserve"> e importo essa função deste módulo de componente:</w:t>
      </w:r>
    </w:p>
    <w:p w14:paraId="3544D86B"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0495D">
        <w:rPr>
          <w:rFonts w:ascii="Consolas" w:eastAsia="Times New Roman" w:hAnsi="Consolas" w:cs="Times New Roman"/>
          <w:color w:val="C586C0"/>
          <w:sz w:val="21"/>
          <w:szCs w:val="21"/>
          <w:lang w:eastAsia="pt-BR"/>
        </w:rPr>
        <w:t>import</w:t>
      </w:r>
      <w:proofErr w:type="spellEnd"/>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9CDCFE"/>
          <w:sz w:val="21"/>
          <w:szCs w:val="21"/>
          <w:lang w:eastAsia="pt-BR"/>
        </w:rPr>
        <w:t>React</w:t>
      </w:r>
      <w:proofErr w:type="spellEnd"/>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C586C0"/>
          <w:sz w:val="21"/>
          <w:szCs w:val="21"/>
          <w:lang w:eastAsia="pt-BR"/>
        </w:rPr>
        <w:t>from</w:t>
      </w:r>
      <w:proofErr w:type="spellEnd"/>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CE9178"/>
          <w:sz w:val="21"/>
          <w:szCs w:val="21"/>
          <w:lang w:eastAsia="pt-BR"/>
        </w:rPr>
        <w:t>'</w:t>
      </w:r>
      <w:proofErr w:type="spellStart"/>
      <w:r w:rsidRPr="0010495D">
        <w:rPr>
          <w:rFonts w:ascii="Consolas" w:eastAsia="Times New Roman" w:hAnsi="Consolas" w:cs="Times New Roman"/>
          <w:color w:val="CE9178"/>
          <w:sz w:val="21"/>
          <w:szCs w:val="21"/>
          <w:lang w:eastAsia="pt-BR"/>
        </w:rPr>
        <w:t>react</w:t>
      </w:r>
      <w:proofErr w:type="spellEnd"/>
      <w:r w:rsidRPr="0010495D">
        <w:rPr>
          <w:rFonts w:ascii="Consolas" w:eastAsia="Times New Roman" w:hAnsi="Consolas" w:cs="Times New Roman"/>
          <w:color w:val="CE9178"/>
          <w:sz w:val="21"/>
          <w:szCs w:val="21"/>
          <w:lang w:eastAsia="pt-BR"/>
        </w:rPr>
        <w:t>'</w:t>
      </w:r>
    </w:p>
    <w:p w14:paraId="2D2F3E04"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0495D">
        <w:rPr>
          <w:rFonts w:ascii="Consolas" w:eastAsia="Times New Roman" w:hAnsi="Consolas" w:cs="Times New Roman"/>
          <w:color w:val="C586C0"/>
          <w:sz w:val="21"/>
          <w:szCs w:val="21"/>
          <w:lang w:eastAsia="pt-BR"/>
        </w:rPr>
        <w:t>import</w:t>
      </w:r>
      <w:proofErr w:type="spellEnd"/>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9CDCFE"/>
          <w:sz w:val="21"/>
          <w:szCs w:val="21"/>
          <w:lang w:eastAsia="pt-BR"/>
        </w:rPr>
        <w:t>ReactDOM</w:t>
      </w:r>
      <w:proofErr w:type="spellEnd"/>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C586C0"/>
          <w:sz w:val="21"/>
          <w:szCs w:val="21"/>
          <w:lang w:eastAsia="pt-BR"/>
        </w:rPr>
        <w:t>from</w:t>
      </w:r>
      <w:proofErr w:type="spellEnd"/>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CE9178"/>
          <w:sz w:val="21"/>
          <w:szCs w:val="21"/>
          <w:lang w:eastAsia="pt-BR"/>
        </w:rPr>
        <w:t>'</w:t>
      </w:r>
      <w:proofErr w:type="spellStart"/>
      <w:r w:rsidRPr="0010495D">
        <w:rPr>
          <w:rFonts w:ascii="Consolas" w:eastAsia="Times New Roman" w:hAnsi="Consolas" w:cs="Times New Roman"/>
          <w:color w:val="CE9178"/>
          <w:sz w:val="21"/>
          <w:szCs w:val="21"/>
          <w:lang w:eastAsia="pt-BR"/>
        </w:rPr>
        <w:t>react</w:t>
      </w:r>
      <w:proofErr w:type="spellEnd"/>
      <w:r w:rsidRPr="0010495D">
        <w:rPr>
          <w:rFonts w:ascii="Consolas" w:eastAsia="Times New Roman" w:hAnsi="Consolas" w:cs="Times New Roman"/>
          <w:color w:val="CE9178"/>
          <w:sz w:val="21"/>
          <w:szCs w:val="21"/>
          <w:lang w:eastAsia="pt-BR"/>
        </w:rPr>
        <w:t>-dom'</w:t>
      </w:r>
    </w:p>
    <w:p w14:paraId="086ADB53"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
    <w:p w14:paraId="066CB7A7"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0495D">
        <w:rPr>
          <w:rFonts w:ascii="Consolas" w:eastAsia="Times New Roman" w:hAnsi="Consolas" w:cs="Times New Roman"/>
          <w:color w:val="C586C0"/>
          <w:sz w:val="21"/>
          <w:szCs w:val="21"/>
          <w:lang w:eastAsia="pt-BR"/>
        </w:rPr>
        <w:t>import</w:t>
      </w:r>
      <w:proofErr w:type="spellEnd"/>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9CDCFE"/>
          <w:sz w:val="21"/>
          <w:szCs w:val="21"/>
          <w:lang w:eastAsia="pt-BR"/>
        </w:rPr>
        <w:t>Primeiro</w:t>
      </w:r>
      <w:r w:rsidRPr="0010495D">
        <w:rPr>
          <w:rFonts w:ascii="Consolas" w:eastAsia="Times New Roman" w:hAnsi="Consolas" w:cs="Times New Roman"/>
          <w:color w:val="D4D4D4"/>
          <w:sz w:val="21"/>
          <w:szCs w:val="21"/>
          <w:lang w:eastAsia="pt-BR"/>
        </w:rPr>
        <w:t> </w:t>
      </w:r>
      <w:proofErr w:type="spellStart"/>
      <w:r w:rsidRPr="0010495D">
        <w:rPr>
          <w:rFonts w:ascii="Consolas" w:eastAsia="Times New Roman" w:hAnsi="Consolas" w:cs="Times New Roman"/>
          <w:color w:val="C586C0"/>
          <w:sz w:val="21"/>
          <w:szCs w:val="21"/>
          <w:lang w:eastAsia="pt-BR"/>
        </w:rPr>
        <w:t>from</w:t>
      </w:r>
      <w:proofErr w:type="spellEnd"/>
      <w:r w:rsidRPr="0010495D">
        <w:rPr>
          <w:rFonts w:ascii="Consolas" w:eastAsia="Times New Roman" w:hAnsi="Consolas" w:cs="Times New Roman"/>
          <w:color w:val="D4D4D4"/>
          <w:sz w:val="21"/>
          <w:szCs w:val="21"/>
          <w:lang w:eastAsia="pt-BR"/>
        </w:rPr>
        <w:t> </w:t>
      </w:r>
      <w:proofErr w:type="gramStart"/>
      <w:r w:rsidRPr="0010495D">
        <w:rPr>
          <w:rFonts w:ascii="Consolas" w:eastAsia="Times New Roman" w:hAnsi="Consolas" w:cs="Times New Roman"/>
          <w:color w:val="CE9178"/>
          <w:sz w:val="21"/>
          <w:szCs w:val="21"/>
          <w:lang w:eastAsia="pt-BR"/>
        </w:rPr>
        <w:t>'./</w:t>
      </w:r>
      <w:proofErr w:type="gramEnd"/>
      <w:r w:rsidRPr="0010495D">
        <w:rPr>
          <w:rFonts w:ascii="Consolas" w:eastAsia="Times New Roman" w:hAnsi="Consolas" w:cs="Times New Roman"/>
          <w:color w:val="CE9178"/>
          <w:sz w:val="21"/>
          <w:szCs w:val="21"/>
          <w:lang w:eastAsia="pt-BR"/>
        </w:rPr>
        <w:t>componentes/Primeiro'</w:t>
      </w:r>
    </w:p>
    <w:p w14:paraId="13CE3380"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
    <w:p w14:paraId="689A60F5" w14:textId="77777777" w:rsidR="0010495D" w:rsidRPr="0010495D" w:rsidRDefault="0010495D" w:rsidP="0010495D">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10495D">
        <w:rPr>
          <w:rFonts w:ascii="Consolas" w:eastAsia="Times New Roman" w:hAnsi="Consolas" w:cs="Times New Roman"/>
          <w:color w:val="9CDCFE"/>
          <w:sz w:val="21"/>
          <w:szCs w:val="21"/>
          <w:lang w:eastAsia="pt-BR"/>
        </w:rPr>
        <w:t>ReactDOM</w:t>
      </w:r>
      <w:r w:rsidRPr="0010495D">
        <w:rPr>
          <w:rFonts w:ascii="Consolas" w:eastAsia="Times New Roman" w:hAnsi="Consolas" w:cs="Times New Roman"/>
          <w:color w:val="D4D4D4"/>
          <w:sz w:val="21"/>
          <w:szCs w:val="21"/>
          <w:lang w:eastAsia="pt-BR"/>
        </w:rPr>
        <w:t>.</w:t>
      </w:r>
      <w:r w:rsidRPr="0010495D">
        <w:rPr>
          <w:rFonts w:ascii="Consolas" w:eastAsia="Times New Roman" w:hAnsi="Consolas" w:cs="Times New Roman"/>
          <w:color w:val="DCDCAA"/>
          <w:sz w:val="21"/>
          <w:szCs w:val="21"/>
          <w:lang w:eastAsia="pt-BR"/>
        </w:rPr>
        <w:t>render</w:t>
      </w:r>
      <w:proofErr w:type="spellEnd"/>
      <w:r w:rsidRPr="0010495D">
        <w:rPr>
          <w:rFonts w:ascii="Consolas" w:eastAsia="Times New Roman" w:hAnsi="Consolas" w:cs="Times New Roman"/>
          <w:color w:val="D4D4D4"/>
          <w:sz w:val="21"/>
          <w:szCs w:val="21"/>
          <w:lang w:eastAsia="pt-BR"/>
        </w:rPr>
        <w:t>(</w:t>
      </w:r>
      <w:r w:rsidRPr="0010495D">
        <w:rPr>
          <w:rFonts w:ascii="Consolas" w:eastAsia="Times New Roman" w:hAnsi="Consolas" w:cs="Times New Roman"/>
          <w:color w:val="808080"/>
          <w:sz w:val="21"/>
          <w:szCs w:val="21"/>
          <w:lang w:eastAsia="pt-BR"/>
        </w:rPr>
        <w:t>&lt;</w:t>
      </w:r>
      <w:r w:rsidRPr="0010495D">
        <w:rPr>
          <w:rFonts w:ascii="Consolas" w:eastAsia="Times New Roman" w:hAnsi="Consolas" w:cs="Times New Roman"/>
          <w:color w:val="4EC9B0"/>
          <w:sz w:val="21"/>
          <w:szCs w:val="21"/>
          <w:lang w:eastAsia="pt-BR"/>
        </w:rPr>
        <w:t>Primeiro</w:t>
      </w:r>
      <w:r w:rsidRPr="0010495D">
        <w:rPr>
          <w:rFonts w:ascii="Consolas" w:eastAsia="Times New Roman" w:hAnsi="Consolas" w:cs="Times New Roman"/>
          <w:color w:val="D4D4D4"/>
          <w:sz w:val="21"/>
          <w:szCs w:val="21"/>
          <w:lang w:eastAsia="pt-BR"/>
        </w:rPr>
        <w:t> </w:t>
      </w:r>
      <w:r w:rsidRPr="0010495D">
        <w:rPr>
          <w:rFonts w:ascii="Consolas" w:eastAsia="Times New Roman" w:hAnsi="Consolas" w:cs="Times New Roman"/>
          <w:color w:val="808080"/>
          <w:sz w:val="21"/>
          <w:szCs w:val="21"/>
          <w:lang w:eastAsia="pt-BR"/>
        </w:rPr>
        <w:t>/&gt;</w:t>
      </w:r>
      <w:r w:rsidRPr="0010495D">
        <w:rPr>
          <w:rFonts w:ascii="Consolas" w:eastAsia="Times New Roman" w:hAnsi="Consolas" w:cs="Times New Roman"/>
          <w:color w:val="D4D4D4"/>
          <w:sz w:val="21"/>
          <w:szCs w:val="21"/>
          <w:lang w:eastAsia="pt-BR"/>
        </w:rPr>
        <w:t>, </w:t>
      </w:r>
      <w:proofErr w:type="spellStart"/>
      <w:proofErr w:type="gramStart"/>
      <w:r w:rsidRPr="0010495D">
        <w:rPr>
          <w:rFonts w:ascii="Consolas" w:eastAsia="Times New Roman" w:hAnsi="Consolas" w:cs="Times New Roman"/>
          <w:color w:val="9CDCFE"/>
          <w:sz w:val="21"/>
          <w:szCs w:val="21"/>
          <w:lang w:eastAsia="pt-BR"/>
        </w:rPr>
        <w:t>document</w:t>
      </w:r>
      <w:r w:rsidRPr="0010495D">
        <w:rPr>
          <w:rFonts w:ascii="Consolas" w:eastAsia="Times New Roman" w:hAnsi="Consolas" w:cs="Times New Roman"/>
          <w:color w:val="D4D4D4"/>
          <w:sz w:val="21"/>
          <w:szCs w:val="21"/>
          <w:lang w:eastAsia="pt-BR"/>
        </w:rPr>
        <w:t>.</w:t>
      </w:r>
      <w:r w:rsidRPr="0010495D">
        <w:rPr>
          <w:rFonts w:ascii="Consolas" w:eastAsia="Times New Roman" w:hAnsi="Consolas" w:cs="Times New Roman"/>
          <w:color w:val="DCDCAA"/>
          <w:sz w:val="21"/>
          <w:szCs w:val="21"/>
          <w:lang w:eastAsia="pt-BR"/>
        </w:rPr>
        <w:t>getElementById</w:t>
      </w:r>
      <w:proofErr w:type="spellEnd"/>
      <w:proofErr w:type="gramEnd"/>
      <w:r w:rsidRPr="0010495D">
        <w:rPr>
          <w:rFonts w:ascii="Consolas" w:eastAsia="Times New Roman" w:hAnsi="Consolas" w:cs="Times New Roman"/>
          <w:color w:val="D4D4D4"/>
          <w:sz w:val="21"/>
          <w:szCs w:val="21"/>
          <w:lang w:eastAsia="pt-BR"/>
        </w:rPr>
        <w:t>(</w:t>
      </w:r>
      <w:r w:rsidRPr="0010495D">
        <w:rPr>
          <w:rFonts w:ascii="Consolas" w:eastAsia="Times New Roman" w:hAnsi="Consolas" w:cs="Times New Roman"/>
          <w:color w:val="CE9178"/>
          <w:sz w:val="21"/>
          <w:szCs w:val="21"/>
          <w:lang w:eastAsia="pt-BR"/>
        </w:rPr>
        <w:t>'root'</w:t>
      </w:r>
      <w:r w:rsidRPr="0010495D">
        <w:rPr>
          <w:rFonts w:ascii="Consolas" w:eastAsia="Times New Roman" w:hAnsi="Consolas" w:cs="Times New Roman"/>
          <w:color w:val="D4D4D4"/>
          <w:sz w:val="21"/>
          <w:szCs w:val="21"/>
          <w:lang w:eastAsia="pt-BR"/>
        </w:rPr>
        <w:t>))</w:t>
      </w:r>
    </w:p>
    <w:p w14:paraId="35A23AD1" w14:textId="605D12C9" w:rsidR="0010495D" w:rsidRDefault="0010495D" w:rsidP="00E70A3F">
      <w:pPr>
        <w:tabs>
          <w:tab w:val="left" w:pos="5775"/>
        </w:tabs>
        <w:rPr>
          <w:sz w:val="24"/>
          <w:szCs w:val="24"/>
        </w:rPr>
      </w:pPr>
    </w:p>
    <w:p w14:paraId="6DA69450" w14:textId="05B943D6" w:rsidR="0010495D" w:rsidRDefault="0010495D" w:rsidP="00E70A3F">
      <w:pPr>
        <w:tabs>
          <w:tab w:val="left" w:pos="5775"/>
        </w:tabs>
        <w:rPr>
          <w:sz w:val="24"/>
          <w:szCs w:val="24"/>
        </w:rPr>
      </w:pPr>
      <w:r>
        <w:rPr>
          <w:sz w:val="24"/>
          <w:szCs w:val="24"/>
        </w:rPr>
        <w:t xml:space="preserve">Se formos ver na tela, de fato agora está renderizando a nossa função na página da nossa aplicação... Ou seja, a gente pode construir páginas e códigos em um módulo e renderiza-las e usa-las na nossa aplicação </w:t>
      </w:r>
      <w:proofErr w:type="spellStart"/>
      <w:r>
        <w:rPr>
          <w:sz w:val="24"/>
          <w:szCs w:val="24"/>
        </w:rPr>
        <w:t>React</w:t>
      </w:r>
      <w:proofErr w:type="spellEnd"/>
      <w:r>
        <w:rPr>
          <w:sz w:val="24"/>
          <w:szCs w:val="24"/>
        </w:rPr>
        <w:t xml:space="preserve"> com a </w:t>
      </w:r>
      <w:proofErr w:type="spellStart"/>
      <w:r>
        <w:rPr>
          <w:sz w:val="24"/>
          <w:szCs w:val="24"/>
        </w:rPr>
        <w:t>tag</w:t>
      </w:r>
      <w:proofErr w:type="spellEnd"/>
      <w:r>
        <w:rPr>
          <w:sz w:val="24"/>
          <w:szCs w:val="24"/>
        </w:rPr>
        <w:t xml:space="preserve"> </w:t>
      </w:r>
      <w:proofErr w:type="gramStart"/>
      <w:r>
        <w:rPr>
          <w:sz w:val="24"/>
          <w:szCs w:val="24"/>
        </w:rPr>
        <w:t>&lt;”Nome</w:t>
      </w:r>
      <w:proofErr w:type="gramEnd"/>
      <w:r>
        <w:rPr>
          <w:sz w:val="24"/>
          <w:szCs w:val="24"/>
        </w:rPr>
        <w:t xml:space="preserve"> do Módulo” /&gt;.</w:t>
      </w:r>
    </w:p>
    <w:p w14:paraId="4C66F378" w14:textId="7E4608C0" w:rsidR="0010495D" w:rsidRDefault="003C1DFE" w:rsidP="00E70A3F">
      <w:pPr>
        <w:tabs>
          <w:tab w:val="left" w:pos="5775"/>
        </w:tabs>
        <w:rPr>
          <w:sz w:val="24"/>
          <w:szCs w:val="24"/>
        </w:rPr>
      </w:pPr>
      <w:r w:rsidRPr="001211AC">
        <w:rPr>
          <w:sz w:val="24"/>
          <w:szCs w:val="24"/>
          <w:highlight w:val="yellow"/>
        </w:rPr>
        <w:t>Agora vamos ver sobre componentes com parâmetro</w:t>
      </w:r>
      <w:r>
        <w:rPr>
          <w:sz w:val="24"/>
          <w:szCs w:val="24"/>
        </w:rPr>
        <w:t>:</w:t>
      </w:r>
    </w:p>
    <w:p w14:paraId="5FCAA40F" w14:textId="6FC6A9CF" w:rsidR="003C1DFE" w:rsidRDefault="000600F2" w:rsidP="00E70A3F">
      <w:pPr>
        <w:tabs>
          <w:tab w:val="left" w:pos="5775"/>
        </w:tabs>
        <w:rPr>
          <w:sz w:val="24"/>
          <w:szCs w:val="24"/>
        </w:rPr>
      </w:pPr>
      <w:r>
        <w:rPr>
          <w:noProof/>
        </w:rPr>
        <w:drawing>
          <wp:inline distT="0" distB="0" distL="0" distR="0" wp14:anchorId="454FEEE9" wp14:editId="6435673E">
            <wp:extent cx="5400040" cy="175450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754505"/>
                    </a:xfrm>
                    <a:prstGeom prst="rect">
                      <a:avLst/>
                    </a:prstGeom>
                  </pic:spPr>
                </pic:pic>
              </a:graphicData>
            </a:graphic>
          </wp:inline>
        </w:drawing>
      </w:r>
    </w:p>
    <w:p w14:paraId="336D66CE" w14:textId="746A3148" w:rsidR="000600F2" w:rsidRDefault="000600F2" w:rsidP="00E70A3F">
      <w:pPr>
        <w:tabs>
          <w:tab w:val="left" w:pos="5775"/>
        </w:tabs>
        <w:rPr>
          <w:sz w:val="24"/>
          <w:szCs w:val="24"/>
        </w:rPr>
      </w:pPr>
      <w:r>
        <w:rPr>
          <w:noProof/>
        </w:rPr>
        <w:lastRenderedPageBreak/>
        <w:drawing>
          <wp:inline distT="0" distB="0" distL="0" distR="0" wp14:anchorId="6F8BFFF2" wp14:editId="6936BFD5">
            <wp:extent cx="5400040" cy="154876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548765"/>
                    </a:xfrm>
                    <a:prstGeom prst="rect">
                      <a:avLst/>
                    </a:prstGeom>
                  </pic:spPr>
                </pic:pic>
              </a:graphicData>
            </a:graphic>
          </wp:inline>
        </w:drawing>
      </w:r>
    </w:p>
    <w:p w14:paraId="28F18E5E" w14:textId="424C3C97" w:rsidR="000600F2" w:rsidRPr="00C37F10" w:rsidRDefault="000600F2" w:rsidP="00E70A3F">
      <w:pPr>
        <w:tabs>
          <w:tab w:val="left" w:pos="5775"/>
        </w:tabs>
        <w:rPr>
          <w:b/>
          <w:bCs/>
          <w:color w:val="FFFF00"/>
          <w:sz w:val="24"/>
          <w:szCs w:val="24"/>
        </w:rPr>
      </w:pPr>
      <w:r w:rsidRPr="00C37F10">
        <w:rPr>
          <w:b/>
          <w:bCs/>
          <w:color w:val="FFFF00"/>
          <w:sz w:val="24"/>
          <w:szCs w:val="24"/>
          <w:highlight w:val="blue"/>
        </w:rPr>
        <w:t>Ou seja, podemos passar no Index algumas propriedades e no nosso arquivo de componente colocamos na função a propriedade pra usar, por convenção usamos a palavra “</w:t>
      </w:r>
      <w:proofErr w:type="spellStart"/>
      <w:r w:rsidRPr="00C37F10">
        <w:rPr>
          <w:b/>
          <w:bCs/>
          <w:color w:val="FFFF00"/>
          <w:sz w:val="24"/>
          <w:szCs w:val="24"/>
          <w:highlight w:val="blue"/>
        </w:rPr>
        <w:t>props</w:t>
      </w:r>
      <w:proofErr w:type="spellEnd"/>
      <w:r w:rsidRPr="00C37F10">
        <w:rPr>
          <w:b/>
          <w:bCs/>
          <w:color w:val="FFFF00"/>
          <w:sz w:val="24"/>
          <w:szCs w:val="24"/>
          <w:highlight w:val="blue"/>
        </w:rPr>
        <w:t>”.</w:t>
      </w:r>
    </w:p>
    <w:p w14:paraId="01BD4A25" w14:textId="4293B9C7" w:rsidR="000600F2" w:rsidRDefault="008646E5" w:rsidP="00E70A3F">
      <w:pPr>
        <w:tabs>
          <w:tab w:val="left" w:pos="5775"/>
        </w:tabs>
        <w:rPr>
          <w:sz w:val="24"/>
          <w:szCs w:val="24"/>
        </w:rPr>
      </w:pPr>
      <w:r w:rsidRPr="00C03805">
        <w:rPr>
          <w:sz w:val="24"/>
          <w:szCs w:val="24"/>
          <w:highlight w:val="yellow"/>
        </w:rPr>
        <w:t xml:space="preserve">Lembrando que se quisermos renderizar mais de duas </w:t>
      </w:r>
      <w:proofErr w:type="spellStart"/>
      <w:r w:rsidRPr="00C03805">
        <w:rPr>
          <w:sz w:val="24"/>
          <w:szCs w:val="24"/>
          <w:highlight w:val="yellow"/>
        </w:rPr>
        <w:t>tags</w:t>
      </w:r>
      <w:proofErr w:type="spellEnd"/>
      <w:r w:rsidRPr="00C03805">
        <w:rPr>
          <w:sz w:val="24"/>
          <w:szCs w:val="24"/>
          <w:highlight w:val="yellow"/>
        </w:rPr>
        <w:t xml:space="preserve"> de uma vez, temos que envolver essas </w:t>
      </w:r>
      <w:proofErr w:type="spellStart"/>
      <w:r w:rsidRPr="00C03805">
        <w:rPr>
          <w:sz w:val="24"/>
          <w:szCs w:val="24"/>
          <w:highlight w:val="yellow"/>
        </w:rPr>
        <w:t>tags</w:t>
      </w:r>
      <w:proofErr w:type="spellEnd"/>
      <w:r w:rsidRPr="00C03805">
        <w:rPr>
          <w:sz w:val="24"/>
          <w:szCs w:val="24"/>
          <w:highlight w:val="yellow"/>
        </w:rPr>
        <w:t xml:space="preserve"> em uma </w:t>
      </w:r>
      <w:proofErr w:type="spellStart"/>
      <w:r w:rsidRPr="00C03805">
        <w:rPr>
          <w:sz w:val="24"/>
          <w:szCs w:val="24"/>
          <w:highlight w:val="yellow"/>
        </w:rPr>
        <w:t>tag</w:t>
      </w:r>
      <w:proofErr w:type="spellEnd"/>
      <w:r w:rsidRPr="00C03805">
        <w:rPr>
          <w:sz w:val="24"/>
          <w:szCs w:val="24"/>
          <w:highlight w:val="yellow"/>
        </w:rPr>
        <w:t xml:space="preserve">, ou seja, dentro de uma </w:t>
      </w:r>
      <w:proofErr w:type="spellStart"/>
      <w:r w:rsidRPr="00C03805">
        <w:rPr>
          <w:sz w:val="24"/>
          <w:szCs w:val="24"/>
          <w:highlight w:val="yellow"/>
        </w:rPr>
        <w:t>Div</w:t>
      </w:r>
      <w:proofErr w:type="spellEnd"/>
      <w:r w:rsidR="00C03805">
        <w:rPr>
          <w:sz w:val="24"/>
          <w:szCs w:val="24"/>
          <w:highlight w:val="yellow"/>
        </w:rPr>
        <w:t xml:space="preserve">, ou colocar cada </w:t>
      </w:r>
      <w:proofErr w:type="spellStart"/>
      <w:r w:rsidR="00C03805">
        <w:rPr>
          <w:sz w:val="24"/>
          <w:szCs w:val="24"/>
          <w:highlight w:val="yellow"/>
        </w:rPr>
        <w:t>tag</w:t>
      </w:r>
      <w:proofErr w:type="spellEnd"/>
      <w:r w:rsidR="00C03805">
        <w:rPr>
          <w:sz w:val="24"/>
          <w:szCs w:val="24"/>
          <w:highlight w:val="yellow"/>
        </w:rPr>
        <w:t xml:space="preserve"> dentro de um </w:t>
      </w:r>
      <w:proofErr w:type="spellStart"/>
      <w:r w:rsidR="00C03805">
        <w:rPr>
          <w:sz w:val="24"/>
          <w:szCs w:val="24"/>
          <w:highlight w:val="yellow"/>
        </w:rPr>
        <w:t>array</w:t>
      </w:r>
      <w:proofErr w:type="spellEnd"/>
      <w:r w:rsidRPr="00C03805">
        <w:rPr>
          <w:sz w:val="24"/>
          <w:szCs w:val="24"/>
          <w:highlight w:val="yellow"/>
        </w:rPr>
        <w:t xml:space="preserve"> ou usar o seguinte layout:</w:t>
      </w:r>
    </w:p>
    <w:p w14:paraId="39102B05" w14:textId="702463F3" w:rsidR="008646E5" w:rsidRDefault="00DE22D3" w:rsidP="00E70A3F">
      <w:pPr>
        <w:tabs>
          <w:tab w:val="left" w:pos="5775"/>
        </w:tabs>
        <w:rPr>
          <w:sz w:val="24"/>
          <w:szCs w:val="24"/>
        </w:rPr>
      </w:pPr>
      <w:r>
        <w:rPr>
          <w:noProof/>
        </w:rPr>
        <w:drawing>
          <wp:inline distT="0" distB="0" distL="0" distR="0" wp14:anchorId="2316711F" wp14:editId="527BBD92">
            <wp:extent cx="5400040" cy="2961005"/>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961005"/>
                    </a:xfrm>
                    <a:prstGeom prst="rect">
                      <a:avLst/>
                    </a:prstGeom>
                  </pic:spPr>
                </pic:pic>
              </a:graphicData>
            </a:graphic>
          </wp:inline>
        </w:drawing>
      </w:r>
    </w:p>
    <w:p w14:paraId="53CA8937" w14:textId="76F0B542" w:rsidR="00942EE2" w:rsidRDefault="00942EE2" w:rsidP="00942EE2">
      <w:pPr>
        <w:tabs>
          <w:tab w:val="left" w:pos="5775"/>
        </w:tabs>
        <w:rPr>
          <w:sz w:val="24"/>
          <w:szCs w:val="24"/>
        </w:rPr>
      </w:pPr>
      <w:r w:rsidRPr="001211AC">
        <w:rPr>
          <w:sz w:val="24"/>
          <w:szCs w:val="24"/>
          <w:highlight w:val="yellow"/>
        </w:rPr>
        <w:t xml:space="preserve">Agora vamos ver </w:t>
      </w:r>
      <w:r w:rsidRPr="00942EE2">
        <w:rPr>
          <w:sz w:val="24"/>
          <w:szCs w:val="24"/>
          <w:highlight w:val="yellow"/>
        </w:rPr>
        <w:t>sobre múltiplos componentes</w:t>
      </w:r>
      <w:r>
        <w:rPr>
          <w:sz w:val="24"/>
          <w:szCs w:val="24"/>
        </w:rPr>
        <w:t>:</w:t>
      </w:r>
    </w:p>
    <w:p w14:paraId="3F1B6048" w14:textId="14674D1C" w:rsidR="00DE22D3" w:rsidRDefault="00942EE2" w:rsidP="00E70A3F">
      <w:pPr>
        <w:tabs>
          <w:tab w:val="left" w:pos="5775"/>
        </w:tabs>
        <w:rPr>
          <w:sz w:val="24"/>
          <w:szCs w:val="24"/>
        </w:rPr>
      </w:pPr>
      <w:r>
        <w:rPr>
          <w:sz w:val="24"/>
          <w:szCs w:val="24"/>
        </w:rPr>
        <w:t>Temos a possibilidade um único arquivo termos vários componentes para usarmos...</w:t>
      </w:r>
    </w:p>
    <w:p w14:paraId="1BCC3842" w14:textId="77777777" w:rsidR="005F3134" w:rsidRPr="005F3134" w:rsidRDefault="005F3134" w:rsidP="005F313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F3134">
        <w:rPr>
          <w:rFonts w:ascii="Consolas" w:eastAsia="Times New Roman" w:hAnsi="Consolas" w:cs="Times New Roman"/>
          <w:color w:val="C586C0"/>
          <w:sz w:val="21"/>
          <w:szCs w:val="21"/>
          <w:lang w:eastAsia="pt-BR"/>
        </w:rPr>
        <w:t>import</w:t>
      </w:r>
      <w:proofErr w:type="spellEnd"/>
      <w:r w:rsidRPr="005F3134">
        <w:rPr>
          <w:rFonts w:ascii="Consolas" w:eastAsia="Times New Roman" w:hAnsi="Consolas" w:cs="Times New Roman"/>
          <w:color w:val="D4D4D4"/>
          <w:sz w:val="21"/>
          <w:szCs w:val="21"/>
          <w:lang w:eastAsia="pt-BR"/>
        </w:rPr>
        <w:t> </w:t>
      </w:r>
      <w:proofErr w:type="spellStart"/>
      <w:r w:rsidRPr="005F3134">
        <w:rPr>
          <w:rFonts w:ascii="Consolas" w:eastAsia="Times New Roman" w:hAnsi="Consolas" w:cs="Times New Roman"/>
          <w:color w:val="9CDCFE"/>
          <w:sz w:val="21"/>
          <w:szCs w:val="21"/>
          <w:lang w:eastAsia="pt-BR"/>
        </w:rPr>
        <w:t>React</w:t>
      </w:r>
      <w:proofErr w:type="spellEnd"/>
      <w:r w:rsidRPr="005F3134">
        <w:rPr>
          <w:rFonts w:ascii="Consolas" w:eastAsia="Times New Roman" w:hAnsi="Consolas" w:cs="Times New Roman"/>
          <w:color w:val="D4D4D4"/>
          <w:sz w:val="21"/>
          <w:szCs w:val="21"/>
          <w:lang w:eastAsia="pt-BR"/>
        </w:rPr>
        <w:t> </w:t>
      </w:r>
      <w:proofErr w:type="spellStart"/>
      <w:r w:rsidRPr="005F3134">
        <w:rPr>
          <w:rFonts w:ascii="Consolas" w:eastAsia="Times New Roman" w:hAnsi="Consolas" w:cs="Times New Roman"/>
          <w:color w:val="C586C0"/>
          <w:sz w:val="21"/>
          <w:szCs w:val="21"/>
          <w:lang w:eastAsia="pt-BR"/>
        </w:rPr>
        <w:t>from</w:t>
      </w:r>
      <w:proofErr w:type="spellEnd"/>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CE9178"/>
          <w:sz w:val="21"/>
          <w:szCs w:val="21"/>
          <w:lang w:eastAsia="pt-BR"/>
        </w:rPr>
        <w:t>'</w:t>
      </w:r>
      <w:proofErr w:type="spellStart"/>
      <w:r w:rsidRPr="005F3134">
        <w:rPr>
          <w:rFonts w:ascii="Consolas" w:eastAsia="Times New Roman" w:hAnsi="Consolas" w:cs="Times New Roman"/>
          <w:color w:val="CE9178"/>
          <w:sz w:val="21"/>
          <w:szCs w:val="21"/>
          <w:lang w:eastAsia="pt-BR"/>
        </w:rPr>
        <w:t>react</w:t>
      </w:r>
      <w:proofErr w:type="spellEnd"/>
      <w:r w:rsidRPr="005F3134">
        <w:rPr>
          <w:rFonts w:ascii="Consolas" w:eastAsia="Times New Roman" w:hAnsi="Consolas" w:cs="Times New Roman"/>
          <w:color w:val="CE9178"/>
          <w:sz w:val="21"/>
          <w:szCs w:val="21"/>
          <w:lang w:eastAsia="pt-BR"/>
        </w:rPr>
        <w:t>'</w:t>
      </w:r>
    </w:p>
    <w:p w14:paraId="0496F706" w14:textId="77777777" w:rsidR="005F3134" w:rsidRPr="005F3134" w:rsidRDefault="005F3134" w:rsidP="005F3134">
      <w:pPr>
        <w:shd w:val="clear" w:color="auto" w:fill="1E1E1E"/>
        <w:spacing w:after="0" w:line="285" w:lineRule="atLeast"/>
        <w:rPr>
          <w:rFonts w:ascii="Consolas" w:eastAsia="Times New Roman" w:hAnsi="Consolas" w:cs="Times New Roman"/>
          <w:color w:val="D4D4D4"/>
          <w:sz w:val="21"/>
          <w:szCs w:val="21"/>
          <w:lang w:eastAsia="pt-BR"/>
        </w:rPr>
      </w:pPr>
    </w:p>
    <w:p w14:paraId="2E8F59C0" w14:textId="77777777" w:rsidR="005F3134" w:rsidRPr="005F3134" w:rsidRDefault="005F3134" w:rsidP="005F3134">
      <w:pPr>
        <w:shd w:val="clear" w:color="auto" w:fill="1E1E1E"/>
        <w:spacing w:after="0" w:line="285" w:lineRule="atLeast"/>
        <w:rPr>
          <w:rFonts w:ascii="Consolas" w:eastAsia="Times New Roman" w:hAnsi="Consolas" w:cs="Times New Roman"/>
          <w:color w:val="D4D4D4"/>
          <w:sz w:val="21"/>
          <w:szCs w:val="21"/>
          <w:lang w:eastAsia="pt-BR"/>
        </w:rPr>
      </w:pPr>
      <w:r w:rsidRPr="005F3134">
        <w:rPr>
          <w:rFonts w:ascii="Consolas" w:eastAsia="Times New Roman" w:hAnsi="Consolas" w:cs="Times New Roman"/>
          <w:color w:val="C586C0"/>
          <w:sz w:val="21"/>
          <w:szCs w:val="21"/>
          <w:lang w:eastAsia="pt-BR"/>
        </w:rPr>
        <w:t>export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569CD6"/>
          <w:sz w:val="21"/>
          <w:szCs w:val="21"/>
          <w:lang w:eastAsia="pt-BR"/>
        </w:rPr>
        <w:t>const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DCDCAA"/>
          <w:sz w:val="21"/>
          <w:szCs w:val="21"/>
          <w:lang w:eastAsia="pt-BR"/>
        </w:rPr>
        <w:t>BoaTarde</w:t>
      </w:r>
      <w:r w:rsidRPr="005F3134">
        <w:rPr>
          <w:rFonts w:ascii="Consolas" w:eastAsia="Times New Roman" w:hAnsi="Consolas" w:cs="Times New Roman"/>
          <w:color w:val="D4D4D4"/>
          <w:sz w:val="21"/>
          <w:szCs w:val="21"/>
          <w:lang w:eastAsia="pt-BR"/>
        </w:rPr>
        <w:t> = </w:t>
      </w:r>
      <w:r w:rsidRPr="005F3134">
        <w:rPr>
          <w:rFonts w:ascii="Consolas" w:eastAsia="Times New Roman" w:hAnsi="Consolas" w:cs="Times New Roman"/>
          <w:color w:val="9CDCFE"/>
          <w:sz w:val="21"/>
          <w:szCs w:val="21"/>
          <w:lang w:eastAsia="pt-BR"/>
        </w:rPr>
        <w:t>props</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569CD6"/>
          <w:sz w:val="21"/>
          <w:szCs w:val="21"/>
          <w:lang w:eastAsia="pt-BR"/>
        </w:rPr>
        <w:t>=&gt;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808080"/>
          <w:sz w:val="21"/>
          <w:szCs w:val="21"/>
          <w:lang w:eastAsia="pt-BR"/>
        </w:rPr>
        <w:t>&lt;</w:t>
      </w:r>
      <w:r w:rsidRPr="005F3134">
        <w:rPr>
          <w:rFonts w:ascii="Consolas" w:eastAsia="Times New Roman" w:hAnsi="Consolas" w:cs="Times New Roman"/>
          <w:color w:val="569CD6"/>
          <w:sz w:val="21"/>
          <w:szCs w:val="21"/>
          <w:lang w:eastAsia="pt-BR"/>
        </w:rPr>
        <w:t>h1</w:t>
      </w:r>
      <w:r w:rsidRPr="005F3134">
        <w:rPr>
          <w:rFonts w:ascii="Consolas" w:eastAsia="Times New Roman" w:hAnsi="Consolas" w:cs="Times New Roman"/>
          <w:color w:val="808080"/>
          <w:sz w:val="21"/>
          <w:szCs w:val="21"/>
          <w:lang w:eastAsia="pt-BR"/>
        </w:rPr>
        <w:t>&gt;</w:t>
      </w:r>
      <w:r w:rsidRPr="005F3134">
        <w:rPr>
          <w:rFonts w:ascii="Consolas" w:eastAsia="Times New Roman" w:hAnsi="Consolas" w:cs="Times New Roman"/>
          <w:color w:val="D4D4D4"/>
          <w:sz w:val="21"/>
          <w:szCs w:val="21"/>
          <w:lang w:eastAsia="pt-BR"/>
        </w:rPr>
        <w:t>Boa tarde, </w:t>
      </w:r>
      <w:r w:rsidRPr="005F3134">
        <w:rPr>
          <w:rFonts w:ascii="Consolas" w:eastAsia="Times New Roman" w:hAnsi="Consolas" w:cs="Times New Roman"/>
          <w:color w:val="569CD6"/>
          <w:sz w:val="21"/>
          <w:szCs w:val="21"/>
          <w:lang w:eastAsia="pt-BR"/>
        </w:rPr>
        <w:t>{</w:t>
      </w:r>
      <w:proofErr w:type="gramStart"/>
      <w:r w:rsidRPr="005F3134">
        <w:rPr>
          <w:rFonts w:ascii="Consolas" w:eastAsia="Times New Roman" w:hAnsi="Consolas" w:cs="Times New Roman"/>
          <w:color w:val="9CDCFE"/>
          <w:sz w:val="21"/>
          <w:szCs w:val="21"/>
          <w:lang w:eastAsia="pt-BR"/>
        </w:rPr>
        <w:t>props</w:t>
      </w:r>
      <w:r w:rsidRPr="005F3134">
        <w:rPr>
          <w:rFonts w:ascii="Consolas" w:eastAsia="Times New Roman" w:hAnsi="Consolas" w:cs="Times New Roman"/>
          <w:color w:val="D4D4D4"/>
          <w:sz w:val="21"/>
          <w:szCs w:val="21"/>
          <w:lang w:eastAsia="pt-BR"/>
        </w:rPr>
        <w:t>.</w:t>
      </w:r>
      <w:r w:rsidRPr="005F3134">
        <w:rPr>
          <w:rFonts w:ascii="Consolas" w:eastAsia="Times New Roman" w:hAnsi="Consolas" w:cs="Times New Roman"/>
          <w:color w:val="9CDCFE"/>
          <w:sz w:val="21"/>
          <w:szCs w:val="21"/>
          <w:lang w:eastAsia="pt-BR"/>
        </w:rPr>
        <w:t>nome</w:t>
      </w:r>
      <w:proofErr w:type="gramEnd"/>
      <w:r w:rsidRPr="005F3134">
        <w:rPr>
          <w:rFonts w:ascii="Consolas" w:eastAsia="Times New Roman" w:hAnsi="Consolas" w:cs="Times New Roman"/>
          <w:color w:val="569CD6"/>
          <w:sz w:val="21"/>
          <w:szCs w:val="21"/>
          <w:lang w:eastAsia="pt-BR"/>
        </w:rPr>
        <w:t>}</w:t>
      </w:r>
      <w:r w:rsidRPr="005F3134">
        <w:rPr>
          <w:rFonts w:ascii="Consolas" w:eastAsia="Times New Roman" w:hAnsi="Consolas" w:cs="Times New Roman"/>
          <w:color w:val="D4D4D4"/>
          <w:sz w:val="21"/>
          <w:szCs w:val="21"/>
          <w:lang w:eastAsia="pt-BR"/>
        </w:rPr>
        <w:t>!</w:t>
      </w:r>
      <w:r w:rsidRPr="005F3134">
        <w:rPr>
          <w:rFonts w:ascii="Consolas" w:eastAsia="Times New Roman" w:hAnsi="Consolas" w:cs="Times New Roman"/>
          <w:color w:val="808080"/>
          <w:sz w:val="21"/>
          <w:szCs w:val="21"/>
          <w:lang w:eastAsia="pt-BR"/>
        </w:rPr>
        <w:t>&lt;/</w:t>
      </w:r>
      <w:r w:rsidRPr="005F3134">
        <w:rPr>
          <w:rFonts w:ascii="Consolas" w:eastAsia="Times New Roman" w:hAnsi="Consolas" w:cs="Times New Roman"/>
          <w:color w:val="569CD6"/>
          <w:sz w:val="21"/>
          <w:szCs w:val="21"/>
          <w:lang w:eastAsia="pt-BR"/>
        </w:rPr>
        <w:t>h1</w:t>
      </w:r>
      <w:r w:rsidRPr="005F3134">
        <w:rPr>
          <w:rFonts w:ascii="Consolas" w:eastAsia="Times New Roman" w:hAnsi="Consolas" w:cs="Times New Roman"/>
          <w:color w:val="808080"/>
          <w:sz w:val="21"/>
          <w:szCs w:val="21"/>
          <w:lang w:eastAsia="pt-BR"/>
        </w:rPr>
        <w:t>&gt;</w:t>
      </w:r>
    </w:p>
    <w:p w14:paraId="4C72F9E9" w14:textId="77777777" w:rsidR="005F3134" w:rsidRPr="005F3134" w:rsidRDefault="005F3134" w:rsidP="005F3134">
      <w:pPr>
        <w:shd w:val="clear" w:color="auto" w:fill="1E1E1E"/>
        <w:spacing w:after="0" w:line="285" w:lineRule="atLeast"/>
        <w:rPr>
          <w:rFonts w:ascii="Consolas" w:eastAsia="Times New Roman" w:hAnsi="Consolas" w:cs="Times New Roman"/>
          <w:color w:val="D4D4D4"/>
          <w:sz w:val="21"/>
          <w:szCs w:val="21"/>
          <w:lang w:eastAsia="pt-BR"/>
        </w:rPr>
      </w:pPr>
      <w:r w:rsidRPr="005F3134">
        <w:rPr>
          <w:rFonts w:ascii="Consolas" w:eastAsia="Times New Roman" w:hAnsi="Consolas" w:cs="Times New Roman"/>
          <w:color w:val="C586C0"/>
          <w:sz w:val="21"/>
          <w:szCs w:val="21"/>
          <w:lang w:eastAsia="pt-BR"/>
        </w:rPr>
        <w:t>export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569CD6"/>
          <w:sz w:val="21"/>
          <w:szCs w:val="21"/>
          <w:lang w:eastAsia="pt-BR"/>
        </w:rPr>
        <w:t>const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DCDCAA"/>
          <w:sz w:val="21"/>
          <w:szCs w:val="21"/>
          <w:lang w:eastAsia="pt-BR"/>
        </w:rPr>
        <w:t>BoaNoite</w:t>
      </w:r>
      <w:r w:rsidRPr="005F3134">
        <w:rPr>
          <w:rFonts w:ascii="Consolas" w:eastAsia="Times New Roman" w:hAnsi="Consolas" w:cs="Times New Roman"/>
          <w:color w:val="D4D4D4"/>
          <w:sz w:val="21"/>
          <w:szCs w:val="21"/>
          <w:lang w:eastAsia="pt-BR"/>
        </w:rPr>
        <w:t> = </w:t>
      </w:r>
      <w:r w:rsidRPr="005F3134">
        <w:rPr>
          <w:rFonts w:ascii="Consolas" w:eastAsia="Times New Roman" w:hAnsi="Consolas" w:cs="Times New Roman"/>
          <w:color w:val="9CDCFE"/>
          <w:sz w:val="21"/>
          <w:szCs w:val="21"/>
          <w:lang w:eastAsia="pt-BR"/>
        </w:rPr>
        <w:t>props</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569CD6"/>
          <w:sz w:val="21"/>
          <w:szCs w:val="21"/>
          <w:lang w:eastAsia="pt-BR"/>
        </w:rPr>
        <w:t>=&gt;</w:t>
      </w:r>
      <w:r w:rsidRPr="005F3134">
        <w:rPr>
          <w:rFonts w:ascii="Consolas" w:eastAsia="Times New Roman" w:hAnsi="Consolas" w:cs="Times New Roman"/>
          <w:color w:val="D4D4D4"/>
          <w:sz w:val="21"/>
          <w:szCs w:val="21"/>
          <w:lang w:eastAsia="pt-BR"/>
        </w:rPr>
        <w:t> </w:t>
      </w:r>
      <w:r w:rsidRPr="005F3134">
        <w:rPr>
          <w:rFonts w:ascii="Consolas" w:eastAsia="Times New Roman" w:hAnsi="Consolas" w:cs="Times New Roman"/>
          <w:color w:val="808080"/>
          <w:sz w:val="21"/>
          <w:szCs w:val="21"/>
          <w:lang w:eastAsia="pt-BR"/>
        </w:rPr>
        <w:t>&lt;</w:t>
      </w:r>
      <w:r w:rsidRPr="005F3134">
        <w:rPr>
          <w:rFonts w:ascii="Consolas" w:eastAsia="Times New Roman" w:hAnsi="Consolas" w:cs="Times New Roman"/>
          <w:color w:val="569CD6"/>
          <w:sz w:val="21"/>
          <w:szCs w:val="21"/>
          <w:lang w:eastAsia="pt-BR"/>
        </w:rPr>
        <w:t>h1</w:t>
      </w:r>
      <w:r w:rsidRPr="005F3134">
        <w:rPr>
          <w:rFonts w:ascii="Consolas" w:eastAsia="Times New Roman" w:hAnsi="Consolas" w:cs="Times New Roman"/>
          <w:color w:val="808080"/>
          <w:sz w:val="21"/>
          <w:szCs w:val="21"/>
          <w:lang w:eastAsia="pt-BR"/>
        </w:rPr>
        <w:t>&gt;</w:t>
      </w:r>
      <w:r w:rsidRPr="005F3134">
        <w:rPr>
          <w:rFonts w:ascii="Consolas" w:eastAsia="Times New Roman" w:hAnsi="Consolas" w:cs="Times New Roman"/>
          <w:color w:val="D4D4D4"/>
          <w:sz w:val="21"/>
          <w:szCs w:val="21"/>
          <w:lang w:eastAsia="pt-BR"/>
        </w:rPr>
        <w:t>Boa noite, </w:t>
      </w:r>
      <w:r w:rsidRPr="005F3134">
        <w:rPr>
          <w:rFonts w:ascii="Consolas" w:eastAsia="Times New Roman" w:hAnsi="Consolas" w:cs="Times New Roman"/>
          <w:color w:val="569CD6"/>
          <w:sz w:val="21"/>
          <w:szCs w:val="21"/>
          <w:lang w:eastAsia="pt-BR"/>
        </w:rPr>
        <w:t>{</w:t>
      </w:r>
      <w:proofErr w:type="gramStart"/>
      <w:r w:rsidRPr="005F3134">
        <w:rPr>
          <w:rFonts w:ascii="Consolas" w:eastAsia="Times New Roman" w:hAnsi="Consolas" w:cs="Times New Roman"/>
          <w:color w:val="9CDCFE"/>
          <w:sz w:val="21"/>
          <w:szCs w:val="21"/>
          <w:lang w:eastAsia="pt-BR"/>
        </w:rPr>
        <w:t>props</w:t>
      </w:r>
      <w:r w:rsidRPr="005F3134">
        <w:rPr>
          <w:rFonts w:ascii="Consolas" w:eastAsia="Times New Roman" w:hAnsi="Consolas" w:cs="Times New Roman"/>
          <w:color w:val="D4D4D4"/>
          <w:sz w:val="21"/>
          <w:szCs w:val="21"/>
          <w:lang w:eastAsia="pt-BR"/>
        </w:rPr>
        <w:t>.</w:t>
      </w:r>
      <w:r w:rsidRPr="005F3134">
        <w:rPr>
          <w:rFonts w:ascii="Consolas" w:eastAsia="Times New Roman" w:hAnsi="Consolas" w:cs="Times New Roman"/>
          <w:color w:val="9CDCFE"/>
          <w:sz w:val="21"/>
          <w:szCs w:val="21"/>
          <w:lang w:eastAsia="pt-BR"/>
        </w:rPr>
        <w:t>nome</w:t>
      </w:r>
      <w:proofErr w:type="gramEnd"/>
      <w:r w:rsidRPr="005F3134">
        <w:rPr>
          <w:rFonts w:ascii="Consolas" w:eastAsia="Times New Roman" w:hAnsi="Consolas" w:cs="Times New Roman"/>
          <w:color w:val="569CD6"/>
          <w:sz w:val="21"/>
          <w:szCs w:val="21"/>
          <w:lang w:eastAsia="pt-BR"/>
        </w:rPr>
        <w:t>}</w:t>
      </w:r>
      <w:r w:rsidRPr="005F3134">
        <w:rPr>
          <w:rFonts w:ascii="Consolas" w:eastAsia="Times New Roman" w:hAnsi="Consolas" w:cs="Times New Roman"/>
          <w:color w:val="D4D4D4"/>
          <w:sz w:val="21"/>
          <w:szCs w:val="21"/>
          <w:lang w:eastAsia="pt-BR"/>
        </w:rPr>
        <w:t>!</w:t>
      </w:r>
      <w:r w:rsidRPr="005F3134">
        <w:rPr>
          <w:rFonts w:ascii="Consolas" w:eastAsia="Times New Roman" w:hAnsi="Consolas" w:cs="Times New Roman"/>
          <w:color w:val="808080"/>
          <w:sz w:val="21"/>
          <w:szCs w:val="21"/>
          <w:lang w:eastAsia="pt-BR"/>
        </w:rPr>
        <w:t>&lt;/</w:t>
      </w:r>
      <w:r w:rsidRPr="005F3134">
        <w:rPr>
          <w:rFonts w:ascii="Consolas" w:eastAsia="Times New Roman" w:hAnsi="Consolas" w:cs="Times New Roman"/>
          <w:color w:val="569CD6"/>
          <w:sz w:val="21"/>
          <w:szCs w:val="21"/>
          <w:lang w:eastAsia="pt-BR"/>
        </w:rPr>
        <w:t>h1</w:t>
      </w:r>
      <w:r w:rsidRPr="005F3134">
        <w:rPr>
          <w:rFonts w:ascii="Consolas" w:eastAsia="Times New Roman" w:hAnsi="Consolas" w:cs="Times New Roman"/>
          <w:color w:val="808080"/>
          <w:sz w:val="21"/>
          <w:szCs w:val="21"/>
          <w:lang w:eastAsia="pt-BR"/>
        </w:rPr>
        <w:t>&gt;</w:t>
      </w:r>
    </w:p>
    <w:p w14:paraId="5A05F0A1" w14:textId="3A2138F2" w:rsidR="00942EE2" w:rsidRDefault="00942EE2" w:rsidP="00E70A3F">
      <w:pPr>
        <w:tabs>
          <w:tab w:val="left" w:pos="5775"/>
        </w:tabs>
        <w:rPr>
          <w:sz w:val="24"/>
          <w:szCs w:val="24"/>
        </w:rPr>
      </w:pPr>
    </w:p>
    <w:p w14:paraId="54556FCB" w14:textId="77777777" w:rsidR="00CC2486" w:rsidRDefault="00CC2486" w:rsidP="00CC2486">
      <w:pPr>
        <w:shd w:val="clear" w:color="auto" w:fill="1E1E1E"/>
        <w:spacing w:after="0" w:line="285" w:lineRule="atLeast"/>
        <w:rPr>
          <w:rFonts w:ascii="Consolas" w:eastAsia="Times New Roman" w:hAnsi="Consolas" w:cs="Times New Roman"/>
          <w:color w:val="C586C0"/>
          <w:sz w:val="21"/>
          <w:szCs w:val="21"/>
          <w:lang w:eastAsia="pt-BR"/>
        </w:rPr>
      </w:pPr>
    </w:p>
    <w:p w14:paraId="02E6AFBC" w14:textId="77777777" w:rsidR="00CC2486" w:rsidRDefault="00CC2486" w:rsidP="00CC2486">
      <w:pPr>
        <w:shd w:val="clear" w:color="auto" w:fill="1E1E1E"/>
        <w:spacing w:after="0" w:line="285" w:lineRule="atLeast"/>
        <w:rPr>
          <w:rFonts w:ascii="Consolas" w:eastAsia="Times New Roman" w:hAnsi="Consolas" w:cs="Times New Roman"/>
          <w:color w:val="C586C0"/>
          <w:sz w:val="21"/>
          <w:szCs w:val="21"/>
          <w:lang w:eastAsia="pt-BR"/>
        </w:rPr>
      </w:pPr>
    </w:p>
    <w:p w14:paraId="3186E692" w14:textId="77777777" w:rsidR="00CC2486" w:rsidRDefault="00CC2486" w:rsidP="00CC2486">
      <w:pPr>
        <w:shd w:val="clear" w:color="auto" w:fill="1E1E1E"/>
        <w:spacing w:after="0" w:line="285" w:lineRule="atLeast"/>
        <w:rPr>
          <w:rFonts w:ascii="Consolas" w:eastAsia="Times New Roman" w:hAnsi="Consolas" w:cs="Times New Roman"/>
          <w:color w:val="C586C0"/>
          <w:sz w:val="21"/>
          <w:szCs w:val="21"/>
          <w:lang w:eastAsia="pt-BR"/>
        </w:rPr>
      </w:pPr>
    </w:p>
    <w:p w14:paraId="31912363" w14:textId="77777777" w:rsidR="00CC2486" w:rsidRDefault="00CC2486" w:rsidP="00CC2486">
      <w:pPr>
        <w:shd w:val="clear" w:color="auto" w:fill="1E1E1E"/>
        <w:spacing w:after="0" w:line="285" w:lineRule="atLeast"/>
        <w:rPr>
          <w:rFonts w:ascii="Consolas" w:eastAsia="Times New Roman" w:hAnsi="Consolas" w:cs="Times New Roman"/>
          <w:color w:val="C586C0"/>
          <w:sz w:val="21"/>
          <w:szCs w:val="21"/>
          <w:lang w:eastAsia="pt-BR"/>
        </w:rPr>
      </w:pPr>
    </w:p>
    <w:p w14:paraId="774A1D03" w14:textId="1F483E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C2486">
        <w:rPr>
          <w:rFonts w:ascii="Consolas" w:eastAsia="Times New Roman" w:hAnsi="Consolas" w:cs="Times New Roman"/>
          <w:color w:val="C586C0"/>
          <w:sz w:val="21"/>
          <w:szCs w:val="21"/>
          <w:lang w:eastAsia="pt-BR"/>
        </w:rPr>
        <w:lastRenderedPageBreak/>
        <w:t>import</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9CDCFE"/>
          <w:sz w:val="21"/>
          <w:szCs w:val="21"/>
          <w:lang w:eastAsia="pt-BR"/>
        </w:rPr>
        <w:t>React</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C586C0"/>
          <w:sz w:val="21"/>
          <w:szCs w:val="21"/>
          <w:lang w:eastAsia="pt-BR"/>
        </w:rPr>
        <w:t>from</w:t>
      </w:r>
      <w:proofErr w:type="spellEnd"/>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CE9178"/>
          <w:sz w:val="21"/>
          <w:szCs w:val="21"/>
          <w:lang w:eastAsia="pt-BR"/>
        </w:rPr>
        <w:t>'</w:t>
      </w:r>
      <w:proofErr w:type="spellStart"/>
      <w:r w:rsidRPr="00CC2486">
        <w:rPr>
          <w:rFonts w:ascii="Consolas" w:eastAsia="Times New Roman" w:hAnsi="Consolas" w:cs="Times New Roman"/>
          <w:color w:val="CE9178"/>
          <w:sz w:val="21"/>
          <w:szCs w:val="21"/>
          <w:lang w:eastAsia="pt-BR"/>
        </w:rPr>
        <w:t>react</w:t>
      </w:r>
      <w:proofErr w:type="spellEnd"/>
      <w:r w:rsidRPr="00CC2486">
        <w:rPr>
          <w:rFonts w:ascii="Consolas" w:eastAsia="Times New Roman" w:hAnsi="Consolas" w:cs="Times New Roman"/>
          <w:color w:val="CE9178"/>
          <w:sz w:val="21"/>
          <w:szCs w:val="21"/>
          <w:lang w:eastAsia="pt-BR"/>
        </w:rPr>
        <w:t>'</w:t>
      </w:r>
    </w:p>
    <w:p w14:paraId="71480308"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C2486">
        <w:rPr>
          <w:rFonts w:ascii="Consolas" w:eastAsia="Times New Roman" w:hAnsi="Consolas" w:cs="Times New Roman"/>
          <w:color w:val="C586C0"/>
          <w:sz w:val="21"/>
          <w:szCs w:val="21"/>
          <w:lang w:eastAsia="pt-BR"/>
        </w:rPr>
        <w:t>import</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9CDCFE"/>
          <w:sz w:val="21"/>
          <w:szCs w:val="21"/>
          <w:lang w:eastAsia="pt-BR"/>
        </w:rPr>
        <w:t>ReactDOM</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C586C0"/>
          <w:sz w:val="21"/>
          <w:szCs w:val="21"/>
          <w:lang w:eastAsia="pt-BR"/>
        </w:rPr>
        <w:t>from</w:t>
      </w:r>
      <w:proofErr w:type="spellEnd"/>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CE9178"/>
          <w:sz w:val="21"/>
          <w:szCs w:val="21"/>
          <w:lang w:eastAsia="pt-BR"/>
        </w:rPr>
        <w:t>'</w:t>
      </w:r>
      <w:proofErr w:type="spellStart"/>
      <w:r w:rsidRPr="00CC2486">
        <w:rPr>
          <w:rFonts w:ascii="Consolas" w:eastAsia="Times New Roman" w:hAnsi="Consolas" w:cs="Times New Roman"/>
          <w:color w:val="CE9178"/>
          <w:sz w:val="21"/>
          <w:szCs w:val="21"/>
          <w:lang w:eastAsia="pt-BR"/>
        </w:rPr>
        <w:t>react</w:t>
      </w:r>
      <w:proofErr w:type="spellEnd"/>
      <w:r w:rsidRPr="00CC2486">
        <w:rPr>
          <w:rFonts w:ascii="Consolas" w:eastAsia="Times New Roman" w:hAnsi="Consolas" w:cs="Times New Roman"/>
          <w:color w:val="CE9178"/>
          <w:sz w:val="21"/>
          <w:szCs w:val="21"/>
          <w:lang w:eastAsia="pt-BR"/>
        </w:rPr>
        <w:t>-dom'</w:t>
      </w:r>
    </w:p>
    <w:p w14:paraId="72A94F5A"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
    <w:p w14:paraId="64561CDD"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C2486">
        <w:rPr>
          <w:rFonts w:ascii="Consolas" w:eastAsia="Times New Roman" w:hAnsi="Consolas" w:cs="Times New Roman"/>
          <w:color w:val="C586C0"/>
          <w:sz w:val="21"/>
          <w:szCs w:val="21"/>
          <w:lang w:eastAsia="pt-BR"/>
        </w:rPr>
        <w:t>import</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9CDCFE"/>
          <w:sz w:val="21"/>
          <w:szCs w:val="21"/>
          <w:lang w:eastAsia="pt-BR"/>
        </w:rPr>
        <w:t>BoaTarde</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9CDCFE"/>
          <w:sz w:val="21"/>
          <w:szCs w:val="21"/>
          <w:lang w:eastAsia="pt-BR"/>
        </w:rPr>
        <w:t>BoaNoite</w:t>
      </w:r>
      <w:proofErr w:type="spellEnd"/>
      <w:r w:rsidRPr="00CC2486">
        <w:rPr>
          <w:rFonts w:ascii="Consolas" w:eastAsia="Times New Roman" w:hAnsi="Consolas" w:cs="Times New Roman"/>
          <w:color w:val="D4D4D4"/>
          <w:sz w:val="21"/>
          <w:szCs w:val="21"/>
          <w:lang w:eastAsia="pt-BR"/>
        </w:rPr>
        <w:t>} </w:t>
      </w:r>
      <w:proofErr w:type="spellStart"/>
      <w:r w:rsidRPr="00CC2486">
        <w:rPr>
          <w:rFonts w:ascii="Consolas" w:eastAsia="Times New Roman" w:hAnsi="Consolas" w:cs="Times New Roman"/>
          <w:color w:val="C586C0"/>
          <w:sz w:val="21"/>
          <w:szCs w:val="21"/>
          <w:lang w:eastAsia="pt-BR"/>
        </w:rPr>
        <w:t>from</w:t>
      </w:r>
      <w:proofErr w:type="spellEnd"/>
      <w:r w:rsidRPr="00CC2486">
        <w:rPr>
          <w:rFonts w:ascii="Consolas" w:eastAsia="Times New Roman" w:hAnsi="Consolas" w:cs="Times New Roman"/>
          <w:color w:val="D4D4D4"/>
          <w:sz w:val="21"/>
          <w:szCs w:val="21"/>
          <w:lang w:eastAsia="pt-BR"/>
        </w:rPr>
        <w:t> </w:t>
      </w:r>
      <w:proofErr w:type="gramStart"/>
      <w:r w:rsidRPr="00CC2486">
        <w:rPr>
          <w:rFonts w:ascii="Consolas" w:eastAsia="Times New Roman" w:hAnsi="Consolas" w:cs="Times New Roman"/>
          <w:color w:val="CE9178"/>
          <w:sz w:val="21"/>
          <w:szCs w:val="21"/>
          <w:lang w:eastAsia="pt-BR"/>
        </w:rPr>
        <w:t>'./</w:t>
      </w:r>
      <w:proofErr w:type="gramEnd"/>
      <w:r w:rsidRPr="00CC2486">
        <w:rPr>
          <w:rFonts w:ascii="Consolas" w:eastAsia="Times New Roman" w:hAnsi="Consolas" w:cs="Times New Roman"/>
          <w:color w:val="CE9178"/>
          <w:sz w:val="21"/>
          <w:szCs w:val="21"/>
          <w:lang w:eastAsia="pt-BR"/>
        </w:rPr>
        <w:t>componentes/</w:t>
      </w:r>
      <w:proofErr w:type="spellStart"/>
      <w:r w:rsidRPr="00CC2486">
        <w:rPr>
          <w:rFonts w:ascii="Consolas" w:eastAsia="Times New Roman" w:hAnsi="Consolas" w:cs="Times New Roman"/>
          <w:color w:val="CE9178"/>
          <w:sz w:val="21"/>
          <w:szCs w:val="21"/>
          <w:lang w:eastAsia="pt-BR"/>
        </w:rPr>
        <w:t>multiplos</w:t>
      </w:r>
      <w:proofErr w:type="spellEnd"/>
      <w:r w:rsidRPr="00CC2486">
        <w:rPr>
          <w:rFonts w:ascii="Consolas" w:eastAsia="Times New Roman" w:hAnsi="Consolas" w:cs="Times New Roman"/>
          <w:color w:val="CE9178"/>
          <w:sz w:val="21"/>
          <w:szCs w:val="21"/>
          <w:lang w:eastAsia="pt-BR"/>
        </w:rPr>
        <w:t>'</w:t>
      </w:r>
    </w:p>
    <w:p w14:paraId="569E3D26"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
    <w:p w14:paraId="0F9CC61B"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C2486">
        <w:rPr>
          <w:rFonts w:ascii="Consolas" w:eastAsia="Times New Roman" w:hAnsi="Consolas" w:cs="Times New Roman"/>
          <w:color w:val="9CDCFE"/>
          <w:sz w:val="21"/>
          <w:szCs w:val="21"/>
          <w:lang w:eastAsia="pt-BR"/>
        </w:rPr>
        <w:t>ReactDOM</w:t>
      </w:r>
      <w:r w:rsidRPr="00CC2486">
        <w:rPr>
          <w:rFonts w:ascii="Consolas" w:eastAsia="Times New Roman" w:hAnsi="Consolas" w:cs="Times New Roman"/>
          <w:color w:val="D4D4D4"/>
          <w:sz w:val="21"/>
          <w:szCs w:val="21"/>
          <w:lang w:eastAsia="pt-BR"/>
        </w:rPr>
        <w:t>.</w:t>
      </w:r>
      <w:r w:rsidRPr="00CC2486">
        <w:rPr>
          <w:rFonts w:ascii="Consolas" w:eastAsia="Times New Roman" w:hAnsi="Consolas" w:cs="Times New Roman"/>
          <w:color w:val="DCDCAA"/>
          <w:sz w:val="21"/>
          <w:szCs w:val="21"/>
          <w:lang w:eastAsia="pt-BR"/>
        </w:rPr>
        <w:t>render</w:t>
      </w:r>
      <w:proofErr w:type="spellEnd"/>
      <w:r w:rsidRPr="00CC2486">
        <w:rPr>
          <w:rFonts w:ascii="Consolas" w:eastAsia="Times New Roman" w:hAnsi="Consolas" w:cs="Times New Roman"/>
          <w:color w:val="D4D4D4"/>
          <w:sz w:val="21"/>
          <w:szCs w:val="21"/>
          <w:lang w:eastAsia="pt-BR"/>
        </w:rPr>
        <w:t>( </w:t>
      </w:r>
    </w:p>
    <w:p w14:paraId="0C68B17C"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&lt;</w:t>
      </w:r>
      <w:proofErr w:type="spellStart"/>
      <w:r w:rsidRPr="00CC2486">
        <w:rPr>
          <w:rFonts w:ascii="Consolas" w:eastAsia="Times New Roman" w:hAnsi="Consolas" w:cs="Times New Roman"/>
          <w:color w:val="569CD6"/>
          <w:sz w:val="21"/>
          <w:szCs w:val="21"/>
          <w:lang w:eastAsia="pt-BR"/>
        </w:rPr>
        <w:t>div</w:t>
      </w:r>
      <w:proofErr w:type="spellEnd"/>
      <w:r w:rsidRPr="00CC2486">
        <w:rPr>
          <w:rFonts w:ascii="Consolas" w:eastAsia="Times New Roman" w:hAnsi="Consolas" w:cs="Times New Roman"/>
          <w:color w:val="808080"/>
          <w:sz w:val="21"/>
          <w:szCs w:val="21"/>
          <w:lang w:eastAsia="pt-BR"/>
        </w:rPr>
        <w:t>&gt;</w:t>
      </w:r>
    </w:p>
    <w:p w14:paraId="276D93F3"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&lt;</w:t>
      </w:r>
      <w:proofErr w:type="spellStart"/>
      <w:r w:rsidRPr="00CC2486">
        <w:rPr>
          <w:rFonts w:ascii="Consolas" w:eastAsia="Times New Roman" w:hAnsi="Consolas" w:cs="Times New Roman"/>
          <w:color w:val="4EC9B0"/>
          <w:sz w:val="21"/>
          <w:szCs w:val="21"/>
          <w:lang w:eastAsia="pt-BR"/>
        </w:rPr>
        <w:t>BoaTarde</w:t>
      </w:r>
      <w:proofErr w:type="spellEnd"/>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9CDCFE"/>
          <w:sz w:val="21"/>
          <w:szCs w:val="21"/>
          <w:lang w:eastAsia="pt-BR"/>
        </w:rPr>
        <w:t>nome</w:t>
      </w:r>
      <w:r w:rsidRPr="00CC2486">
        <w:rPr>
          <w:rFonts w:ascii="Consolas" w:eastAsia="Times New Roman" w:hAnsi="Consolas" w:cs="Times New Roman"/>
          <w:color w:val="D4D4D4"/>
          <w:sz w:val="21"/>
          <w:szCs w:val="21"/>
          <w:lang w:eastAsia="pt-BR"/>
        </w:rPr>
        <w:t>=</w:t>
      </w:r>
      <w:r w:rsidRPr="00CC2486">
        <w:rPr>
          <w:rFonts w:ascii="Consolas" w:eastAsia="Times New Roman" w:hAnsi="Consolas" w:cs="Times New Roman"/>
          <w:color w:val="CE9178"/>
          <w:sz w:val="21"/>
          <w:szCs w:val="21"/>
          <w:lang w:eastAsia="pt-BR"/>
        </w:rPr>
        <w:t>"Ana"</w:t>
      </w: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/&gt;</w:t>
      </w:r>
    </w:p>
    <w:p w14:paraId="31D1AA12"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&lt;</w:t>
      </w:r>
      <w:proofErr w:type="spellStart"/>
      <w:r w:rsidRPr="00CC2486">
        <w:rPr>
          <w:rFonts w:ascii="Consolas" w:eastAsia="Times New Roman" w:hAnsi="Consolas" w:cs="Times New Roman"/>
          <w:color w:val="4EC9B0"/>
          <w:sz w:val="21"/>
          <w:szCs w:val="21"/>
          <w:lang w:eastAsia="pt-BR"/>
        </w:rPr>
        <w:t>BoaNoite</w:t>
      </w:r>
      <w:proofErr w:type="spellEnd"/>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9CDCFE"/>
          <w:sz w:val="21"/>
          <w:szCs w:val="21"/>
          <w:lang w:eastAsia="pt-BR"/>
        </w:rPr>
        <w:t>nome</w:t>
      </w:r>
      <w:r w:rsidRPr="00CC2486">
        <w:rPr>
          <w:rFonts w:ascii="Consolas" w:eastAsia="Times New Roman" w:hAnsi="Consolas" w:cs="Times New Roman"/>
          <w:color w:val="D4D4D4"/>
          <w:sz w:val="21"/>
          <w:szCs w:val="21"/>
          <w:lang w:eastAsia="pt-BR"/>
        </w:rPr>
        <w:t>=</w:t>
      </w:r>
      <w:r w:rsidRPr="00CC2486">
        <w:rPr>
          <w:rFonts w:ascii="Consolas" w:eastAsia="Times New Roman" w:hAnsi="Consolas" w:cs="Times New Roman"/>
          <w:color w:val="CE9178"/>
          <w:sz w:val="21"/>
          <w:szCs w:val="21"/>
          <w:lang w:eastAsia="pt-BR"/>
        </w:rPr>
        <w:t>"Bia"</w:t>
      </w: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/&gt;</w:t>
      </w:r>
    </w:p>
    <w:p w14:paraId="53763161"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r w:rsidRPr="00CC2486">
        <w:rPr>
          <w:rFonts w:ascii="Consolas" w:eastAsia="Times New Roman" w:hAnsi="Consolas" w:cs="Times New Roman"/>
          <w:color w:val="D4D4D4"/>
          <w:sz w:val="21"/>
          <w:szCs w:val="21"/>
          <w:lang w:eastAsia="pt-BR"/>
        </w:rPr>
        <w:t>    </w:t>
      </w:r>
      <w:r w:rsidRPr="00CC2486">
        <w:rPr>
          <w:rFonts w:ascii="Consolas" w:eastAsia="Times New Roman" w:hAnsi="Consolas" w:cs="Times New Roman"/>
          <w:color w:val="808080"/>
          <w:sz w:val="21"/>
          <w:szCs w:val="21"/>
          <w:lang w:eastAsia="pt-BR"/>
        </w:rPr>
        <w:t>&lt;/</w:t>
      </w:r>
      <w:proofErr w:type="spellStart"/>
      <w:r w:rsidRPr="00CC2486">
        <w:rPr>
          <w:rFonts w:ascii="Consolas" w:eastAsia="Times New Roman" w:hAnsi="Consolas" w:cs="Times New Roman"/>
          <w:color w:val="569CD6"/>
          <w:sz w:val="21"/>
          <w:szCs w:val="21"/>
          <w:lang w:eastAsia="pt-BR"/>
        </w:rPr>
        <w:t>div</w:t>
      </w:r>
      <w:proofErr w:type="spellEnd"/>
      <w:r w:rsidRPr="00CC2486">
        <w:rPr>
          <w:rFonts w:ascii="Consolas" w:eastAsia="Times New Roman" w:hAnsi="Consolas" w:cs="Times New Roman"/>
          <w:color w:val="808080"/>
          <w:sz w:val="21"/>
          <w:szCs w:val="21"/>
          <w:lang w:eastAsia="pt-BR"/>
        </w:rPr>
        <w:t>&gt;</w:t>
      </w:r>
    </w:p>
    <w:p w14:paraId="785142F5" w14:textId="77777777" w:rsidR="00CC2486" w:rsidRPr="00CC2486" w:rsidRDefault="00CC2486" w:rsidP="00CC2486">
      <w:pPr>
        <w:shd w:val="clear" w:color="auto" w:fill="1E1E1E"/>
        <w:spacing w:after="0" w:line="285" w:lineRule="atLeast"/>
        <w:rPr>
          <w:rFonts w:ascii="Consolas" w:eastAsia="Times New Roman" w:hAnsi="Consolas" w:cs="Times New Roman"/>
          <w:color w:val="D4D4D4"/>
          <w:sz w:val="21"/>
          <w:szCs w:val="21"/>
          <w:lang w:eastAsia="pt-BR"/>
        </w:rPr>
      </w:pPr>
      <w:r w:rsidRPr="00CC2486">
        <w:rPr>
          <w:rFonts w:ascii="Consolas" w:eastAsia="Times New Roman" w:hAnsi="Consolas" w:cs="Times New Roman"/>
          <w:color w:val="D4D4D4"/>
          <w:sz w:val="21"/>
          <w:szCs w:val="21"/>
          <w:lang w:eastAsia="pt-BR"/>
        </w:rPr>
        <w:t>    , </w:t>
      </w:r>
      <w:proofErr w:type="spellStart"/>
      <w:proofErr w:type="gramStart"/>
      <w:r w:rsidRPr="00CC2486">
        <w:rPr>
          <w:rFonts w:ascii="Consolas" w:eastAsia="Times New Roman" w:hAnsi="Consolas" w:cs="Times New Roman"/>
          <w:color w:val="9CDCFE"/>
          <w:sz w:val="21"/>
          <w:szCs w:val="21"/>
          <w:lang w:eastAsia="pt-BR"/>
        </w:rPr>
        <w:t>document</w:t>
      </w:r>
      <w:r w:rsidRPr="00CC2486">
        <w:rPr>
          <w:rFonts w:ascii="Consolas" w:eastAsia="Times New Roman" w:hAnsi="Consolas" w:cs="Times New Roman"/>
          <w:color w:val="D4D4D4"/>
          <w:sz w:val="21"/>
          <w:szCs w:val="21"/>
          <w:lang w:eastAsia="pt-BR"/>
        </w:rPr>
        <w:t>.</w:t>
      </w:r>
      <w:r w:rsidRPr="00CC2486">
        <w:rPr>
          <w:rFonts w:ascii="Consolas" w:eastAsia="Times New Roman" w:hAnsi="Consolas" w:cs="Times New Roman"/>
          <w:color w:val="DCDCAA"/>
          <w:sz w:val="21"/>
          <w:szCs w:val="21"/>
          <w:lang w:eastAsia="pt-BR"/>
        </w:rPr>
        <w:t>getElementById</w:t>
      </w:r>
      <w:proofErr w:type="spellEnd"/>
      <w:proofErr w:type="gramEnd"/>
      <w:r w:rsidRPr="00CC2486">
        <w:rPr>
          <w:rFonts w:ascii="Consolas" w:eastAsia="Times New Roman" w:hAnsi="Consolas" w:cs="Times New Roman"/>
          <w:color w:val="D4D4D4"/>
          <w:sz w:val="21"/>
          <w:szCs w:val="21"/>
          <w:lang w:eastAsia="pt-BR"/>
        </w:rPr>
        <w:t>(</w:t>
      </w:r>
      <w:r w:rsidRPr="00CC2486">
        <w:rPr>
          <w:rFonts w:ascii="Consolas" w:eastAsia="Times New Roman" w:hAnsi="Consolas" w:cs="Times New Roman"/>
          <w:color w:val="CE9178"/>
          <w:sz w:val="21"/>
          <w:szCs w:val="21"/>
          <w:lang w:eastAsia="pt-BR"/>
        </w:rPr>
        <w:t>'root'</w:t>
      </w:r>
      <w:r w:rsidRPr="00CC2486">
        <w:rPr>
          <w:rFonts w:ascii="Consolas" w:eastAsia="Times New Roman" w:hAnsi="Consolas" w:cs="Times New Roman"/>
          <w:color w:val="D4D4D4"/>
          <w:sz w:val="21"/>
          <w:szCs w:val="21"/>
          <w:lang w:eastAsia="pt-BR"/>
        </w:rPr>
        <w:t>))</w:t>
      </w:r>
    </w:p>
    <w:p w14:paraId="27927A2D" w14:textId="280763BC" w:rsidR="005F3134" w:rsidRDefault="005F3134" w:rsidP="00E70A3F">
      <w:pPr>
        <w:tabs>
          <w:tab w:val="left" w:pos="5775"/>
        </w:tabs>
        <w:rPr>
          <w:sz w:val="24"/>
          <w:szCs w:val="24"/>
        </w:rPr>
      </w:pPr>
    </w:p>
    <w:p w14:paraId="637F3D13" w14:textId="2DDED3F6" w:rsidR="00B97157" w:rsidRDefault="00B97157" w:rsidP="00B97157">
      <w:pPr>
        <w:tabs>
          <w:tab w:val="left" w:pos="5775"/>
        </w:tabs>
        <w:rPr>
          <w:sz w:val="24"/>
          <w:szCs w:val="24"/>
        </w:rPr>
      </w:pPr>
      <w:r w:rsidRPr="001211AC">
        <w:rPr>
          <w:sz w:val="24"/>
          <w:szCs w:val="24"/>
          <w:highlight w:val="yellow"/>
        </w:rPr>
        <w:t xml:space="preserve">Agora vamos ver </w:t>
      </w:r>
      <w:r w:rsidRPr="00B97157">
        <w:rPr>
          <w:sz w:val="24"/>
          <w:szCs w:val="24"/>
          <w:highlight w:val="yellow"/>
        </w:rPr>
        <w:t>os componentes de classe</w:t>
      </w:r>
      <w:r>
        <w:rPr>
          <w:sz w:val="24"/>
          <w:szCs w:val="24"/>
        </w:rPr>
        <w:t>:</w:t>
      </w:r>
    </w:p>
    <w:p w14:paraId="4E511CB6" w14:textId="675D5F0A" w:rsidR="00B97157" w:rsidRDefault="00B97157" w:rsidP="00E70A3F">
      <w:pPr>
        <w:tabs>
          <w:tab w:val="left" w:pos="5775"/>
        </w:tabs>
        <w:rPr>
          <w:sz w:val="24"/>
          <w:szCs w:val="24"/>
        </w:rPr>
      </w:pPr>
      <w:proofErr w:type="gramStart"/>
      <w:r>
        <w:rPr>
          <w:sz w:val="24"/>
          <w:szCs w:val="24"/>
        </w:rPr>
        <w:t>Os componentes de classe tem</w:t>
      </w:r>
      <w:proofErr w:type="gramEnd"/>
      <w:r>
        <w:rPr>
          <w:sz w:val="24"/>
          <w:szCs w:val="24"/>
        </w:rPr>
        <w:t xml:space="preserve"> algumas funcionalidade</w:t>
      </w:r>
      <w:r w:rsidR="00AC1398">
        <w:rPr>
          <w:sz w:val="24"/>
          <w:szCs w:val="24"/>
        </w:rPr>
        <w:t>s</w:t>
      </w:r>
      <w:r>
        <w:rPr>
          <w:sz w:val="24"/>
          <w:szCs w:val="24"/>
        </w:rPr>
        <w:t xml:space="preserve"> que os componentes funcionais não tem, como por exemplo ter o estado de cada classe e os métodos de ciclo de vidas, chamar um código antes de o componente ser renderizado ou chamar um código antes de o componente ser destruído...</w:t>
      </w:r>
    </w:p>
    <w:p w14:paraId="37A5DD53"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E93AE1">
        <w:rPr>
          <w:rFonts w:ascii="Consolas" w:eastAsia="Times New Roman" w:hAnsi="Consolas" w:cs="Times New Roman"/>
          <w:color w:val="C586C0"/>
          <w:sz w:val="21"/>
          <w:szCs w:val="21"/>
          <w:lang w:eastAsia="pt-BR"/>
        </w:rPr>
        <w:t>import</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9CDCFE"/>
          <w:sz w:val="21"/>
          <w:szCs w:val="21"/>
          <w:lang w:eastAsia="pt-BR"/>
        </w:rPr>
        <w:t>React</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9CDCFE"/>
          <w:sz w:val="21"/>
          <w:szCs w:val="21"/>
          <w:lang w:eastAsia="pt-BR"/>
        </w:rPr>
        <w:t>Component</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C586C0"/>
          <w:sz w:val="21"/>
          <w:szCs w:val="21"/>
          <w:lang w:eastAsia="pt-BR"/>
        </w:rPr>
        <w:t>from</w:t>
      </w:r>
      <w:proofErr w:type="spellEnd"/>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CE9178"/>
          <w:sz w:val="21"/>
          <w:szCs w:val="21"/>
          <w:lang w:eastAsia="pt-BR"/>
        </w:rPr>
        <w:t>'</w:t>
      </w:r>
      <w:proofErr w:type="spellStart"/>
      <w:r w:rsidRPr="00E93AE1">
        <w:rPr>
          <w:rFonts w:ascii="Consolas" w:eastAsia="Times New Roman" w:hAnsi="Consolas" w:cs="Times New Roman"/>
          <w:color w:val="CE9178"/>
          <w:sz w:val="21"/>
          <w:szCs w:val="21"/>
          <w:lang w:eastAsia="pt-BR"/>
        </w:rPr>
        <w:t>react</w:t>
      </w:r>
      <w:proofErr w:type="spellEnd"/>
      <w:r w:rsidRPr="00E93AE1">
        <w:rPr>
          <w:rFonts w:ascii="Consolas" w:eastAsia="Times New Roman" w:hAnsi="Consolas" w:cs="Times New Roman"/>
          <w:color w:val="CE9178"/>
          <w:sz w:val="21"/>
          <w:szCs w:val="21"/>
          <w:lang w:eastAsia="pt-BR"/>
        </w:rPr>
        <w:t>'</w:t>
      </w:r>
    </w:p>
    <w:p w14:paraId="71287937"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p>
    <w:p w14:paraId="38BF186F"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6A9955"/>
          <w:sz w:val="21"/>
          <w:szCs w:val="21"/>
          <w:lang w:eastAsia="pt-BR"/>
        </w:rPr>
        <w:t>//Uma classe que </w:t>
      </w:r>
      <w:proofErr w:type="spellStart"/>
      <w:r w:rsidRPr="00E93AE1">
        <w:rPr>
          <w:rFonts w:ascii="Consolas" w:eastAsia="Times New Roman" w:hAnsi="Consolas" w:cs="Times New Roman"/>
          <w:color w:val="6A9955"/>
          <w:sz w:val="21"/>
          <w:szCs w:val="21"/>
          <w:lang w:eastAsia="pt-BR"/>
        </w:rPr>
        <w:t>extende</w:t>
      </w:r>
      <w:proofErr w:type="spellEnd"/>
      <w:r w:rsidRPr="00E93AE1">
        <w:rPr>
          <w:rFonts w:ascii="Consolas" w:eastAsia="Times New Roman" w:hAnsi="Consolas" w:cs="Times New Roman"/>
          <w:color w:val="6A9955"/>
          <w:sz w:val="21"/>
          <w:szCs w:val="21"/>
          <w:lang w:eastAsia="pt-BR"/>
        </w:rPr>
        <w:t> para um Componente</w:t>
      </w:r>
    </w:p>
    <w:p w14:paraId="16193211"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E93AE1">
        <w:rPr>
          <w:rFonts w:ascii="Consolas" w:eastAsia="Times New Roman" w:hAnsi="Consolas" w:cs="Times New Roman"/>
          <w:color w:val="C586C0"/>
          <w:sz w:val="21"/>
          <w:szCs w:val="21"/>
          <w:lang w:eastAsia="pt-BR"/>
        </w:rPr>
        <w:t>export</w:t>
      </w:r>
      <w:proofErr w:type="spellEnd"/>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C586C0"/>
          <w:sz w:val="21"/>
          <w:szCs w:val="21"/>
          <w:lang w:eastAsia="pt-BR"/>
        </w:rPr>
        <w:t>default</w:t>
      </w: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569CD6"/>
          <w:sz w:val="21"/>
          <w:szCs w:val="21"/>
          <w:lang w:eastAsia="pt-BR"/>
        </w:rPr>
        <w:t>class</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4EC9B0"/>
          <w:sz w:val="21"/>
          <w:szCs w:val="21"/>
          <w:lang w:eastAsia="pt-BR"/>
        </w:rPr>
        <w:t>Saudacao</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569CD6"/>
          <w:sz w:val="21"/>
          <w:szCs w:val="21"/>
          <w:lang w:eastAsia="pt-BR"/>
        </w:rPr>
        <w:t>extends</w:t>
      </w:r>
      <w:proofErr w:type="spellEnd"/>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4EC9B0"/>
          <w:sz w:val="21"/>
          <w:szCs w:val="21"/>
          <w:lang w:eastAsia="pt-BR"/>
        </w:rPr>
        <w:t>Component</w:t>
      </w:r>
      <w:proofErr w:type="spellEnd"/>
      <w:r w:rsidRPr="00E93AE1">
        <w:rPr>
          <w:rFonts w:ascii="Consolas" w:eastAsia="Times New Roman" w:hAnsi="Consolas" w:cs="Times New Roman"/>
          <w:color w:val="D4D4D4"/>
          <w:sz w:val="21"/>
          <w:szCs w:val="21"/>
          <w:lang w:eastAsia="pt-BR"/>
        </w:rPr>
        <w:t> {</w:t>
      </w:r>
    </w:p>
    <w:p w14:paraId="5FA2848D"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6A9955"/>
          <w:sz w:val="21"/>
          <w:szCs w:val="21"/>
          <w:lang w:eastAsia="pt-BR"/>
        </w:rPr>
        <w:t>//Função responsável por renderizar o componente</w:t>
      </w:r>
    </w:p>
    <w:p w14:paraId="78C3EEE9"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proofErr w:type="gramStart"/>
      <w:r w:rsidRPr="00E93AE1">
        <w:rPr>
          <w:rFonts w:ascii="Consolas" w:eastAsia="Times New Roman" w:hAnsi="Consolas" w:cs="Times New Roman"/>
          <w:color w:val="DCDCAA"/>
          <w:sz w:val="21"/>
          <w:szCs w:val="21"/>
          <w:lang w:eastAsia="pt-BR"/>
        </w:rPr>
        <w:t>render</w:t>
      </w:r>
      <w:r w:rsidRPr="00E93AE1">
        <w:rPr>
          <w:rFonts w:ascii="Consolas" w:eastAsia="Times New Roman" w:hAnsi="Consolas" w:cs="Times New Roman"/>
          <w:color w:val="D4D4D4"/>
          <w:sz w:val="21"/>
          <w:szCs w:val="21"/>
          <w:lang w:eastAsia="pt-BR"/>
        </w:rPr>
        <w:t>(</w:t>
      </w:r>
      <w:proofErr w:type="gramEnd"/>
      <w:r w:rsidRPr="00E93AE1">
        <w:rPr>
          <w:rFonts w:ascii="Consolas" w:eastAsia="Times New Roman" w:hAnsi="Consolas" w:cs="Times New Roman"/>
          <w:color w:val="D4D4D4"/>
          <w:sz w:val="21"/>
          <w:szCs w:val="21"/>
          <w:lang w:eastAsia="pt-BR"/>
        </w:rPr>
        <w:t>) {</w:t>
      </w:r>
    </w:p>
    <w:p w14:paraId="0FB14ABF"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6A9955"/>
          <w:sz w:val="21"/>
          <w:szCs w:val="21"/>
          <w:lang w:eastAsia="pt-BR"/>
        </w:rPr>
        <w:t>//dois </w:t>
      </w:r>
      <w:proofErr w:type="spellStart"/>
      <w:r w:rsidRPr="00E93AE1">
        <w:rPr>
          <w:rFonts w:ascii="Consolas" w:eastAsia="Times New Roman" w:hAnsi="Consolas" w:cs="Times New Roman"/>
          <w:color w:val="6A9955"/>
          <w:sz w:val="21"/>
          <w:szCs w:val="21"/>
          <w:lang w:eastAsia="pt-BR"/>
        </w:rPr>
        <w:t>parametros</w:t>
      </w:r>
      <w:proofErr w:type="spellEnd"/>
      <w:r w:rsidRPr="00E93AE1">
        <w:rPr>
          <w:rFonts w:ascii="Consolas" w:eastAsia="Times New Roman" w:hAnsi="Consolas" w:cs="Times New Roman"/>
          <w:color w:val="6A9955"/>
          <w:sz w:val="21"/>
          <w:szCs w:val="21"/>
          <w:lang w:eastAsia="pt-BR"/>
        </w:rPr>
        <w:t>: tipo (</w:t>
      </w:r>
      <w:proofErr w:type="spellStart"/>
      <w:r w:rsidRPr="00E93AE1">
        <w:rPr>
          <w:rFonts w:ascii="Consolas" w:eastAsia="Times New Roman" w:hAnsi="Consolas" w:cs="Times New Roman"/>
          <w:color w:val="6A9955"/>
          <w:sz w:val="21"/>
          <w:szCs w:val="21"/>
          <w:lang w:eastAsia="pt-BR"/>
        </w:rPr>
        <w:t>bomdia</w:t>
      </w:r>
      <w:proofErr w:type="spellEnd"/>
      <w:r w:rsidRPr="00E93AE1">
        <w:rPr>
          <w:rFonts w:ascii="Consolas" w:eastAsia="Times New Roman" w:hAnsi="Consolas" w:cs="Times New Roman"/>
          <w:color w:val="6A9955"/>
          <w:sz w:val="21"/>
          <w:szCs w:val="21"/>
          <w:lang w:eastAsia="pt-BR"/>
        </w:rPr>
        <w:t>), nome (Ana)</w:t>
      </w:r>
    </w:p>
    <w:p w14:paraId="1F8D3CA8"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569CD6"/>
          <w:sz w:val="21"/>
          <w:szCs w:val="21"/>
          <w:lang w:eastAsia="pt-BR"/>
        </w:rPr>
        <w:t>const</w:t>
      </w:r>
      <w:proofErr w:type="spellEnd"/>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4FC1FF"/>
          <w:sz w:val="21"/>
          <w:szCs w:val="21"/>
          <w:lang w:eastAsia="pt-BR"/>
        </w:rPr>
        <w:t>tipo</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4FC1FF"/>
          <w:sz w:val="21"/>
          <w:szCs w:val="21"/>
          <w:lang w:eastAsia="pt-BR"/>
        </w:rPr>
        <w:t>nome</w:t>
      </w:r>
      <w:r w:rsidRPr="00E93AE1">
        <w:rPr>
          <w:rFonts w:ascii="Consolas" w:eastAsia="Times New Roman" w:hAnsi="Consolas" w:cs="Times New Roman"/>
          <w:color w:val="D4D4D4"/>
          <w:sz w:val="21"/>
          <w:szCs w:val="21"/>
          <w:lang w:eastAsia="pt-BR"/>
        </w:rPr>
        <w:t>} = </w:t>
      </w:r>
      <w:proofErr w:type="spellStart"/>
      <w:proofErr w:type="gramStart"/>
      <w:r w:rsidRPr="00E93AE1">
        <w:rPr>
          <w:rFonts w:ascii="Consolas" w:eastAsia="Times New Roman" w:hAnsi="Consolas" w:cs="Times New Roman"/>
          <w:color w:val="569CD6"/>
          <w:sz w:val="21"/>
          <w:szCs w:val="21"/>
          <w:lang w:eastAsia="pt-BR"/>
        </w:rPr>
        <w:t>this</w:t>
      </w:r>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4FC1FF"/>
          <w:sz w:val="21"/>
          <w:szCs w:val="21"/>
          <w:lang w:eastAsia="pt-BR"/>
        </w:rPr>
        <w:t>props</w:t>
      </w:r>
      <w:proofErr w:type="spellEnd"/>
      <w:proofErr w:type="gramEnd"/>
    </w:p>
    <w:p w14:paraId="085CC683"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C586C0"/>
          <w:sz w:val="21"/>
          <w:szCs w:val="21"/>
          <w:lang w:eastAsia="pt-BR"/>
        </w:rPr>
        <w:t>return</w:t>
      </w:r>
      <w:proofErr w:type="spellEnd"/>
      <w:r w:rsidRPr="00E93AE1">
        <w:rPr>
          <w:rFonts w:ascii="Consolas" w:eastAsia="Times New Roman" w:hAnsi="Consolas" w:cs="Times New Roman"/>
          <w:color w:val="D4D4D4"/>
          <w:sz w:val="21"/>
          <w:szCs w:val="21"/>
          <w:lang w:eastAsia="pt-BR"/>
        </w:rPr>
        <w:t> (</w:t>
      </w:r>
    </w:p>
    <w:p w14:paraId="6A383C05"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proofErr w:type="spellStart"/>
      <w:r w:rsidRPr="00E93AE1">
        <w:rPr>
          <w:rFonts w:ascii="Consolas" w:eastAsia="Times New Roman" w:hAnsi="Consolas" w:cs="Times New Roman"/>
          <w:color w:val="569CD6"/>
          <w:sz w:val="21"/>
          <w:szCs w:val="21"/>
          <w:lang w:eastAsia="pt-BR"/>
        </w:rPr>
        <w:t>div</w:t>
      </w:r>
      <w:proofErr w:type="spellEnd"/>
      <w:r w:rsidRPr="00E93AE1">
        <w:rPr>
          <w:rFonts w:ascii="Consolas" w:eastAsia="Times New Roman" w:hAnsi="Consolas" w:cs="Times New Roman"/>
          <w:color w:val="808080"/>
          <w:sz w:val="21"/>
          <w:szCs w:val="21"/>
          <w:lang w:eastAsia="pt-BR"/>
        </w:rPr>
        <w:t>&gt;</w:t>
      </w:r>
    </w:p>
    <w:p w14:paraId="0A638102"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r w:rsidRPr="00E93AE1">
        <w:rPr>
          <w:rFonts w:ascii="Consolas" w:eastAsia="Times New Roman" w:hAnsi="Consolas" w:cs="Times New Roman"/>
          <w:color w:val="569CD6"/>
          <w:sz w:val="21"/>
          <w:szCs w:val="21"/>
          <w:lang w:eastAsia="pt-BR"/>
        </w:rPr>
        <w:t>h1</w:t>
      </w:r>
      <w:r w:rsidRPr="00E93AE1">
        <w:rPr>
          <w:rFonts w:ascii="Consolas" w:eastAsia="Times New Roman" w:hAnsi="Consolas" w:cs="Times New Roman"/>
          <w:color w:val="808080"/>
          <w:sz w:val="21"/>
          <w:szCs w:val="21"/>
          <w:lang w:eastAsia="pt-BR"/>
        </w:rPr>
        <w:t>&gt;</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4FC1FF"/>
          <w:sz w:val="21"/>
          <w:szCs w:val="21"/>
          <w:lang w:eastAsia="pt-BR"/>
        </w:rPr>
        <w:t>tipo</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4FC1FF"/>
          <w:sz w:val="21"/>
          <w:szCs w:val="21"/>
          <w:lang w:eastAsia="pt-BR"/>
        </w:rPr>
        <w:t>nome</w:t>
      </w:r>
      <w:proofErr w:type="gramStart"/>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808080"/>
          <w:sz w:val="21"/>
          <w:szCs w:val="21"/>
          <w:lang w:eastAsia="pt-BR"/>
        </w:rPr>
        <w:t>&lt;</w:t>
      </w:r>
      <w:proofErr w:type="gramEnd"/>
      <w:r w:rsidRPr="00E93AE1">
        <w:rPr>
          <w:rFonts w:ascii="Consolas" w:eastAsia="Times New Roman" w:hAnsi="Consolas" w:cs="Times New Roman"/>
          <w:color w:val="808080"/>
          <w:sz w:val="21"/>
          <w:szCs w:val="21"/>
          <w:lang w:eastAsia="pt-BR"/>
        </w:rPr>
        <w:t>/</w:t>
      </w:r>
      <w:r w:rsidRPr="00E93AE1">
        <w:rPr>
          <w:rFonts w:ascii="Consolas" w:eastAsia="Times New Roman" w:hAnsi="Consolas" w:cs="Times New Roman"/>
          <w:color w:val="569CD6"/>
          <w:sz w:val="21"/>
          <w:szCs w:val="21"/>
          <w:lang w:eastAsia="pt-BR"/>
        </w:rPr>
        <w:t>h1</w:t>
      </w:r>
      <w:r w:rsidRPr="00E93AE1">
        <w:rPr>
          <w:rFonts w:ascii="Consolas" w:eastAsia="Times New Roman" w:hAnsi="Consolas" w:cs="Times New Roman"/>
          <w:color w:val="808080"/>
          <w:sz w:val="21"/>
          <w:szCs w:val="21"/>
          <w:lang w:eastAsia="pt-BR"/>
        </w:rPr>
        <w:t>&gt;</w:t>
      </w:r>
    </w:p>
    <w:p w14:paraId="2658E080"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proofErr w:type="spellStart"/>
      <w:r w:rsidRPr="00E93AE1">
        <w:rPr>
          <w:rFonts w:ascii="Consolas" w:eastAsia="Times New Roman" w:hAnsi="Consolas" w:cs="Times New Roman"/>
          <w:color w:val="569CD6"/>
          <w:sz w:val="21"/>
          <w:szCs w:val="21"/>
          <w:lang w:eastAsia="pt-BR"/>
        </w:rPr>
        <w:t>hr</w:t>
      </w:r>
      <w:proofErr w:type="spellEnd"/>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/&gt;</w:t>
      </w:r>
    </w:p>
    <w:p w14:paraId="3AA95FDF"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r w:rsidRPr="00E93AE1">
        <w:rPr>
          <w:rFonts w:ascii="Consolas" w:eastAsia="Times New Roman" w:hAnsi="Consolas" w:cs="Times New Roman"/>
          <w:color w:val="569CD6"/>
          <w:sz w:val="21"/>
          <w:szCs w:val="21"/>
          <w:lang w:eastAsia="pt-BR"/>
        </w:rPr>
        <w:t>input</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9CDCFE"/>
          <w:sz w:val="21"/>
          <w:szCs w:val="21"/>
          <w:lang w:eastAsia="pt-BR"/>
        </w:rPr>
        <w:t>type</w:t>
      </w:r>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CE9178"/>
          <w:sz w:val="21"/>
          <w:szCs w:val="21"/>
          <w:lang w:eastAsia="pt-BR"/>
        </w:rPr>
        <w:t>"text"</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9CDCFE"/>
          <w:sz w:val="21"/>
          <w:szCs w:val="21"/>
          <w:lang w:eastAsia="pt-BR"/>
        </w:rPr>
        <w:t>placeholder</w:t>
      </w:r>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CE9178"/>
          <w:sz w:val="21"/>
          <w:szCs w:val="21"/>
          <w:lang w:eastAsia="pt-BR"/>
        </w:rPr>
        <w:t>"Tipo"</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9CDCFE"/>
          <w:sz w:val="21"/>
          <w:szCs w:val="21"/>
          <w:lang w:eastAsia="pt-BR"/>
        </w:rPr>
        <w:t>value</w:t>
      </w:r>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4FC1FF"/>
          <w:sz w:val="21"/>
          <w:szCs w:val="21"/>
          <w:lang w:eastAsia="pt-BR"/>
        </w:rPr>
        <w:t>tipo</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/&gt;</w:t>
      </w:r>
    </w:p>
    <w:p w14:paraId="0ECFD1E5"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r w:rsidRPr="00E93AE1">
        <w:rPr>
          <w:rFonts w:ascii="Consolas" w:eastAsia="Times New Roman" w:hAnsi="Consolas" w:cs="Times New Roman"/>
          <w:color w:val="569CD6"/>
          <w:sz w:val="21"/>
          <w:szCs w:val="21"/>
          <w:lang w:eastAsia="pt-BR"/>
        </w:rPr>
        <w:t>input</w:t>
      </w: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9CDCFE"/>
          <w:sz w:val="21"/>
          <w:szCs w:val="21"/>
          <w:lang w:eastAsia="pt-BR"/>
        </w:rPr>
        <w:t>type</w:t>
      </w:r>
      <w:proofErr w:type="spellEnd"/>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CE9178"/>
          <w:sz w:val="21"/>
          <w:szCs w:val="21"/>
          <w:lang w:eastAsia="pt-BR"/>
        </w:rPr>
        <w:t>"</w:t>
      </w:r>
      <w:proofErr w:type="spellStart"/>
      <w:r w:rsidRPr="00E93AE1">
        <w:rPr>
          <w:rFonts w:ascii="Consolas" w:eastAsia="Times New Roman" w:hAnsi="Consolas" w:cs="Times New Roman"/>
          <w:color w:val="CE9178"/>
          <w:sz w:val="21"/>
          <w:szCs w:val="21"/>
          <w:lang w:eastAsia="pt-BR"/>
        </w:rPr>
        <w:t>text</w:t>
      </w:r>
      <w:proofErr w:type="spellEnd"/>
      <w:r w:rsidRPr="00E93AE1">
        <w:rPr>
          <w:rFonts w:ascii="Consolas" w:eastAsia="Times New Roman" w:hAnsi="Consolas" w:cs="Times New Roman"/>
          <w:color w:val="CE9178"/>
          <w:sz w:val="21"/>
          <w:szCs w:val="21"/>
          <w:lang w:eastAsia="pt-BR"/>
        </w:rPr>
        <w:t>"</w:t>
      </w: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9CDCFE"/>
          <w:sz w:val="21"/>
          <w:szCs w:val="21"/>
          <w:lang w:eastAsia="pt-BR"/>
        </w:rPr>
        <w:t>placeholder</w:t>
      </w:r>
      <w:proofErr w:type="spellEnd"/>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CE9178"/>
          <w:sz w:val="21"/>
          <w:szCs w:val="21"/>
          <w:lang w:eastAsia="pt-BR"/>
        </w:rPr>
        <w:t>"Nome"</w:t>
      </w:r>
      <w:r w:rsidRPr="00E93AE1">
        <w:rPr>
          <w:rFonts w:ascii="Consolas" w:eastAsia="Times New Roman" w:hAnsi="Consolas" w:cs="Times New Roman"/>
          <w:color w:val="D4D4D4"/>
          <w:sz w:val="21"/>
          <w:szCs w:val="21"/>
          <w:lang w:eastAsia="pt-BR"/>
        </w:rPr>
        <w:t> </w:t>
      </w:r>
      <w:proofErr w:type="spellStart"/>
      <w:r w:rsidRPr="00E93AE1">
        <w:rPr>
          <w:rFonts w:ascii="Consolas" w:eastAsia="Times New Roman" w:hAnsi="Consolas" w:cs="Times New Roman"/>
          <w:color w:val="9CDCFE"/>
          <w:sz w:val="21"/>
          <w:szCs w:val="21"/>
          <w:lang w:eastAsia="pt-BR"/>
        </w:rPr>
        <w:t>value</w:t>
      </w:r>
      <w:proofErr w:type="spellEnd"/>
      <w:r w:rsidRPr="00E93AE1">
        <w:rPr>
          <w:rFonts w:ascii="Consolas" w:eastAsia="Times New Roman" w:hAnsi="Consolas" w:cs="Times New Roman"/>
          <w:color w:val="D4D4D4"/>
          <w:sz w:val="21"/>
          <w:szCs w:val="21"/>
          <w:lang w:eastAsia="pt-BR"/>
        </w:rPr>
        <w:t>=</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4FC1FF"/>
          <w:sz w:val="21"/>
          <w:szCs w:val="21"/>
          <w:lang w:eastAsia="pt-BR"/>
        </w:rPr>
        <w:t>nome</w:t>
      </w:r>
      <w:r w:rsidRPr="00E93AE1">
        <w:rPr>
          <w:rFonts w:ascii="Consolas" w:eastAsia="Times New Roman" w:hAnsi="Consolas" w:cs="Times New Roman"/>
          <w:color w:val="569CD6"/>
          <w:sz w:val="21"/>
          <w:szCs w:val="21"/>
          <w:lang w:eastAsia="pt-BR"/>
        </w:rPr>
        <w:t>}</w:t>
      </w:r>
      <w:r w:rsidRPr="00E93AE1">
        <w:rPr>
          <w:rFonts w:ascii="Consolas" w:eastAsia="Times New Roman" w:hAnsi="Consolas" w:cs="Times New Roman"/>
          <w:color w:val="808080"/>
          <w:sz w:val="21"/>
          <w:szCs w:val="21"/>
          <w:lang w:eastAsia="pt-BR"/>
        </w:rPr>
        <w:t>/&gt;</w:t>
      </w:r>
    </w:p>
    <w:p w14:paraId="55B3F689"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r w:rsidRPr="00E93AE1">
        <w:rPr>
          <w:rFonts w:ascii="Consolas" w:eastAsia="Times New Roman" w:hAnsi="Consolas" w:cs="Times New Roman"/>
          <w:color w:val="808080"/>
          <w:sz w:val="21"/>
          <w:szCs w:val="21"/>
          <w:lang w:eastAsia="pt-BR"/>
        </w:rPr>
        <w:t>&lt;/</w:t>
      </w:r>
      <w:proofErr w:type="spellStart"/>
      <w:r w:rsidRPr="00E93AE1">
        <w:rPr>
          <w:rFonts w:ascii="Consolas" w:eastAsia="Times New Roman" w:hAnsi="Consolas" w:cs="Times New Roman"/>
          <w:color w:val="569CD6"/>
          <w:sz w:val="21"/>
          <w:szCs w:val="21"/>
          <w:lang w:eastAsia="pt-BR"/>
        </w:rPr>
        <w:t>div</w:t>
      </w:r>
      <w:proofErr w:type="spellEnd"/>
      <w:r w:rsidRPr="00E93AE1">
        <w:rPr>
          <w:rFonts w:ascii="Consolas" w:eastAsia="Times New Roman" w:hAnsi="Consolas" w:cs="Times New Roman"/>
          <w:color w:val="808080"/>
          <w:sz w:val="21"/>
          <w:szCs w:val="21"/>
          <w:lang w:eastAsia="pt-BR"/>
        </w:rPr>
        <w:t>&gt;</w:t>
      </w:r>
    </w:p>
    <w:p w14:paraId="7405D662"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p>
    <w:p w14:paraId="1EFE6E08"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    }</w:t>
      </w:r>
    </w:p>
    <w:p w14:paraId="21CFE946" w14:textId="77777777" w:rsidR="00E93AE1" w:rsidRPr="00E93AE1" w:rsidRDefault="00E93AE1" w:rsidP="00E93AE1">
      <w:pPr>
        <w:shd w:val="clear" w:color="auto" w:fill="1E1E1E"/>
        <w:spacing w:after="0" w:line="285" w:lineRule="atLeast"/>
        <w:rPr>
          <w:rFonts w:ascii="Consolas" w:eastAsia="Times New Roman" w:hAnsi="Consolas" w:cs="Times New Roman"/>
          <w:color w:val="D4D4D4"/>
          <w:sz w:val="21"/>
          <w:szCs w:val="21"/>
          <w:lang w:eastAsia="pt-BR"/>
        </w:rPr>
      </w:pPr>
      <w:r w:rsidRPr="00E93AE1">
        <w:rPr>
          <w:rFonts w:ascii="Consolas" w:eastAsia="Times New Roman" w:hAnsi="Consolas" w:cs="Times New Roman"/>
          <w:color w:val="D4D4D4"/>
          <w:sz w:val="21"/>
          <w:szCs w:val="21"/>
          <w:lang w:eastAsia="pt-BR"/>
        </w:rPr>
        <w:t>}</w:t>
      </w:r>
    </w:p>
    <w:p w14:paraId="4F7A3E67" w14:textId="5774FC64" w:rsidR="00B97157" w:rsidRDefault="00B97157" w:rsidP="00E70A3F">
      <w:pPr>
        <w:tabs>
          <w:tab w:val="left" w:pos="5775"/>
        </w:tabs>
        <w:rPr>
          <w:sz w:val="24"/>
          <w:szCs w:val="24"/>
        </w:rPr>
      </w:pPr>
    </w:p>
    <w:p w14:paraId="3E035C2C" w14:textId="64CFCFA1" w:rsidR="00E93AE1" w:rsidRDefault="00E93AE1" w:rsidP="00E70A3F">
      <w:pPr>
        <w:tabs>
          <w:tab w:val="left" w:pos="5775"/>
        </w:tabs>
        <w:rPr>
          <w:sz w:val="24"/>
          <w:szCs w:val="24"/>
        </w:rPr>
      </w:pPr>
      <w:proofErr w:type="gramStart"/>
      <w:r>
        <w:rPr>
          <w:sz w:val="24"/>
          <w:szCs w:val="24"/>
        </w:rPr>
        <w:t>Ou seja</w:t>
      </w:r>
      <w:proofErr w:type="gramEnd"/>
      <w:r>
        <w:rPr>
          <w:sz w:val="24"/>
          <w:szCs w:val="24"/>
        </w:rPr>
        <w:t xml:space="preserve"> eu </w:t>
      </w:r>
      <w:proofErr w:type="spellStart"/>
      <w:r>
        <w:rPr>
          <w:sz w:val="24"/>
          <w:szCs w:val="24"/>
        </w:rPr>
        <w:t>to</w:t>
      </w:r>
      <w:proofErr w:type="spellEnd"/>
      <w:r>
        <w:rPr>
          <w:sz w:val="24"/>
          <w:szCs w:val="24"/>
        </w:rPr>
        <w:t xml:space="preserve"> criando uma classe que vou exportar que ela </w:t>
      </w:r>
      <w:proofErr w:type="spellStart"/>
      <w:r>
        <w:rPr>
          <w:sz w:val="24"/>
          <w:szCs w:val="24"/>
        </w:rPr>
        <w:t>extende</w:t>
      </w:r>
      <w:proofErr w:type="spellEnd"/>
      <w:r>
        <w:rPr>
          <w:sz w:val="24"/>
          <w:szCs w:val="24"/>
        </w:rPr>
        <w:t xml:space="preserve"> para ser um componente. </w:t>
      </w:r>
      <w:proofErr w:type="gramStart"/>
      <w:r>
        <w:rPr>
          <w:sz w:val="24"/>
          <w:szCs w:val="24"/>
        </w:rPr>
        <w:t>Ai</w:t>
      </w:r>
      <w:proofErr w:type="gramEnd"/>
      <w:r>
        <w:rPr>
          <w:sz w:val="24"/>
          <w:szCs w:val="24"/>
        </w:rPr>
        <w:t xml:space="preserve"> eu vou renderizar na tela, pegando as propriedades tipo e nome para retornar o que eu quero...</w:t>
      </w:r>
    </w:p>
    <w:p w14:paraId="2386A566"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21AF8">
        <w:rPr>
          <w:rFonts w:ascii="Consolas" w:eastAsia="Times New Roman" w:hAnsi="Consolas" w:cs="Times New Roman"/>
          <w:color w:val="C586C0"/>
          <w:sz w:val="21"/>
          <w:szCs w:val="21"/>
          <w:lang w:eastAsia="pt-BR"/>
        </w:rPr>
        <w:t>import</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9CDCFE"/>
          <w:sz w:val="21"/>
          <w:szCs w:val="21"/>
          <w:lang w:eastAsia="pt-BR"/>
        </w:rPr>
        <w:t>React</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C586C0"/>
          <w:sz w:val="21"/>
          <w:szCs w:val="21"/>
          <w:lang w:eastAsia="pt-BR"/>
        </w:rPr>
        <w:t>from</w:t>
      </w:r>
      <w:proofErr w:type="spellEnd"/>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CE9178"/>
          <w:sz w:val="21"/>
          <w:szCs w:val="21"/>
          <w:lang w:eastAsia="pt-BR"/>
        </w:rPr>
        <w:t>'</w:t>
      </w:r>
      <w:proofErr w:type="spellStart"/>
      <w:r w:rsidRPr="00A21AF8">
        <w:rPr>
          <w:rFonts w:ascii="Consolas" w:eastAsia="Times New Roman" w:hAnsi="Consolas" w:cs="Times New Roman"/>
          <w:color w:val="CE9178"/>
          <w:sz w:val="21"/>
          <w:szCs w:val="21"/>
          <w:lang w:eastAsia="pt-BR"/>
        </w:rPr>
        <w:t>react</w:t>
      </w:r>
      <w:proofErr w:type="spellEnd"/>
      <w:r w:rsidRPr="00A21AF8">
        <w:rPr>
          <w:rFonts w:ascii="Consolas" w:eastAsia="Times New Roman" w:hAnsi="Consolas" w:cs="Times New Roman"/>
          <w:color w:val="CE9178"/>
          <w:sz w:val="21"/>
          <w:szCs w:val="21"/>
          <w:lang w:eastAsia="pt-BR"/>
        </w:rPr>
        <w:t>'</w:t>
      </w:r>
    </w:p>
    <w:p w14:paraId="7F84043B"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21AF8">
        <w:rPr>
          <w:rFonts w:ascii="Consolas" w:eastAsia="Times New Roman" w:hAnsi="Consolas" w:cs="Times New Roman"/>
          <w:color w:val="C586C0"/>
          <w:sz w:val="21"/>
          <w:szCs w:val="21"/>
          <w:lang w:eastAsia="pt-BR"/>
        </w:rPr>
        <w:t>import</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9CDCFE"/>
          <w:sz w:val="21"/>
          <w:szCs w:val="21"/>
          <w:lang w:eastAsia="pt-BR"/>
        </w:rPr>
        <w:t>ReactDOM</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C586C0"/>
          <w:sz w:val="21"/>
          <w:szCs w:val="21"/>
          <w:lang w:eastAsia="pt-BR"/>
        </w:rPr>
        <w:t>from</w:t>
      </w:r>
      <w:proofErr w:type="spellEnd"/>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CE9178"/>
          <w:sz w:val="21"/>
          <w:szCs w:val="21"/>
          <w:lang w:eastAsia="pt-BR"/>
        </w:rPr>
        <w:t>'</w:t>
      </w:r>
      <w:proofErr w:type="spellStart"/>
      <w:r w:rsidRPr="00A21AF8">
        <w:rPr>
          <w:rFonts w:ascii="Consolas" w:eastAsia="Times New Roman" w:hAnsi="Consolas" w:cs="Times New Roman"/>
          <w:color w:val="CE9178"/>
          <w:sz w:val="21"/>
          <w:szCs w:val="21"/>
          <w:lang w:eastAsia="pt-BR"/>
        </w:rPr>
        <w:t>react</w:t>
      </w:r>
      <w:proofErr w:type="spellEnd"/>
      <w:r w:rsidRPr="00A21AF8">
        <w:rPr>
          <w:rFonts w:ascii="Consolas" w:eastAsia="Times New Roman" w:hAnsi="Consolas" w:cs="Times New Roman"/>
          <w:color w:val="CE9178"/>
          <w:sz w:val="21"/>
          <w:szCs w:val="21"/>
          <w:lang w:eastAsia="pt-BR"/>
        </w:rPr>
        <w:t>-dom'</w:t>
      </w:r>
    </w:p>
    <w:p w14:paraId="06A344E5"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
    <w:p w14:paraId="4096C99A"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21AF8">
        <w:rPr>
          <w:rFonts w:ascii="Consolas" w:eastAsia="Times New Roman" w:hAnsi="Consolas" w:cs="Times New Roman"/>
          <w:color w:val="C586C0"/>
          <w:sz w:val="21"/>
          <w:szCs w:val="21"/>
          <w:lang w:eastAsia="pt-BR"/>
        </w:rPr>
        <w:t>import</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9CDCFE"/>
          <w:sz w:val="21"/>
          <w:szCs w:val="21"/>
          <w:lang w:eastAsia="pt-BR"/>
        </w:rPr>
        <w:t>Saudacao</w:t>
      </w:r>
      <w:proofErr w:type="spellEnd"/>
      <w:r w:rsidRPr="00A21AF8">
        <w:rPr>
          <w:rFonts w:ascii="Consolas" w:eastAsia="Times New Roman" w:hAnsi="Consolas" w:cs="Times New Roman"/>
          <w:color w:val="D4D4D4"/>
          <w:sz w:val="21"/>
          <w:szCs w:val="21"/>
          <w:lang w:eastAsia="pt-BR"/>
        </w:rPr>
        <w:t> </w:t>
      </w:r>
      <w:proofErr w:type="spellStart"/>
      <w:r w:rsidRPr="00A21AF8">
        <w:rPr>
          <w:rFonts w:ascii="Consolas" w:eastAsia="Times New Roman" w:hAnsi="Consolas" w:cs="Times New Roman"/>
          <w:color w:val="C586C0"/>
          <w:sz w:val="21"/>
          <w:szCs w:val="21"/>
          <w:lang w:eastAsia="pt-BR"/>
        </w:rPr>
        <w:t>from</w:t>
      </w:r>
      <w:proofErr w:type="spellEnd"/>
      <w:r w:rsidRPr="00A21AF8">
        <w:rPr>
          <w:rFonts w:ascii="Consolas" w:eastAsia="Times New Roman" w:hAnsi="Consolas" w:cs="Times New Roman"/>
          <w:color w:val="D4D4D4"/>
          <w:sz w:val="21"/>
          <w:szCs w:val="21"/>
          <w:lang w:eastAsia="pt-BR"/>
        </w:rPr>
        <w:t> </w:t>
      </w:r>
      <w:proofErr w:type="gramStart"/>
      <w:r w:rsidRPr="00A21AF8">
        <w:rPr>
          <w:rFonts w:ascii="Consolas" w:eastAsia="Times New Roman" w:hAnsi="Consolas" w:cs="Times New Roman"/>
          <w:color w:val="CE9178"/>
          <w:sz w:val="21"/>
          <w:szCs w:val="21"/>
          <w:lang w:eastAsia="pt-BR"/>
        </w:rPr>
        <w:t>'./</w:t>
      </w:r>
      <w:proofErr w:type="gramEnd"/>
      <w:r w:rsidRPr="00A21AF8">
        <w:rPr>
          <w:rFonts w:ascii="Consolas" w:eastAsia="Times New Roman" w:hAnsi="Consolas" w:cs="Times New Roman"/>
          <w:color w:val="CE9178"/>
          <w:sz w:val="21"/>
          <w:szCs w:val="21"/>
          <w:lang w:eastAsia="pt-BR"/>
        </w:rPr>
        <w:t>componentes/</w:t>
      </w:r>
      <w:proofErr w:type="spellStart"/>
      <w:r w:rsidRPr="00A21AF8">
        <w:rPr>
          <w:rFonts w:ascii="Consolas" w:eastAsia="Times New Roman" w:hAnsi="Consolas" w:cs="Times New Roman"/>
          <w:color w:val="CE9178"/>
          <w:sz w:val="21"/>
          <w:szCs w:val="21"/>
          <w:lang w:eastAsia="pt-BR"/>
        </w:rPr>
        <w:t>Saudacao</w:t>
      </w:r>
      <w:proofErr w:type="spellEnd"/>
      <w:r w:rsidRPr="00A21AF8">
        <w:rPr>
          <w:rFonts w:ascii="Consolas" w:eastAsia="Times New Roman" w:hAnsi="Consolas" w:cs="Times New Roman"/>
          <w:color w:val="CE9178"/>
          <w:sz w:val="21"/>
          <w:szCs w:val="21"/>
          <w:lang w:eastAsia="pt-BR"/>
        </w:rPr>
        <w:t>'</w:t>
      </w:r>
    </w:p>
    <w:p w14:paraId="73C0EC90"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
    <w:p w14:paraId="4B40456D"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21AF8">
        <w:rPr>
          <w:rFonts w:ascii="Consolas" w:eastAsia="Times New Roman" w:hAnsi="Consolas" w:cs="Times New Roman"/>
          <w:color w:val="9CDCFE"/>
          <w:sz w:val="21"/>
          <w:szCs w:val="21"/>
          <w:lang w:eastAsia="pt-BR"/>
        </w:rPr>
        <w:t>ReactDOM</w:t>
      </w:r>
      <w:r w:rsidRPr="00A21AF8">
        <w:rPr>
          <w:rFonts w:ascii="Consolas" w:eastAsia="Times New Roman" w:hAnsi="Consolas" w:cs="Times New Roman"/>
          <w:color w:val="D4D4D4"/>
          <w:sz w:val="21"/>
          <w:szCs w:val="21"/>
          <w:lang w:eastAsia="pt-BR"/>
        </w:rPr>
        <w:t>.</w:t>
      </w:r>
      <w:r w:rsidRPr="00A21AF8">
        <w:rPr>
          <w:rFonts w:ascii="Consolas" w:eastAsia="Times New Roman" w:hAnsi="Consolas" w:cs="Times New Roman"/>
          <w:color w:val="DCDCAA"/>
          <w:sz w:val="21"/>
          <w:szCs w:val="21"/>
          <w:lang w:eastAsia="pt-BR"/>
        </w:rPr>
        <w:t>render</w:t>
      </w:r>
      <w:proofErr w:type="spellEnd"/>
      <w:r w:rsidRPr="00A21AF8">
        <w:rPr>
          <w:rFonts w:ascii="Consolas" w:eastAsia="Times New Roman" w:hAnsi="Consolas" w:cs="Times New Roman"/>
          <w:color w:val="D4D4D4"/>
          <w:sz w:val="21"/>
          <w:szCs w:val="21"/>
          <w:lang w:eastAsia="pt-BR"/>
        </w:rPr>
        <w:t>( </w:t>
      </w:r>
    </w:p>
    <w:p w14:paraId="7BB43CD6"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808080"/>
          <w:sz w:val="21"/>
          <w:szCs w:val="21"/>
          <w:lang w:eastAsia="pt-BR"/>
        </w:rPr>
        <w:t>&lt;</w:t>
      </w:r>
      <w:proofErr w:type="spellStart"/>
      <w:r w:rsidRPr="00A21AF8">
        <w:rPr>
          <w:rFonts w:ascii="Consolas" w:eastAsia="Times New Roman" w:hAnsi="Consolas" w:cs="Times New Roman"/>
          <w:color w:val="569CD6"/>
          <w:sz w:val="21"/>
          <w:szCs w:val="21"/>
          <w:lang w:eastAsia="pt-BR"/>
        </w:rPr>
        <w:t>div</w:t>
      </w:r>
      <w:proofErr w:type="spellEnd"/>
      <w:r w:rsidRPr="00A21AF8">
        <w:rPr>
          <w:rFonts w:ascii="Consolas" w:eastAsia="Times New Roman" w:hAnsi="Consolas" w:cs="Times New Roman"/>
          <w:color w:val="808080"/>
          <w:sz w:val="21"/>
          <w:szCs w:val="21"/>
          <w:lang w:eastAsia="pt-BR"/>
        </w:rPr>
        <w:t>&gt;</w:t>
      </w:r>
    </w:p>
    <w:p w14:paraId="4C8EE091"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808080"/>
          <w:sz w:val="21"/>
          <w:szCs w:val="21"/>
          <w:lang w:eastAsia="pt-BR"/>
        </w:rPr>
        <w:t>&lt;</w:t>
      </w:r>
      <w:proofErr w:type="spellStart"/>
      <w:r w:rsidRPr="00A21AF8">
        <w:rPr>
          <w:rFonts w:ascii="Consolas" w:eastAsia="Times New Roman" w:hAnsi="Consolas" w:cs="Times New Roman"/>
          <w:color w:val="4EC9B0"/>
          <w:sz w:val="21"/>
          <w:szCs w:val="21"/>
          <w:lang w:eastAsia="pt-BR"/>
        </w:rPr>
        <w:t>Saudacao</w:t>
      </w:r>
      <w:proofErr w:type="spellEnd"/>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9CDCFE"/>
          <w:sz w:val="21"/>
          <w:szCs w:val="21"/>
          <w:lang w:eastAsia="pt-BR"/>
        </w:rPr>
        <w:t>tipo</w:t>
      </w:r>
      <w:r w:rsidRPr="00A21AF8">
        <w:rPr>
          <w:rFonts w:ascii="Consolas" w:eastAsia="Times New Roman" w:hAnsi="Consolas" w:cs="Times New Roman"/>
          <w:color w:val="D4D4D4"/>
          <w:sz w:val="21"/>
          <w:szCs w:val="21"/>
          <w:lang w:eastAsia="pt-BR"/>
        </w:rPr>
        <w:t>=</w:t>
      </w:r>
      <w:r w:rsidRPr="00A21AF8">
        <w:rPr>
          <w:rFonts w:ascii="Consolas" w:eastAsia="Times New Roman" w:hAnsi="Consolas" w:cs="Times New Roman"/>
          <w:color w:val="CE9178"/>
          <w:sz w:val="21"/>
          <w:szCs w:val="21"/>
          <w:lang w:eastAsia="pt-BR"/>
        </w:rPr>
        <w:t>"Bom dia"</w:t>
      </w:r>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9CDCFE"/>
          <w:sz w:val="21"/>
          <w:szCs w:val="21"/>
          <w:lang w:eastAsia="pt-BR"/>
        </w:rPr>
        <w:t>nome</w:t>
      </w:r>
      <w:r w:rsidRPr="00A21AF8">
        <w:rPr>
          <w:rFonts w:ascii="Consolas" w:eastAsia="Times New Roman" w:hAnsi="Consolas" w:cs="Times New Roman"/>
          <w:color w:val="D4D4D4"/>
          <w:sz w:val="21"/>
          <w:szCs w:val="21"/>
          <w:lang w:eastAsia="pt-BR"/>
        </w:rPr>
        <w:t>=</w:t>
      </w:r>
      <w:r w:rsidRPr="00A21AF8">
        <w:rPr>
          <w:rFonts w:ascii="Consolas" w:eastAsia="Times New Roman" w:hAnsi="Consolas" w:cs="Times New Roman"/>
          <w:color w:val="CE9178"/>
          <w:sz w:val="21"/>
          <w:szCs w:val="21"/>
          <w:lang w:eastAsia="pt-BR"/>
        </w:rPr>
        <w:t>"Ana"</w:t>
      </w:r>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808080"/>
          <w:sz w:val="21"/>
          <w:szCs w:val="21"/>
          <w:lang w:eastAsia="pt-BR"/>
        </w:rPr>
        <w:t>/&gt;</w:t>
      </w:r>
    </w:p>
    <w:p w14:paraId="2049FA36"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r w:rsidRPr="00A21AF8">
        <w:rPr>
          <w:rFonts w:ascii="Consolas" w:eastAsia="Times New Roman" w:hAnsi="Consolas" w:cs="Times New Roman"/>
          <w:color w:val="D4D4D4"/>
          <w:sz w:val="21"/>
          <w:szCs w:val="21"/>
          <w:lang w:eastAsia="pt-BR"/>
        </w:rPr>
        <w:t>    </w:t>
      </w:r>
      <w:r w:rsidRPr="00A21AF8">
        <w:rPr>
          <w:rFonts w:ascii="Consolas" w:eastAsia="Times New Roman" w:hAnsi="Consolas" w:cs="Times New Roman"/>
          <w:color w:val="808080"/>
          <w:sz w:val="21"/>
          <w:szCs w:val="21"/>
          <w:lang w:eastAsia="pt-BR"/>
        </w:rPr>
        <w:t>&lt;/</w:t>
      </w:r>
      <w:proofErr w:type="spellStart"/>
      <w:r w:rsidRPr="00A21AF8">
        <w:rPr>
          <w:rFonts w:ascii="Consolas" w:eastAsia="Times New Roman" w:hAnsi="Consolas" w:cs="Times New Roman"/>
          <w:color w:val="569CD6"/>
          <w:sz w:val="21"/>
          <w:szCs w:val="21"/>
          <w:lang w:eastAsia="pt-BR"/>
        </w:rPr>
        <w:t>div</w:t>
      </w:r>
      <w:proofErr w:type="spellEnd"/>
      <w:r w:rsidRPr="00A21AF8">
        <w:rPr>
          <w:rFonts w:ascii="Consolas" w:eastAsia="Times New Roman" w:hAnsi="Consolas" w:cs="Times New Roman"/>
          <w:color w:val="808080"/>
          <w:sz w:val="21"/>
          <w:szCs w:val="21"/>
          <w:lang w:eastAsia="pt-BR"/>
        </w:rPr>
        <w:t>&gt;</w:t>
      </w:r>
    </w:p>
    <w:p w14:paraId="5110B3CC" w14:textId="77777777" w:rsidR="00A21AF8" w:rsidRPr="00A21AF8" w:rsidRDefault="00A21AF8" w:rsidP="00A21AF8">
      <w:pPr>
        <w:shd w:val="clear" w:color="auto" w:fill="1E1E1E"/>
        <w:spacing w:after="0" w:line="285" w:lineRule="atLeast"/>
        <w:rPr>
          <w:rFonts w:ascii="Consolas" w:eastAsia="Times New Roman" w:hAnsi="Consolas" w:cs="Times New Roman"/>
          <w:color w:val="D4D4D4"/>
          <w:sz w:val="21"/>
          <w:szCs w:val="21"/>
          <w:lang w:eastAsia="pt-BR"/>
        </w:rPr>
      </w:pPr>
      <w:r w:rsidRPr="00A21AF8">
        <w:rPr>
          <w:rFonts w:ascii="Consolas" w:eastAsia="Times New Roman" w:hAnsi="Consolas" w:cs="Times New Roman"/>
          <w:color w:val="D4D4D4"/>
          <w:sz w:val="21"/>
          <w:szCs w:val="21"/>
          <w:lang w:eastAsia="pt-BR"/>
        </w:rPr>
        <w:t>    , </w:t>
      </w:r>
      <w:proofErr w:type="spellStart"/>
      <w:proofErr w:type="gramStart"/>
      <w:r w:rsidRPr="00A21AF8">
        <w:rPr>
          <w:rFonts w:ascii="Consolas" w:eastAsia="Times New Roman" w:hAnsi="Consolas" w:cs="Times New Roman"/>
          <w:color w:val="9CDCFE"/>
          <w:sz w:val="21"/>
          <w:szCs w:val="21"/>
          <w:lang w:eastAsia="pt-BR"/>
        </w:rPr>
        <w:t>document</w:t>
      </w:r>
      <w:r w:rsidRPr="00A21AF8">
        <w:rPr>
          <w:rFonts w:ascii="Consolas" w:eastAsia="Times New Roman" w:hAnsi="Consolas" w:cs="Times New Roman"/>
          <w:color w:val="D4D4D4"/>
          <w:sz w:val="21"/>
          <w:szCs w:val="21"/>
          <w:lang w:eastAsia="pt-BR"/>
        </w:rPr>
        <w:t>.</w:t>
      </w:r>
      <w:r w:rsidRPr="00A21AF8">
        <w:rPr>
          <w:rFonts w:ascii="Consolas" w:eastAsia="Times New Roman" w:hAnsi="Consolas" w:cs="Times New Roman"/>
          <w:color w:val="DCDCAA"/>
          <w:sz w:val="21"/>
          <w:szCs w:val="21"/>
          <w:lang w:eastAsia="pt-BR"/>
        </w:rPr>
        <w:t>getElementById</w:t>
      </w:r>
      <w:proofErr w:type="spellEnd"/>
      <w:proofErr w:type="gramEnd"/>
      <w:r w:rsidRPr="00A21AF8">
        <w:rPr>
          <w:rFonts w:ascii="Consolas" w:eastAsia="Times New Roman" w:hAnsi="Consolas" w:cs="Times New Roman"/>
          <w:color w:val="D4D4D4"/>
          <w:sz w:val="21"/>
          <w:szCs w:val="21"/>
          <w:lang w:eastAsia="pt-BR"/>
        </w:rPr>
        <w:t>(</w:t>
      </w:r>
      <w:r w:rsidRPr="00A21AF8">
        <w:rPr>
          <w:rFonts w:ascii="Consolas" w:eastAsia="Times New Roman" w:hAnsi="Consolas" w:cs="Times New Roman"/>
          <w:color w:val="CE9178"/>
          <w:sz w:val="21"/>
          <w:szCs w:val="21"/>
          <w:lang w:eastAsia="pt-BR"/>
        </w:rPr>
        <w:t>'root'</w:t>
      </w:r>
      <w:r w:rsidRPr="00A21AF8">
        <w:rPr>
          <w:rFonts w:ascii="Consolas" w:eastAsia="Times New Roman" w:hAnsi="Consolas" w:cs="Times New Roman"/>
          <w:color w:val="D4D4D4"/>
          <w:sz w:val="21"/>
          <w:szCs w:val="21"/>
          <w:lang w:eastAsia="pt-BR"/>
        </w:rPr>
        <w:t>))</w:t>
      </w:r>
    </w:p>
    <w:p w14:paraId="135D319A" w14:textId="6855FA81" w:rsidR="00E93AE1" w:rsidRDefault="00E93AE1" w:rsidP="00E70A3F">
      <w:pPr>
        <w:tabs>
          <w:tab w:val="left" w:pos="5775"/>
        </w:tabs>
        <w:rPr>
          <w:sz w:val="24"/>
          <w:szCs w:val="24"/>
        </w:rPr>
      </w:pPr>
    </w:p>
    <w:p w14:paraId="4578202C" w14:textId="186E8AAA" w:rsidR="00A21AF8" w:rsidRDefault="00A21AF8" w:rsidP="00E70A3F">
      <w:pPr>
        <w:tabs>
          <w:tab w:val="left" w:pos="5775"/>
        </w:tabs>
        <w:rPr>
          <w:sz w:val="24"/>
          <w:szCs w:val="24"/>
        </w:rPr>
      </w:pPr>
      <w:r>
        <w:rPr>
          <w:noProof/>
        </w:rPr>
        <w:drawing>
          <wp:inline distT="0" distB="0" distL="0" distR="0" wp14:anchorId="5179043D" wp14:editId="00E626E3">
            <wp:extent cx="5400040" cy="3786505"/>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786505"/>
                    </a:xfrm>
                    <a:prstGeom prst="rect">
                      <a:avLst/>
                    </a:prstGeom>
                  </pic:spPr>
                </pic:pic>
              </a:graphicData>
            </a:graphic>
          </wp:inline>
        </w:drawing>
      </w:r>
    </w:p>
    <w:p w14:paraId="75758665" w14:textId="1A9F9FA5" w:rsidR="00A21AF8" w:rsidRDefault="00A21AF8" w:rsidP="00E70A3F">
      <w:pPr>
        <w:tabs>
          <w:tab w:val="left" w:pos="5775"/>
        </w:tabs>
        <w:rPr>
          <w:sz w:val="24"/>
          <w:szCs w:val="24"/>
        </w:rPr>
      </w:pPr>
      <w:r>
        <w:rPr>
          <w:sz w:val="24"/>
          <w:szCs w:val="24"/>
        </w:rPr>
        <w:t>Porém se eu tentar alterar algo no input, não vai alterar. Para que possamos ter essa ação, temos que trabalhar com o evento “</w:t>
      </w:r>
      <w:proofErr w:type="spellStart"/>
      <w:r>
        <w:rPr>
          <w:sz w:val="24"/>
          <w:szCs w:val="24"/>
        </w:rPr>
        <w:t>on</w:t>
      </w:r>
      <w:proofErr w:type="spellEnd"/>
      <w:r>
        <w:rPr>
          <w:sz w:val="24"/>
          <w:szCs w:val="24"/>
        </w:rPr>
        <w:t xml:space="preserve"> </w:t>
      </w:r>
      <w:proofErr w:type="spellStart"/>
      <w:r>
        <w:rPr>
          <w:sz w:val="24"/>
          <w:szCs w:val="24"/>
        </w:rPr>
        <w:t>change</w:t>
      </w:r>
      <w:proofErr w:type="spellEnd"/>
      <w:r>
        <w:rPr>
          <w:sz w:val="24"/>
          <w:szCs w:val="24"/>
        </w:rPr>
        <w:t>” do nosso input:</w:t>
      </w:r>
    </w:p>
    <w:p w14:paraId="1C3339C4"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C1398">
        <w:rPr>
          <w:rFonts w:ascii="Consolas" w:eastAsia="Times New Roman" w:hAnsi="Consolas" w:cs="Times New Roman"/>
          <w:color w:val="C586C0"/>
          <w:sz w:val="21"/>
          <w:szCs w:val="21"/>
          <w:lang w:eastAsia="pt-BR"/>
        </w:rPr>
        <w:t>import</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9CDCFE"/>
          <w:sz w:val="21"/>
          <w:szCs w:val="21"/>
          <w:lang w:eastAsia="pt-BR"/>
        </w:rPr>
        <w:t>React</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9CDCFE"/>
          <w:sz w:val="21"/>
          <w:szCs w:val="21"/>
          <w:lang w:eastAsia="pt-BR"/>
        </w:rPr>
        <w:t>Component</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C586C0"/>
          <w:sz w:val="21"/>
          <w:szCs w:val="21"/>
          <w:lang w:eastAsia="pt-BR"/>
        </w:rPr>
        <w:t>from</w:t>
      </w:r>
      <w:proofErr w:type="spellEnd"/>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CE9178"/>
          <w:sz w:val="21"/>
          <w:szCs w:val="21"/>
          <w:lang w:eastAsia="pt-BR"/>
        </w:rPr>
        <w:t>'</w:t>
      </w:r>
      <w:proofErr w:type="spellStart"/>
      <w:r w:rsidRPr="00AC1398">
        <w:rPr>
          <w:rFonts w:ascii="Consolas" w:eastAsia="Times New Roman" w:hAnsi="Consolas" w:cs="Times New Roman"/>
          <w:color w:val="CE9178"/>
          <w:sz w:val="21"/>
          <w:szCs w:val="21"/>
          <w:lang w:eastAsia="pt-BR"/>
        </w:rPr>
        <w:t>react</w:t>
      </w:r>
      <w:proofErr w:type="spellEnd"/>
      <w:r w:rsidRPr="00AC1398">
        <w:rPr>
          <w:rFonts w:ascii="Consolas" w:eastAsia="Times New Roman" w:hAnsi="Consolas" w:cs="Times New Roman"/>
          <w:color w:val="CE9178"/>
          <w:sz w:val="21"/>
          <w:szCs w:val="21"/>
          <w:lang w:eastAsia="pt-BR"/>
        </w:rPr>
        <w:t>'</w:t>
      </w:r>
    </w:p>
    <w:p w14:paraId="743BD22A"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p>
    <w:p w14:paraId="35FA9DC7"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6A9955"/>
          <w:sz w:val="21"/>
          <w:szCs w:val="21"/>
          <w:lang w:eastAsia="pt-BR"/>
        </w:rPr>
        <w:t>//Uma classe que </w:t>
      </w:r>
      <w:proofErr w:type="spellStart"/>
      <w:r w:rsidRPr="00AC1398">
        <w:rPr>
          <w:rFonts w:ascii="Consolas" w:eastAsia="Times New Roman" w:hAnsi="Consolas" w:cs="Times New Roman"/>
          <w:color w:val="6A9955"/>
          <w:sz w:val="21"/>
          <w:szCs w:val="21"/>
          <w:lang w:eastAsia="pt-BR"/>
        </w:rPr>
        <w:t>extende</w:t>
      </w:r>
      <w:proofErr w:type="spellEnd"/>
      <w:r w:rsidRPr="00AC1398">
        <w:rPr>
          <w:rFonts w:ascii="Consolas" w:eastAsia="Times New Roman" w:hAnsi="Consolas" w:cs="Times New Roman"/>
          <w:color w:val="6A9955"/>
          <w:sz w:val="21"/>
          <w:szCs w:val="21"/>
          <w:lang w:eastAsia="pt-BR"/>
        </w:rPr>
        <w:t> para um Componente</w:t>
      </w:r>
    </w:p>
    <w:p w14:paraId="6A83B355"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C1398">
        <w:rPr>
          <w:rFonts w:ascii="Consolas" w:eastAsia="Times New Roman" w:hAnsi="Consolas" w:cs="Times New Roman"/>
          <w:color w:val="C586C0"/>
          <w:sz w:val="21"/>
          <w:szCs w:val="21"/>
          <w:lang w:eastAsia="pt-BR"/>
        </w:rPr>
        <w:t>export</w:t>
      </w:r>
      <w:proofErr w:type="spellEnd"/>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C586C0"/>
          <w:sz w:val="21"/>
          <w:szCs w:val="21"/>
          <w:lang w:eastAsia="pt-BR"/>
        </w:rPr>
        <w:t>default</w:t>
      </w: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569CD6"/>
          <w:sz w:val="21"/>
          <w:szCs w:val="21"/>
          <w:lang w:eastAsia="pt-BR"/>
        </w:rPr>
        <w:t>class</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4EC9B0"/>
          <w:sz w:val="21"/>
          <w:szCs w:val="21"/>
          <w:lang w:eastAsia="pt-BR"/>
        </w:rPr>
        <w:t>Saudacao</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569CD6"/>
          <w:sz w:val="21"/>
          <w:szCs w:val="21"/>
          <w:lang w:eastAsia="pt-BR"/>
        </w:rPr>
        <w:t>extends</w:t>
      </w:r>
      <w:proofErr w:type="spellEnd"/>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4EC9B0"/>
          <w:sz w:val="21"/>
          <w:szCs w:val="21"/>
          <w:lang w:eastAsia="pt-BR"/>
        </w:rPr>
        <w:t>Component</w:t>
      </w:r>
      <w:proofErr w:type="spellEnd"/>
      <w:r w:rsidRPr="00AC1398">
        <w:rPr>
          <w:rFonts w:ascii="Consolas" w:eastAsia="Times New Roman" w:hAnsi="Consolas" w:cs="Times New Roman"/>
          <w:color w:val="D4D4D4"/>
          <w:sz w:val="21"/>
          <w:szCs w:val="21"/>
          <w:lang w:eastAsia="pt-BR"/>
        </w:rPr>
        <w:t> {</w:t>
      </w:r>
    </w:p>
    <w:p w14:paraId="5983AE20"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6A9955"/>
          <w:sz w:val="21"/>
          <w:szCs w:val="21"/>
          <w:lang w:eastAsia="pt-BR"/>
        </w:rPr>
        <w:t>//Função responsável por renderizar o componente</w:t>
      </w:r>
    </w:p>
    <w:p w14:paraId="2BBBF132"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p>
    <w:p w14:paraId="6420D065"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6A9955"/>
          <w:sz w:val="21"/>
          <w:szCs w:val="21"/>
          <w:lang w:eastAsia="pt-BR"/>
        </w:rPr>
        <w:t>//Função que nos permite alterar o input</w:t>
      </w:r>
    </w:p>
    <w:p w14:paraId="59E7AC99"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DCDCAA"/>
          <w:sz w:val="21"/>
          <w:szCs w:val="21"/>
          <w:lang w:eastAsia="pt-BR"/>
        </w:rPr>
        <w:t>setTipo</w:t>
      </w:r>
      <w:proofErr w:type="spellEnd"/>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9CDCFE"/>
          <w:sz w:val="21"/>
          <w:szCs w:val="21"/>
          <w:lang w:eastAsia="pt-BR"/>
        </w:rPr>
        <w:t>e</w:t>
      </w:r>
      <w:r w:rsidRPr="00AC1398">
        <w:rPr>
          <w:rFonts w:ascii="Consolas" w:eastAsia="Times New Roman" w:hAnsi="Consolas" w:cs="Times New Roman"/>
          <w:color w:val="D4D4D4"/>
          <w:sz w:val="21"/>
          <w:szCs w:val="21"/>
          <w:lang w:eastAsia="pt-BR"/>
        </w:rPr>
        <w:t>) {</w:t>
      </w:r>
    </w:p>
    <w:p w14:paraId="27D557BA"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roofErr w:type="spellStart"/>
      <w:proofErr w:type="gramStart"/>
      <w:r w:rsidRPr="00AC1398">
        <w:rPr>
          <w:rFonts w:ascii="Consolas" w:eastAsia="Times New Roman" w:hAnsi="Consolas" w:cs="Times New Roman"/>
          <w:color w:val="569CD6"/>
          <w:sz w:val="21"/>
          <w:szCs w:val="21"/>
          <w:lang w:eastAsia="pt-BR"/>
        </w:rPr>
        <w:t>this</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4FC1FF"/>
          <w:sz w:val="21"/>
          <w:szCs w:val="21"/>
          <w:lang w:eastAsia="pt-BR"/>
        </w:rPr>
        <w:t>props</w:t>
      </w:r>
      <w:proofErr w:type="gramEnd"/>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9CDCFE"/>
          <w:sz w:val="21"/>
          <w:szCs w:val="21"/>
          <w:lang w:eastAsia="pt-BR"/>
        </w:rPr>
        <w:t>tipo</w:t>
      </w:r>
      <w:proofErr w:type="spellEnd"/>
      <w:r w:rsidRPr="00AC1398">
        <w:rPr>
          <w:rFonts w:ascii="Consolas" w:eastAsia="Times New Roman" w:hAnsi="Consolas" w:cs="Times New Roman"/>
          <w:color w:val="D4D4D4"/>
          <w:sz w:val="21"/>
          <w:szCs w:val="21"/>
          <w:lang w:eastAsia="pt-BR"/>
        </w:rPr>
        <w:t> = </w:t>
      </w:r>
      <w:proofErr w:type="spellStart"/>
      <w:r w:rsidRPr="00AC1398">
        <w:rPr>
          <w:rFonts w:ascii="Consolas" w:eastAsia="Times New Roman" w:hAnsi="Consolas" w:cs="Times New Roman"/>
          <w:color w:val="9CDCFE"/>
          <w:sz w:val="21"/>
          <w:szCs w:val="21"/>
          <w:lang w:eastAsia="pt-BR"/>
        </w:rPr>
        <w:t>e</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9CDCFE"/>
          <w:sz w:val="21"/>
          <w:szCs w:val="21"/>
          <w:lang w:eastAsia="pt-BR"/>
        </w:rPr>
        <w:t>target</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9CDCFE"/>
          <w:sz w:val="21"/>
          <w:szCs w:val="21"/>
          <w:lang w:eastAsia="pt-BR"/>
        </w:rPr>
        <w:t>value</w:t>
      </w:r>
      <w:proofErr w:type="spellEnd"/>
    </w:p>
    <w:p w14:paraId="3E9354DC"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
    <w:p w14:paraId="352B510B"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p>
    <w:p w14:paraId="59D0D3A8"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roofErr w:type="gramStart"/>
      <w:r w:rsidRPr="00AC1398">
        <w:rPr>
          <w:rFonts w:ascii="Consolas" w:eastAsia="Times New Roman" w:hAnsi="Consolas" w:cs="Times New Roman"/>
          <w:color w:val="DCDCAA"/>
          <w:sz w:val="21"/>
          <w:szCs w:val="21"/>
          <w:lang w:eastAsia="pt-BR"/>
        </w:rPr>
        <w:t>render</w:t>
      </w:r>
      <w:r w:rsidRPr="00AC1398">
        <w:rPr>
          <w:rFonts w:ascii="Consolas" w:eastAsia="Times New Roman" w:hAnsi="Consolas" w:cs="Times New Roman"/>
          <w:color w:val="D4D4D4"/>
          <w:sz w:val="21"/>
          <w:szCs w:val="21"/>
          <w:lang w:eastAsia="pt-BR"/>
        </w:rPr>
        <w:t>(</w:t>
      </w:r>
      <w:proofErr w:type="gramEnd"/>
      <w:r w:rsidRPr="00AC1398">
        <w:rPr>
          <w:rFonts w:ascii="Consolas" w:eastAsia="Times New Roman" w:hAnsi="Consolas" w:cs="Times New Roman"/>
          <w:color w:val="D4D4D4"/>
          <w:sz w:val="21"/>
          <w:szCs w:val="21"/>
          <w:lang w:eastAsia="pt-BR"/>
        </w:rPr>
        <w:t>) {</w:t>
      </w:r>
    </w:p>
    <w:p w14:paraId="3B54CADE"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6A9955"/>
          <w:sz w:val="21"/>
          <w:szCs w:val="21"/>
          <w:lang w:eastAsia="pt-BR"/>
        </w:rPr>
        <w:t>//dois </w:t>
      </w:r>
      <w:proofErr w:type="spellStart"/>
      <w:r w:rsidRPr="00AC1398">
        <w:rPr>
          <w:rFonts w:ascii="Consolas" w:eastAsia="Times New Roman" w:hAnsi="Consolas" w:cs="Times New Roman"/>
          <w:color w:val="6A9955"/>
          <w:sz w:val="21"/>
          <w:szCs w:val="21"/>
          <w:lang w:eastAsia="pt-BR"/>
        </w:rPr>
        <w:t>parametros</w:t>
      </w:r>
      <w:proofErr w:type="spellEnd"/>
      <w:r w:rsidRPr="00AC1398">
        <w:rPr>
          <w:rFonts w:ascii="Consolas" w:eastAsia="Times New Roman" w:hAnsi="Consolas" w:cs="Times New Roman"/>
          <w:color w:val="6A9955"/>
          <w:sz w:val="21"/>
          <w:szCs w:val="21"/>
          <w:lang w:eastAsia="pt-BR"/>
        </w:rPr>
        <w:t>: tipo (</w:t>
      </w:r>
      <w:proofErr w:type="spellStart"/>
      <w:r w:rsidRPr="00AC1398">
        <w:rPr>
          <w:rFonts w:ascii="Consolas" w:eastAsia="Times New Roman" w:hAnsi="Consolas" w:cs="Times New Roman"/>
          <w:color w:val="6A9955"/>
          <w:sz w:val="21"/>
          <w:szCs w:val="21"/>
          <w:lang w:eastAsia="pt-BR"/>
        </w:rPr>
        <w:t>bomdia</w:t>
      </w:r>
      <w:proofErr w:type="spellEnd"/>
      <w:r w:rsidRPr="00AC1398">
        <w:rPr>
          <w:rFonts w:ascii="Consolas" w:eastAsia="Times New Roman" w:hAnsi="Consolas" w:cs="Times New Roman"/>
          <w:color w:val="6A9955"/>
          <w:sz w:val="21"/>
          <w:szCs w:val="21"/>
          <w:lang w:eastAsia="pt-BR"/>
        </w:rPr>
        <w:t>), nome (Ana)</w:t>
      </w:r>
    </w:p>
    <w:p w14:paraId="3EF783A3"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569CD6"/>
          <w:sz w:val="21"/>
          <w:szCs w:val="21"/>
          <w:lang w:eastAsia="pt-BR"/>
        </w:rPr>
        <w:t>const</w:t>
      </w:r>
      <w:proofErr w:type="spellEnd"/>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4FC1FF"/>
          <w:sz w:val="21"/>
          <w:szCs w:val="21"/>
          <w:lang w:eastAsia="pt-BR"/>
        </w:rPr>
        <w:t>tipo</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4FC1FF"/>
          <w:sz w:val="21"/>
          <w:szCs w:val="21"/>
          <w:lang w:eastAsia="pt-BR"/>
        </w:rPr>
        <w:t>nome</w:t>
      </w:r>
      <w:r w:rsidRPr="00AC1398">
        <w:rPr>
          <w:rFonts w:ascii="Consolas" w:eastAsia="Times New Roman" w:hAnsi="Consolas" w:cs="Times New Roman"/>
          <w:color w:val="D4D4D4"/>
          <w:sz w:val="21"/>
          <w:szCs w:val="21"/>
          <w:lang w:eastAsia="pt-BR"/>
        </w:rPr>
        <w:t>} = </w:t>
      </w:r>
      <w:proofErr w:type="spellStart"/>
      <w:proofErr w:type="gramStart"/>
      <w:r w:rsidRPr="00AC1398">
        <w:rPr>
          <w:rFonts w:ascii="Consolas" w:eastAsia="Times New Roman" w:hAnsi="Consolas" w:cs="Times New Roman"/>
          <w:color w:val="569CD6"/>
          <w:sz w:val="21"/>
          <w:szCs w:val="21"/>
          <w:lang w:eastAsia="pt-BR"/>
        </w:rPr>
        <w:t>this</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4FC1FF"/>
          <w:sz w:val="21"/>
          <w:szCs w:val="21"/>
          <w:lang w:eastAsia="pt-BR"/>
        </w:rPr>
        <w:t>props</w:t>
      </w:r>
      <w:proofErr w:type="spellEnd"/>
      <w:proofErr w:type="gramEnd"/>
    </w:p>
    <w:p w14:paraId="3881C7A7"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C586C0"/>
          <w:sz w:val="21"/>
          <w:szCs w:val="21"/>
          <w:lang w:eastAsia="pt-BR"/>
        </w:rPr>
        <w:t>return</w:t>
      </w:r>
      <w:proofErr w:type="spellEnd"/>
      <w:r w:rsidRPr="00AC1398">
        <w:rPr>
          <w:rFonts w:ascii="Consolas" w:eastAsia="Times New Roman" w:hAnsi="Consolas" w:cs="Times New Roman"/>
          <w:color w:val="D4D4D4"/>
          <w:sz w:val="21"/>
          <w:szCs w:val="21"/>
          <w:lang w:eastAsia="pt-BR"/>
        </w:rPr>
        <w:t> (</w:t>
      </w:r>
    </w:p>
    <w:p w14:paraId="65D5176D"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&lt;</w:t>
      </w:r>
      <w:proofErr w:type="spellStart"/>
      <w:r w:rsidRPr="00AC1398">
        <w:rPr>
          <w:rFonts w:ascii="Consolas" w:eastAsia="Times New Roman" w:hAnsi="Consolas" w:cs="Times New Roman"/>
          <w:color w:val="569CD6"/>
          <w:sz w:val="21"/>
          <w:szCs w:val="21"/>
          <w:lang w:eastAsia="pt-BR"/>
        </w:rPr>
        <w:t>div</w:t>
      </w:r>
      <w:proofErr w:type="spellEnd"/>
      <w:r w:rsidRPr="00AC1398">
        <w:rPr>
          <w:rFonts w:ascii="Consolas" w:eastAsia="Times New Roman" w:hAnsi="Consolas" w:cs="Times New Roman"/>
          <w:color w:val="808080"/>
          <w:sz w:val="21"/>
          <w:szCs w:val="21"/>
          <w:lang w:eastAsia="pt-BR"/>
        </w:rPr>
        <w:t>&gt;</w:t>
      </w:r>
    </w:p>
    <w:p w14:paraId="3AF08E8F"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lastRenderedPageBreak/>
        <w:t>            </w:t>
      </w:r>
      <w:r w:rsidRPr="00AC1398">
        <w:rPr>
          <w:rFonts w:ascii="Consolas" w:eastAsia="Times New Roman" w:hAnsi="Consolas" w:cs="Times New Roman"/>
          <w:color w:val="808080"/>
          <w:sz w:val="21"/>
          <w:szCs w:val="21"/>
          <w:lang w:eastAsia="pt-BR"/>
        </w:rPr>
        <w:t>&lt;</w:t>
      </w:r>
      <w:r w:rsidRPr="00AC1398">
        <w:rPr>
          <w:rFonts w:ascii="Consolas" w:eastAsia="Times New Roman" w:hAnsi="Consolas" w:cs="Times New Roman"/>
          <w:color w:val="569CD6"/>
          <w:sz w:val="21"/>
          <w:szCs w:val="21"/>
          <w:lang w:eastAsia="pt-BR"/>
        </w:rPr>
        <w:t>h1</w:t>
      </w:r>
      <w:r w:rsidRPr="00AC1398">
        <w:rPr>
          <w:rFonts w:ascii="Consolas" w:eastAsia="Times New Roman" w:hAnsi="Consolas" w:cs="Times New Roman"/>
          <w:color w:val="808080"/>
          <w:sz w:val="21"/>
          <w:szCs w:val="21"/>
          <w:lang w:eastAsia="pt-BR"/>
        </w:rPr>
        <w:t>&gt;</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4FC1FF"/>
          <w:sz w:val="21"/>
          <w:szCs w:val="21"/>
          <w:lang w:eastAsia="pt-BR"/>
        </w:rPr>
        <w:t>tipo</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4FC1FF"/>
          <w:sz w:val="21"/>
          <w:szCs w:val="21"/>
          <w:lang w:eastAsia="pt-BR"/>
        </w:rPr>
        <w:t>nome</w:t>
      </w:r>
      <w:proofErr w:type="gramStart"/>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808080"/>
          <w:sz w:val="21"/>
          <w:szCs w:val="21"/>
          <w:lang w:eastAsia="pt-BR"/>
        </w:rPr>
        <w:t>&lt;</w:t>
      </w:r>
      <w:proofErr w:type="gramEnd"/>
      <w:r w:rsidRPr="00AC1398">
        <w:rPr>
          <w:rFonts w:ascii="Consolas" w:eastAsia="Times New Roman" w:hAnsi="Consolas" w:cs="Times New Roman"/>
          <w:color w:val="808080"/>
          <w:sz w:val="21"/>
          <w:szCs w:val="21"/>
          <w:lang w:eastAsia="pt-BR"/>
        </w:rPr>
        <w:t>/</w:t>
      </w:r>
      <w:r w:rsidRPr="00AC1398">
        <w:rPr>
          <w:rFonts w:ascii="Consolas" w:eastAsia="Times New Roman" w:hAnsi="Consolas" w:cs="Times New Roman"/>
          <w:color w:val="569CD6"/>
          <w:sz w:val="21"/>
          <w:szCs w:val="21"/>
          <w:lang w:eastAsia="pt-BR"/>
        </w:rPr>
        <w:t>h1</w:t>
      </w:r>
      <w:r w:rsidRPr="00AC1398">
        <w:rPr>
          <w:rFonts w:ascii="Consolas" w:eastAsia="Times New Roman" w:hAnsi="Consolas" w:cs="Times New Roman"/>
          <w:color w:val="808080"/>
          <w:sz w:val="21"/>
          <w:szCs w:val="21"/>
          <w:lang w:eastAsia="pt-BR"/>
        </w:rPr>
        <w:t>&gt;</w:t>
      </w:r>
    </w:p>
    <w:p w14:paraId="3999D53F"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&lt;</w:t>
      </w:r>
      <w:proofErr w:type="spellStart"/>
      <w:r w:rsidRPr="00AC1398">
        <w:rPr>
          <w:rFonts w:ascii="Consolas" w:eastAsia="Times New Roman" w:hAnsi="Consolas" w:cs="Times New Roman"/>
          <w:color w:val="569CD6"/>
          <w:sz w:val="21"/>
          <w:szCs w:val="21"/>
          <w:lang w:eastAsia="pt-BR"/>
        </w:rPr>
        <w:t>hr</w:t>
      </w:r>
      <w:proofErr w:type="spellEnd"/>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/&gt;</w:t>
      </w:r>
    </w:p>
    <w:p w14:paraId="5D96AECC"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&lt;</w:t>
      </w:r>
      <w:r w:rsidRPr="00AC1398">
        <w:rPr>
          <w:rFonts w:ascii="Consolas" w:eastAsia="Times New Roman" w:hAnsi="Consolas" w:cs="Times New Roman"/>
          <w:color w:val="569CD6"/>
          <w:sz w:val="21"/>
          <w:szCs w:val="21"/>
          <w:lang w:eastAsia="pt-BR"/>
        </w:rPr>
        <w:t>input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9CDCFE"/>
          <w:sz w:val="21"/>
          <w:szCs w:val="21"/>
          <w:lang w:eastAsia="pt-BR"/>
        </w:rPr>
        <w:t>type</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CE9178"/>
          <w:sz w:val="21"/>
          <w:szCs w:val="21"/>
          <w:lang w:eastAsia="pt-BR"/>
        </w:rPr>
        <w:t>"text"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9CDCFE"/>
          <w:sz w:val="21"/>
          <w:szCs w:val="21"/>
          <w:lang w:eastAsia="pt-BR"/>
        </w:rPr>
        <w:t>placeholder</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CE9178"/>
          <w:sz w:val="21"/>
          <w:szCs w:val="21"/>
          <w:lang w:eastAsia="pt-BR"/>
        </w:rPr>
        <w:t>"Tipo"</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9CDCFE"/>
          <w:sz w:val="21"/>
          <w:szCs w:val="21"/>
          <w:lang w:eastAsia="pt-BR"/>
        </w:rPr>
        <w:t>value</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4FC1FF"/>
          <w:sz w:val="21"/>
          <w:szCs w:val="21"/>
          <w:lang w:eastAsia="pt-BR"/>
        </w:rPr>
        <w:t>tipo</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9CDCFE"/>
          <w:sz w:val="21"/>
          <w:szCs w:val="21"/>
          <w:lang w:eastAsia="pt-BR"/>
        </w:rPr>
        <w:t>onChange</w:t>
      </w:r>
      <w:proofErr w:type="gramStart"/>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569CD6"/>
          <w:sz w:val="21"/>
          <w:szCs w:val="21"/>
          <w:lang w:eastAsia="pt-BR"/>
        </w:rPr>
        <w:t>{</w:t>
      </w:r>
      <w:proofErr w:type="gramEnd"/>
      <w:r w:rsidRPr="00AC1398">
        <w:rPr>
          <w:rFonts w:ascii="Consolas" w:eastAsia="Times New Roman" w:hAnsi="Consolas" w:cs="Times New Roman"/>
          <w:color w:val="9CDCFE"/>
          <w:sz w:val="21"/>
          <w:szCs w:val="21"/>
          <w:lang w:eastAsia="pt-BR"/>
        </w:rPr>
        <w:t>e</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569CD6"/>
          <w:sz w:val="21"/>
          <w:szCs w:val="21"/>
          <w:lang w:eastAsia="pt-BR"/>
        </w:rPr>
        <w:t>=&gt;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569CD6"/>
          <w:sz w:val="21"/>
          <w:szCs w:val="21"/>
          <w:lang w:eastAsia="pt-BR"/>
        </w:rPr>
        <w:t>this</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DCDCAA"/>
          <w:sz w:val="21"/>
          <w:szCs w:val="21"/>
          <w:lang w:eastAsia="pt-BR"/>
        </w:rPr>
        <w:t>setTipo</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9CDCFE"/>
          <w:sz w:val="21"/>
          <w:szCs w:val="21"/>
          <w:lang w:eastAsia="pt-BR"/>
        </w:rPr>
        <w:t>e</w:t>
      </w:r>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/&gt;</w:t>
      </w:r>
    </w:p>
    <w:p w14:paraId="78BCAAF0"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&lt;</w:t>
      </w:r>
      <w:r w:rsidRPr="00AC1398">
        <w:rPr>
          <w:rFonts w:ascii="Consolas" w:eastAsia="Times New Roman" w:hAnsi="Consolas" w:cs="Times New Roman"/>
          <w:color w:val="569CD6"/>
          <w:sz w:val="21"/>
          <w:szCs w:val="21"/>
          <w:lang w:eastAsia="pt-BR"/>
        </w:rPr>
        <w:t>input</w:t>
      </w: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9CDCFE"/>
          <w:sz w:val="21"/>
          <w:szCs w:val="21"/>
          <w:lang w:eastAsia="pt-BR"/>
        </w:rPr>
        <w:t>type</w:t>
      </w:r>
      <w:proofErr w:type="spellEnd"/>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CE9178"/>
          <w:sz w:val="21"/>
          <w:szCs w:val="21"/>
          <w:lang w:eastAsia="pt-BR"/>
        </w:rPr>
        <w:t>"</w:t>
      </w:r>
      <w:proofErr w:type="spellStart"/>
      <w:r w:rsidRPr="00AC1398">
        <w:rPr>
          <w:rFonts w:ascii="Consolas" w:eastAsia="Times New Roman" w:hAnsi="Consolas" w:cs="Times New Roman"/>
          <w:color w:val="CE9178"/>
          <w:sz w:val="21"/>
          <w:szCs w:val="21"/>
          <w:lang w:eastAsia="pt-BR"/>
        </w:rPr>
        <w:t>text</w:t>
      </w:r>
      <w:proofErr w:type="spellEnd"/>
      <w:r w:rsidRPr="00AC1398">
        <w:rPr>
          <w:rFonts w:ascii="Consolas" w:eastAsia="Times New Roman" w:hAnsi="Consolas" w:cs="Times New Roman"/>
          <w:color w:val="CE9178"/>
          <w:sz w:val="21"/>
          <w:szCs w:val="21"/>
          <w:lang w:eastAsia="pt-BR"/>
        </w:rPr>
        <w:t>"</w:t>
      </w: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9CDCFE"/>
          <w:sz w:val="21"/>
          <w:szCs w:val="21"/>
          <w:lang w:eastAsia="pt-BR"/>
        </w:rPr>
        <w:t>placeholder</w:t>
      </w:r>
      <w:proofErr w:type="spellEnd"/>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CE9178"/>
          <w:sz w:val="21"/>
          <w:szCs w:val="21"/>
          <w:lang w:eastAsia="pt-BR"/>
        </w:rPr>
        <w:t>"Nome"</w:t>
      </w:r>
      <w:r w:rsidRPr="00AC1398">
        <w:rPr>
          <w:rFonts w:ascii="Consolas" w:eastAsia="Times New Roman" w:hAnsi="Consolas" w:cs="Times New Roman"/>
          <w:color w:val="D4D4D4"/>
          <w:sz w:val="21"/>
          <w:szCs w:val="21"/>
          <w:lang w:eastAsia="pt-BR"/>
        </w:rPr>
        <w:t> </w:t>
      </w:r>
      <w:proofErr w:type="spellStart"/>
      <w:r w:rsidRPr="00AC1398">
        <w:rPr>
          <w:rFonts w:ascii="Consolas" w:eastAsia="Times New Roman" w:hAnsi="Consolas" w:cs="Times New Roman"/>
          <w:color w:val="9CDCFE"/>
          <w:sz w:val="21"/>
          <w:szCs w:val="21"/>
          <w:lang w:eastAsia="pt-BR"/>
        </w:rPr>
        <w:t>value</w:t>
      </w:r>
      <w:proofErr w:type="spellEnd"/>
      <w:r w:rsidRPr="00AC1398">
        <w:rPr>
          <w:rFonts w:ascii="Consolas" w:eastAsia="Times New Roman" w:hAnsi="Consolas" w:cs="Times New Roman"/>
          <w:color w:val="D4D4D4"/>
          <w:sz w:val="21"/>
          <w:szCs w:val="21"/>
          <w:lang w:eastAsia="pt-BR"/>
        </w:rPr>
        <w:t>=</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4FC1FF"/>
          <w:sz w:val="21"/>
          <w:szCs w:val="21"/>
          <w:lang w:eastAsia="pt-BR"/>
        </w:rPr>
        <w:t>nome</w:t>
      </w:r>
      <w:r w:rsidRPr="00AC1398">
        <w:rPr>
          <w:rFonts w:ascii="Consolas" w:eastAsia="Times New Roman" w:hAnsi="Consolas" w:cs="Times New Roman"/>
          <w:color w:val="569CD6"/>
          <w:sz w:val="21"/>
          <w:szCs w:val="21"/>
          <w:lang w:eastAsia="pt-BR"/>
        </w:rPr>
        <w:t>}</w:t>
      </w:r>
      <w:r w:rsidRPr="00AC1398">
        <w:rPr>
          <w:rFonts w:ascii="Consolas" w:eastAsia="Times New Roman" w:hAnsi="Consolas" w:cs="Times New Roman"/>
          <w:color w:val="808080"/>
          <w:sz w:val="21"/>
          <w:szCs w:val="21"/>
          <w:lang w:eastAsia="pt-BR"/>
        </w:rPr>
        <w:t>/&gt;</w:t>
      </w:r>
    </w:p>
    <w:p w14:paraId="78F6A96D"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r w:rsidRPr="00AC1398">
        <w:rPr>
          <w:rFonts w:ascii="Consolas" w:eastAsia="Times New Roman" w:hAnsi="Consolas" w:cs="Times New Roman"/>
          <w:color w:val="808080"/>
          <w:sz w:val="21"/>
          <w:szCs w:val="21"/>
          <w:lang w:eastAsia="pt-BR"/>
        </w:rPr>
        <w:t>&lt;/</w:t>
      </w:r>
      <w:proofErr w:type="spellStart"/>
      <w:r w:rsidRPr="00AC1398">
        <w:rPr>
          <w:rFonts w:ascii="Consolas" w:eastAsia="Times New Roman" w:hAnsi="Consolas" w:cs="Times New Roman"/>
          <w:color w:val="569CD6"/>
          <w:sz w:val="21"/>
          <w:szCs w:val="21"/>
          <w:lang w:eastAsia="pt-BR"/>
        </w:rPr>
        <w:t>div</w:t>
      </w:r>
      <w:proofErr w:type="spellEnd"/>
      <w:r w:rsidRPr="00AC1398">
        <w:rPr>
          <w:rFonts w:ascii="Consolas" w:eastAsia="Times New Roman" w:hAnsi="Consolas" w:cs="Times New Roman"/>
          <w:color w:val="808080"/>
          <w:sz w:val="21"/>
          <w:szCs w:val="21"/>
          <w:lang w:eastAsia="pt-BR"/>
        </w:rPr>
        <w:t>&gt;</w:t>
      </w:r>
    </w:p>
    <w:p w14:paraId="29CEBEB3"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
    <w:p w14:paraId="7B76957E"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    }</w:t>
      </w:r>
    </w:p>
    <w:p w14:paraId="0F51F305" w14:textId="77777777" w:rsidR="00AC1398" w:rsidRPr="00AC1398" w:rsidRDefault="00AC1398" w:rsidP="00AC1398">
      <w:pPr>
        <w:shd w:val="clear" w:color="auto" w:fill="1E1E1E"/>
        <w:spacing w:after="0" w:line="285" w:lineRule="atLeast"/>
        <w:rPr>
          <w:rFonts w:ascii="Consolas" w:eastAsia="Times New Roman" w:hAnsi="Consolas" w:cs="Times New Roman"/>
          <w:color w:val="D4D4D4"/>
          <w:sz w:val="21"/>
          <w:szCs w:val="21"/>
          <w:lang w:eastAsia="pt-BR"/>
        </w:rPr>
      </w:pPr>
      <w:r w:rsidRPr="00AC1398">
        <w:rPr>
          <w:rFonts w:ascii="Consolas" w:eastAsia="Times New Roman" w:hAnsi="Consolas" w:cs="Times New Roman"/>
          <w:color w:val="D4D4D4"/>
          <w:sz w:val="21"/>
          <w:szCs w:val="21"/>
          <w:lang w:eastAsia="pt-BR"/>
        </w:rPr>
        <w:t>}</w:t>
      </w:r>
    </w:p>
    <w:p w14:paraId="78BC483E" w14:textId="7F36B312" w:rsidR="00A21AF8" w:rsidRDefault="00A21AF8" w:rsidP="00E70A3F">
      <w:pPr>
        <w:tabs>
          <w:tab w:val="left" w:pos="5775"/>
        </w:tabs>
        <w:rPr>
          <w:sz w:val="24"/>
          <w:szCs w:val="24"/>
        </w:rPr>
      </w:pPr>
    </w:p>
    <w:p w14:paraId="7080C19B" w14:textId="1154CBC3" w:rsidR="00AC1398" w:rsidRDefault="00AC1398" w:rsidP="00E70A3F">
      <w:pPr>
        <w:tabs>
          <w:tab w:val="left" w:pos="5775"/>
        </w:tabs>
        <w:rPr>
          <w:sz w:val="24"/>
          <w:szCs w:val="24"/>
        </w:rPr>
      </w:pPr>
      <w:r>
        <w:rPr>
          <w:sz w:val="24"/>
          <w:szCs w:val="24"/>
        </w:rPr>
        <w:t>Só que mesmo assim, realizando essa função para alterar a propriedade “tipo” do componente, eu tenho um erro... Pois não é possível alterar propriedades de componentes... Mas, para resolvermos isso temos o que chamamos de “</w:t>
      </w:r>
      <w:proofErr w:type="gramStart"/>
      <w:r>
        <w:rPr>
          <w:sz w:val="24"/>
          <w:szCs w:val="24"/>
        </w:rPr>
        <w:t>estado”...</w:t>
      </w:r>
      <w:proofErr w:type="gramEnd"/>
      <w:r>
        <w:rPr>
          <w:sz w:val="24"/>
          <w:szCs w:val="24"/>
        </w:rPr>
        <w:t xml:space="preserve"> </w:t>
      </w:r>
    </w:p>
    <w:p w14:paraId="7D19BDD2" w14:textId="7DD1DB52" w:rsidR="00AC1398" w:rsidRDefault="00AC1398" w:rsidP="00E70A3F">
      <w:pPr>
        <w:tabs>
          <w:tab w:val="left" w:pos="5775"/>
        </w:tabs>
        <w:rPr>
          <w:sz w:val="24"/>
          <w:szCs w:val="24"/>
        </w:rPr>
      </w:pPr>
      <w:r>
        <w:rPr>
          <w:sz w:val="24"/>
          <w:szCs w:val="24"/>
        </w:rPr>
        <w:t>Assim, eu crio meu “</w:t>
      </w:r>
      <w:proofErr w:type="spellStart"/>
      <w:r>
        <w:rPr>
          <w:sz w:val="24"/>
          <w:szCs w:val="24"/>
        </w:rPr>
        <w:t>state</w:t>
      </w:r>
      <w:proofErr w:type="spellEnd"/>
      <w:r>
        <w:rPr>
          <w:sz w:val="24"/>
          <w:szCs w:val="24"/>
        </w:rPr>
        <w:t xml:space="preserve">” com as minhas propriedades e quando eu for renderizar, eu pego as propriedades a partir de </w:t>
      </w:r>
      <w:proofErr w:type="spellStart"/>
      <w:r>
        <w:rPr>
          <w:sz w:val="24"/>
          <w:szCs w:val="24"/>
        </w:rPr>
        <w:t>state</w:t>
      </w:r>
      <w:proofErr w:type="spellEnd"/>
      <w:r>
        <w:rPr>
          <w:sz w:val="24"/>
          <w:szCs w:val="24"/>
        </w:rPr>
        <w:t xml:space="preserve"> e não mais de </w:t>
      </w:r>
      <w:proofErr w:type="spellStart"/>
      <w:r>
        <w:rPr>
          <w:sz w:val="24"/>
          <w:szCs w:val="24"/>
        </w:rPr>
        <w:t>props</w:t>
      </w:r>
      <w:proofErr w:type="spellEnd"/>
      <w:r w:rsidR="00661944">
        <w:rPr>
          <w:sz w:val="24"/>
          <w:szCs w:val="24"/>
        </w:rPr>
        <w:t xml:space="preserve">... Também dentro da minha função de alteração das propriedades eu pego a partir de </w:t>
      </w:r>
      <w:proofErr w:type="spellStart"/>
      <w:proofErr w:type="gramStart"/>
      <w:r w:rsidR="00661944">
        <w:rPr>
          <w:sz w:val="24"/>
          <w:szCs w:val="24"/>
        </w:rPr>
        <w:t>setState</w:t>
      </w:r>
      <w:proofErr w:type="spellEnd"/>
      <w:r w:rsidR="00661944">
        <w:rPr>
          <w:sz w:val="24"/>
          <w:szCs w:val="24"/>
        </w:rPr>
        <w:t>(</w:t>
      </w:r>
      <w:proofErr w:type="gramEnd"/>
      <w:r w:rsidR="00661944">
        <w:rPr>
          <w:sz w:val="24"/>
          <w:szCs w:val="24"/>
        </w:rPr>
        <w:t xml:space="preserve">), que é uma função do </w:t>
      </w:r>
      <w:proofErr w:type="spellStart"/>
      <w:r w:rsidR="00661944">
        <w:rPr>
          <w:sz w:val="24"/>
          <w:szCs w:val="24"/>
        </w:rPr>
        <w:t>React</w:t>
      </w:r>
      <w:proofErr w:type="spellEnd"/>
      <w:r w:rsidR="00661944">
        <w:rPr>
          <w:sz w:val="24"/>
          <w:szCs w:val="24"/>
        </w:rPr>
        <w:t xml:space="preserve"> para alterar o estado</w:t>
      </w:r>
      <w:r>
        <w:rPr>
          <w:sz w:val="24"/>
          <w:szCs w:val="24"/>
        </w:rPr>
        <w:t>:</w:t>
      </w:r>
    </w:p>
    <w:p w14:paraId="52DD0C50"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61944">
        <w:rPr>
          <w:rFonts w:ascii="Consolas" w:eastAsia="Times New Roman" w:hAnsi="Consolas" w:cs="Times New Roman"/>
          <w:color w:val="C586C0"/>
          <w:sz w:val="21"/>
          <w:szCs w:val="21"/>
          <w:lang w:eastAsia="pt-BR"/>
        </w:rPr>
        <w:t>import</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React</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Component</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C586C0"/>
          <w:sz w:val="21"/>
          <w:szCs w:val="21"/>
          <w:lang w:eastAsia="pt-BR"/>
        </w:rPr>
        <w:t>from</w:t>
      </w:r>
      <w:proofErr w:type="spellEnd"/>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CE9178"/>
          <w:sz w:val="21"/>
          <w:szCs w:val="21"/>
          <w:lang w:eastAsia="pt-BR"/>
        </w:rPr>
        <w:t>'</w:t>
      </w:r>
      <w:proofErr w:type="spellStart"/>
      <w:r w:rsidRPr="00661944">
        <w:rPr>
          <w:rFonts w:ascii="Consolas" w:eastAsia="Times New Roman" w:hAnsi="Consolas" w:cs="Times New Roman"/>
          <w:color w:val="CE9178"/>
          <w:sz w:val="21"/>
          <w:szCs w:val="21"/>
          <w:lang w:eastAsia="pt-BR"/>
        </w:rPr>
        <w:t>react</w:t>
      </w:r>
      <w:proofErr w:type="spellEnd"/>
      <w:r w:rsidRPr="00661944">
        <w:rPr>
          <w:rFonts w:ascii="Consolas" w:eastAsia="Times New Roman" w:hAnsi="Consolas" w:cs="Times New Roman"/>
          <w:color w:val="CE9178"/>
          <w:sz w:val="21"/>
          <w:szCs w:val="21"/>
          <w:lang w:eastAsia="pt-BR"/>
        </w:rPr>
        <w:t>'</w:t>
      </w:r>
    </w:p>
    <w:p w14:paraId="052E2AAA"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p>
    <w:p w14:paraId="572767D1"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6A9955"/>
          <w:sz w:val="21"/>
          <w:szCs w:val="21"/>
          <w:lang w:eastAsia="pt-BR"/>
        </w:rPr>
        <w:t>//Uma classe que </w:t>
      </w:r>
      <w:proofErr w:type="spellStart"/>
      <w:r w:rsidRPr="00661944">
        <w:rPr>
          <w:rFonts w:ascii="Consolas" w:eastAsia="Times New Roman" w:hAnsi="Consolas" w:cs="Times New Roman"/>
          <w:color w:val="6A9955"/>
          <w:sz w:val="21"/>
          <w:szCs w:val="21"/>
          <w:lang w:eastAsia="pt-BR"/>
        </w:rPr>
        <w:t>extende</w:t>
      </w:r>
      <w:proofErr w:type="spellEnd"/>
      <w:r w:rsidRPr="00661944">
        <w:rPr>
          <w:rFonts w:ascii="Consolas" w:eastAsia="Times New Roman" w:hAnsi="Consolas" w:cs="Times New Roman"/>
          <w:color w:val="6A9955"/>
          <w:sz w:val="21"/>
          <w:szCs w:val="21"/>
          <w:lang w:eastAsia="pt-BR"/>
        </w:rPr>
        <w:t> para um Componente</w:t>
      </w:r>
    </w:p>
    <w:p w14:paraId="1DC68F46"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661944">
        <w:rPr>
          <w:rFonts w:ascii="Consolas" w:eastAsia="Times New Roman" w:hAnsi="Consolas" w:cs="Times New Roman"/>
          <w:color w:val="C586C0"/>
          <w:sz w:val="21"/>
          <w:szCs w:val="21"/>
          <w:lang w:eastAsia="pt-BR"/>
        </w:rPr>
        <w:t>export</w:t>
      </w:r>
      <w:proofErr w:type="spellEnd"/>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C586C0"/>
          <w:sz w:val="21"/>
          <w:szCs w:val="21"/>
          <w:lang w:eastAsia="pt-BR"/>
        </w:rPr>
        <w:t>default</w:t>
      </w: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569CD6"/>
          <w:sz w:val="21"/>
          <w:szCs w:val="21"/>
          <w:lang w:eastAsia="pt-BR"/>
        </w:rPr>
        <w:t>class</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4EC9B0"/>
          <w:sz w:val="21"/>
          <w:szCs w:val="21"/>
          <w:lang w:eastAsia="pt-BR"/>
        </w:rPr>
        <w:t>Saudacao</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569CD6"/>
          <w:sz w:val="21"/>
          <w:szCs w:val="21"/>
          <w:lang w:eastAsia="pt-BR"/>
        </w:rPr>
        <w:t>extends</w:t>
      </w:r>
      <w:proofErr w:type="spellEnd"/>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4EC9B0"/>
          <w:sz w:val="21"/>
          <w:szCs w:val="21"/>
          <w:lang w:eastAsia="pt-BR"/>
        </w:rPr>
        <w:t>Component</w:t>
      </w:r>
      <w:proofErr w:type="spellEnd"/>
      <w:r w:rsidRPr="00661944">
        <w:rPr>
          <w:rFonts w:ascii="Consolas" w:eastAsia="Times New Roman" w:hAnsi="Consolas" w:cs="Times New Roman"/>
          <w:color w:val="D4D4D4"/>
          <w:sz w:val="21"/>
          <w:szCs w:val="21"/>
          <w:lang w:eastAsia="pt-BR"/>
        </w:rPr>
        <w:t> {</w:t>
      </w:r>
    </w:p>
    <w:p w14:paraId="65733BCE" w14:textId="038A272B" w:rsidR="00661944" w:rsidRDefault="00661944" w:rsidP="00661944">
      <w:pPr>
        <w:shd w:val="clear" w:color="auto" w:fill="1E1E1E"/>
        <w:spacing w:after="0" w:line="285" w:lineRule="atLeast"/>
        <w:rPr>
          <w:rFonts w:ascii="Consolas" w:eastAsia="Times New Roman" w:hAnsi="Consolas" w:cs="Times New Roman"/>
          <w:color w:val="6A9955"/>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6A9955"/>
          <w:sz w:val="21"/>
          <w:szCs w:val="21"/>
          <w:lang w:eastAsia="pt-BR"/>
        </w:rPr>
        <w:t>//</w:t>
      </w:r>
      <w:proofErr w:type="spellStart"/>
      <w:r w:rsidRPr="00661944">
        <w:rPr>
          <w:rFonts w:ascii="Consolas" w:eastAsia="Times New Roman" w:hAnsi="Consolas" w:cs="Times New Roman"/>
          <w:color w:val="6A9955"/>
          <w:sz w:val="21"/>
          <w:szCs w:val="21"/>
          <w:lang w:eastAsia="pt-BR"/>
        </w:rPr>
        <w:t>State</w:t>
      </w:r>
      <w:proofErr w:type="spellEnd"/>
      <w:r w:rsidRPr="00661944">
        <w:rPr>
          <w:rFonts w:ascii="Consolas" w:eastAsia="Times New Roman" w:hAnsi="Consolas" w:cs="Times New Roman"/>
          <w:color w:val="6A9955"/>
          <w:sz w:val="21"/>
          <w:szCs w:val="21"/>
          <w:lang w:eastAsia="pt-BR"/>
        </w:rPr>
        <w:t> com minhas propriedades</w:t>
      </w:r>
    </w:p>
    <w:p w14:paraId="660D40E2" w14:textId="11A736F3" w:rsidR="003459FC" w:rsidRPr="00661944" w:rsidRDefault="003459FC" w:rsidP="00661944">
      <w:pPr>
        <w:shd w:val="clear" w:color="auto" w:fill="1E1E1E"/>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6A9955"/>
          <w:sz w:val="21"/>
          <w:szCs w:val="21"/>
          <w:lang w:eastAsia="pt-BR"/>
        </w:rPr>
        <w:tab/>
        <w:t xml:space="preserve">//Pense em </w:t>
      </w:r>
      <w:proofErr w:type="spellStart"/>
      <w:r>
        <w:rPr>
          <w:rFonts w:ascii="Consolas" w:eastAsia="Times New Roman" w:hAnsi="Consolas" w:cs="Times New Roman"/>
          <w:color w:val="6A9955"/>
          <w:sz w:val="21"/>
          <w:szCs w:val="21"/>
          <w:lang w:eastAsia="pt-BR"/>
        </w:rPr>
        <w:t>states</w:t>
      </w:r>
      <w:proofErr w:type="spellEnd"/>
      <w:r>
        <w:rPr>
          <w:rFonts w:ascii="Consolas" w:eastAsia="Times New Roman" w:hAnsi="Consolas" w:cs="Times New Roman"/>
          <w:color w:val="6A9955"/>
          <w:sz w:val="21"/>
          <w:szCs w:val="21"/>
          <w:lang w:eastAsia="pt-BR"/>
        </w:rPr>
        <w:t xml:space="preserve"> como se fosse propriedades de uma classe</w:t>
      </w:r>
    </w:p>
    <w:p w14:paraId="10CA43B4"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state</w:t>
      </w:r>
      <w:proofErr w:type="spellEnd"/>
      <w:r w:rsidRPr="00661944">
        <w:rPr>
          <w:rFonts w:ascii="Consolas" w:eastAsia="Times New Roman" w:hAnsi="Consolas" w:cs="Times New Roman"/>
          <w:color w:val="D4D4D4"/>
          <w:sz w:val="21"/>
          <w:szCs w:val="21"/>
          <w:lang w:eastAsia="pt-BR"/>
        </w:rPr>
        <w:t> = {</w:t>
      </w:r>
    </w:p>
    <w:p w14:paraId="3A93F927"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tipo:</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CE9178"/>
          <w:sz w:val="21"/>
          <w:szCs w:val="21"/>
          <w:lang w:eastAsia="pt-BR"/>
        </w:rPr>
        <w:t>"Fala"</w:t>
      </w:r>
      <w:r w:rsidRPr="00661944">
        <w:rPr>
          <w:rFonts w:ascii="Consolas" w:eastAsia="Times New Roman" w:hAnsi="Consolas" w:cs="Times New Roman"/>
          <w:color w:val="D4D4D4"/>
          <w:sz w:val="21"/>
          <w:szCs w:val="21"/>
          <w:lang w:eastAsia="pt-BR"/>
        </w:rPr>
        <w:t>,</w:t>
      </w:r>
    </w:p>
    <w:p w14:paraId="59CA1FD0"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nome:</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CE9178"/>
          <w:sz w:val="21"/>
          <w:szCs w:val="21"/>
          <w:lang w:eastAsia="pt-BR"/>
        </w:rPr>
        <w:t>"Pedro"</w:t>
      </w:r>
    </w:p>
    <w:p w14:paraId="3A3355D0"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
    <w:p w14:paraId="5E6FF1F0"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p>
    <w:p w14:paraId="07A17B2D" w14:textId="549E97F8" w:rsidR="00661944" w:rsidRDefault="00661944" w:rsidP="00661944">
      <w:pPr>
        <w:shd w:val="clear" w:color="auto" w:fill="1E1E1E"/>
        <w:spacing w:after="0" w:line="285" w:lineRule="atLeast"/>
        <w:rPr>
          <w:rFonts w:ascii="Consolas" w:eastAsia="Times New Roman" w:hAnsi="Consolas" w:cs="Times New Roman"/>
          <w:color w:val="6A9955"/>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6A9955"/>
          <w:sz w:val="21"/>
          <w:szCs w:val="21"/>
          <w:lang w:eastAsia="pt-BR"/>
        </w:rPr>
        <w:t>//Função que nos permite alterar o input</w:t>
      </w:r>
    </w:p>
    <w:p w14:paraId="6338E4A0" w14:textId="609B6AD4" w:rsidR="00686C2D" w:rsidRPr="00661944" w:rsidRDefault="00686C2D" w:rsidP="00661944">
      <w:pPr>
        <w:shd w:val="clear" w:color="auto" w:fill="1E1E1E"/>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6A9955"/>
          <w:sz w:val="21"/>
          <w:szCs w:val="21"/>
          <w:lang w:eastAsia="pt-BR"/>
        </w:rPr>
        <w:t xml:space="preserve">//Set </w:t>
      </w:r>
      <w:proofErr w:type="spellStart"/>
      <w:r>
        <w:rPr>
          <w:rFonts w:ascii="Consolas" w:eastAsia="Times New Roman" w:hAnsi="Consolas" w:cs="Times New Roman"/>
          <w:color w:val="6A9955"/>
          <w:sz w:val="21"/>
          <w:szCs w:val="21"/>
          <w:lang w:eastAsia="pt-BR"/>
        </w:rPr>
        <w:t>State</w:t>
      </w:r>
      <w:proofErr w:type="spellEnd"/>
      <w:r>
        <w:rPr>
          <w:rFonts w:ascii="Consolas" w:eastAsia="Times New Roman" w:hAnsi="Consolas" w:cs="Times New Roman"/>
          <w:color w:val="6A9955"/>
          <w:sz w:val="21"/>
          <w:szCs w:val="21"/>
          <w:lang w:eastAsia="pt-BR"/>
        </w:rPr>
        <w:t xml:space="preserve"> é como se fosse o </w:t>
      </w:r>
      <w:proofErr w:type="spellStart"/>
      <w:r>
        <w:rPr>
          <w:rFonts w:ascii="Consolas" w:eastAsia="Times New Roman" w:hAnsi="Consolas" w:cs="Times New Roman"/>
          <w:color w:val="6A9955"/>
          <w:sz w:val="21"/>
          <w:szCs w:val="21"/>
          <w:lang w:eastAsia="pt-BR"/>
        </w:rPr>
        <w:t>Setter</w:t>
      </w:r>
      <w:proofErr w:type="spellEnd"/>
      <w:r>
        <w:rPr>
          <w:rFonts w:ascii="Consolas" w:eastAsia="Times New Roman" w:hAnsi="Consolas" w:cs="Times New Roman"/>
          <w:color w:val="6A9955"/>
          <w:sz w:val="21"/>
          <w:szCs w:val="21"/>
          <w:lang w:eastAsia="pt-BR"/>
        </w:rPr>
        <w:t xml:space="preserve"> de uma propriedade</w:t>
      </w:r>
    </w:p>
    <w:p w14:paraId="58FF31E8"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DCDCAA"/>
          <w:sz w:val="21"/>
          <w:szCs w:val="21"/>
          <w:lang w:eastAsia="pt-BR"/>
        </w:rPr>
        <w:t>setTipo</w:t>
      </w:r>
      <w:proofErr w:type="spellEnd"/>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9CDCFE"/>
          <w:sz w:val="21"/>
          <w:szCs w:val="21"/>
          <w:lang w:eastAsia="pt-BR"/>
        </w:rPr>
        <w:t>e</w:t>
      </w:r>
      <w:r w:rsidRPr="00661944">
        <w:rPr>
          <w:rFonts w:ascii="Consolas" w:eastAsia="Times New Roman" w:hAnsi="Consolas" w:cs="Times New Roman"/>
          <w:color w:val="D4D4D4"/>
          <w:sz w:val="21"/>
          <w:szCs w:val="21"/>
          <w:lang w:eastAsia="pt-BR"/>
        </w:rPr>
        <w:t>) {</w:t>
      </w:r>
    </w:p>
    <w:p w14:paraId="512A72D6"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spellStart"/>
      <w:proofErr w:type="gramStart"/>
      <w:r w:rsidRPr="00661944">
        <w:rPr>
          <w:rFonts w:ascii="Consolas" w:eastAsia="Times New Roman" w:hAnsi="Consolas" w:cs="Times New Roman"/>
          <w:color w:val="569CD6"/>
          <w:sz w:val="21"/>
          <w:szCs w:val="21"/>
          <w:lang w:eastAsia="pt-BR"/>
        </w:rPr>
        <w:t>this</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DCDCAA"/>
          <w:sz w:val="21"/>
          <w:szCs w:val="21"/>
          <w:lang w:eastAsia="pt-BR"/>
        </w:rPr>
        <w:t>setState</w:t>
      </w:r>
      <w:proofErr w:type="spellEnd"/>
      <w:proofErr w:type="gramEnd"/>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tipo:</w:t>
      </w: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e</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9CDCFE"/>
          <w:sz w:val="21"/>
          <w:szCs w:val="21"/>
          <w:lang w:eastAsia="pt-BR"/>
        </w:rPr>
        <w:t>target</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9CDCFE"/>
          <w:sz w:val="21"/>
          <w:szCs w:val="21"/>
          <w:lang w:eastAsia="pt-BR"/>
        </w:rPr>
        <w:t>value</w:t>
      </w:r>
      <w:proofErr w:type="spellEnd"/>
      <w:r w:rsidRPr="00661944">
        <w:rPr>
          <w:rFonts w:ascii="Consolas" w:eastAsia="Times New Roman" w:hAnsi="Consolas" w:cs="Times New Roman"/>
          <w:color w:val="D4D4D4"/>
          <w:sz w:val="21"/>
          <w:szCs w:val="21"/>
          <w:lang w:eastAsia="pt-BR"/>
        </w:rPr>
        <w:t> })</w:t>
      </w:r>
    </w:p>
    <w:p w14:paraId="6484689C"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
    <w:p w14:paraId="46AE25F4"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p>
    <w:p w14:paraId="21F2D018"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gramStart"/>
      <w:r w:rsidRPr="00661944">
        <w:rPr>
          <w:rFonts w:ascii="Consolas" w:eastAsia="Times New Roman" w:hAnsi="Consolas" w:cs="Times New Roman"/>
          <w:color w:val="DCDCAA"/>
          <w:sz w:val="21"/>
          <w:szCs w:val="21"/>
          <w:lang w:eastAsia="pt-BR"/>
        </w:rPr>
        <w:t>render</w:t>
      </w:r>
      <w:r w:rsidRPr="00661944">
        <w:rPr>
          <w:rFonts w:ascii="Consolas" w:eastAsia="Times New Roman" w:hAnsi="Consolas" w:cs="Times New Roman"/>
          <w:color w:val="D4D4D4"/>
          <w:sz w:val="21"/>
          <w:szCs w:val="21"/>
          <w:lang w:eastAsia="pt-BR"/>
        </w:rPr>
        <w:t>(</w:t>
      </w:r>
      <w:proofErr w:type="gramEnd"/>
      <w:r w:rsidRPr="00661944">
        <w:rPr>
          <w:rFonts w:ascii="Consolas" w:eastAsia="Times New Roman" w:hAnsi="Consolas" w:cs="Times New Roman"/>
          <w:color w:val="D4D4D4"/>
          <w:sz w:val="21"/>
          <w:szCs w:val="21"/>
          <w:lang w:eastAsia="pt-BR"/>
        </w:rPr>
        <w:t>) {</w:t>
      </w:r>
    </w:p>
    <w:p w14:paraId="7B25E302"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6A9955"/>
          <w:sz w:val="21"/>
          <w:szCs w:val="21"/>
          <w:lang w:eastAsia="pt-BR"/>
        </w:rPr>
        <w:t>//dois </w:t>
      </w:r>
      <w:proofErr w:type="spellStart"/>
      <w:r w:rsidRPr="00661944">
        <w:rPr>
          <w:rFonts w:ascii="Consolas" w:eastAsia="Times New Roman" w:hAnsi="Consolas" w:cs="Times New Roman"/>
          <w:color w:val="6A9955"/>
          <w:sz w:val="21"/>
          <w:szCs w:val="21"/>
          <w:lang w:eastAsia="pt-BR"/>
        </w:rPr>
        <w:t>parametros</w:t>
      </w:r>
      <w:proofErr w:type="spellEnd"/>
      <w:r w:rsidRPr="00661944">
        <w:rPr>
          <w:rFonts w:ascii="Consolas" w:eastAsia="Times New Roman" w:hAnsi="Consolas" w:cs="Times New Roman"/>
          <w:color w:val="6A9955"/>
          <w:sz w:val="21"/>
          <w:szCs w:val="21"/>
          <w:lang w:eastAsia="pt-BR"/>
        </w:rPr>
        <w:t>: tipo (</w:t>
      </w:r>
      <w:proofErr w:type="spellStart"/>
      <w:r w:rsidRPr="00661944">
        <w:rPr>
          <w:rFonts w:ascii="Consolas" w:eastAsia="Times New Roman" w:hAnsi="Consolas" w:cs="Times New Roman"/>
          <w:color w:val="6A9955"/>
          <w:sz w:val="21"/>
          <w:szCs w:val="21"/>
          <w:lang w:eastAsia="pt-BR"/>
        </w:rPr>
        <w:t>bomdia</w:t>
      </w:r>
      <w:proofErr w:type="spellEnd"/>
      <w:r w:rsidRPr="00661944">
        <w:rPr>
          <w:rFonts w:ascii="Consolas" w:eastAsia="Times New Roman" w:hAnsi="Consolas" w:cs="Times New Roman"/>
          <w:color w:val="6A9955"/>
          <w:sz w:val="21"/>
          <w:szCs w:val="21"/>
          <w:lang w:eastAsia="pt-BR"/>
        </w:rPr>
        <w:t>), nome (Ana)</w:t>
      </w:r>
    </w:p>
    <w:p w14:paraId="7782D010"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569CD6"/>
          <w:sz w:val="21"/>
          <w:szCs w:val="21"/>
          <w:lang w:eastAsia="pt-BR"/>
        </w:rPr>
        <w:t>const</w:t>
      </w:r>
      <w:proofErr w:type="spellEnd"/>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4FC1FF"/>
          <w:sz w:val="21"/>
          <w:szCs w:val="21"/>
          <w:lang w:eastAsia="pt-BR"/>
        </w:rPr>
        <w:t>tipo</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4FC1FF"/>
          <w:sz w:val="21"/>
          <w:szCs w:val="21"/>
          <w:lang w:eastAsia="pt-BR"/>
        </w:rPr>
        <w:t>nome</w:t>
      </w:r>
      <w:r w:rsidRPr="00661944">
        <w:rPr>
          <w:rFonts w:ascii="Consolas" w:eastAsia="Times New Roman" w:hAnsi="Consolas" w:cs="Times New Roman"/>
          <w:color w:val="D4D4D4"/>
          <w:sz w:val="21"/>
          <w:szCs w:val="21"/>
          <w:lang w:eastAsia="pt-BR"/>
        </w:rPr>
        <w:t>} = </w:t>
      </w:r>
      <w:proofErr w:type="spellStart"/>
      <w:proofErr w:type="gramStart"/>
      <w:r w:rsidRPr="00661944">
        <w:rPr>
          <w:rFonts w:ascii="Consolas" w:eastAsia="Times New Roman" w:hAnsi="Consolas" w:cs="Times New Roman"/>
          <w:color w:val="569CD6"/>
          <w:sz w:val="21"/>
          <w:szCs w:val="21"/>
          <w:lang w:eastAsia="pt-BR"/>
        </w:rPr>
        <w:t>this</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9CDCFE"/>
          <w:sz w:val="21"/>
          <w:szCs w:val="21"/>
          <w:lang w:eastAsia="pt-BR"/>
        </w:rPr>
        <w:t>state</w:t>
      </w:r>
      <w:proofErr w:type="spellEnd"/>
      <w:proofErr w:type="gramEnd"/>
    </w:p>
    <w:p w14:paraId="7074FE41"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C586C0"/>
          <w:sz w:val="21"/>
          <w:szCs w:val="21"/>
          <w:lang w:eastAsia="pt-BR"/>
        </w:rPr>
        <w:t>return</w:t>
      </w:r>
      <w:proofErr w:type="spellEnd"/>
      <w:r w:rsidRPr="00661944">
        <w:rPr>
          <w:rFonts w:ascii="Consolas" w:eastAsia="Times New Roman" w:hAnsi="Consolas" w:cs="Times New Roman"/>
          <w:color w:val="D4D4D4"/>
          <w:sz w:val="21"/>
          <w:szCs w:val="21"/>
          <w:lang w:eastAsia="pt-BR"/>
        </w:rPr>
        <w:t> (</w:t>
      </w:r>
    </w:p>
    <w:p w14:paraId="534AFAF9"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proofErr w:type="spellStart"/>
      <w:r w:rsidRPr="00661944">
        <w:rPr>
          <w:rFonts w:ascii="Consolas" w:eastAsia="Times New Roman" w:hAnsi="Consolas" w:cs="Times New Roman"/>
          <w:color w:val="569CD6"/>
          <w:sz w:val="21"/>
          <w:szCs w:val="21"/>
          <w:lang w:eastAsia="pt-BR"/>
        </w:rPr>
        <w:t>div</w:t>
      </w:r>
      <w:proofErr w:type="spellEnd"/>
      <w:r w:rsidRPr="00661944">
        <w:rPr>
          <w:rFonts w:ascii="Consolas" w:eastAsia="Times New Roman" w:hAnsi="Consolas" w:cs="Times New Roman"/>
          <w:color w:val="808080"/>
          <w:sz w:val="21"/>
          <w:szCs w:val="21"/>
          <w:lang w:eastAsia="pt-BR"/>
        </w:rPr>
        <w:t>&gt;</w:t>
      </w:r>
    </w:p>
    <w:p w14:paraId="7E8B09EE"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r w:rsidRPr="00661944">
        <w:rPr>
          <w:rFonts w:ascii="Consolas" w:eastAsia="Times New Roman" w:hAnsi="Consolas" w:cs="Times New Roman"/>
          <w:color w:val="569CD6"/>
          <w:sz w:val="21"/>
          <w:szCs w:val="21"/>
          <w:lang w:eastAsia="pt-BR"/>
        </w:rPr>
        <w:t>h1</w:t>
      </w:r>
      <w:r w:rsidRPr="00661944">
        <w:rPr>
          <w:rFonts w:ascii="Consolas" w:eastAsia="Times New Roman" w:hAnsi="Consolas" w:cs="Times New Roman"/>
          <w:color w:val="808080"/>
          <w:sz w:val="21"/>
          <w:szCs w:val="21"/>
          <w:lang w:eastAsia="pt-BR"/>
        </w:rPr>
        <w:t>&gt;</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4FC1FF"/>
          <w:sz w:val="21"/>
          <w:szCs w:val="21"/>
          <w:lang w:eastAsia="pt-BR"/>
        </w:rPr>
        <w:t>tipo</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4FC1FF"/>
          <w:sz w:val="21"/>
          <w:szCs w:val="21"/>
          <w:lang w:eastAsia="pt-BR"/>
        </w:rPr>
        <w:t>nome</w:t>
      </w:r>
      <w:proofErr w:type="gramStart"/>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808080"/>
          <w:sz w:val="21"/>
          <w:szCs w:val="21"/>
          <w:lang w:eastAsia="pt-BR"/>
        </w:rPr>
        <w:t>&lt;</w:t>
      </w:r>
      <w:proofErr w:type="gramEnd"/>
      <w:r w:rsidRPr="00661944">
        <w:rPr>
          <w:rFonts w:ascii="Consolas" w:eastAsia="Times New Roman" w:hAnsi="Consolas" w:cs="Times New Roman"/>
          <w:color w:val="808080"/>
          <w:sz w:val="21"/>
          <w:szCs w:val="21"/>
          <w:lang w:eastAsia="pt-BR"/>
        </w:rPr>
        <w:t>/</w:t>
      </w:r>
      <w:r w:rsidRPr="00661944">
        <w:rPr>
          <w:rFonts w:ascii="Consolas" w:eastAsia="Times New Roman" w:hAnsi="Consolas" w:cs="Times New Roman"/>
          <w:color w:val="569CD6"/>
          <w:sz w:val="21"/>
          <w:szCs w:val="21"/>
          <w:lang w:eastAsia="pt-BR"/>
        </w:rPr>
        <w:t>h1</w:t>
      </w:r>
      <w:r w:rsidRPr="00661944">
        <w:rPr>
          <w:rFonts w:ascii="Consolas" w:eastAsia="Times New Roman" w:hAnsi="Consolas" w:cs="Times New Roman"/>
          <w:color w:val="808080"/>
          <w:sz w:val="21"/>
          <w:szCs w:val="21"/>
          <w:lang w:eastAsia="pt-BR"/>
        </w:rPr>
        <w:t>&gt;</w:t>
      </w:r>
    </w:p>
    <w:p w14:paraId="3708E9BF"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proofErr w:type="spellStart"/>
      <w:r w:rsidRPr="00661944">
        <w:rPr>
          <w:rFonts w:ascii="Consolas" w:eastAsia="Times New Roman" w:hAnsi="Consolas" w:cs="Times New Roman"/>
          <w:color w:val="569CD6"/>
          <w:sz w:val="21"/>
          <w:szCs w:val="21"/>
          <w:lang w:eastAsia="pt-BR"/>
        </w:rPr>
        <w:t>hr</w:t>
      </w:r>
      <w:proofErr w:type="spellEnd"/>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/&gt;</w:t>
      </w:r>
    </w:p>
    <w:p w14:paraId="6BFC08A5"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r w:rsidRPr="00661944">
        <w:rPr>
          <w:rFonts w:ascii="Consolas" w:eastAsia="Times New Roman" w:hAnsi="Consolas" w:cs="Times New Roman"/>
          <w:color w:val="569CD6"/>
          <w:sz w:val="21"/>
          <w:szCs w:val="21"/>
          <w:lang w:eastAsia="pt-BR"/>
        </w:rPr>
        <w:t>input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type</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CE9178"/>
          <w:sz w:val="21"/>
          <w:szCs w:val="21"/>
          <w:lang w:eastAsia="pt-BR"/>
        </w:rPr>
        <w:t>"text"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placeholder</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CE9178"/>
          <w:sz w:val="21"/>
          <w:szCs w:val="21"/>
          <w:lang w:eastAsia="pt-BR"/>
        </w:rPr>
        <w:t>"Tipo"</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value</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4FC1FF"/>
          <w:sz w:val="21"/>
          <w:szCs w:val="21"/>
          <w:lang w:eastAsia="pt-BR"/>
        </w:rPr>
        <w:t>tipo</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9CDCFE"/>
          <w:sz w:val="21"/>
          <w:szCs w:val="21"/>
          <w:lang w:eastAsia="pt-BR"/>
        </w:rPr>
        <w:t>onChange</w:t>
      </w:r>
      <w:proofErr w:type="gramStart"/>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569CD6"/>
          <w:sz w:val="21"/>
          <w:szCs w:val="21"/>
          <w:lang w:eastAsia="pt-BR"/>
        </w:rPr>
        <w:t>{</w:t>
      </w:r>
      <w:proofErr w:type="gramEnd"/>
      <w:r w:rsidRPr="00661944">
        <w:rPr>
          <w:rFonts w:ascii="Consolas" w:eastAsia="Times New Roman" w:hAnsi="Consolas" w:cs="Times New Roman"/>
          <w:color w:val="9CDCFE"/>
          <w:sz w:val="21"/>
          <w:szCs w:val="21"/>
          <w:lang w:eastAsia="pt-BR"/>
        </w:rPr>
        <w:t>e</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569CD6"/>
          <w:sz w:val="21"/>
          <w:szCs w:val="21"/>
          <w:lang w:eastAsia="pt-BR"/>
        </w:rPr>
        <w:t>=&gt;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569CD6"/>
          <w:sz w:val="21"/>
          <w:szCs w:val="21"/>
          <w:lang w:eastAsia="pt-BR"/>
        </w:rPr>
        <w:t>this</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DCDCAA"/>
          <w:sz w:val="21"/>
          <w:szCs w:val="21"/>
          <w:lang w:eastAsia="pt-BR"/>
        </w:rPr>
        <w:t>setTipo</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9CDCFE"/>
          <w:sz w:val="21"/>
          <w:szCs w:val="21"/>
          <w:lang w:eastAsia="pt-BR"/>
        </w:rPr>
        <w:t>e</w:t>
      </w:r>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/&gt;</w:t>
      </w:r>
    </w:p>
    <w:p w14:paraId="3EE48DFD"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r w:rsidRPr="00661944">
        <w:rPr>
          <w:rFonts w:ascii="Consolas" w:eastAsia="Times New Roman" w:hAnsi="Consolas" w:cs="Times New Roman"/>
          <w:color w:val="569CD6"/>
          <w:sz w:val="21"/>
          <w:szCs w:val="21"/>
          <w:lang w:eastAsia="pt-BR"/>
        </w:rPr>
        <w:t>input</w:t>
      </w: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type</w:t>
      </w:r>
      <w:proofErr w:type="spellEnd"/>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CE9178"/>
          <w:sz w:val="21"/>
          <w:szCs w:val="21"/>
          <w:lang w:eastAsia="pt-BR"/>
        </w:rPr>
        <w:t>"</w:t>
      </w:r>
      <w:proofErr w:type="spellStart"/>
      <w:r w:rsidRPr="00661944">
        <w:rPr>
          <w:rFonts w:ascii="Consolas" w:eastAsia="Times New Roman" w:hAnsi="Consolas" w:cs="Times New Roman"/>
          <w:color w:val="CE9178"/>
          <w:sz w:val="21"/>
          <w:szCs w:val="21"/>
          <w:lang w:eastAsia="pt-BR"/>
        </w:rPr>
        <w:t>text</w:t>
      </w:r>
      <w:proofErr w:type="spellEnd"/>
      <w:r w:rsidRPr="00661944">
        <w:rPr>
          <w:rFonts w:ascii="Consolas" w:eastAsia="Times New Roman" w:hAnsi="Consolas" w:cs="Times New Roman"/>
          <w:color w:val="CE9178"/>
          <w:sz w:val="21"/>
          <w:szCs w:val="21"/>
          <w:lang w:eastAsia="pt-BR"/>
        </w:rPr>
        <w:t>"</w:t>
      </w: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placeholder</w:t>
      </w:r>
      <w:proofErr w:type="spellEnd"/>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CE9178"/>
          <w:sz w:val="21"/>
          <w:szCs w:val="21"/>
          <w:lang w:eastAsia="pt-BR"/>
        </w:rPr>
        <w:t>"Nome"</w:t>
      </w:r>
      <w:r w:rsidRPr="00661944">
        <w:rPr>
          <w:rFonts w:ascii="Consolas" w:eastAsia="Times New Roman" w:hAnsi="Consolas" w:cs="Times New Roman"/>
          <w:color w:val="D4D4D4"/>
          <w:sz w:val="21"/>
          <w:szCs w:val="21"/>
          <w:lang w:eastAsia="pt-BR"/>
        </w:rPr>
        <w:t> </w:t>
      </w:r>
      <w:proofErr w:type="spellStart"/>
      <w:r w:rsidRPr="00661944">
        <w:rPr>
          <w:rFonts w:ascii="Consolas" w:eastAsia="Times New Roman" w:hAnsi="Consolas" w:cs="Times New Roman"/>
          <w:color w:val="9CDCFE"/>
          <w:sz w:val="21"/>
          <w:szCs w:val="21"/>
          <w:lang w:eastAsia="pt-BR"/>
        </w:rPr>
        <w:t>value</w:t>
      </w:r>
      <w:proofErr w:type="spellEnd"/>
      <w:r w:rsidRPr="00661944">
        <w:rPr>
          <w:rFonts w:ascii="Consolas" w:eastAsia="Times New Roman" w:hAnsi="Consolas" w:cs="Times New Roman"/>
          <w:color w:val="D4D4D4"/>
          <w:sz w:val="21"/>
          <w:szCs w:val="21"/>
          <w:lang w:eastAsia="pt-BR"/>
        </w:rPr>
        <w:t>=</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4FC1FF"/>
          <w:sz w:val="21"/>
          <w:szCs w:val="21"/>
          <w:lang w:eastAsia="pt-BR"/>
        </w:rPr>
        <w:t>nome</w:t>
      </w:r>
      <w:r w:rsidRPr="00661944">
        <w:rPr>
          <w:rFonts w:ascii="Consolas" w:eastAsia="Times New Roman" w:hAnsi="Consolas" w:cs="Times New Roman"/>
          <w:color w:val="569CD6"/>
          <w:sz w:val="21"/>
          <w:szCs w:val="21"/>
          <w:lang w:eastAsia="pt-BR"/>
        </w:rPr>
        <w:t>}</w:t>
      </w:r>
      <w:r w:rsidRPr="00661944">
        <w:rPr>
          <w:rFonts w:ascii="Consolas" w:eastAsia="Times New Roman" w:hAnsi="Consolas" w:cs="Times New Roman"/>
          <w:color w:val="808080"/>
          <w:sz w:val="21"/>
          <w:szCs w:val="21"/>
          <w:lang w:eastAsia="pt-BR"/>
        </w:rPr>
        <w:t>/&gt;</w:t>
      </w:r>
    </w:p>
    <w:p w14:paraId="6127FA0D"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sidRPr="00661944">
        <w:rPr>
          <w:rFonts w:ascii="Consolas" w:eastAsia="Times New Roman" w:hAnsi="Consolas" w:cs="Times New Roman"/>
          <w:color w:val="808080"/>
          <w:sz w:val="21"/>
          <w:szCs w:val="21"/>
          <w:lang w:eastAsia="pt-BR"/>
        </w:rPr>
        <w:t>&lt;/</w:t>
      </w:r>
      <w:proofErr w:type="spellStart"/>
      <w:r w:rsidRPr="00661944">
        <w:rPr>
          <w:rFonts w:ascii="Consolas" w:eastAsia="Times New Roman" w:hAnsi="Consolas" w:cs="Times New Roman"/>
          <w:color w:val="569CD6"/>
          <w:sz w:val="21"/>
          <w:szCs w:val="21"/>
          <w:lang w:eastAsia="pt-BR"/>
        </w:rPr>
        <w:t>div</w:t>
      </w:r>
      <w:proofErr w:type="spellEnd"/>
      <w:r w:rsidRPr="00661944">
        <w:rPr>
          <w:rFonts w:ascii="Consolas" w:eastAsia="Times New Roman" w:hAnsi="Consolas" w:cs="Times New Roman"/>
          <w:color w:val="808080"/>
          <w:sz w:val="21"/>
          <w:szCs w:val="21"/>
          <w:lang w:eastAsia="pt-BR"/>
        </w:rPr>
        <w:t>&gt;</w:t>
      </w:r>
    </w:p>
    <w:p w14:paraId="55B0A814"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lastRenderedPageBreak/>
        <w:t>    )</w:t>
      </w:r>
    </w:p>
    <w:p w14:paraId="752CDB8F" w14:textId="77777777" w:rsid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sidRPr="0066194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p>
    <w:p w14:paraId="54EFE40D" w14:textId="77777777" w:rsidR="00661944" w:rsidRPr="00661944" w:rsidRDefault="00661944" w:rsidP="00661944">
      <w:pPr>
        <w:shd w:val="clear" w:color="auto" w:fill="1E1E1E"/>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ab/>
      </w:r>
    </w:p>
    <w:p w14:paraId="76D7E0EE" w14:textId="26EBB170" w:rsidR="00661944" w:rsidRDefault="00661944" w:rsidP="00E70A3F">
      <w:pPr>
        <w:tabs>
          <w:tab w:val="left" w:pos="5775"/>
        </w:tabs>
        <w:rPr>
          <w:sz w:val="24"/>
          <w:szCs w:val="24"/>
        </w:rPr>
      </w:pPr>
    </w:p>
    <w:p w14:paraId="3B02D7ED" w14:textId="073C854B" w:rsidR="00661944" w:rsidRDefault="00661944" w:rsidP="00E70A3F">
      <w:pPr>
        <w:tabs>
          <w:tab w:val="left" w:pos="5775"/>
        </w:tabs>
        <w:rPr>
          <w:b/>
          <w:bCs/>
          <w:sz w:val="24"/>
          <w:szCs w:val="24"/>
        </w:rPr>
      </w:pPr>
      <w:r w:rsidRPr="00DA56A0">
        <w:rPr>
          <w:b/>
          <w:bCs/>
          <w:sz w:val="24"/>
          <w:szCs w:val="24"/>
          <w:highlight w:val="yellow"/>
        </w:rPr>
        <w:t xml:space="preserve">Em </w:t>
      </w:r>
      <w:proofErr w:type="spellStart"/>
      <w:r w:rsidRPr="00DA56A0">
        <w:rPr>
          <w:b/>
          <w:bCs/>
          <w:sz w:val="24"/>
          <w:szCs w:val="24"/>
          <w:highlight w:val="yellow"/>
        </w:rPr>
        <w:t>React</w:t>
      </w:r>
      <w:proofErr w:type="spellEnd"/>
      <w:r w:rsidRPr="00DA56A0">
        <w:rPr>
          <w:b/>
          <w:bCs/>
          <w:sz w:val="24"/>
          <w:szCs w:val="24"/>
          <w:highlight w:val="yellow"/>
        </w:rPr>
        <w:t xml:space="preserve"> o componente só é atualizado quando o Estado muda. Então sempre que queremos ter um exemplo como esse de alterar um input ou algo em um evento, teremos que usar o Estado e o </w:t>
      </w:r>
      <w:proofErr w:type="spellStart"/>
      <w:r w:rsidRPr="00DA56A0">
        <w:rPr>
          <w:b/>
          <w:bCs/>
          <w:sz w:val="24"/>
          <w:szCs w:val="24"/>
          <w:highlight w:val="yellow"/>
        </w:rPr>
        <w:t>setState</w:t>
      </w:r>
      <w:proofErr w:type="spellEnd"/>
      <w:r w:rsidRPr="00DA56A0">
        <w:rPr>
          <w:b/>
          <w:bCs/>
          <w:sz w:val="24"/>
          <w:szCs w:val="24"/>
          <w:highlight w:val="yellow"/>
        </w:rPr>
        <w:t xml:space="preserve"> para alterar o Estado.</w:t>
      </w:r>
    </w:p>
    <w:p w14:paraId="37D23FED" w14:textId="624FD9E5" w:rsidR="00DA56A0" w:rsidRPr="00DA56A0" w:rsidRDefault="00DA56A0" w:rsidP="00E70A3F">
      <w:pPr>
        <w:tabs>
          <w:tab w:val="left" w:pos="5775"/>
        </w:tabs>
        <w:rPr>
          <w:b/>
          <w:bCs/>
          <w:sz w:val="24"/>
          <w:szCs w:val="24"/>
        </w:rPr>
      </w:pPr>
      <w:r w:rsidRPr="00DA56A0">
        <w:rPr>
          <w:b/>
          <w:bCs/>
          <w:sz w:val="24"/>
          <w:szCs w:val="24"/>
          <w:highlight w:val="yellow"/>
        </w:rPr>
        <w:t xml:space="preserve">Pense em </w:t>
      </w:r>
      <w:proofErr w:type="spellStart"/>
      <w:r w:rsidRPr="00DA56A0">
        <w:rPr>
          <w:b/>
          <w:bCs/>
          <w:sz w:val="24"/>
          <w:szCs w:val="24"/>
          <w:highlight w:val="yellow"/>
        </w:rPr>
        <w:t>State</w:t>
      </w:r>
      <w:proofErr w:type="spellEnd"/>
      <w:r w:rsidRPr="00DA56A0">
        <w:rPr>
          <w:b/>
          <w:bCs/>
          <w:sz w:val="24"/>
          <w:szCs w:val="24"/>
          <w:highlight w:val="yellow"/>
        </w:rPr>
        <w:t xml:space="preserve"> como se fossem as propriedades de uma classe e o </w:t>
      </w:r>
      <w:proofErr w:type="spellStart"/>
      <w:r w:rsidRPr="00DA56A0">
        <w:rPr>
          <w:b/>
          <w:bCs/>
          <w:sz w:val="24"/>
          <w:szCs w:val="24"/>
          <w:highlight w:val="yellow"/>
        </w:rPr>
        <w:t>setState</w:t>
      </w:r>
      <w:proofErr w:type="spellEnd"/>
      <w:r w:rsidRPr="00DA56A0">
        <w:rPr>
          <w:b/>
          <w:bCs/>
          <w:sz w:val="24"/>
          <w:szCs w:val="24"/>
          <w:highlight w:val="yellow"/>
        </w:rPr>
        <w:t xml:space="preserve"> como se fosse o </w:t>
      </w:r>
      <w:proofErr w:type="spellStart"/>
      <w:r w:rsidRPr="00DA56A0">
        <w:rPr>
          <w:b/>
          <w:bCs/>
          <w:sz w:val="24"/>
          <w:szCs w:val="24"/>
          <w:highlight w:val="yellow"/>
        </w:rPr>
        <w:t>Setter</w:t>
      </w:r>
      <w:proofErr w:type="spellEnd"/>
      <w:r w:rsidRPr="00DA56A0">
        <w:rPr>
          <w:b/>
          <w:bCs/>
          <w:sz w:val="24"/>
          <w:szCs w:val="24"/>
          <w:highlight w:val="yellow"/>
        </w:rPr>
        <w:t xml:space="preserve"> de uma classe, conforme programação orientada à objetos.</w:t>
      </w:r>
    </w:p>
    <w:p w14:paraId="1AC0FAAE" w14:textId="25F69B0A" w:rsidR="00D913C3" w:rsidRDefault="00D913C3" w:rsidP="00E70A3F">
      <w:pPr>
        <w:tabs>
          <w:tab w:val="left" w:pos="5775"/>
        </w:tabs>
        <w:rPr>
          <w:sz w:val="24"/>
          <w:szCs w:val="24"/>
        </w:rPr>
      </w:pPr>
      <w:r>
        <w:rPr>
          <w:sz w:val="24"/>
          <w:szCs w:val="24"/>
        </w:rPr>
        <w:t>Vamos ver o nosso exemplo final após as explicações:</w:t>
      </w:r>
    </w:p>
    <w:p w14:paraId="61DA2C5F"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B0F39">
        <w:rPr>
          <w:rFonts w:ascii="Consolas" w:eastAsia="Times New Roman" w:hAnsi="Consolas" w:cs="Times New Roman"/>
          <w:color w:val="C586C0"/>
          <w:sz w:val="21"/>
          <w:szCs w:val="21"/>
          <w:lang w:eastAsia="pt-BR"/>
        </w:rPr>
        <w:t>import</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9CDCFE"/>
          <w:sz w:val="21"/>
          <w:szCs w:val="21"/>
          <w:lang w:eastAsia="pt-BR"/>
        </w:rPr>
        <w:t>React</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9CDCFE"/>
          <w:sz w:val="21"/>
          <w:szCs w:val="21"/>
          <w:lang w:eastAsia="pt-BR"/>
        </w:rPr>
        <w:t>Component</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C586C0"/>
          <w:sz w:val="21"/>
          <w:szCs w:val="21"/>
          <w:lang w:eastAsia="pt-BR"/>
        </w:rPr>
        <w:t>from</w:t>
      </w:r>
      <w:proofErr w:type="spell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CE9178"/>
          <w:sz w:val="21"/>
          <w:szCs w:val="21"/>
          <w:lang w:eastAsia="pt-BR"/>
        </w:rPr>
        <w:t>'</w:t>
      </w:r>
      <w:proofErr w:type="spellStart"/>
      <w:r w:rsidRPr="004B0F39">
        <w:rPr>
          <w:rFonts w:ascii="Consolas" w:eastAsia="Times New Roman" w:hAnsi="Consolas" w:cs="Times New Roman"/>
          <w:color w:val="CE9178"/>
          <w:sz w:val="21"/>
          <w:szCs w:val="21"/>
          <w:lang w:eastAsia="pt-BR"/>
        </w:rPr>
        <w:t>react</w:t>
      </w:r>
      <w:proofErr w:type="spellEnd"/>
      <w:r w:rsidRPr="004B0F39">
        <w:rPr>
          <w:rFonts w:ascii="Consolas" w:eastAsia="Times New Roman" w:hAnsi="Consolas" w:cs="Times New Roman"/>
          <w:color w:val="CE9178"/>
          <w:sz w:val="21"/>
          <w:szCs w:val="21"/>
          <w:lang w:eastAsia="pt-BR"/>
        </w:rPr>
        <w:t>'</w:t>
      </w:r>
    </w:p>
    <w:p w14:paraId="09E52E87"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
    <w:p w14:paraId="3836A7B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6A9955"/>
          <w:sz w:val="21"/>
          <w:szCs w:val="21"/>
          <w:lang w:eastAsia="pt-BR"/>
        </w:rPr>
        <w:t>//Uma classe que </w:t>
      </w:r>
      <w:proofErr w:type="spellStart"/>
      <w:r w:rsidRPr="004B0F39">
        <w:rPr>
          <w:rFonts w:ascii="Consolas" w:eastAsia="Times New Roman" w:hAnsi="Consolas" w:cs="Times New Roman"/>
          <w:color w:val="6A9955"/>
          <w:sz w:val="21"/>
          <w:szCs w:val="21"/>
          <w:lang w:eastAsia="pt-BR"/>
        </w:rPr>
        <w:t>extende</w:t>
      </w:r>
      <w:proofErr w:type="spellEnd"/>
      <w:r w:rsidRPr="004B0F39">
        <w:rPr>
          <w:rFonts w:ascii="Consolas" w:eastAsia="Times New Roman" w:hAnsi="Consolas" w:cs="Times New Roman"/>
          <w:color w:val="6A9955"/>
          <w:sz w:val="21"/>
          <w:szCs w:val="21"/>
          <w:lang w:eastAsia="pt-BR"/>
        </w:rPr>
        <w:t> para um Componente</w:t>
      </w:r>
    </w:p>
    <w:p w14:paraId="23CDEE6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B0F39">
        <w:rPr>
          <w:rFonts w:ascii="Consolas" w:eastAsia="Times New Roman" w:hAnsi="Consolas" w:cs="Times New Roman"/>
          <w:color w:val="C586C0"/>
          <w:sz w:val="21"/>
          <w:szCs w:val="21"/>
          <w:lang w:eastAsia="pt-BR"/>
        </w:rPr>
        <w:t>export</w:t>
      </w:r>
      <w:proofErr w:type="spell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C586C0"/>
          <w:sz w:val="21"/>
          <w:szCs w:val="21"/>
          <w:lang w:eastAsia="pt-BR"/>
        </w:rPr>
        <w:t>default</w:t>
      </w: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569CD6"/>
          <w:sz w:val="21"/>
          <w:szCs w:val="21"/>
          <w:lang w:eastAsia="pt-BR"/>
        </w:rPr>
        <w:t>class</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4EC9B0"/>
          <w:sz w:val="21"/>
          <w:szCs w:val="21"/>
          <w:lang w:eastAsia="pt-BR"/>
        </w:rPr>
        <w:t>Saudacao</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569CD6"/>
          <w:sz w:val="21"/>
          <w:szCs w:val="21"/>
          <w:lang w:eastAsia="pt-BR"/>
        </w:rPr>
        <w:t>extends</w:t>
      </w:r>
      <w:proofErr w:type="spellEnd"/>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4EC9B0"/>
          <w:sz w:val="21"/>
          <w:szCs w:val="21"/>
          <w:lang w:eastAsia="pt-BR"/>
        </w:rPr>
        <w:t>Component</w:t>
      </w:r>
      <w:proofErr w:type="spellEnd"/>
      <w:r w:rsidRPr="004B0F39">
        <w:rPr>
          <w:rFonts w:ascii="Consolas" w:eastAsia="Times New Roman" w:hAnsi="Consolas" w:cs="Times New Roman"/>
          <w:color w:val="D4D4D4"/>
          <w:sz w:val="21"/>
          <w:szCs w:val="21"/>
          <w:lang w:eastAsia="pt-BR"/>
        </w:rPr>
        <w:t> {</w:t>
      </w:r>
    </w:p>
    <w:p w14:paraId="2E40B399"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6A9955"/>
          <w:sz w:val="21"/>
          <w:szCs w:val="21"/>
          <w:lang w:eastAsia="pt-BR"/>
        </w:rPr>
        <w:t>//</w:t>
      </w:r>
      <w:proofErr w:type="spellStart"/>
      <w:r w:rsidRPr="004B0F39">
        <w:rPr>
          <w:rFonts w:ascii="Consolas" w:eastAsia="Times New Roman" w:hAnsi="Consolas" w:cs="Times New Roman"/>
          <w:color w:val="6A9955"/>
          <w:sz w:val="21"/>
          <w:szCs w:val="21"/>
          <w:lang w:eastAsia="pt-BR"/>
        </w:rPr>
        <w:t>State</w:t>
      </w:r>
      <w:proofErr w:type="spellEnd"/>
      <w:r w:rsidRPr="004B0F39">
        <w:rPr>
          <w:rFonts w:ascii="Consolas" w:eastAsia="Times New Roman" w:hAnsi="Consolas" w:cs="Times New Roman"/>
          <w:color w:val="6A9955"/>
          <w:sz w:val="21"/>
          <w:szCs w:val="21"/>
          <w:lang w:eastAsia="pt-BR"/>
        </w:rPr>
        <w:t> com minhas propriedades</w:t>
      </w:r>
    </w:p>
    <w:p w14:paraId="0336D2EC"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9CDCFE"/>
          <w:sz w:val="21"/>
          <w:szCs w:val="21"/>
          <w:lang w:eastAsia="pt-BR"/>
        </w:rPr>
        <w:t>state</w:t>
      </w:r>
      <w:proofErr w:type="spellEnd"/>
      <w:r w:rsidRPr="004B0F39">
        <w:rPr>
          <w:rFonts w:ascii="Consolas" w:eastAsia="Times New Roman" w:hAnsi="Consolas" w:cs="Times New Roman"/>
          <w:color w:val="D4D4D4"/>
          <w:sz w:val="21"/>
          <w:szCs w:val="21"/>
          <w:lang w:eastAsia="pt-BR"/>
        </w:rPr>
        <w:t> = {</w:t>
      </w:r>
    </w:p>
    <w:p w14:paraId="69464F25"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tipo:</w:t>
      </w:r>
      <w:r w:rsidRPr="004B0F39">
        <w:rPr>
          <w:rFonts w:ascii="Consolas" w:eastAsia="Times New Roman" w:hAnsi="Consolas" w:cs="Times New Roman"/>
          <w:color w:val="D4D4D4"/>
          <w:sz w:val="21"/>
          <w:szCs w:val="21"/>
          <w:lang w:eastAsia="pt-BR"/>
        </w:rPr>
        <w:t> </w:t>
      </w:r>
      <w:proofErr w:type="spellStart"/>
      <w:proofErr w:type="gramStart"/>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4FC1FF"/>
          <w:sz w:val="21"/>
          <w:szCs w:val="21"/>
          <w:lang w:eastAsia="pt-BR"/>
        </w:rPr>
        <w:t>props</w:t>
      </w:r>
      <w:proofErr w:type="gramEnd"/>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tipo</w:t>
      </w:r>
      <w:proofErr w:type="spellEnd"/>
      <w:r w:rsidRPr="004B0F39">
        <w:rPr>
          <w:rFonts w:ascii="Consolas" w:eastAsia="Times New Roman" w:hAnsi="Consolas" w:cs="Times New Roman"/>
          <w:color w:val="D4D4D4"/>
          <w:sz w:val="21"/>
          <w:szCs w:val="21"/>
          <w:lang w:eastAsia="pt-BR"/>
        </w:rPr>
        <w:t>,</w:t>
      </w:r>
    </w:p>
    <w:p w14:paraId="49572D1D"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nome:</w:t>
      </w:r>
      <w:r w:rsidRPr="004B0F39">
        <w:rPr>
          <w:rFonts w:ascii="Consolas" w:eastAsia="Times New Roman" w:hAnsi="Consolas" w:cs="Times New Roman"/>
          <w:color w:val="D4D4D4"/>
          <w:sz w:val="21"/>
          <w:szCs w:val="21"/>
          <w:lang w:eastAsia="pt-BR"/>
        </w:rPr>
        <w:t> </w:t>
      </w:r>
      <w:proofErr w:type="spellStart"/>
      <w:proofErr w:type="gramStart"/>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4FC1FF"/>
          <w:sz w:val="21"/>
          <w:szCs w:val="21"/>
          <w:lang w:eastAsia="pt-BR"/>
        </w:rPr>
        <w:t>props</w:t>
      </w:r>
      <w:proofErr w:type="gramEnd"/>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nome</w:t>
      </w:r>
      <w:proofErr w:type="spellEnd"/>
    </w:p>
    <w:p w14:paraId="306A86E1"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
    <w:p w14:paraId="01C53B4F"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
    <w:p w14:paraId="068109D0"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6A9955"/>
          <w:sz w:val="21"/>
          <w:szCs w:val="21"/>
          <w:lang w:eastAsia="pt-BR"/>
        </w:rPr>
        <w:t>//Função que nos permite alterar o input</w:t>
      </w:r>
    </w:p>
    <w:p w14:paraId="1F622850"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DCDCAA"/>
          <w:sz w:val="21"/>
          <w:szCs w:val="21"/>
          <w:lang w:eastAsia="pt-BR"/>
        </w:rPr>
        <w:t>setTipo</w:t>
      </w:r>
      <w:proofErr w:type="spellEnd"/>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 {</w:t>
      </w:r>
    </w:p>
    <w:p w14:paraId="13B154E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proofErr w:type="gramStart"/>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DCDCAA"/>
          <w:sz w:val="21"/>
          <w:szCs w:val="21"/>
          <w:lang w:eastAsia="pt-BR"/>
        </w:rPr>
        <w:t>setState</w:t>
      </w:r>
      <w:proofErr w:type="spellEnd"/>
      <w:proofErr w:type="gram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tipo:</w:t>
      </w: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target</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value</w:t>
      </w:r>
      <w:proofErr w:type="spellEnd"/>
      <w:r w:rsidRPr="004B0F39">
        <w:rPr>
          <w:rFonts w:ascii="Consolas" w:eastAsia="Times New Roman" w:hAnsi="Consolas" w:cs="Times New Roman"/>
          <w:color w:val="D4D4D4"/>
          <w:sz w:val="21"/>
          <w:szCs w:val="21"/>
          <w:lang w:eastAsia="pt-BR"/>
        </w:rPr>
        <w:t> })</w:t>
      </w:r>
    </w:p>
    <w:p w14:paraId="1513EAD2"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
    <w:p w14:paraId="38242689"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
    <w:p w14:paraId="5DE7265A"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DCDCAA"/>
          <w:sz w:val="21"/>
          <w:szCs w:val="21"/>
          <w:lang w:eastAsia="pt-BR"/>
        </w:rPr>
        <w:t>setNome</w:t>
      </w:r>
      <w:proofErr w:type="spellEnd"/>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 {</w:t>
      </w:r>
    </w:p>
    <w:p w14:paraId="07B74548"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proofErr w:type="gramStart"/>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DCDCAA"/>
          <w:sz w:val="21"/>
          <w:szCs w:val="21"/>
          <w:lang w:eastAsia="pt-BR"/>
        </w:rPr>
        <w:t>setState</w:t>
      </w:r>
      <w:proofErr w:type="spellEnd"/>
      <w:proofErr w:type="gram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nome:</w:t>
      </w: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target</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value</w:t>
      </w:r>
      <w:proofErr w:type="spellEnd"/>
      <w:r w:rsidRPr="004B0F39">
        <w:rPr>
          <w:rFonts w:ascii="Consolas" w:eastAsia="Times New Roman" w:hAnsi="Consolas" w:cs="Times New Roman"/>
          <w:color w:val="D4D4D4"/>
          <w:sz w:val="21"/>
          <w:szCs w:val="21"/>
          <w:lang w:eastAsia="pt-BR"/>
        </w:rPr>
        <w:t> })</w:t>
      </w:r>
    </w:p>
    <w:p w14:paraId="1CE994E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
    <w:p w14:paraId="480323A9"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p>
    <w:p w14:paraId="3B7BE2E3"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gramStart"/>
      <w:r w:rsidRPr="004B0F39">
        <w:rPr>
          <w:rFonts w:ascii="Consolas" w:eastAsia="Times New Roman" w:hAnsi="Consolas" w:cs="Times New Roman"/>
          <w:color w:val="DCDCAA"/>
          <w:sz w:val="21"/>
          <w:szCs w:val="21"/>
          <w:lang w:eastAsia="pt-BR"/>
        </w:rPr>
        <w:t>render</w:t>
      </w:r>
      <w:r w:rsidRPr="004B0F39">
        <w:rPr>
          <w:rFonts w:ascii="Consolas" w:eastAsia="Times New Roman" w:hAnsi="Consolas" w:cs="Times New Roman"/>
          <w:color w:val="D4D4D4"/>
          <w:sz w:val="21"/>
          <w:szCs w:val="21"/>
          <w:lang w:eastAsia="pt-BR"/>
        </w:rPr>
        <w:t>(</w:t>
      </w:r>
      <w:proofErr w:type="gramEnd"/>
      <w:r w:rsidRPr="004B0F39">
        <w:rPr>
          <w:rFonts w:ascii="Consolas" w:eastAsia="Times New Roman" w:hAnsi="Consolas" w:cs="Times New Roman"/>
          <w:color w:val="D4D4D4"/>
          <w:sz w:val="21"/>
          <w:szCs w:val="21"/>
          <w:lang w:eastAsia="pt-BR"/>
        </w:rPr>
        <w:t>) {</w:t>
      </w:r>
    </w:p>
    <w:p w14:paraId="1ABBE5CD"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6A9955"/>
          <w:sz w:val="21"/>
          <w:szCs w:val="21"/>
          <w:lang w:eastAsia="pt-BR"/>
        </w:rPr>
        <w:t>//dois </w:t>
      </w:r>
      <w:proofErr w:type="spellStart"/>
      <w:r w:rsidRPr="004B0F39">
        <w:rPr>
          <w:rFonts w:ascii="Consolas" w:eastAsia="Times New Roman" w:hAnsi="Consolas" w:cs="Times New Roman"/>
          <w:color w:val="6A9955"/>
          <w:sz w:val="21"/>
          <w:szCs w:val="21"/>
          <w:lang w:eastAsia="pt-BR"/>
        </w:rPr>
        <w:t>parametros</w:t>
      </w:r>
      <w:proofErr w:type="spellEnd"/>
      <w:r w:rsidRPr="004B0F39">
        <w:rPr>
          <w:rFonts w:ascii="Consolas" w:eastAsia="Times New Roman" w:hAnsi="Consolas" w:cs="Times New Roman"/>
          <w:color w:val="6A9955"/>
          <w:sz w:val="21"/>
          <w:szCs w:val="21"/>
          <w:lang w:eastAsia="pt-BR"/>
        </w:rPr>
        <w:t>: tipo (</w:t>
      </w:r>
      <w:proofErr w:type="spellStart"/>
      <w:r w:rsidRPr="004B0F39">
        <w:rPr>
          <w:rFonts w:ascii="Consolas" w:eastAsia="Times New Roman" w:hAnsi="Consolas" w:cs="Times New Roman"/>
          <w:color w:val="6A9955"/>
          <w:sz w:val="21"/>
          <w:szCs w:val="21"/>
          <w:lang w:eastAsia="pt-BR"/>
        </w:rPr>
        <w:t>bomdia</w:t>
      </w:r>
      <w:proofErr w:type="spellEnd"/>
      <w:r w:rsidRPr="004B0F39">
        <w:rPr>
          <w:rFonts w:ascii="Consolas" w:eastAsia="Times New Roman" w:hAnsi="Consolas" w:cs="Times New Roman"/>
          <w:color w:val="6A9955"/>
          <w:sz w:val="21"/>
          <w:szCs w:val="21"/>
          <w:lang w:eastAsia="pt-BR"/>
        </w:rPr>
        <w:t>), nome (Ana)</w:t>
      </w:r>
    </w:p>
    <w:p w14:paraId="356B99F4"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569CD6"/>
          <w:sz w:val="21"/>
          <w:szCs w:val="21"/>
          <w:lang w:eastAsia="pt-BR"/>
        </w:rPr>
        <w:t>const</w:t>
      </w:r>
      <w:proofErr w:type="spell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4FC1FF"/>
          <w:sz w:val="21"/>
          <w:szCs w:val="21"/>
          <w:lang w:eastAsia="pt-BR"/>
        </w:rPr>
        <w:t>tipo</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4FC1FF"/>
          <w:sz w:val="21"/>
          <w:szCs w:val="21"/>
          <w:lang w:eastAsia="pt-BR"/>
        </w:rPr>
        <w:t>nome</w:t>
      </w:r>
      <w:r w:rsidRPr="004B0F39">
        <w:rPr>
          <w:rFonts w:ascii="Consolas" w:eastAsia="Times New Roman" w:hAnsi="Consolas" w:cs="Times New Roman"/>
          <w:color w:val="D4D4D4"/>
          <w:sz w:val="21"/>
          <w:szCs w:val="21"/>
          <w:lang w:eastAsia="pt-BR"/>
        </w:rPr>
        <w:t>} = </w:t>
      </w:r>
      <w:proofErr w:type="spellStart"/>
      <w:proofErr w:type="gramStart"/>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state</w:t>
      </w:r>
      <w:proofErr w:type="spellEnd"/>
      <w:proofErr w:type="gramEnd"/>
    </w:p>
    <w:p w14:paraId="7BFDED1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roofErr w:type="spellStart"/>
      <w:r w:rsidRPr="004B0F39">
        <w:rPr>
          <w:rFonts w:ascii="Consolas" w:eastAsia="Times New Roman" w:hAnsi="Consolas" w:cs="Times New Roman"/>
          <w:color w:val="C586C0"/>
          <w:sz w:val="21"/>
          <w:szCs w:val="21"/>
          <w:lang w:eastAsia="pt-BR"/>
        </w:rPr>
        <w:t>return</w:t>
      </w:r>
      <w:proofErr w:type="spellEnd"/>
      <w:r w:rsidRPr="004B0F39">
        <w:rPr>
          <w:rFonts w:ascii="Consolas" w:eastAsia="Times New Roman" w:hAnsi="Consolas" w:cs="Times New Roman"/>
          <w:color w:val="D4D4D4"/>
          <w:sz w:val="21"/>
          <w:szCs w:val="21"/>
          <w:lang w:eastAsia="pt-BR"/>
        </w:rPr>
        <w:t> (</w:t>
      </w:r>
    </w:p>
    <w:p w14:paraId="577EA30A"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proofErr w:type="spellStart"/>
      <w:r w:rsidRPr="004B0F39">
        <w:rPr>
          <w:rFonts w:ascii="Consolas" w:eastAsia="Times New Roman" w:hAnsi="Consolas" w:cs="Times New Roman"/>
          <w:color w:val="569CD6"/>
          <w:sz w:val="21"/>
          <w:szCs w:val="21"/>
          <w:lang w:eastAsia="pt-BR"/>
        </w:rPr>
        <w:t>div</w:t>
      </w:r>
      <w:proofErr w:type="spellEnd"/>
      <w:r w:rsidRPr="004B0F39">
        <w:rPr>
          <w:rFonts w:ascii="Consolas" w:eastAsia="Times New Roman" w:hAnsi="Consolas" w:cs="Times New Roman"/>
          <w:color w:val="808080"/>
          <w:sz w:val="21"/>
          <w:szCs w:val="21"/>
          <w:lang w:eastAsia="pt-BR"/>
        </w:rPr>
        <w:t>&gt;</w:t>
      </w:r>
    </w:p>
    <w:p w14:paraId="30419C50"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r w:rsidRPr="004B0F39">
        <w:rPr>
          <w:rFonts w:ascii="Consolas" w:eastAsia="Times New Roman" w:hAnsi="Consolas" w:cs="Times New Roman"/>
          <w:color w:val="569CD6"/>
          <w:sz w:val="21"/>
          <w:szCs w:val="21"/>
          <w:lang w:eastAsia="pt-BR"/>
        </w:rPr>
        <w:t>h1</w:t>
      </w:r>
      <w:r w:rsidRPr="004B0F39">
        <w:rPr>
          <w:rFonts w:ascii="Consolas" w:eastAsia="Times New Roman" w:hAnsi="Consolas" w:cs="Times New Roman"/>
          <w:color w:val="808080"/>
          <w:sz w:val="21"/>
          <w:szCs w:val="21"/>
          <w:lang w:eastAsia="pt-BR"/>
        </w:rPr>
        <w:t>&gt;</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4FC1FF"/>
          <w:sz w:val="21"/>
          <w:szCs w:val="21"/>
          <w:lang w:eastAsia="pt-BR"/>
        </w:rPr>
        <w:t>tipo</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4FC1FF"/>
          <w:sz w:val="21"/>
          <w:szCs w:val="21"/>
          <w:lang w:eastAsia="pt-BR"/>
        </w:rPr>
        <w:t>nome</w:t>
      </w:r>
      <w:proofErr w:type="gramStart"/>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808080"/>
          <w:sz w:val="21"/>
          <w:szCs w:val="21"/>
          <w:lang w:eastAsia="pt-BR"/>
        </w:rPr>
        <w:t>&lt;</w:t>
      </w:r>
      <w:proofErr w:type="gramEnd"/>
      <w:r w:rsidRPr="004B0F39">
        <w:rPr>
          <w:rFonts w:ascii="Consolas" w:eastAsia="Times New Roman" w:hAnsi="Consolas" w:cs="Times New Roman"/>
          <w:color w:val="808080"/>
          <w:sz w:val="21"/>
          <w:szCs w:val="21"/>
          <w:lang w:eastAsia="pt-BR"/>
        </w:rPr>
        <w:t>/</w:t>
      </w:r>
      <w:r w:rsidRPr="004B0F39">
        <w:rPr>
          <w:rFonts w:ascii="Consolas" w:eastAsia="Times New Roman" w:hAnsi="Consolas" w:cs="Times New Roman"/>
          <w:color w:val="569CD6"/>
          <w:sz w:val="21"/>
          <w:szCs w:val="21"/>
          <w:lang w:eastAsia="pt-BR"/>
        </w:rPr>
        <w:t>h1</w:t>
      </w:r>
      <w:r w:rsidRPr="004B0F39">
        <w:rPr>
          <w:rFonts w:ascii="Consolas" w:eastAsia="Times New Roman" w:hAnsi="Consolas" w:cs="Times New Roman"/>
          <w:color w:val="808080"/>
          <w:sz w:val="21"/>
          <w:szCs w:val="21"/>
          <w:lang w:eastAsia="pt-BR"/>
        </w:rPr>
        <w:t>&gt;</w:t>
      </w:r>
    </w:p>
    <w:p w14:paraId="60166F32"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proofErr w:type="spellStart"/>
      <w:r w:rsidRPr="004B0F39">
        <w:rPr>
          <w:rFonts w:ascii="Consolas" w:eastAsia="Times New Roman" w:hAnsi="Consolas" w:cs="Times New Roman"/>
          <w:color w:val="569CD6"/>
          <w:sz w:val="21"/>
          <w:szCs w:val="21"/>
          <w:lang w:eastAsia="pt-BR"/>
        </w:rPr>
        <w:t>hr</w:t>
      </w:r>
      <w:proofErr w:type="spellEnd"/>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/&gt;</w:t>
      </w:r>
    </w:p>
    <w:p w14:paraId="57B4AB9A"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r w:rsidRPr="004B0F39">
        <w:rPr>
          <w:rFonts w:ascii="Consolas" w:eastAsia="Times New Roman" w:hAnsi="Consolas" w:cs="Times New Roman"/>
          <w:color w:val="569CD6"/>
          <w:sz w:val="21"/>
          <w:szCs w:val="21"/>
          <w:lang w:eastAsia="pt-BR"/>
        </w:rPr>
        <w:t>input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type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CE9178"/>
          <w:sz w:val="21"/>
          <w:szCs w:val="21"/>
          <w:lang w:eastAsia="pt-BR"/>
        </w:rPr>
        <w:t>"text"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placeholder</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CE9178"/>
          <w:sz w:val="21"/>
          <w:szCs w:val="21"/>
          <w:lang w:eastAsia="pt-BR"/>
        </w:rPr>
        <w:t>"Tipo"</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value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4FC1FF"/>
          <w:sz w:val="21"/>
          <w:szCs w:val="21"/>
          <w:lang w:eastAsia="pt-BR"/>
        </w:rPr>
        <w:t>tipo</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onChange</w:t>
      </w:r>
      <w:proofErr w:type="gramStart"/>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proofErr w:type="gramEnd"/>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569CD6"/>
          <w:sz w:val="21"/>
          <w:szCs w:val="21"/>
          <w:lang w:eastAsia="pt-BR"/>
        </w:rPr>
        <w:t>=&gt;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DCDCAA"/>
          <w:sz w:val="21"/>
          <w:szCs w:val="21"/>
          <w:lang w:eastAsia="pt-BR"/>
        </w:rPr>
        <w:t>setTipo</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/&gt;</w:t>
      </w:r>
    </w:p>
    <w:p w14:paraId="49281600"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r w:rsidRPr="004B0F39">
        <w:rPr>
          <w:rFonts w:ascii="Consolas" w:eastAsia="Times New Roman" w:hAnsi="Consolas" w:cs="Times New Roman"/>
          <w:color w:val="569CD6"/>
          <w:sz w:val="21"/>
          <w:szCs w:val="21"/>
          <w:lang w:eastAsia="pt-BR"/>
        </w:rPr>
        <w:t>input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type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CE9178"/>
          <w:sz w:val="21"/>
          <w:szCs w:val="21"/>
          <w:lang w:eastAsia="pt-BR"/>
        </w:rPr>
        <w:t>"text"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placeholder</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CE9178"/>
          <w:sz w:val="21"/>
          <w:szCs w:val="21"/>
          <w:lang w:eastAsia="pt-BR"/>
        </w:rPr>
        <w:t>"Nome"</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value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4FC1FF"/>
          <w:sz w:val="21"/>
          <w:szCs w:val="21"/>
          <w:lang w:eastAsia="pt-BR"/>
        </w:rPr>
        <w:t>nome</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9CDCFE"/>
          <w:sz w:val="21"/>
          <w:szCs w:val="21"/>
          <w:lang w:eastAsia="pt-BR"/>
        </w:rPr>
        <w:t>onChange</w:t>
      </w:r>
      <w:proofErr w:type="gramStart"/>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proofErr w:type="gramEnd"/>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569CD6"/>
          <w:sz w:val="21"/>
          <w:szCs w:val="21"/>
          <w:lang w:eastAsia="pt-BR"/>
        </w:rPr>
        <w:t>=&gt;</w:t>
      </w: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569CD6"/>
          <w:sz w:val="21"/>
          <w:szCs w:val="21"/>
          <w:lang w:eastAsia="pt-BR"/>
        </w:rPr>
        <w:t>this</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DCDCAA"/>
          <w:sz w:val="21"/>
          <w:szCs w:val="21"/>
          <w:lang w:eastAsia="pt-BR"/>
        </w:rPr>
        <w:t>setNome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9CDCFE"/>
          <w:sz w:val="21"/>
          <w:szCs w:val="21"/>
          <w:lang w:eastAsia="pt-BR"/>
        </w:rPr>
        <w:t>e</w:t>
      </w:r>
      <w:r w:rsidRPr="004B0F39">
        <w:rPr>
          <w:rFonts w:ascii="Consolas" w:eastAsia="Times New Roman" w:hAnsi="Consolas" w:cs="Times New Roman"/>
          <w:color w:val="D4D4D4"/>
          <w:sz w:val="21"/>
          <w:szCs w:val="21"/>
          <w:lang w:eastAsia="pt-BR"/>
        </w:rPr>
        <w:t>)</w:t>
      </w:r>
      <w:r w:rsidRPr="004B0F39">
        <w:rPr>
          <w:rFonts w:ascii="Consolas" w:eastAsia="Times New Roman" w:hAnsi="Consolas" w:cs="Times New Roman"/>
          <w:color w:val="569CD6"/>
          <w:sz w:val="21"/>
          <w:szCs w:val="21"/>
          <w:lang w:eastAsia="pt-BR"/>
        </w:rPr>
        <w:t>}</w:t>
      </w:r>
      <w:r w:rsidRPr="004B0F39">
        <w:rPr>
          <w:rFonts w:ascii="Consolas" w:eastAsia="Times New Roman" w:hAnsi="Consolas" w:cs="Times New Roman"/>
          <w:color w:val="808080"/>
          <w:sz w:val="21"/>
          <w:szCs w:val="21"/>
          <w:lang w:eastAsia="pt-BR"/>
        </w:rPr>
        <w:t>/&gt;</w:t>
      </w:r>
    </w:p>
    <w:p w14:paraId="21E0DCC9"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r w:rsidRPr="004B0F39">
        <w:rPr>
          <w:rFonts w:ascii="Consolas" w:eastAsia="Times New Roman" w:hAnsi="Consolas" w:cs="Times New Roman"/>
          <w:color w:val="808080"/>
          <w:sz w:val="21"/>
          <w:szCs w:val="21"/>
          <w:lang w:eastAsia="pt-BR"/>
        </w:rPr>
        <w:t>&lt;/</w:t>
      </w:r>
      <w:proofErr w:type="spellStart"/>
      <w:r w:rsidRPr="004B0F39">
        <w:rPr>
          <w:rFonts w:ascii="Consolas" w:eastAsia="Times New Roman" w:hAnsi="Consolas" w:cs="Times New Roman"/>
          <w:color w:val="569CD6"/>
          <w:sz w:val="21"/>
          <w:szCs w:val="21"/>
          <w:lang w:eastAsia="pt-BR"/>
        </w:rPr>
        <w:t>div</w:t>
      </w:r>
      <w:proofErr w:type="spellEnd"/>
      <w:r w:rsidRPr="004B0F39">
        <w:rPr>
          <w:rFonts w:ascii="Consolas" w:eastAsia="Times New Roman" w:hAnsi="Consolas" w:cs="Times New Roman"/>
          <w:color w:val="808080"/>
          <w:sz w:val="21"/>
          <w:szCs w:val="21"/>
          <w:lang w:eastAsia="pt-BR"/>
        </w:rPr>
        <w:t>&gt;</w:t>
      </w:r>
    </w:p>
    <w:p w14:paraId="4A82DC3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
    <w:p w14:paraId="19480C78"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    }</w:t>
      </w:r>
    </w:p>
    <w:p w14:paraId="7C13182E" w14:textId="77777777" w:rsidR="004B0F39" w:rsidRPr="004B0F39" w:rsidRDefault="004B0F39" w:rsidP="004B0F39">
      <w:pPr>
        <w:shd w:val="clear" w:color="auto" w:fill="1E1E1E"/>
        <w:spacing w:after="0" w:line="285" w:lineRule="atLeast"/>
        <w:rPr>
          <w:rFonts w:ascii="Consolas" w:eastAsia="Times New Roman" w:hAnsi="Consolas" w:cs="Times New Roman"/>
          <w:color w:val="D4D4D4"/>
          <w:sz w:val="21"/>
          <w:szCs w:val="21"/>
          <w:lang w:eastAsia="pt-BR"/>
        </w:rPr>
      </w:pPr>
      <w:r w:rsidRPr="004B0F39">
        <w:rPr>
          <w:rFonts w:ascii="Consolas" w:eastAsia="Times New Roman" w:hAnsi="Consolas" w:cs="Times New Roman"/>
          <w:color w:val="D4D4D4"/>
          <w:sz w:val="21"/>
          <w:szCs w:val="21"/>
          <w:lang w:eastAsia="pt-BR"/>
        </w:rPr>
        <w:t>}</w:t>
      </w:r>
    </w:p>
    <w:p w14:paraId="00A69C0A" w14:textId="08C9483C" w:rsidR="00D913C3" w:rsidRDefault="00D913C3" w:rsidP="00E70A3F">
      <w:pPr>
        <w:tabs>
          <w:tab w:val="left" w:pos="5775"/>
        </w:tabs>
        <w:rPr>
          <w:sz w:val="24"/>
          <w:szCs w:val="24"/>
        </w:rPr>
      </w:pPr>
    </w:p>
    <w:p w14:paraId="2CE4E1E4" w14:textId="00D74C72" w:rsidR="00A16737" w:rsidRDefault="00A16737" w:rsidP="00E70A3F">
      <w:pPr>
        <w:tabs>
          <w:tab w:val="left" w:pos="5775"/>
        </w:tabs>
        <w:rPr>
          <w:sz w:val="24"/>
          <w:szCs w:val="24"/>
        </w:rPr>
      </w:pPr>
      <w:r>
        <w:rPr>
          <w:sz w:val="24"/>
          <w:szCs w:val="24"/>
        </w:rPr>
        <w:lastRenderedPageBreak/>
        <w:t xml:space="preserve">Podemos criar um construtor para nosso componente de classe e podemos passar esta inicialização dos </w:t>
      </w:r>
      <w:proofErr w:type="spellStart"/>
      <w:r>
        <w:rPr>
          <w:sz w:val="24"/>
          <w:szCs w:val="24"/>
        </w:rPr>
        <w:t>states</w:t>
      </w:r>
      <w:proofErr w:type="spellEnd"/>
      <w:r>
        <w:rPr>
          <w:sz w:val="24"/>
          <w:szCs w:val="24"/>
        </w:rPr>
        <w:t xml:space="preserve"> dentro do construtor também:</w:t>
      </w:r>
    </w:p>
    <w:p w14:paraId="5E9C5CDF" w14:textId="2FA3BE57" w:rsidR="00A16737" w:rsidRDefault="00A16737" w:rsidP="00E70A3F">
      <w:pPr>
        <w:tabs>
          <w:tab w:val="left" w:pos="5775"/>
        </w:tabs>
        <w:rPr>
          <w:sz w:val="24"/>
          <w:szCs w:val="24"/>
        </w:rPr>
      </w:pPr>
    </w:p>
    <w:p w14:paraId="1F31195F"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16737">
        <w:rPr>
          <w:rFonts w:ascii="Consolas" w:eastAsia="Times New Roman" w:hAnsi="Consolas" w:cs="Times New Roman"/>
          <w:color w:val="C586C0"/>
          <w:sz w:val="21"/>
          <w:szCs w:val="21"/>
          <w:lang w:eastAsia="pt-BR"/>
        </w:rPr>
        <w:t>import</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9CDCFE"/>
          <w:sz w:val="21"/>
          <w:szCs w:val="21"/>
          <w:lang w:eastAsia="pt-BR"/>
        </w:rPr>
        <w:t>React</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9CDCFE"/>
          <w:sz w:val="21"/>
          <w:szCs w:val="21"/>
          <w:lang w:eastAsia="pt-BR"/>
        </w:rPr>
        <w:t>Component</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C586C0"/>
          <w:sz w:val="21"/>
          <w:szCs w:val="21"/>
          <w:lang w:eastAsia="pt-BR"/>
        </w:rPr>
        <w:t>from</w:t>
      </w:r>
      <w:proofErr w:type="spell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CE9178"/>
          <w:sz w:val="21"/>
          <w:szCs w:val="21"/>
          <w:lang w:eastAsia="pt-BR"/>
        </w:rPr>
        <w:t>'</w:t>
      </w:r>
      <w:proofErr w:type="spellStart"/>
      <w:r w:rsidRPr="00A16737">
        <w:rPr>
          <w:rFonts w:ascii="Consolas" w:eastAsia="Times New Roman" w:hAnsi="Consolas" w:cs="Times New Roman"/>
          <w:color w:val="CE9178"/>
          <w:sz w:val="21"/>
          <w:szCs w:val="21"/>
          <w:lang w:eastAsia="pt-BR"/>
        </w:rPr>
        <w:t>react</w:t>
      </w:r>
      <w:proofErr w:type="spellEnd"/>
      <w:r w:rsidRPr="00A16737">
        <w:rPr>
          <w:rFonts w:ascii="Consolas" w:eastAsia="Times New Roman" w:hAnsi="Consolas" w:cs="Times New Roman"/>
          <w:color w:val="CE9178"/>
          <w:sz w:val="21"/>
          <w:szCs w:val="21"/>
          <w:lang w:eastAsia="pt-BR"/>
        </w:rPr>
        <w:t>'</w:t>
      </w:r>
    </w:p>
    <w:p w14:paraId="39A71672"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p>
    <w:p w14:paraId="5A14F173"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6A9955"/>
          <w:sz w:val="21"/>
          <w:szCs w:val="21"/>
          <w:lang w:eastAsia="pt-BR"/>
        </w:rPr>
        <w:t>//Uma classe que </w:t>
      </w:r>
      <w:proofErr w:type="spellStart"/>
      <w:r w:rsidRPr="00A16737">
        <w:rPr>
          <w:rFonts w:ascii="Consolas" w:eastAsia="Times New Roman" w:hAnsi="Consolas" w:cs="Times New Roman"/>
          <w:color w:val="6A9955"/>
          <w:sz w:val="21"/>
          <w:szCs w:val="21"/>
          <w:lang w:eastAsia="pt-BR"/>
        </w:rPr>
        <w:t>extende</w:t>
      </w:r>
      <w:proofErr w:type="spellEnd"/>
      <w:r w:rsidRPr="00A16737">
        <w:rPr>
          <w:rFonts w:ascii="Consolas" w:eastAsia="Times New Roman" w:hAnsi="Consolas" w:cs="Times New Roman"/>
          <w:color w:val="6A9955"/>
          <w:sz w:val="21"/>
          <w:szCs w:val="21"/>
          <w:lang w:eastAsia="pt-BR"/>
        </w:rPr>
        <w:t> para um Componente</w:t>
      </w:r>
    </w:p>
    <w:p w14:paraId="707FA10A"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A16737">
        <w:rPr>
          <w:rFonts w:ascii="Consolas" w:eastAsia="Times New Roman" w:hAnsi="Consolas" w:cs="Times New Roman"/>
          <w:color w:val="C586C0"/>
          <w:sz w:val="21"/>
          <w:szCs w:val="21"/>
          <w:lang w:eastAsia="pt-BR"/>
        </w:rPr>
        <w:t>export</w:t>
      </w:r>
      <w:proofErr w:type="spell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C586C0"/>
          <w:sz w:val="21"/>
          <w:szCs w:val="21"/>
          <w:lang w:eastAsia="pt-BR"/>
        </w:rPr>
        <w:t>default</w:t>
      </w: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569CD6"/>
          <w:sz w:val="21"/>
          <w:szCs w:val="21"/>
          <w:lang w:eastAsia="pt-BR"/>
        </w:rPr>
        <w:t>class</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4EC9B0"/>
          <w:sz w:val="21"/>
          <w:szCs w:val="21"/>
          <w:lang w:eastAsia="pt-BR"/>
        </w:rPr>
        <w:t>Saudacao</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569CD6"/>
          <w:sz w:val="21"/>
          <w:szCs w:val="21"/>
          <w:lang w:eastAsia="pt-BR"/>
        </w:rPr>
        <w:t>extends</w:t>
      </w:r>
      <w:proofErr w:type="spellEnd"/>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4EC9B0"/>
          <w:sz w:val="21"/>
          <w:szCs w:val="21"/>
          <w:lang w:eastAsia="pt-BR"/>
        </w:rPr>
        <w:t>Component</w:t>
      </w:r>
      <w:proofErr w:type="spellEnd"/>
      <w:r w:rsidRPr="00A16737">
        <w:rPr>
          <w:rFonts w:ascii="Consolas" w:eastAsia="Times New Roman" w:hAnsi="Consolas" w:cs="Times New Roman"/>
          <w:color w:val="D4D4D4"/>
          <w:sz w:val="21"/>
          <w:szCs w:val="21"/>
          <w:lang w:eastAsia="pt-BR"/>
        </w:rPr>
        <w:t> {</w:t>
      </w:r>
    </w:p>
    <w:p w14:paraId="6B51FBC9"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6A9955"/>
          <w:sz w:val="21"/>
          <w:szCs w:val="21"/>
          <w:lang w:eastAsia="pt-BR"/>
        </w:rPr>
        <w:t>//</w:t>
      </w:r>
      <w:proofErr w:type="spellStart"/>
      <w:r w:rsidRPr="00A16737">
        <w:rPr>
          <w:rFonts w:ascii="Consolas" w:eastAsia="Times New Roman" w:hAnsi="Consolas" w:cs="Times New Roman"/>
          <w:color w:val="6A9955"/>
          <w:sz w:val="21"/>
          <w:szCs w:val="21"/>
          <w:lang w:eastAsia="pt-BR"/>
        </w:rPr>
        <w:t>State</w:t>
      </w:r>
      <w:proofErr w:type="spellEnd"/>
      <w:r w:rsidRPr="00A16737">
        <w:rPr>
          <w:rFonts w:ascii="Consolas" w:eastAsia="Times New Roman" w:hAnsi="Consolas" w:cs="Times New Roman"/>
          <w:color w:val="6A9955"/>
          <w:sz w:val="21"/>
          <w:szCs w:val="21"/>
          <w:lang w:eastAsia="pt-BR"/>
        </w:rPr>
        <w:t> com minhas propriedades</w:t>
      </w:r>
    </w:p>
    <w:p w14:paraId="4335314D"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6AB1245F"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569CD6"/>
          <w:sz w:val="21"/>
          <w:szCs w:val="21"/>
          <w:lang w:eastAsia="pt-BR"/>
        </w:rPr>
        <w:t>constructor</w:t>
      </w:r>
      <w:proofErr w:type="spellEnd"/>
      <w:r w:rsidRPr="00A16737">
        <w:rPr>
          <w:rFonts w:ascii="Consolas" w:eastAsia="Times New Roman" w:hAnsi="Consolas" w:cs="Times New Roman"/>
          <w:color w:val="D4D4D4"/>
          <w:sz w:val="21"/>
          <w:szCs w:val="21"/>
          <w:lang w:eastAsia="pt-BR"/>
        </w:rPr>
        <w:t>(</w:t>
      </w:r>
      <w:proofErr w:type="spellStart"/>
      <w:r w:rsidRPr="00A16737">
        <w:rPr>
          <w:rFonts w:ascii="Consolas" w:eastAsia="Times New Roman" w:hAnsi="Consolas" w:cs="Times New Roman"/>
          <w:color w:val="9CDCFE"/>
          <w:sz w:val="21"/>
          <w:szCs w:val="21"/>
          <w:lang w:eastAsia="pt-BR"/>
        </w:rPr>
        <w:t>props</w:t>
      </w:r>
      <w:proofErr w:type="spellEnd"/>
      <w:r w:rsidRPr="00A16737">
        <w:rPr>
          <w:rFonts w:ascii="Consolas" w:eastAsia="Times New Roman" w:hAnsi="Consolas" w:cs="Times New Roman"/>
          <w:color w:val="D4D4D4"/>
          <w:sz w:val="21"/>
          <w:szCs w:val="21"/>
          <w:lang w:eastAsia="pt-BR"/>
        </w:rPr>
        <w:t>) {</w:t>
      </w:r>
    </w:p>
    <w:p w14:paraId="28CD42B4"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super</w:t>
      </w:r>
      <w:r w:rsidRPr="00A16737">
        <w:rPr>
          <w:rFonts w:ascii="Consolas" w:eastAsia="Times New Roman" w:hAnsi="Consolas" w:cs="Times New Roman"/>
          <w:color w:val="D4D4D4"/>
          <w:sz w:val="21"/>
          <w:szCs w:val="21"/>
          <w:lang w:eastAsia="pt-BR"/>
        </w:rPr>
        <w:t>(</w:t>
      </w:r>
      <w:proofErr w:type="spellStart"/>
      <w:r w:rsidRPr="00A16737">
        <w:rPr>
          <w:rFonts w:ascii="Consolas" w:eastAsia="Times New Roman" w:hAnsi="Consolas" w:cs="Times New Roman"/>
          <w:color w:val="9CDCFE"/>
          <w:sz w:val="21"/>
          <w:szCs w:val="21"/>
          <w:lang w:eastAsia="pt-BR"/>
        </w:rPr>
        <w:t>props</w:t>
      </w:r>
      <w:proofErr w:type="spellEnd"/>
      <w:r w:rsidRPr="00A16737">
        <w:rPr>
          <w:rFonts w:ascii="Consolas" w:eastAsia="Times New Roman" w:hAnsi="Consolas" w:cs="Times New Roman"/>
          <w:color w:val="D4D4D4"/>
          <w:sz w:val="21"/>
          <w:szCs w:val="21"/>
          <w:lang w:eastAsia="pt-BR"/>
        </w:rPr>
        <w:t>)</w:t>
      </w:r>
    </w:p>
    <w:p w14:paraId="6584C656"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state</w:t>
      </w:r>
      <w:proofErr w:type="spellEnd"/>
      <w:proofErr w:type="gramEnd"/>
      <w:r w:rsidRPr="00A16737">
        <w:rPr>
          <w:rFonts w:ascii="Consolas" w:eastAsia="Times New Roman" w:hAnsi="Consolas" w:cs="Times New Roman"/>
          <w:color w:val="D4D4D4"/>
          <w:sz w:val="21"/>
          <w:szCs w:val="21"/>
          <w:lang w:eastAsia="pt-BR"/>
        </w:rPr>
        <w:t> = {</w:t>
      </w:r>
    </w:p>
    <w:p w14:paraId="31B9AE01"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tipo:</w:t>
      </w:r>
      <w:r w:rsidRPr="00A16737">
        <w:rPr>
          <w:rFonts w:ascii="Consolas" w:eastAsia="Times New Roman" w:hAnsi="Consolas" w:cs="Times New Roman"/>
          <w:color w:val="D4D4D4"/>
          <w:sz w:val="21"/>
          <w:szCs w:val="21"/>
          <w:lang w:eastAsia="pt-BR"/>
        </w:rPr>
        <w:t>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4FC1FF"/>
          <w:sz w:val="21"/>
          <w:szCs w:val="21"/>
          <w:lang w:eastAsia="pt-BR"/>
        </w:rPr>
        <w:t>props</w:t>
      </w:r>
      <w:proofErr w:type="gramEnd"/>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tipo</w:t>
      </w:r>
      <w:proofErr w:type="spellEnd"/>
      <w:r w:rsidRPr="00A16737">
        <w:rPr>
          <w:rFonts w:ascii="Consolas" w:eastAsia="Times New Roman" w:hAnsi="Consolas" w:cs="Times New Roman"/>
          <w:color w:val="D4D4D4"/>
          <w:sz w:val="21"/>
          <w:szCs w:val="21"/>
          <w:lang w:eastAsia="pt-BR"/>
        </w:rPr>
        <w:t>,</w:t>
      </w:r>
    </w:p>
    <w:p w14:paraId="3B553142"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nome:</w:t>
      </w:r>
      <w:r w:rsidRPr="00A16737">
        <w:rPr>
          <w:rFonts w:ascii="Consolas" w:eastAsia="Times New Roman" w:hAnsi="Consolas" w:cs="Times New Roman"/>
          <w:color w:val="D4D4D4"/>
          <w:sz w:val="21"/>
          <w:szCs w:val="21"/>
          <w:lang w:eastAsia="pt-BR"/>
        </w:rPr>
        <w:t>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4FC1FF"/>
          <w:sz w:val="21"/>
          <w:szCs w:val="21"/>
          <w:lang w:eastAsia="pt-BR"/>
        </w:rPr>
        <w:t>props</w:t>
      </w:r>
      <w:proofErr w:type="gramEnd"/>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nome</w:t>
      </w:r>
      <w:proofErr w:type="spellEnd"/>
    </w:p>
    <w:p w14:paraId="4E4F8319"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5B6532EB"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545F3D3B"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64BCF4CC"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6A9955"/>
          <w:sz w:val="21"/>
          <w:szCs w:val="21"/>
          <w:lang w:eastAsia="pt-BR"/>
        </w:rPr>
        <w:t>//Função que nos permite alterar o input</w:t>
      </w:r>
    </w:p>
    <w:p w14:paraId="40081352"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DCDCAA"/>
          <w:sz w:val="21"/>
          <w:szCs w:val="21"/>
          <w:lang w:eastAsia="pt-BR"/>
        </w:rPr>
        <w:t>setTipo</w:t>
      </w:r>
      <w:proofErr w:type="spellEnd"/>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 {</w:t>
      </w:r>
    </w:p>
    <w:p w14:paraId="10DA0922"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DCDCAA"/>
          <w:sz w:val="21"/>
          <w:szCs w:val="21"/>
          <w:lang w:eastAsia="pt-BR"/>
        </w:rPr>
        <w:t>setState</w:t>
      </w:r>
      <w:proofErr w:type="spellEnd"/>
      <w:proofErr w:type="gram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tipo:</w:t>
      </w: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target</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value</w:t>
      </w:r>
      <w:proofErr w:type="spellEnd"/>
      <w:r w:rsidRPr="00A16737">
        <w:rPr>
          <w:rFonts w:ascii="Consolas" w:eastAsia="Times New Roman" w:hAnsi="Consolas" w:cs="Times New Roman"/>
          <w:color w:val="D4D4D4"/>
          <w:sz w:val="21"/>
          <w:szCs w:val="21"/>
          <w:lang w:eastAsia="pt-BR"/>
        </w:rPr>
        <w:t> })</w:t>
      </w:r>
    </w:p>
    <w:p w14:paraId="179D16C0"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007E7C7A"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p>
    <w:p w14:paraId="0F79F4B1"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DCDCAA"/>
          <w:sz w:val="21"/>
          <w:szCs w:val="21"/>
          <w:lang w:eastAsia="pt-BR"/>
        </w:rPr>
        <w:t>setNome</w:t>
      </w:r>
      <w:proofErr w:type="spellEnd"/>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 {</w:t>
      </w:r>
    </w:p>
    <w:p w14:paraId="54ACEFC2"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DCDCAA"/>
          <w:sz w:val="21"/>
          <w:szCs w:val="21"/>
          <w:lang w:eastAsia="pt-BR"/>
        </w:rPr>
        <w:t>setState</w:t>
      </w:r>
      <w:proofErr w:type="spellEnd"/>
      <w:proofErr w:type="gram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nome:</w:t>
      </w: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target</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value</w:t>
      </w:r>
      <w:proofErr w:type="spellEnd"/>
      <w:r w:rsidRPr="00A16737">
        <w:rPr>
          <w:rFonts w:ascii="Consolas" w:eastAsia="Times New Roman" w:hAnsi="Consolas" w:cs="Times New Roman"/>
          <w:color w:val="D4D4D4"/>
          <w:sz w:val="21"/>
          <w:szCs w:val="21"/>
          <w:lang w:eastAsia="pt-BR"/>
        </w:rPr>
        <w:t> })</w:t>
      </w:r>
    </w:p>
    <w:p w14:paraId="0976D96F"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2F801AFE"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p>
    <w:p w14:paraId="6098476E"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gramStart"/>
      <w:r w:rsidRPr="00A16737">
        <w:rPr>
          <w:rFonts w:ascii="Consolas" w:eastAsia="Times New Roman" w:hAnsi="Consolas" w:cs="Times New Roman"/>
          <w:color w:val="DCDCAA"/>
          <w:sz w:val="21"/>
          <w:szCs w:val="21"/>
          <w:lang w:eastAsia="pt-BR"/>
        </w:rPr>
        <w:t>render</w:t>
      </w:r>
      <w:r w:rsidRPr="00A16737">
        <w:rPr>
          <w:rFonts w:ascii="Consolas" w:eastAsia="Times New Roman" w:hAnsi="Consolas" w:cs="Times New Roman"/>
          <w:color w:val="D4D4D4"/>
          <w:sz w:val="21"/>
          <w:szCs w:val="21"/>
          <w:lang w:eastAsia="pt-BR"/>
        </w:rPr>
        <w:t>(</w:t>
      </w:r>
      <w:proofErr w:type="gramEnd"/>
      <w:r w:rsidRPr="00A16737">
        <w:rPr>
          <w:rFonts w:ascii="Consolas" w:eastAsia="Times New Roman" w:hAnsi="Consolas" w:cs="Times New Roman"/>
          <w:color w:val="D4D4D4"/>
          <w:sz w:val="21"/>
          <w:szCs w:val="21"/>
          <w:lang w:eastAsia="pt-BR"/>
        </w:rPr>
        <w:t>) {</w:t>
      </w:r>
    </w:p>
    <w:p w14:paraId="4CF939E7"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6A9955"/>
          <w:sz w:val="21"/>
          <w:szCs w:val="21"/>
          <w:lang w:eastAsia="pt-BR"/>
        </w:rPr>
        <w:t>//dois </w:t>
      </w:r>
      <w:proofErr w:type="spellStart"/>
      <w:r w:rsidRPr="00A16737">
        <w:rPr>
          <w:rFonts w:ascii="Consolas" w:eastAsia="Times New Roman" w:hAnsi="Consolas" w:cs="Times New Roman"/>
          <w:color w:val="6A9955"/>
          <w:sz w:val="21"/>
          <w:szCs w:val="21"/>
          <w:lang w:eastAsia="pt-BR"/>
        </w:rPr>
        <w:t>parametros</w:t>
      </w:r>
      <w:proofErr w:type="spellEnd"/>
      <w:r w:rsidRPr="00A16737">
        <w:rPr>
          <w:rFonts w:ascii="Consolas" w:eastAsia="Times New Roman" w:hAnsi="Consolas" w:cs="Times New Roman"/>
          <w:color w:val="6A9955"/>
          <w:sz w:val="21"/>
          <w:szCs w:val="21"/>
          <w:lang w:eastAsia="pt-BR"/>
        </w:rPr>
        <w:t>: tipo (</w:t>
      </w:r>
      <w:proofErr w:type="spellStart"/>
      <w:r w:rsidRPr="00A16737">
        <w:rPr>
          <w:rFonts w:ascii="Consolas" w:eastAsia="Times New Roman" w:hAnsi="Consolas" w:cs="Times New Roman"/>
          <w:color w:val="6A9955"/>
          <w:sz w:val="21"/>
          <w:szCs w:val="21"/>
          <w:lang w:eastAsia="pt-BR"/>
        </w:rPr>
        <w:t>bomdia</w:t>
      </w:r>
      <w:proofErr w:type="spellEnd"/>
      <w:r w:rsidRPr="00A16737">
        <w:rPr>
          <w:rFonts w:ascii="Consolas" w:eastAsia="Times New Roman" w:hAnsi="Consolas" w:cs="Times New Roman"/>
          <w:color w:val="6A9955"/>
          <w:sz w:val="21"/>
          <w:szCs w:val="21"/>
          <w:lang w:eastAsia="pt-BR"/>
        </w:rPr>
        <w:t>), nome (Ana)</w:t>
      </w:r>
    </w:p>
    <w:p w14:paraId="102F1ED3"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569CD6"/>
          <w:sz w:val="21"/>
          <w:szCs w:val="21"/>
          <w:lang w:eastAsia="pt-BR"/>
        </w:rPr>
        <w:t>const</w:t>
      </w:r>
      <w:proofErr w:type="spell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4FC1FF"/>
          <w:sz w:val="21"/>
          <w:szCs w:val="21"/>
          <w:lang w:eastAsia="pt-BR"/>
        </w:rPr>
        <w:t>tipo</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4FC1FF"/>
          <w:sz w:val="21"/>
          <w:szCs w:val="21"/>
          <w:lang w:eastAsia="pt-BR"/>
        </w:rPr>
        <w:t>nome</w:t>
      </w:r>
      <w:r w:rsidRPr="00A16737">
        <w:rPr>
          <w:rFonts w:ascii="Consolas" w:eastAsia="Times New Roman" w:hAnsi="Consolas" w:cs="Times New Roman"/>
          <w:color w:val="D4D4D4"/>
          <w:sz w:val="21"/>
          <w:szCs w:val="21"/>
          <w:lang w:eastAsia="pt-BR"/>
        </w:rPr>
        <w:t>} = </w:t>
      </w:r>
      <w:proofErr w:type="spellStart"/>
      <w:proofErr w:type="gramStart"/>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state</w:t>
      </w:r>
      <w:proofErr w:type="spellEnd"/>
      <w:proofErr w:type="gramEnd"/>
    </w:p>
    <w:p w14:paraId="7ABE3833"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roofErr w:type="spellStart"/>
      <w:r w:rsidRPr="00A16737">
        <w:rPr>
          <w:rFonts w:ascii="Consolas" w:eastAsia="Times New Roman" w:hAnsi="Consolas" w:cs="Times New Roman"/>
          <w:color w:val="C586C0"/>
          <w:sz w:val="21"/>
          <w:szCs w:val="21"/>
          <w:lang w:eastAsia="pt-BR"/>
        </w:rPr>
        <w:t>return</w:t>
      </w:r>
      <w:proofErr w:type="spellEnd"/>
      <w:r w:rsidRPr="00A16737">
        <w:rPr>
          <w:rFonts w:ascii="Consolas" w:eastAsia="Times New Roman" w:hAnsi="Consolas" w:cs="Times New Roman"/>
          <w:color w:val="D4D4D4"/>
          <w:sz w:val="21"/>
          <w:szCs w:val="21"/>
          <w:lang w:eastAsia="pt-BR"/>
        </w:rPr>
        <w:t> (</w:t>
      </w:r>
    </w:p>
    <w:p w14:paraId="6E7EFB87"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proofErr w:type="spellStart"/>
      <w:r w:rsidRPr="00A16737">
        <w:rPr>
          <w:rFonts w:ascii="Consolas" w:eastAsia="Times New Roman" w:hAnsi="Consolas" w:cs="Times New Roman"/>
          <w:color w:val="569CD6"/>
          <w:sz w:val="21"/>
          <w:szCs w:val="21"/>
          <w:lang w:eastAsia="pt-BR"/>
        </w:rPr>
        <w:t>div</w:t>
      </w:r>
      <w:proofErr w:type="spellEnd"/>
      <w:r w:rsidRPr="00A16737">
        <w:rPr>
          <w:rFonts w:ascii="Consolas" w:eastAsia="Times New Roman" w:hAnsi="Consolas" w:cs="Times New Roman"/>
          <w:color w:val="808080"/>
          <w:sz w:val="21"/>
          <w:szCs w:val="21"/>
          <w:lang w:eastAsia="pt-BR"/>
        </w:rPr>
        <w:t>&gt;</w:t>
      </w:r>
    </w:p>
    <w:p w14:paraId="188465C1"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r w:rsidRPr="00A16737">
        <w:rPr>
          <w:rFonts w:ascii="Consolas" w:eastAsia="Times New Roman" w:hAnsi="Consolas" w:cs="Times New Roman"/>
          <w:color w:val="569CD6"/>
          <w:sz w:val="21"/>
          <w:szCs w:val="21"/>
          <w:lang w:eastAsia="pt-BR"/>
        </w:rPr>
        <w:t>h1</w:t>
      </w:r>
      <w:r w:rsidRPr="00A16737">
        <w:rPr>
          <w:rFonts w:ascii="Consolas" w:eastAsia="Times New Roman" w:hAnsi="Consolas" w:cs="Times New Roman"/>
          <w:color w:val="808080"/>
          <w:sz w:val="21"/>
          <w:szCs w:val="21"/>
          <w:lang w:eastAsia="pt-BR"/>
        </w:rPr>
        <w:t>&gt;</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4FC1FF"/>
          <w:sz w:val="21"/>
          <w:szCs w:val="21"/>
          <w:lang w:eastAsia="pt-BR"/>
        </w:rPr>
        <w:t>tipo</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4FC1FF"/>
          <w:sz w:val="21"/>
          <w:szCs w:val="21"/>
          <w:lang w:eastAsia="pt-BR"/>
        </w:rPr>
        <w:t>nome</w:t>
      </w:r>
      <w:proofErr w:type="gramStart"/>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808080"/>
          <w:sz w:val="21"/>
          <w:szCs w:val="21"/>
          <w:lang w:eastAsia="pt-BR"/>
        </w:rPr>
        <w:t>&lt;</w:t>
      </w:r>
      <w:proofErr w:type="gramEnd"/>
      <w:r w:rsidRPr="00A16737">
        <w:rPr>
          <w:rFonts w:ascii="Consolas" w:eastAsia="Times New Roman" w:hAnsi="Consolas" w:cs="Times New Roman"/>
          <w:color w:val="808080"/>
          <w:sz w:val="21"/>
          <w:szCs w:val="21"/>
          <w:lang w:eastAsia="pt-BR"/>
        </w:rPr>
        <w:t>/</w:t>
      </w:r>
      <w:r w:rsidRPr="00A16737">
        <w:rPr>
          <w:rFonts w:ascii="Consolas" w:eastAsia="Times New Roman" w:hAnsi="Consolas" w:cs="Times New Roman"/>
          <w:color w:val="569CD6"/>
          <w:sz w:val="21"/>
          <w:szCs w:val="21"/>
          <w:lang w:eastAsia="pt-BR"/>
        </w:rPr>
        <w:t>h1</w:t>
      </w:r>
      <w:r w:rsidRPr="00A16737">
        <w:rPr>
          <w:rFonts w:ascii="Consolas" w:eastAsia="Times New Roman" w:hAnsi="Consolas" w:cs="Times New Roman"/>
          <w:color w:val="808080"/>
          <w:sz w:val="21"/>
          <w:szCs w:val="21"/>
          <w:lang w:eastAsia="pt-BR"/>
        </w:rPr>
        <w:t>&gt;</w:t>
      </w:r>
    </w:p>
    <w:p w14:paraId="2A404C65"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proofErr w:type="spellStart"/>
      <w:r w:rsidRPr="00A16737">
        <w:rPr>
          <w:rFonts w:ascii="Consolas" w:eastAsia="Times New Roman" w:hAnsi="Consolas" w:cs="Times New Roman"/>
          <w:color w:val="569CD6"/>
          <w:sz w:val="21"/>
          <w:szCs w:val="21"/>
          <w:lang w:eastAsia="pt-BR"/>
        </w:rPr>
        <w:t>hr</w:t>
      </w:r>
      <w:proofErr w:type="spellEnd"/>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/&gt;</w:t>
      </w:r>
    </w:p>
    <w:p w14:paraId="7FBF89C4"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r w:rsidRPr="00A16737">
        <w:rPr>
          <w:rFonts w:ascii="Consolas" w:eastAsia="Times New Roman" w:hAnsi="Consolas" w:cs="Times New Roman"/>
          <w:color w:val="569CD6"/>
          <w:sz w:val="21"/>
          <w:szCs w:val="21"/>
          <w:lang w:eastAsia="pt-BR"/>
        </w:rPr>
        <w:t>input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type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CE9178"/>
          <w:sz w:val="21"/>
          <w:szCs w:val="21"/>
          <w:lang w:eastAsia="pt-BR"/>
        </w:rPr>
        <w:t>"text"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placeholder</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CE9178"/>
          <w:sz w:val="21"/>
          <w:szCs w:val="21"/>
          <w:lang w:eastAsia="pt-BR"/>
        </w:rPr>
        <w:t>"Tipo"</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value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4FC1FF"/>
          <w:sz w:val="21"/>
          <w:szCs w:val="21"/>
          <w:lang w:eastAsia="pt-BR"/>
        </w:rPr>
        <w:t>tipo</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onChange</w:t>
      </w:r>
      <w:proofErr w:type="gramStart"/>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proofErr w:type="gramEnd"/>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=&gt;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DCDCAA"/>
          <w:sz w:val="21"/>
          <w:szCs w:val="21"/>
          <w:lang w:eastAsia="pt-BR"/>
        </w:rPr>
        <w:t>setTipo</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/&gt;</w:t>
      </w:r>
    </w:p>
    <w:p w14:paraId="7215248D"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r w:rsidRPr="00A16737">
        <w:rPr>
          <w:rFonts w:ascii="Consolas" w:eastAsia="Times New Roman" w:hAnsi="Consolas" w:cs="Times New Roman"/>
          <w:color w:val="569CD6"/>
          <w:sz w:val="21"/>
          <w:szCs w:val="21"/>
          <w:lang w:eastAsia="pt-BR"/>
        </w:rPr>
        <w:t>input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type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CE9178"/>
          <w:sz w:val="21"/>
          <w:szCs w:val="21"/>
          <w:lang w:eastAsia="pt-BR"/>
        </w:rPr>
        <w:t>"text"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placeholder</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CE9178"/>
          <w:sz w:val="21"/>
          <w:szCs w:val="21"/>
          <w:lang w:eastAsia="pt-BR"/>
        </w:rPr>
        <w:t>"Nome"</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value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4FC1FF"/>
          <w:sz w:val="21"/>
          <w:szCs w:val="21"/>
          <w:lang w:eastAsia="pt-BR"/>
        </w:rPr>
        <w:t>nome</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9CDCFE"/>
          <w:sz w:val="21"/>
          <w:szCs w:val="21"/>
          <w:lang w:eastAsia="pt-BR"/>
        </w:rPr>
        <w:t>onChange</w:t>
      </w:r>
      <w:proofErr w:type="gramStart"/>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proofErr w:type="gramEnd"/>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=&gt;</w:t>
      </w: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569CD6"/>
          <w:sz w:val="21"/>
          <w:szCs w:val="21"/>
          <w:lang w:eastAsia="pt-BR"/>
        </w:rPr>
        <w:t>this</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DCDCAA"/>
          <w:sz w:val="21"/>
          <w:szCs w:val="21"/>
          <w:lang w:eastAsia="pt-BR"/>
        </w:rPr>
        <w:t>setNome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9CDCFE"/>
          <w:sz w:val="21"/>
          <w:szCs w:val="21"/>
          <w:lang w:eastAsia="pt-BR"/>
        </w:rPr>
        <w:t>e</w:t>
      </w:r>
      <w:r w:rsidRPr="00A16737">
        <w:rPr>
          <w:rFonts w:ascii="Consolas" w:eastAsia="Times New Roman" w:hAnsi="Consolas" w:cs="Times New Roman"/>
          <w:color w:val="D4D4D4"/>
          <w:sz w:val="21"/>
          <w:szCs w:val="21"/>
          <w:lang w:eastAsia="pt-BR"/>
        </w:rPr>
        <w:t>)</w:t>
      </w:r>
      <w:r w:rsidRPr="00A16737">
        <w:rPr>
          <w:rFonts w:ascii="Consolas" w:eastAsia="Times New Roman" w:hAnsi="Consolas" w:cs="Times New Roman"/>
          <w:color w:val="569CD6"/>
          <w:sz w:val="21"/>
          <w:szCs w:val="21"/>
          <w:lang w:eastAsia="pt-BR"/>
        </w:rPr>
        <w:t>}</w:t>
      </w:r>
      <w:r w:rsidRPr="00A16737">
        <w:rPr>
          <w:rFonts w:ascii="Consolas" w:eastAsia="Times New Roman" w:hAnsi="Consolas" w:cs="Times New Roman"/>
          <w:color w:val="808080"/>
          <w:sz w:val="21"/>
          <w:szCs w:val="21"/>
          <w:lang w:eastAsia="pt-BR"/>
        </w:rPr>
        <w:t>/&gt;</w:t>
      </w:r>
    </w:p>
    <w:p w14:paraId="30283B45"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r w:rsidRPr="00A16737">
        <w:rPr>
          <w:rFonts w:ascii="Consolas" w:eastAsia="Times New Roman" w:hAnsi="Consolas" w:cs="Times New Roman"/>
          <w:color w:val="808080"/>
          <w:sz w:val="21"/>
          <w:szCs w:val="21"/>
          <w:lang w:eastAsia="pt-BR"/>
        </w:rPr>
        <w:t>&lt;/</w:t>
      </w:r>
      <w:proofErr w:type="spellStart"/>
      <w:r w:rsidRPr="00A16737">
        <w:rPr>
          <w:rFonts w:ascii="Consolas" w:eastAsia="Times New Roman" w:hAnsi="Consolas" w:cs="Times New Roman"/>
          <w:color w:val="569CD6"/>
          <w:sz w:val="21"/>
          <w:szCs w:val="21"/>
          <w:lang w:eastAsia="pt-BR"/>
        </w:rPr>
        <w:t>div</w:t>
      </w:r>
      <w:proofErr w:type="spellEnd"/>
      <w:r w:rsidRPr="00A16737">
        <w:rPr>
          <w:rFonts w:ascii="Consolas" w:eastAsia="Times New Roman" w:hAnsi="Consolas" w:cs="Times New Roman"/>
          <w:color w:val="808080"/>
          <w:sz w:val="21"/>
          <w:szCs w:val="21"/>
          <w:lang w:eastAsia="pt-BR"/>
        </w:rPr>
        <w:t>&gt;</w:t>
      </w:r>
    </w:p>
    <w:p w14:paraId="12769E43"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6BA21BCC"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    }</w:t>
      </w:r>
    </w:p>
    <w:p w14:paraId="4511486F" w14:textId="77777777" w:rsidR="00A16737" w:rsidRPr="00A16737" w:rsidRDefault="00A16737" w:rsidP="00A16737">
      <w:pPr>
        <w:shd w:val="clear" w:color="auto" w:fill="1E1E1E"/>
        <w:spacing w:after="0" w:line="285" w:lineRule="atLeast"/>
        <w:rPr>
          <w:rFonts w:ascii="Consolas" w:eastAsia="Times New Roman" w:hAnsi="Consolas" w:cs="Times New Roman"/>
          <w:color w:val="D4D4D4"/>
          <w:sz w:val="21"/>
          <w:szCs w:val="21"/>
          <w:lang w:eastAsia="pt-BR"/>
        </w:rPr>
      </w:pPr>
      <w:r w:rsidRPr="00A16737">
        <w:rPr>
          <w:rFonts w:ascii="Consolas" w:eastAsia="Times New Roman" w:hAnsi="Consolas" w:cs="Times New Roman"/>
          <w:color w:val="D4D4D4"/>
          <w:sz w:val="21"/>
          <w:szCs w:val="21"/>
          <w:lang w:eastAsia="pt-BR"/>
        </w:rPr>
        <w:t>}</w:t>
      </w:r>
    </w:p>
    <w:p w14:paraId="37C9E10E" w14:textId="5FC908BC" w:rsidR="00A16737" w:rsidRDefault="00A16737" w:rsidP="00E70A3F">
      <w:pPr>
        <w:tabs>
          <w:tab w:val="left" w:pos="5775"/>
        </w:tabs>
        <w:rPr>
          <w:sz w:val="24"/>
          <w:szCs w:val="24"/>
        </w:rPr>
      </w:pPr>
    </w:p>
    <w:p w14:paraId="4F97B5B8" w14:textId="308F5276" w:rsidR="00243F79" w:rsidRDefault="00243F79" w:rsidP="00243F79">
      <w:pPr>
        <w:tabs>
          <w:tab w:val="left" w:pos="5775"/>
        </w:tabs>
        <w:rPr>
          <w:sz w:val="24"/>
          <w:szCs w:val="24"/>
        </w:rPr>
      </w:pPr>
      <w:r w:rsidRPr="001211AC">
        <w:rPr>
          <w:sz w:val="24"/>
          <w:szCs w:val="24"/>
          <w:highlight w:val="yellow"/>
        </w:rPr>
        <w:t xml:space="preserve">Agora vamos ver </w:t>
      </w:r>
      <w:r w:rsidRPr="00B97157">
        <w:rPr>
          <w:sz w:val="24"/>
          <w:szCs w:val="24"/>
          <w:highlight w:val="yellow"/>
        </w:rPr>
        <w:t xml:space="preserve">os componentes </w:t>
      </w:r>
      <w:r w:rsidRPr="00243F79">
        <w:rPr>
          <w:sz w:val="24"/>
          <w:szCs w:val="24"/>
          <w:highlight w:val="yellow"/>
        </w:rPr>
        <w:t>Pai e Filho</w:t>
      </w:r>
      <w:r>
        <w:rPr>
          <w:sz w:val="24"/>
          <w:szCs w:val="24"/>
        </w:rPr>
        <w:t>:</w:t>
      </w:r>
    </w:p>
    <w:p w14:paraId="3E60F2B5" w14:textId="5CF76A02" w:rsidR="00A16737" w:rsidRPr="00A311D3" w:rsidRDefault="006213E0" w:rsidP="00E70A3F">
      <w:pPr>
        <w:tabs>
          <w:tab w:val="left" w:pos="5775"/>
        </w:tabs>
        <w:rPr>
          <w:b/>
          <w:bCs/>
          <w:sz w:val="24"/>
          <w:szCs w:val="24"/>
        </w:rPr>
      </w:pPr>
      <w:r w:rsidRPr="00A311D3">
        <w:rPr>
          <w:b/>
          <w:bCs/>
          <w:sz w:val="24"/>
          <w:szCs w:val="24"/>
          <w:highlight w:val="yellow"/>
        </w:rPr>
        <w:t>Podemos pegar algumas propriedades de componentes pais e passar para seus filhos.</w:t>
      </w:r>
    </w:p>
    <w:p w14:paraId="1AAAB6BB" w14:textId="7FFA213A" w:rsidR="006213E0" w:rsidRDefault="006213E0" w:rsidP="00E70A3F">
      <w:pPr>
        <w:tabs>
          <w:tab w:val="left" w:pos="5775"/>
        </w:tabs>
        <w:rPr>
          <w:sz w:val="24"/>
          <w:szCs w:val="24"/>
        </w:rPr>
      </w:pPr>
      <w:r>
        <w:rPr>
          <w:sz w:val="24"/>
          <w:szCs w:val="24"/>
        </w:rPr>
        <w:lastRenderedPageBreak/>
        <w:t>Pra isso, primeiro vamos criar nosso componente Filho:</w:t>
      </w:r>
    </w:p>
    <w:p w14:paraId="68B38126"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618B7">
        <w:rPr>
          <w:rFonts w:ascii="Consolas" w:eastAsia="Times New Roman" w:hAnsi="Consolas" w:cs="Times New Roman"/>
          <w:color w:val="C586C0"/>
          <w:sz w:val="21"/>
          <w:szCs w:val="21"/>
          <w:lang w:eastAsia="pt-BR"/>
        </w:rPr>
        <w:t>import</w:t>
      </w:r>
      <w:proofErr w:type="spellEnd"/>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9CDCFE"/>
          <w:sz w:val="21"/>
          <w:szCs w:val="21"/>
          <w:lang w:eastAsia="pt-BR"/>
        </w:rPr>
        <w:t>React</w:t>
      </w:r>
      <w:proofErr w:type="spellEnd"/>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C586C0"/>
          <w:sz w:val="21"/>
          <w:szCs w:val="21"/>
          <w:lang w:eastAsia="pt-BR"/>
        </w:rPr>
        <w:t>from</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CE9178"/>
          <w:sz w:val="21"/>
          <w:szCs w:val="21"/>
          <w:lang w:eastAsia="pt-BR"/>
        </w:rPr>
        <w:t>'</w:t>
      </w:r>
      <w:proofErr w:type="spellStart"/>
      <w:r w:rsidRPr="005618B7">
        <w:rPr>
          <w:rFonts w:ascii="Consolas" w:eastAsia="Times New Roman" w:hAnsi="Consolas" w:cs="Times New Roman"/>
          <w:color w:val="CE9178"/>
          <w:sz w:val="21"/>
          <w:szCs w:val="21"/>
          <w:lang w:eastAsia="pt-BR"/>
        </w:rPr>
        <w:t>react</w:t>
      </w:r>
      <w:proofErr w:type="spellEnd"/>
      <w:r w:rsidRPr="005618B7">
        <w:rPr>
          <w:rFonts w:ascii="Consolas" w:eastAsia="Times New Roman" w:hAnsi="Consolas" w:cs="Times New Roman"/>
          <w:color w:val="CE9178"/>
          <w:sz w:val="21"/>
          <w:szCs w:val="21"/>
          <w:lang w:eastAsia="pt-BR"/>
        </w:rPr>
        <w:t>'</w:t>
      </w:r>
    </w:p>
    <w:p w14:paraId="496E7A40"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
    <w:p w14:paraId="2E54D539"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618B7">
        <w:rPr>
          <w:rFonts w:ascii="Consolas" w:eastAsia="Times New Roman" w:hAnsi="Consolas" w:cs="Times New Roman"/>
          <w:color w:val="C586C0"/>
          <w:sz w:val="21"/>
          <w:szCs w:val="21"/>
          <w:lang w:eastAsia="pt-BR"/>
        </w:rPr>
        <w:t>export</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C586C0"/>
          <w:sz w:val="21"/>
          <w:szCs w:val="21"/>
          <w:lang w:eastAsia="pt-BR"/>
        </w:rPr>
        <w:t>default</w:t>
      </w:r>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9CDCFE"/>
          <w:sz w:val="21"/>
          <w:szCs w:val="21"/>
          <w:lang w:eastAsia="pt-BR"/>
        </w:rPr>
        <w:t>props</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569CD6"/>
          <w:sz w:val="21"/>
          <w:szCs w:val="21"/>
          <w:lang w:eastAsia="pt-BR"/>
        </w:rPr>
        <w:t>=&gt;</w:t>
      </w:r>
      <w:r w:rsidRPr="005618B7">
        <w:rPr>
          <w:rFonts w:ascii="Consolas" w:eastAsia="Times New Roman" w:hAnsi="Consolas" w:cs="Times New Roman"/>
          <w:color w:val="D4D4D4"/>
          <w:sz w:val="21"/>
          <w:szCs w:val="21"/>
          <w:lang w:eastAsia="pt-BR"/>
        </w:rPr>
        <w:t> {</w:t>
      </w:r>
    </w:p>
    <w:p w14:paraId="0784BBBC"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C586C0"/>
          <w:sz w:val="21"/>
          <w:szCs w:val="21"/>
          <w:lang w:eastAsia="pt-BR"/>
        </w:rPr>
        <w:t>return</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li</w:t>
      </w:r>
      <w:r w:rsidRPr="005618B7">
        <w:rPr>
          <w:rFonts w:ascii="Consolas" w:eastAsia="Times New Roman" w:hAnsi="Consolas" w:cs="Times New Roman"/>
          <w:color w:val="808080"/>
          <w:sz w:val="21"/>
          <w:szCs w:val="21"/>
          <w:lang w:eastAsia="pt-BR"/>
        </w:rPr>
        <w:t>&gt;</w:t>
      </w:r>
      <w:r w:rsidRPr="005618B7">
        <w:rPr>
          <w:rFonts w:ascii="Consolas" w:eastAsia="Times New Roman" w:hAnsi="Consolas" w:cs="Times New Roman"/>
          <w:color w:val="569CD6"/>
          <w:sz w:val="21"/>
          <w:szCs w:val="21"/>
          <w:lang w:eastAsia="pt-BR"/>
        </w:rPr>
        <w:t>{</w:t>
      </w:r>
      <w:proofErr w:type="spellStart"/>
      <w:proofErr w:type="gramStart"/>
      <w:r w:rsidRPr="005618B7">
        <w:rPr>
          <w:rFonts w:ascii="Consolas" w:eastAsia="Times New Roman" w:hAnsi="Consolas" w:cs="Times New Roman"/>
          <w:color w:val="9CDCFE"/>
          <w:sz w:val="21"/>
          <w:szCs w:val="21"/>
          <w:lang w:eastAsia="pt-BR"/>
        </w:rPr>
        <w:t>props</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9CDCFE"/>
          <w:sz w:val="21"/>
          <w:szCs w:val="21"/>
          <w:lang w:eastAsia="pt-BR"/>
        </w:rPr>
        <w:t>nome</w:t>
      </w:r>
      <w:proofErr w:type="spellEnd"/>
      <w:proofErr w:type="gramEnd"/>
      <w:r w:rsidRPr="005618B7">
        <w:rPr>
          <w:rFonts w:ascii="Consolas" w:eastAsia="Times New Roman" w:hAnsi="Consolas" w:cs="Times New Roman"/>
          <w:color w:val="569CD6"/>
          <w:sz w:val="21"/>
          <w:szCs w:val="21"/>
          <w:lang w:eastAsia="pt-BR"/>
        </w:rPr>
        <w:t>}</w:t>
      </w: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569CD6"/>
          <w:sz w:val="21"/>
          <w:szCs w:val="21"/>
          <w:lang w:eastAsia="pt-BR"/>
        </w:rPr>
        <w:t>{</w:t>
      </w:r>
      <w:proofErr w:type="spellStart"/>
      <w:r w:rsidRPr="005618B7">
        <w:rPr>
          <w:rFonts w:ascii="Consolas" w:eastAsia="Times New Roman" w:hAnsi="Consolas" w:cs="Times New Roman"/>
          <w:color w:val="9CDCFE"/>
          <w:sz w:val="21"/>
          <w:szCs w:val="21"/>
          <w:lang w:eastAsia="pt-BR"/>
        </w:rPr>
        <w:t>props</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9CDCFE"/>
          <w:sz w:val="21"/>
          <w:szCs w:val="21"/>
          <w:lang w:eastAsia="pt-BR"/>
        </w:rPr>
        <w:t>sobrenome</w:t>
      </w:r>
      <w:proofErr w:type="spellEnd"/>
      <w:r w:rsidRPr="005618B7">
        <w:rPr>
          <w:rFonts w:ascii="Consolas" w:eastAsia="Times New Roman" w:hAnsi="Consolas" w:cs="Times New Roman"/>
          <w:color w:val="569CD6"/>
          <w:sz w:val="21"/>
          <w:szCs w:val="21"/>
          <w:lang w:eastAsia="pt-BR"/>
        </w:rPr>
        <w:t>}</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li</w:t>
      </w:r>
      <w:r w:rsidRPr="005618B7">
        <w:rPr>
          <w:rFonts w:ascii="Consolas" w:eastAsia="Times New Roman" w:hAnsi="Consolas" w:cs="Times New Roman"/>
          <w:color w:val="808080"/>
          <w:sz w:val="21"/>
          <w:szCs w:val="21"/>
          <w:lang w:eastAsia="pt-BR"/>
        </w:rPr>
        <w:t>&gt;</w:t>
      </w:r>
    </w:p>
    <w:p w14:paraId="0A22CE7A"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w:t>
      </w:r>
    </w:p>
    <w:p w14:paraId="39D9A26F" w14:textId="6266B4BB" w:rsidR="006213E0" w:rsidRDefault="006213E0" w:rsidP="00E70A3F">
      <w:pPr>
        <w:tabs>
          <w:tab w:val="left" w:pos="5775"/>
        </w:tabs>
        <w:rPr>
          <w:sz w:val="24"/>
          <w:szCs w:val="24"/>
        </w:rPr>
      </w:pPr>
    </w:p>
    <w:p w14:paraId="19304ABE" w14:textId="611EF421" w:rsidR="005618B7" w:rsidRDefault="005618B7" w:rsidP="00E70A3F">
      <w:pPr>
        <w:tabs>
          <w:tab w:val="left" w:pos="5775"/>
        </w:tabs>
        <w:rPr>
          <w:sz w:val="24"/>
          <w:szCs w:val="24"/>
        </w:rPr>
      </w:pPr>
      <w:r>
        <w:rPr>
          <w:sz w:val="24"/>
          <w:szCs w:val="24"/>
        </w:rPr>
        <w:t>Depois vamos criar nosso componente pai, onde importamos o componente filho para poder utiliza-lo:</w:t>
      </w:r>
    </w:p>
    <w:p w14:paraId="3FA9F4E7"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618B7">
        <w:rPr>
          <w:rFonts w:ascii="Consolas" w:eastAsia="Times New Roman" w:hAnsi="Consolas" w:cs="Times New Roman"/>
          <w:color w:val="C586C0"/>
          <w:sz w:val="21"/>
          <w:szCs w:val="21"/>
          <w:lang w:eastAsia="pt-BR"/>
        </w:rPr>
        <w:t>import</w:t>
      </w:r>
      <w:proofErr w:type="spellEnd"/>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9CDCFE"/>
          <w:sz w:val="21"/>
          <w:szCs w:val="21"/>
          <w:lang w:eastAsia="pt-BR"/>
        </w:rPr>
        <w:t>React</w:t>
      </w:r>
      <w:proofErr w:type="spellEnd"/>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C586C0"/>
          <w:sz w:val="21"/>
          <w:szCs w:val="21"/>
          <w:lang w:eastAsia="pt-BR"/>
        </w:rPr>
        <w:t>from</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CE9178"/>
          <w:sz w:val="21"/>
          <w:szCs w:val="21"/>
          <w:lang w:eastAsia="pt-BR"/>
        </w:rPr>
        <w:t>'</w:t>
      </w:r>
      <w:proofErr w:type="spellStart"/>
      <w:r w:rsidRPr="005618B7">
        <w:rPr>
          <w:rFonts w:ascii="Consolas" w:eastAsia="Times New Roman" w:hAnsi="Consolas" w:cs="Times New Roman"/>
          <w:color w:val="CE9178"/>
          <w:sz w:val="21"/>
          <w:szCs w:val="21"/>
          <w:lang w:eastAsia="pt-BR"/>
        </w:rPr>
        <w:t>react</w:t>
      </w:r>
      <w:proofErr w:type="spellEnd"/>
      <w:r w:rsidRPr="005618B7">
        <w:rPr>
          <w:rFonts w:ascii="Consolas" w:eastAsia="Times New Roman" w:hAnsi="Consolas" w:cs="Times New Roman"/>
          <w:color w:val="CE9178"/>
          <w:sz w:val="21"/>
          <w:szCs w:val="21"/>
          <w:lang w:eastAsia="pt-BR"/>
        </w:rPr>
        <w:t>'</w:t>
      </w:r>
    </w:p>
    <w:p w14:paraId="76252126"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618B7">
        <w:rPr>
          <w:rFonts w:ascii="Consolas" w:eastAsia="Times New Roman" w:hAnsi="Consolas" w:cs="Times New Roman"/>
          <w:color w:val="C586C0"/>
          <w:sz w:val="21"/>
          <w:szCs w:val="21"/>
          <w:lang w:eastAsia="pt-BR"/>
        </w:rPr>
        <w:t>import</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9CDCFE"/>
          <w:sz w:val="21"/>
          <w:szCs w:val="21"/>
          <w:lang w:eastAsia="pt-BR"/>
        </w:rPr>
        <w:t>Filho</w:t>
      </w:r>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C586C0"/>
          <w:sz w:val="21"/>
          <w:szCs w:val="21"/>
          <w:lang w:eastAsia="pt-BR"/>
        </w:rPr>
        <w:t>from</w:t>
      </w:r>
      <w:proofErr w:type="spellEnd"/>
      <w:r w:rsidRPr="005618B7">
        <w:rPr>
          <w:rFonts w:ascii="Consolas" w:eastAsia="Times New Roman" w:hAnsi="Consolas" w:cs="Times New Roman"/>
          <w:color w:val="D4D4D4"/>
          <w:sz w:val="21"/>
          <w:szCs w:val="21"/>
          <w:lang w:eastAsia="pt-BR"/>
        </w:rPr>
        <w:t> </w:t>
      </w:r>
      <w:proofErr w:type="gramStart"/>
      <w:r w:rsidRPr="005618B7">
        <w:rPr>
          <w:rFonts w:ascii="Consolas" w:eastAsia="Times New Roman" w:hAnsi="Consolas" w:cs="Times New Roman"/>
          <w:color w:val="CE9178"/>
          <w:sz w:val="21"/>
          <w:szCs w:val="21"/>
          <w:lang w:eastAsia="pt-BR"/>
        </w:rPr>
        <w:t>'./</w:t>
      </w:r>
      <w:proofErr w:type="gramEnd"/>
      <w:r w:rsidRPr="005618B7">
        <w:rPr>
          <w:rFonts w:ascii="Consolas" w:eastAsia="Times New Roman" w:hAnsi="Consolas" w:cs="Times New Roman"/>
          <w:color w:val="CE9178"/>
          <w:sz w:val="21"/>
          <w:szCs w:val="21"/>
          <w:lang w:eastAsia="pt-BR"/>
        </w:rPr>
        <w:t>filho'</w:t>
      </w:r>
    </w:p>
    <w:p w14:paraId="0975B54E"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
    <w:p w14:paraId="03B9269D"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5618B7">
        <w:rPr>
          <w:rFonts w:ascii="Consolas" w:eastAsia="Times New Roman" w:hAnsi="Consolas" w:cs="Times New Roman"/>
          <w:color w:val="C586C0"/>
          <w:sz w:val="21"/>
          <w:szCs w:val="21"/>
          <w:lang w:eastAsia="pt-BR"/>
        </w:rPr>
        <w:t>export</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C586C0"/>
          <w:sz w:val="21"/>
          <w:szCs w:val="21"/>
          <w:lang w:eastAsia="pt-BR"/>
        </w:rPr>
        <w:t>default</w:t>
      </w:r>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9CDCFE"/>
          <w:sz w:val="21"/>
          <w:szCs w:val="21"/>
          <w:lang w:eastAsia="pt-BR"/>
        </w:rPr>
        <w:t>props</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569CD6"/>
          <w:sz w:val="21"/>
          <w:szCs w:val="21"/>
          <w:lang w:eastAsia="pt-BR"/>
        </w:rPr>
        <w:t>=&gt;</w:t>
      </w:r>
      <w:r w:rsidRPr="005618B7">
        <w:rPr>
          <w:rFonts w:ascii="Consolas" w:eastAsia="Times New Roman" w:hAnsi="Consolas" w:cs="Times New Roman"/>
          <w:color w:val="D4D4D4"/>
          <w:sz w:val="21"/>
          <w:szCs w:val="21"/>
          <w:lang w:eastAsia="pt-BR"/>
        </w:rPr>
        <w:t> {</w:t>
      </w:r>
    </w:p>
    <w:p w14:paraId="710B0E21"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proofErr w:type="spellStart"/>
      <w:r w:rsidRPr="005618B7">
        <w:rPr>
          <w:rFonts w:ascii="Consolas" w:eastAsia="Times New Roman" w:hAnsi="Consolas" w:cs="Times New Roman"/>
          <w:color w:val="C586C0"/>
          <w:sz w:val="21"/>
          <w:szCs w:val="21"/>
          <w:lang w:eastAsia="pt-BR"/>
        </w:rPr>
        <w:t>return</w:t>
      </w:r>
      <w:proofErr w:type="spellEnd"/>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proofErr w:type="spellStart"/>
      <w:r w:rsidRPr="005618B7">
        <w:rPr>
          <w:rFonts w:ascii="Consolas" w:eastAsia="Times New Roman" w:hAnsi="Consolas" w:cs="Times New Roman"/>
          <w:color w:val="569CD6"/>
          <w:sz w:val="21"/>
          <w:szCs w:val="21"/>
          <w:lang w:eastAsia="pt-BR"/>
        </w:rPr>
        <w:t>div</w:t>
      </w:r>
      <w:proofErr w:type="spellEnd"/>
      <w:r w:rsidRPr="005618B7">
        <w:rPr>
          <w:rFonts w:ascii="Consolas" w:eastAsia="Times New Roman" w:hAnsi="Consolas" w:cs="Times New Roman"/>
          <w:color w:val="808080"/>
          <w:sz w:val="21"/>
          <w:szCs w:val="21"/>
          <w:lang w:eastAsia="pt-BR"/>
        </w:rPr>
        <w:t>&gt;</w:t>
      </w:r>
    </w:p>
    <w:p w14:paraId="5029F190"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h1</w:t>
      </w:r>
      <w:r w:rsidRPr="005618B7">
        <w:rPr>
          <w:rFonts w:ascii="Consolas" w:eastAsia="Times New Roman" w:hAnsi="Consolas" w:cs="Times New Roman"/>
          <w:color w:val="808080"/>
          <w:sz w:val="21"/>
          <w:szCs w:val="21"/>
          <w:lang w:eastAsia="pt-BR"/>
        </w:rPr>
        <w:t>&gt;</w:t>
      </w:r>
      <w:r w:rsidRPr="005618B7">
        <w:rPr>
          <w:rFonts w:ascii="Consolas" w:eastAsia="Times New Roman" w:hAnsi="Consolas" w:cs="Times New Roman"/>
          <w:color w:val="569CD6"/>
          <w:sz w:val="21"/>
          <w:szCs w:val="21"/>
          <w:lang w:eastAsia="pt-BR"/>
        </w:rPr>
        <w:t>{</w:t>
      </w:r>
      <w:proofErr w:type="spellStart"/>
      <w:proofErr w:type="gramStart"/>
      <w:r w:rsidRPr="005618B7">
        <w:rPr>
          <w:rFonts w:ascii="Consolas" w:eastAsia="Times New Roman" w:hAnsi="Consolas" w:cs="Times New Roman"/>
          <w:color w:val="9CDCFE"/>
          <w:sz w:val="21"/>
          <w:szCs w:val="21"/>
          <w:lang w:eastAsia="pt-BR"/>
        </w:rPr>
        <w:t>props</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9CDCFE"/>
          <w:sz w:val="21"/>
          <w:szCs w:val="21"/>
          <w:lang w:eastAsia="pt-BR"/>
        </w:rPr>
        <w:t>nome</w:t>
      </w:r>
      <w:proofErr w:type="spellEnd"/>
      <w:proofErr w:type="gramEnd"/>
      <w:r w:rsidRPr="005618B7">
        <w:rPr>
          <w:rFonts w:ascii="Consolas" w:eastAsia="Times New Roman" w:hAnsi="Consolas" w:cs="Times New Roman"/>
          <w:color w:val="569CD6"/>
          <w:sz w:val="21"/>
          <w:szCs w:val="21"/>
          <w:lang w:eastAsia="pt-BR"/>
        </w:rPr>
        <w:t>}</w:t>
      </w: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569CD6"/>
          <w:sz w:val="21"/>
          <w:szCs w:val="21"/>
          <w:lang w:eastAsia="pt-BR"/>
        </w:rPr>
        <w:t>{</w:t>
      </w:r>
      <w:proofErr w:type="spellStart"/>
      <w:r w:rsidRPr="005618B7">
        <w:rPr>
          <w:rFonts w:ascii="Consolas" w:eastAsia="Times New Roman" w:hAnsi="Consolas" w:cs="Times New Roman"/>
          <w:color w:val="9CDCFE"/>
          <w:sz w:val="21"/>
          <w:szCs w:val="21"/>
          <w:lang w:eastAsia="pt-BR"/>
        </w:rPr>
        <w:t>props</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9CDCFE"/>
          <w:sz w:val="21"/>
          <w:szCs w:val="21"/>
          <w:lang w:eastAsia="pt-BR"/>
        </w:rPr>
        <w:t>sobrenome</w:t>
      </w:r>
      <w:proofErr w:type="spellEnd"/>
      <w:r w:rsidRPr="005618B7">
        <w:rPr>
          <w:rFonts w:ascii="Consolas" w:eastAsia="Times New Roman" w:hAnsi="Consolas" w:cs="Times New Roman"/>
          <w:color w:val="569CD6"/>
          <w:sz w:val="21"/>
          <w:szCs w:val="21"/>
          <w:lang w:eastAsia="pt-BR"/>
        </w:rPr>
        <w:t>}</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h1</w:t>
      </w:r>
      <w:r w:rsidRPr="005618B7">
        <w:rPr>
          <w:rFonts w:ascii="Consolas" w:eastAsia="Times New Roman" w:hAnsi="Consolas" w:cs="Times New Roman"/>
          <w:color w:val="808080"/>
          <w:sz w:val="21"/>
          <w:szCs w:val="21"/>
          <w:lang w:eastAsia="pt-BR"/>
        </w:rPr>
        <w:t>&gt;</w:t>
      </w:r>
    </w:p>
    <w:p w14:paraId="7424F89A"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h2</w:t>
      </w:r>
      <w:r w:rsidRPr="005618B7">
        <w:rPr>
          <w:rFonts w:ascii="Consolas" w:eastAsia="Times New Roman" w:hAnsi="Consolas" w:cs="Times New Roman"/>
          <w:color w:val="808080"/>
          <w:sz w:val="21"/>
          <w:szCs w:val="21"/>
          <w:lang w:eastAsia="pt-BR"/>
        </w:rPr>
        <w:t>&gt;</w:t>
      </w:r>
      <w:r w:rsidRPr="005618B7">
        <w:rPr>
          <w:rFonts w:ascii="Consolas" w:eastAsia="Times New Roman" w:hAnsi="Consolas" w:cs="Times New Roman"/>
          <w:color w:val="D4D4D4"/>
          <w:sz w:val="21"/>
          <w:szCs w:val="21"/>
          <w:lang w:eastAsia="pt-BR"/>
        </w:rPr>
        <w:t>Filhos</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569CD6"/>
          <w:sz w:val="21"/>
          <w:szCs w:val="21"/>
          <w:lang w:eastAsia="pt-BR"/>
        </w:rPr>
        <w:t>h2</w:t>
      </w:r>
      <w:r w:rsidRPr="005618B7">
        <w:rPr>
          <w:rFonts w:ascii="Consolas" w:eastAsia="Times New Roman" w:hAnsi="Consolas" w:cs="Times New Roman"/>
          <w:color w:val="808080"/>
          <w:sz w:val="21"/>
          <w:szCs w:val="21"/>
          <w:lang w:eastAsia="pt-BR"/>
        </w:rPr>
        <w:t>&gt;</w:t>
      </w:r>
    </w:p>
    <w:p w14:paraId="49621D3D"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proofErr w:type="spellStart"/>
      <w:r w:rsidRPr="005618B7">
        <w:rPr>
          <w:rFonts w:ascii="Consolas" w:eastAsia="Times New Roman" w:hAnsi="Consolas" w:cs="Times New Roman"/>
          <w:color w:val="569CD6"/>
          <w:sz w:val="21"/>
          <w:szCs w:val="21"/>
          <w:lang w:eastAsia="pt-BR"/>
        </w:rPr>
        <w:t>ul</w:t>
      </w:r>
      <w:proofErr w:type="spellEnd"/>
      <w:r w:rsidRPr="005618B7">
        <w:rPr>
          <w:rFonts w:ascii="Consolas" w:eastAsia="Times New Roman" w:hAnsi="Consolas" w:cs="Times New Roman"/>
          <w:color w:val="808080"/>
          <w:sz w:val="21"/>
          <w:szCs w:val="21"/>
          <w:lang w:eastAsia="pt-BR"/>
        </w:rPr>
        <w:t>&gt;</w:t>
      </w:r>
    </w:p>
    <w:p w14:paraId="54087936"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r w:rsidRPr="005618B7">
        <w:rPr>
          <w:rFonts w:ascii="Consolas" w:eastAsia="Times New Roman" w:hAnsi="Consolas" w:cs="Times New Roman"/>
          <w:color w:val="4EC9B0"/>
          <w:sz w:val="21"/>
          <w:szCs w:val="21"/>
          <w:lang w:eastAsia="pt-BR"/>
        </w:rPr>
        <w:t>Filho</w:t>
      </w: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9CDCFE"/>
          <w:sz w:val="21"/>
          <w:szCs w:val="21"/>
          <w:lang w:eastAsia="pt-BR"/>
        </w:rPr>
        <w:t>nome</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CE9178"/>
          <w:sz w:val="21"/>
          <w:szCs w:val="21"/>
          <w:lang w:eastAsia="pt-BR"/>
        </w:rPr>
        <w:t>"Pedro"</w:t>
      </w: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9CDCFE"/>
          <w:sz w:val="21"/>
          <w:szCs w:val="21"/>
          <w:lang w:eastAsia="pt-BR"/>
        </w:rPr>
        <w:t>sobrenome</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569CD6"/>
          <w:sz w:val="21"/>
          <w:szCs w:val="21"/>
          <w:lang w:eastAsia="pt-BR"/>
        </w:rPr>
        <w:t>{</w:t>
      </w:r>
      <w:proofErr w:type="spellStart"/>
      <w:proofErr w:type="gramStart"/>
      <w:r w:rsidRPr="005618B7">
        <w:rPr>
          <w:rFonts w:ascii="Consolas" w:eastAsia="Times New Roman" w:hAnsi="Consolas" w:cs="Times New Roman"/>
          <w:color w:val="9CDCFE"/>
          <w:sz w:val="21"/>
          <w:szCs w:val="21"/>
          <w:lang w:eastAsia="pt-BR"/>
        </w:rPr>
        <w:t>props</w:t>
      </w:r>
      <w:r w:rsidRPr="005618B7">
        <w:rPr>
          <w:rFonts w:ascii="Consolas" w:eastAsia="Times New Roman" w:hAnsi="Consolas" w:cs="Times New Roman"/>
          <w:color w:val="D4D4D4"/>
          <w:sz w:val="21"/>
          <w:szCs w:val="21"/>
          <w:lang w:eastAsia="pt-BR"/>
        </w:rPr>
        <w:t>.</w:t>
      </w:r>
      <w:r w:rsidRPr="005618B7">
        <w:rPr>
          <w:rFonts w:ascii="Consolas" w:eastAsia="Times New Roman" w:hAnsi="Consolas" w:cs="Times New Roman"/>
          <w:color w:val="9CDCFE"/>
          <w:sz w:val="21"/>
          <w:szCs w:val="21"/>
          <w:lang w:eastAsia="pt-BR"/>
        </w:rPr>
        <w:t>sobrenome</w:t>
      </w:r>
      <w:proofErr w:type="spellEnd"/>
      <w:proofErr w:type="gramEnd"/>
      <w:r w:rsidRPr="005618B7">
        <w:rPr>
          <w:rFonts w:ascii="Consolas" w:eastAsia="Times New Roman" w:hAnsi="Consolas" w:cs="Times New Roman"/>
          <w:color w:val="569CD6"/>
          <w:sz w:val="21"/>
          <w:szCs w:val="21"/>
          <w:lang w:eastAsia="pt-BR"/>
        </w:rPr>
        <w:t>}</w:t>
      </w: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/&gt;</w:t>
      </w:r>
    </w:p>
    <w:p w14:paraId="641EF477"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proofErr w:type="spellStart"/>
      <w:r w:rsidRPr="005618B7">
        <w:rPr>
          <w:rFonts w:ascii="Consolas" w:eastAsia="Times New Roman" w:hAnsi="Consolas" w:cs="Times New Roman"/>
          <w:color w:val="569CD6"/>
          <w:sz w:val="21"/>
          <w:szCs w:val="21"/>
          <w:lang w:eastAsia="pt-BR"/>
        </w:rPr>
        <w:t>ul</w:t>
      </w:r>
      <w:proofErr w:type="spellEnd"/>
      <w:r w:rsidRPr="005618B7">
        <w:rPr>
          <w:rFonts w:ascii="Consolas" w:eastAsia="Times New Roman" w:hAnsi="Consolas" w:cs="Times New Roman"/>
          <w:color w:val="808080"/>
          <w:sz w:val="21"/>
          <w:szCs w:val="21"/>
          <w:lang w:eastAsia="pt-BR"/>
        </w:rPr>
        <w:t>&gt;</w:t>
      </w:r>
    </w:p>
    <w:p w14:paraId="12956FFF"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r w:rsidRPr="005618B7">
        <w:rPr>
          <w:rFonts w:ascii="Consolas" w:eastAsia="Times New Roman" w:hAnsi="Consolas" w:cs="Times New Roman"/>
          <w:color w:val="808080"/>
          <w:sz w:val="21"/>
          <w:szCs w:val="21"/>
          <w:lang w:eastAsia="pt-BR"/>
        </w:rPr>
        <w:t>&lt;/</w:t>
      </w:r>
      <w:proofErr w:type="spellStart"/>
      <w:r w:rsidRPr="005618B7">
        <w:rPr>
          <w:rFonts w:ascii="Consolas" w:eastAsia="Times New Roman" w:hAnsi="Consolas" w:cs="Times New Roman"/>
          <w:color w:val="569CD6"/>
          <w:sz w:val="21"/>
          <w:szCs w:val="21"/>
          <w:lang w:eastAsia="pt-BR"/>
        </w:rPr>
        <w:t>div</w:t>
      </w:r>
      <w:proofErr w:type="spellEnd"/>
      <w:r w:rsidRPr="005618B7">
        <w:rPr>
          <w:rFonts w:ascii="Consolas" w:eastAsia="Times New Roman" w:hAnsi="Consolas" w:cs="Times New Roman"/>
          <w:color w:val="808080"/>
          <w:sz w:val="21"/>
          <w:szCs w:val="21"/>
          <w:lang w:eastAsia="pt-BR"/>
        </w:rPr>
        <w:t>&gt;</w:t>
      </w:r>
    </w:p>
    <w:p w14:paraId="09F6394B" w14:textId="77777777" w:rsidR="005618B7" w:rsidRPr="005618B7" w:rsidRDefault="005618B7" w:rsidP="005618B7">
      <w:pPr>
        <w:shd w:val="clear" w:color="auto" w:fill="1E1E1E"/>
        <w:spacing w:after="0" w:line="285" w:lineRule="atLeast"/>
        <w:rPr>
          <w:rFonts w:ascii="Consolas" w:eastAsia="Times New Roman" w:hAnsi="Consolas" w:cs="Times New Roman"/>
          <w:color w:val="D4D4D4"/>
          <w:sz w:val="21"/>
          <w:szCs w:val="21"/>
          <w:lang w:eastAsia="pt-BR"/>
        </w:rPr>
      </w:pPr>
      <w:r w:rsidRPr="005618B7">
        <w:rPr>
          <w:rFonts w:ascii="Consolas" w:eastAsia="Times New Roman" w:hAnsi="Consolas" w:cs="Times New Roman"/>
          <w:color w:val="D4D4D4"/>
          <w:sz w:val="21"/>
          <w:szCs w:val="21"/>
          <w:lang w:eastAsia="pt-BR"/>
        </w:rPr>
        <w:t>} </w:t>
      </w:r>
    </w:p>
    <w:p w14:paraId="7B888E8B" w14:textId="602659E0" w:rsidR="005618B7" w:rsidRDefault="005618B7" w:rsidP="00E70A3F">
      <w:pPr>
        <w:tabs>
          <w:tab w:val="left" w:pos="5775"/>
        </w:tabs>
        <w:rPr>
          <w:sz w:val="24"/>
          <w:szCs w:val="24"/>
        </w:rPr>
      </w:pPr>
    </w:p>
    <w:p w14:paraId="3A52D51F" w14:textId="75B9DDBA" w:rsidR="00890D75" w:rsidRDefault="00890D75" w:rsidP="00E70A3F">
      <w:pPr>
        <w:tabs>
          <w:tab w:val="left" w:pos="5775"/>
        </w:tabs>
        <w:rPr>
          <w:sz w:val="24"/>
          <w:szCs w:val="24"/>
        </w:rPr>
      </w:pPr>
      <w:r>
        <w:rPr>
          <w:sz w:val="24"/>
          <w:szCs w:val="24"/>
        </w:rPr>
        <w:t xml:space="preserve">Depois na aplicação </w:t>
      </w:r>
      <w:proofErr w:type="spellStart"/>
      <w:r>
        <w:rPr>
          <w:sz w:val="24"/>
          <w:szCs w:val="24"/>
        </w:rPr>
        <w:t>React</w:t>
      </w:r>
      <w:proofErr w:type="spellEnd"/>
      <w:r>
        <w:rPr>
          <w:sz w:val="24"/>
          <w:szCs w:val="24"/>
        </w:rPr>
        <w:t xml:space="preserve"> basta importar o componente Pai que o Filho virá junto:</w:t>
      </w:r>
    </w:p>
    <w:p w14:paraId="1ED67DA4"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003043">
        <w:rPr>
          <w:rFonts w:ascii="Consolas" w:eastAsia="Times New Roman" w:hAnsi="Consolas" w:cs="Times New Roman"/>
          <w:color w:val="C586C0"/>
          <w:sz w:val="21"/>
          <w:szCs w:val="21"/>
          <w:lang w:eastAsia="pt-BR"/>
        </w:rPr>
        <w:t>import</w:t>
      </w:r>
      <w:proofErr w:type="spellEnd"/>
      <w:r w:rsidRPr="00003043">
        <w:rPr>
          <w:rFonts w:ascii="Consolas" w:eastAsia="Times New Roman" w:hAnsi="Consolas" w:cs="Times New Roman"/>
          <w:color w:val="D4D4D4"/>
          <w:sz w:val="21"/>
          <w:szCs w:val="21"/>
          <w:lang w:eastAsia="pt-BR"/>
        </w:rPr>
        <w:t> </w:t>
      </w:r>
      <w:proofErr w:type="spellStart"/>
      <w:r w:rsidRPr="00003043">
        <w:rPr>
          <w:rFonts w:ascii="Consolas" w:eastAsia="Times New Roman" w:hAnsi="Consolas" w:cs="Times New Roman"/>
          <w:color w:val="9CDCFE"/>
          <w:sz w:val="21"/>
          <w:szCs w:val="21"/>
          <w:lang w:eastAsia="pt-BR"/>
        </w:rPr>
        <w:t>React</w:t>
      </w:r>
      <w:proofErr w:type="spellEnd"/>
      <w:r w:rsidRPr="00003043">
        <w:rPr>
          <w:rFonts w:ascii="Consolas" w:eastAsia="Times New Roman" w:hAnsi="Consolas" w:cs="Times New Roman"/>
          <w:color w:val="D4D4D4"/>
          <w:sz w:val="21"/>
          <w:szCs w:val="21"/>
          <w:lang w:eastAsia="pt-BR"/>
        </w:rPr>
        <w:t> </w:t>
      </w:r>
      <w:proofErr w:type="spellStart"/>
      <w:r w:rsidRPr="00003043">
        <w:rPr>
          <w:rFonts w:ascii="Consolas" w:eastAsia="Times New Roman" w:hAnsi="Consolas" w:cs="Times New Roman"/>
          <w:color w:val="C586C0"/>
          <w:sz w:val="21"/>
          <w:szCs w:val="21"/>
          <w:lang w:eastAsia="pt-BR"/>
        </w:rPr>
        <w:t>from</w:t>
      </w:r>
      <w:proofErr w:type="spellEnd"/>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CE9178"/>
          <w:sz w:val="21"/>
          <w:szCs w:val="21"/>
          <w:lang w:eastAsia="pt-BR"/>
        </w:rPr>
        <w:t>'</w:t>
      </w:r>
      <w:proofErr w:type="spellStart"/>
      <w:r w:rsidRPr="00003043">
        <w:rPr>
          <w:rFonts w:ascii="Consolas" w:eastAsia="Times New Roman" w:hAnsi="Consolas" w:cs="Times New Roman"/>
          <w:color w:val="CE9178"/>
          <w:sz w:val="21"/>
          <w:szCs w:val="21"/>
          <w:lang w:eastAsia="pt-BR"/>
        </w:rPr>
        <w:t>react</w:t>
      </w:r>
      <w:proofErr w:type="spellEnd"/>
      <w:r w:rsidRPr="00003043">
        <w:rPr>
          <w:rFonts w:ascii="Consolas" w:eastAsia="Times New Roman" w:hAnsi="Consolas" w:cs="Times New Roman"/>
          <w:color w:val="CE9178"/>
          <w:sz w:val="21"/>
          <w:szCs w:val="21"/>
          <w:lang w:eastAsia="pt-BR"/>
        </w:rPr>
        <w:t>'</w:t>
      </w:r>
    </w:p>
    <w:p w14:paraId="259EC676"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003043">
        <w:rPr>
          <w:rFonts w:ascii="Consolas" w:eastAsia="Times New Roman" w:hAnsi="Consolas" w:cs="Times New Roman"/>
          <w:color w:val="C586C0"/>
          <w:sz w:val="21"/>
          <w:szCs w:val="21"/>
          <w:lang w:eastAsia="pt-BR"/>
        </w:rPr>
        <w:t>import</w:t>
      </w:r>
      <w:proofErr w:type="spellEnd"/>
      <w:r w:rsidRPr="00003043">
        <w:rPr>
          <w:rFonts w:ascii="Consolas" w:eastAsia="Times New Roman" w:hAnsi="Consolas" w:cs="Times New Roman"/>
          <w:color w:val="D4D4D4"/>
          <w:sz w:val="21"/>
          <w:szCs w:val="21"/>
          <w:lang w:eastAsia="pt-BR"/>
        </w:rPr>
        <w:t> </w:t>
      </w:r>
      <w:proofErr w:type="spellStart"/>
      <w:r w:rsidRPr="00003043">
        <w:rPr>
          <w:rFonts w:ascii="Consolas" w:eastAsia="Times New Roman" w:hAnsi="Consolas" w:cs="Times New Roman"/>
          <w:color w:val="9CDCFE"/>
          <w:sz w:val="21"/>
          <w:szCs w:val="21"/>
          <w:lang w:eastAsia="pt-BR"/>
        </w:rPr>
        <w:t>ReactDOM</w:t>
      </w:r>
      <w:proofErr w:type="spellEnd"/>
      <w:r w:rsidRPr="00003043">
        <w:rPr>
          <w:rFonts w:ascii="Consolas" w:eastAsia="Times New Roman" w:hAnsi="Consolas" w:cs="Times New Roman"/>
          <w:color w:val="D4D4D4"/>
          <w:sz w:val="21"/>
          <w:szCs w:val="21"/>
          <w:lang w:eastAsia="pt-BR"/>
        </w:rPr>
        <w:t> </w:t>
      </w:r>
      <w:proofErr w:type="spellStart"/>
      <w:r w:rsidRPr="00003043">
        <w:rPr>
          <w:rFonts w:ascii="Consolas" w:eastAsia="Times New Roman" w:hAnsi="Consolas" w:cs="Times New Roman"/>
          <w:color w:val="C586C0"/>
          <w:sz w:val="21"/>
          <w:szCs w:val="21"/>
          <w:lang w:eastAsia="pt-BR"/>
        </w:rPr>
        <w:t>from</w:t>
      </w:r>
      <w:proofErr w:type="spellEnd"/>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CE9178"/>
          <w:sz w:val="21"/>
          <w:szCs w:val="21"/>
          <w:lang w:eastAsia="pt-BR"/>
        </w:rPr>
        <w:t>'</w:t>
      </w:r>
      <w:proofErr w:type="spellStart"/>
      <w:r w:rsidRPr="00003043">
        <w:rPr>
          <w:rFonts w:ascii="Consolas" w:eastAsia="Times New Roman" w:hAnsi="Consolas" w:cs="Times New Roman"/>
          <w:color w:val="CE9178"/>
          <w:sz w:val="21"/>
          <w:szCs w:val="21"/>
          <w:lang w:eastAsia="pt-BR"/>
        </w:rPr>
        <w:t>react</w:t>
      </w:r>
      <w:proofErr w:type="spellEnd"/>
      <w:r w:rsidRPr="00003043">
        <w:rPr>
          <w:rFonts w:ascii="Consolas" w:eastAsia="Times New Roman" w:hAnsi="Consolas" w:cs="Times New Roman"/>
          <w:color w:val="CE9178"/>
          <w:sz w:val="21"/>
          <w:szCs w:val="21"/>
          <w:lang w:eastAsia="pt-BR"/>
        </w:rPr>
        <w:t>-dom'</w:t>
      </w:r>
    </w:p>
    <w:p w14:paraId="57305417"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
    <w:p w14:paraId="7416CB2C"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003043">
        <w:rPr>
          <w:rFonts w:ascii="Consolas" w:eastAsia="Times New Roman" w:hAnsi="Consolas" w:cs="Times New Roman"/>
          <w:color w:val="C586C0"/>
          <w:sz w:val="21"/>
          <w:szCs w:val="21"/>
          <w:lang w:eastAsia="pt-BR"/>
        </w:rPr>
        <w:t>import</w:t>
      </w:r>
      <w:proofErr w:type="spellEnd"/>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9CDCFE"/>
          <w:sz w:val="21"/>
          <w:szCs w:val="21"/>
          <w:lang w:eastAsia="pt-BR"/>
        </w:rPr>
        <w:t>Pai</w:t>
      </w:r>
      <w:r w:rsidRPr="00003043">
        <w:rPr>
          <w:rFonts w:ascii="Consolas" w:eastAsia="Times New Roman" w:hAnsi="Consolas" w:cs="Times New Roman"/>
          <w:color w:val="D4D4D4"/>
          <w:sz w:val="21"/>
          <w:szCs w:val="21"/>
          <w:lang w:eastAsia="pt-BR"/>
        </w:rPr>
        <w:t> </w:t>
      </w:r>
      <w:proofErr w:type="spellStart"/>
      <w:r w:rsidRPr="00003043">
        <w:rPr>
          <w:rFonts w:ascii="Consolas" w:eastAsia="Times New Roman" w:hAnsi="Consolas" w:cs="Times New Roman"/>
          <w:color w:val="C586C0"/>
          <w:sz w:val="21"/>
          <w:szCs w:val="21"/>
          <w:lang w:eastAsia="pt-BR"/>
        </w:rPr>
        <w:t>from</w:t>
      </w:r>
      <w:proofErr w:type="spellEnd"/>
      <w:r w:rsidRPr="00003043">
        <w:rPr>
          <w:rFonts w:ascii="Consolas" w:eastAsia="Times New Roman" w:hAnsi="Consolas" w:cs="Times New Roman"/>
          <w:color w:val="D4D4D4"/>
          <w:sz w:val="21"/>
          <w:szCs w:val="21"/>
          <w:lang w:eastAsia="pt-BR"/>
        </w:rPr>
        <w:t> </w:t>
      </w:r>
      <w:proofErr w:type="gramStart"/>
      <w:r w:rsidRPr="00003043">
        <w:rPr>
          <w:rFonts w:ascii="Consolas" w:eastAsia="Times New Roman" w:hAnsi="Consolas" w:cs="Times New Roman"/>
          <w:color w:val="CE9178"/>
          <w:sz w:val="21"/>
          <w:szCs w:val="21"/>
          <w:lang w:eastAsia="pt-BR"/>
        </w:rPr>
        <w:t>'./</w:t>
      </w:r>
      <w:proofErr w:type="gramEnd"/>
      <w:r w:rsidRPr="00003043">
        <w:rPr>
          <w:rFonts w:ascii="Consolas" w:eastAsia="Times New Roman" w:hAnsi="Consolas" w:cs="Times New Roman"/>
          <w:color w:val="CE9178"/>
          <w:sz w:val="21"/>
          <w:szCs w:val="21"/>
          <w:lang w:eastAsia="pt-BR"/>
        </w:rPr>
        <w:t>componentes/Pai'</w:t>
      </w:r>
    </w:p>
    <w:p w14:paraId="297D4881"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
    <w:p w14:paraId="46533788"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003043">
        <w:rPr>
          <w:rFonts w:ascii="Consolas" w:eastAsia="Times New Roman" w:hAnsi="Consolas" w:cs="Times New Roman"/>
          <w:color w:val="9CDCFE"/>
          <w:sz w:val="21"/>
          <w:szCs w:val="21"/>
          <w:lang w:eastAsia="pt-BR"/>
        </w:rPr>
        <w:t>ReactDOM</w:t>
      </w:r>
      <w:r w:rsidRPr="00003043">
        <w:rPr>
          <w:rFonts w:ascii="Consolas" w:eastAsia="Times New Roman" w:hAnsi="Consolas" w:cs="Times New Roman"/>
          <w:color w:val="D4D4D4"/>
          <w:sz w:val="21"/>
          <w:szCs w:val="21"/>
          <w:lang w:eastAsia="pt-BR"/>
        </w:rPr>
        <w:t>.</w:t>
      </w:r>
      <w:r w:rsidRPr="00003043">
        <w:rPr>
          <w:rFonts w:ascii="Consolas" w:eastAsia="Times New Roman" w:hAnsi="Consolas" w:cs="Times New Roman"/>
          <w:color w:val="DCDCAA"/>
          <w:sz w:val="21"/>
          <w:szCs w:val="21"/>
          <w:lang w:eastAsia="pt-BR"/>
        </w:rPr>
        <w:t>render</w:t>
      </w:r>
      <w:proofErr w:type="spellEnd"/>
      <w:r w:rsidRPr="00003043">
        <w:rPr>
          <w:rFonts w:ascii="Consolas" w:eastAsia="Times New Roman" w:hAnsi="Consolas" w:cs="Times New Roman"/>
          <w:color w:val="D4D4D4"/>
          <w:sz w:val="21"/>
          <w:szCs w:val="21"/>
          <w:lang w:eastAsia="pt-BR"/>
        </w:rPr>
        <w:t>( </w:t>
      </w:r>
    </w:p>
    <w:p w14:paraId="01863EDE"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808080"/>
          <w:sz w:val="21"/>
          <w:szCs w:val="21"/>
          <w:lang w:eastAsia="pt-BR"/>
        </w:rPr>
        <w:t>&lt;</w:t>
      </w:r>
      <w:proofErr w:type="spellStart"/>
      <w:r w:rsidRPr="00003043">
        <w:rPr>
          <w:rFonts w:ascii="Consolas" w:eastAsia="Times New Roman" w:hAnsi="Consolas" w:cs="Times New Roman"/>
          <w:color w:val="569CD6"/>
          <w:sz w:val="21"/>
          <w:szCs w:val="21"/>
          <w:lang w:eastAsia="pt-BR"/>
        </w:rPr>
        <w:t>div</w:t>
      </w:r>
      <w:proofErr w:type="spellEnd"/>
      <w:r w:rsidRPr="00003043">
        <w:rPr>
          <w:rFonts w:ascii="Consolas" w:eastAsia="Times New Roman" w:hAnsi="Consolas" w:cs="Times New Roman"/>
          <w:color w:val="808080"/>
          <w:sz w:val="21"/>
          <w:szCs w:val="21"/>
          <w:lang w:eastAsia="pt-BR"/>
        </w:rPr>
        <w:t>&gt;</w:t>
      </w:r>
    </w:p>
    <w:p w14:paraId="162671B0"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808080"/>
          <w:sz w:val="21"/>
          <w:szCs w:val="21"/>
          <w:lang w:eastAsia="pt-BR"/>
        </w:rPr>
        <w:t>&lt;</w:t>
      </w:r>
      <w:r w:rsidRPr="00003043">
        <w:rPr>
          <w:rFonts w:ascii="Consolas" w:eastAsia="Times New Roman" w:hAnsi="Consolas" w:cs="Times New Roman"/>
          <w:color w:val="4EC9B0"/>
          <w:sz w:val="21"/>
          <w:szCs w:val="21"/>
          <w:lang w:eastAsia="pt-BR"/>
        </w:rPr>
        <w:t>Pai</w:t>
      </w: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9CDCFE"/>
          <w:sz w:val="21"/>
          <w:szCs w:val="21"/>
          <w:lang w:eastAsia="pt-BR"/>
        </w:rPr>
        <w:t>nome</w:t>
      </w:r>
      <w:r w:rsidRPr="00003043">
        <w:rPr>
          <w:rFonts w:ascii="Consolas" w:eastAsia="Times New Roman" w:hAnsi="Consolas" w:cs="Times New Roman"/>
          <w:color w:val="D4D4D4"/>
          <w:sz w:val="21"/>
          <w:szCs w:val="21"/>
          <w:lang w:eastAsia="pt-BR"/>
        </w:rPr>
        <w:t>=</w:t>
      </w:r>
      <w:r w:rsidRPr="00003043">
        <w:rPr>
          <w:rFonts w:ascii="Consolas" w:eastAsia="Times New Roman" w:hAnsi="Consolas" w:cs="Times New Roman"/>
          <w:color w:val="CE9178"/>
          <w:sz w:val="21"/>
          <w:szCs w:val="21"/>
          <w:lang w:eastAsia="pt-BR"/>
        </w:rPr>
        <w:t>"Paulo"</w:t>
      </w: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9CDCFE"/>
          <w:sz w:val="21"/>
          <w:szCs w:val="21"/>
          <w:lang w:eastAsia="pt-BR"/>
        </w:rPr>
        <w:t>sobrenome</w:t>
      </w:r>
      <w:r w:rsidRPr="00003043">
        <w:rPr>
          <w:rFonts w:ascii="Consolas" w:eastAsia="Times New Roman" w:hAnsi="Consolas" w:cs="Times New Roman"/>
          <w:color w:val="D4D4D4"/>
          <w:sz w:val="21"/>
          <w:szCs w:val="21"/>
          <w:lang w:eastAsia="pt-BR"/>
        </w:rPr>
        <w:t>=</w:t>
      </w:r>
      <w:r w:rsidRPr="00003043">
        <w:rPr>
          <w:rFonts w:ascii="Consolas" w:eastAsia="Times New Roman" w:hAnsi="Consolas" w:cs="Times New Roman"/>
          <w:color w:val="CE9178"/>
          <w:sz w:val="21"/>
          <w:szCs w:val="21"/>
          <w:lang w:eastAsia="pt-BR"/>
        </w:rPr>
        <w:t>"Vieira"</w:t>
      </w: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808080"/>
          <w:sz w:val="21"/>
          <w:szCs w:val="21"/>
          <w:lang w:eastAsia="pt-BR"/>
        </w:rPr>
        <w:t>/&gt;</w:t>
      </w:r>
    </w:p>
    <w:p w14:paraId="5BE438C4"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r w:rsidRPr="00003043">
        <w:rPr>
          <w:rFonts w:ascii="Consolas" w:eastAsia="Times New Roman" w:hAnsi="Consolas" w:cs="Times New Roman"/>
          <w:color w:val="D4D4D4"/>
          <w:sz w:val="21"/>
          <w:szCs w:val="21"/>
          <w:lang w:eastAsia="pt-BR"/>
        </w:rPr>
        <w:t>    </w:t>
      </w:r>
      <w:r w:rsidRPr="00003043">
        <w:rPr>
          <w:rFonts w:ascii="Consolas" w:eastAsia="Times New Roman" w:hAnsi="Consolas" w:cs="Times New Roman"/>
          <w:color w:val="808080"/>
          <w:sz w:val="21"/>
          <w:szCs w:val="21"/>
          <w:lang w:eastAsia="pt-BR"/>
        </w:rPr>
        <w:t>&lt;/</w:t>
      </w:r>
      <w:proofErr w:type="spellStart"/>
      <w:r w:rsidRPr="00003043">
        <w:rPr>
          <w:rFonts w:ascii="Consolas" w:eastAsia="Times New Roman" w:hAnsi="Consolas" w:cs="Times New Roman"/>
          <w:color w:val="569CD6"/>
          <w:sz w:val="21"/>
          <w:szCs w:val="21"/>
          <w:lang w:eastAsia="pt-BR"/>
        </w:rPr>
        <w:t>div</w:t>
      </w:r>
      <w:proofErr w:type="spellEnd"/>
      <w:r w:rsidRPr="00003043">
        <w:rPr>
          <w:rFonts w:ascii="Consolas" w:eastAsia="Times New Roman" w:hAnsi="Consolas" w:cs="Times New Roman"/>
          <w:color w:val="808080"/>
          <w:sz w:val="21"/>
          <w:szCs w:val="21"/>
          <w:lang w:eastAsia="pt-BR"/>
        </w:rPr>
        <w:t>&gt;</w:t>
      </w:r>
    </w:p>
    <w:p w14:paraId="5D6295A6" w14:textId="77777777" w:rsidR="00003043" w:rsidRPr="00003043" w:rsidRDefault="00003043" w:rsidP="00003043">
      <w:pPr>
        <w:shd w:val="clear" w:color="auto" w:fill="1E1E1E"/>
        <w:spacing w:after="0" w:line="285" w:lineRule="atLeast"/>
        <w:rPr>
          <w:rFonts w:ascii="Consolas" w:eastAsia="Times New Roman" w:hAnsi="Consolas" w:cs="Times New Roman"/>
          <w:color w:val="D4D4D4"/>
          <w:sz w:val="21"/>
          <w:szCs w:val="21"/>
          <w:lang w:eastAsia="pt-BR"/>
        </w:rPr>
      </w:pPr>
      <w:r w:rsidRPr="00003043">
        <w:rPr>
          <w:rFonts w:ascii="Consolas" w:eastAsia="Times New Roman" w:hAnsi="Consolas" w:cs="Times New Roman"/>
          <w:color w:val="D4D4D4"/>
          <w:sz w:val="21"/>
          <w:szCs w:val="21"/>
          <w:lang w:eastAsia="pt-BR"/>
        </w:rPr>
        <w:t>    , </w:t>
      </w:r>
      <w:proofErr w:type="spellStart"/>
      <w:proofErr w:type="gramStart"/>
      <w:r w:rsidRPr="00003043">
        <w:rPr>
          <w:rFonts w:ascii="Consolas" w:eastAsia="Times New Roman" w:hAnsi="Consolas" w:cs="Times New Roman"/>
          <w:color w:val="9CDCFE"/>
          <w:sz w:val="21"/>
          <w:szCs w:val="21"/>
          <w:lang w:eastAsia="pt-BR"/>
        </w:rPr>
        <w:t>document</w:t>
      </w:r>
      <w:r w:rsidRPr="00003043">
        <w:rPr>
          <w:rFonts w:ascii="Consolas" w:eastAsia="Times New Roman" w:hAnsi="Consolas" w:cs="Times New Roman"/>
          <w:color w:val="D4D4D4"/>
          <w:sz w:val="21"/>
          <w:szCs w:val="21"/>
          <w:lang w:eastAsia="pt-BR"/>
        </w:rPr>
        <w:t>.</w:t>
      </w:r>
      <w:r w:rsidRPr="00003043">
        <w:rPr>
          <w:rFonts w:ascii="Consolas" w:eastAsia="Times New Roman" w:hAnsi="Consolas" w:cs="Times New Roman"/>
          <w:color w:val="DCDCAA"/>
          <w:sz w:val="21"/>
          <w:szCs w:val="21"/>
          <w:lang w:eastAsia="pt-BR"/>
        </w:rPr>
        <w:t>getElementById</w:t>
      </w:r>
      <w:proofErr w:type="spellEnd"/>
      <w:proofErr w:type="gramEnd"/>
      <w:r w:rsidRPr="00003043">
        <w:rPr>
          <w:rFonts w:ascii="Consolas" w:eastAsia="Times New Roman" w:hAnsi="Consolas" w:cs="Times New Roman"/>
          <w:color w:val="D4D4D4"/>
          <w:sz w:val="21"/>
          <w:szCs w:val="21"/>
          <w:lang w:eastAsia="pt-BR"/>
        </w:rPr>
        <w:t>(</w:t>
      </w:r>
      <w:r w:rsidRPr="00003043">
        <w:rPr>
          <w:rFonts w:ascii="Consolas" w:eastAsia="Times New Roman" w:hAnsi="Consolas" w:cs="Times New Roman"/>
          <w:color w:val="CE9178"/>
          <w:sz w:val="21"/>
          <w:szCs w:val="21"/>
          <w:lang w:eastAsia="pt-BR"/>
        </w:rPr>
        <w:t>'root'</w:t>
      </w:r>
      <w:r w:rsidRPr="00003043">
        <w:rPr>
          <w:rFonts w:ascii="Consolas" w:eastAsia="Times New Roman" w:hAnsi="Consolas" w:cs="Times New Roman"/>
          <w:color w:val="D4D4D4"/>
          <w:sz w:val="21"/>
          <w:szCs w:val="21"/>
          <w:lang w:eastAsia="pt-BR"/>
        </w:rPr>
        <w:t>))</w:t>
      </w:r>
    </w:p>
    <w:p w14:paraId="767C0E65" w14:textId="54D49714" w:rsidR="00890D75" w:rsidRDefault="00003043" w:rsidP="00E70A3F">
      <w:pPr>
        <w:tabs>
          <w:tab w:val="left" w:pos="5775"/>
        </w:tabs>
        <w:rPr>
          <w:sz w:val="24"/>
          <w:szCs w:val="24"/>
        </w:rPr>
      </w:pPr>
      <w:r>
        <w:rPr>
          <w:noProof/>
        </w:rPr>
        <w:drawing>
          <wp:inline distT="0" distB="0" distL="0" distR="0" wp14:anchorId="10C06C56" wp14:editId="4108E4C7">
            <wp:extent cx="3562350" cy="1771650"/>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2350" cy="1771650"/>
                    </a:xfrm>
                    <a:prstGeom prst="rect">
                      <a:avLst/>
                    </a:prstGeom>
                  </pic:spPr>
                </pic:pic>
              </a:graphicData>
            </a:graphic>
          </wp:inline>
        </w:drawing>
      </w:r>
    </w:p>
    <w:p w14:paraId="7AB4C110" w14:textId="3D178288" w:rsidR="00B52C07" w:rsidRDefault="00B52C07" w:rsidP="00E70A3F">
      <w:pPr>
        <w:tabs>
          <w:tab w:val="left" w:pos="5775"/>
        </w:tabs>
        <w:rPr>
          <w:sz w:val="24"/>
          <w:szCs w:val="24"/>
        </w:rPr>
      </w:pPr>
      <w:r>
        <w:rPr>
          <w:sz w:val="24"/>
          <w:szCs w:val="24"/>
        </w:rPr>
        <w:lastRenderedPageBreak/>
        <w:t xml:space="preserve">Mas se caso queiramos utilizar essa herança de Pai e Filho de uma forma diferente, colocando os Filhos diretamente no APP </w:t>
      </w:r>
      <w:proofErr w:type="spellStart"/>
      <w:r>
        <w:rPr>
          <w:sz w:val="24"/>
          <w:szCs w:val="24"/>
        </w:rPr>
        <w:t>React</w:t>
      </w:r>
      <w:proofErr w:type="spellEnd"/>
      <w:r>
        <w:rPr>
          <w:sz w:val="24"/>
          <w:szCs w:val="24"/>
        </w:rPr>
        <w:t>, como abaixo:</w:t>
      </w:r>
    </w:p>
    <w:p w14:paraId="49F766B5" w14:textId="332C1CA6" w:rsidR="00B52C07" w:rsidRDefault="00B52C07" w:rsidP="00E70A3F">
      <w:pPr>
        <w:tabs>
          <w:tab w:val="left" w:pos="5775"/>
        </w:tabs>
        <w:rPr>
          <w:sz w:val="24"/>
          <w:szCs w:val="24"/>
        </w:rPr>
      </w:pPr>
    </w:p>
    <w:p w14:paraId="315D0362"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52C07">
        <w:rPr>
          <w:rFonts w:ascii="Consolas" w:eastAsia="Times New Roman" w:hAnsi="Consolas" w:cs="Times New Roman"/>
          <w:color w:val="C586C0"/>
          <w:sz w:val="21"/>
          <w:szCs w:val="21"/>
          <w:lang w:eastAsia="pt-BR"/>
        </w:rPr>
        <w:t>import</w:t>
      </w:r>
      <w:proofErr w:type="spellEnd"/>
      <w:r w:rsidRPr="00B52C07">
        <w:rPr>
          <w:rFonts w:ascii="Consolas" w:eastAsia="Times New Roman" w:hAnsi="Consolas" w:cs="Times New Roman"/>
          <w:color w:val="D4D4D4"/>
          <w:sz w:val="21"/>
          <w:szCs w:val="21"/>
          <w:lang w:eastAsia="pt-BR"/>
        </w:rPr>
        <w:t> </w:t>
      </w:r>
      <w:proofErr w:type="spellStart"/>
      <w:r w:rsidRPr="00B52C07">
        <w:rPr>
          <w:rFonts w:ascii="Consolas" w:eastAsia="Times New Roman" w:hAnsi="Consolas" w:cs="Times New Roman"/>
          <w:color w:val="9CDCFE"/>
          <w:sz w:val="21"/>
          <w:szCs w:val="21"/>
          <w:lang w:eastAsia="pt-BR"/>
        </w:rPr>
        <w:t>React</w:t>
      </w:r>
      <w:proofErr w:type="spellEnd"/>
      <w:r w:rsidRPr="00B52C07">
        <w:rPr>
          <w:rFonts w:ascii="Consolas" w:eastAsia="Times New Roman" w:hAnsi="Consolas" w:cs="Times New Roman"/>
          <w:color w:val="D4D4D4"/>
          <w:sz w:val="21"/>
          <w:szCs w:val="21"/>
          <w:lang w:eastAsia="pt-BR"/>
        </w:rPr>
        <w:t> </w:t>
      </w:r>
      <w:proofErr w:type="spellStart"/>
      <w:r w:rsidRPr="00B52C07">
        <w:rPr>
          <w:rFonts w:ascii="Consolas" w:eastAsia="Times New Roman" w:hAnsi="Consolas" w:cs="Times New Roman"/>
          <w:color w:val="C586C0"/>
          <w:sz w:val="21"/>
          <w:szCs w:val="21"/>
          <w:lang w:eastAsia="pt-BR"/>
        </w:rPr>
        <w:t>from</w:t>
      </w:r>
      <w:proofErr w:type="spellEnd"/>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CE9178"/>
          <w:sz w:val="21"/>
          <w:szCs w:val="21"/>
          <w:lang w:eastAsia="pt-BR"/>
        </w:rPr>
        <w:t>'</w:t>
      </w:r>
      <w:proofErr w:type="spellStart"/>
      <w:r w:rsidRPr="00B52C07">
        <w:rPr>
          <w:rFonts w:ascii="Consolas" w:eastAsia="Times New Roman" w:hAnsi="Consolas" w:cs="Times New Roman"/>
          <w:color w:val="CE9178"/>
          <w:sz w:val="21"/>
          <w:szCs w:val="21"/>
          <w:lang w:eastAsia="pt-BR"/>
        </w:rPr>
        <w:t>react</w:t>
      </w:r>
      <w:proofErr w:type="spellEnd"/>
      <w:r w:rsidRPr="00B52C07">
        <w:rPr>
          <w:rFonts w:ascii="Consolas" w:eastAsia="Times New Roman" w:hAnsi="Consolas" w:cs="Times New Roman"/>
          <w:color w:val="CE9178"/>
          <w:sz w:val="21"/>
          <w:szCs w:val="21"/>
          <w:lang w:eastAsia="pt-BR"/>
        </w:rPr>
        <w:t>'</w:t>
      </w:r>
    </w:p>
    <w:p w14:paraId="5857920E"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52C07">
        <w:rPr>
          <w:rFonts w:ascii="Consolas" w:eastAsia="Times New Roman" w:hAnsi="Consolas" w:cs="Times New Roman"/>
          <w:color w:val="C586C0"/>
          <w:sz w:val="21"/>
          <w:szCs w:val="21"/>
          <w:lang w:eastAsia="pt-BR"/>
        </w:rPr>
        <w:t>import</w:t>
      </w:r>
      <w:proofErr w:type="spellEnd"/>
      <w:r w:rsidRPr="00B52C07">
        <w:rPr>
          <w:rFonts w:ascii="Consolas" w:eastAsia="Times New Roman" w:hAnsi="Consolas" w:cs="Times New Roman"/>
          <w:color w:val="D4D4D4"/>
          <w:sz w:val="21"/>
          <w:szCs w:val="21"/>
          <w:lang w:eastAsia="pt-BR"/>
        </w:rPr>
        <w:t> </w:t>
      </w:r>
      <w:proofErr w:type="spellStart"/>
      <w:r w:rsidRPr="00B52C07">
        <w:rPr>
          <w:rFonts w:ascii="Consolas" w:eastAsia="Times New Roman" w:hAnsi="Consolas" w:cs="Times New Roman"/>
          <w:color w:val="9CDCFE"/>
          <w:sz w:val="21"/>
          <w:szCs w:val="21"/>
          <w:lang w:eastAsia="pt-BR"/>
        </w:rPr>
        <w:t>ReactDOM</w:t>
      </w:r>
      <w:proofErr w:type="spellEnd"/>
      <w:r w:rsidRPr="00B52C07">
        <w:rPr>
          <w:rFonts w:ascii="Consolas" w:eastAsia="Times New Roman" w:hAnsi="Consolas" w:cs="Times New Roman"/>
          <w:color w:val="D4D4D4"/>
          <w:sz w:val="21"/>
          <w:szCs w:val="21"/>
          <w:lang w:eastAsia="pt-BR"/>
        </w:rPr>
        <w:t> </w:t>
      </w:r>
      <w:proofErr w:type="spellStart"/>
      <w:r w:rsidRPr="00B52C07">
        <w:rPr>
          <w:rFonts w:ascii="Consolas" w:eastAsia="Times New Roman" w:hAnsi="Consolas" w:cs="Times New Roman"/>
          <w:color w:val="C586C0"/>
          <w:sz w:val="21"/>
          <w:szCs w:val="21"/>
          <w:lang w:eastAsia="pt-BR"/>
        </w:rPr>
        <w:t>from</w:t>
      </w:r>
      <w:proofErr w:type="spellEnd"/>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CE9178"/>
          <w:sz w:val="21"/>
          <w:szCs w:val="21"/>
          <w:lang w:eastAsia="pt-BR"/>
        </w:rPr>
        <w:t>'</w:t>
      </w:r>
      <w:proofErr w:type="spellStart"/>
      <w:r w:rsidRPr="00B52C07">
        <w:rPr>
          <w:rFonts w:ascii="Consolas" w:eastAsia="Times New Roman" w:hAnsi="Consolas" w:cs="Times New Roman"/>
          <w:color w:val="CE9178"/>
          <w:sz w:val="21"/>
          <w:szCs w:val="21"/>
          <w:lang w:eastAsia="pt-BR"/>
        </w:rPr>
        <w:t>react</w:t>
      </w:r>
      <w:proofErr w:type="spellEnd"/>
      <w:r w:rsidRPr="00B52C07">
        <w:rPr>
          <w:rFonts w:ascii="Consolas" w:eastAsia="Times New Roman" w:hAnsi="Consolas" w:cs="Times New Roman"/>
          <w:color w:val="CE9178"/>
          <w:sz w:val="21"/>
          <w:szCs w:val="21"/>
          <w:lang w:eastAsia="pt-BR"/>
        </w:rPr>
        <w:t>-dom'</w:t>
      </w:r>
    </w:p>
    <w:p w14:paraId="328AF98E"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
    <w:p w14:paraId="18948798"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52C07">
        <w:rPr>
          <w:rFonts w:ascii="Consolas" w:eastAsia="Times New Roman" w:hAnsi="Consolas" w:cs="Times New Roman"/>
          <w:color w:val="C586C0"/>
          <w:sz w:val="21"/>
          <w:szCs w:val="21"/>
          <w:lang w:eastAsia="pt-BR"/>
        </w:rPr>
        <w:t>import</w:t>
      </w:r>
      <w:proofErr w:type="spellEnd"/>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9CDCFE"/>
          <w:sz w:val="21"/>
          <w:szCs w:val="21"/>
          <w:lang w:eastAsia="pt-BR"/>
        </w:rPr>
        <w:t>Pai</w:t>
      </w:r>
      <w:r w:rsidRPr="00B52C07">
        <w:rPr>
          <w:rFonts w:ascii="Consolas" w:eastAsia="Times New Roman" w:hAnsi="Consolas" w:cs="Times New Roman"/>
          <w:color w:val="D4D4D4"/>
          <w:sz w:val="21"/>
          <w:szCs w:val="21"/>
          <w:lang w:eastAsia="pt-BR"/>
        </w:rPr>
        <w:t> </w:t>
      </w:r>
      <w:proofErr w:type="spellStart"/>
      <w:r w:rsidRPr="00B52C07">
        <w:rPr>
          <w:rFonts w:ascii="Consolas" w:eastAsia="Times New Roman" w:hAnsi="Consolas" w:cs="Times New Roman"/>
          <w:color w:val="C586C0"/>
          <w:sz w:val="21"/>
          <w:szCs w:val="21"/>
          <w:lang w:eastAsia="pt-BR"/>
        </w:rPr>
        <w:t>from</w:t>
      </w:r>
      <w:proofErr w:type="spellEnd"/>
      <w:r w:rsidRPr="00B52C07">
        <w:rPr>
          <w:rFonts w:ascii="Consolas" w:eastAsia="Times New Roman" w:hAnsi="Consolas" w:cs="Times New Roman"/>
          <w:color w:val="D4D4D4"/>
          <w:sz w:val="21"/>
          <w:szCs w:val="21"/>
          <w:lang w:eastAsia="pt-BR"/>
        </w:rPr>
        <w:t> </w:t>
      </w:r>
      <w:proofErr w:type="gramStart"/>
      <w:r w:rsidRPr="00B52C07">
        <w:rPr>
          <w:rFonts w:ascii="Consolas" w:eastAsia="Times New Roman" w:hAnsi="Consolas" w:cs="Times New Roman"/>
          <w:color w:val="CE9178"/>
          <w:sz w:val="21"/>
          <w:szCs w:val="21"/>
          <w:lang w:eastAsia="pt-BR"/>
        </w:rPr>
        <w:t>'./</w:t>
      </w:r>
      <w:proofErr w:type="gramEnd"/>
      <w:r w:rsidRPr="00B52C07">
        <w:rPr>
          <w:rFonts w:ascii="Consolas" w:eastAsia="Times New Roman" w:hAnsi="Consolas" w:cs="Times New Roman"/>
          <w:color w:val="CE9178"/>
          <w:sz w:val="21"/>
          <w:szCs w:val="21"/>
          <w:lang w:eastAsia="pt-BR"/>
        </w:rPr>
        <w:t>componentes/Pai'</w:t>
      </w:r>
    </w:p>
    <w:p w14:paraId="15227EE1"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
    <w:p w14:paraId="676A3B1A"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B52C07">
        <w:rPr>
          <w:rFonts w:ascii="Consolas" w:eastAsia="Times New Roman" w:hAnsi="Consolas" w:cs="Times New Roman"/>
          <w:color w:val="9CDCFE"/>
          <w:sz w:val="21"/>
          <w:szCs w:val="21"/>
          <w:lang w:eastAsia="pt-BR"/>
        </w:rPr>
        <w:t>ReactDOM</w:t>
      </w:r>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DCDCAA"/>
          <w:sz w:val="21"/>
          <w:szCs w:val="21"/>
          <w:lang w:eastAsia="pt-BR"/>
        </w:rPr>
        <w:t>render</w:t>
      </w:r>
      <w:proofErr w:type="spellEnd"/>
      <w:r w:rsidRPr="00B52C07">
        <w:rPr>
          <w:rFonts w:ascii="Consolas" w:eastAsia="Times New Roman" w:hAnsi="Consolas" w:cs="Times New Roman"/>
          <w:color w:val="D4D4D4"/>
          <w:sz w:val="21"/>
          <w:szCs w:val="21"/>
          <w:lang w:eastAsia="pt-BR"/>
        </w:rPr>
        <w:t>( </w:t>
      </w:r>
    </w:p>
    <w:p w14:paraId="716A4B94"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&lt;</w:t>
      </w:r>
      <w:proofErr w:type="spellStart"/>
      <w:r w:rsidRPr="00B52C07">
        <w:rPr>
          <w:rFonts w:ascii="Consolas" w:eastAsia="Times New Roman" w:hAnsi="Consolas" w:cs="Times New Roman"/>
          <w:color w:val="569CD6"/>
          <w:sz w:val="21"/>
          <w:szCs w:val="21"/>
          <w:lang w:eastAsia="pt-BR"/>
        </w:rPr>
        <w:t>div</w:t>
      </w:r>
      <w:proofErr w:type="spellEnd"/>
      <w:r w:rsidRPr="00B52C07">
        <w:rPr>
          <w:rFonts w:ascii="Consolas" w:eastAsia="Times New Roman" w:hAnsi="Consolas" w:cs="Times New Roman"/>
          <w:color w:val="808080"/>
          <w:sz w:val="21"/>
          <w:szCs w:val="21"/>
          <w:lang w:eastAsia="pt-BR"/>
        </w:rPr>
        <w:t>&gt;</w:t>
      </w:r>
    </w:p>
    <w:p w14:paraId="15E265A1"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&lt;</w:t>
      </w:r>
      <w:r w:rsidRPr="00B52C07">
        <w:rPr>
          <w:rFonts w:ascii="Consolas" w:eastAsia="Times New Roman" w:hAnsi="Consolas" w:cs="Times New Roman"/>
          <w:color w:val="4EC9B0"/>
          <w:sz w:val="21"/>
          <w:szCs w:val="21"/>
          <w:lang w:eastAsia="pt-BR"/>
        </w:rPr>
        <w:t>Pai</w:t>
      </w: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9CDCFE"/>
          <w:sz w:val="21"/>
          <w:szCs w:val="21"/>
          <w:lang w:eastAsia="pt-BR"/>
        </w:rPr>
        <w:t>nome</w:t>
      </w:r>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CE9178"/>
          <w:sz w:val="21"/>
          <w:szCs w:val="21"/>
          <w:lang w:eastAsia="pt-BR"/>
        </w:rPr>
        <w:t>"Paulo"</w:t>
      </w: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9CDCFE"/>
          <w:sz w:val="21"/>
          <w:szCs w:val="21"/>
          <w:lang w:eastAsia="pt-BR"/>
        </w:rPr>
        <w:t>sobrenome</w:t>
      </w:r>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CE9178"/>
          <w:sz w:val="21"/>
          <w:szCs w:val="21"/>
          <w:lang w:eastAsia="pt-BR"/>
        </w:rPr>
        <w:t>"Vieira"</w:t>
      </w: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&gt;</w:t>
      </w:r>
    </w:p>
    <w:p w14:paraId="29618484"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&lt;</w:t>
      </w:r>
      <w:r w:rsidRPr="00B52C07">
        <w:rPr>
          <w:rFonts w:ascii="Consolas" w:eastAsia="Times New Roman" w:hAnsi="Consolas" w:cs="Times New Roman"/>
          <w:color w:val="4EC9B0"/>
          <w:sz w:val="21"/>
          <w:szCs w:val="21"/>
          <w:lang w:eastAsia="pt-BR"/>
        </w:rPr>
        <w:t>Filho</w:t>
      </w: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9CDCFE"/>
          <w:sz w:val="21"/>
          <w:szCs w:val="21"/>
          <w:lang w:eastAsia="pt-BR"/>
        </w:rPr>
        <w:t>nome</w:t>
      </w:r>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CE9178"/>
          <w:sz w:val="21"/>
          <w:szCs w:val="21"/>
          <w:lang w:eastAsia="pt-BR"/>
        </w:rPr>
        <w:t>"Pedro"</w:t>
      </w: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/&gt;</w:t>
      </w:r>
    </w:p>
    <w:p w14:paraId="1D258A2E"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&lt;/</w:t>
      </w:r>
      <w:r w:rsidRPr="00B52C07">
        <w:rPr>
          <w:rFonts w:ascii="Consolas" w:eastAsia="Times New Roman" w:hAnsi="Consolas" w:cs="Times New Roman"/>
          <w:color w:val="4EC9B0"/>
          <w:sz w:val="21"/>
          <w:szCs w:val="21"/>
          <w:lang w:eastAsia="pt-BR"/>
        </w:rPr>
        <w:t>Pai</w:t>
      </w:r>
      <w:r w:rsidRPr="00B52C07">
        <w:rPr>
          <w:rFonts w:ascii="Consolas" w:eastAsia="Times New Roman" w:hAnsi="Consolas" w:cs="Times New Roman"/>
          <w:color w:val="808080"/>
          <w:sz w:val="21"/>
          <w:szCs w:val="21"/>
          <w:lang w:eastAsia="pt-BR"/>
        </w:rPr>
        <w:t>&gt;</w:t>
      </w:r>
    </w:p>
    <w:p w14:paraId="4432D277"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w:t>
      </w:r>
      <w:r w:rsidRPr="00B52C07">
        <w:rPr>
          <w:rFonts w:ascii="Consolas" w:eastAsia="Times New Roman" w:hAnsi="Consolas" w:cs="Times New Roman"/>
          <w:color w:val="808080"/>
          <w:sz w:val="21"/>
          <w:szCs w:val="21"/>
          <w:lang w:eastAsia="pt-BR"/>
        </w:rPr>
        <w:t>&lt;/</w:t>
      </w:r>
      <w:proofErr w:type="spellStart"/>
      <w:r w:rsidRPr="00B52C07">
        <w:rPr>
          <w:rFonts w:ascii="Consolas" w:eastAsia="Times New Roman" w:hAnsi="Consolas" w:cs="Times New Roman"/>
          <w:color w:val="569CD6"/>
          <w:sz w:val="21"/>
          <w:szCs w:val="21"/>
          <w:lang w:eastAsia="pt-BR"/>
        </w:rPr>
        <w:t>div</w:t>
      </w:r>
      <w:proofErr w:type="spellEnd"/>
      <w:r w:rsidRPr="00B52C07">
        <w:rPr>
          <w:rFonts w:ascii="Consolas" w:eastAsia="Times New Roman" w:hAnsi="Consolas" w:cs="Times New Roman"/>
          <w:color w:val="808080"/>
          <w:sz w:val="21"/>
          <w:szCs w:val="21"/>
          <w:lang w:eastAsia="pt-BR"/>
        </w:rPr>
        <w:t>&gt;</w:t>
      </w:r>
    </w:p>
    <w:p w14:paraId="6CC0EB35" w14:textId="77777777" w:rsidR="00B52C07" w:rsidRPr="00B52C07" w:rsidRDefault="00B52C07" w:rsidP="00B52C07">
      <w:pPr>
        <w:shd w:val="clear" w:color="auto" w:fill="1E1E1E"/>
        <w:spacing w:after="0" w:line="285" w:lineRule="atLeast"/>
        <w:rPr>
          <w:rFonts w:ascii="Consolas" w:eastAsia="Times New Roman" w:hAnsi="Consolas" w:cs="Times New Roman"/>
          <w:color w:val="D4D4D4"/>
          <w:sz w:val="21"/>
          <w:szCs w:val="21"/>
          <w:lang w:eastAsia="pt-BR"/>
        </w:rPr>
      </w:pPr>
      <w:r w:rsidRPr="00B52C07">
        <w:rPr>
          <w:rFonts w:ascii="Consolas" w:eastAsia="Times New Roman" w:hAnsi="Consolas" w:cs="Times New Roman"/>
          <w:color w:val="D4D4D4"/>
          <w:sz w:val="21"/>
          <w:szCs w:val="21"/>
          <w:lang w:eastAsia="pt-BR"/>
        </w:rPr>
        <w:t>    , </w:t>
      </w:r>
      <w:proofErr w:type="spellStart"/>
      <w:proofErr w:type="gramStart"/>
      <w:r w:rsidRPr="00B52C07">
        <w:rPr>
          <w:rFonts w:ascii="Consolas" w:eastAsia="Times New Roman" w:hAnsi="Consolas" w:cs="Times New Roman"/>
          <w:color w:val="9CDCFE"/>
          <w:sz w:val="21"/>
          <w:szCs w:val="21"/>
          <w:lang w:eastAsia="pt-BR"/>
        </w:rPr>
        <w:t>document</w:t>
      </w:r>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DCDCAA"/>
          <w:sz w:val="21"/>
          <w:szCs w:val="21"/>
          <w:lang w:eastAsia="pt-BR"/>
        </w:rPr>
        <w:t>getElementById</w:t>
      </w:r>
      <w:proofErr w:type="spellEnd"/>
      <w:proofErr w:type="gramEnd"/>
      <w:r w:rsidRPr="00B52C07">
        <w:rPr>
          <w:rFonts w:ascii="Consolas" w:eastAsia="Times New Roman" w:hAnsi="Consolas" w:cs="Times New Roman"/>
          <w:color w:val="D4D4D4"/>
          <w:sz w:val="21"/>
          <w:szCs w:val="21"/>
          <w:lang w:eastAsia="pt-BR"/>
        </w:rPr>
        <w:t>(</w:t>
      </w:r>
      <w:r w:rsidRPr="00B52C07">
        <w:rPr>
          <w:rFonts w:ascii="Consolas" w:eastAsia="Times New Roman" w:hAnsi="Consolas" w:cs="Times New Roman"/>
          <w:color w:val="CE9178"/>
          <w:sz w:val="21"/>
          <w:szCs w:val="21"/>
          <w:lang w:eastAsia="pt-BR"/>
        </w:rPr>
        <w:t>'root'</w:t>
      </w:r>
      <w:r w:rsidRPr="00B52C07">
        <w:rPr>
          <w:rFonts w:ascii="Consolas" w:eastAsia="Times New Roman" w:hAnsi="Consolas" w:cs="Times New Roman"/>
          <w:color w:val="D4D4D4"/>
          <w:sz w:val="21"/>
          <w:szCs w:val="21"/>
          <w:lang w:eastAsia="pt-BR"/>
        </w:rPr>
        <w:t>))</w:t>
      </w:r>
    </w:p>
    <w:p w14:paraId="3E53DF8D" w14:textId="783B134F" w:rsidR="00B52C07" w:rsidRDefault="00B52C07" w:rsidP="00E70A3F">
      <w:pPr>
        <w:tabs>
          <w:tab w:val="left" w:pos="5775"/>
        </w:tabs>
        <w:rPr>
          <w:sz w:val="24"/>
          <w:szCs w:val="24"/>
        </w:rPr>
      </w:pPr>
    </w:p>
    <w:p w14:paraId="0D60AB06" w14:textId="563858A8" w:rsidR="00B52C07" w:rsidRDefault="00B52C07" w:rsidP="00E70A3F">
      <w:pPr>
        <w:tabs>
          <w:tab w:val="left" w:pos="5775"/>
        </w:tabs>
        <w:rPr>
          <w:sz w:val="24"/>
          <w:szCs w:val="24"/>
        </w:rPr>
      </w:pPr>
      <w:r w:rsidRPr="003D2B74">
        <w:rPr>
          <w:b/>
          <w:bCs/>
          <w:sz w:val="24"/>
          <w:szCs w:val="24"/>
          <w:highlight w:val="yellow"/>
        </w:rPr>
        <w:t xml:space="preserve">Eu tenho que realizar uma função dentro do componente Pai que irá </w:t>
      </w:r>
      <w:r w:rsidRPr="003D2B74">
        <w:rPr>
          <w:b/>
          <w:bCs/>
          <w:sz w:val="28"/>
          <w:szCs w:val="28"/>
          <w:highlight w:val="yellow"/>
        </w:rPr>
        <w:t xml:space="preserve">clonar </w:t>
      </w:r>
      <w:r w:rsidR="004325B6" w:rsidRPr="003D2B74">
        <w:rPr>
          <w:b/>
          <w:bCs/>
          <w:sz w:val="28"/>
          <w:szCs w:val="28"/>
          <w:highlight w:val="yellow"/>
        </w:rPr>
        <w:t>cada elemento componente Filho</w:t>
      </w:r>
      <w:r w:rsidR="004325B6">
        <w:rPr>
          <w:sz w:val="24"/>
          <w:szCs w:val="24"/>
        </w:rPr>
        <w:t xml:space="preserve">, com as heranças de seu Pai, sendo o </w:t>
      </w:r>
      <w:r w:rsidR="004325B6" w:rsidRPr="000F0347">
        <w:rPr>
          <w:b/>
          <w:bCs/>
          <w:sz w:val="24"/>
          <w:szCs w:val="24"/>
          <w:highlight w:val="yellow"/>
        </w:rPr>
        <w:t>primeiro Parâmetro do Map a lista de Filhos que quero trabalhar</w:t>
      </w:r>
      <w:r w:rsidR="004325B6">
        <w:rPr>
          <w:sz w:val="24"/>
          <w:szCs w:val="24"/>
        </w:rPr>
        <w:t xml:space="preserve"> e no </w:t>
      </w:r>
      <w:r w:rsidR="004325B6" w:rsidRPr="000F0347">
        <w:rPr>
          <w:b/>
          <w:bCs/>
          <w:sz w:val="24"/>
          <w:szCs w:val="24"/>
          <w:highlight w:val="yellow"/>
        </w:rPr>
        <w:t xml:space="preserve">segundo parâmetro do </w:t>
      </w:r>
      <w:proofErr w:type="spellStart"/>
      <w:r w:rsidR="004325B6" w:rsidRPr="000F0347">
        <w:rPr>
          <w:b/>
          <w:bCs/>
          <w:sz w:val="24"/>
          <w:szCs w:val="24"/>
          <w:highlight w:val="yellow"/>
        </w:rPr>
        <w:t>map</w:t>
      </w:r>
      <w:proofErr w:type="spellEnd"/>
      <w:r w:rsidR="004325B6" w:rsidRPr="000F0347">
        <w:rPr>
          <w:b/>
          <w:bCs/>
          <w:sz w:val="24"/>
          <w:szCs w:val="24"/>
          <w:highlight w:val="yellow"/>
        </w:rPr>
        <w:t xml:space="preserve"> a minha função que irá clonar de fato os filhos</w:t>
      </w:r>
      <w:r w:rsidR="003C66BC">
        <w:rPr>
          <w:sz w:val="24"/>
          <w:szCs w:val="24"/>
        </w:rPr>
        <w:t xml:space="preserve">... Essa </w:t>
      </w:r>
      <w:r w:rsidR="003C66BC" w:rsidRPr="000F0347">
        <w:rPr>
          <w:b/>
          <w:bCs/>
          <w:color w:val="FFFFFF" w:themeColor="background1"/>
          <w:sz w:val="24"/>
          <w:szCs w:val="24"/>
          <w:highlight w:val="blue"/>
        </w:rPr>
        <w:t>função de clonagem</w:t>
      </w:r>
      <w:r w:rsidR="003C66BC">
        <w:rPr>
          <w:sz w:val="24"/>
          <w:szCs w:val="24"/>
        </w:rPr>
        <w:t xml:space="preserve"> recebe como </w:t>
      </w:r>
      <w:r w:rsidR="003C66BC" w:rsidRPr="000F0347">
        <w:rPr>
          <w:b/>
          <w:bCs/>
          <w:color w:val="FFFFFF" w:themeColor="background1"/>
          <w:sz w:val="24"/>
          <w:szCs w:val="24"/>
          <w:highlight w:val="blue"/>
        </w:rPr>
        <w:t>primeiro parâmetro o Filho</w:t>
      </w:r>
      <w:r w:rsidR="003C66BC">
        <w:rPr>
          <w:sz w:val="24"/>
          <w:szCs w:val="24"/>
        </w:rPr>
        <w:t xml:space="preserve">, e no </w:t>
      </w:r>
      <w:r w:rsidR="003C66BC" w:rsidRPr="000F0347">
        <w:rPr>
          <w:b/>
          <w:bCs/>
          <w:color w:val="FFFFFF" w:themeColor="background1"/>
          <w:sz w:val="24"/>
          <w:szCs w:val="24"/>
          <w:highlight w:val="blue"/>
        </w:rPr>
        <w:t>segundo parâmetro as propriedades que serão clonadas</w:t>
      </w:r>
      <w:r w:rsidR="004325B6">
        <w:rPr>
          <w:sz w:val="24"/>
          <w:szCs w:val="24"/>
        </w:rPr>
        <w:t>:</w:t>
      </w:r>
    </w:p>
    <w:p w14:paraId="4EFB625E"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325B6">
        <w:rPr>
          <w:rFonts w:ascii="Consolas" w:eastAsia="Times New Roman" w:hAnsi="Consolas" w:cs="Times New Roman"/>
          <w:color w:val="C586C0"/>
          <w:sz w:val="21"/>
          <w:szCs w:val="21"/>
          <w:lang w:eastAsia="pt-BR"/>
        </w:rPr>
        <w:t>import</w:t>
      </w:r>
      <w:proofErr w:type="spellEnd"/>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9CDCFE"/>
          <w:sz w:val="21"/>
          <w:szCs w:val="21"/>
          <w:lang w:eastAsia="pt-BR"/>
        </w:rPr>
        <w:t>React</w:t>
      </w:r>
      <w:proofErr w:type="spellEnd"/>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C586C0"/>
          <w:sz w:val="21"/>
          <w:szCs w:val="21"/>
          <w:lang w:eastAsia="pt-BR"/>
        </w:rPr>
        <w:t>from</w:t>
      </w:r>
      <w:proofErr w:type="spellEnd"/>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CE9178"/>
          <w:sz w:val="21"/>
          <w:szCs w:val="21"/>
          <w:lang w:eastAsia="pt-BR"/>
        </w:rPr>
        <w:t>'</w:t>
      </w:r>
      <w:proofErr w:type="spellStart"/>
      <w:r w:rsidRPr="004325B6">
        <w:rPr>
          <w:rFonts w:ascii="Consolas" w:eastAsia="Times New Roman" w:hAnsi="Consolas" w:cs="Times New Roman"/>
          <w:color w:val="CE9178"/>
          <w:sz w:val="21"/>
          <w:szCs w:val="21"/>
          <w:lang w:eastAsia="pt-BR"/>
        </w:rPr>
        <w:t>react</w:t>
      </w:r>
      <w:proofErr w:type="spellEnd"/>
      <w:r w:rsidRPr="004325B6">
        <w:rPr>
          <w:rFonts w:ascii="Consolas" w:eastAsia="Times New Roman" w:hAnsi="Consolas" w:cs="Times New Roman"/>
          <w:color w:val="CE9178"/>
          <w:sz w:val="21"/>
          <w:szCs w:val="21"/>
          <w:lang w:eastAsia="pt-BR"/>
        </w:rPr>
        <w:t>'</w:t>
      </w:r>
    </w:p>
    <w:p w14:paraId="1CF9947B" w14:textId="77777777" w:rsidR="004325B6" w:rsidRPr="004325B6" w:rsidRDefault="004325B6" w:rsidP="004325B6">
      <w:pPr>
        <w:shd w:val="clear" w:color="auto" w:fill="1E1E1E"/>
        <w:spacing w:after="240" w:line="285" w:lineRule="atLeast"/>
        <w:rPr>
          <w:rFonts w:ascii="Consolas" w:eastAsia="Times New Roman" w:hAnsi="Consolas" w:cs="Times New Roman"/>
          <w:color w:val="D4D4D4"/>
          <w:sz w:val="21"/>
          <w:szCs w:val="21"/>
          <w:lang w:eastAsia="pt-BR"/>
        </w:rPr>
      </w:pPr>
    </w:p>
    <w:p w14:paraId="2DC1EE7A"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4325B6">
        <w:rPr>
          <w:rFonts w:ascii="Consolas" w:eastAsia="Times New Roman" w:hAnsi="Consolas" w:cs="Times New Roman"/>
          <w:color w:val="C586C0"/>
          <w:sz w:val="21"/>
          <w:szCs w:val="21"/>
          <w:lang w:eastAsia="pt-BR"/>
        </w:rPr>
        <w:t>export</w:t>
      </w:r>
      <w:proofErr w:type="spellEnd"/>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C586C0"/>
          <w:sz w:val="21"/>
          <w:szCs w:val="21"/>
          <w:lang w:eastAsia="pt-BR"/>
        </w:rPr>
        <w:t>default</w:t>
      </w:r>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9CDCFE"/>
          <w:sz w:val="21"/>
          <w:szCs w:val="21"/>
          <w:lang w:eastAsia="pt-BR"/>
        </w:rPr>
        <w:t>props</w:t>
      </w:r>
      <w:proofErr w:type="spellEnd"/>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569CD6"/>
          <w:sz w:val="21"/>
          <w:szCs w:val="21"/>
          <w:lang w:eastAsia="pt-BR"/>
        </w:rPr>
        <w:t>=&gt;</w:t>
      </w:r>
      <w:r w:rsidRPr="004325B6">
        <w:rPr>
          <w:rFonts w:ascii="Consolas" w:eastAsia="Times New Roman" w:hAnsi="Consolas" w:cs="Times New Roman"/>
          <w:color w:val="D4D4D4"/>
          <w:sz w:val="21"/>
          <w:szCs w:val="21"/>
          <w:lang w:eastAsia="pt-BR"/>
        </w:rPr>
        <w:t> {</w:t>
      </w:r>
    </w:p>
    <w:p w14:paraId="03E69637"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C586C0"/>
          <w:sz w:val="21"/>
          <w:szCs w:val="21"/>
          <w:lang w:eastAsia="pt-BR"/>
        </w:rPr>
        <w:t>return</w:t>
      </w:r>
      <w:proofErr w:type="spellEnd"/>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proofErr w:type="spellStart"/>
      <w:r w:rsidRPr="004325B6">
        <w:rPr>
          <w:rFonts w:ascii="Consolas" w:eastAsia="Times New Roman" w:hAnsi="Consolas" w:cs="Times New Roman"/>
          <w:color w:val="569CD6"/>
          <w:sz w:val="21"/>
          <w:szCs w:val="21"/>
          <w:lang w:eastAsia="pt-BR"/>
        </w:rPr>
        <w:t>div</w:t>
      </w:r>
      <w:proofErr w:type="spellEnd"/>
      <w:r w:rsidRPr="004325B6">
        <w:rPr>
          <w:rFonts w:ascii="Consolas" w:eastAsia="Times New Roman" w:hAnsi="Consolas" w:cs="Times New Roman"/>
          <w:color w:val="808080"/>
          <w:sz w:val="21"/>
          <w:szCs w:val="21"/>
          <w:lang w:eastAsia="pt-BR"/>
        </w:rPr>
        <w:t>&gt;</w:t>
      </w:r>
    </w:p>
    <w:p w14:paraId="401D71EE"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r w:rsidRPr="004325B6">
        <w:rPr>
          <w:rFonts w:ascii="Consolas" w:eastAsia="Times New Roman" w:hAnsi="Consolas" w:cs="Times New Roman"/>
          <w:color w:val="569CD6"/>
          <w:sz w:val="21"/>
          <w:szCs w:val="21"/>
          <w:lang w:eastAsia="pt-BR"/>
        </w:rPr>
        <w:t>h1</w:t>
      </w:r>
      <w:r w:rsidRPr="004325B6">
        <w:rPr>
          <w:rFonts w:ascii="Consolas" w:eastAsia="Times New Roman" w:hAnsi="Consolas" w:cs="Times New Roman"/>
          <w:color w:val="808080"/>
          <w:sz w:val="21"/>
          <w:szCs w:val="21"/>
          <w:lang w:eastAsia="pt-BR"/>
        </w:rPr>
        <w:t>&gt;</w:t>
      </w:r>
      <w:r w:rsidRPr="004325B6">
        <w:rPr>
          <w:rFonts w:ascii="Consolas" w:eastAsia="Times New Roman" w:hAnsi="Consolas" w:cs="Times New Roman"/>
          <w:color w:val="569CD6"/>
          <w:sz w:val="21"/>
          <w:szCs w:val="21"/>
          <w:lang w:eastAsia="pt-BR"/>
        </w:rPr>
        <w:t>{</w:t>
      </w:r>
      <w:proofErr w:type="spellStart"/>
      <w:proofErr w:type="gramStart"/>
      <w:r w:rsidRPr="004325B6">
        <w:rPr>
          <w:rFonts w:ascii="Consolas" w:eastAsia="Times New Roman" w:hAnsi="Consolas" w:cs="Times New Roman"/>
          <w:color w:val="9CDCFE"/>
          <w:sz w:val="21"/>
          <w:szCs w:val="21"/>
          <w:lang w:eastAsia="pt-BR"/>
        </w:rPr>
        <w:t>props</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9CDCFE"/>
          <w:sz w:val="21"/>
          <w:szCs w:val="21"/>
          <w:lang w:eastAsia="pt-BR"/>
        </w:rPr>
        <w:t>nome</w:t>
      </w:r>
      <w:proofErr w:type="spellEnd"/>
      <w:proofErr w:type="gramEnd"/>
      <w:r w:rsidRPr="004325B6">
        <w:rPr>
          <w:rFonts w:ascii="Consolas" w:eastAsia="Times New Roman" w:hAnsi="Consolas" w:cs="Times New Roman"/>
          <w:color w:val="569CD6"/>
          <w:sz w:val="21"/>
          <w:szCs w:val="21"/>
          <w:lang w:eastAsia="pt-BR"/>
        </w:rPr>
        <w:t>}</w:t>
      </w: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569CD6"/>
          <w:sz w:val="21"/>
          <w:szCs w:val="21"/>
          <w:lang w:eastAsia="pt-BR"/>
        </w:rPr>
        <w:t>{</w:t>
      </w:r>
      <w:proofErr w:type="spellStart"/>
      <w:r w:rsidRPr="004325B6">
        <w:rPr>
          <w:rFonts w:ascii="Consolas" w:eastAsia="Times New Roman" w:hAnsi="Consolas" w:cs="Times New Roman"/>
          <w:color w:val="9CDCFE"/>
          <w:sz w:val="21"/>
          <w:szCs w:val="21"/>
          <w:lang w:eastAsia="pt-BR"/>
        </w:rPr>
        <w:t>props</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9CDCFE"/>
          <w:sz w:val="21"/>
          <w:szCs w:val="21"/>
          <w:lang w:eastAsia="pt-BR"/>
        </w:rPr>
        <w:t>sobrenome</w:t>
      </w:r>
      <w:proofErr w:type="spellEnd"/>
      <w:r w:rsidRPr="004325B6">
        <w:rPr>
          <w:rFonts w:ascii="Consolas" w:eastAsia="Times New Roman" w:hAnsi="Consolas" w:cs="Times New Roman"/>
          <w:color w:val="569CD6"/>
          <w:sz w:val="21"/>
          <w:szCs w:val="21"/>
          <w:lang w:eastAsia="pt-BR"/>
        </w:rPr>
        <w:t>}</w:t>
      </w:r>
      <w:r w:rsidRPr="004325B6">
        <w:rPr>
          <w:rFonts w:ascii="Consolas" w:eastAsia="Times New Roman" w:hAnsi="Consolas" w:cs="Times New Roman"/>
          <w:color w:val="808080"/>
          <w:sz w:val="21"/>
          <w:szCs w:val="21"/>
          <w:lang w:eastAsia="pt-BR"/>
        </w:rPr>
        <w:t>&lt;/</w:t>
      </w:r>
      <w:r w:rsidRPr="004325B6">
        <w:rPr>
          <w:rFonts w:ascii="Consolas" w:eastAsia="Times New Roman" w:hAnsi="Consolas" w:cs="Times New Roman"/>
          <w:color w:val="569CD6"/>
          <w:sz w:val="21"/>
          <w:szCs w:val="21"/>
          <w:lang w:eastAsia="pt-BR"/>
        </w:rPr>
        <w:t>h1</w:t>
      </w:r>
      <w:r w:rsidRPr="004325B6">
        <w:rPr>
          <w:rFonts w:ascii="Consolas" w:eastAsia="Times New Roman" w:hAnsi="Consolas" w:cs="Times New Roman"/>
          <w:color w:val="808080"/>
          <w:sz w:val="21"/>
          <w:szCs w:val="21"/>
          <w:lang w:eastAsia="pt-BR"/>
        </w:rPr>
        <w:t>&gt;</w:t>
      </w:r>
    </w:p>
    <w:p w14:paraId="44A888E8"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r w:rsidRPr="004325B6">
        <w:rPr>
          <w:rFonts w:ascii="Consolas" w:eastAsia="Times New Roman" w:hAnsi="Consolas" w:cs="Times New Roman"/>
          <w:color w:val="569CD6"/>
          <w:sz w:val="21"/>
          <w:szCs w:val="21"/>
          <w:lang w:eastAsia="pt-BR"/>
        </w:rPr>
        <w:t>h2</w:t>
      </w:r>
      <w:r w:rsidRPr="004325B6">
        <w:rPr>
          <w:rFonts w:ascii="Consolas" w:eastAsia="Times New Roman" w:hAnsi="Consolas" w:cs="Times New Roman"/>
          <w:color w:val="808080"/>
          <w:sz w:val="21"/>
          <w:szCs w:val="21"/>
          <w:lang w:eastAsia="pt-BR"/>
        </w:rPr>
        <w:t>&gt;</w:t>
      </w:r>
      <w:r w:rsidRPr="004325B6">
        <w:rPr>
          <w:rFonts w:ascii="Consolas" w:eastAsia="Times New Roman" w:hAnsi="Consolas" w:cs="Times New Roman"/>
          <w:color w:val="D4D4D4"/>
          <w:sz w:val="21"/>
          <w:szCs w:val="21"/>
          <w:lang w:eastAsia="pt-BR"/>
        </w:rPr>
        <w:t>Filhos</w:t>
      </w:r>
      <w:r w:rsidRPr="004325B6">
        <w:rPr>
          <w:rFonts w:ascii="Consolas" w:eastAsia="Times New Roman" w:hAnsi="Consolas" w:cs="Times New Roman"/>
          <w:color w:val="808080"/>
          <w:sz w:val="21"/>
          <w:szCs w:val="21"/>
          <w:lang w:eastAsia="pt-BR"/>
        </w:rPr>
        <w:t>&lt;/</w:t>
      </w:r>
      <w:r w:rsidRPr="004325B6">
        <w:rPr>
          <w:rFonts w:ascii="Consolas" w:eastAsia="Times New Roman" w:hAnsi="Consolas" w:cs="Times New Roman"/>
          <w:color w:val="569CD6"/>
          <w:sz w:val="21"/>
          <w:szCs w:val="21"/>
          <w:lang w:eastAsia="pt-BR"/>
        </w:rPr>
        <w:t>h2</w:t>
      </w:r>
      <w:r w:rsidRPr="004325B6">
        <w:rPr>
          <w:rFonts w:ascii="Consolas" w:eastAsia="Times New Roman" w:hAnsi="Consolas" w:cs="Times New Roman"/>
          <w:color w:val="808080"/>
          <w:sz w:val="21"/>
          <w:szCs w:val="21"/>
          <w:lang w:eastAsia="pt-BR"/>
        </w:rPr>
        <w:t>&gt;</w:t>
      </w:r>
    </w:p>
    <w:p w14:paraId="10991722"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proofErr w:type="spellStart"/>
      <w:r w:rsidRPr="004325B6">
        <w:rPr>
          <w:rFonts w:ascii="Consolas" w:eastAsia="Times New Roman" w:hAnsi="Consolas" w:cs="Times New Roman"/>
          <w:color w:val="569CD6"/>
          <w:sz w:val="21"/>
          <w:szCs w:val="21"/>
          <w:lang w:eastAsia="pt-BR"/>
        </w:rPr>
        <w:t>ul</w:t>
      </w:r>
      <w:proofErr w:type="spellEnd"/>
      <w:r w:rsidRPr="004325B6">
        <w:rPr>
          <w:rFonts w:ascii="Consolas" w:eastAsia="Times New Roman" w:hAnsi="Consolas" w:cs="Times New Roman"/>
          <w:color w:val="808080"/>
          <w:sz w:val="21"/>
          <w:szCs w:val="21"/>
          <w:lang w:eastAsia="pt-BR"/>
        </w:rPr>
        <w:t>&gt;</w:t>
      </w:r>
    </w:p>
    <w:p w14:paraId="5C192793"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569CD6"/>
          <w:sz w:val="21"/>
          <w:szCs w:val="21"/>
          <w:lang w:eastAsia="pt-BR"/>
        </w:rPr>
        <w:t>{</w:t>
      </w:r>
    </w:p>
    <w:p w14:paraId="4C102365"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roofErr w:type="spellStart"/>
      <w:proofErr w:type="gramStart"/>
      <w:r w:rsidRPr="004325B6">
        <w:rPr>
          <w:rFonts w:ascii="Consolas" w:eastAsia="Times New Roman" w:hAnsi="Consolas" w:cs="Times New Roman"/>
          <w:color w:val="4EC9B0"/>
          <w:sz w:val="21"/>
          <w:szCs w:val="21"/>
          <w:lang w:eastAsia="pt-BR"/>
        </w:rPr>
        <w:t>React</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4FC1FF"/>
          <w:sz w:val="21"/>
          <w:szCs w:val="21"/>
          <w:lang w:eastAsia="pt-BR"/>
        </w:rPr>
        <w:t>Children</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DCDCAA"/>
          <w:sz w:val="21"/>
          <w:szCs w:val="21"/>
          <w:lang w:eastAsia="pt-BR"/>
        </w:rPr>
        <w:t>map</w:t>
      </w:r>
      <w:proofErr w:type="spellEnd"/>
      <w:r w:rsidRPr="004325B6">
        <w:rPr>
          <w:rFonts w:ascii="Consolas" w:eastAsia="Times New Roman" w:hAnsi="Consolas" w:cs="Times New Roman"/>
          <w:color w:val="D4D4D4"/>
          <w:sz w:val="21"/>
          <w:szCs w:val="21"/>
          <w:lang w:eastAsia="pt-BR"/>
        </w:rPr>
        <w:t>(</w:t>
      </w:r>
      <w:proofErr w:type="spellStart"/>
      <w:proofErr w:type="gramEnd"/>
      <w:r w:rsidRPr="004325B6">
        <w:rPr>
          <w:rFonts w:ascii="Consolas" w:eastAsia="Times New Roman" w:hAnsi="Consolas" w:cs="Times New Roman"/>
          <w:color w:val="9CDCFE"/>
          <w:sz w:val="21"/>
          <w:szCs w:val="21"/>
          <w:lang w:eastAsia="pt-BR"/>
        </w:rPr>
        <w:t>props</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9CDCFE"/>
          <w:sz w:val="21"/>
          <w:szCs w:val="21"/>
          <w:lang w:eastAsia="pt-BR"/>
        </w:rPr>
        <w:t>children</w:t>
      </w:r>
      <w:proofErr w:type="spellEnd"/>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9CDCFE"/>
          <w:sz w:val="21"/>
          <w:szCs w:val="21"/>
          <w:lang w:eastAsia="pt-BR"/>
        </w:rPr>
        <w:t>child</w:t>
      </w:r>
      <w:proofErr w:type="spellEnd"/>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569CD6"/>
          <w:sz w:val="21"/>
          <w:szCs w:val="21"/>
          <w:lang w:eastAsia="pt-BR"/>
        </w:rPr>
        <w:t>=&gt;</w:t>
      </w:r>
      <w:r w:rsidRPr="004325B6">
        <w:rPr>
          <w:rFonts w:ascii="Consolas" w:eastAsia="Times New Roman" w:hAnsi="Consolas" w:cs="Times New Roman"/>
          <w:color w:val="D4D4D4"/>
          <w:sz w:val="21"/>
          <w:szCs w:val="21"/>
          <w:lang w:eastAsia="pt-BR"/>
        </w:rPr>
        <w:t> {</w:t>
      </w:r>
    </w:p>
    <w:p w14:paraId="222AB03C"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C586C0"/>
          <w:sz w:val="21"/>
          <w:szCs w:val="21"/>
          <w:lang w:eastAsia="pt-BR"/>
        </w:rPr>
        <w:t>return</w:t>
      </w:r>
      <w:proofErr w:type="spellEnd"/>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4EC9B0"/>
          <w:sz w:val="21"/>
          <w:szCs w:val="21"/>
          <w:lang w:eastAsia="pt-BR"/>
        </w:rPr>
        <w:t>React</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DCDCAA"/>
          <w:sz w:val="21"/>
          <w:szCs w:val="21"/>
          <w:lang w:eastAsia="pt-BR"/>
        </w:rPr>
        <w:t>cloneElement</w:t>
      </w:r>
      <w:proofErr w:type="spellEnd"/>
      <w:r w:rsidRPr="004325B6">
        <w:rPr>
          <w:rFonts w:ascii="Consolas" w:eastAsia="Times New Roman" w:hAnsi="Consolas" w:cs="Times New Roman"/>
          <w:color w:val="D4D4D4"/>
          <w:sz w:val="21"/>
          <w:szCs w:val="21"/>
          <w:lang w:eastAsia="pt-BR"/>
        </w:rPr>
        <w:t>(</w:t>
      </w:r>
      <w:proofErr w:type="spellStart"/>
      <w:r w:rsidRPr="004325B6">
        <w:rPr>
          <w:rFonts w:ascii="Consolas" w:eastAsia="Times New Roman" w:hAnsi="Consolas" w:cs="Times New Roman"/>
          <w:color w:val="9CDCFE"/>
          <w:sz w:val="21"/>
          <w:szCs w:val="21"/>
          <w:lang w:eastAsia="pt-BR"/>
        </w:rPr>
        <w:t>child</w:t>
      </w:r>
      <w:proofErr w:type="spellEnd"/>
      <w:r w:rsidRPr="004325B6">
        <w:rPr>
          <w:rFonts w:ascii="Consolas" w:eastAsia="Times New Roman" w:hAnsi="Consolas" w:cs="Times New Roman"/>
          <w:color w:val="D4D4D4"/>
          <w:sz w:val="21"/>
          <w:szCs w:val="21"/>
          <w:lang w:eastAsia="pt-BR"/>
        </w:rPr>
        <w:t>, {</w:t>
      </w:r>
    </w:p>
    <w:p w14:paraId="5AB7BFC4"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roofErr w:type="spellStart"/>
      <w:r w:rsidRPr="004325B6">
        <w:rPr>
          <w:rFonts w:ascii="Consolas" w:eastAsia="Times New Roman" w:hAnsi="Consolas" w:cs="Times New Roman"/>
          <w:color w:val="9CDCFE"/>
          <w:sz w:val="21"/>
          <w:szCs w:val="21"/>
          <w:lang w:eastAsia="pt-BR"/>
        </w:rPr>
        <w:t>props</w:t>
      </w:r>
      <w:proofErr w:type="spellEnd"/>
      <w:r w:rsidRPr="004325B6">
        <w:rPr>
          <w:rFonts w:ascii="Consolas" w:eastAsia="Times New Roman" w:hAnsi="Consolas" w:cs="Times New Roman"/>
          <w:color w:val="D4D4D4"/>
          <w:sz w:val="21"/>
          <w:szCs w:val="21"/>
          <w:lang w:eastAsia="pt-BR"/>
        </w:rPr>
        <w:t>, ...</w:t>
      </w:r>
      <w:proofErr w:type="spellStart"/>
      <w:proofErr w:type="gramStart"/>
      <w:r w:rsidRPr="004325B6">
        <w:rPr>
          <w:rFonts w:ascii="Consolas" w:eastAsia="Times New Roman" w:hAnsi="Consolas" w:cs="Times New Roman"/>
          <w:color w:val="9CDCFE"/>
          <w:sz w:val="21"/>
          <w:szCs w:val="21"/>
          <w:lang w:eastAsia="pt-BR"/>
        </w:rPr>
        <w:t>child</w:t>
      </w:r>
      <w:r w:rsidRPr="004325B6">
        <w:rPr>
          <w:rFonts w:ascii="Consolas" w:eastAsia="Times New Roman" w:hAnsi="Consolas" w:cs="Times New Roman"/>
          <w:color w:val="D4D4D4"/>
          <w:sz w:val="21"/>
          <w:szCs w:val="21"/>
          <w:lang w:eastAsia="pt-BR"/>
        </w:rPr>
        <w:t>.</w:t>
      </w:r>
      <w:r w:rsidRPr="004325B6">
        <w:rPr>
          <w:rFonts w:ascii="Consolas" w:eastAsia="Times New Roman" w:hAnsi="Consolas" w:cs="Times New Roman"/>
          <w:color w:val="9CDCFE"/>
          <w:sz w:val="21"/>
          <w:szCs w:val="21"/>
          <w:lang w:eastAsia="pt-BR"/>
        </w:rPr>
        <w:t>props</w:t>
      </w:r>
      <w:proofErr w:type="spellEnd"/>
      <w:proofErr w:type="gramEnd"/>
    </w:p>
    <w:p w14:paraId="5644B777"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
    <w:p w14:paraId="253F3456"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
    <w:p w14:paraId="04C7947F"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569CD6"/>
          <w:sz w:val="21"/>
          <w:szCs w:val="21"/>
          <w:lang w:eastAsia="pt-BR"/>
        </w:rPr>
        <w:t>}</w:t>
      </w:r>
    </w:p>
    <w:p w14:paraId="77988A06"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proofErr w:type="spellStart"/>
      <w:r w:rsidRPr="004325B6">
        <w:rPr>
          <w:rFonts w:ascii="Consolas" w:eastAsia="Times New Roman" w:hAnsi="Consolas" w:cs="Times New Roman"/>
          <w:color w:val="569CD6"/>
          <w:sz w:val="21"/>
          <w:szCs w:val="21"/>
          <w:lang w:eastAsia="pt-BR"/>
        </w:rPr>
        <w:t>ul</w:t>
      </w:r>
      <w:proofErr w:type="spellEnd"/>
      <w:r w:rsidRPr="004325B6">
        <w:rPr>
          <w:rFonts w:ascii="Consolas" w:eastAsia="Times New Roman" w:hAnsi="Consolas" w:cs="Times New Roman"/>
          <w:color w:val="808080"/>
          <w:sz w:val="21"/>
          <w:szCs w:val="21"/>
          <w:lang w:eastAsia="pt-BR"/>
        </w:rPr>
        <w:t>&gt;</w:t>
      </w:r>
    </w:p>
    <w:p w14:paraId="31F409BB"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r w:rsidRPr="004325B6">
        <w:rPr>
          <w:rFonts w:ascii="Consolas" w:eastAsia="Times New Roman" w:hAnsi="Consolas" w:cs="Times New Roman"/>
          <w:color w:val="808080"/>
          <w:sz w:val="21"/>
          <w:szCs w:val="21"/>
          <w:lang w:eastAsia="pt-BR"/>
        </w:rPr>
        <w:t>&lt;/</w:t>
      </w:r>
      <w:proofErr w:type="spellStart"/>
      <w:r w:rsidRPr="004325B6">
        <w:rPr>
          <w:rFonts w:ascii="Consolas" w:eastAsia="Times New Roman" w:hAnsi="Consolas" w:cs="Times New Roman"/>
          <w:color w:val="569CD6"/>
          <w:sz w:val="21"/>
          <w:szCs w:val="21"/>
          <w:lang w:eastAsia="pt-BR"/>
        </w:rPr>
        <w:t>div</w:t>
      </w:r>
      <w:proofErr w:type="spellEnd"/>
      <w:r w:rsidRPr="004325B6">
        <w:rPr>
          <w:rFonts w:ascii="Consolas" w:eastAsia="Times New Roman" w:hAnsi="Consolas" w:cs="Times New Roman"/>
          <w:color w:val="808080"/>
          <w:sz w:val="21"/>
          <w:szCs w:val="21"/>
          <w:lang w:eastAsia="pt-BR"/>
        </w:rPr>
        <w:t>&gt;</w:t>
      </w:r>
    </w:p>
    <w:p w14:paraId="7A262704" w14:textId="77777777" w:rsidR="004325B6" w:rsidRPr="004325B6" w:rsidRDefault="004325B6" w:rsidP="004325B6">
      <w:pPr>
        <w:shd w:val="clear" w:color="auto" w:fill="1E1E1E"/>
        <w:spacing w:after="0" w:line="285" w:lineRule="atLeast"/>
        <w:rPr>
          <w:rFonts w:ascii="Consolas" w:eastAsia="Times New Roman" w:hAnsi="Consolas" w:cs="Times New Roman"/>
          <w:color w:val="D4D4D4"/>
          <w:sz w:val="21"/>
          <w:szCs w:val="21"/>
          <w:lang w:eastAsia="pt-BR"/>
        </w:rPr>
      </w:pPr>
      <w:r w:rsidRPr="004325B6">
        <w:rPr>
          <w:rFonts w:ascii="Consolas" w:eastAsia="Times New Roman" w:hAnsi="Consolas" w:cs="Times New Roman"/>
          <w:color w:val="D4D4D4"/>
          <w:sz w:val="21"/>
          <w:szCs w:val="21"/>
          <w:lang w:eastAsia="pt-BR"/>
        </w:rPr>
        <w:t>} </w:t>
      </w:r>
    </w:p>
    <w:p w14:paraId="3AC8438E" w14:textId="77777777" w:rsidR="004325B6" w:rsidRDefault="004325B6" w:rsidP="00E70A3F">
      <w:pPr>
        <w:tabs>
          <w:tab w:val="left" w:pos="5775"/>
        </w:tabs>
        <w:rPr>
          <w:sz w:val="24"/>
          <w:szCs w:val="24"/>
        </w:rPr>
      </w:pPr>
    </w:p>
    <w:p w14:paraId="270DF20B" w14:textId="189CDC4D" w:rsidR="004325B6" w:rsidRPr="004E12BC" w:rsidRDefault="00A75770" w:rsidP="00E70A3F">
      <w:pPr>
        <w:tabs>
          <w:tab w:val="left" w:pos="5775"/>
        </w:tabs>
        <w:rPr>
          <w:b/>
          <w:bCs/>
          <w:sz w:val="28"/>
          <w:szCs w:val="28"/>
        </w:rPr>
      </w:pPr>
      <w:r>
        <w:rPr>
          <w:sz w:val="24"/>
          <w:szCs w:val="24"/>
        </w:rPr>
        <w:lastRenderedPageBreak/>
        <w:t xml:space="preserve">Ainda falando de </w:t>
      </w:r>
      <w:proofErr w:type="spellStart"/>
      <w:r>
        <w:rPr>
          <w:sz w:val="24"/>
          <w:szCs w:val="24"/>
        </w:rPr>
        <w:t>React</w:t>
      </w:r>
      <w:proofErr w:type="spellEnd"/>
      <w:r>
        <w:rPr>
          <w:sz w:val="24"/>
          <w:szCs w:val="24"/>
        </w:rPr>
        <w:t xml:space="preserve">, </w:t>
      </w:r>
      <w:r w:rsidRPr="004E12BC">
        <w:rPr>
          <w:b/>
          <w:bCs/>
          <w:sz w:val="28"/>
          <w:szCs w:val="28"/>
          <w:highlight w:val="yellow"/>
        </w:rPr>
        <w:t xml:space="preserve">podemos navegar entre os componentes da aplicação </w:t>
      </w:r>
      <w:proofErr w:type="spellStart"/>
      <w:r w:rsidRPr="004E12BC">
        <w:rPr>
          <w:b/>
          <w:bCs/>
          <w:sz w:val="28"/>
          <w:szCs w:val="28"/>
          <w:highlight w:val="yellow"/>
        </w:rPr>
        <w:t>React</w:t>
      </w:r>
      <w:proofErr w:type="spellEnd"/>
      <w:r w:rsidRPr="004E12BC">
        <w:rPr>
          <w:b/>
          <w:bCs/>
          <w:sz w:val="28"/>
          <w:szCs w:val="28"/>
          <w:highlight w:val="yellow"/>
        </w:rPr>
        <w:t xml:space="preserve"> utilizando as dependências </w:t>
      </w:r>
      <w:proofErr w:type="spellStart"/>
      <w:r w:rsidRPr="004E12BC">
        <w:rPr>
          <w:b/>
          <w:bCs/>
          <w:sz w:val="28"/>
          <w:szCs w:val="28"/>
          <w:highlight w:val="yellow"/>
        </w:rPr>
        <w:t>React</w:t>
      </w:r>
      <w:proofErr w:type="spellEnd"/>
      <w:r w:rsidRPr="004E12BC">
        <w:rPr>
          <w:b/>
          <w:bCs/>
          <w:sz w:val="28"/>
          <w:szCs w:val="28"/>
          <w:highlight w:val="yellow"/>
        </w:rPr>
        <w:t xml:space="preserve"> </w:t>
      </w:r>
      <w:proofErr w:type="spellStart"/>
      <w:r w:rsidRPr="004E12BC">
        <w:rPr>
          <w:b/>
          <w:bCs/>
          <w:sz w:val="28"/>
          <w:szCs w:val="28"/>
          <w:highlight w:val="yellow"/>
        </w:rPr>
        <w:t>Router</w:t>
      </w:r>
      <w:proofErr w:type="spellEnd"/>
      <w:r w:rsidRPr="004E12BC">
        <w:rPr>
          <w:b/>
          <w:bCs/>
          <w:sz w:val="28"/>
          <w:szCs w:val="28"/>
          <w:highlight w:val="yellow"/>
        </w:rPr>
        <w:t xml:space="preserve"> e </w:t>
      </w:r>
      <w:proofErr w:type="spellStart"/>
      <w:r w:rsidRPr="004E12BC">
        <w:rPr>
          <w:b/>
          <w:bCs/>
          <w:sz w:val="28"/>
          <w:szCs w:val="28"/>
          <w:highlight w:val="yellow"/>
        </w:rPr>
        <w:t>React</w:t>
      </w:r>
      <w:proofErr w:type="spellEnd"/>
      <w:r w:rsidRPr="004E12BC">
        <w:rPr>
          <w:b/>
          <w:bCs/>
          <w:sz w:val="28"/>
          <w:szCs w:val="28"/>
          <w:highlight w:val="yellow"/>
        </w:rPr>
        <w:t xml:space="preserve"> </w:t>
      </w:r>
      <w:proofErr w:type="spellStart"/>
      <w:r w:rsidRPr="004E12BC">
        <w:rPr>
          <w:b/>
          <w:bCs/>
          <w:sz w:val="28"/>
          <w:szCs w:val="28"/>
          <w:highlight w:val="yellow"/>
        </w:rPr>
        <w:t>Router</w:t>
      </w:r>
      <w:proofErr w:type="spellEnd"/>
      <w:r w:rsidRPr="004E12BC">
        <w:rPr>
          <w:b/>
          <w:bCs/>
          <w:sz w:val="28"/>
          <w:szCs w:val="28"/>
          <w:highlight w:val="yellow"/>
        </w:rPr>
        <w:t xml:space="preserve"> DOM.</w:t>
      </w:r>
    </w:p>
    <w:p w14:paraId="54BC2B65" w14:textId="5D27F5FE" w:rsidR="00A75770" w:rsidRDefault="00446965" w:rsidP="00E70A3F">
      <w:pPr>
        <w:tabs>
          <w:tab w:val="left" w:pos="5775"/>
        </w:tabs>
        <w:rPr>
          <w:sz w:val="24"/>
          <w:szCs w:val="24"/>
        </w:rPr>
      </w:pPr>
      <w:r>
        <w:rPr>
          <w:sz w:val="24"/>
          <w:szCs w:val="24"/>
        </w:rPr>
        <w:t>Só para lembrar: quando temos um componente que é estático, sem precisar fazer alguma alteração usando variáveis, utilizamos os componentes estáticos, agora quando precisamos utilizar componentes dinâmicos que possam mudar com alguma ação ou evento, nós utilizamos os componentes de classe, passando as propriedades para dentro de um objeto.</w:t>
      </w:r>
    </w:p>
    <w:p w14:paraId="6114F500" w14:textId="2A45A37E" w:rsidR="00446965" w:rsidRPr="00A35901" w:rsidRDefault="00446965" w:rsidP="00E70A3F">
      <w:pPr>
        <w:tabs>
          <w:tab w:val="left" w:pos="5775"/>
        </w:tabs>
        <w:rPr>
          <w:b/>
          <w:bCs/>
          <w:sz w:val="24"/>
          <w:szCs w:val="24"/>
        </w:rPr>
      </w:pPr>
      <w:r w:rsidRPr="00A35901">
        <w:rPr>
          <w:b/>
          <w:bCs/>
          <w:sz w:val="24"/>
          <w:szCs w:val="24"/>
          <w:highlight w:val="yellow"/>
        </w:rPr>
        <w:t xml:space="preserve">Vamos ver agora sobre o </w:t>
      </w:r>
      <w:proofErr w:type="spellStart"/>
      <w:r w:rsidRPr="00A35901">
        <w:rPr>
          <w:b/>
          <w:bCs/>
          <w:sz w:val="24"/>
          <w:szCs w:val="24"/>
          <w:highlight w:val="yellow"/>
        </w:rPr>
        <w:t>React</w:t>
      </w:r>
      <w:proofErr w:type="spellEnd"/>
      <w:r w:rsidRPr="00A35901">
        <w:rPr>
          <w:b/>
          <w:bCs/>
          <w:sz w:val="24"/>
          <w:szCs w:val="24"/>
          <w:highlight w:val="yellow"/>
        </w:rPr>
        <w:t xml:space="preserve"> </w:t>
      </w:r>
      <w:proofErr w:type="spellStart"/>
      <w:r w:rsidRPr="00A35901">
        <w:rPr>
          <w:b/>
          <w:bCs/>
          <w:sz w:val="24"/>
          <w:szCs w:val="24"/>
          <w:highlight w:val="yellow"/>
        </w:rPr>
        <w:t>Router</w:t>
      </w:r>
      <w:proofErr w:type="spellEnd"/>
      <w:r w:rsidRPr="00A35901">
        <w:rPr>
          <w:b/>
          <w:bCs/>
          <w:sz w:val="24"/>
          <w:szCs w:val="24"/>
          <w:highlight w:val="yellow"/>
        </w:rPr>
        <w:t xml:space="preserve">.... Basicamente para usar o </w:t>
      </w:r>
      <w:proofErr w:type="spellStart"/>
      <w:r w:rsidRPr="00A35901">
        <w:rPr>
          <w:b/>
          <w:bCs/>
          <w:sz w:val="24"/>
          <w:szCs w:val="24"/>
          <w:highlight w:val="yellow"/>
        </w:rPr>
        <w:t>React</w:t>
      </w:r>
      <w:proofErr w:type="spellEnd"/>
      <w:r w:rsidRPr="00A35901">
        <w:rPr>
          <w:b/>
          <w:bCs/>
          <w:sz w:val="24"/>
          <w:szCs w:val="24"/>
          <w:highlight w:val="yellow"/>
        </w:rPr>
        <w:t xml:space="preserve"> </w:t>
      </w:r>
      <w:proofErr w:type="spellStart"/>
      <w:r w:rsidRPr="00A35901">
        <w:rPr>
          <w:b/>
          <w:bCs/>
          <w:sz w:val="24"/>
          <w:szCs w:val="24"/>
          <w:highlight w:val="yellow"/>
        </w:rPr>
        <w:t>Router</w:t>
      </w:r>
      <w:proofErr w:type="spellEnd"/>
      <w:r w:rsidRPr="00A35901">
        <w:rPr>
          <w:b/>
          <w:bCs/>
          <w:sz w:val="24"/>
          <w:szCs w:val="24"/>
          <w:highlight w:val="yellow"/>
        </w:rPr>
        <w:t xml:space="preserve">, nós precisamos criar na pasta </w:t>
      </w:r>
      <w:proofErr w:type="spellStart"/>
      <w:r w:rsidRPr="00A35901">
        <w:rPr>
          <w:b/>
          <w:bCs/>
          <w:sz w:val="24"/>
          <w:szCs w:val="24"/>
          <w:highlight w:val="yellow"/>
        </w:rPr>
        <w:t>main</w:t>
      </w:r>
      <w:proofErr w:type="spellEnd"/>
      <w:r w:rsidRPr="00A35901">
        <w:rPr>
          <w:b/>
          <w:bCs/>
          <w:sz w:val="24"/>
          <w:szCs w:val="24"/>
          <w:highlight w:val="yellow"/>
        </w:rPr>
        <w:t xml:space="preserve"> de nosso projeto um </w:t>
      </w:r>
      <w:proofErr w:type="gramStart"/>
      <w:r w:rsidRPr="00A35901">
        <w:rPr>
          <w:b/>
          <w:bCs/>
          <w:sz w:val="24"/>
          <w:szCs w:val="24"/>
          <w:highlight w:val="yellow"/>
        </w:rPr>
        <w:t>arquivo .</w:t>
      </w:r>
      <w:proofErr w:type="spellStart"/>
      <w:r w:rsidRPr="00A35901">
        <w:rPr>
          <w:b/>
          <w:bCs/>
          <w:sz w:val="24"/>
          <w:szCs w:val="24"/>
          <w:highlight w:val="yellow"/>
        </w:rPr>
        <w:t>jsx</w:t>
      </w:r>
      <w:proofErr w:type="spellEnd"/>
      <w:proofErr w:type="gramEnd"/>
      <w:r w:rsidRPr="00A35901">
        <w:rPr>
          <w:b/>
          <w:bCs/>
          <w:sz w:val="24"/>
          <w:szCs w:val="24"/>
          <w:highlight w:val="yellow"/>
        </w:rPr>
        <w:t xml:space="preserve"> chamado </w:t>
      </w:r>
      <w:proofErr w:type="spellStart"/>
      <w:r w:rsidRPr="00A35901">
        <w:rPr>
          <w:b/>
          <w:bCs/>
          <w:sz w:val="24"/>
          <w:szCs w:val="24"/>
          <w:highlight w:val="yellow"/>
        </w:rPr>
        <w:t>Routes</w:t>
      </w:r>
      <w:proofErr w:type="spellEnd"/>
      <w:r w:rsidRPr="00A35901">
        <w:rPr>
          <w:b/>
          <w:bCs/>
          <w:sz w:val="24"/>
          <w:szCs w:val="24"/>
          <w:highlight w:val="yellow"/>
        </w:rPr>
        <w:t xml:space="preserve"> que será responsável pelas regras das rotas das minhas páginas.</w:t>
      </w:r>
    </w:p>
    <w:p w14:paraId="4C9DED5E" w14:textId="6F6BA0DB" w:rsidR="00446965" w:rsidRDefault="00446965" w:rsidP="00E70A3F">
      <w:pPr>
        <w:tabs>
          <w:tab w:val="left" w:pos="5775"/>
        </w:tabs>
        <w:rPr>
          <w:sz w:val="24"/>
          <w:szCs w:val="24"/>
        </w:rPr>
      </w:pPr>
      <w:r>
        <w:rPr>
          <w:sz w:val="24"/>
          <w:szCs w:val="24"/>
        </w:rPr>
        <w:t xml:space="preserve">Para utilizar o </w:t>
      </w:r>
      <w:proofErr w:type="spellStart"/>
      <w:r>
        <w:rPr>
          <w:sz w:val="24"/>
          <w:szCs w:val="24"/>
        </w:rPr>
        <w:t>Router</w:t>
      </w:r>
      <w:proofErr w:type="spellEnd"/>
      <w:r>
        <w:rPr>
          <w:sz w:val="24"/>
          <w:szCs w:val="24"/>
        </w:rPr>
        <w:t xml:space="preserve"> eu import</w:t>
      </w:r>
      <w:r w:rsidR="00A35901">
        <w:rPr>
          <w:sz w:val="24"/>
          <w:szCs w:val="24"/>
        </w:rPr>
        <w:t>o</w:t>
      </w:r>
      <w:r>
        <w:rPr>
          <w:sz w:val="24"/>
          <w:szCs w:val="24"/>
        </w:rPr>
        <w:t xml:space="preserve"> o Switch, </w:t>
      </w:r>
      <w:proofErr w:type="spellStart"/>
      <w:r>
        <w:rPr>
          <w:sz w:val="24"/>
          <w:szCs w:val="24"/>
        </w:rPr>
        <w:t>Route</w:t>
      </w:r>
      <w:proofErr w:type="spellEnd"/>
      <w:r>
        <w:rPr>
          <w:sz w:val="24"/>
          <w:szCs w:val="24"/>
        </w:rPr>
        <w:t xml:space="preserve"> e </w:t>
      </w:r>
      <w:proofErr w:type="spellStart"/>
      <w:r>
        <w:rPr>
          <w:sz w:val="24"/>
          <w:szCs w:val="24"/>
        </w:rPr>
        <w:t>Redirect</w:t>
      </w:r>
      <w:proofErr w:type="spellEnd"/>
      <w:r>
        <w:rPr>
          <w:sz w:val="24"/>
          <w:szCs w:val="24"/>
        </w:rPr>
        <w:t>...</w:t>
      </w:r>
    </w:p>
    <w:p w14:paraId="021A8642" w14:textId="2DA54E48" w:rsidR="00446965" w:rsidRDefault="00446965" w:rsidP="00E70A3F">
      <w:pPr>
        <w:tabs>
          <w:tab w:val="left" w:pos="5775"/>
        </w:tabs>
        <w:rPr>
          <w:sz w:val="24"/>
          <w:szCs w:val="24"/>
        </w:rPr>
      </w:pPr>
      <w:r>
        <w:rPr>
          <w:sz w:val="24"/>
          <w:szCs w:val="24"/>
        </w:rPr>
        <w:t xml:space="preserve">Eu uso o </w:t>
      </w:r>
      <w:r w:rsidRPr="00FE578B">
        <w:rPr>
          <w:b/>
          <w:bCs/>
          <w:sz w:val="24"/>
          <w:szCs w:val="24"/>
          <w:highlight w:val="yellow"/>
        </w:rPr>
        <w:t>Switch para colocar dentro as minhas escolhas e rotas</w:t>
      </w:r>
      <w:r>
        <w:rPr>
          <w:sz w:val="24"/>
          <w:szCs w:val="24"/>
        </w:rPr>
        <w:t xml:space="preserve">, uso </w:t>
      </w:r>
      <w:r w:rsidRPr="00FE578B">
        <w:rPr>
          <w:b/>
          <w:bCs/>
          <w:sz w:val="24"/>
          <w:szCs w:val="24"/>
        </w:rPr>
        <w:t xml:space="preserve">o </w:t>
      </w:r>
      <w:proofErr w:type="spellStart"/>
      <w:r w:rsidRPr="00FE578B">
        <w:rPr>
          <w:b/>
          <w:bCs/>
          <w:sz w:val="24"/>
          <w:szCs w:val="24"/>
          <w:highlight w:val="yellow"/>
        </w:rPr>
        <w:t>Route</w:t>
      </w:r>
      <w:proofErr w:type="spellEnd"/>
      <w:r w:rsidRPr="00FE578B">
        <w:rPr>
          <w:b/>
          <w:bCs/>
          <w:sz w:val="24"/>
          <w:szCs w:val="24"/>
          <w:highlight w:val="yellow"/>
        </w:rPr>
        <w:t xml:space="preserve"> para definir as regras das minhas rotas</w:t>
      </w:r>
      <w:r>
        <w:rPr>
          <w:sz w:val="24"/>
          <w:szCs w:val="24"/>
        </w:rPr>
        <w:t xml:space="preserve"> e as </w:t>
      </w:r>
      <w:r w:rsidRPr="00FE578B">
        <w:rPr>
          <w:b/>
          <w:bCs/>
          <w:sz w:val="24"/>
          <w:szCs w:val="24"/>
          <w:highlight w:val="yellow"/>
        </w:rPr>
        <w:t>propriedades</w:t>
      </w:r>
      <w:r>
        <w:rPr>
          <w:sz w:val="24"/>
          <w:szCs w:val="24"/>
        </w:rPr>
        <w:t xml:space="preserve"> de </w:t>
      </w:r>
      <w:proofErr w:type="spellStart"/>
      <w:r w:rsidRPr="00FE578B">
        <w:rPr>
          <w:b/>
          <w:bCs/>
          <w:sz w:val="24"/>
          <w:szCs w:val="24"/>
          <w:highlight w:val="yellow"/>
        </w:rPr>
        <w:t>Route</w:t>
      </w:r>
      <w:proofErr w:type="spellEnd"/>
      <w:r>
        <w:rPr>
          <w:sz w:val="24"/>
          <w:szCs w:val="24"/>
        </w:rPr>
        <w:t xml:space="preserve"> são </w:t>
      </w:r>
      <w:r w:rsidRPr="00FE578B">
        <w:rPr>
          <w:b/>
          <w:bCs/>
          <w:sz w:val="24"/>
          <w:szCs w:val="24"/>
          <w:highlight w:val="yellow"/>
        </w:rPr>
        <w:t>path</w:t>
      </w:r>
      <w:r>
        <w:rPr>
          <w:sz w:val="24"/>
          <w:szCs w:val="24"/>
        </w:rPr>
        <w:t xml:space="preserve"> (</w:t>
      </w:r>
      <w:r w:rsidRPr="00FE578B">
        <w:rPr>
          <w:b/>
          <w:bCs/>
          <w:sz w:val="24"/>
          <w:szCs w:val="24"/>
          <w:highlight w:val="yellow"/>
        </w:rPr>
        <w:t>serve para escolher qual é o caminho</w:t>
      </w:r>
      <w:r>
        <w:rPr>
          <w:sz w:val="24"/>
          <w:szCs w:val="24"/>
        </w:rPr>
        <w:t xml:space="preserve">) e </w:t>
      </w:r>
      <w:r w:rsidRPr="00FE578B">
        <w:rPr>
          <w:b/>
          <w:bCs/>
          <w:sz w:val="24"/>
          <w:szCs w:val="24"/>
          <w:highlight w:val="yellow"/>
        </w:rPr>
        <w:t>componente</w:t>
      </w:r>
      <w:proofErr w:type="gramStart"/>
      <w:r w:rsidRPr="00FE578B">
        <w:rPr>
          <w:b/>
          <w:bCs/>
          <w:sz w:val="24"/>
          <w:szCs w:val="24"/>
          <w:highlight w:val="yellow"/>
        </w:rPr>
        <w:t>={</w:t>
      </w:r>
      <w:proofErr w:type="gramEnd"/>
      <w:r w:rsidRPr="00FE578B">
        <w:rPr>
          <w:b/>
          <w:bCs/>
          <w:sz w:val="24"/>
          <w:szCs w:val="24"/>
          <w:highlight w:val="yellow"/>
        </w:rPr>
        <w:t>}</w:t>
      </w:r>
      <w:r>
        <w:rPr>
          <w:sz w:val="24"/>
          <w:szCs w:val="24"/>
        </w:rPr>
        <w:t xml:space="preserve"> (</w:t>
      </w:r>
      <w:r w:rsidRPr="00FE578B">
        <w:rPr>
          <w:b/>
          <w:bCs/>
          <w:sz w:val="24"/>
          <w:szCs w:val="24"/>
          <w:highlight w:val="yellow"/>
        </w:rPr>
        <w:t xml:space="preserve">que serve para colocar o componente que deve ser renderizado na tela quando o usuário se encaminha para </w:t>
      </w:r>
      <w:r w:rsidR="00F050D0" w:rsidRPr="00FE578B">
        <w:rPr>
          <w:b/>
          <w:bCs/>
          <w:sz w:val="24"/>
          <w:szCs w:val="24"/>
          <w:highlight w:val="yellow"/>
        </w:rPr>
        <w:t>a pasta determinada).</w:t>
      </w:r>
    </w:p>
    <w:p w14:paraId="39B8E8D6" w14:textId="02F37007" w:rsidR="00BF6714" w:rsidRPr="00FE578B" w:rsidRDefault="00BF6714" w:rsidP="00E70A3F">
      <w:pPr>
        <w:tabs>
          <w:tab w:val="left" w:pos="5775"/>
        </w:tabs>
        <w:rPr>
          <w:b/>
          <w:bCs/>
          <w:sz w:val="24"/>
          <w:szCs w:val="24"/>
        </w:rPr>
      </w:pPr>
      <w:r w:rsidRPr="00FE578B">
        <w:rPr>
          <w:b/>
          <w:bCs/>
          <w:sz w:val="24"/>
          <w:szCs w:val="24"/>
          <w:highlight w:val="yellow"/>
        </w:rPr>
        <w:t xml:space="preserve">O </w:t>
      </w:r>
      <w:proofErr w:type="spellStart"/>
      <w:r w:rsidRPr="00FE578B">
        <w:rPr>
          <w:b/>
          <w:bCs/>
          <w:sz w:val="24"/>
          <w:szCs w:val="24"/>
          <w:highlight w:val="yellow"/>
        </w:rPr>
        <w:t>Redirect</w:t>
      </w:r>
      <w:proofErr w:type="spellEnd"/>
      <w:r w:rsidRPr="00FE578B">
        <w:rPr>
          <w:b/>
          <w:bCs/>
          <w:sz w:val="24"/>
          <w:szCs w:val="24"/>
          <w:highlight w:val="yellow"/>
        </w:rPr>
        <w:t xml:space="preserve"> serve para direcionar à um componente caso nenhum dos componentes anteriores </w:t>
      </w:r>
      <w:r w:rsidR="001B3F73" w:rsidRPr="00FE578B">
        <w:rPr>
          <w:b/>
          <w:bCs/>
          <w:sz w:val="24"/>
          <w:szCs w:val="24"/>
          <w:highlight w:val="yellow"/>
        </w:rPr>
        <w:t>seja a direção escolhida.</w:t>
      </w:r>
    </w:p>
    <w:p w14:paraId="5FD3B8A8"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32F3A">
        <w:rPr>
          <w:rFonts w:ascii="Consolas" w:eastAsia="Times New Roman" w:hAnsi="Consolas" w:cs="Times New Roman"/>
          <w:color w:val="C586C0"/>
          <w:sz w:val="21"/>
          <w:szCs w:val="21"/>
          <w:lang w:eastAsia="pt-BR"/>
        </w:rPr>
        <w:t>import</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React</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C586C0"/>
          <w:sz w:val="21"/>
          <w:szCs w:val="21"/>
          <w:lang w:eastAsia="pt-BR"/>
        </w:rPr>
        <w:t>from</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react</w:t>
      </w:r>
      <w:proofErr w:type="spellEnd"/>
      <w:r w:rsidRPr="00832F3A">
        <w:rPr>
          <w:rFonts w:ascii="Consolas" w:eastAsia="Times New Roman" w:hAnsi="Consolas" w:cs="Times New Roman"/>
          <w:color w:val="CE9178"/>
          <w:sz w:val="21"/>
          <w:szCs w:val="21"/>
          <w:lang w:eastAsia="pt-BR"/>
        </w:rPr>
        <w:t>'</w:t>
      </w:r>
    </w:p>
    <w:p w14:paraId="585FFFFD"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32F3A">
        <w:rPr>
          <w:rFonts w:ascii="Consolas" w:eastAsia="Times New Roman" w:hAnsi="Consolas" w:cs="Times New Roman"/>
          <w:color w:val="C586C0"/>
          <w:sz w:val="21"/>
          <w:szCs w:val="21"/>
          <w:lang w:eastAsia="pt-BR"/>
        </w:rPr>
        <w:t>import</w:t>
      </w:r>
      <w:proofErr w:type="spellEnd"/>
      <w:r w:rsidRPr="00832F3A">
        <w:rPr>
          <w:rFonts w:ascii="Consolas" w:eastAsia="Times New Roman" w:hAnsi="Consolas" w:cs="Times New Roman"/>
          <w:color w:val="D4D4D4"/>
          <w:sz w:val="21"/>
          <w:szCs w:val="21"/>
          <w:lang w:eastAsia="pt-BR"/>
        </w:rPr>
        <w:t> </w:t>
      </w:r>
      <w:proofErr w:type="gramStart"/>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9CDCFE"/>
          <w:sz w:val="21"/>
          <w:szCs w:val="21"/>
          <w:lang w:eastAsia="pt-BR"/>
        </w:rPr>
        <w:t>Switch</w:t>
      </w:r>
      <w:proofErr w:type="gram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Route</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Redirect</w:t>
      </w:r>
      <w:proofErr w:type="spellEnd"/>
      <w:r w:rsidRPr="00832F3A">
        <w:rPr>
          <w:rFonts w:ascii="Consolas" w:eastAsia="Times New Roman" w:hAnsi="Consolas" w:cs="Times New Roman"/>
          <w:color w:val="D4D4D4"/>
          <w:sz w:val="21"/>
          <w:szCs w:val="21"/>
          <w:lang w:eastAsia="pt-BR"/>
        </w:rPr>
        <w:t> } </w:t>
      </w:r>
      <w:proofErr w:type="spellStart"/>
      <w:r w:rsidRPr="00832F3A">
        <w:rPr>
          <w:rFonts w:ascii="Consolas" w:eastAsia="Times New Roman" w:hAnsi="Consolas" w:cs="Times New Roman"/>
          <w:color w:val="C586C0"/>
          <w:sz w:val="21"/>
          <w:szCs w:val="21"/>
          <w:lang w:eastAsia="pt-BR"/>
        </w:rPr>
        <w:t>from</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react-router</w:t>
      </w:r>
      <w:proofErr w:type="spellEnd"/>
      <w:r w:rsidRPr="00832F3A">
        <w:rPr>
          <w:rFonts w:ascii="Consolas" w:eastAsia="Times New Roman" w:hAnsi="Consolas" w:cs="Times New Roman"/>
          <w:color w:val="CE9178"/>
          <w:sz w:val="21"/>
          <w:szCs w:val="21"/>
          <w:lang w:eastAsia="pt-BR"/>
        </w:rPr>
        <w:t>'</w:t>
      </w:r>
    </w:p>
    <w:p w14:paraId="75EC6985"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
    <w:p w14:paraId="099900A4"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32F3A">
        <w:rPr>
          <w:rFonts w:ascii="Consolas" w:eastAsia="Times New Roman" w:hAnsi="Consolas" w:cs="Times New Roman"/>
          <w:color w:val="C586C0"/>
          <w:sz w:val="21"/>
          <w:szCs w:val="21"/>
          <w:lang w:eastAsia="pt-BR"/>
        </w:rPr>
        <w:t>import</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9CDCFE"/>
          <w:sz w:val="21"/>
          <w:szCs w:val="21"/>
          <w:lang w:eastAsia="pt-BR"/>
        </w:rPr>
        <w:t>Home</w:t>
      </w:r>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C586C0"/>
          <w:sz w:val="21"/>
          <w:szCs w:val="21"/>
          <w:lang w:eastAsia="pt-BR"/>
        </w:rPr>
        <w:t>from</w:t>
      </w:r>
      <w:proofErr w:type="spellEnd"/>
      <w:r w:rsidRPr="00832F3A">
        <w:rPr>
          <w:rFonts w:ascii="Consolas" w:eastAsia="Times New Roman" w:hAnsi="Consolas" w:cs="Times New Roman"/>
          <w:color w:val="D4D4D4"/>
          <w:sz w:val="21"/>
          <w:szCs w:val="21"/>
          <w:lang w:eastAsia="pt-BR"/>
        </w:rPr>
        <w:t> </w:t>
      </w:r>
      <w:proofErr w:type="gramStart"/>
      <w:r w:rsidRPr="00832F3A">
        <w:rPr>
          <w:rFonts w:ascii="Consolas" w:eastAsia="Times New Roman" w:hAnsi="Consolas" w:cs="Times New Roman"/>
          <w:color w:val="CE9178"/>
          <w:sz w:val="21"/>
          <w:szCs w:val="21"/>
          <w:lang w:eastAsia="pt-BR"/>
        </w:rPr>
        <w:t>'..</w:t>
      </w:r>
      <w:proofErr w:type="gramEnd"/>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components</w:t>
      </w:r>
      <w:proofErr w:type="spellEnd"/>
      <w:r w:rsidRPr="00832F3A">
        <w:rPr>
          <w:rFonts w:ascii="Consolas" w:eastAsia="Times New Roman" w:hAnsi="Consolas" w:cs="Times New Roman"/>
          <w:color w:val="CE9178"/>
          <w:sz w:val="21"/>
          <w:szCs w:val="21"/>
          <w:lang w:eastAsia="pt-BR"/>
        </w:rPr>
        <w:t>/home/Home'</w:t>
      </w:r>
    </w:p>
    <w:p w14:paraId="4DBA47A7"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32F3A">
        <w:rPr>
          <w:rFonts w:ascii="Consolas" w:eastAsia="Times New Roman" w:hAnsi="Consolas" w:cs="Times New Roman"/>
          <w:color w:val="C586C0"/>
          <w:sz w:val="21"/>
          <w:szCs w:val="21"/>
          <w:lang w:eastAsia="pt-BR"/>
        </w:rPr>
        <w:t>import</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UserCrud</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C586C0"/>
          <w:sz w:val="21"/>
          <w:szCs w:val="21"/>
          <w:lang w:eastAsia="pt-BR"/>
        </w:rPr>
        <w:t>from</w:t>
      </w:r>
      <w:proofErr w:type="spellEnd"/>
      <w:r w:rsidRPr="00832F3A">
        <w:rPr>
          <w:rFonts w:ascii="Consolas" w:eastAsia="Times New Roman" w:hAnsi="Consolas" w:cs="Times New Roman"/>
          <w:color w:val="D4D4D4"/>
          <w:sz w:val="21"/>
          <w:szCs w:val="21"/>
          <w:lang w:eastAsia="pt-BR"/>
        </w:rPr>
        <w:t> </w:t>
      </w:r>
      <w:proofErr w:type="gramStart"/>
      <w:r w:rsidRPr="00832F3A">
        <w:rPr>
          <w:rFonts w:ascii="Consolas" w:eastAsia="Times New Roman" w:hAnsi="Consolas" w:cs="Times New Roman"/>
          <w:color w:val="CE9178"/>
          <w:sz w:val="21"/>
          <w:szCs w:val="21"/>
          <w:lang w:eastAsia="pt-BR"/>
        </w:rPr>
        <w:t>'..</w:t>
      </w:r>
      <w:proofErr w:type="gramEnd"/>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components</w:t>
      </w:r>
      <w:proofErr w:type="spellEnd"/>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user</w:t>
      </w:r>
      <w:proofErr w:type="spellEnd"/>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UserCrud</w:t>
      </w:r>
      <w:proofErr w:type="spellEnd"/>
      <w:r w:rsidRPr="00832F3A">
        <w:rPr>
          <w:rFonts w:ascii="Consolas" w:eastAsia="Times New Roman" w:hAnsi="Consolas" w:cs="Times New Roman"/>
          <w:color w:val="CE9178"/>
          <w:sz w:val="21"/>
          <w:szCs w:val="21"/>
          <w:lang w:eastAsia="pt-BR"/>
        </w:rPr>
        <w:t>'</w:t>
      </w:r>
    </w:p>
    <w:p w14:paraId="7E5BB4B8"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
    <w:p w14:paraId="1F30FBFE"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32F3A">
        <w:rPr>
          <w:rFonts w:ascii="Consolas" w:eastAsia="Times New Roman" w:hAnsi="Consolas" w:cs="Times New Roman"/>
          <w:color w:val="C586C0"/>
          <w:sz w:val="21"/>
          <w:szCs w:val="21"/>
          <w:lang w:eastAsia="pt-BR"/>
        </w:rPr>
        <w:t>export</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C586C0"/>
          <w:sz w:val="21"/>
          <w:szCs w:val="21"/>
          <w:lang w:eastAsia="pt-BR"/>
        </w:rPr>
        <w:t>default</w:t>
      </w:r>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props</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569CD6"/>
          <w:sz w:val="21"/>
          <w:szCs w:val="21"/>
          <w:lang w:eastAsia="pt-BR"/>
        </w:rPr>
        <w:t>=&gt;</w:t>
      </w:r>
    </w:p>
    <w:p w14:paraId="35401092"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&lt;</w:t>
      </w:r>
      <w:r w:rsidRPr="00832F3A">
        <w:rPr>
          <w:rFonts w:ascii="Consolas" w:eastAsia="Times New Roman" w:hAnsi="Consolas" w:cs="Times New Roman"/>
          <w:color w:val="4EC9B0"/>
          <w:sz w:val="21"/>
          <w:szCs w:val="21"/>
          <w:lang w:eastAsia="pt-BR"/>
        </w:rPr>
        <w:t>Switch</w:t>
      </w:r>
      <w:r w:rsidRPr="00832F3A">
        <w:rPr>
          <w:rFonts w:ascii="Consolas" w:eastAsia="Times New Roman" w:hAnsi="Consolas" w:cs="Times New Roman"/>
          <w:color w:val="808080"/>
          <w:sz w:val="21"/>
          <w:szCs w:val="21"/>
          <w:lang w:eastAsia="pt-BR"/>
        </w:rPr>
        <w:t>&gt;</w:t>
      </w:r>
    </w:p>
    <w:p w14:paraId="75C88DF2"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&lt;</w:t>
      </w:r>
      <w:proofErr w:type="spellStart"/>
      <w:r w:rsidRPr="00832F3A">
        <w:rPr>
          <w:rFonts w:ascii="Consolas" w:eastAsia="Times New Roman" w:hAnsi="Consolas" w:cs="Times New Roman"/>
          <w:color w:val="4EC9B0"/>
          <w:sz w:val="21"/>
          <w:szCs w:val="21"/>
          <w:lang w:eastAsia="pt-BR"/>
        </w:rPr>
        <w:t>Route</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exact</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9CDCFE"/>
          <w:sz w:val="21"/>
          <w:szCs w:val="21"/>
          <w:lang w:eastAsia="pt-BR"/>
        </w:rPr>
        <w:t>path</w:t>
      </w:r>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CE9178"/>
          <w:sz w:val="21"/>
          <w:szCs w:val="21"/>
          <w:lang w:eastAsia="pt-BR"/>
        </w:rPr>
        <w:t>'/'</w:t>
      </w:r>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component</w:t>
      </w:r>
      <w:proofErr w:type="spellEnd"/>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569CD6"/>
          <w:sz w:val="21"/>
          <w:szCs w:val="21"/>
          <w:lang w:eastAsia="pt-BR"/>
        </w:rPr>
        <w:t>{</w:t>
      </w:r>
      <w:r w:rsidRPr="00832F3A">
        <w:rPr>
          <w:rFonts w:ascii="Consolas" w:eastAsia="Times New Roman" w:hAnsi="Consolas" w:cs="Times New Roman"/>
          <w:color w:val="9CDCFE"/>
          <w:sz w:val="21"/>
          <w:szCs w:val="21"/>
          <w:lang w:eastAsia="pt-BR"/>
        </w:rPr>
        <w:t>Home</w:t>
      </w:r>
      <w:r w:rsidRPr="00832F3A">
        <w:rPr>
          <w:rFonts w:ascii="Consolas" w:eastAsia="Times New Roman" w:hAnsi="Consolas" w:cs="Times New Roman"/>
          <w:color w:val="569CD6"/>
          <w:sz w:val="21"/>
          <w:szCs w:val="21"/>
          <w:lang w:eastAsia="pt-BR"/>
        </w:rPr>
        <w:t>}</w:t>
      </w: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/&gt;</w:t>
      </w:r>
    </w:p>
    <w:p w14:paraId="29FA861C"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&lt;</w:t>
      </w:r>
      <w:proofErr w:type="spellStart"/>
      <w:r w:rsidRPr="00832F3A">
        <w:rPr>
          <w:rFonts w:ascii="Consolas" w:eastAsia="Times New Roman" w:hAnsi="Consolas" w:cs="Times New Roman"/>
          <w:color w:val="4EC9B0"/>
          <w:sz w:val="21"/>
          <w:szCs w:val="21"/>
          <w:lang w:eastAsia="pt-BR"/>
        </w:rPr>
        <w:t>Route</w:t>
      </w:r>
      <w:proofErr w:type="spellEnd"/>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9CDCFE"/>
          <w:sz w:val="21"/>
          <w:szCs w:val="21"/>
          <w:lang w:eastAsia="pt-BR"/>
        </w:rPr>
        <w:t>path</w:t>
      </w:r>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CE9178"/>
          <w:sz w:val="21"/>
          <w:szCs w:val="21"/>
          <w:lang w:eastAsia="pt-BR"/>
        </w:rPr>
        <w:t>'/</w:t>
      </w:r>
      <w:proofErr w:type="spellStart"/>
      <w:r w:rsidRPr="00832F3A">
        <w:rPr>
          <w:rFonts w:ascii="Consolas" w:eastAsia="Times New Roman" w:hAnsi="Consolas" w:cs="Times New Roman"/>
          <w:color w:val="CE9178"/>
          <w:sz w:val="21"/>
          <w:szCs w:val="21"/>
          <w:lang w:eastAsia="pt-BR"/>
        </w:rPr>
        <w:t>users</w:t>
      </w:r>
      <w:proofErr w:type="spellEnd"/>
      <w:r w:rsidRPr="00832F3A">
        <w:rPr>
          <w:rFonts w:ascii="Consolas" w:eastAsia="Times New Roman" w:hAnsi="Consolas" w:cs="Times New Roman"/>
          <w:color w:val="CE9178"/>
          <w:sz w:val="21"/>
          <w:szCs w:val="21"/>
          <w:lang w:eastAsia="pt-BR"/>
        </w:rPr>
        <w:t>'</w:t>
      </w:r>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component</w:t>
      </w:r>
      <w:proofErr w:type="spellEnd"/>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569CD6"/>
          <w:sz w:val="21"/>
          <w:szCs w:val="21"/>
          <w:lang w:eastAsia="pt-BR"/>
        </w:rPr>
        <w:t>{</w:t>
      </w:r>
      <w:proofErr w:type="spellStart"/>
      <w:r w:rsidRPr="00832F3A">
        <w:rPr>
          <w:rFonts w:ascii="Consolas" w:eastAsia="Times New Roman" w:hAnsi="Consolas" w:cs="Times New Roman"/>
          <w:color w:val="4EC9B0"/>
          <w:sz w:val="21"/>
          <w:szCs w:val="21"/>
          <w:lang w:eastAsia="pt-BR"/>
        </w:rPr>
        <w:t>UserCrud</w:t>
      </w:r>
      <w:proofErr w:type="spellEnd"/>
      <w:r w:rsidRPr="00832F3A">
        <w:rPr>
          <w:rFonts w:ascii="Consolas" w:eastAsia="Times New Roman" w:hAnsi="Consolas" w:cs="Times New Roman"/>
          <w:color w:val="569CD6"/>
          <w:sz w:val="21"/>
          <w:szCs w:val="21"/>
          <w:lang w:eastAsia="pt-BR"/>
        </w:rPr>
        <w:t>}</w:t>
      </w: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/&gt;</w:t>
      </w:r>
    </w:p>
    <w:p w14:paraId="0AF7AA21"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&lt;</w:t>
      </w:r>
      <w:proofErr w:type="spellStart"/>
      <w:r w:rsidRPr="00832F3A">
        <w:rPr>
          <w:rFonts w:ascii="Consolas" w:eastAsia="Times New Roman" w:hAnsi="Consolas" w:cs="Times New Roman"/>
          <w:color w:val="4EC9B0"/>
          <w:sz w:val="21"/>
          <w:szCs w:val="21"/>
          <w:lang w:eastAsia="pt-BR"/>
        </w:rPr>
        <w:t>Redirect</w:t>
      </w:r>
      <w:proofErr w:type="spellEnd"/>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from</w:t>
      </w:r>
      <w:proofErr w:type="spellEnd"/>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CE9178"/>
          <w:sz w:val="21"/>
          <w:szCs w:val="21"/>
          <w:lang w:eastAsia="pt-BR"/>
        </w:rPr>
        <w:t>'*'</w:t>
      </w:r>
      <w:r w:rsidRPr="00832F3A">
        <w:rPr>
          <w:rFonts w:ascii="Consolas" w:eastAsia="Times New Roman" w:hAnsi="Consolas" w:cs="Times New Roman"/>
          <w:color w:val="D4D4D4"/>
          <w:sz w:val="21"/>
          <w:szCs w:val="21"/>
          <w:lang w:eastAsia="pt-BR"/>
        </w:rPr>
        <w:t> </w:t>
      </w:r>
      <w:proofErr w:type="spellStart"/>
      <w:r w:rsidRPr="00832F3A">
        <w:rPr>
          <w:rFonts w:ascii="Consolas" w:eastAsia="Times New Roman" w:hAnsi="Consolas" w:cs="Times New Roman"/>
          <w:color w:val="9CDCFE"/>
          <w:sz w:val="21"/>
          <w:szCs w:val="21"/>
          <w:lang w:eastAsia="pt-BR"/>
        </w:rPr>
        <w:t>to</w:t>
      </w:r>
      <w:proofErr w:type="spellEnd"/>
      <w:r w:rsidRPr="00832F3A">
        <w:rPr>
          <w:rFonts w:ascii="Consolas" w:eastAsia="Times New Roman" w:hAnsi="Consolas" w:cs="Times New Roman"/>
          <w:color w:val="D4D4D4"/>
          <w:sz w:val="21"/>
          <w:szCs w:val="21"/>
          <w:lang w:eastAsia="pt-BR"/>
        </w:rPr>
        <w:t>=</w:t>
      </w:r>
      <w:r w:rsidRPr="00832F3A">
        <w:rPr>
          <w:rFonts w:ascii="Consolas" w:eastAsia="Times New Roman" w:hAnsi="Consolas" w:cs="Times New Roman"/>
          <w:color w:val="CE9178"/>
          <w:sz w:val="21"/>
          <w:szCs w:val="21"/>
          <w:lang w:eastAsia="pt-BR"/>
        </w:rPr>
        <w:t>'/'</w:t>
      </w: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/&gt;</w:t>
      </w:r>
    </w:p>
    <w:p w14:paraId="5A46722D" w14:textId="77777777" w:rsidR="00832F3A" w:rsidRPr="00832F3A" w:rsidRDefault="00832F3A" w:rsidP="00832F3A">
      <w:pPr>
        <w:shd w:val="clear" w:color="auto" w:fill="1E1E1E"/>
        <w:spacing w:after="0" w:line="285" w:lineRule="atLeast"/>
        <w:rPr>
          <w:rFonts w:ascii="Consolas" w:eastAsia="Times New Roman" w:hAnsi="Consolas" w:cs="Times New Roman"/>
          <w:color w:val="D4D4D4"/>
          <w:sz w:val="21"/>
          <w:szCs w:val="21"/>
          <w:lang w:eastAsia="pt-BR"/>
        </w:rPr>
      </w:pPr>
      <w:r w:rsidRPr="00832F3A">
        <w:rPr>
          <w:rFonts w:ascii="Consolas" w:eastAsia="Times New Roman" w:hAnsi="Consolas" w:cs="Times New Roman"/>
          <w:color w:val="D4D4D4"/>
          <w:sz w:val="21"/>
          <w:szCs w:val="21"/>
          <w:lang w:eastAsia="pt-BR"/>
        </w:rPr>
        <w:t>    </w:t>
      </w:r>
      <w:r w:rsidRPr="00832F3A">
        <w:rPr>
          <w:rFonts w:ascii="Consolas" w:eastAsia="Times New Roman" w:hAnsi="Consolas" w:cs="Times New Roman"/>
          <w:color w:val="808080"/>
          <w:sz w:val="21"/>
          <w:szCs w:val="21"/>
          <w:lang w:eastAsia="pt-BR"/>
        </w:rPr>
        <w:t>&lt;/</w:t>
      </w:r>
      <w:r w:rsidRPr="00832F3A">
        <w:rPr>
          <w:rFonts w:ascii="Consolas" w:eastAsia="Times New Roman" w:hAnsi="Consolas" w:cs="Times New Roman"/>
          <w:color w:val="4EC9B0"/>
          <w:sz w:val="21"/>
          <w:szCs w:val="21"/>
          <w:lang w:eastAsia="pt-BR"/>
        </w:rPr>
        <w:t>Switch</w:t>
      </w:r>
      <w:r w:rsidRPr="00832F3A">
        <w:rPr>
          <w:rFonts w:ascii="Consolas" w:eastAsia="Times New Roman" w:hAnsi="Consolas" w:cs="Times New Roman"/>
          <w:color w:val="808080"/>
          <w:sz w:val="21"/>
          <w:szCs w:val="21"/>
          <w:lang w:eastAsia="pt-BR"/>
        </w:rPr>
        <w:t>&gt;</w:t>
      </w:r>
    </w:p>
    <w:p w14:paraId="501D7783" w14:textId="196058EC" w:rsidR="00832F3A" w:rsidRDefault="00832F3A" w:rsidP="00E70A3F">
      <w:pPr>
        <w:tabs>
          <w:tab w:val="left" w:pos="5775"/>
        </w:tabs>
        <w:rPr>
          <w:sz w:val="24"/>
          <w:szCs w:val="24"/>
        </w:rPr>
      </w:pPr>
    </w:p>
    <w:p w14:paraId="20401606" w14:textId="0D346898" w:rsidR="00832F3A" w:rsidRPr="00183EB6" w:rsidRDefault="00832F3A" w:rsidP="00E70A3F">
      <w:pPr>
        <w:tabs>
          <w:tab w:val="left" w:pos="5775"/>
        </w:tabs>
        <w:rPr>
          <w:b/>
          <w:bCs/>
          <w:sz w:val="24"/>
          <w:szCs w:val="24"/>
        </w:rPr>
      </w:pPr>
      <w:r w:rsidRPr="00183EB6">
        <w:rPr>
          <w:b/>
          <w:bCs/>
          <w:sz w:val="24"/>
          <w:szCs w:val="24"/>
          <w:highlight w:val="yellow"/>
        </w:rPr>
        <w:t xml:space="preserve">Agora a gente vai lá no nosso componente APP.JSX e importa </w:t>
      </w:r>
      <w:proofErr w:type="spellStart"/>
      <w:r w:rsidRPr="00183EB6">
        <w:rPr>
          <w:b/>
          <w:bCs/>
          <w:sz w:val="24"/>
          <w:szCs w:val="24"/>
          <w:highlight w:val="yellow"/>
        </w:rPr>
        <w:t>HashRoute</w:t>
      </w:r>
      <w:proofErr w:type="spellEnd"/>
      <w:r w:rsidRPr="00183EB6">
        <w:rPr>
          <w:b/>
          <w:bCs/>
          <w:sz w:val="24"/>
          <w:szCs w:val="24"/>
          <w:highlight w:val="yellow"/>
        </w:rPr>
        <w:t xml:space="preserve"> e coloca dentro do </w:t>
      </w:r>
      <w:proofErr w:type="spellStart"/>
      <w:r w:rsidRPr="00183EB6">
        <w:rPr>
          <w:b/>
          <w:bCs/>
          <w:sz w:val="24"/>
          <w:szCs w:val="24"/>
          <w:highlight w:val="yellow"/>
        </w:rPr>
        <w:t>HashRoute</w:t>
      </w:r>
      <w:proofErr w:type="spellEnd"/>
      <w:r w:rsidRPr="00183EB6">
        <w:rPr>
          <w:b/>
          <w:bCs/>
          <w:sz w:val="24"/>
          <w:szCs w:val="24"/>
          <w:highlight w:val="yellow"/>
        </w:rPr>
        <w:t xml:space="preserve"> os componentes que queremos renderizar na tela e também substituímos o componente Home pelo componente </w:t>
      </w:r>
      <w:proofErr w:type="spellStart"/>
      <w:r w:rsidRPr="00183EB6">
        <w:rPr>
          <w:b/>
          <w:bCs/>
          <w:sz w:val="24"/>
          <w:szCs w:val="24"/>
          <w:highlight w:val="yellow"/>
        </w:rPr>
        <w:t>Routes</w:t>
      </w:r>
      <w:proofErr w:type="spellEnd"/>
      <w:r w:rsidRPr="00183EB6">
        <w:rPr>
          <w:b/>
          <w:bCs/>
          <w:sz w:val="24"/>
          <w:szCs w:val="24"/>
          <w:highlight w:val="yellow"/>
        </w:rPr>
        <w:t xml:space="preserve"> </w:t>
      </w:r>
      <w:proofErr w:type="gramStart"/>
      <w:r w:rsidRPr="00183EB6">
        <w:rPr>
          <w:b/>
          <w:bCs/>
          <w:sz w:val="24"/>
          <w:szCs w:val="24"/>
          <w:highlight w:val="yellow"/>
        </w:rPr>
        <w:t>pois  agora</w:t>
      </w:r>
      <w:proofErr w:type="gramEnd"/>
      <w:r w:rsidRPr="00183EB6">
        <w:rPr>
          <w:b/>
          <w:bCs/>
          <w:sz w:val="24"/>
          <w:szCs w:val="24"/>
          <w:highlight w:val="yellow"/>
        </w:rPr>
        <w:t xml:space="preserve"> será o componente </w:t>
      </w:r>
      <w:proofErr w:type="spellStart"/>
      <w:r w:rsidRPr="00183EB6">
        <w:rPr>
          <w:b/>
          <w:bCs/>
          <w:sz w:val="24"/>
          <w:szCs w:val="24"/>
          <w:highlight w:val="yellow"/>
        </w:rPr>
        <w:t>Routes</w:t>
      </w:r>
      <w:proofErr w:type="spellEnd"/>
      <w:r w:rsidRPr="00183EB6">
        <w:rPr>
          <w:b/>
          <w:bCs/>
          <w:sz w:val="24"/>
          <w:szCs w:val="24"/>
          <w:highlight w:val="yellow"/>
        </w:rPr>
        <w:t xml:space="preserve"> que fará o trabalho de renderizar o conteúdo na tela com base no clique do cliente.</w:t>
      </w:r>
    </w:p>
    <w:p w14:paraId="77949563"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E9178"/>
          <w:sz w:val="21"/>
          <w:szCs w:val="21"/>
          <w:lang w:eastAsia="pt-BR"/>
        </w:rPr>
        <w:t>'./App.css'</w:t>
      </w:r>
    </w:p>
    <w:p w14:paraId="1A33F898"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lastRenderedPageBreak/>
        <w:t>import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bootstrap</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dist</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css</w:t>
      </w:r>
      <w:proofErr w:type="spellEnd"/>
      <w:r w:rsidRPr="00325555">
        <w:rPr>
          <w:rFonts w:ascii="Consolas" w:eastAsia="Times New Roman" w:hAnsi="Consolas" w:cs="Times New Roman"/>
          <w:color w:val="CE9178"/>
          <w:sz w:val="21"/>
          <w:szCs w:val="21"/>
          <w:lang w:eastAsia="pt-BR"/>
        </w:rPr>
        <w:t>/bootstrap.min.css'</w:t>
      </w:r>
    </w:p>
    <w:p w14:paraId="56D49BFC"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font-awesome</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css</w:t>
      </w:r>
      <w:proofErr w:type="spellEnd"/>
      <w:r w:rsidRPr="00325555">
        <w:rPr>
          <w:rFonts w:ascii="Consolas" w:eastAsia="Times New Roman" w:hAnsi="Consolas" w:cs="Times New Roman"/>
          <w:color w:val="CE9178"/>
          <w:sz w:val="21"/>
          <w:szCs w:val="21"/>
          <w:lang w:eastAsia="pt-BR"/>
        </w:rPr>
        <w:t>/font-awesome.min.css'</w:t>
      </w:r>
    </w:p>
    <w:p w14:paraId="3570F84D"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React</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react</w:t>
      </w:r>
      <w:proofErr w:type="spellEnd"/>
      <w:r w:rsidRPr="00325555">
        <w:rPr>
          <w:rFonts w:ascii="Consolas" w:eastAsia="Times New Roman" w:hAnsi="Consolas" w:cs="Times New Roman"/>
          <w:color w:val="CE9178"/>
          <w:sz w:val="21"/>
          <w:szCs w:val="21"/>
          <w:lang w:eastAsia="pt-BR"/>
        </w:rPr>
        <w:t>'</w:t>
      </w:r>
    </w:p>
    <w:p w14:paraId="49F26F13"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HashRouter</w:t>
      </w:r>
      <w:proofErr w:type="spellEnd"/>
      <w:proofErr w:type="gramEnd"/>
      <w:r w:rsidRPr="00325555">
        <w:rPr>
          <w:rFonts w:ascii="Consolas" w:eastAsia="Times New Roman" w:hAnsi="Consolas" w:cs="Times New Roman"/>
          <w:color w:val="D4D4D4"/>
          <w:sz w:val="21"/>
          <w:szCs w:val="21"/>
          <w:lang w:eastAsia="pt-BR"/>
        </w:rPr>
        <w:t> }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react</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router</w:t>
      </w:r>
      <w:proofErr w:type="spellEnd"/>
      <w:r w:rsidRPr="00325555">
        <w:rPr>
          <w:rFonts w:ascii="Consolas" w:eastAsia="Times New Roman" w:hAnsi="Consolas" w:cs="Times New Roman"/>
          <w:color w:val="CE9178"/>
          <w:sz w:val="21"/>
          <w:szCs w:val="21"/>
          <w:lang w:eastAsia="pt-BR"/>
        </w:rPr>
        <w:t>-dom'</w:t>
      </w:r>
    </w:p>
    <w:p w14:paraId="749C0238"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
    <w:p w14:paraId="200E01C7"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Routes</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CE9178"/>
          <w:sz w:val="21"/>
          <w:szCs w:val="21"/>
          <w:lang w:eastAsia="pt-BR"/>
        </w:rPr>
        <w:t>'./</w:t>
      </w:r>
      <w:proofErr w:type="spellStart"/>
      <w:proofErr w:type="gramEnd"/>
      <w:r w:rsidRPr="00325555">
        <w:rPr>
          <w:rFonts w:ascii="Consolas" w:eastAsia="Times New Roman" w:hAnsi="Consolas" w:cs="Times New Roman"/>
          <w:color w:val="CE9178"/>
          <w:sz w:val="21"/>
          <w:szCs w:val="21"/>
          <w:lang w:eastAsia="pt-BR"/>
        </w:rPr>
        <w:t>Routes</w:t>
      </w:r>
      <w:proofErr w:type="spellEnd"/>
      <w:r w:rsidRPr="00325555">
        <w:rPr>
          <w:rFonts w:ascii="Consolas" w:eastAsia="Times New Roman" w:hAnsi="Consolas" w:cs="Times New Roman"/>
          <w:color w:val="CE9178"/>
          <w:sz w:val="21"/>
          <w:szCs w:val="21"/>
          <w:lang w:eastAsia="pt-BR"/>
        </w:rPr>
        <w:t>'</w:t>
      </w:r>
    </w:p>
    <w:p w14:paraId="5466E444"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9CDCFE"/>
          <w:sz w:val="21"/>
          <w:szCs w:val="21"/>
          <w:lang w:eastAsia="pt-BR"/>
        </w:rPr>
        <w:t>Logo</w:t>
      </w:r>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CE9178"/>
          <w:sz w:val="21"/>
          <w:szCs w:val="21"/>
          <w:lang w:eastAsia="pt-BR"/>
        </w:rPr>
        <w:t>'..</w:t>
      </w:r>
      <w:proofErr w:type="gram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components</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template</w:t>
      </w:r>
      <w:proofErr w:type="spellEnd"/>
      <w:r w:rsidRPr="00325555">
        <w:rPr>
          <w:rFonts w:ascii="Consolas" w:eastAsia="Times New Roman" w:hAnsi="Consolas" w:cs="Times New Roman"/>
          <w:color w:val="CE9178"/>
          <w:sz w:val="21"/>
          <w:szCs w:val="21"/>
          <w:lang w:eastAsia="pt-BR"/>
        </w:rPr>
        <w:t>/Logo'</w:t>
      </w:r>
    </w:p>
    <w:p w14:paraId="0A4FEEA8"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Nav</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CE9178"/>
          <w:sz w:val="21"/>
          <w:szCs w:val="21"/>
          <w:lang w:eastAsia="pt-BR"/>
        </w:rPr>
        <w:t>'..</w:t>
      </w:r>
      <w:proofErr w:type="gram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components</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template</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Nav</w:t>
      </w:r>
      <w:proofErr w:type="spellEnd"/>
      <w:r w:rsidRPr="00325555">
        <w:rPr>
          <w:rFonts w:ascii="Consolas" w:eastAsia="Times New Roman" w:hAnsi="Consolas" w:cs="Times New Roman"/>
          <w:color w:val="CE9178"/>
          <w:sz w:val="21"/>
          <w:szCs w:val="21"/>
          <w:lang w:eastAsia="pt-BR"/>
        </w:rPr>
        <w:t>'</w:t>
      </w:r>
    </w:p>
    <w:p w14:paraId="3783505D"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9CDCFE"/>
          <w:sz w:val="21"/>
          <w:szCs w:val="21"/>
          <w:lang w:eastAsia="pt-BR"/>
        </w:rPr>
        <w:t>Home</w:t>
      </w:r>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CE9178"/>
          <w:sz w:val="21"/>
          <w:szCs w:val="21"/>
          <w:lang w:eastAsia="pt-BR"/>
        </w:rPr>
        <w:t>'..</w:t>
      </w:r>
      <w:proofErr w:type="gram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components</w:t>
      </w:r>
      <w:proofErr w:type="spellEnd"/>
      <w:r w:rsidRPr="00325555">
        <w:rPr>
          <w:rFonts w:ascii="Consolas" w:eastAsia="Times New Roman" w:hAnsi="Consolas" w:cs="Times New Roman"/>
          <w:color w:val="CE9178"/>
          <w:sz w:val="21"/>
          <w:szCs w:val="21"/>
          <w:lang w:eastAsia="pt-BR"/>
        </w:rPr>
        <w:t>/home/Home'</w:t>
      </w:r>
    </w:p>
    <w:p w14:paraId="43AED581"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import</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Footer</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C586C0"/>
          <w:sz w:val="21"/>
          <w:szCs w:val="21"/>
          <w:lang w:eastAsia="pt-BR"/>
        </w:rPr>
        <w:t>from</w:t>
      </w:r>
      <w:proofErr w:type="spellEnd"/>
      <w:r w:rsidRPr="00325555">
        <w:rPr>
          <w:rFonts w:ascii="Consolas" w:eastAsia="Times New Roman" w:hAnsi="Consolas" w:cs="Times New Roman"/>
          <w:color w:val="D4D4D4"/>
          <w:sz w:val="21"/>
          <w:szCs w:val="21"/>
          <w:lang w:eastAsia="pt-BR"/>
        </w:rPr>
        <w:t> </w:t>
      </w:r>
      <w:proofErr w:type="gramStart"/>
      <w:r w:rsidRPr="00325555">
        <w:rPr>
          <w:rFonts w:ascii="Consolas" w:eastAsia="Times New Roman" w:hAnsi="Consolas" w:cs="Times New Roman"/>
          <w:color w:val="CE9178"/>
          <w:sz w:val="21"/>
          <w:szCs w:val="21"/>
          <w:lang w:eastAsia="pt-BR"/>
        </w:rPr>
        <w:t>'..</w:t>
      </w:r>
      <w:proofErr w:type="gram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components</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template</w:t>
      </w:r>
      <w:proofErr w:type="spellEnd"/>
      <w:r w:rsidRPr="00325555">
        <w:rPr>
          <w:rFonts w:ascii="Consolas" w:eastAsia="Times New Roman" w:hAnsi="Consolas" w:cs="Times New Roman"/>
          <w:color w:val="CE9178"/>
          <w:sz w:val="21"/>
          <w:szCs w:val="21"/>
          <w:lang w:eastAsia="pt-BR"/>
        </w:rPr>
        <w:t>/</w:t>
      </w:r>
      <w:proofErr w:type="spellStart"/>
      <w:r w:rsidRPr="00325555">
        <w:rPr>
          <w:rFonts w:ascii="Consolas" w:eastAsia="Times New Roman" w:hAnsi="Consolas" w:cs="Times New Roman"/>
          <w:color w:val="CE9178"/>
          <w:sz w:val="21"/>
          <w:szCs w:val="21"/>
          <w:lang w:eastAsia="pt-BR"/>
        </w:rPr>
        <w:t>Footer</w:t>
      </w:r>
      <w:proofErr w:type="spellEnd"/>
      <w:r w:rsidRPr="00325555">
        <w:rPr>
          <w:rFonts w:ascii="Consolas" w:eastAsia="Times New Roman" w:hAnsi="Consolas" w:cs="Times New Roman"/>
          <w:color w:val="CE9178"/>
          <w:sz w:val="21"/>
          <w:szCs w:val="21"/>
          <w:lang w:eastAsia="pt-BR"/>
        </w:rPr>
        <w:t>'</w:t>
      </w:r>
    </w:p>
    <w:p w14:paraId="254187E9"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
    <w:p w14:paraId="5E07CB83"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25555">
        <w:rPr>
          <w:rFonts w:ascii="Consolas" w:eastAsia="Times New Roman" w:hAnsi="Consolas" w:cs="Times New Roman"/>
          <w:color w:val="C586C0"/>
          <w:sz w:val="21"/>
          <w:szCs w:val="21"/>
          <w:lang w:eastAsia="pt-BR"/>
        </w:rPr>
        <w:t>export</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C586C0"/>
          <w:sz w:val="21"/>
          <w:szCs w:val="21"/>
          <w:lang w:eastAsia="pt-BR"/>
        </w:rPr>
        <w:t>default</w:t>
      </w:r>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props</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569CD6"/>
          <w:sz w:val="21"/>
          <w:szCs w:val="21"/>
          <w:lang w:eastAsia="pt-BR"/>
        </w:rPr>
        <w:t>=&gt;</w:t>
      </w:r>
    </w:p>
    <w:p w14:paraId="6C174092"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p>
    <w:p w14:paraId="53151507"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4EC9B0"/>
          <w:sz w:val="21"/>
          <w:szCs w:val="21"/>
          <w:lang w:eastAsia="pt-BR"/>
        </w:rPr>
        <w:t>HashRouter</w:t>
      </w:r>
      <w:proofErr w:type="spellEnd"/>
      <w:r w:rsidRPr="00325555">
        <w:rPr>
          <w:rFonts w:ascii="Consolas" w:eastAsia="Times New Roman" w:hAnsi="Consolas" w:cs="Times New Roman"/>
          <w:color w:val="808080"/>
          <w:sz w:val="21"/>
          <w:szCs w:val="21"/>
          <w:lang w:eastAsia="pt-BR"/>
        </w:rPr>
        <w:t>&gt;</w:t>
      </w:r>
    </w:p>
    <w:p w14:paraId="6AD48E46"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569CD6"/>
          <w:sz w:val="21"/>
          <w:szCs w:val="21"/>
          <w:lang w:eastAsia="pt-BR"/>
        </w:rPr>
        <w:t>div</w:t>
      </w:r>
      <w:proofErr w:type="spellEnd"/>
      <w:r w:rsidRPr="00325555">
        <w:rPr>
          <w:rFonts w:ascii="Consolas" w:eastAsia="Times New Roman" w:hAnsi="Consolas" w:cs="Times New Roman"/>
          <w:color w:val="D4D4D4"/>
          <w:sz w:val="21"/>
          <w:szCs w:val="21"/>
          <w:lang w:eastAsia="pt-BR"/>
        </w:rPr>
        <w:t> </w:t>
      </w:r>
      <w:proofErr w:type="spellStart"/>
      <w:r w:rsidRPr="00325555">
        <w:rPr>
          <w:rFonts w:ascii="Consolas" w:eastAsia="Times New Roman" w:hAnsi="Consolas" w:cs="Times New Roman"/>
          <w:color w:val="9CDCFE"/>
          <w:sz w:val="21"/>
          <w:szCs w:val="21"/>
          <w:lang w:eastAsia="pt-BR"/>
        </w:rPr>
        <w:t>className</w:t>
      </w:r>
      <w:proofErr w:type="spellEnd"/>
      <w:r w:rsidRPr="00325555">
        <w:rPr>
          <w:rFonts w:ascii="Consolas" w:eastAsia="Times New Roman" w:hAnsi="Consolas" w:cs="Times New Roman"/>
          <w:color w:val="D4D4D4"/>
          <w:sz w:val="21"/>
          <w:szCs w:val="21"/>
          <w:lang w:eastAsia="pt-BR"/>
        </w:rPr>
        <w:t>=</w:t>
      </w:r>
      <w:r w:rsidRPr="00325555">
        <w:rPr>
          <w:rFonts w:ascii="Consolas" w:eastAsia="Times New Roman" w:hAnsi="Consolas" w:cs="Times New Roman"/>
          <w:color w:val="CE9178"/>
          <w:sz w:val="21"/>
          <w:szCs w:val="21"/>
          <w:lang w:eastAsia="pt-BR"/>
        </w:rPr>
        <w:t>"app"</w:t>
      </w:r>
      <w:r w:rsidRPr="00325555">
        <w:rPr>
          <w:rFonts w:ascii="Consolas" w:eastAsia="Times New Roman" w:hAnsi="Consolas" w:cs="Times New Roman"/>
          <w:color w:val="808080"/>
          <w:sz w:val="21"/>
          <w:szCs w:val="21"/>
          <w:lang w:eastAsia="pt-BR"/>
        </w:rPr>
        <w:t>&gt;</w:t>
      </w:r>
    </w:p>
    <w:p w14:paraId="7763005F"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r w:rsidRPr="00325555">
        <w:rPr>
          <w:rFonts w:ascii="Consolas" w:eastAsia="Times New Roman" w:hAnsi="Consolas" w:cs="Times New Roman"/>
          <w:color w:val="4EC9B0"/>
          <w:sz w:val="21"/>
          <w:szCs w:val="21"/>
          <w:lang w:eastAsia="pt-BR"/>
        </w:rPr>
        <w:t>Logo</w:t>
      </w: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/&gt;</w:t>
      </w:r>
    </w:p>
    <w:p w14:paraId="2C1240E9"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4EC9B0"/>
          <w:sz w:val="21"/>
          <w:szCs w:val="21"/>
          <w:lang w:eastAsia="pt-BR"/>
        </w:rPr>
        <w:t>Nav</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/&gt;</w:t>
      </w:r>
    </w:p>
    <w:p w14:paraId="535102FC"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4EC9B0"/>
          <w:sz w:val="21"/>
          <w:szCs w:val="21"/>
          <w:lang w:eastAsia="pt-BR"/>
        </w:rPr>
        <w:t>Routes</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/&gt;</w:t>
      </w:r>
    </w:p>
    <w:p w14:paraId="65EC5D4E"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4EC9B0"/>
          <w:sz w:val="21"/>
          <w:szCs w:val="21"/>
          <w:lang w:eastAsia="pt-BR"/>
        </w:rPr>
        <w:t>Footer</w:t>
      </w:r>
      <w:proofErr w:type="spellEnd"/>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/&gt;</w:t>
      </w:r>
    </w:p>
    <w:p w14:paraId="37C4586C"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569CD6"/>
          <w:sz w:val="21"/>
          <w:szCs w:val="21"/>
          <w:lang w:eastAsia="pt-BR"/>
        </w:rPr>
        <w:t>div</w:t>
      </w:r>
      <w:proofErr w:type="spellEnd"/>
      <w:r w:rsidRPr="00325555">
        <w:rPr>
          <w:rFonts w:ascii="Consolas" w:eastAsia="Times New Roman" w:hAnsi="Consolas" w:cs="Times New Roman"/>
          <w:color w:val="808080"/>
          <w:sz w:val="21"/>
          <w:szCs w:val="21"/>
          <w:lang w:eastAsia="pt-BR"/>
        </w:rPr>
        <w:t>&gt;</w:t>
      </w:r>
    </w:p>
    <w:p w14:paraId="0280EDF9" w14:textId="77777777" w:rsidR="00325555" w:rsidRPr="00325555" w:rsidRDefault="00325555" w:rsidP="00325555">
      <w:pPr>
        <w:shd w:val="clear" w:color="auto" w:fill="1E1E1E"/>
        <w:spacing w:after="0" w:line="285" w:lineRule="atLeast"/>
        <w:rPr>
          <w:rFonts w:ascii="Consolas" w:eastAsia="Times New Roman" w:hAnsi="Consolas" w:cs="Times New Roman"/>
          <w:color w:val="D4D4D4"/>
          <w:sz w:val="21"/>
          <w:szCs w:val="21"/>
          <w:lang w:eastAsia="pt-BR"/>
        </w:rPr>
      </w:pPr>
      <w:r w:rsidRPr="00325555">
        <w:rPr>
          <w:rFonts w:ascii="Consolas" w:eastAsia="Times New Roman" w:hAnsi="Consolas" w:cs="Times New Roman"/>
          <w:color w:val="D4D4D4"/>
          <w:sz w:val="21"/>
          <w:szCs w:val="21"/>
          <w:lang w:eastAsia="pt-BR"/>
        </w:rPr>
        <w:t>    </w:t>
      </w:r>
      <w:r w:rsidRPr="00325555">
        <w:rPr>
          <w:rFonts w:ascii="Consolas" w:eastAsia="Times New Roman" w:hAnsi="Consolas" w:cs="Times New Roman"/>
          <w:color w:val="808080"/>
          <w:sz w:val="21"/>
          <w:szCs w:val="21"/>
          <w:lang w:eastAsia="pt-BR"/>
        </w:rPr>
        <w:t>&lt;/</w:t>
      </w:r>
      <w:proofErr w:type="spellStart"/>
      <w:r w:rsidRPr="00325555">
        <w:rPr>
          <w:rFonts w:ascii="Consolas" w:eastAsia="Times New Roman" w:hAnsi="Consolas" w:cs="Times New Roman"/>
          <w:color w:val="4EC9B0"/>
          <w:sz w:val="21"/>
          <w:szCs w:val="21"/>
          <w:lang w:eastAsia="pt-BR"/>
        </w:rPr>
        <w:t>HashRouter</w:t>
      </w:r>
      <w:proofErr w:type="spellEnd"/>
      <w:r w:rsidRPr="00325555">
        <w:rPr>
          <w:rFonts w:ascii="Consolas" w:eastAsia="Times New Roman" w:hAnsi="Consolas" w:cs="Times New Roman"/>
          <w:color w:val="808080"/>
          <w:sz w:val="21"/>
          <w:szCs w:val="21"/>
          <w:lang w:eastAsia="pt-BR"/>
        </w:rPr>
        <w:t>&gt;</w:t>
      </w:r>
    </w:p>
    <w:p w14:paraId="2E9D41A6" w14:textId="199300B3" w:rsidR="00325555" w:rsidRDefault="00325555" w:rsidP="00E70A3F">
      <w:pPr>
        <w:tabs>
          <w:tab w:val="left" w:pos="5775"/>
        </w:tabs>
        <w:rPr>
          <w:sz w:val="24"/>
          <w:szCs w:val="24"/>
        </w:rPr>
      </w:pPr>
    </w:p>
    <w:p w14:paraId="378E9D48" w14:textId="00DB4FCA" w:rsidR="00E97B4C" w:rsidRDefault="00E97B4C" w:rsidP="00E70A3F">
      <w:pPr>
        <w:tabs>
          <w:tab w:val="left" w:pos="5775"/>
        </w:tabs>
        <w:rPr>
          <w:b/>
          <w:bCs/>
          <w:i/>
          <w:iCs/>
          <w:sz w:val="24"/>
          <w:szCs w:val="24"/>
        </w:rPr>
      </w:pPr>
      <w:r w:rsidRPr="00183EB6">
        <w:rPr>
          <w:b/>
          <w:bCs/>
          <w:i/>
          <w:iCs/>
          <w:sz w:val="24"/>
          <w:szCs w:val="24"/>
        </w:rPr>
        <w:t xml:space="preserve">Como estamos usando o </w:t>
      </w:r>
      <w:proofErr w:type="spellStart"/>
      <w:r w:rsidRPr="00183EB6">
        <w:rPr>
          <w:b/>
          <w:bCs/>
          <w:i/>
          <w:iCs/>
          <w:sz w:val="24"/>
          <w:szCs w:val="24"/>
        </w:rPr>
        <w:t>Router</w:t>
      </w:r>
      <w:proofErr w:type="spellEnd"/>
      <w:r w:rsidRPr="00183EB6">
        <w:rPr>
          <w:b/>
          <w:bCs/>
          <w:i/>
          <w:iCs/>
          <w:sz w:val="24"/>
          <w:szCs w:val="24"/>
        </w:rPr>
        <w:t xml:space="preserve"> agora, podemos trocar no nosso componente </w:t>
      </w:r>
      <w:proofErr w:type="spellStart"/>
      <w:r w:rsidRPr="00183EB6">
        <w:rPr>
          <w:b/>
          <w:bCs/>
          <w:i/>
          <w:iCs/>
          <w:sz w:val="24"/>
          <w:szCs w:val="24"/>
        </w:rPr>
        <w:t>Nav</w:t>
      </w:r>
      <w:proofErr w:type="spellEnd"/>
      <w:r w:rsidRPr="00183EB6">
        <w:rPr>
          <w:b/>
          <w:bCs/>
          <w:i/>
          <w:iCs/>
          <w:sz w:val="24"/>
          <w:szCs w:val="24"/>
        </w:rPr>
        <w:t xml:space="preserve"> de navegação a </w:t>
      </w:r>
      <w:proofErr w:type="spellStart"/>
      <w:r w:rsidRPr="00183EB6">
        <w:rPr>
          <w:b/>
          <w:bCs/>
          <w:i/>
          <w:iCs/>
          <w:sz w:val="24"/>
          <w:szCs w:val="24"/>
        </w:rPr>
        <w:t>tag</w:t>
      </w:r>
      <w:proofErr w:type="spellEnd"/>
      <w:r w:rsidRPr="00183EB6">
        <w:rPr>
          <w:b/>
          <w:bCs/>
          <w:i/>
          <w:iCs/>
          <w:sz w:val="24"/>
          <w:szCs w:val="24"/>
        </w:rPr>
        <w:t xml:space="preserve"> “a” ela </w:t>
      </w:r>
      <w:proofErr w:type="spellStart"/>
      <w:r w:rsidRPr="00183EB6">
        <w:rPr>
          <w:b/>
          <w:bCs/>
          <w:i/>
          <w:iCs/>
          <w:sz w:val="24"/>
          <w:szCs w:val="24"/>
        </w:rPr>
        <w:t>Tag</w:t>
      </w:r>
      <w:proofErr w:type="spellEnd"/>
      <w:r w:rsidRPr="00183EB6">
        <w:rPr>
          <w:b/>
          <w:bCs/>
          <w:i/>
          <w:iCs/>
          <w:sz w:val="24"/>
          <w:szCs w:val="24"/>
        </w:rPr>
        <w:t xml:space="preserve"> Link que importo de </w:t>
      </w:r>
      <w:proofErr w:type="spellStart"/>
      <w:r w:rsidRPr="00183EB6">
        <w:rPr>
          <w:b/>
          <w:bCs/>
          <w:i/>
          <w:iCs/>
          <w:sz w:val="24"/>
          <w:szCs w:val="24"/>
        </w:rPr>
        <w:t>react</w:t>
      </w:r>
      <w:proofErr w:type="spellEnd"/>
      <w:r w:rsidRPr="00183EB6">
        <w:rPr>
          <w:b/>
          <w:bCs/>
          <w:i/>
          <w:iCs/>
          <w:sz w:val="24"/>
          <w:szCs w:val="24"/>
        </w:rPr>
        <w:t>-</w:t>
      </w:r>
      <w:proofErr w:type="spellStart"/>
      <w:r w:rsidRPr="00183EB6">
        <w:rPr>
          <w:b/>
          <w:bCs/>
          <w:i/>
          <w:iCs/>
          <w:sz w:val="24"/>
          <w:szCs w:val="24"/>
        </w:rPr>
        <w:t>router</w:t>
      </w:r>
      <w:proofErr w:type="spellEnd"/>
      <w:r w:rsidRPr="00183EB6">
        <w:rPr>
          <w:b/>
          <w:bCs/>
          <w:i/>
          <w:iCs/>
          <w:sz w:val="24"/>
          <w:szCs w:val="24"/>
        </w:rPr>
        <w:t>-dom.</w:t>
      </w:r>
    </w:p>
    <w:p w14:paraId="7890AE07" w14:textId="77777777" w:rsidR="00183EB6" w:rsidRPr="00183EB6" w:rsidRDefault="00183EB6" w:rsidP="00E70A3F">
      <w:pPr>
        <w:tabs>
          <w:tab w:val="left" w:pos="5775"/>
        </w:tabs>
        <w:rPr>
          <w:b/>
          <w:bCs/>
          <w:i/>
          <w:iCs/>
          <w:sz w:val="24"/>
          <w:szCs w:val="24"/>
        </w:rPr>
      </w:pPr>
    </w:p>
    <w:p w14:paraId="49904CF3" w14:textId="77777777" w:rsidR="00E97B4C" w:rsidRDefault="00E97B4C" w:rsidP="00E70A3F">
      <w:pPr>
        <w:tabs>
          <w:tab w:val="left" w:pos="5775"/>
        </w:tabs>
        <w:rPr>
          <w:sz w:val="24"/>
          <w:szCs w:val="24"/>
        </w:rPr>
      </w:pPr>
    </w:p>
    <w:p w14:paraId="7030C569" w14:textId="7E08C1C3" w:rsidR="00325555" w:rsidRDefault="00325555" w:rsidP="00E70A3F">
      <w:pPr>
        <w:tabs>
          <w:tab w:val="left" w:pos="5775"/>
        </w:tabs>
        <w:rPr>
          <w:sz w:val="24"/>
          <w:szCs w:val="24"/>
        </w:rPr>
      </w:pPr>
    </w:p>
    <w:p w14:paraId="30FE58F7" w14:textId="28A7D0C7" w:rsidR="007E647D" w:rsidRDefault="007E647D" w:rsidP="00E70A3F">
      <w:pPr>
        <w:tabs>
          <w:tab w:val="left" w:pos="5775"/>
        </w:tabs>
        <w:rPr>
          <w:sz w:val="24"/>
          <w:szCs w:val="24"/>
        </w:rPr>
      </w:pPr>
    </w:p>
    <w:p w14:paraId="49011BFD" w14:textId="4A9B8D81" w:rsidR="007E647D" w:rsidRDefault="007E647D" w:rsidP="00E70A3F">
      <w:pPr>
        <w:tabs>
          <w:tab w:val="left" w:pos="5775"/>
        </w:tabs>
        <w:rPr>
          <w:sz w:val="24"/>
          <w:szCs w:val="24"/>
        </w:rPr>
      </w:pPr>
    </w:p>
    <w:p w14:paraId="4C906A79" w14:textId="7253D22E" w:rsidR="007E647D" w:rsidRDefault="007E647D" w:rsidP="00E70A3F">
      <w:pPr>
        <w:tabs>
          <w:tab w:val="left" w:pos="5775"/>
        </w:tabs>
        <w:rPr>
          <w:sz w:val="24"/>
          <w:szCs w:val="24"/>
        </w:rPr>
      </w:pPr>
    </w:p>
    <w:p w14:paraId="14B32E8B" w14:textId="390D397A" w:rsidR="007E647D" w:rsidRDefault="007E647D" w:rsidP="00E70A3F">
      <w:pPr>
        <w:tabs>
          <w:tab w:val="left" w:pos="5775"/>
        </w:tabs>
        <w:rPr>
          <w:sz w:val="24"/>
          <w:szCs w:val="24"/>
        </w:rPr>
      </w:pPr>
    </w:p>
    <w:p w14:paraId="4B62D2E3" w14:textId="294138F1" w:rsidR="007E647D" w:rsidRDefault="007E647D" w:rsidP="00E70A3F">
      <w:pPr>
        <w:tabs>
          <w:tab w:val="left" w:pos="5775"/>
        </w:tabs>
        <w:rPr>
          <w:sz w:val="24"/>
          <w:szCs w:val="24"/>
        </w:rPr>
      </w:pPr>
    </w:p>
    <w:p w14:paraId="46322D4C" w14:textId="0E009BD9" w:rsidR="007E647D" w:rsidRDefault="007E647D" w:rsidP="00E70A3F">
      <w:pPr>
        <w:tabs>
          <w:tab w:val="left" w:pos="5775"/>
        </w:tabs>
        <w:rPr>
          <w:sz w:val="24"/>
          <w:szCs w:val="24"/>
        </w:rPr>
      </w:pPr>
    </w:p>
    <w:p w14:paraId="48678223" w14:textId="45F85C4B" w:rsidR="007E647D" w:rsidRDefault="007E647D" w:rsidP="00E70A3F">
      <w:pPr>
        <w:tabs>
          <w:tab w:val="left" w:pos="5775"/>
        </w:tabs>
        <w:rPr>
          <w:sz w:val="24"/>
          <w:szCs w:val="24"/>
        </w:rPr>
      </w:pPr>
    </w:p>
    <w:p w14:paraId="63F99272" w14:textId="7873FA26" w:rsidR="007E647D" w:rsidRDefault="007E647D" w:rsidP="00E70A3F">
      <w:pPr>
        <w:tabs>
          <w:tab w:val="left" w:pos="5775"/>
        </w:tabs>
        <w:rPr>
          <w:sz w:val="24"/>
          <w:szCs w:val="24"/>
        </w:rPr>
      </w:pPr>
    </w:p>
    <w:p w14:paraId="0824B7F0" w14:textId="03B12119" w:rsidR="007E647D" w:rsidRDefault="007E647D" w:rsidP="00E70A3F">
      <w:pPr>
        <w:tabs>
          <w:tab w:val="left" w:pos="5775"/>
        </w:tabs>
        <w:rPr>
          <w:sz w:val="24"/>
          <w:szCs w:val="24"/>
        </w:rPr>
      </w:pPr>
    </w:p>
    <w:p w14:paraId="29C86606" w14:textId="183222AC" w:rsidR="007E647D" w:rsidRDefault="007E647D" w:rsidP="007E647D">
      <w:pPr>
        <w:jc w:val="center"/>
        <w:rPr>
          <w:b/>
          <w:bCs/>
          <w:sz w:val="96"/>
          <w:szCs w:val="180"/>
        </w:rPr>
      </w:pPr>
      <w:proofErr w:type="spellStart"/>
      <w:r>
        <w:rPr>
          <w:b/>
          <w:bCs/>
          <w:sz w:val="96"/>
          <w:szCs w:val="180"/>
        </w:rPr>
        <w:lastRenderedPageBreak/>
        <w:t>VueJS</w:t>
      </w:r>
      <w:proofErr w:type="spellEnd"/>
    </w:p>
    <w:p w14:paraId="3D4F6452" w14:textId="2477DBE9" w:rsidR="007E647D" w:rsidRDefault="00B747B7" w:rsidP="00E70A3F">
      <w:pPr>
        <w:tabs>
          <w:tab w:val="left" w:pos="5775"/>
        </w:tabs>
        <w:rPr>
          <w:sz w:val="24"/>
          <w:szCs w:val="24"/>
        </w:rPr>
      </w:pPr>
      <w:r>
        <w:rPr>
          <w:sz w:val="24"/>
          <w:szCs w:val="24"/>
        </w:rPr>
        <w:t xml:space="preserve">Ele é </w:t>
      </w:r>
      <w:proofErr w:type="gramStart"/>
      <w:r>
        <w:rPr>
          <w:sz w:val="24"/>
          <w:szCs w:val="24"/>
        </w:rPr>
        <w:t>uma framework muito importante</w:t>
      </w:r>
      <w:proofErr w:type="gramEnd"/>
      <w:r>
        <w:rPr>
          <w:sz w:val="24"/>
          <w:szCs w:val="24"/>
        </w:rPr>
        <w:t xml:space="preserve"> hoje em dia. É um framework regido pela comunidade não como </w:t>
      </w:r>
      <w:r w:rsidR="0004263A">
        <w:rPr>
          <w:sz w:val="24"/>
          <w:szCs w:val="24"/>
        </w:rPr>
        <w:t xml:space="preserve">o </w:t>
      </w:r>
      <w:proofErr w:type="spellStart"/>
      <w:r w:rsidR="0004263A">
        <w:rPr>
          <w:sz w:val="24"/>
          <w:szCs w:val="24"/>
        </w:rPr>
        <w:t>React</w:t>
      </w:r>
      <w:proofErr w:type="spellEnd"/>
      <w:r w:rsidR="0004263A">
        <w:rPr>
          <w:sz w:val="24"/>
          <w:szCs w:val="24"/>
        </w:rPr>
        <w:t xml:space="preserve"> que tem uma grande empresa por trás.</w:t>
      </w:r>
    </w:p>
    <w:p w14:paraId="253C4F97" w14:textId="50728B06" w:rsidR="0004263A" w:rsidRDefault="004740FF" w:rsidP="00E70A3F">
      <w:pPr>
        <w:tabs>
          <w:tab w:val="left" w:pos="5775"/>
        </w:tabs>
        <w:rPr>
          <w:sz w:val="24"/>
          <w:szCs w:val="24"/>
        </w:rPr>
      </w:pPr>
      <w:r>
        <w:rPr>
          <w:sz w:val="24"/>
          <w:szCs w:val="24"/>
        </w:rPr>
        <w:t xml:space="preserve">O </w:t>
      </w:r>
      <w:proofErr w:type="spellStart"/>
      <w:r>
        <w:rPr>
          <w:sz w:val="24"/>
          <w:szCs w:val="24"/>
        </w:rPr>
        <w:t>Vue</w:t>
      </w:r>
      <w:proofErr w:type="spellEnd"/>
      <w:r>
        <w:rPr>
          <w:sz w:val="24"/>
          <w:szCs w:val="24"/>
        </w:rPr>
        <w:t xml:space="preserve"> tem um </w:t>
      </w:r>
      <w:proofErr w:type="spellStart"/>
      <w:r>
        <w:rPr>
          <w:sz w:val="24"/>
          <w:szCs w:val="24"/>
        </w:rPr>
        <w:t>client</w:t>
      </w:r>
      <w:proofErr w:type="spellEnd"/>
      <w:r>
        <w:rPr>
          <w:sz w:val="24"/>
          <w:szCs w:val="24"/>
        </w:rPr>
        <w:t xml:space="preserve"> para trabalharmos</w:t>
      </w:r>
      <w:r w:rsidR="0082583A">
        <w:rPr>
          <w:sz w:val="24"/>
          <w:szCs w:val="24"/>
        </w:rPr>
        <w:t>, ou seja, temos também uma ferramenta de terminal para criamos uma ferramenta de projeto também.</w:t>
      </w:r>
    </w:p>
    <w:p w14:paraId="3736DCBF" w14:textId="6E4D47EE" w:rsidR="0082583A" w:rsidRPr="008E6BC5" w:rsidRDefault="00B04086" w:rsidP="00E70A3F">
      <w:pPr>
        <w:tabs>
          <w:tab w:val="left" w:pos="5775"/>
        </w:tabs>
        <w:rPr>
          <w:b/>
          <w:bCs/>
          <w:sz w:val="24"/>
          <w:szCs w:val="24"/>
        </w:rPr>
      </w:pPr>
      <w:r w:rsidRPr="008E6BC5">
        <w:rPr>
          <w:b/>
          <w:bCs/>
          <w:sz w:val="24"/>
          <w:szCs w:val="24"/>
          <w:highlight w:val="yellow"/>
        </w:rPr>
        <w:t xml:space="preserve">Para começarmos a trabalhar com o </w:t>
      </w:r>
      <w:proofErr w:type="spellStart"/>
      <w:r w:rsidRPr="008E6BC5">
        <w:rPr>
          <w:b/>
          <w:bCs/>
          <w:sz w:val="24"/>
          <w:szCs w:val="24"/>
          <w:highlight w:val="yellow"/>
        </w:rPr>
        <w:t>Vue</w:t>
      </w:r>
      <w:proofErr w:type="spellEnd"/>
      <w:r w:rsidRPr="008E6BC5">
        <w:rPr>
          <w:b/>
          <w:bCs/>
          <w:sz w:val="24"/>
          <w:szCs w:val="24"/>
          <w:highlight w:val="yellow"/>
        </w:rPr>
        <w:t xml:space="preserve"> em uma página, temos que fazer a referência ao arquivo JS do </w:t>
      </w:r>
      <w:proofErr w:type="spellStart"/>
      <w:r w:rsidRPr="008E6BC5">
        <w:rPr>
          <w:b/>
          <w:bCs/>
          <w:sz w:val="24"/>
          <w:szCs w:val="24"/>
          <w:highlight w:val="yellow"/>
        </w:rPr>
        <w:t>Vue</w:t>
      </w:r>
      <w:proofErr w:type="spellEnd"/>
      <w:r w:rsidRPr="008E6BC5">
        <w:rPr>
          <w:b/>
          <w:bCs/>
          <w:sz w:val="24"/>
          <w:szCs w:val="24"/>
          <w:highlight w:val="yellow"/>
        </w:rPr>
        <w:t>:</w:t>
      </w:r>
    </w:p>
    <w:p w14:paraId="46927F22" w14:textId="77777777" w:rsidR="00C16097" w:rsidRPr="00C16097" w:rsidRDefault="00C16097" w:rsidP="00C16097">
      <w:pPr>
        <w:shd w:val="clear" w:color="auto" w:fill="1E1E1E"/>
        <w:spacing w:after="0" w:line="285" w:lineRule="atLeast"/>
        <w:rPr>
          <w:rFonts w:ascii="Consolas" w:eastAsia="Times New Roman" w:hAnsi="Consolas" w:cs="Times New Roman"/>
          <w:color w:val="D4D4D4"/>
          <w:sz w:val="21"/>
          <w:szCs w:val="21"/>
          <w:lang w:eastAsia="pt-BR"/>
        </w:rPr>
      </w:pPr>
      <w:r w:rsidRPr="00C16097">
        <w:rPr>
          <w:rFonts w:ascii="Consolas" w:eastAsia="Times New Roman" w:hAnsi="Consolas" w:cs="Times New Roman"/>
          <w:color w:val="D4D4D4"/>
          <w:sz w:val="21"/>
          <w:szCs w:val="21"/>
          <w:lang w:eastAsia="pt-BR"/>
        </w:rPr>
        <w:t>    </w:t>
      </w:r>
      <w:r w:rsidRPr="00C16097">
        <w:rPr>
          <w:rFonts w:ascii="Consolas" w:eastAsia="Times New Roman" w:hAnsi="Consolas" w:cs="Times New Roman"/>
          <w:color w:val="808080"/>
          <w:sz w:val="21"/>
          <w:szCs w:val="21"/>
          <w:lang w:eastAsia="pt-BR"/>
        </w:rPr>
        <w:t>&lt;</w:t>
      </w:r>
      <w:r w:rsidRPr="00C16097">
        <w:rPr>
          <w:rFonts w:ascii="Consolas" w:eastAsia="Times New Roman" w:hAnsi="Consolas" w:cs="Times New Roman"/>
          <w:color w:val="569CD6"/>
          <w:sz w:val="21"/>
          <w:szCs w:val="21"/>
          <w:lang w:eastAsia="pt-BR"/>
        </w:rPr>
        <w:t>script</w:t>
      </w:r>
      <w:r w:rsidRPr="00C16097">
        <w:rPr>
          <w:rFonts w:ascii="Consolas" w:eastAsia="Times New Roman" w:hAnsi="Consolas" w:cs="Times New Roman"/>
          <w:color w:val="D4D4D4"/>
          <w:sz w:val="21"/>
          <w:szCs w:val="21"/>
          <w:lang w:eastAsia="pt-BR"/>
        </w:rPr>
        <w:t> </w:t>
      </w:r>
      <w:proofErr w:type="spellStart"/>
      <w:r w:rsidRPr="00C16097">
        <w:rPr>
          <w:rFonts w:ascii="Consolas" w:eastAsia="Times New Roman" w:hAnsi="Consolas" w:cs="Times New Roman"/>
          <w:color w:val="9CDCFE"/>
          <w:sz w:val="21"/>
          <w:szCs w:val="21"/>
          <w:lang w:eastAsia="pt-BR"/>
        </w:rPr>
        <w:t>src</w:t>
      </w:r>
      <w:proofErr w:type="spellEnd"/>
      <w:r w:rsidRPr="00C16097">
        <w:rPr>
          <w:rFonts w:ascii="Consolas" w:eastAsia="Times New Roman" w:hAnsi="Consolas" w:cs="Times New Roman"/>
          <w:color w:val="D4D4D4"/>
          <w:sz w:val="21"/>
          <w:szCs w:val="21"/>
          <w:lang w:eastAsia="pt-BR"/>
        </w:rPr>
        <w:t>=</w:t>
      </w:r>
      <w:r w:rsidRPr="00C16097">
        <w:rPr>
          <w:rFonts w:ascii="Consolas" w:eastAsia="Times New Roman" w:hAnsi="Consolas" w:cs="Times New Roman"/>
          <w:color w:val="CE9178"/>
          <w:sz w:val="21"/>
          <w:szCs w:val="21"/>
          <w:lang w:eastAsia="pt-BR"/>
        </w:rPr>
        <w:t>"/</w:t>
      </w:r>
      <w:proofErr w:type="spellStart"/>
      <w:r w:rsidRPr="00C16097">
        <w:rPr>
          <w:rFonts w:ascii="Consolas" w:eastAsia="Times New Roman" w:hAnsi="Consolas" w:cs="Times New Roman"/>
          <w:color w:val="CE9178"/>
          <w:sz w:val="21"/>
          <w:szCs w:val="21"/>
          <w:lang w:eastAsia="pt-BR"/>
        </w:rPr>
        <w:t>js</w:t>
      </w:r>
      <w:proofErr w:type="spellEnd"/>
      <w:r w:rsidRPr="00C16097">
        <w:rPr>
          <w:rFonts w:ascii="Consolas" w:eastAsia="Times New Roman" w:hAnsi="Consolas" w:cs="Times New Roman"/>
          <w:color w:val="CE9178"/>
          <w:sz w:val="21"/>
          <w:szCs w:val="21"/>
          <w:lang w:eastAsia="pt-BR"/>
        </w:rPr>
        <w:t>/vue.min.js"</w:t>
      </w:r>
      <w:r w:rsidRPr="00C16097">
        <w:rPr>
          <w:rFonts w:ascii="Consolas" w:eastAsia="Times New Roman" w:hAnsi="Consolas" w:cs="Times New Roman"/>
          <w:color w:val="808080"/>
          <w:sz w:val="21"/>
          <w:szCs w:val="21"/>
          <w:lang w:eastAsia="pt-BR"/>
        </w:rPr>
        <w:t>&gt;&lt;/</w:t>
      </w:r>
      <w:r w:rsidRPr="00C16097">
        <w:rPr>
          <w:rFonts w:ascii="Consolas" w:eastAsia="Times New Roman" w:hAnsi="Consolas" w:cs="Times New Roman"/>
          <w:color w:val="569CD6"/>
          <w:sz w:val="21"/>
          <w:szCs w:val="21"/>
          <w:lang w:eastAsia="pt-BR"/>
        </w:rPr>
        <w:t>script</w:t>
      </w:r>
      <w:r w:rsidRPr="00C16097">
        <w:rPr>
          <w:rFonts w:ascii="Consolas" w:eastAsia="Times New Roman" w:hAnsi="Consolas" w:cs="Times New Roman"/>
          <w:color w:val="808080"/>
          <w:sz w:val="21"/>
          <w:szCs w:val="21"/>
          <w:lang w:eastAsia="pt-BR"/>
        </w:rPr>
        <w:t>&gt;</w:t>
      </w:r>
    </w:p>
    <w:p w14:paraId="25CD6F5F" w14:textId="65E919DF" w:rsidR="00B04086" w:rsidRDefault="00B04086" w:rsidP="00E70A3F">
      <w:pPr>
        <w:tabs>
          <w:tab w:val="left" w:pos="5775"/>
        </w:tabs>
        <w:rPr>
          <w:sz w:val="24"/>
          <w:szCs w:val="24"/>
        </w:rPr>
      </w:pPr>
    </w:p>
    <w:p w14:paraId="3A927DD1" w14:textId="3FD4CC1C" w:rsidR="00C16097" w:rsidRPr="00DC4A94" w:rsidRDefault="00C16097" w:rsidP="00E70A3F">
      <w:pPr>
        <w:tabs>
          <w:tab w:val="left" w:pos="5775"/>
        </w:tabs>
        <w:rPr>
          <w:b/>
          <w:bCs/>
          <w:sz w:val="24"/>
          <w:szCs w:val="24"/>
        </w:rPr>
      </w:pPr>
      <w:r w:rsidRPr="00DC4A94">
        <w:rPr>
          <w:b/>
          <w:bCs/>
          <w:sz w:val="24"/>
          <w:szCs w:val="24"/>
          <w:highlight w:val="yellow"/>
        </w:rPr>
        <w:t xml:space="preserve">Criamos uma </w:t>
      </w:r>
      <w:proofErr w:type="spellStart"/>
      <w:r w:rsidRPr="00DC4A94">
        <w:rPr>
          <w:b/>
          <w:bCs/>
          <w:sz w:val="24"/>
          <w:szCs w:val="24"/>
          <w:highlight w:val="yellow"/>
        </w:rPr>
        <w:t>div</w:t>
      </w:r>
      <w:proofErr w:type="spellEnd"/>
      <w:r w:rsidRPr="00DC4A94">
        <w:rPr>
          <w:b/>
          <w:bCs/>
          <w:sz w:val="24"/>
          <w:szCs w:val="24"/>
          <w:highlight w:val="yellow"/>
        </w:rPr>
        <w:t xml:space="preserve"> com o ID “app” que será a </w:t>
      </w:r>
      <w:proofErr w:type="spellStart"/>
      <w:r w:rsidRPr="00DC4A94">
        <w:rPr>
          <w:b/>
          <w:bCs/>
          <w:sz w:val="24"/>
          <w:szCs w:val="24"/>
          <w:highlight w:val="yellow"/>
        </w:rPr>
        <w:t>div</w:t>
      </w:r>
      <w:proofErr w:type="spellEnd"/>
      <w:r w:rsidRPr="00DC4A94">
        <w:rPr>
          <w:b/>
          <w:bCs/>
          <w:sz w:val="24"/>
          <w:szCs w:val="24"/>
          <w:highlight w:val="yellow"/>
        </w:rPr>
        <w:t xml:space="preserve"> onde trabalharemos com os recursos do </w:t>
      </w:r>
      <w:proofErr w:type="spellStart"/>
      <w:r w:rsidRPr="00DC4A94">
        <w:rPr>
          <w:b/>
          <w:bCs/>
          <w:sz w:val="24"/>
          <w:szCs w:val="24"/>
          <w:highlight w:val="yellow"/>
        </w:rPr>
        <w:t>Vue</w:t>
      </w:r>
      <w:proofErr w:type="spellEnd"/>
      <w:r w:rsidR="009040D5" w:rsidRPr="00DC4A94">
        <w:rPr>
          <w:b/>
          <w:bCs/>
          <w:sz w:val="24"/>
          <w:szCs w:val="24"/>
          <w:highlight w:val="yellow"/>
        </w:rPr>
        <w:t>:</w:t>
      </w:r>
    </w:p>
    <w:p w14:paraId="115495CB"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808080"/>
          <w:sz w:val="21"/>
          <w:szCs w:val="21"/>
          <w:lang w:eastAsia="pt-BR"/>
        </w:rPr>
        <w:t>&lt;</w:t>
      </w:r>
      <w:r w:rsidRPr="009040D5">
        <w:rPr>
          <w:rFonts w:ascii="Consolas" w:eastAsia="Times New Roman" w:hAnsi="Consolas" w:cs="Times New Roman"/>
          <w:color w:val="569CD6"/>
          <w:sz w:val="21"/>
          <w:szCs w:val="21"/>
          <w:lang w:eastAsia="pt-BR"/>
        </w:rPr>
        <w:t>body</w:t>
      </w:r>
      <w:r w:rsidRPr="009040D5">
        <w:rPr>
          <w:rFonts w:ascii="Consolas" w:eastAsia="Times New Roman" w:hAnsi="Consolas" w:cs="Times New Roman"/>
          <w:color w:val="D4D4D4"/>
          <w:sz w:val="21"/>
          <w:szCs w:val="21"/>
          <w:lang w:eastAsia="pt-BR"/>
        </w:rPr>
        <w:t> </w:t>
      </w:r>
      <w:proofErr w:type="spellStart"/>
      <w:r w:rsidRPr="009040D5">
        <w:rPr>
          <w:rFonts w:ascii="Consolas" w:eastAsia="Times New Roman" w:hAnsi="Consolas" w:cs="Times New Roman"/>
          <w:color w:val="9CDCFE"/>
          <w:sz w:val="21"/>
          <w:szCs w:val="21"/>
          <w:lang w:eastAsia="pt-BR"/>
        </w:rPr>
        <w:t>class</w:t>
      </w:r>
      <w:proofErr w:type="spellEnd"/>
      <w:r w:rsidRPr="009040D5">
        <w:rPr>
          <w:rFonts w:ascii="Consolas" w:eastAsia="Times New Roman" w:hAnsi="Consolas" w:cs="Times New Roman"/>
          <w:color w:val="D4D4D4"/>
          <w:sz w:val="21"/>
          <w:szCs w:val="21"/>
          <w:lang w:eastAsia="pt-BR"/>
        </w:rPr>
        <w:t>=</w:t>
      </w:r>
      <w:r w:rsidRPr="009040D5">
        <w:rPr>
          <w:rFonts w:ascii="Consolas" w:eastAsia="Times New Roman" w:hAnsi="Consolas" w:cs="Times New Roman"/>
          <w:color w:val="CE9178"/>
          <w:sz w:val="21"/>
          <w:szCs w:val="21"/>
          <w:lang w:eastAsia="pt-BR"/>
        </w:rPr>
        <w:t>"</w:t>
      </w:r>
      <w:proofErr w:type="spellStart"/>
      <w:r w:rsidRPr="009040D5">
        <w:rPr>
          <w:rFonts w:ascii="Consolas" w:eastAsia="Times New Roman" w:hAnsi="Consolas" w:cs="Times New Roman"/>
          <w:color w:val="CE9178"/>
          <w:sz w:val="21"/>
          <w:szCs w:val="21"/>
          <w:lang w:eastAsia="pt-BR"/>
        </w:rPr>
        <w:t>exercicio</w:t>
      </w:r>
      <w:proofErr w:type="spellEnd"/>
      <w:r w:rsidRPr="009040D5">
        <w:rPr>
          <w:rFonts w:ascii="Consolas" w:eastAsia="Times New Roman" w:hAnsi="Consolas" w:cs="Times New Roman"/>
          <w:color w:val="CE9178"/>
          <w:sz w:val="21"/>
          <w:szCs w:val="21"/>
          <w:lang w:eastAsia="pt-BR"/>
        </w:rPr>
        <w:t>"</w:t>
      </w:r>
      <w:r w:rsidRPr="009040D5">
        <w:rPr>
          <w:rFonts w:ascii="Consolas" w:eastAsia="Times New Roman" w:hAnsi="Consolas" w:cs="Times New Roman"/>
          <w:color w:val="808080"/>
          <w:sz w:val="21"/>
          <w:szCs w:val="21"/>
          <w:lang w:eastAsia="pt-BR"/>
        </w:rPr>
        <w:t>&gt;</w:t>
      </w:r>
    </w:p>
    <w:p w14:paraId="75033A99"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808080"/>
          <w:sz w:val="21"/>
          <w:szCs w:val="21"/>
          <w:lang w:eastAsia="pt-BR"/>
        </w:rPr>
        <w:t>&lt;</w:t>
      </w:r>
      <w:proofErr w:type="spellStart"/>
      <w:r w:rsidRPr="009040D5">
        <w:rPr>
          <w:rFonts w:ascii="Consolas" w:eastAsia="Times New Roman" w:hAnsi="Consolas" w:cs="Times New Roman"/>
          <w:color w:val="569CD6"/>
          <w:sz w:val="21"/>
          <w:szCs w:val="21"/>
          <w:lang w:eastAsia="pt-BR"/>
        </w:rPr>
        <w:t>div</w:t>
      </w:r>
      <w:proofErr w:type="spellEnd"/>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9CDCFE"/>
          <w:sz w:val="21"/>
          <w:szCs w:val="21"/>
          <w:lang w:eastAsia="pt-BR"/>
        </w:rPr>
        <w:t>id</w:t>
      </w:r>
      <w:r w:rsidRPr="009040D5">
        <w:rPr>
          <w:rFonts w:ascii="Consolas" w:eastAsia="Times New Roman" w:hAnsi="Consolas" w:cs="Times New Roman"/>
          <w:color w:val="D4D4D4"/>
          <w:sz w:val="21"/>
          <w:szCs w:val="21"/>
          <w:lang w:eastAsia="pt-BR"/>
        </w:rPr>
        <w:t>=</w:t>
      </w:r>
      <w:r w:rsidRPr="009040D5">
        <w:rPr>
          <w:rFonts w:ascii="Consolas" w:eastAsia="Times New Roman" w:hAnsi="Consolas" w:cs="Times New Roman"/>
          <w:color w:val="CE9178"/>
          <w:sz w:val="21"/>
          <w:szCs w:val="21"/>
          <w:lang w:eastAsia="pt-BR"/>
        </w:rPr>
        <w:t>"app"</w:t>
      </w:r>
      <w:r w:rsidRPr="009040D5">
        <w:rPr>
          <w:rFonts w:ascii="Consolas" w:eastAsia="Times New Roman" w:hAnsi="Consolas" w:cs="Times New Roman"/>
          <w:color w:val="808080"/>
          <w:sz w:val="21"/>
          <w:szCs w:val="21"/>
          <w:lang w:eastAsia="pt-BR"/>
        </w:rPr>
        <w:t>&gt;</w:t>
      </w:r>
    </w:p>
    <w:p w14:paraId="17EC0615"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p>
    <w:p w14:paraId="54B208E7"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808080"/>
          <w:sz w:val="21"/>
          <w:szCs w:val="21"/>
          <w:lang w:eastAsia="pt-BR"/>
        </w:rPr>
        <w:t>&lt;/</w:t>
      </w:r>
      <w:proofErr w:type="spellStart"/>
      <w:r w:rsidRPr="009040D5">
        <w:rPr>
          <w:rFonts w:ascii="Consolas" w:eastAsia="Times New Roman" w:hAnsi="Consolas" w:cs="Times New Roman"/>
          <w:color w:val="569CD6"/>
          <w:sz w:val="21"/>
          <w:szCs w:val="21"/>
          <w:lang w:eastAsia="pt-BR"/>
        </w:rPr>
        <w:t>div</w:t>
      </w:r>
      <w:proofErr w:type="spellEnd"/>
      <w:r w:rsidRPr="009040D5">
        <w:rPr>
          <w:rFonts w:ascii="Consolas" w:eastAsia="Times New Roman" w:hAnsi="Consolas" w:cs="Times New Roman"/>
          <w:color w:val="808080"/>
          <w:sz w:val="21"/>
          <w:szCs w:val="21"/>
          <w:lang w:eastAsia="pt-BR"/>
        </w:rPr>
        <w:t>&gt;</w:t>
      </w:r>
    </w:p>
    <w:p w14:paraId="4D0C6560"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808080"/>
          <w:sz w:val="21"/>
          <w:szCs w:val="21"/>
          <w:lang w:eastAsia="pt-BR"/>
        </w:rPr>
        <w:t>&lt;</w:t>
      </w:r>
      <w:r w:rsidRPr="009040D5">
        <w:rPr>
          <w:rFonts w:ascii="Consolas" w:eastAsia="Times New Roman" w:hAnsi="Consolas" w:cs="Times New Roman"/>
          <w:color w:val="569CD6"/>
          <w:sz w:val="21"/>
          <w:szCs w:val="21"/>
          <w:lang w:eastAsia="pt-BR"/>
        </w:rPr>
        <w:t>script</w:t>
      </w:r>
      <w:r w:rsidRPr="009040D5">
        <w:rPr>
          <w:rFonts w:ascii="Consolas" w:eastAsia="Times New Roman" w:hAnsi="Consolas" w:cs="Times New Roman"/>
          <w:color w:val="808080"/>
          <w:sz w:val="21"/>
          <w:szCs w:val="21"/>
          <w:lang w:eastAsia="pt-BR"/>
        </w:rPr>
        <w:t>&gt;</w:t>
      </w:r>
    </w:p>
    <w:p w14:paraId="6F99FD72"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6A9955"/>
          <w:sz w:val="21"/>
          <w:szCs w:val="21"/>
          <w:lang w:eastAsia="pt-BR"/>
        </w:rPr>
        <w:t>// ...</w:t>
      </w:r>
    </w:p>
    <w:p w14:paraId="019CFBFF"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D4D4D4"/>
          <w:sz w:val="21"/>
          <w:szCs w:val="21"/>
          <w:lang w:eastAsia="pt-BR"/>
        </w:rPr>
        <w:t>    </w:t>
      </w:r>
      <w:r w:rsidRPr="009040D5">
        <w:rPr>
          <w:rFonts w:ascii="Consolas" w:eastAsia="Times New Roman" w:hAnsi="Consolas" w:cs="Times New Roman"/>
          <w:color w:val="808080"/>
          <w:sz w:val="21"/>
          <w:szCs w:val="21"/>
          <w:lang w:eastAsia="pt-BR"/>
        </w:rPr>
        <w:t>&lt;/</w:t>
      </w:r>
      <w:r w:rsidRPr="009040D5">
        <w:rPr>
          <w:rFonts w:ascii="Consolas" w:eastAsia="Times New Roman" w:hAnsi="Consolas" w:cs="Times New Roman"/>
          <w:color w:val="569CD6"/>
          <w:sz w:val="21"/>
          <w:szCs w:val="21"/>
          <w:lang w:eastAsia="pt-BR"/>
        </w:rPr>
        <w:t>script</w:t>
      </w:r>
      <w:r w:rsidRPr="009040D5">
        <w:rPr>
          <w:rFonts w:ascii="Consolas" w:eastAsia="Times New Roman" w:hAnsi="Consolas" w:cs="Times New Roman"/>
          <w:color w:val="808080"/>
          <w:sz w:val="21"/>
          <w:szCs w:val="21"/>
          <w:lang w:eastAsia="pt-BR"/>
        </w:rPr>
        <w:t>&gt;</w:t>
      </w:r>
    </w:p>
    <w:p w14:paraId="7E7C2998" w14:textId="77777777" w:rsidR="009040D5" w:rsidRPr="009040D5" w:rsidRDefault="009040D5" w:rsidP="009040D5">
      <w:pPr>
        <w:shd w:val="clear" w:color="auto" w:fill="1E1E1E"/>
        <w:spacing w:after="0" w:line="285" w:lineRule="atLeast"/>
        <w:rPr>
          <w:rFonts w:ascii="Consolas" w:eastAsia="Times New Roman" w:hAnsi="Consolas" w:cs="Times New Roman"/>
          <w:color w:val="D4D4D4"/>
          <w:sz w:val="21"/>
          <w:szCs w:val="21"/>
          <w:lang w:eastAsia="pt-BR"/>
        </w:rPr>
      </w:pPr>
      <w:r w:rsidRPr="009040D5">
        <w:rPr>
          <w:rFonts w:ascii="Consolas" w:eastAsia="Times New Roman" w:hAnsi="Consolas" w:cs="Times New Roman"/>
          <w:color w:val="808080"/>
          <w:sz w:val="21"/>
          <w:szCs w:val="21"/>
          <w:lang w:eastAsia="pt-BR"/>
        </w:rPr>
        <w:t>&lt;/</w:t>
      </w:r>
      <w:r w:rsidRPr="009040D5">
        <w:rPr>
          <w:rFonts w:ascii="Consolas" w:eastAsia="Times New Roman" w:hAnsi="Consolas" w:cs="Times New Roman"/>
          <w:color w:val="569CD6"/>
          <w:sz w:val="21"/>
          <w:szCs w:val="21"/>
          <w:lang w:eastAsia="pt-BR"/>
        </w:rPr>
        <w:t>body</w:t>
      </w:r>
      <w:r w:rsidRPr="009040D5">
        <w:rPr>
          <w:rFonts w:ascii="Consolas" w:eastAsia="Times New Roman" w:hAnsi="Consolas" w:cs="Times New Roman"/>
          <w:color w:val="808080"/>
          <w:sz w:val="21"/>
          <w:szCs w:val="21"/>
          <w:lang w:eastAsia="pt-BR"/>
        </w:rPr>
        <w:t>&gt;</w:t>
      </w:r>
    </w:p>
    <w:p w14:paraId="61A72503" w14:textId="286EF9F0" w:rsidR="009040D5" w:rsidRDefault="009040D5" w:rsidP="00E70A3F">
      <w:pPr>
        <w:tabs>
          <w:tab w:val="left" w:pos="5775"/>
        </w:tabs>
        <w:rPr>
          <w:sz w:val="24"/>
          <w:szCs w:val="24"/>
        </w:rPr>
      </w:pPr>
    </w:p>
    <w:p w14:paraId="44772296" w14:textId="7247F947" w:rsidR="009040D5" w:rsidRPr="00DC4A94" w:rsidRDefault="003617FE" w:rsidP="00E70A3F">
      <w:pPr>
        <w:tabs>
          <w:tab w:val="left" w:pos="5775"/>
        </w:tabs>
        <w:rPr>
          <w:b/>
          <w:bCs/>
          <w:sz w:val="24"/>
          <w:szCs w:val="24"/>
        </w:rPr>
      </w:pPr>
      <w:r w:rsidRPr="00DC4A94">
        <w:rPr>
          <w:b/>
          <w:bCs/>
          <w:sz w:val="24"/>
          <w:szCs w:val="24"/>
          <w:highlight w:val="yellow"/>
        </w:rPr>
        <w:t xml:space="preserve">Para trabalharmos com o </w:t>
      </w:r>
      <w:proofErr w:type="spellStart"/>
      <w:r w:rsidRPr="00DC4A94">
        <w:rPr>
          <w:b/>
          <w:bCs/>
          <w:sz w:val="24"/>
          <w:szCs w:val="24"/>
          <w:highlight w:val="yellow"/>
        </w:rPr>
        <w:t>Vue</w:t>
      </w:r>
      <w:proofErr w:type="spellEnd"/>
      <w:r w:rsidRPr="00DC4A94">
        <w:rPr>
          <w:b/>
          <w:bCs/>
          <w:sz w:val="24"/>
          <w:szCs w:val="24"/>
          <w:highlight w:val="yellow"/>
        </w:rPr>
        <w:t xml:space="preserve">, temos que criar uma instância do </w:t>
      </w:r>
      <w:proofErr w:type="spellStart"/>
      <w:r w:rsidRPr="00DC4A94">
        <w:rPr>
          <w:b/>
          <w:bCs/>
          <w:sz w:val="24"/>
          <w:szCs w:val="24"/>
          <w:highlight w:val="yellow"/>
        </w:rPr>
        <w:t>Vue</w:t>
      </w:r>
      <w:proofErr w:type="spellEnd"/>
      <w:r w:rsidRPr="00DC4A94">
        <w:rPr>
          <w:b/>
          <w:bCs/>
          <w:sz w:val="24"/>
          <w:szCs w:val="24"/>
          <w:highlight w:val="yellow"/>
        </w:rPr>
        <w:t>, como abaixo:</w:t>
      </w:r>
    </w:p>
    <w:p w14:paraId="23091053"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808080"/>
          <w:sz w:val="21"/>
          <w:szCs w:val="21"/>
          <w:lang w:eastAsia="pt-BR"/>
        </w:rPr>
        <w:t>&lt;</w:t>
      </w:r>
      <w:r w:rsidRPr="00AD16C1">
        <w:rPr>
          <w:rFonts w:ascii="Consolas" w:eastAsia="Times New Roman" w:hAnsi="Consolas" w:cs="Times New Roman"/>
          <w:color w:val="569CD6"/>
          <w:sz w:val="21"/>
          <w:szCs w:val="21"/>
          <w:lang w:eastAsia="pt-BR"/>
        </w:rPr>
        <w:t>body</w:t>
      </w:r>
      <w:r w:rsidRPr="00AD16C1">
        <w:rPr>
          <w:rFonts w:ascii="Consolas" w:eastAsia="Times New Roman" w:hAnsi="Consolas" w:cs="Times New Roman"/>
          <w:color w:val="D4D4D4"/>
          <w:sz w:val="21"/>
          <w:szCs w:val="21"/>
          <w:lang w:eastAsia="pt-BR"/>
        </w:rPr>
        <w:t> </w:t>
      </w:r>
      <w:proofErr w:type="spellStart"/>
      <w:r w:rsidRPr="00AD16C1">
        <w:rPr>
          <w:rFonts w:ascii="Consolas" w:eastAsia="Times New Roman" w:hAnsi="Consolas" w:cs="Times New Roman"/>
          <w:color w:val="9CDCFE"/>
          <w:sz w:val="21"/>
          <w:szCs w:val="21"/>
          <w:lang w:eastAsia="pt-BR"/>
        </w:rPr>
        <w:t>class</w:t>
      </w:r>
      <w:proofErr w:type="spellEnd"/>
      <w:r w:rsidRPr="00AD16C1">
        <w:rPr>
          <w:rFonts w:ascii="Consolas" w:eastAsia="Times New Roman" w:hAnsi="Consolas" w:cs="Times New Roman"/>
          <w:color w:val="D4D4D4"/>
          <w:sz w:val="21"/>
          <w:szCs w:val="21"/>
          <w:lang w:eastAsia="pt-BR"/>
        </w:rPr>
        <w:t>=</w:t>
      </w:r>
      <w:r w:rsidRPr="00AD16C1">
        <w:rPr>
          <w:rFonts w:ascii="Consolas" w:eastAsia="Times New Roman" w:hAnsi="Consolas" w:cs="Times New Roman"/>
          <w:color w:val="CE9178"/>
          <w:sz w:val="21"/>
          <w:szCs w:val="21"/>
          <w:lang w:eastAsia="pt-BR"/>
        </w:rPr>
        <w:t>"</w:t>
      </w:r>
      <w:proofErr w:type="spellStart"/>
      <w:r w:rsidRPr="00AD16C1">
        <w:rPr>
          <w:rFonts w:ascii="Consolas" w:eastAsia="Times New Roman" w:hAnsi="Consolas" w:cs="Times New Roman"/>
          <w:color w:val="CE9178"/>
          <w:sz w:val="21"/>
          <w:szCs w:val="21"/>
          <w:lang w:eastAsia="pt-BR"/>
        </w:rPr>
        <w:t>exercicio</w:t>
      </w:r>
      <w:proofErr w:type="spellEnd"/>
      <w:r w:rsidRPr="00AD16C1">
        <w:rPr>
          <w:rFonts w:ascii="Consolas" w:eastAsia="Times New Roman" w:hAnsi="Consolas" w:cs="Times New Roman"/>
          <w:color w:val="CE9178"/>
          <w:sz w:val="21"/>
          <w:szCs w:val="21"/>
          <w:lang w:eastAsia="pt-BR"/>
        </w:rPr>
        <w:t>"</w:t>
      </w:r>
      <w:r w:rsidRPr="00AD16C1">
        <w:rPr>
          <w:rFonts w:ascii="Consolas" w:eastAsia="Times New Roman" w:hAnsi="Consolas" w:cs="Times New Roman"/>
          <w:color w:val="808080"/>
          <w:sz w:val="21"/>
          <w:szCs w:val="21"/>
          <w:lang w:eastAsia="pt-BR"/>
        </w:rPr>
        <w:t>&gt;</w:t>
      </w:r>
    </w:p>
    <w:p w14:paraId="2DC41114"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808080"/>
          <w:sz w:val="21"/>
          <w:szCs w:val="21"/>
          <w:lang w:eastAsia="pt-BR"/>
        </w:rPr>
        <w:t>&lt;</w:t>
      </w:r>
      <w:proofErr w:type="spellStart"/>
      <w:r w:rsidRPr="00AD16C1">
        <w:rPr>
          <w:rFonts w:ascii="Consolas" w:eastAsia="Times New Roman" w:hAnsi="Consolas" w:cs="Times New Roman"/>
          <w:color w:val="569CD6"/>
          <w:sz w:val="21"/>
          <w:szCs w:val="21"/>
          <w:lang w:eastAsia="pt-BR"/>
        </w:rPr>
        <w:t>div</w:t>
      </w:r>
      <w:proofErr w:type="spellEnd"/>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9CDCFE"/>
          <w:sz w:val="21"/>
          <w:szCs w:val="21"/>
          <w:lang w:eastAsia="pt-BR"/>
        </w:rPr>
        <w:t>id</w:t>
      </w:r>
      <w:r w:rsidRPr="00AD16C1">
        <w:rPr>
          <w:rFonts w:ascii="Consolas" w:eastAsia="Times New Roman" w:hAnsi="Consolas" w:cs="Times New Roman"/>
          <w:color w:val="D4D4D4"/>
          <w:sz w:val="21"/>
          <w:szCs w:val="21"/>
          <w:lang w:eastAsia="pt-BR"/>
        </w:rPr>
        <w:t>=</w:t>
      </w:r>
      <w:r w:rsidRPr="00AD16C1">
        <w:rPr>
          <w:rFonts w:ascii="Consolas" w:eastAsia="Times New Roman" w:hAnsi="Consolas" w:cs="Times New Roman"/>
          <w:color w:val="CE9178"/>
          <w:sz w:val="21"/>
          <w:szCs w:val="21"/>
          <w:lang w:eastAsia="pt-BR"/>
        </w:rPr>
        <w:t>"app"</w:t>
      </w:r>
      <w:r w:rsidRPr="00AD16C1">
        <w:rPr>
          <w:rFonts w:ascii="Consolas" w:eastAsia="Times New Roman" w:hAnsi="Consolas" w:cs="Times New Roman"/>
          <w:color w:val="808080"/>
          <w:sz w:val="21"/>
          <w:szCs w:val="21"/>
          <w:lang w:eastAsia="pt-BR"/>
        </w:rPr>
        <w:t>&gt;</w:t>
      </w:r>
    </w:p>
    <w:p w14:paraId="55CFE656"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p>
    <w:p w14:paraId="23C44251"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808080"/>
          <w:sz w:val="21"/>
          <w:szCs w:val="21"/>
          <w:lang w:eastAsia="pt-BR"/>
        </w:rPr>
        <w:t>&lt;/</w:t>
      </w:r>
      <w:proofErr w:type="spellStart"/>
      <w:r w:rsidRPr="00AD16C1">
        <w:rPr>
          <w:rFonts w:ascii="Consolas" w:eastAsia="Times New Roman" w:hAnsi="Consolas" w:cs="Times New Roman"/>
          <w:color w:val="569CD6"/>
          <w:sz w:val="21"/>
          <w:szCs w:val="21"/>
          <w:lang w:eastAsia="pt-BR"/>
        </w:rPr>
        <w:t>div</w:t>
      </w:r>
      <w:proofErr w:type="spellEnd"/>
      <w:r w:rsidRPr="00AD16C1">
        <w:rPr>
          <w:rFonts w:ascii="Consolas" w:eastAsia="Times New Roman" w:hAnsi="Consolas" w:cs="Times New Roman"/>
          <w:color w:val="808080"/>
          <w:sz w:val="21"/>
          <w:szCs w:val="21"/>
          <w:lang w:eastAsia="pt-BR"/>
        </w:rPr>
        <w:t>&gt;</w:t>
      </w:r>
    </w:p>
    <w:p w14:paraId="3B30E56F"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808080"/>
          <w:sz w:val="21"/>
          <w:szCs w:val="21"/>
          <w:lang w:eastAsia="pt-BR"/>
        </w:rPr>
        <w:t>&lt;</w:t>
      </w:r>
      <w:r w:rsidRPr="00AD16C1">
        <w:rPr>
          <w:rFonts w:ascii="Consolas" w:eastAsia="Times New Roman" w:hAnsi="Consolas" w:cs="Times New Roman"/>
          <w:color w:val="569CD6"/>
          <w:sz w:val="21"/>
          <w:szCs w:val="21"/>
          <w:lang w:eastAsia="pt-BR"/>
        </w:rPr>
        <w:t>script</w:t>
      </w:r>
      <w:r w:rsidRPr="00AD16C1">
        <w:rPr>
          <w:rFonts w:ascii="Consolas" w:eastAsia="Times New Roman" w:hAnsi="Consolas" w:cs="Times New Roman"/>
          <w:color w:val="808080"/>
          <w:sz w:val="21"/>
          <w:szCs w:val="21"/>
          <w:lang w:eastAsia="pt-BR"/>
        </w:rPr>
        <w:t>&gt;</w:t>
      </w:r>
    </w:p>
    <w:p w14:paraId="5DDE9C27"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569CD6"/>
          <w:sz w:val="21"/>
          <w:szCs w:val="21"/>
          <w:lang w:eastAsia="pt-BR"/>
        </w:rPr>
        <w:t>new</w:t>
      </w:r>
      <w:r w:rsidRPr="00AD16C1">
        <w:rPr>
          <w:rFonts w:ascii="Consolas" w:eastAsia="Times New Roman" w:hAnsi="Consolas" w:cs="Times New Roman"/>
          <w:color w:val="D4D4D4"/>
          <w:sz w:val="21"/>
          <w:szCs w:val="21"/>
          <w:lang w:eastAsia="pt-BR"/>
        </w:rPr>
        <w:t> </w:t>
      </w:r>
      <w:proofErr w:type="spellStart"/>
      <w:proofErr w:type="gramStart"/>
      <w:r w:rsidRPr="00AD16C1">
        <w:rPr>
          <w:rFonts w:ascii="Consolas" w:eastAsia="Times New Roman" w:hAnsi="Consolas" w:cs="Times New Roman"/>
          <w:color w:val="DCDCAA"/>
          <w:sz w:val="21"/>
          <w:szCs w:val="21"/>
          <w:lang w:eastAsia="pt-BR"/>
        </w:rPr>
        <w:t>Vue</w:t>
      </w:r>
      <w:proofErr w:type="spellEnd"/>
      <w:r w:rsidRPr="00AD16C1">
        <w:rPr>
          <w:rFonts w:ascii="Consolas" w:eastAsia="Times New Roman" w:hAnsi="Consolas" w:cs="Times New Roman"/>
          <w:color w:val="D4D4D4"/>
          <w:sz w:val="21"/>
          <w:szCs w:val="21"/>
          <w:lang w:eastAsia="pt-BR"/>
        </w:rPr>
        <w:t>(</w:t>
      </w:r>
      <w:proofErr w:type="gramEnd"/>
      <w:r w:rsidRPr="00AD16C1">
        <w:rPr>
          <w:rFonts w:ascii="Consolas" w:eastAsia="Times New Roman" w:hAnsi="Consolas" w:cs="Times New Roman"/>
          <w:color w:val="D4D4D4"/>
          <w:sz w:val="21"/>
          <w:szCs w:val="21"/>
          <w:lang w:eastAsia="pt-BR"/>
        </w:rPr>
        <w:t>{</w:t>
      </w:r>
    </w:p>
    <w:p w14:paraId="40197349"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p>
    <w:p w14:paraId="2B689FAC"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p>
    <w:p w14:paraId="67C24F64"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D4D4D4"/>
          <w:sz w:val="21"/>
          <w:szCs w:val="21"/>
          <w:lang w:eastAsia="pt-BR"/>
        </w:rPr>
        <w:t>    </w:t>
      </w:r>
      <w:r w:rsidRPr="00AD16C1">
        <w:rPr>
          <w:rFonts w:ascii="Consolas" w:eastAsia="Times New Roman" w:hAnsi="Consolas" w:cs="Times New Roman"/>
          <w:color w:val="808080"/>
          <w:sz w:val="21"/>
          <w:szCs w:val="21"/>
          <w:lang w:eastAsia="pt-BR"/>
        </w:rPr>
        <w:t>&lt;/</w:t>
      </w:r>
      <w:r w:rsidRPr="00AD16C1">
        <w:rPr>
          <w:rFonts w:ascii="Consolas" w:eastAsia="Times New Roman" w:hAnsi="Consolas" w:cs="Times New Roman"/>
          <w:color w:val="569CD6"/>
          <w:sz w:val="21"/>
          <w:szCs w:val="21"/>
          <w:lang w:eastAsia="pt-BR"/>
        </w:rPr>
        <w:t>script</w:t>
      </w:r>
      <w:r w:rsidRPr="00AD16C1">
        <w:rPr>
          <w:rFonts w:ascii="Consolas" w:eastAsia="Times New Roman" w:hAnsi="Consolas" w:cs="Times New Roman"/>
          <w:color w:val="808080"/>
          <w:sz w:val="21"/>
          <w:szCs w:val="21"/>
          <w:lang w:eastAsia="pt-BR"/>
        </w:rPr>
        <w:t>&gt;</w:t>
      </w:r>
    </w:p>
    <w:p w14:paraId="246C9B3A" w14:textId="77777777" w:rsidR="00AD16C1" w:rsidRPr="00AD16C1" w:rsidRDefault="00AD16C1" w:rsidP="00AD16C1">
      <w:pPr>
        <w:shd w:val="clear" w:color="auto" w:fill="1E1E1E"/>
        <w:spacing w:after="0" w:line="285" w:lineRule="atLeast"/>
        <w:rPr>
          <w:rFonts w:ascii="Consolas" w:eastAsia="Times New Roman" w:hAnsi="Consolas" w:cs="Times New Roman"/>
          <w:color w:val="D4D4D4"/>
          <w:sz w:val="21"/>
          <w:szCs w:val="21"/>
          <w:lang w:eastAsia="pt-BR"/>
        </w:rPr>
      </w:pPr>
      <w:r w:rsidRPr="00AD16C1">
        <w:rPr>
          <w:rFonts w:ascii="Consolas" w:eastAsia="Times New Roman" w:hAnsi="Consolas" w:cs="Times New Roman"/>
          <w:color w:val="808080"/>
          <w:sz w:val="21"/>
          <w:szCs w:val="21"/>
          <w:lang w:eastAsia="pt-BR"/>
        </w:rPr>
        <w:t>&lt;/</w:t>
      </w:r>
      <w:r w:rsidRPr="00AD16C1">
        <w:rPr>
          <w:rFonts w:ascii="Consolas" w:eastAsia="Times New Roman" w:hAnsi="Consolas" w:cs="Times New Roman"/>
          <w:color w:val="569CD6"/>
          <w:sz w:val="21"/>
          <w:szCs w:val="21"/>
          <w:lang w:eastAsia="pt-BR"/>
        </w:rPr>
        <w:t>body</w:t>
      </w:r>
      <w:r w:rsidRPr="00AD16C1">
        <w:rPr>
          <w:rFonts w:ascii="Consolas" w:eastAsia="Times New Roman" w:hAnsi="Consolas" w:cs="Times New Roman"/>
          <w:color w:val="808080"/>
          <w:sz w:val="21"/>
          <w:szCs w:val="21"/>
          <w:lang w:eastAsia="pt-BR"/>
        </w:rPr>
        <w:t>&gt;</w:t>
      </w:r>
    </w:p>
    <w:p w14:paraId="4E33171F" w14:textId="04BE0276" w:rsidR="003617FE" w:rsidRDefault="003617FE" w:rsidP="00E70A3F">
      <w:pPr>
        <w:tabs>
          <w:tab w:val="left" w:pos="5775"/>
        </w:tabs>
        <w:rPr>
          <w:sz w:val="24"/>
          <w:szCs w:val="24"/>
        </w:rPr>
      </w:pPr>
    </w:p>
    <w:p w14:paraId="0871177A" w14:textId="0842C6F7" w:rsidR="00AD16C1" w:rsidRPr="00DC4A94" w:rsidRDefault="00AD16C1" w:rsidP="00E70A3F">
      <w:pPr>
        <w:tabs>
          <w:tab w:val="left" w:pos="5775"/>
        </w:tabs>
        <w:rPr>
          <w:b/>
          <w:bCs/>
          <w:sz w:val="24"/>
          <w:szCs w:val="24"/>
        </w:rPr>
      </w:pPr>
      <w:r w:rsidRPr="00DC4A94">
        <w:rPr>
          <w:b/>
          <w:bCs/>
          <w:sz w:val="24"/>
          <w:szCs w:val="24"/>
          <w:highlight w:val="yellow"/>
        </w:rPr>
        <w:t xml:space="preserve">Essa instância do </w:t>
      </w:r>
      <w:proofErr w:type="spellStart"/>
      <w:r w:rsidRPr="00DC4A94">
        <w:rPr>
          <w:b/>
          <w:bCs/>
          <w:sz w:val="24"/>
          <w:szCs w:val="24"/>
          <w:highlight w:val="yellow"/>
        </w:rPr>
        <w:t>Vue</w:t>
      </w:r>
      <w:proofErr w:type="spellEnd"/>
      <w:r w:rsidRPr="00DC4A94">
        <w:rPr>
          <w:b/>
          <w:bCs/>
          <w:sz w:val="24"/>
          <w:szCs w:val="24"/>
          <w:highlight w:val="yellow"/>
        </w:rPr>
        <w:t xml:space="preserve"> será responsável pela manipulação e interligação do script JS com os elementos da DOM do HTML.</w:t>
      </w:r>
    </w:p>
    <w:p w14:paraId="04D7A223" w14:textId="36AF51DE" w:rsidR="00AD16C1" w:rsidRPr="00DC4A94" w:rsidRDefault="00EA0138" w:rsidP="00E70A3F">
      <w:pPr>
        <w:tabs>
          <w:tab w:val="left" w:pos="5775"/>
        </w:tabs>
        <w:rPr>
          <w:b/>
          <w:bCs/>
          <w:sz w:val="24"/>
          <w:szCs w:val="24"/>
        </w:rPr>
      </w:pPr>
      <w:r w:rsidRPr="00DC4A94">
        <w:rPr>
          <w:b/>
          <w:bCs/>
          <w:sz w:val="24"/>
          <w:szCs w:val="24"/>
          <w:highlight w:val="yellow"/>
        </w:rPr>
        <w:lastRenderedPageBreak/>
        <w:t xml:space="preserve">Com isso, dentro desta instância do </w:t>
      </w:r>
      <w:proofErr w:type="spellStart"/>
      <w:r w:rsidRPr="00DC4A94">
        <w:rPr>
          <w:b/>
          <w:bCs/>
          <w:sz w:val="24"/>
          <w:szCs w:val="24"/>
          <w:highlight w:val="yellow"/>
        </w:rPr>
        <w:t>Vue</w:t>
      </w:r>
      <w:proofErr w:type="spellEnd"/>
      <w:r w:rsidRPr="00DC4A94">
        <w:rPr>
          <w:b/>
          <w:bCs/>
          <w:sz w:val="24"/>
          <w:szCs w:val="24"/>
          <w:highlight w:val="yellow"/>
        </w:rPr>
        <w:t xml:space="preserve">, temos que passar um objeto de propriedades, que são as propriedades da instância do </w:t>
      </w:r>
      <w:proofErr w:type="spellStart"/>
      <w:r w:rsidRPr="00DC4A94">
        <w:rPr>
          <w:b/>
          <w:bCs/>
          <w:sz w:val="24"/>
          <w:szCs w:val="24"/>
          <w:highlight w:val="yellow"/>
        </w:rPr>
        <w:t>Vue</w:t>
      </w:r>
      <w:proofErr w:type="spellEnd"/>
      <w:r w:rsidRPr="00DC4A94">
        <w:rPr>
          <w:b/>
          <w:bCs/>
          <w:sz w:val="24"/>
          <w:szCs w:val="24"/>
          <w:highlight w:val="yellow"/>
        </w:rPr>
        <w:t>:</w:t>
      </w:r>
    </w:p>
    <w:p w14:paraId="7EE4857D" w14:textId="7C3AB354" w:rsidR="00EA0138" w:rsidRPr="00DC4A94" w:rsidRDefault="00D05D72" w:rsidP="00E70A3F">
      <w:pPr>
        <w:tabs>
          <w:tab w:val="left" w:pos="5775"/>
        </w:tabs>
        <w:rPr>
          <w:b/>
          <w:bCs/>
          <w:sz w:val="24"/>
          <w:szCs w:val="24"/>
        </w:rPr>
      </w:pPr>
      <w:r w:rsidRPr="00DC4A94">
        <w:rPr>
          <w:b/>
          <w:bCs/>
          <w:sz w:val="24"/>
          <w:szCs w:val="24"/>
          <w:highlight w:val="yellow"/>
        </w:rPr>
        <w:t>A primeira propriedade é “</w:t>
      </w:r>
      <w:proofErr w:type="spellStart"/>
      <w:r w:rsidRPr="00DC4A94">
        <w:rPr>
          <w:b/>
          <w:bCs/>
          <w:sz w:val="24"/>
          <w:szCs w:val="24"/>
          <w:highlight w:val="yellow"/>
        </w:rPr>
        <w:t>el</w:t>
      </w:r>
      <w:proofErr w:type="spellEnd"/>
      <w:r w:rsidRPr="00DC4A94">
        <w:rPr>
          <w:b/>
          <w:bCs/>
          <w:sz w:val="24"/>
          <w:szCs w:val="24"/>
          <w:highlight w:val="yellow"/>
        </w:rPr>
        <w:t>”, que significa elemento... Ou seja, “</w:t>
      </w:r>
      <w:proofErr w:type="spellStart"/>
      <w:r w:rsidRPr="00DC4A94">
        <w:rPr>
          <w:b/>
          <w:bCs/>
          <w:sz w:val="24"/>
          <w:szCs w:val="24"/>
          <w:highlight w:val="yellow"/>
        </w:rPr>
        <w:t>el</w:t>
      </w:r>
      <w:proofErr w:type="spellEnd"/>
      <w:r w:rsidRPr="00DC4A94">
        <w:rPr>
          <w:b/>
          <w:bCs/>
          <w:sz w:val="24"/>
          <w:szCs w:val="24"/>
          <w:highlight w:val="yellow"/>
        </w:rPr>
        <w:t xml:space="preserve">” é o ID do elemento HTML que queremos manipular... Para ter certeza que o </w:t>
      </w:r>
      <w:proofErr w:type="spellStart"/>
      <w:r w:rsidRPr="00DC4A94">
        <w:rPr>
          <w:b/>
          <w:bCs/>
          <w:sz w:val="24"/>
          <w:szCs w:val="24"/>
          <w:highlight w:val="yellow"/>
        </w:rPr>
        <w:t>Vue</w:t>
      </w:r>
      <w:proofErr w:type="spellEnd"/>
      <w:r w:rsidR="006B3D41" w:rsidRPr="00DC4A94">
        <w:rPr>
          <w:b/>
          <w:bCs/>
          <w:sz w:val="24"/>
          <w:szCs w:val="24"/>
          <w:highlight w:val="yellow"/>
        </w:rPr>
        <w:t xml:space="preserve"> está funcionando e manipulando o elemento, podemos usar o duplo </w:t>
      </w:r>
      <w:proofErr w:type="spellStart"/>
      <w:r w:rsidR="006B3D41" w:rsidRPr="00DC4A94">
        <w:rPr>
          <w:b/>
          <w:bCs/>
          <w:sz w:val="24"/>
          <w:szCs w:val="24"/>
          <w:highlight w:val="yellow"/>
        </w:rPr>
        <w:t>mustache</w:t>
      </w:r>
      <w:proofErr w:type="spellEnd"/>
      <w:r w:rsidR="006B3D41" w:rsidRPr="00DC4A94">
        <w:rPr>
          <w:b/>
          <w:bCs/>
          <w:sz w:val="24"/>
          <w:szCs w:val="24"/>
          <w:highlight w:val="yellow"/>
        </w:rPr>
        <w:t xml:space="preserve">... Se funcionar, quer dizer que deu certo e já estamos usando JS dentro das </w:t>
      </w:r>
      <w:proofErr w:type="spellStart"/>
      <w:r w:rsidR="006B3D41" w:rsidRPr="00DC4A94">
        <w:rPr>
          <w:b/>
          <w:bCs/>
          <w:sz w:val="24"/>
          <w:szCs w:val="24"/>
          <w:highlight w:val="yellow"/>
        </w:rPr>
        <w:t>tags</w:t>
      </w:r>
      <w:proofErr w:type="spellEnd"/>
      <w:r w:rsidR="006B3D41" w:rsidRPr="00DC4A94">
        <w:rPr>
          <w:b/>
          <w:bCs/>
          <w:sz w:val="24"/>
          <w:szCs w:val="24"/>
          <w:highlight w:val="yellow"/>
        </w:rPr>
        <w:t xml:space="preserve"> HTML:</w:t>
      </w:r>
    </w:p>
    <w:p w14:paraId="54336DAB"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808080"/>
          <w:sz w:val="21"/>
          <w:szCs w:val="21"/>
          <w:lang w:eastAsia="pt-BR"/>
        </w:rPr>
        <w:t>&lt;</w:t>
      </w:r>
      <w:r w:rsidRPr="006B3D41">
        <w:rPr>
          <w:rFonts w:ascii="Consolas" w:eastAsia="Times New Roman" w:hAnsi="Consolas" w:cs="Times New Roman"/>
          <w:color w:val="569CD6"/>
          <w:sz w:val="21"/>
          <w:szCs w:val="21"/>
          <w:lang w:eastAsia="pt-BR"/>
        </w:rPr>
        <w:t>body</w:t>
      </w:r>
      <w:r w:rsidRPr="006B3D41">
        <w:rPr>
          <w:rFonts w:ascii="Consolas" w:eastAsia="Times New Roman" w:hAnsi="Consolas" w:cs="Times New Roman"/>
          <w:color w:val="D4D4D4"/>
          <w:sz w:val="21"/>
          <w:szCs w:val="21"/>
          <w:lang w:eastAsia="pt-BR"/>
        </w:rPr>
        <w:t> </w:t>
      </w:r>
      <w:proofErr w:type="spellStart"/>
      <w:r w:rsidRPr="006B3D41">
        <w:rPr>
          <w:rFonts w:ascii="Consolas" w:eastAsia="Times New Roman" w:hAnsi="Consolas" w:cs="Times New Roman"/>
          <w:color w:val="9CDCFE"/>
          <w:sz w:val="21"/>
          <w:szCs w:val="21"/>
          <w:lang w:eastAsia="pt-BR"/>
        </w:rPr>
        <w:t>class</w:t>
      </w:r>
      <w:proofErr w:type="spellEnd"/>
      <w:r w:rsidRPr="006B3D41">
        <w:rPr>
          <w:rFonts w:ascii="Consolas" w:eastAsia="Times New Roman" w:hAnsi="Consolas" w:cs="Times New Roman"/>
          <w:color w:val="D4D4D4"/>
          <w:sz w:val="21"/>
          <w:szCs w:val="21"/>
          <w:lang w:eastAsia="pt-BR"/>
        </w:rPr>
        <w:t>=</w:t>
      </w:r>
      <w:r w:rsidRPr="006B3D41">
        <w:rPr>
          <w:rFonts w:ascii="Consolas" w:eastAsia="Times New Roman" w:hAnsi="Consolas" w:cs="Times New Roman"/>
          <w:color w:val="CE9178"/>
          <w:sz w:val="21"/>
          <w:szCs w:val="21"/>
          <w:lang w:eastAsia="pt-BR"/>
        </w:rPr>
        <w:t>"</w:t>
      </w:r>
      <w:proofErr w:type="spellStart"/>
      <w:r w:rsidRPr="006B3D41">
        <w:rPr>
          <w:rFonts w:ascii="Consolas" w:eastAsia="Times New Roman" w:hAnsi="Consolas" w:cs="Times New Roman"/>
          <w:color w:val="CE9178"/>
          <w:sz w:val="21"/>
          <w:szCs w:val="21"/>
          <w:lang w:eastAsia="pt-BR"/>
        </w:rPr>
        <w:t>exercicio</w:t>
      </w:r>
      <w:proofErr w:type="spellEnd"/>
      <w:r w:rsidRPr="006B3D41">
        <w:rPr>
          <w:rFonts w:ascii="Consolas" w:eastAsia="Times New Roman" w:hAnsi="Consolas" w:cs="Times New Roman"/>
          <w:color w:val="CE9178"/>
          <w:sz w:val="21"/>
          <w:szCs w:val="21"/>
          <w:lang w:eastAsia="pt-BR"/>
        </w:rPr>
        <w:t>"</w:t>
      </w:r>
      <w:r w:rsidRPr="006B3D41">
        <w:rPr>
          <w:rFonts w:ascii="Consolas" w:eastAsia="Times New Roman" w:hAnsi="Consolas" w:cs="Times New Roman"/>
          <w:color w:val="808080"/>
          <w:sz w:val="21"/>
          <w:szCs w:val="21"/>
          <w:lang w:eastAsia="pt-BR"/>
        </w:rPr>
        <w:t>&gt;</w:t>
      </w:r>
    </w:p>
    <w:p w14:paraId="5403222B"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808080"/>
          <w:sz w:val="21"/>
          <w:szCs w:val="21"/>
          <w:lang w:eastAsia="pt-BR"/>
        </w:rPr>
        <w:t>&lt;</w:t>
      </w:r>
      <w:proofErr w:type="spellStart"/>
      <w:r w:rsidRPr="006B3D41">
        <w:rPr>
          <w:rFonts w:ascii="Consolas" w:eastAsia="Times New Roman" w:hAnsi="Consolas" w:cs="Times New Roman"/>
          <w:color w:val="569CD6"/>
          <w:sz w:val="21"/>
          <w:szCs w:val="21"/>
          <w:lang w:eastAsia="pt-BR"/>
        </w:rPr>
        <w:t>div</w:t>
      </w:r>
      <w:proofErr w:type="spellEnd"/>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9CDCFE"/>
          <w:sz w:val="21"/>
          <w:szCs w:val="21"/>
          <w:lang w:eastAsia="pt-BR"/>
        </w:rPr>
        <w:t>id</w:t>
      </w:r>
      <w:r w:rsidRPr="006B3D41">
        <w:rPr>
          <w:rFonts w:ascii="Consolas" w:eastAsia="Times New Roman" w:hAnsi="Consolas" w:cs="Times New Roman"/>
          <w:color w:val="D4D4D4"/>
          <w:sz w:val="21"/>
          <w:szCs w:val="21"/>
          <w:lang w:eastAsia="pt-BR"/>
        </w:rPr>
        <w:t>=</w:t>
      </w:r>
      <w:r w:rsidRPr="006B3D41">
        <w:rPr>
          <w:rFonts w:ascii="Consolas" w:eastAsia="Times New Roman" w:hAnsi="Consolas" w:cs="Times New Roman"/>
          <w:color w:val="CE9178"/>
          <w:sz w:val="21"/>
          <w:szCs w:val="21"/>
          <w:lang w:eastAsia="pt-BR"/>
        </w:rPr>
        <w:t>"app"</w:t>
      </w:r>
      <w:r w:rsidRPr="006B3D41">
        <w:rPr>
          <w:rFonts w:ascii="Consolas" w:eastAsia="Times New Roman" w:hAnsi="Consolas" w:cs="Times New Roman"/>
          <w:color w:val="808080"/>
          <w:sz w:val="21"/>
          <w:szCs w:val="21"/>
          <w:lang w:eastAsia="pt-BR"/>
        </w:rPr>
        <w:t>&gt;</w:t>
      </w:r>
    </w:p>
    <w:p w14:paraId="1742BECA"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808080"/>
          <w:sz w:val="21"/>
          <w:szCs w:val="21"/>
          <w:lang w:eastAsia="pt-BR"/>
        </w:rPr>
        <w:t>&lt;</w:t>
      </w:r>
      <w:r w:rsidRPr="006B3D41">
        <w:rPr>
          <w:rFonts w:ascii="Consolas" w:eastAsia="Times New Roman" w:hAnsi="Consolas" w:cs="Times New Roman"/>
          <w:color w:val="569CD6"/>
          <w:sz w:val="21"/>
          <w:szCs w:val="21"/>
          <w:lang w:eastAsia="pt-BR"/>
        </w:rPr>
        <w:t>p</w:t>
      </w:r>
      <w:r w:rsidRPr="006B3D41">
        <w:rPr>
          <w:rFonts w:ascii="Consolas" w:eastAsia="Times New Roman" w:hAnsi="Consolas" w:cs="Times New Roman"/>
          <w:color w:val="808080"/>
          <w:sz w:val="21"/>
          <w:szCs w:val="21"/>
          <w:lang w:eastAsia="pt-BR"/>
        </w:rPr>
        <w:t>&gt;</w:t>
      </w:r>
      <w:r w:rsidRPr="006B3D41">
        <w:rPr>
          <w:rFonts w:ascii="Consolas" w:eastAsia="Times New Roman" w:hAnsi="Consolas" w:cs="Times New Roman"/>
          <w:color w:val="D4D4D4"/>
          <w:sz w:val="21"/>
          <w:szCs w:val="21"/>
          <w:lang w:eastAsia="pt-BR"/>
        </w:rPr>
        <w:t>1) {{2 + 2</w:t>
      </w:r>
      <w:proofErr w:type="gramStart"/>
      <w:r w:rsidRPr="006B3D41">
        <w:rPr>
          <w:rFonts w:ascii="Consolas" w:eastAsia="Times New Roman" w:hAnsi="Consolas" w:cs="Times New Roman"/>
          <w:color w:val="D4D4D4"/>
          <w:sz w:val="21"/>
          <w:szCs w:val="21"/>
          <w:lang w:eastAsia="pt-BR"/>
        </w:rPr>
        <w:t>}}</w:t>
      </w:r>
      <w:r w:rsidRPr="006B3D41">
        <w:rPr>
          <w:rFonts w:ascii="Consolas" w:eastAsia="Times New Roman" w:hAnsi="Consolas" w:cs="Times New Roman"/>
          <w:color w:val="808080"/>
          <w:sz w:val="21"/>
          <w:szCs w:val="21"/>
          <w:lang w:eastAsia="pt-BR"/>
        </w:rPr>
        <w:t>&lt;</w:t>
      </w:r>
      <w:proofErr w:type="gramEnd"/>
      <w:r w:rsidRPr="006B3D41">
        <w:rPr>
          <w:rFonts w:ascii="Consolas" w:eastAsia="Times New Roman" w:hAnsi="Consolas" w:cs="Times New Roman"/>
          <w:color w:val="808080"/>
          <w:sz w:val="21"/>
          <w:szCs w:val="21"/>
          <w:lang w:eastAsia="pt-BR"/>
        </w:rPr>
        <w:t>/</w:t>
      </w:r>
      <w:r w:rsidRPr="006B3D41">
        <w:rPr>
          <w:rFonts w:ascii="Consolas" w:eastAsia="Times New Roman" w:hAnsi="Consolas" w:cs="Times New Roman"/>
          <w:color w:val="569CD6"/>
          <w:sz w:val="21"/>
          <w:szCs w:val="21"/>
          <w:lang w:eastAsia="pt-BR"/>
        </w:rPr>
        <w:t>p</w:t>
      </w:r>
      <w:r w:rsidRPr="006B3D41">
        <w:rPr>
          <w:rFonts w:ascii="Consolas" w:eastAsia="Times New Roman" w:hAnsi="Consolas" w:cs="Times New Roman"/>
          <w:color w:val="808080"/>
          <w:sz w:val="21"/>
          <w:szCs w:val="21"/>
          <w:lang w:eastAsia="pt-BR"/>
        </w:rPr>
        <w:t>&gt;</w:t>
      </w:r>
    </w:p>
    <w:p w14:paraId="769E05D3"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808080"/>
          <w:sz w:val="21"/>
          <w:szCs w:val="21"/>
          <w:lang w:eastAsia="pt-BR"/>
        </w:rPr>
        <w:t>&lt;/</w:t>
      </w:r>
      <w:proofErr w:type="spellStart"/>
      <w:r w:rsidRPr="006B3D41">
        <w:rPr>
          <w:rFonts w:ascii="Consolas" w:eastAsia="Times New Roman" w:hAnsi="Consolas" w:cs="Times New Roman"/>
          <w:color w:val="569CD6"/>
          <w:sz w:val="21"/>
          <w:szCs w:val="21"/>
          <w:lang w:eastAsia="pt-BR"/>
        </w:rPr>
        <w:t>div</w:t>
      </w:r>
      <w:proofErr w:type="spellEnd"/>
      <w:r w:rsidRPr="006B3D41">
        <w:rPr>
          <w:rFonts w:ascii="Consolas" w:eastAsia="Times New Roman" w:hAnsi="Consolas" w:cs="Times New Roman"/>
          <w:color w:val="808080"/>
          <w:sz w:val="21"/>
          <w:szCs w:val="21"/>
          <w:lang w:eastAsia="pt-BR"/>
        </w:rPr>
        <w:t>&gt;</w:t>
      </w:r>
    </w:p>
    <w:p w14:paraId="27526391"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808080"/>
          <w:sz w:val="21"/>
          <w:szCs w:val="21"/>
          <w:lang w:eastAsia="pt-BR"/>
        </w:rPr>
        <w:t>&lt;</w:t>
      </w:r>
      <w:r w:rsidRPr="006B3D41">
        <w:rPr>
          <w:rFonts w:ascii="Consolas" w:eastAsia="Times New Roman" w:hAnsi="Consolas" w:cs="Times New Roman"/>
          <w:color w:val="569CD6"/>
          <w:sz w:val="21"/>
          <w:szCs w:val="21"/>
          <w:lang w:eastAsia="pt-BR"/>
        </w:rPr>
        <w:t>script</w:t>
      </w:r>
      <w:r w:rsidRPr="006B3D41">
        <w:rPr>
          <w:rFonts w:ascii="Consolas" w:eastAsia="Times New Roman" w:hAnsi="Consolas" w:cs="Times New Roman"/>
          <w:color w:val="808080"/>
          <w:sz w:val="21"/>
          <w:szCs w:val="21"/>
          <w:lang w:eastAsia="pt-BR"/>
        </w:rPr>
        <w:t>&gt;</w:t>
      </w:r>
    </w:p>
    <w:p w14:paraId="1EC28B84"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569CD6"/>
          <w:sz w:val="21"/>
          <w:szCs w:val="21"/>
          <w:lang w:eastAsia="pt-BR"/>
        </w:rPr>
        <w:t>new</w:t>
      </w:r>
      <w:r w:rsidRPr="006B3D41">
        <w:rPr>
          <w:rFonts w:ascii="Consolas" w:eastAsia="Times New Roman" w:hAnsi="Consolas" w:cs="Times New Roman"/>
          <w:color w:val="D4D4D4"/>
          <w:sz w:val="21"/>
          <w:szCs w:val="21"/>
          <w:lang w:eastAsia="pt-BR"/>
        </w:rPr>
        <w:t> </w:t>
      </w:r>
      <w:proofErr w:type="spellStart"/>
      <w:proofErr w:type="gramStart"/>
      <w:r w:rsidRPr="006B3D41">
        <w:rPr>
          <w:rFonts w:ascii="Consolas" w:eastAsia="Times New Roman" w:hAnsi="Consolas" w:cs="Times New Roman"/>
          <w:color w:val="DCDCAA"/>
          <w:sz w:val="21"/>
          <w:szCs w:val="21"/>
          <w:lang w:eastAsia="pt-BR"/>
        </w:rPr>
        <w:t>Vue</w:t>
      </w:r>
      <w:proofErr w:type="spellEnd"/>
      <w:r w:rsidRPr="006B3D41">
        <w:rPr>
          <w:rFonts w:ascii="Consolas" w:eastAsia="Times New Roman" w:hAnsi="Consolas" w:cs="Times New Roman"/>
          <w:color w:val="D4D4D4"/>
          <w:sz w:val="21"/>
          <w:szCs w:val="21"/>
          <w:lang w:eastAsia="pt-BR"/>
        </w:rPr>
        <w:t>(</w:t>
      </w:r>
      <w:proofErr w:type="gramEnd"/>
      <w:r w:rsidRPr="006B3D41">
        <w:rPr>
          <w:rFonts w:ascii="Consolas" w:eastAsia="Times New Roman" w:hAnsi="Consolas" w:cs="Times New Roman"/>
          <w:color w:val="D4D4D4"/>
          <w:sz w:val="21"/>
          <w:szCs w:val="21"/>
          <w:lang w:eastAsia="pt-BR"/>
        </w:rPr>
        <w:t>{</w:t>
      </w:r>
    </w:p>
    <w:p w14:paraId="286F18A0"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proofErr w:type="spellStart"/>
      <w:r w:rsidRPr="006B3D41">
        <w:rPr>
          <w:rFonts w:ascii="Consolas" w:eastAsia="Times New Roman" w:hAnsi="Consolas" w:cs="Times New Roman"/>
          <w:color w:val="9CDCFE"/>
          <w:sz w:val="21"/>
          <w:szCs w:val="21"/>
          <w:lang w:eastAsia="pt-BR"/>
        </w:rPr>
        <w:t>el</w:t>
      </w:r>
      <w:proofErr w:type="spellEnd"/>
      <w:r w:rsidRPr="006B3D41">
        <w:rPr>
          <w:rFonts w:ascii="Consolas" w:eastAsia="Times New Roman" w:hAnsi="Consolas" w:cs="Times New Roman"/>
          <w:color w:val="9CDCFE"/>
          <w:sz w:val="21"/>
          <w:szCs w:val="21"/>
          <w:lang w:eastAsia="pt-BR"/>
        </w:rPr>
        <w:t>:</w:t>
      </w: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CE9178"/>
          <w:sz w:val="21"/>
          <w:szCs w:val="21"/>
          <w:lang w:eastAsia="pt-BR"/>
        </w:rPr>
        <w:t>"#app"</w:t>
      </w:r>
    </w:p>
    <w:p w14:paraId="49108B84"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p>
    <w:p w14:paraId="1AC5152E"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D4D4D4"/>
          <w:sz w:val="21"/>
          <w:szCs w:val="21"/>
          <w:lang w:eastAsia="pt-BR"/>
        </w:rPr>
        <w:t>    </w:t>
      </w:r>
      <w:r w:rsidRPr="006B3D41">
        <w:rPr>
          <w:rFonts w:ascii="Consolas" w:eastAsia="Times New Roman" w:hAnsi="Consolas" w:cs="Times New Roman"/>
          <w:color w:val="808080"/>
          <w:sz w:val="21"/>
          <w:szCs w:val="21"/>
          <w:lang w:eastAsia="pt-BR"/>
        </w:rPr>
        <w:t>&lt;/</w:t>
      </w:r>
      <w:r w:rsidRPr="006B3D41">
        <w:rPr>
          <w:rFonts w:ascii="Consolas" w:eastAsia="Times New Roman" w:hAnsi="Consolas" w:cs="Times New Roman"/>
          <w:color w:val="569CD6"/>
          <w:sz w:val="21"/>
          <w:szCs w:val="21"/>
          <w:lang w:eastAsia="pt-BR"/>
        </w:rPr>
        <w:t>script</w:t>
      </w:r>
      <w:r w:rsidRPr="006B3D41">
        <w:rPr>
          <w:rFonts w:ascii="Consolas" w:eastAsia="Times New Roman" w:hAnsi="Consolas" w:cs="Times New Roman"/>
          <w:color w:val="808080"/>
          <w:sz w:val="21"/>
          <w:szCs w:val="21"/>
          <w:lang w:eastAsia="pt-BR"/>
        </w:rPr>
        <w:t>&gt;</w:t>
      </w:r>
    </w:p>
    <w:p w14:paraId="15CA5177" w14:textId="77777777" w:rsidR="006B3D41" w:rsidRPr="006B3D41" w:rsidRDefault="006B3D41" w:rsidP="006B3D41">
      <w:pPr>
        <w:shd w:val="clear" w:color="auto" w:fill="1E1E1E"/>
        <w:spacing w:after="0" w:line="285" w:lineRule="atLeast"/>
        <w:rPr>
          <w:rFonts w:ascii="Consolas" w:eastAsia="Times New Roman" w:hAnsi="Consolas" w:cs="Times New Roman"/>
          <w:color w:val="D4D4D4"/>
          <w:sz w:val="21"/>
          <w:szCs w:val="21"/>
          <w:lang w:eastAsia="pt-BR"/>
        </w:rPr>
      </w:pPr>
      <w:r w:rsidRPr="006B3D41">
        <w:rPr>
          <w:rFonts w:ascii="Consolas" w:eastAsia="Times New Roman" w:hAnsi="Consolas" w:cs="Times New Roman"/>
          <w:color w:val="808080"/>
          <w:sz w:val="21"/>
          <w:szCs w:val="21"/>
          <w:lang w:eastAsia="pt-BR"/>
        </w:rPr>
        <w:t>&lt;/</w:t>
      </w:r>
      <w:r w:rsidRPr="006B3D41">
        <w:rPr>
          <w:rFonts w:ascii="Consolas" w:eastAsia="Times New Roman" w:hAnsi="Consolas" w:cs="Times New Roman"/>
          <w:color w:val="569CD6"/>
          <w:sz w:val="21"/>
          <w:szCs w:val="21"/>
          <w:lang w:eastAsia="pt-BR"/>
        </w:rPr>
        <w:t>body</w:t>
      </w:r>
      <w:r w:rsidRPr="006B3D41">
        <w:rPr>
          <w:rFonts w:ascii="Consolas" w:eastAsia="Times New Roman" w:hAnsi="Consolas" w:cs="Times New Roman"/>
          <w:color w:val="808080"/>
          <w:sz w:val="21"/>
          <w:szCs w:val="21"/>
          <w:lang w:eastAsia="pt-BR"/>
        </w:rPr>
        <w:t>&gt;</w:t>
      </w:r>
    </w:p>
    <w:p w14:paraId="72FE9ACB" w14:textId="4EF35B3C" w:rsidR="006B3D41" w:rsidRPr="00DC4A94" w:rsidRDefault="006B3D41" w:rsidP="00E70A3F">
      <w:pPr>
        <w:tabs>
          <w:tab w:val="left" w:pos="5775"/>
        </w:tabs>
        <w:rPr>
          <w:b/>
          <w:bCs/>
          <w:sz w:val="24"/>
          <w:szCs w:val="24"/>
        </w:rPr>
      </w:pPr>
    </w:p>
    <w:p w14:paraId="68FFE270" w14:textId="780E1660" w:rsidR="006B3D41" w:rsidRPr="00DC4A94" w:rsidRDefault="00B55B99" w:rsidP="00E70A3F">
      <w:pPr>
        <w:tabs>
          <w:tab w:val="left" w:pos="5775"/>
        </w:tabs>
        <w:rPr>
          <w:b/>
          <w:bCs/>
          <w:sz w:val="24"/>
          <w:szCs w:val="24"/>
        </w:rPr>
      </w:pPr>
      <w:r w:rsidRPr="00DC4A94">
        <w:rPr>
          <w:b/>
          <w:bCs/>
          <w:sz w:val="24"/>
          <w:szCs w:val="24"/>
          <w:highlight w:val="yellow"/>
        </w:rPr>
        <w:t>A prop</w:t>
      </w:r>
      <w:r w:rsidR="00FC66F7" w:rsidRPr="00DC4A94">
        <w:rPr>
          <w:b/>
          <w:bCs/>
          <w:sz w:val="24"/>
          <w:szCs w:val="24"/>
          <w:highlight w:val="yellow"/>
        </w:rPr>
        <w:t xml:space="preserve">riedade data são os dados que eu disponibilizo para que possam ser usados dentro do elemento que estou manipulando com o </w:t>
      </w:r>
      <w:proofErr w:type="spellStart"/>
      <w:r w:rsidR="00FC66F7" w:rsidRPr="00DC4A94">
        <w:rPr>
          <w:b/>
          <w:bCs/>
          <w:sz w:val="24"/>
          <w:szCs w:val="24"/>
          <w:highlight w:val="yellow"/>
        </w:rPr>
        <w:t>Vue</w:t>
      </w:r>
      <w:proofErr w:type="spellEnd"/>
      <w:r w:rsidR="00FC66F7" w:rsidRPr="00DC4A94">
        <w:rPr>
          <w:b/>
          <w:bCs/>
          <w:sz w:val="24"/>
          <w:szCs w:val="24"/>
          <w:highlight w:val="yellow"/>
        </w:rPr>
        <w:t>:</w:t>
      </w:r>
    </w:p>
    <w:p w14:paraId="160055EB"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808080"/>
          <w:sz w:val="21"/>
          <w:szCs w:val="21"/>
          <w:lang w:eastAsia="pt-BR"/>
        </w:rPr>
        <w:t>&lt;</w:t>
      </w:r>
      <w:r w:rsidRPr="00FC66F7">
        <w:rPr>
          <w:rFonts w:ascii="Consolas" w:eastAsia="Times New Roman" w:hAnsi="Consolas" w:cs="Times New Roman"/>
          <w:color w:val="569CD6"/>
          <w:sz w:val="21"/>
          <w:szCs w:val="21"/>
          <w:lang w:eastAsia="pt-BR"/>
        </w:rPr>
        <w:t>body</w:t>
      </w:r>
      <w:r w:rsidRPr="00FC66F7">
        <w:rPr>
          <w:rFonts w:ascii="Consolas" w:eastAsia="Times New Roman" w:hAnsi="Consolas" w:cs="Times New Roman"/>
          <w:color w:val="D4D4D4"/>
          <w:sz w:val="21"/>
          <w:szCs w:val="21"/>
          <w:lang w:eastAsia="pt-BR"/>
        </w:rPr>
        <w:t> </w:t>
      </w:r>
      <w:proofErr w:type="spellStart"/>
      <w:r w:rsidRPr="00FC66F7">
        <w:rPr>
          <w:rFonts w:ascii="Consolas" w:eastAsia="Times New Roman" w:hAnsi="Consolas" w:cs="Times New Roman"/>
          <w:color w:val="9CDCFE"/>
          <w:sz w:val="21"/>
          <w:szCs w:val="21"/>
          <w:lang w:eastAsia="pt-BR"/>
        </w:rPr>
        <w:t>class</w:t>
      </w:r>
      <w:proofErr w:type="spellEnd"/>
      <w:r w:rsidRPr="00FC66F7">
        <w:rPr>
          <w:rFonts w:ascii="Consolas" w:eastAsia="Times New Roman" w:hAnsi="Consolas" w:cs="Times New Roman"/>
          <w:color w:val="D4D4D4"/>
          <w:sz w:val="21"/>
          <w:szCs w:val="21"/>
          <w:lang w:eastAsia="pt-BR"/>
        </w:rPr>
        <w:t>=</w:t>
      </w:r>
      <w:r w:rsidRPr="00FC66F7">
        <w:rPr>
          <w:rFonts w:ascii="Consolas" w:eastAsia="Times New Roman" w:hAnsi="Consolas" w:cs="Times New Roman"/>
          <w:color w:val="CE9178"/>
          <w:sz w:val="21"/>
          <w:szCs w:val="21"/>
          <w:lang w:eastAsia="pt-BR"/>
        </w:rPr>
        <w:t>"</w:t>
      </w:r>
      <w:proofErr w:type="spellStart"/>
      <w:r w:rsidRPr="00FC66F7">
        <w:rPr>
          <w:rFonts w:ascii="Consolas" w:eastAsia="Times New Roman" w:hAnsi="Consolas" w:cs="Times New Roman"/>
          <w:color w:val="CE9178"/>
          <w:sz w:val="21"/>
          <w:szCs w:val="21"/>
          <w:lang w:eastAsia="pt-BR"/>
        </w:rPr>
        <w:t>exercicio</w:t>
      </w:r>
      <w:proofErr w:type="spellEnd"/>
      <w:r w:rsidRPr="00FC66F7">
        <w:rPr>
          <w:rFonts w:ascii="Consolas" w:eastAsia="Times New Roman" w:hAnsi="Consolas" w:cs="Times New Roman"/>
          <w:color w:val="CE9178"/>
          <w:sz w:val="21"/>
          <w:szCs w:val="21"/>
          <w:lang w:eastAsia="pt-BR"/>
        </w:rPr>
        <w:t>"</w:t>
      </w:r>
      <w:r w:rsidRPr="00FC66F7">
        <w:rPr>
          <w:rFonts w:ascii="Consolas" w:eastAsia="Times New Roman" w:hAnsi="Consolas" w:cs="Times New Roman"/>
          <w:color w:val="808080"/>
          <w:sz w:val="21"/>
          <w:szCs w:val="21"/>
          <w:lang w:eastAsia="pt-BR"/>
        </w:rPr>
        <w:t>&gt;</w:t>
      </w:r>
    </w:p>
    <w:p w14:paraId="25ECD43E"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proofErr w:type="spellStart"/>
      <w:r w:rsidRPr="00FC66F7">
        <w:rPr>
          <w:rFonts w:ascii="Consolas" w:eastAsia="Times New Roman" w:hAnsi="Consolas" w:cs="Times New Roman"/>
          <w:color w:val="569CD6"/>
          <w:sz w:val="21"/>
          <w:szCs w:val="21"/>
          <w:lang w:eastAsia="pt-BR"/>
        </w:rPr>
        <w:t>div</w:t>
      </w:r>
      <w:proofErr w:type="spellEnd"/>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9CDCFE"/>
          <w:sz w:val="21"/>
          <w:szCs w:val="21"/>
          <w:lang w:eastAsia="pt-BR"/>
        </w:rPr>
        <w:t>id</w:t>
      </w:r>
      <w:r w:rsidRPr="00FC66F7">
        <w:rPr>
          <w:rFonts w:ascii="Consolas" w:eastAsia="Times New Roman" w:hAnsi="Consolas" w:cs="Times New Roman"/>
          <w:color w:val="D4D4D4"/>
          <w:sz w:val="21"/>
          <w:szCs w:val="21"/>
          <w:lang w:eastAsia="pt-BR"/>
        </w:rPr>
        <w:t>=</w:t>
      </w:r>
      <w:r w:rsidRPr="00FC66F7">
        <w:rPr>
          <w:rFonts w:ascii="Consolas" w:eastAsia="Times New Roman" w:hAnsi="Consolas" w:cs="Times New Roman"/>
          <w:color w:val="CE9178"/>
          <w:sz w:val="21"/>
          <w:szCs w:val="21"/>
          <w:lang w:eastAsia="pt-BR"/>
        </w:rPr>
        <w:t>"app"</w:t>
      </w:r>
      <w:r w:rsidRPr="00FC66F7">
        <w:rPr>
          <w:rFonts w:ascii="Consolas" w:eastAsia="Times New Roman" w:hAnsi="Consolas" w:cs="Times New Roman"/>
          <w:color w:val="808080"/>
          <w:sz w:val="21"/>
          <w:szCs w:val="21"/>
          <w:lang w:eastAsia="pt-BR"/>
        </w:rPr>
        <w:t>&gt;</w:t>
      </w:r>
    </w:p>
    <w:p w14:paraId="09970706"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r w:rsidRPr="00FC66F7">
        <w:rPr>
          <w:rFonts w:ascii="Consolas" w:eastAsia="Times New Roman" w:hAnsi="Consolas" w:cs="Times New Roman"/>
          <w:color w:val="569CD6"/>
          <w:sz w:val="21"/>
          <w:szCs w:val="21"/>
          <w:lang w:eastAsia="pt-BR"/>
        </w:rPr>
        <w:t>p</w:t>
      </w:r>
      <w:r w:rsidRPr="00FC66F7">
        <w:rPr>
          <w:rFonts w:ascii="Consolas" w:eastAsia="Times New Roman" w:hAnsi="Consolas" w:cs="Times New Roman"/>
          <w:color w:val="808080"/>
          <w:sz w:val="21"/>
          <w:szCs w:val="21"/>
          <w:lang w:eastAsia="pt-BR"/>
        </w:rPr>
        <w:t>&gt;</w:t>
      </w:r>
      <w:r w:rsidRPr="00FC66F7">
        <w:rPr>
          <w:rFonts w:ascii="Consolas" w:eastAsia="Times New Roman" w:hAnsi="Consolas" w:cs="Times New Roman"/>
          <w:color w:val="D4D4D4"/>
          <w:sz w:val="21"/>
          <w:szCs w:val="21"/>
          <w:lang w:eastAsia="pt-BR"/>
        </w:rPr>
        <w:t>1) {{2 + 2</w:t>
      </w:r>
      <w:proofErr w:type="gramStart"/>
      <w:r w:rsidRPr="00FC66F7">
        <w:rPr>
          <w:rFonts w:ascii="Consolas" w:eastAsia="Times New Roman" w:hAnsi="Consolas" w:cs="Times New Roman"/>
          <w:color w:val="D4D4D4"/>
          <w:sz w:val="21"/>
          <w:szCs w:val="21"/>
          <w:lang w:eastAsia="pt-BR"/>
        </w:rPr>
        <w:t>}}</w:t>
      </w:r>
      <w:r w:rsidRPr="00FC66F7">
        <w:rPr>
          <w:rFonts w:ascii="Consolas" w:eastAsia="Times New Roman" w:hAnsi="Consolas" w:cs="Times New Roman"/>
          <w:color w:val="808080"/>
          <w:sz w:val="21"/>
          <w:szCs w:val="21"/>
          <w:lang w:eastAsia="pt-BR"/>
        </w:rPr>
        <w:t>&lt;</w:t>
      </w:r>
      <w:proofErr w:type="gramEnd"/>
      <w:r w:rsidRPr="00FC66F7">
        <w:rPr>
          <w:rFonts w:ascii="Consolas" w:eastAsia="Times New Roman" w:hAnsi="Consolas" w:cs="Times New Roman"/>
          <w:color w:val="808080"/>
          <w:sz w:val="21"/>
          <w:szCs w:val="21"/>
          <w:lang w:eastAsia="pt-BR"/>
        </w:rPr>
        <w:t>/</w:t>
      </w:r>
      <w:r w:rsidRPr="00FC66F7">
        <w:rPr>
          <w:rFonts w:ascii="Consolas" w:eastAsia="Times New Roman" w:hAnsi="Consolas" w:cs="Times New Roman"/>
          <w:color w:val="569CD6"/>
          <w:sz w:val="21"/>
          <w:szCs w:val="21"/>
          <w:lang w:eastAsia="pt-BR"/>
        </w:rPr>
        <w:t>p</w:t>
      </w:r>
      <w:r w:rsidRPr="00FC66F7">
        <w:rPr>
          <w:rFonts w:ascii="Consolas" w:eastAsia="Times New Roman" w:hAnsi="Consolas" w:cs="Times New Roman"/>
          <w:color w:val="808080"/>
          <w:sz w:val="21"/>
          <w:szCs w:val="21"/>
          <w:lang w:eastAsia="pt-BR"/>
        </w:rPr>
        <w:t>&gt;</w:t>
      </w:r>
    </w:p>
    <w:p w14:paraId="01F52303"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r w:rsidRPr="00FC66F7">
        <w:rPr>
          <w:rFonts w:ascii="Consolas" w:eastAsia="Times New Roman" w:hAnsi="Consolas" w:cs="Times New Roman"/>
          <w:color w:val="569CD6"/>
          <w:sz w:val="21"/>
          <w:szCs w:val="21"/>
          <w:lang w:eastAsia="pt-BR"/>
        </w:rPr>
        <w:t>p</w:t>
      </w:r>
      <w:r w:rsidRPr="00FC66F7">
        <w:rPr>
          <w:rFonts w:ascii="Consolas" w:eastAsia="Times New Roman" w:hAnsi="Consolas" w:cs="Times New Roman"/>
          <w:color w:val="808080"/>
          <w:sz w:val="21"/>
          <w:szCs w:val="21"/>
          <w:lang w:eastAsia="pt-BR"/>
        </w:rPr>
        <w:t>&gt;</w:t>
      </w:r>
      <w:r w:rsidRPr="00FC66F7">
        <w:rPr>
          <w:rFonts w:ascii="Consolas" w:eastAsia="Times New Roman" w:hAnsi="Consolas" w:cs="Times New Roman"/>
          <w:color w:val="D4D4D4"/>
          <w:sz w:val="21"/>
          <w:szCs w:val="21"/>
          <w:lang w:eastAsia="pt-BR"/>
        </w:rPr>
        <w:t>2) Produto: {{nome</w:t>
      </w:r>
      <w:proofErr w:type="gramStart"/>
      <w:r w:rsidRPr="00FC66F7">
        <w:rPr>
          <w:rFonts w:ascii="Consolas" w:eastAsia="Times New Roman" w:hAnsi="Consolas" w:cs="Times New Roman"/>
          <w:color w:val="D4D4D4"/>
          <w:sz w:val="21"/>
          <w:szCs w:val="21"/>
          <w:lang w:eastAsia="pt-BR"/>
        </w:rPr>
        <w:t>}}</w:t>
      </w:r>
      <w:r w:rsidRPr="00FC66F7">
        <w:rPr>
          <w:rFonts w:ascii="Consolas" w:eastAsia="Times New Roman" w:hAnsi="Consolas" w:cs="Times New Roman"/>
          <w:color w:val="808080"/>
          <w:sz w:val="21"/>
          <w:szCs w:val="21"/>
          <w:lang w:eastAsia="pt-BR"/>
        </w:rPr>
        <w:t>&lt;</w:t>
      </w:r>
      <w:proofErr w:type="gramEnd"/>
      <w:r w:rsidRPr="00FC66F7">
        <w:rPr>
          <w:rFonts w:ascii="Consolas" w:eastAsia="Times New Roman" w:hAnsi="Consolas" w:cs="Times New Roman"/>
          <w:color w:val="808080"/>
          <w:sz w:val="21"/>
          <w:szCs w:val="21"/>
          <w:lang w:eastAsia="pt-BR"/>
        </w:rPr>
        <w:t>/</w:t>
      </w:r>
      <w:r w:rsidRPr="00FC66F7">
        <w:rPr>
          <w:rFonts w:ascii="Consolas" w:eastAsia="Times New Roman" w:hAnsi="Consolas" w:cs="Times New Roman"/>
          <w:color w:val="569CD6"/>
          <w:sz w:val="21"/>
          <w:szCs w:val="21"/>
          <w:lang w:eastAsia="pt-BR"/>
        </w:rPr>
        <w:t>p</w:t>
      </w:r>
      <w:r w:rsidRPr="00FC66F7">
        <w:rPr>
          <w:rFonts w:ascii="Consolas" w:eastAsia="Times New Roman" w:hAnsi="Consolas" w:cs="Times New Roman"/>
          <w:color w:val="808080"/>
          <w:sz w:val="21"/>
          <w:szCs w:val="21"/>
          <w:lang w:eastAsia="pt-BR"/>
        </w:rPr>
        <w:t>&gt;</w:t>
      </w:r>
    </w:p>
    <w:p w14:paraId="344CD58D"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proofErr w:type="spellStart"/>
      <w:r w:rsidRPr="00FC66F7">
        <w:rPr>
          <w:rFonts w:ascii="Consolas" w:eastAsia="Times New Roman" w:hAnsi="Consolas" w:cs="Times New Roman"/>
          <w:color w:val="569CD6"/>
          <w:sz w:val="21"/>
          <w:szCs w:val="21"/>
          <w:lang w:eastAsia="pt-BR"/>
        </w:rPr>
        <w:t>div</w:t>
      </w:r>
      <w:proofErr w:type="spellEnd"/>
      <w:r w:rsidRPr="00FC66F7">
        <w:rPr>
          <w:rFonts w:ascii="Consolas" w:eastAsia="Times New Roman" w:hAnsi="Consolas" w:cs="Times New Roman"/>
          <w:color w:val="808080"/>
          <w:sz w:val="21"/>
          <w:szCs w:val="21"/>
          <w:lang w:eastAsia="pt-BR"/>
        </w:rPr>
        <w:t>&gt;</w:t>
      </w:r>
    </w:p>
    <w:p w14:paraId="02A94331"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r w:rsidRPr="00FC66F7">
        <w:rPr>
          <w:rFonts w:ascii="Consolas" w:eastAsia="Times New Roman" w:hAnsi="Consolas" w:cs="Times New Roman"/>
          <w:color w:val="569CD6"/>
          <w:sz w:val="21"/>
          <w:szCs w:val="21"/>
          <w:lang w:eastAsia="pt-BR"/>
        </w:rPr>
        <w:t>script</w:t>
      </w:r>
      <w:r w:rsidRPr="00FC66F7">
        <w:rPr>
          <w:rFonts w:ascii="Consolas" w:eastAsia="Times New Roman" w:hAnsi="Consolas" w:cs="Times New Roman"/>
          <w:color w:val="808080"/>
          <w:sz w:val="21"/>
          <w:szCs w:val="21"/>
          <w:lang w:eastAsia="pt-BR"/>
        </w:rPr>
        <w:t>&gt;</w:t>
      </w:r>
    </w:p>
    <w:p w14:paraId="3283656D"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569CD6"/>
          <w:sz w:val="21"/>
          <w:szCs w:val="21"/>
          <w:lang w:eastAsia="pt-BR"/>
        </w:rPr>
        <w:t>new</w:t>
      </w:r>
      <w:r w:rsidRPr="00FC66F7">
        <w:rPr>
          <w:rFonts w:ascii="Consolas" w:eastAsia="Times New Roman" w:hAnsi="Consolas" w:cs="Times New Roman"/>
          <w:color w:val="D4D4D4"/>
          <w:sz w:val="21"/>
          <w:szCs w:val="21"/>
          <w:lang w:eastAsia="pt-BR"/>
        </w:rPr>
        <w:t> </w:t>
      </w:r>
      <w:proofErr w:type="spellStart"/>
      <w:proofErr w:type="gramStart"/>
      <w:r w:rsidRPr="00FC66F7">
        <w:rPr>
          <w:rFonts w:ascii="Consolas" w:eastAsia="Times New Roman" w:hAnsi="Consolas" w:cs="Times New Roman"/>
          <w:color w:val="DCDCAA"/>
          <w:sz w:val="21"/>
          <w:szCs w:val="21"/>
          <w:lang w:eastAsia="pt-BR"/>
        </w:rPr>
        <w:t>Vue</w:t>
      </w:r>
      <w:proofErr w:type="spellEnd"/>
      <w:r w:rsidRPr="00FC66F7">
        <w:rPr>
          <w:rFonts w:ascii="Consolas" w:eastAsia="Times New Roman" w:hAnsi="Consolas" w:cs="Times New Roman"/>
          <w:color w:val="D4D4D4"/>
          <w:sz w:val="21"/>
          <w:szCs w:val="21"/>
          <w:lang w:eastAsia="pt-BR"/>
        </w:rPr>
        <w:t>(</w:t>
      </w:r>
      <w:proofErr w:type="gramEnd"/>
      <w:r w:rsidRPr="00FC66F7">
        <w:rPr>
          <w:rFonts w:ascii="Consolas" w:eastAsia="Times New Roman" w:hAnsi="Consolas" w:cs="Times New Roman"/>
          <w:color w:val="D4D4D4"/>
          <w:sz w:val="21"/>
          <w:szCs w:val="21"/>
          <w:lang w:eastAsia="pt-BR"/>
        </w:rPr>
        <w:t>{</w:t>
      </w:r>
    </w:p>
    <w:p w14:paraId="75D6CA08"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proofErr w:type="spellStart"/>
      <w:r w:rsidRPr="00FC66F7">
        <w:rPr>
          <w:rFonts w:ascii="Consolas" w:eastAsia="Times New Roman" w:hAnsi="Consolas" w:cs="Times New Roman"/>
          <w:color w:val="9CDCFE"/>
          <w:sz w:val="21"/>
          <w:szCs w:val="21"/>
          <w:lang w:eastAsia="pt-BR"/>
        </w:rPr>
        <w:t>el</w:t>
      </w:r>
      <w:proofErr w:type="spellEnd"/>
      <w:r w:rsidRPr="00FC66F7">
        <w:rPr>
          <w:rFonts w:ascii="Consolas" w:eastAsia="Times New Roman" w:hAnsi="Consolas" w:cs="Times New Roman"/>
          <w:color w:val="9CDCFE"/>
          <w:sz w:val="21"/>
          <w:szCs w:val="21"/>
          <w:lang w:eastAsia="pt-BR"/>
        </w:rPr>
        <w:t>:</w:t>
      </w: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CE9178"/>
          <w:sz w:val="21"/>
          <w:szCs w:val="21"/>
          <w:lang w:eastAsia="pt-BR"/>
        </w:rPr>
        <w:t>"#app"</w:t>
      </w:r>
      <w:r w:rsidRPr="00FC66F7">
        <w:rPr>
          <w:rFonts w:ascii="Consolas" w:eastAsia="Times New Roman" w:hAnsi="Consolas" w:cs="Times New Roman"/>
          <w:color w:val="D4D4D4"/>
          <w:sz w:val="21"/>
          <w:szCs w:val="21"/>
          <w:lang w:eastAsia="pt-BR"/>
        </w:rPr>
        <w:t>,</w:t>
      </w:r>
    </w:p>
    <w:p w14:paraId="4C119808"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9CDCFE"/>
          <w:sz w:val="21"/>
          <w:szCs w:val="21"/>
          <w:lang w:eastAsia="pt-BR"/>
        </w:rPr>
        <w:t>data:</w:t>
      </w:r>
      <w:r w:rsidRPr="00FC66F7">
        <w:rPr>
          <w:rFonts w:ascii="Consolas" w:eastAsia="Times New Roman" w:hAnsi="Consolas" w:cs="Times New Roman"/>
          <w:color w:val="D4D4D4"/>
          <w:sz w:val="21"/>
          <w:szCs w:val="21"/>
          <w:lang w:eastAsia="pt-BR"/>
        </w:rPr>
        <w:t> {</w:t>
      </w:r>
    </w:p>
    <w:p w14:paraId="5A023FF3"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9CDCFE"/>
          <w:sz w:val="21"/>
          <w:szCs w:val="21"/>
          <w:lang w:eastAsia="pt-BR"/>
        </w:rPr>
        <w:t>nome:</w:t>
      </w: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CE9178"/>
          <w:sz w:val="21"/>
          <w:szCs w:val="21"/>
          <w:lang w:eastAsia="pt-BR"/>
        </w:rPr>
        <w:t>'Caneta'</w:t>
      </w:r>
      <w:r w:rsidRPr="00FC66F7">
        <w:rPr>
          <w:rFonts w:ascii="Consolas" w:eastAsia="Times New Roman" w:hAnsi="Consolas" w:cs="Times New Roman"/>
          <w:color w:val="D4D4D4"/>
          <w:sz w:val="21"/>
          <w:szCs w:val="21"/>
          <w:lang w:eastAsia="pt-BR"/>
        </w:rPr>
        <w:t>,</w:t>
      </w:r>
    </w:p>
    <w:p w14:paraId="235C2D56"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proofErr w:type="spellStart"/>
      <w:r w:rsidRPr="00FC66F7">
        <w:rPr>
          <w:rFonts w:ascii="Consolas" w:eastAsia="Times New Roman" w:hAnsi="Consolas" w:cs="Times New Roman"/>
          <w:color w:val="9CDCFE"/>
          <w:sz w:val="21"/>
          <w:szCs w:val="21"/>
          <w:lang w:eastAsia="pt-BR"/>
        </w:rPr>
        <w:t>preco</w:t>
      </w:r>
      <w:proofErr w:type="spellEnd"/>
      <w:r w:rsidRPr="00FC66F7">
        <w:rPr>
          <w:rFonts w:ascii="Consolas" w:eastAsia="Times New Roman" w:hAnsi="Consolas" w:cs="Times New Roman"/>
          <w:color w:val="9CDCFE"/>
          <w:sz w:val="21"/>
          <w:szCs w:val="21"/>
          <w:lang w:eastAsia="pt-BR"/>
        </w:rPr>
        <w:t>:</w:t>
      </w: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B5CEA8"/>
          <w:sz w:val="21"/>
          <w:szCs w:val="21"/>
          <w:lang w:eastAsia="pt-BR"/>
        </w:rPr>
        <w:t>9.00</w:t>
      </w:r>
      <w:r w:rsidRPr="00FC66F7">
        <w:rPr>
          <w:rFonts w:ascii="Consolas" w:eastAsia="Times New Roman" w:hAnsi="Consolas" w:cs="Times New Roman"/>
          <w:color w:val="D4D4D4"/>
          <w:sz w:val="21"/>
          <w:szCs w:val="21"/>
          <w:lang w:eastAsia="pt-BR"/>
        </w:rPr>
        <w:t>,</w:t>
      </w:r>
    </w:p>
    <w:p w14:paraId="224410D7"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9CDCFE"/>
          <w:sz w:val="21"/>
          <w:szCs w:val="21"/>
          <w:lang w:eastAsia="pt-BR"/>
        </w:rPr>
        <w:t>desconto:</w:t>
      </w: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B5CEA8"/>
          <w:sz w:val="21"/>
          <w:szCs w:val="21"/>
          <w:lang w:eastAsia="pt-BR"/>
        </w:rPr>
        <w:t>0.15</w:t>
      </w:r>
    </w:p>
    <w:p w14:paraId="2846BE5B"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p>
    <w:p w14:paraId="3D017004"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p>
    <w:p w14:paraId="7B3323D0" w14:textId="77777777" w:rsidR="00FC66F7" w:rsidRPr="00FC66F7" w:rsidRDefault="00FC66F7" w:rsidP="00FC66F7">
      <w:pPr>
        <w:shd w:val="clear" w:color="auto" w:fill="1E1E1E"/>
        <w:spacing w:after="0" w:line="285" w:lineRule="atLeast"/>
        <w:rPr>
          <w:rFonts w:ascii="Consolas" w:eastAsia="Times New Roman" w:hAnsi="Consolas" w:cs="Times New Roman"/>
          <w:color w:val="D4D4D4"/>
          <w:sz w:val="21"/>
          <w:szCs w:val="21"/>
          <w:lang w:eastAsia="pt-BR"/>
        </w:rPr>
      </w:pPr>
      <w:r w:rsidRPr="00FC66F7">
        <w:rPr>
          <w:rFonts w:ascii="Consolas" w:eastAsia="Times New Roman" w:hAnsi="Consolas" w:cs="Times New Roman"/>
          <w:color w:val="D4D4D4"/>
          <w:sz w:val="21"/>
          <w:szCs w:val="21"/>
          <w:lang w:eastAsia="pt-BR"/>
        </w:rPr>
        <w:t>    </w:t>
      </w:r>
      <w:r w:rsidRPr="00FC66F7">
        <w:rPr>
          <w:rFonts w:ascii="Consolas" w:eastAsia="Times New Roman" w:hAnsi="Consolas" w:cs="Times New Roman"/>
          <w:color w:val="808080"/>
          <w:sz w:val="21"/>
          <w:szCs w:val="21"/>
          <w:lang w:eastAsia="pt-BR"/>
        </w:rPr>
        <w:t>&lt;/</w:t>
      </w:r>
      <w:r w:rsidRPr="00FC66F7">
        <w:rPr>
          <w:rFonts w:ascii="Consolas" w:eastAsia="Times New Roman" w:hAnsi="Consolas" w:cs="Times New Roman"/>
          <w:color w:val="569CD6"/>
          <w:sz w:val="21"/>
          <w:szCs w:val="21"/>
          <w:lang w:eastAsia="pt-BR"/>
        </w:rPr>
        <w:t>script</w:t>
      </w:r>
      <w:r w:rsidRPr="00FC66F7">
        <w:rPr>
          <w:rFonts w:ascii="Consolas" w:eastAsia="Times New Roman" w:hAnsi="Consolas" w:cs="Times New Roman"/>
          <w:color w:val="808080"/>
          <w:sz w:val="21"/>
          <w:szCs w:val="21"/>
          <w:lang w:eastAsia="pt-BR"/>
        </w:rPr>
        <w:t>&gt;</w:t>
      </w:r>
    </w:p>
    <w:p w14:paraId="4F7D4A39" w14:textId="2C64D67E" w:rsidR="00FC66F7" w:rsidRDefault="00FC66F7" w:rsidP="00E70A3F">
      <w:pPr>
        <w:tabs>
          <w:tab w:val="left" w:pos="5775"/>
        </w:tabs>
        <w:rPr>
          <w:sz w:val="24"/>
          <w:szCs w:val="24"/>
        </w:rPr>
      </w:pPr>
    </w:p>
    <w:p w14:paraId="33856815" w14:textId="6F8A04AB" w:rsidR="00F641F3" w:rsidRPr="003A65C1" w:rsidRDefault="00F641F3" w:rsidP="00E70A3F">
      <w:pPr>
        <w:tabs>
          <w:tab w:val="left" w:pos="5775"/>
        </w:tabs>
        <w:rPr>
          <w:b/>
          <w:bCs/>
          <w:sz w:val="24"/>
          <w:szCs w:val="24"/>
        </w:rPr>
      </w:pPr>
      <w:r w:rsidRPr="003A65C1">
        <w:rPr>
          <w:b/>
          <w:bCs/>
          <w:sz w:val="24"/>
          <w:szCs w:val="24"/>
          <w:highlight w:val="yellow"/>
        </w:rPr>
        <w:t xml:space="preserve">Temos a propriedade para os métodos, onde colocamos os métodos que </w:t>
      </w:r>
      <w:r w:rsidR="00FC6F5F" w:rsidRPr="003A65C1">
        <w:rPr>
          <w:b/>
          <w:bCs/>
          <w:sz w:val="24"/>
          <w:szCs w:val="24"/>
          <w:highlight w:val="yellow"/>
        </w:rPr>
        <w:t>queremos usar para trabalhar com o elemento:</w:t>
      </w:r>
    </w:p>
    <w:p w14:paraId="3ADC06B8"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body</w:t>
      </w:r>
      <w:r w:rsidRPr="00FC6F5F">
        <w:rPr>
          <w:rFonts w:ascii="Consolas" w:eastAsia="Times New Roman" w:hAnsi="Consolas" w:cs="Times New Roman"/>
          <w:color w:val="D4D4D4"/>
          <w:sz w:val="21"/>
          <w:szCs w:val="21"/>
          <w:lang w:eastAsia="pt-BR"/>
        </w:rPr>
        <w:t> </w:t>
      </w:r>
      <w:proofErr w:type="spellStart"/>
      <w:r w:rsidRPr="00FC6F5F">
        <w:rPr>
          <w:rFonts w:ascii="Consolas" w:eastAsia="Times New Roman" w:hAnsi="Consolas" w:cs="Times New Roman"/>
          <w:color w:val="9CDCFE"/>
          <w:sz w:val="21"/>
          <w:szCs w:val="21"/>
          <w:lang w:eastAsia="pt-BR"/>
        </w:rPr>
        <w:t>class</w:t>
      </w:r>
      <w:proofErr w:type="spellEnd"/>
      <w:r w:rsidRPr="00FC6F5F">
        <w:rPr>
          <w:rFonts w:ascii="Consolas" w:eastAsia="Times New Roman" w:hAnsi="Consolas" w:cs="Times New Roman"/>
          <w:color w:val="D4D4D4"/>
          <w:sz w:val="21"/>
          <w:szCs w:val="21"/>
          <w:lang w:eastAsia="pt-BR"/>
        </w:rPr>
        <w:t>=</w:t>
      </w:r>
      <w:r w:rsidRPr="00FC6F5F">
        <w:rPr>
          <w:rFonts w:ascii="Consolas" w:eastAsia="Times New Roman" w:hAnsi="Consolas" w:cs="Times New Roman"/>
          <w:color w:val="CE9178"/>
          <w:sz w:val="21"/>
          <w:szCs w:val="21"/>
          <w:lang w:eastAsia="pt-BR"/>
        </w:rPr>
        <w:t>"</w:t>
      </w:r>
      <w:proofErr w:type="spellStart"/>
      <w:r w:rsidRPr="00FC6F5F">
        <w:rPr>
          <w:rFonts w:ascii="Consolas" w:eastAsia="Times New Roman" w:hAnsi="Consolas" w:cs="Times New Roman"/>
          <w:color w:val="CE9178"/>
          <w:sz w:val="21"/>
          <w:szCs w:val="21"/>
          <w:lang w:eastAsia="pt-BR"/>
        </w:rPr>
        <w:t>exercicio</w:t>
      </w:r>
      <w:proofErr w:type="spellEnd"/>
      <w:r w:rsidRPr="00FC6F5F">
        <w:rPr>
          <w:rFonts w:ascii="Consolas" w:eastAsia="Times New Roman" w:hAnsi="Consolas" w:cs="Times New Roman"/>
          <w:color w:val="CE9178"/>
          <w:sz w:val="21"/>
          <w:szCs w:val="21"/>
          <w:lang w:eastAsia="pt-BR"/>
        </w:rPr>
        <w:t>"</w:t>
      </w:r>
      <w:r w:rsidRPr="00FC6F5F">
        <w:rPr>
          <w:rFonts w:ascii="Consolas" w:eastAsia="Times New Roman" w:hAnsi="Consolas" w:cs="Times New Roman"/>
          <w:color w:val="808080"/>
          <w:sz w:val="21"/>
          <w:szCs w:val="21"/>
          <w:lang w:eastAsia="pt-BR"/>
        </w:rPr>
        <w:t>&gt;</w:t>
      </w:r>
    </w:p>
    <w:p w14:paraId="25FAA5D9"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proofErr w:type="spellStart"/>
      <w:r w:rsidRPr="00FC6F5F">
        <w:rPr>
          <w:rFonts w:ascii="Consolas" w:eastAsia="Times New Roman" w:hAnsi="Consolas" w:cs="Times New Roman"/>
          <w:color w:val="569CD6"/>
          <w:sz w:val="21"/>
          <w:szCs w:val="21"/>
          <w:lang w:eastAsia="pt-BR"/>
        </w:rPr>
        <w:t>div</w:t>
      </w:r>
      <w:proofErr w:type="spellEnd"/>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9CDCFE"/>
          <w:sz w:val="21"/>
          <w:szCs w:val="21"/>
          <w:lang w:eastAsia="pt-BR"/>
        </w:rPr>
        <w:t>id</w:t>
      </w:r>
      <w:r w:rsidRPr="00FC6F5F">
        <w:rPr>
          <w:rFonts w:ascii="Consolas" w:eastAsia="Times New Roman" w:hAnsi="Consolas" w:cs="Times New Roman"/>
          <w:color w:val="D4D4D4"/>
          <w:sz w:val="21"/>
          <w:szCs w:val="21"/>
          <w:lang w:eastAsia="pt-BR"/>
        </w:rPr>
        <w:t>=</w:t>
      </w:r>
      <w:r w:rsidRPr="00FC6F5F">
        <w:rPr>
          <w:rFonts w:ascii="Consolas" w:eastAsia="Times New Roman" w:hAnsi="Consolas" w:cs="Times New Roman"/>
          <w:color w:val="CE9178"/>
          <w:sz w:val="21"/>
          <w:szCs w:val="21"/>
          <w:lang w:eastAsia="pt-BR"/>
        </w:rPr>
        <w:t>"app"</w:t>
      </w:r>
      <w:r w:rsidRPr="00FC6F5F">
        <w:rPr>
          <w:rFonts w:ascii="Consolas" w:eastAsia="Times New Roman" w:hAnsi="Consolas" w:cs="Times New Roman"/>
          <w:color w:val="808080"/>
          <w:sz w:val="21"/>
          <w:szCs w:val="21"/>
          <w:lang w:eastAsia="pt-BR"/>
        </w:rPr>
        <w:t>&gt;</w:t>
      </w:r>
    </w:p>
    <w:p w14:paraId="1BB949FB"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r w:rsidRPr="00FC6F5F">
        <w:rPr>
          <w:rFonts w:ascii="Consolas" w:eastAsia="Times New Roman" w:hAnsi="Consolas" w:cs="Times New Roman"/>
          <w:color w:val="D4D4D4"/>
          <w:sz w:val="21"/>
          <w:szCs w:val="21"/>
          <w:lang w:eastAsia="pt-BR"/>
        </w:rPr>
        <w:t>1) {{2 + 2</w:t>
      </w:r>
      <w:proofErr w:type="gramStart"/>
      <w:r w:rsidRPr="00FC6F5F">
        <w:rPr>
          <w:rFonts w:ascii="Consolas" w:eastAsia="Times New Roman" w:hAnsi="Consolas" w:cs="Times New Roman"/>
          <w:color w:val="D4D4D4"/>
          <w:sz w:val="21"/>
          <w:szCs w:val="21"/>
          <w:lang w:eastAsia="pt-BR"/>
        </w:rPr>
        <w:t>}}</w:t>
      </w:r>
      <w:r w:rsidRPr="00FC6F5F">
        <w:rPr>
          <w:rFonts w:ascii="Consolas" w:eastAsia="Times New Roman" w:hAnsi="Consolas" w:cs="Times New Roman"/>
          <w:color w:val="808080"/>
          <w:sz w:val="21"/>
          <w:szCs w:val="21"/>
          <w:lang w:eastAsia="pt-BR"/>
        </w:rPr>
        <w:t>&lt;</w:t>
      </w:r>
      <w:proofErr w:type="gramEnd"/>
      <w:r w:rsidRPr="00FC6F5F">
        <w:rPr>
          <w:rFonts w:ascii="Consolas" w:eastAsia="Times New Roman" w:hAnsi="Consolas" w:cs="Times New Roman"/>
          <w:color w:val="808080"/>
          <w:sz w:val="21"/>
          <w:szCs w:val="21"/>
          <w:lang w:eastAsia="pt-BR"/>
        </w:rPr>
        <w: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p>
    <w:p w14:paraId="2E57D4FD"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r w:rsidRPr="00FC6F5F">
        <w:rPr>
          <w:rFonts w:ascii="Consolas" w:eastAsia="Times New Roman" w:hAnsi="Consolas" w:cs="Times New Roman"/>
          <w:color w:val="D4D4D4"/>
          <w:sz w:val="21"/>
          <w:szCs w:val="21"/>
          <w:lang w:eastAsia="pt-BR"/>
        </w:rPr>
        <w:t>2) Produto: {{nome</w:t>
      </w:r>
      <w:proofErr w:type="gramStart"/>
      <w:r w:rsidRPr="00FC6F5F">
        <w:rPr>
          <w:rFonts w:ascii="Consolas" w:eastAsia="Times New Roman" w:hAnsi="Consolas" w:cs="Times New Roman"/>
          <w:color w:val="D4D4D4"/>
          <w:sz w:val="21"/>
          <w:szCs w:val="21"/>
          <w:lang w:eastAsia="pt-BR"/>
        </w:rPr>
        <w:t>}}</w:t>
      </w:r>
      <w:r w:rsidRPr="00FC6F5F">
        <w:rPr>
          <w:rFonts w:ascii="Consolas" w:eastAsia="Times New Roman" w:hAnsi="Consolas" w:cs="Times New Roman"/>
          <w:color w:val="808080"/>
          <w:sz w:val="21"/>
          <w:szCs w:val="21"/>
          <w:lang w:eastAsia="pt-BR"/>
        </w:rPr>
        <w:t>&lt;</w:t>
      </w:r>
      <w:proofErr w:type="gramEnd"/>
      <w:r w:rsidRPr="00FC6F5F">
        <w:rPr>
          <w:rFonts w:ascii="Consolas" w:eastAsia="Times New Roman" w:hAnsi="Consolas" w:cs="Times New Roman"/>
          <w:color w:val="808080"/>
          <w:sz w:val="21"/>
          <w:szCs w:val="21"/>
          <w:lang w:eastAsia="pt-BR"/>
        </w:rPr>
        <w: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p>
    <w:p w14:paraId="7A92A73A"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r w:rsidRPr="00FC6F5F">
        <w:rPr>
          <w:rFonts w:ascii="Consolas" w:eastAsia="Times New Roman" w:hAnsi="Consolas" w:cs="Times New Roman"/>
          <w:color w:val="D4D4D4"/>
          <w:sz w:val="21"/>
          <w:szCs w:val="21"/>
          <w:lang w:eastAsia="pt-BR"/>
        </w:rPr>
        <w:t>3) Hora Certa: {{</w:t>
      </w:r>
      <w:proofErr w:type="spellStart"/>
      <w:r w:rsidRPr="00FC6F5F">
        <w:rPr>
          <w:rFonts w:ascii="Consolas" w:eastAsia="Times New Roman" w:hAnsi="Consolas" w:cs="Times New Roman"/>
          <w:color w:val="D4D4D4"/>
          <w:sz w:val="21"/>
          <w:szCs w:val="21"/>
          <w:lang w:eastAsia="pt-BR"/>
        </w:rPr>
        <w:t>horaCerta</w:t>
      </w:r>
      <w:proofErr w:type="spellEnd"/>
      <w:r w:rsidRPr="00FC6F5F">
        <w:rPr>
          <w:rFonts w:ascii="Consolas" w:eastAsia="Times New Roman" w:hAnsi="Consolas" w:cs="Times New Roman"/>
          <w:color w:val="D4D4D4"/>
          <w:sz w:val="21"/>
          <w:szCs w:val="21"/>
          <w:lang w:eastAsia="pt-BR"/>
        </w:rPr>
        <w:t>()</w:t>
      </w:r>
      <w:proofErr w:type="gramStart"/>
      <w:r w:rsidRPr="00FC6F5F">
        <w:rPr>
          <w:rFonts w:ascii="Consolas" w:eastAsia="Times New Roman" w:hAnsi="Consolas" w:cs="Times New Roman"/>
          <w:color w:val="D4D4D4"/>
          <w:sz w:val="21"/>
          <w:szCs w:val="21"/>
          <w:lang w:eastAsia="pt-BR"/>
        </w:rPr>
        <w:t>}}</w:t>
      </w:r>
      <w:r w:rsidRPr="00FC6F5F">
        <w:rPr>
          <w:rFonts w:ascii="Consolas" w:eastAsia="Times New Roman" w:hAnsi="Consolas" w:cs="Times New Roman"/>
          <w:color w:val="808080"/>
          <w:sz w:val="21"/>
          <w:szCs w:val="21"/>
          <w:lang w:eastAsia="pt-BR"/>
        </w:rPr>
        <w:t>&lt;</w:t>
      </w:r>
      <w:proofErr w:type="gramEnd"/>
      <w:r w:rsidRPr="00FC6F5F">
        <w:rPr>
          <w:rFonts w:ascii="Consolas" w:eastAsia="Times New Roman" w:hAnsi="Consolas" w:cs="Times New Roman"/>
          <w:color w:val="808080"/>
          <w:sz w:val="21"/>
          <w:szCs w:val="21"/>
          <w:lang w:eastAsia="pt-BR"/>
        </w:rPr>
        <w:t>/</w:t>
      </w:r>
      <w:r w:rsidRPr="00FC6F5F">
        <w:rPr>
          <w:rFonts w:ascii="Consolas" w:eastAsia="Times New Roman" w:hAnsi="Consolas" w:cs="Times New Roman"/>
          <w:color w:val="569CD6"/>
          <w:sz w:val="21"/>
          <w:szCs w:val="21"/>
          <w:lang w:eastAsia="pt-BR"/>
        </w:rPr>
        <w:t>p</w:t>
      </w:r>
      <w:r w:rsidRPr="00FC6F5F">
        <w:rPr>
          <w:rFonts w:ascii="Consolas" w:eastAsia="Times New Roman" w:hAnsi="Consolas" w:cs="Times New Roman"/>
          <w:color w:val="808080"/>
          <w:sz w:val="21"/>
          <w:szCs w:val="21"/>
          <w:lang w:eastAsia="pt-BR"/>
        </w:rPr>
        <w:t>&gt;</w:t>
      </w:r>
    </w:p>
    <w:p w14:paraId="67265A8C"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lastRenderedPageBreak/>
        <w:t>    </w:t>
      </w:r>
      <w:r w:rsidRPr="00FC6F5F">
        <w:rPr>
          <w:rFonts w:ascii="Consolas" w:eastAsia="Times New Roman" w:hAnsi="Consolas" w:cs="Times New Roman"/>
          <w:color w:val="808080"/>
          <w:sz w:val="21"/>
          <w:szCs w:val="21"/>
          <w:lang w:eastAsia="pt-BR"/>
        </w:rPr>
        <w:t>&lt;/</w:t>
      </w:r>
      <w:proofErr w:type="spellStart"/>
      <w:r w:rsidRPr="00FC6F5F">
        <w:rPr>
          <w:rFonts w:ascii="Consolas" w:eastAsia="Times New Roman" w:hAnsi="Consolas" w:cs="Times New Roman"/>
          <w:color w:val="569CD6"/>
          <w:sz w:val="21"/>
          <w:szCs w:val="21"/>
          <w:lang w:eastAsia="pt-BR"/>
        </w:rPr>
        <w:t>div</w:t>
      </w:r>
      <w:proofErr w:type="spellEnd"/>
      <w:r w:rsidRPr="00FC6F5F">
        <w:rPr>
          <w:rFonts w:ascii="Consolas" w:eastAsia="Times New Roman" w:hAnsi="Consolas" w:cs="Times New Roman"/>
          <w:color w:val="808080"/>
          <w:sz w:val="21"/>
          <w:szCs w:val="21"/>
          <w:lang w:eastAsia="pt-BR"/>
        </w:rPr>
        <w:t>&gt;</w:t>
      </w:r>
    </w:p>
    <w:p w14:paraId="456C9E13"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script</w:t>
      </w:r>
      <w:r w:rsidRPr="00FC6F5F">
        <w:rPr>
          <w:rFonts w:ascii="Consolas" w:eastAsia="Times New Roman" w:hAnsi="Consolas" w:cs="Times New Roman"/>
          <w:color w:val="808080"/>
          <w:sz w:val="21"/>
          <w:szCs w:val="21"/>
          <w:lang w:eastAsia="pt-BR"/>
        </w:rPr>
        <w:t>&gt;</w:t>
      </w:r>
    </w:p>
    <w:p w14:paraId="72F92A59"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569CD6"/>
          <w:sz w:val="21"/>
          <w:szCs w:val="21"/>
          <w:lang w:eastAsia="pt-BR"/>
        </w:rPr>
        <w:t>new</w:t>
      </w:r>
      <w:r w:rsidRPr="00FC6F5F">
        <w:rPr>
          <w:rFonts w:ascii="Consolas" w:eastAsia="Times New Roman" w:hAnsi="Consolas" w:cs="Times New Roman"/>
          <w:color w:val="D4D4D4"/>
          <w:sz w:val="21"/>
          <w:szCs w:val="21"/>
          <w:lang w:eastAsia="pt-BR"/>
        </w:rPr>
        <w:t> </w:t>
      </w:r>
      <w:proofErr w:type="spellStart"/>
      <w:proofErr w:type="gramStart"/>
      <w:r w:rsidRPr="00FC6F5F">
        <w:rPr>
          <w:rFonts w:ascii="Consolas" w:eastAsia="Times New Roman" w:hAnsi="Consolas" w:cs="Times New Roman"/>
          <w:color w:val="DCDCAA"/>
          <w:sz w:val="21"/>
          <w:szCs w:val="21"/>
          <w:lang w:eastAsia="pt-BR"/>
        </w:rPr>
        <w:t>Vue</w:t>
      </w:r>
      <w:proofErr w:type="spellEnd"/>
      <w:r w:rsidRPr="00FC6F5F">
        <w:rPr>
          <w:rFonts w:ascii="Consolas" w:eastAsia="Times New Roman" w:hAnsi="Consolas" w:cs="Times New Roman"/>
          <w:color w:val="D4D4D4"/>
          <w:sz w:val="21"/>
          <w:szCs w:val="21"/>
          <w:lang w:eastAsia="pt-BR"/>
        </w:rPr>
        <w:t>(</w:t>
      </w:r>
      <w:proofErr w:type="gramEnd"/>
      <w:r w:rsidRPr="00FC6F5F">
        <w:rPr>
          <w:rFonts w:ascii="Consolas" w:eastAsia="Times New Roman" w:hAnsi="Consolas" w:cs="Times New Roman"/>
          <w:color w:val="D4D4D4"/>
          <w:sz w:val="21"/>
          <w:szCs w:val="21"/>
          <w:lang w:eastAsia="pt-BR"/>
        </w:rPr>
        <w:t>{</w:t>
      </w:r>
    </w:p>
    <w:p w14:paraId="5BDA844D"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roofErr w:type="spellStart"/>
      <w:r w:rsidRPr="00FC6F5F">
        <w:rPr>
          <w:rFonts w:ascii="Consolas" w:eastAsia="Times New Roman" w:hAnsi="Consolas" w:cs="Times New Roman"/>
          <w:color w:val="9CDCFE"/>
          <w:sz w:val="21"/>
          <w:szCs w:val="21"/>
          <w:lang w:eastAsia="pt-BR"/>
        </w:rPr>
        <w:t>el</w:t>
      </w:r>
      <w:proofErr w:type="spellEnd"/>
      <w:r w:rsidRPr="00FC6F5F">
        <w:rPr>
          <w:rFonts w:ascii="Consolas" w:eastAsia="Times New Roman" w:hAnsi="Consolas" w:cs="Times New Roman"/>
          <w:color w:val="9CDCFE"/>
          <w:sz w:val="21"/>
          <w:szCs w:val="21"/>
          <w:lang w:eastAsia="pt-BR"/>
        </w:rPr>
        <w:t>:</w:t>
      </w: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CE9178"/>
          <w:sz w:val="21"/>
          <w:szCs w:val="21"/>
          <w:lang w:eastAsia="pt-BR"/>
        </w:rPr>
        <w:t>"#app"</w:t>
      </w:r>
      <w:r w:rsidRPr="00FC6F5F">
        <w:rPr>
          <w:rFonts w:ascii="Consolas" w:eastAsia="Times New Roman" w:hAnsi="Consolas" w:cs="Times New Roman"/>
          <w:color w:val="D4D4D4"/>
          <w:sz w:val="21"/>
          <w:szCs w:val="21"/>
          <w:lang w:eastAsia="pt-BR"/>
        </w:rPr>
        <w:t>,</w:t>
      </w:r>
    </w:p>
    <w:p w14:paraId="6912746F"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9CDCFE"/>
          <w:sz w:val="21"/>
          <w:szCs w:val="21"/>
          <w:lang w:eastAsia="pt-BR"/>
        </w:rPr>
        <w:t>data:</w:t>
      </w:r>
      <w:r w:rsidRPr="00FC6F5F">
        <w:rPr>
          <w:rFonts w:ascii="Consolas" w:eastAsia="Times New Roman" w:hAnsi="Consolas" w:cs="Times New Roman"/>
          <w:color w:val="D4D4D4"/>
          <w:sz w:val="21"/>
          <w:szCs w:val="21"/>
          <w:lang w:eastAsia="pt-BR"/>
        </w:rPr>
        <w:t> {</w:t>
      </w:r>
    </w:p>
    <w:p w14:paraId="0409A6D6"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9CDCFE"/>
          <w:sz w:val="21"/>
          <w:szCs w:val="21"/>
          <w:lang w:eastAsia="pt-BR"/>
        </w:rPr>
        <w:t>nome:</w:t>
      </w: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CE9178"/>
          <w:sz w:val="21"/>
          <w:szCs w:val="21"/>
          <w:lang w:eastAsia="pt-BR"/>
        </w:rPr>
        <w:t>'Caneta'</w:t>
      </w:r>
      <w:r w:rsidRPr="00FC6F5F">
        <w:rPr>
          <w:rFonts w:ascii="Consolas" w:eastAsia="Times New Roman" w:hAnsi="Consolas" w:cs="Times New Roman"/>
          <w:color w:val="D4D4D4"/>
          <w:sz w:val="21"/>
          <w:szCs w:val="21"/>
          <w:lang w:eastAsia="pt-BR"/>
        </w:rPr>
        <w:t>,</w:t>
      </w:r>
    </w:p>
    <w:p w14:paraId="0152116C"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roofErr w:type="spellStart"/>
      <w:r w:rsidRPr="00FC6F5F">
        <w:rPr>
          <w:rFonts w:ascii="Consolas" w:eastAsia="Times New Roman" w:hAnsi="Consolas" w:cs="Times New Roman"/>
          <w:color w:val="9CDCFE"/>
          <w:sz w:val="21"/>
          <w:szCs w:val="21"/>
          <w:lang w:eastAsia="pt-BR"/>
        </w:rPr>
        <w:t>preco</w:t>
      </w:r>
      <w:proofErr w:type="spellEnd"/>
      <w:r w:rsidRPr="00FC6F5F">
        <w:rPr>
          <w:rFonts w:ascii="Consolas" w:eastAsia="Times New Roman" w:hAnsi="Consolas" w:cs="Times New Roman"/>
          <w:color w:val="9CDCFE"/>
          <w:sz w:val="21"/>
          <w:szCs w:val="21"/>
          <w:lang w:eastAsia="pt-BR"/>
        </w:rPr>
        <w:t>:</w:t>
      </w: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B5CEA8"/>
          <w:sz w:val="21"/>
          <w:szCs w:val="21"/>
          <w:lang w:eastAsia="pt-BR"/>
        </w:rPr>
        <w:t>9.00</w:t>
      </w:r>
      <w:r w:rsidRPr="00FC6F5F">
        <w:rPr>
          <w:rFonts w:ascii="Consolas" w:eastAsia="Times New Roman" w:hAnsi="Consolas" w:cs="Times New Roman"/>
          <w:color w:val="D4D4D4"/>
          <w:sz w:val="21"/>
          <w:szCs w:val="21"/>
          <w:lang w:eastAsia="pt-BR"/>
        </w:rPr>
        <w:t>,</w:t>
      </w:r>
    </w:p>
    <w:p w14:paraId="4473201F"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9CDCFE"/>
          <w:sz w:val="21"/>
          <w:szCs w:val="21"/>
          <w:lang w:eastAsia="pt-BR"/>
        </w:rPr>
        <w:t>desconto:</w:t>
      </w: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B5CEA8"/>
          <w:sz w:val="21"/>
          <w:szCs w:val="21"/>
          <w:lang w:eastAsia="pt-BR"/>
        </w:rPr>
        <w:t>0.15</w:t>
      </w:r>
    </w:p>
    <w:p w14:paraId="0FA40E79"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
    <w:p w14:paraId="23CBE24B"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roofErr w:type="spellStart"/>
      <w:r w:rsidRPr="00FC6F5F">
        <w:rPr>
          <w:rFonts w:ascii="Consolas" w:eastAsia="Times New Roman" w:hAnsi="Consolas" w:cs="Times New Roman"/>
          <w:color w:val="9CDCFE"/>
          <w:sz w:val="21"/>
          <w:szCs w:val="21"/>
          <w:lang w:eastAsia="pt-BR"/>
        </w:rPr>
        <w:t>methods</w:t>
      </w:r>
      <w:proofErr w:type="spellEnd"/>
      <w:r w:rsidRPr="00FC6F5F">
        <w:rPr>
          <w:rFonts w:ascii="Consolas" w:eastAsia="Times New Roman" w:hAnsi="Consolas" w:cs="Times New Roman"/>
          <w:color w:val="9CDCFE"/>
          <w:sz w:val="21"/>
          <w:szCs w:val="21"/>
          <w:lang w:eastAsia="pt-BR"/>
        </w:rPr>
        <w:t>:</w:t>
      </w:r>
      <w:r w:rsidRPr="00FC6F5F">
        <w:rPr>
          <w:rFonts w:ascii="Consolas" w:eastAsia="Times New Roman" w:hAnsi="Consolas" w:cs="Times New Roman"/>
          <w:color w:val="D4D4D4"/>
          <w:sz w:val="21"/>
          <w:szCs w:val="21"/>
          <w:lang w:eastAsia="pt-BR"/>
        </w:rPr>
        <w:t> {</w:t>
      </w:r>
    </w:p>
    <w:p w14:paraId="5FB522C6"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roofErr w:type="spellStart"/>
      <w:proofErr w:type="gramStart"/>
      <w:r w:rsidRPr="00FC6F5F">
        <w:rPr>
          <w:rFonts w:ascii="Consolas" w:eastAsia="Times New Roman" w:hAnsi="Consolas" w:cs="Times New Roman"/>
          <w:color w:val="DCDCAA"/>
          <w:sz w:val="21"/>
          <w:szCs w:val="21"/>
          <w:lang w:eastAsia="pt-BR"/>
        </w:rPr>
        <w:t>horaCerta</w:t>
      </w:r>
      <w:proofErr w:type="spellEnd"/>
      <w:r w:rsidRPr="00FC6F5F">
        <w:rPr>
          <w:rFonts w:ascii="Consolas" w:eastAsia="Times New Roman" w:hAnsi="Consolas" w:cs="Times New Roman"/>
          <w:color w:val="D4D4D4"/>
          <w:sz w:val="21"/>
          <w:szCs w:val="21"/>
          <w:lang w:eastAsia="pt-BR"/>
        </w:rPr>
        <w:t>(</w:t>
      </w:r>
      <w:proofErr w:type="gramEnd"/>
      <w:r w:rsidRPr="00FC6F5F">
        <w:rPr>
          <w:rFonts w:ascii="Consolas" w:eastAsia="Times New Roman" w:hAnsi="Consolas" w:cs="Times New Roman"/>
          <w:color w:val="D4D4D4"/>
          <w:sz w:val="21"/>
          <w:szCs w:val="21"/>
          <w:lang w:eastAsia="pt-BR"/>
        </w:rPr>
        <w:t>) {</w:t>
      </w:r>
    </w:p>
    <w:p w14:paraId="4303E35E"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roofErr w:type="spellStart"/>
      <w:r w:rsidRPr="00FC6F5F">
        <w:rPr>
          <w:rFonts w:ascii="Consolas" w:eastAsia="Times New Roman" w:hAnsi="Consolas" w:cs="Times New Roman"/>
          <w:color w:val="C586C0"/>
          <w:sz w:val="21"/>
          <w:szCs w:val="21"/>
          <w:lang w:eastAsia="pt-BR"/>
        </w:rPr>
        <w:t>return</w:t>
      </w:r>
      <w:proofErr w:type="spellEnd"/>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569CD6"/>
          <w:sz w:val="21"/>
          <w:szCs w:val="21"/>
          <w:lang w:eastAsia="pt-BR"/>
        </w:rPr>
        <w:t>new</w:t>
      </w: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4EC9B0"/>
          <w:sz w:val="21"/>
          <w:szCs w:val="21"/>
          <w:lang w:eastAsia="pt-BR"/>
        </w:rPr>
        <w:t>Date</w:t>
      </w:r>
      <w:r w:rsidRPr="00FC6F5F">
        <w:rPr>
          <w:rFonts w:ascii="Consolas" w:eastAsia="Times New Roman" w:hAnsi="Consolas" w:cs="Times New Roman"/>
          <w:color w:val="D4D4D4"/>
          <w:sz w:val="21"/>
          <w:szCs w:val="21"/>
          <w:lang w:eastAsia="pt-BR"/>
        </w:rPr>
        <w:t>(</w:t>
      </w:r>
      <w:proofErr w:type="gramStart"/>
      <w:r w:rsidRPr="00FC6F5F">
        <w:rPr>
          <w:rFonts w:ascii="Consolas" w:eastAsia="Times New Roman" w:hAnsi="Consolas" w:cs="Times New Roman"/>
          <w:color w:val="D4D4D4"/>
          <w:sz w:val="21"/>
          <w:szCs w:val="21"/>
          <w:lang w:eastAsia="pt-BR"/>
        </w:rPr>
        <w:t>).</w:t>
      </w:r>
      <w:proofErr w:type="spellStart"/>
      <w:r w:rsidRPr="00FC6F5F">
        <w:rPr>
          <w:rFonts w:ascii="Consolas" w:eastAsia="Times New Roman" w:hAnsi="Consolas" w:cs="Times New Roman"/>
          <w:color w:val="DCDCAA"/>
          <w:sz w:val="21"/>
          <w:szCs w:val="21"/>
          <w:lang w:eastAsia="pt-BR"/>
        </w:rPr>
        <w:t>toLocaleString</w:t>
      </w:r>
      <w:proofErr w:type="spellEnd"/>
      <w:proofErr w:type="gramEnd"/>
      <w:r w:rsidRPr="00FC6F5F">
        <w:rPr>
          <w:rFonts w:ascii="Consolas" w:eastAsia="Times New Roman" w:hAnsi="Consolas" w:cs="Times New Roman"/>
          <w:color w:val="D4D4D4"/>
          <w:sz w:val="21"/>
          <w:szCs w:val="21"/>
          <w:lang w:eastAsia="pt-BR"/>
        </w:rPr>
        <w:t>()</w:t>
      </w:r>
    </w:p>
    <w:p w14:paraId="07365409"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
    <w:p w14:paraId="4A428A4D"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
    <w:p w14:paraId="75C08C2D"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p>
    <w:p w14:paraId="76CEA33D"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D4D4D4"/>
          <w:sz w:val="21"/>
          <w:szCs w:val="21"/>
          <w:lang w:eastAsia="pt-BR"/>
        </w:rPr>
        <w:t>    </w:t>
      </w: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script</w:t>
      </w:r>
      <w:r w:rsidRPr="00FC6F5F">
        <w:rPr>
          <w:rFonts w:ascii="Consolas" w:eastAsia="Times New Roman" w:hAnsi="Consolas" w:cs="Times New Roman"/>
          <w:color w:val="808080"/>
          <w:sz w:val="21"/>
          <w:szCs w:val="21"/>
          <w:lang w:eastAsia="pt-BR"/>
        </w:rPr>
        <w:t>&gt;</w:t>
      </w:r>
    </w:p>
    <w:p w14:paraId="705955F7" w14:textId="77777777" w:rsidR="00FC6F5F" w:rsidRPr="00FC6F5F" w:rsidRDefault="00FC6F5F" w:rsidP="00FC6F5F">
      <w:pPr>
        <w:shd w:val="clear" w:color="auto" w:fill="1E1E1E"/>
        <w:spacing w:after="0" w:line="285" w:lineRule="atLeast"/>
        <w:rPr>
          <w:rFonts w:ascii="Consolas" w:eastAsia="Times New Roman" w:hAnsi="Consolas" w:cs="Times New Roman"/>
          <w:color w:val="D4D4D4"/>
          <w:sz w:val="21"/>
          <w:szCs w:val="21"/>
          <w:lang w:eastAsia="pt-BR"/>
        </w:rPr>
      </w:pPr>
      <w:r w:rsidRPr="00FC6F5F">
        <w:rPr>
          <w:rFonts w:ascii="Consolas" w:eastAsia="Times New Roman" w:hAnsi="Consolas" w:cs="Times New Roman"/>
          <w:color w:val="808080"/>
          <w:sz w:val="21"/>
          <w:szCs w:val="21"/>
          <w:lang w:eastAsia="pt-BR"/>
        </w:rPr>
        <w:t>&lt;/</w:t>
      </w:r>
      <w:r w:rsidRPr="00FC6F5F">
        <w:rPr>
          <w:rFonts w:ascii="Consolas" w:eastAsia="Times New Roman" w:hAnsi="Consolas" w:cs="Times New Roman"/>
          <w:color w:val="569CD6"/>
          <w:sz w:val="21"/>
          <w:szCs w:val="21"/>
          <w:lang w:eastAsia="pt-BR"/>
        </w:rPr>
        <w:t>body</w:t>
      </w:r>
      <w:r w:rsidRPr="00FC6F5F">
        <w:rPr>
          <w:rFonts w:ascii="Consolas" w:eastAsia="Times New Roman" w:hAnsi="Consolas" w:cs="Times New Roman"/>
          <w:color w:val="808080"/>
          <w:sz w:val="21"/>
          <w:szCs w:val="21"/>
          <w:lang w:eastAsia="pt-BR"/>
        </w:rPr>
        <w:t>&gt;</w:t>
      </w:r>
    </w:p>
    <w:p w14:paraId="1CE1FDB3" w14:textId="77777777" w:rsidR="00FC6F5F" w:rsidRDefault="00FC6F5F" w:rsidP="00E70A3F">
      <w:pPr>
        <w:tabs>
          <w:tab w:val="left" w:pos="5775"/>
        </w:tabs>
        <w:rPr>
          <w:sz w:val="24"/>
          <w:szCs w:val="24"/>
        </w:rPr>
      </w:pPr>
    </w:p>
    <w:p w14:paraId="633F2B28" w14:textId="6BC2D5F9" w:rsidR="007E647D" w:rsidRDefault="00BA6E5C" w:rsidP="00E70A3F">
      <w:pPr>
        <w:tabs>
          <w:tab w:val="left" w:pos="5775"/>
        </w:tabs>
        <w:rPr>
          <w:sz w:val="24"/>
          <w:szCs w:val="24"/>
        </w:rPr>
      </w:pPr>
      <w:r>
        <w:rPr>
          <w:sz w:val="24"/>
          <w:szCs w:val="24"/>
        </w:rPr>
        <w:t xml:space="preserve">Agora vamos ver sobre </w:t>
      </w:r>
      <w:proofErr w:type="spellStart"/>
      <w:r w:rsidRPr="003A65C1">
        <w:rPr>
          <w:b/>
          <w:bCs/>
          <w:sz w:val="28"/>
          <w:szCs w:val="28"/>
          <w:highlight w:val="yellow"/>
        </w:rPr>
        <w:t>Binding</w:t>
      </w:r>
      <w:proofErr w:type="spellEnd"/>
      <w:r>
        <w:rPr>
          <w:sz w:val="24"/>
          <w:szCs w:val="24"/>
        </w:rPr>
        <w:t>...</w:t>
      </w:r>
    </w:p>
    <w:p w14:paraId="2C97A213" w14:textId="206E4451" w:rsidR="00BA6E5C" w:rsidRDefault="0029017F" w:rsidP="00E70A3F">
      <w:pPr>
        <w:tabs>
          <w:tab w:val="left" w:pos="5775"/>
        </w:tabs>
        <w:rPr>
          <w:sz w:val="24"/>
          <w:szCs w:val="24"/>
        </w:rPr>
      </w:pPr>
      <w:r>
        <w:rPr>
          <w:sz w:val="24"/>
          <w:szCs w:val="24"/>
        </w:rPr>
        <w:t xml:space="preserve">O </w:t>
      </w:r>
      <w:proofErr w:type="spellStart"/>
      <w:r>
        <w:rPr>
          <w:sz w:val="24"/>
          <w:szCs w:val="24"/>
        </w:rPr>
        <w:t>binding</w:t>
      </w:r>
      <w:proofErr w:type="spellEnd"/>
      <w:r>
        <w:rPr>
          <w:sz w:val="24"/>
          <w:szCs w:val="24"/>
        </w:rPr>
        <w:t xml:space="preserve"> nos ajuda a colocar um dado da instância do </w:t>
      </w:r>
      <w:proofErr w:type="spellStart"/>
      <w:r>
        <w:rPr>
          <w:sz w:val="24"/>
          <w:szCs w:val="24"/>
        </w:rPr>
        <w:t>Vue</w:t>
      </w:r>
      <w:proofErr w:type="spellEnd"/>
      <w:r>
        <w:rPr>
          <w:sz w:val="24"/>
          <w:szCs w:val="24"/>
        </w:rPr>
        <w:t xml:space="preserve"> dentro de uma propriedade de uma </w:t>
      </w:r>
      <w:proofErr w:type="spellStart"/>
      <w:r>
        <w:rPr>
          <w:sz w:val="24"/>
          <w:szCs w:val="24"/>
        </w:rPr>
        <w:t>tag</w:t>
      </w:r>
      <w:proofErr w:type="spellEnd"/>
      <w:r>
        <w:rPr>
          <w:sz w:val="24"/>
          <w:szCs w:val="24"/>
        </w:rPr>
        <w:t xml:space="preserve"> no HTML, por exemplo, o link de um vídeo do Youtube dentro da propriedade </w:t>
      </w:r>
      <w:proofErr w:type="spellStart"/>
      <w:r>
        <w:rPr>
          <w:sz w:val="24"/>
          <w:szCs w:val="24"/>
        </w:rPr>
        <w:t>href</w:t>
      </w:r>
      <w:proofErr w:type="spellEnd"/>
      <w:r w:rsidR="006210ED">
        <w:rPr>
          <w:sz w:val="24"/>
          <w:szCs w:val="24"/>
        </w:rPr>
        <w:t xml:space="preserve"> da </w:t>
      </w:r>
      <w:proofErr w:type="spellStart"/>
      <w:r w:rsidR="006210ED">
        <w:rPr>
          <w:sz w:val="24"/>
          <w:szCs w:val="24"/>
        </w:rPr>
        <w:t>tag</w:t>
      </w:r>
      <w:proofErr w:type="spellEnd"/>
      <w:r w:rsidR="006210ED">
        <w:rPr>
          <w:sz w:val="24"/>
          <w:szCs w:val="24"/>
        </w:rPr>
        <w:t xml:space="preserve"> “a”.</w:t>
      </w:r>
    </w:p>
    <w:p w14:paraId="715D343D"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proofErr w:type="spellStart"/>
      <w:r w:rsidRPr="004C2E94">
        <w:rPr>
          <w:rFonts w:ascii="Consolas" w:eastAsia="Times New Roman" w:hAnsi="Consolas" w:cs="Times New Roman"/>
          <w:color w:val="569CD6"/>
          <w:sz w:val="21"/>
          <w:szCs w:val="21"/>
          <w:lang w:eastAsia="pt-BR"/>
        </w:rPr>
        <w:t>div</w:t>
      </w:r>
      <w:proofErr w:type="spellEnd"/>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9CDCFE"/>
          <w:sz w:val="21"/>
          <w:szCs w:val="21"/>
          <w:lang w:eastAsia="pt-BR"/>
        </w:rPr>
        <w:t>id</w:t>
      </w:r>
      <w:r w:rsidRPr="004C2E94">
        <w:rPr>
          <w:rFonts w:ascii="Consolas" w:eastAsia="Times New Roman" w:hAnsi="Consolas" w:cs="Times New Roman"/>
          <w:color w:val="D4D4D4"/>
          <w:sz w:val="21"/>
          <w:szCs w:val="21"/>
          <w:lang w:eastAsia="pt-BR"/>
        </w:rPr>
        <w:t>=</w:t>
      </w:r>
      <w:r w:rsidRPr="004C2E94">
        <w:rPr>
          <w:rFonts w:ascii="Consolas" w:eastAsia="Times New Roman" w:hAnsi="Consolas" w:cs="Times New Roman"/>
          <w:color w:val="CE9178"/>
          <w:sz w:val="21"/>
          <w:szCs w:val="21"/>
          <w:lang w:eastAsia="pt-BR"/>
        </w:rPr>
        <w:t>"app"</w:t>
      </w:r>
      <w:r w:rsidRPr="004C2E94">
        <w:rPr>
          <w:rFonts w:ascii="Consolas" w:eastAsia="Times New Roman" w:hAnsi="Consolas" w:cs="Times New Roman"/>
          <w:color w:val="808080"/>
          <w:sz w:val="21"/>
          <w:szCs w:val="21"/>
          <w:lang w:eastAsia="pt-BR"/>
        </w:rPr>
        <w:t>&gt;</w:t>
      </w:r>
    </w:p>
    <w:p w14:paraId="1FA9F08A"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r w:rsidRPr="004C2E94">
        <w:rPr>
          <w:rFonts w:ascii="Consolas" w:eastAsia="Times New Roman" w:hAnsi="Consolas" w:cs="Times New Roman"/>
          <w:color w:val="569CD6"/>
          <w:sz w:val="21"/>
          <w:szCs w:val="21"/>
          <w:lang w:eastAsia="pt-BR"/>
        </w:rPr>
        <w:t>p</w:t>
      </w:r>
      <w:r w:rsidRPr="004C2E94">
        <w:rPr>
          <w:rFonts w:ascii="Consolas" w:eastAsia="Times New Roman" w:hAnsi="Consolas" w:cs="Times New Roman"/>
          <w:color w:val="808080"/>
          <w:sz w:val="21"/>
          <w:szCs w:val="21"/>
          <w:lang w:eastAsia="pt-BR"/>
        </w:rPr>
        <w:t>&gt;</w:t>
      </w:r>
      <w:r w:rsidRPr="004C2E94">
        <w:rPr>
          <w:rFonts w:ascii="Consolas" w:eastAsia="Times New Roman" w:hAnsi="Consolas" w:cs="Times New Roman"/>
          <w:color w:val="D4D4D4"/>
          <w:sz w:val="21"/>
          <w:szCs w:val="21"/>
          <w:lang w:eastAsia="pt-BR"/>
        </w:rPr>
        <w:t>{{link</w:t>
      </w:r>
      <w:proofErr w:type="gramStart"/>
      <w:r w:rsidRPr="004C2E94">
        <w:rPr>
          <w:rFonts w:ascii="Consolas" w:eastAsia="Times New Roman" w:hAnsi="Consolas" w:cs="Times New Roman"/>
          <w:color w:val="D4D4D4"/>
          <w:sz w:val="21"/>
          <w:szCs w:val="21"/>
          <w:lang w:eastAsia="pt-BR"/>
        </w:rPr>
        <w:t>}}</w:t>
      </w:r>
      <w:r w:rsidRPr="004C2E94">
        <w:rPr>
          <w:rFonts w:ascii="Consolas" w:eastAsia="Times New Roman" w:hAnsi="Consolas" w:cs="Times New Roman"/>
          <w:color w:val="808080"/>
          <w:sz w:val="21"/>
          <w:szCs w:val="21"/>
          <w:lang w:eastAsia="pt-BR"/>
        </w:rPr>
        <w:t>&lt;</w:t>
      </w:r>
      <w:proofErr w:type="gramEnd"/>
      <w:r w:rsidRPr="004C2E94">
        <w:rPr>
          <w:rFonts w:ascii="Consolas" w:eastAsia="Times New Roman" w:hAnsi="Consolas" w:cs="Times New Roman"/>
          <w:color w:val="808080"/>
          <w:sz w:val="21"/>
          <w:szCs w:val="21"/>
          <w:lang w:eastAsia="pt-BR"/>
        </w:rPr>
        <w:t>/</w:t>
      </w:r>
      <w:r w:rsidRPr="004C2E94">
        <w:rPr>
          <w:rFonts w:ascii="Consolas" w:eastAsia="Times New Roman" w:hAnsi="Consolas" w:cs="Times New Roman"/>
          <w:color w:val="569CD6"/>
          <w:sz w:val="21"/>
          <w:szCs w:val="21"/>
          <w:lang w:eastAsia="pt-BR"/>
        </w:rPr>
        <w:t>p</w:t>
      </w:r>
      <w:r w:rsidRPr="004C2E94">
        <w:rPr>
          <w:rFonts w:ascii="Consolas" w:eastAsia="Times New Roman" w:hAnsi="Consolas" w:cs="Times New Roman"/>
          <w:color w:val="808080"/>
          <w:sz w:val="21"/>
          <w:szCs w:val="21"/>
          <w:lang w:eastAsia="pt-BR"/>
        </w:rPr>
        <w:t>&gt;</w:t>
      </w:r>
    </w:p>
    <w:p w14:paraId="557D92A8"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r w:rsidRPr="004C2E94">
        <w:rPr>
          <w:rFonts w:ascii="Consolas" w:eastAsia="Times New Roman" w:hAnsi="Consolas" w:cs="Times New Roman"/>
          <w:color w:val="569CD6"/>
          <w:sz w:val="21"/>
          <w:szCs w:val="21"/>
          <w:lang w:eastAsia="pt-BR"/>
        </w:rPr>
        <w:t>p</w:t>
      </w:r>
      <w:r w:rsidRPr="004C2E94">
        <w:rPr>
          <w:rFonts w:ascii="Consolas" w:eastAsia="Times New Roman" w:hAnsi="Consolas" w:cs="Times New Roman"/>
          <w:color w:val="808080"/>
          <w:sz w:val="21"/>
          <w:szCs w:val="21"/>
          <w:lang w:eastAsia="pt-BR"/>
        </w:rPr>
        <w:t>&gt;&lt;</w:t>
      </w:r>
      <w:r w:rsidRPr="004C2E94">
        <w:rPr>
          <w:rFonts w:ascii="Consolas" w:eastAsia="Times New Roman" w:hAnsi="Consolas" w:cs="Times New Roman"/>
          <w:color w:val="569CD6"/>
          <w:sz w:val="21"/>
          <w:szCs w:val="21"/>
          <w:lang w:eastAsia="pt-BR"/>
        </w:rPr>
        <w:t>a</w:t>
      </w:r>
      <w:r w:rsidRPr="004C2E94">
        <w:rPr>
          <w:rFonts w:ascii="Consolas" w:eastAsia="Times New Roman" w:hAnsi="Consolas" w:cs="Times New Roman"/>
          <w:color w:val="D4D4D4"/>
          <w:sz w:val="21"/>
          <w:szCs w:val="21"/>
          <w:lang w:eastAsia="pt-BR"/>
        </w:rPr>
        <w:t> </w:t>
      </w:r>
      <w:proofErr w:type="spellStart"/>
      <w:r w:rsidRPr="004C2E94">
        <w:rPr>
          <w:rFonts w:ascii="Consolas" w:eastAsia="Times New Roman" w:hAnsi="Consolas" w:cs="Times New Roman"/>
          <w:color w:val="9CDCFE"/>
          <w:sz w:val="21"/>
          <w:szCs w:val="21"/>
          <w:lang w:eastAsia="pt-BR"/>
        </w:rPr>
        <w:t>href</w:t>
      </w:r>
      <w:proofErr w:type="spellEnd"/>
      <w:r w:rsidRPr="004C2E94">
        <w:rPr>
          <w:rFonts w:ascii="Consolas" w:eastAsia="Times New Roman" w:hAnsi="Consolas" w:cs="Times New Roman"/>
          <w:color w:val="D4D4D4"/>
          <w:sz w:val="21"/>
          <w:szCs w:val="21"/>
          <w:lang w:eastAsia="pt-BR"/>
        </w:rPr>
        <w:t>=</w:t>
      </w:r>
      <w:r w:rsidRPr="004C2E94">
        <w:rPr>
          <w:rFonts w:ascii="Consolas" w:eastAsia="Times New Roman" w:hAnsi="Consolas" w:cs="Times New Roman"/>
          <w:color w:val="CE9178"/>
          <w:sz w:val="21"/>
          <w:szCs w:val="21"/>
          <w:lang w:eastAsia="pt-BR"/>
        </w:rPr>
        <w:t>"{{link}}"</w:t>
      </w:r>
      <w:r w:rsidRPr="004C2E94">
        <w:rPr>
          <w:rFonts w:ascii="Consolas" w:eastAsia="Times New Roman" w:hAnsi="Consolas" w:cs="Times New Roman"/>
          <w:color w:val="808080"/>
          <w:sz w:val="21"/>
          <w:szCs w:val="21"/>
          <w:lang w:eastAsia="pt-BR"/>
        </w:rPr>
        <w:t>&gt;</w:t>
      </w:r>
      <w:r w:rsidRPr="004C2E94">
        <w:rPr>
          <w:rFonts w:ascii="Consolas" w:eastAsia="Times New Roman" w:hAnsi="Consolas" w:cs="Times New Roman"/>
          <w:color w:val="D4D4D4"/>
          <w:sz w:val="21"/>
          <w:szCs w:val="21"/>
          <w:lang w:eastAsia="pt-BR"/>
        </w:rPr>
        <w:t>Canal</w:t>
      </w:r>
      <w:r w:rsidRPr="004C2E94">
        <w:rPr>
          <w:rFonts w:ascii="Consolas" w:eastAsia="Times New Roman" w:hAnsi="Consolas" w:cs="Times New Roman"/>
          <w:color w:val="808080"/>
          <w:sz w:val="21"/>
          <w:szCs w:val="21"/>
          <w:lang w:eastAsia="pt-BR"/>
        </w:rPr>
        <w:t>&lt;/</w:t>
      </w:r>
      <w:r w:rsidRPr="004C2E94">
        <w:rPr>
          <w:rFonts w:ascii="Consolas" w:eastAsia="Times New Roman" w:hAnsi="Consolas" w:cs="Times New Roman"/>
          <w:color w:val="569CD6"/>
          <w:sz w:val="21"/>
          <w:szCs w:val="21"/>
          <w:lang w:eastAsia="pt-BR"/>
        </w:rPr>
        <w:t>a</w:t>
      </w:r>
      <w:r w:rsidRPr="004C2E94">
        <w:rPr>
          <w:rFonts w:ascii="Consolas" w:eastAsia="Times New Roman" w:hAnsi="Consolas" w:cs="Times New Roman"/>
          <w:color w:val="808080"/>
          <w:sz w:val="21"/>
          <w:szCs w:val="21"/>
          <w:lang w:eastAsia="pt-BR"/>
        </w:rPr>
        <w:t>&gt;&lt;/</w:t>
      </w:r>
      <w:r w:rsidRPr="004C2E94">
        <w:rPr>
          <w:rFonts w:ascii="Consolas" w:eastAsia="Times New Roman" w:hAnsi="Consolas" w:cs="Times New Roman"/>
          <w:color w:val="569CD6"/>
          <w:sz w:val="21"/>
          <w:szCs w:val="21"/>
          <w:lang w:eastAsia="pt-BR"/>
        </w:rPr>
        <w:t>p</w:t>
      </w:r>
      <w:r w:rsidRPr="004C2E94">
        <w:rPr>
          <w:rFonts w:ascii="Consolas" w:eastAsia="Times New Roman" w:hAnsi="Consolas" w:cs="Times New Roman"/>
          <w:color w:val="808080"/>
          <w:sz w:val="21"/>
          <w:szCs w:val="21"/>
          <w:lang w:eastAsia="pt-BR"/>
        </w:rPr>
        <w:t>&gt;</w:t>
      </w:r>
    </w:p>
    <w:p w14:paraId="4D701D88" w14:textId="27BB8203" w:rsidR="004C2E94" w:rsidRPr="00E51FCC" w:rsidRDefault="004C2E94" w:rsidP="004C2E94">
      <w:pPr>
        <w:shd w:val="clear" w:color="auto" w:fill="1E1E1E"/>
        <w:spacing w:after="0" w:line="285" w:lineRule="atLeast"/>
        <w:rPr>
          <w:rFonts w:ascii="Consolas" w:eastAsia="Times New Roman" w:hAnsi="Consolas" w:cs="Times New Roman"/>
          <w:color w:val="FFFFFF" w:themeColor="background1"/>
          <w:sz w:val="21"/>
          <w:szCs w:val="21"/>
          <w:lang w:eastAsia="pt-BR"/>
        </w:rPr>
      </w:pPr>
      <w:r w:rsidRPr="004C2E94">
        <w:rPr>
          <w:rFonts w:ascii="Consolas" w:eastAsia="Times New Roman" w:hAnsi="Consolas" w:cs="Times New Roman"/>
          <w:color w:val="D4D4D4"/>
          <w:sz w:val="21"/>
          <w:szCs w:val="21"/>
          <w:lang w:eastAsia="pt-BR"/>
        </w:rPr>
        <w:t>        </w:t>
      </w:r>
      <w:r w:rsidRPr="00E51FCC">
        <w:rPr>
          <w:rFonts w:ascii="Consolas" w:eastAsia="Times New Roman" w:hAnsi="Consolas" w:cs="Times New Roman"/>
          <w:color w:val="FFFFFF" w:themeColor="background1"/>
          <w:sz w:val="21"/>
          <w:szCs w:val="21"/>
          <w:highlight w:val="darkBlue"/>
          <w:lang w:eastAsia="pt-BR"/>
        </w:rPr>
        <w:t>&lt;p&gt;&lt;a </w:t>
      </w:r>
      <w:proofErr w:type="spellStart"/>
      <w:r w:rsidRPr="00E51FCC">
        <w:rPr>
          <w:rFonts w:ascii="Consolas" w:eastAsia="Times New Roman" w:hAnsi="Consolas" w:cs="Times New Roman"/>
          <w:color w:val="FFFFFF" w:themeColor="background1"/>
          <w:sz w:val="21"/>
          <w:szCs w:val="21"/>
          <w:highlight w:val="darkBlue"/>
          <w:lang w:eastAsia="pt-BR"/>
        </w:rPr>
        <w:t>v-bind:href</w:t>
      </w:r>
      <w:proofErr w:type="spellEnd"/>
      <w:r w:rsidRPr="00E51FCC">
        <w:rPr>
          <w:rFonts w:ascii="Consolas" w:eastAsia="Times New Roman" w:hAnsi="Consolas" w:cs="Times New Roman"/>
          <w:color w:val="FFFFFF" w:themeColor="background1"/>
          <w:sz w:val="21"/>
          <w:szCs w:val="21"/>
          <w:highlight w:val="darkBlue"/>
          <w:lang w:eastAsia="pt-BR"/>
        </w:rPr>
        <w:t>="link"&gt;&lt;/a&gt;&lt;/p&gt;</w:t>
      </w:r>
    </w:p>
    <w:p w14:paraId="6129D6D3"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proofErr w:type="spellStart"/>
      <w:r w:rsidRPr="004C2E94">
        <w:rPr>
          <w:rFonts w:ascii="Consolas" w:eastAsia="Times New Roman" w:hAnsi="Consolas" w:cs="Times New Roman"/>
          <w:color w:val="569CD6"/>
          <w:sz w:val="21"/>
          <w:szCs w:val="21"/>
          <w:lang w:eastAsia="pt-BR"/>
        </w:rPr>
        <w:t>div</w:t>
      </w:r>
      <w:proofErr w:type="spellEnd"/>
      <w:r w:rsidRPr="004C2E94">
        <w:rPr>
          <w:rFonts w:ascii="Consolas" w:eastAsia="Times New Roman" w:hAnsi="Consolas" w:cs="Times New Roman"/>
          <w:color w:val="808080"/>
          <w:sz w:val="21"/>
          <w:szCs w:val="21"/>
          <w:lang w:eastAsia="pt-BR"/>
        </w:rPr>
        <w:t>&gt;</w:t>
      </w:r>
    </w:p>
    <w:p w14:paraId="1D23567D"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r w:rsidRPr="004C2E94">
        <w:rPr>
          <w:rFonts w:ascii="Consolas" w:eastAsia="Times New Roman" w:hAnsi="Consolas" w:cs="Times New Roman"/>
          <w:color w:val="569CD6"/>
          <w:sz w:val="21"/>
          <w:szCs w:val="21"/>
          <w:lang w:eastAsia="pt-BR"/>
        </w:rPr>
        <w:t>script</w:t>
      </w:r>
      <w:r w:rsidRPr="004C2E94">
        <w:rPr>
          <w:rFonts w:ascii="Consolas" w:eastAsia="Times New Roman" w:hAnsi="Consolas" w:cs="Times New Roman"/>
          <w:color w:val="808080"/>
          <w:sz w:val="21"/>
          <w:szCs w:val="21"/>
          <w:lang w:eastAsia="pt-BR"/>
        </w:rPr>
        <w:t>&gt;</w:t>
      </w:r>
    </w:p>
    <w:p w14:paraId="6FB9BA38"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569CD6"/>
          <w:sz w:val="21"/>
          <w:szCs w:val="21"/>
          <w:lang w:eastAsia="pt-BR"/>
        </w:rPr>
        <w:t>new</w:t>
      </w:r>
      <w:r w:rsidRPr="004C2E94">
        <w:rPr>
          <w:rFonts w:ascii="Consolas" w:eastAsia="Times New Roman" w:hAnsi="Consolas" w:cs="Times New Roman"/>
          <w:color w:val="D4D4D4"/>
          <w:sz w:val="21"/>
          <w:szCs w:val="21"/>
          <w:lang w:eastAsia="pt-BR"/>
        </w:rPr>
        <w:t> </w:t>
      </w:r>
      <w:proofErr w:type="spellStart"/>
      <w:proofErr w:type="gramStart"/>
      <w:r w:rsidRPr="004C2E94">
        <w:rPr>
          <w:rFonts w:ascii="Consolas" w:eastAsia="Times New Roman" w:hAnsi="Consolas" w:cs="Times New Roman"/>
          <w:color w:val="DCDCAA"/>
          <w:sz w:val="21"/>
          <w:szCs w:val="21"/>
          <w:lang w:eastAsia="pt-BR"/>
        </w:rPr>
        <w:t>Vue</w:t>
      </w:r>
      <w:proofErr w:type="spellEnd"/>
      <w:r w:rsidRPr="004C2E94">
        <w:rPr>
          <w:rFonts w:ascii="Consolas" w:eastAsia="Times New Roman" w:hAnsi="Consolas" w:cs="Times New Roman"/>
          <w:color w:val="D4D4D4"/>
          <w:sz w:val="21"/>
          <w:szCs w:val="21"/>
          <w:lang w:eastAsia="pt-BR"/>
        </w:rPr>
        <w:t>(</w:t>
      </w:r>
      <w:proofErr w:type="gramEnd"/>
      <w:r w:rsidRPr="004C2E94">
        <w:rPr>
          <w:rFonts w:ascii="Consolas" w:eastAsia="Times New Roman" w:hAnsi="Consolas" w:cs="Times New Roman"/>
          <w:color w:val="D4D4D4"/>
          <w:sz w:val="21"/>
          <w:szCs w:val="21"/>
          <w:lang w:eastAsia="pt-BR"/>
        </w:rPr>
        <w:t>{</w:t>
      </w:r>
    </w:p>
    <w:p w14:paraId="4329FB1E"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proofErr w:type="spellStart"/>
      <w:r w:rsidRPr="004C2E94">
        <w:rPr>
          <w:rFonts w:ascii="Consolas" w:eastAsia="Times New Roman" w:hAnsi="Consolas" w:cs="Times New Roman"/>
          <w:color w:val="9CDCFE"/>
          <w:sz w:val="21"/>
          <w:szCs w:val="21"/>
          <w:lang w:eastAsia="pt-BR"/>
        </w:rPr>
        <w:t>el</w:t>
      </w:r>
      <w:proofErr w:type="spellEnd"/>
      <w:r w:rsidRPr="004C2E94">
        <w:rPr>
          <w:rFonts w:ascii="Consolas" w:eastAsia="Times New Roman" w:hAnsi="Consolas" w:cs="Times New Roman"/>
          <w:color w:val="9CDCFE"/>
          <w:sz w:val="21"/>
          <w:szCs w:val="21"/>
          <w:lang w:eastAsia="pt-BR"/>
        </w:rPr>
        <w:t>:</w:t>
      </w: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CE9178"/>
          <w:sz w:val="21"/>
          <w:szCs w:val="21"/>
          <w:lang w:eastAsia="pt-BR"/>
        </w:rPr>
        <w:t>"#app"</w:t>
      </w:r>
      <w:r w:rsidRPr="004C2E94">
        <w:rPr>
          <w:rFonts w:ascii="Consolas" w:eastAsia="Times New Roman" w:hAnsi="Consolas" w:cs="Times New Roman"/>
          <w:color w:val="D4D4D4"/>
          <w:sz w:val="21"/>
          <w:szCs w:val="21"/>
          <w:lang w:eastAsia="pt-BR"/>
        </w:rPr>
        <w:t>,</w:t>
      </w:r>
    </w:p>
    <w:p w14:paraId="3C9382A5"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9CDCFE"/>
          <w:sz w:val="21"/>
          <w:szCs w:val="21"/>
          <w:lang w:eastAsia="pt-BR"/>
        </w:rPr>
        <w:t>data:</w:t>
      </w:r>
      <w:r w:rsidRPr="004C2E94">
        <w:rPr>
          <w:rFonts w:ascii="Consolas" w:eastAsia="Times New Roman" w:hAnsi="Consolas" w:cs="Times New Roman"/>
          <w:color w:val="D4D4D4"/>
          <w:sz w:val="21"/>
          <w:szCs w:val="21"/>
          <w:lang w:eastAsia="pt-BR"/>
        </w:rPr>
        <w:t> {</w:t>
      </w:r>
    </w:p>
    <w:p w14:paraId="0207B821"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9CDCFE"/>
          <w:sz w:val="21"/>
          <w:szCs w:val="21"/>
          <w:lang w:eastAsia="pt-BR"/>
        </w:rPr>
        <w:t>link:</w:t>
      </w: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CE9178"/>
          <w:sz w:val="21"/>
          <w:szCs w:val="21"/>
          <w:lang w:eastAsia="pt-BR"/>
        </w:rPr>
        <w:t>"https://youtube.com/cod3rcursos"</w:t>
      </w:r>
    </w:p>
    <w:p w14:paraId="7D2F88B3"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p>
    <w:p w14:paraId="239C3C82"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p>
    <w:p w14:paraId="3BCA0CFC" w14:textId="77777777" w:rsidR="004C2E94" w:rsidRPr="004C2E94" w:rsidRDefault="004C2E94" w:rsidP="004C2E94">
      <w:pPr>
        <w:shd w:val="clear" w:color="auto" w:fill="1E1E1E"/>
        <w:spacing w:after="0" w:line="285" w:lineRule="atLeast"/>
        <w:rPr>
          <w:rFonts w:ascii="Consolas" w:eastAsia="Times New Roman" w:hAnsi="Consolas" w:cs="Times New Roman"/>
          <w:color w:val="D4D4D4"/>
          <w:sz w:val="21"/>
          <w:szCs w:val="21"/>
          <w:lang w:eastAsia="pt-BR"/>
        </w:rPr>
      </w:pPr>
      <w:r w:rsidRPr="004C2E94">
        <w:rPr>
          <w:rFonts w:ascii="Consolas" w:eastAsia="Times New Roman" w:hAnsi="Consolas" w:cs="Times New Roman"/>
          <w:color w:val="D4D4D4"/>
          <w:sz w:val="21"/>
          <w:szCs w:val="21"/>
          <w:lang w:eastAsia="pt-BR"/>
        </w:rPr>
        <w:t>    </w:t>
      </w:r>
      <w:r w:rsidRPr="004C2E94">
        <w:rPr>
          <w:rFonts w:ascii="Consolas" w:eastAsia="Times New Roman" w:hAnsi="Consolas" w:cs="Times New Roman"/>
          <w:color w:val="808080"/>
          <w:sz w:val="21"/>
          <w:szCs w:val="21"/>
          <w:lang w:eastAsia="pt-BR"/>
        </w:rPr>
        <w:t>&lt;/</w:t>
      </w:r>
      <w:r w:rsidRPr="004C2E94">
        <w:rPr>
          <w:rFonts w:ascii="Consolas" w:eastAsia="Times New Roman" w:hAnsi="Consolas" w:cs="Times New Roman"/>
          <w:color w:val="569CD6"/>
          <w:sz w:val="21"/>
          <w:szCs w:val="21"/>
          <w:lang w:eastAsia="pt-BR"/>
        </w:rPr>
        <w:t>script</w:t>
      </w:r>
      <w:r w:rsidRPr="004C2E94">
        <w:rPr>
          <w:rFonts w:ascii="Consolas" w:eastAsia="Times New Roman" w:hAnsi="Consolas" w:cs="Times New Roman"/>
          <w:color w:val="808080"/>
          <w:sz w:val="21"/>
          <w:szCs w:val="21"/>
          <w:lang w:eastAsia="pt-BR"/>
        </w:rPr>
        <w:t>&gt;</w:t>
      </w:r>
    </w:p>
    <w:p w14:paraId="413F9671" w14:textId="04143298" w:rsidR="004C2E94" w:rsidRDefault="004C2E94" w:rsidP="00E70A3F">
      <w:pPr>
        <w:tabs>
          <w:tab w:val="left" w:pos="5775"/>
        </w:tabs>
        <w:rPr>
          <w:sz w:val="24"/>
          <w:szCs w:val="24"/>
        </w:rPr>
      </w:pPr>
    </w:p>
    <w:p w14:paraId="15E5ADB0" w14:textId="5602B9D6" w:rsidR="004C2E94" w:rsidRPr="008E4F4E" w:rsidRDefault="004C2E94" w:rsidP="00E70A3F">
      <w:pPr>
        <w:tabs>
          <w:tab w:val="left" w:pos="5775"/>
        </w:tabs>
        <w:rPr>
          <w:b/>
          <w:bCs/>
          <w:color w:val="FFFFFF" w:themeColor="background1"/>
          <w:sz w:val="24"/>
          <w:szCs w:val="24"/>
        </w:rPr>
      </w:pPr>
      <w:r w:rsidRPr="008E4F4E">
        <w:rPr>
          <w:b/>
          <w:bCs/>
          <w:color w:val="FFFFFF" w:themeColor="background1"/>
          <w:sz w:val="24"/>
          <w:szCs w:val="24"/>
          <w:highlight w:val="darkBlue"/>
        </w:rPr>
        <w:t>Utilizamos “</w:t>
      </w:r>
      <w:proofErr w:type="spellStart"/>
      <w:r w:rsidRPr="008E4F4E">
        <w:rPr>
          <w:b/>
          <w:bCs/>
          <w:color w:val="FFFFFF" w:themeColor="background1"/>
          <w:sz w:val="24"/>
          <w:szCs w:val="24"/>
          <w:highlight w:val="darkBlue"/>
        </w:rPr>
        <w:t>v-bind:href</w:t>
      </w:r>
      <w:proofErr w:type="spellEnd"/>
      <w:r w:rsidRPr="008E4F4E">
        <w:rPr>
          <w:b/>
          <w:bCs/>
          <w:color w:val="FFFFFF" w:themeColor="background1"/>
          <w:sz w:val="24"/>
          <w:szCs w:val="24"/>
          <w:highlight w:val="darkBlue"/>
        </w:rPr>
        <w:t>”, que é uma diretiva para ajudar a resolver este problema do link.</w:t>
      </w:r>
    </w:p>
    <w:p w14:paraId="41A02EF8" w14:textId="71849AD8" w:rsidR="004C2E94" w:rsidRDefault="00375C56" w:rsidP="00E70A3F">
      <w:pPr>
        <w:tabs>
          <w:tab w:val="left" w:pos="5775"/>
        </w:tabs>
        <w:rPr>
          <w:sz w:val="24"/>
          <w:szCs w:val="24"/>
        </w:rPr>
      </w:pPr>
      <w:r w:rsidRPr="008E4F4E">
        <w:rPr>
          <w:b/>
          <w:bCs/>
          <w:sz w:val="24"/>
          <w:szCs w:val="24"/>
          <w:highlight w:val="yellow"/>
        </w:rPr>
        <w:t xml:space="preserve">Podemos também ter um diretiva, chamada “v-model” que nos ajuda a ter o </w:t>
      </w:r>
      <w:proofErr w:type="spellStart"/>
      <w:r w:rsidRPr="008E4F4E">
        <w:rPr>
          <w:b/>
          <w:bCs/>
          <w:sz w:val="24"/>
          <w:szCs w:val="24"/>
          <w:highlight w:val="yellow"/>
        </w:rPr>
        <w:t>binding</w:t>
      </w:r>
      <w:proofErr w:type="spellEnd"/>
      <w:r w:rsidRPr="008E4F4E">
        <w:rPr>
          <w:b/>
          <w:bCs/>
          <w:sz w:val="24"/>
          <w:szCs w:val="24"/>
          <w:highlight w:val="yellow"/>
        </w:rPr>
        <w:t xml:space="preserve"> bidirecional, ou seja, atualização de dados em duas vias...</w:t>
      </w:r>
      <w:r>
        <w:rPr>
          <w:sz w:val="24"/>
          <w:szCs w:val="24"/>
        </w:rPr>
        <w:t xml:space="preserve"> Podemos colocar o v-model em um input, por exemplo, com seu valor sendo de um dos dados da instância do </w:t>
      </w:r>
      <w:proofErr w:type="spellStart"/>
      <w:r>
        <w:rPr>
          <w:sz w:val="24"/>
          <w:szCs w:val="24"/>
        </w:rPr>
        <w:t>Vue</w:t>
      </w:r>
      <w:proofErr w:type="spellEnd"/>
      <w:r>
        <w:rPr>
          <w:sz w:val="24"/>
          <w:szCs w:val="24"/>
        </w:rPr>
        <w:t xml:space="preserve">. Assim, sempre que eu atualizar o input, o dado da instância do </w:t>
      </w:r>
      <w:proofErr w:type="spellStart"/>
      <w:r>
        <w:rPr>
          <w:sz w:val="24"/>
          <w:szCs w:val="24"/>
        </w:rPr>
        <w:t>Vue</w:t>
      </w:r>
      <w:proofErr w:type="spellEnd"/>
      <w:r>
        <w:rPr>
          <w:sz w:val="24"/>
          <w:szCs w:val="24"/>
        </w:rPr>
        <w:t xml:space="preserve"> também será atualizado:</w:t>
      </w:r>
    </w:p>
    <w:p w14:paraId="03D07BF9"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808080"/>
          <w:sz w:val="21"/>
          <w:szCs w:val="21"/>
          <w:lang w:eastAsia="pt-BR"/>
        </w:rPr>
        <w:lastRenderedPageBreak/>
        <w:t>&lt;</w:t>
      </w:r>
      <w:r w:rsidRPr="00DE6A11">
        <w:rPr>
          <w:rFonts w:ascii="Consolas" w:eastAsia="Times New Roman" w:hAnsi="Consolas" w:cs="Times New Roman"/>
          <w:color w:val="569CD6"/>
          <w:sz w:val="21"/>
          <w:szCs w:val="21"/>
          <w:lang w:eastAsia="pt-BR"/>
        </w:rPr>
        <w:t>body</w:t>
      </w:r>
      <w:r w:rsidRPr="00DE6A11">
        <w:rPr>
          <w:rFonts w:ascii="Consolas" w:eastAsia="Times New Roman" w:hAnsi="Consolas" w:cs="Times New Roman"/>
          <w:color w:val="D4D4D4"/>
          <w:sz w:val="21"/>
          <w:szCs w:val="21"/>
          <w:lang w:eastAsia="pt-BR"/>
        </w:rPr>
        <w:t> </w:t>
      </w:r>
      <w:proofErr w:type="spellStart"/>
      <w:r w:rsidRPr="00DE6A11">
        <w:rPr>
          <w:rFonts w:ascii="Consolas" w:eastAsia="Times New Roman" w:hAnsi="Consolas" w:cs="Times New Roman"/>
          <w:color w:val="9CDCFE"/>
          <w:sz w:val="21"/>
          <w:szCs w:val="21"/>
          <w:lang w:eastAsia="pt-BR"/>
        </w:rPr>
        <w:t>class</w:t>
      </w:r>
      <w:proofErr w:type="spellEnd"/>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CE9178"/>
          <w:sz w:val="21"/>
          <w:szCs w:val="21"/>
          <w:lang w:eastAsia="pt-BR"/>
        </w:rPr>
        <w:t>"</w:t>
      </w:r>
      <w:proofErr w:type="spellStart"/>
      <w:r w:rsidRPr="00DE6A11">
        <w:rPr>
          <w:rFonts w:ascii="Consolas" w:eastAsia="Times New Roman" w:hAnsi="Consolas" w:cs="Times New Roman"/>
          <w:color w:val="CE9178"/>
          <w:sz w:val="21"/>
          <w:szCs w:val="21"/>
          <w:lang w:eastAsia="pt-BR"/>
        </w:rPr>
        <w:t>exercicio</w:t>
      </w:r>
      <w:proofErr w:type="spellEnd"/>
      <w:r w:rsidRPr="00DE6A11">
        <w:rPr>
          <w:rFonts w:ascii="Consolas" w:eastAsia="Times New Roman" w:hAnsi="Consolas" w:cs="Times New Roman"/>
          <w:color w:val="CE9178"/>
          <w:sz w:val="21"/>
          <w:szCs w:val="21"/>
          <w:lang w:eastAsia="pt-BR"/>
        </w:rPr>
        <w:t>"</w:t>
      </w:r>
      <w:r w:rsidRPr="00DE6A11">
        <w:rPr>
          <w:rFonts w:ascii="Consolas" w:eastAsia="Times New Roman" w:hAnsi="Consolas" w:cs="Times New Roman"/>
          <w:color w:val="808080"/>
          <w:sz w:val="21"/>
          <w:szCs w:val="21"/>
          <w:lang w:eastAsia="pt-BR"/>
        </w:rPr>
        <w:t>&gt;</w:t>
      </w:r>
    </w:p>
    <w:p w14:paraId="7030C12B"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proofErr w:type="spellStart"/>
      <w:r w:rsidRPr="00DE6A11">
        <w:rPr>
          <w:rFonts w:ascii="Consolas" w:eastAsia="Times New Roman" w:hAnsi="Consolas" w:cs="Times New Roman"/>
          <w:color w:val="569CD6"/>
          <w:sz w:val="21"/>
          <w:szCs w:val="21"/>
          <w:lang w:eastAsia="pt-BR"/>
        </w:rPr>
        <w:t>div</w:t>
      </w:r>
      <w:proofErr w:type="spellEnd"/>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9CDCFE"/>
          <w:sz w:val="21"/>
          <w:szCs w:val="21"/>
          <w:lang w:eastAsia="pt-BR"/>
        </w:rPr>
        <w:t>id</w:t>
      </w:r>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CE9178"/>
          <w:sz w:val="21"/>
          <w:szCs w:val="21"/>
          <w:lang w:eastAsia="pt-BR"/>
        </w:rPr>
        <w:t>"app"</w:t>
      </w:r>
      <w:r w:rsidRPr="00DE6A11">
        <w:rPr>
          <w:rFonts w:ascii="Consolas" w:eastAsia="Times New Roman" w:hAnsi="Consolas" w:cs="Times New Roman"/>
          <w:color w:val="808080"/>
          <w:sz w:val="21"/>
          <w:szCs w:val="21"/>
          <w:lang w:eastAsia="pt-BR"/>
        </w:rPr>
        <w:t>&gt;</w:t>
      </w:r>
    </w:p>
    <w:p w14:paraId="196F73ED"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w:t>
      </w:r>
      <w:r w:rsidRPr="00DE6A11">
        <w:rPr>
          <w:rFonts w:ascii="Consolas" w:eastAsia="Times New Roman" w:hAnsi="Consolas" w:cs="Times New Roman"/>
          <w:color w:val="D4D4D4"/>
          <w:sz w:val="21"/>
          <w:szCs w:val="21"/>
          <w:lang w:eastAsia="pt-BR"/>
        </w:rPr>
        <w:t>{{link</w:t>
      </w:r>
      <w:proofErr w:type="gramStart"/>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808080"/>
          <w:sz w:val="21"/>
          <w:szCs w:val="21"/>
          <w:lang w:eastAsia="pt-BR"/>
        </w:rPr>
        <w:t>&lt;</w:t>
      </w:r>
      <w:proofErr w:type="gramEnd"/>
      <w:r w:rsidRPr="00DE6A11">
        <w:rPr>
          <w:rFonts w:ascii="Consolas" w:eastAsia="Times New Roman" w:hAnsi="Consolas" w:cs="Times New Roman"/>
          <w:color w:val="808080"/>
          <w:sz w:val="21"/>
          <w:szCs w:val="21"/>
          <w:lang w:eastAsia="pt-BR"/>
        </w:rPr>
        <w: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w:t>
      </w:r>
    </w:p>
    <w:p w14:paraId="63BF14C0"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&gt;&lt;</w:t>
      </w:r>
      <w:r w:rsidRPr="00DE6A11">
        <w:rPr>
          <w:rFonts w:ascii="Consolas" w:eastAsia="Times New Roman" w:hAnsi="Consolas" w:cs="Times New Roman"/>
          <w:color w:val="569CD6"/>
          <w:sz w:val="21"/>
          <w:szCs w:val="21"/>
          <w:lang w:eastAsia="pt-BR"/>
        </w:rPr>
        <w:t>a</w:t>
      </w:r>
      <w:r w:rsidRPr="00DE6A11">
        <w:rPr>
          <w:rFonts w:ascii="Consolas" w:eastAsia="Times New Roman" w:hAnsi="Consolas" w:cs="Times New Roman"/>
          <w:color w:val="D4D4D4"/>
          <w:sz w:val="21"/>
          <w:szCs w:val="21"/>
          <w:lang w:eastAsia="pt-BR"/>
        </w:rPr>
        <w:t> </w:t>
      </w:r>
      <w:proofErr w:type="spellStart"/>
      <w:r w:rsidRPr="00DE6A11">
        <w:rPr>
          <w:rFonts w:ascii="Consolas" w:eastAsia="Times New Roman" w:hAnsi="Consolas" w:cs="Times New Roman"/>
          <w:color w:val="9CDCFE"/>
          <w:sz w:val="21"/>
          <w:szCs w:val="21"/>
          <w:lang w:eastAsia="pt-BR"/>
        </w:rPr>
        <w:t>href</w:t>
      </w:r>
      <w:proofErr w:type="spellEnd"/>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CE9178"/>
          <w:sz w:val="21"/>
          <w:szCs w:val="21"/>
          <w:lang w:eastAsia="pt-BR"/>
        </w:rPr>
        <w:t>"{{link}}"</w:t>
      </w:r>
      <w:r w:rsidRPr="00DE6A11">
        <w:rPr>
          <w:rFonts w:ascii="Consolas" w:eastAsia="Times New Roman" w:hAnsi="Consolas" w:cs="Times New Roman"/>
          <w:color w:val="808080"/>
          <w:sz w:val="21"/>
          <w:szCs w:val="21"/>
          <w:lang w:eastAsia="pt-BR"/>
        </w:rPr>
        <w:t>&gt;</w:t>
      </w:r>
      <w:r w:rsidRPr="00DE6A11">
        <w:rPr>
          <w:rFonts w:ascii="Consolas" w:eastAsia="Times New Roman" w:hAnsi="Consolas" w:cs="Times New Roman"/>
          <w:color w:val="D4D4D4"/>
          <w:sz w:val="21"/>
          <w:szCs w:val="21"/>
          <w:lang w:eastAsia="pt-BR"/>
        </w:rPr>
        <w:t>Canal</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a</w:t>
      </w:r>
      <w:r w:rsidRPr="00DE6A11">
        <w:rPr>
          <w:rFonts w:ascii="Consolas" w:eastAsia="Times New Roman" w:hAnsi="Consolas" w:cs="Times New Roman"/>
          <w:color w:val="808080"/>
          <w:sz w:val="21"/>
          <w:szCs w:val="21"/>
          <w:lang w:eastAsia="pt-BR"/>
        </w:rPr>
        <w:t>&gt;&lt;/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w:t>
      </w:r>
    </w:p>
    <w:p w14:paraId="348BF8CB"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&gt;&lt;</w:t>
      </w:r>
      <w:r w:rsidRPr="00DE6A11">
        <w:rPr>
          <w:rFonts w:ascii="Consolas" w:eastAsia="Times New Roman" w:hAnsi="Consolas" w:cs="Times New Roman"/>
          <w:color w:val="569CD6"/>
          <w:sz w:val="21"/>
          <w:szCs w:val="21"/>
          <w:lang w:eastAsia="pt-BR"/>
        </w:rPr>
        <w:t>a</w:t>
      </w:r>
      <w:r w:rsidRPr="00DE6A11">
        <w:rPr>
          <w:rFonts w:ascii="Consolas" w:eastAsia="Times New Roman" w:hAnsi="Consolas" w:cs="Times New Roman"/>
          <w:color w:val="D4D4D4"/>
          <w:sz w:val="21"/>
          <w:szCs w:val="21"/>
          <w:lang w:eastAsia="pt-BR"/>
        </w:rPr>
        <w:t> </w:t>
      </w:r>
      <w:proofErr w:type="spellStart"/>
      <w:r w:rsidRPr="00DE6A11">
        <w:rPr>
          <w:rFonts w:ascii="Consolas" w:eastAsia="Times New Roman" w:hAnsi="Consolas" w:cs="Times New Roman"/>
          <w:color w:val="9CDCFE"/>
          <w:sz w:val="21"/>
          <w:szCs w:val="21"/>
          <w:lang w:eastAsia="pt-BR"/>
        </w:rPr>
        <w:t>v-bind:href</w:t>
      </w:r>
      <w:proofErr w:type="spellEnd"/>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CE9178"/>
          <w:sz w:val="21"/>
          <w:szCs w:val="21"/>
          <w:lang w:eastAsia="pt-BR"/>
        </w:rPr>
        <w:t>"link"</w:t>
      </w:r>
      <w:r w:rsidRPr="00DE6A11">
        <w:rPr>
          <w:rFonts w:ascii="Consolas" w:eastAsia="Times New Roman" w:hAnsi="Consolas" w:cs="Times New Roman"/>
          <w:color w:val="808080"/>
          <w:sz w:val="21"/>
          <w:szCs w:val="21"/>
          <w:lang w:eastAsia="pt-BR"/>
        </w:rPr>
        <w:t>&gt;</w:t>
      </w:r>
      <w:r w:rsidRPr="00DE6A11">
        <w:rPr>
          <w:rFonts w:ascii="Consolas" w:eastAsia="Times New Roman" w:hAnsi="Consolas" w:cs="Times New Roman"/>
          <w:color w:val="D4D4D4"/>
          <w:sz w:val="21"/>
          <w:szCs w:val="21"/>
          <w:lang w:eastAsia="pt-BR"/>
        </w:rPr>
        <w:t>Canal</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a</w:t>
      </w:r>
      <w:r w:rsidRPr="00DE6A11">
        <w:rPr>
          <w:rFonts w:ascii="Consolas" w:eastAsia="Times New Roman" w:hAnsi="Consolas" w:cs="Times New Roman"/>
          <w:color w:val="808080"/>
          <w:sz w:val="21"/>
          <w:szCs w:val="21"/>
          <w:lang w:eastAsia="pt-BR"/>
        </w:rPr>
        <w:t>&gt;&lt;/</w:t>
      </w:r>
      <w:r w:rsidRPr="00DE6A11">
        <w:rPr>
          <w:rFonts w:ascii="Consolas" w:eastAsia="Times New Roman" w:hAnsi="Consolas" w:cs="Times New Roman"/>
          <w:color w:val="569CD6"/>
          <w:sz w:val="21"/>
          <w:szCs w:val="21"/>
          <w:lang w:eastAsia="pt-BR"/>
        </w:rPr>
        <w:t>p</w:t>
      </w:r>
      <w:r w:rsidRPr="00DE6A11">
        <w:rPr>
          <w:rFonts w:ascii="Consolas" w:eastAsia="Times New Roman" w:hAnsi="Consolas" w:cs="Times New Roman"/>
          <w:color w:val="808080"/>
          <w:sz w:val="21"/>
          <w:szCs w:val="21"/>
          <w:lang w:eastAsia="pt-BR"/>
        </w:rPr>
        <w:t>&gt;</w:t>
      </w:r>
    </w:p>
    <w:p w14:paraId="78D464ED" w14:textId="77777777" w:rsidR="00DE6A11" w:rsidRPr="008E4F4E" w:rsidRDefault="00DE6A11" w:rsidP="00DE6A11">
      <w:pPr>
        <w:shd w:val="clear" w:color="auto" w:fill="1E1E1E"/>
        <w:spacing w:after="0" w:line="285" w:lineRule="atLeast"/>
        <w:rPr>
          <w:rFonts w:ascii="Consolas" w:eastAsia="Times New Roman" w:hAnsi="Consolas" w:cs="Times New Roman"/>
          <w:color w:val="FFFFFF" w:themeColor="background1"/>
          <w:sz w:val="21"/>
          <w:szCs w:val="21"/>
          <w:lang w:eastAsia="pt-BR"/>
        </w:rPr>
      </w:pPr>
      <w:r w:rsidRPr="00DE6A11">
        <w:rPr>
          <w:rFonts w:ascii="Consolas" w:eastAsia="Times New Roman" w:hAnsi="Consolas" w:cs="Times New Roman"/>
          <w:color w:val="D4D4D4"/>
          <w:sz w:val="21"/>
          <w:szCs w:val="21"/>
          <w:lang w:eastAsia="pt-BR"/>
        </w:rPr>
        <w:t>        </w:t>
      </w:r>
      <w:r w:rsidRPr="008E4F4E">
        <w:rPr>
          <w:rFonts w:ascii="Consolas" w:eastAsia="Times New Roman" w:hAnsi="Consolas" w:cs="Times New Roman"/>
          <w:color w:val="FFFFFF" w:themeColor="background1"/>
          <w:sz w:val="21"/>
          <w:szCs w:val="21"/>
          <w:highlight w:val="blue"/>
          <w:lang w:eastAsia="pt-BR"/>
        </w:rPr>
        <w:t>&lt;input </w:t>
      </w:r>
      <w:proofErr w:type="spellStart"/>
      <w:r w:rsidRPr="008E4F4E">
        <w:rPr>
          <w:rFonts w:ascii="Consolas" w:eastAsia="Times New Roman" w:hAnsi="Consolas" w:cs="Times New Roman"/>
          <w:color w:val="FFFFFF" w:themeColor="background1"/>
          <w:sz w:val="21"/>
          <w:szCs w:val="21"/>
          <w:highlight w:val="blue"/>
          <w:lang w:eastAsia="pt-BR"/>
        </w:rPr>
        <w:t>type</w:t>
      </w:r>
      <w:proofErr w:type="spellEnd"/>
      <w:r w:rsidRPr="008E4F4E">
        <w:rPr>
          <w:rFonts w:ascii="Consolas" w:eastAsia="Times New Roman" w:hAnsi="Consolas" w:cs="Times New Roman"/>
          <w:color w:val="FFFFFF" w:themeColor="background1"/>
          <w:sz w:val="21"/>
          <w:szCs w:val="21"/>
          <w:highlight w:val="blue"/>
          <w:lang w:eastAsia="pt-BR"/>
        </w:rPr>
        <w:t>="</w:t>
      </w:r>
      <w:proofErr w:type="spellStart"/>
      <w:r w:rsidRPr="008E4F4E">
        <w:rPr>
          <w:rFonts w:ascii="Consolas" w:eastAsia="Times New Roman" w:hAnsi="Consolas" w:cs="Times New Roman"/>
          <w:color w:val="FFFFFF" w:themeColor="background1"/>
          <w:sz w:val="21"/>
          <w:szCs w:val="21"/>
          <w:highlight w:val="blue"/>
          <w:lang w:eastAsia="pt-BR"/>
        </w:rPr>
        <w:t>text</w:t>
      </w:r>
      <w:proofErr w:type="spellEnd"/>
      <w:r w:rsidRPr="008E4F4E">
        <w:rPr>
          <w:rFonts w:ascii="Consolas" w:eastAsia="Times New Roman" w:hAnsi="Consolas" w:cs="Times New Roman"/>
          <w:color w:val="FFFFFF" w:themeColor="background1"/>
          <w:sz w:val="21"/>
          <w:szCs w:val="21"/>
          <w:highlight w:val="blue"/>
          <w:lang w:eastAsia="pt-BR"/>
        </w:rPr>
        <w:t>" v-model="nome"&gt;&lt;</w:t>
      </w:r>
      <w:proofErr w:type="spellStart"/>
      <w:r w:rsidRPr="008E4F4E">
        <w:rPr>
          <w:rFonts w:ascii="Consolas" w:eastAsia="Times New Roman" w:hAnsi="Consolas" w:cs="Times New Roman"/>
          <w:color w:val="FFFFFF" w:themeColor="background1"/>
          <w:sz w:val="21"/>
          <w:szCs w:val="21"/>
          <w:highlight w:val="blue"/>
          <w:lang w:eastAsia="pt-BR"/>
        </w:rPr>
        <w:t>br</w:t>
      </w:r>
      <w:proofErr w:type="spellEnd"/>
      <w:r w:rsidRPr="008E4F4E">
        <w:rPr>
          <w:rFonts w:ascii="Consolas" w:eastAsia="Times New Roman" w:hAnsi="Consolas" w:cs="Times New Roman"/>
          <w:color w:val="FFFFFF" w:themeColor="background1"/>
          <w:sz w:val="21"/>
          <w:szCs w:val="21"/>
          <w:highlight w:val="blue"/>
          <w:lang w:eastAsia="pt-BR"/>
        </w:rPr>
        <w:t>&gt;</w:t>
      </w:r>
    </w:p>
    <w:p w14:paraId="0730C87E"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proofErr w:type="spellStart"/>
      <w:r w:rsidRPr="00DE6A11">
        <w:rPr>
          <w:rFonts w:ascii="Consolas" w:eastAsia="Times New Roman" w:hAnsi="Consolas" w:cs="Times New Roman"/>
          <w:color w:val="569CD6"/>
          <w:sz w:val="21"/>
          <w:szCs w:val="21"/>
          <w:lang w:eastAsia="pt-BR"/>
        </w:rPr>
        <w:t>span</w:t>
      </w:r>
      <w:proofErr w:type="spellEnd"/>
      <w:r w:rsidRPr="00DE6A11">
        <w:rPr>
          <w:rFonts w:ascii="Consolas" w:eastAsia="Times New Roman" w:hAnsi="Consolas" w:cs="Times New Roman"/>
          <w:color w:val="808080"/>
          <w:sz w:val="21"/>
          <w:szCs w:val="21"/>
          <w:lang w:eastAsia="pt-BR"/>
        </w:rPr>
        <w:t>&gt;</w:t>
      </w:r>
      <w:r w:rsidRPr="00DE6A11">
        <w:rPr>
          <w:rFonts w:ascii="Consolas" w:eastAsia="Times New Roman" w:hAnsi="Consolas" w:cs="Times New Roman"/>
          <w:color w:val="D4D4D4"/>
          <w:sz w:val="21"/>
          <w:szCs w:val="21"/>
          <w:lang w:eastAsia="pt-BR"/>
        </w:rPr>
        <w:t>{{nome</w:t>
      </w:r>
      <w:proofErr w:type="gramStart"/>
      <w:r w:rsidRPr="00DE6A11">
        <w:rPr>
          <w:rFonts w:ascii="Consolas" w:eastAsia="Times New Roman" w:hAnsi="Consolas" w:cs="Times New Roman"/>
          <w:color w:val="D4D4D4"/>
          <w:sz w:val="21"/>
          <w:szCs w:val="21"/>
          <w:lang w:eastAsia="pt-BR"/>
        </w:rPr>
        <w:t>}}</w:t>
      </w:r>
      <w:r w:rsidRPr="00DE6A11">
        <w:rPr>
          <w:rFonts w:ascii="Consolas" w:eastAsia="Times New Roman" w:hAnsi="Consolas" w:cs="Times New Roman"/>
          <w:color w:val="808080"/>
          <w:sz w:val="21"/>
          <w:szCs w:val="21"/>
          <w:lang w:eastAsia="pt-BR"/>
        </w:rPr>
        <w:t>&lt;</w:t>
      </w:r>
      <w:proofErr w:type="gramEnd"/>
      <w:r w:rsidRPr="00DE6A11">
        <w:rPr>
          <w:rFonts w:ascii="Consolas" w:eastAsia="Times New Roman" w:hAnsi="Consolas" w:cs="Times New Roman"/>
          <w:color w:val="808080"/>
          <w:sz w:val="21"/>
          <w:szCs w:val="21"/>
          <w:lang w:eastAsia="pt-BR"/>
        </w:rPr>
        <w:t>/</w:t>
      </w:r>
      <w:proofErr w:type="spellStart"/>
      <w:r w:rsidRPr="00DE6A11">
        <w:rPr>
          <w:rFonts w:ascii="Consolas" w:eastAsia="Times New Roman" w:hAnsi="Consolas" w:cs="Times New Roman"/>
          <w:color w:val="569CD6"/>
          <w:sz w:val="21"/>
          <w:szCs w:val="21"/>
          <w:lang w:eastAsia="pt-BR"/>
        </w:rPr>
        <w:t>span</w:t>
      </w:r>
      <w:proofErr w:type="spellEnd"/>
      <w:r w:rsidRPr="00DE6A11">
        <w:rPr>
          <w:rFonts w:ascii="Consolas" w:eastAsia="Times New Roman" w:hAnsi="Consolas" w:cs="Times New Roman"/>
          <w:color w:val="808080"/>
          <w:sz w:val="21"/>
          <w:szCs w:val="21"/>
          <w:lang w:eastAsia="pt-BR"/>
        </w:rPr>
        <w:t>&gt;</w:t>
      </w:r>
    </w:p>
    <w:p w14:paraId="75884EEE"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proofErr w:type="spellStart"/>
      <w:r w:rsidRPr="00DE6A11">
        <w:rPr>
          <w:rFonts w:ascii="Consolas" w:eastAsia="Times New Roman" w:hAnsi="Consolas" w:cs="Times New Roman"/>
          <w:color w:val="569CD6"/>
          <w:sz w:val="21"/>
          <w:szCs w:val="21"/>
          <w:lang w:eastAsia="pt-BR"/>
        </w:rPr>
        <w:t>div</w:t>
      </w:r>
      <w:proofErr w:type="spellEnd"/>
      <w:r w:rsidRPr="00DE6A11">
        <w:rPr>
          <w:rFonts w:ascii="Consolas" w:eastAsia="Times New Roman" w:hAnsi="Consolas" w:cs="Times New Roman"/>
          <w:color w:val="808080"/>
          <w:sz w:val="21"/>
          <w:szCs w:val="21"/>
          <w:lang w:eastAsia="pt-BR"/>
        </w:rPr>
        <w:t>&gt;</w:t>
      </w:r>
    </w:p>
    <w:p w14:paraId="0948F368"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script</w:t>
      </w:r>
      <w:r w:rsidRPr="00DE6A11">
        <w:rPr>
          <w:rFonts w:ascii="Consolas" w:eastAsia="Times New Roman" w:hAnsi="Consolas" w:cs="Times New Roman"/>
          <w:color w:val="808080"/>
          <w:sz w:val="21"/>
          <w:szCs w:val="21"/>
          <w:lang w:eastAsia="pt-BR"/>
        </w:rPr>
        <w:t>&gt;</w:t>
      </w:r>
    </w:p>
    <w:p w14:paraId="4EAE8278"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569CD6"/>
          <w:sz w:val="21"/>
          <w:szCs w:val="21"/>
          <w:lang w:eastAsia="pt-BR"/>
        </w:rPr>
        <w:t>new</w:t>
      </w:r>
      <w:r w:rsidRPr="00DE6A11">
        <w:rPr>
          <w:rFonts w:ascii="Consolas" w:eastAsia="Times New Roman" w:hAnsi="Consolas" w:cs="Times New Roman"/>
          <w:color w:val="D4D4D4"/>
          <w:sz w:val="21"/>
          <w:szCs w:val="21"/>
          <w:lang w:eastAsia="pt-BR"/>
        </w:rPr>
        <w:t> </w:t>
      </w:r>
      <w:proofErr w:type="spellStart"/>
      <w:proofErr w:type="gramStart"/>
      <w:r w:rsidRPr="00DE6A11">
        <w:rPr>
          <w:rFonts w:ascii="Consolas" w:eastAsia="Times New Roman" w:hAnsi="Consolas" w:cs="Times New Roman"/>
          <w:color w:val="DCDCAA"/>
          <w:sz w:val="21"/>
          <w:szCs w:val="21"/>
          <w:lang w:eastAsia="pt-BR"/>
        </w:rPr>
        <w:t>Vue</w:t>
      </w:r>
      <w:proofErr w:type="spellEnd"/>
      <w:r w:rsidRPr="00DE6A11">
        <w:rPr>
          <w:rFonts w:ascii="Consolas" w:eastAsia="Times New Roman" w:hAnsi="Consolas" w:cs="Times New Roman"/>
          <w:color w:val="D4D4D4"/>
          <w:sz w:val="21"/>
          <w:szCs w:val="21"/>
          <w:lang w:eastAsia="pt-BR"/>
        </w:rPr>
        <w:t>(</w:t>
      </w:r>
      <w:proofErr w:type="gramEnd"/>
      <w:r w:rsidRPr="00DE6A11">
        <w:rPr>
          <w:rFonts w:ascii="Consolas" w:eastAsia="Times New Roman" w:hAnsi="Consolas" w:cs="Times New Roman"/>
          <w:color w:val="D4D4D4"/>
          <w:sz w:val="21"/>
          <w:szCs w:val="21"/>
          <w:lang w:eastAsia="pt-BR"/>
        </w:rPr>
        <w:t>{</w:t>
      </w:r>
    </w:p>
    <w:p w14:paraId="17D01D72"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proofErr w:type="spellStart"/>
      <w:r w:rsidRPr="00DE6A11">
        <w:rPr>
          <w:rFonts w:ascii="Consolas" w:eastAsia="Times New Roman" w:hAnsi="Consolas" w:cs="Times New Roman"/>
          <w:color w:val="9CDCFE"/>
          <w:sz w:val="21"/>
          <w:szCs w:val="21"/>
          <w:lang w:eastAsia="pt-BR"/>
        </w:rPr>
        <w:t>el</w:t>
      </w:r>
      <w:proofErr w:type="spellEnd"/>
      <w:r w:rsidRPr="00DE6A11">
        <w:rPr>
          <w:rFonts w:ascii="Consolas" w:eastAsia="Times New Roman" w:hAnsi="Consolas" w:cs="Times New Roman"/>
          <w:color w:val="9CDCFE"/>
          <w:sz w:val="21"/>
          <w:szCs w:val="21"/>
          <w:lang w:eastAsia="pt-BR"/>
        </w:rPr>
        <w:t>:</w:t>
      </w: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CE9178"/>
          <w:sz w:val="21"/>
          <w:szCs w:val="21"/>
          <w:lang w:eastAsia="pt-BR"/>
        </w:rPr>
        <w:t>"#app"</w:t>
      </w:r>
      <w:r w:rsidRPr="00DE6A11">
        <w:rPr>
          <w:rFonts w:ascii="Consolas" w:eastAsia="Times New Roman" w:hAnsi="Consolas" w:cs="Times New Roman"/>
          <w:color w:val="D4D4D4"/>
          <w:sz w:val="21"/>
          <w:szCs w:val="21"/>
          <w:lang w:eastAsia="pt-BR"/>
        </w:rPr>
        <w:t>,</w:t>
      </w:r>
    </w:p>
    <w:p w14:paraId="26066ED0"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9CDCFE"/>
          <w:sz w:val="21"/>
          <w:szCs w:val="21"/>
          <w:lang w:eastAsia="pt-BR"/>
        </w:rPr>
        <w:t>data:</w:t>
      </w:r>
      <w:r w:rsidRPr="00DE6A11">
        <w:rPr>
          <w:rFonts w:ascii="Consolas" w:eastAsia="Times New Roman" w:hAnsi="Consolas" w:cs="Times New Roman"/>
          <w:color w:val="D4D4D4"/>
          <w:sz w:val="21"/>
          <w:szCs w:val="21"/>
          <w:lang w:eastAsia="pt-BR"/>
        </w:rPr>
        <w:t> {</w:t>
      </w:r>
    </w:p>
    <w:p w14:paraId="5FD5F794" w14:textId="77777777" w:rsidR="00DE6A11" w:rsidRPr="008E4F4E" w:rsidRDefault="00DE6A11" w:rsidP="00DE6A11">
      <w:pPr>
        <w:shd w:val="clear" w:color="auto" w:fill="1E1E1E"/>
        <w:spacing w:after="0" w:line="285" w:lineRule="atLeast"/>
        <w:rPr>
          <w:rFonts w:ascii="Consolas" w:eastAsia="Times New Roman" w:hAnsi="Consolas" w:cs="Times New Roman"/>
          <w:color w:val="FFFFFF" w:themeColor="background1"/>
          <w:sz w:val="21"/>
          <w:szCs w:val="21"/>
          <w:lang w:eastAsia="pt-BR"/>
        </w:rPr>
      </w:pPr>
      <w:r w:rsidRPr="00DE6A11">
        <w:rPr>
          <w:rFonts w:ascii="Consolas" w:eastAsia="Times New Roman" w:hAnsi="Consolas" w:cs="Times New Roman"/>
          <w:color w:val="D4D4D4"/>
          <w:sz w:val="21"/>
          <w:szCs w:val="21"/>
          <w:lang w:eastAsia="pt-BR"/>
        </w:rPr>
        <w:t>                </w:t>
      </w:r>
      <w:r w:rsidRPr="008E4F4E">
        <w:rPr>
          <w:rFonts w:ascii="Consolas" w:eastAsia="Times New Roman" w:hAnsi="Consolas" w:cs="Times New Roman"/>
          <w:color w:val="FFFFFF" w:themeColor="background1"/>
          <w:sz w:val="21"/>
          <w:szCs w:val="21"/>
          <w:highlight w:val="blue"/>
          <w:lang w:eastAsia="pt-BR"/>
        </w:rPr>
        <w:t>nome: "Maria",</w:t>
      </w:r>
    </w:p>
    <w:p w14:paraId="2E87D6B0"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9CDCFE"/>
          <w:sz w:val="21"/>
          <w:szCs w:val="21"/>
          <w:lang w:eastAsia="pt-BR"/>
        </w:rPr>
        <w:t>link:</w:t>
      </w: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CE9178"/>
          <w:sz w:val="21"/>
          <w:szCs w:val="21"/>
          <w:lang w:eastAsia="pt-BR"/>
        </w:rPr>
        <w:t>"https://youtube.com/cod3rcursos"</w:t>
      </w:r>
    </w:p>
    <w:p w14:paraId="2C43E353"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p>
    <w:p w14:paraId="4374A245"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p>
    <w:p w14:paraId="6C8216F7"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D4D4D4"/>
          <w:sz w:val="21"/>
          <w:szCs w:val="21"/>
          <w:lang w:eastAsia="pt-BR"/>
        </w:rPr>
        <w:t>    </w:t>
      </w: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script</w:t>
      </w:r>
      <w:r w:rsidRPr="00DE6A11">
        <w:rPr>
          <w:rFonts w:ascii="Consolas" w:eastAsia="Times New Roman" w:hAnsi="Consolas" w:cs="Times New Roman"/>
          <w:color w:val="808080"/>
          <w:sz w:val="21"/>
          <w:szCs w:val="21"/>
          <w:lang w:eastAsia="pt-BR"/>
        </w:rPr>
        <w:t>&gt;</w:t>
      </w:r>
    </w:p>
    <w:p w14:paraId="55B80321" w14:textId="77777777" w:rsidR="00DE6A11" w:rsidRPr="00DE6A11" w:rsidRDefault="00DE6A11" w:rsidP="00DE6A11">
      <w:pPr>
        <w:shd w:val="clear" w:color="auto" w:fill="1E1E1E"/>
        <w:spacing w:after="0" w:line="285" w:lineRule="atLeast"/>
        <w:rPr>
          <w:rFonts w:ascii="Consolas" w:eastAsia="Times New Roman" w:hAnsi="Consolas" w:cs="Times New Roman"/>
          <w:color w:val="D4D4D4"/>
          <w:sz w:val="21"/>
          <w:szCs w:val="21"/>
          <w:lang w:eastAsia="pt-BR"/>
        </w:rPr>
      </w:pPr>
      <w:r w:rsidRPr="00DE6A11">
        <w:rPr>
          <w:rFonts w:ascii="Consolas" w:eastAsia="Times New Roman" w:hAnsi="Consolas" w:cs="Times New Roman"/>
          <w:color w:val="808080"/>
          <w:sz w:val="21"/>
          <w:szCs w:val="21"/>
          <w:lang w:eastAsia="pt-BR"/>
        </w:rPr>
        <w:t>&lt;/</w:t>
      </w:r>
      <w:r w:rsidRPr="00DE6A11">
        <w:rPr>
          <w:rFonts w:ascii="Consolas" w:eastAsia="Times New Roman" w:hAnsi="Consolas" w:cs="Times New Roman"/>
          <w:color w:val="569CD6"/>
          <w:sz w:val="21"/>
          <w:szCs w:val="21"/>
          <w:lang w:eastAsia="pt-BR"/>
        </w:rPr>
        <w:t>body</w:t>
      </w:r>
      <w:r w:rsidRPr="00DE6A11">
        <w:rPr>
          <w:rFonts w:ascii="Consolas" w:eastAsia="Times New Roman" w:hAnsi="Consolas" w:cs="Times New Roman"/>
          <w:color w:val="808080"/>
          <w:sz w:val="21"/>
          <w:szCs w:val="21"/>
          <w:lang w:eastAsia="pt-BR"/>
        </w:rPr>
        <w:t>&gt;</w:t>
      </w:r>
    </w:p>
    <w:p w14:paraId="0735406A" w14:textId="63081472" w:rsidR="00375C56" w:rsidRDefault="00375C56" w:rsidP="00E70A3F">
      <w:pPr>
        <w:tabs>
          <w:tab w:val="left" w:pos="5775"/>
        </w:tabs>
        <w:rPr>
          <w:sz w:val="24"/>
          <w:szCs w:val="24"/>
        </w:rPr>
      </w:pPr>
    </w:p>
    <w:p w14:paraId="48055186" w14:textId="0B0EFA27" w:rsidR="008B7F4C" w:rsidRDefault="00521AA5" w:rsidP="00E70A3F">
      <w:pPr>
        <w:tabs>
          <w:tab w:val="left" w:pos="5775"/>
        </w:tabs>
        <w:rPr>
          <w:sz w:val="24"/>
          <w:szCs w:val="24"/>
        </w:rPr>
      </w:pPr>
      <w:r w:rsidRPr="00CF7A2F">
        <w:rPr>
          <w:sz w:val="24"/>
          <w:szCs w:val="24"/>
          <w:highlight w:val="yellow"/>
        </w:rPr>
        <w:t xml:space="preserve">Temos uma propriedade no </w:t>
      </w:r>
      <w:proofErr w:type="spellStart"/>
      <w:r w:rsidRPr="00CF7A2F">
        <w:rPr>
          <w:sz w:val="24"/>
          <w:szCs w:val="24"/>
          <w:highlight w:val="yellow"/>
        </w:rPr>
        <w:t>Vue</w:t>
      </w:r>
      <w:proofErr w:type="spellEnd"/>
      <w:r w:rsidRPr="00CF7A2F">
        <w:rPr>
          <w:sz w:val="24"/>
          <w:szCs w:val="24"/>
          <w:highlight w:val="yellow"/>
        </w:rPr>
        <w:t xml:space="preserve"> também chamada </w:t>
      </w:r>
      <w:proofErr w:type="spellStart"/>
      <w:r w:rsidRPr="00CF7A2F">
        <w:rPr>
          <w:sz w:val="24"/>
          <w:szCs w:val="24"/>
          <w:highlight w:val="yellow"/>
        </w:rPr>
        <w:t>Watch</w:t>
      </w:r>
      <w:proofErr w:type="spellEnd"/>
      <w:r w:rsidRPr="00CF7A2F">
        <w:rPr>
          <w:sz w:val="24"/>
          <w:szCs w:val="24"/>
          <w:highlight w:val="yellow"/>
        </w:rPr>
        <w:t>, e colocamos dentro dessa propriedade uma função com o mesmo nome do dado da instância que queremos monitorar... Sempre que o valor deste dado da instância for alterado, podemos chamar uma função para realizar uma ação:</w:t>
      </w:r>
    </w:p>
    <w:p w14:paraId="2F962C65"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body</w:t>
      </w: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class</w:t>
      </w:r>
      <w:proofErr w:type="spellEnd"/>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w:t>
      </w:r>
      <w:proofErr w:type="spellStart"/>
      <w:r w:rsidRPr="00521AA5">
        <w:rPr>
          <w:rFonts w:ascii="Consolas" w:eastAsia="Times New Roman" w:hAnsi="Consolas" w:cs="Times New Roman"/>
          <w:color w:val="CE9178"/>
          <w:sz w:val="21"/>
          <w:szCs w:val="21"/>
          <w:lang w:eastAsia="pt-BR"/>
        </w:rPr>
        <w:t>exercicio</w:t>
      </w:r>
      <w:proofErr w:type="spellEnd"/>
      <w:r w:rsidRPr="00521AA5">
        <w:rPr>
          <w:rFonts w:ascii="Consolas" w:eastAsia="Times New Roman" w:hAnsi="Consolas" w:cs="Times New Roman"/>
          <w:color w:val="CE9178"/>
          <w:sz w:val="21"/>
          <w:szCs w:val="21"/>
          <w:lang w:eastAsia="pt-BR"/>
        </w:rPr>
        <w:t>"</w:t>
      </w:r>
      <w:r w:rsidRPr="00521AA5">
        <w:rPr>
          <w:rFonts w:ascii="Consolas" w:eastAsia="Times New Roman" w:hAnsi="Consolas" w:cs="Times New Roman"/>
          <w:color w:val="808080"/>
          <w:sz w:val="21"/>
          <w:szCs w:val="21"/>
          <w:lang w:eastAsia="pt-BR"/>
        </w:rPr>
        <w:t>&gt;</w:t>
      </w:r>
    </w:p>
    <w:p w14:paraId="2F31EB6B"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proofErr w:type="spellStart"/>
      <w:r w:rsidRPr="00521AA5">
        <w:rPr>
          <w:rFonts w:ascii="Consolas" w:eastAsia="Times New Roman" w:hAnsi="Consolas" w:cs="Times New Roman"/>
          <w:color w:val="569CD6"/>
          <w:sz w:val="21"/>
          <w:szCs w:val="21"/>
          <w:lang w:eastAsia="pt-BR"/>
        </w:rPr>
        <w:t>div</w:t>
      </w:r>
      <w:proofErr w:type="spellEnd"/>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id</w:t>
      </w:r>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"app"</w:t>
      </w:r>
      <w:r w:rsidRPr="00521AA5">
        <w:rPr>
          <w:rFonts w:ascii="Consolas" w:eastAsia="Times New Roman" w:hAnsi="Consolas" w:cs="Times New Roman"/>
          <w:color w:val="808080"/>
          <w:sz w:val="21"/>
          <w:szCs w:val="21"/>
          <w:lang w:eastAsia="pt-BR"/>
        </w:rPr>
        <w:t>&gt;</w:t>
      </w:r>
    </w:p>
    <w:p w14:paraId="292141B6"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w:t>
      </w:r>
      <w:r w:rsidRPr="00521AA5">
        <w:rPr>
          <w:rFonts w:ascii="Consolas" w:eastAsia="Times New Roman" w:hAnsi="Consolas" w:cs="Times New Roman"/>
          <w:color w:val="D4D4D4"/>
          <w:sz w:val="21"/>
          <w:szCs w:val="21"/>
          <w:lang w:eastAsia="pt-BR"/>
        </w:rPr>
        <w:t>{{link</w:t>
      </w:r>
      <w:proofErr w:type="gramStart"/>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808080"/>
          <w:sz w:val="21"/>
          <w:szCs w:val="21"/>
          <w:lang w:eastAsia="pt-BR"/>
        </w:rPr>
        <w:t>&lt;</w:t>
      </w:r>
      <w:proofErr w:type="gramEnd"/>
      <w:r w:rsidRPr="00521AA5">
        <w:rPr>
          <w:rFonts w:ascii="Consolas" w:eastAsia="Times New Roman" w:hAnsi="Consolas" w:cs="Times New Roman"/>
          <w:color w:val="808080"/>
          <w:sz w:val="21"/>
          <w:szCs w:val="21"/>
          <w:lang w:eastAsia="pt-BR"/>
        </w:rPr>
        <w: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w:t>
      </w:r>
    </w:p>
    <w:p w14:paraId="7BE2B4C9"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&gt;&lt;</w:t>
      </w:r>
      <w:r w:rsidRPr="00521AA5">
        <w:rPr>
          <w:rFonts w:ascii="Consolas" w:eastAsia="Times New Roman" w:hAnsi="Consolas" w:cs="Times New Roman"/>
          <w:color w:val="569CD6"/>
          <w:sz w:val="21"/>
          <w:szCs w:val="21"/>
          <w:lang w:eastAsia="pt-BR"/>
        </w:rPr>
        <w:t>a</w:t>
      </w: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href</w:t>
      </w:r>
      <w:proofErr w:type="spellEnd"/>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"{{link}}"</w:t>
      </w:r>
      <w:r w:rsidRPr="00521AA5">
        <w:rPr>
          <w:rFonts w:ascii="Consolas" w:eastAsia="Times New Roman" w:hAnsi="Consolas" w:cs="Times New Roman"/>
          <w:color w:val="808080"/>
          <w:sz w:val="21"/>
          <w:szCs w:val="21"/>
          <w:lang w:eastAsia="pt-BR"/>
        </w:rPr>
        <w:t>&gt;</w:t>
      </w:r>
      <w:r w:rsidRPr="00521AA5">
        <w:rPr>
          <w:rFonts w:ascii="Consolas" w:eastAsia="Times New Roman" w:hAnsi="Consolas" w:cs="Times New Roman"/>
          <w:color w:val="D4D4D4"/>
          <w:sz w:val="21"/>
          <w:szCs w:val="21"/>
          <w:lang w:eastAsia="pt-BR"/>
        </w:rPr>
        <w:t>Canal</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a</w:t>
      </w:r>
      <w:r w:rsidRPr="00521AA5">
        <w:rPr>
          <w:rFonts w:ascii="Consolas" w:eastAsia="Times New Roman" w:hAnsi="Consolas" w:cs="Times New Roman"/>
          <w:color w:val="808080"/>
          <w:sz w:val="21"/>
          <w:szCs w:val="21"/>
          <w:lang w:eastAsia="pt-BR"/>
        </w:rPr>
        <w:t>&gt;&lt;/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w:t>
      </w:r>
    </w:p>
    <w:p w14:paraId="433E82C6"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&gt;&lt;</w:t>
      </w:r>
      <w:r w:rsidRPr="00521AA5">
        <w:rPr>
          <w:rFonts w:ascii="Consolas" w:eastAsia="Times New Roman" w:hAnsi="Consolas" w:cs="Times New Roman"/>
          <w:color w:val="569CD6"/>
          <w:sz w:val="21"/>
          <w:szCs w:val="21"/>
          <w:lang w:eastAsia="pt-BR"/>
        </w:rPr>
        <w:t>a</w:t>
      </w: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v-bind:href</w:t>
      </w:r>
      <w:proofErr w:type="spellEnd"/>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"link"</w:t>
      </w:r>
      <w:r w:rsidRPr="00521AA5">
        <w:rPr>
          <w:rFonts w:ascii="Consolas" w:eastAsia="Times New Roman" w:hAnsi="Consolas" w:cs="Times New Roman"/>
          <w:color w:val="808080"/>
          <w:sz w:val="21"/>
          <w:szCs w:val="21"/>
          <w:lang w:eastAsia="pt-BR"/>
        </w:rPr>
        <w:t>&gt;</w:t>
      </w:r>
      <w:r w:rsidRPr="00521AA5">
        <w:rPr>
          <w:rFonts w:ascii="Consolas" w:eastAsia="Times New Roman" w:hAnsi="Consolas" w:cs="Times New Roman"/>
          <w:color w:val="D4D4D4"/>
          <w:sz w:val="21"/>
          <w:szCs w:val="21"/>
          <w:lang w:eastAsia="pt-BR"/>
        </w:rPr>
        <w:t>Canal</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a</w:t>
      </w:r>
      <w:r w:rsidRPr="00521AA5">
        <w:rPr>
          <w:rFonts w:ascii="Consolas" w:eastAsia="Times New Roman" w:hAnsi="Consolas" w:cs="Times New Roman"/>
          <w:color w:val="808080"/>
          <w:sz w:val="21"/>
          <w:szCs w:val="21"/>
          <w:lang w:eastAsia="pt-BR"/>
        </w:rPr>
        <w:t>&gt;&lt;/</w:t>
      </w:r>
      <w:r w:rsidRPr="00521AA5">
        <w:rPr>
          <w:rFonts w:ascii="Consolas" w:eastAsia="Times New Roman" w:hAnsi="Consolas" w:cs="Times New Roman"/>
          <w:color w:val="569CD6"/>
          <w:sz w:val="21"/>
          <w:szCs w:val="21"/>
          <w:lang w:eastAsia="pt-BR"/>
        </w:rPr>
        <w:t>p</w:t>
      </w:r>
      <w:r w:rsidRPr="00521AA5">
        <w:rPr>
          <w:rFonts w:ascii="Consolas" w:eastAsia="Times New Roman" w:hAnsi="Consolas" w:cs="Times New Roman"/>
          <w:color w:val="808080"/>
          <w:sz w:val="21"/>
          <w:szCs w:val="21"/>
          <w:lang w:eastAsia="pt-BR"/>
        </w:rPr>
        <w:t>&gt;</w:t>
      </w:r>
    </w:p>
    <w:p w14:paraId="502BB43B"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input</w:t>
      </w: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type</w:t>
      </w:r>
      <w:proofErr w:type="spellEnd"/>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w:t>
      </w:r>
      <w:proofErr w:type="spellStart"/>
      <w:r w:rsidRPr="00521AA5">
        <w:rPr>
          <w:rFonts w:ascii="Consolas" w:eastAsia="Times New Roman" w:hAnsi="Consolas" w:cs="Times New Roman"/>
          <w:color w:val="CE9178"/>
          <w:sz w:val="21"/>
          <w:szCs w:val="21"/>
          <w:lang w:eastAsia="pt-BR"/>
        </w:rPr>
        <w:t>text</w:t>
      </w:r>
      <w:proofErr w:type="spellEnd"/>
      <w:r w:rsidRPr="00521AA5">
        <w:rPr>
          <w:rFonts w:ascii="Consolas" w:eastAsia="Times New Roman" w:hAnsi="Consolas" w:cs="Times New Roman"/>
          <w:color w:val="CE9178"/>
          <w:sz w:val="21"/>
          <w:szCs w:val="21"/>
          <w:lang w:eastAsia="pt-BR"/>
        </w:rPr>
        <w:t>"</w:t>
      </w: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v-model</w:t>
      </w:r>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CE9178"/>
          <w:sz w:val="21"/>
          <w:szCs w:val="21"/>
          <w:lang w:eastAsia="pt-BR"/>
        </w:rPr>
        <w:t>"nome"</w:t>
      </w:r>
      <w:r w:rsidRPr="00521AA5">
        <w:rPr>
          <w:rFonts w:ascii="Consolas" w:eastAsia="Times New Roman" w:hAnsi="Consolas" w:cs="Times New Roman"/>
          <w:color w:val="808080"/>
          <w:sz w:val="21"/>
          <w:szCs w:val="21"/>
          <w:lang w:eastAsia="pt-BR"/>
        </w:rPr>
        <w:t>&gt;&lt;</w:t>
      </w:r>
      <w:proofErr w:type="spellStart"/>
      <w:r w:rsidRPr="00521AA5">
        <w:rPr>
          <w:rFonts w:ascii="Consolas" w:eastAsia="Times New Roman" w:hAnsi="Consolas" w:cs="Times New Roman"/>
          <w:color w:val="569CD6"/>
          <w:sz w:val="21"/>
          <w:szCs w:val="21"/>
          <w:lang w:eastAsia="pt-BR"/>
        </w:rPr>
        <w:t>br</w:t>
      </w:r>
      <w:proofErr w:type="spellEnd"/>
      <w:r w:rsidRPr="00521AA5">
        <w:rPr>
          <w:rFonts w:ascii="Consolas" w:eastAsia="Times New Roman" w:hAnsi="Consolas" w:cs="Times New Roman"/>
          <w:color w:val="808080"/>
          <w:sz w:val="21"/>
          <w:szCs w:val="21"/>
          <w:lang w:eastAsia="pt-BR"/>
        </w:rPr>
        <w:t>&gt;</w:t>
      </w:r>
    </w:p>
    <w:p w14:paraId="37AE0E28"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proofErr w:type="spellStart"/>
      <w:r w:rsidRPr="00521AA5">
        <w:rPr>
          <w:rFonts w:ascii="Consolas" w:eastAsia="Times New Roman" w:hAnsi="Consolas" w:cs="Times New Roman"/>
          <w:color w:val="569CD6"/>
          <w:sz w:val="21"/>
          <w:szCs w:val="21"/>
          <w:lang w:eastAsia="pt-BR"/>
        </w:rPr>
        <w:t>span</w:t>
      </w:r>
      <w:proofErr w:type="spellEnd"/>
      <w:r w:rsidRPr="00521AA5">
        <w:rPr>
          <w:rFonts w:ascii="Consolas" w:eastAsia="Times New Roman" w:hAnsi="Consolas" w:cs="Times New Roman"/>
          <w:color w:val="808080"/>
          <w:sz w:val="21"/>
          <w:szCs w:val="21"/>
          <w:lang w:eastAsia="pt-BR"/>
        </w:rPr>
        <w:t>&gt;</w:t>
      </w:r>
      <w:r w:rsidRPr="00521AA5">
        <w:rPr>
          <w:rFonts w:ascii="Consolas" w:eastAsia="Times New Roman" w:hAnsi="Consolas" w:cs="Times New Roman"/>
          <w:color w:val="D4D4D4"/>
          <w:sz w:val="21"/>
          <w:szCs w:val="21"/>
          <w:lang w:eastAsia="pt-BR"/>
        </w:rPr>
        <w:t>{{nome</w:t>
      </w:r>
      <w:proofErr w:type="gramStart"/>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808080"/>
          <w:sz w:val="21"/>
          <w:szCs w:val="21"/>
          <w:lang w:eastAsia="pt-BR"/>
        </w:rPr>
        <w:t>&lt;</w:t>
      </w:r>
      <w:proofErr w:type="gramEnd"/>
      <w:r w:rsidRPr="00521AA5">
        <w:rPr>
          <w:rFonts w:ascii="Consolas" w:eastAsia="Times New Roman" w:hAnsi="Consolas" w:cs="Times New Roman"/>
          <w:color w:val="808080"/>
          <w:sz w:val="21"/>
          <w:szCs w:val="21"/>
          <w:lang w:eastAsia="pt-BR"/>
        </w:rPr>
        <w:t>/</w:t>
      </w:r>
      <w:proofErr w:type="spellStart"/>
      <w:r w:rsidRPr="00521AA5">
        <w:rPr>
          <w:rFonts w:ascii="Consolas" w:eastAsia="Times New Roman" w:hAnsi="Consolas" w:cs="Times New Roman"/>
          <w:color w:val="569CD6"/>
          <w:sz w:val="21"/>
          <w:szCs w:val="21"/>
          <w:lang w:eastAsia="pt-BR"/>
        </w:rPr>
        <w:t>span</w:t>
      </w:r>
      <w:proofErr w:type="spellEnd"/>
      <w:r w:rsidRPr="00521AA5">
        <w:rPr>
          <w:rFonts w:ascii="Consolas" w:eastAsia="Times New Roman" w:hAnsi="Consolas" w:cs="Times New Roman"/>
          <w:color w:val="808080"/>
          <w:sz w:val="21"/>
          <w:szCs w:val="21"/>
          <w:lang w:eastAsia="pt-BR"/>
        </w:rPr>
        <w:t>&gt;</w:t>
      </w:r>
    </w:p>
    <w:p w14:paraId="2B61DC64"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proofErr w:type="spellStart"/>
      <w:r w:rsidRPr="00521AA5">
        <w:rPr>
          <w:rFonts w:ascii="Consolas" w:eastAsia="Times New Roman" w:hAnsi="Consolas" w:cs="Times New Roman"/>
          <w:color w:val="569CD6"/>
          <w:sz w:val="21"/>
          <w:szCs w:val="21"/>
          <w:lang w:eastAsia="pt-BR"/>
        </w:rPr>
        <w:t>div</w:t>
      </w:r>
      <w:proofErr w:type="spellEnd"/>
      <w:r w:rsidRPr="00521AA5">
        <w:rPr>
          <w:rFonts w:ascii="Consolas" w:eastAsia="Times New Roman" w:hAnsi="Consolas" w:cs="Times New Roman"/>
          <w:color w:val="808080"/>
          <w:sz w:val="21"/>
          <w:szCs w:val="21"/>
          <w:lang w:eastAsia="pt-BR"/>
        </w:rPr>
        <w:t>&gt;</w:t>
      </w:r>
    </w:p>
    <w:p w14:paraId="6450A338"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script</w:t>
      </w:r>
      <w:r w:rsidRPr="00521AA5">
        <w:rPr>
          <w:rFonts w:ascii="Consolas" w:eastAsia="Times New Roman" w:hAnsi="Consolas" w:cs="Times New Roman"/>
          <w:color w:val="808080"/>
          <w:sz w:val="21"/>
          <w:szCs w:val="21"/>
          <w:lang w:eastAsia="pt-BR"/>
        </w:rPr>
        <w:t>&gt;</w:t>
      </w:r>
    </w:p>
    <w:p w14:paraId="049292B5"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569CD6"/>
          <w:sz w:val="21"/>
          <w:szCs w:val="21"/>
          <w:lang w:eastAsia="pt-BR"/>
        </w:rPr>
        <w:t>new</w:t>
      </w:r>
      <w:r w:rsidRPr="00521AA5">
        <w:rPr>
          <w:rFonts w:ascii="Consolas" w:eastAsia="Times New Roman" w:hAnsi="Consolas" w:cs="Times New Roman"/>
          <w:color w:val="D4D4D4"/>
          <w:sz w:val="21"/>
          <w:szCs w:val="21"/>
          <w:lang w:eastAsia="pt-BR"/>
        </w:rPr>
        <w:t> </w:t>
      </w:r>
      <w:proofErr w:type="spellStart"/>
      <w:proofErr w:type="gramStart"/>
      <w:r w:rsidRPr="00521AA5">
        <w:rPr>
          <w:rFonts w:ascii="Consolas" w:eastAsia="Times New Roman" w:hAnsi="Consolas" w:cs="Times New Roman"/>
          <w:color w:val="DCDCAA"/>
          <w:sz w:val="21"/>
          <w:szCs w:val="21"/>
          <w:lang w:eastAsia="pt-BR"/>
        </w:rPr>
        <w:t>Vue</w:t>
      </w:r>
      <w:proofErr w:type="spellEnd"/>
      <w:r w:rsidRPr="00521AA5">
        <w:rPr>
          <w:rFonts w:ascii="Consolas" w:eastAsia="Times New Roman" w:hAnsi="Consolas" w:cs="Times New Roman"/>
          <w:color w:val="D4D4D4"/>
          <w:sz w:val="21"/>
          <w:szCs w:val="21"/>
          <w:lang w:eastAsia="pt-BR"/>
        </w:rPr>
        <w:t>(</w:t>
      </w:r>
      <w:proofErr w:type="gramEnd"/>
      <w:r w:rsidRPr="00521AA5">
        <w:rPr>
          <w:rFonts w:ascii="Consolas" w:eastAsia="Times New Roman" w:hAnsi="Consolas" w:cs="Times New Roman"/>
          <w:color w:val="D4D4D4"/>
          <w:sz w:val="21"/>
          <w:szCs w:val="21"/>
          <w:lang w:eastAsia="pt-BR"/>
        </w:rPr>
        <w:t>{</w:t>
      </w:r>
    </w:p>
    <w:p w14:paraId="0612EACC"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el</w:t>
      </w:r>
      <w:proofErr w:type="spellEnd"/>
      <w:r w:rsidRPr="00521AA5">
        <w:rPr>
          <w:rFonts w:ascii="Consolas" w:eastAsia="Times New Roman" w:hAnsi="Consolas" w:cs="Times New Roman"/>
          <w:color w:val="9CDCFE"/>
          <w:sz w:val="21"/>
          <w:szCs w:val="21"/>
          <w:lang w:eastAsia="pt-BR"/>
        </w:rPr>
        <w:t>:</w:t>
      </w: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CE9178"/>
          <w:sz w:val="21"/>
          <w:szCs w:val="21"/>
          <w:lang w:eastAsia="pt-BR"/>
        </w:rPr>
        <w:t>"#app"</w:t>
      </w:r>
      <w:r w:rsidRPr="00521AA5">
        <w:rPr>
          <w:rFonts w:ascii="Consolas" w:eastAsia="Times New Roman" w:hAnsi="Consolas" w:cs="Times New Roman"/>
          <w:color w:val="D4D4D4"/>
          <w:sz w:val="21"/>
          <w:szCs w:val="21"/>
          <w:lang w:eastAsia="pt-BR"/>
        </w:rPr>
        <w:t>,</w:t>
      </w:r>
    </w:p>
    <w:p w14:paraId="1EC63AB3"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data:</w:t>
      </w:r>
      <w:r w:rsidRPr="00521AA5">
        <w:rPr>
          <w:rFonts w:ascii="Consolas" w:eastAsia="Times New Roman" w:hAnsi="Consolas" w:cs="Times New Roman"/>
          <w:color w:val="D4D4D4"/>
          <w:sz w:val="21"/>
          <w:szCs w:val="21"/>
          <w:lang w:eastAsia="pt-BR"/>
        </w:rPr>
        <w:t> {</w:t>
      </w:r>
    </w:p>
    <w:p w14:paraId="35C6AD69"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nome:</w:t>
      </w: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CE9178"/>
          <w:sz w:val="21"/>
          <w:szCs w:val="21"/>
          <w:lang w:eastAsia="pt-BR"/>
        </w:rPr>
        <w:t>"Maria"</w:t>
      </w:r>
      <w:r w:rsidRPr="00521AA5">
        <w:rPr>
          <w:rFonts w:ascii="Consolas" w:eastAsia="Times New Roman" w:hAnsi="Consolas" w:cs="Times New Roman"/>
          <w:color w:val="D4D4D4"/>
          <w:sz w:val="21"/>
          <w:szCs w:val="21"/>
          <w:lang w:eastAsia="pt-BR"/>
        </w:rPr>
        <w:t>,</w:t>
      </w:r>
    </w:p>
    <w:p w14:paraId="21F75A75"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link:</w:t>
      </w: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CE9178"/>
          <w:sz w:val="21"/>
          <w:szCs w:val="21"/>
          <w:lang w:eastAsia="pt-BR"/>
        </w:rPr>
        <w:t>"https://youtube.com/cod3rcursos"</w:t>
      </w:r>
    </w:p>
    <w:p w14:paraId="2955EEA8"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
    <w:p w14:paraId="60B166B1"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roofErr w:type="spellStart"/>
      <w:r w:rsidRPr="00521AA5">
        <w:rPr>
          <w:rFonts w:ascii="Consolas" w:eastAsia="Times New Roman" w:hAnsi="Consolas" w:cs="Times New Roman"/>
          <w:color w:val="9CDCFE"/>
          <w:sz w:val="21"/>
          <w:szCs w:val="21"/>
          <w:lang w:eastAsia="pt-BR"/>
        </w:rPr>
        <w:t>watch</w:t>
      </w:r>
      <w:proofErr w:type="spellEnd"/>
      <w:r w:rsidRPr="00521AA5">
        <w:rPr>
          <w:rFonts w:ascii="Consolas" w:eastAsia="Times New Roman" w:hAnsi="Consolas" w:cs="Times New Roman"/>
          <w:color w:val="9CDCFE"/>
          <w:sz w:val="21"/>
          <w:szCs w:val="21"/>
          <w:lang w:eastAsia="pt-BR"/>
        </w:rPr>
        <w:t>:</w:t>
      </w:r>
      <w:r w:rsidRPr="00521AA5">
        <w:rPr>
          <w:rFonts w:ascii="Consolas" w:eastAsia="Times New Roman" w:hAnsi="Consolas" w:cs="Times New Roman"/>
          <w:color w:val="D4D4D4"/>
          <w:sz w:val="21"/>
          <w:szCs w:val="21"/>
          <w:lang w:eastAsia="pt-BR"/>
        </w:rPr>
        <w:t> {</w:t>
      </w:r>
    </w:p>
    <w:p w14:paraId="10BD6EF8"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DCDCAA"/>
          <w:sz w:val="21"/>
          <w:szCs w:val="21"/>
          <w:lang w:eastAsia="pt-BR"/>
        </w:rPr>
        <w:t>nome</w:t>
      </w:r>
      <w:r w:rsidRPr="00521AA5">
        <w:rPr>
          <w:rFonts w:ascii="Consolas" w:eastAsia="Times New Roman" w:hAnsi="Consolas" w:cs="Times New Roman"/>
          <w:color w:val="D4D4D4"/>
          <w:sz w:val="21"/>
          <w:szCs w:val="21"/>
          <w:lang w:eastAsia="pt-BR"/>
        </w:rPr>
        <w:t>(</w:t>
      </w:r>
      <w:proofErr w:type="spellStart"/>
      <w:r w:rsidRPr="00521AA5">
        <w:rPr>
          <w:rFonts w:ascii="Consolas" w:eastAsia="Times New Roman" w:hAnsi="Consolas" w:cs="Times New Roman"/>
          <w:color w:val="9CDCFE"/>
          <w:sz w:val="21"/>
          <w:szCs w:val="21"/>
          <w:lang w:eastAsia="pt-BR"/>
        </w:rPr>
        <w:t>novoValor</w:t>
      </w:r>
      <w:proofErr w:type="spellEnd"/>
      <w:r w:rsidRPr="00521AA5">
        <w:rPr>
          <w:rFonts w:ascii="Consolas" w:eastAsia="Times New Roman" w:hAnsi="Consolas" w:cs="Times New Roman"/>
          <w:color w:val="D4D4D4"/>
          <w:sz w:val="21"/>
          <w:szCs w:val="21"/>
          <w:lang w:eastAsia="pt-BR"/>
        </w:rPr>
        <w:t>) {</w:t>
      </w:r>
    </w:p>
    <w:p w14:paraId="4E56CB54"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9CDCFE"/>
          <w:sz w:val="21"/>
          <w:szCs w:val="21"/>
          <w:lang w:eastAsia="pt-BR"/>
        </w:rPr>
        <w:t>console</w:t>
      </w:r>
      <w:r w:rsidRPr="00521AA5">
        <w:rPr>
          <w:rFonts w:ascii="Consolas" w:eastAsia="Times New Roman" w:hAnsi="Consolas" w:cs="Times New Roman"/>
          <w:color w:val="D4D4D4"/>
          <w:sz w:val="21"/>
          <w:szCs w:val="21"/>
          <w:lang w:eastAsia="pt-BR"/>
        </w:rPr>
        <w:t>.</w:t>
      </w:r>
      <w:r w:rsidRPr="00521AA5">
        <w:rPr>
          <w:rFonts w:ascii="Consolas" w:eastAsia="Times New Roman" w:hAnsi="Consolas" w:cs="Times New Roman"/>
          <w:color w:val="DCDCAA"/>
          <w:sz w:val="21"/>
          <w:szCs w:val="21"/>
          <w:lang w:eastAsia="pt-BR"/>
        </w:rPr>
        <w:t>log</w:t>
      </w:r>
      <w:r w:rsidRPr="00521AA5">
        <w:rPr>
          <w:rFonts w:ascii="Consolas" w:eastAsia="Times New Roman" w:hAnsi="Consolas" w:cs="Times New Roman"/>
          <w:color w:val="D4D4D4"/>
          <w:sz w:val="21"/>
          <w:szCs w:val="21"/>
          <w:lang w:eastAsia="pt-BR"/>
        </w:rPr>
        <w:t>(</w:t>
      </w:r>
      <w:proofErr w:type="spellStart"/>
      <w:r w:rsidRPr="00521AA5">
        <w:rPr>
          <w:rFonts w:ascii="Consolas" w:eastAsia="Times New Roman" w:hAnsi="Consolas" w:cs="Times New Roman"/>
          <w:color w:val="9CDCFE"/>
          <w:sz w:val="21"/>
          <w:szCs w:val="21"/>
          <w:lang w:eastAsia="pt-BR"/>
        </w:rPr>
        <w:t>novoValor</w:t>
      </w:r>
      <w:proofErr w:type="spellEnd"/>
      <w:r w:rsidRPr="00521AA5">
        <w:rPr>
          <w:rFonts w:ascii="Consolas" w:eastAsia="Times New Roman" w:hAnsi="Consolas" w:cs="Times New Roman"/>
          <w:color w:val="D4D4D4"/>
          <w:sz w:val="21"/>
          <w:szCs w:val="21"/>
          <w:lang w:eastAsia="pt-BR"/>
        </w:rPr>
        <w:t>)</w:t>
      </w:r>
    </w:p>
    <w:p w14:paraId="72C327EF"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
    <w:p w14:paraId="43DFF489"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
    <w:p w14:paraId="01B4F73A"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p>
    <w:p w14:paraId="167D1C2D"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D4D4D4"/>
          <w:sz w:val="21"/>
          <w:szCs w:val="21"/>
          <w:lang w:eastAsia="pt-BR"/>
        </w:rPr>
        <w:t>    </w:t>
      </w: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script</w:t>
      </w:r>
      <w:r w:rsidRPr="00521AA5">
        <w:rPr>
          <w:rFonts w:ascii="Consolas" w:eastAsia="Times New Roman" w:hAnsi="Consolas" w:cs="Times New Roman"/>
          <w:color w:val="808080"/>
          <w:sz w:val="21"/>
          <w:szCs w:val="21"/>
          <w:lang w:eastAsia="pt-BR"/>
        </w:rPr>
        <w:t>&gt;</w:t>
      </w:r>
    </w:p>
    <w:p w14:paraId="58AEB55A" w14:textId="77777777" w:rsidR="00521AA5" w:rsidRPr="00521AA5" w:rsidRDefault="00521AA5" w:rsidP="00521AA5">
      <w:pPr>
        <w:shd w:val="clear" w:color="auto" w:fill="1E1E1E"/>
        <w:spacing w:after="0" w:line="285" w:lineRule="atLeast"/>
        <w:rPr>
          <w:rFonts w:ascii="Consolas" w:eastAsia="Times New Roman" w:hAnsi="Consolas" w:cs="Times New Roman"/>
          <w:color w:val="D4D4D4"/>
          <w:sz w:val="21"/>
          <w:szCs w:val="21"/>
          <w:lang w:eastAsia="pt-BR"/>
        </w:rPr>
      </w:pPr>
      <w:r w:rsidRPr="00521AA5">
        <w:rPr>
          <w:rFonts w:ascii="Consolas" w:eastAsia="Times New Roman" w:hAnsi="Consolas" w:cs="Times New Roman"/>
          <w:color w:val="808080"/>
          <w:sz w:val="21"/>
          <w:szCs w:val="21"/>
          <w:lang w:eastAsia="pt-BR"/>
        </w:rPr>
        <w:t>&lt;/</w:t>
      </w:r>
      <w:r w:rsidRPr="00521AA5">
        <w:rPr>
          <w:rFonts w:ascii="Consolas" w:eastAsia="Times New Roman" w:hAnsi="Consolas" w:cs="Times New Roman"/>
          <w:color w:val="569CD6"/>
          <w:sz w:val="21"/>
          <w:szCs w:val="21"/>
          <w:lang w:eastAsia="pt-BR"/>
        </w:rPr>
        <w:t>body</w:t>
      </w:r>
      <w:r w:rsidRPr="00521AA5">
        <w:rPr>
          <w:rFonts w:ascii="Consolas" w:eastAsia="Times New Roman" w:hAnsi="Consolas" w:cs="Times New Roman"/>
          <w:color w:val="808080"/>
          <w:sz w:val="21"/>
          <w:szCs w:val="21"/>
          <w:lang w:eastAsia="pt-BR"/>
        </w:rPr>
        <w:t>&gt;</w:t>
      </w:r>
    </w:p>
    <w:p w14:paraId="21DE4EE5" w14:textId="7F544028" w:rsidR="005E535F" w:rsidRDefault="005E535F" w:rsidP="00E70A3F">
      <w:pPr>
        <w:tabs>
          <w:tab w:val="left" w:pos="5775"/>
        </w:tabs>
        <w:rPr>
          <w:sz w:val="24"/>
          <w:szCs w:val="24"/>
        </w:rPr>
      </w:pPr>
      <w:r>
        <w:rPr>
          <w:sz w:val="24"/>
          <w:szCs w:val="24"/>
        </w:rPr>
        <w:lastRenderedPageBreak/>
        <w:t xml:space="preserve">Agora vamos ver sobre os Eventos utilizando o </w:t>
      </w:r>
      <w:proofErr w:type="spellStart"/>
      <w:r>
        <w:rPr>
          <w:sz w:val="24"/>
          <w:szCs w:val="24"/>
        </w:rPr>
        <w:t>Vue</w:t>
      </w:r>
      <w:proofErr w:type="spellEnd"/>
      <w:r>
        <w:rPr>
          <w:sz w:val="24"/>
          <w:szCs w:val="24"/>
        </w:rPr>
        <w:t>...</w:t>
      </w:r>
    </w:p>
    <w:p w14:paraId="5E2E4C85" w14:textId="0F54E4DE" w:rsidR="005E535F" w:rsidRPr="001B558A" w:rsidRDefault="002B3BB9" w:rsidP="00E70A3F">
      <w:pPr>
        <w:tabs>
          <w:tab w:val="left" w:pos="5775"/>
        </w:tabs>
        <w:rPr>
          <w:b/>
          <w:bCs/>
          <w:sz w:val="24"/>
          <w:szCs w:val="24"/>
        </w:rPr>
      </w:pPr>
      <w:r w:rsidRPr="001B558A">
        <w:rPr>
          <w:b/>
          <w:bCs/>
          <w:sz w:val="24"/>
          <w:szCs w:val="24"/>
          <w:highlight w:val="yellow"/>
        </w:rPr>
        <w:t>Temos também uma diretiva chamada “</w:t>
      </w:r>
      <w:proofErr w:type="spellStart"/>
      <w:r w:rsidRPr="001B558A">
        <w:rPr>
          <w:b/>
          <w:bCs/>
          <w:sz w:val="24"/>
          <w:szCs w:val="24"/>
          <w:highlight w:val="yellow"/>
        </w:rPr>
        <w:t>v-on</w:t>
      </w:r>
      <w:proofErr w:type="spellEnd"/>
      <w:r w:rsidRPr="001B558A">
        <w:rPr>
          <w:b/>
          <w:bCs/>
          <w:sz w:val="24"/>
          <w:szCs w:val="24"/>
          <w:highlight w:val="yellow"/>
        </w:rPr>
        <w:t xml:space="preserve">” que será usada para fazer algum método ou ação que está dentro da instância do </w:t>
      </w:r>
      <w:proofErr w:type="spellStart"/>
      <w:r w:rsidRPr="001B558A">
        <w:rPr>
          <w:b/>
          <w:bCs/>
          <w:sz w:val="24"/>
          <w:szCs w:val="24"/>
          <w:highlight w:val="yellow"/>
        </w:rPr>
        <w:t>Vue</w:t>
      </w:r>
      <w:proofErr w:type="spellEnd"/>
      <w:r w:rsidRPr="001B558A">
        <w:rPr>
          <w:b/>
          <w:bCs/>
          <w:sz w:val="24"/>
          <w:szCs w:val="24"/>
          <w:highlight w:val="yellow"/>
        </w:rPr>
        <w:t xml:space="preserve"> sempre que ocorrer algum evento:</w:t>
      </w:r>
    </w:p>
    <w:p w14:paraId="0623CB93"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body</w:t>
      </w:r>
      <w:r w:rsidRPr="002B3BB9">
        <w:rPr>
          <w:rFonts w:ascii="Consolas" w:eastAsia="Times New Roman" w:hAnsi="Consolas" w:cs="Times New Roman"/>
          <w:color w:val="D4D4D4"/>
          <w:sz w:val="21"/>
          <w:szCs w:val="21"/>
          <w:lang w:eastAsia="pt-BR"/>
        </w:rPr>
        <w:t> </w:t>
      </w:r>
      <w:proofErr w:type="spellStart"/>
      <w:r w:rsidRPr="002B3BB9">
        <w:rPr>
          <w:rFonts w:ascii="Consolas" w:eastAsia="Times New Roman" w:hAnsi="Consolas" w:cs="Times New Roman"/>
          <w:color w:val="9CDCFE"/>
          <w:sz w:val="21"/>
          <w:szCs w:val="21"/>
          <w:lang w:eastAsia="pt-BR"/>
        </w:rPr>
        <w:t>class</w:t>
      </w:r>
      <w:proofErr w:type="spellEnd"/>
      <w:r w:rsidRPr="002B3BB9">
        <w:rPr>
          <w:rFonts w:ascii="Consolas" w:eastAsia="Times New Roman" w:hAnsi="Consolas" w:cs="Times New Roman"/>
          <w:color w:val="D4D4D4"/>
          <w:sz w:val="21"/>
          <w:szCs w:val="21"/>
          <w:lang w:eastAsia="pt-BR"/>
        </w:rPr>
        <w:t>=</w:t>
      </w:r>
      <w:r w:rsidRPr="002B3BB9">
        <w:rPr>
          <w:rFonts w:ascii="Consolas" w:eastAsia="Times New Roman" w:hAnsi="Consolas" w:cs="Times New Roman"/>
          <w:color w:val="CE9178"/>
          <w:sz w:val="21"/>
          <w:szCs w:val="21"/>
          <w:lang w:eastAsia="pt-BR"/>
        </w:rPr>
        <w:t>"</w:t>
      </w:r>
      <w:proofErr w:type="spellStart"/>
      <w:r w:rsidRPr="002B3BB9">
        <w:rPr>
          <w:rFonts w:ascii="Consolas" w:eastAsia="Times New Roman" w:hAnsi="Consolas" w:cs="Times New Roman"/>
          <w:color w:val="CE9178"/>
          <w:sz w:val="21"/>
          <w:szCs w:val="21"/>
          <w:lang w:eastAsia="pt-BR"/>
        </w:rPr>
        <w:t>exercicio</w:t>
      </w:r>
      <w:proofErr w:type="spellEnd"/>
      <w:r w:rsidRPr="002B3BB9">
        <w:rPr>
          <w:rFonts w:ascii="Consolas" w:eastAsia="Times New Roman" w:hAnsi="Consolas" w:cs="Times New Roman"/>
          <w:color w:val="CE9178"/>
          <w:sz w:val="21"/>
          <w:szCs w:val="21"/>
          <w:lang w:eastAsia="pt-BR"/>
        </w:rPr>
        <w:t>"</w:t>
      </w:r>
      <w:r w:rsidRPr="002B3BB9">
        <w:rPr>
          <w:rFonts w:ascii="Consolas" w:eastAsia="Times New Roman" w:hAnsi="Consolas" w:cs="Times New Roman"/>
          <w:color w:val="808080"/>
          <w:sz w:val="21"/>
          <w:szCs w:val="21"/>
          <w:lang w:eastAsia="pt-BR"/>
        </w:rPr>
        <w:t>&gt;</w:t>
      </w:r>
    </w:p>
    <w:p w14:paraId="26457EC0"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proofErr w:type="spellStart"/>
      <w:r w:rsidRPr="002B3BB9">
        <w:rPr>
          <w:rFonts w:ascii="Consolas" w:eastAsia="Times New Roman" w:hAnsi="Consolas" w:cs="Times New Roman"/>
          <w:color w:val="569CD6"/>
          <w:sz w:val="21"/>
          <w:szCs w:val="21"/>
          <w:lang w:eastAsia="pt-BR"/>
        </w:rPr>
        <w:t>div</w:t>
      </w:r>
      <w:proofErr w:type="spellEnd"/>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9CDCFE"/>
          <w:sz w:val="21"/>
          <w:szCs w:val="21"/>
          <w:lang w:eastAsia="pt-BR"/>
        </w:rPr>
        <w:t>id</w:t>
      </w:r>
      <w:r w:rsidRPr="002B3BB9">
        <w:rPr>
          <w:rFonts w:ascii="Consolas" w:eastAsia="Times New Roman" w:hAnsi="Consolas" w:cs="Times New Roman"/>
          <w:color w:val="D4D4D4"/>
          <w:sz w:val="21"/>
          <w:szCs w:val="21"/>
          <w:lang w:eastAsia="pt-BR"/>
        </w:rPr>
        <w:t>=</w:t>
      </w:r>
      <w:r w:rsidRPr="002B3BB9">
        <w:rPr>
          <w:rFonts w:ascii="Consolas" w:eastAsia="Times New Roman" w:hAnsi="Consolas" w:cs="Times New Roman"/>
          <w:color w:val="CE9178"/>
          <w:sz w:val="21"/>
          <w:szCs w:val="21"/>
          <w:lang w:eastAsia="pt-BR"/>
        </w:rPr>
        <w:t>"app"</w:t>
      </w:r>
      <w:r w:rsidRPr="002B3BB9">
        <w:rPr>
          <w:rFonts w:ascii="Consolas" w:eastAsia="Times New Roman" w:hAnsi="Consolas" w:cs="Times New Roman"/>
          <w:color w:val="808080"/>
          <w:sz w:val="21"/>
          <w:szCs w:val="21"/>
          <w:lang w:eastAsia="pt-BR"/>
        </w:rPr>
        <w:t>&gt;</w:t>
      </w:r>
    </w:p>
    <w:p w14:paraId="531C5601"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p</w:t>
      </w:r>
      <w:r w:rsidRPr="002B3BB9">
        <w:rPr>
          <w:rFonts w:ascii="Consolas" w:eastAsia="Times New Roman" w:hAnsi="Consolas" w:cs="Times New Roman"/>
          <w:color w:val="808080"/>
          <w:sz w:val="21"/>
          <w:szCs w:val="21"/>
          <w:lang w:eastAsia="pt-BR"/>
        </w:rPr>
        <w:t>&gt;</w:t>
      </w:r>
      <w:r w:rsidRPr="002B3BB9">
        <w:rPr>
          <w:rFonts w:ascii="Consolas" w:eastAsia="Times New Roman" w:hAnsi="Consolas" w:cs="Times New Roman"/>
          <w:color w:val="D4D4D4"/>
          <w:sz w:val="21"/>
          <w:szCs w:val="21"/>
          <w:lang w:eastAsia="pt-BR"/>
        </w:rPr>
        <w:t>{{contador</w:t>
      </w:r>
      <w:proofErr w:type="gramStart"/>
      <w:r w:rsidRPr="002B3BB9">
        <w:rPr>
          <w:rFonts w:ascii="Consolas" w:eastAsia="Times New Roman" w:hAnsi="Consolas" w:cs="Times New Roman"/>
          <w:color w:val="D4D4D4"/>
          <w:sz w:val="21"/>
          <w:szCs w:val="21"/>
          <w:lang w:eastAsia="pt-BR"/>
        </w:rPr>
        <w:t>}}</w:t>
      </w:r>
      <w:r w:rsidRPr="002B3BB9">
        <w:rPr>
          <w:rFonts w:ascii="Consolas" w:eastAsia="Times New Roman" w:hAnsi="Consolas" w:cs="Times New Roman"/>
          <w:color w:val="808080"/>
          <w:sz w:val="21"/>
          <w:szCs w:val="21"/>
          <w:lang w:eastAsia="pt-BR"/>
        </w:rPr>
        <w:t>&lt;</w:t>
      </w:r>
      <w:proofErr w:type="gramEnd"/>
      <w:r w:rsidRPr="002B3BB9">
        <w:rPr>
          <w:rFonts w:ascii="Consolas" w:eastAsia="Times New Roman" w:hAnsi="Consolas" w:cs="Times New Roman"/>
          <w:color w:val="808080"/>
          <w:sz w:val="21"/>
          <w:szCs w:val="21"/>
          <w:lang w:eastAsia="pt-BR"/>
        </w:rPr>
        <w:t>/</w:t>
      </w:r>
      <w:r w:rsidRPr="002B3BB9">
        <w:rPr>
          <w:rFonts w:ascii="Consolas" w:eastAsia="Times New Roman" w:hAnsi="Consolas" w:cs="Times New Roman"/>
          <w:color w:val="569CD6"/>
          <w:sz w:val="21"/>
          <w:szCs w:val="21"/>
          <w:lang w:eastAsia="pt-BR"/>
        </w:rPr>
        <w:t>p</w:t>
      </w:r>
      <w:r w:rsidRPr="002B3BB9">
        <w:rPr>
          <w:rFonts w:ascii="Consolas" w:eastAsia="Times New Roman" w:hAnsi="Consolas" w:cs="Times New Roman"/>
          <w:color w:val="808080"/>
          <w:sz w:val="21"/>
          <w:szCs w:val="21"/>
          <w:lang w:eastAsia="pt-BR"/>
        </w:rPr>
        <w:t>&gt;</w:t>
      </w:r>
    </w:p>
    <w:p w14:paraId="011C3E6E"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p</w:t>
      </w:r>
      <w:r w:rsidRPr="002B3BB9">
        <w:rPr>
          <w:rFonts w:ascii="Consolas" w:eastAsia="Times New Roman" w:hAnsi="Consolas" w:cs="Times New Roman"/>
          <w:color w:val="808080"/>
          <w:sz w:val="21"/>
          <w:szCs w:val="21"/>
          <w:lang w:eastAsia="pt-BR"/>
        </w:rPr>
        <w:t>&gt;</w:t>
      </w:r>
    </w:p>
    <w:p w14:paraId="3393C22D"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proofErr w:type="spellStart"/>
      <w:r w:rsidRPr="002B3BB9">
        <w:rPr>
          <w:rFonts w:ascii="Consolas" w:eastAsia="Times New Roman" w:hAnsi="Consolas" w:cs="Times New Roman"/>
          <w:color w:val="569CD6"/>
          <w:sz w:val="21"/>
          <w:szCs w:val="21"/>
          <w:lang w:eastAsia="pt-BR"/>
        </w:rPr>
        <w:t>button</w:t>
      </w:r>
      <w:proofErr w:type="spellEnd"/>
      <w:r w:rsidRPr="002B3BB9">
        <w:rPr>
          <w:rFonts w:ascii="Consolas" w:eastAsia="Times New Roman" w:hAnsi="Consolas" w:cs="Times New Roman"/>
          <w:color w:val="D4D4D4"/>
          <w:sz w:val="21"/>
          <w:szCs w:val="21"/>
          <w:lang w:eastAsia="pt-BR"/>
        </w:rPr>
        <w:t> </w:t>
      </w:r>
      <w:proofErr w:type="spellStart"/>
      <w:r w:rsidRPr="002B3BB9">
        <w:rPr>
          <w:rFonts w:ascii="Consolas" w:eastAsia="Times New Roman" w:hAnsi="Consolas" w:cs="Times New Roman"/>
          <w:color w:val="9CDCFE"/>
          <w:sz w:val="21"/>
          <w:szCs w:val="21"/>
          <w:lang w:eastAsia="pt-BR"/>
        </w:rPr>
        <w:t>v-on:click</w:t>
      </w:r>
      <w:proofErr w:type="spellEnd"/>
      <w:r w:rsidRPr="002B3BB9">
        <w:rPr>
          <w:rFonts w:ascii="Consolas" w:eastAsia="Times New Roman" w:hAnsi="Consolas" w:cs="Times New Roman"/>
          <w:color w:val="D4D4D4"/>
          <w:sz w:val="21"/>
          <w:szCs w:val="21"/>
          <w:lang w:eastAsia="pt-BR"/>
        </w:rPr>
        <w:t>=</w:t>
      </w:r>
      <w:r w:rsidRPr="002B3BB9">
        <w:rPr>
          <w:rFonts w:ascii="Consolas" w:eastAsia="Times New Roman" w:hAnsi="Consolas" w:cs="Times New Roman"/>
          <w:color w:val="CE9178"/>
          <w:sz w:val="21"/>
          <w:szCs w:val="21"/>
          <w:lang w:eastAsia="pt-BR"/>
        </w:rPr>
        <w:t>"</w:t>
      </w:r>
      <w:proofErr w:type="spellStart"/>
      <w:r w:rsidRPr="002B3BB9">
        <w:rPr>
          <w:rFonts w:ascii="Consolas" w:eastAsia="Times New Roman" w:hAnsi="Consolas" w:cs="Times New Roman"/>
          <w:color w:val="CE9178"/>
          <w:sz w:val="21"/>
          <w:szCs w:val="21"/>
          <w:lang w:eastAsia="pt-BR"/>
        </w:rPr>
        <w:t>add</w:t>
      </w:r>
      <w:proofErr w:type="spellEnd"/>
      <w:r w:rsidRPr="002B3BB9">
        <w:rPr>
          <w:rFonts w:ascii="Consolas" w:eastAsia="Times New Roman" w:hAnsi="Consolas" w:cs="Times New Roman"/>
          <w:color w:val="CE9178"/>
          <w:sz w:val="21"/>
          <w:szCs w:val="21"/>
          <w:lang w:eastAsia="pt-BR"/>
        </w:rPr>
        <w:t>"</w:t>
      </w:r>
      <w:r w:rsidRPr="002B3BB9">
        <w:rPr>
          <w:rFonts w:ascii="Consolas" w:eastAsia="Times New Roman" w:hAnsi="Consolas" w:cs="Times New Roman"/>
          <w:color w:val="808080"/>
          <w:sz w:val="21"/>
          <w:szCs w:val="21"/>
          <w:lang w:eastAsia="pt-BR"/>
        </w:rPr>
        <w:t>&gt;</w:t>
      </w:r>
      <w:r w:rsidRPr="002B3BB9">
        <w:rPr>
          <w:rFonts w:ascii="Consolas" w:eastAsia="Times New Roman" w:hAnsi="Consolas" w:cs="Times New Roman"/>
          <w:color w:val="D4D4D4"/>
          <w:sz w:val="21"/>
          <w:szCs w:val="21"/>
          <w:lang w:eastAsia="pt-BR"/>
        </w:rPr>
        <w:t>Aumentar</w:t>
      </w:r>
      <w:r w:rsidRPr="002B3BB9">
        <w:rPr>
          <w:rFonts w:ascii="Consolas" w:eastAsia="Times New Roman" w:hAnsi="Consolas" w:cs="Times New Roman"/>
          <w:color w:val="808080"/>
          <w:sz w:val="21"/>
          <w:szCs w:val="21"/>
          <w:lang w:eastAsia="pt-BR"/>
        </w:rPr>
        <w:t>&lt;/</w:t>
      </w:r>
      <w:proofErr w:type="spellStart"/>
      <w:r w:rsidRPr="002B3BB9">
        <w:rPr>
          <w:rFonts w:ascii="Consolas" w:eastAsia="Times New Roman" w:hAnsi="Consolas" w:cs="Times New Roman"/>
          <w:color w:val="569CD6"/>
          <w:sz w:val="21"/>
          <w:szCs w:val="21"/>
          <w:lang w:eastAsia="pt-BR"/>
        </w:rPr>
        <w:t>button</w:t>
      </w:r>
      <w:proofErr w:type="spellEnd"/>
      <w:r w:rsidRPr="002B3BB9">
        <w:rPr>
          <w:rFonts w:ascii="Consolas" w:eastAsia="Times New Roman" w:hAnsi="Consolas" w:cs="Times New Roman"/>
          <w:color w:val="808080"/>
          <w:sz w:val="21"/>
          <w:szCs w:val="21"/>
          <w:lang w:eastAsia="pt-BR"/>
        </w:rPr>
        <w:t>&gt;</w:t>
      </w:r>
    </w:p>
    <w:p w14:paraId="468D0560"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p</w:t>
      </w:r>
      <w:r w:rsidRPr="002B3BB9">
        <w:rPr>
          <w:rFonts w:ascii="Consolas" w:eastAsia="Times New Roman" w:hAnsi="Consolas" w:cs="Times New Roman"/>
          <w:color w:val="808080"/>
          <w:sz w:val="21"/>
          <w:szCs w:val="21"/>
          <w:lang w:eastAsia="pt-BR"/>
        </w:rPr>
        <w:t>&gt;</w:t>
      </w:r>
    </w:p>
    <w:p w14:paraId="2B140EBA"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proofErr w:type="spellStart"/>
      <w:r w:rsidRPr="002B3BB9">
        <w:rPr>
          <w:rFonts w:ascii="Consolas" w:eastAsia="Times New Roman" w:hAnsi="Consolas" w:cs="Times New Roman"/>
          <w:color w:val="569CD6"/>
          <w:sz w:val="21"/>
          <w:szCs w:val="21"/>
          <w:lang w:eastAsia="pt-BR"/>
        </w:rPr>
        <w:t>div</w:t>
      </w:r>
      <w:proofErr w:type="spellEnd"/>
      <w:r w:rsidRPr="002B3BB9">
        <w:rPr>
          <w:rFonts w:ascii="Consolas" w:eastAsia="Times New Roman" w:hAnsi="Consolas" w:cs="Times New Roman"/>
          <w:color w:val="808080"/>
          <w:sz w:val="21"/>
          <w:szCs w:val="21"/>
          <w:lang w:eastAsia="pt-BR"/>
        </w:rPr>
        <w:t>&gt;</w:t>
      </w:r>
    </w:p>
    <w:p w14:paraId="3B85C572"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script</w:t>
      </w:r>
      <w:r w:rsidRPr="002B3BB9">
        <w:rPr>
          <w:rFonts w:ascii="Consolas" w:eastAsia="Times New Roman" w:hAnsi="Consolas" w:cs="Times New Roman"/>
          <w:color w:val="808080"/>
          <w:sz w:val="21"/>
          <w:szCs w:val="21"/>
          <w:lang w:eastAsia="pt-BR"/>
        </w:rPr>
        <w:t>&gt;</w:t>
      </w:r>
    </w:p>
    <w:p w14:paraId="15F47205"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569CD6"/>
          <w:sz w:val="21"/>
          <w:szCs w:val="21"/>
          <w:lang w:eastAsia="pt-BR"/>
        </w:rPr>
        <w:t>new</w:t>
      </w:r>
      <w:r w:rsidRPr="002B3BB9">
        <w:rPr>
          <w:rFonts w:ascii="Consolas" w:eastAsia="Times New Roman" w:hAnsi="Consolas" w:cs="Times New Roman"/>
          <w:color w:val="D4D4D4"/>
          <w:sz w:val="21"/>
          <w:szCs w:val="21"/>
          <w:lang w:eastAsia="pt-BR"/>
        </w:rPr>
        <w:t> </w:t>
      </w:r>
      <w:proofErr w:type="spellStart"/>
      <w:proofErr w:type="gramStart"/>
      <w:r w:rsidRPr="002B3BB9">
        <w:rPr>
          <w:rFonts w:ascii="Consolas" w:eastAsia="Times New Roman" w:hAnsi="Consolas" w:cs="Times New Roman"/>
          <w:color w:val="DCDCAA"/>
          <w:sz w:val="21"/>
          <w:szCs w:val="21"/>
          <w:lang w:eastAsia="pt-BR"/>
        </w:rPr>
        <w:t>Vue</w:t>
      </w:r>
      <w:proofErr w:type="spellEnd"/>
      <w:r w:rsidRPr="002B3BB9">
        <w:rPr>
          <w:rFonts w:ascii="Consolas" w:eastAsia="Times New Roman" w:hAnsi="Consolas" w:cs="Times New Roman"/>
          <w:color w:val="D4D4D4"/>
          <w:sz w:val="21"/>
          <w:szCs w:val="21"/>
          <w:lang w:eastAsia="pt-BR"/>
        </w:rPr>
        <w:t>(</w:t>
      </w:r>
      <w:proofErr w:type="gramEnd"/>
      <w:r w:rsidRPr="002B3BB9">
        <w:rPr>
          <w:rFonts w:ascii="Consolas" w:eastAsia="Times New Roman" w:hAnsi="Consolas" w:cs="Times New Roman"/>
          <w:color w:val="D4D4D4"/>
          <w:sz w:val="21"/>
          <w:szCs w:val="21"/>
          <w:lang w:eastAsia="pt-BR"/>
        </w:rPr>
        <w:t>{</w:t>
      </w:r>
    </w:p>
    <w:p w14:paraId="5DC6E7DB"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roofErr w:type="spellStart"/>
      <w:r w:rsidRPr="002B3BB9">
        <w:rPr>
          <w:rFonts w:ascii="Consolas" w:eastAsia="Times New Roman" w:hAnsi="Consolas" w:cs="Times New Roman"/>
          <w:color w:val="9CDCFE"/>
          <w:sz w:val="21"/>
          <w:szCs w:val="21"/>
          <w:lang w:eastAsia="pt-BR"/>
        </w:rPr>
        <w:t>el</w:t>
      </w:r>
      <w:proofErr w:type="spellEnd"/>
      <w:r w:rsidRPr="002B3BB9">
        <w:rPr>
          <w:rFonts w:ascii="Consolas" w:eastAsia="Times New Roman" w:hAnsi="Consolas" w:cs="Times New Roman"/>
          <w:color w:val="9CDCFE"/>
          <w:sz w:val="21"/>
          <w:szCs w:val="21"/>
          <w:lang w:eastAsia="pt-BR"/>
        </w:rPr>
        <w:t>:</w:t>
      </w: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CE9178"/>
          <w:sz w:val="21"/>
          <w:szCs w:val="21"/>
          <w:lang w:eastAsia="pt-BR"/>
        </w:rPr>
        <w:t>"#app"</w:t>
      </w:r>
      <w:r w:rsidRPr="002B3BB9">
        <w:rPr>
          <w:rFonts w:ascii="Consolas" w:eastAsia="Times New Roman" w:hAnsi="Consolas" w:cs="Times New Roman"/>
          <w:color w:val="D4D4D4"/>
          <w:sz w:val="21"/>
          <w:szCs w:val="21"/>
          <w:lang w:eastAsia="pt-BR"/>
        </w:rPr>
        <w:t>,</w:t>
      </w:r>
    </w:p>
    <w:p w14:paraId="32B9A5AF"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9CDCFE"/>
          <w:sz w:val="21"/>
          <w:szCs w:val="21"/>
          <w:lang w:eastAsia="pt-BR"/>
        </w:rPr>
        <w:t>data:</w:t>
      </w:r>
      <w:r w:rsidRPr="002B3BB9">
        <w:rPr>
          <w:rFonts w:ascii="Consolas" w:eastAsia="Times New Roman" w:hAnsi="Consolas" w:cs="Times New Roman"/>
          <w:color w:val="D4D4D4"/>
          <w:sz w:val="21"/>
          <w:szCs w:val="21"/>
          <w:lang w:eastAsia="pt-BR"/>
        </w:rPr>
        <w:t> {</w:t>
      </w:r>
    </w:p>
    <w:p w14:paraId="1715FE59"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9CDCFE"/>
          <w:sz w:val="21"/>
          <w:szCs w:val="21"/>
          <w:lang w:eastAsia="pt-BR"/>
        </w:rPr>
        <w:t>contador:</w:t>
      </w: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B5CEA8"/>
          <w:sz w:val="21"/>
          <w:szCs w:val="21"/>
          <w:lang w:eastAsia="pt-BR"/>
        </w:rPr>
        <w:t>0</w:t>
      </w:r>
    </w:p>
    <w:p w14:paraId="41CB52A8"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
    <w:p w14:paraId="302EC4F5"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roofErr w:type="spellStart"/>
      <w:r w:rsidRPr="002B3BB9">
        <w:rPr>
          <w:rFonts w:ascii="Consolas" w:eastAsia="Times New Roman" w:hAnsi="Consolas" w:cs="Times New Roman"/>
          <w:color w:val="9CDCFE"/>
          <w:sz w:val="21"/>
          <w:szCs w:val="21"/>
          <w:lang w:eastAsia="pt-BR"/>
        </w:rPr>
        <w:t>methods</w:t>
      </w:r>
      <w:proofErr w:type="spellEnd"/>
      <w:r w:rsidRPr="002B3BB9">
        <w:rPr>
          <w:rFonts w:ascii="Consolas" w:eastAsia="Times New Roman" w:hAnsi="Consolas" w:cs="Times New Roman"/>
          <w:color w:val="9CDCFE"/>
          <w:sz w:val="21"/>
          <w:szCs w:val="21"/>
          <w:lang w:eastAsia="pt-BR"/>
        </w:rPr>
        <w:t>:</w:t>
      </w:r>
      <w:r w:rsidRPr="002B3BB9">
        <w:rPr>
          <w:rFonts w:ascii="Consolas" w:eastAsia="Times New Roman" w:hAnsi="Consolas" w:cs="Times New Roman"/>
          <w:color w:val="D4D4D4"/>
          <w:sz w:val="21"/>
          <w:szCs w:val="21"/>
          <w:lang w:eastAsia="pt-BR"/>
        </w:rPr>
        <w:t> {</w:t>
      </w:r>
    </w:p>
    <w:p w14:paraId="0D46C140"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roofErr w:type="spellStart"/>
      <w:proofErr w:type="gramStart"/>
      <w:r w:rsidRPr="002B3BB9">
        <w:rPr>
          <w:rFonts w:ascii="Consolas" w:eastAsia="Times New Roman" w:hAnsi="Consolas" w:cs="Times New Roman"/>
          <w:color w:val="DCDCAA"/>
          <w:sz w:val="21"/>
          <w:szCs w:val="21"/>
          <w:lang w:eastAsia="pt-BR"/>
        </w:rPr>
        <w:t>add</w:t>
      </w:r>
      <w:proofErr w:type="spellEnd"/>
      <w:r w:rsidRPr="002B3BB9">
        <w:rPr>
          <w:rFonts w:ascii="Consolas" w:eastAsia="Times New Roman" w:hAnsi="Consolas" w:cs="Times New Roman"/>
          <w:color w:val="D4D4D4"/>
          <w:sz w:val="21"/>
          <w:szCs w:val="21"/>
          <w:lang w:eastAsia="pt-BR"/>
        </w:rPr>
        <w:t>(</w:t>
      </w:r>
      <w:proofErr w:type="gramEnd"/>
      <w:r w:rsidRPr="002B3BB9">
        <w:rPr>
          <w:rFonts w:ascii="Consolas" w:eastAsia="Times New Roman" w:hAnsi="Consolas" w:cs="Times New Roman"/>
          <w:color w:val="D4D4D4"/>
          <w:sz w:val="21"/>
          <w:szCs w:val="21"/>
          <w:lang w:eastAsia="pt-BR"/>
        </w:rPr>
        <w:t>) {</w:t>
      </w:r>
    </w:p>
    <w:p w14:paraId="6E706A59"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roofErr w:type="spellStart"/>
      <w:proofErr w:type="gramStart"/>
      <w:r w:rsidRPr="002B3BB9">
        <w:rPr>
          <w:rFonts w:ascii="Consolas" w:eastAsia="Times New Roman" w:hAnsi="Consolas" w:cs="Times New Roman"/>
          <w:color w:val="569CD6"/>
          <w:sz w:val="21"/>
          <w:szCs w:val="21"/>
          <w:lang w:eastAsia="pt-BR"/>
        </w:rPr>
        <w:t>this</w:t>
      </w:r>
      <w:r w:rsidRPr="002B3BB9">
        <w:rPr>
          <w:rFonts w:ascii="Consolas" w:eastAsia="Times New Roman" w:hAnsi="Consolas" w:cs="Times New Roman"/>
          <w:color w:val="D4D4D4"/>
          <w:sz w:val="21"/>
          <w:szCs w:val="21"/>
          <w:lang w:eastAsia="pt-BR"/>
        </w:rPr>
        <w:t>.</w:t>
      </w:r>
      <w:r w:rsidRPr="002B3BB9">
        <w:rPr>
          <w:rFonts w:ascii="Consolas" w:eastAsia="Times New Roman" w:hAnsi="Consolas" w:cs="Times New Roman"/>
          <w:color w:val="9CDCFE"/>
          <w:sz w:val="21"/>
          <w:szCs w:val="21"/>
          <w:lang w:eastAsia="pt-BR"/>
        </w:rPr>
        <w:t>contador</w:t>
      </w:r>
      <w:proofErr w:type="spellEnd"/>
      <w:proofErr w:type="gramEnd"/>
      <w:r w:rsidRPr="002B3BB9">
        <w:rPr>
          <w:rFonts w:ascii="Consolas" w:eastAsia="Times New Roman" w:hAnsi="Consolas" w:cs="Times New Roman"/>
          <w:color w:val="D4D4D4"/>
          <w:sz w:val="21"/>
          <w:szCs w:val="21"/>
          <w:lang w:eastAsia="pt-BR"/>
        </w:rPr>
        <w:t>++</w:t>
      </w:r>
    </w:p>
    <w:p w14:paraId="69ACB7B7"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
    <w:p w14:paraId="2210CA2A"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
    <w:p w14:paraId="79286933"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p>
    <w:p w14:paraId="1E58AF5B"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D4D4D4"/>
          <w:sz w:val="21"/>
          <w:szCs w:val="21"/>
          <w:lang w:eastAsia="pt-BR"/>
        </w:rPr>
        <w:t>    </w:t>
      </w: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script</w:t>
      </w:r>
      <w:r w:rsidRPr="002B3BB9">
        <w:rPr>
          <w:rFonts w:ascii="Consolas" w:eastAsia="Times New Roman" w:hAnsi="Consolas" w:cs="Times New Roman"/>
          <w:color w:val="808080"/>
          <w:sz w:val="21"/>
          <w:szCs w:val="21"/>
          <w:lang w:eastAsia="pt-BR"/>
        </w:rPr>
        <w:t>&gt;</w:t>
      </w:r>
    </w:p>
    <w:p w14:paraId="4B4C0A34" w14:textId="77777777" w:rsidR="002B3BB9" w:rsidRPr="002B3BB9" w:rsidRDefault="002B3BB9" w:rsidP="002B3BB9">
      <w:pPr>
        <w:shd w:val="clear" w:color="auto" w:fill="1E1E1E"/>
        <w:spacing w:after="0" w:line="285" w:lineRule="atLeast"/>
        <w:rPr>
          <w:rFonts w:ascii="Consolas" w:eastAsia="Times New Roman" w:hAnsi="Consolas" w:cs="Times New Roman"/>
          <w:color w:val="D4D4D4"/>
          <w:sz w:val="21"/>
          <w:szCs w:val="21"/>
          <w:lang w:eastAsia="pt-BR"/>
        </w:rPr>
      </w:pPr>
      <w:r w:rsidRPr="002B3BB9">
        <w:rPr>
          <w:rFonts w:ascii="Consolas" w:eastAsia="Times New Roman" w:hAnsi="Consolas" w:cs="Times New Roman"/>
          <w:color w:val="808080"/>
          <w:sz w:val="21"/>
          <w:szCs w:val="21"/>
          <w:lang w:eastAsia="pt-BR"/>
        </w:rPr>
        <w:t>&lt;/</w:t>
      </w:r>
      <w:r w:rsidRPr="002B3BB9">
        <w:rPr>
          <w:rFonts w:ascii="Consolas" w:eastAsia="Times New Roman" w:hAnsi="Consolas" w:cs="Times New Roman"/>
          <w:color w:val="569CD6"/>
          <w:sz w:val="21"/>
          <w:szCs w:val="21"/>
          <w:lang w:eastAsia="pt-BR"/>
        </w:rPr>
        <w:t>body</w:t>
      </w:r>
      <w:r w:rsidRPr="002B3BB9">
        <w:rPr>
          <w:rFonts w:ascii="Consolas" w:eastAsia="Times New Roman" w:hAnsi="Consolas" w:cs="Times New Roman"/>
          <w:color w:val="808080"/>
          <w:sz w:val="21"/>
          <w:szCs w:val="21"/>
          <w:lang w:eastAsia="pt-BR"/>
        </w:rPr>
        <w:t>&gt;</w:t>
      </w:r>
    </w:p>
    <w:p w14:paraId="61B1854D" w14:textId="31BEF5D6" w:rsidR="007E647D" w:rsidRDefault="007E647D" w:rsidP="00E70A3F">
      <w:pPr>
        <w:tabs>
          <w:tab w:val="left" w:pos="5775"/>
        </w:tabs>
        <w:rPr>
          <w:sz w:val="24"/>
          <w:szCs w:val="24"/>
        </w:rPr>
      </w:pPr>
    </w:p>
    <w:p w14:paraId="05E9CEC3" w14:textId="7ED0177F" w:rsidR="006B537F" w:rsidRDefault="006B537F" w:rsidP="00E70A3F">
      <w:pPr>
        <w:tabs>
          <w:tab w:val="left" w:pos="5775"/>
        </w:tabs>
        <w:rPr>
          <w:sz w:val="24"/>
          <w:szCs w:val="24"/>
        </w:rPr>
      </w:pPr>
      <w:r>
        <w:rPr>
          <w:sz w:val="24"/>
          <w:szCs w:val="24"/>
        </w:rPr>
        <w:t>Agora veremos sobre as diretiv</w:t>
      </w:r>
      <w:r w:rsidR="003D4CF8">
        <w:rPr>
          <w:sz w:val="24"/>
          <w:szCs w:val="24"/>
        </w:rPr>
        <w:t>a</w:t>
      </w:r>
      <w:r>
        <w:rPr>
          <w:sz w:val="24"/>
          <w:szCs w:val="24"/>
        </w:rPr>
        <w:t xml:space="preserve">s </w:t>
      </w:r>
      <w:proofErr w:type="spellStart"/>
      <w:r>
        <w:rPr>
          <w:sz w:val="24"/>
          <w:szCs w:val="24"/>
        </w:rPr>
        <w:t>v-if</w:t>
      </w:r>
      <w:proofErr w:type="spellEnd"/>
      <w:r>
        <w:rPr>
          <w:sz w:val="24"/>
          <w:szCs w:val="24"/>
        </w:rPr>
        <w:t>, v-for e v-show:</w:t>
      </w:r>
    </w:p>
    <w:p w14:paraId="4C867546" w14:textId="77777777" w:rsidR="00731E4C" w:rsidRPr="001B558A" w:rsidRDefault="00890386" w:rsidP="00E70A3F">
      <w:pPr>
        <w:tabs>
          <w:tab w:val="left" w:pos="5775"/>
        </w:tabs>
        <w:rPr>
          <w:b/>
          <w:bCs/>
          <w:sz w:val="24"/>
          <w:szCs w:val="24"/>
          <w:highlight w:val="yellow"/>
        </w:rPr>
      </w:pPr>
      <w:proofErr w:type="spellStart"/>
      <w:r w:rsidRPr="001B558A">
        <w:rPr>
          <w:b/>
          <w:bCs/>
          <w:sz w:val="24"/>
          <w:szCs w:val="24"/>
          <w:highlight w:val="yellow"/>
        </w:rPr>
        <w:t>v-if</w:t>
      </w:r>
      <w:proofErr w:type="spellEnd"/>
      <w:r w:rsidRPr="001B558A">
        <w:rPr>
          <w:b/>
          <w:bCs/>
          <w:sz w:val="24"/>
          <w:szCs w:val="24"/>
          <w:highlight w:val="yellow"/>
        </w:rPr>
        <w:t xml:space="preserve"> se der falso, tudo que estará em baixo não será renderizado. v-show vai somente aplicar um display: </w:t>
      </w:r>
      <w:proofErr w:type="spellStart"/>
      <w:r w:rsidRPr="001B558A">
        <w:rPr>
          <w:b/>
          <w:bCs/>
          <w:sz w:val="24"/>
          <w:szCs w:val="24"/>
          <w:highlight w:val="yellow"/>
        </w:rPr>
        <w:t>none</w:t>
      </w:r>
      <w:proofErr w:type="spellEnd"/>
      <w:r w:rsidRPr="001B558A">
        <w:rPr>
          <w:b/>
          <w:bCs/>
          <w:sz w:val="24"/>
          <w:szCs w:val="24"/>
          <w:highlight w:val="yellow"/>
        </w:rPr>
        <w:t xml:space="preserve"> </w:t>
      </w:r>
      <w:r w:rsidR="00731E4C" w:rsidRPr="001B558A">
        <w:rPr>
          <w:b/>
          <w:bCs/>
          <w:sz w:val="24"/>
          <w:szCs w:val="24"/>
          <w:highlight w:val="yellow"/>
        </w:rPr>
        <w:t>caso dê falso.</w:t>
      </w:r>
    </w:p>
    <w:p w14:paraId="670762F5" w14:textId="77777777" w:rsidR="007056F7" w:rsidRPr="001B558A" w:rsidRDefault="007056F7" w:rsidP="00E70A3F">
      <w:pPr>
        <w:tabs>
          <w:tab w:val="left" w:pos="5775"/>
        </w:tabs>
        <w:rPr>
          <w:b/>
          <w:bCs/>
          <w:sz w:val="24"/>
          <w:szCs w:val="24"/>
        </w:rPr>
      </w:pPr>
      <w:r w:rsidRPr="001B558A">
        <w:rPr>
          <w:b/>
          <w:bCs/>
          <w:sz w:val="24"/>
          <w:szCs w:val="24"/>
          <w:highlight w:val="yellow"/>
        </w:rPr>
        <w:t xml:space="preserve">Agora o v-for serve para fazermos uma varredura em um </w:t>
      </w:r>
      <w:proofErr w:type="spellStart"/>
      <w:r w:rsidRPr="001B558A">
        <w:rPr>
          <w:b/>
          <w:bCs/>
          <w:sz w:val="24"/>
          <w:szCs w:val="24"/>
          <w:highlight w:val="yellow"/>
        </w:rPr>
        <w:t>array</w:t>
      </w:r>
      <w:proofErr w:type="spellEnd"/>
      <w:r w:rsidRPr="001B558A">
        <w:rPr>
          <w:b/>
          <w:bCs/>
          <w:sz w:val="24"/>
          <w:szCs w:val="24"/>
          <w:highlight w:val="yellow"/>
        </w:rPr>
        <w:t xml:space="preserve"> que está nos dados da instância do </w:t>
      </w:r>
      <w:proofErr w:type="spellStart"/>
      <w:r w:rsidRPr="001B558A">
        <w:rPr>
          <w:b/>
          <w:bCs/>
          <w:sz w:val="24"/>
          <w:szCs w:val="24"/>
          <w:highlight w:val="yellow"/>
        </w:rPr>
        <w:t>Vue</w:t>
      </w:r>
      <w:proofErr w:type="spellEnd"/>
      <w:r w:rsidRPr="001B558A">
        <w:rPr>
          <w:b/>
          <w:bCs/>
          <w:sz w:val="24"/>
          <w:szCs w:val="24"/>
          <w:highlight w:val="yellow"/>
        </w:rPr>
        <w:t xml:space="preserve"> e renderizar no HTML:</w:t>
      </w:r>
    </w:p>
    <w:p w14:paraId="5C0A9057"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808080"/>
          <w:sz w:val="21"/>
          <w:szCs w:val="21"/>
          <w:lang w:eastAsia="pt-BR"/>
        </w:rPr>
        <w:t>&lt;</w:t>
      </w:r>
      <w:r w:rsidRPr="007056F7">
        <w:rPr>
          <w:rFonts w:ascii="Consolas" w:eastAsia="Times New Roman" w:hAnsi="Consolas" w:cs="Times New Roman"/>
          <w:color w:val="569CD6"/>
          <w:sz w:val="21"/>
          <w:szCs w:val="21"/>
          <w:lang w:eastAsia="pt-BR"/>
        </w:rPr>
        <w:t>body</w:t>
      </w:r>
      <w:r w:rsidRPr="007056F7">
        <w:rPr>
          <w:rFonts w:ascii="Consolas" w:eastAsia="Times New Roman" w:hAnsi="Consolas" w:cs="Times New Roman"/>
          <w:color w:val="D4D4D4"/>
          <w:sz w:val="21"/>
          <w:szCs w:val="21"/>
          <w:lang w:eastAsia="pt-BR"/>
        </w:rPr>
        <w:t> </w:t>
      </w:r>
      <w:proofErr w:type="spellStart"/>
      <w:r w:rsidRPr="007056F7">
        <w:rPr>
          <w:rFonts w:ascii="Consolas" w:eastAsia="Times New Roman" w:hAnsi="Consolas" w:cs="Times New Roman"/>
          <w:color w:val="9CDCFE"/>
          <w:sz w:val="21"/>
          <w:szCs w:val="21"/>
          <w:lang w:eastAsia="pt-BR"/>
        </w:rPr>
        <w:t>class</w:t>
      </w:r>
      <w:proofErr w:type="spellEnd"/>
      <w:r w:rsidRPr="007056F7">
        <w:rPr>
          <w:rFonts w:ascii="Consolas" w:eastAsia="Times New Roman" w:hAnsi="Consolas" w:cs="Times New Roman"/>
          <w:color w:val="D4D4D4"/>
          <w:sz w:val="21"/>
          <w:szCs w:val="21"/>
          <w:lang w:eastAsia="pt-BR"/>
        </w:rPr>
        <w:t>=</w:t>
      </w:r>
      <w:r w:rsidRPr="007056F7">
        <w:rPr>
          <w:rFonts w:ascii="Consolas" w:eastAsia="Times New Roman" w:hAnsi="Consolas" w:cs="Times New Roman"/>
          <w:color w:val="CE9178"/>
          <w:sz w:val="21"/>
          <w:szCs w:val="21"/>
          <w:lang w:eastAsia="pt-BR"/>
        </w:rPr>
        <w:t>"</w:t>
      </w:r>
      <w:proofErr w:type="spellStart"/>
      <w:r w:rsidRPr="007056F7">
        <w:rPr>
          <w:rFonts w:ascii="Consolas" w:eastAsia="Times New Roman" w:hAnsi="Consolas" w:cs="Times New Roman"/>
          <w:color w:val="CE9178"/>
          <w:sz w:val="21"/>
          <w:szCs w:val="21"/>
          <w:lang w:eastAsia="pt-BR"/>
        </w:rPr>
        <w:t>exercicio</w:t>
      </w:r>
      <w:proofErr w:type="spellEnd"/>
      <w:r w:rsidRPr="007056F7">
        <w:rPr>
          <w:rFonts w:ascii="Consolas" w:eastAsia="Times New Roman" w:hAnsi="Consolas" w:cs="Times New Roman"/>
          <w:color w:val="CE9178"/>
          <w:sz w:val="21"/>
          <w:szCs w:val="21"/>
          <w:lang w:eastAsia="pt-BR"/>
        </w:rPr>
        <w:t>"</w:t>
      </w:r>
      <w:r w:rsidRPr="007056F7">
        <w:rPr>
          <w:rFonts w:ascii="Consolas" w:eastAsia="Times New Roman" w:hAnsi="Consolas" w:cs="Times New Roman"/>
          <w:color w:val="808080"/>
          <w:sz w:val="21"/>
          <w:szCs w:val="21"/>
          <w:lang w:eastAsia="pt-BR"/>
        </w:rPr>
        <w:t>&gt;</w:t>
      </w:r>
    </w:p>
    <w:p w14:paraId="1C505072"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proofErr w:type="spellStart"/>
      <w:r w:rsidRPr="007056F7">
        <w:rPr>
          <w:rFonts w:ascii="Consolas" w:eastAsia="Times New Roman" w:hAnsi="Consolas" w:cs="Times New Roman"/>
          <w:color w:val="569CD6"/>
          <w:sz w:val="21"/>
          <w:szCs w:val="21"/>
          <w:lang w:eastAsia="pt-BR"/>
        </w:rPr>
        <w:t>div</w:t>
      </w:r>
      <w:proofErr w:type="spellEnd"/>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id</w:t>
      </w:r>
      <w:r w:rsidRPr="007056F7">
        <w:rPr>
          <w:rFonts w:ascii="Consolas" w:eastAsia="Times New Roman" w:hAnsi="Consolas" w:cs="Times New Roman"/>
          <w:color w:val="D4D4D4"/>
          <w:sz w:val="21"/>
          <w:szCs w:val="21"/>
          <w:lang w:eastAsia="pt-BR"/>
        </w:rPr>
        <w:t>=</w:t>
      </w:r>
      <w:r w:rsidRPr="007056F7">
        <w:rPr>
          <w:rFonts w:ascii="Consolas" w:eastAsia="Times New Roman" w:hAnsi="Consolas" w:cs="Times New Roman"/>
          <w:color w:val="CE9178"/>
          <w:sz w:val="21"/>
          <w:szCs w:val="21"/>
          <w:lang w:eastAsia="pt-BR"/>
        </w:rPr>
        <w:t>"app"</w:t>
      </w:r>
      <w:r w:rsidRPr="007056F7">
        <w:rPr>
          <w:rFonts w:ascii="Consolas" w:eastAsia="Times New Roman" w:hAnsi="Consolas" w:cs="Times New Roman"/>
          <w:color w:val="808080"/>
          <w:sz w:val="21"/>
          <w:szCs w:val="21"/>
          <w:lang w:eastAsia="pt-BR"/>
        </w:rPr>
        <w:t>&gt;</w:t>
      </w:r>
    </w:p>
    <w:p w14:paraId="502ADC09"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r w:rsidRPr="007056F7">
        <w:rPr>
          <w:rFonts w:ascii="Consolas" w:eastAsia="Times New Roman" w:hAnsi="Consolas" w:cs="Times New Roman"/>
          <w:color w:val="569CD6"/>
          <w:sz w:val="21"/>
          <w:szCs w:val="21"/>
          <w:lang w:eastAsia="pt-BR"/>
        </w:rPr>
        <w:t>p</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v-for</w:t>
      </w:r>
      <w:r w:rsidRPr="007056F7">
        <w:rPr>
          <w:rFonts w:ascii="Consolas" w:eastAsia="Times New Roman" w:hAnsi="Consolas" w:cs="Times New Roman"/>
          <w:color w:val="D4D4D4"/>
          <w:sz w:val="21"/>
          <w:szCs w:val="21"/>
          <w:lang w:eastAsia="pt-BR"/>
        </w:rPr>
        <w:t>=</w:t>
      </w:r>
      <w:r w:rsidRPr="007056F7">
        <w:rPr>
          <w:rFonts w:ascii="Consolas" w:eastAsia="Times New Roman" w:hAnsi="Consolas" w:cs="Times New Roman"/>
          <w:color w:val="CE9178"/>
          <w:sz w:val="21"/>
          <w:szCs w:val="21"/>
          <w:lang w:eastAsia="pt-BR"/>
        </w:rPr>
        <w:t>"(aluno, i) in alunos"</w:t>
      </w:r>
      <w:r w:rsidRPr="007056F7">
        <w:rPr>
          <w:rFonts w:ascii="Consolas" w:eastAsia="Times New Roman" w:hAnsi="Consolas" w:cs="Times New Roman"/>
          <w:color w:val="808080"/>
          <w:sz w:val="21"/>
          <w:szCs w:val="21"/>
          <w:lang w:eastAsia="pt-BR"/>
        </w:rPr>
        <w:t>&gt;</w:t>
      </w:r>
    </w:p>
    <w:p w14:paraId="17482F12"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{{i+1}} {{</w:t>
      </w:r>
      <w:proofErr w:type="spellStart"/>
      <w:proofErr w:type="gramStart"/>
      <w:r w:rsidRPr="007056F7">
        <w:rPr>
          <w:rFonts w:ascii="Consolas" w:eastAsia="Times New Roman" w:hAnsi="Consolas" w:cs="Times New Roman"/>
          <w:color w:val="D4D4D4"/>
          <w:sz w:val="21"/>
          <w:szCs w:val="21"/>
          <w:lang w:eastAsia="pt-BR"/>
        </w:rPr>
        <w:t>aluno.nome</w:t>
      </w:r>
      <w:proofErr w:type="spellEnd"/>
      <w:proofErr w:type="gramEnd"/>
      <w:r w:rsidRPr="007056F7">
        <w:rPr>
          <w:rFonts w:ascii="Consolas" w:eastAsia="Times New Roman" w:hAnsi="Consolas" w:cs="Times New Roman"/>
          <w:color w:val="D4D4D4"/>
          <w:sz w:val="21"/>
          <w:szCs w:val="21"/>
          <w:lang w:eastAsia="pt-BR"/>
        </w:rPr>
        <w:t>}} {{</w:t>
      </w:r>
      <w:proofErr w:type="spellStart"/>
      <w:r w:rsidRPr="007056F7">
        <w:rPr>
          <w:rFonts w:ascii="Consolas" w:eastAsia="Times New Roman" w:hAnsi="Consolas" w:cs="Times New Roman"/>
          <w:color w:val="D4D4D4"/>
          <w:sz w:val="21"/>
          <w:szCs w:val="21"/>
          <w:lang w:eastAsia="pt-BR"/>
        </w:rPr>
        <w:t>aluno.nota</w:t>
      </w:r>
      <w:proofErr w:type="spellEnd"/>
      <w:r w:rsidRPr="007056F7">
        <w:rPr>
          <w:rFonts w:ascii="Consolas" w:eastAsia="Times New Roman" w:hAnsi="Consolas" w:cs="Times New Roman"/>
          <w:color w:val="D4D4D4"/>
          <w:sz w:val="21"/>
          <w:szCs w:val="21"/>
          <w:lang w:eastAsia="pt-BR"/>
        </w:rPr>
        <w:t>}}</w:t>
      </w:r>
    </w:p>
    <w:p w14:paraId="47428B4C"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r w:rsidRPr="007056F7">
        <w:rPr>
          <w:rFonts w:ascii="Consolas" w:eastAsia="Times New Roman" w:hAnsi="Consolas" w:cs="Times New Roman"/>
          <w:color w:val="569CD6"/>
          <w:sz w:val="21"/>
          <w:szCs w:val="21"/>
          <w:lang w:eastAsia="pt-BR"/>
        </w:rPr>
        <w:t>p</w:t>
      </w:r>
      <w:r w:rsidRPr="007056F7">
        <w:rPr>
          <w:rFonts w:ascii="Consolas" w:eastAsia="Times New Roman" w:hAnsi="Consolas" w:cs="Times New Roman"/>
          <w:color w:val="808080"/>
          <w:sz w:val="21"/>
          <w:szCs w:val="21"/>
          <w:lang w:eastAsia="pt-BR"/>
        </w:rPr>
        <w:t>&gt;</w:t>
      </w:r>
    </w:p>
    <w:p w14:paraId="5EE6C091"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proofErr w:type="spellStart"/>
      <w:r w:rsidRPr="007056F7">
        <w:rPr>
          <w:rFonts w:ascii="Consolas" w:eastAsia="Times New Roman" w:hAnsi="Consolas" w:cs="Times New Roman"/>
          <w:color w:val="569CD6"/>
          <w:sz w:val="21"/>
          <w:szCs w:val="21"/>
          <w:lang w:eastAsia="pt-BR"/>
        </w:rPr>
        <w:t>div</w:t>
      </w:r>
      <w:proofErr w:type="spellEnd"/>
      <w:r w:rsidRPr="007056F7">
        <w:rPr>
          <w:rFonts w:ascii="Consolas" w:eastAsia="Times New Roman" w:hAnsi="Consolas" w:cs="Times New Roman"/>
          <w:color w:val="808080"/>
          <w:sz w:val="21"/>
          <w:szCs w:val="21"/>
          <w:lang w:eastAsia="pt-BR"/>
        </w:rPr>
        <w:t>&gt;</w:t>
      </w:r>
    </w:p>
    <w:p w14:paraId="55767256"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r w:rsidRPr="007056F7">
        <w:rPr>
          <w:rFonts w:ascii="Consolas" w:eastAsia="Times New Roman" w:hAnsi="Consolas" w:cs="Times New Roman"/>
          <w:color w:val="569CD6"/>
          <w:sz w:val="21"/>
          <w:szCs w:val="21"/>
          <w:lang w:eastAsia="pt-BR"/>
        </w:rPr>
        <w:t>script</w:t>
      </w:r>
      <w:r w:rsidRPr="007056F7">
        <w:rPr>
          <w:rFonts w:ascii="Consolas" w:eastAsia="Times New Roman" w:hAnsi="Consolas" w:cs="Times New Roman"/>
          <w:color w:val="808080"/>
          <w:sz w:val="21"/>
          <w:szCs w:val="21"/>
          <w:lang w:eastAsia="pt-BR"/>
        </w:rPr>
        <w:t>&gt;</w:t>
      </w:r>
    </w:p>
    <w:p w14:paraId="3C0D2A27"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569CD6"/>
          <w:sz w:val="21"/>
          <w:szCs w:val="21"/>
          <w:lang w:eastAsia="pt-BR"/>
        </w:rPr>
        <w:t>new</w:t>
      </w:r>
      <w:r w:rsidRPr="007056F7">
        <w:rPr>
          <w:rFonts w:ascii="Consolas" w:eastAsia="Times New Roman" w:hAnsi="Consolas" w:cs="Times New Roman"/>
          <w:color w:val="D4D4D4"/>
          <w:sz w:val="21"/>
          <w:szCs w:val="21"/>
          <w:lang w:eastAsia="pt-BR"/>
        </w:rPr>
        <w:t> </w:t>
      </w:r>
      <w:proofErr w:type="spellStart"/>
      <w:proofErr w:type="gramStart"/>
      <w:r w:rsidRPr="007056F7">
        <w:rPr>
          <w:rFonts w:ascii="Consolas" w:eastAsia="Times New Roman" w:hAnsi="Consolas" w:cs="Times New Roman"/>
          <w:color w:val="DCDCAA"/>
          <w:sz w:val="21"/>
          <w:szCs w:val="21"/>
          <w:lang w:eastAsia="pt-BR"/>
        </w:rPr>
        <w:t>Vue</w:t>
      </w:r>
      <w:proofErr w:type="spellEnd"/>
      <w:r w:rsidRPr="007056F7">
        <w:rPr>
          <w:rFonts w:ascii="Consolas" w:eastAsia="Times New Roman" w:hAnsi="Consolas" w:cs="Times New Roman"/>
          <w:color w:val="D4D4D4"/>
          <w:sz w:val="21"/>
          <w:szCs w:val="21"/>
          <w:lang w:eastAsia="pt-BR"/>
        </w:rPr>
        <w:t>(</w:t>
      </w:r>
      <w:proofErr w:type="gramEnd"/>
      <w:r w:rsidRPr="007056F7">
        <w:rPr>
          <w:rFonts w:ascii="Consolas" w:eastAsia="Times New Roman" w:hAnsi="Consolas" w:cs="Times New Roman"/>
          <w:color w:val="D4D4D4"/>
          <w:sz w:val="21"/>
          <w:szCs w:val="21"/>
          <w:lang w:eastAsia="pt-BR"/>
        </w:rPr>
        <w:t>{</w:t>
      </w:r>
    </w:p>
    <w:p w14:paraId="6016FCFF"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proofErr w:type="spellStart"/>
      <w:r w:rsidRPr="007056F7">
        <w:rPr>
          <w:rFonts w:ascii="Consolas" w:eastAsia="Times New Roman" w:hAnsi="Consolas" w:cs="Times New Roman"/>
          <w:color w:val="9CDCFE"/>
          <w:sz w:val="21"/>
          <w:szCs w:val="21"/>
          <w:lang w:eastAsia="pt-BR"/>
        </w:rPr>
        <w:t>el</w:t>
      </w:r>
      <w:proofErr w:type="spellEnd"/>
      <w:r w:rsidRPr="007056F7">
        <w:rPr>
          <w:rFonts w:ascii="Consolas" w:eastAsia="Times New Roman" w:hAnsi="Consolas" w:cs="Times New Roman"/>
          <w:color w:val="9CDCFE"/>
          <w:sz w:val="21"/>
          <w:szCs w:val="21"/>
          <w:lang w:eastAsia="pt-BR"/>
        </w:rPr>
        <w:t>:</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CE9178"/>
          <w:sz w:val="21"/>
          <w:szCs w:val="21"/>
          <w:lang w:eastAsia="pt-BR"/>
        </w:rPr>
        <w:t>"#app"</w:t>
      </w:r>
      <w:r w:rsidRPr="007056F7">
        <w:rPr>
          <w:rFonts w:ascii="Consolas" w:eastAsia="Times New Roman" w:hAnsi="Consolas" w:cs="Times New Roman"/>
          <w:color w:val="D4D4D4"/>
          <w:sz w:val="21"/>
          <w:szCs w:val="21"/>
          <w:lang w:eastAsia="pt-BR"/>
        </w:rPr>
        <w:t>,</w:t>
      </w:r>
    </w:p>
    <w:p w14:paraId="6CF4B2E0"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data:</w:t>
      </w:r>
      <w:r w:rsidRPr="007056F7">
        <w:rPr>
          <w:rFonts w:ascii="Consolas" w:eastAsia="Times New Roman" w:hAnsi="Consolas" w:cs="Times New Roman"/>
          <w:color w:val="D4D4D4"/>
          <w:sz w:val="21"/>
          <w:szCs w:val="21"/>
          <w:lang w:eastAsia="pt-BR"/>
        </w:rPr>
        <w:t> {</w:t>
      </w:r>
    </w:p>
    <w:p w14:paraId="027F3F54"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alunos:</w:t>
      </w:r>
      <w:r w:rsidRPr="007056F7">
        <w:rPr>
          <w:rFonts w:ascii="Consolas" w:eastAsia="Times New Roman" w:hAnsi="Consolas" w:cs="Times New Roman"/>
          <w:color w:val="D4D4D4"/>
          <w:sz w:val="21"/>
          <w:szCs w:val="21"/>
          <w:lang w:eastAsia="pt-BR"/>
        </w:rPr>
        <w:t> [</w:t>
      </w:r>
    </w:p>
    <w:p w14:paraId="66AD280B"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nome:</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CE9178"/>
          <w:sz w:val="21"/>
          <w:szCs w:val="21"/>
          <w:lang w:eastAsia="pt-BR"/>
        </w:rPr>
        <w:t>"Ana"</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nota:</w:t>
      </w:r>
      <w:r w:rsidRPr="007056F7">
        <w:rPr>
          <w:rFonts w:ascii="Consolas" w:eastAsia="Times New Roman" w:hAnsi="Consolas" w:cs="Times New Roman"/>
          <w:color w:val="D4D4D4"/>
          <w:sz w:val="21"/>
          <w:szCs w:val="21"/>
          <w:lang w:eastAsia="pt-BR"/>
        </w:rPr>
        <w:t> </w:t>
      </w:r>
      <w:proofErr w:type="gramStart"/>
      <w:r w:rsidRPr="007056F7">
        <w:rPr>
          <w:rFonts w:ascii="Consolas" w:eastAsia="Times New Roman" w:hAnsi="Consolas" w:cs="Times New Roman"/>
          <w:color w:val="B5CEA8"/>
          <w:sz w:val="21"/>
          <w:szCs w:val="21"/>
          <w:lang w:eastAsia="pt-BR"/>
        </w:rPr>
        <w:t>10</w:t>
      </w:r>
      <w:r w:rsidRPr="007056F7">
        <w:rPr>
          <w:rFonts w:ascii="Consolas" w:eastAsia="Times New Roman" w:hAnsi="Consolas" w:cs="Times New Roman"/>
          <w:color w:val="D4D4D4"/>
          <w:sz w:val="21"/>
          <w:szCs w:val="21"/>
          <w:lang w:eastAsia="pt-BR"/>
        </w:rPr>
        <w:t> }</w:t>
      </w:r>
      <w:proofErr w:type="gramEnd"/>
      <w:r w:rsidRPr="007056F7">
        <w:rPr>
          <w:rFonts w:ascii="Consolas" w:eastAsia="Times New Roman" w:hAnsi="Consolas" w:cs="Times New Roman"/>
          <w:color w:val="D4D4D4"/>
          <w:sz w:val="21"/>
          <w:szCs w:val="21"/>
          <w:lang w:eastAsia="pt-BR"/>
        </w:rPr>
        <w:t>,</w:t>
      </w:r>
    </w:p>
    <w:p w14:paraId="1BE6267C"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lastRenderedPageBreak/>
        <w:t>                    {</w:t>
      </w:r>
      <w:r w:rsidRPr="007056F7">
        <w:rPr>
          <w:rFonts w:ascii="Consolas" w:eastAsia="Times New Roman" w:hAnsi="Consolas" w:cs="Times New Roman"/>
          <w:color w:val="9CDCFE"/>
          <w:sz w:val="21"/>
          <w:szCs w:val="21"/>
          <w:lang w:eastAsia="pt-BR"/>
        </w:rPr>
        <w:t>nome:</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CE9178"/>
          <w:sz w:val="21"/>
          <w:szCs w:val="21"/>
          <w:lang w:eastAsia="pt-BR"/>
        </w:rPr>
        <w:t>"Wesley"</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9CDCFE"/>
          <w:sz w:val="21"/>
          <w:szCs w:val="21"/>
          <w:lang w:eastAsia="pt-BR"/>
        </w:rPr>
        <w:t>nota:</w:t>
      </w: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B5CEA8"/>
          <w:sz w:val="21"/>
          <w:szCs w:val="21"/>
          <w:lang w:eastAsia="pt-BR"/>
        </w:rPr>
        <w:t>8</w:t>
      </w:r>
      <w:r w:rsidRPr="007056F7">
        <w:rPr>
          <w:rFonts w:ascii="Consolas" w:eastAsia="Times New Roman" w:hAnsi="Consolas" w:cs="Times New Roman"/>
          <w:color w:val="D4D4D4"/>
          <w:sz w:val="21"/>
          <w:szCs w:val="21"/>
          <w:lang w:eastAsia="pt-BR"/>
        </w:rPr>
        <w:t>}</w:t>
      </w:r>
    </w:p>
    <w:p w14:paraId="675F3085"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p>
    <w:p w14:paraId="49D5577A"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p>
    <w:p w14:paraId="1889B226"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p>
    <w:p w14:paraId="75841293" w14:textId="77777777" w:rsidR="007056F7" w:rsidRPr="007056F7" w:rsidRDefault="007056F7" w:rsidP="007056F7">
      <w:pPr>
        <w:shd w:val="clear" w:color="auto" w:fill="1E1E1E"/>
        <w:spacing w:after="0" w:line="285" w:lineRule="atLeast"/>
        <w:rPr>
          <w:rFonts w:ascii="Consolas" w:eastAsia="Times New Roman" w:hAnsi="Consolas" w:cs="Times New Roman"/>
          <w:color w:val="D4D4D4"/>
          <w:sz w:val="21"/>
          <w:szCs w:val="21"/>
          <w:lang w:eastAsia="pt-BR"/>
        </w:rPr>
      </w:pPr>
      <w:r w:rsidRPr="007056F7">
        <w:rPr>
          <w:rFonts w:ascii="Consolas" w:eastAsia="Times New Roman" w:hAnsi="Consolas" w:cs="Times New Roman"/>
          <w:color w:val="D4D4D4"/>
          <w:sz w:val="21"/>
          <w:szCs w:val="21"/>
          <w:lang w:eastAsia="pt-BR"/>
        </w:rPr>
        <w:t>    </w:t>
      </w:r>
      <w:r w:rsidRPr="007056F7">
        <w:rPr>
          <w:rFonts w:ascii="Consolas" w:eastAsia="Times New Roman" w:hAnsi="Consolas" w:cs="Times New Roman"/>
          <w:color w:val="808080"/>
          <w:sz w:val="21"/>
          <w:szCs w:val="21"/>
          <w:lang w:eastAsia="pt-BR"/>
        </w:rPr>
        <w:t>&lt;/</w:t>
      </w:r>
      <w:r w:rsidRPr="007056F7">
        <w:rPr>
          <w:rFonts w:ascii="Consolas" w:eastAsia="Times New Roman" w:hAnsi="Consolas" w:cs="Times New Roman"/>
          <w:color w:val="569CD6"/>
          <w:sz w:val="21"/>
          <w:szCs w:val="21"/>
          <w:lang w:eastAsia="pt-BR"/>
        </w:rPr>
        <w:t>script</w:t>
      </w:r>
      <w:r w:rsidRPr="007056F7">
        <w:rPr>
          <w:rFonts w:ascii="Consolas" w:eastAsia="Times New Roman" w:hAnsi="Consolas" w:cs="Times New Roman"/>
          <w:color w:val="808080"/>
          <w:sz w:val="21"/>
          <w:szCs w:val="21"/>
          <w:lang w:eastAsia="pt-BR"/>
        </w:rPr>
        <w:t>&gt;</w:t>
      </w:r>
    </w:p>
    <w:p w14:paraId="1AB0B613" w14:textId="77777777" w:rsidR="00F2775C" w:rsidRDefault="00F2775C" w:rsidP="00E70A3F">
      <w:pPr>
        <w:tabs>
          <w:tab w:val="left" w:pos="5775"/>
        </w:tabs>
        <w:rPr>
          <w:sz w:val="24"/>
          <w:szCs w:val="24"/>
        </w:rPr>
      </w:pPr>
    </w:p>
    <w:p w14:paraId="51520D6F" w14:textId="77777777" w:rsidR="00D35C5E" w:rsidRDefault="00F2775C" w:rsidP="00E70A3F">
      <w:pPr>
        <w:tabs>
          <w:tab w:val="left" w:pos="5775"/>
        </w:tabs>
        <w:rPr>
          <w:sz w:val="24"/>
          <w:szCs w:val="24"/>
        </w:rPr>
      </w:pPr>
      <w:r>
        <w:rPr>
          <w:sz w:val="24"/>
          <w:szCs w:val="24"/>
        </w:rPr>
        <w:t xml:space="preserve">Podemos utilizar a diretiva </w:t>
      </w:r>
      <w:proofErr w:type="spellStart"/>
      <w:r>
        <w:rPr>
          <w:sz w:val="24"/>
          <w:szCs w:val="24"/>
        </w:rPr>
        <w:t>v-if</w:t>
      </w:r>
      <w:proofErr w:type="spellEnd"/>
      <w:r>
        <w:rPr>
          <w:sz w:val="24"/>
          <w:szCs w:val="24"/>
        </w:rPr>
        <w:t xml:space="preserve"> para </w:t>
      </w:r>
      <w:r w:rsidR="00D35C5E">
        <w:rPr>
          <w:sz w:val="24"/>
          <w:szCs w:val="24"/>
        </w:rPr>
        <w:t xml:space="preserve">fazermos uma validação </w:t>
      </w:r>
      <w:proofErr w:type="spellStart"/>
      <w:r w:rsidR="00D35C5E">
        <w:rPr>
          <w:sz w:val="24"/>
          <w:szCs w:val="24"/>
        </w:rPr>
        <w:t>If</w:t>
      </w:r>
      <w:proofErr w:type="spellEnd"/>
      <w:r w:rsidR="00D35C5E">
        <w:rPr>
          <w:sz w:val="24"/>
          <w:szCs w:val="24"/>
        </w:rPr>
        <w:t xml:space="preserve">-Else com o </w:t>
      </w:r>
      <w:proofErr w:type="spellStart"/>
      <w:r w:rsidR="00D35C5E">
        <w:rPr>
          <w:sz w:val="24"/>
          <w:szCs w:val="24"/>
        </w:rPr>
        <w:t>Vue</w:t>
      </w:r>
      <w:proofErr w:type="spellEnd"/>
      <w:r w:rsidR="00D35C5E">
        <w:rPr>
          <w:sz w:val="24"/>
          <w:szCs w:val="24"/>
        </w:rPr>
        <w:t>:</w:t>
      </w:r>
    </w:p>
    <w:p w14:paraId="3D3BAEF0"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body</w:t>
      </w:r>
      <w:r w:rsidRPr="007324B5">
        <w:rPr>
          <w:rFonts w:ascii="Consolas" w:eastAsia="Times New Roman" w:hAnsi="Consolas" w:cs="Times New Roman"/>
          <w:color w:val="D4D4D4"/>
          <w:sz w:val="21"/>
          <w:szCs w:val="21"/>
          <w:lang w:eastAsia="pt-BR"/>
        </w:rPr>
        <w:t> </w:t>
      </w:r>
      <w:proofErr w:type="spellStart"/>
      <w:r w:rsidRPr="007324B5">
        <w:rPr>
          <w:rFonts w:ascii="Consolas" w:eastAsia="Times New Roman" w:hAnsi="Consolas" w:cs="Times New Roman"/>
          <w:color w:val="9CDCFE"/>
          <w:sz w:val="21"/>
          <w:szCs w:val="21"/>
          <w:lang w:eastAsia="pt-BR"/>
        </w:rPr>
        <w:t>class</w:t>
      </w:r>
      <w:proofErr w:type="spellEnd"/>
      <w:r w:rsidRPr="007324B5">
        <w:rPr>
          <w:rFonts w:ascii="Consolas" w:eastAsia="Times New Roman" w:hAnsi="Consolas" w:cs="Times New Roman"/>
          <w:color w:val="D4D4D4"/>
          <w:sz w:val="21"/>
          <w:szCs w:val="21"/>
          <w:lang w:eastAsia="pt-BR"/>
        </w:rPr>
        <w:t>=</w:t>
      </w:r>
      <w:r w:rsidRPr="007324B5">
        <w:rPr>
          <w:rFonts w:ascii="Consolas" w:eastAsia="Times New Roman" w:hAnsi="Consolas" w:cs="Times New Roman"/>
          <w:color w:val="CE9178"/>
          <w:sz w:val="21"/>
          <w:szCs w:val="21"/>
          <w:lang w:eastAsia="pt-BR"/>
        </w:rPr>
        <w:t>"</w:t>
      </w:r>
      <w:proofErr w:type="spellStart"/>
      <w:r w:rsidRPr="007324B5">
        <w:rPr>
          <w:rFonts w:ascii="Consolas" w:eastAsia="Times New Roman" w:hAnsi="Consolas" w:cs="Times New Roman"/>
          <w:color w:val="CE9178"/>
          <w:sz w:val="21"/>
          <w:szCs w:val="21"/>
          <w:lang w:eastAsia="pt-BR"/>
        </w:rPr>
        <w:t>exercicio</w:t>
      </w:r>
      <w:proofErr w:type="spellEnd"/>
      <w:r w:rsidRPr="007324B5">
        <w:rPr>
          <w:rFonts w:ascii="Consolas" w:eastAsia="Times New Roman" w:hAnsi="Consolas" w:cs="Times New Roman"/>
          <w:color w:val="CE9178"/>
          <w:sz w:val="21"/>
          <w:szCs w:val="21"/>
          <w:lang w:eastAsia="pt-BR"/>
        </w:rPr>
        <w:t>"</w:t>
      </w:r>
      <w:r w:rsidRPr="007324B5">
        <w:rPr>
          <w:rFonts w:ascii="Consolas" w:eastAsia="Times New Roman" w:hAnsi="Consolas" w:cs="Times New Roman"/>
          <w:color w:val="808080"/>
          <w:sz w:val="21"/>
          <w:szCs w:val="21"/>
          <w:lang w:eastAsia="pt-BR"/>
        </w:rPr>
        <w:t>&gt;</w:t>
      </w:r>
    </w:p>
    <w:p w14:paraId="35B2F964"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div</w:t>
      </w:r>
      <w:proofErr w:type="spellEnd"/>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id</w:t>
      </w:r>
      <w:r w:rsidRPr="007324B5">
        <w:rPr>
          <w:rFonts w:ascii="Consolas" w:eastAsia="Times New Roman" w:hAnsi="Consolas" w:cs="Times New Roman"/>
          <w:color w:val="D4D4D4"/>
          <w:sz w:val="21"/>
          <w:szCs w:val="21"/>
          <w:lang w:eastAsia="pt-BR"/>
        </w:rPr>
        <w:t>=</w:t>
      </w:r>
      <w:r w:rsidRPr="007324B5">
        <w:rPr>
          <w:rFonts w:ascii="Consolas" w:eastAsia="Times New Roman" w:hAnsi="Consolas" w:cs="Times New Roman"/>
          <w:color w:val="CE9178"/>
          <w:sz w:val="21"/>
          <w:szCs w:val="21"/>
          <w:lang w:eastAsia="pt-BR"/>
        </w:rPr>
        <w:t>"app"</w:t>
      </w:r>
      <w:r w:rsidRPr="007324B5">
        <w:rPr>
          <w:rFonts w:ascii="Consolas" w:eastAsia="Times New Roman" w:hAnsi="Consolas" w:cs="Times New Roman"/>
          <w:color w:val="808080"/>
          <w:sz w:val="21"/>
          <w:szCs w:val="21"/>
          <w:lang w:eastAsia="pt-BR"/>
        </w:rPr>
        <w:t>&gt;</w:t>
      </w:r>
    </w:p>
    <w:p w14:paraId="2E1640C1"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p</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v-for</w:t>
      </w:r>
      <w:r w:rsidRPr="007324B5">
        <w:rPr>
          <w:rFonts w:ascii="Consolas" w:eastAsia="Times New Roman" w:hAnsi="Consolas" w:cs="Times New Roman"/>
          <w:color w:val="D4D4D4"/>
          <w:sz w:val="21"/>
          <w:szCs w:val="21"/>
          <w:lang w:eastAsia="pt-BR"/>
        </w:rPr>
        <w:t>=</w:t>
      </w:r>
      <w:r w:rsidRPr="007324B5">
        <w:rPr>
          <w:rFonts w:ascii="Consolas" w:eastAsia="Times New Roman" w:hAnsi="Consolas" w:cs="Times New Roman"/>
          <w:color w:val="CE9178"/>
          <w:sz w:val="21"/>
          <w:szCs w:val="21"/>
          <w:lang w:eastAsia="pt-BR"/>
        </w:rPr>
        <w:t>"(aluno, i) in alunos"</w:t>
      </w:r>
      <w:r w:rsidRPr="007324B5">
        <w:rPr>
          <w:rFonts w:ascii="Consolas" w:eastAsia="Times New Roman" w:hAnsi="Consolas" w:cs="Times New Roman"/>
          <w:color w:val="808080"/>
          <w:sz w:val="21"/>
          <w:szCs w:val="21"/>
          <w:lang w:eastAsia="pt-BR"/>
        </w:rPr>
        <w:t>&gt;</w:t>
      </w:r>
    </w:p>
    <w:p w14:paraId="26BEF445"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{{i+1}} {{</w:t>
      </w:r>
      <w:proofErr w:type="spellStart"/>
      <w:proofErr w:type="gramStart"/>
      <w:r w:rsidRPr="007324B5">
        <w:rPr>
          <w:rFonts w:ascii="Consolas" w:eastAsia="Times New Roman" w:hAnsi="Consolas" w:cs="Times New Roman"/>
          <w:color w:val="D4D4D4"/>
          <w:sz w:val="21"/>
          <w:szCs w:val="21"/>
          <w:lang w:eastAsia="pt-BR"/>
        </w:rPr>
        <w:t>aluno.nome</w:t>
      </w:r>
      <w:proofErr w:type="spellEnd"/>
      <w:proofErr w:type="gramEnd"/>
      <w:r w:rsidRPr="007324B5">
        <w:rPr>
          <w:rFonts w:ascii="Consolas" w:eastAsia="Times New Roman" w:hAnsi="Consolas" w:cs="Times New Roman"/>
          <w:color w:val="D4D4D4"/>
          <w:sz w:val="21"/>
          <w:szCs w:val="21"/>
          <w:lang w:eastAsia="pt-BR"/>
        </w:rPr>
        <w:t>}} {{</w:t>
      </w:r>
      <w:proofErr w:type="spellStart"/>
      <w:r w:rsidRPr="007324B5">
        <w:rPr>
          <w:rFonts w:ascii="Consolas" w:eastAsia="Times New Roman" w:hAnsi="Consolas" w:cs="Times New Roman"/>
          <w:color w:val="D4D4D4"/>
          <w:sz w:val="21"/>
          <w:szCs w:val="21"/>
          <w:lang w:eastAsia="pt-BR"/>
        </w:rPr>
        <w:t>aluno.nota</w:t>
      </w:r>
      <w:proofErr w:type="spellEnd"/>
      <w:r w:rsidRPr="007324B5">
        <w:rPr>
          <w:rFonts w:ascii="Consolas" w:eastAsia="Times New Roman" w:hAnsi="Consolas" w:cs="Times New Roman"/>
          <w:color w:val="D4D4D4"/>
          <w:sz w:val="21"/>
          <w:szCs w:val="21"/>
          <w:lang w:eastAsia="pt-BR"/>
        </w:rPr>
        <w:t>}}</w:t>
      </w:r>
    </w:p>
    <w:p w14:paraId="06ADD1D6"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D4D4D4"/>
          <w:sz w:val="21"/>
          <w:szCs w:val="21"/>
          <w:lang w:eastAsia="pt-BR"/>
        </w:rPr>
        <w:t> </w:t>
      </w:r>
      <w:proofErr w:type="spellStart"/>
      <w:r w:rsidRPr="007324B5">
        <w:rPr>
          <w:rFonts w:ascii="Consolas" w:eastAsia="Times New Roman" w:hAnsi="Consolas" w:cs="Times New Roman"/>
          <w:color w:val="9CDCFE"/>
          <w:sz w:val="21"/>
          <w:szCs w:val="21"/>
          <w:lang w:eastAsia="pt-BR"/>
        </w:rPr>
        <w:t>v-if</w:t>
      </w:r>
      <w:proofErr w:type="spellEnd"/>
      <w:r w:rsidRPr="007324B5">
        <w:rPr>
          <w:rFonts w:ascii="Consolas" w:eastAsia="Times New Roman" w:hAnsi="Consolas" w:cs="Times New Roman"/>
          <w:color w:val="D4D4D4"/>
          <w:sz w:val="21"/>
          <w:szCs w:val="21"/>
          <w:lang w:eastAsia="pt-BR"/>
        </w:rPr>
        <w:t>=</w:t>
      </w:r>
      <w:r w:rsidRPr="007324B5">
        <w:rPr>
          <w:rFonts w:ascii="Consolas" w:eastAsia="Times New Roman" w:hAnsi="Consolas" w:cs="Times New Roman"/>
          <w:color w:val="CE9178"/>
          <w:sz w:val="21"/>
          <w:szCs w:val="21"/>
          <w:lang w:eastAsia="pt-BR"/>
        </w:rPr>
        <w:t>"</w:t>
      </w:r>
      <w:proofErr w:type="spellStart"/>
      <w:proofErr w:type="gramStart"/>
      <w:r w:rsidRPr="007324B5">
        <w:rPr>
          <w:rFonts w:ascii="Consolas" w:eastAsia="Times New Roman" w:hAnsi="Consolas" w:cs="Times New Roman"/>
          <w:color w:val="CE9178"/>
          <w:sz w:val="21"/>
          <w:szCs w:val="21"/>
          <w:lang w:eastAsia="pt-BR"/>
        </w:rPr>
        <w:t>aluno.nota</w:t>
      </w:r>
      <w:proofErr w:type="spellEnd"/>
      <w:proofErr w:type="gramEnd"/>
      <w:r w:rsidRPr="007324B5">
        <w:rPr>
          <w:rFonts w:ascii="Consolas" w:eastAsia="Times New Roman" w:hAnsi="Consolas" w:cs="Times New Roman"/>
          <w:color w:val="CE9178"/>
          <w:sz w:val="21"/>
          <w:szCs w:val="21"/>
          <w:lang w:eastAsia="pt-BR"/>
        </w:rPr>
        <w:t> &gt;= 9"</w:t>
      </w:r>
      <w:r w:rsidRPr="007324B5">
        <w:rPr>
          <w:rFonts w:ascii="Consolas" w:eastAsia="Times New Roman" w:hAnsi="Consolas" w:cs="Times New Roman"/>
          <w:color w:val="808080"/>
          <w:sz w:val="21"/>
          <w:szCs w:val="21"/>
          <w:lang w:eastAsia="pt-BR"/>
        </w:rPr>
        <w:t>&gt;</w:t>
      </w:r>
      <w:r w:rsidRPr="007324B5">
        <w:rPr>
          <w:rFonts w:ascii="Consolas" w:eastAsia="Times New Roman" w:hAnsi="Consolas" w:cs="Times New Roman"/>
          <w:color w:val="D4D4D4"/>
          <w:sz w:val="21"/>
          <w:szCs w:val="21"/>
          <w:lang w:eastAsia="pt-BR"/>
        </w:rPr>
        <w:t>Quadro de honra</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808080"/>
          <w:sz w:val="21"/>
          <w:szCs w:val="21"/>
          <w:lang w:eastAsia="pt-BR"/>
        </w:rPr>
        <w:t>&gt;</w:t>
      </w:r>
    </w:p>
    <w:p w14:paraId="5557BF41"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v-</w:t>
      </w:r>
      <w:proofErr w:type="spellStart"/>
      <w:r w:rsidRPr="007324B5">
        <w:rPr>
          <w:rFonts w:ascii="Consolas" w:eastAsia="Times New Roman" w:hAnsi="Consolas" w:cs="Times New Roman"/>
          <w:color w:val="9CDCFE"/>
          <w:sz w:val="21"/>
          <w:szCs w:val="21"/>
          <w:lang w:eastAsia="pt-BR"/>
        </w:rPr>
        <w:t>else</w:t>
      </w:r>
      <w:proofErr w:type="spellEnd"/>
      <w:r w:rsidRPr="007324B5">
        <w:rPr>
          <w:rFonts w:ascii="Consolas" w:eastAsia="Times New Roman" w:hAnsi="Consolas" w:cs="Times New Roman"/>
          <w:color w:val="9CDCFE"/>
          <w:sz w:val="21"/>
          <w:szCs w:val="21"/>
          <w:lang w:eastAsia="pt-BR"/>
        </w:rPr>
        <w:t>-</w:t>
      </w:r>
      <w:proofErr w:type="spellStart"/>
      <w:r w:rsidRPr="007324B5">
        <w:rPr>
          <w:rFonts w:ascii="Consolas" w:eastAsia="Times New Roman" w:hAnsi="Consolas" w:cs="Times New Roman"/>
          <w:color w:val="9CDCFE"/>
          <w:sz w:val="21"/>
          <w:szCs w:val="21"/>
          <w:lang w:eastAsia="pt-BR"/>
        </w:rPr>
        <w:t>if</w:t>
      </w:r>
      <w:proofErr w:type="spellEnd"/>
      <w:r w:rsidRPr="007324B5">
        <w:rPr>
          <w:rFonts w:ascii="Consolas" w:eastAsia="Times New Roman" w:hAnsi="Consolas" w:cs="Times New Roman"/>
          <w:color w:val="D4D4D4"/>
          <w:sz w:val="21"/>
          <w:szCs w:val="21"/>
          <w:lang w:eastAsia="pt-BR"/>
        </w:rPr>
        <w:t>=</w:t>
      </w:r>
      <w:r w:rsidRPr="007324B5">
        <w:rPr>
          <w:rFonts w:ascii="Consolas" w:eastAsia="Times New Roman" w:hAnsi="Consolas" w:cs="Times New Roman"/>
          <w:color w:val="CE9178"/>
          <w:sz w:val="21"/>
          <w:szCs w:val="21"/>
          <w:lang w:eastAsia="pt-BR"/>
        </w:rPr>
        <w:t>"</w:t>
      </w:r>
      <w:proofErr w:type="spellStart"/>
      <w:proofErr w:type="gramStart"/>
      <w:r w:rsidRPr="007324B5">
        <w:rPr>
          <w:rFonts w:ascii="Consolas" w:eastAsia="Times New Roman" w:hAnsi="Consolas" w:cs="Times New Roman"/>
          <w:color w:val="CE9178"/>
          <w:sz w:val="21"/>
          <w:szCs w:val="21"/>
          <w:lang w:eastAsia="pt-BR"/>
        </w:rPr>
        <w:t>aluno.nota</w:t>
      </w:r>
      <w:proofErr w:type="spellEnd"/>
      <w:proofErr w:type="gramEnd"/>
      <w:r w:rsidRPr="007324B5">
        <w:rPr>
          <w:rFonts w:ascii="Consolas" w:eastAsia="Times New Roman" w:hAnsi="Consolas" w:cs="Times New Roman"/>
          <w:color w:val="CE9178"/>
          <w:sz w:val="21"/>
          <w:szCs w:val="21"/>
          <w:lang w:eastAsia="pt-BR"/>
        </w:rPr>
        <w:t> &gt;= 7"</w:t>
      </w:r>
      <w:r w:rsidRPr="007324B5">
        <w:rPr>
          <w:rFonts w:ascii="Consolas" w:eastAsia="Times New Roman" w:hAnsi="Consolas" w:cs="Times New Roman"/>
          <w:color w:val="808080"/>
          <w:sz w:val="21"/>
          <w:szCs w:val="21"/>
          <w:lang w:eastAsia="pt-BR"/>
        </w:rPr>
        <w:t>&gt;</w:t>
      </w:r>
      <w:r w:rsidRPr="007324B5">
        <w:rPr>
          <w:rFonts w:ascii="Consolas" w:eastAsia="Times New Roman" w:hAnsi="Consolas" w:cs="Times New Roman"/>
          <w:color w:val="D4D4D4"/>
          <w:sz w:val="21"/>
          <w:szCs w:val="21"/>
          <w:lang w:eastAsia="pt-BR"/>
        </w:rPr>
        <w:t>Aprovado</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808080"/>
          <w:sz w:val="21"/>
          <w:szCs w:val="21"/>
          <w:lang w:eastAsia="pt-BR"/>
        </w:rPr>
        <w:t>&gt;</w:t>
      </w:r>
    </w:p>
    <w:p w14:paraId="22510984"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D4D4D4"/>
          <w:sz w:val="21"/>
          <w:szCs w:val="21"/>
          <w:lang w:eastAsia="pt-BR"/>
        </w:rPr>
        <w:t> </w:t>
      </w:r>
      <w:proofErr w:type="spellStart"/>
      <w:r w:rsidRPr="007324B5">
        <w:rPr>
          <w:rFonts w:ascii="Consolas" w:eastAsia="Times New Roman" w:hAnsi="Consolas" w:cs="Times New Roman"/>
          <w:color w:val="9CDCFE"/>
          <w:sz w:val="21"/>
          <w:szCs w:val="21"/>
          <w:lang w:eastAsia="pt-BR"/>
        </w:rPr>
        <w:t>v-else</w:t>
      </w:r>
      <w:proofErr w:type="spellEnd"/>
      <w:r w:rsidRPr="007324B5">
        <w:rPr>
          <w:rFonts w:ascii="Consolas" w:eastAsia="Times New Roman" w:hAnsi="Consolas" w:cs="Times New Roman"/>
          <w:color w:val="808080"/>
          <w:sz w:val="21"/>
          <w:szCs w:val="21"/>
          <w:lang w:eastAsia="pt-BR"/>
        </w:rPr>
        <w:t>&gt;</w:t>
      </w:r>
      <w:r w:rsidRPr="007324B5">
        <w:rPr>
          <w:rFonts w:ascii="Consolas" w:eastAsia="Times New Roman" w:hAnsi="Consolas" w:cs="Times New Roman"/>
          <w:color w:val="D4D4D4"/>
          <w:sz w:val="21"/>
          <w:szCs w:val="21"/>
          <w:lang w:eastAsia="pt-BR"/>
        </w:rPr>
        <w:t> Reprovado</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span</w:t>
      </w:r>
      <w:proofErr w:type="spellEnd"/>
      <w:r w:rsidRPr="007324B5">
        <w:rPr>
          <w:rFonts w:ascii="Consolas" w:eastAsia="Times New Roman" w:hAnsi="Consolas" w:cs="Times New Roman"/>
          <w:color w:val="808080"/>
          <w:sz w:val="21"/>
          <w:szCs w:val="21"/>
          <w:lang w:eastAsia="pt-BR"/>
        </w:rPr>
        <w:t>&gt;</w:t>
      </w:r>
    </w:p>
    <w:p w14:paraId="19E6CBD2"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p</w:t>
      </w:r>
      <w:r w:rsidRPr="007324B5">
        <w:rPr>
          <w:rFonts w:ascii="Consolas" w:eastAsia="Times New Roman" w:hAnsi="Consolas" w:cs="Times New Roman"/>
          <w:color w:val="808080"/>
          <w:sz w:val="21"/>
          <w:szCs w:val="21"/>
          <w:lang w:eastAsia="pt-BR"/>
        </w:rPr>
        <w:t>&gt;</w:t>
      </w:r>
    </w:p>
    <w:p w14:paraId="4625F9FA"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proofErr w:type="spellStart"/>
      <w:r w:rsidRPr="007324B5">
        <w:rPr>
          <w:rFonts w:ascii="Consolas" w:eastAsia="Times New Roman" w:hAnsi="Consolas" w:cs="Times New Roman"/>
          <w:color w:val="569CD6"/>
          <w:sz w:val="21"/>
          <w:szCs w:val="21"/>
          <w:lang w:eastAsia="pt-BR"/>
        </w:rPr>
        <w:t>div</w:t>
      </w:r>
      <w:proofErr w:type="spellEnd"/>
      <w:r w:rsidRPr="007324B5">
        <w:rPr>
          <w:rFonts w:ascii="Consolas" w:eastAsia="Times New Roman" w:hAnsi="Consolas" w:cs="Times New Roman"/>
          <w:color w:val="808080"/>
          <w:sz w:val="21"/>
          <w:szCs w:val="21"/>
          <w:lang w:eastAsia="pt-BR"/>
        </w:rPr>
        <w:t>&gt;</w:t>
      </w:r>
    </w:p>
    <w:p w14:paraId="39F3B89F"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script</w:t>
      </w:r>
      <w:r w:rsidRPr="007324B5">
        <w:rPr>
          <w:rFonts w:ascii="Consolas" w:eastAsia="Times New Roman" w:hAnsi="Consolas" w:cs="Times New Roman"/>
          <w:color w:val="808080"/>
          <w:sz w:val="21"/>
          <w:szCs w:val="21"/>
          <w:lang w:eastAsia="pt-BR"/>
        </w:rPr>
        <w:t>&gt;</w:t>
      </w:r>
    </w:p>
    <w:p w14:paraId="55FE8C91"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569CD6"/>
          <w:sz w:val="21"/>
          <w:szCs w:val="21"/>
          <w:lang w:eastAsia="pt-BR"/>
        </w:rPr>
        <w:t>new</w:t>
      </w:r>
      <w:r w:rsidRPr="007324B5">
        <w:rPr>
          <w:rFonts w:ascii="Consolas" w:eastAsia="Times New Roman" w:hAnsi="Consolas" w:cs="Times New Roman"/>
          <w:color w:val="D4D4D4"/>
          <w:sz w:val="21"/>
          <w:szCs w:val="21"/>
          <w:lang w:eastAsia="pt-BR"/>
        </w:rPr>
        <w:t> </w:t>
      </w:r>
      <w:proofErr w:type="spellStart"/>
      <w:proofErr w:type="gramStart"/>
      <w:r w:rsidRPr="007324B5">
        <w:rPr>
          <w:rFonts w:ascii="Consolas" w:eastAsia="Times New Roman" w:hAnsi="Consolas" w:cs="Times New Roman"/>
          <w:color w:val="DCDCAA"/>
          <w:sz w:val="21"/>
          <w:szCs w:val="21"/>
          <w:lang w:eastAsia="pt-BR"/>
        </w:rPr>
        <w:t>Vue</w:t>
      </w:r>
      <w:proofErr w:type="spellEnd"/>
      <w:r w:rsidRPr="007324B5">
        <w:rPr>
          <w:rFonts w:ascii="Consolas" w:eastAsia="Times New Roman" w:hAnsi="Consolas" w:cs="Times New Roman"/>
          <w:color w:val="D4D4D4"/>
          <w:sz w:val="21"/>
          <w:szCs w:val="21"/>
          <w:lang w:eastAsia="pt-BR"/>
        </w:rPr>
        <w:t>(</w:t>
      </w:r>
      <w:proofErr w:type="gramEnd"/>
      <w:r w:rsidRPr="007324B5">
        <w:rPr>
          <w:rFonts w:ascii="Consolas" w:eastAsia="Times New Roman" w:hAnsi="Consolas" w:cs="Times New Roman"/>
          <w:color w:val="D4D4D4"/>
          <w:sz w:val="21"/>
          <w:szCs w:val="21"/>
          <w:lang w:eastAsia="pt-BR"/>
        </w:rPr>
        <w:t>{</w:t>
      </w:r>
    </w:p>
    <w:p w14:paraId="21638A98"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proofErr w:type="spellStart"/>
      <w:r w:rsidRPr="007324B5">
        <w:rPr>
          <w:rFonts w:ascii="Consolas" w:eastAsia="Times New Roman" w:hAnsi="Consolas" w:cs="Times New Roman"/>
          <w:color w:val="9CDCFE"/>
          <w:sz w:val="21"/>
          <w:szCs w:val="21"/>
          <w:lang w:eastAsia="pt-BR"/>
        </w:rPr>
        <w:t>el</w:t>
      </w:r>
      <w:proofErr w:type="spellEnd"/>
      <w:r w:rsidRPr="007324B5">
        <w:rPr>
          <w:rFonts w:ascii="Consolas" w:eastAsia="Times New Roman" w:hAnsi="Consolas" w:cs="Times New Roman"/>
          <w:color w:val="9CDCFE"/>
          <w:sz w:val="21"/>
          <w:szCs w:val="21"/>
          <w:lang w:eastAsia="pt-BR"/>
        </w:rPr>
        <w:t>:</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CE9178"/>
          <w:sz w:val="21"/>
          <w:szCs w:val="21"/>
          <w:lang w:eastAsia="pt-BR"/>
        </w:rPr>
        <w:t>"#app"</w:t>
      </w:r>
      <w:r w:rsidRPr="007324B5">
        <w:rPr>
          <w:rFonts w:ascii="Consolas" w:eastAsia="Times New Roman" w:hAnsi="Consolas" w:cs="Times New Roman"/>
          <w:color w:val="D4D4D4"/>
          <w:sz w:val="21"/>
          <w:szCs w:val="21"/>
          <w:lang w:eastAsia="pt-BR"/>
        </w:rPr>
        <w:t>,</w:t>
      </w:r>
    </w:p>
    <w:p w14:paraId="02C89CA0"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data:</w:t>
      </w:r>
      <w:r w:rsidRPr="007324B5">
        <w:rPr>
          <w:rFonts w:ascii="Consolas" w:eastAsia="Times New Roman" w:hAnsi="Consolas" w:cs="Times New Roman"/>
          <w:color w:val="D4D4D4"/>
          <w:sz w:val="21"/>
          <w:szCs w:val="21"/>
          <w:lang w:eastAsia="pt-BR"/>
        </w:rPr>
        <w:t> {</w:t>
      </w:r>
    </w:p>
    <w:p w14:paraId="652D4A77"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alunos:</w:t>
      </w:r>
      <w:r w:rsidRPr="007324B5">
        <w:rPr>
          <w:rFonts w:ascii="Consolas" w:eastAsia="Times New Roman" w:hAnsi="Consolas" w:cs="Times New Roman"/>
          <w:color w:val="D4D4D4"/>
          <w:sz w:val="21"/>
          <w:szCs w:val="21"/>
          <w:lang w:eastAsia="pt-BR"/>
        </w:rPr>
        <w:t> [</w:t>
      </w:r>
    </w:p>
    <w:p w14:paraId="158E94BF"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nome:</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CE9178"/>
          <w:sz w:val="21"/>
          <w:szCs w:val="21"/>
          <w:lang w:eastAsia="pt-BR"/>
        </w:rPr>
        <w:t>"Ana"</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nota:</w:t>
      </w:r>
      <w:r w:rsidRPr="007324B5">
        <w:rPr>
          <w:rFonts w:ascii="Consolas" w:eastAsia="Times New Roman" w:hAnsi="Consolas" w:cs="Times New Roman"/>
          <w:color w:val="D4D4D4"/>
          <w:sz w:val="21"/>
          <w:szCs w:val="21"/>
          <w:lang w:eastAsia="pt-BR"/>
        </w:rPr>
        <w:t> </w:t>
      </w:r>
      <w:proofErr w:type="gramStart"/>
      <w:r w:rsidRPr="007324B5">
        <w:rPr>
          <w:rFonts w:ascii="Consolas" w:eastAsia="Times New Roman" w:hAnsi="Consolas" w:cs="Times New Roman"/>
          <w:color w:val="B5CEA8"/>
          <w:sz w:val="21"/>
          <w:szCs w:val="21"/>
          <w:lang w:eastAsia="pt-BR"/>
        </w:rPr>
        <w:t>10</w:t>
      </w:r>
      <w:r w:rsidRPr="007324B5">
        <w:rPr>
          <w:rFonts w:ascii="Consolas" w:eastAsia="Times New Roman" w:hAnsi="Consolas" w:cs="Times New Roman"/>
          <w:color w:val="D4D4D4"/>
          <w:sz w:val="21"/>
          <w:szCs w:val="21"/>
          <w:lang w:eastAsia="pt-BR"/>
        </w:rPr>
        <w:t> }</w:t>
      </w:r>
      <w:proofErr w:type="gramEnd"/>
      <w:r w:rsidRPr="007324B5">
        <w:rPr>
          <w:rFonts w:ascii="Consolas" w:eastAsia="Times New Roman" w:hAnsi="Consolas" w:cs="Times New Roman"/>
          <w:color w:val="D4D4D4"/>
          <w:sz w:val="21"/>
          <w:szCs w:val="21"/>
          <w:lang w:eastAsia="pt-BR"/>
        </w:rPr>
        <w:t>,</w:t>
      </w:r>
    </w:p>
    <w:p w14:paraId="19ED21E1"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nome:</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CE9178"/>
          <w:sz w:val="21"/>
          <w:szCs w:val="21"/>
          <w:lang w:eastAsia="pt-BR"/>
        </w:rPr>
        <w:t>"Wesley"</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9CDCFE"/>
          <w:sz w:val="21"/>
          <w:szCs w:val="21"/>
          <w:lang w:eastAsia="pt-BR"/>
        </w:rPr>
        <w:t>nota:</w:t>
      </w: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B5CEA8"/>
          <w:sz w:val="21"/>
          <w:szCs w:val="21"/>
          <w:lang w:eastAsia="pt-BR"/>
        </w:rPr>
        <w:t>8</w:t>
      </w:r>
      <w:r w:rsidRPr="007324B5">
        <w:rPr>
          <w:rFonts w:ascii="Consolas" w:eastAsia="Times New Roman" w:hAnsi="Consolas" w:cs="Times New Roman"/>
          <w:color w:val="D4D4D4"/>
          <w:sz w:val="21"/>
          <w:szCs w:val="21"/>
          <w:lang w:eastAsia="pt-BR"/>
        </w:rPr>
        <w:t>}</w:t>
      </w:r>
    </w:p>
    <w:p w14:paraId="39397AF2"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p>
    <w:p w14:paraId="6D2E7752"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p>
    <w:p w14:paraId="2AA463BA"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p>
    <w:p w14:paraId="7F928F70"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D4D4D4"/>
          <w:sz w:val="21"/>
          <w:szCs w:val="21"/>
          <w:lang w:eastAsia="pt-BR"/>
        </w:rPr>
        <w:t>    </w:t>
      </w: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script</w:t>
      </w:r>
      <w:r w:rsidRPr="007324B5">
        <w:rPr>
          <w:rFonts w:ascii="Consolas" w:eastAsia="Times New Roman" w:hAnsi="Consolas" w:cs="Times New Roman"/>
          <w:color w:val="808080"/>
          <w:sz w:val="21"/>
          <w:szCs w:val="21"/>
          <w:lang w:eastAsia="pt-BR"/>
        </w:rPr>
        <w:t>&gt;</w:t>
      </w:r>
    </w:p>
    <w:p w14:paraId="3495B6B9" w14:textId="77777777" w:rsidR="007324B5" w:rsidRPr="007324B5" w:rsidRDefault="007324B5" w:rsidP="007324B5">
      <w:pPr>
        <w:shd w:val="clear" w:color="auto" w:fill="1E1E1E"/>
        <w:spacing w:after="0" w:line="285" w:lineRule="atLeast"/>
        <w:rPr>
          <w:rFonts w:ascii="Consolas" w:eastAsia="Times New Roman" w:hAnsi="Consolas" w:cs="Times New Roman"/>
          <w:color w:val="D4D4D4"/>
          <w:sz w:val="21"/>
          <w:szCs w:val="21"/>
          <w:lang w:eastAsia="pt-BR"/>
        </w:rPr>
      </w:pPr>
      <w:r w:rsidRPr="007324B5">
        <w:rPr>
          <w:rFonts w:ascii="Consolas" w:eastAsia="Times New Roman" w:hAnsi="Consolas" w:cs="Times New Roman"/>
          <w:color w:val="808080"/>
          <w:sz w:val="21"/>
          <w:szCs w:val="21"/>
          <w:lang w:eastAsia="pt-BR"/>
        </w:rPr>
        <w:t>&lt;/</w:t>
      </w:r>
      <w:r w:rsidRPr="007324B5">
        <w:rPr>
          <w:rFonts w:ascii="Consolas" w:eastAsia="Times New Roman" w:hAnsi="Consolas" w:cs="Times New Roman"/>
          <w:color w:val="569CD6"/>
          <w:sz w:val="21"/>
          <w:szCs w:val="21"/>
          <w:lang w:eastAsia="pt-BR"/>
        </w:rPr>
        <w:t>body</w:t>
      </w:r>
      <w:r w:rsidRPr="007324B5">
        <w:rPr>
          <w:rFonts w:ascii="Consolas" w:eastAsia="Times New Roman" w:hAnsi="Consolas" w:cs="Times New Roman"/>
          <w:color w:val="808080"/>
          <w:sz w:val="21"/>
          <w:szCs w:val="21"/>
          <w:lang w:eastAsia="pt-BR"/>
        </w:rPr>
        <w:t>&gt;</w:t>
      </w:r>
    </w:p>
    <w:p w14:paraId="58EFC386" w14:textId="77777777" w:rsidR="007324B5" w:rsidRDefault="007324B5" w:rsidP="00E70A3F">
      <w:pPr>
        <w:tabs>
          <w:tab w:val="left" w:pos="5775"/>
        </w:tabs>
        <w:rPr>
          <w:sz w:val="24"/>
          <w:szCs w:val="24"/>
        </w:rPr>
      </w:pPr>
    </w:p>
    <w:p w14:paraId="29895A2A" w14:textId="77777777" w:rsidR="00655AE3" w:rsidRDefault="00655AE3" w:rsidP="00E70A3F">
      <w:pPr>
        <w:tabs>
          <w:tab w:val="left" w:pos="5775"/>
        </w:tabs>
        <w:rPr>
          <w:sz w:val="24"/>
          <w:szCs w:val="24"/>
        </w:rPr>
      </w:pPr>
      <w:r>
        <w:rPr>
          <w:sz w:val="24"/>
          <w:szCs w:val="24"/>
        </w:rPr>
        <w:t xml:space="preserve">Vamos ver agora como aplicar estilos usando o </w:t>
      </w:r>
      <w:proofErr w:type="spellStart"/>
      <w:r>
        <w:rPr>
          <w:sz w:val="24"/>
          <w:szCs w:val="24"/>
        </w:rPr>
        <w:t>VueJS</w:t>
      </w:r>
      <w:proofErr w:type="spellEnd"/>
      <w:r>
        <w:rPr>
          <w:sz w:val="24"/>
          <w:szCs w:val="24"/>
        </w:rPr>
        <w:t>:</w:t>
      </w:r>
    </w:p>
    <w:p w14:paraId="37EFD5BD"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proofErr w:type="spellStart"/>
      <w:r w:rsidRPr="00FC780D">
        <w:rPr>
          <w:rFonts w:ascii="Consolas" w:eastAsia="Times New Roman" w:hAnsi="Consolas" w:cs="Times New Roman"/>
          <w:color w:val="569CD6"/>
          <w:sz w:val="21"/>
          <w:szCs w:val="21"/>
          <w:lang w:eastAsia="pt-BR"/>
        </w:rPr>
        <w:t>style</w:t>
      </w:r>
      <w:proofErr w:type="spellEnd"/>
      <w:r w:rsidRPr="00FC780D">
        <w:rPr>
          <w:rFonts w:ascii="Consolas" w:eastAsia="Times New Roman" w:hAnsi="Consolas" w:cs="Times New Roman"/>
          <w:color w:val="808080"/>
          <w:sz w:val="21"/>
          <w:szCs w:val="21"/>
          <w:lang w:eastAsia="pt-BR"/>
        </w:rPr>
        <w:t>&gt;</w:t>
      </w:r>
    </w:p>
    <w:p w14:paraId="06E78ACE"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proofErr w:type="gramStart"/>
      <w:r w:rsidRPr="00FC780D">
        <w:rPr>
          <w:rFonts w:ascii="Consolas" w:eastAsia="Times New Roman" w:hAnsi="Consolas" w:cs="Times New Roman"/>
          <w:color w:val="D7BA7D"/>
          <w:sz w:val="21"/>
          <w:szCs w:val="21"/>
          <w:lang w:eastAsia="pt-BR"/>
        </w:rPr>
        <w:t>.vermelho</w:t>
      </w:r>
      <w:proofErr w:type="gramEnd"/>
      <w:r w:rsidRPr="00FC780D">
        <w:rPr>
          <w:rFonts w:ascii="Consolas" w:eastAsia="Times New Roman" w:hAnsi="Consolas" w:cs="Times New Roman"/>
          <w:color w:val="D4D4D4"/>
          <w:sz w:val="21"/>
          <w:szCs w:val="21"/>
          <w:lang w:eastAsia="pt-BR"/>
        </w:rPr>
        <w:t> {</w:t>
      </w:r>
    </w:p>
    <w:p w14:paraId="7BC4BDD3"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9CDCFE"/>
          <w:sz w:val="21"/>
          <w:szCs w:val="21"/>
          <w:lang w:eastAsia="pt-BR"/>
        </w:rPr>
        <w:t>background-color</w:t>
      </w:r>
      <w:r w:rsidRPr="00FC780D">
        <w:rPr>
          <w:rFonts w:ascii="Consolas" w:eastAsia="Times New Roman" w:hAnsi="Consolas" w:cs="Times New Roman"/>
          <w:color w:val="D4D4D4"/>
          <w:sz w:val="21"/>
          <w:szCs w:val="21"/>
          <w:lang w:eastAsia="pt-BR"/>
        </w:rPr>
        <w:t>: </w:t>
      </w:r>
      <w:proofErr w:type="spellStart"/>
      <w:r w:rsidRPr="00FC780D">
        <w:rPr>
          <w:rFonts w:ascii="Consolas" w:eastAsia="Times New Roman" w:hAnsi="Consolas" w:cs="Times New Roman"/>
          <w:color w:val="CE9178"/>
          <w:sz w:val="21"/>
          <w:szCs w:val="21"/>
          <w:lang w:eastAsia="pt-BR"/>
        </w:rPr>
        <w:t>red</w:t>
      </w:r>
      <w:proofErr w:type="spellEnd"/>
      <w:r w:rsidRPr="00FC780D">
        <w:rPr>
          <w:rFonts w:ascii="Consolas" w:eastAsia="Times New Roman" w:hAnsi="Consolas" w:cs="Times New Roman"/>
          <w:color w:val="D4D4D4"/>
          <w:sz w:val="21"/>
          <w:szCs w:val="21"/>
          <w:lang w:eastAsia="pt-BR"/>
        </w:rPr>
        <w:t>;</w:t>
      </w:r>
    </w:p>
    <w:p w14:paraId="45B3424F"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p>
    <w:p w14:paraId="0903B7E1"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proofErr w:type="spellStart"/>
      <w:r w:rsidRPr="00FC780D">
        <w:rPr>
          <w:rFonts w:ascii="Consolas" w:eastAsia="Times New Roman" w:hAnsi="Consolas" w:cs="Times New Roman"/>
          <w:color w:val="569CD6"/>
          <w:sz w:val="21"/>
          <w:szCs w:val="21"/>
          <w:lang w:eastAsia="pt-BR"/>
        </w:rPr>
        <w:t>style</w:t>
      </w:r>
      <w:proofErr w:type="spellEnd"/>
      <w:r w:rsidRPr="00FC780D">
        <w:rPr>
          <w:rFonts w:ascii="Consolas" w:eastAsia="Times New Roman" w:hAnsi="Consolas" w:cs="Times New Roman"/>
          <w:color w:val="808080"/>
          <w:sz w:val="21"/>
          <w:szCs w:val="21"/>
          <w:lang w:eastAsia="pt-BR"/>
        </w:rPr>
        <w:t>&gt;</w:t>
      </w:r>
    </w:p>
    <w:p w14:paraId="6EB1EAC8"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808080"/>
          <w:sz w:val="21"/>
          <w:szCs w:val="21"/>
          <w:lang w:eastAsia="pt-BR"/>
        </w:rPr>
        <w:t>&lt;/</w:t>
      </w:r>
      <w:proofErr w:type="spellStart"/>
      <w:r w:rsidRPr="00FC780D">
        <w:rPr>
          <w:rFonts w:ascii="Consolas" w:eastAsia="Times New Roman" w:hAnsi="Consolas" w:cs="Times New Roman"/>
          <w:color w:val="569CD6"/>
          <w:sz w:val="21"/>
          <w:szCs w:val="21"/>
          <w:lang w:eastAsia="pt-BR"/>
        </w:rPr>
        <w:t>head</w:t>
      </w:r>
      <w:proofErr w:type="spellEnd"/>
      <w:r w:rsidRPr="00FC780D">
        <w:rPr>
          <w:rFonts w:ascii="Consolas" w:eastAsia="Times New Roman" w:hAnsi="Consolas" w:cs="Times New Roman"/>
          <w:color w:val="808080"/>
          <w:sz w:val="21"/>
          <w:szCs w:val="21"/>
          <w:lang w:eastAsia="pt-BR"/>
        </w:rPr>
        <w:t>&gt;</w:t>
      </w:r>
    </w:p>
    <w:p w14:paraId="3A88F5C4"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808080"/>
          <w:sz w:val="21"/>
          <w:szCs w:val="21"/>
          <w:lang w:eastAsia="pt-BR"/>
        </w:rPr>
        <w:t>&lt;</w:t>
      </w:r>
      <w:r w:rsidRPr="00FC780D">
        <w:rPr>
          <w:rFonts w:ascii="Consolas" w:eastAsia="Times New Roman" w:hAnsi="Consolas" w:cs="Times New Roman"/>
          <w:color w:val="569CD6"/>
          <w:sz w:val="21"/>
          <w:szCs w:val="21"/>
          <w:lang w:eastAsia="pt-BR"/>
        </w:rPr>
        <w:t>body</w:t>
      </w:r>
      <w:r w:rsidRPr="00FC780D">
        <w:rPr>
          <w:rFonts w:ascii="Consolas" w:eastAsia="Times New Roman" w:hAnsi="Consolas" w:cs="Times New Roman"/>
          <w:color w:val="D4D4D4"/>
          <w:sz w:val="21"/>
          <w:szCs w:val="21"/>
          <w:lang w:eastAsia="pt-BR"/>
        </w:rPr>
        <w:t> </w:t>
      </w:r>
      <w:proofErr w:type="spellStart"/>
      <w:r w:rsidRPr="00FC780D">
        <w:rPr>
          <w:rFonts w:ascii="Consolas" w:eastAsia="Times New Roman" w:hAnsi="Consolas" w:cs="Times New Roman"/>
          <w:color w:val="9CDCFE"/>
          <w:sz w:val="21"/>
          <w:szCs w:val="21"/>
          <w:lang w:eastAsia="pt-BR"/>
        </w:rPr>
        <w:t>class</w:t>
      </w:r>
      <w:proofErr w:type="spellEnd"/>
      <w:r w:rsidRPr="00FC780D">
        <w:rPr>
          <w:rFonts w:ascii="Consolas" w:eastAsia="Times New Roman" w:hAnsi="Consolas" w:cs="Times New Roman"/>
          <w:color w:val="D4D4D4"/>
          <w:sz w:val="21"/>
          <w:szCs w:val="21"/>
          <w:lang w:eastAsia="pt-BR"/>
        </w:rPr>
        <w:t>=</w:t>
      </w:r>
      <w:r w:rsidRPr="00FC780D">
        <w:rPr>
          <w:rFonts w:ascii="Consolas" w:eastAsia="Times New Roman" w:hAnsi="Consolas" w:cs="Times New Roman"/>
          <w:color w:val="CE9178"/>
          <w:sz w:val="21"/>
          <w:szCs w:val="21"/>
          <w:lang w:eastAsia="pt-BR"/>
        </w:rPr>
        <w:t>"</w:t>
      </w:r>
      <w:proofErr w:type="spellStart"/>
      <w:r w:rsidRPr="00FC780D">
        <w:rPr>
          <w:rFonts w:ascii="Consolas" w:eastAsia="Times New Roman" w:hAnsi="Consolas" w:cs="Times New Roman"/>
          <w:color w:val="CE9178"/>
          <w:sz w:val="21"/>
          <w:szCs w:val="21"/>
          <w:lang w:eastAsia="pt-BR"/>
        </w:rPr>
        <w:t>exercicio</w:t>
      </w:r>
      <w:proofErr w:type="spellEnd"/>
      <w:r w:rsidRPr="00FC780D">
        <w:rPr>
          <w:rFonts w:ascii="Consolas" w:eastAsia="Times New Roman" w:hAnsi="Consolas" w:cs="Times New Roman"/>
          <w:color w:val="CE9178"/>
          <w:sz w:val="21"/>
          <w:szCs w:val="21"/>
          <w:lang w:eastAsia="pt-BR"/>
        </w:rPr>
        <w:t>"</w:t>
      </w:r>
      <w:r w:rsidRPr="00FC780D">
        <w:rPr>
          <w:rFonts w:ascii="Consolas" w:eastAsia="Times New Roman" w:hAnsi="Consolas" w:cs="Times New Roman"/>
          <w:color w:val="808080"/>
          <w:sz w:val="21"/>
          <w:szCs w:val="21"/>
          <w:lang w:eastAsia="pt-BR"/>
        </w:rPr>
        <w:t>&gt;</w:t>
      </w:r>
    </w:p>
    <w:p w14:paraId="33492477"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r w:rsidRPr="00FC780D">
        <w:rPr>
          <w:rFonts w:ascii="Consolas" w:eastAsia="Times New Roman" w:hAnsi="Consolas" w:cs="Times New Roman"/>
          <w:color w:val="569CD6"/>
          <w:sz w:val="21"/>
          <w:szCs w:val="21"/>
          <w:lang w:eastAsia="pt-BR"/>
        </w:rPr>
        <w:t>div</w:t>
      </w: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9CDCFE"/>
          <w:sz w:val="21"/>
          <w:szCs w:val="21"/>
          <w:lang w:eastAsia="pt-BR"/>
        </w:rPr>
        <w:t>id</w:t>
      </w:r>
      <w:r w:rsidRPr="00FC780D">
        <w:rPr>
          <w:rFonts w:ascii="Consolas" w:eastAsia="Times New Roman" w:hAnsi="Consolas" w:cs="Times New Roman"/>
          <w:color w:val="D4D4D4"/>
          <w:sz w:val="21"/>
          <w:szCs w:val="21"/>
          <w:lang w:eastAsia="pt-BR"/>
        </w:rPr>
        <w:t>=</w:t>
      </w:r>
      <w:r w:rsidRPr="00FC780D">
        <w:rPr>
          <w:rFonts w:ascii="Consolas" w:eastAsia="Times New Roman" w:hAnsi="Consolas" w:cs="Times New Roman"/>
          <w:color w:val="CE9178"/>
          <w:sz w:val="21"/>
          <w:szCs w:val="21"/>
          <w:lang w:eastAsia="pt-BR"/>
        </w:rPr>
        <w:t>"app"</w:t>
      </w: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9CDCFE"/>
          <w:sz w:val="21"/>
          <w:szCs w:val="21"/>
          <w:lang w:eastAsia="pt-BR"/>
        </w:rPr>
        <w:t>v-on:click</w:t>
      </w:r>
      <w:r w:rsidRPr="00FC780D">
        <w:rPr>
          <w:rFonts w:ascii="Consolas" w:eastAsia="Times New Roman" w:hAnsi="Consolas" w:cs="Times New Roman"/>
          <w:color w:val="D4D4D4"/>
          <w:sz w:val="21"/>
          <w:szCs w:val="21"/>
          <w:lang w:eastAsia="pt-BR"/>
        </w:rPr>
        <w:t>=</w:t>
      </w:r>
      <w:r w:rsidRPr="00FC780D">
        <w:rPr>
          <w:rFonts w:ascii="Consolas" w:eastAsia="Times New Roman" w:hAnsi="Consolas" w:cs="Times New Roman"/>
          <w:color w:val="CE9178"/>
          <w:sz w:val="21"/>
          <w:szCs w:val="21"/>
          <w:lang w:eastAsia="pt-BR"/>
        </w:rPr>
        <w:t>"aplicarCor </w:t>
      </w:r>
      <w:proofErr w:type="gramStart"/>
      <w:r w:rsidRPr="00FC780D">
        <w:rPr>
          <w:rFonts w:ascii="Consolas" w:eastAsia="Times New Roman" w:hAnsi="Consolas" w:cs="Times New Roman"/>
          <w:color w:val="CE9178"/>
          <w:sz w:val="21"/>
          <w:szCs w:val="21"/>
          <w:lang w:eastAsia="pt-BR"/>
        </w:rPr>
        <w:t>= !aplicarCor</w:t>
      </w:r>
      <w:proofErr w:type="gramEnd"/>
      <w:r w:rsidRPr="00FC780D">
        <w:rPr>
          <w:rFonts w:ascii="Consolas" w:eastAsia="Times New Roman" w:hAnsi="Consolas" w:cs="Times New Roman"/>
          <w:color w:val="CE9178"/>
          <w:sz w:val="21"/>
          <w:szCs w:val="21"/>
          <w:lang w:eastAsia="pt-BR"/>
        </w:rPr>
        <w:t>"</w:t>
      </w: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9CDCFE"/>
          <w:sz w:val="21"/>
          <w:szCs w:val="21"/>
          <w:lang w:eastAsia="pt-BR"/>
        </w:rPr>
        <w:t>:class</w:t>
      </w:r>
      <w:r w:rsidRPr="00FC780D">
        <w:rPr>
          <w:rFonts w:ascii="Consolas" w:eastAsia="Times New Roman" w:hAnsi="Consolas" w:cs="Times New Roman"/>
          <w:color w:val="D4D4D4"/>
          <w:sz w:val="21"/>
          <w:szCs w:val="21"/>
          <w:lang w:eastAsia="pt-BR"/>
        </w:rPr>
        <w:t>=</w:t>
      </w:r>
      <w:r w:rsidRPr="00FC780D">
        <w:rPr>
          <w:rFonts w:ascii="Consolas" w:eastAsia="Times New Roman" w:hAnsi="Consolas" w:cs="Times New Roman"/>
          <w:color w:val="CE9178"/>
          <w:sz w:val="21"/>
          <w:szCs w:val="21"/>
          <w:lang w:eastAsia="pt-BR"/>
        </w:rPr>
        <w:t>"{vermelho: aplicarCor}"</w:t>
      </w:r>
      <w:r w:rsidRPr="00FC780D">
        <w:rPr>
          <w:rFonts w:ascii="Consolas" w:eastAsia="Times New Roman" w:hAnsi="Consolas" w:cs="Times New Roman"/>
          <w:color w:val="808080"/>
          <w:sz w:val="21"/>
          <w:szCs w:val="21"/>
          <w:lang w:eastAsia="pt-BR"/>
        </w:rPr>
        <w:t>&gt;</w:t>
      </w:r>
    </w:p>
    <w:p w14:paraId="1808AEEB"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Teste</w:t>
      </w:r>
    </w:p>
    <w:p w14:paraId="202B1E00"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proofErr w:type="spellStart"/>
      <w:r w:rsidRPr="00FC780D">
        <w:rPr>
          <w:rFonts w:ascii="Consolas" w:eastAsia="Times New Roman" w:hAnsi="Consolas" w:cs="Times New Roman"/>
          <w:color w:val="569CD6"/>
          <w:sz w:val="21"/>
          <w:szCs w:val="21"/>
          <w:lang w:eastAsia="pt-BR"/>
        </w:rPr>
        <w:t>div</w:t>
      </w:r>
      <w:proofErr w:type="spellEnd"/>
      <w:r w:rsidRPr="00FC780D">
        <w:rPr>
          <w:rFonts w:ascii="Consolas" w:eastAsia="Times New Roman" w:hAnsi="Consolas" w:cs="Times New Roman"/>
          <w:color w:val="808080"/>
          <w:sz w:val="21"/>
          <w:szCs w:val="21"/>
          <w:lang w:eastAsia="pt-BR"/>
        </w:rPr>
        <w:t>&gt;</w:t>
      </w:r>
    </w:p>
    <w:p w14:paraId="312ABB6B"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r w:rsidRPr="00FC780D">
        <w:rPr>
          <w:rFonts w:ascii="Consolas" w:eastAsia="Times New Roman" w:hAnsi="Consolas" w:cs="Times New Roman"/>
          <w:color w:val="569CD6"/>
          <w:sz w:val="21"/>
          <w:szCs w:val="21"/>
          <w:lang w:eastAsia="pt-BR"/>
        </w:rPr>
        <w:t>script</w:t>
      </w:r>
      <w:r w:rsidRPr="00FC780D">
        <w:rPr>
          <w:rFonts w:ascii="Consolas" w:eastAsia="Times New Roman" w:hAnsi="Consolas" w:cs="Times New Roman"/>
          <w:color w:val="808080"/>
          <w:sz w:val="21"/>
          <w:szCs w:val="21"/>
          <w:lang w:eastAsia="pt-BR"/>
        </w:rPr>
        <w:t>&gt;</w:t>
      </w:r>
    </w:p>
    <w:p w14:paraId="4F64D468"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569CD6"/>
          <w:sz w:val="21"/>
          <w:szCs w:val="21"/>
          <w:lang w:eastAsia="pt-BR"/>
        </w:rPr>
        <w:t>new</w:t>
      </w:r>
      <w:r w:rsidRPr="00FC780D">
        <w:rPr>
          <w:rFonts w:ascii="Consolas" w:eastAsia="Times New Roman" w:hAnsi="Consolas" w:cs="Times New Roman"/>
          <w:color w:val="D4D4D4"/>
          <w:sz w:val="21"/>
          <w:szCs w:val="21"/>
          <w:lang w:eastAsia="pt-BR"/>
        </w:rPr>
        <w:t> </w:t>
      </w:r>
      <w:proofErr w:type="spellStart"/>
      <w:proofErr w:type="gramStart"/>
      <w:r w:rsidRPr="00FC780D">
        <w:rPr>
          <w:rFonts w:ascii="Consolas" w:eastAsia="Times New Roman" w:hAnsi="Consolas" w:cs="Times New Roman"/>
          <w:color w:val="DCDCAA"/>
          <w:sz w:val="21"/>
          <w:szCs w:val="21"/>
          <w:lang w:eastAsia="pt-BR"/>
        </w:rPr>
        <w:t>Vue</w:t>
      </w:r>
      <w:proofErr w:type="spellEnd"/>
      <w:r w:rsidRPr="00FC780D">
        <w:rPr>
          <w:rFonts w:ascii="Consolas" w:eastAsia="Times New Roman" w:hAnsi="Consolas" w:cs="Times New Roman"/>
          <w:color w:val="D4D4D4"/>
          <w:sz w:val="21"/>
          <w:szCs w:val="21"/>
          <w:lang w:eastAsia="pt-BR"/>
        </w:rPr>
        <w:t>(</w:t>
      </w:r>
      <w:proofErr w:type="gramEnd"/>
      <w:r w:rsidRPr="00FC780D">
        <w:rPr>
          <w:rFonts w:ascii="Consolas" w:eastAsia="Times New Roman" w:hAnsi="Consolas" w:cs="Times New Roman"/>
          <w:color w:val="D4D4D4"/>
          <w:sz w:val="21"/>
          <w:szCs w:val="21"/>
          <w:lang w:eastAsia="pt-BR"/>
        </w:rPr>
        <w:t>{</w:t>
      </w:r>
    </w:p>
    <w:p w14:paraId="6A358022"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proofErr w:type="spellStart"/>
      <w:r w:rsidRPr="00FC780D">
        <w:rPr>
          <w:rFonts w:ascii="Consolas" w:eastAsia="Times New Roman" w:hAnsi="Consolas" w:cs="Times New Roman"/>
          <w:color w:val="9CDCFE"/>
          <w:sz w:val="21"/>
          <w:szCs w:val="21"/>
          <w:lang w:eastAsia="pt-BR"/>
        </w:rPr>
        <w:t>el</w:t>
      </w:r>
      <w:proofErr w:type="spellEnd"/>
      <w:r w:rsidRPr="00FC780D">
        <w:rPr>
          <w:rFonts w:ascii="Consolas" w:eastAsia="Times New Roman" w:hAnsi="Consolas" w:cs="Times New Roman"/>
          <w:color w:val="9CDCFE"/>
          <w:sz w:val="21"/>
          <w:szCs w:val="21"/>
          <w:lang w:eastAsia="pt-BR"/>
        </w:rPr>
        <w:t>:</w:t>
      </w:r>
      <w:r w:rsidRPr="00FC780D">
        <w:rPr>
          <w:rFonts w:ascii="Consolas" w:eastAsia="Times New Roman" w:hAnsi="Consolas" w:cs="Times New Roman"/>
          <w:color w:val="CE9178"/>
          <w:sz w:val="21"/>
          <w:szCs w:val="21"/>
          <w:lang w:eastAsia="pt-BR"/>
        </w:rPr>
        <w:t>"#app"</w:t>
      </w:r>
      <w:r w:rsidRPr="00FC780D">
        <w:rPr>
          <w:rFonts w:ascii="Consolas" w:eastAsia="Times New Roman" w:hAnsi="Consolas" w:cs="Times New Roman"/>
          <w:color w:val="D4D4D4"/>
          <w:sz w:val="21"/>
          <w:szCs w:val="21"/>
          <w:lang w:eastAsia="pt-BR"/>
        </w:rPr>
        <w:t>,</w:t>
      </w:r>
    </w:p>
    <w:p w14:paraId="218176D7"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9CDCFE"/>
          <w:sz w:val="21"/>
          <w:szCs w:val="21"/>
          <w:lang w:eastAsia="pt-BR"/>
        </w:rPr>
        <w:t>data:</w:t>
      </w:r>
      <w:r w:rsidRPr="00FC780D">
        <w:rPr>
          <w:rFonts w:ascii="Consolas" w:eastAsia="Times New Roman" w:hAnsi="Consolas" w:cs="Times New Roman"/>
          <w:color w:val="D4D4D4"/>
          <w:sz w:val="21"/>
          <w:szCs w:val="21"/>
          <w:lang w:eastAsia="pt-BR"/>
        </w:rPr>
        <w:t> {</w:t>
      </w:r>
    </w:p>
    <w:p w14:paraId="7EB8CB73"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lastRenderedPageBreak/>
        <w:t>                </w:t>
      </w:r>
      <w:proofErr w:type="spellStart"/>
      <w:r w:rsidRPr="00FC780D">
        <w:rPr>
          <w:rFonts w:ascii="Consolas" w:eastAsia="Times New Roman" w:hAnsi="Consolas" w:cs="Times New Roman"/>
          <w:color w:val="9CDCFE"/>
          <w:sz w:val="21"/>
          <w:szCs w:val="21"/>
          <w:lang w:eastAsia="pt-BR"/>
        </w:rPr>
        <w:t>aplicarCor</w:t>
      </w:r>
      <w:proofErr w:type="spellEnd"/>
      <w:r w:rsidRPr="00FC780D">
        <w:rPr>
          <w:rFonts w:ascii="Consolas" w:eastAsia="Times New Roman" w:hAnsi="Consolas" w:cs="Times New Roman"/>
          <w:color w:val="9CDCFE"/>
          <w:sz w:val="21"/>
          <w:szCs w:val="21"/>
          <w:lang w:eastAsia="pt-BR"/>
        </w:rPr>
        <w:t>:</w:t>
      </w: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569CD6"/>
          <w:sz w:val="21"/>
          <w:szCs w:val="21"/>
          <w:lang w:eastAsia="pt-BR"/>
        </w:rPr>
        <w:t>false</w:t>
      </w:r>
    </w:p>
    <w:p w14:paraId="12620792"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p>
    <w:p w14:paraId="55C92B34"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p>
    <w:p w14:paraId="218B4874"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D4D4D4"/>
          <w:sz w:val="21"/>
          <w:szCs w:val="21"/>
          <w:lang w:eastAsia="pt-BR"/>
        </w:rPr>
        <w:t>    </w:t>
      </w:r>
      <w:r w:rsidRPr="00FC780D">
        <w:rPr>
          <w:rFonts w:ascii="Consolas" w:eastAsia="Times New Roman" w:hAnsi="Consolas" w:cs="Times New Roman"/>
          <w:color w:val="808080"/>
          <w:sz w:val="21"/>
          <w:szCs w:val="21"/>
          <w:lang w:eastAsia="pt-BR"/>
        </w:rPr>
        <w:t>&lt;/</w:t>
      </w:r>
      <w:r w:rsidRPr="00FC780D">
        <w:rPr>
          <w:rFonts w:ascii="Consolas" w:eastAsia="Times New Roman" w:hAnsi="Consolas" w:cs="Times New Roman"/>
          <w:color w:val="569CD6"/>
          <w:sz w:val="21"/>
          <w:szCs w:val="21"/>
          <w:lang w:eastAsia="pt-BR"/>
        </w:rPr>
        <w:t>script</w:t>
      </w:r>
      <w:r w:rsidRPr="00FC780D">
        <w:rPr>
          <w:rFonts w:ascii="Consolas" w:eastAsia="Times New Roman" w:hAnsi="Consolas" w:cs="Times New Roman"/>
          <w:color w:val="808080"/>
          <w:sz w:val="21"/>
          <w:szCs w:val="21"/>
          <w:lang w:eastAsia="pt-BR"/>
        </w:rPr>
        <w:t>&gt;</w:t>
      </w:r>
    </w:p>
    <w:p w14:paraId="77674674"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808080"/>
          <w:sz w:val="21"/>
          <w:szCs w:val="21"/>
          <w:lang w:eastAsia="pt-BR"/>
        </w:rPr>
        <w:t>&lt;/</w:t>
      </w:r>
      <w:r w:rsidRPr="00FC780D">
        <w:rPr>
          <w:rFonts w:ascii="Consolas" w:eastAsia="Times New Roman" w:hAnsi="Consolas" w:cs="Times New Roman"/>
          <w:color w:val="569CD6"/>
          <w:sz w:val="21"/>
          <w:szCs w:val="21"/>
          <w:lang w:eastAsia="pt-BR"/>
        </w:rPr>
        <w:t>body</w:t>
      </w:r>
      <w:r w:rsidRPr="00FC780D">
        <w:rPr>
          <w:rFonts w:ascii="Consolas" w:eastAsia="Times New Roman" w:hAnsi="Consolas" w:cs="Times New Roman"/>
          <w:color w:val="808080"/>
          <w:sz w:val="21"/>
          <w:szCs w:val="21"/>
          <w:lang w:eastAsia="pt-BR"/>
        </w:rPr>
        <w:t>&gt;</w:t>
      </w:r>
    </w:p>
    <w:p w14:paraId="5006D8CF" w14:textId="77777777" w:rsidR="00FC780D" w:rsidRPr="00FC780D" w:rsidRDefault="00FC780D" w:rsidP="00FC780D">
      <w:pPr>
        <w:shd w:val="clear" w:color="auto" w:fill="1E1E1E"/>
        <w:spacing w:after="0" w:line="285" w:lineRule="atLeast"/>
        <w:rPr>
          <w:rFonts w:ascii="Consolas" w:eastAsia="Times New Roman" w:hAnsi="Consolas" w:cs="Times New Roman"/>
          <w:color w:val="D4D4D4"/>
          <w:sz w:val="21"/>
          <w:szCs w:val="21"/>
          <w:lang w:eastAsia="pt-BR"/>
        </w:rPr>
      </w:pPr>
      <w:r w:rsidRPr="00FC780D">
        <w:rPr>
          <w:rFonts w:ascii="Consolas" w:eastAsia="Times New Roman" w:hAnsi="Consolas" w:cs="Times New Roman"/>
          <w:color w:val="808080"/>
          <w:sz w:val="21"/>
          <w:szCs w:val="21"/>
          <w:lang w:eastAsia="pt-BR"/>
        </w:rPr>
        <w:t>&lt;/</w:t>
      </w:r>
      <w:proofErr w:type="spellStart"/>
      <w:r w:rsidRPr="00FC780D">
        <w:rPr>
          <w:rFonts w:ascii="Consolas" w:eastAsia="Times New Roman" w:hAnsi="Consolas" w:cs="Times New Roman"/>
          <w:color w:val="569CD6"/>
          <w:sz w:val="21"/>
          <w:szCs w:val="21"/>
          <w:lang w:eastAsia="pt-BR"/>
        </w:rPr>
        <w:t>html</w:t>
      </w:r>
      <w:proofErr w:type="spellEnd"/>
      <w:r w:rsidRPr="00FC780D">
        <w:rPr>
          <w:rFonts w:ascii="Consolas" w:eastAsia="Times New Roman" w:hAnsi="Consolas" w:cs="Times New Roman"/>
          <w:color w:val="808080"/>
          <w:sz w:val="21"/>
          <w:szCs w:val="21"/>
          <w:lang w:eastAsia="pt-BR"/>
        </w:rPr>
        <w:t>&gt;</w:t>
      </w:r>
    </w:p>
    <w:p w14:paraId="17B6DF3E" w14:textId="77777777" w:rsidR="00FC780D" w:rsidRDefault="00FC780D" w:rsidP="00E70A3F">
      <w:pPr>
        <w:tabs>
          <w:tab w:val="left" w:pos="5775"/>
        </w:tabs>
        <w:rPr>
          <w:sz w:val="24"/>
          <w:szCs w:val="24"/>
        </w:rPr>
      </w:pPr>
    </w:p>
    <w:p w14:paraId="30F1291E" w14:textId="766EE583" w:rsidR="00B459B6" w:rsidRPr="00554574" w:rsidRDefault="00B459B6" w:rsidP="00E70A3F">
      <w:pPr>
        <w:tabs>
          <w:tab w:val="left" w:pos="5775"/>
        </w:tabs>
        <w:rPr>
          <w:b/>
          <w:bCs/>
          <w:sz w:val="24"/>
          <w:szCs w:val="24"/>
        </w:rPr>
      </w:pPr>
      <w:r w:rsidRPr="00554574">
        <w:rPr>
          <w:b/>
          <w:bCs/>
          <w:sz w:val="24"/>
          <w:szCs w:val="24"/>
          <w:highlight w:val="yellow"/>
        </w:rPr>
        <w:t xml:space="preserve">Podemos utilizar a própria instância da </w:t>
      </w:r>
      <w:proofErr w:type="spellStart"/>
      <w:r w:rsidRPr="00554574">
        <w:rPr>
          <w:b/>
          <w:bCs/>
          <w:sz w:val="24"/>
          <w:szCs w:val="24"/>
          <w:highlight w:val="yellow"/>
        </w:rPr>
        <w:t>Vue</w:t>
      </w:r>
      <w:proofErr w:type="spellEnd"/>
      <w:r w:rsidRPr="00554574">
        <w:rPr>
          <w:b/>
          <w:bCs/>
          <w:sz w:val="24"/>
          <w:szCs w:val="24"/>
          <w:highlight w:val="yellow"/>
        </w:rPr>
        <w:t xml:space="preserve"> para colocar o HTML que queremos utilizar para ser renderizado</w:t>
      </w:r>
      <w:r w:rsidR="00D0181D" w:rsidRPr="00554574">
        <w:rPr>
          <w:b/>
          <w:bCs/>
          <w:sz w:val="24"/>
          <w:szCs w:val="24"/>
          <w:highlight w:val="yellow"/>
        </w:rPr>
        <w:t xml:space="preserve">. Todo conteúdo HTML do meu elemento virá dentro da minha instância da </w:t>
      </w:r>
      <w:proofErr w:type="spellStart"/>
      <w:r w:rsidR="00D0181D" w:rsidRPr="00554574">
        <w:rPr>
          <w:b/>
          <w:bCs/>
          <w:sz w:val="24"/>
          <w:szCs w:val="24"/>
          <w:highlight w:val="yellow"/>
        </w:rPr>
        <w:t>Vue</w:t>
      </w:r>
      <w:proofErr w:type="spellEnd"/>
      <w:r w:rsidRPr="00554574">
        <w:rPr>
          <w:b/>
          <w:bCs/>
          <w:sz w:val="24"/>
          <w:szCs w:val="24"/>
          <w:highlight w:val="yellow"/>
        </w:rPr>
        <w:t>:</w:t>
      </w:r>
    </w:p>
    <w:p w14:paraId="35F67A5B"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808080"/>
          <w:sz w:val="21"/>
          <w:szCs w:val="21"/>
          <w:lang w:eastAsia="pt-BR"/>
        </w:rPr>
        <w:t>&lt;</w:t>
      </w:r>
      <w:r w:rsidRPr="005B7715">
        <w:rPr>
          <w:rFonts w:ascii="Consolas" w:eastAsia="Times New Roman" w:hAnsi="Consolas" w:cs="Times New Roman"/>
          <w:color w:val="569CD6"/>
          <w:sz w:val="21"/>
          <w:szCs w:val="21"/>
          <w:lang w:eastAsia="pt-BR"/>
        </w:rPr>
        <w:t>body</w:t>
      </w: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9CDCFE"/>
          <w:sz w:val="21"/>
          <w:szCs w:val="21"/>
          <w:lang w:eastAsia="pt-BR"/>
        </w:rPr>
        <w:t>class</w:t>
      </w:r>
      <w:proofErr w:type="spellEnd"/>
      <w:r w:rsidRPr="005B7715">
        <w:rPr>
          <w:rFonts w:ascii="Consolas" w:eastAsia="Times New Roman" w:hAnsi="Consolas" w:cs="Times New Roman"/>
          <w:color w:val="D4D4D4"/>
          <w:sz w:val="21"/>
          <w:szCs w:val="21"/>
          <w:lang w:eastAsia="pt-BR"/>
        </w:rPr>
        <w:t>=</w:t>
      </w:r>
      <w:r w:rsidRPr="005B7715">
        <w:rPr>
          <w:rFonts w:ascii="Consolas" w:eastAsia="Times New Roman" w:hAnsi="Consolas" w:cs="Times New Roman"/>
          <w:color w:val="CE9178"/>
          <w:sz w:val="21"/>
          <w:szCs w:val="21"/>
          <w:lang w:eastAsia="pt-BR"/>
        </w:rPr>
        <w:t>"</w:t>
      </w:r>
      <w:proofErr w:type="spellStart"/>
      <w:r w:rsidRPr="005B7715">
        <w:rPr>
          <w:rFonts w:ascii="Consolas" w:eastAsia="Times New Roman" w:hAnsi="Consolas" w:cs="Times New Roman"/>
          <w:color w:val="CE9178"/>
          <w:sz w:val="21"/>
          <w:szCs w:val="21"/>
          <w:lang w:eastAsia="pt-BR"/>
        </w:rPr>
        <w:t>exercicio</w:t>
      </w:r>
      <w:proofErr w:type="spellEnd"/>
      <w:r w:rsidRPr="005B7715">
        <w:rPr>
          <w:rFonts w:ascii="Consolas" w:eastAsia="Times New Roman" w:hAnsi="Consolas" w:cs="Times New Roman"/>
          <w:color w:val="CE9178"/>
          <w:sz w:val="21"/>
          <w:szCs w:val="21"/>
          <w:lang w:eastAsia="pt-BR"/>
        </w:rPr>
        <w:t>"</w:t>
      </w:r>
      <w:r w:rsidRPr="005B7715">
        <w:rPr>
          <w:rFonts w:ascii="Consolas" w:eastAsia="Times New Roman" w:hAnsi="Consolas" w:cs="Times New Roman"/>
          <w:color w:val="808080"/>
          <w:sz w:val="21"/>
          <w:szCs w:val="21"/>
          <w:lang w:eastAsia="pt-BR"/>
        </w:rPr>
        <w:t>&gt;</w:t>
      </w:r>
    </w:p>
    <w:p w14:paraId="4BC0C335"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808080"/>
          <w:sz w:val="21"/>
          <w:szCs w:val="21"/>
          <w:lang w:eastAsia="pt-BR"/>
        </w:rPr>
        <w:t>&lt;</w:t>
      </w:r>
      <w:proofErr w:type="spellStart"/>
      <w:r w:rsidRPr="005B7715">
        <w:rPr>
          <w:rFonts w:ascii="Consolas" w:eastAsia="Times New Roman" w:hAnsi="Consolas" w:cs="Times New Roman"/>
          <w:color w:val="569CD6"/>
          <w:sz w:val="21"/>
          <w:szCs w:val="21"/>
          <w:lang w:eastAsia="pt-BR"/>
        </w:rPr>
        <w:t>div</w:t>
      </w:r>
      <w:proofErr w:type="spellEnd"/>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9CDCFE"/>
          <w:sz w:val="21"/>
          <w:szCs w:val="21"/>
          <w:lang w:eastAsia="pt-BR"/>
        </w:rPr>
        <w:t>id</w:t>
      </w:r>
      <w:r w:rsidRPr="005B7715">
        <w:rPr>
          <w:rFonts w:ascii="Consolas" w:eastAsia="Times New Roman" w:hAnsi="Consolas" w:cs="Times New Roman"/>
          <w:color w:val="D4D4D4"/>
          <w:sz w:val="21"/>
          <w:szCs w:val="21"/>
          <w:lang w:eastAsia="pt-BR"/>
        </w:rPr>
        <w:t>=</w:t>
      </w:r>
      <w:r w:rsidRPr="005B7715">
        <w:rPr>
          <w:rFonts w:ascii="Consolas" w:eastAsia="Times New Roman" w:hAnsi="Consolas" w:cs="Times New Roman"/>
          <w:color w:val="CE9178"/>
          <w:sz w:val="21"/>
          <w:szCs w:val="21"/>
          <w:lang w:eastAsia="pt-BR"/>
        </w:rPr>
        <w:t>"app"</w:t>
      </w:r>
      <w:r w:rsidRPr="005B7715">
        <w:rPr>
          <w:rFonts w:ascii="Consolas" w:eastAsia="Times New Roman" w:hAnsi="Consolas" w:cs="Times New Roman"/>
          <w:color w:val="808080"/>
          <w:sz w:val="21"/>
          <w:szCs w:val="21"/>
          <w:lang w:eastAsia="pt-BR"/>
        </w:rPr>
        <w:t>&gt;</w:t>
      </w:r>
    </w:p>
    <w:p w14:paraId="3D0DB367"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p>
    <w:p w14:paraId="51A84684"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808080"/>
          <w:sz w:val="21"/>
          <w:szCs w:val="21"/>
          <w:lang w:eastAsia="pt-BR"/>
        </w:rPr>
        <w:t>&lt;/</w:t>
      </w:r>
      <w:proofErr w:type="spellStart"/>
      <w:r w:rsidRPr="005B7715">
        <w:rPr>
          <w:rFonts w:ascii="Consolas" w:eastAsia="Times New Roman" w:hAnsi="Consolas" w:cs="Times New Roman"/>
          <w:color w:val="569CD6"/>
          <w:sz w:val="21"/>
          <w:szCs w:val="21"/>
          <w:lang w:eastAsia="pt-BR"/>
        </w:rPr>
        <w:t>div</w:t>
      </w:r>
      <w:proofErr w:type="spellEnd"/>
      <w:r w:rsidRPr="005B7715">
        <w:rPr>
          <w:rFonts w:ascii="Consolas" w:eastAsia="Times New Roman" w:hAnsi="Consolas" w:cs="Times New Roman"/>
          <w:color w:val="808080"/>
          <w:sz w:val="21"/>
          <w:szCs w:val="21"/>
          <w:lang w:eastAsia="pt-BR"/>
        </w:rPr>
        <w:t>&gt;</w:t>
      </w:r>
    </w:p>
    <w:p w14:paraId="3FA61676"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808080"/>
          <w:sz w:val="21"/>
          <w:szCs w:val="21"/>
          <w:lang w:eastAsia="pt-BR"/>
        </w:rPr>
        <w:t>&lt;</w:t>
      </w:r>
      <w:r w:rsidRPr="005B7715">
        <w:rPr>
          <w:rFonts w:ascii="Consolas" w:eastAsia="Times New Roman" w:hAnsi="Consolas" w:cs="Times New Roman"/>
          <w:color w:val="569CD6"/>
          <w:sz w:val="21"/>
          <w:szCs w:val="21"/>
          <w:lang w:eastAsia="pt-BR"/>
        </w:rPr>
        <w:t>script</w:t>
      </w:r>
      <w:r w:rsidRPr="005B7715">
        <w:rPr>
          <w:rFonts w:ascii="Consolas" w:eastAsia="Times New Roman" w:hAnsi="Consolas" w:cs="Times New Roman"/>
          <w:color w:val="808080"/>
          <w:sz w:val="21"/>
          <w:szCs w:val="21"/>
          <w:lang w:eastAsia="pt-BR"/>
        </w:rPr>
        <w:t>&gt;</w:t>
      </w:r>
    </w:p>
    <w:p w14:paraId="61B884E8"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569CD6"/>
          <w:sz w:val="21"/>
          <w:szCs w:val="21"/>
          <w:lang w:eastAsia="pt-BR"/>
        </w:rPr>
        <w:t>new</w:t>
      </w: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DCDCAA"/>
          <w:sz w:val="21"/>
          <w:szCs w:val="21"/>
          <w:lang w:eastAsia="pt-BR"/>
        </w:rPr>
        <w:t>Vue</w:t>
      </w:r>
      <w:proofErr w:type="spellEnd"/>
      <w:r w:rsidRPr="005B7715">
        <w:rPr>
          <w:rFonts w:ascii="Consolas" w:eastAsia="Times New Roman" w:hAnsi="Consolas" w:cs="Times New Roman"/>
          <w:color w:val="D4D4D4"/>
          <w:sz w:val="21"/>
          <w:szCs w:val="21"/>
          <w:lang w:eastAsia="pt-BR"/>
        </w:rPr>
        <w:t> ({</w:t>
      </w:r>
    </w:p>
    <w:p w14:paraId="7ECFA287"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9CDCFE"/>
          <w:sz w:val="21"/>
          <w:szCs w:val="21"/>
          <w:lang w:eastAsia="pt-BR"/>
        </w:rPr>
        <w:t>el</w:t>
      </w:r>
      <w:proofErr w:type="spellEnd"/>
      <w:r w:rsidRPr="005B7715">
        <w:rPr>
          <w:rFonts w:ascii="Consolas" w:eastAsia="Times New Roman" w:hAnsi="Consolas" w:cs="Times New Roman"/>
          <w:color w:val="9CDCFE"/>
          <w:sz w:val="21"/>
          <w:szCs w:val="21"/>
          <w:lang w:eastAsia="pt-BR"/>
        </w:rPr>
        <w:t>:</w:t>
      </w: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CE9178"/>
          <w:sz w:val="21"/>
          <w:szCs w:val="21"/>
          <w:lang w:eastAsia="pt-BR"/>
        </w:rPr>
        <w:t>"#app"</w:t>
      </w:r>
      <w:r w:rsidRPr="005B7715">
        <w:rPr>
          <w:rFonts w:ascii="Consolas" w:eastAsia="Times New Roman" w:hAnsi="Consolas" w:cs="Times New Roman"/>
          <w:color w:val="D4D4D4"/>
          <w:sz w:val="21"/>
          <w:szCs w:val="21"/>
          <w:lang w:eastAsia="pt-BR"/>
        </w:rPr>
        <w:t>,</w:t>
      </w:r>
    </w:p>
    <w:p w14:paraId="7E9B049C"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9CDCFE"/>
          <w:sz w:val="21"/>
          <w:szCs w:val="21"/>
          <w:lang w:eastAsia="pt-BR"/>
        </w:rPr>
        <w:t>data:</w:t>
      </w:r>
      <w:r w:rsidRPr="005B7715">
        <w:rPr>
          <w:rFonts w:ascii="Consolas" w:eastAsia="Times New Roman" w:hAnsi="Consolas" w:cs="Times New Roman"/>
          <w:color w:val="D4D4D4"/>
          <w:sz w:val="21"/>
          <w:szCs w:val="21"/>
          <w:lang w:eastAsia="pt-BR"/>
        </w:rPr>
        <w:t> {</w:t>
      </w:r>
    </w:p>
    <w:p w14:paraId="1C0CC059"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9CDCFE"/>
          <w:sz w:val="21"/>
          <w:szCs w:val="21"/>
          <w:lang w:eastAsia="pt-BR"/>
        </w:rPr>
        <w:t>titulo</w:t>
      </w:r>
      <w:proofErr w:type="spellEnd"/>
      <w:r w:rsidRPr="005B7715">
        <w:rPr>
          <w:rFonts w:ascii="Consolas" w:eastAsia="Times New Roman" w:hAnsi="Consolas" w:cs="Times New Roman"/>
          <w:color w:val="9CDCFE"/>
          <w:sz w:val="21"/>
          <w:szCs w:val="21"/>
          <w:lang w:eastAsia="pt-BR"/>
        </w:rPr>
        <w:t>:</w:t>
      </w: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CE9178"/>
          <w:sz w:val="21"/>
          <w:szCs w:val="21"/>
          <w:lang w:eastAsia="pt-BR"/>
        </w:rPr>
        <w:t>"</w:t>
      </w:r>
      <w:proofErr w:type="spellStart"/>
      <w:r w:rsidRPr="005B7715">
        <w:rPr>
          <w:rFonts w:ascii="Consolas" w:eastAsia="Times New Roman" w:hAnsi="Consolas" w:cs="Times New Roman"/>
          <w:color w:val="CE9178"/>
          <w:sz w:val="21"/>
          <w:szCs w:val="21"/>
          <w:lang w:eastAsia="pt-BR"/>
        </w:rPr>
        <w:t>VueJS</w:t>
      </w:r>
      <w:proofErr w:type="spellEnd"/>
      <w:r w:rsidRPr="005B7715">
        <w:rPr>
          <w:rFonts w:ascii="Consolas" w:eastAsia="Times New Roman" w:hAnsi="Consolas" w:cs="Times New Roman"/>
          <w:color w:val="CE9178"/>
          <w:sz w:val="21"/>
          <w:szCs w:val="21"/>
          <w:lang w:eastAsia="pt-BR"/>
        </w:rPr>
        <w:t>"</w:t>
      </w:r>
      <w:r w:rsidRPr="005B7715">
        <w:rPr>
          <w:rFonts w:ascii="Consolas" w:eastAsia="Times New Roman" w:hAnsi="Consolas" w:cs="Times New Roman"/>
          <w:color w:val="D4D4D4"/>
          <w:sz w:val="21"/>
          <w:szCs w:val="21"/>
          <w:lang w:eastAsia="pt-BR"/>
        </w:rPr>
        <w:t>,</w:t>
      </w:r>
    </w:p>
    <w:p w14:paraId="303BCA8F"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9CDCFE"/>
          <w:sz w:val="21"/>
          <w:szCs w:val="21"/>
          <w:lang w:eastAsia="pt-BR"/>
        </w:rPr>
        <w:t>subtitulo</w:t>
      </w:r>
      <w:proofErr w:type="spellEnd"/>
      <w:r w:rsidRPr="005B7715">
        <w:rPr>
          <w:rFonts w:ascii="Consolas" w:eastAsia="Times New Roman" w:hAnsi="Consolas" w:cs="Times New Roman"/>
          <w:color w:val="9CDCFE"/>
          <w:sz w:val="21"/>
          <w:szCs w:val="21"/>
          <w:lang w:eastAsia="pt-BR"/>
        </w:rPr>
        <w:t>:</w:t>
      </w: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CE9178"/>
          <w:sz w:val="21"/>
          <w:szCs w:val="21"/>
          <w:lang w:eastAsia="pt-BR"/>
        </w:rPr>
        <w:t>"Framework"</w:t>
      </w:r>
    </w:p>
    <w:p w14:paraId="00D69A95"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
    <w:p w14:paraId="43F4F64F"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roofErr w:type="spellStart"/>
      <w:r w:rsidRPr="005B7715">
        <w:rPr>
          <w:rFonts w:ascii="Consolas" w:eastAsia="Times New Roman" w:hAnsi="Consolas" w:cs="Times New Roman"/>
          <w:color w:val="9CDCFE"/>
          <w:sz w:val="21"/>
          <w:szCs w:val="21"/>
          <w:lang w:eastAsia="pt-BR"/>
        </w:rPr>
        <w:t>template</w:t>
      </w:r>
      <w:proofErr w:type="spellEnd"/>
      <w:r w:rsidRPr="005B7715">
        <w:rPr>
          <w:rFonts w:ascii="Consolas" w:eastAsia="Times New Roman" w:hAnsi="Consolas" w:cs="Times New Roman"/>
          <w:color w:val="9CDCFE"/>
          <w:sz w:val="21"/>
          <w:szCs w:val="21"/>
          <w:lang w:eastAsia="pt-BR"/>
        </w:rPr>
        <w:t>:</w:t>
      </w: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CE9178"/>
          <w:sz w:val="21"/>
          <w:szCs w:val="21"/>
          <w:lang w:eastAsia="pt-BR"/>
        </w:rPr>
        <w:t>`</w:t>
      </w:r>
    </w:p>
    <w:p w14:paraId="279A06AC"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CE9178"/>
          <w:sz w:val="21"/>
          <w:szCs w:val="21"/>
          <w:lang w:eastAsia="pt-BR"/>
        </w:rPr>
        <w:t>                &lt;</w:t>
      </w:r>
      <w:proofErr w:type="spellStart"/>
      <w:r w:rsidRPr="005B7715">
        <w:rPr>
          <w:rFonts w:ascii="Consolas" w:eastAsia="Times New Roman" w:hAnsi="Consolas" w:cs="Times New Roman"/>
          <w:color w:val="CE9178"/>
          <w:sz w:val="21"/>
          <w:szCs w:val="21"/>
          <w:lang w:eastAsia="pt-BR"/>
        </w:rPr>
        <w:t>div</w:t>
      </w:r>
      <w:proofErr w:type="spellEnd"/>
      <w:r w:rsidRPr="005B7715">
        <w:rPr>
          <w:rFonts w:ascii="Consolas" w:eastAsia="Times New Roman" w:hAnsi="Consolas" w:cs="Times New Roman"/>
          <w:color w:val="CE9178"/>
          <w:sz w:val="21"/>
          <w:szCs w:val="21"/>
          <w:lang w:eastAsia="pt-BR"/>
        </w:rPr>
        <w:t>&gt;</w:t>
      </w:r>
    </w:p>
    <w:p w14:paraId="5AFECED9"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CE9178"/>
          <w:sz w:val="21"/>
          <w:szCs w:val="21"/>
          <w:lang w:eastAsia="pt-BR"/>
        </w:rPr>
        <w:t>                    &lt;h1&gt; {{titulo}} &lt;/h1&gt;</w:t>
      </w:r>
    </w:p>
    <w:p w14:paraId="7C5236EA"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CE9178"/>
          <w:sz w:val="21"/>
          <w:szCs w:val="21"/>
          <w:lang w:eastAsia="pt-BR"/>
        </w:rPr>
        <w:t>                    &lt;h3&gt; {{</w:t>
      </w:r>
      <w:proofErr w:type="spellStart"/>
      <w:r w:rsidRPr="005B7715">
        <w:rPr>
          <w:rFonts w:ascii="Consolas" w:eastAsia="Times New Roman" w:hAnsi="Consolas" w:cs="Times New Roman"/>
          <w:color w:val="CE9178"/>
          <w:sz w:val="21"/>
          <w:szCs w:val="21"/>
          <w:lang w:eastAsia="pt-BR"/>
        </w:rPr>
        <w:t>subtitulo</w:t>
      </w:r>
      <w:proofErr w:type="spellEnd"/>
      <w:r w:rsidRPr="005B7715">
        <w:rPr>
          <w:rFonts w:ascii="Consolas" w:eastAsia="Times New Roman" w:hAnsi="Consolas" w:cs="Times New Roman"/>
          <w:color w:val="CE9178"/>
          <w:sz w:val="21"/>
          <w:szCs w:val="21"/>
          <w:lang w:eastAsia="pt-BR"/>
        </w:rPr>
        <w:t>}} &lt;/h3&gt;</w:t>
      </w:r>
    </w:p>
    <w:p w14:paraId="7911B846"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CE9178"/>
          <w:sz w:val="21"/>
          <w:szCs w:val="21"/>
          <w:lang w:eastAsia="pt-BR"/>
        </w:rPr>
        <w:t>                &lt;/</w:t>
      </w:r>
      <w:proofErr w:type="spellStart"/>
      <w:r w:rsidRPr="005B7715">
        <w:rPr>
          <w:rFonts w:ascii="Consolas" w:eastAsia="Times New Roman" w:hAnsi="Consolas" w:cs="Times New Roman"/>
          <w:color w:val="CE9178"/>
          <w:sz w:val="21"/>
          <w:szCs w:val="21"/>
          <w:lang w:eastAsia="pt-BR"/>
        </w:rPr>
        <w:t>div</w:t>
      </w:r>
      <w:proofErr w:type="spellEnd"/>
      <w:r w:rsidRPr="005B7715">
        <w:rPr>
          <w:rFonts w:ascii="Consolas" w:eastAsia="Times New Roman" w:hAnsi="Consolas" w:cs="Times New Roman"/>
          <w:color w:val="CE9178"/>
          <w:sz w:val="21"/>
          <w:szCs w:val="21"/>
          <w:lang w:eastAsia="pt-BR"/>
        </w:rPr>
        <w:t>&gt;</w:t>
      </w:r>
    </w:p>
    <w:p w14:paraId="37D74CA4"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CE9178"/>
          <w:sz w:val="21"/>
          <w:szCs w:val="21"/>
          <w:lang w:eastAsia="pt-BR"/>
        </w:rPr>
        <w:t>            `</w:t>
      </w:r>
    </w:p>
    <w:p w14:paraId="59A4091E"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p>
    <w:p w14:paraId="04FEA010"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D4D4D4"/>
          <w:sz w:val="21"/>
          <w:szCs w:val="21"/>
          <w:lang w:eastAsia="pt-BR"/>
        </w:rPr>
        <w:t>    </w:t>
      </w:r>
      <w:r w:rsidRPr="005B7715">
        <w:rPr>
          <w:rFonts w:ascii="Consolas" w:eastAsia="Times New Roman" w:hAnsi="Consolas" w:cs="Times New Roman"/>
          <w:color w:val="808080"/>
          <w:sz w:val="21"/>
          <w:szCs w:val="21"/>
          <w:lang w:eastAsia="pt-BR"/>
        </w:rPr>
        <w:t>&lt;/</w:t>
      </w:r>
      <w:r w:rsidRPr="005B7715">
        <w:rPr>
          <w:rFonts w:ascii="Consolas" w:eastAsia="Times New Roman" w:hAnsi="Consolas" w:cs="Times New Roman"/>
          <w:color w:val="569CD6"/>
          <w:sz w:val="21"/>
          <w:szCs w:val="21"/>
          <w:lang w:eastAsia="pt-BR"/>
        </w:rPr>
        <w:t>script</w:t>
      </w:r>
      <w:r w:rsidRPr="005B7715">
        <w:rPr>
          <w:rFonts w:ascii="Consolas" w:eastAsia="Times New Roman" w:hAnsi="Consolas" w:cs="Times New Roman"/>
          <w:color w:val="808080"/>
          <w:sz w:val="21"/>
          <w:szCs w:val="21"/>
          <w:lang w:eastAsia="pt-BR"/>
        </w:rPr>
        <w:t>&gt;</w:t>
      </w:r>
    </w:p>
    <w:p w14:paraId="374F4953"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808080"/>
          <w:sz w:val="21"/>
          <w:szCs w:val="21"/>
          <w:lang w:eastAsia="pt-BR"/>
        </w:rPr>
        <w:t>&lt;/</w:t>
      </w:r>
      <w:r w:rsidRPr="005B7715">
        <w:rPr>
          <w:rFonts w:ascii="Consolas" w:eastAsia="Times New Roman" w:hAnsi="Consolas" w:cs="Times New Roman"/>
          <w:color w:val="569CD6"/>
          <w:sz w:val="21"/>
          <w:szCs w:val="21"/>
          <w:lang w:eastAsia="pt-BR"/>
        </w:rPr>
        <w:t>body</w:t>
      </w:r>
      <w:r w:rsidRPr="005B7715">
        <w:rPr>
          <w:rFonts w:ascii="Consolas" w:eastAsia="Times New Roman" w:hAnsi="Consolas" w:cs="Times New Roman"/>
          <w:color w:val="808080"/>
          <w:sz w:val="21"/>
          <w:szCs w:val="21"/>
          <w:lang w:eastAsia="pt-BR"/>
        </w:rPr>
        <w:t>&gt;</w:t>
      </w:r>
    </w:p>
    <w:p w14:paraId="77BCC1E0" w14:textId="77777777" w:rsidR="005B7715" w:rsidRPr="005B7715" w:rsidRDefault="005B7715" w:rsidP="005B7715">
      <w:pPr>
        <w:shd w:val="clear" w:color="auto" w:fill="1E1E1E"/>
        <w:spacing w:after="0" w:line="285" w:lineRule="atLeast"/>
        <w:rPr>
          <w:rFonts w:ascii="Consolas" w:eastAsia="Times New Roman" w:hAnsi="Consolas" w:cs="Times New Roman"/>
          <w:color w:val="D4D4D4"/>
          <w:sz w:val="21"/>
          <w:szCs w:val="21"/>
          <w:lang w:eastAsia="pt-BR"/>
        </w:rPr>
      </w:pPr>
      <w:r w:rsidRPr="005B7715">
        <w:rPr>
          <w:rFonts w:ascii="Consolas" w:eastAsia="Times New Roman" w:hAnsi="Consolas" w:cs="Times New Roman"/>
          <w:color w:val="808080"/>
          <w:sz w:val="21"/>
          <w:szCs w:val="21"/>
          <w:lang w:eastAsia="pt-BR"/>
        </w:rPr>
        <w:t>&lt;/</w:t>
      </w:r>
      <w:proofErr w:type="spellStart"/>
      <w:r w:rsidRPr="005B7715">
        <w:rPr>
          <w:rFonts w:ascii="Consolas" w:eastAsia="Times New Roman" w:hAnsi="Consolas" w:cs="Times New Roman"/>
          <w:color w:val="569CD6"/>
          <w:sz w:val="21"/>
          <w:szCs w:val="21"/>
          <w:lang w:eastAsia="pt-BR"/>
        </w:rPr>
        <w:t>html</w:t>
      </w:r>
      <w:proofErr w:type="spellEnd"/>
      <w:r w:rsidRPr="005B7715">
        <w:rPr>
          <w:rFonts w:ascii="Consolas" w:eastAsia="Times New Roman" w:hAnsi="Consolas" w:cs="Times New Roman"/>
          <w:color w:val="808080"/>
          <w:sz w:val="21"/>
          <w:szCs w:val="21"/>
          <w:lang w:eastAsia="pt-BR"/>
        </w:rPr>
        <w:t>&gt;</w:t>
      </w:r>
    </w:p>
    <w:p w14:paraId="1767C7B5" w14:textId="46325692" w:rsidR="00D0181D" w:rsidRDefault="00D0181D" w:rsidP="00E70A3F">
      <w:pPr>
        <w:tabs>
          <w:tab w:val="left" w:pos="5775"/>
        </w:tabs>
        <w:rPr>
          <w:sz w:val="24"/>
          <w:szCs w:val="24"/>
        </w:rPr>
      </w:pPr>
    </w:p>
    <w:p w14:paraId="14300505" w14:textId="0697152B" w:rsidR="00321ADB" w:rsidRPr="006234AD" w:rsidRDefault="00110332" w:rsidP="00E70A3F">
      <w:pPr>
        <w:tabs>
          <w:tab w:val="left" w:pos="5775"/>
        </w:tabs>
        <w:rPr>
          <w:b/>
          <w:bCs/>
          <w:sz w:val="24"/>
          <w:szCs w:val="24"/>
        </w:rPr>
      </w:pPr>
      <w:r w:rsidRPr="00DF3EFA">
        <w:rPr>
          <w:b/>
          <w:bCs/>
          <w:sz w:val="32"/>
          <w:szCs w:val="32"/>
          <w:highlight w:val="blue"/>
        </w:rPr>
        <w:t xml:space="preserve">Com o </w:t>
      </w:r>
      <w:proofErr w:type="spellStart"/>
      <w:r w:rsidRPr="00DF3EFA">
        <w:rPr>
          <w:b/>
          <w:bCs/>
          <w:sz w:val="32"/>
          <w:szCs w:val="32"/>
          <w:highlight w:val="blue"/>
        </w:rPr>
        <w:t>Vue</w:t>
      </w:r>
      <w:proofErr w:type="spellEnd"/>
      <w:r w:rsidRPr="00DF3EFA">
        <w:rPr>
          <w:b/>
          <w:bCs/>
          <w:sz w:val="32"/>
          <w:szCs w:val="32"/>
          <w:highlight w:val="blue"/>
        </w:rPr>
        <w:t xml:space="preserve"> também podemos trabalhar de forma com Componentes</w:t>
      </w:r>
      <w:r w:rsidRPr="006234AD">
        <w:rPr>
          <w:b/>
          <w:bCs/>
          <w:sz w:val="24"/>
          <w:szCs w:val="24"/>
          <w:highlight w:val="yellow"/>
        </w:rPr>
        <w:t xml:space="preserve">, igual fizemos com o </w:t>
      </w:r>
      <w:proofErr w:type="spellStart"/>
      <w:r w:rsidRPr="006234AD">
        <w:rPr>
          <w:b/>
          <w:bCs/>
          <w:sz w:val="24"/>
          <w:szCs w:val="24"/>
          <w:highlight w:val="yellow"/>
        </w:rPr>
        <w:t>React</w:t>
      </w:r>
      <w:proofErr w:type="spellEnd"/>
      <w:r w:rsidRPr="006234AD">
        <w:rPr>
          <w:b/>
          <w:bCs/>
          <w:sz w:val="24"/>
          <w:szCs w:val="24"/>
          <w:highlight w:val="yellow"/>
        </w:rPr>
        <w:t xml:space="preserve">, para isso temos que criar um componente </w:t>
      </w:r>
      <w:proofErr w:type="spellStart"/>
      <w:r w:rsidRPr="006234AD">
        <w:rPr>
          <w:b/>
          <w:bCs/>
          <w:sz w:val="24"/>
          <w:szCs w:val="24"/>
          <w:highlight w:val="yellow"/>
        </w:rPr>
        <w:t>Vue</w:t>
      </w:r>
      <w:proofErr w:type="spellEnd"/>
      <w:r w:rsidRPr="006234AD">
        <w:rPr>
          <w:b/>
          <w:bCs/>
          <w:sz w:val="24"/>
          <w:szCs w:val="24"/>
          <w:highlight w:val="yellow"/>
        </w:rPr>
        <w:t xml:space="preserve"> com dois parâmetros, sendo o primeiro parâmetro o nome </w:t>
      </w:r>
      <w:r w:rsidR="00926B82" w:rsidRPr="006234AD">
        <w:rPr>
          <w:b/>
          <w:bCs/>
          <w:sz w:val="24"/>
          <w:szCs w:val="24"/>
          <w:highlight w:val="yellow"/>
        </w:rPr>
        <w:t xml:space="preserve">do componente e o segundo parâmetro tendo aqueles atributos que também tinha quando criávamos uma instância do </w:t>
      </w:r>
      <w:proofErr w:type="spellStart"/>
      <w:r w:rsidR="00926B82" w:rsidRPr="006234AD">
        <w:rPr>
          <w:b/>
          <w:bCs/>
          <w:sz w:val="24"/>
          <w:szCs w:val="24"/>
          <w:highlight w:val="yellow"/>
        </w:rPr>
        <w:t>Vue</w:t>
      </w:r>
      <w:proofErr w:type="spellEnd"/>
      <w:r w:rsidR="00926B82" w:rsidRPr="006234AD">
        <w:rPr>
          <w:b/>
          <w:bCs/>
          <w:sz w:val="24"/>
          <w:szCs w:val="24"/>
          <w:highlight w:val="yellow"/>
        </w:rPr>
        <w:t>:</w:t>
      </w:r>
    </w:p>
    <w:p w14:paraId="6C821FC3"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808080"/>
          <w:sz w:val="21"/>
          <w:szCs w:val="21"/>
          <w:lang w:eastAsia="pt-BR"/>
        </w:rPr>
        <w:t>&lt;</w:t>
      </w:r>
      <w:r w:rsidRPr="003D0D5C">
        <w:rPr>
          <w:rFonts w:ascii="Consolas" w:eastAsia="Times New Roman" w:hAnsi="Consolas" w:cs="Times New Roman"/>
          <w:color w:val="569CD6"/>
          <w:sz w:val="21"/>
          <w:szCs w:val="21"/>
          <w:lang w:eastAsia="pt-BR"/>
        </w:rPr>
        <w:t>body</w:t>
      </w:r>
      <w:r w:rsidRPr="003D0D5C">
        <w:rPr>
          <w:rFonts w:ascii="Consolas" w:eastAsia="Times New Roman" w:hAnsi="Consolas" w:cs="Times New Roman"/>
          <w:color w:val="D4D4D4"/>
          <w:sz w:val="21"/>
          <w:szCs w:val="21"/>
          <w:lang w:eastAsia="pt-BR"/>
        </w:rPr>
        <w:t> </w:t>
      </w:r>
      <w:proofErr w:type="spellStart"/>
      <w:r w:rsidRPr="003D0D5C">
        <w:rPr>
          <w:rFonts w:ascii="Consolas" w:eastAsia="Times New Roman" w:hAnsi="Consolas" w:cs="Times New Roman"/>
          <w:color w:val="9CDCFE"/>
          <w:sz w:val="21"/>
          <w:szCs w:val="21"/>
          <w:lang w:eastAsia="pt-BR"/>
        </w:rPr>
        <w:t>class</w:t>
      </w:r>
      <w:proofErr w:type="spellEnd"/>
      <w:r w:rsidRPr="003D0D5C">
        <w:rPr>
          <w:rFonts w:ascii="Consolas" w:eastAsia="Times New Roman" w:hAnsi="Consolas" w:cs="Times New Roman"/>
          <w:color w:val="D4D4D4"/>
          <w:sz w:val="21"/>
          <w:szCs w:val="21"/>
          <w:lang w:eastAsia="pt-BR"/>
        </w:rPr>
        <w:t>=</w:t>
      </w:r>
      <w:r w:rsidRPr="003D0D5C">
        <w:rPr>
          <w:rFonts w:ascii="Consolas" w:eastAsia="Times New Roman" w:hAnsi="Consolas" w:cs="Times New Roman"/>
          <w:color w:val="CE9178"/>
          <w:sz w:val="21"/>
          <w:szCs w:val="21"/>
          <w:lang w:eastAsia="pt-BR"/>
        </w:rPr>
        <w:t>"</w:t>
      </w:r>
      <w:proofErr w:type="spellStart"/>
      <w:r w:rsidRPr="003D0D5C">
        <w:rPr>
          <w:rFonts w:ascii="Consolas" w:eastAsia="Times New Roman" w:hAnsi="Consolas" w:cs="Times New Roman"/>
          <w:color w:val="CE9178"/>
          <w:sz w:val="21"/>
          <w:szCs w:val="21"/>
          <w:lang w:eastAsia="pt-BR"/>
        </w:rPr>
        <w:t>exercicio</w:t>
      </w:r>
      <w:proofErr w:type="spellEnd"/>
      <w:r w:rsidRPr="003D0D5C">
        <w:rPr>
          <w:rFonts w:ascii="Consolas" w:eastAsia="Times New Roman" w:hAnsi="Consolas" w:cs="Times New Roman"/>
          <w:color w:val="CE9178"/>
          <w:sz w:val="21"/>
          <w:szCs w:val="21"/>
          <w:lang w:eastAsia="pt-BR"/>
        </w:rPr>
        <w:t>"</w:t>
      </w:r>
      <w:r w:rsidRPr="003D0D5C">
        <w:rPr>
          <w:rFonts w:ascii="Consolas" w:eastAsia="Times New Roman" w:hAnsi="Consolas" w:cs="Times New Roman"/>
          <w:color w:val="808080"/>
          <w:sz w:val="21"/>
          <w:szCs w:val="21"/>
          <w:lang w:eastAsia="pt-BR"/>
        </w:rPr>
        <w:t>&gt;</w:t>
      </w:r>
    </w:p>
    <w:p w14:paraId="57096B8F"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p>
    <w:p w14:paraId="1F702032"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r w:rsidRPr="003D0D5C">
        <w:rPr>
          <w:rFonts w:ascii="Consolas" w:eastAsia="Times New Roman" w:hAnsi="Consolas" w:cs="Times New Roman"/>
          <w:color w:val="808080"/>
          <w:sz w:val="21"/>
          <w:szCs w:val="21"/>
          <w:lang w:eastAsia="pt-BR"/>
        </w:rPr>
        <w:t>&lt;</w:t>
      </w:r>
      <w:r w:rsidRPr="003D0D5C">
        <w:rPr>
          <w:rFonts w:ascii="Consolas" w:eastAsia="Times New Roman" w:hAnsi="Consolas" w:cs="Times New Roman"/>
          <w:color w:val="569CD6"/>
          <w:sz w:val="21"/>
          <w:szCs w:val="21"/>
          <w:lang w:eastAsia="pt-BR"/>
        </w:rPr>
        <w:t>script</w:t>
      </w:r>
      <w:r w:rsidRPr="003D0D5C">
        <w:rPr>
          <w:rFonts w:ascii="Consolas" w:eastAsia="Times New Roman" w:hAnsi="Consolas" w:cs="Times New Roman"/>
          <w:color w:val="808080"/>
          <w:sz w:val="21"/>
          <w:szCs w:val="21"/>
          <w:lang w:eastAsia="pt-BR"/>
        </w:rPr>
        <w:t>&gt;</w:t>
      </w:r>
    </w:p>
    <w:p w14:paraId="2B8FF070"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proofErr w:type="spellStart"/>
      <w:r w:rsidRPr="003D0D5C">
        <w:rPr>
          <w:rFonts w:ascii="Consolas" w:eastAsia="Times New Roman" w:hAnsi="Consolas" w:cs="Times New Roman"/>
          <w:color w:val="9CDCFE"/>
          <w:sz w:val="21"/>
          <w:szCs w:val="21"/>
          <w:lang w:eastAsia="pt-BR"/>
        </w:rPr>
        <w:t>Vue</w:t>
      </w:r>
      <w:r w:rsidRPr="003D0D5C">
        <w:rPr>
          <w:rFonts w:ascii="Consolas" w:eastAsia="Times New Roman" w:hAnsi="Consolas" w:cs="Times New Roman"/>
          <w:color w:val="D4D4D4"/>
          <w:sz w:val="21"/>
          <w:szCs w:val="21"/>
          <w:lang w:eastAsia="pt-BR"/>
        </w:rPr>
        <w:t>.</w:t>
      </w:r>
      <w:r w:rsidRPr="003D0D5C">
        <w:rPr>
          <w:rFonts w:ascii="Consolas" w:eastAsia="Times New Roman" w:hAnsi="Consolas" w:cs="Times New Roman"/>
          <w:color w:val="DCDCAA"/>
          <w:sz w:val="21"/>
          <w:szCs w:val="21"/>
          <w:lang w:eastAsia="pt-BR"/>
        </w:rPr>
        <w:t>component</w:t>
      </w:r>
      <w:proofErr w:type="spellEnd"/>
      <w:r w:rsidRPr="003D0D5C">
        <w:rPr>
          <w:rFonts w:ascii="Consolas" w:eastAsia="Times New Roman" w:hAnsi="Consolas" w:cs="Times New Roman"/>
          <w:color w:val="D4D4D4"/>
          <w:sz w:val="21"/>
          <w:szCs w:val="21"/>
          <w:lang w:eastAsia="pt-BR"/>
        </w:rPr>
        <w:t>(</w:t>
      </w:r>
      <w:r w:rsidRPr="003D0D5C">
        <w:rPr>
          <w:rFonts w:ascii="Consolas" w:eastAsia="Times New Roman" w:hAnsi="Consolas" w:cs="Times New Roman"/>
          <w:color w:val="CE9178"/>
          <w:sz w:val="21"/>
          <w:szCs w:val="21"/>
          <w:lang w:eastAsia="pt-BR"/>
        </w:rPr>
        <w:t>'</w:t>
      </w:r>
      <w:proofErr w:type="spellStart"/>
      <w:r w:rsidRPr="003D0D5C">
        <w:rPr>
          <w:rFonts w:ascii="Consolas" w:eastAsia="Times New Roman" w:hAnsi="Consolas" w:cs="Times New Roman"/>
          <w:color w:val="CE9178"/>
          <w:sz w:val="21"/>
          <w:szCs w:val="21"/>
          <w:lang w:eastAsia="pt-BR"/>
        </w:rPr>
        <w:t>saudacao</w:t>
      </w:r>
      <w:proofErr w:type="spellEnd"/>
      <w:r w:rsidRPr="003D0D5C">
        <w:rPr>
          <w:rFonts w:ascii="Consolas" w:eastAsia="Times New Roman" w:hAnsi="Consolas" w:cs="Times New Roman"/>
          <w:color w:val="CE9178"/>
          <w:sz w:val="21"/>
          <w:szCs w:val="21"/>
          <w:lang w:eastAsia="pt-BR"/>
        </w:rPr>
        <w:t>'</w:t>
      </w:r>
      <w:r w:rsidRPr="003D0D5C">
        <w:rPr>
          <w:rFonts w:ascii="Consolas" w:eastAsia="Times New Roman" w:hAnsi="Consolas" w:cs="Times New Roman"/>
          <w:color w:val="D4D4D4"/>
          <w:sz w:val="21"/>
          <w:szCs w:val="21"/>
          <w:lang w:eastAsia="pt-BR"/>
        </w:rPr>
        <w:t>, {</w:t>
      </w:r>
    </w:p>
    <w:p w14:paraId="4C07BD19"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proofErr w:type="spellStart"/>
      <w:r w:rsidRPr="003D0D5C">
        <w:rPr>
          <w:rFonts w:ascii="Consolas" w:eastAsia="Times New Roman" w:hAnsi="Consolas" w:cs="Times New Roman"/>
          <w:color w:val="9CDCFE"/>
          <w:sz w:val="21"/>
          <w:szCs w:val="21"/>
          <w:lang w:eastAsia="pt-BR"/>
        </w:rPr>
        <w:t>props</w:t>
      </w:r>
      <w:proofErr w:type="spellEnd"/>
      <w:r w:rsidRPr="003D0D5C">
        <w:rPr>
          <w:rFonts w:ascii="Consolas" w:eastAsia="Times New Roman" w:hAnsi="Consolas" w:cs="Times New Roman"/>
          <w:color w:val="9CDCFE"/>
          <w:sz w:val="21"/>
          <w:szCs w:val="21"/>
          <w:lang w:eastAsia="pt-BR"/>
        </w:rPr>
        <w:t>:</w:t>
      </w:r>
      <w:r w:rsidRPr="003D0D5C">
        <w:rPr>
          <w:rFonts w:ascii="Consolas" w:eastAsia="Times New Roman" w:hAnsi="Consolas" w:cs="Times New Roman"/>
          <w:color w:val="D4D4D4"/>
          <w:sz w:val="21"/>
          <w:szCs w:val="21"/>
          <w:lang w:eastAsia="pt-BR"/>
        </w:rPr>
        <w:t> [</w:t>
      </w:r>
      <w:r w:rsidRPr="003D0D5C">
        <w:rPr>
          <w:rFonts w:ascii="Consolas" w:eastAsia="Times New Roman" w:hAnsi="Consolas" w:cs="Times New Roman"/>
          <w:color w:val="CE9178"/>
          <w:sz w:val="21"/>
          <w:szCs w:val="21"/>
          <w:lang w:eastAsia="pt-BR"/>
        </w:rPr>
        <w:t>'nome'</w:t>
      </w:r>
      <w:r w:rsidRPr="003D0D5C">
        <w:rPr>
          <w:rFonts w:ascii="Consolas" w:eastAsia="Times New Roman" w:hAnsi="Consolas" w:cs="Times New Roman"/>
          <w:color w:val="D4D4D4"/>
          <w:sz w:val="21"/>
          <w:szCs w:val="21"/>
          <w:lang w:eastAsia="pt-BR"/>
        </w:rPr>
        <w:t>],</w:t>
      </w:r>
    </w:p>
    <w:p w14:paraId="5FEE3BB3"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proofErr w:type="spellStart"/>
      <w:r w:rsidRPr="003D0D5C">
        <w:rPr>
          <w:rFonts w:ascii="Consolas" w:eastAsia="Times New Roman" w:hAnsi="Consolas" w:cs="Times New Roman"/>
          <w:color w:val="9CDCFE"/>
          <w:sz w:val="21"/>
          <w:szCs w:val="21"/>
          <w:lang w:eastAsia="pt-BR"/>
        </w:rPr>
        <w:t>template</w:t>
      </w:r>
      <w:proofErr w:type="spellEnd"/>
      <w:r w:rsidRPr="003D0D5C">
        <w:rPr>
          <w:rFonts w:ascii="Consolas" w:eastAsia="Times New Roman" w:hAnsi="Consolas" w:cs="Times New Roman"/>
          <w:color w:val="9CDCFE"/>
          <w:sz w:val="21"/>
          <w:szCs w:val="21"/>
          <w:lang w:eastAsia="pt-BR"/>
        </w:rPr>
        <w:t>:</w:t>
      </w:r>
      <w:r w:rsidRPr="003D0D5C">
        <w:rPr>
          <w:rFonts w:ascii="Consolas" w:eastAsia="Times New Roman" w:hAnsi="Consolas" w:cs="Times New Roman"/>
          <w:color w:val="D4D4D4"/>
          <w:sz w:val="21"/>
          <w:szCs w:val="21"/>
          <w:lang w:eastAsia="pt-BR"/>
        </w:rPr>
        <w:t> </w:t>
      </w:r>
      <w:r w:rsidRPr="003D0D5C">
        <w:rPr>
          <w:rFonts w:ascii="Consolas" w:eastAsia="Times New Roman" w:hAnsi="Consolas" w:cs="Times New Roman"/>
          <w:color w:val="CE9178"/>
          <w:sz w:val="21"/>
          <w:szCs w:val="21"/>
          <w:lang w:eastAsia="pt-BR"/>
        </w:rPr>
        <w:t>`</w:t>
      </w:r>
    </w:p>
    <w:p w14:paraId="51753724"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CE9178"/>
          <w:sz w:val="21"/>
          <w:szCs w:val="21"/>
          <w:lang w:eastAsia="pt-BR"/>
        </w:rPr>
        <w:lastRenderedPageBreak/>
        <w:t>                &lt;</w:t>
      </w:r>
      <w:proofErr w:type="spellStart"/>
      <w:r w:rsidRPr="003D0D5C">
        <w:rPr>
          <w:rFonts w:ascii="Consolas" w:eastAsia="Times New Roman" w:hAnsi="Consolas" w:cs="Times New Roman"/>
          <w:color w:val="CE9178"/>
          <w:sz w:val="21"/>
          <w:szCs w:val="21"/>
          <w:lang w:eastAsia="pt-BR"/>
        </w:rPr>
        <w:t>div</w:t>
      </w:r>
      <w:proofErr w:type="spellEnd"/>
      <w:r w:rsidRPr="003D0D5C">
        <w:rPr>
          <w:rFonts w:ascii="Consolas" w:eastAsia="Times New Roman" w:hAnsi="Consolas" w:cs="Times New Roman"/>
          <w:color w:val="CE9178"/>
          <w:sz w:val="21"/>
          <w:szCs w:val="21"/>
          <w:lang w:eastAsia="pt-BR"/>
        </w:rPr>
        <w:t>&gt; Bom dia {{nome}</w:t>
      </w:r>
      <w:proofErr w:type="gramStart"/>
      <w:r w:rsidRPr="003D0D5C">
        <w:rPr>
          <w:rFonts w:ascii="Consolas" w:eastAsia="Times New Roman" w:hAnsi="Consolas" w:cs="Times New Roman"/>
          <w:color w:val="CE9178"/>
          <w:sz w:val="21"/>
          <w:szCs w:val="21"/>
          <w:lang w:eastAsia="pt-BR"/>
        </w:rPr>
        <w:t>}!&lt;</w:t>
      </w:r>
      <w:proofErr w:type="gramEnd"/>
      <w:r w:rsidRPr="003D0D5C">
        <w:rPr>
          <w:rFonts w:ascii="Consolas" w:eastAsia="Times New Roman" w:hAnsi="Consolas" w:cs="Times New Roman"/>
          <w:color w:val="CE9178"/>
          <w:sz w:val="21"/>
          <w:szCs w:val="21"/>
          <w:lang w:eastAsia="pt-BR"/>
        </w:rPr>
        <w:t>/</w:t>
      </w:r>
      <w:proofErr w:type="spellStart"/>
      <w:r w:rsidRPr="003D0D5C">
        <w:rPr>
          <w:rFonts w:ascii="Consolas" w:eastAsia="Times New Roman" w:hAnsi="Consolas" w:cs="Times New Roman"/>
          <w:color w:val="CE9178"/>
          <w:sz w:val="21"/>
          <w:szCs w:val="21"/>
          <w:lang w:eastAsia="pt-BR"/>
        </w:rPr>
        <w:t>div</w:t>
      </w:r>
      <w:proofErr w:type="spellEnd"/>
      <w:r w:rsidRPr="003D0D5C">
        <w:rPr>
          <w:rFonts w:ascii="Consolas" w:eastAsia="Times New Roman" w:hAnsi="Consolas" w:cs="Times New Roman"/>
          <w:color w:val="CE9178"/>
          <w:sz w:val="21"/>
          <w:szCs w:val="21"/>
          <w:lang w:eastAsia="pt-BR"/>
        </w:rPr>
        <w:t>&gt;</w:t>
      </w:r>
    </w:p>
    <w:p w14:paraId="18D13640"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CE9178"/>
          <w:sz w:val="21"/>
          <w:szCs w:val="21"/>
          <w:lang w:eastAsia="pt-BR"/>
        </w:rPr>
        <w:t>            `</w:t>
      </w:r>
    </w:p>
    <w:p w14:paraId="2D1AE462"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p>
    <w:p w14:paraId="7BB840BD"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D4D4D4"/>
          <w:sz w:val="21"/>
          <w:szCs w:val="21"/>
          <w:lang w:eastAsia="pt-BR"/>
        </w:rPr>
        <w:t>    </w:t>
      </w:r>
      <w:r w:rsidRPr="003D0D5C">
        <w:rPr>
          <w:rFonts w:ascii="Consolas" w:eastAsia="Times New Roman" w:hAnsi="Consolas" w:cs="Times New Roman"/>
          <w:color w:val="808080"/>
          <w:sz w:val="21"/>
          <w:szCs w:val="21"/>
          <w:lang w:eastAsia="pt-BR"/>
        </w:rPr>
        <w:t>&lt;/</w:t>
      </w:r>
      <w:r w:rsidRPr="003D0D5C">
        <w:rPr>
          <w:rFonts w:ascii="Consolas" w:eastAsia="Times New Roman" w:hAnsi="Consolas" w:cs="Times New Roman"/>
          <w:color w:val="569CD6"/>
          <w:sz w:val="21"/>
          <w:szCs w:val="21"/>
          <w:lang w:eastAsia="pt-BR"/>
        </w:rPr>
        <w:t>script</w:t>
      </w:r>
      <w:r w:rsidRPr="003D0D5C">
        <w:rPr>
          <w:rFonts w:ascii="Consolas" w:eastAsia="Times New Roman" w:hAnsi="Consolas" w:cs="Times New Roman"/>
          <w:color w:val="808080"/>
          <w:sz w:val="21"/>
          <w:szCs w:val="21"/>
          <w:lang w:eastAsia="pt-BR"/>
        </w:rPr>
        <w:t>&gt;</w:t>
      </w:r>
    </w:p>
    <w:p w14:paraId="66989B41" w14:textId="77777777" w:rsidR="003D0D5C" w:rsidRPr="003D0D5C" w:rsidRDefault="003D0D5C" w:rsidP="003D0D5C">
      <w:pPr>
        <w:shd w:val="clear" w:color="auto" w:fill="1E1E1E"/>
        <w:spacing w:after="0" w:line="285" w:lineRule="atLeast"/>
        <w:rPr>
          <w:rFonts w:ascii="Consolas" w:eastAsia="Times New Roman" w:hAnsi="Consolas" w:cs="Times New Roman"/>
          <w:color w:val="D4D4D4"/>
          <w:sz w:val="21"/>
          <w:szCs w:val="21"/>
          <w:lang w:eastAsia="pt-BR"/>
        </w:rPr>
      </w:pPr>
      <w:r w:rsidRPr="003D0D5C">
        <w:rPr>
          <w:rFonts w:ascii="Consolas" w:eastAsia="Times New Roman" w:hAnsi="Consolas" w:cs="Times New Roman"/>
          <w:color w:val="808080"/>
          <w:sz w:val="21"/>
          <w:szCs w:val="21"/>
          <w:lang w:eastAsia="pt-BR"/>
        </w:rPr>
        <w:t>&lt;/</w:t>
      </w:r>
      <w:r w:rsidRPr="003D0D5C">
        <w:rPr>
          <w:rFonts w:ascii="Consolas" w:eastAsia="Times New Roman" w:hAnsi="Consolas" w:cs="Times New Roman"/>
          <w:color w:val="569CD6"/>
          <w:sz w:val="21"/>
          <w:szCs w:val="21"/>
          <w:lang w:eastAsia="pt-BR"/>
        </w:rPr>
        <w:t>body</w:t>
      </w:r>
      <w:r w:rsidRPr="003D0D5C">
        <w:rPr>
          <w:rFonts w:ascii="Consolas" w:eastAsia="Times New Roman" w:hAnsi="Consolas" w:cs="Times New Roman"/>
          <w:color w:val="808080"/>
          <w:sz w:val="21"/>
          <w:szCs w:val="21"/>
          <w:lang w:eastAsia="pt-BR"/>
        </w:rPr>
        <w:t>&gt;</w:t>
      </w:r>
    </w:p>
    <w:p w14:paraId="6D13BE60" w14:textId="51B54284" w:rsidR="00926B82" w:rsidRDefault="00926B82" w:rsidP="00E70A3F">
      <w:pPr>
        <w:tabs>
          <w:tab w:val="left" w:pos="5775"/>
        </w:tabs>
        <w:rPr>
          <w:sz w:val="24"/>
          <w:szCs w:val="24"/>
        </w:rPr>
      </w:pPr>
    </w:p>
    <w:p w14:paraId="31C5A9A8" w14:textId="2941A6DB" w:rsidR="003D0D5C" w:rsidRPr="00FD2807" w:rsidRDefault="003D0D5C" w:rsidP="00E70A3F">
      <w:pPr>
        <w:tabs>
          <w:tab w:val="left" w:pos="5775"/>
        </w:tabs>
        <w:rPr>
          <w:b/>
          <w:bCs/>
          <w:sz w:val="24"/>
          <w:szCs w:val="24"/>
        </w:rPr>
      </w:pPr>
      <w:r w:rsidRPr="00FD2807">
        <w:rPr>
          <w:b/>
          <w:bCs/>
          <w:sz w:val="24"/>
          <w:szCs w:val="24"/>
          <w:highlight w:val="yellow"/>
        </w:rPr>
        <w:t xml:space="preserve">Agora que eu tenho o meu componente, eu vou criar a minha instância de </w:t>
      </w:r>
      <w:proofErr w:type="spellStart"/>
      <w:r w:rsidRPr="00FD2807">
        <w:rPr>
          <w:b/>
          <w:bCs/>
          <w:sz w:val="24"/>
          <w:szCs w:val="24"/>
          <w:highlight w:val="yellow"/>
        </w:rPr>
        <w:t>Vue</w:t>
      </w:r>
      <w:proofErr w:type="spellEnd"/>
      <w:r w:rsidR="00CC18B2" w:rsidRPr="00FD2807">
        <w:rPr>
          <w:b/>
          <w:bCs/>
          <w:sz w:val="24"/>
          <w:szCs w:val="24"/>
          <w:highlight w:val="yellow"/>
        </w:rPr>
        <w:t xml:space="preserve"> e o elemento HTML que contém dentro dele o componente</w:t>
      </w:r>
      <w:r w:rsidRPr="00FD2807">
        <w:rPr>
          <w:b/>
          <w:bCs/>
          <w:sz w:val="24"/>
          <w:szCs w:val="24"/>
          <w:highlight w:val="yellow"/>
        </w:rPr>
        <w:t xml:space="preserve"> para poder trabalhar com este componente que eu criei:</w:t>
      </w:r>
    </w:p>
    <w:p w14:paraId="3C017EB3"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808080"/>
          <w:sz w:val="21"/>
          <w:szCs w:val="21"/>
          <w:lang w:eastAsia="pt-BR"/>
        </w:rPr>
        <w:t>&lt;</w:t>
      </w:r>
      <w:r w:rsidRPr="00362C7F">
        <w:rPr>
          <w:rFonts w:ascii="Consolas" w:eastAsia="Times New Roman" w:hAnsi="Consolas" w:cs="Times New Roman"/>
          <w:color w:val="569CD6"/>
          <w:sz w:val="21"/>
          <w:szCs w:val="21"/>
          <w:lang w:eastAsia="pt-BR"/>
        </w:rPr>
        <w:t>body</w:t>
      </w:r>
      <w:r w:rsidRPr="00362C7F">
        <w:rPr>
          <w:rFonts w:ascii="Consolas" w:eastAsia="Times New Roman" w:hAnsi="Consolas" w:cs="Times New Roman"/>
          <w:color w:val="D4D4D4"/>
          <w:sz w:val="21"/>
          <w:szCs w:val="21"/>
          <w:lang w:eastAsia="pt-BR"/>
        </w:rPr>
        <w:t> </w:t>
      </w:r>
      <w:proofErr w:type="spellStart"/>
      <w:r w:rsidRPr="00362C7F">
        <w:rPr>
          <w:rFonts w:ascii="Consolas" w:eastAsia="Times New Roman" w:hAnsi="Consolas" w:cs="Times New Roman"/>
          <w:color w:val="9CDCFE"/>
          <w:sz w:val="21"/>
          <w:szCs w:val="21"/>
          <w:lang w:eastAsia="pt-BR"/>
        </w:rPr>
        <w:t>class</w:t>
      </w:r>
      <w:proofErr w:type="spellEnd"/>
      <w:r w:rsidRPr="00362C7F">
        <w:rPr>
          <w:rFonts w:ascii="Consolas" w:eastAsia="Times New Roman" w:hAnsi="Consolas" w:cs="Times New Roman"/>
          <w:color w:val="D4D4D4"/>
          <w:sz w:val="21"/>
          <w:szCs w:val="21"/>
          <w:lang w:eastAsia="pt-BR"/>
        </w:rPr>
        <w:t>=</w:t>
      </w:r>
      <w:r w:rsidRPr="00362C7F">
        <w:rPr>
          <w:rFonts w:ascii="Consolas" w:eastAsia="Times New Roman" w:hAnsi="Consolas" w:cs="Times New Roman"/>
          <w:color w:val="CE9178"/>
          <w:sz w:val="21"/>
          <w:szCs w:val="21"/>
          <w:lang w:eastAsia="pt-BR"/>
        </w:rPr>
        <w:t>"</w:t>
      </w:r>
      <w:proofErr w:type="spellStart"/>
      <w:r w:rsidRPr="00362C7F">
        <w:rPr>
          <w:rFonts w:ascii="Consolas" w:eastAsia="Times New Roman" w:hAnsi="Consolas" w:cs="Times New Roman"/>
          <w:color w:val="CE9178"/>
          <w:sz w:val="21"/>
          <w:szCs w:val="21"/>
          <w:lang w:eastAsia="pt-BR"/>
        </w:rPr>
        <w:t>exercicio</w:t>
      </w:r>
      <w:proofErr w:type="spellEnd"/>
      <w:r w:rsidRPr="00362C7F">
        <w:rPr>
          <w:rFonts w:ascii="Consolas" w:eastAsia="Times New Roman" w:hAnsi="Consolas" w:cs="Times New Roman"/>
          <w:color w:val="CE9178"/>
          <w:sz w:val="21"/>
          <w:szCs w:val="21"/>
          <w:lang w:eastAsia="pt-BR"/>
        </w:rPr>
        <w:t>"</w:t>
      </w:r>
      <w:r w:rsidRPr="00362C7F">
        <w:rPr>
          <w:rFonts w:ascii="Consolas" w:eastAsia="Times New Roman" w:hAnsi="Consolas" w:cs="Times New Roman"/>
          <w:color w:val="808080"/>
          <w:sz w:val="21"/>
          <w:szCs w:val="21"/>
          <w:lang w:eastAsia="pt-BR"/>
        </w:rPr>
        <w:t>&gt;</w:t>
      </w:r>
    </w:p>
    <w:p w14:paraId="2066775D"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808080"/>
          <w:sz w:val="21"/>
          <w:szCs w:val="21"/>
          <w:lang w:eastAsia="pt-BR"/>
        </w:rPr>
        <w:t>&lt;</w:t>
      </w:r>
      <w:proofErr w:type="spellStart"/>
      <w:r w:rsidRPr="00362C7F">
        <w:rPr>
          <w:rFonts w:ascii="Consolas" w:eastAsia="Times New Roman" w:hAnsi="Consolas" w:cs="Times New Roman"/>
          <w:color w:val="569CD6"/>
          <w:sz w:val="21"/>
          <w:szCs w:val="21"/>
          <w:lang w:eastAsia="pt-BR"/>
        </w:rPr>
        <w:t>div</w:t>
      </w:r>
      <w:proofErr w:type="spellEnd"/>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9CDCFE"/>
          <w:sz w:val="21"/>
          <w:szCs w:val="21"/>
          <w:lang w:eastAsia="pt-BR"/>
        </w:rPr>
        <w:t>id</w:t>
      </w:r>
      <w:r w:rsidRPr="00362C7F">
        <w:rPr>
          <w:rFonts w:ascii="Consolas" w:eastAsia="Times New Roman" w:hAnsi="Consolas" w:cs="Times New Roman"/>
          <w:color w:val="D4D4D4"/>
          <w:sz w:val="21"/>
          <w:szCs w:val="21"/>
          <w:lang w:eastAsia="pt-BR"/>
        </w:rPr>
        <w:t>=</w:t>
      </w:r>
      <w:r w:rsidRPr="00362C7F">
        <w:rPr>
          <w:rFonts w:ascii="Consolas" w:eastAsia="Times New Roman" w:hAnsi="Consolas" w:cs="Times New Roman"/>
          <w:color w:val="CE9178"/>
          <w:sz w:val="21"/>
          <w:szCs w:val="21"/>
          <w:lang w:eastAsia="pt-BR"/>
        </w:rPr>
        <w:t>"app"</w:t>
      </w:r>
      <w:r w:rsidRPr="00362C7F">
        <w:rPr>
          <w:rFonts w:ascii="Consolas" w:eastAsia="Times New Roman" w:hAnsi="Consolas" w:cs="Times New Roman"/>
          <w:color w:val="808080"/>
          <w:sz w:val="21"/>
          <w:szCs w:val="21"/>
          <w:lang w:eastAsia="pt-BR"/>
        </w:rPr>
        <w:t>&gt;</w:t>
      </w:r>
    </w:p>
    <w:p w14:paraId="15FDF890"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808080"/>
          <w:sz w:val="21"/>
          <w:szCs w:val="21"/>
          <w:lang w:eastAsia="pt-BR"/>
        </w:rPr>
        <w:t>&lt;</w:t>
      </w:r>
      <w:proofErr w:type="spellStart"/>
      <w:r w:rsidRPr="00362C7F">
        <w:rPr>
          <w:rFonts w:ascii="Consolas" w:eastAsia="Times New Roman" w:hAnsi="Consolas" w:cs="Times New Roman"/>
          <w:color w:val="569CD6"/>
          <w:sz w:val="21"/>
          <w:szCs w:val="21"/>
          <w:lang w:eastAsia="pt-BR"/>
        </w:rPr>
        <w:t>saudacao</w:t>
      </w:r>
      <w:proofErr w:type="spellEnd"/>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9CDCFE"/>
          <w:sz w:val="21"/>
          <w:szCs w:val="21"/>
          <w:lang w:eastAsia="pt-BR"/>
        </w:rPr>
        <w:t>nome</w:t>
      </w:r>
      <w:r w:rsidRPr="00362C7F">
        <w:rPr>
          <w:rFonts w:ascii="Consolas" w:eastAsia="Times New Roman" w:hAnsi="Consolas" w:cs="Times New Roman"/>
          <w:color w:val="D4D4D4"/>
          <w:sz w:val="21"/>
          <w:szCs w:val="21"/>
          <w:lang w:eastAsia="pt-BR"/>
        </w:rPr>
        <w:t>=</w:t>
      </w:r>
      <w:r w:rsidRPr="00362C7F">
        <w:rPr>
          <w:rFonts w:ascii="Consolas" w:eastAsia="Times New Roman" w:hAnsi="Consolas" w:cs="Times New Roman"/>
          <w:color w:val="CE9178"/>
          <w:sz w:val="21"/>
          <w:szCs w:val="21"/>
          <w:lang w:eastAsia="pt-BR"/>
        </w:rPr>
        <w:t>"Ana"</w:t>
      </w:r>
      <w:r w:rsidRPr="00362C7F">
        <w:rPr>
          <w:rFonts w:ascii="Consolas" w:eastAsia="Times New Roman" w:hAnsi="Consolas" w:cs="Times New Roman"/>
          <w:color w:val="808080"/>
          <w:sz w:val="21"/>
          <w:szCs w:val="21"/>
          <w:lang w:eastAsia="pt-BR"/>
        </w:rPr>
        <w:t>&gt;&lt;/</w:t>
      </w:r>
      <w:proofErr w:type="spellStart"/>
      <w:r w:rsidRPr="00362C7F">
        <w:rPr>
          <w:rFonts w:ascii="Consolas" w:eastAsia="Times New Roman" w:hAnsi="Consolas" w:cs="Times New Roman"/>
          <w:color w:val="569CD6"/>
          <w:sz w:val="21"/>
          <w:szCs w:val="21"/>
          <w:lang w:eastAsia="pt-BR"/>
        </w:rPr>
        <w:t>saudacao</w:t>
      </w:r>
      <w:proofErr w:type="spellEnd"/>
      <w:r w:rsidRPr="00362C7F">
        <w:rPr>
          <w:rFonts w:ascii="Consolas" w:eastAsia="Times New Roman" w:hAnsi="Consolas" w:cs="Times New Roman"/>
          <w:color w:val="808080"/>
          <w:sz w:val="21"/>
          <w:szCs w:val="21"/>
          <w:lang w:eastAsia="pt-BR"/>
        </w:rPr>
        <w:t>&gt;</w:t>
      </w:r>
    </w:p>
    <w:p w14:paraId="4B35749E"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808080"/>
          <w:sz w:val="21"/>
          <w:szCs w:val="21"/>
          <w:lang w:eastAsia="pt-BR"/>
        </w:rPr>
        <w:t>&lt;/</w:t>
      </w:r>
      <w:proofErr w:type="spellStart"/>
      <w:r w:rsidRPr="00362C7F">
        <w:rPr>
          <w:rFonts w:ascii="Consolas" w:eastAsia="Times New Roman" w:hAnsi="Consolas" w:cs="Times New Roman"/>
          <w:color w:val="569CD6"/>
          <w:sz w:val="21"/>
          <w:szCs w:val="21"/>
          <w:lang w:eastAsia="pt-BR"/>
        </w:rPr>
        <w:t>div</w:t>
      </w:r>
      <w:proofErr w:type="spellEnd"/>
      <w:r w:rsidRPr="00362C7F">
        <w:rPr>
          <w:rFonts w:ascii="Consolas" w:eastAsia="Times New Roman" w:hAnsi="Consolas" w:cs="Times New Roman"/>
          <w:color w:val="808080"/>
          <w:sz w:val="21"/>
          <w:szCs w:val="21"/>
          <w:lang w:eastAsia="pt-BR"/>
        </w:rPr>
        <w:t>&gt;</w:t>
      </w:r>
    </w:p>
    <w:p w14:paraId="5CC7B61A"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808080"/>
          <w:sz w:val="21"/>
          <w:szCs w:val="21"/>
          <w:lang w:eastAsia="pt-BR"/>
        </w:rPr>
        <w:t>&lt;</w:t>
      </w:r>
      <w:r w:rsidRPr="00362C7F">
        <w:rPr>
          <w:rFonts w:ascii="Consolas" w:eastAsia="Times New Roman" w:hAnsi="Consolas" w:cs="Times New Roman"/>
          <w:color w:val="569CD6"/>
          <w:sz w:val="21"/>
          <w:szCs w:val="21"/>
          <w:lang w:eastAsia="pt-BR"/>
        </w:rPr>
        <w:t>script</w:t>
      </w:r>
      <w:r w:rsidRPr="00362C7F">
        <w:rPr>
          <w:rFonts w:ascii="Consolas" w:eastAsia="Times New Roman" w:hAnsi="Consolas" w:cs="Times New Roman"/>
          <w:color w:val="808080"/>
          <w:sz w:val="21"/>
          <w:szCs w:val="21"/>
          <w:lang w:eastAsia="pt-BR"/>
        </w:rPr>
        <w:t>&gt;</w:t>
      </w:r>
    </w:p>
    <w:p w14:paraId="74A1E214"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roofErr w:type="spellStart"/>
      <w:r w:rsidRPr="00362C7F">
        <w:rPr>
          <w:rFonts w:ascii="Consolas" w:eastAsia="Times New Roman" w:hAnsi="Consolas" w:cs="Times New Roman"/>
          <w:color w:val="9CDCFE"/>
          <w:sz w:val="21"/>
          <w:szCs w:val="21"/>
          <w:lang w:eastAsia="pt-BR"/>
        </w:rPr>
        <w:t>Vue</w:t>
      </w:r>
      <w:r w:rsidRPr="00362C7F">
        <w:rPr>
          <w:rFonts w:ascii="Consolas" w:eastAsia="Times New Roman" w:hAnsi="Consolas" w:cs="Times New Roman"/>
          <w:color w:val="D4D4D4"/>
          <w:sz w:val="21"/>
          <w:szCs w:val="21"/>
          <w:lang w:eastAsia="pt-BR"/>
        </w:rPr>
        <w:t>.</w:t>
      </w:r>
      <w:r w:rsidRPr="00362C7F">
        <w:rPr>
          <w:rFonts w:ascii="Consolas" w:eastAsia="Times New Roman" w:hAnsi="Consolas" w:cs="Times New Roman"/>
          <w:color w:val="DCDCAA"/>
          <w:sz w:val="21"/>
          <w:szCs w:val="21"/>
          <w:lang w:eastAsia="pt-BR"/>
        </w:rPr>
        <w:t>component</w:t>
      </w:r>
      <w:proofErr w:type="spellEnd"/>
      <w:r w:rsidRPr="00362C7F">
        <w:rPr>
          <w:rFonts w:ascii="Consolas" w:eastAsia="Times New Roman" w:hAnsi="Consolas" w:cs="Times New Roman"/>
          <w:color w:val="D4D4D4"/>
          <w:sz w:val="21"/>
          <w:szCs w:val="21"/>
          <w:lang w:eastAsia="pt-BR"/>
        </w:rPr>
        <w:t>(</w:t>
      </w:r>
      <w:r w:rsidRPr="00362C7F">
        <w:rPr>
          <w:rFonts w:ascii="Consolas" w:eastAsia="Times New Roman" w:hAnsi="Consolas" w:cs="Times New Roman"/>
          <w:color w:val="CE9178"/>
          <w:sz w:val="21"/>
          <w:szCs w:val="21"/>
          <w:lang w:eastAsia="pt-BR"/>
        </w:rPr>
        <w:t>'</w:t>
      </w:r>
      <w:proofErr w:type="spellStart"/>
      <w:r w:rsidRPr="00362C7F">
        <w:rPr>
          <w:rFonts w:ascii="Consolas" w:eastAsia="Times New Roman" w:hAnsi="Consolas" w:cs="Times New Roman"/>
          <w:color w:val="CE9178"/>
          <w:sz w:val="21"/>
          <w:szCs w:val="21"/>
          <w:lang w:eastAsia="pt-BR"/>
        </w:rPr>
        <w:t>saudacao</w:t>
      </w:r>
      <w:proofErr w:type="spellEnd"/>
      <w:r w:rsidRPr="00362C7F">
        <w:rPr>
          <w:rFonts w:ascii="Consolas" w:eastAsia="Times New Roman" w:hAnsi="Consolas" w:cs="Times New Roman"/>
          <w:color w:val="CE9178"/>
          <w:sz w:val="21"/>
          <w:szCs w:val="21"/>
          <w:lang w:eastAsia="pt-BR"/>
        </w:rPr>
        <w:t>'</w:t>
      </w:r>
      <w:r w:rsidRPr="00362C7F">
        <w:rPr>
          <w:rFonts w:ascii="Consolas" w:eastAsia="Times New Roman" w:hAnsi="Consolas" w:cs="Times New Roman"/>
          <w:color w:val="D4D4D4"/>
          <w:sz w:val="21"/>
          <w:szCs w:val="21"/>
          <w:lang w:eastAsia="pt-BR"/>
        </w:rPr>
        <w:t>, {</w:t>
      </w:r>
    </w:p>
    <w:p w14:paraId="016B02EB"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roofErr w:type="spellStart"/>
      <w:r w:rsidRPr="00362C7F">
        <w:rPr>
          <w:rFonts w:ascii="Consolas" w:eastAsia="Times New Roman" w:hAnsi="Consolas" w:cs="Times New Roman"/>
          <w:color w:val="9CDCFE"/>
          <w:sz w:val="21"/>
          <w:szCs w:val="21"/>
          <w:lang w:eastAsia="pt-BR"/>
        </w:rPr>
        <w:t>props</w:t>
      </w:r>
      <w:proofErr w:type="spellEnd"/>
      <w:r w:rsidRPr="00362C7F">
        <w:rPr>
          <w:rFonts w:ascii="Consolas" w:eastAsia="Times New Roman" w:hAnsi="Consolas" w:cs="Times New Roman"/>
          <w:color w:val="9CDCFE"/>
          <w:sz w:val="21"/>
          <w:szCs w:val="21"/>
          <w:lang w:eastAsia="pt-BR"/>
        </w:rPr>
        <w:t>:</w:t>
      </w: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CE9178"/>
          <w:sz w:val="21"/>
          <w:szCs w:val="21"/>
          <w:lang w:eastAsia="pt-BR"/>
        </w:rPr>
        <w:t>'nome'</w:t>
      </w:r>
      <w:r w:rsidRPr="00362C7F">
        <w:rPr>
          <w:rFonts w:ascii="Consolas" w:eastAsia="Times New Roman" w:hAnsi="Consolas" w:cs="Times New Roman"/>
          <w:color w:val="D4D4D4"/>
          <w:sz w:val="21"/>
          <w:szCs w:val="21"/>
          <w:lang w:eastAsia="pt-BR"/>
        </w:rPr>
        <w:t>],</w:t>
      </w:r>
    </w:p>
    <w:p w14:paraId="015BA959"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roofErr w:type="spellStart"/>
      <w:r w:rsidRPr="00362C7F">
        <w:rPr>
          <w:rFonts w:ascii="Consolas" w:eastAsia="Times New Roman" w:hAnsi="Consolas" w:cs="Times New Roman"/>
          <w:color w:val="9CDCFE"/>
          <w:sz w:val="21"/>
          <w:szCs w:val="21"/>
          <w:lang w:eastAsia="pt-BR"/>
        </w:rPr>
        <w:t>template</w:t>
      </w:r>
      <w:proofErr w:type="spellEnd"/>
      <w:r w:rsidRPr="00362C7F">
        <w:rPr>
          <w:rFonts w:ascii="Consolas" w:eastAsia="Times New Roman" w:hAnsi="Consolas" w:cs="Times New Roman"/>
          <w:color w:val="9CDCFE"/>
          <w:sz w:val="21"/>
          <w:szCs w:val="21"/>
          <w:lang w:eastAsia="pt-BR"/>
        </w:rPr>
        <w:t>:</w:t>
      </w: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CE9178"/>
          <w:sz w:val="21"/>
          <w:szCs w:val="21"/>
          <w:lang w:eastAsia="pt-BR"/>
        </w:rPr>
        <w:t>`</w:t>
      </w:r>
    </w:p>
    <w:p w14:paraId="347C62BF"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CE9178"/>
          <w:sz w:val="21"/>
          <w:szCs w:val="21"/>
          <w:lang w:eastAsia="pt-BR"/>
        </w:rPr>
        <w:t>                &lt;</w:t>
      </w:r>
      <w:proofErr w:type="spellStart"/>
      <w:r w:rsidRPr="00362C7F">
        <w:rPr>
          <w:rFonts w:ascii="Consolas" w:eastAsia="Times New Roman" w:hAnsi="Consolas" w:cs="Times New Roman"/>
          <w:color w:val="CE9178"/>
          <w:sz w:val="21"/>
          <w:szCs w:val="21"/>
          <w:lang w:eastAsia="pt-BR"/>
        </w:rPr>
        <w:t>div</w:t>
      </w:r>
      <w:proofErr w:type="spellEnd"/>
      <w:r w:rsidRPr="00362C7F">
        <w:rPr>
          <w:rFonts w:ascii="Consolas" w:eastAsia="Times New Roman" w:hAnsi="Consolas" w:cs="Times New Roman"/>
          <w:color w:val="CE9178"/>
          <w:sz w:val="21"/>
          <w:szCs w:val="21"/>
          <w:lang w:eastAsia="pt-BR"/>
        </w:rPr>
        <w:t>&gt; Bom dia {{nome}</w:t>
      </w:r>
      <w:proofErr w:type="gramStart"/>
      <w:r w:rsidRPr="00362C7F">
        <w:rPr>
          <w:rFonts w:ascii="Consolas" w:eastAsia="Times New Roman" w:hAnsi="Consolas" w:cs="Times New Roman"/>
          <w:color w:val="CE9178"/>
          <w:sz w:val="21"/>
          <w:szCs w:val="21"/>
          <w:lang w:eastAsia="pt-BR"/>
        </w:rPr>
        <w:t>}!&lt;</w:t>
      </w:r>
      <w:proofErr w:type="gramEnd"/>
      <w:r w:rsidRPr="00362C7F">
        <w:rPr>
          <w:rFonts w:ascii="Consolas" w:eastAsia="Times New Roman" w:hAnsi="Consolas" w:cs="Times New Roman"/>
          <w:color w:val="CE9178"/>
          <w:sz w:val="21"/>
          <w:szCs w:val="21"/>
          <w:lang w:eastAsia="pt-BR"/>
        </w:rPr>
        <w:t>/</w:t>
      </w:r>
      <w:proofErr w:type="spellStart"/>
      <w:r w:rsidRPr="00362C7F">
        <w:rPr>
          <w:rFonts w:ascii="Consolas" w:eastAsia="Times New Roman" w:hAnsi="Consolas" w:cs="Times New Roman"/>
          <w:color w:val="CE9178"/>
          <w:sz w:val="21"/>
          <w:szCs w:val="21"/>
          <w:lang w:eastAsia="pt-BR"/>
        </w:rPr>
        <w:t>div</w:t>
      </w:r>
      <w:proofErr w:type="spellEnd"/>
      <w:r w:rsidRPr="00362C7F">
        <w:rPr>
          <w:rFonts w:ascii="Consolas" w:eastAsia="Times New Roman" w:hAnsi="Consolas" w:cs="Times New Roman"/>
          <w:color w:val="CE9178"/>
          <w:sz w:val="21"/>
          <w:szCs w:val="21"/>
          <w:lang w:eastAsia="pt-BR"/>
        </w:rPr>
        <w:t>&gt;</w:t>
      </w:r>
    </w:p>
    <w:p w14:paraId="22E50D32"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CE9178"/>
          <w:sz w:val="21"/>
          <w:szCs w:val="21"/>
          <w:lang w:eastAsia="pt-BR"/>
        </w:rPr>
        <w:t>            `</w:t>
      </w:r>
    </w:p>
    <w:p w14:paraId="4837ED26"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
    <w:p w14:paraId="2491B2EB"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p>
    <w:p w14:paraId="0489B6F1"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569CD6"/>
          <w:sz w:val="21"/>
          <w:szCs w:val="21"/>
          <w:lang w:eastAsia="pt-BR"/>
        </w:rPr>
        <w:t>new</w:t>
      </w:r>
      <w:r w:rsidRPr="00362C7F">
        <w:rPr>
          <w:rFonts w:ascii="Consolas" w:eastAsia="Times New Roman" w:hAnsi="Consolas" w:cs="Times New Roman"/>
          <w:color w:val="D4D4D4"/>
          <w:sz w:val="21"/>
          <w:szCs w:val="21"/>
          <w:lang w:eastAsia="pt-BR"/>
        </w:rPr>
        <w:t> </w:t>
      </w:r>
      <w:proofErr w:type="spellStart"/>
      <w:proofErr w:type="gramStart"/>
      <w:r w:rsidRPr="00362C7F">
        <w:rPr>
          <w:rFonts w:ascii="Consolas" w:eastAsia="Times New Roman" w:hAnsi="Consolas" w:cs="Times New Roman"/>
          <w:color w:val="DCDCAA"/>
          <w:sz w:val="21"/>
          <w:szCs w:val="21"/>
          <w:lang w:eastAsia="pt-BR"/>
        </w:rPr>
        <w:t>Vue</w:t>
      </w:r>
      <w:proofErr w:type="spellEnd"/>
      <w:r w:rsidRPr="00362C7F">
        <w:rPr>
          <w:rFonts w:ascii="Consolas" w:eastAsia="Times New Roman" w:hAnsi="Consolas" w:cs="Times New Roman"/>
          <w:color w:val="D4D4D4"/>
          <w:sz w:val="21"/>
          <w:szCs w:val="21"/>
          <w:lang w:eastAsia="pt-BR"/>
        </w:rPr>
        <w:t>(</w:t>
      </w:r>
      <w:proofErr w:type="gramEnd"/>
      <w:r w:rsidRPr="00362C7F">
        <w:rPr>
          <w:rFonts w:ascii="Consolas" w:eastAsia="Times New Roman" w:hAnsi="Consolas" w:cs="Times New Roman"/>
          <w:color w:val="D4D4D4"/>
          <w:sz w:val="21"/>
          <w:szCs w:val="21"/>
          <w:lang w:eastAsia="pt-BR"/>
        </w:rPr>
        <w:t>{</w:t>
      </w:r>
    </w:p>
    <w:p w14:paraId="323BFFA9"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roofErr w:type="spellStart"/>
      <w:r w:rsidRPr="00362C7F">
        <w:rPr>
          <w:rFonts w:ascii="Consolas" w:eastAsia="Times New Roman" w:hAnsi="Consolas" w:cs="Times New Roman"/>
          <w:color w:val="9CDCFE"/>
          <w:sz w:val="21"/>
          <w:szCs w:val="21"/>
          <w:lang w:eastAsia="pt-BR"/>
        </w:rPr>
        <w:t>el</w:t>
      </w:r>
      <w:proofErr w:type="spellEnd"/>
      <w:r w:rsidRPr="00362C7F">
        <w:rPr>
          <w:rFonts w:ascii="Consolas" w:eastAsia="Times New Roman" w:hAnsi="Consolas" w:cs="Times New Roman"/>
          <w:color w:val="9CDCFE"/>
          <w:sz w:val="21"/>
          <w:szCs w:val="21"/>
          <w:lang w:eastAsia="pt-BR"/>
        </w:rPr>
        <w:t>:</w:t>
      </w: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CE9178"/>
          <w:sz w:val="21"/>
          <w:szCs w:val="21"/>
          <w:lang w:eastAsia="pt-BR"/>
        </w:rPr>
        <w:t>"#app"</w:t>
      </w:r>
    </w:p>
    <w:p w14:paraId="42CBD481"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p>
    <w:p w14:paraId="20A43819"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D4D4D4"/>
          <w:sz w:val="21"/>
          <w:szCs w:val="21"/>
          <w:lang w:eastAsia="pt-BR"/>
        </w:rPr>
        <w:t>    </w:t>
      </w:r>
      <w:r w:rsidRPr="00362C7F">
        <w:rPr>
          <w:rFonts w:ascii="Consolas" w:eastAsia="Times New Roman" w:hAnsi="Consolas" w:cs="Times New Roman"/>
          <w:color w:val="808080"/>
          <w:sz w:val="21"/>
          <w:szCs w:val="21"/>
          <w:lang w:eastAsia="pt-BR"/>
        </w:rPr>
        <w:t>&lt;/</w:t>
      </w:r>
      <w:r w:rsidRPr="00362C7F">
        <w:rPr>
          <w:rFonts w:ascii="Consolas" w:eastAsia="Times New Roman" w:hAnsi="Consolas" w:cs="Times New Roman"/>
          <w:color w:val="569CD6"/>
          <w:sz w:val="21"/>
          <w:szCs w:val="21"/>
          <w:lang w:eastAsia="pt-BR"/>
        </w:rPr>
        <w:t>script</w:t>
      </w:r>
      <w:r w:rsidRPr="00362C7F">
        <w:rPr>
          <w:rFonts w:ascii="Consolas" w:eastAsia="Times New Roman" w:hAnsi="Consolas" w:cs="Times New Roman"/>
          <w:color w:val="808080"/>
          <w:sz w:val="21"/>
          <w:szCs w:val="21"/>
          <w:lang w:eastAsia="pt-BR"/>
        </w:rPr>
        <w:t>&gt;</w:t>
      </w:r>
    </w:p>
    <w:p w14:paraId="5708EBC0" w14:textId="77777777" w:rsidR="00362C7F" w:rsidRPr="00362C7F" w:rsidRDefault="00362C7F" w:rsidP="00362C7F">
      <w:pPr>
        <w:shd w:val="clear" w:color="auto" w:fill="1E1E1E"/>
        <w:spacing w:after="0" w:line="285" w:lineRule="atLeast"/>
        <w:rPr>
          <w:rFonts w:ascii="Consolas" w:eastAsia="Times New Roman" w:hAnsi="Consolas" w:cs="Times New Roman"/>
          <w:color w:val="D4D4D4"/>
          <w:sz w:val="21"/>
          <w:szCs w:val="21"/>
          <w:lang w:eastAsia="pt-BR"/>
        </w:rPr>
      </w:pPr>
      <w:r w:rsidRPr="00362C7F">
        <w:rPr>
          <w:rFonts w:ascii="Consolas" w:eastAsia="Times New Roman" w:hAnsi="Consolas" w:cs="Times New Roman"/>
          <w:color w:val="808080"/>
          <w:sz w:val="21"/>
          <w:szCs w:val="21"/>
          <w:lang w:eastAsia="pt-BR"/>
        </w:rPr>
        <w:t>&lt;/</w:t>
      </w:r>
      <w:r w:rsidRPr="00362C7F">
        <w:rPr>
          <w:rFonts w:ascii="Consolas" w:eastAsia="Times New Roman" w:hAnsi="Consolas" w:cs="Times New Roman"/>
          <w:color w:val="569CD6"/>
          <w:sz w:val="21"/>
          <w:szCs w:val="21"/>
          <w:lang w:eastAsia="pt-BR"/>
        </w:rPr>
        <w:t>body</w:t>
      </w:r>
      <w:r w:rsidRPr="00362C7F">
        <w:rPr>
          <w:rFonts w:ascii="Consolas" w:eastAsia="Times New Roman" w:hAnsi="Consolas" w:cs="Times New Roman"/>
          <w:color w:val="808080"/>
          <w:sz w:val="21"/>
          <w:szCs w:val="21"/>
          <w:lang w:eastAsia="pt-BR"/>
        </w:rPr>
        <w:t>&gt;</w:t>
      </w:r>
    </w:p>
    <w:p w14:paraId="56AAF1C1" w14:textId="497AEC51" w:rsidR="00CC18B2" w:rsidRDefault="00CC18B2" w:rsidP="00E70A3F">
      <w:pPr>
        <w:tabs>
          <w:tab w:val="left" w:pos="5775"/>
        </w:tabs>
        <w:rPr>
          <w:sz w:val="24"/>
          <w:szCs w:val="24"/>
        </w:rPr>
      </w:pPr>
    </w:p>
    <w:p w14:paraId="0BC8BF0A" w14:textId="0D9615DA" w:rsidR="00677D75" w:rsidRPr="00FD2807" w:rsidRDefault="00392C91" w:rsidP="00E70A3F">
      <w:pPr>
        <w:tabs>
          <w:tab w:val="left" w:pos="5775"/>
        </w:tabs>
        <w:rPr>
          <w:b/>
          <w:bCs/>
          <w:sz w:val="24"/>
          <w:szCs w:val="24"/>
        </w:rPr>
      </w:pPr>
      <w:r w:rsidRPr="00FD2807">
        <w:rPr>
          <w:b/>
          <w:bCs/>
          <w:sz w:val="24"/>
          <w:szCs w:val="24"/>
          <w:highlight w:val="yellow"/>
        </w:rPr>
        <w:t xml:space="preserve">Podemos também ter diretivas personalizadas com o </w:t>
      </w:r>
      <w:proofErr w:type="spellStart"/>
      <w:r w:rsidRPr="00FD2807">
        <w:rPr>
          <w:b/>
          <w:bCs/>
          <w:sz w:val="24"/>
          <w:szCs w:val="24"/>
          <w:highlight w:val="yellow"/>
        </w:rPr>
        <w:t>VueJS</w:t>
      </w:r>
      <w:proofErr w:type="spellEnd"/>
      <w:r w:rsidRPr="00FD2807">
        <w:rPr>
          <w:b/>
          <w:bCs/>
          <w:sz w:val="24"/>
          <w:szCs w:val="24"/>
          <w:highlight w:val="yellow"/>
        </w:rPr>
        <w:t>:</w:t>
      </w:r>
    </w:p>
    <w:p w14:paraId="32B1F261"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808080"/>
          <w:sz w:val="21"/>
          <w:szCs w:val="21"/>
          <w:lang w:eastAsia="pt-BR"/>
        </w:rPr>
        <w:t>&lt;</w:t>
      </w:r>
      <w:r w:rsidRPr="00A13E4D">
        <w:rPr>
          <w:rFonts w:ascii="Consolas" w:eastAsia="Times New Roman" w:hAnsi="Consolas" w:cs="Times New Roman"/>
          <w:color w:val="569CD6"/>
          <w:sz w:val="21"/>
          <w:szCs w:val="21"/>
          <w:lang w:eastAsia="pt-BR"/>
        </w:rPr>
        <w:t>body</w:t>
      </w:r>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9CDCFE"/>
          <w:sz w:val="21"/>
          <w:szCs w:val="21"/>
          <w:lang w:eastAsia="pt-BR"/>
        </w:rPr>
        <w:t>class</w:t>
      </w:r>
      <w:proofErr w:type="spellEnd"/>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w:t>
      </w:r>
      <w:proofErr w:type="spellStart"/>
      <w:r w:rsidRPr="00A13E4D">
        <w:rPr>
          <w:rFonts w:ascii="Consolas" w:eastAsia="Times New Roman" w:hAnsi="Consolas" w:cs="Times New Roman"/>
          <w:color w:val="CE9178"/>
          <w:sz w:val="21"/>
          <w:szCs w:val="21"/>
          <w:lang w:eastAsia="pt-BR"/>
        </w:rPr>
        <w:t>exercicio</w:t>
      </w:r>
      <w:proofErr w:type="spellEnd"/>
      <w:r w:rsidRPr="00A13E4D">
        <w:rPr>
          <w:rFonts w:ascii="Consolas" w:eastAsia="Times New Roman" w:hAnsi="Consolas" w:cs="Times New Roman"/>
          <w:color w:val="CE9178"/>
          <w:sz w:val="21"/>
          <w:szCs w:val="21"/>
          <w:lang w:eastAsia="pt-BR"/>
        </w:rPr>
        <w:t>"</w:t>
      </w:r>
      <w:r w:rsidRPr="00A13E4D">
        <w:rPr>
          <w:rFonts w:ascii="Consolas" w:eastAsia="Times New Roman" w:hAnsi="Consolas" w:cs="Times New Roman"/>
          <w:color w:val="808080"/>
          <w:sz w:val="21"/>
          <w:szCs w:val="21"/>
          <w:lang w:eastAsia="pt-BR"/>
        </w:rPr>
        <w:t>&gt;</w:t>
      </w:r>
    </w:p>
    <w:p w14:paraId="6FAC54DE"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proofErr w:type="spellStart"/>
      <w:r w:rsidRPr="00A13E4D">
        <w:rPr>
          <w:rFonts w:ascii="Consolas" w:eastAsia="Times New Roman" w:hAnsi="Consolas" w:cs="Times New Roman"/>
          <w:color w:val="569CD6"/>
          <w:sz w:val="21"/>
          <w:szCs w:val="21"/>
          <w:lang w:eastAsia="pt-BR"/>
        </w:rPr>
        <w:t>div</w:t>
      </w:r>
      <w:proofErr w:type="spellEnd"/>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9CDCFE"/>
          <w:sz w:val="21"/>
          <w:szCs w:val="21"/>
          <w:lang w:eastAsia="pt-BR"/>
        </w:rPr>
        <w:t>id</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"app"</w:t>
      </w:r>
      <w:r w:rsidRPr="00A13E4D">
        <w:rPr>
          <w:rFonts w:ascii="Consolas" w:eastAsia="Times New Roman" w:hAnsi="Consolas" w:cs="Times New Roman"/>
          <w:color w:val="808080"/>
          <w:sz w:val="21"/>
          <w:szCs w:val="21"/>
          <w:lang w:eastAsia="pt-BR"/>
        </w:rPr>
        <w:t>&gt;</w:t>
      </w:r>
    </w:p>
    <w:p w14:paraId="4140BC7D"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r w:rsidRPr="00A13E4D">
        <w:rPr>
          <w:rFonts w:ascii="Consolas" w:eastAsia="Times New Roman" w:hAnsi="Consolas" w:cs="Times New Roman"/>
          <w:color w:val="569CD6"/>
          <w:sz w:val="21"/>
          <w:szCs w:val="21"/>
          <w:lang w:eastAsia="pt-BR"/>
        </w:rPr>
        <w:t>input</w:t>
      </w:r>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9CDCFE"/>
          <w:sz w:val="21"/>
          <w:szCs w:val="21"/>
          <w:lang w:eastAsia="pt-BR"/>
        </w:rPr>
        <w:t>type</w:t>
      </w:r>
      <w:proofErr w:type="spellEnd"/>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w:t>
      </w:r>
      <w:proofErr w:type="spellStart"/>
      <w:r w:rsidRPr="00A13E4D">
        <w:rPr>
          <w:rFonts w:ascii="Consolas" w:eastAsia="Times New Roman" w:hAnsi="Consolas" w:cs="Times New Roman"/>
          <w:color w:val="CE9178"/>
          <w:sz w:val="21"/>
          <w:szCs w:val="21"/>
          <w:lang w:eastAsia="pt-BR"/>
        </w:rPr>
        <w:t>text</w:t>
      </w:r>
      <w:proofErr w:type="spellEnd"/>
      <w:r w:rsidRPr="00A13E4D">
        <w:rPr>
          <w:rFonts w:ascii="Consolas" w:eastAsia="Times New Roman" w:hAnsi="Consolas" w:cs="Times New Roman"/>
          <w:color w:val="CE9178"/>
          <w:sz w:val="21"/>
          <w:szCs w:val="21"/>
          <w:lang w:eastAsia="pt-BR"/>
        </w:rPr>
        <w:t>"</w:t>
      </w: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9CDCFE"/>
          <w:sz w:val="21"/>
          <w:szCs w:val="21"/>
          <w:lang w:eastAsia="pt-BR"/>
        </w:rPr>
        <w:t>v-model</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"nome"</w:t>
      </w:r>
      <w:r w:rsidRPr="00A13E4D">
        <w:rPr>
          <w:rFonts w:ascii="Consolas" w:eastAsia="Times New Roman" w:hAnsi="Consolas" w:cs="Times New Roman"/>
          <w:color w:val="808080"/>
          <w:sz w:val="21"/>
          <w:szCs w:val="21"/>
          <w:lang w:eastAsia="pt-BR"/>
        </w:rPr>
        <w:t>&gt;</w:t>
      </w:r>
    </w:p>
    <w:p w14:paraId="6B8BDA5A"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proofErr w:type="spellStart"/>
      <w:r w:rsidRPr="00A13E4D">
        <w:rPr>
          <w:rFonts w:ascii="Consolas" w:eastAsia="Times New Roman" w:hAnsi="Consolas" w:cs="Times New Roman"/>
          <w:color w:val="569CD6"/>
          <w:sz w:val="21"/>
          <w:szCs w:val="21"/>
          <w:lang w:eastAsia="pt-BR"/>
        </w:rPr>
        <w:t>div</w:t>
      </w:r>
      <w:proofErr w:type="spellEnd"/>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9CDCFE"/>
          <w:sz w:val="21"/>
          <w:szCs w:val="21"/>
          <w:lang w:eastAsia="pt-BR"/>
        </w:rPr>
        <w:t>v-inverter</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"nome"</w:t>
      </w:r>
      <w:r w:rsidRPr="00A13E4D">
        <w:rPr>
          <w:rFonts w:ascii="Consolas" w:eastAsia="Times New Roman" w:hAnsi="Consolas" w:cs="Times New Roman"/>
          <w:color w:val="808080"/>
          <w:sz w:val="21"/>
          <w:szCs w:val="21"/>
          <w:lang w:eastAsia="pt-BR"/>
        </w:rPr>
        <w:t>&gt;&lt;/</w:t>
      </w:r>
      <w:proofErr w:type="spellStart"/>
      <w:r w:rsidRPr="00A13E4D">
        <w:rPr>
          <w:rFonts w:ascii="Consolas" w:eastAsia="Times New Roman" w:hAnsi="Consolas" w:cs="Times New Roman"/>
          <w:color w:val="569CD6"/>
          <w:sz w:val="21"/>
          <w:szCs w:val="21"/>
          <w:lang w:eastAsia="pt-BR"/>
        </w:rPr>
        <w:t>div</w:t>
      </w:r>
      <w:proofErr w:type="spellEnd"/>
      <w:r w:rsidRPr="00A13E4D">
        <w:rPr>
          <w:rFonts w:ascii="Consolas" w:eastAsia="Times New Roman" w:hAnsi="Consolas" w:cs="Times New Roman"/>
          <w:color w:val="808080"/>
          <w:sz w:val="21"/>
          <w:szCs w:val="21"/>
          <w:lang w:eastAsia="pt-BR"/>
        </w:rPr>
        <w:t>&gt;</w:t>
      </w:r>
    </w:p>
    <w:p w14:paraId="6F44B1D1"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proofErr w:type="spellStart"/>
      <w:r w:rsidRPr="00A13E4D">
        <w:rPr>
          <w:rFonts w:ascii="Consolas" w:eastAsia="Times New Roman" w:hAnsi="Consolas" w:cs="Times New Roman"/>
          <w:color w:val="569CD6"/>
          <w:sz w:val="21"/>
          <w:szCs w:val="21"/>
          <w:lang w:eastAsia="pt-BR"/>
        </w:rPr>
        <w:t>div</w:t>
      </w:r>
      <w:proofErr w:type="spellEnd"/>
      <w:r w:rsidRPr="00A13E4D">
        <w:rPr>
          <w:rFonts w:ascii="Consolas" w:eastAsia="Times New Roman" w:hAnsi="Consolas" w:cs="Times New Roman"/>
          <w:color w:val="808080"/>
          <w:sz w:val="21"/>
          <w:szCs w:val="21"/>
          <w:lang w:eastAsia="pt-BR"/>
        </w:rPr>
        <w:t>&gt;</w:t>
      </w:r>
    </w:p>
    <w:p w14:paraId="39669A55"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r w:rsidRPr="00A13E4D">
        <w:rPr>
          <w:rFonts w:ascii="Consolas" w:eastAsia="Times New Roman" w:hAnsi="Consolas" w:cs="Times New Roman"/>
          <w:color w:val="569CD6"/>
          <w:sz w:val="21"/>
          <w:szCs w:val="21"/>
          <w:lang w:eastAsia="pt-BR"/>
        </w:rPr>
        <w:t>script</w:t>
      </w:r>
      <w:r w:rsidRPr="00A13E4D">
        <w:rPr>
          <w:rFonts w:ascii="Consolas" w:eastAsia="Times New Roman" w:hAnsi="Consolas" w:cs="Times New Roman"/>
          <w:color w:val="808080"/>
          <w:sz w:val="21"/>
          <w:szCs w:val="21"/>
          <w:lang w:eastAsia="pt-BR"/>
        </w:rPr>
        <w:t>&gt;</w:t>
      </w:r>
    </w:p>
    <w:p w14:paraId="303B8F03"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9CDCFE"/>
          <w:sz w:val="21"/>
          <w:szCs w:val="21"/>
          <w:lang w:eastAsia="pt-BR"/>
        </w:rPr>
        <w:t>Vue</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DCDCAA"/>
          <w:sz w:val="21"/>
          <w:szCs w:val="21"/>
          <w:lang w:eastAsia="pt-BR"/>
        </w:rPr>
        <w:t>directive</w:t>
      </w:r>
      <w:proofErr w:type="spellEnd"/>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'inverter'</w:t>
      </w:r>
      <w:r w:rsidRPr="00A13E4D">
        <w:rPr>
          <w:rFonts w:ascii="Consolas" w:eastAsia="Times New Roman" w:hAnsi="Consolas" w:cs="Times New Roman"/>
          <w:color w:val="D4D4D4"/>
          <w:sz w:val="21"/>
          <w:szCs w:val="21"/>
          <w:lang w:eastAsia="pt-BR"/>
        </w:rPr>
        <w:t>, {</w:t>
      </w:r>
    </w:p>
    <w:p w14:paraId="77EA41A6"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spellStart"/>
      <w:proofErr w:type="gramStart"/>
      <w:r w:rsidRPr="00A13E4D">
        <w:rPr>
          <w:rFonts w:ascii="Consolas" w:eastAsia="Times New Roman" w:hAnsi="Consolas" w:cs="Times New Roman"/>
          <w:color w:val="DCDCAA"/>
          <w:sz w:val="21"/>
          <w:szCs w:val="21"/>
          <w:lang w:eastAsia="pt-BR"/>
        </w:rPr>
        <w:t>componentUpdated</w:t>
      </w:r>
      <w:proofErr w:type="spellEnd"/>
      <w:r w:rsidRPr="00A13E4D">
        <w:rPr>
          <w:rFonts w:ascii="Consolas" w:eastAsia="Times New Roman" w:hAnsi="Consolas" w:cs="Times New Roman"/>
          <w:color w:val="D4D4D4"/>
          <w:sz w:val="21"/>
          <w:szCs w:val="21"/>
          <w:lang w:eastAsia="pt-BR"/>
        </w:rPr>
        <w:t>(</w:t>
      </w:r>
      <w:proofErr w:type="spellStart"/>
      <w:proofErr w:type="gramEnd"/>
      <w:r w:rsidRPr="00A13E4D">
        <w:rPr>
          <w:rFonts w:ascii="Consolas" w:eastAsia="Times New Roman" w:hAnsi="Consolas" w:cs="Times New Roman"/>
          <w:color w:val="9CDCFE"/>
          <w:sz w:val="21"/>
          <w:szCs w:val="21"/>
          <w:lang w:eastAsia="pt-BR"/>
        </w:rPr>
        <w:t>el</w:t>
      </w:r>
      <w:proofErr w:type="spellEnd"/>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9CDCFE"/>
          <w:sz w:val="21"/>
          <w:szCs w:val="21"/>
          <w:lang w:eastAsia="pt-BR"/>
        </w:rPr>
        <w:t>binding</w:t>
      </w:r>
      <w:proofErr w:type="spellEnd"/>
      <w:r w:rsidRPr="00A13E4D">
        <w:rPr>
          <w:rFonts w:ascii="Consolas" w:eastAsia="Times New Roman" w:hAnsi="Consolas" w:cs="Times New Roman"/>
          <w:color w:val="D4D4D4"/>
          <w:sz w:val="21"/>
          <w:szCs w:val="21"/>
          <w:lang w:eastAsia="pt-BR"/>
        </w:rPr>
        <w:t>) {</w:t>
      </w:r>
    </w:p>
    <w:p w14:paraId="70E57C28"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569CD6"/>
          <w:sz w:val="21"/>
          <w:szCs w:val="21"/>
          <w:lang w:eastAsia="pt-BR"/>
        </w:rPr>
        <w:t>const</w:t>
      </w:r>
      <w:proofErr w:type="spellEnd"/>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4FC1FF"/>
          <w:sz w:val="21"/>
          <w:szCs w:val="21"/>
          <w:lang w:eastAsia="pt-BR"/>
        </w:rPr>
        <w:t>invertido</w:t>
      </w:r>
      <w:r w:rsidRPr="00A13E4D">
        <w:rPr>
          <w:rFonts w:ascii="Consolas" w:eastAsia="Times New Roman" w:hAnsi="Consolas" w:cs="Times New Roman"/>
          <w:color w:val="D4D4D4"/>
          <w:sz w:val="21"/>
          <w:szCs w:val="21"/>
          <w:lang w:eastAsia="pt-BR"/>
        </w:rPr>
        <w:t> = </w:t>
      </w:r>
      <w:proofErr w:type="spellStart"/>
      <w:r w:rsidRPr="00A13E4D">
        <w:rPr>
          <w:rFonts w:ascii="Consolas" w:eastAsia="Times New Roman" w:hAnsi="Consolas" w:cs="Times New Roman"/>
          <w:color w:val="9CDCFE"/>
          <w:sz w:val="21"/>
          <w:szCs w:val="21"/>
          <w:lang w:eastAsia="pt-BR"/>
        </w:rPr>
        <w:t>binding</w:t>
      </w:r>
      <w:r w:rsidRPr="00A13E4D">
        <w:rPr>
          <w:rFonts w:ascii="Consolas" w:eastAsia="Times New Roman" w:hAnsi="Consolas" w:cs="Times New Roman"/>
          <w:color w:val="D4D4D4"/>
          <w:sz w:val="21"/>
          <w:szCs w:val="21"/>
          <w:lang w:eastAsia="pt-BR"/>
        </w:rPr>
        <w:t>.</w:t>
      </w:r>
      <w:proofErr w:type="gramStart"/>
      <w:r w:rsidRPr="00A13E4D">
        <w:rPr>
          <w:rFonts w:ascii="Consolas" w:eastAsia="Times New Roman" w:hAnsi="Consolas" w:cs="Times New Roman"/>
          <w:color w:val="9CDCFE"/>
          <w:sz w:val="21"/>
          <w:szCs w:val="21"/>
          <w:lang w:eastAsia="pt-BR"/>
        </w:rPr>
        <w:t>value</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DCDCAA"/>
          <w:sz w:val="21"/>
          <w:szCs w:val="21"/>
          <w:lang w:eastAsia="pt-BR"/>
        </w:rPr>
        <w:t>split</w:t>
      </w:r>
      <w:proofErr w:type="spellEnd"/>
      <w:proofErr w:type="gramEnd"/>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w:t>
      </w:r>
      <w:r w:rsidRPr="00A13E4D">
        <w:rPr>
          <w:rFonts w:ascii="Consolas" w:eastAsia="Times New Roman" w:hAnsi="Consolas" w:cs="Times New Roman"/>
          <w:color w:val="D4D4D4"/>
          <w:sz w:val="21"/>
          <w:szCs w:val="21"/>
          <w:lang w:eastAsia="pt-BR"/>
        </w:rPr>
        <w:t>)</w:t>
      </w:r>
    </w:p>
    <w:p w14:paraId="2ED8F84D"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gramStart"/>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DCDCAA"/>
          <w:sz w:val="21"/>
          <w:szCs w:val="21"/>
          <w:lang w:eastAsia="pt-BR"/>
        </w:rPr>
        <w:t>reverse</w:t>
      </w:r>
      <w:proofErr w:type="gramEnd"/>
      <w:r w:rsidRPr="00A13E4D">
        <w:rPr>
          <w:rFonts w:ascii="Consolas" w:eastAsia="Times New Roman" w:hAnsi="Consolas" w:cs="Times New Roman"/>
          <w:color w:val="D4D4D4"/>
          <w:sz w:val="21"/>
          <w:szCs w:val="21"/>
          <w:lang w:eastAsia="pt-BR"/>
        </w:rPr>
        <w:t>().</w:t>
      </w:r>
      <w:proofErr w:type="spellStart"/>
      <w:r w:rsidRPr="00A13E4D">
        <w:rPr>
          <w:rFonts w:ascii="Consolas" w:eastAsia="Times New Roman" w:hAnsi="Consolas" w:cs="Times New Roman"/>
          <w:color w:val="DCDCAA"/>
          <w:sz w:val="21"/>
          <w:szCs w:val="21"/>
          <w:lang w:eastAsia="pt-BR"/>
        </w:rPr>
        <w:t>join</w:t>
      </w:r>
      <w:proofErr w:type="spellEnd"/>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CE9178"/>
          <w:sz w:val="21"/>
          <w:szCs w:val="21"/>
          <w:lang w:eastAsia="pt-BR"/>
        </w:rPr>
        <w:t>''</w:t>
      </w:r>
      <w:r w:rsidRPr="00A13E4D">
        <w:rPr>
          <w:rFonts w:ascii="Consolas" w:eastAsia="Times New Roman" w:hAnsi="Consolas" w:cs="Times New Roman"/>
          <w:color w:val="D4D4D4"/>
          <w:sz w:val="21"/>
          <w:szCs w:val="21"/>
          <w:lang w:eastAsia="pt-BR"/>
        </w:rPr>
        <w:t>)</w:t>
      </w:r>
    </w:p>
    <w:p w14:paraId="54BA7FDB"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spellStart"/>
      <w:proofErr w:type="gramStart"/>
      <w:r w:rsidRPr="00A13E4D">
        <w:rPr>
          <w:rFonts w:ascii="Consolas" w:eastAsia="Times New Roman" w:hAnsi="Consolas" w:cs="Times New Roman"/>
          <w:color w:val="9CDCFE"/>
          <w:sz w:val="21"/>
          <w:szCs w:val="21"/>
          <w:lang w:eastAsia="pt-BR"/>
        </w:rPr>
        <w:t>el</w:t>
      </w:r>
      <w:r w:rsidRPr="00A13E4D">
        <w:rPr>
          <w:rFonts w:ascii="Consolas" w:eastAsia="Times New Roman" w:hAnsi="Consolas" w:cs="Times New Roman"/>
          <w:color w:val="D4D4D4"/>
          <w:sz w:val="21"/>
          <w:szCs w:val="21"/>
          <w:lang w:eastAsia="pt-BR"/>
        </w:rPr>
        <w:t>.</w:t>
      </w:r>
      <w:r w:rsidRPr="00A13E4D">
        <w:rPr>
          <w:rFonts w:ascii="Consolas" w:eastAsia="Times New Roman" w:hAnsi="Consolas" w:cs="Times New Roman"/>
          <w:color w:val="9CDCFE"/>
          <w:sz w:val="21"/>
          <w:szCs w:val="21"/>
          <w:lang w:eastAsia="pt-BR"/>
        </w:rPr>
        <w:t>innerHTML</w:t>
      </w:r>
      <w:proofErr w:type="spellEnd"/>
      <w:proofErr w:type="gramEnd"/>
      <w:r w:rsidRPr="00A13E4D">
        <w:rPr>
          <w:rFonts w:ascii="Consolas" w:eastAsia="Times New Roman" w:hAnsi="Consolas" w:cs="Times New Roman"/>
          <w:color w:val="D4D4D4"/>
          <w:sz w:val="21"/>
          <w:szCs w:val="21"/>
          <w:lang w:eastAsia="pt-BR"/>
        </w:rPr>
        <w:t> = </w:t>
      </w:r>
      <w:r w:rsidRPr="00A13E4D">
        <w:rPr>
          <w:rFonts w:ascii="Consolas" w:eastAsia="Times New Roman" w:hAnsi="Consolas" w:cs="Times New Roman"/>
          <w:color w:val="4FC1FF"/>
          <w:sz w:val="21"/>
          <w:szCs w:val="21"/>
          <w:lang w:eastAsia="pt-BR"/>
        </w:rPr>
        <w:t>invertido</w:t>
      </w:r>
    </w:p>
    <w:p w14:paraId="11C7E541"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
    <w:p w14:paraId="3CB2A948"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
    <w:p w14:paraId="2D15119D"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p>
    <w:p w14:paraId="1C518170"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569CD6"/>
          <w:sz w:val="21"/>
          <w:szCs w:val="21"/>
          <w:lang w:eastAsia="pt-BR"/>
        </w:rPr>
        <w:t>new</w:t>
      </w:r>
      <w:r w:rsidRPr="00A13E4D">
        <w:rPr>
          <w:rFonts w:ascii="Consolas" w:eastAsia="Times New Roman" w:hAnsi="Consolas" w:cs="Times New Roman"/>
          <w:color w:val="D4D4D4"/>
          <w:sz w:val="21"/>
          <w:szCs w:val="21"/>
          <w:lang w:eastAsia="pt-BR"/>
        </w:rPr>
        <w:t> </w:t>
      </w:r>
      <w:proofErr w:type="spellStart"/>
      <w:proofErr w:type="gramStart"/>
      <w:r w:rsidRPr="00A13E4D">
        <w:rPr>
          <w:rFonts w:ascii="Consolas" w:eastAsia="Times New Roman" w:hAnsi="Consolas" w:cs="Times New Roman"/>
          <w:color w:val="DCDCAA"/>
          <w:sz w:val="21"/>
          <w:szCs w:val="21"/>
          <w:lang w:eastAsia="pt-BR"/>
        </w:rPr>
        <w:t>Vue</w:t>
      </w:r>
      <w:proofErr w:type="spellEnd"/>
      <w:r w:rsidRPr="00A13E4D">
        <w:rPr>
          <w:rFonts w:ascii="Consolas" w:eastAsia="Times New Roman" w:hAnsi="Consolas" w:cs="Times New Roman"/>
          <w:color w:val="D4D4D4"/>
          <w:sz w:val="21"/>
          <w:szCs w:val="21"/>
          <w:lang w:eastAsia="pt-BR"/>
        </w:rPr>
        <w:t>(</w:t>
      </w:r>
      <w:proofErr w:type="gramEnd"/>
      <w:r w:rsidRPr="00A13E4D">
        <w:rPr>
          <w:rFonts w:ascii="Consolas" w:eastAsia="Times New Roman" w:hAnsi="Consolas" w:cs="Times New Roman"/>
          <w:color w:val="D4D4D4"/>
          <w:sz w:val="21"/>
          <w:szCs w:val="21"/>
          <w:lang w:eastAsia="pt-BR"/>
        </w:rPr>
        <w:t>{</w:t>
      </w:r>
    </w:p>
    <w:p w14:paraId="7DDF7183"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roofErr w:type="spellStart"/>
      <w:r w:rsidRPr="00A13E4D">
        <w:rPr>
          <w:rFonts w:ascii="Consolas" w:eastAsia="Times New Roman" w:hAnsi="Consolas" w:cs="Times New Roman"/>
          <w:color w:val="9CDCFE"/>
          <w:sz w:val="21"/>
          <w:szCs w:val="21"/>
          <w:lang w:eastAsia="pt-BR"/>
        </w:rPr>
        <w:t>el</w:t>
      </w:r>
      <w:proofErr w:type="spellEnd"/>
      <w:r w:rsidRPr="00A13E4D">
        <w:rPr>
          <w:rFonts w:ascii="Consolas" w:eastAsia="Times New Roman" w:hAnsi="Consolas" w:cs="Times New Roman"/>
          <w:color w:val="9CDCFE"/>
          <w:sz w:val="21"/>
          <w:szCs w:val="21"/>
          <w:lang w:eastAsia="pt-BR"/>
        </w:rPr>
        <w:t>:</w:t>
      </w: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CE9178"/>
          <w:sz w:val="21"/>
          <w:szCs w:val="21"/>
          <w:lang w:eastAsia="pt-BR"/>
        </w:rPr>
        <w:t>"#app"</w:t>
      </w:r>
      <w:r w:rsidRPr="00A13E4D">
        <w:rPr>
          <w:rFonts w:ascii="Consolas" w:eastAsia="Times New Roman" w:hAnsi="Consolas" w:cs="Times New Roman"/>
          <w:color w:val="D4D4D4"/>
          <w:sz w:val="21"/>
          <w:szCs w:val="21"/>
          <w:lang w:eastAsia="pt-BR"/>
        </w:rPr>
        <w:t>,</w:t>
      </w:r>
    </w:p>
    <w:p w14:paraId="0012A7E7"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9CDCFE"/>
          <w:sz w:val="21"/>
          <w:szCs w:val="21"/>
          <w:lang w:eastAsia="pt-BR"/>
        </w:rPr>
        <w:t>data:</w:t>
      </w:r>
      <w:r w:rsidRPr="00A13E4D">
        <w:rPr>
          <w:rFonts w:ascii="Consolas" w:eastAsia="Times New Roman" w:hAnsi="Consolas" w:cs="Times New Roman"/>
          <w:color w:val="D4D4D4"/>
          <w:sz w:val="21"/>
          <w:szCs w:val="21"/>
          <w:lang w:eastAsia="pt-BR"/>
        </w:rPr>
        <w:t> {</w:t>
      </w:r>
    </w:p>
    <w:p w14:paraId="66BFFF64"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lastRenderedPageBreak/>
        <w:t>                </w:t>
      </w:r>
      <w:r w:rsidRPr="00A13E4D">
        <w:rPr>
          <w:rFonts w:ascii="Consolas" w:eastAsia="Times New Roman" w:hAnsi="Consolas" w:cs="Times New Roman"/>
          <w:color w:val="9CDCFE"/>
          <w:sz w:val="21"/>
          <w:szCs w:val="21"/>
          <w:lang w:eastAsia="pt-BR"/>
        </w:rPr>
        <w:t>nome:</w:t>
      </w: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CE9178"/>
          <w:sz w:val="21"/>
          <w:szCs w:val="21"/>
          <w:lang w:eastAsia="pt-BR"/>
        </w:rPr>
        <w:t>''</w:t>
      </w:r>
    </w:p>
    <w:p w14:paraId="6EB57B30"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
    <w:p w14:paraId="4343E270"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p>
    <w:p w14:paraId="1E52C239"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D4D4D4"/>
          <w:sz w:val="21"/>
          <w:szCs w:val="21"/>
          <w:lang w:eastAsia="pt-BR"/>
        </w:rPr>
        <w:t>    </w:t>
      </w:r>
      <w:r w:rsidRPr="00A13E4D">
        <w:rPr>
          <w:rFonts w:ascii="Consolas" w:eastAsia="Times New Roman" w:hAnsi="Consolas" w:cs="Times New Roman"/>
          <w:color w:val="808080"/>
          <w:sz w:val="21"/>
          <w:szCs w:val="21"/>
          <w:lang w:eastAsia="pt-BR"/>
        </w:rPr>
        <w:t>&lt;/</w:t>
      </w:r>
      <w:r w:rsidRPr="00A13E4D">
        <w:rPr>
          <w:rFonts w:ascii="Consolas" w:eastAsia="Times New Roman" w:hAnsi="Consolas" w:cs="Times New Roman"/>
          <w:color w:val="569CD6"/>
          <w:sz w:val="21"/>
          <w:szCs w:val="21"/>
          <w:lang w:eastAsia="pt-BR"/>
        </w:rPr>
        <w:t>script</w:t>
      </w:r>
      <w:r w:rsidRPr="00A13E4D">
        <w:rPr>
          <w:rFonts w:ascii="Consolas" w:eastAsia="Times New Roman" w:hAnsi="Consolas" w:cs="Times New Roman"/>
          <w:color w:val="808080"/>
          <w:sz w:val="21"/>
          <w:szCs w:val="21"/>
          <w:lang w:eastAsia="pt-BR"/>
        </w:rPr>
        <w:t>&gt;</w:t>
      </w:r>
    </w:p>
    <w:p w14:paraId="67F1CEE2" w14:textId="77777777" w:rsidR="00A13E4D" w:rsidRPr="00A13E4D" w:rsidRDefault="00A13E4D" w:rsidP="00A13E4D">
      <w:pPr>
        <w:shd w:val="clear" w:color="auto" w:fill="1E1E1E"/>
        <w:spacing w:after="0" w:line="285" w:lineRule="atLeast"/>
        <w:rPr>
          <w:rFonts w:ascii="Consolas" w:eastAsia="Times New Roman" w:hAnsi="Consolas" w:cs="Times New Roman"/>
          <w:color w:val="D4D4D4"/>
          <w:sz w:val="21"/>
          <w:szCs w:val="21"/>
          <w:lang w:eastAsia="pt-BR"/>
        </w:rPr>
      </w:pPr>
      <w:r w:rsidRPr="00A13E4D">
        <w:rPr>
          <w:rFonts w:ascii="Consolas" w:eastAsia="Times New Roman" w:hAnsi="Consolas" w:cs="Times New Roman"/>
          <w:color w:val="808080"/>
          <w:sz w:val="21"/>
          <w:szCs w:val="21"/>
          <w:lang w:eastAsia="pt-BR"/>
        </w:rPr>
        <w:t>&lt;/</w:t>
      </w:r>
      <w:r w:rsidRPr="00A13E4D">
        <w:rPr>
          <w:rFonts w:ascii="Consolas" w:eastAsia="Times New Roman" w:hAnsi="Consolas" w:cs="Times New Roman"/>
          <w:color w:val="569CD6"/>
          <w:sz w:val="21"/>
          <w:szCs w:val="21"/>
          <w:lang w:eastAsia="pt-BR"/>
        </w:rPr>
        <w:t>body</w:t>
      </w:r>
      <w:r w:rsidRPr="00A13E4D">
        <w:rPr>
          <w:rFonts w:ascii="Consolas" w:eastAsia="Times New Roman" w:hAnsi="Consolas" w:cs="Times New Roman"/>
          <w:color w:val="808080"/>
          <w:sz w:val="21"/>
          <w:szCs w:val="21"/>
          <w:lang w:eastAsia="pt-BR"/>
        </w:rPr>
        <w:t>&gt;</w:t>
      </w:r>
    </w:p>
    <w:p w14:paraId="51D104EA" w14:textId="1FDA79F5" w:rsidR="00392C91" w:rsidRDefault="00392C91" w:rsidP="00E70A3F">
      <w:pPr>
        <w:tabs>
          <w:tab w:val="left" w:pos="5775"/>
        </w:tabs>
        <w:rPr>
          <w:sz w:val="24"/>
          <w:szCs w:val="24"/>
        </w:rPr>
      </w:pPr>
    </w:p>
    <w:p w14:paraId="1B857EE1" w14:textId="4EEE13E6" w:rsidR="00A13E4D" w:rsidRDefault="00A13E4D" w:rsidP="00E70A3F">
      <w:pPr>
        <w:tabs>
          <w:tab w:val="left" w:pos="5775"/>
        </w:tabs>
        <w:rPr>
          <w:rFonts w:ascii="Segoe UI Emoji" w:eastAsia="Segoe UI Emoji" w:hAnsi="Segoe UI Emoji" w:cs="Segoe UI Emoji"/>
          <w:sz w:val="24"/>
          <w:szCs w:val="24"/>
        </w:rPr>
      </w:pPr>
      <w:r w:rsidRPr="00980BC3">
        <w:rPr>
          <w:b/>
          <w:bCs/>
          <w:sz w:val="24"/>
          <w:szCs w:val="24"/>
          <w:highlight w:val="yellow"/>
        </w:rPr>
        <w:t>Ou seja, para criar uma diretiva personalizada</w:t>
      </w:r>
      <w:r w:rsidR="00E24FB5" w:rsidRPr="00980BC3">
        <w:rPr>
          <w:b/>
          <w:bCs/>
          <w:sz w:val="24"/>
          <w:szCs w:val="24"/>
          <w:highlight w:val="yellow"/>
        </w:rPr>
        <w:t xml:space="preserve"> utilizamos </w:t>
      </w:r>
      <w:proofErr w:type="spellStart"/>
      <w:r w:rsidR="00E24FB5" w:rsidRPr="00980BC3">
        <w:rPr>
          <w:b/>
          <w:bCs/>
          <w:sz w:val="24"/>
          <w:szCs w:val="24"/>
          <w:highlight w:val="yellow"/>
        </w:rPr>
        <w:t>Vue.directive</w:t>
      </w:r>
      <w:proofErr w:type="spellEnd"/>
      <w:r w:rsidR="00E24FB5">
        <w:rPr>
          <w:sz w:val="24"/>
          <w:szCs w:val="24"/>
        </w:rPr>
        <w:t xml:space="preserve">. O </w:t>
      </w:r>
      <w:r w:rsidR="00E24FB5" w:rsidRPr="00B52BA9">
        <w:rPr>
          <w:b/>
          <w:bCs/>
          <w:sz w:val="24"/>
          <w:szCs w:val="24"/>
          <w:highlight w:val="yellow"/>
        </w:rPr>
        <w:t>primeiro parâmetro é o nome da diretiva personalizada</w:t>
      </w:r>
      <w:r w:rsidR="00E24FB5">
        <w:rPr>
          <w:sz w:val="24"/>
          <w:szCs w:val="24"/>
        </w:rPr>
        <w:t xml:space="preserve">, o </w:t>
      </w:r>
      <w:r w:rsidR="00E24FB5" w:rsidRPr="00B52BA9">
        <w:rPr>
          <w:b/>
          <w:bCs/>
          <w:sz w:val="24"/>
          <w:szCs w:val="24"/>
          <w:highlight w:val="yellow"/>
        </w:rPr>
        <w:t xml:space="preserve">segundo parâmetro </w:t>
      </w:r>
      <w:r w:rsidR="00A22B49" w:rsidRPr="00B52BA9">
        <w:rPr>
          <w:b/>
          <w:bCs/>
          <w:sz w:val="24"/>
          <w:szCs w:val="24"/>
          <w:highlight w:val="yellow"/>
        </w:rPr>
        <w:t>passamos uma função que fará uma ação sempre que o elemento (</w:t>
      </w:r>
      <w:proofErr w:type="spellStart"/>
      <w:r w:rsidR="00A22B49" w:rsidRPr="00B52BA9">
        <w:rPr>
          <w:b/>
          <w:bCs/>
          <w:sz w:val="24"/>
          <w:szCs w:val="24"/>
          <w:highlight w:val="yellow"/>
        </w:rPr>
        <w:t>el</w:t>
      </w:r>
      <w:proofErr w:type="spellEnd"/>
      <w:r w:rsidR="00A22B49" w:rsidRPr="00B52BA9">
        <w:rPr>
          <w:b/>
          <w:bCs/>
          <w:sz w:val="24"/>
          <w:szCs w:val="24"/>
          <w:highlight w:val="yellow"/>
        </w:rPr>
        <w:t>) será atualizado (</w:t>
      </w:r>
      <w:proofErr w:type="spellStart"/>
      <w:r w:rsidR="00A22B49" w:rsidRPr="00B52BA9">
        <w:rPr>
          <w:b/>
          <w:bCs/>
          <w:sz w:val="24"/>
          <w:szCs w:val="24"/>
          <w:highlight w:val="yellow"/>
        </w:rPr>
        <w:t>binding</w:t>
      </w:r>
      <w:proofErr w:type="spellEnd"/>
      <w:r w:rsidR="00A22B49" w:rsidRPr="00B52BA9">
        <w:rPr>
          <w:b/>
          <w:bCs/>
          <w:sz w:val="24"/>
          <w:szCs w:val="24"/>
          <w:highlight w:val="yellow"/>
        </w:rPr>
        <w:t>).</w:t>
      </w:r>
      <w:r w:rsidR="00A22B49">
        <w:rPr>
          <w:sz w:val="24"/>
          <w:szCs w:val="24"/>
        </w:rPr>
        <w:t xml:space="preserve"> Depois de fazermos nossa diretiva personalizada, podemos usá-la com um elemento e instância do </w:t>
      </w:r>
      <w:proofErr w:type="spellStart"/>
      <w:r w:rsidR="00A22B49">
        <w:rPr>
          <w:sz w:val="24"/>
          <w:szCs w:val="24"/>
        </w:rPr>
        <w:t>Vue</w:t>
      </w:r>
      <w:proofErr w:type="spellEnd"/>
      <w:r w:rsidR="00A22B49">
        <w:rPr>
          <w:sz w:val="24"/>
          <w:szCs w:val="24"/>
        </w:rPr>
        <w:t xml:space="preserve"> </w:t>
      </w:r>
      <w:r w:rsidR="00A22B49" w:rsidRPr="00A22B49">
        <w:rPr>
          <w:rFonts w:ascii="Segoe UI Emoji" w:eastAsia="Segoe UI Emoji" w:hAnsi="Segoe UI Emoji" w:cs="Segoe UI Emoji"/>
          <w:sz w:val="24"/>
          <w:szCs w:val="24"/>
        </w:rPr>
        <w:t>😉</w:t>
      </w:r>
      <w:r w:rsidR="00A22B49">
        <w:rPr>
          <w:rFonts w:ascii="Segoe UI Emoji" w:eastAsia="Segoe UI Emoji" w:hAnsi="Segoe UI Emoji" w:cs="Segoe UI Emoji"/>
          <w:sz w:val="24"/>
          <w:szCs w:val="24"/>
        </w:rPr>
        <w:t>.</w:t>
      </w:r>
    </w:p>
    <w:p w14:paraId="1E7E3B8B" w14:textId="77777777" w:rsidR="00A22B49" w:rsidRDefault="00A22B49" w:rsidP="00E70A3F">
      <w:pPr>
        <w:tabs>
          <w:tab w:val="left" w:pos="5775"/>
        </w:tabs>
        <w:rPr>
          <w:sz w:val="24"/>
          <w:szCs w:val="24"/>
        </w:rPr>
      </w:pPr>
    </w:p>
    <w:p w14:paraId="4C542A02" w14:textId="0A61E1F7" w:rsidR="003D0D5C" w:rsidRDefault="007C431C" w:rsidP="00E70A3F">
      <w:pPr>
        <w:tabs>
          <w:tab w:val="left" w:pos="5775"/>
        </w:tabs>
        <w:rPr>
          <w:sz w:val="24"/>
          <w:szCs w:val="24"/>
        </w:rPr>
      </w:pPr>
      <w:r>
        <w:rPr>
          <w:sz w:val="24"/>
          <w:szCs w:val="24"/>
        </w:rPr>
        <w:t xml:space="preserve">Com o </w:t>
      </w:r>
      <w:proofErr w:type="spellStart"/>
      <w:r>
        <w:rPr>
          <w:sz w:val="24"/>
          <w:szCs w:val="24"/>
        </w:rPr>
        <w:t>Vue</w:t>
      </w:r>
      <w:proofErr w:type="spellEnd"/>
      <w:r>
        <w:rPr>
          <w:sz w:val="24"/>
          <w:szCs w:val="24"/>
        </w:rPr>
        <w:t xml:space="preserve">, sempre que quisermos já chamar uma função logo que o nosso projeto </w:t>
      </w:r>
      <w:proofErr w:type="spellStart"/>
      <w:r>
        <w:rPr>
          <w:sz w:val="24"/>
          <w:szCs w:val="24"/>
        </w:rPr>
        <w:t>VueJS</w:t>
      </w:r>
      <w:proofErr w:type="spellEnd"/>
      <w:r>
        <w:rPr>
          <w:sz w:val="24"/>
          <w:szCs w:val="24"/>
        </w:rPr>
        <w:t xml:space="preserve"> for instanciado, colocamos dentro do bloco “</w:t>
      </w:r>
      <w:proofErr w:type="spellStart"/>
      <w:r>
        <w:rPr>
          <w:sz w:val="24"/>
          <w:szCs w:val="24"/>
        </w:rPr>
        <w:t>mounted</w:t>
      </w:r>
      <w:proofErr w:type="spellEnd"/>
      <w:r>
        <w:rPr>
          <w:sz w:val="24"/>
          <w:szCs w:val="24"/>
        </w:rPr>
        <w:t>” a chamada da função que queremos para iniciar logo que o projeto for instanciado.</w:t>
      </w:r>
    </w:p>
    <w:p w14:paraId="492F8836"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808080"/>
          <w:sz w:val="21"/>
          <w:szCs w:val="21"/>
          <w:lang w:eastAsia="pt-BR"/>
        </w:rPr>
        <w:t>&lt;</w:t>
      </w:r>
      <w:r w:rsidRPr="00793078">
        <w:rPr>
          <w:rFonts w:ascii="Consolas" w:eastAsia="Times New Roman" w:hAnsi="Consolas" w:cs="Times New Roman"/>
          <w:color w:val="569CD6"/>
          <w:sz w:val="21"/>
          <w:szCs w:val="21"/>
          <w:lang w:eastAsia="pt-BR"/>
        </w:rPr>
        <w:t>script</w:t>
      </w:r>
      <w:r w:rsidRPr="00793078">
        <w:rPr>
          <w:rFonts w:ascii="Consolas" w:eastAsia="Times New Roman" w:hAnsi="Consolas" w:cs="Times New Roman"/>
          <w:color w:val="808080"/>
          <w:sz w:val="21"/>
          <w:szCs w:val="21"/>
          <w:lang w:eastAsia="pt-BR"/>
        </w:rPr>
        <w:t>&gt;</w:t>
      </w:r>
    </w:p>
    <w:p w14:paraId="3F894C6B"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569CD6"/>
          <w:sz w:val="21"/>
          <w:szCs w:val="21"/>
          <w:lang w:eastAsia="pt-BR"/>
        </w:rPr>
        <w:t>new</w:t>
      </w: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DCDCAA"/>
          <w:sz w:val="21"/>
          <w:szCs w:val="21"/>
          <w:lang w:eastAsia="pt-BR"/>
        </w:rPr>
        <w:t>Vue</w:t>
      </w:r>
      <w:proofErr w:type="spellEnd"/>
      <w:r w:rsidRPr="00793078">
        <w:rPr>
          <w:rFonts w:ascii="Consolas" w:eastAsia="Times New Roman" w:hAnsi="Consolas" w:cs="Times New Roman"/>
          <w:color w:val="D4D4D4"/>
          <w:sz w:val="21"/>
          <w:szCs w:val="21"/>
          <w:lang w:eastAsia="pt-BR"/>
        </w:rPr>
        <w:t> ({</w:t>
      </w:r>
    </w:p>
    <w:p w14:paraId="114585AE"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9CDCFE"/>
          <w:sz w:val="21"/>
          <w:szCs w:val="21"/>
          <w:lang w:eastAsia="pt-BR"/>
        </w:rPr>
        <w:t>el</w:t>
      </w:r>
      <w:proofErr w:type="spellEnd"/>
      <w:r w:rsidRPr="00793078">
        <w:rPr>
          <w:rFonts w:ascii="Consolas" w:eastAsia="Times New Roman" w:hAnsi="Consolas" w:cs="Times New Roman"/>
          <w:color w:val="9CDCFE"/>
          <w:sz w:val="21"/>
          <w:szCs w:val="21"/>
          <w:lang w:eastAsia="pt-BR"/>
        </w:rPr>
        <w:t>:</w:t>
      </w: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CE9178"/>
          <w:sz w:val="21"/>
          <w:szCs w:val="21"/>
          <w:lang w:eastAsia="pt-BR"/>
        </w:rPr>
        <w:t>'#app'</w:t>
      </w:r>
      <w:r w:rsidRPr="00793078">
        <w:rPr>
          <w:rFonts w:ascii="Consolas" w:eastAsia="Times New Roman" w:hAnsi="Consolas" w:cs="Times New Roman"/>
          <w:color w:val="D4D4D4"/>
          <w:sz w:val="21"/>
          <w:szCs w:val="21"/>
          <w:lang w:eastAsia="pt-BR"/>
        </w:rPr>
        <w:t>,</w:t>
      </w:r>
    </w:p>
    <w:p w14:paraId="332631C3"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9CDCFE"/>
          <w:sz w:val="21"/>
          <w:szCs w:val="21"/>
          <w:lang w:eastAsia="pt-BR"/>
        </w:rPr>
        <w:t>data:</w:t>
      </w:r>
      <w:r w:rsidRPr="00793078">
        <w:rPr>
          <w:rFonts w:ascii="Consolas" w:eastAsia="Times New Roman" w:hAnsi="Consolas" w:cs="Times New Roman"/>
          <w:color w:val="D4D4D4"/>
          <w:sz w:val="21"/>
          <w:szCs w:val="21"/>
          <w:lang w:eastAsia="pt-BR"/>
        </w:rPr>
        <w:t> {</w:t>
      </w:r>
    </w:p>
    <w:p w14:paraId="5B4FDF9A"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9CDCFE"/>
          <w:sz w:val="21"/>
          <w:szCs w:val="21"/>
          <w:lang w:eastAsia="pt-BR"/>
        </w:rPr>
        <w:t>title</w:t>
      </w:r>
      <w:proofErr w:type="spellEnd"/>
      <w:r w:rsidRPr="00793078">
        <w:rPr>
          <w:rFonts w:ascii="Consolas" w:eastAsia="Times New Roman" w:hAnsi="Consolas" w:cs="Times New Roman"/>
          <w:color w:val="9CDCFE"/>
          <w:sz w:val="21"/>
          <w:szCs w:val="21"/>
          <w:lang w:eastAsia="pt-BR"/>
        </w:rPr>
        <w:t>:</w:t>
      </w: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CE9178"/>
          <w:sz w:val="21"/>
          <w:szCs w:val="21"/>
          <w:lang w:eastAsia="pt-BR"/>
        </w:rPr>
        <w:t>'Relatório de Vendas'</w:t>
      </w:r>
      <w:r w:rsidRPr="00793078">
        <w:rPr>
          <w:rFonts w:ascii="Consolas" w:eastAsia="Times New Roman" w:hAnsi="Consolas" w:cs="Times New Roman"/>
          <w:color w:val="D4D4D4"/>
          <w:sz w:val="21"/>
          <w:szCs w:val="21"/>
          <w:lang w:eastAsia="pt-BR"/>
        </w:rPr>
        <w:t>,</w:t>
      </w:r>
    </w:p>
    <w:p w14:paraId="22420804"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9CDCFE"/>
          <w:sz w:val="21"/>
          <w:szCs w:val="21"/>
          <w:lang w:eastAsia="pt-BR"/>
        </w:rPr>
        <w:t>sales</w:t>
      </w:r>
      <w:proofErr w:type="spellEnd"/>
      <w:r w:rsidRPr="00793078">
        <w:rPr>
          <w:rFonts w:ascii="Consolas" w:eastAsia="Times New Roman" w:hAnsi="Consolas" w:cs="Times New Roman"/>
          <w:color w:val="9CDCFE"/>
          <w:sz w:val="21"/>
          <w:szCs w:val="21"/>
          <w:lang w:eastAsia="pt-BR"/>
        </w:rPr>
        <w:t>:</w:t>
      </w: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569CD6"/>
          <w:sz w:val="21"/>
          <w:szCs w:val="21"/>
          <w:lang w:eastAsia="pt-BR"/>
        </w:rPr>
        <w:t>null</w:t>
      </w:r>
      <w:proofErr w:type="spellEnd"/>
    </w:p>
    <w:p w14:paraId="5A3A3899"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
    <w:p w14:paraId="069A39CD"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9CDCFE"/>
          <w:sz w:val="21"/>
          <w:szCs w:val="21"/>
          <w:lang w:eastAsia="pt-BR"/>
        </w:rPr>
        <w:t>methods</w:t>
      </w:r>
      <w:proofErr w:type="spellEnd"/>
      <w:r w:rsidRPr="00793078">
        <w:rPr>
          <w:rFonts w:ascii="Consolas" w:eastAsia="Times New Roman" w:hAnsi="Consolas" w:cs="Times New Roman"/>
          <w:color w:val="9CDCFE"/>
          <w:sz w:val="21"/>
          <w:szCs w:val="21"/>
          <w:lang w:eastAsia="pt-BR"/>
        </w:rPr>
        <w:t>:</w:t>
      </w:r>
      <w:r w:rsidRPr="00793078">
        <w:rPr>
          <w:rFonts w:ascii="Consolas" w:eastAsia="Times New Roman" w:hAnsi="Consolas" w:cs="Times New Roman"/>
          <w:color w:val="D4D4D4"/>
          <w:sz w:val="21"/>
          <w:szCs w:val="21"/>
          <w:lang w:eastAsia="pt-BR"/>
        </w:rPr>
        <w:t> {</w:t>
      </w:r>
    </w:p>
    <w:p w14:paraId="65A81662"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6A9955"/>
          <w:sz w:val="21"/>
          <w:szCs w:val="21"/>
          <w:lang w:eastAsia="pt-BR"/>
        </w:rPr>
        <w:t>//método para manipular o JSON</w:t>
      </w:r>
    </w:p>
    <w:p w14:paraId="7C6F8E2E"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proofErr w:type="gramStart"/>
      <w:r w:rsidRPr="00793078">
        <w:rPr>
          <w:rFonts w:ascii="Consolas" w:eastAsia="Times New Roman" w:hAnsi="Consolas" w:cs="Times New Roman"/>
          <w:color w:val="DCDCAA"/>
          <w:sz w:val="21"/>
          <w:szCs w:val="21"/>
          <w:lang w:eastAsia="pt-BR"/>
        </w:rPr>
        <w:t>getSales</w:t>
      </w:r>
      <w:proofErr w:type="spellEnd"/>
      <w:r w:rsidRPr="00793078">
        <w:rPr>
          <w:rFonts w:ascii="Consolas" w:eastAsia="Times New Roman" w:hAnsi="Consolas" w:cs="Times New Roman"/>
          <w:color w:val="D4D4D4"/>
          <w:sz w:val="21"/>
          <w:szCs w:val="21"/>
          <w:lang w:eastAsia="pt-BR"/>
        </w:rPr>
        <w:t>(</w:t>
      </w:r>
      <w:proofErr w:type="gramEnd"/>
      <w:r w:rsidRPr="00793078">
        <w:rPr>
          <w:rFonts w:ascii="Consolas" w:eastAsia="Times New Roman" w:hAnsi="Consolas" w:cs="Times New Roman"/>
          <w:color w:val="D4D4D4"/>
          <w:sz w:val="21"/>
          <w:szCs w:val="21"/>
          <w:lang w:eastAsia="pt-BR"/>
        </w:rPr>
        <w:t>) {</w:t>
      </w:r>
    </w:p>
    <w:p w14:paraId="5EAE8015"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DCDCAA"/>
          <w:sz w:val="21"/>
          <w:szCs w:val="21"/>
          <w:lang w:eastAsia="pt-BR"/>
        </w:rPr>
        <w:t>fetch</w:t>
      </w:r>
      <w:proofErr w:type="spellEnd"/>
      <w:r w:rsidRPr="00793078">
        <w:rPr>
          <w:rFonts w:ascii="Consolas" w:eastAsia="Times New Roman" w:hAnsi="Consolas" w:cs="Times New Roman"/>
          <w:color w:val="D4D4D4"/>
          <w:sz w:val="21"/>
          <w:szCs w:val="21"/>
          <w:lang w:eastAsia="pt-BR"/>
        </w:rPr>
        <w:t>(</w:t>
      </w:r>
      <w:r w:rsidRPr="00793078">
        <w:rPr>
          <w:rFonts w:ascii="Consolas" w:eastAsia="Times New Roman" w:hAnsi="Consolas" w:cs="Times New Roman"/>
          <w:color w:val="CE9178"/>
          <w:sz w:val="21"/>
          <w:szCs w:val="21"/>
          <w:lang w:eastAsia="pt-BR"/>
        </w:rPr>
        <w:t>'/data/</w:t>
      </w:r>
      <w:proofErr w:type="spellStart"/>
      <w:r w:rsidRPr="00793078">
        <w:rPr>
          <w:rFonts w:ascii="Consolas" w:eastAsia="Times New Roman" w:hAnsi="Consolas" w:cs="Times New Roman"/>
          <w:color w:val="CE9178"/>
          <w:sz w:val="21"/>
          <w:szCs w:val="21"/>
          <w:lang w:eastAsia="pt-BR"/>
        </w:rPr>
        <w:t>sales.json</w:t>
      </w:r>
      <w:proofErr w:type="spellEnd"/>
      <w:r w:rsidRPr="00793078">
        <w:rPr>
          <w:rFonts w:ascii="Consolas" w:eastAsia="Times New Roman" w:hAnsi="Consolas" w:cs="Times New Roman"/>
          <w:color w:val="CE9178"/>
          <w:sz w:val="21"/>
          <w:szCs w:val="21"/>
          <w:lang w:eastAsia="pt-BR"/>
        </w:rPr>
        <w:t>'</w:t>
      </w:r>
      <w:r w:rsidRPr="00793078">
        <w:rPr>
          <w:rFonts w:ascii="Consolas" w:eastAsia="Times New Roman" w:hAnsi="Consolas" w:cs="Times New Roman"/>
          <w:color w:val="D4D4D4"/>
          <w:sz w:val="21"/>
          <w:szCs w:val="21"/>
          <w:lang w:eastAsia="pt-BR"/>
        </w:rPr>
        <w:t>)</w:t>
      </w:r>
    </w:p>
    <w:p w14:paraId="67748BC1"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gramStart"/>
      <w:r w:rsidRPr="00793078">
        <w:rPr>
          <w:rFonts w:ascii="Consolas" w:eastAsia="Times New Roman" w:hAnsi="Consolas" w:cs="Times New Roman"/>
          <w:color w:val="D4D4D4"/>
          <w:sz w:val="21"/>
          <w:szCs w:val="21"/>
          <w:lang w:eastAsia="pt-BR"/>
        </w:rPr>
        <w:t>.</w:t>
      </w:r>
      <w:proofErr w:type="spellStart"/>
      <w:r w:rsidRPr="00793078">
        <w:rPr>
          <w:rFonts w:ascii="Consolas" w:eastAsia="Times New Roman" w:hAnsi="Consolas" w:cs="Times New Roman"/>
          <w:color w:val="DCDCAA"/>
          <w:sz w:val="21"/>
          <w:szCs w:val="21"/>
          <w:lang w:eastAsia="pt-BR"/>
        </w:rPr>
        <w:t>then</w:t>
      </w:r>
      <w:proofErr w:type="spellEnd"/>
      <w:proofErr w:type="gramEnd"/>
      <w:r w:rsidRPr="00793078">
        <w:rPr>
          <w:rFonts w:ascii="Consolas" w:eastAsia="Times New Roman" w:hAnsi="Consolas" w:cs="Times New Roman"/>
          <w:color w:val="D4D4D4"/>
          <w:sz w:val="21"/>
          <w:szCs w:val="21"/>
          <w:lang w:eastAsia="pt-BR"/>
        </w:rPr>
        <w:t>(</w:t>
      </w:r>
      <w:proofErr w:type="spellStart"/>
      <w:r w:rsidRPr="00793078">
        <w:rPr>
          <w:rFonts w:ascii="Consolas" w:eastAsia="Times New Roman" w:hAnsi="Consolas" w:cs="Times New Roman"/>
          <w:color w:val="9CDCFE"/>
          <w:sz w:val="21"/>
          <w:szCs w:val="21"/>
          <w:lang w:eastAsia="pt-BR"/>
        </w:rPr>
        <w:t>resp</w:t>
      </w:r>
      <w:proofErr w:type="spellEnd"/>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569CD6"/>
          <w:sz w:val="21"/>
          <w:szCs w:val="21"/>
          <w:lang w:eastAsia="pt-BR"/>
        </w:rPr>
        <w:t>=&gt;</w:t>
      </w:r>
      <w:r w:rsidRPr="00793078">
        <w:rPr>
          <w:rFonts w:ascii="Consolas" w:eastAsia="Times New Roman" w:hAnsi="Consolas" w:cs="Times New Roman"/>
          <w:color w:val="D4D4D4"/>
          <w:sz w:val="21"/>
          <w:szCs w:val="21"/>
          <w:lang w:eastAsia="pt-BR"/>
        </w:rPr>
        <w:t> </w:t>
      </w:r>
      <w:proofErr w:type="spellStart"/>
      <w:r w:rsidRPr="00793078">
        <w:rPr>
          <w:rFonts w:ascii="Consolas" w:eastAsia="Times New Roman" w:hAnsi="Consolas" w:cs="Times New Roman"/>
          <w:color w:val="9CDCFE"/>
          <w:sz w:val="21"/>
          <w:szCs w:val="21"/>
          <w:lang w:eastAsia="pt-BR"/>
        </w:rPr>
        <w:t>resp</w:t>
      </w:r>
      <w:r w:rsidRPr="00793078">
        <w:rPr>
          <w:rFonts w:ascii="Consolas" w:eastAsia="Times New Roman" w:hAnsi="Consolas" w:cs="Times New Roman"/>
          <w:color w:val="D4D4D4"/>
          <w:sz w:val="21"/>
          <w:szCs w:val="21"/>
          <w:lang w:eastAsia="pt-BR"/>
        </w:rPr>
        <w:t>.</w:t>
      </w:r>
      <w:r w:rsidRPr="00793078">
        <w:rPr>
          <w:rFonts w:ascii="Consolas" w:eastAsia="Times New Roman" w:hAnsi="Consolas" w:cs="Times New Roman"/>
          <w:color w:val="DCDCAA"/>
          <w:sz w:val="21"/>
          <w:szCs w:val="21"/>
          <w:lang w:eastAsia="pt-BR"/>
        </w:rPr>
        <w:t>json</w:t>
      </w:r>
      <w:proofErr w:type="spellEnd"/>
      <w:r w:rsidRPr="00793078">
        <w:rPr>
          <w:rFonts w:ascii="Consolas" w:eastAsia="Times New Roman" w:hAnsi="Consolas" w:cs="Times New Roman"/>
          <w:color w:val="D4D4D4"/>
          <w:sz w:val="21"/>
          <w:szCs w:val="21"/>
          <w:lang w:eastAsia="pt-BR"/>
        </w:rPr>
        <w:t>())</w:t>
      </w:r>
    </w:p>
    <w:p w14:paraId="7D225B0E" w14:textId="62279550" w:rsidR="00793078" w:rsidRPr="00793078" w:rsidRDefault="00793078" w:rsidP="004D0A17">
      <w:pPr>
        <w:shd w:val="clear" w:color="auto" w:fill="1E1E1E"/>
        <w:spacing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gramStart"/>
      <w:r w:rsidR="004D0A17" w:rsidRPr="004D0A17">
        <w:rPr>
          <w:rFonts w:ascii="Consolas" w:eastAsia="Times New Roman" w:hAnsi="Consolas" w:cs="Times New Roman"/>
          <w:color w:val="D4D4D4"/>
          <w:sz w:val="21"/>
          <w:szCs w:val="21"/>
          <w:lang w:eastAsia="pt-BR"/>
        </w:rPr>
        <w:t>.</w:t>
      </w:r>
      <w:proofErr w:type="spellStart"/>
      <w:r w:rsidR="004D0A17" w:rsidRPr="004D0A17">
        <w:rPr>
          <w:rFonts w:ascii="Consolas" w:eastAsia="Times New Roman" w:hAnsi="Consolas" w:cs="Times New Roman"/>
          <w:color w:val="DCDCAA"/>
          <w:sz w:val="21"/>
          <w:szCs w:val="21"/>
          <w:lang w:eastAsia="pt-BR"/>
        </w:rPr>
        <w:t>then</w:t>
      </w:r>
      <w:proofErr w:type="spellEnd"/>
      <w:proofErr w:type="gramEnd"/>
      <w:r w:rsidR="004D0A17" w:rsidRPr="004D0A17">
        <w:rPr>
          <w:rFonts w:ascii="Consolas" w:eastAsia="Times New Roman" w:hAnsi="Consolas" w:cs="Times New Roman"/>
          <w:color w:val="D4D4D4"/>
          <w:sz w:val="21"/>
          <w:szCs w:val="21"/>
          <w:lang w:eastAsia="pt-BR"/>
        </w:rPr>
        <w:t>(</w:t>
      </w:r>
      <w:r w:rsidR="004D0A17" w:rsidRPr="004D0A17">
        <w:rPr>
          <w:rFonts w:ascii="Consolas" w:eastAsia="Times New Roman" w:hAnsi="Consolas" w:cs="Times New Roman"/>
          <w:color w:val="9CDCFE"/>
          <w:sz w:val="21"/>
          <w:szCs w:val="21"/>
          <w:lang w:eastAsia="pt-BR"/>
        </w:rPr>
        <w:t>data</w:t>
      </w:r>
      <w:r w:rsidR="004D0A17" w:rsidRPr="004D0A17">
        <w:rPr>
          <w:rFonts w:ascii="Consolas" w:eastAsia="Times New Roman" w:hAnsi="Consolas" w:cs="Times New Roman"/>
          <w:color w:val="D4D4D4"/>
          <w:sz w:val="21"/>
          <w:szCs w:val="21"/>
          <w:lang w:eastAsia="pt-BR"/>
        </w:rPr>
        <w:t> </w:t>
      </w:r>
      <w:r w:rsidR="004D0A17" w:rsidRPr="004D0A17">
        <w:rPr>
          <w:rFonts w:ascii="Consolas" w:eastAsia="Times New Roman" w:hAnsi="Consolas" w:cs="Times New Roman"/>
          <w:color w:val="569CD6"/>
          <w:sz w:val="21"/>
          <w:szCs w:val="21"/>
          <w:lang w:eastAsia="pt-BR"/>
        </w:rPr>
        <w:t>=&gt;</w:t>
      </w:r>
      <w:r w:rsidR="004D0A17" w:rsidRPr="004D0A17">
        <w:rPr>
          <w:rFonts w:ascii="Consolas" w:eastAsia="Times New Roman" w:hAnsi="Consolas" w:cs="Times New Roman"/>
          <w:color w:val="D4D4D4"/>
          <w:sz w:val="21"/>
          <w:szCs w:val="21"/>
          <w:lang w:eastAsia="pt-BR"/>
        </w:rPr>
        <w:t> </w:t>
      </w:r>
      <w:proofErr w:type="spellStart"/>
      <w:r w:rsidR="004D0A17" w:rsidRPr="004D0A17">
        <w:rPr>
          <w:rFonts w:ascii="Consolas" w:eastAsia="Times New Roman" w:hAnsi="Consolas" w:cs="Times New Roman"/>
          <w:color w:val="569CD6"/>
          <w:sz w:val="21"/>
          <w:szCs w:val="21"/>
          <w:lang w:eastAsia="pt-BR"/>
        </w:rPr>
        <w:t>this</w:t>
      </w:r>
      <w:r w:rsidR="004D0A17" w:rsidRPr="004D0A17">
        <w:rPr>
          <w:rFonts w:ascii="Consolas" w:eastAsia="Times New Roman" w:hAnsi="Consolas" w:cs="Times New Roman"/>
          <w:color w:val="D4D4D4"/>
          <w:sz w:val="21"/>
          <w:szCs w:val="21"/>
          <w:lang w:eastAsia="pt-BR"/>
        </w:rPr>
        <w:t>.</w:t>
      </w:r>
      <w:r w:rsidR="004D0A17" w:rsidRPr="004D0A17">
        <w:rPr>
          <w:rFonts w:ascii="Consolas" w:eastAsia="Times New Roman" w:hAnsi="Consolas" w:cs="Times New Roman"/>
          <w:color w:val="9CDCFE"/>
          <w:sz w:val="21"/>
          <w:szCs w:val="21"/>
          <w:lang w:eastAsia="pt-BR"/>
        </w:rPr>
        <w:t>sale</w:t>
      </w:r>
      <w:proofErr w:type="spellEnd"/>
      <w:r w:rsidR="004D0A17" w:rsidRPr="004D0A17">
        <w:rPr>
          <w:rFonts w:ascii="Consolas" w:eastAsia="Times New Roman" w:hAnsi="Consolas" w:cs="Times New Roman"/>
          <w:color w:val="D4D4D4"/>
          <w:sz w:val="21"/>
          <w:szCs w:val="21"/>
          <w:lang w:eastAsia="pt-BR"/>
        </w:rPr>
        <w:t> = </w:t>
      </w:r>
      <w:r w:rsidR="004D0A17" w:rsidRPr="004D0A17">
        <w:rPr>
          <w:rFonts w:ascii="Consolas" w:eastAsia="Times New Roman" w:hAnsi="Consolas" w:cs="Times New Roman"/>
          <w:color w:val="9CDCFE"/>
          <w:sz w:val="21"/>
          <w:szCs w:val="21"/>
          <w:lang w:eastAsia="pt-BR"/>
        </w:rPr>
        <w:t>data</w:t>
      </w:r>
      <w:r w:rsidR="004D0A17" w:rsidRPr="004D0A17">
        <w:rPr>
          <w:rFonts w:ascii="Consolas" w:eastAsia="Times New Roman" w:hAnsi="Consolas" w:cs="Times New Roman"/>
          <w:color w:val="D4D4D4"/>
          <w:sz w:val="21"/>
          <w:szCs w:val="21"/>
          <w:lang w:eastAsia="pt-BR"/>
        </w:rPr>
        <w:t>)</w:t>
      </w:r>
    </w:p>
    <w:p w14:paraId="2A0C102A"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
    <w:p w14:paraId="2BD4DA46"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
    <w:p w14:paraId="1FC6800E"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proofErr w:type="gramStart"/>
      <w:r w:rsidRPr="00793078">
        <w:rPr>
          <w:rFonts w:ascii="Consolas" w:eastAsia="Times New Roman" w:hAnsi="Consolas" w:cs="Times New Roman"/>
          <w:color w:val="DCDCAA"/>
          <w:sz w:val="21"/>
          <w:szCs w:val="21"/>
          <w:lang w:eastAsia="pt-BR"/>
        </w:rPr>
        <w:t>mounted</w:t>
      </w:r>
      <w:proofErr w:type="spellEnd"/>
      <w:r w:rsidRPr="00793078">
        <w:rPr>
          <w:rFonts w:ascii="Consolas" w:eastAsia="Times New Roman" w:hAnsi="Consolas" w:cs="Times New Roman"/>
          <w:color w:val="D4D4D4"/>
          <w:sz w:val="21"/>
          <w:szCs w:val="21"/>
          <w:lang w:eastAsia="pt-BR"/>
        </w:rPr>
        <w:t>(</w:t>
      </w:r>
      <w:proofErr w:type="gramEnd"/>
      <w:r w:rsidRPr="00793078">
        <w:rPr>
          <w:rFonts w:ascii="Consolas" w:eastAsia="Times New Roman" w:hAnsi="Consolas" w:cs="Times New Roman"/>
          <w:color w:val="D4D4D4"/>
          <w:sz w:val="21"/>
          <w:szCs w:val="21"/>
          <w:lang w:eastAsia="pt-BR"/>
        </w:rPr>
        <w:t>) {</w:t>
      </w:r>
    </w:p>
    <w:p w14:paraId="1D2B5DA6"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roofErr w:type="spellStart"/>
      <w:proofErr w:type="gramStart"/>
      <w:r w:rsidRPr="00793078">
        <w:rPr>
          <w:rFonts w:ascii="Consolas" w:eastAsia="Times New Roman" w:hAnsi="Consolas" w:cs="Times New Roman"/>
          <w:color w:val="569CD6"/>
          <w:sz w:val="21"/>
          <w:szCs w:val="21"/>
          <w:lang w:eastAsia="pt-BR"/>
        </w:rPr>
        <w:t>this</w:t>
      </w:r>
      <w:r w:rsidRPr="00793078">
        <w:rPr>
          <w:rFonts w:ascii="Consolas" w:eastAsia="Times New Roman" w:hAnsi="Consolas" w:cs="Times New Roman"/>
          <w:color w:val="D4D4D4"/>
          <w:sz w:val="21"/>
          <w:szCs w:val="21"/>
          <w:lang w:eastAsia="pt-BR"/>
        </w:rPr>
        <w:t>.</w:t>
      </w:r>
      <w:r w:rsidRPr="00793078">
        <w:rPr>
          <w:rFonts w:ascii="Consolas" w:eastAsia="Times New Roman" w:hAnsi="Consolas" w:cs="Times New Roman"/>
          <w:color w:val="DCDCAA"/>
          <w:sz w:val="21"/>
          <w:szCs w:val="21"/>
          <w:lang w:eastAsia="pt-BR"/>
        </w:rPr>
        <w:t>getSales</w:t>
      </w:r>
      <w:proofErr w:type="spellEnd"/>
      <w:proofErr w:type="gramEnd"/>
      <w:r w:rsidRPr="00793078">
        <w:rPr>
          <w:rFonts w:ascii="Consolas" w:eastAsia="Times New Roman" w:hAnsi="Consolas" w:cs="Times New Roman"/>
          <w:color w:val="D4D4D4"/>
          <w:sz w:val="21"/>
          <w:szCs w:val="21"/>
          <w:lang w:eastAsia="pt-BR"/>
        </w:rPr>
        <w:t>()</w:t>
      </w:r>
    </w:p>
    <w:p w14:paraId="23B46480"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
    <w:p w14:paraId="5A804902"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p>
    <w:p w14:paraId="067DA8A6" w14:textId="77777777" w:rsidR="00793078" w:rsidRPr="00793078" w:rsidRDefault="00793078" w:rsidP="00793078">
      <w:pPr>
        <w:shd w:val="clear" w:color="auto" w:fill="1E1E1E"/>
        <w:spacing w:after="0" w:line="285" w:lineRule="atLeast"/>
        <w:rPr>
          <w:rFonts w:ascii="Consolas" w:eastAsia="Times New Roman" w:hAnsi="Consolas" w:cs="Times New Roman"/>
          <w:color w:val="D4D4D4"/>
          <w:sz w:val="21"/>
          <w:szCs w:val="21"/>
          <w:lang w:eastAsia="pt-BR"/>
        </w:rPr>
      </w:pPr>
      <w:r w:rsidRPr="00793078">
        <w:rPr>
          <w:rFonts w:ascii="Consolas" w:eastAsia="Times New Roman" w:hAnsi="Consolas" w:cs="Times New Roman"/>
          <w:color w:val="D4D4D4"/>
          <w:sz w:val="21"/>
          <w:szCs w:val="21"/>
          <w:lang w:eastAsia="pt-BR"/>
        </w:rPr>
        <w:t>    </w:t>
      </w:r>
      <w:r w:rsidRPr="00793078">
        <w:rPr>
          <w:rFonts w:ascii="Consolas" w:eastAsia="Times New Roman" w:hAnsi="Consolas" w:cs="Times New Roman"/>
          <w:color w:val="808080"/>
          <w:sz w:val="21"/>
          <w:szCs w:val="21"/>
          <w:lang w:eastAsia="pt-BR"/>
        </w:rPr>
        <w:t>&lt;/</w:t>
      </w:r>
      <w:r w:rsidRPr="00793078">
        <w:rPr>
          <w:rFonts w:ascii="Consolas" w:eastAsia="Times New Roman" w:hAnsi="Consolas" w:cs="Times New Roman"/>
          <w:color w:val="569CD6"/>
          <w:sz w:val="21"/>
          <w:szCs w:val="21"/>
          <w:lang w:eastAsia="pt-BR"/>
        </w:rPr>
        <w:t>script</w:t>
      </w:r>
      <w:r w:rsidRPr="00793078">
        <w:rPr>
          <w:rFonts w:ascii="Consolas" w:eastAsia="Times New Roman" w:hAnsi="Consolas" w:cs="Times New Roman"/>
          <w:color w:val="808080"/>
          <w:sz w:val="21"/>
          <w:szCs w:val="21"/>
          <w:lang w:eastAsia="pt-BR"/>
        </w:rPr>
        <w:t>&gt;</w:t>
      </w:r>
    </w:p>
    <w:p w14:paraId="68267135" w14:textId="588DA586" w:rsidR="007C431C" w:rsidRDefault="007C431C" w:rsidP="00E70A3F">
      <w:pPr>
        <w:tabs>
          <w:tab w:val="left" w:pos="5775"/>
        </w:tabs>
        <w:rPr>
          <w:sz w:val="24"/>
          <w:szCs w:val="24"/>
        </w:rPr>
      </w:pPr>
    </w:p>
    <w:p w14:paraId="4D13E7AF" w14:textId="6E008211" w:rsidR="00793078" w:rsidRDefault="00E278BC" w:rsidP="00E70A3F">
      <w:pPr>
        <w:tabs>
          <w:tab w:val="left" w:pos="5775"/>
        </w:tabs>
        <w:rPr>
          <w:sz w:val="24"/>
          <w:szCs w:val="24"/>
        </w:rPr>
      </w:pPr>
      <w:r>
        <w:rPr>
          <w:sz w:val="24"/>
          <w:szCs w:val="24"/>
        </w:rPr>
        <w:t xml:space="preserve">Só para gente ter um exemplo muito legal de uma função JS. A função abaixo nos ajuda a pegar um JSON de vendas e </w:t>
      </w:r>
      <w:r w:rsidR="00424B35">
        <w:rPr>
          <w:sz w:val="24"/>
          <w:szCs w:val="24"/>
        </w:rPr>
        <w:t xml:space="preserve">sumarizar com o total de vendas por produto, retornando um novo </w:t>
      </w:r>
      <w:proofErr w:type="gramStart"/>
      <w:r w:rsidR="00424B35">
        <w:rPr>
          <w:sz w:val="24"/>
          <w:szCs w:val="24"/>
        </w:rPr>
        <w:t>JSON</w:t>
      </w:r>
      <w:proofErr w:type="gramEnd"/>
      <w:r w:rsidR="00424B35">
        <w:rPr>
          <w:sz w:val="24"/>
          <w:szCs w:val="24"/>
        </w:rPr>
        <w:t xml:space="preserve"> mas agora somente com os valores totais de cada produto, não mais produto por produto, linha por linha...</w:t>
      </w:r>
    </w:p>
    <w:p w14:paraId="248AC76E" w14:textId="76D67F9A" w:rsidR="00424B35" w:rsidRDefault="00444028" w:rsidP="00E70A3F">
      <w:pPr>
        <w:tabs>
          <w:tab w:val="left" w:pos="5775"/>
        </w:tabs>
        <w:rPr>
          <w:sz w:val="24"/>
          <w:szCs w:val="24"/>
        </w:rPr>
      </w:pPr>
      <w:r>
        <w:rPr>
          <w:noProof/>
        </w:rPr>
        <w:lastRenderedPageBreak/>
        <w:drawing>
          <wp:inline distT="0" distB="0" distL="0" distR="0" wp14:anchorId="461FCE5B" wp14:editId="4D3C60C2">
            <wp:extent cx="3819525" cy="2028825"/>
            <wp:effectExtent l="0" t="0" r="9525" b="952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19525" cy="2028825"/>
                    </a:xfrm>
                    <a:prstGeom prst="rect">
                      <a:avLst/>
                    </a:prstGeom>
                  </pic:spPr>
                </pic:pic>
              </a:graphicData>
            </a:graphic>
          </wp:inline>
        </w:drawing>
      </w:r>
    </w:p>
    <w:p w14:paraId="1DEA29BD" w14:textId="77777777" w:rsidR="00444028" w:rsidRDefault="00444028" w:rsidP="00E70A3F">
      <w:pPr>
        <w:tabs>
          <w:tab w:val="left" w:pos="5775"/>
        </w:tabs>
        <w:rPr>
          <w:sz w:val="24"/>
          <w:szCs w:val="24"/>
        </w:rPr>
      </w:pPr>
    </w:p>
    <w:p w14:paraId="2A108F04" w14:textId="054B7AFB" w:rsidR="006B537F" w:rsidRPr="00980BC3" w:rsidRDefault="00890386" w:rsidP="00E70A3F">
      <w:pPr>
        <w:tabs>
          <w:tab w:val="left" w:pos="5775"/>
        </w:tabs>
        <w:rPr>
          <w:b/>
          <w:bCs/>
          <w:sz w:val="24"/>
          <w:szCs w:val="24"/>
        </w:rPr>
      </w:pPr>
      <w:r>
        <w:rPr>
          <w:sz w:val="24"/>
          <w:szCs w:val="24"/>
        </w:rPr>
        <w:t xml:space="preserve"> </w:t>
      </w:r>
      <w:r w:rsidR="00CB5AF8" w:rsidRPr="00980BC3">
        <w:rPr>
          <w:b/>
          <w:bCs/>
          <w:sz w:val="24"/>
          <w:szCs w:val="24"/>
          <w:highlight w:val="yellow"/>
        </w:rPr>
        <w:t xml:space="preserve">Agora vamos ver na prática como criamos um projeto usando o </w:t>
      </w:r>
      <w:proofErr w:type="spellStart"/>
      <w:r w:rsidR="00CB5AF8" w:rsidRPr="00980BC3">
        <w:rPr>
          <w:b/>
          <w:bCs/>
          <w:sz w:val="24"/>
          <w:szCs w:val="24"/>
          <w:highlight w:val="yellow"/>
        </w:rPr>
        <w:t>Vue</w:t>
      </w:r>
      <w:proofErr w:type="spellEnd"/>
      <w:r w:rsidR="00CB5AF8" w:rsidRPr="00980BC3">
        <w:rPr>
          <w:b/>
          <w:bCs/>
          <w:sz w:val="24"/>
          <w:szCs w:val="24"/>
          <w:highlight w:val="yellow"/>
        </w:rPr>
        <w:t xml:space="preserve"> com módulos...</w:t>
      </w:r>
    </w:p>
    <w:p w14:paraId="3BB9ADE6" w14:textId="15B75D56" w:rsidR="00CB5AF8" w:rsidRDefault="00CB5AF8" w:rsidP="00CB5AF8">
      <w:pPr>
        <w:pStyle w:val="PargrafodaLista"/>
        <w:numPr>
          <w:ilvl w:val="0"/>
          <w:numId w:val="30"/>
        </w:numPr>
        <w:tabs>
          <w:tab w:val="left" w:pos="5775"/>
        </w:tabs>
        <w:rPr>
          <w:sz w:val="24"/>
          <w:szCs w:val="24"/>
        </w:rPr>
      </w:pPr>
      <w:r w:rsidRPr="00980BC3">
        <w:rPr>
          <w:b/>
          <w:bCs/>
          <w:sz w:val="24"/>
          <w:szCs w:val="24"/>
        </w:rPr>
        <w:t xml:space="preserve">Primeiro de tudo temos que instalar o </w:t>
      </w:r>
      <w:proofErr w:type="spellStart"/>
      <w:r w:rsidRPr="00980BC3">
        <w:rPr>
          <w:b/>
          <w:bCs/>
          <w:sz w:val="24"/>
          <w:szCs w:val="24"/>
        </w:rPr>
        <w:t>Vue</w:t>
      </w:r>
      <w:proofErr w:type="spellEnd"/>
      <w:r w:rsidRPr="00980BC3">
        <w:rPr>
          <w:b/>
          <w:bCs/>
          <w:sz w:val="24"/>
          <w:szCs w:val="24"/>
        </w:rPr>
        <w:t xml:space="preserve"> de forma global em nossa máquina</w:t>
      </w:r>
      <w:r w:rsidR="00980BC3">
        <w:rPr>
          <w:sz w:val="24"/>
          <w:szCs w:val="24"/>
        </w:rPr>
        <w:t xml:space="preserve">. Se for um servidor, este servidor deve ter suporte ao uso do </w:t>
      </w:r>
      <w:proofErr w:type="spellStart"/>
      <w:r w:rsidR="00980BC3">
        <w:rPr>
          <w:sz w:val="24"/>
          <w:szCs w:val="24"/>
        </w:rPr>
        <w:t>Vue</w:t>
      </w:r>
      <w:proofErr w:type="spellEnd"/>
      <w:r>
        <w:rPr>
          <w:sz w:val="24"/>
          <w:szCs w:val="24"/>
        </w:rPr>
        <w:t>;</w:t>
      </w:r>
    </w:p>
    <w:p w14:paraId="72061295" w14:textId="00427297" w:rsidR="00CB5AF8" w:rsidRPr="00CB5AF8" w:rsidRDefault="00CB5AF8" w:rsidP="00CB5AF8">
      <w:pPr>
        <w:pStyle w:val="PargrafodaLista"/>
        <w:numPr>
          <w:ilvl w:val="0"/>
          <w:numId w:val="30"/>
        </w:numPr>
        <w:tabs>
          <w:tab w:val="left" w:pos="5775"/>
        </w:tabs>
        <w:rPr>
          <w:sz w:val="24"/>
          <w:szCs w:val="24"/>
        </w:rPr>
      </w:pPr>
      <w:r w:rsidRPr="00980BC3">
        <w:rPr>
          <w:sz w:val="24"/>
          <w:szCs w:val="24"/>
          <w:highlight w:val="yellow"/>
        </w:rPr>
        <w:t xml:space="preserve">Depois disso criamos um projeto </w:t>
      </w:r>
      <w:proofErr w:type="spellStart"/>
      <w:r w:rsidRPr="00980BC3">
        <w:rPr>
          <w:sz w:val="24"/>
          <w:szCs w:val="24"/>
          <w:highlight w:val="yellow"/>
        </w:rPr>
        <w:t>Vue</w:t>
      </w:r>
      <w:proofErr w:type="spellEnd"/>
      <w:r w:rsidRPr="00980BC3">
        <w:rPr>
          <w:sz w:val="24"/>
          <w:szCs w:val="24"/>
          <w:highlight w:val="yellow"/>
        </w:rPr>
        <w:t xml:space="preserve"> em uma pasta utilizando no terminal o comando “</w:t>
      </w:r>
      <w:proofErr w:type="spellStart"/>
      <w:r w:rsidRPr="00980BC3">
        <w:rPr>
          <w:sz w:val="24"/>
          <w:szCs w:val="24"/>
          <w:highlight w:val="yellow"/>
        </w:rPr>
        <w:t>vue</w:t>
      </w:r>
      <w:proofErr w:type="spellEnd"/>
      <w:r w:rsidRPr="00980BC3">
        <w:rPr>
          <w:sz w:val="24"/>
          <w:szCs w:val="24"/>
          <w:highlight w:val="yellow"/>
        </w:rPr>
        <w:t xml:space="preserve"> </w:t>
      </w:r>
      <w:proofErr w:type="spellStart"/>
      <w:r w:rsidRPr="00980BC3">
        <w:rPr>
          <w:sz w:val="24"/>
          <w:szCs w:val="24"/>
          <w:highlight w:val="yellow"/>
        </w:rPr>
        <w:t>create</w:t>
      </w:r>
      <w:proofErr w:type="spellEnd"/>
      <w:r>
        <w:rPr>
          <w:sz w:val="24"/>
          <w:szCs w:val="24"/>
        </w:rPr>
        <w:t xml:space="preserve"> </w:t>
      </w:r>
      <w:r w:rsidRPr="00CB5AF8">
        <w:rPr>
          <w:i/>
          <w:iCs/>
          <w:sz w:val="24"/>
          <w:szCs w:val="24"/>
        </w:rPr>
        <w:t>calculadora</w:t>
      </w:r>
      <w:r>
        <w:rPr>
          <w:i/>
          <w:iCs/>
          <w:sz w:val="24"/>
          <w:szCs w:val="24"/>
        </w:rPr>
        <w:t>”.</w:t>
      </w:r>
    </w:p>
    <w:p w14:paraId="1032BBC9" w14:textId="75431BA9" w:rsidR="00CB5AF8" w:rsidRPr="00980BC3" w:rsidRDefault="00CB5AF8" w:rsidP="00CB5AF8">
      <w:pPr>
        <w:pStyle w:val="PargrafodaLista"/>
        <w:numPr>
          <w:ilvl w:val="0"/>
          <w:numId w:val="30"/>
        </w:numPr>
        <w:tabs>
          <w:tab w:val="left" w:pos="5775"/>
        </w:tabs>
        <w:rPr>
          <w:b/>
          <w:bCs/>
          <w:sz w:val="24"/>
          <w:szCs w:val="24"/>
          <w:highlight w:val="yellow"/>
        </w:rPr>
      </w:pPr>
      <w:r w:rsidRPr="00980BC3">
        <w:rPr>
          <w:b/>
          <w:bCs/>
          <w:sz w:val="24"/>
          <w:szCs w:val="24"/>
          <w:highlight w:val="yellow"/>
        </w:rPr>
        <w:t>Depois disso, temos que ter em mente que os componentes do nosso projeto ficam todos dentro da pasta “</w:t>
      </w:r>
      <w:proofErr w:type="spellStart"/>
      <w:r w:rsidRPr="00980BC3">
        <w:rPr>
          <w:b/>
          <w:bCs/>
          <w:sz w:val="24"/>
          <w:szCs w:val="24"/>
          <w:highlight w:val="yellow"/>
        </w:rPr>
        <w:t>src</w:t>
      </w:r>
      <w:proofErr w:type="spellEnd"/>
      <w:r w:rsidRPr="00980BC3">
        <w:rPr>
          <w:b/>
          <w:bCs/>
          <w:sz w:val="24"/>
          <w:szCs w:val="24"/>
          <w:highlight w:val="yellow"/>
        </w:rPr>
        <w:t>”. O arquivo “main.js” é o responsável por renderizar e juntar todos os componentes para que possam ser mostrados no navegador;</w:t>
      </w:r>
    </w:p>
    <w:p w14:paraId="2A89102B" w14:textId="62008CF0" w:rsidR="00CB5AF8" w:rsidRDefault="00CB5AF8" w:rsidP="00CB5AF8">
      <w:pPr>
        <w:pStyle w:val="PargrafodaLista"/>
        <w:numPr>
          <w:ilvl w:val="0"/>
          <w:numId w:val="30"/>
        </w:numPr>
        <w:tabs>
          <w:tab w:val="left" w:pos="5775"/>
        </w:tabs>
        <w:rPr>
          <w:sz w:val="24"/>
          <w:szCs w:val="24"/>
        </w:rPr>
      </w:pPr>
      <w:r w:rsidRPr="00980BC3">
        <w:rPr>
          <w:b/>
          <w:bCs/>
          <w:sz w:val="24"/>
          <w:szCs w:val="24"/>
          <w:highlight w:val="yellow"/>
        </w:rPr>
        <w:t xml:space="preserve">Neste arquivo “main.js” nós importamos o </w:t>
      </w:r>
      <w:proofErr w:type="spellStart"/>
      <w:r w:rsidRPr="00980BC3">
        <w:rPr>
          <w:b/>
          <w:bCs/>
          <w:sz w:val="24"/>
          <w:szCs w:val="24"/>
          <w:highlight w:val="yellow"/>
        </w:rPr>
        <w:t>Vue</w:t>
      </w:r>
      <w:proofErr w:type="spellEnd"/>
      <w:r w:rsidRPr="00980BC3">
        <w:rPr>
          <w:b/>
          <w:bCs/>
          <w:sz w:val="24"/>
          <w:szCs w:val="24"/>
          <w:highlight w:val="yellow"/>
        </w:rPr>
        <w:t xml:space="preserve"> e os arquivos que contém nossos componentes e através da instanciação “new </w:t>
      </w:r>
      <w:proofErr w:type="spellStart"/>
      <w:r w:rsidRPr="00980BC3">
        <w:rPr>
          <w:b/>
          <w:bCs/>
          <w:sz w:val="24"/>
          <w:szCs w:val="24"/>
          <w:highlight w:val="yellow"/>
        </w:rPr>
        <w:t>Vue</w:t>
      </w:r>
      <w:proofErr w:type="spellEnd"/>
      <w:r w:rsidRPr="00980BC3">
        <w:rPr>
          <w:b/>
          <w:bCs/>
          <w:sz w:val="24"/>
          <w:szCs w:val="24"/>
          <w:highlight w:val="yellow"/>
        </w:rPr>
        <w:t>” passamos o elemento que que queremos renderizar (que é o id do HTML dentro do componente que importamos)</w:t>
      </w:r>
      <w:r>
        <w:rPr>
          <w:sz w:val="24"/>
          <w:szCs w:val="24"/>
        </w:rPr>
        <w:t xml:space="preserve"> </w:t>
      </w:r>
      <w:r w:rsidRPr="00980BC3">
        <w:rPr>
          <w:b/>
          <w:bCs/>
          <w:sz w:val="24"/>
          <w:szCs w:val="24"/>
          <w:highlight w:val="yellow"/>
        </w:rPr>
        <w:t>e utilizamos a função “render” para retornar o componente que queremos utilizar</w:t>
      </w:r>
      <w:r>
        <w:rPr>
          <w:sz w:val="24"/>
          <w:szCs w:val="24"/>
        </w:rPr>
        <w:t>:</w:t>
      </w:r>
    </w:p>
    <w:p w14:paraId="664F4124"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B5AF8">
        <w:rPr>
          <w:rFonts w:ascii="Consolas" w:eastAsia="Times New Roman" w:hAnsi="Consolas" w:cs="Times New Roman"/>
          <w:color w:val="C586C0"/>
          <w:sz w:val="21"/>
          <w:szCs w:val="21"/>
          <w:lang w:eastAsia="pt-BR"/>
        </w:rPr>
        <w:t>import</w:t>
      </w:r>
      <w:proofErr w:type="spellEnd"/>
      <w:r w:rsidRPr="00CB5AF8">
        <w:rPr>
          <w:rFonts w:ascii="Consolas" w:eastAsia="Times New Roman" w:hAnsi="Consolas" w:cs="Times New Roman"/>
          <w:color w:val="D4D4D4"/>
          <w:sz w:val="21"/>
          <w:szCs w:val="21"/>
          <w:lang w:eastAsia="pt-BR"/>
        </w:rPr>
        <w:t> </w:t>
      </w:r>
      <w:proofErr w:type="spellStart"/>
      <w:r w:rsidRPr="00CB5AF8">
        <w:rPr>
          <w:rFonts w:ascii="Consolas" w:eastAsia="Times New Roman" w:hAnsi="Consolas" w:cs="Times New Roman"/>
          <w:color w:val="9CDCFE"/>
          <w:sz w:val="21"/>
          <w:szCs w:val="21"/>
          <w:lang w:eastAsia="pt-BR"/>
        </w:rPr>
        <w:t>Vue</w:t>
      </w:r>
      <w:proofErr w:type="spellEnd"/>
      <w:r w:rsidRPr="00CB5AF8">
        <w:rPr>
          <w:rFonts w:ascii="Consolas" w:eastAsia="Times New Roman" w:hAnsi="Consolas" w:cs="Times New Roman"/>
          <w:color w:val="D4D4D4"/>
          <w:sz w:val="21"/>
          <w:szCs w:val="21"/>
          <w:lang w:eastAsia="pt-BR"/>
        </w:rPr>
        <w:t> </w:t>
      </w:r>
      <w:proofErr w:type="spellStart"/>
      <w:r w:rsidRPr="00CB5AF8">
        <w:rPr>
          <w:rFonts w:ascii="Consolas" w:eastAsia="Times New Roman" w:hAnsi="Consolas" w:cs="Times New Roman"/>
          <w:color w:val="C586C0"/>
          <w:sz w:val="21"/>
          <w:szCs w:val="21"/>
          <w:lang w:eastAsia="pt-BR"/>
        </w:rPr>
        <w:t>from</w:t>
      </w:r>
      <w:proofErr w:type="spellEnd"/>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CE9178"/>
          <w:sz w:val="21"/>
          <w:szCs w:val="21"/>
          <w:lang w:eastAsia="pt-BR"/>
        </w:rPr>
        <w:t>'</w:t>
      </w:r>
      <w:proofErr w:type="spellStart"/>
      <w:r w:rsidRPr="00CB5AF8">
        <w:rPr>
          <w:rFonts w:ascii="Consolas" w:eastAsia="Times New Roman" w:hAnsi="Consolas" w:cs="Times New Roman"/>
          <w:color w:val="CE9178"/>
          <w:sz w:val="21"/>
          <w:szCs w:val="21"/>
          <w:lang w:eastAsia="pt-BR"/>
        </w:rPr>
        <w:t>vue</w:t>
      </w:r>
      <w:proofErr w:type="spellEnd"/>
      <w:r w:rsidRPr="00CB5AF8">
        <w:rPr>
          <w:rFonts w:ascii="Consolas" w:eastAsia="Times New Roman" w:hAnsi="Consolas" w:cs="Times New Roman"/>
          <w:color w:val="CE9178"/>
          <w:sz w:val="21"/>
          <w:szCs w:val="21"/>
          <w:lang w:eastAsia="pt-BR"/>
        </w:rPr>
        <w:t>'</w:t>
      </w:r>
    </w:p>
    <w:p w14:paraId="0982E5E3"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B5AF8">
        <w:rPr>
          <w:rFonts w:ascii="Consolas" w:eastAsia="Times New Roman" w:hAnsi="Consolas" w:cs="Times New Roman"/>
          <w:color w:val="C586C0"/>
          <w:sz w:val="21"/>
          <w:szCs w:val="21"/>
          <w:lang w:eastAsia="pt-BR"/>
        </w:rPr>
        <w:t>import</w:t>
      </w:r>
      <w:proofErr w:type="spellEnd"/>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9CDCFE"/>
          <w:sz w:val="21"/>
          <w:szCs w:val="21"/>
          <w:lang w:eastAsia="pt-BR"/>
        </w:rPr>
        <w:t>App</w:t>
      </w:r>
      <w:r w:rsidRPr="00CB5AF8">
        <w:rPr>
          <w:rFonts w:ascii="Consolas" w:eastAsia="Times New Roman" w:hAnsi="Consolas" w:cs="Times New Roman"/>
          <w:color w:val="D4D4D4"/>
          <w:sz w:val="21"/>
          <w:szCs w:val="21"/>
          <w:lang w:eastAsia="pt-BR"/>
        </w:rPr>
        <w:t> </w:t>
      </w:r>
      <w:proofErr w:type="spellStart"/>
      <w:r w:rsidRPr="00CB5AF8">
        <w:rPr>
          <w:rFonts w:ascii="Consolas" w:eastAsia="Times New Roman" w:hAnsi="Consolas" w:cs="Times New Roman"/>
          <w:color w:val="C586C0"/>
          <w:sz w:val="21"/>
          <w:szCs w:val="21"/>
          <w:lang w:eastAsia="pt-BR"/>
        </w:rPr>
        <w:t>from</w:t>
      </w:r>
      <w:proofErr w:type="spellEnd"/>
      <w:r w:rsidRPr="00CB5AF8">
        <w:rPr>
          <w:rFonts w:ascii="Consolas" w:eastAsia="Times New Roman" w:hAnsi="Consolas" w:cs="Times New Roman"/>
          <w:color w:val="D4D4D4"/>
          <w:sz w:val="21"/>
          <w:szCs w:val="21"/>
          <w:lang w:eastAsia="pt-BR"/>
        </w:rPr>
        <w:t> </w:t>
      </w:r>
      <w:proofErr w:type="gramStart"/>
      <w:r w:rsidRPr="00CB5AF8">
        <w:rPr>
          <w:rFonts w:ascii="Consolas" w:eastAsia="Times New Roman" w:hAnsi="Consolas" w:cs="Times New Roman"/>
          <w:color w:val="CE9178"/>
          <w:sz w:val="21"/>
          <w:szCs w:val="21"/>
          <w:lang w:eastAsia="pt-BR"/>
        </w:rPr>
        <w:t>'./</w:t>
      </w:r>
      <w:proofErr w:type="gramEnd"/>
      <w:r w:rsidRPr="00CB5AF8">
        <w:rPr>
          <w:rFonts w:ascii="Consolas" w:eastAsia="Times New Roman" w:hAnsi="Consolas" w:cs="Times New Roman"/>
          <w:color w:val="CE9178"/>
          <w:sz w:val="21"/>
          <w:szCs w:val="21"/>
          <w:lang w:eastAsia="pt-BR"/>
        </w:rPr>
        <w:t>App'</w:t>
      </w:r>
    </w:p>
    <w:p w14:paraId="7DB9E6D7"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p>
    <w:p w14:paraId="5FD9BAD8"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569CD6"/>
          <w:sz w:val="21"/>
          <w:szCs w:val="21"/>
          <w:lang w:eastAsia="pt-BR"/>
        </w:rPr>
        <w:t>new</w:t>
      </w:r>
      <w:r w:rsidRPr="00CB5AF8">
        <w:rPr>
          <w:rFonts w:ascii="Consolas" w:eastAsia="Times New Roman" w:hAnsi="Consolas" w:cs="Times New Roman"/>
          <w:color w:val="D4D4D4"/>
          <w:sz w:val="21"/>
          <w:szCs w:val="21"/>
          <w:lang w:eastAsia="pt-BR"/>
        </w:rPr>
        <w:t> </w:t>
      </w:r>
      <w:proofErr w:type="spellStart"/>
      <w:proofErr w:type="gramStart"/>
      <w:r w:rsidRPr="00CB5AF8">
        <w:rPr>
          <w:rFonts w:ascii="Consolas" w:eastAsia="Times New Roman" w:hAnsi="Consolas" w:cs="Times New Roman"/>
          <w:color w:val="4EC9B0"/>
          <w:sz w:val="21"/>
          <w:szCs w:val="21"/>
          <w:lang w:eastAsia="pt-BR"/>
        </w:rPr>
        <w:t>Vue</w:t>
      </w:r>
      <w:proofErr w:type="spellEnd"/>
      <w:r w:rsidRPr="00CB5AF8">
        <w:rPr>
          <w:rFonts w:ascii="Consolas" w:eastAsia="Times New Roman" w:hAnsi="Consolas" w:cs="Times New Roman"/>
          <w:color w:val="D4D4D4"/>
          <w:sz w:val="21"/>
          <w:szCs w:val="21"/>
          <w:lang w:eastAsia="pt-BR"/>
        </w:rPr>
        <w:t>(</w:t>
      </w:r>
      <w:proofErr w:type="gramEnd"/>
      <w:r w:rsidRPr="00CB5AF8">
        <w:rPr>
          <w:rFonts w:ascii="Consolas" w:eastAsia="Times New Roman" w:hAnsi="Consolas" w:cs="Times New Roman"/>
          <w:color w:val="D4D4D4"/>
          <w:sz w:val="21"/>
          <w:szCs w:val="21"/>
          <w:lang w:eastAsia="pt-BR"/>
        </w:rPr>
        <w:t>{</w:t>
      </w:r>
    </w:p>
    <w:p w14:paraId="3EE1CA4F"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proofErr w:type="spellStart"/>
      <w:r w:rsidRPr="00CB5AF8">
        <w:rPr>
          <w:rFonts w:ascii="Consolas" w:eastAsia="Times New Roman" w:hAnsi="Consolas" w:cs="Times New Roman"/>
          <w:color w:val="9CDCFE"/>
          <w:sz w:val="21"/>
          <w:szCs w:val="21"/>
          <w:lang w:eastAsia="pt-BR"/>
        </w:rPr>
        <w:t>el</w:t>
      </w:r>
      <w:proofErr w:type="spellEnd"/>
      <w:r w:rsidRPr="00CB5AF8">
        <w:rPr>
          <w:rFonts w:ascii="Consolas" w:eastAsia="Times New Roman" w:hAnsi="Consolas" w:cs="Times New Roman"/>
          <w:color w:val="9CDCFE"/>
          <w:sz w:val="21"/>
          <w:szCs w:val="21"/>
          <w:lang w:eastAsia="pt-BR"/>
        </w:rPr>
        <w:t>:</w:t>
      </w:r>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CE9178"/>
          <w:sz w:val="21"/>
          <w:szCs w:val="21"/>
          <w:lang w:eastAsia="pt-BR"/>
        </w:rPr>
        <w:t>'#app'</w:t>
      </w:r>
      <w:r w:rsidRPr="00CB5AF8">
        <w:rPr>
          <w:rFonts w:ascii="Consolas" w:eastAsia="Times New Roman" w:hAnsi="Consolas" w:cs="Times New Roman"/>
          <w:color w:val="D4D4D4"/>
          <w:sz w:val="21"/>
          <w:szCs w:val="21"/>
          <w:lang w:eastAsia="pt-BR"/>
        </w:rPr>
        <w:t>,</w:t>
      </w:r>
    </w:p>
    <w:p w14:paraId="771B0A5E"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DCDCAA"/>
          <w:sz w:val="21"/>
          <w:szCs w:val="21"/>
          <w:lang w:eastAsia="pt-BR"/>
        </w:rPr>
        <w:t>render</w:t>
      </w:r>
      <w:r w:rsidRPr="00CB5AF8">
        <w:rPr>
          <w:rFonts w:ascii="Consolas" w:eastAsia="Times New Roman" w:hAnsi="Consolas" w:cs="Times New Roman"/>
          <w:color w:val="D4D4D4"/>
          <w:sz w:val="21"/>
          <w:szCs w:val="21"/>
          <w:lang w:eastAsia="pt-BR"/>
        </w:rPr>
        <w:t>(</w:t>
      </w:r>
      <w:proofErr w:type="spellStart"/>
      <w:r w:rsidRPr="00CB5AF8">
        <w:rPr>
          <w:rFonts w:ascii="Consolas" w:eastAsia="Times New Roman" w:hAnsi="Consolas" w:cs="Times New Roman"/>
          <w:color w:val="DCDCAA"/>
          <w:sz w:val="21"/>
          <w:szCs w:val="21"/>
          <w:lang w:eastAsia="pt-BR"/>
        </w:rPr>
        <w:t>createElement</w:t>
      </w:r>
      <w:proofErr w:type="spellEnd"/>
      <w:r w:rsidRPr="00CB5AF8">
        <w:rPr>
          <w:rFonts w:ascii="Consolas" w:eastAsia="Times New Roman" w:hAnsi="Consolas" w:cs="Times New Roman"/>
          <w:color w:val="D4D4D4"/>
          <w:sz w:val="21"/>
          <w:szCs w:val="21"/>
          <w:lang w:eastAsia="pt-BR"/>
        </w:rPr>
        <w:t>) {</w:t>
      </w:r>
    </w:p>
    <w:p w14:paraId="6369B7E6"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proofErr w:type="spellStart"/>
      <w:r w:rsidRPr="00CB5AF8">
        <w:rPr>
          <w:rFonts w:ascii="Consolas" w:eastAsia="Times New Roman" w:hAnsi="Consolas" w:cs="Times New Roman"/>
          <w:color w:val="C586C0"/>
          <w:sz w:val="21"/>
          <w:szCs w:val="21"/>
          <w:lang w:eastAsia="pt-BR"/>
        </w:rPr>
        <w:t>return</w:t>
      </w:r>
      <w:proofErr w:type="spellEnd"/>
      <w:r w:rsidRPr="00CB5AF8">
        <w:rPr>
          <w:rFonts w:ascii="Consolas" w:eastAsia="Times New Roman" w:hAnsi="Consolas" w:cs="Times New Roman"/>
          <w:color w:val="D4D4D4"/>
          <w:sz w:val="21"/>
          <w:szCs w:val="21"/>
          <w:lang w:eastAsia="pt-BR"/>
        </w:rPr>
        <w:t> </w:t>
      </w:r>
      <w:proofErr w:type="spellStart"/>
      <w:proofErr w:type="gramStart"/>
      <w:r w:rsidRPr="00CB5AF8">
        <w:rPr>
          <w:rFonts w:ascii="Consolas" w:eastAsia="Times New Roman" w:hAnsi="Consolas" w:cs="Times New Roman"/>
          <w:color w:val="DCDCAA"/>
          <w:sz w:val="21"/>
          <w:szCs w:val="21"/>
          <w:lang w:eastAsia="pt-BR"/>
        </w:rPr>
        <w:t>createElement</w:t>
      </w:r>
      <w:proofErr w:type="spellEnd"/>
      <w:r w:rsidRPr="00CB5AF8">
        <w:rPr>
          <w:rFonts w:ascii="Consolas" w:eastAsia="Times New Roman" w:hAnsi="Consolas" w:cs="Times New Roman"/>
          <w:color w:val="D4D4D4"/>
          <w:sz w:val="21"/>
          <w:szCs w:val="21"/>
          <w:lang w:eastAsia="pt-BR"/>
        </w:rPr>
        <w:t>(</w:t>
      </w:r>
      <w:proofErr w:type="gramEnd"/>
      <w:r w:rsidRPr="00CB5AF8">
        <w:rPr>
          <w:rFonts w:ascii="Consolas" w:eastAsia="Times New Roman" w:hAnsi="Consolas" w:cs="Times New Roman"/>
          <w:color w:val="9CDCFE"/>
          <w:sz w:val="21"/>
          <w:szCs w:val="21"/>
          <w:lang w:eastAsia="pt-BR"/>
        </w:rPr>
        <w:t>App</w:t>
      </w:r>
      <w:r w:rsidRPr="00CB5AF8">
        <w:rPr>
          <w:rFonts w:ascii="Consolas" w:eastAsia="Times New Roman" w:hAnsi="Consolas" w:cs="Times New Roman"/>
          <w:color w:val="D4D4D4"/>
          <w:sz w:val="21"/>
          <w:szCs w:val="21"/>
          <w:lang w:eastAsia="pt-BR"/>
        </w:rPr>
        <w:t>)</w:t>
      </w:r>
    </w:p>
    <w:p w14:paraId="69C0E737"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p>
    <w:p w14:paraId="28732211" w14:textId="77777777" w:rsidR="00CB5AF8" w:rsidRPr="00CB5AF8" w:rsidRDefault="00CB5AF8" w:rsidP="00CB5AF8">
      <w:pPr>
        <w:pStyle w:val="PargrafodaLista"/>
        <w:numPr>
          <w:ilvl w:val="0"/>
          <w:numId w:val="30"/>
        </w:num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w:t>
      </w:r>
    </w:p>
    <w:p w14:paraId="4A2BBD10" w14:textId="512FA271" w:rsidR="00CB5AF8" w:rsidRDefault="00CB5AF8" w:rsidP="00CB5AF8">
      <w:pPr>
        <w:pStyle w:val="PargrafodaLista"/>
        <w:tabs>
          <w:tab w:val="left" w:pos="5775"/>
        </w:tabs>
        <w:rPr>
          <w:sz w:val="24"/>
          <w:szCs w:val="24"/>
        </w:rPr>
      </w:pPr>
    </w:p>
    <w:p w14:paraId="2B77A716" w14:textId="479640CC" w:rsidR="00CB5AF8" w:rsidRDefault="00CB5AF8" w:rsidP="00CB5AF8">
      <w:pPr>
        <w:pStyle w:val="PargrafodaLista"/>
        <w:numPr>
          <w:ilvl w:val="0"/>
          <w:numId w:val="30"/>
        </w:numPr>
        <w:tabs>
          <w:tab w:val="left" w:pos="5775"/>
        </w:tabs>
        <w:rPr>
          <w:sz w:val="24"/>
          <w:szCs w:val="24"/>
        </w:rPr>
      </w:pPr>
      <w:r>
        <w:rPr>
          <w:sz w:val="24"/>
          <w:szCs w:val="24"/>
        </w:rPr>
        <w:t xml:space="preserve">Para termos uma noção da forma de um componente, </w:t>
      </w:r>
      <w:r w:rsidRPr="00980BC3">
        <w:rPr>
          <w:b/>
          <w:bCs/>
          <w:sz w:val="24"/>
          <w:szCs w:val="24"/>
          <w:highlight w:val="yellow"/>
        </w:rPr>
        <w:t xml:space="preserve">basicamente temos três blocos dentro de um componente </w:t>
      </w:r>
      <w:proofErr w:type="spellStart"/>
      <w:r w:rsidRPr="00980BC3">
        <w:rPr>
          <w:b/>
          <w:bCs/>
          <w:sz w:val="24"/>
          <w:szCs w:val="24"/>
          <w:highlight w:val="yellow"/>
        </w:rPr>
        <w:t>Vue</w:t>
      </w:r>
      <w:proofErr w:type="spellEnd"/>
      <w:r>
        <w:rPr>
          <w:sz w:val="24"/>
          <w:szCs w:val="24"/>
        </w:rPr>
        <w:t xml:space="preserve">, que são: </w:t>
      </w:r>
      <w:proofErr w:type="spellStart"/>
      <w:r w:rsidRPr="00980BC3">
        <w:rPr>
          <w:sz w:val="24"/>
          <w:szCs w:val="24"/>
          <w:highlight w:val="yellow"/>
        </w:rPr>
        <w:t>template</w:t>
      </w:r>
      <w:proofErr w:type="spellEnd"/>
      <w:r w:rsidRPr="00980BC3">
        <w:rPr>
          <w:sz w:val="24"/>
          <w:szCs w:val="24"/>
          <w:highlight w:val="yellow"/>
        </w:rPr>
        <w:t xml:space="preserve"> – onde vão os códigos HTML do componente, script – onde vão os scripts do nosso componente e </w:t>
      </w:r>
      <w:proofErr w:type="spellStart"/>
      <w:r w:rsidRPr="00980BC3">
        <w:rPr>
          <w:sz w:val="24"/>
          <w:szCs w:val="24"/>
          <w:highlight w:val="yellow"/>
        </w:rPr>
        <w:t>style</w:t>
      </w:r>
      <w:proofErr w:type="spellEnd"/>
      <w:r w:rsidRPr="00980BC3">
        <w:rPr>
          <w:sz w:val="24"/>
          <w:szCs w:val="24"/>
          <w:highlight w:val="yellow"/>
        </w:rPr>
        <w:t xml:space="preserve"> – onde vão os estilos de nosso componente</w:t>
      </w:r>
      <w:r>
        <w:rPr>
          <w:sz w:val="24"/>
          <w:szCs w:val="24"/>
        </w:rPr>
        <w:t>:</w:t>
      </w:r>
    </w:p>
    <w:p w14:paraId="501103EE" w14:textId="77777777" w:rsidR="00CB5AF8" w:rsidRPr="00CB5AF8" w:rsidRDefault="00CB5AF8" w:rsidP="00CB5AF8">
      <w:pPr>
        <w:pStyle w:val="PargrafodaLista"/>
        <w:rPr>
          <w:sz w:val="24"/>
          <w:szCs w:val="24"/>
        </w:rPr>
      </w:pPr>
    </w:p>
    <w:p w14:paraId="408BEDE7"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lastRenderedPageBreak/>
        <w:t>&lt;</w:t>
      </w:r>
      <w:proofErr w:type="spellStart"/>
      <w:r w:rsidRPr="00CB5AF8">
        <w:rPr>
          <w:rFonts w:ascii="Consolas" w:eastAsia="Times New Roman" w:hAnsi="Consolas" w:cs="Times New Roman"/>
          <w:color w:val="569CD6"/>
          <w:sz w:val="21"/>
          <w:szCs w:val="21"/>
          <w:lang w:eastAsia="pt-BR"/>
        </w:rPr>
        <w:t>template</w:t>
      </w:r>
      <w:proofErr w:type="spellEnd"/>
      <w:r w:rsidRPr="00CB5AF8">
        <w:rPr>
          <w:rFonts w:ascii="Consolas" w:eastAsia="Times New Roman" w:hAnsi="Consolas" w:cs="Times New Roman"/>
          <w:color w:val="808080"/>
          <w:sz w:val="21"/>
          <w:szCs w:val="21"/>
          <w:lang w:eastAsia="pt-BR"/>
        </w:rPr>
        <w:t>&gt;</w:t>
      </w:r>
    </w:p>
    <w:p w14:paraId="5332879D"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808080"/>
          <w:sz w:val="21"/>
          <w:szCs w:val="21"/>
          <w:lang w:eastAsia="pt-BR"/>
        </w:rPr>
        <w:t>&lt;</w:t>
      </w:r>
      <w:proofErr w:type="spellStart"/>
      <w:r w:rsidRPr="00CB5AF8">
        <w:rPr>
          <w:rFonts w:ascii="Consolas" w:eastAsia="Times New Roman" w:hAnsi="Consolas" w:cs="Times New Roman"/>
          <w:color w:val="569CD6"/>
          <w:sz w:val="21"/>
          <w:szCs w:val="21"/>
          <w:lang w:eastAsia="pt-BR"/>
        </w:rPr>
        <w:t>div</w:t>
      </w:r>
      <w:proofErr w:type="spellEnd"/>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9CDCFE"/>
          <w:sz w:val="21"/>
          <w:szCs w:val="21"/>
          <w:lang w:eastAsia="pt-BR"/>
        </w:rPr>
        <w:t>id</w:t>
      </w:r>
      <w:r w:rsidRPr="00CB5AF8">
        <w:rPr>
          <w:rFonts w:ascii="Consolas" w:eastAsia="Times New Roman" w:hAnsi="Consolas" w:cs="Times New Roman"/>
          <w:color w:val="D4D4D4"/>
          <w:sz w:val="21"/>
          <w:szCs w:val="21"/>
          <w:lang w:eastAsia="pt-BR"/>
        </w:rPr>
        <w:t>=</w:t>
      </w:r>
      <w:r w:rsidRPr="00CB5AF8">
        <w:rPr>
          <w:rFonts w:ascii="Consolas" w:eastAsia="Times New Roman" w:hAnsi="Consolas" w:cs="Times New Roman"/>
          <w:color w:val="CE9178"/>
          <w:sz w:val="21"/>
          <w:szCs w:val="21"/>
          <w:lang w:eastAsia="pt-BR"/>
        </w:rPr>
        <w:t>"app"</w:t>
      </w:r>
      <w:r w:rsidRPr="00CB5AF8">
        <w:rPr>
          <w:rFonts w:ascii="Consolas" w:eastAsia="Times New Roman" w:hAnsi="Consolas" w:cs="Times New Roman"/>
          <w:color w:val="808080"/>
          <w:sz w:val="21"/>
          <w:szCs w:val="21"/>
          <w:lang w:eastAsia="pt-BR"/>
        </w:rPr>
        <w:t>&gt;</w:t>
      </w:r>
    </w:p>
    <w:p w14:paraId="548983ED"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808080"/>
          <w:sz w:val="21"/>
          <w:szCs w:val="21"/>
          <w:lang w:eastAsia="pt-BR"/>
        </w:rPr>
        <w:t>&lt;</w:t>
      </w:r>
      <w:r w:rsidRPr="00CB5AF8">
        <w:rPr>
          <w:rFonts w:ascii="Consolas" w:eastAsia="Times New Roman" w:hAnsi="Consolas" w:cs="Times New Roman"/>
          <w:color w:val="569CD6"/>
          <w:sz w:val="21"/>
          <w:szCs w:val="21"/>
          <w:lang w:eastAsia="pt-BR"/>
        </w:rPr>
        <w:t>h1</w:t>
      </w:r>
      <w:r w:rsidRPr="00CB5AF8">
        <w:rPr>
          <w:rFonts w:ascii="Consolas" w:eastAsia="Times New Roman" w:hAnsi="Consolas" w:cs="Times New Roman"/>
          <w:color w:val="808080"/>
          <w:sz w:val="21"/>
          <w:szCs w:val="21"/>
          <w:lang w:eastAsia="pt-BR"/>
        </w:rPr>
        <w:t>&gt;</w:t>
      </w:r>
      <w:r w:rsidRPr="00CB5AF8">
        <w:rPr>
          <w:rFonts w:ascii="Consolas" w:eastAsia="Times New Roman" w:hAnsi="Consolas" w:cs="Times New Roman"/>
          <w:color w:val="D4D4D4"/>
          <w:sz w:val="21"/>
          <w:szCs w:val="21"/>
          <w:lang w:eastAsia="pt-BR"/>
        </w:rPr>
        <w:t>Olá </w:t>
      </w:r>
      <w:proofErr w:type="spellStart"/>
      <w:proofErr w:type="gramStart"/>
      <w:r w:rsidRPr="00CB5AF8">
        <w:rPr>
          <w:rFonts w:ascii="Consolas" w:eastAsia="Times New Roman" w:hAnsi="Consolas" w:cs="Times New Roman"/>
          <w:color w:val="D4D4D4"/>
          <w:sz w:val="21"/>
          <w:szCs w:val="21"/>
          <w:lang w:eastAsia="pt-BR"/>
        </w:rPr>
        <w:t>Vue</w:t>
      </w:r>
      <w:proofErr w:type="spellEnd"/>
      <w:r w:rsidRPr="00CB5AF8">
        <w:rPr>
          <w:rFonts w:ascii="Consolas" w:eastAsia="Times New Roman" w:hAnsi="Consolas" w:cs="Times New Roman"/>
          <w:color w:val="D4D4D4"/>
          <w:sz w:val="21"/>
          <w:szCs w:val="21"/>
          <w:lang w:eastAsia="pt-BR"/>
        </w:rPr>
        <w:t>!</w:t>
      </w:r>
      <w:r w:rsidRPr="00CB5AF8">
        <w:rPr>
          <w:rFonts w:ascii="Consolas" w:eastAsia="Times New Roman" w:hAnsi="Consolas" w:cs="Times New Roman"/>
          <w:color w:val="808080"/>
          <w:sz w:val="21"/>
          <w:szCs w:val="21"/>
          <w:lang w:eastAsia="pt-BR"/>
        </w:rPr>
        <w:t>&lt;</w:t>
      </w:r>
      <w:proofErr w:type="gramEnd"/>
      <w:r w:rsidRPr="00CB5AF8">
        <w:rPr>
          <w:rFonts w:ascii="Consolas" w:eastAsia="Times New Roman" w:hAnsi="Consolas" w:cs="Times New Roman"/>
          <w:color w:val="808080"/>
          <w:sz w:val="21"/>
          <w:szCs w:val="21"/>
          <w:lang w:eastAsia="pt-BR"/>
        </w:rPr>
        <w:t>/</w:t>
      </w:r>
      <w:r w:rsidRPr="00CB5AF8">
        <w:rPr>
          <w:rFonts w:ascii="Consolas" w:eastAsia="Times New Roman" w:hAnsi="Consolas" w:cs="Times New Roman"/>
          <w:color w:val="569CD6"/>
          <w:sz w:val="21"/>
          <w:szCs w:val="21"/>
          <w:lang w:eastAsia="pt-BR"/>
        </w:rPr>
        <w:t>h1</w:t>
      </w:r>
      <w:r w:rsidRPr="00CB5AF8">
        <w:rPr>
          <w:rFonts w:ascii="Consolas" w:eastAsia="Times New Roman" w:hAnsi="Consolas" w:cs="Times New Roman"/>
          <w:color w:val="808080"/>
          <w:sz w:val="21"/>
          <w:szCs w:val="21"/>
          <w:lang w:eastAsia="pt-BR"/>
        </w:rPr>
        <w:t>&gt;</w:t>
      </w:r>
    </w:p>
    <w:p w14:paraId="3A96F889"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808080"/>
          <w:sz w:val="21"/>
          <w:szCs w:val="21"/>
          <w:lang w:eastAsia="pt-BR"/>
        </w:rPr>
        <w:t>&lt;/</w:t>
      </w:r>
      <w:proofErr w:type="spellStart"/>
      <w:r w:rsidRPr="00CB5AF8">
        <w:rPr>
          <w:rFonts w:ascii="Consolas" w:eastAsia="Times New Roman" w:hAnsi="Consolas" w:cs="Times New Roman"/>
          <w:color w:val="569CD6"/>
          <w:sz w:val="21"/>
          <w:szCs w:val="21"/>
          <w:lang w:eastAsia="pt-BR"/>
        </w:rPr>
        <w:t>div</w:t>
      </w:r>
      <w:proofErr w:type="spellEnd"/>
      <w:r w:rsidRPr="00CB5AF8">
        <w:rPr>
          <w:rFonts w:ascii="Consolas" w:eastAsia="Times New Roman" w:hAnsi="Consolas" w:cs="Times New Roman"/>
          <w:color w:val="808080"/>
          <w:sz w:val="21"/>
          <w:szCs w:val="21"/>
          <w:lang w:eastAsia="pt-BR"/>
        </w:rPr>
        <w:t>&gt;</w:t>
      </w:r>
    </w:p>
    <w:p w14:paraId="4CC966A7"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t>&lt;/</w:t>
      </w:r>
      <w:proofErr w:type="spellStart"/>
      <w:r w:rsidRPr="00CB5AF8">
        <w:rPr>
          <w:rFonts w:ascii="Consolas" w:eastAsia="Times New Roman" w:hAnsi="Consolas" w:cs="Times New Roman"/>
          <w:color w:val="569CD6"/>
          <w:sz w:val="21"/>
          <w:szCs w:val="21"/>
          <w:lang w:eastAsia="pt-BR"/>
        </w:rPr>
        <w:t>template</w:t>
      </w:r>
      <w:proofErr w:type="spellEnd"/>
      <w:r w:rsidRPr="00CB5AF8">
        <w:rPr>
          <w:rFonts w:ascii="Consolas" w:eastAsia="Times New Roman" w:hAnsi="Consolas" w:cs="Times New Roman"/>
          <w:color w:val="808080"/>
          <w:sz w:val="21"/>
          <w:szCs w:val="21"/>
          <w:lang w:eastAsia="pt-BR"/>
        </w:rPr>
        <w:t>&gt;</w:t>
      </w:r>
    </w:p>
    <w:p w14:paraId="6573E810"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p>
    <w:p w14:paraId="2A9A8E06"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t>&lt;</w:t>
      </w:r>
      <w:r w:rsidRPr="00CB5AF8">
        <w:rPr>
          <w:rFonts w:ascii="Consolas" w:eastAsia="Times New Roman" w:hAnsi="Consolas" w:cs="Times New Roman"/>
          <w:color w:val="569CD6"/>
          <w:sz w:val="21"/>
          <w:szCs w:val="21"/>
          <w:lang w:eastAsia="pt-BR"/>
        </w:rPr>
        <w:t>script</w:t>
      </w:r>
      <w:r w:rsidRPr="00CB5AF8">
        <w:rPr>
          <w:rFonts w:ascii="Consolas" w:eastAsia="Times New Roman" w:hAnsi="Consolas" w:cs="Times New Roman"/>
          <w:color w:val="808080"/>
          <w:sz w:val="21"/>
          <w:szCs w:val="21"/>
          <w:lang w:eastAsia="pt-BR"/>
        </w:rPr>
        <w:t>&gt;</w:t>
      </w:r>
    </w:p>
    <w:p w14:paraId="0647385A"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CB5AF8">
        <w:rPr>
          <w:rFonts w:ascii="Consolas" w:eastAsia="Times New Roman" w:hAnsi="Consolas" w:cs="Times New Roman"/>
          <w:color w:val="C586C0"/>
          <w:sz w:val="21"/>
          <w:szCs w:val="21"/>
          <w:lang w:eastAsia="pt-BR"/>
        </w:rPr>
        <w:t>export</w:t>
      </w:r>
      <w:proofErr w:type="spellEnd"/>
      <w:r w:rsidRPr="00CB5AF8">
        <w:rPr>
          <w:rFonts w:ascii="Consolas" w:eastAsia="Times New Roman" w:hAnsi="Consolas" w:cs="Times New Roman"/>
          <w:color w:val="D4D4D4"/>
          <w:sz w:val="21"/>
          <w:szCs w:val="21"/>
          <w:lang w:eastAsia="pt-BR"/>
        </w:rPr>
        <w:t> </w:t>
      </w:r>
      <w:r w:rsidRPr="00CB5AF8">
        <w:rPr>
          <w:rFonts w:ascii="Consolas" w:eastAsia="Times New Roman" w:hAnsi="Consolas" w:cs="Times New Roman"/>
          <w:color w:val="C586C0"/>
          <w:sz w:val="21"/>
          <w:szCs w:val="21"/>
          <w:lang w:eastAsia="pt-BR"/>
        </w:rPr>
        <w:t>default</w:t>
      </w:r>
      <w:r w:rsidRPr="00CB5AF8">
        <w:rPr>
          <w:rFonts w:ascii="Consolas" w:eastAsia="Times New Roman" w:hAnsi="Consolas" w:cs="Times New Roman"/>
          <w:color w:val="D4D4D4"/>
          <w:sz w:val="21"/>
          <w:szCs w:val="21"/>
          <w:lang w:eastAsia="pt-BR"/>
        </w:rPr>
        <w:t> {</w:t>
      </w:r>
    </w:p>
    <w:p w14:paraId="754982B3"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    </w:t>
      </w:r>
    </w:p>
    <w:p w14:paraId="2027FB19"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D4D4D4"/>
          <w:sz w:val="21"/>
          <w:szCs w:val="21"/>
          <w:lang w:eastAsia="pt-BR"/>
        </w:rPr>
        <w:t>}</w:t>
      </w:r>
    </w:p>
    <w:p w14:paraId="38D8C17A"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t>&lt;/</w:t>
      </w:r>
      <w:r w:rsidRPr="00CB5AF8">
        <w:rPr>
          <w:rFonts w:ascii="Consolas" w:eastAsia="Times New Roman" w:hAnsi="Consolas" w:cs="Times New Roman"/>
          <w:color w:val="569CD6"/>
          <w:sz w:val="21"/>
          <w:szCs w:val="21"/>
          <w:lang w:eastAsia="pt-BR"/>
        </w:rPr>
        <w:t>script</w:t>
      </w:r>
      <w:r w:rsidRPr="00CB5AF8">
        <w:rPr>
          <w:rFonts w:ascii="Consolas" w:eastAsia="Times New Roman" w:hAnsi="Consolas" w:cs="Times New Roman"/>
          <w:color w:val="808080"/>
          <w:sz w:val="21"/>
          <w:szCs w:val="21"/>
          <w:lang w:eastAsia="pt-BR"/>
        </w:rPr>
        <w:t>&gt;</w:t>
      </w:r>
    </w:p>
    <w:p w14:paraId="6E834587"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p>
    <w:p w14:paraId="3D0F2E93"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t>&lt;</w:t>
      </w:r>
      <w:proofErr w:type="spellStart"/>
      <w:r w:rsidRPr="00CB5AF8">
        <w:rPr>
          <w:rFonts w:ascii="Consolas" w:eastAsia="Times New Roman" w:hAnsi="Consolas" w:cs="Times New Roman"/>
          <w:color w:val="569CD6"/>
          <w:sz w:val="21"/>
          <w:szCs w:val="21"/>
          <w:lang w:eastAsia="pt-BR"/>
        </w:rPr>
        <w:t>style</w:t>
      </w:r>
      <w:proofErr w:type="spellEnd"/>
      <w:r w:rsidRPr="00CB5AF8">
        <w:rPr>
          <w:rFonts w:ascii="Consolas" w:eastAsia="Times New Roman" w:hAnsi="Consolas" w:cs="Times New Roman"/>
          <w:color w:val="808080"/>
          <w:sz w:val="21"/>
          <w:szCs w:val="21"/>
          <w:lang w:eastAsia="pt-BR"/>
        </w:rPr>
        <w:t>&gt;</w:t>
      </w:r>
    </w:p>
    <w:p w14:paraId="0A7A91DA"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p>
    <w:p w14:paraId="1B3A0082" w14:textId="77777777" w:rsidR="00CB5AF8" w:rsidRPr="00CB5AF8" w:rsidRDefault="00CB5AF8" w:rsidP="00CB5AF8">
      <w:pPr>
        <w:shd w:val="clear" w:color="auto" w:fill="1E1E1E"/>
        <w:spacing w:after="0" w:line="285" w:lineRule="atLeast"/>
        <w:rPr>
          <w:rFonts w:ascii="Consolas" w:eastAsia="Times New Roman" w:hAnsi="Consolas" w:cs="Times New Roman"/>
          <w:color w:val="D4D4D4"/>
          <w:sz w:val="21"/>
          <w:szCs w:val="21"/>
          <w:lang w:eastAsia="pt-BR"/>
        </w:rPr>
      </w:pPr>
      <w:r w:rsidRPr="00CB5AF8">
        <w:rPr>
          <w:rFonts w:ascii="Consolas" w:eastAsia="Times New Roman" w:hAnsi="Consolas" w:cs="Times New Roman"/>
          <w:color w:val="808080"/>
          <w:sz w:val="21"/>
          <w:szCs w:val="21"/>
          <w:lang w:eastAsia="pt-BR"/>
        </w:rPr>
        <w:t>&lt;/</w:t>
      </w:r>
      <w:proofErr w:type="spellStart"/>
      <w:r w:rsidRPr="00CB5AF8">
        <w:rPr>
          <w:rFonts w:ascii="Consolas" w:eastAsia="Times New Roman" w:hAnsi="Consolas" w:cs="Times New Roman"/>
          <w:color w:val="569CD6"/>
          <w:sz w:val="21"/>
          <w:szCs w:val="21"/>
          <w:lang w:eastAsia="pt-BR"/>
        </w:rPr>
        <w:t>style</w:t>
      </w:r>
      <w:proofErr w:type="spellEnd"/>
      <w:r w:rsidRPr="00CB5AF8">
        <w:rPr>
          <w:rFonts w:ascii="Consolas" w:eastAsia="Times New Roman" w:hAnsi="Consolas" w:cs="Times New Roman"/>
          <w:color w:val="808080"/>
          <w:sz w:val="21"/>
          <w:szCs w:val="21"/>
          <w:lang w:eastAsia="pt-BR"/>
        </w:rPr>
        <w:t>&gt;</w:t>
      </w:r>
    </w:p>
    <w:p w14:paraId="454CB037" w14:textId="45182C07" w:rsidR="00CB5AF8" w:rsidRDefault="00CB5AF8" w:rsidP="00CB5AF8">
      <w:pPr>
        <w:tabs>
          <w:tab w:val="left" w:pos="5775"/>
        </w:tabs>
        <w:rPr>
          <w:sz w:val="24"/>
          <w:szCs w:val="24"/>
        </w:rPr>
      </w:pPr>
    </w:p>
    <w:p w14:paraId="4B5DF0B1" w14:textId="39CB1E73" w:rsidR="00CB5AF8" w:rsidRPr="00980BC3" w:rsidRDefault="00940D50" w:rsidP="00CB5AF8">
      <w:pPr>
        <w:tabs>
          <w:tab w:val="left" w:pos="5775"/>
        </w:tabs>
        <w:rPr>
          <w:b/>
          <w:bCs/>
          <w:sz w:val="24"/>
          <w:szCs w:val="24"/>
        </w:rPr>
      </w:pPr>
      <w:r w:rsidRPr="00980BC3">
        <w:rPr>
          <w:b/>
          <w:bCs/>
          <w:sz w:val="24"/>
          <w:szCs w:val="24"/>
          <w:highlight w:val="yellow"/>
        </w:rPr>
        <w:t xml:space="preserve">No exemplo abaixo eu dentro de um componente importei outros dois componentes dentro da </w:t>
      </w:r>
      <w:proofErr w:type="spellStart"/>
      <w:r w:rsidRPr="00980BC3">
        <w:rPr>
          <w:b/>
          <w:bCs/>
          <w:sz w:val="24"/>
          <w:szCs w:val="24"/>
          <w:highlight w:val="yellow"/>
        </w:rPr>
        <w:t>tag</w:t>
      </w:r>
      <w:proofErr w:type="spellEnd"/>
      <w:r w:rsidRPr="00980BC3">
        <w:rPr>
          <w:b/>
          <w:bCs/>
          <w:sz w:val="24"/>
          <w:szCs w:val="24"/>
          <w:highlight w:val="yellow"/>
        </w:rPr>
        <w:t xml:space="preserve"> de script e estou usando estes dois componentes que importei dentro da </w:t>
      </w:r>
      <w:proofErr w:type="spellStart"/>
      <w:r w:rsidRPr="00980BC3">
        <w:rPr>
          <w:b/>
          <w:bCs/>
          <w:sz w:val="24"/>
          <w:szCs w:val="24"/>
          <w:highlight w:val="yellow"/>
        </w:rPr>
        <w:t>tag</w:t>
      </w:r>
      <w:proofErr w:type="spellEnd"/>
      <w:r w:rsidRPr="00980BC3">
        <w:rPr>
          <w:b/>
          <w:bCs/>
          <w:sz w:val="24"/>
          <w:szCs w:val="24"/>
          <w:highlight w:val="yellow"/>
        </w:rPr>
        <w:t xml:space="preserve"> de </w:t>
      </w:r>
      <w:proofErr w:type="spellStart"/>
      <w:r w:rsidRPr="00980BC3">
        <w:rPr>
          <w:b/>
          <w:bCs/>
          <w:sz w:val="24"/>
          <w:szCs w:val="24"/>
          <w:highlight w:val="yellow"/>
        </w:rPr>
        <w:t>template</w:t>
      </w:r>
      <w:proofErr w:type="spellEnd"/>
      <w:r w:rsidRPr="00980BC3">
        <w:rPr>
          <w:b/>
          <w:bCs/>
          <w:sz w:val="24"/>
          <w:szCs w:val="24"/>
          <w:highlight w:val="yellow"/>
        </w:rPr>
        <w:t xml:space="preserve"> HTML.</w:t>
      </w:r>
    </w:p>
    <w:p w14:paraId="7113F59A" w14:textId="2CE2BC12" w:rsidR="00940D50" w:rsidRDefault="00940D50" w:rsidP="00CB5AF8">
      <w:pPr>
        <w:tabs>
          <w:tab w:val="left" w:pos="5775"/>
        </w:tabs>
        <w:rPr>
          <w:sz w:val="24"/>
          <w:szCs w:val="24"/>
        </w:rPr>
      </w:pPr>
      <w:r>
        <w:rPr>
          <w:noProof/>
        </w:rPr>
        <w:drawing>
          <wp:inline distT="0" distB="0" distL="0" distR="0" wp14:anchorId="7D6FA37C" wp14:editId="3EDFBF36">
            <wp:extent cx="3238500" cy="333375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8500" cy="3333750"/>
                    </a:xfrm>
                    <a:prstGeom prst="rect">
                      <a:avLst/>
                    </a:prstGeom>
                  </pic:spPr>
                </pic:pic>
              </a:graphicData>
            </a:graphic>
          </wp:inline>
        </w:drawing>
      </w:r>
    </w:p>
    <w:p w14:paraId="1155B89D" w14:textId="209809BF" w:rsidR="00197877" w:rsidRDefault="00197877" w:rsidP="00CB5AF8">
      <w:pPr>
        <w:tabs>
          <w:tab w:val="left" w:pos="5775"/>
        </w:tabs>
        <w:rPr>
          <w:sz w:val="24"/>
          <w:szCs w:val="24"/>
        </w:rPr>
      </w:pPr>
    </w:p>
    <w:p w14:paraId="03BAAC66" w14:textId="2B746786" w:rsidR="00197877" w:rsidRDefault="00197877" w:rsidP="00CB5AF8">
      <w:pPr>
        <w:tabs>
          <w:tab w:val="left" w:pos="5775"/>
        </w:tabs>
        <w:rPr>
          <w:sz w:val="24"/>
          <w:szCs w:val="24"/>
        </w:rPr>
      </w:pPr>
    </w:p>
    <w:p w14:paraId="2BB44870" w14:textId="3E4BB27A" w:rsidR="00197877" w:rsidRDefault="00197877" w:rsidP="00CB5AF8">
      <w:pPr>
        <w:tabs>
          <w:tab w:val="left" w:pos="5775"/>
        </w:tabs>
        <w:rPr>
          <w:sz w:val="24"/>
          <w:szCs w:val="24"/>
        </w:rPr>
      </w:pPr>
    </w:p>
    <w:p w14:paraId="790AB83A" w14:textId="2B4A74F8" w:rsidR="00197877" w:rsidRDefault="00197877" w:rsidP="00CB5AF8">
      <w:pPr>
        <w:tabs>
          <w:tab w:val="left" w:pos="5775"/>
        </w:tabs>
        <w:rPr>
          <w:sz w:val="24"/>
          <w:szCs w:val="24"/>
        </w:rPr>
      </w:pPr>
    </w:p>
    <w:p w14:paraId="62761726" w14:textId="6762EA77" w:rsidR="00197877" w:rsidRDefault="00197877" w:rsidP="00CB5AF8">
      <w:pPr>
        <w:tabs>
          <w:tab w:val="left" w:pos="5775"/>
        </w:tabs>
        <w:rPr>
          <w:sz w:val="24"/>
          <w:szCs w:val="24"/>
        </w:rPr>
      </w:pPr>
    </w:p>
    <w:p w14:paraId="58C9B304" w14:textId="4CE58DD9" w:rsidR="00197877" w:rsidRDefault="00197877" w:rsidP="00CB5AF8">
      <w:pPr>
        <w:tabs>
          <w:tab w:val="left" w:pos="5775"/>
        </w:tabs>
        <w:rPr>
          <w:sz w:val="24"/>
          <w:szCs w:val="24"/>
        </w:rPr>
      </w:pPr>
    </w:p>
    <w:p w14:paraId="1D7F9F2B" w14:textId="30359741" w:rsidR="00197877" w:rsidRDefault="00197877" w:rsidP="00CB5AF8">
      <w:pPr>
        <w:tabs>
          <w:tab w:val="left" w:pos="5775"/>
        </w:tabs>
        <w:rPr>
          <w:sz w:val="24"/>
          <w:szCs w:val="24"/>
        </w:rPr>
      </w:pPr>
      <w:r>
        <w:rPr>
          <w:sz w:val="24"/>
          <w:szCs w:val="24"/>
        </w:rPr>
        <w:t xml:space="preserve">O exemplo abaixo mostra uma coisa que temos no </w:t>
      </w:r>
      <w:proofErr w:type="spellStart"/>
      <w:r>
        <w:rPr>
          <w:sz w:val="24"/>
          <w:szCs w:val="24"/>
        </w:rPr>
        <w:t>Vue</w:t>
      </w:r>
      <w:proofErr w:type="spellEnd"/>
      <w:r>
        <w:rPr>
          <w:sz w:val="24"/>
          <w:szCs w:val="24"/>
        </w:rPr>
        <w:t xml:space="preserve"> e também tínhamos no </w:t>
      </w:r>
      <w:proofErr w:type="spellStart"/>
      <w:r>
        <w:rPr>
          <w:sz w:val="24"/>
          <w:szCs w:val="24"/>
        </w:rPr>
        <w:t>React</w:t>
      </w:r>
      <w:proofErr w:type="spellEnd"/>
      <w:r>
        <w:rPr>
          <w:sz w:val="24"/>
          <w:szCs w:val="24"/>
        </w:rPr>
        <w:t xml:space="preserve">, que é o uso de propriedades. Neste exemplo abaixo </w:t>
      </w:r>
      <w:r w:rsidR="00507D53">
        <w:rPr>
          <w:sz w:val="24"/>
          <w:szCs w:val="24"/>
        </w:rPr>
        <w:t>nós</w:t>
      </w:r>
      <w:r>
        <w:rPr>
          <w:sz w:val="24"/>
          <w:szCs w:val="24"/>
        </w:rPr>
        <w:t xml:space="preserve"> colocamos as </w:t>
      </w:r>
      <w:proofErr w:type="spellStart"/>
      <w:r>
        <w:rPr>
          <w:sz w:val="24"/>
          <w:szCs w:val="24"/>
        </w:rPr>
        <w:t>props</w:t>
      </w:r>
      <w:proofErr w:type="spellEnd"/>
      <w:r>
        <w:rPr>
          <w:sz w:val="24"/>
          <w:szCs w:val="24"/>
        </w:rPr>
        <w:t xml:space="preserve"> </w:t>
      </w:r>
      <w:proofErr w:type="spellStart"/>
      <w:r>
        <w:rPr>
          <w:sz w:val="24"/>
          <w:szCs w:val="24"/>
        </w:rPr>
        <w:t>label</w:t>
      </w:r>
      <w:proofErr w:type="spellEnd"/>
      <w:r>
        <w:rPr>
          <w:sz w:val="24"/>
          <w:szCs w:val="24"/>
        </w:rPr>
        <w:t xml:space="preserve"> que serve para dar um </w:t>
      </w:r>
      <w:proofErr w:type="spellStart"/>
      <w:r>
        <w:rPr>
          <w:sz w:val="24"/>
          <w:szCs w:val="24"/>
        </w:rPr>
        <w:t>label</w:t>
      </w:r>
      <w:proofErr w:type="spellEnd"/>
      <w:r>
        <w:rPr>
          <w:sz w:val="24"/>
          <w:szCs w:val="24"/>
        </w:rPr>
        <w:t xml:space="preserve"> pro nosso componente, e as </w:t>
      </w:r>
      <w:proofErr w:type="spellStart"/>
      <w:r>
        <w:rPr>
          <w:sz w:val="24"/>
          <w:szCs w:val="24"/>
        </w:rPr>
        <w:t>props</w:t>
      </w:r>
      <w:proofErr w:type="spellEnd"/>
      <w:r>
        <w:rPr>
          <w:sz w:val="24"/>
          <w:szCs w:val="24"/>
        </w:rPr>
        <w:t xml:space="preserve"> </w:t>
      </w:r>
      <w:proofErr w:type="spellStart"/>
      <w:r>
        <w:rPr>
          <w:sz w:val="24"/>
          <w:szCs w:val="24"/>
        </w:rPr>
        <w:t>operation</w:t>
      </w:r>
      <w:proofErr w:type="spellEnd"/>
      <w:r>
        <w:rPr>
          <w:sz w:val="24"/>
          <w:szCs w:val="24"/>
        </w:rPr>
        <w:t xml:space="preserve">, </w:t>
      </w:r>
      <w:proofErr w:type="spellStart"/>
      <w:r>
        <w:rPr>
          <w:sz w:val="24"/>
          <w:szCs w:val="24"/>
        </w:rPr>
        <w:t>double</w:t>
      </w:r>
      <w:proofErr w:type="spellEnd"/>
      <w:r>
        <w:rPr>
          <w:sz w:val="24"/>
          <w:szCs w:val="24"/>
        </w:rPr>
        <w:t xml:space="preserve"> e triple que são booleanos, para ser aplicado a um botão quando for verdadeiro, por exemplo: um botão ter três colunas tem que ter a </w:t>
      </w:r>
      <w:proofErr w:type="spellStart"/>
      <w:r>
        <w:rPr>
          <w:sz w:val="24"/>
          <w:szCs w:val="24"/>
        </w:rPr>
        <w:t>prop</w:t>
      </w:r>
      <w:proofErr w:type="spellEnd"/>
      <w:r>
        <w:rPr>
          <w:sz w:val="24"/>
          <w:szCs w:val="24"/>
        </w:rPr>
        <w:t xml:space="preserve"> triple como verdadeiro, para um botão ser de uma operação, a </w:t>
      </w:r>
      <w:proofErr w:type="spellStart"/>
      <w:r>
        <w:rPr>
          <w:sz w:val="24"/>
          <w:szCs w:val="24"/>
        </w:rPr>
        <w:t>prop</w:t>
      </w:r>
      <w:proofErr w:type="spellEnd"/>
      <w:r>
        <w:rPr>
          <w:sz w:val="24"/>
          <w:szCs w:val="24"/>
        </w:rPr>
        <w:t xml:space="preserve"> </w:t>
      </w:r>
      <w:proofErr w:type="spellStart"/>
      <w:r>
        <w:rPr>
          <w:sz w:val="24"/>
          <w:szCs w:val="24"/>
        </w:rPr>
        <w:t>operation</w:t>
      </w:r>
      <w:proofErr w:type="spellEnd"/>
      <w:r>
        <w:rPr>
          <w:sz w:val="24"/>
          <w:szCs w:val="24"/>
        </w:rPr>
        <w:t xml:space="preserve"> tem que ser verdadeiro.</w:t>
      </w:r>
      <w:r w:rsidR="00604F7C">
        <w:rPr>
          <w:sz w:val="24"/>
          <w:szCs w:val="24"/>
        </w:rPr>
        <w:t xml:space="preserve"> A gente passa o valor dessas propriedades quando instanciarmos esses componentes no componente principal App. Ao colocar os valores das propriedades, as classes CCS serão aplicadas se a propriedade for verdadei</w:t>
      </w:r>
      <w:r w:rsidR="00507D53">
        <w:rPr>
          <w:sz w:val="24"/>
          <w:szCs w:val="24"/>
        </w:rPr>
        <w:t>ra</w:t>
      </w:r>
      <w:r w:rsidR="00604F7C">
        <w:rPr>
          <w:sz w:val="24"/>
          <w:szCs w:val="24"/>
        </w:rPr>
        <w:t xml:space="preserve">, </w:t>
      </w:r>
      <w:proofErr w:type="spellStart"/>
      <w:r w:rsidR="00604F7C">
        <w:rPr>
          <w:sz w:val="24"/>
          <w:szCs w:val="24"/>
        </w:rPr>
        <w:t>ex</w:t>
      </w:r>
      <w:proofErr w:type="spellEnd"/>
      <w:r w:rsidR="00604F7C">
        <w:rPr>
          <w:sz w:val="24"/>
          <w:szCs w:val="24"/>
        </w:rPr>
        <w:t xml:space="preserve">: se a </w:t>
      </w:r>
      <w:proofErr w:type="spellStart"/>
      <w:r w:rsidR="00604F7C">
        <w:rPr>
          <w:sz w:val="24"/>
          <w:szCs w:val="24"/>
        </w:rPr>
        <w:t>prop</w:t>
      </w:r>
      <w:proofErr w:type="spellEnd"/>
      <w:r w:rsidR="00604F7C">
        <w:rPr>
          <w:sz w:val="24"/>
          <w:szCs w:val="24"/>
        </w:rPr>
        <w:t xml:space="preserve"> </w:t>
      </w:r>
      <w:proofErr w:type="spellStart"/>
      <w:r w:rsidR="00604F7C">
        <w:rPr>
          <w:sz w:val="24"/>
          <w:szCs w:val="24"/>
        </w:rPr>
        <w:t>double</w:t>
      </w:r>
      <w:proofErr w:type="spellEnd"/>
      <w:r w:rsidR="00604F7C">
        <w:rPr>
          <w:sz w:val="24"/>
          <w:szCs w:val="24"/>
        </w:rPr>
        <w:t xml:space="preserve"> for verdadeira, vai aplicar ao componente Button a classe CCS para um botão com duas colunas.</w:t>
      </w:r>
    </w:p>
    <w:p w14:paraId="4CA00645" w14:textId="321D5025" w:rsidR="00197877" w:rsidRDefault="00197877" w:rsidP="00CB5AF8">
      <w:pPr>
        <w:tabs>
          <w:tab w:val="left" w:pos="5775"/>
        </w:tabs>
        <w:rPr>
          <w:sz w:val="24"/>
          <w:szCs w:val="24"/>
        </w:rPr>
      </w:pPr>
    </w:p>
    <w:p w14:paraId="2998756F" w14:textId="12F8699D" w:rsidR="00197877" w:rsidRDefault="00197877" w:rsidP="00CB5AF8">
      <w:pPr>
        <w:tabs>
          <w:tab w:val="left" w:pos="5775"/>
        </w:tabs>
        <w:rPr>
          <w:sz w:val="24"/>
          <w:szCs w:val="24"/>
        </w:rPr>
      </w:pPr>
      <w:r>
        <w:rPr>
          <w:noProof/>
        </w:rPr>
        <w:drawing>
          <wp:inline distT="0" distB="0" distL="0" distR="0" wp14:anchorId="68A3124D" wp14:editId="5301F1C8">
            <wp:extent cx="4648200" cy="335280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8200" cy="3352800"/>
                    </a:xfrm>
                    <a:prstGeom prst="rect">
                      <a:avLst/>
                    </a:prstGeom>
                  </pic:spPr>
                </pic:pic>
              </a:graphicData>
            </a:graphic>
          </wp:inline>
        </w:drawing>
      </w:r>
    </w:p>
    <w:p w14:paraId="5EF86D12" w14:textId="3C3DE0AD" w:rsidR="00507D53" w:rsidRDefault="00507D53" w:rsidP="00CB5AF8">
      <w:pPr>
        <w:tabs>
          <w:tab w:val="left" w:pos="5775"/>
        </w:tabs>
        <w:rPr>
          <w:sz w:val="24"/>
          <w:szCs w:val="24"/>
        </w:rPr>
      </w:pPr>
      <w:r>
        <w:rPr>
          <w:noProof/>
        </w:rPr>
        <w:lastRenderedPageBreak/>
        <w:drawing>
          <wp:inline distT="0" distB="0" distL="0" distR="0" wp14:anchorId="4BCE80BD" wp14:editId="4C2DB557">
            <wp:extent cx="4181475" cy="3267075"/>
            <wp:effectExtent l="0" t="0" r="9525"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1475" cy="3267075"/>
                    </a:xfrm>
                    <a:prstGeom prst="rect">
                      <a:avLst/>
                    </a:prstGeom>
                  </pic:spPr>
                </pic:pic>
              </a:graphicData>
            </a:graphic>
          </wp:inline>
        </w:drawing>
      </w:r>
    </w:p>
    <w:p w14:paraId="255B6395" w14:textId="77777777" w:rsidR="00B469A0" w:rsidRDefault="00B469A0" w:rsidP="00CB5AF8">
      <w:pPr>
        <w:tabs>
          <w:tab w:val="left" w:pos="5775"/>
        </w:tabs>
        <w:rPr>
          <w:sz w:val="24"/>
          <w:szCs w:val="24"/>
        </w:rPr>
      </w:pPr>
      <w:r>
        <w:rPr>
          <w:sz w:val="24"/>
          <w:szCs w:val="24"/>
        </w:rPr>
        <w:t xml:space="preserve">Na minha aplicação </w:t>
      </w:r>
      <w:proofErr w:type="spellStart"/>
      <w:r>
        <w:rPr>
          <w:sz w:val="24"/>
          <w:szCs w:val="24"/>
        </w:rPr>
        <w:t>Calculator</w:t>
      </w:r>
      <w:proofErr w:type="spellEnd"/>
      <w:r>
        <w:rPr>
          <w:sz w:val="24"/>
          <w:szCs w:val="24"/>
        </w:rPr>
        <w:t xml:space="preserve"> onde eu coloco todos meus componentes como Botão, Display </w:t>
      </w:r>
      <w:proofErr w:type="spellStart"/>
      <w:r>
        <w:rPr>
          <w:sz w:val="24"/>
          <w:szCs w:val="24"/>
        </w:rPr>
        <w:t>etc</w:t>
      </w:r>
      <w:proofErr w:type="spellEnd"/>
      <w:r>
        <w:rPr>
          <w:sz w:val="24"/>
          <w:szCs w:val="24"/>
        </w:rPr>
        <w:t xml:space="preserve"> dentro, eu tenho algumas coisas. </w:t>
      </w:r>
    </w:p>
    <w:p w14:paraId="35F422CC" w14:textId="75B65D3B" w:rsidR="00B469A0" w:rsidRDefault="00B469A0" w:rsidP="00F54719">
      <w:pPr>
        <w:pStyle w:val="PargrafodaLista"/>
        <w:numPr>
          <w:ilvl w:val="0"/>
          <w:numId w:val="31"/>
        </w:numPr>
        <w:tabs>
          <w:tab w:val="left" w:pos="5775"/>
        </w:tabs>
        <w:rPr>
          <w:sz w:val="24"/>
          <w:szCs w:val="24"/>
        </w:rPr>
      </w:pPr>
      <w:r w:rsidRPr="00B469A0">
        <w:rPr>
          <w:b/>
          <w:bCs/>
          <w:sz w:val="24"/>
          <w:szCs w:val="24"/>
        </w:rPr>
        <w:t>Data</w:t>
      </w:r>
      <w:r w:rsidRPr="00B469A0">
        <w:rPr>
          <w:sz w:val="24"/>
          <w:szCs w:val="24"/>
        </w:rPr>
        <w:t xml:space="preserve"> é onde vou colocar os dados do meu componente que vou trabalhar pra fazer as operações;</w:t>
      </w:r>
    </w:p>
    <w:p w14:paraId="70239ADD" w14:textId="79787032" w:rsidR="00B469A0" w:rsidRDefault="00B469A0" w:rsidP="00F54719">
      <w:pPr>
        <w:pStyle w:val="PargrafodaLista"/>
        <w:numPr>
          <w:ilvl w:val="0"/>
          <w:numId w:val="31"/>
        </w:numPr>
        <w:tabs>
          <w:tab w:val="left" w:pos="5775"/>
        </w:tabs>
        <w:rPr>
          <w:sz w:val="24"/>
          <w:szCs w:val="24"/>
        </w:rPr>
      </w:pPr>
      <w:proofErr w:type="spellStart"/>
      <w:r>
        <w:rPr>
          <w:b/>
          <w:bCs/>
          <w:sz w:val="24"/>
          <w:szCs w:val="24"/>
        </w:rPr>
        <w:t>Components</w:t>
      </w:r>
      <w:proofErr w:type="spellEnd"/>
      <w:r>
        <w:rPr>
          <w:b/>
          <w:bCs/>
          <w:sz w:val="24"/>
          <w:szCs w:val="24"/>
        </w:rPr>
        <w:t xml:space="preserve"> </w:t>
      </w:r>
      <w:r>
        <w:rPr>
          <w:sz w:val="24"/>
          <w:szCs w:val="24"/>
        </w:rPr>
        <w:t>são os componentes que estou usando dentro desta minha calculadora;</w:t>
      </w:r>
    </w:p>
    <w:p w14:paraId="1C753350" w14:textId="1995E67C" w:rsidR="00B469A0" w:rsidRPr="00B469A0" w:rsidRDefault="00B469A0" w:rsidP="00F54719">
      <w:pPr>
        <w:pStyle w:val="PargrafodaLista"/>
        <w:numPr>
          <w:ilvl w:val="0"/>
          <w:numId w:val="31"/>
        </w:numPr>
        <w:tabs>
          <w:tab w:val="left" w:pos="5775"/>
        </w:tabs>
        <w:rPr>
          <w:sz w:val="24"/>
          <w:szCs w:val="24"/>
        </w:rPr>
      </w:pPr>
      <w:proofErr w:type="spellStart"/>
      <w:r>
        <w:rPr>
          <w:b/>
          <w:bCs/>
          <w:sz w:val="24"/>
          <w:szCs w:val="24"/>
        </w:rPr>
        <w:t>Methods</w:t>
      </w:r>
      <w:proofErr w:type="spellEnd"/>
      <w:r>
        <w:rPr>
          <w:b/>
          <w:bCs/>
          <w:sz w:val="24"/>
          <w:szCs w:val="24"/>
        </w:rPr>
        <w:t xml:space="preserve"> </w:t>
      </w:r>
      <w:r>
        <w:rPr>
          <w:sz w:val="24"/>
          <w:szCs w:val="24"/>
        </w:rPr>
        <w:t xml:space="preserve">são os métodos que eu vou usar para fazer as funções e lógicas da minha calculadora, como por exemplo, limpar a memória, </w:t>
      </w:r>
      <w:proofErr w:type="spellStart"/>
      <w:r>
        <w:rPr>
          <w:sz w:val="24"/>
          <w:szCs w:val="24"/>
        </w:rPr>
        <w:t>setar</w:t>
      </w:r>
      <w:proofErr w:type="spellEnd"/>
      <w:r>
        <w:rPr>
          <w:sz w:val="24"/>
          <w:szCs w:val="24"/>
        </w:rPr>
        <w:t xml:space="preserve"> uma operação, </w:t>
      </w:r>
      <w:proofErr w:type="spellStart"/>
      <w:r>
        <w:rPr>
          <w:sz w:val="24"/>
          <w:szCs w:val="24"/>
        </w:rPr>
        <w:t>setar</w:t>
      </w:r>
      <w:proofErr w:type="spellEnd"/>
      <w:r>
        <w:rPr>
          <w:sz w:val="24"/>
          <w:szCs w:val="24"/>
        </w:rPr>
        <w:t xml:space="preserve"> um dígito no display.</w:t>
      </w:r>
    </w:p>
    <w:p w14:paraId="655AAFAD" w14:textId="7D0B768D" w:rsidR="00B469A0" w:rsidRDefault="00B469A0" w:rsidP="00CB5AF8">
      <w:pPr>
        <w:tabs>
          <w:tab w:val="left" w:pos="5775"/>
        </w:tabs>
        <w:rPr>
          <w:sz w:val="24"/>
          <w:szCs w:val="24"/>
        </w:rPr>
      </w:pPr>
      <w:r>
        <w:rPr>
          <w:noProof/>
        </w:rPr>
        <w:drawing>
          <wp:inline distT="0" distB="0" distL="0" distR="0" wp14:anchorId="12FE7FE5" wp14:editId="487D4005">
            <wp:extent cx="4067175" cy="3028950"/>
            <wp:effectExtent l="0" t="0" r="952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7175" cy="3028950"/>
                    </a:xfrm>
                    <a:prstGeom prst="rect">
                      <a:avLst/>
                    </a:prstGeom>
                  </pic:spPr>
                </pic:pic>
              </a:graphicData>
            </a:graphic>
          </wp:inline>
        </w:drawing>
      </w:r>
    </w:p>
    <w:p w14:paraId="3BCFF8FB" w14:textId="348F9578" w:rsidR="00E15090" w:rsidRDefault="00E15090" w:rsidP="00CB5AF8">
      <w:pPr>
        <w:tabs>
          <w:tab w:val="left" w:pos="5775"/>
        </w:tabs>
        <w:rPr>
          <w:sz w:val="24"/>
          <w:szCs w:val="24"/>
        </w:rPr>
      </w:pPr>
    </w:p>
    <w:p w14:paraId="0365DFBC" w14:textId="1F98348D" w:rsidR="00E15090" w:rsidRPr="00B553B7" w:rsidRDefault="00E15090" w:rsidP="00CB5AF8">
      <w:pPr>
        <w:tabs>
          <w:tab w:val="left" w:pos="5775"/>
        </w:tabs>
        <w:rPr>
          <w:b/>
          <w:bCs/>
          <w:sz w:val="24"/>
          <w:szCs w:val="24"/>
        </w:rPr>
      </w:pPr>
      <w:r w:rsidRPr="00B553B7">
        <w:rPr>
          <w:b/>
          <w:bCs/>
          <w:sz w:val="24"/>
          <w:szCs w:val="24"/>
          <w:highlight w:val="yellow"/>
        </w:rPr>
        <w:t xml:space="preserve">Sendo assim, podemos fazer um resumo da utilização e utilidade do </w:t>
      </w:r>
      <w:proofErr w:type="spellStart"/>
      <w:r w:rsidRPr="00B553B7">
        <w:rPr>
          <w:b/>
          <w:bCs/>
          <w:sz w:val="24"/>
          <w:szCs w:val="24"/>
          <w:highlight w:val="yellow"/>
        </w:rPr>
        <w:t>VueJS</w:t>
      </w:r>
      <w:proofErr w:type="spellEnd"/>
      <w:r w:rsidRPr="00B553B7">
        <w:rPr>
          <w:b/>
          <w:bCs/>
          <w:sz w:val="24"/>
          <w:szCs w:val="24"/>
          <w:highlight w:val="yellow"/>
        </w:rPr>
        <w:t>:</w:t>
      </w:r>
    </w:p>
    <w:p w14:paraId="2D24B5DA" w14:textId="1A8A3C48" w:rsidR="00E15090" w:rsidRPr="00B553B7" w:rsidRDefault="001A5195" w:rsidP="001A5195">
      <w:pPr>
        <w:pStyle w:val="PargrafodaLista"/>
        <w:numPr>
          <w:ilvl w:val="0"/>
          <w:numId w:val="32"/>
        </w:numPr>
        <w:tabs>
          <w:tab w:val="left" w:pos="5775"/>
        </w:tabs>
        <w:rPr>
          <w:sz w:val="24"/>
          <w:szCs w:val="24"/>
          <w:highlight w:val="yellow"/>
        </w:rPr>
      </w:pPr>
      <w:r w:rsidRPr="00B553B7">
        <w:rPr>
          <w:sz w:val="24"/>
          <w:szCs w:val="24"/>
          <w:highlight w:val="yellow"/>
        </w:rPr>
        <w:t xml:space="preserve">O </w:t>
      </w:r>
      <w:proofErr w:type="spellStart"/>
      <w:r w:rsidRPr="00B553B7">
        <w:rPr>
          <w:sz w:val="24"/>
          <w:szCs w:val="24"/>
          <w:highlight w:val="yellow"/>
        </w:rPr>
        <w:t>Vue</w:t>
      </w:r>
      <w:proofErr w:type="spellEnd"/>
      <w:r w:rsidRPr="00B553B7">
        <w:rPr>
          <w:sz w:val="24"/>
          <w:szCs w:val="24"/>
          <w:highlight w:val="yellow"/>
        </w:rPr>
        <w:t xml:space="preserve"> pode realizar funções com v-for, </w:t>
      </w:r>
      <w:proofErr w:type="spellStart"/>
      <w:r w:rsidRPr="00B553B7">
        <w:rPr>
          <w:sz w:val="24"/>
          <w:szCs w:val="24"/>
          <w:highlight w:val="yellow"/>
        </w:rPr>
        <w:t>v-if</w:t>
      </w:r>
      <w:proofErr w:type="spellEnd"/>
      <w:r w:rsidRPr="00B553B7">
        <w:rPr>
          <w:sz w:val="24"/>
          <w:szCs w:val="24"/>
          <w:highlight w:val="yellow"/>
        </w:rPr>
        <w:t>, v-show e até diretivas personalizadas para que possamos fazer funções que ajudem em nossas aplicações;</w:t>
      </w:r>
    </w:p>
    <w:p w14:paraId="44376608" w14:textId="0286E691" w:rsidR="001A5195" w:rsidRDefault="001A5195" w:rsidP="001A5195">
      <w:pPr>
        <w:pStyle w:val="PargrafodaLista"/>
        <w:numPr>
          <w:ilvl w:val="0"/>
          <w:numId w:val="32"/>
        </w:numPr>
        <w:tabs>
          <w:tab w:val="left" w:pos="5775"/>
        </w:tabs>
        <w:rPr>
          <w:sz w:val="24"/>
          <w:szCs w:val="24"/>
        </w:rPr>
      </w:pPr>
      <w:r>
        <w:rPr>
          <w:sz w:val="24"/>
          <w:szCs w:val="24"/>
        </w:rPr>
        <w:t xml:space="preserve">Podemos realizar operações com o </w:t>
      </w:r>
      <w:proofErr w:type="spellStart"/>
      <w:r>
        <w:rPr>
          <w:sz w:val="24"/>
          <w:szCs w:val="24"/>
        </w:rPr>
        <w:t>Vue</w:t>
      </w:r>
      <w:proofErr w:type="spellEnd"/>
      <w:r>
        <w:rPr>
          <w:sz w:val="24"/>
          <w:szCs w:val="24"/>
        </w:rPr>
        <w:t xml:space="preserve"> utilizando scripts do </w:t>
      </w:r>
      <w:proofErr w:type="spellStart"/>
      <w:r>
        <w:rPr>
          <w:sz w:val="24"/>
          <w:szCs w:val="24"/>
        </w:rPr>
        <w:t>vue</w:t>
      </w:r>
      <w:proofErr w:type="spellEnd"/>
      <w:r>
        <w:rPr>
          <w:sz w:val="24"/>
          <w:szCs w:val="24"/>
        </w:rPr>
        <w:t xml:space="preserve"> com um New </w:t>
      </w:r>
      <w:proofErr w:type="spellStart"/>
      <w:r>
        <w:rPr>
          <w:sz w:val="24"/>
          <w:szCs w:val="24"/>
        </w:rPr>
        <w:t>Vue</w:t>
      </w:r>
      <w:proofErr w:type="spellEnd"/>
      <w:r>
        <w:rPr>
          <w:sz w:val="24"/>
          <w:szCs w:val="24"/>
        </w:rPr>
        <w:t xml:space="preserve"> e colocando o arquivo </w:t>
      </w:r>
      <w:proofErr w:type="spellStart"/>
      <w:r>
        <w:rPr>
          <w:sz w:val="24"/>
          <w:szCs w:val="24"/>
        </w:rPr>
        <w:t>minificado</w:t>
      </w:r>
      <w:proofErr w:type="spellEnd"/>
      <w:r>
        <w:rPr>
          <w:sz w:val="24"/>
          <w:szCs w:val="24"/>
        </w:rPr>
        <w:t xml:space="preserve"> do </w:t>
      </w:r>
      <w:proofErr w:type="spellStart"/>
      <w:r>
        <w:rPr>
          <w:sz w:val="24"/>
          <w:szCs w:val="24"/>
        </w:rPr>
        <w:t>Vue</w:t>
      </w:r>
      <w:proofErr w:type="spellEnd"/>
      <w:r>
        <w:rPr>
          <w:sz w:val="24"/>
          <w:szCs w:val="24"/>
        </w:rPr>
        <w:t xml:space="preserve"> no nosso projeto;</w:t>
      </w:r>
    </w:p>
    <w:p w14:paraId="0C47FF01" w14:textId="045FB539" w:rsidR="001A5195" w:rsidRPr="00B553B7" w:rsidRDefault="001A5195" w:rsidP="001A5195">
      <w:pPr>
        <w:pStyle w:val="PargrafodaLista"/>
        <w:numPr>
          <w:ilvl w:val="0"/>
          <w:numId w:val="32"/>
        </w:numPr>
        <w:tabs>
          <w:tab w:val="left" w:pos="5775"/>
        </w:tabs>
        <w:rPr>
          <w:sz w:val="24"/>
          <w:szCs w:val="24"/>
          <w:highlight w:val="yellow"/>
        </w:rPr>
      </w:pPr>
      <w:r w:rsidRPr="00B553B7">
        <w:rPr>
          <w:sz w:val="24"/>
          <w:szCs w:val="24"/>
          <w:highlight w:val="yellow"/>
        </w:rPr>
        <w:t xml:space="preserve">Podemos criar componentes também usando a forma </w:t>
      </w:r>
      <w:proofErr w:type="spellStart"/>
      <w:r w:rsidRPr="00B553B7">
        <w:rPr>
          <w:sz w:val="24"/>
          <w:szCs w:val="24"/>
          <w:highlight w:val="yellow"/>
        </w:rPr>
        <w:t>minificada</w:t>
      </w:r>
      <w:proofErr w:type="spellEnd"/>
      <w:r w:rsidRPr="00B553B7">
        <w:rPr>
          <w:sz w:val="24"/>
          <w:szCs w:val="24"/>
          <w:highlight w:val="yellow"/>
        </w:rPr>
        <w:t xml:space="preserve"> do </w:t>
      </w:r>
      <w:proofErr w:type="spellStart"/>
      <w:r w:rsidRPr="00B553B7">
        <w:rPr>
          <w:sz w:val="24"/>
          <w:szCs w:val="24"/>
          <w:highlight w:val="yellow"/>
        </w:rPr>
        <w:t>Vue</w:t>
      </w:r>
      <w:proofErr w:type="spellEnd"/>
      <w:r w:rsidRPr="00B553B7">
        <w:rPr>
          <w:sz w:val="24"/>
          <w:szCs w:val="24"/>
          <w:highlight w:val="yellow"/>
        </w:rPr>
        <w:t>;</w:t>
      </w:r>
    </w:p>
    <w:p w14:paraId="66B7FD02" w14:textId="65698775" w:rsidR="001A5195" w:rsidRPr="00B553B7" w:rsidRDefault="001A5195" w:rsidP="001A5195">
      <w:pPr>
        <w:pStyle w:val="PargrafodaLista"/>
        <w:numPr>
          <w:ilvl w:val="0"/>
          <w:numId w:val="32"/>
        </w:numPr>
        <w:tabs>
          <w:tab w:val="left" w:pos="5775"/>
        </w:tabs>
        <w:rPr>
          <w:b/>
          <w:bCs/>
          <w:sz w:val="24"/>
          <w:szCs w:val="24"/>
          <w:highlight w:val="yellow"/>
        </w:rPr>
      </w:pPr>
      <w:r w:rsidRPr="00B553B7">
        <w:rPr>
          <w:b/>
          <w:bCs/>
          <w:sz w:val="24"/>
          <w:szCs w:val="24"/>
          <w:highlight w:val="yellow"/>
        </w:rPr>
        <w:t xml:space="preserve">Podemos criar componentes com o </w:t>
      </w:r>
      <w:proofErr w:type="spellStart"/>
      <w:r w:rsidRPr="00B553B7">
        <w:rPr>
          <w:b/>
          <w:bCs/>
          <w:sz w:val="24"/>
          <w:szCs w:val="24"/>
          <w:highlight w:val="yellow"/>
        </w:rPr>
        <w:t>Vue</w:t>
      </w:r>
      <w:proofErr w:type="spellEnd"/>
      <w:r w:rsidRPr="00B553B7">
        <w:rPr>
          <w:b/>
          <w:bCs/>
          <w:sz w:val="24"/>
          <w:szCs w:val="24"/>
          <w:highlight w:val="yellow"/>
        </w:rPr>
        <w:t xml:space="preserve"> </w:t>
      </w:r>
      <w:proofErr w:type="gramStart"/>
      <w:r w:rsidRPr="00B553B7">
        <w:rPr>
          <w:b/>
          <w:bCs/>
          <w:sz w:val="24"/>
          <w:szCs w:val="24"/>
          <w:highlight w:val="yellow"/>
        </w:rPr>
        <w:t>instalando</w:t>
      </w:r>
      <w:r w:rsidR="002201F5" w:rsidRPr="00B553B7">
        <w:rPr>
          <w:b/>
          <w:bCs/>
          <w:sz w:val="24"/>
          <w:szCs w:val="24"/>
          <w:highlight w:val="yellow"/>
        </w:rPr>
        <w:t xml:space="preserve"> ele</w:t>
      </w:r>
      <w:proofErr w:type="gramEnd"/>
      <w:r w:rsidR="002201F5" w:rsidRPr="00B553B7">
        <w:rPr>
          <w:b/>
          <w:bCs/>
          <w:sz w:val="24"/>
          <w:szCs w:val="24"/>
          <w:highlight w:val="yellow"/>
        </w:rPr>
        <w:t xml:space="preserve"> globalmente em nossa máquina (igual fazemos com o </w:t>
      </w:r>
      <w:proofErr w:type="spellStart"/>
      <w:r w:rsidR="002201F5" w:rsidRPr="00B553B7">
        <w:rPr>
          <w:b/>
          <w:bCs/>
          <w:sz w:val="24"/>
          <w:szCs w:val="24"/>
          <w:highlight w:val="yellow"/>
        </w:rPr>
        <w:t>React</w:t>
      </w:r>
      <w:proofErr w:type="spellEnd"/>
      <w:r w:rsidR="002201F5" w:rsidRPr="00B553B7">
        <w:rPr>
          <w:b/>
          <w:bCs/>
          <w:sz w:val="24"/>
          <w:szCs w:val="24"/>
          <w:highlight w:val="yellow"/>
        </w:rPr>
        <w:t xml:space="preserve">) e utilizamos o </w:t>
      </w:r>
      <w:proofErr w:type="spellStart"/>
      <w:r w:rsidR="002201F5" w:rsidRPr="00B553B7">
        <w:rPr>
          <w:b/>
          <w:bCs/>
          <w:sz w:val="24"/>
          <w:szCs w:val="24"/>
          <w:highlight w:val="yellow"/>
        </w:rPr>
        <w:t>vue</w:t>
      </w:r>
      <w:proofErr w:type="spellEnd"/>
      <w:r w:rsidR="002201F5" w:rsidRPr="00B553B7">
        <w:rPr>
          <w:b/>
          <w:bCs/>
          <w:sz w:val="24"/>
          <w:szCs w:val="24"/>
          <w:highlight w:val="yellow"/>
        </w:rPr>
        <w:t xml:space="preserve"> </w:t>
      </w:r>
      <w:proofErr w:type="spellStart"/>
      <w:r w:rsidR="002201F5" w:rsidRPr="00B553B7">
        <w:rPr>
          <w:b/>
          <w:bCs/>
          <w:sz w:val="24"/>
          <w:szCs w:val="24"/>
          <w:highlight w:val="yellow"/>
        </w:rPr>
        <w:t>create</w:t>
      </w:r>
      <w:proofErr w:type="spellEnd"/>
      <w:r w:rsidR="002201F5" w:rsidRPr="00B553B7">
        <w:rPr>
          <w:b/>
          <w:bCs/>
          <w:sz w:val="24"/>
          <w:szCs w:val="24"/>
          <w:highlight w:val="yellow"/>
        </w:rPr>
        <w:t xml:space="preserve"> (assim como o </w:t>
      </w:r>
      <w:proofErr w:type="spellStart"/>
      <w:r w:rsidR="002201F5" w:rsidRPr="00B553B7">
        <w:rPr>
          <w:b/>
          <w:bCs/>
          <w:sz w:val="24"/>
          <w:szCs w:val="24"/>
          <w:highlight w:val="yellow"/>
        </w:rPr>
        <w:t>React</w:t>
      </w:r>
      <w:proofErr w:type="spellEnd"/>
      <w:r w:rsidR="002201F5" w:rsidRPr="00B553B7">
        <w:rPr>
          <w:b/>
          <w:bCs/>
          <w:sz w:val="24"/>
          <w:szCs w:val="24"/>
          <w:highlight w:val="yellow"/>
        </w:rPr>
        <w:t xml:space="preserve">) para criar um projeto </w:t>
      </w:r>
      <w:proofErr w:type="spellStart"/>
      <w:r w:rsidR="002201F5" w:rsidRPr="00B553B7">
        <w:rPr>
          <w:b/>
          <w:bCs/>
          <w:sz w:val="24"/>
          <w:szCs w:val="24"/>
          <w:highlight w:val="yellow"/>
        </w:rPr>
        <w:t>vue</w:t>
      </w:r>
      <w:proofErr w:type="spellEnd"/>
      <w:r w:rsidR="002201F5" w:rsidRPr="00B553B7">
        <w:rPr>
          <w:b/>
          <w:bCs/>
          <w:sz w:val="24"/>
          <w:szCs w:val="24"/>
          <w:highlight w:val="yellow"/>
        </w:rPr>
        <w:t xml:space="preserve"> também.</w:t>
      </w:r>
    </w:p>
    <w:p w14:paraId="1C7E8BB1" w14:textId="2EC965D3" w:rsidR="002201F5" w:rsidRDefault="002201F5" w:rsidP="001A5195">
      <w:pPr>
        <w:pStyle w:val="PargrafodaLista"/>
        <w:numPr>
          <w:ilvl w:val="0"/>
          <w:numId w:val="32"/>
        </w:numPr>
        <w:tabs>
          <w:tab w:val="left" w:pos="5775"/>
        </w:tabs>
        <w:rPr>
          <w:sz w:val="24"/>
          <w:szCs w:val="24"/>
        </w:rPr>
      </w:pPr>
      <w:r>
        <w:rPr>
          <w:sz w:val="24"/>
          <w:szCs w:val="24"/>
        </w:rPr>
        <w:t xml:space="preserve">As formas de </w:t>
      </w:r>
      <w:proofErr w:type="spellStart"/>
      <w:r>
        <w:rPr>
          <w:sz w:val="24"/>
          <w:szCs w:val="24"/>
        </w:rPr>
        <w:t>componentização</w:t>
      </w:r>
      <w:proofErr w:type="spellEnd"/>
      <w:r>
        <w:rPr>
          <w:sz w:val="24"/>
          <w:szCs w:val="24"/>
        </w:rPr>
        <w:t xml:space="preserve"> são bem semelhantes ao do </w:t>
      </w:r>
      <w:proofErr w:type="spellStart"/>
      <w:r>
        <w:rPr>
          <w:sz w:val="24"/>
          <w:szCs w:val="24"/>
        </w:rPr>
        <w:t>React</w:t>
      </w:r>
      <w:proofErr w:type="spellEnd"/>
      <w:r>
        <w:rPr>
          <w:sz w:val="24"/>
          <w:szCs w:val="24"/>
        </w:rPr>
        <w:t xml:space="preserve">, contando com </w:t>
      </w:r>
      <w:proofErr w:type="spellStart"/>
      <w:r>
        <w:rPr>
          <w:sz w:val="24"/>
          <w:szCs w:val="24"/>
        </w:rPr>
        <w:t>props</w:t>
      </w:r>
      <w:proofErr w:type="spellEnd"/>
      <w:r>
        <w:rPr>
          <w:sz w:val="24"/>
          <w:szCs w:val="24"/>
        </w:rPr>
        <w:t xml:space="preserve">, componentes, </w:t>
      </w:r>
      <w:proofErr w:type="spellStart"/>
      <w:r>
        <w:rPr>
          <w:sz w:val="24"/>
          <w:szCs w:val="24"/>
        </w:rPr>
        <w:t>methods</w:t>
      </w:r>
      <w:proofErr w:type="spellEnd"/>
      <w:r>
        <w:rPr>
          <w:sz w:val="24"/>
          <w:szCs w:val="24"/>
        </w:rPr>
        <w:t>, datas, etc.</w:t>
      </w:r>
    </w:p>
    <w:p w14:paraId="7F540A51" w14:textId="69D62A03" w:rsidR="00B553B7" w:rsidRDefault="00B553B7" w:rsidP="00B553B7">
      <w:pPr>
        <w:tabs>
          <w:tab w:val="left" w:pos="5775"/>
        </w:tabs>
        <w:rPr>
          <w:sz w:val="24"/>
          <w:szCs w:val="24"/>
        </w:rPr>
      </w:pPr>
    </w:p>
    <w:p w14:paraId="5816A901" w14:textId="7F40CD81" w:rsidR="00006B16" w:rsidRDefault="00006B16" w:rsidP="00B553B7">
      <w:pPr>
        <w:tabs>
          <w:tab w:val="left" w:pos="5775"/>
        </w:tabs>
        <w:rPr>
          <w:sz w:val="24"/>
          <w:szCs w:val="24"/>
        </w:rPr>
      </w:pPr>
      <w:r>
        <w:rPr>
          <w:sz w:val="24"/>
          <w:szCs w:val="24"/>
        </w:rPr>
        <w:t xml:space="preserve">Para não </w:t>
      </w:r>
      <w:proofErr w:type="spellStart"/>
      <w:r>
        <w:rPr>
          <w:sz w:val="24"/>
          <w:szCs w:val="24"/>
        </w:rPr>
        <w:t>esqucer</w:t>
      </w:r>
      <w:proofErr w:type="spellEnd"/>
      <w:r>
        <w:rPr>
          <w:sz w:val="24"/>
          <w:szCs w:val="24"/>
        </w:rPr>
        <w:t xml:space="preserve"> um uso de propriedades e datas internas do componente com o </w:t>
      </w:r>
      <w:proofErr w:type="spellStart"/>
      <w:r>
        <w:rPr>
          <w:sz w:val="24"/>
          <w:szCs w:val="24"/>
        </w:rPr>
        <w:t>Vue</w:t>
      </w:r>
      <w:proofErr w:type="spellEnd"/>
      <w:r>
        <w:rPr>
          <w:sz w:val="24"/>
          <w:szCs w:val="24"/>
        </w:rPr>
        <w:t>:</w:t>
      </w:r>
    </w:p>
    <w:p w14:paraId="5AD46714" w14:textId="77777777" w:rsidR="00006B16" w:rsidRPr="00006B16" w:rsidRDefault="00006B16" w:rsidP="00006B16">
      <w:pPr>
        <w:shd w:val="clear" w:color="auto" w:fill="1E1E1E"/>
        <w:spacing w:after="0" w:line="285" w:lineRule="atLeast"/>
        <w:rPr>
          <w:rFonts w:ascii="Consolas" w:eastAsia="Times New Roman" w:hAnsi="Consolas" w:cs="Times New Roman"/>
          <w:color w:val="D4D4D4"/>
          <w:sz w:val="21"/>
          <w:szCs w:val="21"/>
          <w:lang w:eastAsia="pt-BR"/>
        </w:rPr>
      </w:pPr>
      <w:r w:rsidRPr="00006B16">
        <w:rPr>
          <w:rFonts w:ascii="Consolas" w:eastAsia="Times New Roman" w:hAnsi="Consolas" w:cs="Times New Roman"/>
          <w:color w:val="808080"/>
          <w:sz w:val="21"/>
          <w:szCs w:val="21"/>
          <w:lang w:eastAsia="pt-BR"/>
        </w:rPr>
        <w:t>&lt;</w:t>
      </w:r>
      <w:r w:rsidRPr="00006B16">
        <w:rPr>
          <w:rFonts w:ascii="Consolas" w:eastAsia="Times New Roman" w:hAnsi="Consolas" w:cs="Times New Roman"/>
          <w:color w:val="569CD6"/>
          <w:sz w:val="21"/>
          <w:szCs w:val="21"/>
          <w:lang w:eastAsia="pt-BR"/>
        </w:rPr>
        <w:t>div</w:t>
      </w:r>
      <w:r w:rsidRPr="00006B16">
        <w:rPr>
          <w:rFonts w:ascii="Consolas" w:eastAsia="Times New Roman" w:hAnsi="Consolas" w:cs="Times New Roman"/>
          <w:color w:val="D4D4D4"/>
          <w:sz w:val="21"/>
          <w:szCs w:val="21"/>
          <w:lang w:eastAsia="pt-BR"/>
        </w:rPr>
        <w:t> </w:t>
      </w:r>
      <w:r w:rsidRPr="00006B16">
        <w:rPr>
          <w:rFonts w:ascii="Consolas" w:eastAsia="Times New Roman" w:hAnsi="Consolas" w:cs="Times New Roman"/>
          <w:color w:val="9CDCFE"/>
          <w:sz w:val="21"/>
          <w:szCs w:val="21"/>
          <w:lang w:eastAsia="pt-BR"/>
        </w:rPr>
        <w:t>class</w:t>
      </w:r>
      <w:r w:rsidRPr="00006B16">
        <w:rPr>
          <w:rFonts w:ascii="Consolas" w:eastAsia="Times New Roman" w:hAnsi="Consolas" w:cs="Times New Roman"/>
          <w:color w:val="D4D4D4"/>
          <w:sz w:val="21"/>
          <w:szCs w:val="21"/>
          <w:lang w:eastAsia="pt-BR"/>
        </w:rPr>
        <w:t>=</w:t>
      </w:r>
      <w:r w:rsidRPr="00006B16">
        <w:rPr>
          <w:rFonts w:ascii="Consolas" w:eastAsia="Times New Roman" w:hAnsi="Consolas" w:cs="Times New Roman"/>
          <w:color w:val="CE9178"/>
          <w:sz w:val="21"/>
          <w:szCs w:val="21"/>
          <w:lang w:eastAsia="pt-BR"/>
        </w:rPr>
        <w:t>"door"</w:t>
      </w:r>
      <w:r w:rsidRPr="00006B16">
        <w:rPr>
          <w:rFonts w:ascii="Consolas" w:eastAsia="Times New Roman" w:hAnsi="Consolas" w:cs="Times New Roman"/>
          <w:color w:val="D4D4D4"/>
          <w:sz w:val="21"/>
          <w:szCs w:val="21"/>
          <w:lang w:eastAsia="pt-BR"/>
        </w:rPr>
        <w:t> :</w:t>
      </w:r>
      <w:r w:rsidRPr="00006B16">
        <w:rPr>
          <w:rFonts w:ascii="Consolas" w:eastAsia="Times New Roman" w:hAnsi="Consolas" w:cs="Times New Roman"/>
          <w:color w:val="9CDCFE"/>
          <w:sz w:val="21"/>
          <w:szCs w:val="21"/>
          <w:lang w:eastAsia="pt-BR"/>
        </w:rPr>
        <w:t>class</w:t>
      </w:r>
      <w:r w:rsidRPr="00006B16">
        <w:rPr>
          <w:rFonts w:ascii="Consolas" w:eastAsia="Times New Roman" w:hAnsi="Consolas" w:cs="Times New Roman"/>
          <w:color w:val="D4D4D4"/>
          <w:sz w:val="21"/>
          <w:szCs w:val="21"/>
          <w:lang w:eastAsia="pt-BR"/>
        </w:rPr>
        <w:t>=</w:t>
      </w:r>
      <w:proofErr w:type="gramStart"/>
      <w:r w:rsidRPr="00006B16">
        <w:rPr>
          <w:rFonts w:ascii="Consolas" w:eastAsia="Times New Roman" w:hAnsi="Consolas" w:cs="Times New Roman"/>
          <w:color w:val="D4D4D4"/>
          <w:sz w:val="21"/>
          <w:szCs w:val="21"/>
          <w:lang w:eastAsia="pt-BR"/>
        </w:rPr>
        <w:t>"{ </w:t>
      </w:r>
      <w:r w:rsidRPr="00006B16">
        <w:rPr>
          <w:rFonts w:ascii="Consolas" w:eastAsia="Times New Roman" w:hAnsi="Consolas" w:cs="Times New Roman"/>
          <w:color w:val="9CDCFE"/>
          <w:sz w:val="21"/>
          <w:szCs w:val="21"/>
          <w:lang w:eastAsia="pt-BR"/>
        </w:rPr>
        <w:t>open</w:t>
      </w:r>
      <w:proofErr w:type="gramEnd"/>
      <w:r w:rsidRPr="00006B16">
        <w:rPr>
          <w:rFonts w:ascii="Consolas" w:eastAsia="Times New Roman" w:hAnsi="Consolas" w:cs="Times New Roman"/>
          <w:color w:val="9CDCFE"/>
          <w:sz w:val="21"/>
          <w:szCs w:val="21"/>
          <w:lang w:eastAsia="pt-BR"/>
        </w:rPr>
        <w:t>:</w:t>
      </w:r>
      <w:r w:rsidRPr="00006B16">
        <w:rPr>
          <w:rFonts w:ascii="Consolas" w:eastAsia="Times New Roman" w:hAnsi="Consolas" w:cs="Times New Roman"/>
          <w:color w:val="D4D4D4"/>
          <w:sz w:val="21"/>
          <w:szCs w:val="21"/>
          <w:lang w:eastAsia="pt-BR"/>
        </w:rPr>
        <w:t> </w:t>
      </w:r>
      <w:r w:rsidRPr="00006B16">
        <w:rPr>
          <w:rFonts w:ascii="Consolas" w:eastAsia="Times New Roman" w:hAnsi="Consolas" w:cs="Times New Roman"/>
          <w:color w:val="9CDCFE"/>
          <w:sz w:val="21"/>
          <w:szCs w:val="21"/>
          <w:lang w:eastAsia="pt-BR"/>
        </w:rPr>
        <w:t>open</w:t>
      </w:r>
      <w:r w:rsidRPr="00006B16">
        <w:rPr>
          <w:rFonts w:ascii="Consolas" w:eastAsia="Times New Roman" w:hAnsi="Consolas" w:cs="Times New Roman"/>
          <w:color w:val="D4D4D4"/>
          <w:sz w:val="21"/>
          <w:szCs w:val="21"/>
          <w:lang w:eastAsia="pt-BR"/>
        </w:rPr>
        <w:t> }" @</w:t>
      </w:r>
      <w:r w:rsidRPr="00006B16">
        <w:rPr>
          <w:rFonts w:ascii="Consolas" w:eastAsia="Times New Roman" w:hAnsi="Consolas" w:cs="Times New Roman"/>
          <w:color w:val="9CDCFE"/>
          <w:sz w:val="21"/>
          <w:szCs w:val="21"/>
          <w:lang w:eastAsia="pt-BR"/>
        </w:rPr>
        <w:t>click</w:t>
      </w:r>
      <w:r w:rsidRPr="00006B16">
        <w:rPr>
          <w:rFonts w:ascii="Consolas" w:eastAsia="Times New Roman" w:hAnsi="Consolas" w:cs="Times New Roman"/>
          <w:color w:val="D4D4D4"/>
          <w:sz w:val="21"/>
          <w:szCs w:val="21"/>
          <w:lang w:eastAsia="pt-BR"/>
        </w:rPr>
        <w:t>="</w:t>
      </w:r>
      <w:r w:rsidRPr="00006B16">
        <w:rPr>
          <w:rFonts w:ascii="Consolas" w:eastAsia="Times New Roman" w:hAnsi="Consolas" w:cs="Times New Roman"/>
          <w:color w:val="9CDCFE"/>
          <w:sz w:val="21"/>
          <w:szCs w:val="21"/>
          <w:lang w:eastAsia="pt-BR"/>
        </w:rPr>
        <w:t>selected</w:t>
      </w:r>
      <w:r w:rsidRPr="00006B16">
        <w:rPr>
          <w:rFonts w:ascii="Consolas" w:eastAsia="Times New Roman" w:hAnsi="Consolas" w:cs="Times New Roman"/>
          <w:color w:val="D4D4D4"/>
          <w:sz w:val="21"/>
          <w:szCs w:val="21"/>
          <w:lang w:eastAsia="pt-BR"/>
        </w:rPr>
        <w:t> = !</w:t>
      </w:r>
      <w:r w:rsidRPr="00006B16">
        <w:rPr>
          <w:rFonts w:ascii="Consolas" w:eastAsia="Times New Roman" w:hAnsi="Consolas" w:cs="Times New Roman"/>
          <w:color w:val="9CDCFE"/>
          <w:sz w:val="21"/>
          <w:szCs w:val="21"/>
          <w:lang w:eastAsia="pt-BR"/>
        </w:rPr>
        <w:t>selected</w:t>
      </w:r>
      <w:r w:rsidRPr="00006B16">
        <w:rPr>
          <w:rFonts w:ascii="Consolas" w:eastAsia="Times New Roman" w:hAnsi="Consolas" w:cs="Times New Roman"/>
          <w:color w:val="D4D4D4"/>
          <w:sz w:val="21"/>
          <w:szCs w:val="21"/>
          <w:lang w:eastAsia="pt-BR"/>
        </w:rPr>
        <w:t>"</w:t>
      </w:r>
      <w:r w:rsidRPr="00006B16">
        <w:rPr>
          <w:rFonts w:ascii="Consolas" w:eastAsia="Times New Roman" w:hAnsi="Consolas" w:cs="Times New Roman"/>
          <w:color w:val="808080"/>
          <w:sz w:val="21"/>
          <w:szCs w:val="21"/>
          <w:lang w:eastAsia="pt-BR"/>
        </w:rPr>
        <w:t>&gt;</w:t>
      </w:r>
    </w:p>
    <w:p w14:paraId="7418C885" w14:textId="189D7AB0" w:rsidR="00006B16" w:rsidRDefault="00006B16" w:rsidP="00B553B7">
      <w:pPr>
        <w:tabs>
          <w:tab w:val="left" w:pos="5775"/>
        </w:tabs>
        <w:rPr>
          <w:sz w:val="24"/>
          <w:szCs w:val="24"/>
        </w:rPr>
      </w:pPr>
      <w:r>
        <w:rPr>
          <w:sz w:val="24"/>
          <w:szCs w:val="24"/>
        </w:rPr>
        <w:t>A classe “</w:t>
      </w:r>
      <w:proofErr w:type="spellStart"/>
      <w:r>
        <w:rPr>
          <w:sz w:val="24"/>
          <w:szCs w:val="24"/>
        </w:rPr>
        <w:t>door</w:t>
      </w:r>
      <w:proofErr w:type="spellEnd"/>
      <w:r>
        <w:rPr>
          <w:sz w:val="24"/>
          <w:szCs w:val="24"/>
        </w:rPr>
        <w:t xml:space="preserve">” recebe a classe “open” se </w:t>
      </w:r>
      <w:proofErr w:type="gramStart"/>
      <w:r>
        <w:rPr>
          <w:sz w:val="24"/>
          <w:szCs w:val="24"/>
        </w:rPr>
        <w:t>o data</w:t>
      </w:r>
      <w:proofErr w:type="gramEnd"/>
      <w:r>
        <w:rPr>
          <w:sz w:val="24"/>
          <w:szCs w:val="24"/>
        </w:rPr>
        <w:t xml:space="preserve"> interno do componente tiver open como verdadeiro. Quando clicar nesta </w:t>
      </w:r>
      <w:proofErr w:type="spellStart"/>
      <w:r>
        <w:rPr>
          <w:sz w:val="24"/>
          <w:szCs w:val="24"/>
        </w:rPr>
        <w:t>div</w:t>
      </w:r>
      <w:proofErr w:type="spellEnd"/>
      <w:r>
        <w:rPr>
          <w:sz w:val="24"/>
          <w:szCs w:val="24"/>
        </w:rPr>
        <w:t xml:space="preserve">, </w:t>
      </w:r>
      <w:proofErr w:type="gramStart"/>
      <w:r>
        <w:rPr>
          <w:sz w:val="24"/>
          <w:szCs w:val="24"/>
        </w:rPr>
        <w:t>o data</w:t>
      </w:r>
      <w:proofErr w:type="gramEnd"/>
      <w:r>
        <w:rPr>
          <w:sz w:val="24"/>
          <w:szCs w:val="24"/>
        </w:rPr>
        <w:t xml:space="preserve"> interno do componente </w:t>
      </w:r>
      <w:proofErr w:type="spellStart"/>
      <w:r>
        <w:rPr>
          <w:sz w:val="24"/>
          <w:szCs w:val="24"/>
        </w:rPr>
        <w:t>selected</w:t>
      </w:r>
      <w:proofErr w:type="spellEnd"/>
      <w:r>
        <w:rPr>
          <w:sz w:val="24"/>
          <w:szCs w:val="24"/>
        </w:rPr>
        <w:t xml:space="preserve"> passará a ser falso.</w:t>
      </w:r>
    </w:p>
    <w:p w14:paraId="49BB9C32" w14:textId="3D63FB29" w:rsidR="00BE04A9" w:rsidRDefault="00BE04A9" w:rsidP="00B553B7">
      <w:pPr>
        <w:tabs>
          <w:tab w:val="left" w:pos="5775"/>
        </w:tabs>
        <w:rPr>
          <w:sz w:val="24"/>
          <w:szCs w:val="24"/>
        </w:rPr>
      </w:pPr>
    </w:p>
    <w:p w14:paraId="3FA73B4C" w14:textId="155F45DA" w:rsidR="00BE04A9" w:rsidRDefault="00BE04A9" w:rsidP="00B553B7">
      <w:pPr>
        <w:tabs>
          <w:tab w:val="left" w:pos="5775"/>
        </w:tabs>
        <w:rPr>
          <w:sz w:val="24"/>
          <w:szCs w:val="24"/>
        </w:rPr>
      </w:pPr>
      <w:r>
        <w:rPr>
          <w:sz w:val="24"/>
          <w:szCs w:val="24"/>
        </w:rPr>
        <w:t xml:space="preserve">DATA são dados para usar internamente no componente, e </w:t>
      </w:r>
      <w:proofErr w:type="spellStart"/>
      <w:r>
        <w:rPr>
          <w:sz w:val="24"/>
          <w:szCs w:val="24"/>
        </w:rPr>
        <w:t>Props</w:t>
      </w:r>
      <w:proofErr w:type="spellEnd"/>
      <w:r>
        <w:rPr>
          <w:sz w:val="24"/>
          <w:szCs w:val="24"/>
        </w:rPr>
        <w:t xml:space="preserve"> são propriedades/dados a serem recebidos </w:t>
      </w:r>
      <w:proofErr w:type="spellStart"/>
      <w:r>
        <w:rPr>
          <w:sz w:val="24"/>
          <w:szCs w:val="24"/>
        </w:rPr>
        <w:t>externamentes</w:t>
      </w:r>
      <w:proofErr w:type="spellEnd"/>
      <w:r>
        <w:rPr>
          <w:sz w:val="24"/>
          <w:szCs w:val="24"/>
        </w:rPr>
        <w:t xml:space="preserve"> aos componentes.</w:t>
      </w:r>
    </w:p>
    <w:p w14:paraId="03078328" w14:textId="523F4988" w:rsidR="00BE04A9" w:rsidRDefault="00BE04A9" w:rsidP="00B553B7">
      <w:pPr>
        <w:tabs>
          <w:tab w:val="left" w:pos="5775"/>
        </w:tabs>
        <w:rPr>
          <w:sz w:val="24"/>
          <w:szCs w:val="24"/>
        </w:rPr>
      </w:pPr>
    </w:p>
    <w:p w14:paraId="60F4C27E" w14:textId="630131C9" w:rsidR="00BE04A9" w:rsidRDefault="00C067B0" w:rsidP="00B553B7">
      <w:pPr>
        <w:tabs>
          <w:tab w:val="left" w:pos="5775"/>
        </w:tabs>
        <w:rPr>
          <w:b/>
          <w:bCs/>
          <w:sz w:val="24"/>
          <w:szCs w:val="24"/>
        </w:rPr>
      </w:pPr>
      <w:r w:rsidRPr="00C067B0">
        <w:rPr>
          <w:b/>
          <w:bCs/>
          <w:sz w:val="24"/>
          <w:szCs w:val="24"/>
          <w:highlight w:val="yellow"/>
        </w:rPr>
        <w:t xml:space="preserve">Usamos o Framework ELECTRON JS para fazermos aplicações desktop com </w:t>
      </w:r>
      <w:proofErr w:type="spellStart"/>
      <w:r w:rsidRPr="00C067B0">
        <w:rPr>
          <w:b/>
          <w:bCs/>
          <w:sz w:val="24"/>
          <w:szCs w:val="24"/>
          <w:highlight w:val="yellow"/>
        </w:rPr>
        <w:t>JavaScript</w:t>
      </w:r>
      <w:proofErr w:type="spellEnd"/>
      <w:r w:rsidRPr="00C067B0">
        <w:rPr>
          <w:b/>
          <w:bCs/>
          <w:sz w:val="24"/>
          <w:szCs w:val="24"/>
          <w:highlight w:val="yellow"/>
        </w:rPr>
        <w:t>.</w:t>
      </w:r>
    </w:p>
    <w:p w14:paraId="3FDFE70D" w14:textId="0BAFC14E" w:rsidR="00C067B0" w:rsidRDefault="00C067B0" w:rsidP="00B553B7">
      <w:pPr>
        <w:tabs>
          <w:tab w:val="left" w:pos="5775"/>
        </w:tabs>
        <w:rPr>
          <w:b/>
          <w:bCs/>
          <w:sz w:val="24"/>
          <w:szCs w:val="24"/>
        </w:rPr>
      </w:pPr>
    </w:p>
    <w:p w14:paraId="730E3F7C" w14:textId="77777777" w:rsidR="00601277" w:rsidRDefault="00601277" w:rsidP="00601277">
      <w:pPr>
        <w:jc w:val="center"/>
        <w:rPr>
          <w:b/>
          <w:bCs/>
          <w:sz w:val="96"/>
          <w:szCs w:val="180"/>
        </w:rPr>
      </w:pPr>
    </w:p>
    <w:p w14:paraId="7D7A8DCB" w14:textId="77777777" w:rsidR="00601277" w:rsidRDefault="00601277" w:rsidP="00601277">
      <w:pPr>
        <w:jc w:val="center"/>
        <w:rPr>
          <w:b/>
          <w:bCs/>
          <w:sz w:val="96"/>
          <w:szCs w:val="180"/>
        </w:rPr>
      </w:pPr>
    </w:p>
    <w:p w14:paraId="7097902B" w14:textId="0BD8C71C" w:rsidR="00C067B0" w:rsidRDefault="00601277" w:rsidP="00601277">
      <w:pPr>
        <w:tabs>
          <w:tab w:val="left" w:pos="5775"/>
        </w:tabs>
        <w:jc w:val="center"/>
        <w:rPr>
          <w:b/>
          <w:bCs/>
          <w:sz w:val="96"/>
          <w:szCs w:val="180"/>
        </w:rPr>
      </w:pPr>
      <w:r>
        <w:rPr>
          <w:b/>
          <w:bCs/>
          <w:sz w:val="96"/>
          <w:szCs w:val="180"/>
        </w:rPr>
        <w:lastRenderedPageBreak/>
        <w:t>Angular 9</w:t>
      </w:r>
    </w:p>
    <w:p w14:paraId="2CD00D40" w14:textId="0EE3BBA8" w:rsidR="00601277" w:rsidRDefault="00FD35C6" w:rsidP="00601277">
      <w:pPr>
        <w:tabs>
          <w:tab w:val="left" w:pos="5775"/>
        </w:tabs>
        <w:rPr>
          <w:b/>
          <w:bCs/>
          <w:sz w:val="96"/>
          <w:szCs w:val="180"/>
        </w:rPr>
      </w:pPr>
      <w:r>
        <w:rPr>
          <w:noProof/>
        </w:rPr>
        <w:drawing>
          <wp:inline distT="0" distB="0" distL="0" distR="0" wp14:anchorId="728B5149" wp14:editId="250A1566">
            <wp:extent cx="5400040" cy="271653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716530"/>
                    </a:xfrm>
                    <a:prstGeom prst="rect">
                      <a:avLst/>
                    </a:prstGeom>
                  </pic:spPr>
                </pic:pic>
              </a:graphicData>
            </a:graphic>
          </wp:inline>
        </w:drawing>
      </w:r>
    </w:p>
    <w:p w14:paraId="51A2C817" w14:textId="08764E12" w:rsidR="00FD35C6" w:rsidRDefault="00914A3D" w:rsidP="00601277">
      <w:pPr>
        <w:tabs>
          <w:tab w:val="left" w:pos="5775"/>
        </w:tabs>
        <w:rPr>
          <w:b/>
          <w:bCs/>
          <w:sz w:val="96"/>
          <w:szCs w:val="180"/>
        </w:rPr>
      </w:pPr>
      <w:r>
        <w:rPr>
          <w:noProof/>
        </w:rPr>
        <w:drawing>
          <wp:inline distT="0" distB="0" distL="0" distR="0" wp14:anchorId="474C7A8F" wp14:editId="2E72E2DF">
            <wp:extent cx="5400040" cy="309499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3094990"/>
                    </a:xfrm>
                    <a:prstGeom prst="rect">
                      <a:avLst/>
                    </a:prstGeom>
                  </pic:spPr>
                </pic:pic>
              </a:graphicData>
            </a:graphic>
          </wp:inline>
        </w:drawing>
      </w:r>
    </w:p>
    <w:p w14:paraId="7983EB34" w14:textId="77777777" w:rsidR="00905025" w:rsidRDefault="00905025" w:rsidP="00601277">
      <w:pPr>
        <w:tabs>
          <w:tab w:val="left" w:pos="5775"/>
        </w:tabs>
        <w:rPr>
          <w:sz w:val="28"/>
          <w:szCs w:val="40"/>
        </w:rPr>
      </w:pPr>
      <w:r>
        <w:rPr>
          <w:sz w:val="28"/>
          <w:szCs w:val="40"/>
        </w:rPr>
        <w:t xml:space="preserve">Com o Angular usamos também muito o CLI (Command </w:t>
      </w:r>
      <w:proofErr w:type="spellStart"/>
      <w:r>
        <w:rPr>
          <w:sz w:val="28"/>
          <w:szCs w:val="40"/>
        </w:rPr>
        <w:t>Line</w:t>
      </w:r>
      <w:proofErr w:type="spellEnd"/>
      <w:r>
        <w:rPr>
          <w:sz w:val="28"/>
          <w:szCs w:val="40"/>
        </w:rPr>
        <w:t xml:space="preserve"> Interface). Para instalar o CLI do Angular, segue abaixo:</w:t>
      </w:r>
    </w:p>
    <w:p w14:paraId="1C3503FB" w14:textId="77777777" w:rsidR="000732D5" w:rsidRDefault="000732D5" w:rsidP="00601277">
      <w:pPr>
        <w:tabs>
          <w:tab w:val="left" w:pos="5775"/>
        </w:tabs>
        <w:rPr>
          <w:sz w:val="28"/>
          <w:szCs w:val="40"/>
        </w:rPr>
      </w:pPr>
      <w:r>
        <w:rPr>
          <w:noProof/>
        </w:rPr>
        <w:lastRenderedPageBreak/>
        <w:drawing>
          <wp:inline distT="0" distB="0" distL="0" distR="0" wp14:anchorId="0A79B584" wp14:editId="32A403E7">
            <wp:extent cx="5400040" cy="188023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880235"/>
                    </a:xfrm>
                    <a:prstGeom prst="rect">
                      <a:avLst/>
                    </a:prstGeom>
                  </pic:spPr>
                </pic:pic>
              </a:graphicData>
            </a:graphic>
          </wp:inline>
        </w:drawing>
      </w:r>
    </w:p>
    <w:p w14:paraId="023C179D" w14:textId="77777777" w:rsidR="000732D5" w:rsidRDefault="000732D5" w:rsidP="00601277">
      <w:pPr>
        <w:tabs>
          <w:tab w:val="left" w:pos="5775"/>
        </w:tabs>
        <w:rPr>
          <w:sz w:val="28"/>
          <w:szCs w:val="40"/>
        </w:rPr>
      </w:pPr>
      <w:r>
        <w:rPr>
          <w:sz w:val="28"/>
          <w:szCs w:val="40"/>
        </w:rPr>
        <w:t>Após instalar o CLI do Angular através do terminal, podemos criar uma nova aplicação usando o Angular através do comando abaixo. Lembrando que “</w:t>
      </w:r>
      <w:proofErr w:type="spellStart"/>
      <w:r>
        <w:rPr>
          <w:sz w:val="28"/>
          <w:szCs w:val="40"/>
        </w:rPr>
        <w:t>ng</w:t>
      </w:r>
      <w:proofErr w:type="spellEnd"/>
      <w:r>
        <w:rPr>
          <w:sz w:val="28"/>
          <w:szCs w:val="40"/>
        </w:rPr>
        <w:t>” vem de “Angular” e “minha-app” é o nome da aplicação que queremos dar:</w:t>
      </w:r>
    </w:p>
    <w:p w14:paraId="47CF5A6F" w14:textId="77777777" w:rsidR="00550EA5" w:rsidRDefault="00550EA5" w:rsidP="00601277">
      <w:pPr>
        <w:tabs>
          <w:tab w:val="left" w:pos="5775"/>
        </w:tabs>
        <w:rPr>
          <w:sz w:val="28"/>
          <w:szCs w:val="40"/>
        </w:rPr>
      </w:pPr>
      <w:r>
        <w:rPr>
          <w:noProof/>
        </w:rPr>
        <w:drawing>
          <wp:inline distT="0" distB="0" distL="0" distR="0" wp14:anchorId="4C331179" wp14:editId="182D8A81">
            <wp:extent cx="5400040" cy="1382395"/>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382395"/>
                    </a:xfrm>
                    <a:prstGeom prst="rect">
                      <a:avLst/>
                    </a:prstGeom>
                  </pic:spPr>
                </pic:pic>
              </a:graphicData>
            </a:graphic>
          </wp:inline>
        </w:drawing>
      </w:r>
    </w:p>
    <w:p w14:paraId="2B15A6EC" w14:textId="3FE968A4" w:rsidR="004830DA" w:rsidRDefault="00885CA8" w:rsidP="00601277">
      <w:pPr>
        <w:tabs>
          <w:tab w:val="left" w:pos="5775"/>
        </w:tabs>
        <w:rPr>
          <w:sz w:val="28"/>
          <w:szCs w:val="40"/>
        </w:rPr>
      </w:pPr>
      <w:r>
        <w:rPr>
          <w:noProof/>
        </w:rPr>
        <w:drawing>
          <wp:inline distT="0" distB="0" distL="0" distR="0" wp14:anchorId="3EEBF83A" wp14:editId="001EFD55">
            <wp:extent cx="5400040" cy="330517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05175"/>
                    </a:xfrm>
                    <a:prstGeom prst="rect">
                      <a:avLst/>
                    </a:prstGeom>
                  </pic:spPr>
                </pic:pic>
              </a:graphicData>
            </a:graphic>
          </wp:inline>
        </w:drawing>
      </w:r>
    </w:p>
    <w:p w14:paraId="43767821" w14:textId="77777777" w:rsidR="00837A8A" w:rsidRDefault="00837A8A" w:rsidP="00601277">
      <w:pPr>
        <w:tabs>
          <w:tab w:val="left" w:pos="5775"/>
        </w:tabs>
        <w:rPr>
          <w:sz w:val="28"/>
          <w:szCs w:val="40"/>
        </w:rPr>
      </w:pPr>
    </w:p>
    <w:p w14:paraId="78602F59" w14:textId="6578635F" w:rsidR="00885CA8" w:rsidRDefault="001E5059" w:rsidP="00601277">
      <w:pPr>
        <w:tabs>
          <w:tab w:val="left" w:pos="5775"/>
        </w:tabs>
        <w:rPr>
          <w:sz w:val="28"/>
          <w:szCs w:val="40"/>
        </w:rPr>
      </w:pPr>
      <w:r>
        <w:rPr>
          <w:sz w:val="28"/>
          <w:szCs w:val="40"/>
        </w:rPr>
        <w:lastRenderedPageBreak/>
        <w:t>No Angular temos o uso de componentes e com</w:t>
      </w:r>
      <w:r w:rsidR="0004302E">
        <w:rPr>
          <w:sz w:val="28"/>
          <w:szCs w:val="40"/>
        </w:rPr>
        <w:t>o</w:t>
      </w:r>
      <w:r>
        <w:rPr>
          <w:sz w:val="28"/>
          <w:szCs w:val="40"/>
        </w:rPr>
        <w:t xml:space="preserve"> todos os frameworks que usamos (seja </w:t>
      </w:r>
      <w:proofErr w:type="spellStart"/>
      <w:r>
        <w:rPr>
          <w:sz w:val="28"/>
          <w:szCs w:val="40"/>
        </w:rPr>
        <w:t>React</w:t>
      </w:r>
      <w:proofErr w:type="spellEnd"/>
      <w:r>
        <w:rPr>
          <w:sz w:val="28"/>
          <w:szCs w:val="40"/>
        </w:rPr>
        <w:t xml:space="preserve">, </w:t>
      </w:r>
      <w:proofErr w:type="spellStart"/>
      <w:r>
        <w:rPr>
          <w:sz w:val="28"/>
          <w:szCs w:val="40"/>
        </w:rPr>
        <w:t>Vue</w:t>
      </w:r>
      <w:proofErr w:type="spellEnd"/>
      <w:r>
        <w:rPr>
          <w:sz w:val="28"/>
          <w:szCs w:val="40"/>
        </w:rPr>
        <w:t xml:space="preserve">, </w:t>
      </w:r>
      <w:proofErr w:type="spellStart"/>
      <w:r>
        <w:rPr>
          <w:sz w:val="28"/>
          <w:szCs w:val="40"/>
        </w:rPr>
        <w:t>etc</w:t>
      </w:r>
      <w:proofErr w:type="spellEnd"/>
      <w:r>
        <w:rPr>
          <w:sz w:val="28"/>
          <w:szCs w:val="40"/>
        </w:rPr>
        <w:t>) utilizamos uma árvore de componentes:</w:t>
      </w:r>
    </w:p>
    <w:p w14:paraId="2FB8B1A6" w14:textId="1FF8B755" w:rsidR="001E5059" w:rsidRDefault="00837A8A" w:rsidP="00601277">
      <w:pPr>
        <w:tabs>
          <w:tab w:val="left" w:pos="5775"/>
        </w:tabs>
        <w:rPr>
          <w:sz w:val="28"/>
          <w:szCs w:val="40"/>
        </w:rPr>
      </w:pPr>
      <w:r>
        <w:rPr>
          <w:noProof/>
        </w:rPr>
        <w:drawing>
          <wp:inline distT="0" distB="0" distL="0" distR="0" wp14:anchorId="675C6443" wp14:editId="301FDC16">
            <wp:extent cx="5400040" cy="296227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962275"/>
                    </a:xfrm>
                    <a:prstGeom prst="rect">
                      <a:avLst/>
                    </a:prstGeom>
                  </pic:spPr>
                </pic:pic>
              </a:graphicData>
            </a:graphic>
          </wp:inline>
        </w:drawing>
      </w:r>
    </w:p>
    <w:p w14:paraId="239DF625" w14:textId="247A0810" w:rsidR="00174AB3" w:rsidRDefault="00174AB3" w:rsidP="00601277">
      <w:pPr>
        <w:tabs>
          <w:tab w:val="left" w:pos="5775"/>
        </w:tabs>
        <w:rPr>
          <w:sz w:val="28"/>
          <w:szCs w:val="40"/>
        </w:rPr>
      </w:pPr>
      <w:r w:rsidRPr="0093124C">
        <w:rPr>
          <w:sz w:val="28"/>
          <w:szCs w:val="40"/>
          <w:highlight w:val="yellow"/>
        </w:rPr>
        <w:t xml:space="preserve">Assim que formos criar um app, criamos o arquivo </w:t>
      </w:r>
      <w:proofErr w:type="spellStart"/>
      <w:r w:rsidRPr="0093124C">
        <w:rPr>
          <w:sz w:val="28"/>
          <w:szCs w:val="40"/>
          <w:highlight w:val="yellow"/>
        </w:rPr>
        <w:t>main.ts</w:t>
      </w:r>
      <w:proofErr w:type="spellEnd"/>
      <w:r w:rsidRPr="0093124C">
        <w:rPr>
          <w:sz w:val="28"/>
          <w:szCs w:val="40"/>
          <w:highlight w:val="yellow"/>
        </w:rPr>
        <w:t xml:space="preserve"> (em </w:t>
      </w:r>
      <w:proofErr w:type="spellStart"/>
      <w:r w:rsidRPr="0093124C">
        <w:rPr>
          <w:sz w:val="28"/>
          <w:szCs w:val="40"/>
          <w:highlight w:val="yellow"/>
        </w:rPr>
        <w:t>typescript</w:t>
      </w:r>
      <w:proofErr w:type="spellEnd"/>
      <w:r w:rsidRPr="0093124C">
        <w:rPr>
          <w:sz w:val="28"/>
          <w:szCs w:val="40"/>
          <w:highlight w:val="yellow"/>
        </w:rPr>
        <w:t>).</w:t>
      </w:r>
      <w:r w:rsidR="00B3097C">
        <w:rPr>
          <w:sz w:val="28"/>
          <w:szCs w:val="40"/>
        </w:rPr>
        <w:t xml:space="preserve"> </w:t>
      </w:r>
      <w:r w:rsidR="00B3097C" w:rsidRPr="0093124C">
        <w:rPr>
          <w:b/>
          <w:bCs/>
          <w:sz w:val="28"/>
          <w:szCs w:val="40"/>
          <w:highlight w:val="yellow"/>
        </w:rPr>
        <w:t xml:space="preserve">Após nossa aplicação chamará um </w:t>
      </w:r>
      <w:proofErr w:type="spellStart"/>
      <w:r w:rsidR="00B3097C" w:rsidRPr="0093124C">
        <w:rPr>
          <w:b/>
          <w:bCs/>
          <w:sz w:val="28"/>
          <w:szCs w:val="40"/>
          <w:highlight w:val="yellow"/>
        </w:rPr>
        <w:t>AppModule</w:t>
      </w:r>
      <w:proofErr w:type="spellEnd"/>
      <w:r w:rsidR="00B3097C" w:rsidRPr="0093124C">
        <w:rPr>
          <w:b/>
          <w:bCs/>
          <w:sz w:val="28"/>
          <w:szCs w:val="40"/>
          <w:highlight w:val="yellow"/>
        </w:rPr>
        <w:t xml:space="preserve">, </w:t>
      </w:r>
      <w:r w:rsidR="00D419B9" w:rsidRPr="0093124C">
        <w:rPr>
          <w:b/>
          <w:bCs/>
          <w:sz w:val="28"/>
          <w:szCs w:val="40"/>
          <w:highlight w:val="yellow"/>
        </w:rPr>
        <w:t xml:space="preserve">que é o módulo que contém o componente principal da nossa aplicação. Depois esse </w:t>
      </w:r>
      <w:proofErr w:type="spellStart"/>
      <w:r w:rsidR="00D419B9" w:rsidRPr="0093124C">
        <w:rPr>
          <w:b/>
          <w:bCs/>
          <w:sz w:val="28"/>
          <w:szCs w:val="40"/>
          <w:highlight w:val="yellow"/>
        </w:rPr>
        <w:t>AppModule</w:t>
      </w:r>
      <w:proofErr w:type="spellEnd"/>
      <w:r w:rsidR="00D419B9" w:rsidRPr="0093124C">
        <w:rPr>
          <w:b/>
          <w:bCs/>
          <w:sz w:val="28"/>
          <w:szCs w:val="40"/>
          <w:highlight w:val="yellow"/>
        </w:rPr>
        <w:t xml:space="preserve"> pode chamar </w:t>
      </w:r>
      <w:proofErr w:type="spellStart"/>
      <w:r w:rsidR="00D419B9" w:rsidRPr="0093124C">
        <w:rPr>
          <w:b/>
          <w:bCs/>
          <w:sz w:val="28"/>
          <w:szCs w:val="40"/>
          <w:highlight w:val="yellow"/>
        </w:rPr>
        <w:t>AppComponent</w:t>
      </w:r>
      <w:proofErr w:type="spellEnd"/>
      <w:r w:rsidR="00D419B9" w:rsidRPr="0093124C">
        <w:rPr>
          <w:b/>
          <w:bCs/>
          <w:sz w:val="28"/>
          <w:szCs w:val="40"/>
          <w:highlight w:val="yellow"/>
        </w:rPr>
        <w:t xml:space="preserve">, que é o </w:t>
      </w:r>
      <w:r w:rsidR="005257F5">
        <w:rPr>
          <w:b/>
          <w:bCs/>
          <w:sz w:val="28"/>
          <w:szCs w:val="40"/>
          <w:highlight w:val="yellow"/>
        </w:rPr>
        <w:t>COMPONENTE</w:t>
      </w:r>
      <w:r w:rsidR="00D419B9" w:rsidRPr="0093124C">
        <w:rPr>
          <w:b/>
          <w:bCs/>
          <w:sz w:val="28"/>
          <w:szCs w:val="40"/>
          <w:highlight w:val="yellow"/>
        </w:rPr>
        <w:t xml:space="preserve"> que contém e dá acesso a toda a árvore de componentes da nossa aplicação</w:t>
      </w:r>
      <w:r w:rsidR="00D419B9">
        <w:rPr>
          <w:sz w:val="28"/>
          <w:szCs w:val="40"/>
        </w:rPr>
        <w:t>.</w:t>
      </w:r>
    </w:p>
    <w:p w14:paraId="65BCACCD" w14:textId="56CDB705" w:rsidR="004F2C2A" w:rsidRDefault="004F2C2A" w:rsidP="00601277">
      <w:pPr>
        <w:tabs>
          <w:tab w:val="left" w:pos="5775"/>
        </w:tabs>
        <w:rPr>
          <w:sz w:val="28"/>
          <w:szCs w:val="40"/>
        </w:rPr>
      </w:pPr>
      <w:r>
        <w:rPr>
          <w:noProof/>
        </w:rPr>
        <w:drawing>
          <wp:inline distT="0" distB="0" distL="0" distR="0" wp14:anchorId="5E6C7852" wp14:editId="0363095E">
            <wp:extent cx="5400040" cy="308737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087370"/>
                    </a:xfrm>
                    <a:prstGeom prst="rect">
                      <a:avLst/>
                    </a:prstGeom>
                  </pic:spPr>
                </pic:pic>
              </a:graphicData>
            </a:graphic>
          </wp:inline>
        </w:drawing>
      </w:r>
    </w:p>
    <w:p w14:paraId="2CF327D7" w14:textId="748FE1B4" w:rsidR="00911FF1" w:rsidRDefault="00EE5250" w:rsidP="00601277">
      <w:pPr>
        <w:tabs>
          <w:tab w:val="left" w:pos="5775"/>
        </w:tabs>
        <w:rPr>
          <w:sz w:val="28"/>
          <w:szCs w:val="40"/>
        </w:rPr>
      </w:pPr>
      <w:r>
        <w:rPr>
          <w:noProof/>
        </w:rPr>
        <w:lastRenderedPageBreak/>
        <w:drawing>
          <wp:inline distT="0" distB="0" distL="0" distR="0" wp14:anchorId="68B751EF" wp14:editId="55428908">
            <wp:extent cx="5400040" cy="301498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014980"/>
                    </a:xfrm>
                    <a:prstGeom prst="rect">
                      <a:avLst/>
                    </a:prstGeom>
                  </pic:spPr>
                </pic:pic>
              </a:graphicData>
            </a:graphic>
          </wp:inline>
        </w:drawing>
      </w:r>
    </w:p>
    <w:p w14:paraId="4ED2A283" w14:textId="21A8FF42" w:rsidR="00EE5250" w:rsidRDefault="00BC0B34" w:rsidP="00601277">
      <w:pPr>
        <w:tabs>
          <w:tab w:val="left" w:pos="5775"/>
        </w:tabs>
        <w:rPr>
          <w:sz w:val="28"/>
          <w:szCs w:val="40"/>
        </w:rPr>
      </w:pPr>
      <w:r>
        <w:rPr>
          <w:sz w:val="28"/>
          <w:szCs w:val="40"/>
        </w:rPr>
        <w:t xml:space="preserve">Quando criamos um componente em Angular contendo seus comportamentos (TS), estilos (CSS) e estrutura (HTML), é gerada uma </w:t>
      </w:r>
      <w:proofErr w:type="spellStart"/>
      <w:r>
        <w:rPr>
          <w:sz w:val="28"/>
          <w:szCs w:val="40"/>
        </w:rPr>
        <w:t>tag</w:t>
      </w:r>
      <w:proofErr w:type="spellEnd"/>
      <w:r>
        <w:rPr>
          <w:sz w:val="28"/>
          <w:szCs w:val="40"/>
        </w:rPr>
        <w:t xml:space="preserve"> padronizada por nós, nesse caso abaixo, utilizei uma </w:t>
      </w:r>
      <w:proofErr w:type="spellStart"/>
      <w:r>
        <w:rPr>
          <w:sz w:val="28"/>
          <w:szCs w:val="40"/>
        </w:rPr>
        <w:t>tag</w:t>
      </w:r>
      <w:proofErr w:type="spellEnd"/>
      <w:r>
        <w:rPr>
          <w:sz w:val="28"/>
          <w:szCs w:val="40"/>
        </w:rPr>
        <w:t xml:space="preserve"> para representar meu componente de home do meu app:</w:t>
      </w:r>
    </w:p>
    <w:p w14:paraId="6B554BAF" w14:textId="1484AA80" w:rsidR="00BC0B34" w:rsidRDefault="006B5F5C" w:rsidP="00601277">
      <w:pPr>
        <w:tabs>
          <w:tab w:val="left" w:pos="5775"/>
        </w:tabs>
        <w:rPr>
          <w:sz w:val="28"/>
          <w:szCs w:val="40"/>
        </w:rPr>
      </w:pPr>
      <w:r>
        <w:rPr>
          <w:noProof/>
        </w:rPr>
        <w:drawing>
          <wp:inline distT="0" distB="0" distL="0" distR="0" wp14:anchorId="39C65194" wp14:editId="0777A86A">
            <wp:extent cx="5400040" cy="25844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584450"/>
                    </a:xfrm>
                    <a:prstGeom prst="rect">
                      <a:avLst/>
                    </a:prstGeom>
                  </pic:spPr>
                </pic:pic>
              </a:graphicData>
            </a:graphic>
          </wp:inline>
        </w:drawing>
      </w:r>
    </w:p>
    <w:p w14:paraId="32B3370D" w14:textId="77777777" w:rsidR="005F6096" w:rsidRDefault="005F6096" w:rsidP="00601277">
      <w:pPr>
        <w:tabs>
          <w:tab w:val="left" w:pos="5775"/>
        </w:tabs>
        <w:rPr>
          <w:sz w:val="28"/>
          <w:szCs w:val="40"/>
        </w:rPr>
      </w:pPr>
    </w:p>
    <w:p w14:paraId="45C5F765" w14:textId="77777777" w:rsidR="005F6096" w:rsidRDefault="005F6096" w:rsidP="00601277">
      <w:pPr>
        <w:tabs>
          <w:tab w:val="left" w:pos="5775"/>
        </w:tabs>
        <w:rPr>
          <w:sz w:val="28"/>
          <w:szCs w:val="40"/>
        </w:rPr>
      </w:pPr>
    </w:p>
    <w:p w14:paraId="53DF9531" w14:textId="77777777" w:rsidR="005F6096" w:rsidRDefault="005F6096" w:rsidP="00601277">
      <w:pPr>
        <w:tabs>
          <w:tab w:val="left" w:pos="5775"/>
        </w:tabs>
        <w:rPr>
          <w:sz w:val="28"/>
          <w:szCs w:val="40"/>
        </w:rPr>
      </w:pPr>
    </w:p>
    <w:p w14:paraId="06B5D61C" w14:textId="77777777" w:rsidR="005F6096" w:rsidRDefault="005F6096" w:rsidP="00601277">
      <w:pPr>
        <w:tabs>
          <w:tab w:val="left" w:pos="5775"/>
        </w:tabs>
        <w:rPr>
          <w:sz w:val="28"/>
          <w:szCs w:val="40"/>
        </w:rPr>
      </w:pPr>
    </w:p>
    <w:p w14:paraId="408DA89F" w14:textId="436B4EAB" w:rsidR="006B5F5C" w:rsidRDefault="00EF75CD" w:rsidP="00601277">
      <w:pPr>
        <w:tabs>
          <w:tab w:val="left" w:pos="5775"/>
        </w:tabs>
        <w:rPr>
          <w:sz w:val="28"/>
          <w:szCs w:val="40"/>
        </w:rPr>
      </w:pPr>
      <w:r>
        <w:rPr>
          <w:sz w:val="28"/>
          <w:szCs w:val="40"/>
        </w:rPr>
        <w:lastRenderedPageBreak/>
        <w:t xml:space="preserve">Através do arquivo TS conseguimos </w:t>
      </w:r>
      <w:r w:rsidR="00981B96">
        <w:rPr>
          <w:sz w:val="28"/>
          <w:szCs w:val="40"/>
        </w:rPr>
        <w:t xml:space="preserve">definir o nome da </w:t>
      </w:r>
      <w:proofErr w:type="spellStart"/>
      <w:r w:rsidR="00981B96">
        <w:rPr>
          <w:sz w:val="28"/>
          <w:szCs w:val="40"/>
        </w:rPr>
        <w:t>tag</w:t>
      </w:r>
      <w:proofErr w:type="spellEnd"/>
      <w:r w:rsidR="00981B96">
        <w:rPr>
          <w:sz w:val="28"/>
          <w:szCs w:val="40"/>
        </w:rPr>
        <w:t xml:space="preserve"> do componente e </w:t>
      </w:r>
      <w:r>
        <w:rPr>
          <w:sz w:val="28"/>
          <w:szCs w:val="40"/>
        </w:rPr>
        <w:t>encontrar onde está o estilo</w:t>
      </w:r>
      <w:r w:rsidR="00981B96">
        <w:rPr>
          <w:sz w:val="28"/>
          <w:szCs w:val="40"/>
        </w:rPr>
        <w:t xml:space="preserve"> (CSS)</w:t>
      </w:r>
      <w:r>
        <w:rPr>
          <w:sz w:val="28"/>
          <w:szCs w:val="40"/>
        </w:rPr>
        <w:t xml:space="preserve"> e estrutura </w:t>
      </w:r>
      <w:r w:rsidR="00981B96">
        <w:rPr>
          <w:sz w:val="28"/>
          <w:szCs w:val="40"/>
        </w:rPr>
        <w:t xml:space="preserve">(HTML) </w:t>
      </w:r>
      <w:r>
        <w:rPr>
          <w:sz w:val="28"/>
          <w:szCs w:val="40"/>
        </w:rPr>
        <w:t>do meu componente para montar este componente:</w:t>
      </w:r>
    </w:p>
    <w:p w14:paraId="56D7185B" w14:textId="2C3CFC6A" w:rsidR="00EF75CD" w:rsidRDefault="00035514" w:rsidP="00601277">
      <w:pPr>
        <w:tabs>
          <w:tab w:val="left" w:pos="5775"/>
        </w:tabs>
        <w:rPr>
          <w:sz w:val="28"/>
          <w:szCs w:val="40"/>
        </w:rPr>
      </w:pPr>
      <w:r>
        <w:rPr>
          <w:noProof/>
        </w:rPr>
        <w:drawing>
          <wp:inline distT="0" distB="0" distL="0" distR="0" wp14:anchorId="3AAC27D4" wp14:editId="3DC9F61B">
            <wp:extent cx="5400040" cy="372237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22370"/>
                    </a:xfrm>
                    <a:prstGeom prst="rect">
                      <a:avLst/>
                    </a:prstGeom>
                  </pic:spPr>
                </pic:pic>
              </a:graphicData>
            </a:graphic>
          </wp:inline>
        </w:drawing>
      </w:r>
    </w:p>
    <w:p w14:paraId="3B6BE44F" w14:textId="77777777" w:rsidR="00AF408D" w:rsidRDefault="00AF408D" w:rsidP="00601277">
      <w:pPr>
        <w:tabs>
          <w:tab w:val="left" w:pos="5775"/>
        </w:tabs>
        <w:rPr>
          <w:sz w:val="28"/>
          <w:szCs w:val="40"/>
        </w:rPr>
      </w:pPr>
    </w:p>
    <w:p w14:paraId="3D9DBFD6" w14:textId="58494E46" w:rsidR="00914A3D" w:rsidRDefault="00905025" w:rsidP="00601277">
      <w:pPr>
        <w:tabs>
          <w:tab w:val="left" w:pos="5775"/>
        </w:tabs>
        <w:rPr>
          <w:sz w:val="28"/>
          <w:szCs w:val="40"/>
        </w:rPr>
      </w:pPr>
      <w:r>
        <w:rPr>
          <w:sz w:val="28"/>
          <w:szCs w:val="40"/>
        </w:rPr>
        <w:t xml:space="preserve"> </w:t>
      </w:r>
      <w:r w:rsidR="005F6096">
        <w:rPr>
          <w:noProof/>
        </w:rPr>
        <w:drawing>
          <wp:inline distT="0" distB="0" distL="0" distR="0" wp14:anchorId="0CC301F6" wp14:editId="3C63B5FC">
            <wp:extent cx="5400040" cy="290639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906395"/>
                    </a:xfrm>
                    <a:prstGeom prst="rect">
                      <a:avLst/>
                    </a:prstGeom>
                  </pic:spPr>
                </pic:pic>
              </a:graphicData>
            </a:graphic>
          </wp:inline>
        </w:drawing>
      </w:r>
    </w:p>
    <w:p w14:paraId="0F4CC972" w14:textId="6E00D406" w:rsidR="005F6096" w:rsidRDefault="00E671D3" w:rsidP="00601277">
      <w:pPr>
        <w:tabs>
          <w:tab w:val="left" w:pos="5775"/>
        </w:tabs>
        <w:rPr>
          <w:noProof/>
        </w:rPr>
      </w:pPr>
      <w:r w:rsidRPr="0004302E">
        <w:rPr>
          <w:b/>
          <w:bCs/>
          <w:sz w:val="28"/>
          <w:szCs w:val="40"/>
          <w:highlight w:val="yellow"/>
        </w:rPr>
        <w:lastRenderedPageBreak/>
        <w:t>Com essa separação de componentes por módulos, podemos dizer se o componente de um módulo em questão estará disponível para uso de outros componentes de outros módulos de fora, ou este componente estará disponível para uso por outros componentes somente dentro do módulo em questão.</w:t>
      </w:r>
      <w:r w:rsidR="00415FD4" w:rsidRPr="00415FD4">
        <w:rPr>
          <w:noProof/>
        </w:rPr>
        <w:t xml:space="preserve"> </w:t>
      </w:r>
      <w:r w:rsidR="00415FD4">
        <w:rPr>
          <w:noProof/>
        </w:rPr>
        <w:drawing>
          <wp:inline distT="0" distB="0" distL="0" distR="0" wp14:anchorId="3C53A196" wp14:editId="0351A3AD">
            <wp:extent cx="5400040" cy="287972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879725"/>
                    </a:xfrm>
                    <a:prstGeom prst="rect">
                      <a:avLst/>
                    </a:prstGeom>
                  </pic:spPr>
                </pic:pic>
              </a:graphicData>
            </a:graphic>
          </wp:inline>
        </w:drawing>
      </w:r>
    </w:p>
    <w:p w14:paraId="30D2E285" w14:textId="37A678A0" w:rsidR="00415FD4" w:rsidRDefault="005A278B" w:rsidP="00601277">
      <w:pPr>
        <w:tabs>
          <w:tab w:val="left" w:pos="5775"/>
        </w:tabs>
        <w:rPr>
          <w:sz w:val="28"/>
          <w:szCs w:val="40"/>
        </w:rPr>
      </w:pPr>
      <w:r>
        <w:rPr>
          <w:sz w:val="28"/>
          <w:szCs w:val="40"/>
        </w:rPr>
        <w:t>Dentro de cada módulo temos 5 atributos que são usados para configurar o módulo:</w:t>
      </w:r>
    </w:p>
    <w:p w14:paraId="086E5A49" w14:textId="5E0AA368" w:rsidR="005A278B" w:rsidRDefault="00512DA0" w:rsidP="00601277">
      <w:pPr>
        <w:tabs>
          <w:tab w:val="left" w:pos="5775"/>
        </w:tabs>
        <w:rPr>
          <w:sz w:val="28"/>
          <w:szCs w:val="40"/>
        </w:rPr>
      </w:pPr>
      <w:r>
        <w:rPr>
          <w:noProof/>
        </w:rPr>
        <w:drawing>
          <wp:inline distT="0" distB="0" distL="0" distR="0" wp14:anchorId="5442B981" wp14:editId="1BB73220">
            <wp:extent cx="5400040" cy="3011805"/>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011805"/>
                    </a:xfrm>
                    <a:prstGeom prst="rect">
                      <a:avLst/>
                    </a:prstGeom>
                  </pic:spPr>
                </pic:pic>
              </a:graphicData>
            </a:graphic>
          </wp:inline>
        </w:drawing>
      </w:r>
    </w:p>
    <w:p w14:paraId="592BA5F2" w14:textId="1F6FF8A7" w:rsidR="00512DA0" w:rsidRDefault="00AA479F" w:rsidP="00AA479F">
      <w:pPr>
        <w:pStyle w:val="PargrafodaLista"/>
        <w:numPr>
          <w:ilvl w:val="0"/>
          <w:numId w:val="33"/>
        </w:numPr>
        <w:tabs>
          <w:tab w:val="left" w:pos="5775"/>
        </w:tabs>
        <w:rPr>
          <w:sz w:val="28"/>
          <w:szCs w:val="40"/>
        </w:rPr>
      </w:pPr>
      <w:proofErr w:type="spellStart"/>
      <w:r w:rsidRPr="0004302E">
        <w:rPr>
          <w:b/>
          <w:bCs/>
          <w:sz w:val="28"/>
          <w:szCs w:val="40"/>
          <w:highlight w:val="yellow"/>
        </w:rPr>
        <w:t>Declaration</w:t>
      </w:r>
      <w:proofErr w:type="spellEnd"/>
      <w:r>
        <w:rPr>
          <w:sz w:val="28"/>
          <w:szCs w:val="40"/>
        </w:rPr>
        <w:t xml:space="preserve">: serve para declarar todos os componentes, diretivas, </w:t>
      </w:r>
      <w:proofErr w:type="spellStart"/>
      <w:r>
        <w:rPr>
          <w:sz w:val="28"/>
          <w:szCs w:val="40"/>
        </w:rPr>
        <w:t>pipes</w:t>
      </w:r>
      <w:proofErr w:type="spellEnd"/>
      <w:r>
        <w:rPr>
          <w:sz w:val="28"/>
          <w:szCs w:val="40"/>
        </w:rPr>
        <w:t xml:space="preserve"> que fazem parte do módulo;</w:t>
      </w:r>
    </w:p>
    <w:p w14:paraId="25A2E4F4" w14:textId="5261902D" w:rsidR="00AA479F" w:rsidRDefault="00AA479F" w:rsidP="00AA479F">
      <w:pPr>
        <w:pStyle w:val="PargrafodaLista"/>
        <w:numPr>
          <w:ilvl w:val="0"/>
          <w:numId w:val="33"/>
        </w:numPr>
        <w:tabs>
          <w:tab w:val="left" w:pos="5775"/>
        </w:tabs>
        <w:rPr>
          <w:sz w:val="28"/>
          <w:szCs w:val="40"/>
        </w:rPr>
      </w:pPr>
      <w:proofErr w:type="spellStart"/>
      <w:r w:rsidRPr="0004302E">
        <w:rPr>
          <w:b/>
          <w:bCs/>
          <w:sz w:val="28"/>
          <w:szCs w:val="40"/>
          <w:highlight w:val="yellow"/>
        </w:rPr>
        <w:lastRenderedPageBreak/>
        <w:t>Exports</w:t>
      </w:r>
      <w:proofErr w:type="spellEnd"/>
      <w:r>
        <w:rPr>
          <w:sz w:val="28"/>
          <w:szCs w:val="40"/>
        </w:rPr>
        <w:t xml:space="preserve">: para </w:t>
      </w:r>
      <w:proofErr w:type="spellStart"/>
      <w:r>
        <w:rPr>
          <w:sz w:val="28"/>
          <w:szCs w:val="40"/>
        </w:rPr>
        <w:t>tornar</w:t>
      </w:r>
      <w:proofErr w:type="spellEnd"/>
      <w:r>
        <w:rPr>
          <w:sz w:val="28"/>
          <w:szCs w:val="40"/>
        </w:rPr>
        <w:t xml:space="preserve"> um componente visível para fora do módulo, devemos colocar no </w:t>
      </w:r>
      <w:proofErr w:type="spellStart"/>
      <w:r>
        <w:rPr>
          <w:sz w:val="28"/>
          <w:szCs w:val="40"/>
        </w:rPr>
        <w:t>exports</w:t>
      </w:r>
      <w:proofErr w:type="spellEnd"/>
      <w:r>
        <w:rPr>
          <w:sz w:val="28"/>
          <w:szCs w:val="40"/>
        </w:rPr>
        <w:t>, que serão exportados, visíveis para fora do módulo;</w:t>
      </w:r>
    </w:p>
    <w:p w14:paraId="03E4ECC3" w14:textId="668FDD58" w:rsidR="00AA479F" w:rsidRDefault="00B6432D" w:rsidP="00AA479F">
      <w:pPr>
        <w:pStyle w:val="PargrafodaLista"/>
        <w:numPr>
          <w:ilvl w:val="0"/>
          <w:numId w:val="33"/>
        </w:numPr>
        <w:tabs>
          <w:tab w:val="left" w:pos="5775"/>
        </w:tabs>
        <w:rPr>
          <w:sz w:val="28"/>
          <w:szCs w:val="40"/>
        </w:rPr>
      </w:pPr>
      <w:proofErr w:type="spellStart"/>
      <w:r w:rsidRPr="0004302E">
        <w:rPr>
          <w:b/>
          <w:bCs/>
          <w:sz w:val="28"/>
          <w:szCs w:val="40"/>
          <w:highlight w:val="yellow"/>
        </w:rPr>
        <w:t>Imports</w:t>
      </w:r>
      <w:proofErr w:type="spellEnd"/>
      <w:r>
        <w:rPr>
          <w:sz w:val="28"/>
          <w:szCs w:val="40"/>
        </w:rPr>
        <w:t xml:space="preserve">: serve para importar outros módulos, um módulo pode depender de outro módulo. Lembrando que se eu importar no módulo B o módulo A, só vou conseguir usar os componentes do módulo A que estarão como </w:t>
      </w:r>
      <w:proofErr w:type="spellStart"/>
      <w:r>
        <w:rPr>
          <w:sz w:val="28"/>
          <w:szCs w:val="40"/>
        </w:rPr>
        <w:t>exports</w:t>
      </w:r>
      <w:proofErr w:type="spellEnd"/>
      <w:r>
        <w:rPr>
          <w:sz w:val="28"/>
          <w:szCs w:val="40"/>
        </w:rPr>
        <w:t xml:space="preserve"> no módulo A;</w:t>
      </w:r>
    </w:p>
    <w:p w14:paraId="382B6BD6" w14:textId="55007780" w:rsidR="00B6432D" w:rsidRDefault="00B6432D" w:rsidP="00AA479F">
      <w:pPr>
        <w:pStyle w:val="PargrafodaLista"/>
        <w:numPr>
          <w:ilvl w:val="0"/>
          <w:numId w:val="33"/>
        </w:numPr>
        <w:tabs>
          <w:tab w:val="left" w:pos="5775"/>
        </w:tabs>
        <w:rPr>
          <w:sz w:val="28"/>
          <w:szCs w:val="40"/>
        </w:rPr>
      </w:pPr>
      <w:proofErr w:type="spellStart"/>
      <w:r>
        <w:rPr>
          <w:sz w:val="28"/>
          <w:szCs w:val="40"/>
        </w:rPr>
        <w:t>Providers</w:t>
      </w:r>
      <w:proofErr w:type="spellEnd"/>
      <w:r>
        <w:rPr>
          <w:sz w:val="28"/>
          <w:szCs w:val="40"/>
        </w:rPr>
        <w:t xml:space="preserve">: aqui vamos declarar os nossos </w:t>
      </w:r>
      <w:proofErr w:type="spellStart"/>
      <w:r>
        <w:rPr>
          <w:sz w:val="28"/>
          <w:szCs w:val="40"/>
        </w:rPr>
        <w:t>services</w:t>
      </w:r>
      <w:proofErr w:type="spellEnd"/>
      <w:r>
        <w:rPr>
          <w:sz w:val="28"/>
          <w:szCs w:val="40"/>
        </w:rPr>
        <w:t xml:space="preserve"> dos módulos.</w:t>
      </w:r>
    </w:p>
    <w:p w14:paraId="0DF53A0D" w14:textId="77B96371" w:rsidR="00B6432D" w:rsidRDefault="00B6432D" w:rsidP="00AA479F">
      <w:pPr>
        <w:pStyle w:val="PargrafodaLista"/>
        <w:numPr>
          <w:ilvl w:val="0"/>
          <w:numId w:val="33"/>
        </w:numPr>
        <w:tabs>
          <w:tab w:val="left" w:pos="5775"/>
        </w:tabs>
        <w:rPr>
          <w:sz w:val="28"/>
          <w:szCs w:val="40"/>
        </w:rPr>
      </w:pPr>
      <w:proofErr w:type="spellStart"/>
      <w:r>
        <w:rPr>
          <w:sz w:val="28"/>
          <w:szCs w:val="40"/>
        </w:rPr>
        <w:t>Bootstrap</w:t>
      </w:r>
      <w:proofErr w:type="spellEnd"/>
      <w:r>
        <w:rPr>
          <w:sz w:val="28"/>
          <w:szCs w:val="40"/>
        </w:rPr>
        <w:t>:</w:t>
      </w:r>
      <w:r w:rsidRPr="0093124C">
        <w:rPr>
          <w:b/>
          <w:bCs/>
          <w:sz w:val="28"/>
          <w:szCs w:val="40"/>
        </w:rPr>
        <w:t xml:space="preserve"> </w:t>
      </w:r>
      <w:r w:rsidRPr="0093124C">
        <w:rPr>
          <w:b/>
          <w:bCs/>
          <w:sz w:val="28"/>
          <w:szCs w:val="40"/>
          <w:highlight w:val="yellow"/>
        </w:rPr>
        <w:t xml:space="preserve">que é o componente que será carregado no módulo. Ele é só preciso no </w:t>
      </w:r>
      <w:proofErr w:type="spellStart"/>
      <w:r w:rsidRPr="0093124C">
        <w:rPr>
          <w:b/>
          <w:bCs/>
          <w:sz w:val="28"/>
          <w:szCs w:val="40"/>
          <w:highlight w:val="yellow"/>
        </w:rPr>
        <w:t>AppModule</w:t>
      </w:r>
      <w:proofErr w:type="spellEnd"/>
      <w:r w:rsidRPr="0093124C">
        <w:rPr>
          <w:b/>
          <w:bCs/>
          <w:sz w:val="28"/>
          <w:szCs w:val="40"/>
          <w:highlight w:val="yellow"/>
        </w:rPr>
        <w:t>, que é o Módulo principal da nossa aplicação</w:t>
      </w:r>
      <w:r w:rsidR="00900AF9" w:rsidRPr="0093124C">
        <w:rPr>
          <w:b/>
          <w:bCs/>
          <w:sz w:val="28"/>
          <w:szCs w:val="40"/>
          <w:highlight w:val="yellow"/>
        </w:rPr>
        <w:t xml:space="preserve"> e serve para carregar o componente principal da nossa aplicação</w:t>
      </w:r>
      <w:r w:rsidR="00900AF9" w:rsidRPr="0093124C">
        <w:rPr>
          <w:sz w:val="28"/>
          <w:szCs w:val="40"/>
          <w:highlight w:val="yellow"/>
        </w:rPr>
        <w:t>.</w:t>
      </w:r>
    </w:p>
    <w:p w14:paraId="4670E479" w14:textId="03354D49" w:rsidR="00A04A1E" w:rsidRDefault="00A04A1E" w:rsidP="00A04A1E">
      <w:pPr>
        <w:tabs>
          <w:tab w:val="left" w:pos="5775"/>
        </w:tabs>
        <w:rPr>
          <w:sz w:val="28"/>
          <w:szCs w:val="40"/>
        </w:rPr>
      </w:pPr>
    </w:p>
    <w:p w14:paraId="2EE28997" w14:textId="509E55F7" w:rsidR="00A04A1E" w:rsidRDefault="00A04A1E" w:rsidP="00A04A1E">
      <w:pPr>
        <w:tabs>
          <w:tab w:val="left" w:pos="5775"/>
        </w:tabs>
        <w:rPr>
          <w:sz w:val="28"/>
          <w:szCs w:val="40"/>
        </w:rPr>
      </w:pPr>
      <w:r>
        <w:rPr>
          <w:noProof/>
        </w:rPr>
        <w:drawing>
          <wp:inline distT="0" distB="0" distL="0" distR="0" wp14:anchorId="219DE573" wp14:editId="2BCD2E94">
            <wp:extent cx="5400040" cy="303339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3033395"/>
                    </a:xfrm>
                    <a:prstGeom prst="rect">
                      <a:avLst/>
                    </a:prstGeom>
                  </pic:spPr>
                </pic:pic>
              </a:graphicData>
            </a:graphic>
          </wp:inline>
        </w:drawing>
      </w:r>
    </w:p>
    <w:p w14:paraId="6554D186" w14:textId="380FF0CF" w:rsidR="002A68A4" w:rsidRPr="00A82ACE" w:rsidRDefault="0093124C" w:rsidP="00A04A1E">
      <w:pPr>
        <w:tabs>
          <w:tab w:val="left" w:pos="5775"/>
        </w:tabs>
        <w:rPr>
          <w:b/>
          <w:bCs/>
          <w:sz w:val="28"/>
          <w:szCs w:val="40"/>
        </w:rPr>
      </w:pPr>
      <w:r w:rsidRPr="00A82ACE">
        <w:rPr>
          <w:b/>
          <w:bCs/>
          <w:sz w:val="28"/>
          <w:szCs w:val="40"/>
          <w:highlight w:val="yellow"/>
        </w:rPr>
        <w:t>Podemos criar componentes, módulos, projetos Angular através do CLI do Angular no terminal.</w:t>
      </w:r>
    </w:p>
    <w:p w14:paraId="56960BAA" w14:textId="5AA093B6" w:rsidR="0093124C" w:rsidRPr="00A82ACE" w:rsidRDefault="00DE62B2" w:rsidP="00A04A1E">
      <w:pPr>
        <w:tabs>
          <w:tab w:val="left" w:pos="5775"/>
        </w:tabs>
        <w:rPr>
          <w:b/>
          <w:bCs/>
          <w:sz w:val="28"/>
          <w:szCs w:val="40"/>
        </w:rPr>
      </w:pPr>
      <w:r w:rsidRPr="00A82ACE">
        <w:rPr>
          <w:b/>
          <w:bCs/>
          <w:sz w:val="28"/>
          <w:szCs w:val="40"/>
          <w:highlight w:val="yellow"/>
        </w:rPr>
        <w:t xml:space="preserve">O arquivo </w:t>
      </w:r>
      <w:proofErr w:type="spellStart"/>
      <w:proofErr w:type="gramStart"/>
      <w:r w:rsidRPr="00A82ACE">
        <w:rPr>
          <w:b/>
          <w:bCs/>
          <w:sz w:val="28"/>
          <w:szCs w:val="40"/>
          <w:highlight w:val="yellow"/>
        </w:rPr>
        <w:t>angular.json</w:t>
      </w:r>
      <w:proofErr w:type="spellEnd"/>
      <w:proofErr w:type="gramEnd"/>
      <w:r w:rsidRPr="00A82ACE">
        <w:rPr>
          <w:b/>
          <w:bCs/>
          <w:sz w:val="28"/>
          <w:szCs w:val="40"/>
          <w:highlight w:val="yellow"/>
        </w:rPr>
        <w:t xml:space="preserve"> é basicamente o arquivo que teremos algumas configurações do projeto.</w:t>
      </w:r>
    </w:p>
    <w:p w14:paraId="5D4F8276" w14:textId="65D11FCD" w:rsidR="00DE62B2" w:rsidRDefault="00067F85" w:rsidP="00A04A1E">
      <w:pPr>
        <w:tabs>
          <w:tab w:val="left" w:pos="5775"/>
        </w:tabs>
        <w:rPr>
          <w:sz w:val="28"/>
          <w:szCs w:val="40"/>
        </w:rPr>
      </w:pPr>
      <w:r>
        <w:rPr>
          <w:sz w:val="28"/>
          <w:szCs w:val="40"/>
        </w:rPr>
        <w:t>Para conhecer um pouco mais dos arquivos do projeto Angular, segue abaixo:</w:t>
      </w:r>
    </w:p>
    <w:p w14:paraId="22BDE50C" w14:textId="1778A666" w:rsidR="00067F85" w:rsidRDefault="002126F6" w:rsidP="002126F6">
      <w:pPr>
        <w:pStyle w:val="PargrafodaLista"/>
        <w:numPr>
          <w:ilvl w:val="0"/>
          <w:numId w:val="34"/>
        </w:numPr>
        <w:tabs>
          <w:tab w:val="left" w:pos="5775"/>
        </w:tabs>
        <w:rPr>
          <w:sz w:val="28"/>
          <w:szCs w:val="40"/>
        </w:rPr>
      </w:pPr>
      <w:r w:rsidRPr="002126F6">
        <w:rPr>
          <w:sz w:val="28"/>
          <w:szCs w:val="40"/>
        </w:rPr>
        <w:lastRenderedPageBreak/>
        <w:t>Na pasta app,</w:t>
      </w:r>
      <w:r>
        <w:rPr>
          <w:sz w:val="28"/>
          <w:szCs w:val="40"/>
        </w:rPr>
        <w:t xml:space="preserve"> possuímos o arquivo de </w:t>
      </w:r>
      <w:proofErr w:type="spellStart"/>
      <w:r w:rsidRPr="0004302E">
        <w:rPr>
          <w:b/>
          <w:bCs/>
          <w:sz w:val="28"/>
          <w:szCs w:val="40"/>
          <w:highlight w:val="yellow"/>
        </w:rPr>
        <w:t>AppModule</w:t>
      </w:r>
      <w:proofErr w:type="spellEnd"/>
      <w:r>
        <w:rPr>
          <w:sz w:val="28"/>
          <w:szCs w:val="40"/>
        </w:rPr>
        <w:t xml:space="preserve"> </w:t>
      </w:r>
      <w:r w:rsidRPr="0004302E">
        <w:rPr>
          <w:b/>
          <w:bCs/>
          <w:sz w:val="28"/>
          <w:szCs w:val="40"/>
          <w:highlight w:val="yellow"/>
        </w:rPr>
        <w:t>principal</w:t>
      </w:r>
      <w:r>
        <w:rPr>
          <w:sz w:val="28"/>
          <w:szCs w:val="40"/>
        </w:rPr>
        <w:t xml:space="preserve"> e </w:t>
      </w:r>
      <w:r w:rsidRPr="0004302E">
        <w:rPr>
          <w:sz w:val="28"/>
          <w:szCs w:val="40"/>
          <w:highlight w:val="yellow"/>
        </w:rPr>
        <w:t>componente do nosso app.</w:t>
      </w:r>
    </w:p>
    <w:p w14:paraId="0A9461C4" w14:textId="18BFDE50" w:rsidR="002126F6" w:rsidRDefault="002126F6" w:rsidP="002126F6">
      <w:pPr>
        <w:pStyle w:val="PargrafodaLista"/>
        <w:numPr>
          <w:ilvl w:val="1"/>
          <w:numId w:val="34"/>
        </w:numPr>
        <w:tabs>
          <w:tab w:val="left" w:pos="5775"/>
        </w:tabs>
        <w:rPr>
          <w:sz w:val="28"/>
          <w:szCs w:val="40"/>
        </w:rPr>
      </w:pPr>
      <w:r>
        <w:rPr>
          <w:sz w:val="28"/>
          <w:szCs w:val="40"/>
        </w:rPr>
        <w:t xml:space="preserve">Estrutura do componente APP contendo os estilos, estrutura (HTML), seletor da </w:t>
      </w:r>
      <w:proofErr w:type="spellStart"/>
      <w:r>
        <w:rPr>
          <w:sz w:val="28"/>
          <w:szCs w:val="40"/>
        </w:rPr>
        <w:t>tag</w:t>
      </w:r>
      <w:proofErr w:type="spellEnd"/>
      <w:r>
        <w:rPr>
          <w:sz w:val="28"/>
          <w:szCs w:val="40"/>
        </w:rPr>
        <w:t xml:space="preserve"> HTML a ser usada:</w:t>
      </w:r>
    </w:p>
    <w:p w14:paraId="41A9AA1C"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Component</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'@angular/core'</w:t>
      </w:r>
      <w:r w:rsidRPr="002126F6">
        <w:rPr>
          <w:rFonts w:ascii="Consolas" w:eastAsia="Times New Roman" w:hAnsi="Consolas" w:cs="Times New Roman"/>
          <w:color w:val="D4D4D4"/>
          <w:sz w:val="21"/>
          <w:szCs w:val="21"/>
          <w:lang w:eastAsia="pt-BR"/>
        </w:rPr>
        <w:t>;</w:t>
      </w:r>
    </w:p>
    <w:p w14:paraId="24EFCEC3"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
    <w:p w14:paraId="1EDBD979"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roofErr w:type="gramStart"/>
      <w:r w:rsidRPr="002126F6">
        <w:rPr>
          <w:rFonts w:ascii="Consolas" w:eastAsia="Times New Roman" w:hAnsi="Consolas" w:cs="Times New Roman"/>
          <w:color w:val="4EC9B0"/>
          <w:sz w:val="21"/>
          <w:szCs w:val="21"/>
          <w:lang w:eastAsia="pt-BR"/>
        </w:rPr>
        <w:t>Component</w:t>
      </w:r>
      <w:r w:rsidRPr="002126F6">
        <w:rPr>
          <w:rFonts w:ascii="Consolas" w:eastAsia="Times New Roman" w:hAnsi="Consolas" w:cs="Times New Roman"/>
          <w:color w:val="D4D4D4"/>
          <w:sz w:val="21"/>
          <w:szCs w:val="21"/>
          <w:lang w:eastAsia="pt-BR"/>
        </w:rPr>
        <w:t>(</w:t>
      </w:r>
      <w:proofErr w:type="gramEnd"/>
      <w:r w:rsidRPr="002126F6">
        <w:rPr>
          <w:rFonts w:ascii="Consolas" w:eastAsia="Times New Roman" w:hAnsi="Consolas" w:cs="Times New Roman"/>
          <w:color w:val="D4D4D4"/>
          <w:sz w:val="21"/>
          <w:szCs w:val="21"/>
          <w:lang w:eastAsia="pt-BR"/>
        </w:rPr>
        <w:t>{</w:t>
      </w:r>
    </w:p>
    <w:p w14:paraId="7332A722"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selector</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'app-root'</w:t>
      </w:r>
      <w:r w:rsidRPr="002126F6">
        <w:rPr>
          <w:rFonts w:ascii="Consolas" w:eastAsia="Times New Roman" w:hAnsi="Consolas" w:cs="Times New Roman"/>
          <w:color w:val="D4D4D4"/>
          <w:sz w:val="21"/>
          <w:szCs w:val="21"/>
          <w:lang w:eastAsia="pt-BR"/>
        </w:rPr>
        <w:t>,</w:t>
      </w:r>
    </w:p>
    <w:p w14:paraId="7942BBAF"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template</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w:t>
      </w:r>
    </w:p>
    <w:p w14:paraId="10271DFD"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proofErr w:type="gramStart"/>
      <w:r w:rsidRPr="002126F6">
        <w:rPr>
          <w:rFonts w:ascii="Consolas" w:eastAsia="Times New Roman" w:hAnsi="Consolas" w:cs="Times New Roman"/>
          <w:color w:val="CE9178"/>
          <w:sz w:val="21"/>
          <w:szCs w:val="21"/>
          <w:lang w:eastAsia="pt-BR"/>
        </w:rPr>
        <w:t>&lt;!--</w:t>
      </w:r>
      <w:proofErr w:type="gramEnd"/>
      <w:r w:rsidRPr="002126F6">
        <w:rPr>
          <w:rFonts w:ascii="Consolas" w:eastAsia="Times New Roman" w:hAnsi="Consolas" w:cs="Times New Roman"/>
          <w:color w:val="CE9178"/>
          <w:sz w:val="21"/>
          <w:szCs w:val="21"/>
          <w:lang w:eastAsia="pt-BR"/>
        </w:rPr>
        <w:t>The </w:t>
      </w:r>
      <w:proofErr w:type="spellStart"/>
      <w:r w:rsidRPr="002126F6">
        <w:rPr>
          <w:rFonts w:ascii="Consolas" w:eastAsia="Times New Roman" w:hAnsi="Consolas" w:cs="Times New Roman"/>
          <w:color w:val="CE9178"/>
          <w:sz w:val="21"/>
          <w:szCs w:val="21"/>
          <w:lang w:eastAsia="pt-BR"/>
        </w:rPr>
        <w:t>content</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below</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is</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only</w:t>
      </w:r>
      <w:proofErr w:type="spellEnd"/>
      <w:r w:rsidRPr="002126F6">
        <w:rPr>
          <w:rFonts w:ascii="Consolas" w:eastAsia="Times New Roman" w:hAnsi="Consolas" w:cs="Times New Roman"/>
          <w:color w:val="CE9178"/>
          <w:sz w:val="21"/>
          <w:szCs w:val="21"/>
          <w:lang w:eastAsia="pt-BR"/>
        </w:rPr>
        <w:t> a </w:t>
      </w:r>
      <w:proofErr w:type="spellStart"/>
      <w:r w:rsidRPr="002126F6">
        <w:rPr>
          <w:rFonts w:ascii="Consolas" w:eastAsia="Times New Roman" w:hAnsi="Consolas" w:cs="Times New Roman"/>
          <w:color w:val="CE9178"/>
          <w:sz w:val="21"/>
          <w:szCs w:val="21"/>
          <w:lang w:eastAsia="pt-BR"/>
        </w:rPr>
        <w:t>placeholder</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and</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can</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be</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replaced</w:t>
      </w:r>
      <w:proofErr w:type="spellEnd"/>
      <w:r w:rsidRPr="002126F6">
        <w:rPr>
          <w:rFonts w:ascii="Consolas" w:eastAsia="Times New Roman" w:hAnsi="Consolas" w:cs="Times New Roman"/>
          <w:color w:val="CE9178"/>
          <w:sz w:val="21"/>
          <w:szCs w:val="21"/>
          <w:lang w:eastAsia="pt-BR"/>
        </w:rPr>
        <w:t>.--&gt;</w:t>
      </w:r>
    </w:p>
    <w:p w14:paraId="47B63EAA"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div</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style</w:t>
      </w:r>
      <w:proofErr w:type="spellEnd"/>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text-align:center</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class</w:t>
      </w:r>
      <w:proofErr w:type="spellEnd"/>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content</w:t>
      </w:r>
      <w:proofErr w:type="spellEnd"/>
      <w:r w:rsidRPr="002126F6">
        <w:rPr>
          <w:rFonts w:ascii="Consolas" w:eastAsia="Times New Roman" w:hAnsi="Consolas" w:cs="Times New Roman"/>
          <w:color w:val="CE9178"/>
          <w:sz w:val="21"/>
          <w:szCs w:val="21"/>
          <w:lang w:eastAsia="pt-BR"/>
        </w:rPr>
        <w:t>"&gt;</w:t>
      </w:r>
    </w:p>
    <w:p w14:paraId="358ECBBC"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&lt;h1&gt;</w:t>
      </w:r>
    </w:p>
    <w:p w14:paraId="422ACC2E"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Welcome</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to</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title</w:t>
      </w:r>
      <w:proofErr w:type="spellEnd"/>
      <w:r w:rsidRPr="002126F6">
        <w:rPr>
          <w:rFonts w:ascii="Consolas" w:eastAsia="Times New Roman" w:hAnsi="Consolas" w:cs="Times New Roman"/>
          <w:color w:val="CE9178"/>
          <w:sz w:val="21"/>
          <w:szCs w:val="21"/>
          <w:lang w:eastAsia="pt-BR"/>
        </w:rPr>
        <w:t>}}!</w:t>
      </w:r>
    </w:p>
    <w:p w14:paraId="7EE7D53A"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&lt;/h1&gt;</w:t>
      </w:r>
    </w:p>
    <w:p w14:paraId="1EEC0E14"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&lt;span style="display: block"</w:t>
      </w:r>
      <w:proofErr w:type="gramStart"/>
      <w:r w:rsidRPr="002126F6">
        <w:rPr>
          <w:rFonts w:ascii="Consolas" w:eastAsia="Times New Roman" w:hAnsi="Consolas" w:cs="Times New Roman"/>
          <w:color w:val="CE9178"/>
          <w:sz w:val="21"/>
          <w:szCs w:val="21"/>
          <w:lang w:eastAsia="pt-BR"/>
        </w:rPr>
        <w:t>&gt;{</w:t>
      </w:r>
      <w:proofErr w:type="gramEnd"/>
      <w:r w:rsidRPr="002126F6">
        <w:rPr>
          <w:rFonts w:ascii="Consolas" w:eastAsia="Times New Roman" w:hAnsi="Consolas" w:cs="Times New Roman"/>
          <w:color w:val="CE9178"/>
          <w:sz w:val="21"/>
          <w:szCs w:val="21"/>
          <w:lang w:eastAsia="pt-BR"/>
        </w:rPr>
        <w:t>{ title }} app is running!&lt;/span&gt;</w:t>
      </w:r>
    </w:p>
    <w:p w14:paraId="60E4E06B"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&lt;img width="300" alt="Angular Logo" src="data:image/svg+xml;base64,PHN2ZyB4bWxucz0iaHR0cDovL3d3dy53My5vcmcvMjAwMC9zdmciIHZpZXdCb3g9IjAgMCAyNTAgMjUwIj4KICAgIDxwYXRoIGZpbGw9IiNERDAwMzEiIGQ9Ik0xMjUgMzBMMzEuOSA2My4ybDE0LjIgMTIzLjFMMTI1IDIzMGw3OC45LTQzLjcgMTQuMi0xMjMuMXoiIC8+CiAgICA8cGF0aCBmaWxsPSIjQzMwMDJGIiBkPSJNMTI1IDMwdjIyLjItLjFWMjMwbDc4LjktNDMuNyAxNC4yLTEyMy4xTDEyNSAzMHoiIC8+CiAgICA8cGF0aCAgZmlsbD0iI0ZGRkZGRiIgZD0iTTEyNSA1Mi4xTDY2LjggMTgyLjZoMjEuN2wxMS43LTI5LjJoNDkuNGwxMS43IDI5LjJIMTgzTDEyNSA1Mi4xem0xNyA4My4zaC0zNGwxNy00MC45IDE3IDQwLjl6IiAvPgogIDwvc3ZnPg=="&gt;</w:t>
      </w:r>
    </w:p>
    <w:p w14:paraId="478249D4"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div</w:t>
      </w:r>
      <w:proofErr w:type="spellEnd"/>
      <w:r w:rsidRPr="002126F6">
        <w:rPr>
          <w:rFonts w:ascii="Consolas" w:eastAsia="Times New Roman" w:hAnsi="Consolas" w:cs="Times New Roman"/>
          <w:color w:val="CE9178"/>
          <w:sz w:val="21"/>
          <w:szCs w:val="21"/>
          <w:lang w:eastAsia="pt-BR"/>
        </w:rPr>
        <w:t>&gt;</w:t>
      </w:r>
    </w:p>
    <w:p w14:paraId="6C572580"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w:t>
      </w:r>
      <w:proofErr w:type="spellStart"/>
      <w:r w:rsidRPr="002126F6">
        <w:rPr>
          <w:rFonts w:ascii="Consolas" w:eastAsia="Times New Roman" w:hAnsi="Consolas" w:cs="Times New Roman"/>
          <w:color w:val="CE9178"/>
          <w:sz w:val="21"/>
          <w:szCs w:val="21"/>
          <w:lang w:eastAsia="pt-BR"/>
        </w:rPr>
        <w:t>Here</w:t>
      </w:r>
      <w:proofErr w:type="spellEnd"/>
      <w:r w:rsidRPr="002126F6">
        <w:rPr>
          <w:rFonts w:ascii="Consolas" w:eastAsia="Times New Roman" w:hAnsi="Consolas" w:cs="Times New Roman"/>
          <w:color w:val="CE9178"/>
          <w:sz w:val="21"/>
          <w:szCs w:val="21"/>
          <w:lang w:eastAsia="pt-BR"/>
        </w:rPr>
        <w:t> are some links </w:t>
      </w:r>
      <w:proofErr w:type="spellStart"/>
      <w:r w:rsidRPr="002126F6">
        <w:rPr>
          <w:rFonts w:ascii="Consolas" w:eastAsia="Times New Roman" w:hAnsi="Consolas" w:cs="Times New Roman"/>
          <w:color w:val="CE9178"/>
          <w:sz w:val="21"/>
          <w:szCs w:val="21"/>
          <w:lang w:eastAsia="pt-BR"/>
        </w:rPr>
        <w:t>to</w:t>
      </w:r>
      <w:proofErr w:type="spellEnd"/>
      <w:r w:rsidRPr="002126F6">
        <w:rPr>
          <w:rFonts w:ascii="Consolas" w:eastAsia="Times New Roman" w:hAnsi="Consolas" w:cs="Times New Roman"/>
          <w:color w:val="CE9178"/>
          <w:sz w:val="21"/>
          <w:szCs w:val="21"/>
          <w:lang w:eastAsia="pt-BR"/>
        </w:rPr>
        <w:t> help </w:t>
      </w:r>
      <w:proofErr w:type="spellStart"/>
      <w:r w:rsidRPr="002126F6">
        <w:rPr>
          <w:rFonts w:ascii="Consolas" w:eastAsia="Times New Roman" w:hAnsi="Consolas" w:cs="Times New Roman"/>
          <w:color w:val="CE9178"/>
          <w:sz w:val="21"/>
          <w:szCs w:val="21"/>
          <w:lang w:eastAsia="pt-BR"/>
        </w:rPr>
        <w:t>you</w:t>
      </w:r>
      <w:proofErr w:type="spellEnd"/>
      <w:r w:rsidRPr="002126F6">
        <w:rPr>
          <w:rFonts w:ascii="Consolas" w:eastAsia="Times New Roman" w:hAnsi="Consolas" w:cs="Times New Roman"/>
          <w:color w:val="CE9178"/>
          <w:sz w:val="21"/>
          <w:szCs w:val="21"/>
          <w:lang w:eastAsia="pt-BR"/>
        </w:rPr>
        <w:t> start: &lt;/h2&gt;</w:t>
      </w:r>
    </w:p>
    <w:p w14:paraId="66469762"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ul</w:t>
      </w:r>
      <w:proofErr w:type="spellEnd"/>
      <w:r w:rsidRPr="002126F6">
        <w:rPr>
          <w:rFonts w:ascii="Consolas" w:eastAsia="Times New Roman" w:hAnsi="Consolas" w:cs="Times New Roman"/>
          <w:color w:val="CE9178"/>
          <w:sz w:val="21"/>
          <w:szCs w:val="21"/>
          <w:lang w:eastAsia="pt-BR"/>
        </w:rPr>
        <w:t>&gt;</w:t>
      </w:r>
    </w:p>
    <w:p w14:paraId="3D2A7C6B"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21F3EB57"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href="https://angular.io/tutorial"&gt;Tour of Heroes&lt;/a&gt;&lt;/h2&gt;</w:t>
      </w:r>
    </w:p>
    <w:p w14:paraId="2598339C"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5B00BAB1"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4606FC08"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href="https://angular.io/cli"&gt;CLI Documentation&lt;/a&gt;&lt;/h2&gt;</w:t>
      </w:r>
    </w:p>
    <w:p w14:paraId="14FF8FAF"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2B37D8B5"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18817112"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href="https://blog.angular.io/"&gt;Angular blog&lt;/a&gt;&lt;/h2&gt;</w:t>
      </w:r>
    </w:p>
    <w:p w14:paraId="38DB86CC"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58CF0FFB"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ul</w:t>
      </w:r>
      <w:proofErr w:type="spellEnd"/>
      <w:r w:rsidRPr="002126F6">
        <w:rPr>
          <w:rFonts w:ascii="Consolas" w:eastAsia="Times New Roman" w:hAnsi="Consolas" w:cs="Times New Roman"/>
          <w:color w:val="CE9178"/>
          <w:sz w:val="21"/>
          <w:szCs w:val="21"/>
          <w:lang w:eastAsia="pt-BR"/>
        </w:rPr>
        <w:t>&gt;</w:t>
      </w:r>
    </w:p>
    <w:p w14:paraId="1AA50227"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router</w:t>
      </w:r>
      <w:proofErr w:type="spellEnd"/>
      <w:r w:rsidRPr="002126F6">
        <w:rPr>
          <w:rFonts w:ascii="Consolas" w:eastAsia="Times New Roman" w:hAnsi="Consolas" w:cs="Times New Roman"/>
          <w:color w:val="CE9178"/>
          <w:sz w:val="21"/>
          <w:szCs w:val="21"/>
          <w:lang w:eastAsia="pt-BR"/>
        </w:rPr>
        <w:t>-outlet&gt;&lt;/</w:t>
      </w:r>
      <w:proofErr w:type="spellStart"/>
      <w:r w:rsidRPr="002126F6">
        <w:rPr>
          <w:rFonts w:ascii="Consolas" w:eastAsia="Times New Roman" w:hAnsi="Consolas" w:cs="Times New Roman"/>
          <w:color w:val="CE9178"/>
          <w:sz w:val="21"/>
          <w:szCs w:val="21"/>
          <w:lang w:eastAsia="pt-BR"/>
        </w:rPr>
        <w:t>router</w:t>
      </w:r>
      <w:proofErr w:type="spellEnd"/>
      <w:r w:rsidRPr="002126F6">
        <w:rPr>
          <w:rFonts w:ascii="Consolas" w:eastAsia="Times New Roman" w:hAnsi="Consolas" w:cs="Times New Roman"/>
          <w:color w:val="CE9178"/>
          <w:sz w:val="21"/>
          <w:szCs w:val="21"/>
          <w:lang w:eastAsia="pt-BR"/>
        </w:rPr>
        <w:t>-outlet&gt;</w:t>
      </w:r>
    </w:p>
    <w:p w14:paraId="47505035"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r w:rsidRPr="002126F6">
        <w:rPr>
          <w:rFonts w:ascii="Consolas" w:eastAsia="Times New Roman" w:hAnsi="Consolas" w:cs="Times New Roman"/>
          <w:color w:val="D4D4D4"/>
          <w:sz w:val="21"/>
          <w:szCs w:val="21"/>
          <w:lang w:eastAsia="pt-BR"/>
        </w:rPr>
        <w:t>,</w:t>
      </w:r>
    </w:p>
    <w:p w14:paraId="6F21EA60"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styles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03295F03"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652EAC90"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export</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569CD6"/>
          <w:sz w:val="21"/>
          <w:szCs w:val="21"/>
          <w:lang w:eastAsia="pt-BR"/>
        </w:rPr>
        <w:t>class</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r w:rsidRPr="002126F6">
        <w:rPr>
          <w:rFonts w:ascii="Consolas" w:eastAsia="Times New Roman" w:hAnsi="Consolas" w:cs="Times New Roman"/>
          <w:color w:val="D4D4D4"/>
          <w:sz w:val="21"/>
          <w:szCs w:val="21"/>
          <w:lang w:eastAsia="pt-BR"/>
        </w:rPr>
        <w:t> {</w:t>
      </w:r>
    </w:p>
    <w:p w14:paraId="4A9EEC2D"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title</w:t>
      </w:r>
      <w:proofErr w:type="spellEnd"/>
      <w:r w:rsidRPr="002126F6">
        <w:rPr>
          <w:rFonts w:ascii="Consolas" w:eastAsia="Times New Roman" w:hAnsi="Consolas" w:cs="Times New Roman"/>
          <w:color w:val="D4D4D4"/>
          <w:sz w:val="21"/>
          <w:szCs w:val="21"/>
          <w:lang w:eastAsia="pt-BR"/>
        </w:rPr>
        <w:t> = </w:t>
      </w:r>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frontend</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4DD75F5A"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17F87D1F" w14:textId="11B9DCDC" w:rsidR="002126F6" w:rsidRDefault="002126F6" w:rsidP="002126F6">
      <w:pPr>
        <w:pStyle w:val="PargrafodaLista"/>
        <w:numPr>
          <w:ilvl w:val="1"/>
          <w:numId w:val="34"/>
        </w:numPr>
        <w:tabs>
          <w:tab w:val="left" w:pos="5775"/>
        </w:tabs>
        <w:rPr>
          <w:sz w:val="28"/>
          <w:szCs w:val="40"/>
        </w:rPr>
      </w:pPr>
      <w:r>
        <w:rPr>
          <w:sz w:val="28"/>
          <w:szCs w:val="40"/>
        </w:rPr>
        <w:lastRenderedPageBreak/>
        <w:t xml:space="preserve">Estrutura do </w:t>
      </w:r>
      <w:proofErr w:type="spellStart"/>
      <w:r>
        <w:rPr>
          <w:sz w:val="28"/>
          <w:szCs w:val="40"/>
        </w:rPr>
        <w:t>ModuleAPP</w:t>
      </w:r>
      <w:proofErr w:type="spellEnd"/>
      <w:r>
        <w:rPr>
          <w:sz w:val="28"/>
          <w:szCs w:val="40"/>
        </w:rPr>
        <w:t xml:space="preserve"> (usando @NgModule) contendo as </w:t>
      </w:r>
      <w:proofErr w:type="spellStart"/>
      <w:r>
        <w:rPr>
          <w:sz w:val="28"/>
          <w:szCs w:val="40"/>
        </w:rPr>
        <w:t>declarations</w:t>
      </w:r>
      <w:proofErr w:type="spellEnd"/>
      <w:r>
        <w:rPr>
          <w:sz w:val="28"/>
          <w:szCs w:val="40"/>
        </w:rPr>
        <w:t xml:space="preserve"> (componentes do módulo), </w:t>
      </w:r>
      <w:proofErr w:type="spellStart"/>
      <w:r>
        <w:rPr>
          <w:sz w:val="28"/>
          <w:szCs w:val="40"/>
        </w:rPr>
        <w:t>imports</w:t>
      </w:r>
      <w:proofErr w:type="spellEnd"/>
      <w:r>
        <w:rPr>
          <w:sz w:val="28"/>
          <w:szCs w:val="40"/>
        </w:rPr>
        <w:t xml:space="preserve"> (outros </w:t>
      </w:r>
      <w:proofErr w:type="spellStart"/>
      <w:r>
        <w:rPr>
          <w:sz w:val="28"/>
          <w:szCs w:val="40"/>
        </w:rPr>
        <w:t>Modulos</w:t>
      </w:r>
      <w:proofErr w:type="spellEnd"/>
      <w:r>
        <w:rPr>
          <w:sz w:val="28"/>
          <w:szCs w:val="40"/>
        </w:rPr>
        <w:t xml:space="preserve"> que estão sendo importados), </w:t>
      </w:r>
      <w:proofErr w:type="spellStart"/>
      <w:r>
        <w:rPr>
          <w:sz w:val="28"/>
          <w:szCs w:val="40"/>
        </w:rPr>
        <w:t>providers</w:t>
      </w:r>
      <w:proofErr w:type="spellEnd"/>
      <w:r>
        <w:rPr>
          <w:sz w:val="28"/>
          <w:szCs w:val="40"/>
        </w:rPr>
        <w:t xml:space="preserve"> e </w:t>
      </w:r>
      <w:proofErr w:type="spellStart"/>
      <w:r>
        <w:rPr>
          <w:sz w:val="28"/>
          <w:szCs w:val="40"/>
        </w:rPr>
        <w:t>bootstrap</w:t>
      </w:r>
      <w:proofErr w:type="spellEnd"/>
      <w:r>
        <w:rPr>
          <w:sz w:val="28"/>
          <w:szCs w:val="40"/>
        </w:rPr>
        <w:t xml:space="preserve"> (que define o componente principal a ser executado):</w:t>
      </w:r>
    </w:p>
    <w:p w14:paraId="0BFE2CA0"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NgModule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'@angular/core'</w:t>
      </w:r>
      <w:r w:rsidRPr="002126F6">
        <w:rPr>
          <w:rFonts w:ascii="Consolas" w:eastAsia="Times New Roman" w:hAnsi="Consolas" w:cs="Times New Roman"/>
          <w:color w:val="D4D4D4"/>
          <w:sz w:val="21"/>
          <w:szCs w:val="21"/>
          <w:lang w:eastAsia="pt-BR"/>
        </w:rPr>
        <w:t>;</w:t>
      </w:r>
    </w:p>
    <w:p w14:paraId="3102ABDA"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BrowserModule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w:t>
      </w:r>
      <w:proofErr w:type="spellStart"/>
      <w:r w:rsidRPr="002126F6">
        <w:rPr>
          <w:rFonts w:ascii="Consolas" w:eastAsia="Times New Roman" w:hAnsi="Consolas" w:cs="Times New Roman"/>
          <w:color w:val="CE9178"/>
          <w:sz w:val="21"/>
          <w:szCs w:val="21"/>
          <w:lang w:eastAsia="pt-BR"/>
        </w:rPr>
        <w:t>platform</w:t>
      </w:r>
      <w:proofErr w:type="spellEnd"/>
      <w:r w:rsidRPr="002126F6">
        <w:rPr>
          <w:rFonts w:ascii="Consolas" w:eastAsia="Times New Roman" w:hAnsi="Consolas" w:cs="Times New Roman"/>
          <w:color w:val="CE9178"/>
          <w:sz w:val="21"/>
          <w:szCs w:val="21"/>
          <w:lang w:eastAsia="pt-BR"/>
        </w:rPr>
        <w:t>-browser'</w:t>
      </w:r>
      <w:r w:rsidRPr="002126F6">
        <w:rPr>
          <w:rFonts w:ascii="Consolas" w:eastAsia="Times New Roman" w:hAnsi="Consolas" w:cs="Times New Roman"/>
          <w:color w:val="D4D4D4"/>
          <w:sz w:val="21"/>
          <w:szCs w:val="21"/>
          <w:lang w:eastAsia="pt-BR"/>
        </w:rPr>
        <w:t>;</w:t>
      </w:r>
    </w:p>
    <w:p w14:paraId="4E8786BD"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
    <w:p w14:paraId="4048D182"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AppRoutingModule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'./app-</w:t>
      </w:r>
      <w:proofErr w:type="spellStart"/>
      <w:r w:rsidRPr="002126F6">
        <w:rPr>
          <w:rFonts w:ascii="Consolas" w:eastAsia="Times New Roman" w:hAnsi="Consolas" w:cs="Times New Roman"/>
          <w:color w:val="CE9178"/>
          <w:sz w:val="21"/>
          <w:szCs w:val="21"/>
          <w:lang w:eastAsia="pt-BR"/>
        </w:rPr>
        <w:t>routing.module</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449A41B1"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AppComponent</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app.component</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6CD6F87E"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
    <w:p w14:paraId="0E07E7C6"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roofErr w:type="gramStart"/>
      <w:r w:rsidRPr="002126F6">
        <w:rPr>
          <w:rFonts w:ascii="Consolas" w:eastAsia="Times New Roman" w:hAnsi="Consolas" w:cs="Times New Roman"/>
          <w:color w:val="4EC9B0"/>
          <w:sz w:val="21"/>
          <w:szCs w:val="21"/>
          <w:lang w:eastAsia="pt-BR"/>
        </w:rPr>
        <w:t>NgModule</w:t>
      </w:r>
      <w:r w:rsidRPr="002126F6">
        <w:rPr>
          <w:rFonts w:ascii="Consolas" w:eastAsia="Times New Roman" w:hAnsi="Consolas" w:cs="Times New Roman"/>
          <w:color w:val="D4D4D4"/>
          <w:sz w:val="21"/>
          <w:szCs w:val="21"/>
          <w:lang w:eastAsia="pt-BR"/>
        </w:rPr>
        <w:t>(</w:t>
      </w:r>
      <w:proofErr w:type="gramEnd"/>
      <w:r w:rsidRPr="002126F6">
        <w:rPr>
          <w:rFonts w:ascii="Consolas" w:eastAsia="Times New Roman" w:hAnsi="Consolas" w:cs="Times New Roman"/>
          <w:color w:val="D4D4D4"/>
          <w:sz w:val="21"/>
          <w:szCs w:val="21"/>
          <w:lang w:eastAsia="pt-BR"/>
        </w:rPr>
        <w:t>{</w:t>
      </w:r>
    </w:p>
    <w:p w14:paraId="60533CEB"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declarations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7454E0BB"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p>
    <w:p w14:paraId="773E4C35"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
    <w:p w14:paraId="2BFE8B36"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imports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5F2F5721"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BrowserModule</w:t>
      </w:r>
      <w:proofErr w:type="spellEnd"/>
      <w:r w:rsidRPr="002126F6">
        <w:rPr>
          <w:rFonts w:ascii="Consolas" w:eastAsia="Times New Roman" w:hAnsi="Consolas" w:cs="Times New Roman"/>
          <w:color w:val="D4D4D4"/>
          <w:sz w:val="21"/>
          <w:szCs w:val="21"/>
          <w:lang w:eastAsia="pt-BR"/>
        </w:rPr>
        <w:t>,</w:t>
      </w:r>
    </w:p>
    <w:p w14:paraId="362E75E4"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AppRoutingModule</w:t>
      </w:r>
      <w:proofErr w:type="spellEnd"/>
    </w:p>
    <w:p w14:paraId="2F6D6AB2"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
    <w:p w14:paraId="13A2F15A"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providers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6D11D67F"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bootstrap</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r w:rsidRPr="002126F6">
        <w:rPr>
          <w:rFonts w:ascii="Consolas" w:eastAsia="Times New Roman" w:hAnsi="Consolas" w:cs="Times New Roman"/>
          <w:color w:val="D4D4D4"/>
          <w:sz w:val="21"/>
          <w:szCs w:val="21"/>
          <w:lang w:eastAsia="pt-BR"/>
        </w:rPr>
        <w:t>]</w:t>
      </w:r>
    </w:p>
    <w:p w14:paraId="605EA6F1"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2A375F77"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export</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569CD6"/>
          <w:sz w:val="21"/>
          <w:szCs w:val="21"/>
          <w:lang w:eastAsia="pt-BR"/>
        </w:rPr>
        <w:t>class</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AppModule</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gramEnd"/>
    </w:p>
    <w:p w14:paraId="295631FF" w14:textId="77777777" w:rsidR="002126F6" w:rsidRPr="002126F6" w:rsidRDefault="002126F6" w:rsidP="002126F6">
      <w:pPr>
        <w:shd w:val="clear" w:color="auto" w:fill="1E1E1E"/>
        <w:spacing w:after="0" w:line="285" w:lineRule="atLeast"/>
        <w:rPr>
          <w:rFonts w:ascii="Consolas" w:eastAsia="Times New Roman" w:hAnsi="Consolas" w:cs="Times New Roman"/>
          <w:color w:val="D4D4D4"/>
          <w:sz w:val="21"/>
          <w:szCs w:val="21"/>
          <w:lang w:eastAsia="pt-BR"/>
        </w:rPr>
      </w:pPr>
    </w:p>
    <w:p w14:paraId="225A93CE" w14:textId="77777777" w:rsidR="002126F6" w:rsidRDefault="002126F6" w:rsidP="002126F6">
      <w:pPr>
        <w:pStyle w:val="PargrafodaLista"/>
        <w:tabs>
          <w:tab w:val="left" w:pos="5775"/>
        </w:tabs>
        <w:ind w:left="1440"/>
        <w:rPr>
          <w:sz w:val="28"/>
          <w:szCs w:val="40"/>
        </w:rPr>
      </w:pPr>
    </w:p>
    <w:p w14:paraId="3685884C" w14:textId="3F7E921E" w:rsidR="002126F6" w:rsidRDefault="002126F6" w:rsidP="002126F6">
      <w:pPr>
        <w:pStyle w:val="PargrafodaLista"/>
        <w:numPr>
          <w:ilvl w:val="0"/>
          <w:numId w:val="34"/>
        </w:numPr>
        <w:tabs>
          <w:tab w:val="left" w:pos="5775"/>
        </w:tabs>
        <w:rPr>
          <w:sz w:val="28"/>
          <w:szCs w:val="40"/>
        </w:rPr>
      </w:pPr>
      <w:r>
        <w:rPr>
          <w:sz w:val="28"/>
          <w:szCs w:val="40"/>
        </w:rPr>
        <w:t xml:space="preserve">Na pasta </w:t>
      </w:r>
      <w:proofErr w:type="spellStart"/>
      <w:r>
        <w:rPr>
          <w:sz w:val="28"/>
          <w:szCs w:val="40"/>
        </w:rPr>
        <w:t>assets</w:t>
      </w:r>
      <w:proofErr w:type="spellEnd"/>
      <w:r>
        <w:rPr>
          <w:sz w:val="28"/>
          <w:szCs w:val="40"/>
        </w:rPr>
        <w:t xml:space="preserve">, colocamos fontes, </w:t>
      </w:r>
      <w:proofErr w:type="spellStart"/>
      <w:r>
        <w:rPr>
          <w:sz w:val="28"/>
          <w:szCs w:val="40"/>
        </w:rPr>
        <w:t>etc</w:t>
      </w:r>
      <w:proofErr w:type="spellEnd"/>
      <w:r>
        <w:rPr>
          <w:sz w:val="28"/>
          <w:szCs w:val="40"/>
        </w:rPr>
        <w:t xml:space="preserve"> que podemos usar no nosso projeto;</w:t>
      </w:r>
    </w:p>
    <w:p w14:paraId="75B84C1B" w14:textId="1B17F440" w:rsidR="002126F6" w:rsidRDefault="002126F6" w:rsidP="002126F6">
      <w:pPr>
        <w:pStyle w:val="PargrafodaLista"/>
        <w:numPr>
          <w:ilvl w:val="0"/>
          <w:numId w:val="34"/>
        </w:numPr>
        <w:tabs>
          <w:tab w:val="left" w:pos="5775"/>
        </w:tabs>
        <w:rPr>
          <w:sz w:val="28"/>
          <w:szCs w:val="40"/>
        </w:rPr>
      </w:pPr>
      <w:r>
        <w:rPr>
          <w:sz w:val="28"/>
          <w:szCs w:val="40"/>
        </w:rPr>
        <w:t xml:space="preserve">Na pasta </w:t>
      </w:r>
      <w:proofErr w:type="spellStart"/>
      <w:r>
        <w:rPr>
          <w:sz w:val="28"/>
          <w:szCs w:val="40"/>
        </w:rPr>
        <w:t>enviroments</w:t>
      </w:r>
      <w:proofErr w:type="spellEnd"/>
      <w:r>
        <w:rPr>
          <w:sz w:val="28"/>
          <w:szCs w:val="40"/>
        </w:rPr>
        <w:t xml:space="preserve"> temos a definição se é produção ou em teste o nosso projeto</w:t>
      </w:r>
      <w:r w:rsidR="0093464F">
        <w:rPr>
          <w:sz w:val="28"/>
          <w:szCs w:val="40"/>
        </w:rPr>
        <w:t>;</w:t>
      </w:r>
    </w:p>
    <w:p w14:paraId="008FCC6D" w14:textId="3772E617" w:rsidR="0093464F" w:rsidRDefault="0093464F" w:rsidP="002126F6">
      <w:pPr>
        <w:pStyle w:val="PargrafodaLista"/>
        <w:numPr>
          <w:ilvl w:val="0"/>
          <w:numId w:val="34"/>
        </w:numPr>
        <w:tabs>
          <w:tab w:val="left" w:pos="5775"/>
        </w:tabs>
        <w:rPr>
          <w:sz w:val="28"/>
          <w:szCs w:val="40"/>
        </w:rPr>
      </w:pPr>
      <w:r>
        <w:rPr>
          <w:sz w:val="28"/>
          <w:szCs w:val="40"/>
        </w:rPr>
        <w:t xml:space="preserve">Ainda temos dentro da pasta </w:t>
      </w:r>
      <w:proofErr w:type="spellStart"/>
      <w:r>
        <w:rPr>
          <w:sz w:val="28"/>
          <w:szCs w:val="40"/>
        </w:rPr>
        <w:t>src</w:t>
      </w:r>
      <w:proofErr w:type="spellEnd"/>
      <w:r>
        <w:rPr>
          <w:sz w:val="28"/>
          <w:szCs w:val="40"/>
        </w:rPr>
        <w:t xml:space="preserve"> o index.html, que é a página </w:t>
      </w:r>
      <w:proofErr w:type="spellStart"/>
      <w:r>
        <w:rPr>
          <w:sz w:val="28"/>
          <w:szCs w:val="40"/>
        </w:rPr>
        <w:t>html</w:t>
      </w:r>
      <w:proofErr w:type="spellEnd"/>
      <w:r>
        <w:rPr>
          <w:sz w:val="28"/>
          <w:szCs w:val="40"/>
        </w:rPr>
        <w:t xml:space="preserve"> principal do projeto (contendo a </w:t>
      </w:r>
      <w:proofErr w:type="spellStart"/>
      <w:r>
        <w:rPr>
          <w:sz w:val="28"/>
          <w:szCs w:val="40"/>
        </w:rPr>
        <w:t>tag</w:t>
      </w:r>
      <w:proofErr w:type="spellEnd"/>
      <w:r>
        <w:rPr>
          <w:sz w:val="28"/>
          <w:szCs w:val="40"/>
        </w:rPr>
        <w:t xml:space="preserve"> do componente que quero mostrar no body da página):</w:t>
      </w:r>
    </w:p>
    <w:p w14:paraId="52B5BEFB"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doctype</w:t>
      </w:r>
      <w:proofErr w:type="spellEnd"/>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html</w:t>
      </w:r>
      <w:proofErr w:type="spellEnd"/>
      <w:r w:rsidRPr="0093464F">
        <w:rPr>
          <w:rFonts w:ascii="Consolas" w:eastAsia="Times New Roman" w:hAnsi="Consolas" w:cs="Times New Roman"/>
          <w:color w:val="808080"/>
          <w:sz w:val="21"/>
          <w:szCs w:val="21"/>
          <w:lang w:eastAsia="pt-BR"/>
        </w:rPr>
        <w:t>&gt;</w:t>
      </w:r>
    </w:p>
    <w:p w14:paraId="216C9141"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html</w:t>
      </w:r>
      <w:proofErr w:type="spellEnd"/>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lang</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en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808080"/>
          <w:sz w:val="21"/>
          <w:szCs w:val="21"/>
          <w:lang w:eastAsia="pt-BR"/>
        </w:rPr>
        <w:t>&gt;</w:t>
      </w:r>
    </w:p>
    <w:p w14:paraId="5D0D3DEF"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head</w:t>
      </w:r>
      <w:proofErr w:type="spellEnd"/>
      <w:r w:rsidRPr="0093464F">
        <w:rPr>
          <w:rFonts w:ascii="Consolas" w:eastAsia="Times New Roman" w:hAnsi="Consolas" w:cs="Times New Roman"/>
          <w:color w:val="808080"/>
          <w:sz w:val="21"/>
          <w:szCs w:val="21"/>
          <w:lang w:eastAsia="pt-BR"/>
        </w:rPr>
        <w:t>&gt;</w:t>
      </w:r>
    </w:p>
    <w:p w14:paraId="600DD310"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meta</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charset</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"utf-8"</w:t>
      </w:r>
      <w:r w:rsidRPr="0093464F">
        <w:rPr>
          <w:rFonts w:ascii="Consolas" w:eastAsia="Times New Roman" w:hAnsi="Consolas" w:cs="Times New Roman"/>
          <w:color w:val="808080"/>
          <w:sz w:val="21"/>
          <w:szCs w:val="21"/>
          <w:lang w:eastAsia="pt-BR"/>
        </w:rPr>
        <w:t>&gt;</w:t>
      </w:r>
    </w:p>
    <w:p w14:paraId="0D66F378"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title</w:t>
      </w:r>
      <w:proofErr w:type="spellEnd"/>
      <w:r w:rsidRPr="0093464F">
        <w:rPr>
          <w:rFonts w:ascii="Consolas" w:eastAsia="Times New Roman" w:hAnsi="Consolas" w:cs="Times New Roman"/>
          <w:color w:val="808080"/>
          <w:sz w:val="21"/>
          <w:szCs w:val="21"/>
          <w:lang w:eastAsia="pt-BR"/>
        </w:rPr>
        <w:t>&gt;</w:t>
      </w:r>
      <w:proofErr w:type="spellStart"/>
      <w:r w:rsidRPr="0093464F">
        <w:rPr>
          <w:rFonts w:ascii="Consolas" w:eastAsia="Times New Roman" w:hAnsi="Consolas" w:cs="Times New Roman"/>
          <w:color w:val="D4D4D4"/>
          <w:sz w:val="21"/>
          <w:szCs w:val="21"/>
          <w:lang w:eastAsia="pt-BR"/>
        </w:rPr>
        <w:t>Frontend</w:t>
      </w:r>
      <w:proofErr w:type="spellEnd"/>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title</w:t>
      </w:r>
      <w:proofErr w:type="spellEnd"/>
      <w:r w:rsidRPr="0093464F">
        <w:rPr>
          <w:rFonts w:ascii="Consolas" w:eastAsia="Times New Roman" w:hAnsi="Consolas" w:cs="Times New Roman"/>
          <w:color w:val="808080"/>
          <w:sz w:val="21"/>
          <w:szCs w:val="21"/>
          <w:lang w:eastAsia="pt-BR"/>
        </w:rPr>
        <w:t>&gt;</w:t>
      </w:r>
    </w:p>
    <w:p w14:paraId="4196F03A"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base</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href</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808080"/>
          <w:sz w:val="21"/>
          <w:szCs w:val="21"/>
          <w:lang w:eastAsia="pt-BR"/>
        </w:rPr>
        <w:t>&gt;</w:t>
      </w:r>
    </w:p>
    <w:p w14:paraId="568AAC4C"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meta</w:t>
      </w: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9CDCFE"/>
          <w:sz w:val="21"/>
          <w:szCs w:val="21"/>
          <w:lang w:eastAsia="pt-BR"/>
        </w:rPr>
        <w:t>name</w:t>
      </w:r>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"viewport"</w:t>
      </w: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9CDCFE"/>
          <w:sz w:val="21"/>
          <w:szCs w:val="21"/>
          <w:lang w:eastAsia="pt-BR"/>
        </w:rPr>
        <w:t>content</w:t>
      </w:r>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"width=device-width, initial-scale=1"</w:t>
      </w:r>
      <w:r w:rsidRPr="0093464F">
        <w:rPr>
          <w:rFonts w:ascii="Consolas" w:eastAsia="Times New Roman" w:hAnsi="Consolas" w:cs="Times New Roman"/>
          <w:color w:val="808080"/>
          <w:sz w:val="21"/>
          <w:szCs w:val="21"/>
          <w:lang w:eastAsia="pt-BR"/>
        </w:rPr>
        <w:t>&gt;</w:t>
      </w:r>
    </w:p>
    <w:p w14:paraId="2100C78A"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link</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rel</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icon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type</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image</w:t>
      </w:r>
      <w:proofErr w:type="spellEnd"/>
      <w:r w:rsidRPr="0093464F">
        <w:rPr>
          <w:rFonts w:ascii="Consolas" w:eastAsia="Times New Roman" w:hAnsi="Consolas" w:cs="Times New Roman"/>
          <w:color w:val="CE9178"/>
          <w:sz w:val="21"/>
          <w:szCs w:val="21"/>
          <w:lang w:eastAsia="pt-BR"/>
        </w:rPr>
        <w:t>/x-</w:t>
      </w:r>
      <w:proofErr w:type="spellStart"/>
      <w:r w:rsidRPr="0093464F">
        <w:rPr>
          <w:rFonts w:ascii="Consolas" w:eastAsia="Times New Roman" w:hAnsi="Consolas" w:cs="Times New Roman"/>
          <w:color w:val="CE9178"/>
          <w:sz w:val="21"/>
          <w:szCs w:val="21"/>
          <w:lang w:eastAsia="pt-BR"/>
        </w:rPr>
        <w:t>icon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href</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"favicon.ico"</w:t>
      </w:r>
      <w:r w:rsidRPr="0093464F">
        <w:rPr>
          <w:rFonts w:ascii="Consolas" w:eastAsia="Times New Roman" w:hAnsi="Consolas" w:cs="Times New Roman"/>
          <w:color w:val="808080"/>
          <w:sz w:val="21"/>
          <w:szCs w:val="21"/>
          <w:lang w:eastAsia="pt-BR"/>
        </w:rPr>
        <w:t>&gt;</w:t>
      </w:r>
    </w:p>
    <w:p w14:paraId="35F3AA23"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head</w:t>
      </w:r>
      <w:proofErr w:type="spellEnd"/>
      <w:r w:rsidRPr="0093464F">
        <w:rPr>
          <w:rFonts w:ascii="Consolas" w:eastAsia="Times New Roman" w:hAnsi="Consolas" w:cs="Times New Roman"/>
          <w:color w:val="808080"/>
          <w:sz w:val="21"/>
          <w:szCs w:val="21"/>
          <w:lang w:eastAsia="pt-BR"/>
        </w:rPr>
        <w:t>&gt;</w:t>
      </w:r>
    </w:p>
    <w:p w14:paraId="5FD2D29C"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body</w:t>
      </w:r>
      <w:r w:rsidRPr="0093464F">
        <w:rPr>
          <w:rFonts w:ascii="Consolas" w:eastAsia="Times New Roman" w:hAnsi="Consolas" w:cs="Times New Roman"/>
          <w:color w:val="808080"/>
          <w:sz w:val="21"/>
          <w:szCs w:val="21"/>
          <w:lang w:eastAsia="pt-BR"/>
        </w:rPr>
        <w:t>&gt;</w:t>
      </w:r>
    </w:p>
    <w:p w14:paraId="35E698F8"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app-root</w:t>
      </w:r>
      <w:r w:rsidRPr="0093464F">
        <w:rPr>
          <w:rFonts w:ascii="Consolas" w:eastAsia="Times New Roman" w:hAnsi="Consolas" w:cs="Times New Roman"/>
          <w:color w:val="808080"/>
          <w:sz w:val="21"/>
          <w:szCs w:val="21"/>
          <w:lang w:eastAsia="pt-BR"/>
        </w:rPr>
        <w:t>&gt;&lt;/</w:t>
      </w:r>
      <w:r w:rsidRPr="0093464F">
        <w:rPr>
          <w:rFonts w:ascii="Consolas" w:eastAsia="Times New Roman" w:hAnsi="Consolas" w:cs="Times New Roman"/>
          <w:color w:val="569CD6"/>
          <w:sz w:val="21"/>
          <w:szCs w:val="21"/>
          <w:lang w:eastAsia="pt-BR"/>
        </w:rPr>
        <w:t>app-root</w:t>
      </w:r>
      <w:r w:rsidRPr="0093464F">
        <w:rPr>
          <w:rFonts w:ascii="Consolas" w:eastAsia="Times New Roman" w:hAnsi="Consolas" w:cs="Times New Roman"/>
          <w:color w:val="808080"/>
          <w:sz w:val="21"/>
          <w:szCs w:val="21"/>
          <w:lang w:eastAsia="pt-BR"/>
        </w:rPr>
        <w:t>&gt;</w:t>
      </w:r>
    </w:p>
    <w:p w14:paraId="6A8723F4"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body</w:t>
      </w:r>
      <w:r w:rsidRPr="0093464F">
        <w:rPr>
          <w:rFonts w:ascii="Consolas" w:eastAsia="Times New Roman" w:hAnsi="Consolas" w:cs="Times New Roman"/>
          <w:color w:val="808080"/>
          <w:sz w:val="21"/>
          <w:szCs w:val="21"/>
          <w:lang w:eastAsia="pt-BR"/>
        </w:rPr>
        <w:t>&gt;</w:t>
      </w:r>
    </w:p>
    <w:p w14:paraId="5D7B3AE1" w14:textId="77777777" w:rsidR="0093464F" w:rsidRPr="0093464F" w:rsidRDefault="0093464F" w:rsidP="0093464F">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lastRenderedPageBreak/>
        <w:t>&lt;/</w:t>
      </w:r>
      <w:proofErr w:type="spellStart"/>
      <w:r w:rsidRPr="0093464F">
        <w:rPr>
          <w:rFonts w:ascii="Consolas" w:eastAsia="Times New Roman" w:hAnsi="Consolas" w:cs="Times New Roman"/>
          <w:color w:val="569CD6"/>
          <w:sz w:val="21"/>
          <w:szCs w:val="21"/>
          <w:lang w:eastAsia="pt-BR"/>
        </w:rPr>
        <w:t>html</w:t>
      </w:r>
      <w:proofErr w:type="spellEnd"/>
      <w:r w:rsidRPr="0093464F">
        <w:rPr>
          <w:rFonts w:ascii="Consolas" w:eastAsia="Times New Roman" w:hAnsi="Consolas" w:cs="Times New Roman"/>
          <w:color w:val="808080"/>
          <w:sz w:val="21"/>
          <w:szCs w:val="21"/>
          <w:lang w:eastAsia="pt-BR"/>
        </w:rPr>
        <w:t>&gt;</w:t>
      </w:r>
    </w:p>
    <w:p w14:paraId="0B7F1AE5" w14:textId="71FC8BE5" w:rsidR="0093464F" w:rsidRPr="0093464F" w:rsidRDefault="0093464F" w:rsidP="0093464F">
      <w:pPr>
        <w:tabs>
          <w:tab w:val="left" w:pos="5775"/>
        </w:tabs>
        <w:ind w:left="720"/>
        <w:rPr>
          <w:sz w:val="28"/>
          <w:szCs w:val="40"/>
        </w:rPr>
      </w:pPr>
      <w:r w:rsidRPr="0093464F">
        <w:rPr>
          <w:sz w:val="28"/>
          <w:szCs w:val="40"/>
        </w:rPr>
        <w:t xml:space="preserve"> </w:t>
      </w:r>
    </w:p>
    <w:p w14:paraId="13C060F5" w14:textId="19993360" w:rsidR="002126F6" w:rsidRDefault="00560639" w:rsidP="002126F6">
      <w:pPr>
        <w:tabs>
          <w:tab w:val="left" w:pos="5775"/>
        </w:tabs>
        <w:rPr>
          <w:sz w:val="28"/>
          <w:szCs w:val="40"/>
        </w:rPr>
      </w:pPr>
      <w:r>
        <w:rPr>
          <w:noProof/>
        </w:rPr>
        <w:drawing>
          <wp:inline distT="0" distB="0" distL="0" distR="0" wp14:anchorId="2EFEDD15" wp14:editId="027448D9">
            <wp:extent cx="2076450" cy="462915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76450" cy="4629150"/>
                    </a:xfrm>
                    <a:prstGeom prst="rect">
                      <a:avLst/>
                    </a:prstGeom>
                  </pic:spPr>
                </pic:pic>
              </a:graphicData>
            </a:graphic>
          </wp:inline>
        </w:drawing>
      </w:r>
    </w:p>
    <w:p w14:paraId="2554BA5A" w14:textId="3E7DC552" w:rsidR="008A522A" w:rsidRDefault="008A522A" w:rsidP="002126F6">
      <w:pPr>
        <w:tabs>
          <w:tab w:val="left" w:pos="5775"/>
        </w:tabs>
        <w:rPr>
          <w:sz w:val="28"/>
          <w:szCs w:val="40"/>
        </w:rPr>
      </w:pPr>
    </w:p>
    <w:p w14:paraId="7A079E39" w14:textId="77777777" w:rsidR="008A522A" w:rsidRDefault="008A522A" w:rsidP="002126F6">
      <w:pPr>
        <w:tabs>
          <w:tab w:val="left" w:pos="5775"/>
        </w:tabs>
        <w:rPr>
          <w:sz w:val="28"/>
          <w:szCs w:val="40"/>
        </w:rPr>
      </w:pPr>
    </w:p>
    <w:p w14:paraId="1A026DD0" w14:textId="077A0A23" w:rsidR="00560639" w:rsidRDefault="00B811C2" w:rsidP="002126F6">
      <w:pPr>
        <w:tabs>
          <w:tab w:val="left" w:pos="5775"/>
        </w:tabs>
        <w:rPr>
          <w:sz w:val="28"/>
          <w:szCs w:val="40"/>
        </w:rPr>
      </w:pPr>
      <w:r>
        <w:rPr>
          <w:sz w:val="28"/>
          <w:szCs w:val="40"/>
        </w:rPr>
        <w:t xml:space="preserve">Mas como você percebeu, no meu componente App, o </w:t>
      </w:r>
      <w:proofErr w:type="spellStart"/>
      <w:r>
        <w:rPr>
          <w:sz w:val="28"/>
          <w:szCs w:val="40"/>
        </w:rPr>
        <w:t>template</w:t>
      </w:r>
      <w:proofErr w:type="spellEnd"/>
      <w:r>
        <w:rPr>
          <w:sz w:val="28"/>
          <w:szCs w:val="40"/>
        </w:rPr>
        <w:t xml:space="preserve"> HTML está </w:t>
      </w:r>
      <w:proofErr w:type="spellStart"/>
      <w:r>
        <w:rPr>
          <w:sz w:val="28"/>
          <w:szCs w:val="40"/>
        </w:rPr>
        <w:t>inline</w:t>
      </w:r>
      <w:proofErr w:type="spellEnd"/>
      <w:r>
        <w:rPr>
          <w:sz w:val="28"/>
          <w:szCs w:val="40"/>
        </w:rPr>
        <w:t xml:space="preserve">, vou criar dentro da pasta “app” um </w:t>
      </w:r>
      <w:proofErr w:type="spellStart"/>
      <w:r>
        <w:rPr>
          <w:sz w:val="28"/>
          <w:szCs w:val="40"/>
        </w:rPr>
        <w:t>html</w:t>
      </w:r>
      <w:proofErr w:type="spellEnd"/>
      <w:r>
        <w:rPr>
          <w:sz w:val="28"/>
          <w:szCs w:val="40"/>
        </w:rPr>
        <w:t xml:space="preserve"> para ser como </w:t>
      </w:r>
      <w:proofErr w:type="spellStart"/>
      <w:r>
        <w:rPr>
          <w:sz w:val="28"/>
          <w:szCs w:val="40"/>
        </w:rPr>
        <w:t>template</w:t>
      </w:r>
      <w:proofErr w:type="spellEnd"/>
      <w:r>
        <w:rPr>
          <w:sz w:val="28"/>
          <w:szCs w:val="40"/>
        </w:rPr>
        <w:t xml:space="preserve"> e, dentro do componente App, aí eu importo através da URL:</w:t>
      </w:r>
    </w:p>
    <w:p w14:paraId="6FE383A1" w14:textId="14AC81DC" w:rsidR="008A522A" w:rsidRDefault="008A522A" w:rsidP="002126F6">
      <w:pPr>
        <w:tabs>
          <w:tab w:val="left" w:pos="5775"/>
        </w:tabs>
        <w:rPr>
          <w:sz w:val="28"/>
          <w:szCs w:val="40"/>
        </w:rPr>
      </w:pPr>
      <w:r>
        <w:rPr>
          <w:noProof/>
        </w:rPr>
        <w:drawing>
          <wp:inline distT="0" distB="0" distL="0" distR="0" wp14:anchorId="38FE90DE" wp14:editId="2F66E62E">
            <wp:extent cx="5400040" cy="178752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787525"/>
                    </a:xfrm>
                    <a:prstGeom prst="rect">
                      <a:avLst/>
                    </a:prstGeom>
                  </pic:spPr>
                </pic:pic>
              </a:graphicData>
            </a:graphic>
          </wp:inline>
        </w:drawing>
      </w:r>
    </w:p>
    <w:p w14:paraId="373737BB"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A522A">
        <w:rPr>
          <w:rFonts w:ascii="Consolas" w:eastAsia="Times New Roman" w:hAnsi="Consolas" w:cs="Times New Roman"/>
          <w:color w:val="C586C0"/>
          <w:sz w:val="21"/>
          <w:szCs w:val="21"/>
          <w:lang w:eastAsia="pt-BR"/>
        </w:rPr>
        <w:lastRenderedPageBreak/>
        <w:t>import</w:t>
      </w:r>
      <w:proofErr w:type="spellEnd"/>
      <w:r w:rsidRPr="008A522A">
        <w:rPr>
          <w:rFonts w:ascii="Consolas" w:eastAsia="Times New Roman" w:hAnsi="Consolas" w:cs="Times New Roman"/>
          <w:color w:val="D4D4D4"/>
          <w:sz w:val="21"/>
          <w:szCs w:val="21"/>
          <w:lang w:eastAsia="pt-BR"/>
        </w:rPr>
        <w:t> </w:t>
      </w:r>
      <w:proofErr w:type="gramStart"/>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Component</w:t>
      </w:r>
      <w:proofErr w:type="spellEnd"/>
      <w:proofErr w:type="gramEnd"/>
      <w:r w:rsidRPr="008A522A">
        <w:rPr>
          <w:rFonts w:ascii="Consolas" w:eastAsia="Times New Roman" w:hAnsi="Consolas" w:cs="Times New Roman"/>
          <w:color w:val="D4D4D4"/>
          <w:sz w:val="21"/>
          <w:szCs w:val="21"/>
          <w:lang w:eastAsia="pt-BR"/>
        </w:rPr>
        <w:t> } </w:t>
      </w:r>
      <w:proofErr w:type="spellStart"/>
      <w:r w:rsidRPr="008A522A">
        <w:rPr>
          <w:rFonts w:ascii="Consolas" w:eastAsia="Times New Roman" w:hAnsi="Consolas" w:cs="Times New Roman"/>
          <w:color w:val="C586C0"/>
          <w:sz w:val="21"/>
          <w:szCs w:val="21"/>
          <w:lang w:eastAsia="pt-BR"/>
        </w:rPr>
        <w:t>from</w:t>
      </w:r>
      <w:proofErr w:type="spellEnd"/>
      <w:r w:rsidRPr="008A522A">
        <w:rPr>
          <w:rFonts w:ascii="Consolas" w:eastAsia="Times New Roman" w:hAnsi="Consolas" w:cs="Times New Roman"/>
          <w:color w:val="D4D4D4"/>
          <w:sz w:val="21"/>
          <w:szCs w:val="21"/>
          <w:lang w:eastAsia="pt-BR"/>
        </w:rPr>
        <w:t> </w:t>
      </w:r>
      <w:r w:rsidRPr="008A522A">
        <w:rPr>
          <w:rFonts w:ascii="Consolas" w:eastAsia="Times New Roman" w:hAnsi="Consolas" w:cs="Times New Roman"/>
          <w:color w:val="CE9178"/>
          <w:sz w:val="21"/>
          <w:szCs w:val="21"/>
          <w:lang w:eastAsia="pt-BR"/>
        </w:rPr>
        <w:t>'@angular/core'</w:t>
      </w:r>
      <w:r w:rsidRPr="008A522A">
        <w:rPr>
          <w:rFonts w:ascii="Consolas" w:eastAsia="Times New Roman" w:hAnsi="Consolas" w:cs="Times New Roman"/>
          <w:color w:val="D4D4D4"/>
          <w:sz w:val="21"/>
          <w:szCs w:val="21"/>
          <w:lang w:eastAsia="pt-BR"/>
        </w:rPr>
        <w:t>;</w:t>
      </w:r>
    </w:p>
    <w:p w14:paraId="5C61E0FE"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p>
    <w:p w14:paraId="320144DE"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w:t>
      </w:r>
      <w:proofErr w:type="gramStart"/>
      <w:r w:rsidRPr="008A522A">
        <w:rPr>
          <w:rFonts w:ascii="Consolas" w:eastAsia="Times New Roman" w:hAnsi="Consolas" w:cs="Times New Roman"/>
          <w:color w:val="4EC9B0"/>
          <w:sz w:val="21"/>
          <w:szCs w:val="21"/>
          <w:lang w:eastAsia="pt-BR"/>
        </w:rPr>
        <w:t>Component</w:t>
      </w:r>
      <w:r w:rsidRPr="008A522A">
        <w:rPr>
          <w:rFonts w:ascii="Consolas" w:eastAsia="Times New Roman" w:hAnsi="Consolas" w:cs="Times New Roman"/>
          <w:color w:val="D4D4D4"/>
          <w:sz w:val="21"/>
          <w:szCs w:val="21"/>
          <w:lang w:eastAsia="pt-BR"/>
        </w:rPr>
        <w:t>(</w:t>
      </w:r>
      <w:proofErr w:type="gramEnd"/>
      <w:r w:rsidRPr="008A522A">
        <w:rPr>
          <w:rFonts w:ascii="Consolas" w:eastAsia="Times New Roman" w:hAnsi="Consolas" w:cs="Times New Roman"/>
          <w:color w:val="D4D4D4"/>
          <w:sz w:val="21"/>
          <w:szCs w:val="21"/>
          <w:lang w:eastAsia="pt-BR"/>
        </w:rPr>
        <w:t>{</w:t>
      </w:r>
    </w:p>
    <w:p w14:paraId="75BBD542"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selector</w:t>
      </w:r>
      <w:proofErr w:type="spellEnd"/>
      <w:r w:rsidRPr="008A522A">
        <w:rPr>
          <w:rFonts w:ascii="Consolas" w:eastAsia="Times New Roman" w:hAnsi="Consolas" w:cs="Times New Roman"/>
          <w:color w:val="9CDCFE"/>
          <w:sz w:val="21"/>
          <w:szCs w:val="21"/>
          <w:lang w:eastAsia="pt-BR"/>
        </w:rPr>
        <w:t>:</w:t>
      </w:r>
      <w:r w:rsidRPr="008A522A">
        <w:rPr>
          <w:rFonts w:ascii="Consolas" w:eastAsia="Times New Roman" w:hAnsi="Consolas" w:cs="Times New Roman"/>
          <w:color w:val="D4D4D4"/>
          <w:sz w:val="21"/>
          <w:szCs w:val="21"/>
          <w:lang w:eastAsia="pt-BR"/>
        </w:rPr>
        <w:t> </w:t>
      </w:r>
      <w:r w:rsidRPr="008A522A">
        <w:rPr>
          <w:rFonts w:ascii="Consolas" w:eastAsia="Times New Roman" w:hAnsi="Consolas" w:cs="Times New Roman"/>
          <w:color w:val="CE9178"/>
          <w:sz w:val="21"/>
          <w:szCs w:val="21"/>
          <w:lang w:eastAsia="pt-BR"/>
        </w:rPr>
        <w:t>'app-root'</w:t>
      </w:r>
      <w:r w:rsidRPr="008A522A">
        <w:rPr>
          <w:rFonts w:ascii="Consolas" w:eastAsia="Times New Roman" w:hAnsi="Consolas" w:cs="Times New Roman"/>
          <w:color w:val="D4D4D4"/>
          <w:sz w:val="21"/>
          <w:szCs w:val="21"/>
          <w:lang w:eastAsia="pt-BR"/>
        </w:rPr>
        <w:t>,</w:t>
      </w:r>
    </w:p>
    <w:p w14:paraId="41F1324C"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templateUrl</w:t>
      </w:r>
      <w:proofErr w:type="spellEnd"/>
      <w:r w:rsidRPr="008A522A">
        <w:rPr>
          <w:rFonts w:ascii="Consolas" w:eastAsia="Times New Roman" w:hAnsi="Consolas" w:cs="Times New Roman"/>
          <w:color w:val="9CDCFE"/>
          <w:sz w:val="21"/>
          <w:szCs w:val="21"/>
          <w:highlight w:val="yellow"/>
          <w:lang w:eastAsia="pt-BR"/>
        </w:rPr>
        <w:t>:</w:t>
      </w:r>
      <w:r w:rsidRPr="008A522A">
        <w:rPr>
          <w:rFonts w:ascii="Consolas" w:eastAsia="Times New Roman" w:hAnsi="Consolas" w:cs="Times New Roman"/>
          <w:color w:val="D4D4D4"/>
          <w:sz w:val="21"/>
          <w:szCs w:val="21"/>
          <w:highlight w:val="yellow"/>
          <w:lang w:eastAsia="pt-BR"/>
        </w:rPr>
        <w:t> </w:t>
      </w:r>
      <w:r w:rsidRPr="008A522A">
        <w:rPr>
          <w:rFonts w:ascii="Consolas" w:eastAsia="Times New Roman" w:hAnsi="Consolas" w:cs="Times New Roman"/>
          <w:color w:val="CE9178"/>
          <w:sz w:val="21"/>
          <w:szCs w:val="21"/>
          <w:highlight w:val="yellow"/>
          <w:lang w:eastAsia="pt-BR"/>
        </w:rPr>
        <w:t>'app.component.html'</w:t>
      </w:r>
    </w:p>
    <w:p w14:paraId="5D23680C"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w:t>
      </w:r>
    </w:p>
    <w:p w14:paraId="325B776A"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highlight w:val="darkBlue"/>
          <w:lang w:eastAsia="pt-BR"/>
        </w:rPr>
      </w:pPr>
      <w:proofErr w:type="spellStart"/>
      <w:r w:rsidRPr="008A522A">
        <w:rPr>
          <w:rFonts w:ascii="Consolas" w:eastAsia="Times New Roman" w:hAnsi="Consolas" w:cs="Times New Roman"/>
          <w:color w:val="C586C0"/>
          <w:sz w:val="21"/>
          <w:szCs w:val="21"/>
          <w:highlight w:val="darkBlue"/>
          <w:lang w:eastAsia="pt-BR"/>
        </w:rPr>
        <w:t>export</w:t>
      </w:r>
      <w:proofErr w:type="spellEnd"/>
      <w:r w:rsidRPr="008A522A">
        <w:rPr>
          <w:rFonts w:ascii="Consolas" w:eastAsia="Times New Roman" w:hAnsi="Consolas" w:cs="Times New Roman"/>
          <w:color w:val="D4D4D4"/>
          <w:sz w:val="21"/>
          <w:szCs w:val="21"/>
          <w:highlight w:val="darkBlue"/>
          <w:lang w:eastAsia="pt-BR"/>
        </w:rPr>
        <w:t> </w:t>
      </w:r>
      <w:proofErr w:type="spellStart"/>
      <w:r w:rsidRPr="008A522A">
        <w:rPr>
          <w:rFonts w:ascii="Consolas" w:eastAsia="Times New Roman" w:hAnsi="Consolas" w:cs="Times New Roman"/>
          <w:color w:val="569CD6"/>
          <w:sz w:val="21"/>
          <w:szCs w:val="21"/>
          <w:highlight w:val="darkBlue"/>
          <w:lang w:eastAsia="pt-BR"/>
        </w:rPr>
        <w:t>class</w:t>
      </w:r>
      <w:proofErr w:type="spellEnd"/>
      <w:r w:rsidRPr="008A522A">
        <w:rPr>
          <w:rFonts w:ascii="Consolas" w:eastAsia="Times New Roman" w:hAnsi="Consolas" w:cs="Times New Roman"/>
          <w:color w:val="D4D4D4"/>
          <w:sz w:val="21"/>
          <w:szCs w:val="21"/>
          <w:highlight w:val="darkBlue"/>
          <w:lang w:eastAsia="pt-BR"/>
        </w:rPr>
        <w:t> </w:t>
      </w:r>
      <w:proofErr w:type="spellStart"/>
      <w:r w:rsidRPr="008A522A">
        <w:rPr>
          <w:rFonts w:ascii="Consolas" w:eastAsia="Times New Roman" w:hAnsi="Consolas" w:cs="Times New Roman"/>
          <w:color w:val="4EC9B0"/>
          <w:sz w:val="21"/>
          <w:szCs w:val="21"/>
          <w:highlight w:val="darkBlue"/>
          <w:lang w:eastAsia="pt-BR"/>
        </w:rPr>
        <w:t>AppComponent</w:t>
      </w:r>
      <w:proofErr w:type="spellEnd"/>
      <w:r w:rsidRPr="008A522A">
        <w:rPr>
          <w:rFonts w:ascii="Consolas" w:eastAsia="Times New Roman" w:hAnsi="Consolas" w:cs="Times New Roman"/>
          <w:color w:val="D4D4D4"/>
          <w:sz w:val="21"/>
          <w:szCs w:val="21"/>
          <w:highlight w:val="darkBlue"/>
          <w:lang w:eastAsia="pt-BR"/>
        </w:rPr>
        <w:t> {</w:t>
      </w:r>
    </w:p>
    <w:p w14:paraId="7A00FC4A"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highlight w:val="darkBlue"/>
          <w:lang w:eastAsia="pt-BR"/>
        </w:rPr>
      </w:pPr>
      <w:r w:rsidRPr="008A522A">
        <w:rPr>
          <w:rFonts w:ascii="Consolas" w:eastAsia="Times New Roman" w:hAnsi="Consolas" w:cs="Times New Roman"/>
          <w:color w:val="D4D4D4"/>
          <w:sz w:val="21"/>
          <w:szCs w:val="21"/>
          <w:highlight w:val="darkBlue"/>
          <w:lang w:eastAsia="pt-BR"/>
        </w:rPr>
        <w:t>  </w:t>
      </w:r>
      <w:r w:rsidRPr="008A522A">
        <w:rPr>
          <w:rFonts w:ascii="Consolas" w:eastAsia="Times New Roman" w:hAnsi="Consolas" w:cs="Times New Roman"/>
          <w:color w:val="9CDCFE"/>
          <w:sz w:val="21"/>
          <w:szCs w:val="21"/>
          <w:highlight w:val="darkBlue"/>
          <w:lang w:eastAsia="pt-BR"/>
        </w:rPr>
        <w:t>nome</w:t>
      </w:r>
      <w:r w:rsidRPr="008A522A">
        <w:rPr>
          <w:rFonts w:ascii="Consolas" w:eastAsia="Times New Roman" w:hAnsi="Consolas" w:cs="Times New Roman"/>
          <w:color w:val="D4D4D4"/>
          <w:sz w:val="21"/>
          <w:szCs w:val="21"/>
          <w:highlight w:val="darkBlue"/>
          <w:lang w:eastAsia="pt-BR"/>
        </w:rPr>
        <w:t> = </w:t>
      </w:r>
      <w:r w:rsidRPr="008A522A">
        <w:rPr>
          <w:rFonts w:ascii="Consolas" w:eastAsia="Times New Roman" w:hAnsi="Consolas" w:cs="Times New Roman"/>
          <w:color w:val="CE9178"/>
          <w:sz w:val="21"/>
          <w:szCs w:val="21"/>
          <w:highlight w:val="darkBlue"/>
          <w:lang w:eastAsia="pt-BR"/>
        </w:rPr>
        <w:t>'Maria'</w:t>
      </w:r>
      <w:r w:rsidRPr="008A522A">
        <w:rPr>
          <w:rFonts w:ascii="Consolas" w:eastAsia="Times New Roman" w:hAnsi="Consolas" w:cs="Times New Roman"/>
          <w:color w:val="D4D4D4"/>
          <w:sz w:val="21"/>
          <w:szCs w:val="21"/>
          <w:highlight w:val="darkBlue"/>
          <w:lang w:eastAsia="pt-BR"/>
        </w:rPr>
        <w:t>;</w:t>
      </w:r>
    </w:p>
    <w:p w14:paraId="12DB9A79" w14:textId="77777777" w:rsidR="008A522A" w:rsidRPr="008A522A" w:rsidRDefault="008A522A" w:rsidP="008A522A">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highlight w:val="darkBlue"/>
          <w:lang w:eastAsia="pt-BR"/>
        </w:rPr>
        <w:t>}</w:t>
      </w:r>
    </w:p>
    <w:p w14:paraId="41ACED43" w14:textId="43BA93B6" w:rsidR="00B811C2" w:rsidRDefault="00B811C2" w:rsidP="002126F6">
      <w:pPr>
        <w:tabs>
          <w:tab w:val="left" w:pos="5775"/>
        </w:tabs>
        <w:rPr>
          <w:sz w:val="28"/>
          <w:szCs w:val="40"/>
        </w:rPr>
      </w:pPr>
    </w:p>
    <w:p w14:paraId="67C18E39" w14:textId="49647329" w:rsidR="008A522A" w:rsidRDefault="008A522A" w:rsidP="002126F6">
      <w:pPr>
        <w:tabs>
          <w:tab w:val="left" w:pos="5775"/>
        </w:tabs>
        <w:rPr>
          <w:sz w:val="28"/>
          <w:szCs w:val="40"/>
        </w:rPr>
      </w:pPr>
      <w:r>
        <w:rPr>
          <w:sz w:val="28"/>
          <w:szCs w:val="40"/>
        </w:rPr>
        <w:t>Tem algo legal também é que podemos</w:t>
      </w:r>
      <w:r w:rsidR="00353834">
        <w:rPr>
          <w:sz w:val="28"/>
          <w:szCs w:val="40"/>
        </w:rPr>
        <w:t xml:space="preserve"> exportar uma variável na parte de exportação do componente (em azul acima) e depois utilizar no HTML do meu componente utilizando o duplo </w:t>
      </w:r>
      <w:proofErr w:type="spellStart"/>
      <w:r w:rsidR="00353834">
        <w:rPr>
          <w:sz w:val="28"/>
          <w:szCs w:val="40"/>
        </w:rPr>
        <w:t>mustache</w:t>
      </w:r>
      <w:proofErr w:type="spellEnd"/>
      <w:r w:rsidR="00353834">
        <w:rPr>
          <w:sz w:val="28"/>
          <w:szCs w:val="40"/>
        </w:rPr>
        <w:t xml:space="preserve"> </w:t>
      </w:r>
      <w:proofErr w:type="gramStart"/>
      <w:r w:rsidR="00353834">
        <w:rPr>
          <w:sz w:val="28"/>
          <w:szCs w:val="40"/>
        </w:rPr>
        <w:t>{{ }</w:t>
      </w:r>
      <w:proofErr w:type="gramEnd"/>
      <w:r w:rsidR="00353834">
        <w:rPr>
          <w:sz w:val="28"/>
          <w:szCs w:val="40"/>
        </w:rPr>
        <w:t>}, conforme abaixo:</w:t>
      </w:r>
    </w:p>
    <w:p w14:paraId="108EAF42" w14:textId="77777777" w:rsidR="00353834" w:rsidRPr="00353834" w:rsidRDefault="00353834" w:rsidP="00353834">
      <w:pPr>
        <w:shd w:val="clear" w:color="auto" w:fill="1E1E1E"/>
        <w:spacing w:after="0" w:line="285" w:lineRule="atLeast"/>
        <w:rPr>
          <w:rFonts w:ascii="Consolas" w:eastAsia="Times New Roman" w:hAnsi="Consolas" w:cs="Times New Roman"/>
          <w:color w:val="D4D4D4"/>
          <w:sz w:val="21"/>
          <w:szCs w:val="21"/>
          <w:lang w:eastAsia="pt-BR"/>
        </w:rPr>
      </w:pP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h1</w:t>
      </w:r>
      <w:r w:rsidRPr="00353834">
        <w:rPr>
          <w:rFonts w:ascii="Consolas" w:eastAsia="Times New Roman" w:hAnsi="Consolas" w:cs="Times New Roman"/>
          <w:color w:val="808080"/>
          <w:sz w:val="21"/>
          <w:szCs w:val="21"/>
          <w:lang w:eastAsia="pt-BR"/>
        </w:rPr>
        <w:t>&gt;</w:t>
      </w:r>
      <w:proofErr w:type="spellStart"/>
      <w:r w:rsidRPr="00353834">
        <w:rPr>
          <w:rFonts w:ascii="Consolas" w:eastAsia="Times New Roman" w:hAnsi="Consolas" w:cs="Times New Roman"/>
          <w:color w:val="D4D4D4"/>
          <w:sz w:val="21"/>
          <w:szCs w:val="21"/>
          <w:lang w:eastAsia="pt-BR"/>
        </w:rPr>
        <w:t>Component</w:t>
      </w:r>
      <w:proofErr w:type="spellEnd"/>
      <w:r w:rsidRPr="00353834">
        <w:rPr>
          <w:rFonts w:ascii="Consolas" w:eastAsia="Times New Roman" w:hAnsi="Consolas" w:cs="Times New Roman"/>
          <w:color w:val="D4D4D4"/>
          <w:sz w:val="21"/>
          <w:szCs w:val="21"/>
          <w:lang w:eastAsia="pt-BR"/>
        </w:rPr>
        <w:t> APP</w:t>
      </w: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h1</w:t>
      </w:r>
      <w:r w:rsidRPr="00353834">
        <w:rPr>
          <w:rFonts w:ascii="Consolas" w:eastAsia="Times New Roman" w:hAnsi="Consolas" w:cs="Times New Roman"/>
          <w:color w:val="808080"/>
          <w:sz w:val="21"/>
          <w:szCs w:val="21"/>
          <w:lang w:eastAsia="pt-BR"/>
        </w:rPr>
        <w:t>&gt;</w:t>
      </w:r>
    </w:p>
    <w:p w14:paraId="6E8BC707" w14:textId="035F4B63" w:rsidR="00353834" w:rsidRPr="00353834" w:rsidRDefault="00353834" w:rsidP="00353834">
      <w:pPr>
        <w:shd w:val="clear" w:color="auto" w:fill="1E1E1E"/>
        <w:spacing w:after="0" w:line="285" w:lineRule="atLeast"/>
        <w:rPr>
          <w:rFonts w:ascii="Consolas" w:eastAsia="Times New Roman" w:hAnsi="Consolas" w:cs="Times New Roman"/>
          <w:color w:val="808080"/>
          <w:sz w:val="21"/>
          <w:szCs w:val="21"/>
          <w:lang w:eastAsia="pt-BR"/>
        </w:rPr>
      </w:pP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h2</w:t>
      </w:r>
      <w:r w:rsidRPr="00353834">
        <w:rPr>
          <w:rFonts w:ascii="Consolas" w:eastAsia="Times New Roman" w:hAnsi="Consolas" w:cs="Times New Roman"/>
          <w:color w:val="808080"/>
          <w:sz w:val="21"/>
          <w:szCs w:val="21"/>
          <w:lang w:eastAsia="pt-BR"/>
        </w:rPr>
        <w:t>&gt;</w:t>
      </w:r>
      <w:r w:rsidRPr="00353834">
        <w:rPr>
          <w:rFonts w:ascii="Consolas" w:eastAsia="Times New Roman" w:hAnsi="Consolas" w:cs="Times New Roman"/>
          <w:color w:val="D4D4D4"/>
          <w:sz w:val="21"/>
          <w:szCs w:val="21"/>
          <w:lang w:eastAsia="pt-BR"/>
        </w:rPr>
        <w:t>Olá </w:t>
      </w:r>
      <w:r w:rsidRPr="00353834">
        <w:rPr>
          <w:rFonts w:ascii="Consolas" w:eastAsia="Times New Roman" w:hAnsi="Consolas" w:cs="Times New Roman"/>
          <w:color w:val="D4D4D4"/>
          <w:sz w:val="21"/>
          <w:szCs w:val="21"/>
          <w:highlight w:val="darkBlue"/>
          <w:lang w:eastAsia="pt-BR"/>
        </w:rPr>
        <w:t>{{nome}},</w:t>
      </w:r>
      <w:r w:rsidRPr="00353834">
        <w:rPr>
          <w:rFonts w:ascii="Consolas" w:eastAsia="Times New Roman" w:hAnsi="Consolas" w:cs="Times New Roman"/>
          <w:color w:val="D4D4D4"/>
          <w:sz w:val="21"/>
          <w:szCs w:val="21"/>
          <w:lang w:eastAsia="pt-BR"/>
        </w:rPr>
        <w:t> você está </w:t>
      </w:r>
      <w:proofErr w:type="gramStart"/>
      <w:r w:rsidRPr="00353834">
        <w:rPr>
          <w:rFonts w:ascii="Consolas" w:eastAsia="Times New Roman" w:hAnsi="Consolas" w:cs="Times New Roman"/>
          <w:color w:val="D4D4D4"/>
          <w:sz w:val="21"/>
          <w:szCs w:val="21"/>
          <w:lang w:eastAsia="pt-BR"/>
        </w:rPr>
        <w:t>bem?</w:t>
      </w:r>
      <w:r w:rsidRPr="00353834">
        <w:rPr>
          <w:rFonts w:ascii="Consolas" w:eastAsia="Times New Roman" w:hAnsi="Consolas" w:cs="Times New Roman"/>
          <w:color w:val="808080"/>
          <w:sz w:val="21"/>
          <w:szCs w:val="21"/>
          <w:lang w:eastAsia="pt-BR"/>
        </w:rPr>
        <w:t>&lt;</w:t>
      </w:r>
      <w:proofErr w:type="gramEnd"/>
      <w:r w:rsidRPr="00353834">
        <w:rPr>
          <w:rFonts w:ascii="Consolas" w:eastAsia="Times New Roman" w:hAnsi="Consolas" w:cs="Times New Roman"/>
          <w:color w:val="808080"/>
          <w:sz w:val="21"/>
          <w:szCs w:val="21"/>
          <w:lang w:eastAsia="pt-BR"/>
        </w:rPr>
        <w:t>/</w:t>
      </w:r>
      <w:r w:rsidRPr="00353834">
        <w:rPr>
          <w:rFonts w:ascii="Consolas" w:eastAsia="Times New Roman" w:hAnsi="Consolas" w:cs="Times New Roman"/>
          <w:color w:val="569CD6"/>
          <w:sz w:val="21"/>
          <w:szCs w:val="21"/>
          <w:lang w:eastAsia="pt-BR"/>
        </w:rPr>
        <w:t>h2</w:t>
      </w:r>
      <w:r w:rsidRPr="00353834">
        <w:rPr>
          <w:rFonts w:ascii="Consolas" w:eastAsia="Times New Roman" w:hAnsi="Consolas" w:cs="Times New Roman"/>
          <w:color w:val="808080"/>
          <w:sz w:val="21"/>
          <w:szCs w:val="21"/>
          <w:lang w:eastAsia="pt-BR"/>
        </w:rPr>
        <w:t>&gt;</w:t>
      </w:r>
    </w:p>
    <w:p w14:paraId="7E9CF49E" w14:textId="77777777" w:rsidR="00353834" w:rsidRDefault="00353834" w:rsidP="002126F6">
      <w:pPr>
        <w:tabs>
          <w:tab w:val="left" w:pos="5775"/>
        </w:tabs>
        <w:rPr>
          <w:noProof/>
        </w:rPr>
      </w:pPr>
    </w:p>
    <w:p w14:paraId="3DCC5AF8" w14:textId="77777777" w:rsidR="00353834" w:rsidRDefault="00353834" w:rsidP="002126F6">
      <w:pPr>
        <w:tabs>
          <w:tab w:val="left" w:pos="5775"/>
        </w:tabs>
        <w:rPr>
          <w:noProof/>
        </w:rPr>
      </w:pPr>
    </w:p>
    <w:p w14:paraId="2DA2D120" w14:textId="66614CCE" w:rsidR="00353834" w:rsidRDefault="00353834" w:rsidP="002126F6">
      <w:pPr>
        <w:tabs>
          <w:tab w:val="left" w:pos="5775"/>
        </w:tabs>
        <w:rPr>
          <w:sz w:val="28"/>
          <w:szCs w:val="40"/>
        </w:rPr>
      </w:pPr>
      <w:r>
        <w:rPr>
          <w:noProof/>
        </w:rPr>
        <w:drawing>
          <wp:inline distT="0" distB="0" distL="0" distR="0" wp14:anchorId="6D0DB2CD" wp14:editId="108FD633">
            <wp:extent cx="5400040" cy="247396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73960"/>
                    </a:xfrm>
                    <a:prstGeom prst="rect">
                      <a:avLst/>
                    </a:prstGeom>
                  </pic:spPr>
                </pic:pic>
              </a:graphicData>
            </a:graphic>
          </wp:inline>
        </w:drawing>
      </w:r>
    </w:p>
    <w:p w14:paraId="06538AFD" w14:textId="3D54A859" w:rsidR="00560639" w:rsidRPr="007D2E2C" w:rsidRDefault="00621D78" w:rsidP="002126F6">
      <w:pPr>
        <w:tabs>
          <w:tab w:val="left" w:pos="5775"/>
        </w:tabs>
        <w:rPr>
          <w:b/>
          <w:bCs/>
          <w:sz w:val="28"/>
          <w:szCs w:val="40"/>
          <w:highlight w:val="yellow"/>
        </w:rPr>
      </w:pPr>
      <w:r w:rsidRPr="007D2E2C">
        <w:rPr>
          <w:b/>
          <w:bCs/>
          <w:sz w:val="28"/>
          <w:szCs w:val="40"/>
          <w:highlight w:val="yellow"/>
        </w:rPr>
        <w:t>OBS:</w:t>
      </w:r>
    </w:p>
    <w:p w14:paraId="73CB22BD" w14:textId="5902B2B0" w:rsidR="00621D78" w:rsidRPr="007D2E2C" w:rsidRDefault="00621D78" w:rsidP="002126F6">
      <w:pPr>
        <w:tabs>
          <w:tab w:val="left" w:pos="5775"/>
        </w:tabs>
        <w:rPr>
          <w:b/>
          <w:bCs/>
          <w:sz w:val="28"/>
          <w:szCs w:val="40"/>
          <w:highlight w:val="yellow"/>
        </w:rPr>
      </w:pPr>
      <w:r w:rsidRPr="007D2E2C">
        <w:rPr>
          <w:b/>
          <w:bCs/>
          <w:sz w:val="28"/>
          <w:szCs w:val="40"/>
          <w:highlight w:val="yellow"/>
        </w:rPr>
        <w:t xml:space="preserve">No projetinho que estamos fazendo para utilizar o Angular, temos um </w:t>
      </w:r>
      <w:proofErr w:type="spellStart"/>
      <w:r w:rsidRPr="007D2E2C">
        <w:rPr>
          <w:b/>
          <w:bCs/>
          <w:sz w:val="28"/>
          <w:szCs w:val="40"/>
          <w:highlight w:val="yellow"/>
        </w:rPr>
        <w:t>backend</w:t>
      </w:r>
      <w:proofErr w:type="spellEnd"/>
      <w:r w:rsidRPr="007D2E2C">
        <w:rPr>
          <w:b/>
          <w:bCs/>
          <w:sz w:val="28"/>
          <w:szCs w:val="40"/>
          <w:highlight w:val="yellow"/>
        </w:rPr>
        <w:t xml:space="preserve"> que tem um servidor local com uma base em JSON de produtos. Utilizamos o framework JSON-server para fazer este servidor local ficar assistindo um JSON para nos servir de base JSON. </w:t>
      </w:r>
    </w:p>
    <w:p w14:paraId="578DF10A" w14:textId="46FA775D" w:rsidR="00621D78" w:rsidRPr="007D2E2C" w:rsidRDefault="00621D78" w:rsidP="002126F6">
      <w:pPr>
        <w:tabs>
          <w:tab w:val="left" w:pos="5775"/>
        </w:tabs>
        <w:rPr>
          <w:b/>
          <w:bCs/>
          <w:sz w:val="28"/>
          <w:szCs w:val="40"/>
          <w:highlight w:val="yellow"/>
        </w:rPr>
      </w:pPr>
      <w:r w:rsidRPr="007D2E2C">
        <w:rPr>
          <w:b/>
          <w:bCs/>
          <w:sz w:val="28"/>
          <w:szCs w:val="40"/>
          <w:highlight w:val="yellow"/>
        </w:rPr>
        <w:t xml:space="preserve">E estamos usando o Angular em outro terminal para a parte do </w:t>
      </w:r>
      <w:proofErr w:type="spellStart"/>
      <w:r w:rsidRPr="007D2E2C">
        <w:rPr>
          <w:b/>
          <w:bCs/>
          <w:sz w:val="28"/>
          <w:szCs w:val="40"/>
          <w:highlight w:val="yellow"/>
        </w:rPr>
        <w:t>frontend</w:t>
      </w:r>
      <w:proofErr w:type="spellEnd"/>
      <w:r w:rsidR="00BA3FBA" w:rsidRPr="007D2E2C">
        <w:rPr>
          <w:b/>
          <w:bCs/>
          <w:sz w:val="28"/>
          <w:szCs w:val="40"/>
          <w:highlight w:val="yellow"/>
        </w:rPr>
        <w:t>.</w:t>
      </w:r>
    </w:p>
    <w:p w14:paraId="11C1F558" w14:textId="74677F13" w:rsidR="00BA3FBA" w:rsidRPr="007D2E2C" w:rsidRDefault="00BA3FBA" w:rsidP="002126F6">
      <w:pPr>
        <w:tabs>
          <w:tab w:val="left" w:pos="5775"/>
        </w:tabs>
        <w:rPr>
          <w:b/>
          <w:bCs/>
          <w:sz w:val="28"/>
          <w:szCs w:val="40"/>
        </w:rPr>
      </w:pPr>
      <w:r w:rsidRPr="007D2E2C">
        <w:rPr>
          <w:b/>
          <w:bCs/>
          <w:sz w:val="28"/>
          <w:szCs w:val="40"/>
          <w:highlight w:val="yellow"/>
        </w:rPr>
        <w:lastRenderedPageBreak/>
        <w:t xml:space="preserve">Basicamente nosso projeto se trata de uma SPA (Single Page </w:t>
      </w:r>
      <w:proofErr w:type="spellStart"/>
      <w:r w:rsidRPr="007D2E2C">
        <w:rPr>
          <w:b/>
          <w:bCs/>
          <w:sz w:val="28"/>
          <w:szCs w:val="40"/>
          <w:highlight w:val="yellow"/>
        </w:rPr>
        <w:t>Application</w:t>
      </w:r>
      <w:proofErr w:type="spellEnd"/>
      <w:r w:rsidRPr="007D2E2C">
        <w:rPr>
          <w:b/>
          <w:bCs/>
          <w:sz w:val="28"/>
          <w:szCs w:val="40"/>
          <w:highlight w:val="yellow"/>
        </w:rPr>
        <w:t>) que trará dados do servidor para realizar procedimentos de CRUD (</w:t>
      </w:r>
      <w:proofErr w:type="spellStart"/>
      <w:r w:rsidRPr="007D2E2C">
        <w:rPr>
          <w:b/>
          <w:bCs/>
          <w:sz w:val="28"/>
          <w:szCs w:val="40"/>
          <w:highlight w:val="yellow"/>
        </w:rPr>
        <w:t>Create</w:t>
      </w:r>
      <w:proofErr w:type="spellEnd"/>
      <w:r w:rsidRPr="007D2E2C">
        <w:rPr>
          <w:b/>
          <w:bCs/>
          <w:sz w:val="28"/>
          <w:szCs w:val="40"/>
          <w:highlight w:val="yellow"/>
        </w:rPr>
        <w:t xml:space="preserve">, </w:t>
      </w:r>
      <w:proofErr w:type="spellStart"/>
      <w:r w:rsidRPr="007D2E2C">
        <w:rPr>
          <w:b/>
          <w:bCs/>
          <w:sz w:val="28"/>
          <w:szCs w:val="40"/>
          <w:highlight w:val="yellow"/>
        </w:rPr>
        <w:t>Read</w:t>
      </w:r>
      <w:proofErr w:type="spellEnd"/>
      <w:r w:rsidRPr="007D2E2C">
        <w:rPr>
          <w:b/>
          <w:bCs/>
          <w:sz w:val="28"/>
          <w:szCs w:val="40"/>
          <w:highlight w:val="yellow"/>
        </w:rPr>
        <w:t>, Update, Delete) dados.</w:t>
      </w:r>
    </w:p>
    <w:p w14:paraId="4182F8E2" w14:textId="3CF153B2" w:rsidR="00BA3FBA" w:rsidRDefault="00BA3FBA" w:rsidP="002126F6">
      <w:pPr>
        <w:tabs>
          <w:tab w:val="left" w:pos="5775"/>
        </w:tabs>
        <w:rPr>
          <w:sz w:val="28"/>
          <w:szCs w:val="40"/>
        </w:rPr>
      </w:pPr>
    </w:p>
    <w:p w14:paraId="1124AD95" w14:textId="0101FE9D" w:rsidR="007D2E2C" w:rsidRDefault="00D74E42" w:rsidP="002126F6">
      <w:pPr>
        <w:tabs>
          <w:tab w:val="left" w:pos="5775"/>
        </w:tabs>
        <w:rPr>
          <w:sz w:val="28"/>
          <w:szCs w:val="40"/>
        </w:rPr>
      </w:pPr>
      <w:r>
        <w:rPr>
          <w:sz w:val="28"/>
          <w:szCs w:val="40"/>
        </w:rPr>
        <w:t>Alguns comando</w:t>
      </w:r>
      <w:r w:rsidR="00623297">
        <w:rPr>
          <w:sz w:val="28"/>
          <w:szCs w:val="40"/>
        </w:rPr>
        <w:t>s</w:t>
      </w:r>
      <w:r>
        <w:rPr>
          <w:sz w:val="28"/>
          <w:szCs w:val="40"/>
        </w:rPr>
        <w:t xml:space="preserve"> no CLI para realizar ações com o Angular:</w:t>
      </w:r>
    </w:p>
    <w:p w14:paraId="3954D526" w14:textId="77777777" w:rsidR="00DC2B61" w:rsidRDefault="00D74E42" w:rsidP="00DC2B61">
      <w:pPr>
        <w:pStyle w:val="PargrafodaLista"/>
        <w:numPr>
          <w:ilvl w:val="0"/>
          <w:numId w:val="36"/>
        </w:numPr>
        <w:tabs>
          <w:tab w:val="left" w:pos="5775"/>
        </w:tabs>
        <w:rPr>
          <w:b/>
          <w:bCs/>
          <w:sz w:val="28"/>
          <w:szCs w:val="40"/>
        </w:rPr>
      </w:pPr>
      <w:proofErr w:type="spellStart"/>
      <w:r w:rsidRPr="00DC2B61">
        <w:rPr>
          <w:b/>
          <w:bCs/>
          <w:sz w:val="32"/>
          <w:szCs w:val="44"/>
          <w:highlight w:val="yellow"/>
        </w:rPr>
        <w:t>ng</w:t>
      </w:r>
      <w:proofErr w:type="spellEnd"/>
      <w:r w:rsidRPr="00DC2B61">
        <w:rPr>
          <w:b/>
          <w:bCs/>
          <w:sz w:val="32"/>
          <w:szCs w:val="44"/>
          <w:highlight w:val="yellow"/>
        </w:rPr>
        <w:t xml:space="preserve"> </w:t>
      </w:r>
      <w:proofErr w:type="spellStart"/>
      <w:r w:rsidRPr="00DC2B61">
        <w:rPr>
          <w:b/>
          <w:bCs/>
          <w:sz w:val="32"/>
          <w:szCs w:val="44"/>
          <w:highlight w:val="yellow"/>
        </w:rPr>
        <w:t>generate</w:t>
      </w:r>
      <w:proofErr w:type="spellEnd"/>
      <w:r w:rsidRPr="00DC2B61">
        <w:rPr>
          <w:b/>
          <w:bCs/>
          <w:sz w:val="32"/>
          <w:szCs w:val="44"/>
          <w:highlight w:val="yellow"/>
        </w:rPr>
        <w:t xml:space="preserve"> </w:t>
      </w:r>
      <w:proofErr w:type="spellStart"/>
      <w:r w:rsidRPr="00DC2B61">
        <w:rPr>
          <w:b/>
          <w:bCs/>
          <w:sz w:val="32"/>
          <w:szCs w:val="44"/>
          <w:highlight w:val="yellow"/>
        </w:rPr>
        <w:t>component</w:t>
      </w:r>
      <w:proofErr w:type="spellEnd"/>
      <w:r w:rsidRPr="00DC2B61">
        <w:rPr>
          <w:sz w:val="28"/>
          <w:szCs w:val="40"/>
        </w:rPr>
        <w:t xml:space="preserve"> ou </w:t>
      </w:r>
      <w:proofErr w:type="spellStart"/>
      <w:r w:rsidRPr="00DC2B61">
        <w:rPr>
          <w:b/>
          <w:bCs/>
          <w:sz w:val="32"/>
          <w:szCs w:val="44"/>
          <w:highlight w:val="yellow"/>
        </w:rPr>
        <w:t>ng</w:t>
      </w:r>
      <w:proofErr w:type="spellEnd"/>
      <w:r w:rsidRPr="00DC2B61">
        <w:rPr>
          <w:b/>
          <w:bCs/>
          <w:sz w:val="32"/>
          <w:szCs w:val="44"/>
          <w:highlight w:val="yellow"/>
        </w:rPr>
        <w:t xml:space="preserve"> g c</w:t>
      </w:r>
      <w:r w:rsidRPr="00DC2B61">
        <w:rPr>
          <w:sz w:val="28"/>
          <w:szCs w:val="40"/>
        </w:rPr>
        <w:t xml:space="preserve">: para gerar um componente. E aí passamos também o caminho para criação deste nosso componente. </w:t>
      </w:r>
      <w:proofErr w:type="spellStart"/>
      <w:r w:rsidRPr="00DC2B61">
        <w:rPr>
          <w:sz w:val="28"/>
          <w:szCs w:val="40"/>
        </w:rPr>
        <w:t>Ex</w:t>
      </w:r>
      <w:proofErr w:type="spellEnd"/>
      <w:r w:rsidRPr="00DC2B61">
        <w:rPr>
          <w:sz w:val="28"/>
          <w:szCs w:val="40"/>
        </w:rPr>
        <w:t xml:space="preserve">: </w:t>
      </w:r>
      <w:proofErr w:type="spellStart"/>
      <w:r w:rsidRPr="00DC2B61">
        <w:rPr>
          <w:b/>
          <w:bCs/>
          <w:sz w:val="28"/>
          <w:szCs w:val="40"/>
          <w:highlight w:val="yellow"/>
        </w:rPr>
        <w:t>ng</w:t>
      </w:r>
      <w:proofErr w:type="spellEnd"/>
      <w:r w:rsidRPr="00DC2B61">
        <w:rPr>
          <w:b/>
          <w:bCs/>
          <w:sz w:val="28"/>
          <w:szCs w:val="40"/>
          <w:highlight w:val="yellow"/>
        </w:rPr>
        <w:t xml:space="preserve"> g c</w:t>
      </w:r>
      <w:r w:rsidRPr="00DC2B61">
        <w:rPr>
          <w:sz w:val="28"/>
          <w:szCs w:val="40"/>
        </w:rPr>
        <w:t xml:space="preserve"> </w:t>
      </w:r>
      <w:r w:rsidRPr="00DC2B61">
        <w:rPr>
          <w:b/>
          <w:bCs/>
          <w:color w:val="FFFFFF" w:themeColor="background1"/>
          <w:sz w:val="28"/>
          <w:szCs w:val="40"/>
          <w:highlight w:val="darkBlue"/>
        </w:rPr>
        <w:t>componentes/</w:t>
      </w:r>
      <w:proofErr w:type="spellStart"/>
      <w:r w:rsidRPr="00DC2B61">
        <w:rPr>
          <w:b/>
          <w:bCs/>
          <w:color w:val="FFFFFF" w:themeColor="background1"/>
          <w:sz w:val="28"/>
          <w:szCs w:val="40"/>
          <w:highlight w:val="darkBlue"/>
        </w:rPr>
        <w:t>template</w:t>
      </w:r>
      <w:proofErr w:type="spellEnd"/>
      <w:r w:rsidRPr="00DC2B61">
        <w:rPr>
          <w:b/>
          <w:bCs/>
          <w:color w:val="FFFFFF" w:themeColor="background1"/>
          <w:sz w:val="28"/>
          <w:szCs w:val="40"/>
          <w:highlight w:val="darkBlue"/>
        </w:rPr>
        <w:t>/header</w:t>
      </w:r>
      <w:r w:rsidRPr="00DC2B61">
        <w:rPr>
          <w:b/>
          <w:bCs/>
          <w:color w:val="FFFFFF" w:themeColor="background1"/>
          <w:sz w:val="28"/>
          <w:szCs w:val="40"/>
        </w:rPr>
        <w:t>,</w:t>
      </w:r>
      <w:r w:rsidRPr="00DC2B61">
        <w:rPr>
          <w:b/>
          <w:bCs/>
          <w:sz w:val="28"/>
          <w:szCs w:val="40"/>
        </w:rPr>
        <w:t xml:space="preserve"> </w:t>
      </w:r>
    </w:p>
    <w:p w14:paraId="13489E17" w14:textId="0D3A247D" w:rsidR="00D74E42" w:rsidRPr="00DC2B61" w:rsidRDefault="00D74E42" w:rsidP="00DC2B61">
      <w:pPr>
        <w:pStyle w:val="PargrafodaLista"/>
        <w:tabs>
          <w:tab w:val="left" w:pos="5775"/>
        </w:tabs>
        <w:rPr>
          <w:b/>
          <w:bCs/>
          <w:sz w:val="28"/>
          <w:szCs w:val="40"/>
        </w:rPr>
      </w:pPr>
      <w:r w:rsidRPr="00DC2B61">
        <w:rPr>
          <w:b/>
          <w:bCs/>
          <w:sz w:val="28"/>
          <w:szCs w:val="40"/>
        </w:rPr>
        <w:t xml:space="preserve">onde em amarelo é o comando para criar o componente e </w:t>
      </w:r>
      <w:r w:rsidR="00F366D1">
        <w:rPr>
          <w:b/>
          <w:bCs/>
          <w:sz w:val="28"/>
          <w:szCs w:val="40"/>
        </w:rPr>
        <w:t xml:space="preserve">em azul </w:t>
      </w:r>
      <w:r w:rsidRPr="00DC2B61">
        <w:rPr>
          <w:b/>
          <w:bCs/>
          <w:sz w:val="28"/>
          <w:szCs w:val="40"/>
        </w:rPr>
        <w:t>a pasta onde salvará o componente.</w:t>
      </w:r>
    </w:p>
    <w:p w14:paraId="7624588C" w14:textId="77777777" w:rsidR="00DC2B61" w:rsidRPr="00DC2B61" w:rsidRDefault="00DC2B61" w:rsidP="00D74E42">
      <w:pPr>
        <w:pStyle w:val="PargrafodaLista"/>
        <w:numPr>
          <w:ilvl w:val="0"/>
          <w:numId w:val="35"/>
        </w:numPr>
        <w:tabs>
          <w:tab w:val="left" w:pos="5775"/>
        </w:tabs>
        <w:rPr>
          <w:b/>
          <w:bCs/>
          <w:color w:val="FFFFFF" w:themeColor="background1"/>
          <w:sz w:val="28"/>
          <w:szCs w:val="40"/>
        </w:rPr>
      </w:pPr>
    </w:p>
    <w:p w14:paraId="64E47E7D" w14:textId="29462EB6" w:rsidR="00DC2B61" w:rsidRPr="00DC2B61" w:rsidRDefault="00DC2B61" w:rsidP="00D74E42">
      <w:pPr>
        <w:pStyle w:val="PargrafodaLista"/>
        <w:numPr>
          <w:ilvl w:val="0"/>
          <w:numId w:val="35"/>
        </w:numPr>
        <w:tabs>
          <w:tab w:val="left" w:pos="5775"/>
        </w:tabs>
        <w:rPr>
          <w:b/>
          <w:bCs/>
          <w:color w:val="FFFFFF" w:themeColor="background1"/>
          <w:sz w:val="28"/>
          <w:szCs w:val="40"/>
          <w:highlight w:val="yellow"/>
        </w:rPr>
      </w:pPr>
      <w:r w:rsidRPr="00DC2B61">
        <w:rPr>
          <w:b/>
          <w:bCs/>
          <w:sz w:val="32"/>
          <w:szCs w:val="44"/>
          <w:highlight w:val="yellow"/>
        </w:rPr>
        <w:t xml:space="preserve">Lembrando que ao criar o componente desta forma, automaticamente o Angular já cria no caminho deste componente os arquivos de estilo, </w:t>
      </w:r>
      <w:proofErr w:type="spellStart"/>
      <w:r w:rsidRPr="00DC2B61">
        <w:rPr>
          <w:b/>
          <w:bCs/>
          <w:sz w:val="32"/>
          <w:szCs w:val="44"/>
          <w:highlight w:val="yellow"/>
        </w:rPr>
        <w:t>html</w:t>
      </w:r>
      <w:proofErr w:type="spellEnd"/>
      <w:r w:rsidRPr="00DC2B61">
        <w:rPr>
          <w:b/>
          <w:bCs/>
          <w:sz w:val="32"/>
          <w:szCs w:val="44"/>
          <w:highlight w:val="yellow"/>
        </w:rPr>
        <w:t xml:space="preserve"> e </w:t>
      </w:r>
      <w:proofErr w:type="spellStart"/>
      <w:r w:rsidRPr="00DC2B61">
        <w:rPr>
          <w:b/>
          <w:bCs/>
          <w:sz w:val="32"/>
          <w:szCs w:val="44"/>
          <w:highlight w:val="yellow"/>
        </w:rPr>
        <w:t>typescript</w:t>
      </w:r>
      <w:proofErr w:type="spellEnd"/>
      <w:r w:rsidRPr="00DC2B61">
        <w:rPr>
          <w:b/>
          <w:bCs/>
          <w:sz w:val="32"/>
          <w:szCs w:val="44"/>
          <w:highlight w:val="yellow"/>
        </w:rPr>
        <w:t xml:space="preserve"> do componente, além de já </w:t>
      </w:r>
      <w:proofErr w:type="gramStart"/>
      <w:r w:rsidRPr="00DC2B61">
        <w:rPr>
          <w:b/>
          <w:bCs/>
          <w:sz w:val="32"/>
          <w:szCs w:val="44"/>
          <w:highlight w:val="yellow"/>
        </w:rPr>
        <w:t>registra-</w:t>
      </w:r>
      <w:r w:rsidRPr="00DC2B61">
        <w:rPr>
          <w:b/>
          <w:bCs/>
          <w:sz w:val="28"/>
          <w:szCs w:val="40"/>
          <w:highlight w:val="yellow"/>
        </w:rPr>
        <w:t>lo</w:t>
      </w:r>
      <w:proofErr w:type="gramEnd"/>
      <w:r w:rsidRPr="00DC2B61">
        <w:rPr>
          <w:b/>
          <w:bCs/>
          <w:sz w:val="28"/>
          <w:szCs w:val="40"/>
          <w:highlight w:val="yellow"/>
        </w:rPr>
        <w:t xml:space="preserve"> no </w:t>
      </w:r>
      <w:proofErr w:type="spellStart"/>
      <w:r w:rsidRPr="00DC2B61">
        <w:rPr>
          <w:b/>
          <w:bCs/>
          <w:sz w:val="28"/>
          <w:szCs w:val="40"/>
          <w:highlight w:val="yellow"/>
        </w:rPr>
        <w:t>AppModule</w:t>
      </w:r>
      <w:proofErr w:type="spellEnd"/>
      <w:r w:rsidRPr="00DC2B61">
        <w:rPr>
          <w:b/>
          <w:bCs/>
          <w:sz w:val="28"/>
          <w:szCs w:val="40"/>
          <w:highlight w:val="yellow"/>
        </w:rPr>
        <w:t xml:space="preserve"> como um componente (</w:t>
      </w:r>
      <w:proofErr w:type="spellStart"/>
      <w:r w:rsidRPr="00DC2B61">
        <w:rPr>
          <w:b/>
          <w:bCs/>
          <w:sz w:val="28"/>
          <w:szCs w:val="40"/>
          <w:highlight w:val="yellow"/>
        </w:rPr>
        <w:t>declarations</w:t>
      </w:r>
      <w:proofErr w:type="spellEnd"/>
      <w:r w:rsidRPr="00DC2B61">
        <w:rPr>
          <w:b/>
          <w:bCs/>
          <w:sz w:val="28"/>
          <w:szCs w:val="40"/>
          <w:highlight w:val="yellow"/>
        </w:rPr>
        <w:t>).</w:t>
      </w:r>
    </w:p>
    <w:p w14:paraId="60795263" w14:textId="255AEA7C" w:rsidR="002126F6" w:rsidRDefault="00DC2B61" w:rsidP="002126F6">
      <w:pPr>
        <w:tabs>
          <w:tab w:val="left" w:pos="5775"/>
        </w:tabs>
        <w:rPr>
          <w:sz w:val="28"/>
          <w:szCs w:val="40"/>
        </w:rPr>
      </w:pPr>
      <w:r>
        <w:rPr>
          <w:noProof/>
        </w:rPr>
        <w:drawing>
          <wp:inline distT="0" distB="0" distL="0" distR="0" wp14:anchorId="7A79964A" wp14:editId="39389678">
            <wp:extent cx="5400040" cy="376618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766185"/>
                    </a:xfrm>
                    <a:prstGeom prst="rect">
                      <a:avLst/>
                    </a:prstGeom>
                  </pic:spPr>
                </pic:pic>
              </a:graphicData>
            </a:graphic>
          </wp:inline>
        </w:drawing>
      </w:r>
    </w:p>
    <w:p w14:paraId="2BE24FC5" w14:textId="1ACFCB14" w:rsidR="0009238A" w:rsidRDefault="00802083" w:rsidP="002126F6">
      <w:pPr>
        <w:tabs>
          <w:tab w:val="left" w:pos="5775"/>
        </w:tabs>
        <w:rPr>
          <w:sz w:val="28"/>
          <w:szCs w:val="40"/>
        </w:rPr>
      </w:pPr>
      <w:r>
        <w:rPr>
          <w:sz w:val="28"/>
          <w:szCs w:val="40"/>
        </w:rPr>
        <w:lastRenderedPageBreak/>
        <w:t>Agora que já temos esse componente de header criado, eu posso, dentro do HTML do componente principal do App referenciar o componente do header.</w:t>
      </w:r>
    </w:p>
    <w:p w14:paraId="30AE732B" w14:textId="08611C1D" w:rsidR="003A4A97" w:rsidRDefault="003A4A97" w:rsidP="002126F6">
      <w:pPr>
        <w:tabs>
          <w:tab w:val="left" w:pos="5775"/>
        </w:tabs>
        <w:rPr>
          <w:sz w:val="28"/>
          <w:szCs w:val="40"/>
        </w:rPr>
      </w:pPr>
      <w:r>
        <w:rPr>
          <w:noProof/>
        </w:rPr>
        <w:drawing>
          <wp:inline distT="0" distB="0" distL="0" distR="0" wp14:anchorId="2EA34451" wp14:editId="4C4EDC2A">
            <wp:extent cx="5400040" cy="126238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262380"/>
                    </a:xfrm>
                    <a:prstGeom prst="rect">
                      <a:avLst/>
                    </a:prstGeom>
                  </pic:spPr>
                </pic:pic>
              </a:graphicData>
            </a:graphic>
          </wp:inline>
        </w:drawing>
      </w:r>
    </w:p>
    <w:p w14:paraId="2C1FCEF9" w14:textId="12923854" w:rsidR="00601277" w:rsidRDefault="00C129E1" w:rsidP="00601277">
      <w:pPr>
        <w:tabs>
          <w:tab w:val="left" w:pos="5775"/>
        </w:tabs>
        <w:rPr>
          <w:b/>
          <w:bCs/>
          <w:sz w:val="28"/>
          <w:szCs w:val="40"/>
        </w:rPr>
      </w:pPr>
      <w:r w:rsidRPr="00D82F93">
        <w:rPr>
          <w:b/>
          <w:bCs/>
          <w:sz w:val="28"/>
          <w:szCs w:val="40"/>
          <w:highlight w:val="yellow"/>
        </w:rPr>
        <w:t xml:space="preserve">Então, só lembrando, que se quisermos usar outros componentes ou módulos para dentro do nosso App, dentro de </w:t>
      </w:r>
      <w:proofErr w:type="spellStart"/>
      <w:r w:rsidRPr="00D82F93">
        <w:rPr>
          <w:b/>
          <w:bCs/>
          <w:sz w:val="28"/>
          <w:szCs w:val="40"/>
          <w:highlight w:val="yellow"/>
        </w:rPr>
        <w:t>AppModule</w:t>
      </w:r>
      <w:proofErr w:type="spellEnd"/>
      <w:r w:rsidRPr="00D82F93">
        <w:rPr>
          <w:b/>
          <w:bCs/>
          <w:sz w:val="28"/>
          <w:szCs w:val="40"/>
          <w:highlight w:val="yellow"/>
        </w:rPr>
        <w:t xml:space="preserve"> devemos importar esses outros componentes ou módulos.</w:t>
      </w:r>
    </w:p>
    <w:p w14:paraId="0E87A31E" w14:textId="32805B7C" w:rsidR="00D82F93" w:rsidRDefault="00D82F93" w:rsidP="00601277">
      <w:pPr>
        <w:tabs>
          <w:tab w:val="left" w:pos="5775"/>
        </w:tabs>
        <w:rPr>
          <w:b/>
          <w:bCs/>
          <w:sz w:val="28"/>
          <w:szCs w:val="40"/>
        </w:rPr>
      </w:pPr>
      <w:r>
        <w:rPr>
          <w:b/>
          <w:bCs/>
          <w:sz w:val="28"/>
          <w:szCs w:val="40"/>
        </w:rPr>
        <w:t xml:space="preserve">No caso abaixo, eu precisava de um módulo de Toolbar para colocar no meu Header. Para isso, fui lá no Módulo de Toolbar do Angular e importei ele dentro do meu </w:t>
      </w:r>
      <w:proofErr w:type="spellStart"/>
      <w:r>
        <w:rPr>
          <w:b/>
          <w:bCs/>
          <w:sz w:val="28"/>
          <w:szCs w:val="40"/>
        </w:rPr>
        <w:t>AppModule</w:t>
      </w:r>
      <w:proofErr w:type="spellEnd"/>
      <w:r>
        <w:rPr>
          <w:b/>
          <w:bCs/>
          <w:sz w:val="28"/>
          <w:szCs w:val="40"/>
        </w:rPr>
        <w:t xml:space="preserve">, para poder usar no meu header. Importei e depois coloquei dentro da especificação de </w:t>
      </w:r>
      <w:proofErr w:type="spellStart"/>
      <w:r>
        <w:rPr>
          <w:b/>
          <w:bCs/>
          <w:sz w:val="28"/>
          <w:szCs w:val="40"/>
        </w:rPr>
        <w:t>import</w:t>
      </w:r>
      <w:proofErr w:type="spellEnd"/>
      <w:r>
        <w:rPr>
          <w:b/>
          <w:bCs/>
          <w:sz w:val="28"/>
          <w:szCs w:val="40"/>
        </w:rPr>
        <w:t xml:space="preserve"> do </w:t>
      </w:r>
      <w:proofErr w:type="spellStart"/>
      <w:r>
        <w:rPr>
          <w:b/>
          <w:bCs/>
          <w:sz w:val="28"/>
          <w:szCs w:val="40"/>
        </w:rPr>
        <w:t>AppModulo</w:t>
      </w:r>
      <w:proofErr w:type="spellEnd"/>
      <w:r>
        <w:rPr>
          <w:b/>
          <w:bCs/>
          <w:sz w:val="28"/>
          <w:szCs w:val="40"/>
        </w:rPr>
        <w:t xml:space="preserve"> para dizer que estou importando este módulo para utilizar no meu App:</w:t>
      </w:r>
    </w:p>
    <w:p w14:paraId="01427B6B" w14:textId="0F7BD09E" w:rsidR="00D82F93" w:rsidRDefault="00D82F93" w:rsidP="00601277">
      <w:pPr>
        <w:tabs>
          <w:tab w:val="left" w:pos="5775"/>
        </w:tabs>
        <w:rPr>
          <w:b/>
          <w:bCs/>
          <w:sz w:val="24"/>
          <w:szCs w:val="24"/>
        </w:rPr>
      </w:pPr>
      <w:r>
        <w:rPr>
          <w:noProof/>
        </w:rPr>
        <w:drawing>
          <wp:inline distT="0" distB="0" distL="0" distR="0" wp14:anchorId="1BFEF2FA" wp14:editId="462C6385">
            <wp:extent cx="5400040" cy="331025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10255"/>
                    </a:xfrm>
                    <a:prstGeom prst="rect">
                      <a:avLst/>
                    </a:prstGeom>
                  </pic:spPr>
                </pic:pic>
              </a:graphicData>
            </a:graphic>
          </wp:inline>
        </w:drawing>
      </w:r>
    </w:p>
    <w:p w14:paraId="02B61236" w14:textId="77777777" w:rsidR="001B5BCA" w:rsidRDefault="001B5BCA" w:rsidP="00601277">
      <w:pPr>
        <w:tabs>
          <w:tab w:val="left" w:pos="5775"/>
        </w:tabs>
        <w:rPr>
          <w:b/>
          <w:bCs/>
          <w:sz w:val="24"/>
          <w:szCs w:val="24"/>
        </w:rPr>
      </w:pPr>
    </w:p>
    <w:p w14:paraId="0334B10B" w14:textId="5CF6CA27" w:rsidR="002126F6" w:rsidRDefault="006F11FC" w:rsidP="00601277">
      <w:pPr>
        <w:tabs>
          <w:tab w:val="left" w:pos="5775"/>
        </w:tabs>
        <w:rPr>
          <w:b/>
          <w:bCs/>
          <w:sz w:val="24"/>
          <w:szCs w:val="24"/>
        </w:rPr>
      </w:pPr>
      <w:r>
        <w:rPr>
          <w:b/>
          <w:bCs/>
          <w:sz w:val="24"/>
          <w:szCs w:val="24"/>
        </w:rPr>
        <w:lastRenderedPageBreak/>
        <w:t>Agora posso usar no HTML do meu componente Header o componente de Toolbar do Angular:</w:t>
      </w:r>
    </w:p>
    <w:p w14:paraId="01DD5700" w14:textId="0A967F85" w:rsidR="006F11FC" w:rsidRDefault="006F11FC" w:rsidP="00601277">
      <w:pPr>
        <w:tabs>
          <w:tab w:val="left" w:pos="5775"/>
        </w:tabs>
        <w:rPr>
          <w:b/>
          <w:bCs/>
          <w:sz w:val="24"/>
          <w:szCs w:val="24"/>
        </w:rPr>
      </w:pPr>
      <w:r>
        <w:rPr>
          <w:noProof/>
        </w:rPr>
        <w:drawing>
          <wp:inline distT="0" distB="0" distL="0" distR="0" wp14:anchorId="29859D54" wp14:editId="1604CBA5">
            <wp:extent cx="5400040" cy="301053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3010535"/>
                    </a:xfrm>
                    <a:prstGeom prst="rect">
                      <a:avLst/>
                    </a:prstGeom>
                  </pic:spPr>
                </pic:pic>
              </a:graphicData>
            </a:graphic>
          </wp:inline>
        </w:drawing>
      </w:r>
    </w:p>
    <w:p w14:paraId="4AA6B5F5" w14:textId="58D66980" w:rsidR="00F366D1" w:rsidRDefault="00F366D1" w:rsidP="00601277">
      <w:pPr>
        <w:tabs>
          <w:tab w:val="left" w:pos="5775"/>
        </w:tabs>
        <w:rPr>
          <w:b/>
          <w:bCs/>
          <w:sz w:val="24"/>
          <w:szCs w:val="24"/>
        </w:rPr>
      </w:pPr>
      <w:r>
        <w:rPr>
          <w:b/>
          <w:bCs/>
          <w:sz w:val="24"/>
          <w:szCs w:val="24"/>
        </w:rPr>
        <w:t xml:space="preserve">A gente pode usar </w:t>
      </w:r>
      <w:r w:rsidR="001C7264">
        <w:rPr>
          <w:b/>
          <w:bCs/>
          <w:sz w:val="24"/>
          <w:szCs w:val="24"/>
        </w:rPr>
        <w:t>a biblioteca Material (a mesma que usei para colocar o Toolbar) para estilos nos nossos componentes</w:t>
      </w:r>
      <w:r w:rsidR="001C7264" w:rsidRPr="00ED4F4C">
        <w:rPr>
          <w:b/>
          <w:bCs/>
          <w:sz w:val="24"/>
          <w:szCs w:val="24"/>
          <w:highlight w:val="yellow"/>
        </w:rPr>
        <w:t xml:space="preserve">. Essa biblioteca Material já é do Angular (como se fosse o </w:t>
      </w:r>
      <w:proofErr w:type="spellStart"/>
      <w:r w:rsidR="001C7264" w:rsidRPr="00ED4F4C">
        <w:rPr>
          <w:b/>
          <w:bCs/>
          <w:sz w:val="24"/>
          <w:szCs w:val="24"/>
          <w:highlight w:val="yellow"/>
        </w:rPr>
        <w:t>Bootstrap</w:t>
      </w:r>
      <w:proofErr w:type="spellEnd"/>
      <w:r w:rsidR="001C7264" w:rsidRPr="00ED4F4C">
        <w:rPr>
          <w:b/>
          <w:bCs/>
          <w:sz w:val="24"/>
          <w:szCs w:val="24"/>
          <w:highlight w:val="yellow"/>
        </w:rPr>
        <w:t xml:space="preserve"> para estil</w:t>
      </w:r>
      <w:r w:rsidR="00802369" w:rsidRPr="00ED4F4C">
        <w:rPr>
          <w:b/>
          <w:bCs/>
          <w:sz w:val="24"/>
          <w:szCs w:val="24"/>
          <w:highlight w:val="yellow"/>
        </w:rPr>
        <w:t>os</w:t>
      </w:r>
      <w:r w:rsidR="001C7264" w:rsidRPr="00ED4F4C">
        <w:rPr>
          <w:b/>
          <w:bCs/>
          <w:sz w:val="24"/>
          <w:szCs w:val="24"/>
          <w:highlight w:val="yellow"/>
        </w:rPr>
        <w:t xml:space="preserve"> do Angular</w:t>
      </w:r>
      <w:r w:rsidR="001C7264">
        <w:rPr>
          <w:b/>
          <w:bCs/>
          <w:sz w:val="24"/>
          <w:szCs w:val="24"/>
        </w:rPr>
        <w:t>)</w:t>
      </w:r>
      <w:r w:rsidR="00E223D6">
        <w:rPr>
          <w:b/>
          <w:bCs/>
          <w:sz w:val="24"/>
          <w:szCs w:val="24"/>
        </w:rPr>
        <w:t xml:space="preserve"> e nós podemos importar ela dentro do </w:t>
      </w:r>
      <w:proofErr w:type="spellStart"/>
      <w:r w:rsidR="00E223D6">
        <w:rPr>
          <w:b/>
          <w:bCs/>
          <w:sz w:val="24"/>
          <w:szCs w:val="24"/>
        </w:rPr>
        <w:t>AppModule</w:t>
      </w:r>
      <w:proofErr w:type="spellEnd"/>
      <w:r w:rsidR="00E223D6">
        <w:rPr>
          <w:b/>
          <w:bCs/>
          <w:sz w:val="24"/>
          <w:szCs w:val="24"/>
        </w:rPr>
        <w:t xml:space="preserve"> (como fiz acima para usar no header) para utiliza-la</w:t>
      </w:r>
      <w:r w:rsidR="00986D48">
        <w:rPr>
          <w:b/>
          <w:bCs/>
          <w:sz w:val="24"/>
          <w:szCs w:val="24"/>
        </w:rPr>
        <w:t xml:space="preserve">. No exemplo abaixo eu utilizei para colocar um efeito de sombra no toolbar e também para colocar ícones no meu </w:t>
      </w:r>
      <w:proofErr w:type="spellStart"/>
      <w:r w:rsidR="00986D48">
        <w:rPr>
          <w:b/>
          <w:bCs/>
          <w:sz w:val="24"/>
          <w:szCs w:val="24"/>
        </w:rPr>
        <w:t>menuzinho</w:t>
      </w:r>
      <w:proofErr w:type="spellEnd"/>
      <w:r w:rsidR="00986D48">
        <w:rPr>
          <w:b/>
          <w:bCs/>
          <w:sz w:val="24"/>
          <w:szCs w:val="24"/>
        </w:rPr>
        <w:t>.</w:t>
      </w:r>
    </w:p>
    <w:p w14:paraId="0DD70AD1" w14:textId="0DEE2261" w:rsidR="001C7264" w:rsidRDefault="001C7264" w:rsidP="00601277">
      <w:pPr>
        <w:tabs>
          <w:tab w:val="left" w:pos="5775"/>
        </w:tabs>
        <w:rPr>
          <w:b/>
          <w:bCs/>
          <w:sz w:val="24"/>
          <w:szCs w:val="24"/>
        </w:rPr>
      </w:pPr>
      <w:r>
        <w:rPr>
          <w:noProof/>
        </w:rPr>
        <w:drawing>
          <wp:inline distT="0" distB="0" distL="0" distR="0" wp14:anchorId="3802449A" wp14:editId="104CD8E8">
            <wp:extent cx="5400040" cy="3449320"/>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3449320"/>
                    </a:xfrm>
                    <a:prstGeom prst="rect">
                      <a:avLst/>
                    </a:prstGeom>
                  </pic:spPr>
                </pic:pic>
              </a:graphicData>
            </a:graphic>
          </wp:inline>
        </w:drawing>
      </w:r>
    </w:p>
    <w:p w14:paraId="03A9A182" w14:textId="0B898B7B" w:rsidR="00986D48" w:rsidRDefault="007C2A1D" w:rsidP="00601277">
      <w:pPr>
        <w:tabs>
          <w:tab w:val="left" w:pos="5775"/>
        </w:tabs>
        <w:rPr>
          <w:b/>
          <w:bCs/>
          <w:sz w:val="24"/>
          <w:szCs w:val="24"/>
        </w:rPr>
      </w:pPr>
      <w:r>
        <w:rPr>
          <w:b/>
          <w:bCs/>
          <w:sz w:val="24"/>
          <w:szCs w:val="24"/>
        </w:rPr>
        <w:lastRenderedPageBreak/>
        <w:t xml:space="preserve">No exemplo abaixo estou usando o </w:t>
      </w:r>
      <w:proofErr w:type="spellStart"/>
      <w:r>
        <w:rPr>
          <w:b/>
          <w:bCs/>
          <w:sz w:val="24"/>
          <w:szCs w:val="24"/>
        </w:rPr>
        <w:t>Materials</w:t>
      </w:r>
      <w:proofErr w:type="spellEnd"/>
      <w:r>
        <w:rPr>
          <w:b/>
          <w:bCs/>
          <w:sz w:val="24"/>
          <w:szCs w:val="24"/>
        </w:rPr>
        <w:t xml:space="preserve"> para criar uma </w:t>
      </w:r>
      <w:proofErr w:type="spellStart"/>
      <w:r>
        <w:rPr>
          <w:b/>
          <w:bCs/>
          <w:sz w:val="24"/>
          <w:szCs w:val="24"/>
        </w:rPr>
        <w:t>SideNav</w:t>
      </w:r>
      <w:proofErr w:type="spellEnd"/>
      <w:r>
        <w:rPr>
          <w:b/>
          <w:bCs/>
          <w:sz w:val="24"/>
          <w:szCs w:val="24"/>
        </w:rPr>
        <w:t xml:space="preserve"> com </w:t>
      </w:r>
      <w:proofErr w:type="spellStart"/>
      <w:r>
        <w:rPr>
          <w:b/>
          <w:bCs/>
          <w:sz w:val="24"/>
          <w:szCs w:val="24"/>
        </w:rPr>
        <w:t>NavList</w:t>
      </w:r>
      <w:proofErr w:type="spellEnd"/>
      <w:r>
        <w:rPr>
          <w:b/>
          <w:bCs/>
          <w:sz w:val="24"/>
          <w:szCs w:val="24"/>
        </w:rPr>
        <w:t>:</w:t>
      </w:r>
    </w:p>
    <w:p w14:paraId="36B89552" w14:textId="7144C044" w:rsidR="007C2A1D" w:rsidRDefault="007C2A1D" w:rsidP="00601277">
      <w:pPr>
        <w:tabs>
          <w:tab w:val="left" w:pos="5775"/>
        </w:tabs>
        <w:rPr>
          <w:b/>
          <w:bCs/>
          <w:sz w:val="24"/>
          <w:szCs w:val="24"/>
        </w:rPr>
      </w:pPr>
      <w:r>
        <w:rPr>
          <w:noProof/>
        </w:rPr>
        <w:drawing>
          <wp:inline distT="0" distB="0" distL="0" distR="0" wp14:anchorId="50D5EA52" wp14:editId="4655C688">
            <wp:extent cx="5400040" cy="335788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357880"/>
                    </a:xfrm>
                    <a:prstGeom prst="rect">
                      <a:avLst/>
                    </a:prstGeom>
                  </pic:spPr>
                </pic:pic>
              </a:graphicData>
            </a:graphic>
          </wp:inline>
        </w:drawing>
      </w:r>
    </w:p>
    <w:p w14:paraId="7590DBEC" w14:textId="1587F7E0" w:rsidR="009C6A9A" w:rsidRDefault="009C6A9A" w:rsidP="00601277">
      <w:pPr>
        <w:tabs>
          <w:tab w:val="left" w:pos="5775"/>
        </w:tabs>
        <w:rPr>
          <w:b/>
          <w:bCs/>
          <w:sz w:val="24"/>
          <w:szCs w:val="24"/>
        </w:rPr>
      </w:pPr>
      <w:r>
        <w:rPr>
          <w:noProof/>
        </w:rPr>
        <w:drawing>
          <wp:inline distT="0" distB="0" distL="0" distR="0" wp14:anchorId="67948A6A" wp14:editId="521F4ADE">
            <wp:extent cx="5400040" cy="298704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987040"/>
                    </a:xfrm>
                    <a:prstGeom prst="rect">
                      <a:avLst/>
                    </a:prstGeom>
                  </pic:spPr>
                </pic:pic>
              </a:graphicData>
            </a:graphic>
          </wp:inline>
        </w:drawing>
      </w:r>
    </w:p>
    <w:p w14:paraId="192EDE10" w14:textId="606BDB82" w:rsidR="009810FA" w:rsidRDefault="009810FA" w:rsidP="00601277">
      <w:pPr>
        <w:tabs>
          <w:tab w:val="left" w:pos="5775"/>
        </w:tabs>
        <w:rPr>
          <w:b/>
          <w:bCs/>
          <w:sz w:val="24"/>
          <w:szCs w:val="24"/>
        </w:rPr>
      </w:pPr>
      <w:r>
        <w:rPr>
          <w:b/>
          <w:bCs/>
          <w:sz w:val="24"/>
          <w:szCs w:val="24"/>
        </w:rPr>
        <w:t xml:space="preserve">Antes de prosseguirmos vamos ver agora </w:t>
      </w:r>
      <w:proofErr w:type="gramStart"/>
      <w:r>
        <w:rPr>
          <w:b/>
          <w:bCs/>
          <w:sz w:val="24"/>
          <w:szCs w:val="24"/>
        </w:rPr>
        <w:t>um série</w:t>
      </w:r>
      <w:proofErr w:type="gramEnd"/>
      <w:r>
        <w:rPr>
          <w:b/>
          <w:bCs/>
          <w:sz w:val="24"/>
          <w:szCs w:val="24"/>
        </w:rPr>
        <w:t xml:space="preserve"> de elementos do Angular:</w:t>
      </w:r>
    </w:p>
    <w:p w14:paraId="24D1038A" w14:textId="529EFBB0" w:rsidR="009810FA" w:rsidRDefault="007134B2" w:rsidP="007134B2">
      <w:pPr>
        <w:pStyle w:val="PargrafodaLista"/>
        <w:numPr>
          <w:ilvl w:val="0"/>
          <w:numId w:val="35"/>
        </w:numPr>
        <w:tabs>
          <w:tab w:val="left" w:pos="5775"/>
        </w:tabs>
        <w:rPr>
          <w:b/>
          <w:bCs/>
          <w:sz w:val="24"/>
          <w:szCs w:val="24"/>
        </w:rPr>
      </w:pPr>
      <w:r w:rsidRPr="007134B2">
        <w:rPr>
          <w:b/>
          <w:bCs/>
          <w:sz w:val="24"/>
          <w:szCs w:val="24"/>
          <w:highlight w:val="yellow"/>
        </w:rPr>
        <w:t>DIRETIVAS</w:t>
      </w:r>
      <w:r>
        <w:rPr>
          <w:b/>
          <w:bCs/>
          <w:sz w:val="24"/>
          <w:szCs w:val="24"/>
        </w:rPr>
        <w:t>:</w:t>
      </w:r>
    </w:p>
    <w:p w14:paraId="382A60C3" w14:textId="1ED632F1" w:rsidR="007134B2" w:rsidRDefault="007134B2" w:rsidP="007134B2">
      <w:pPr>
        <w:tabs>
          <w:tab w:val="left" w:pos="5775"/>
        </w:tabs>
        <w:ind w:left="720"/>
        <w:rPr>
          <w:b/>
          <w:bCs/>
          <w:sz w:val="24"/>
          <w:szCs w:val="24"/>
        </w:rPr>
      </w:pPr>
      <w:r>
        <w:rPr>
          <w:b/>
          <w:bCs/>
          <w:sz w:val="24"/>
          <w:szCs w:val="24"/>
        </w:rPr>
        <w:t xml:space="preserve">Tem dois tipos de diretivas: as </w:t>
      </w:r>
      <w:r w:rsidRPr="00802369">
        <w:rPr>
          <w:b/>
          <w:bCs/>
          <w:sz w:val="24"/>
          <w:szCs w:val="24"/>
          <w:highlight w:val="yellow"/>
        </w:rPr>
        <w:t>diretivas de Atributo e as diretivas Estruturais.</w:t>
      </w:r>
    </w:p>
    <w:p w14:paraId="1A6D0D76" w14:textId="135AEC2C" w:rsidR="0026434E" w:rsidRDefault="0026434E" w:rsidP="007134B2">
      <w:pPr>
        <w:tabs>
          <w:tab w:val="left" w:pos="5775"/>
        </w:tabs>
        <w:ind w:left="720"/>
        <w:rPr>
          <w:b/>
          <w:bCs/>
          <w:sz w:val="24"/>
          <w:szCs w:val="24"/>
        </w:rPr>
      </w:pPr>
      <w:r>
        <w:rPr>
          <w:b/>
          <w:bCs/>
          <w:sz w:val="24"/>
          <w:szCs w:val="24"/>
        </w:rPr>
        <w:t xml:space="preserve">PARA CRIAR UMA DIRETIVA USAMOS </w:t>
      </w:r>
      <w:r w:rsidRPr="00E76B8C">
        <w:rPr>
          <w:b/>
          <w:bCs/>
          <w:sz w:val="24"/>
          <w:szCs w:val="24"/>
          <w:highlight w:val="yellow"/>
        </w:rPr>
        <w:t>NG G D</w:t>
      </w:r>
      <w:r w:rsidR="00E76B8C">
        <w:rPr>
          <w:b/>
          <w:bCs/>
          <w:sz w:val="24"/>
          <w:szCs w:val="24"/>
        </w:rPr>
        <w:t xml:space="preserve"> </w:t>
      </w:r>
      <w:r w:rsidR="00E76B8C" w:rsidRPr="00E76B8C">
        <w:rPr>
          <w:b/>
          <w:bCs/>
          <w:color w:val="FFFFFF" w:themeColor="background1"/>
          <w:sz w:val="24"/>
          <w:szCs w:val="24"/>
          <w:highlight w:val="darkBlue"/>
        </w:rPr>
        <w:t>DIRECTIVES/RED</w:t>
      </w:r>
      <w:r w:rsidR="00E76B8C" w:rsidRPr="00E76B8C">
        <w:rPr>
          <w:b/>
          <w:bCs/>
          <w:sz w:val="24"/>
          <w:szCs w:val="24"/>
        </w:rPr>
        <w:t>,</w:t>
      </w:r>
      <w:r w:rsidR="00E76B8C">
        <w:rPr>
          <w:b/>
          <w:bCs/>
          <w:sz w:val="24"/>
          <w:szCs w:val="24"/>
        </w:rPr>
        <w:t xml:space="preserve"> sendo o em amarelo o comando para criar a diretiva e em azul o caminho para salvar a diretiva.</w:t>
      </w:r>
      <w:r w:rsidR="00200978">
        <w:rPr>
          <w:b/>
          <w:bCs/>
          <w:sz w:val="24"/>
          <w:szCs w:val="24"/>
        </w:rPr>
        <w:t xml:space="preserve"> </w:t>
      </w:r>
    </w:p>
    <w:p w14:paraId="22230F68" w14:textId="107ABB4E" w:rsidR="00200978" w:rsidRDefault="00200978" w:rsidP="007134B2">
      <w:pPr>
        <w:tabs>
          <w:tab w:val="left" w:pos="5775"/>
        </w:tabs>
        <w:ind w:left="720"/>
        <w:rPr>
          <w:b/>
          <w:bCs/>
          <w:sz w:val="24"/>
          <w:szCs w:val="24"/>
        </w:rPr>
      </w:pPr>
      <w:r w:rsidRPr="00200978">
        <w:rPr>
          <w:b/>
          <w:bCs/>
          <w:sz w:val="24"/>
          <w:szCs w:val="24"/>
          <w:highlight w:val="yellow"/>
        </w:rPr>
        <w:lastRenderedPageBreak/>
        <w:t xml:space="preserve">Quando criamos uma diretiva, automaticamente o Angular já importa no </w:t>
      </w:r>
      <w:proofErr w:type="spellStart"/>
      <w:r w:rsidRPr="00200978">
        <w:rPr>
          <w:b/>
          <w:bCs/>
          <w:sz w:val="24"/>
          <w:szCs w:val="24"/>
          <w:highlight w:val="yellow"/>
        </w:rPr>
        <w:t>APPModule</w:t>
      </w:r>
      <w:proofErr w:type="spellEnd"/>
      <w:r w:rsidRPr="00200978">
        <w:rPr>
          <w:b/>
          <w:bCs/>
          <w:sz w:val="24"/>
          <w:szCs w:val="24"/>
          <w:highlight w:val="yellow"/>
        </w:rPr>
        <w:t xml:space="preserve"> esta diretiva e já coloca dentro de </w:t>
      </w:r>
      <w:proofErr w:type="spellStart"/>
      <w:r w:rsidRPr="00200978">
        <w:rPr>
          <w:b/>
          <w:bCs/>
          <w:sz w:val="24"/>
          <w:szCs w:val="24"/>
          <w:highlight w:val="yellow"/>
        </w:rPr>
        <w:t>Declarations</w:t>
      </w:r>
      <w:proofErr w:type="spellEnd"/>
      <w:r w:rsidRPr="00200978">
        <w:rPr>
          <w:b/>
          <w:bCs/>
          <w:sz w:val="24"/>
          <w:szCs w:val="24"/>
          <w:highlight w:val="yellow"/>
        </w:rPr>
        <w:t xml:space="preserve"> também.</w:t>
      </w:r>
    </w:p>
    <w:p w14:paraId="4F705968" w14:textId="2422BBDB" w:rsidR="00200978" w:rsidRDefault="00200978" w:rsidP="007134B2">
      <w:pPr>
        <w:tabs>
          <w:tab w:val="left" w:pos="5775"/>
        </w:tabs>
        <w:ind w:left="720"/>
        <w:rPr>
          <w:b/>
          <w:bCs/>
          <w:sz w:val="24"/>
          <w:szCs w:val="24"/>
        </w:rPr>
      </w:pPr>
    </w:p>
    <w:p w14:paraId="638D8890" w14:textId="77777777" w:rsidR="00200978" w:rsidRPr="00E76B8C" w:rsidRDefault="00200978" w:rsidP="007134B2">
      <w:pPr>
        <w:tabs>
          <w:tab w:val="left" w:pos="5775"/>
        </w:tabs>
        <w:ind w:left="720"/>
        <w:rPr>
          <w:b/>
          <w:bCs/>
          <w:color w:val="FFFFFF" w:themeColor="background1"/>
          <w:sz w:val="24"/>
          <w:szCs w:val="24"/>
        </w:rPr>
      </w:pPr>
    </w:p>
    <w:p w14:paraId="137E75BF" w14:textId="0D16C69F" w:rsidR="007134B2" w:rsidRDefault="007134B2" w:rsidP="007134B2">
      <w:pPr>
        <w:pStyle w:val="PargrafodaLista"/>
        <w:numPr>
          <w:ilvl w:val="1"/>
          <w:numId w:val="35"/>
        </w:numPr>
        <w:tabs>
          <w:tab w:val="left" w:pos="5775"/>
        </w:tabs>
        <w:rPr>
          <w:b/>
          <w:bCs/>
          <w:sz w:val="24"/>
          <w:szCs w:val="24"/>
        </w:rPr>
      </w:pPr>
      <w:r>
        <w:rPr>
          <w:b/>
          <w:bCs/>
          <w:sz w:val="24"/>
          <w:szCs w:val="24"/>
        </w:rPr>
        <w:t>Diretivas de atributo:</w:t>
      </w:r>
    </w:p>
    <w:p w14:paraId="3DCE7743" w14:textId="26BB5734" w:rsidR="007134B2" w:rsidRDefault="007134B2" w:rsidP="007134B2">
      <w:pPr>
        <w:tabs>
          <w:tab w:val="left" w:pos="5775"/>
        </w:tabs>
        <w:ind w:left="720"/>
        <w:rPr>
          <w:sz w:val="24"/>
          <w:szCs w:val="24"/>
        </w:rPr>
      </w:pPr>
      <w:r w:rsidRPr="00B27B09">
        <w:rPr>
          <w:sz w:val="24"/>
          <w:szCs w:val="24"/>
          <w:highlight w:val="yellow"/>
        </w:rPr>
        <w:t>Alteram a aparência e o comportamento de um elemento, componente ou outra diretiva</w:t>
      </w:r>
      <w:r>
        <w:rPr>
          <w:sz w:val="24"/>
          <w:szCs w:val="24"/>
        </w:rPr>
        <w:t>.</w:t>
      </w:r>
      <w:r w:rsidR="00E056BA">
        <w:rPr>
          <w:sz w:val="24"/>
          <w:szCs w:val="24"/>
        </w:rPr>
        <w:t xml:space="preserve"> </w:t>
      </w:r>
      <w:r w:rsidR="00E056BA" w:rsidRPr="00B27B09">
        <w:rPr>
          <w:sz w:val="24"/>
          <w:szCs w:val="24"/>
          <w:highlight w:val="yellow"/>
        </w:rPr>
        <w:t>Ela foca em alterar a aparência ou comportamento</w:t>
      </w:r>
      <w:r w:rsidR="00E056BA">
        <w:rPr>
          <w:sz w:val="24"/>
          <w:szCs w:val="24"/>
        </w:rPr>
        <w:t xml:space="preserve">. </w:t>
      </w:r>
      <w:r w:rsidR="00F6727C">
        <w:rPr>
          <w:sz w:val="24"/>
          <w:szCs w:val="24"/>
        </w:rPr>
        <w:t xml:space="preserve">A parte de aparência se diz sobre a parte de CSS e a parte de comportamento quer dizer que coloco uma diretiva em um determinado botão e </w:t>
      </w:r>
      <w:proofErr w:type="spellStart"/>
      <w:r w:rsidR="00F6727C">
        <w:rPr>
          <w:sz w:val="24"/>
          <w:szCs w:val="24"/>
        </w:rPr>
        <w:t>esta</w:t>
      </w:r>
      <w:proofErr w:type="spellEnd"/>
      <w:r w:rsidR="00F6727C">
        <w:rPr>
          <w:sz w:val="24"/>
          <w:szCs w:val="24"/>
        </w:rPr>
        <w:t xml:space="preserve"> diretiva faz com que tenha uma chamada a uma ação no </w:t>
      </w:r>
      <w:proofErr w:type="spellStart"/>
      <w:r w:rsidR="00F6727C">
        <w:rPr>
          <w:sz w:val="24"/>
          <w:szCs w:val="24"/>
        </w:rPr>
        <w:t>backend</w:t>
      </w:r>
      <w:proofErr w:type="spellEnd"/>
      <w:r w:rsidR="00F6727C">
        <w:rPr>
          <w:sz w:val="24"/>
          <w:szCs w:val="24"/>
        </w:rPr>
        <w:t>, por exemplo.</w:t>
      </w:r>
    </w:p>
    <w:p w14:paraId="7C0D1A56" w14:textId="251161EE" w:rsidR="00AA669C" w:rsidRDefault="00AA669C" w:rsidP="007134B2">
      <w:pPr>
        <w:tabs>
          <w:tab w:val="left" w:pos="5775"/>
        </w:tabs>
        <w:ind w:left="720"/>
        <w:rPr>
          <w:sz w:val="24"/>
          <w:szCs w:val="24"/>
        </w:rPr>
      </w:pPr>
      <w:r>
        <w:rPr>
          <w:noProof/>
        </w:rPr>
        <w:drawing>
          <wp:inline distT="0" distB="0" distL="0" distR="0" wp14:anchorId="4D459A40" wp14:editId="454938B5">
            <wp:extent cx="5400040" cy="312039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120390"/>
                    </a:xfrm>
                    <a:prstGeom prst="rect">
                      <a:avLst/>
                    </a:prstGeom>
                  </pic:spPr>
                </pic:pic>
              </a:graphicData>
            </a:graphic>
          </wp:inline>
        </w:drawing>
      </w:r>
    </w:p>
    <w:p w14:paraId="26E6A9B3" w14:textId="0173F3ED" w:rsidR="00AA669C" w:rsidRDefault="00AA669C" w:rsidP="007134B2">
      <w:pPr>
        <w:tabs>
          <w:tab w:val="left" w:pos="5775"/>
        </w:tabs>
        <w:ind w:left="720"/>
        <w:rPr>
          <w:sz w:val="24"/>
          <w:szCs w:val="24"/>
        </w:rPr>
      </w:pPr>
      <w:r w:rsidRPr="00B27B09">
        <w:rPr>
          <w:sz w:val="24"/>
          <w:szCs w:val="24"/>
          <w:highlight w:val="yellow"/>
        </w:rPr>
        <w:t xml:space="preserve">No exemplo acima criei uma diretiva para alterar a cor de um elemento e também passei o </w:t>
      </w:r>
      <w:proofErr w:type="spellStart"/>
      <w:r w:rsidRPr="00B27B09">
        <w:rPr>
          <w:sz w:val="24"/>
          <w:szCs w:val="24"/>
          <w:highlight w:val="yellow"/>
        </w:rPr>
        <w:t>selector</w:t>
      </w:r>
      <w:proofErr w:type="spellEnd"/>
      <w:r w:rsidRPr="00B27B09">
        <w:rPr>
          <w:sz w:val="24"/>
          <w:szCs w:val="24"/>
          <w:highlight w:val="yellow"/>
        </w:rPr>
        <w:t xml:space="preserve"> dele para passar a um elemento HTML, conforme uso abaixo:</w:t>
      </w:r>
    </w:p>
    <w:p w14:paraId="58617787" w14:textId="06DB0A1F" w:rsidR="00AA669C" w:rsidRDefault="00E90600" w:rsidP="007134B2">
      <w:pPr>
        <w:tabs>
          <w:tab w:val="left" w:pos="5775"/>
        </w:tabs>
        <w:ind w:left="720"/>
        <w:rPr>
          <w:sz w:val="24"/>
          <w:szCs w:val="24"/>
        </w:rPr>
      </w:pPr>
      <w:r>
        <w:rPr>
          <w:noProof/>
        </w:rPr>
        <w:lastRenderedPageBreak/>
        <w:drawing>
          <wp:inline distT="0" distB="0" distL="0" distR="0" wp14:anchorId="6F01D91C" wp14:editId="21D86D05">
            <wp:extent cx="5400040" cy="27082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708275"/>
                    </a:xfrm>
                    <a:prstGeom prst="rect">
                      <a:avLst/>
                    </a:prstGeom>
                  </pic:spPr>
                </pic:pic>
              </a:graphicData>
            </a:graphic>
          </wp:inline>
        </w:drawing>
      </w:r>
    </w:p>
    <w:p w14:paraId="1C200EAC" w14:textId="25C1DCD8" w:rsidR="00E90600" w:rsidRDefault="00E90600" w:rsidP="007134B2">
      <w:pPr>
        <w:tabs>
          <w:tab w:val="left" w:pos="5775"/>
        </w:tabs>
        <w:ind w:left="720"/>
        <w:rPr>
          <w:sz w:val="24"/>
          <w:szCs w:val="24"/>
        </w:rPr>
      </w:pPr>
      <w:r>
        <w:rPr>
          <w:sz w:val="24"/>
          <w:szCs w:val="24"/>
        </w:rPr>
        <w:t xml:space="preserve">Ou seja, </w:t>
      </w:r>
      <w:r w:rsidRPr="00B27B09">
        <w:rPr>
          <w:sz w:val="24"/>
          <w:szCs w:val="24"/>
          <w:highlight w:val="yellow"/>
        </w:rPr>
        <w:t>usei a diretiva de atributo que criei para aplicar uma cor diferente ao meu elemento HTML.</w:t>
      </w:r>
    </w:p>
    <w:p w14:paraId="19420DD5" w14:textId="1619632C" w:rsidR="00196AA3" w:rsidRDefault="00196AA3" w:rsidP="007134B2">
      <w:pPr>
        <w:tabs>
          <w:tab w:val="left" w:pos="5775"/>
        </w:tabs>
        <w:ind w:left="720"/>
        <w:rPr>
          <w:sz w:val="24"/>
          <w:szCs w:val="24"/>
        </w:rPr>
      </w:pPr>
    </w:p>
    <w:p w14:paraId="66FE4AB3" w14:textId="77777777" w:rsidR="00196AA3" w:rsidRDefault="00196AA3" w:rsidP="007134B2">
      <w:pPr>
        <w:tabs>
          <w:tab w:val="left" w:pos="5775"/>
        </w:tabs>
        <w:ind w:left="720"/>
        <w:rPr>
          <w:sz w:val="24"/>
          <w:szCs w:val="24"/>
        </w:rPr>
      </w:pPr>
    </w:p>
    <w:p w14:paraId="4F81384E" w14:textId="45A6AB58" w:rsidR="00196AA3" w:rsidRDefault="00196AA3" w:rsidP="00196AA3">
      <w:pPr>
        <w:pStyle w:val="PargrafodaLista"/>
        <w:numPr>
          <w:ilvl w:val="1"/>
          <w:numId w:val="35"/>
        </w:numPr>
        <w:tabs>
          <w:tab w:val="left" w:pos="5775"/>
        </w:tabs>
        <w:rPr>
          <w:b/>
          <w:bCs/>
          <w:sz w:val="24"/>
          <w:szCs w:val="24"/>
        </w:rPr>
      </w:pPr>
      <w:r>
        <w:rPr>
          <w:b/>
          <w:bCs/>
          <w:sz w:val="24"/>
          <w:szCs w:val="24"/>
        </w:rPr>
        <w:t>Diretivas estruturais:</w:t>
      </w:r>
    </w:p>
    <w:p w14:paraId="26083399" w14:textId="5135D9F9" w:rsidR="00196AA3" w:rsidRDefault="00196AA3" w:rsidP="00196AA3">
      <w:pPr>
        <w:pStyle w:val="PargrafodaLista"/>
        <w:tabs>
          <w:tab w:val="left" w:pos="5775"/>
        </w:tabs>
        <w:ind w:left="1440"/>
        <w:rPr>
          <w:sz w:val="24"/>
          <w:szCs w:val="24"/>
        </w:rPr>
      </w:pPr>
      <w:r>
        <w:rPr>
          <w:sz w:val="24"/>
          <w:szCs w:val="24"/>
        </w:rPr>
        <w:t>Altera o layout adicionando ou removendo elementos da DOM.</w:t>
      </w:r>
      <w:r w:rsidR="000D4F17">
        <w:rPr>
          <w:sz w:val="24"/>
          <w:szCs w:val="24"/>
        </w:rPr>
        <w:t xml:space="preserve"> Ou seja, adiciona ou remove elementos da DOM.</w:t>
      </w:r>
      <w:r w:rsidR="00881AB0">
        <w:rPr>
          <w:sz w:val="24"/>
          <w:szCs w:val="24"/>
        </w:rPr>
        <w:t xml:space="preserve"> </w:t>
      </w:r>
      <w:r w:rsidR="00881AB0" w:rsidRPr="00881AB0">
        <w:rPr>
          <w:b/>
          <w:bCs/>
          <w:sz w:val="24"/>
          <w:szCs w:val="24"/>
          <w:highlight w:val="yellow"/>
        </w:rPr>
        <w:t>Para diferenciar uma diretiva de atributo para uma diretiva estrutural é que a diretiva estrutural tem um “*</w:t>
      </w:r>
      <w:proofErr w:type="spellStart"/>
      <w:r w:rsidR="005F6362">
        <w:rPr>
          <w:b/>
          <w:bCs/>
          <w:sz w:val="24"/>
          <w:szCs w:val="24"/>
          <w:highlight w:val="yellow"/>
        </w:rPr>
        <w:t>ng</w:t>
      </w:r>
      <w:proofErr w:type="spellEnd"/>
      <w:r w:rsidR="00881AB0" w:rsidRPr="00881AB0">
        <w:rPr>
          <w:b/>
          <w:bCs/>
          <w:sz w:val="24"/>
          <w:szCs w:val="24"/>
          <w:highlight w:val="yellow"/>
        </w:rPr>
        <w:t>” na frente.</w:t>
      </w:r>
    </w:p>
    <w:p w14:paraId="67B778E1" w14:textId="479DD8EF" w:rsidR="00881AB0" w:rsidRDefault="00881AB0" w:rsidP="00196AA3">
      <w:pPr>
        <w:pStyle w:val="PargrafodaLista"/>
        <w:tabs>
          <w:tab w:val="left" w:pos="5775"/>
        </w:tabs>
        <w:ind w:left="1440"/>
        <w:rPr>
          <w:b/>
          <w:bCs/>
          <w:sz w:val="24"/>
          <w:szCs w:val="24"/>
        </w:rPr>
      </w:pPr>
      <w:r>
        <w:rPr>
          <w:noProof/>
        </w:rPr>
        <w:drawing>
          <wp:inline distT="0" distB="0" distL="0" distR="0" wp14:anchorId="10B43745" wp14:editId="65675111">
            <wp:extent cx="5400040" cy="292925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929255"/>
                    </a:xfrm>
                    <a:prstGeom prst="rect">
                      <a:avLst/>
                    </a:prstGeom>
                  </pic:spPr>
                </pic:pic>
              </a:graphicData>
            </a:graphic>
          </wp:inline>
        </w:drawing>
      </w:r>
    </w:p>
    <w:p w14:paraId="0D9827E9" w14:textId="77777777" w:rsidR="00881AB0" w:rsidRPr="00196AA3" w:rsidRDefault="00881AB0" w:rsidP="00196AA3">
      <w:pPr>
        <w:pStyle w:val="PargrafodaLista"/>
        <w:tabs>
          <w:tab w:val="left" w:pos="5775"/>
        </w:tabs>
        <w:ind w:left="1440"/>
        <w:rPr>
          <w:b/>
          <w:bCs/>
          <w:sz w:val="24"/>
          <w:szCs w:val="24"/>
        </w:rPr>
      </w:pPr>
    </w:p>
    <w:p w14:paraId="00EAFD18" w14:textId="77777777" w:rsidR="00C355CA" w:rsidRDefault="00C355CA" w:rsidP="007134B2">
      <w:pPr>
        <w:tabs>
          <w:tab w:val="left" w:pos="5775"/>
        </w:tabs>
        <w:ind w:left="720"/>
        <w:rPr>
          <w:sz w:val="24"/>
          <w:szCs w:val="24"/>
        </w:rPr>
      </w:pPr>
      <w:r w:rsidRPr="00B27B09">
        <w:rPr>
          <w:sz w:val="24"/>
          <w:szCs w:val="24"/>
          <w:highlight w:val="yellow"/>
        </w:rPr>
        <w:t xml:space="preserve">Na primeira diretiva estrutural do exemplo, vai exibir ou não o formulário se o produto estiver definido, estiver </w:t>
      </w:r>
      <w:proofErr w:type="spellStart"/>
      <w:r w:rsidRPr="00B27B09">
        <w:rPr>
          <w:sz w:val="24"/>
          <w:szCs w:val="24"/>
          <w:highlight w:val="yellow"/>
        </w:rPr>
        <w:t>setado</w:t>
      </w:r>
      <w:proofErr w:type="spellEnd"/>
      <w:r w:rsidRPr="00B27B09">
        <w:rPr>
          <w:sz w:val="24"/>
          <w:szCs w:val="24"/>
          <w:highlight w:val="yellow"/>
        </w:rPr>
        <w:t xml:space="preserve"> (estou utilizando o *</w:t>
      </w:r>
      <w:proofErr w:type="spellStart"/>
      <w:r w:rsidRPr="00B27B09">
        <w:rPr>
          <w:sz w:val="24"/>
          <w:szCs w:val="24"/>
          <w:highlight w:val="yellow"/>
        </w:rPr>
        <w:t>ngIf</w:t>
      </w:r>
      <w:proofErr w:type="spellEnd"/>
      <w:r w:rsidRPr="00B27B09">
        <w:rPr>
          <w:sz w:val="24"/>
          <w:szCs w:val="24"/>
          <w:highlight w:val="yellow"/>
        </w:rPr>
        <w:t>).</w:t>
      </w:r>
    </w:p>
    <w:p w14:paraId="24E3278A" w14:textId="387AD372" w:rsidR="00196AA3" w:rsidRDefault="00C355CA" w:rsidP="007134B2">
      <w:pPr>
        <w:tabs>
          <w:tab w:val="left" w:pos="5775"/>
        </w:tabs>
        <w:ind w:left="720"/>
        <w:rPr>
          <w:sz w:val="24"/>
          <w:szCs w:val="24"/>
        </w:rPr>
      </w:pPr>
      <w:r w:rsidRPr="00B27B09">
        <w:rPr>
          <w:sz w:val="24"/>
          <w:szCs w:val="24"/>
          <w:highlight w:val="yellow"/>
        </w:rPr>
        <w:lastRenderedPageBreak/>
        <w:t>No segundo exemplo, eu acrescento novos elementos, na UL que é uma lista e aí faz um laço for sobre os produtos, adicionará elementos na DOM conforme forem existindo na lista de produtos. (estou utilizando o *</w:t>
      </w:r>
      <w:proofErr w:type="spellStart"/>
      <w:r w:rsidRPr="00B27B09">
        <w:rPr>
          <w:sz w:val="24"/>
          <w:szCs w:val="24"/>
          <w:highlight w:val="yellow"/>
        </w:rPr>
        <w:t>ngFor</w:t>
      </w:r>
      <w:proofErr w:type="spellEnd"/>
      <w:r w:rsidRPr="00B27B09">
        <w:rPr>
          <w:sz w:val="24"/>
          <w:szCs w:val="24"/>
          <w:highlight w:val="yellow"/>
        </w:rPr>
        <w:t>)</w:t>
      </w:r>
      <w:r>
        <w:rPr>
          <w:sz w:val="24"/>
          <w:szCs w:val="24"/>
        </w:rPr>
        <w:t xml:space="preserve"> </w:t>
      </w:r>
    </w:p>
    <w:p w14:paraId="5B0E8E89" w14:textId="345CB1A8" w:rsidR="00671E35" w:rsidRDefault="00671E35" w:rsidP="007134B2">
      <w:pPr>
        <w:tabs>
          <w:tab w:val="left" w:pos="5775"/>
        </w:tabs>
        <w:ind w:left="720"/>
        <w:rPr>
          <w:sz w:val="24"/>
          <w:szCs w:val="24"/>
        </w:rPr>
      </w:pPr>
      <w:r>
        <w:rPr>
          <w:sz w:val="24"/>
          <w:szCs w:val="24"/>
        </w:rPr>
        <w:t xml:space="preserve">Neste caso, </w:t>
      </w:r>
      <w:proofErr w:type="gramStart"/>
      <w:r>
        <w:rPr>
          <w:sz w:val="24"/>
          <w:szCs w:val="24"/>
        </w:rPr>
        <w:t>estas duas diretivas já vem</w:t>
      </w:r>
      <w:proofErr w:type="gramEnd"/>
      <w:r>
        <w:rPr>
          <w:sz w:val="24"/>
          <w:szCs w:val="24"/>
        </w:rPr>
        <w:t xml:space="preserve"> no angular prontas para utilizarmos.</w:t>
      </w:r>
    </w:p>
    <w:p w14:paraId="6318525F" w14:textId="18524FB3" w:rsidR="001051FE" w:rsidRDefault="001051FE" w:rsidP="007134B2">
      <w:pPr>
        <w:tabs>
          <w:tab w:val="left" w:pos="5775"/>
        </w:tabs>
        <w:ind w:left="720"/>
        <w:rPr>
          <w:sz w:val="24"/>
          <w:szCs w:val="24"/>
        </w:rPr>
      </w:pPr>
    </w:p>
    <w:p w14:paraId="10038D31" w14:textId="29D665F1" w:rsidR="00577BDF" w:rsidRDefault="00CA63DA" w:rsidP="00577BDF">
      <w:pPr>
        <w:tabs>
          <w:tab w:val="left" w:pos="5775"/>
        </w:tabs>
        <w:ind w:left="720"/>
        <w:rPr>
          <w:sz w:val="24"/>
          <w:szCs w:val="24"/>
        </w:rPr>
      </w:pPr>
      <w:r w:rsidRPr="0098571B">
        <w:rPr>
          <w:sz w:val="24"/>
          <w:szCs w:val="24"/>
          <w:highlight w:val="yellow"/>
        </w:rPr>
        <w:t xml:space="preserve">Podemos também criar nossas próprias diretivas estruturais </w:t>
      </w:r>
      <w:r w:rsidR="00577BDF" w:rsidRPr="0098571B">
        <w:rPr>
          <w:sz w:val="24"/>
          <w:szCs w:val="24"/>
          <w:highlight w:val="yellow"/>
        </w:rPr>
        <w:t>também, conforme exemplo abaixo:</w:t>
      </w:r>
    </w:p>
    <w:p w14:paraId="21118F5E" w14:textId="2FF2E752" w:rsidR="00577BDF" w:rsidRDefault="00DE3D58" w:rsidP="00577BDF">
      <w:pPr>
        <w:tabs>
          <w:tab w:val="left" w:pos="5775"/>
        </w:tabs>
        <w:ind w:left="720"/>
        <w:rPr>
          <w:sz w:val="24"/>
          <w:szCs w:val="24"/>
        </w:rPr>
      </w:pPr>
      <w:r>
        <w:rPr>
          <w:noProof/>
        </w:rPr>
        <w:drawing>
          <wp:inline distT="0" distB="0" distL="0" distR="0" wp14:anchorId="0B98EC34" wp14:editId="027725D4">
            <wp:extent cx="5400040" cy="4311015"/>
            <wp:effectExtent l="0" t="0" r="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4311015"/>
                    </a:xfrm>
                    <a:prstGeom prst="rect">
                      <a:avLst/>
                    </a:prstGeom>
                  </pic:spPr>
                </pic:pic>
              </a:graphicData>
            </a:graphic>
          </wp:inline>
        </w:drawing>
      </w:r>
    </w:p>
    <w:p w14:paraId="075C8FC6" w14:textId="44918BD3" w:rsidR="006576DF" w:rsidRDefault="00DE3D58" w:rsidP="00577BDF">
      <w:pPr>
        <w:tabs>
          <w:tab w:val="left" w:pos="5775"/>
        </w:tabs>
        <w:ind w:left="720"/>
        <w:rPr>
          <w:b/>
          <w:bCs/>
          <w:sz w:val="24"/>
          <w:szCs w:val="24"/>
        </w:rPr>
      </w:pPr>
      <w:r w:rsidRPr="00E022CC">
        <w:rPr>
          <w:b/>
          <w:bCs/>
          <w:sz w:val="24"/>
          <w:szCs w:val="24"/>
          <w:highlight w:val="yellow"/>
        </w:rPr>
        <w:t>Na configuração da minha direti</w:t>
      </w:r>
      <w:r w:rsidR="00623297">
        <w:rPr>
          <w:b/>
          <w:bCs/>
          <w:sz w:val="24"/>
          <w:szCs w:val="24"/>
          <w:highlight w:val="yellow"/>
        </w:rPr>
        <w:t>v</w:t>
      </w:r>
      <w:r w:rsidRPr="00E022CC">
        <w:rPr>
          <w:b/>
          <w:bCs/>
          <w:sz w:val="24"/>
          <w:szCs w:val="24"/>
          <w:highlight w:val="yellow"/>
        </w:rPr>
        <w:t xml:space="preserve">a eu uso o “@Input” para definir o separador da sintaxe que tem que ser passada quando eu usar a diretiva no </w:t>
      </w:r>
      <w:proofErr w:type="spellStart"/>
      <w:r w:rsidRPr="00E022CC">
        <w:rPr>
          <w:b/>
          <w:bCs/>
          <w:sz w:val="24"/>
          <w:szCs w:val="24"/>
          <w:highlight w:val="yellow"/>
        </w:rPr>
        <w:t>templateHTML</w:t>
      </w:r>
      <w:proofErr w:type="spellEnd"/>
      <w:r w:rsidRPr="00E022CC">
        <w:rPr>
          <w:b/>
          <w:bCs/>
          <w:sz w:val="24"/>
          <w:szCs w:val="24"/>
          <w:highlight w:val="yellow"/>
        </w:rPr>
        <w:t xml:space="preserve">, nesse caso é a palavra “Em” e vai percorrer um </w:t>
      </w:r>
      <w:proofErr w:type="spellStart"/>
      <w:r w:rsidRPr="00E022CC">
        <w:rPr>
          <w:b/>
          <w:bCs/>
          <w:sz w:val="24"/>
          <w:szCs w:val="24"/>
          <w:highlight w:val="yellow"/>
        </w:rPr>
        <w:t>array</w:t>
      </w:r>
      <w:proofErr w:type="spellEnd"/>
      <w:r w:rsidRPr="00E022CC">
        <w:rPr>
          <w:b/>
          <w:bCs/>
          <w:sz w:val="24"/>
          <w:szCs w:val="24"/>
          <w:highlight w:val="yellow"/>
        </w:rPr>
        <w:t xml:space="preserve"> do tipo </w:t>
      </w:r>
      <w:proofErr w:type="spellStart"/>
      <w:r w:rsidRPr="00E022CC">
        <w:rPr>
          <w:b/>
          <w:bCs/>
          <w:sz w:val="24"/>
          <w:szCs w:val="24"/>
          <w:highlight w:val="yellow"/>
        </w:rPr>
        <w:t>number</w:t>
      </w:r>
      <w:proofErr w:type="spellEnd"/>
      <w:r w:rsidRPr="00E022CC">
        <w:rPr>
          <w:b/>
          <w:bCs/>
          <w:sz w:val="24"/>
          <w:szCs w:val="24"/>
          <w:highlight w:val="yellow"/>
        </w:rPr>
        <w:t>.</w:t>
      </w:r>
      <w:r w:rsidR="006576DF" w:rsidRPr="00E022CC">
        <w:rPr>
          <w:b/>
          <w:bCs/>
          <w:sz w:val="24"/>
          <w:szCs w:val="24"/>
        </w:rPr>
        <w:t xml:space="preserve"> </w:t>
      </w:r>
    </w:p>
    <w:p w14:paraId="4788CB0F" w14:textId="5E2B3282" w:rsidR="00B5301F" w:rsidRPr="00E022CC" w:rsidRDefault="00B5301F" w:rsidP="00577BDF">
      <w:pPr>
        <w:tabs>
          <w:tab w:val="left" w:pos="5775"/>
        </w:tabs>
        <w:ind w:left="720"/>
        <w:rPr>
          <w:b/>
          <w:bCs/>
          <w:sz w:val="24"/>
          <w:szCs w:val="24"/>
        </w:rPr>
      </w:pPr>
      <w:r w:rsidRPr="00ED4F4C">
        <w:rPr>
          <w:b/>
          <w:bCs/>
          <w:sz w:val="24"/>
          <w:szCs w:val="24"/>
          <w:highlight w:val="green"/>
        </w:rPr>
        <w:t>LEMBRANDO QUE DIRETIVAS SÃO SEPARADAS EM ARQUIVOS, ENTÃO CADA DIRETIVA</w:t>
      </w:r>
      <w:r w:rsidR="00623297" w:rsidRPr="00ED4F4C">
        <w:rPr>
          <w:b/>
          <w:bCs/>
          <w:sz w:val="24"/>
          <w:szCs w:val="24"/>
          <w:highlight w:val="green"/>
        </w:rPr>
        <w:t xml:space="preserve"> QUE EU QUEIRA CRIAR</w:t>
      </w:r>
      <w:r w:rsidRPr="00ED4F4C">
        <w:rPr>
          <w:b/>
          <w:bCs/>
          <w:sz w:val="24"/>
          <w:szCs w:val="24"/>
          <w:highlight w:val="green"/>
        </w:rPr>
        <w:t xml:space="preserve"> É UM ARQUIVO QUE FICA DENTRO DA PASTA DIRECTIVES QUE PODEMOS CRIAR PARA GUARDAR NOSSAS DIRETIVAS.</w:t>
      </w:r>
    </w:p>
    <w:p w14:paraId="14A0FC33" w14:textId="53BF1B32" w:rsidR="00DE3D58" w:rsidRPr="00E022CC" w:rsidRDefault="006576DF" w:rsidP="00577BDF">
      <w:pPr>
        <w:tabs>
          <w:tab w:val="left" w:pos="5775"/>
        </w:tabs>
        <w:ind w:left="720"/>
        <w:rPr>
          <w:b/>
          <w:bCs/>
          <w:sz w:val="24"/>
          <w:szCs w:val="24"/>
        </w:rPr>
      </w:pPr>
      <w:r w:rsidRPr="00E022CC">
        <w:rPr>
          <w:b/>
          <w:bCs/>
          <w:sz w:val="24"/>
          <w:szCs w:val="24"/>
          <w:highlight w:val="yellow"/>
        </w:rPr>
        <w:t xml:space="preserve">Depois para fazer a lógica da diretiva eu injeto no construtor importando uma variável de container e de referência para o </w:t>
      </w:r>
      <w:proofErr w:type="spellStart"/>
      <w:r w:rsidRPr="00E022CC">
        <w:rPr>
          <w:b/>
          <w:bCs/>
          <w:sz w:val="24"/>
          <w:szCs w:val="24"/>
          <w:highlight w:val="yellow"/>
        </w:rPr>
        <w:t>template</w:t>
      </w:r>
      <w:proofErr w:type="spellEnd"/>
      <w:r w:rsidRPr="00E022CC">
        <w:rPr>
          <w:b/>
          <w:bCs/>
          <w:sz w:val="24"/>
          <w:szCs w:val="24"/>
          <w:highlight w:val="yellow"/>
        </w:rPr>
        <w:t xml:space="preserve"> e as utilizo em </w:t>
      </w:r>
      <w:proofErr w:type="spellStart"/>
      <w:r w:rsidRPr="00E022CC">
        <w:rPr>
          <w:b/>
          <w:bCs/>
          <w:sz w:val="24"/>
          <w:szCs w:val="24"/>
          <w:highlight w:val="yellow"/>
        </w:rPr>
        <w:t>OnInit</w:t>
      </w:r>
      <w:proofErr w:type="spellEnd"/>
      <w:r w:rsidRPr="00E022CC">
        <w:rPr>
          <w:b/>
          <w:bCs/>
          <w:sz w:val="24"/>
          <w:szCs w:val="24"/>
          <w:highlight w:val="yellow"/>
        </w:rPr>
        <w:t xml:space="preserve"> </w:t>
      </w:r>
      <w:r w:rsidRPr="00E022CC">
        <w:rPr>
          <w:b/>
          <w:bCs/>
          <w:sz w:val="24"/>
          <w:szCs w:val="24"/>
          <w:highlight w:val="yellow"/>
        </w:rPr>
        <w:lastRenderedPageBreak/>
        <w:t xml:space="preserve">(que significa assim que o </w:t>
      </w:r>
      <w:proofErr w:type="spellStart"/>
      <w:r w:rsidRPr="00E022CC">
        <w:rPr>
          <w:b/>
          <w:bCs/>
          <w:sz w:val="24"/>
          <w:szCs w:val="24"/>
          <w:highlight w:val="yellow"/>
        </w:rPr>
        <w:t>template</w:t>
      </w:r>
      <w:proofErr w:type="spellEnd"/>
      <w:r w:rsidRPr="00E022CC">
        <w:rPr>
          <w:b/>
          <w:bCs/>
          <w:sz w:val="24"/>
          <w:szCs w:val="24"/>
          <w:highlight w:val="yellow"/>
        </w:rPr>
        <w:t xml:space="preserve"> estiver disponível, iniciado</w:t>
      </w:r>
      <w:r>
        <w:rPr>
          <w:sz w:val="24"/>
          <w:szCs w:val="24"/>
        </w:rPr>
        <w:t xml:space="preserve">). Nesta lógica </w:t>
      </w:r>
      <w:r w:rsidRPr="00E022CC">
        <w:rPr>
          <w:b/>
          <w:bCs/>
          <w:sz w:val="24"/>
          <w:szCs w:val="24"/>
          <w:highlight w:val="yellow"/>
        </w:rPr>
        <w:t xml:space="preserve">eu faço um laço for do tipo </w:t>
      </w:r>
      <w:proofErr w:type="spellStart"/>
      <w:r w:rsidRPr="00E022CC">
        <w:rPr>
          <w:b/>
          <w:bCs/>
          <w:sz w:val="24"/>
          <w:szCs w:val="24"/>
          <w:highlight w:val="yellow"/>
        </w:rPr>
        <w:t>number</w:t>
      </w:r>
      <w:proofErr w:type="spellEnd"/>
      <w:r w:rsidRPr="00E022CC">
        <w:rPr>
          <w:b/>
          <w:bCs/>
          <w:sz w:val="24"/>
          <w:szCs w:val="24"/>
          <w:highlight w:val="yellow"/>
        </w:rPr>
        <w:t xml:space="preserve">, sobre o </w:t>
      </w:r>
      <w:proofErr w:type="spellStart"/>
      <w:r w:rsidRPr="00E022CC">
        <w:rPr>
          <w:b/>
          <w:bCs/>
          <w:sz w:val="24"/>
          <w:szCs w:val="24"/>
          <w:highlight w:val="yellow"/>
        </w:rPr>
        <w:t>array</w:t>
      </w:r>
      <w:proofErr w:type="spellEnd"/>
      <w:r w:rsidRPr="00E022CC">
        <w:rPr>
          <w:b/>
          <w:bCs/>
          <w:sz w:val="24"/>
          <w:szCs w:val="24"/>
          <w:highlight w:val="yellow"/>
        </w:rPr>
        <w:t xml:space="preserve"> de </w:t>
      </w:r>
      <w:proofErr w:type="spellStart"/>
      <w:r w:rsidRPr="00E022CC">
        <w:rPr>
          <w:b/>
          <w:bCs/>
          <w:sz w:val="24"/>
          <w:szCs w:val="24"/>
          <w:highlight w:val="yellow"/>
        </w:rPr>
        <w:t>numbers</w:t>
      </w:r>
      <w:proofErr w:type="spellEnd"/>
      <w:r w:rsidRPr="00E022CC">
        <w:rPr>
          <w:b/>
          <w:bCs/>
          <w:sz w:val="24"/>
          <w:szCs w:val="24"/>
          <w:highlight w:val="yellow"/>
        </w:rPr>
        <w:t xml:space="preserve"> que defini acima em “@</w:t>
      </w:r>
      <w:proofErr w:type="spellStart"/>
      <w:r w:rsidRPr="00E022CC">
        <w:rPr>
          <w:b/>
          <w:bCs/>
          <w:sz w:val="24"/>
          <w:szCs w:val="24"/>
          <w:highlight w:val="yellow"/>
        </w:rPr>
        <w:t>Import</w:t>
      </w:r>
      <w:proofErr w:type="spellEnd"/>
      <w:r w:rsidRPr="00E022CC">
        <w:rPr>
          <w:b/>
          <w:bCs/>
          <w:sz w:val="24"/>
          <w:szCs w:val="24"/>
          <w:highlight w:val="yellow"/>
        </w:rPr>
        <w:t xml:space="preserve">” e vou criar no container de referência e colocar dentro do </w:t>
      </w:r>
      <w:proofErr w:type="spellStart"/>
      <w:r w:rsidRPr="00E022CC">
        <w:rPr>
          <w:b/>
          <w:bCs/>
          <w:sz w:val="24"/>
          <w:szCs w:val="24"/>
          <w:highlight w:val="yellow"/>
        </w:rPr>
        <w:t>template</w:t>
      </w:r>
      <w:proofErr w:type="spellEnd"/>
      <w:r w:rsidRPr="00E022CC">
        <w:rPr>
          <w:b/>
          <w:bCs/>
          <w:sz w:val="24"/>
          <w:szCs w:val="24"/>
          <w:highlight w:val="yellow"/>
        </w:rPr>
        <w:t xml:space="preserve"> de referência a variável implícita, que nesse caso é o n (para cada “n” imprima na tela).</w:t>
      </w:r>
    </w:p>
    <w:p w14:paraId="65833BD5" w14:textId="584DDDC2" w:rsidR="006576DF" w:rsidRPr="00E022CC" w:rsidRDefault="006576DF" w:rsidP="00577BDF">
      <w:pPr>
        <w:tabs>
          <w:tab w:val="left" w:pos="5775"/>
        </w:tabs>
        <w:ind w:left="720"/>
        <w:rPr>
          <w:b/>
          <w:bCs/>
          <w:sz w:val="24"/>
          <w:szCs w:val="24"/>
        </w:rPr>
      </w:pPr>
      <w:r w:rsidRPr="00E022CC">
        <w:rPr>
          <w:b/>
          <w:bCs/>
          <w:sz w:val="24"/>
          <w:szCs w:val="24"/>
          <w:highlight w:val="yellow"/>
        </w:rPr>
        <w:t xml:space="preserve">Abaixo está a utilização no </w:t>
      </w:r>
      <w:proofErr w:type="spellStart"/>
      <w:r w:rsidRPr="00E022CC">
        <w:rPr>
          <w:b/>
          <w:bCs/>
          <w:sz w:val="24"/>
          <w:szCs w:val="24"/>
          <w:highlight w:val="yellow"/>
        </w:rPr>
        <w:t>template</w:t>
      </w:r>
      <w:proofErr w:type="spellEnd"/>
      <w:r w:rsidRPr="00E022CC">
        <w:rPr>
          <w:b/>
          <w:bCs/>
          <w:sz w:val="24"/>
          <w:szCs w:val="24"/>
          <w:highlight w:val="yellow"/>
        </w:rPr>
        <w:t xml:space="preserve"> desta diretiva</w:t>
      </w:r>
      <w:r w:rsidR="009919A0" w:rsidRPr="00E022CC">
        <w:rPr>
          <w:b/>
          <w:bCs/>
          <w:sz w:val="24"/>
          <w:szCs w:val="24"/>
          <w:highlight w:val="yellow"/>
        </w:rPr>
        <w:t>, como é estrutural sempre com</w:t>
      </w:r>
      <w:r w:rsidR="00623297">
        <w:rPr>
          <w:b/>
          <w:bCs/>
          <w:sz w:val="24"/>
          <w:szCs w:val="24"/>
          <w:highlight w:val="yellow"/>
        </w:rPr>
        <w:t>e</w:t>
      </w:r>
      <w:r w:rsidR="009919A0" w:rsidRPr="00E022CC">
        <w:rPr>
          <w:b/>
          <w:bCs/>
          <w:sz w:val="24"/>
          <w:szCs w:val="24"/>
          <w:highlight w:val="yellow"/>
        </w:rPr>
        <w:t xml:space="preserve">çando com “*” e utilizando o separador “em”, o </w:t>
      </w:r>
      <w:proofErr w:type="spellStart"/>
      <w:r w:rsidR="009919A0" w:rsidRPr="00E022CC">
        <w:rPr>
          <w:b/>
          <w:bCs/>
          <w:sz w:val="24"/>
          <w:szCs w:val="24"/>
          <w:highlight w:val="yellow"/>
        </w:rPr>
        <w:t>array</w:t>
      </w:r>
      <w:proofErr w:type="spellEnd"/>
      <w:r w:rsidR="009919A0" w:rsidRPr="00E022CC">
        <w:rPr>
          <w:b/>
          <w:bCs/>
          <w:sz w:val="24"/>
          <w:szCs w:val="24"/>
          <w:highlight w:val="yellow"/>
        </w:rPr>
        <w:t xml:space="preserve"> de </w:t>
      </w:r>
      <w:proofErr w:type="spellStart"/>
      <w:r w:rsidR="009919A0" w:rsidRPr="00E022CC">
        <w:rPr>
          <w:b/>
          <w:bCs/>
          <w:sz w:val="24"/>
          <w:szCs w:val="24"/>
          <w:highlight w:val="yellow"/>
        </w:rPr>
        <w:t>numbers</w:t>
      </w:r>
      <w:proofErr w:type="spellEnd"/>
      <w:r w:rsidR="009919A0" w:rsidRPr="00E022CC">
        <w:rPr>
          <w:b/>
          <w:bCs/>
          <w:sz w:val="24"/>
          <w:szCs w:val="24"/>
          <w:highlight w:val="yellow"/>
        </w:rPr>
        <w:t xml:space="preserve"> para percorrer e a variável implícita “n” para ser mostrada, conforme defini também nas configurações da diretiva acima</w:t>
      </w:r>
      <w:r w:rsidRPr="00E022CC">
        <w:rPr>
          <w:b/>
          <w:bCs/>
          <w:sz w:val="24"/>
          <w:szCs w:val="24"/>
          <w:highlight w:val="yellow"/>
        </w:rPr>
        <w:t>:</w:t>
      </w:r>
    </w:p>
    <w:p w14:paraId="4E22E0F3" w14:textId="4AF40286" w:rsidR="006576DF" w:rsidRDefault="009919A0" w:rsidP="00577BDF">
      <w:pPr>
        <w:tabs>
          <w:tab w:val="left" w:pos="5775"/>
        </w:tabs>
        <w:ind w:left="720"/>
        <w:rPr>
          <w:sz w:val="24"/>
          <w:szCs w:val="24"/>
        </w:rPr>
      </w:pPr>
      <w:r>
        <w:rPr>
          <w:noProof/>
        </w:rPr>
        <w:drawing>
          <wp:inline distT="0" distB="0" distL="0" distR="0" wp14:anchorId="0E119C62" wp14:editId="66FFA7DD">
            <wp:extent cx="5400040" cy="3108325"/>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108325"/>
                    </a:xfrm>
                    <a:prstGeom prst="rect">
                      <a:avLst/>
                    </a:prstGeom>
                  </pic:spPr>
                </pic:pic>
              </a:graphicData>
            </a:graphic>
          </wp:inline>
        </w:drawing>
      </w:r>
    </w:p>
    <w:p w14:paraId="4D21EB88" w14:textId="77777777" w:rsidR="00CA63DA" w:rsidRPr="007134B2" w:rsidRDefault="00CA63DA" w:rsidP="007134B2">
      <w:pPr>
        <w:tabs>
          <w:tab w:val="left" w:pos="5775"/>
        </w:tabs>
        <w:ind w:left="720"/>
        <w:rPr>
          <w:sz w:val="24"/>
          <w:szCs w:val="24"/>
        </w:rPr>
      </w:pPr>
    </w:p>
    <w:p w14:paraId="729A5322" w14:textId="5A2C8DE6" w:rsidR="007134B2" w:rsidRDefault="007134B2" w:rsidP="007134B2">
      <w:pPr>
        <w:tabs>
          <w:tab w:val="left" w:pos="5775"/>
        </w:tabs>
        <w:ind w:left="720"/>
        <w:rPr>
          <w:b/>
          <w:bCs/>
          <w:sz w:val="24"/>
          <w:szCs w:val="24"/>
        </w:rPr>
      </w:pPr>
    </w:p>
    <w:p w14:paraId="4D783BBE" w14:textId="1A83098A" w:rsidR="00F261BB" w:rsidRDefault="00BB34B6" w:rsidP="00F261BB">
      <w:pPr>
        <w:pStyle w:val="PargrafodaLista"/>
        <w:numPr>
          <w:ilvl w:val="0"/>
          <w:numId w:val="35"/>
        </w:numPr>
        <w:tabs>
          <w:tab w:val="left" w:pos="5775"/>
        </w:tabs>
        <w:rPr>
          <w:b/>
          <w:bCs/>
          <w:sz w:val="24"/>
          <w:szCs w:val="24"/>
        </w:rPr>
      </w:pPr>
      <w:r>
        <w:rPr>
          <w:b/>
          <w:bCs/>
          <w:sz w:val="24"/>
          <w:szCs w:val="24"/>
          <w:highlight w:val="yellow"/>
        </w:rPr>
        <w:t xml:space="preserve">PROPERTY </w:t>
      </w:r>
      <w:r w:rsidR="00F261BB" w:rsidRPr="00F261BB">
        <w:rPr>
          <w:b/>
          <w:bCs/>
          <w:sz w:val="24"/>
          <w:szCs w:val="24"/>
          <w:highlight w:val="yellow"/>
        </w:rPr>
        <w:t>BIND</w:t>
      </w:r>
      <w:r w:rsidR="00F261BB">
        <w:rPr>
          <w:b/>
          <w:bCs/>
          <w:sz w:val="24"/>
          <w:szCs w:val="24"/>
        </w:rPr>
        <w:t>:</w:t>
      </w:r>
    </w:p>
    <w:p w14:paraId="74EB9DBE" w14:textId="77777777" w:rsidR="00194147" w:rsidRDefault="00F261BB" w:rsidP="007134B2">
      <w:pPr>
        <w:tabs>
          <w:tab w:val="left" w:pos="5775"/>
        </w:tabs>
        <w:ind w:left="720"/>
        <w:rPr>
          <w:sz w:val="24"/>
          <w:szCs w:val="24"/>
        </w:rPr>
      </w:pPr>
      <w:r w:rsidRPr="00037B2F">
        <w:rPr>
          <w:sz w:val="24"/>
          <w:szCs w:val="24"/>
          <w:highlight w:val="yellow"/>
        </w:rPr>
        <w:t xml:space="preserve">O BINDING serve para que tenhamos uma comunicação entre o </w:t>
      </w:r>
      <w:proofErr w:type="spellStart"/>
      <w:r w:rsidRPr="00037B2F">
        <w:rPr>
          <w:sz w:val="24"/>
          <w:szCs w:val="24"/>
          <w:highlight w:val="yellow"/>
        </w:rPr>
        <w:t>TypeScript</w:t>
      </w:r>
      <w:proofErr w:type="spellEnd"/>
      <w:r w:rsidRPr="00037B2F">
        <w:rPr>
          <w:sz w:val="24"/>
          <w:szCs w:val="24"/>
          <w:highlight w:val="yellow"/>
        </w:rPr>
        <w:t xml:space="preserve"> do meu componente com o </w:t>
      </w:r>
      <w:proofErr w:type="spellStart"/>
      <w:r w:rsidRPr="00037B2F">
        <w:rPr>
          <w:sz w:val="24"/>
          <w:szCs w:val="24"/>
          <w:highlight w:val="yellow"/>
        </w:rPr>
        <w:t>Template</w:t>
      </w:r>
      <w:proofErr w:type="spellEnd"/>
      <w:r w:rsidRPr="00037B2F">
        <w:rPr>
          <w:sz w:val="24"/>
          <w:szCs w:val="24"/>
          <w:highlight w:val="yellow"/>
        </w:rPr>
        <w:t xml:space="preserve"> HTML do meu componente. </w:t>
      </w:r>
      <w:r w:rsidR="00342550" w:rsidRPr="00037B2F">
        <w:rPr>
          <w:sz w:val="24"/>
          <w:szCs w:val="24"/>
          <w:highlight w:val="yellow"/>
        </w:rPr>
        <w:t xml:space="preserve">Um exemplo, lá no meu </w:t>
      </w:r>
      <w:proofErr w:type="spellStart"/>
      <w:r w:rsidR="00342550" w:rsidRPr="00037B2F">
        <w:rPr>
          <w:sz w:val="24"/>
          <w:szCs w:val="24"/>
          <w:highlight w:val="yellow"/>
        </w:rPr>
        <w:t>TypeScripts</w:t>
      </w:r>
      <w:proofErr w:type="spellEnd"/>
      <w:r w:rsidR="00342550" w:rsidRPr="00037B2F">
        <w:rPr>
          <w:sz w:val="24"/>
          <w:szCs w:val="24"/>
          <w:highlight w:val="yellow"/>
        </w:rPr>
        <w:t xml:space="preserve"> do meu componente eu estou exportando para ser utilizado um </w:t>
      </w:r>
      <w:proofErr w:type="spellStart"/>
      <w:r w:rsidR="00342550" w:rsidRPr="00037B2F">
        <w:rPr>
          <w:sz w:val="24"/>
          <w:szCs w:val="24"/>
          <w:highlight w:val="yellow"/>
        </w:rPr>
        <w:t>array</w:t>
      </w:r>
      <w:proofErr w:type="spellEnd"/>
      <w:r w:rsidR="00342550" w:rsidRPr="00037B2F">
        <w:rPr>
          <w:sz w:val="24"/>
          <w:szCs w:val="24"/>
          <w:highlight w:val="yellow"/>
        </w:rPr>
        <w:t xml:space="preserve"> de produtos, do tipo </w:t>
      </w:r>
      <w:proofErr w:type="spellStart"/>
      <w:r w:rsidR="00342550" w:rsidRPr="00037B2F">
        <w:rPr>
          <w:sz w:val="24"/>
          <w:szCs w:val="24"/>
          <w:highlight w:val="yellow"/>
        </w:rPr>
        <w:t>Products</w:t>
      </w:r>
      <w:proofErr w:type="spellEnd"/>
      <w:r w:rsidR="00342550" w:rsidRPr="00037B2F">
        <w:rPr>
          <w:sz w:val="24"/>
          <w:szCs w:val="24"/>
          <w:highlight w:val="yellow"/>
        </w:rPr>
        <w:t xml:space="preserve">. Para que eu possa utilizar este </w:t>
      </w:r>
      <w:proofErr w:type="spellStart"/>
      <w:r w:rsidR="00342550" w:rsidRPr="00037B2F">
        <w:rPr>
          <w:sz w:val="24"/>
          <w:szCs w:val="24"/>
          <w:highlight w:val="yellow"/>
        </w:rPr>
        <w:t>array</w:t>
      </w:r>
      <w:proofErr w:type="spellEnd"/>
      <w:r w:rsidR="00342550" w:rsidRPr="00037B2F">
        <w:rPr>
          <w:sz w:val="24"/>
          <w:szCs w:val="24"/>
          <w:highlight w:val="yellow"/>
        </w:rPr>
        <w:t xml:space="preserve"> no </w:t>
      </w:r>
      <w:proofErr w:type="spellStart"/>
      <w:r w:rsidR="00342550" w:rsidRPr="00037B2F">
        <w:rPr>
          <w:sz w:val="24"/>
          <w:szCs w:val="24"/>
          <w:highlight w:val="yellow"/>
        </w:rPr>
        <w:t>template</w:t>
      </w:r>
      <w:proofErr w:type="spellEnd"/>
      <w:r w:rsidR="00342550" w:rsidRPr="00037B2F">
        <w:rPr>
          <w:sz w:val="24"/>
          <w:szCs w:val="24"/>
          <w:highlight w:val="yellow"/>
        </w:rPr>
        <w:t xml:space="preserve"> HTML eu uso o </w:t>
      </w:r>
      <w:proofErr w:type="spellStart"/>
      <w:r w:rsidR="00342550" w:rsidRPr="00037B2F">
        <w:rPr>
          <w:sz w:val="24"/>
          <w:szCs w:val="24"/>
          <w:highlight w:val="yellow"/>
        </w:rPr>
        <w:t>bind</w:t>
      </w:r>
      <w:proofErr w:type="spellEnd"/>
      <w:r w:rsidR="00342550" w:rsidRPr="00037B2F">
        <w:rPr>
          <w:sz w:val="24"/>
          <w:szCs w:val="24"/>
          <w:highlight w:val="yellow"/>
        </w:rPr>
        <w:t xml:space="preserve">, colocando no </w:t>
      </w:r>
      <w:proofErr w:type="spellStart"/>
      <w:r w:rsidR="00342550" w:rsidRPr="00037B2F">
        <w:rPr>
          <w:sz w:val="24"/>
          <w:szCs w:val="24"/>
          <w:highlight w:val="yellow"/>
        </w:rPr>
        <w:t>template</w:t>
      </w:r>
      <w:proofErr w:type="spellEnd"/>
      <w:r w:rsidR="00342550" w:rsidRPr="00037B2F">
        <w:rPr>
          <w:sz w:val="24"/>
          <w:szCs w:val="24"/>
          <w:highlight w:val="yellow"/>
        </w:rPr>
        <w:t xml:space="preserve"> HTML um atributo [</w:t>
      </w:r>
      <w:proofErr w:type="spellStart"/>
      <w:r w:rsidR="00342550" w:rsidRPr="00037B2F">
        <w:rPr>
          <w:sz w:val="24"/>
          <w:szCs w:val="24"/>
          <w:highlight w:val="yellow"/>
        </w:rPr>
        <w:t>dataSource</w:t>
      </w:r>
      <w:proofErr w:type="spellEnd"/>
      <w:r w:rsidR="00342550" w:rsidRPr="00037B2F">
        <w:rPr>
          <w:sz w:val="24"/>
          <w:szCs w:val="24"/>
          <w:highlight w:val="yellow"/>
        </w:rPr>
        <w:t xml:space="preserve">] com o </w:t>
      </w:r>
      <w:proofErr w:type="spellStart"/>
      <w:r w:rsidR="00342550" w:rsidRPr="00037B2F">
        <w:rPr>
          <w:sz w:val="24"/>
          <w:szCs w:val="24"/>
          <w:highlight w:val="yellow"/>
        </w:rPr>
        <w:t>o</w:t>
      </w:r>
      <w:proofErr w:type="spellEnd"/>
      <w:r w:rsidR="00342550" w:rsidRPr="00037B2F">
        <w:rPr>
          <w:sz w:val="24"/>
          <w:szCs w:val="24"/>
          <w:highlight w:val="yellow"/>
        </w:rPr>
        <w:t xml:space="preserve"> valor sendo igual o nome do </w:t>
      </w:r>
      <w:proofErr w:type="spellStart"/>
      <w:r w:rsidR="00342550" w:rsidRPr="00037B2F">
        <w:rPr>
          <w:sz w:val="24"/>
          <w:szCs w:val="24"/>
          <w:highlight w:val="yellow"/>
        </w:rPr>
        <w:t>array</w:t>
      </w:r>
      <w:proofErr w:type="spellEnd"/>
      <w:r w:rsidR="00342550" w:rsidRPr="00037B2F">
        <w:rPr>
          <w:sz w:val="24"/>
          <w:szCs w:val="24"/>
          <w:highlight w:val="yellow"/>
        </w:rPr>
        <w:t xml:space="preserve"> que quero utilizar. Com isso, conforme exemplo abaixo, eu consigo montar uma tabela de produtos HTML utilizando o </w:t>
      </w:r>
      <w:proofErr w:type="spellStart"/>
      <w:r w:rsidR="00342550" w:rsidRPr="00037B2F">
        <w:rPr>
          <w:sz w:val="24"/>
          <w:szCs w:val="24"/>
          <w:highlight w:val="yellow"/>
        </w:rPr>
        <w:t>bind</w:t>
      </w:r>
      <w:proofErr w:type="spellEnd"/>
      <w:r w:rsidR="00342550" w:rsidRPr="00037B2F">
        <w:rPr>
          <w:sz w:val="24"/>
          <w:szCs w:val="24"/>
          <w:highlight w:val="yellow"/>
        </w:rPr>
        <w:t xml:space="preserve"> pegando o </w:t>
      </w:r>
      <w:proofErr w:type="spellStart"/>
      <w:r w:rsidR="00342550" w:rsidRPr="00037B2F">
        <w:rPr>
          <w:sz w:val="24"/>
          <w:szCs w:val="24"/>
          <w:highlight w:val="yellow"/>
        </w:rPr>
        <w:t>array</w:t>
      </w:r>
      <w:proofErr w:type="spellEnd"/>
      <w:r w:rsidR="00342550" w:rsidRPr="00037B2F">
        <w:rPr>
          <w:sz w:val="24"/>
          <w:szCs w:val="24"/>
          <w:highlight w:val="yellow"/>
        </w:rPr>
        <w:t xml:space="preserve"> de produtos que exportei no arquivo </w:t>
      </w:r>
      <w:proofErr w:type="spellStart"/>
      <w:r w:rsidR="00342550" w:rsidRPr="00037B2F">
        <w:rPr>
          <w:sz w:val="24"/>
          <w:szCs w:val="24"/>
          <w:highlight w:val="yellow"/>
        </w:rPr>
        <w:t>TypeScript</w:t>
      </w:r>
      <w:proofErr w:type="spellEnd"/>
      <w:r w:rsidR="00342550" w:rsidRPr="00037B2F">
        <w:rPr>
          <w:sz w:val="24"/>
          <w:szCs w:val="24"/>
          <w:highlight w:val="yellow"/>
        </w:rPr>
        <w:t xml:space="preserve">, fazendo a comunicação entre o </w:t>
      </w:r>
      <w:proofErr w:type="spellStart"/>
      <w:r w:rsidR="00342550" w:rsidRPr="00037B2F">
        <w:rPr>
          <w:sz w:val="24"/>
          <w:szCs w:val="24"/>
          <w:highlight w:val="yellow"/>
        </w:rPr>
        <w:t>TypeScript</w:t>
      </w:r>
      <w:proofErr w:type="spellEnd"/>
      <w:r w:rsidR="00342550" w:rsidRPr="00037B2F">
        <w:rPr>
          <w:sz w:val="24"/>
          <w:szCs w:val="24"/>
          <w:highlight w:val="yellow"/>
        </w:rPr>
        <w:t xml:space="preserve"> com o HTML. </w:t>
      </w:r>
      <w:proofErr w:type="spellStart"/>
      <w:r w:rsidR="004643E6" w:rsidRPr="00037B2F">
        <w:rPr>
          <w:sz w:val="24"/>
          <w:szCs w:val="24"/>
          <w:highlight w:val="yellow"/>
        </w:rPr>
        <w:t>Binding</w:t>
      </w:r>
      <w:proofErr w:type="spellEnd"/>
      <w:r w:rsidR="004643E6" w:rsidRPr="00037B2F">
        <w:rPr>
          <w:sz w:val="24"/>
          <w:szCs w:val="24"/>
          <w:highlight w:val="yellow"/>
        </w:rPr>
        <w:t xml:space="preserve"> quer dizer ligação em inglês.</w:t>
      </w:r>
      <w:r w:rsidR="004643E6">
        <w:rPr>
          <w:sz w:val="24"/>
          <w:szCs w:val="24"/>
        </w:rPr>
        <w:t xml:space="preserve"> </w:t>
      </w:r>
    </w:p>
    <w:p w14:paraId="74710B07" w14:textId="2BE7B2A0" w:rsidR="00194147" w:rsidRDefault="00194147" w:rsidP="007134B2">
      <w:pPr>
        <w:tabs>
          <w:tab w:val="left" w:pos="5775"/>
        </w:tabs>
        <w:ind w:left="720"/>
        <w:rPr>
          <w:b/>
          <w:bCs/>
          <w:sz w:val="28"/>
          <w:szCs w:val="28"/>
        </w:rPr>
      </w:pPr>
      <w:r w:rsidRPr="00037B2F">
        <w:rPr>
          <w:b/>
          <w:bCs/>
          <w:sz w:val="28"/>
          <w:szCs w:val="28"/>
          <w:highlight w:val="yellow"/>
        </w:rPr>
        <w:lastRenderedPageBreak/>
        <w:t xml:space="preserve">Ou seja, com o </w:t>
      </w:r>
      <w:proofErr w:type="spellStart"/>
      <w:r w:rsidRPr="00037B2F">
        <w:rPr>
          <w:b/>
          <w:bCs/>
          <w:sz w:val="28"/>
          <w:szCs w:val="28"/>
          <w:highlight w:val="yellow"/>
        </w:rPr>
        <w:t>Binding</w:t>
      </w:r>
      <w:proofErr w:type="spellEnd"/>
      <w:r w:rsidRPr="00037B2F">
        <w:rPr>
          <w:b/>
          <w:bCs/>
          <w:sz w:val="28"/>
          <w:szCs w:val="28"/>
          <w:highlight w:val="yellow"/>
        </w:rPr>
        <w:t xml:space="preserve"> podemos fazer a ligação de uma variável no TS com o </w:t>
      </w:r>
      <w:proofErr w:type="spellStart"/>
      <w:r w:rsidRPr="00037B2F">
        <w:rPr>
          <w:b/>
          <w:bCs/>
          <w:sz w:val="28"/>
          <w:szCs w:val="28"/>
          <w:highlight w:val="yellow"/>
        </w:rPr>
        <w:t>template</w:t>
      </w:r>
      <w:proofErr w:type="spellEnd"/>
      <w:r w:rsidRPr="00037B2F">
        <w:rPr>
          <w:b/>
          <w:bCs/>
          <w:sz w:val="28"/>
          <w:szCs w:val="28"/>
          <w:highlight w:val="yellow"/>
        </w:rPr>
        <w:t xml:space="preserve"> HTML.</w:t>
      </w:r>
    </w:p>
    <w:p w14:paraId="72BC6BC1" w14:textId="417EBDD4" w:rsidR="00215A4B" w:rsidRDefault="00215A4B" w:rsidP="007134B2">
      <w:pPr>
        <w:tabs>
          <w:tab w:val="left" w:pos="5775"/>
        </w:tabs>
        <w:ind w:left="720"/>
        <w:rPr>
          <w:b/>
          <w:bCs/>
          <w:sz w:val="28"/>
          <w:szCs w:val="28"/>
        </w:rPr>
      </w:pPr>
    </w:p>
    <w:p w14:paraId="36454B74" w14:textId="3D0B6E3C" w:rsidR="00215A4B" w:rsidRDefault="00654B31" w:rsidP="007134B2">
      <w:pPr>
        <w:tabs>
          <w:tab w:val="left" w:pos="5775"/>
        </w:tabs>
        <w:ind w:left="720"/>
        <w:rPr>
          <w:b/>
          <w:bCs/>
          <w:sz w:val="28"/>
          <w:szCs w:val="28"/>
        </w:rPr>
      </w:pPr>
      <w:r w:rsidRPr="00654B31">
        <w:rPr>
          <w:b/>
          <w:bCs/>
          <w:sz w:val="28"/>
          <w:szCs w:val="28"/>
          <w:highlight w:val="yellow"/>
        </w:rPr>
        <w:t>BINDINGS DE EVENTOS ENVOLVEMOS ENTRE “()” E BINDINGS DE ATRIBUTOS ENVOLVERMOS ENTR</w:t>
      </w:r>
      <w:r w:rsidR="00623297">
        <w:rPr>
          <w:b/>
          <w:bCs/>
          <w:sz w:val="28"/>
          <w:szCs w:val="28"/>
          <w:highlight w:val="yellow"/>
        </w:rPr>
        <w:t>E</w:t>
      </w:r>
      <w:r w:rsidRPr="00654B31">
        <w:rPr>
          <w:b/>
          <w:bCs/>
          <w:sz w:val="28"/>
          <w:szCs w:val="28"/>
          <w:highlight w:val="yellow"/>
        </w:rPr>
        <w:t xml:space="preserve"> “</w:t>
      </w:r>
      <w:proofErr w:type="gramStart"/>
      <w:r w:rsidRPr="00654B31">
        <w:rPr>
          <w:b/>
          <w:bCs/>
          <w:sz w:val="28"/>
          <w:szCs w:val="28"/>
          <w:highlight w:val="yellow"/>
        </w:rPr>
        <w:t>[]“</w:t>
      </w:r>
      <w:proofErr w:type="gramEnd"/>
      <w:r w:rsidRPr="00654B31">
        <w:rPr>
          <w:b/>
          <w:bCs/>
          <w:sz w:val="28"/>
          <w:szCs w:val="28"/>
          <w:highlight w:val="yellow"/>
        </w:rPr>
        <w:t>.</w:t>
      </w:r>
    </w:p>
    <w:p w14:paraId="28DF8194" w14:textId="77777777" w:rsidR="00215A4B" w:rsidRPr="00037B2F" w:rsidRDefault="00215A4B" w:rsidP="007134B2">
      <w:pPr>
        <w:tabs>
          <w:tab w:val="left" w:pos="5775"/>
        </w:tabs>
        <w:ind w:left="720"/>
        <w:rPr>
          <w:b/>
          <w:bCs/>
          <w:sz w:val="28"/>
          <w:szCs w:val="28"/>
        </w:rPr>
      </w:pPr>
    </w:p>
    <w:p w14:paraId="7A4CA284" w14:textId="77777777" w:rsidR="001051FE" w:rsidRDefault="00342550" w:rsidP="007134B2">
      <w:pPr>
        <w:tabs>
          <w:tab w:val="left" w:pos="5775"/>
        </w:tabs>
        <w:ind w:left="720"/>
        <w:rPr>
          <w:sz w:val="24"/>
          <w:szCs w:val="24"/>
        </w:rPr>
      </w:pPr>
      <w:r>
        <w:rPr>
          <w:sz w:val="24"/>
          <w:szCs w:val="24"/>
        </w:rPr>
        <w:t>Veja exemplo abaixo:</w:t>
      </w:r>
    </w:p>
    <w:p w14:paraId="511B3FDB" w14:textId="13622B97" w:rsidR="00342550" w:rsidRDefault="0081471D" w:rsidP="007134B2">
      <w:pPr>
        <w:tabs>
          <w:tab w:val="left" w:pos="5775"/>
        </w:tabs>
        <w:ind w:left="720"/>
        <w:rPr>
          <w:b/>
          <w:bCs/>
          <w:sz w:val="24"/>
          <w:szCs w:val="24"/>
        </w:rPr>
      </w:pPr>
      <w:r>
        <w:rPr>
          <w:noProof/>
        </w:rPr>
        <w:drawing>
          <wp:inline distT="0" distB="0" distL="0" distR="0" wp14:anchorId="3E968E9F" wp14:editId="1CEA4F9A">
            <wp:extent cx="5400040" cy="288798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887980"/>
                    </a:xfrm>
                    <a:prstGeom prst="rect">
                      <a:avLst/>
                    </a:prstGeom>
                  </pic:spPr>
                </pic:pic>
              </a:graphicData>
            </a:graphic>
          </wp:inline>
        </w:drawing>
      </w:r>
    </w:p>
    <w:p w14:paraId="382F0876" w14:textId="64576FF7" w:rsidR="00194147" w:rsidRDefault="00194147" w:rsidP="007134B2">
      <w:pPr>
        <w:tabs>
          <w:tab w:val="left" w:pos="5775"/>
        </w:tabs>
        <w:ind w:left="720"/>
        <w:rPr>
          <w:b/>
          <w:bCs/>
          <w:sz w:val="24"/>
          <w:szCs w:val="24"/>
        </w:rPr>
      </w:pPr>
      <w:r>
        <w:rPr>
          <w:noProof/>
        </w:rPr>
        <w:drawing>
          <wp:inline distT="0" distB="0" distL="0" distR="0" wp14:anchorId="5D9313C5" wp14:editId="67CE1EC9">
            <wp:extent cx="5400040" cy="282003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2820035"/>
                    </a:xfrm>
                    <a:prstGeom prst="rect">
                      <a:avLst/>
                    </a:prstGeom>
                  </pic:spPr>
                </pic:pic>
              </a:graphicData>
            </a:graphic>
          </wp:inline>
        </w:drawing>
      </w:r>
    </w:p>
    <w:p w14:paraId="6ED7689B" w14:textId="7EB15E69" w:rsidR="009C1C0C" w:rsidRDefault="009C1C0C" w:rsidP="009C1C0C">
      <w:pPr>
        <w:tabs>
          <w:tab w:val="left" w:pos="5775"/>
        </w:tabs>
        <w:rPr>
          <w:b/>
          <w:bCs/>
          <w:sz w:val="24"/>
          <w:szCs w:val="24"/>
        </w:rPr>
      </w:pPr>
    </w:p>
    <w:p w14:paraId="757FEE2F" w14:textId="47E16DA5" w:rsidR="009C1C0C" w:rsidRDefault="009C1C0C" w:rsidP="009C1C0C">
      <w:pPr>
        <w:tabs>
          <w:tab w:val="left" w:pos="5775"/>
        </w:tabs>
        <w:rPr>
          <w:b/>
          <w:bCs/>
          <w:sz w:val="24"/>
          <w:szCs w:val="24"/>
        </w:rPr>
      </w:pPr>
    </w:p>
    <w:p w14:paraId="2E38346D" w14:textId="77777777" w:rsidR="009C1C0C" w:rsidRPr="009C1C0C" w:rsidRDefault="009C1C0C" w:rsidP="009C1C0C">
      <w:pPr>
        <w:tabs>
          <w:tab w:val="left" w:pos="5775"/>
        </w:tabs>
        <w:rPr>
          <w:b/>
          <w:bCs/>
          <w:sz w:val="24"/>
          <w:szCs w:val="24"/>
        </w:rPr>
      </w:pPr>
    </w:p>
    <w:p w14:paraId="466F4AEC" w14:textId="77777777" w:rsidR="009C1C0C" w:rsidRPr="009C1C0C" w:rsidRDefault="009C1C0C" w:rsidP="009C1C0C">
      <w:pPr>
        <w:tabs>
          <w:tab w:val="left" w:pos="5775"/>
        </w:tabs>
        <w:rPr>
          <w:b/>
          <w:bCs/>
          <w:sz w:val="24"/>
          <w:szCs w:val="24"/>
        </w:rPr>
      </w:pPr>
    </w:p>
    <w:p w14:paraId="441B8B82" w14:textId="0E96B375" w:rsidR="00CB3EF3" w:rsidRDefault="00CB3EF3" w:rsidP="00CB3EF3">
      <w:pPr>
        <w:pStyle w:val="PargrafodaLista"/>
        <w:numPr>
          <w:ilvl w:val="0"/>
          <w:numId w:val="35"/>
        </w:numPr>
        <w:tabs>
          <w:tab w:val="left" w:pos="5775"/>
        </w:tabs>
        <w:rPr>
          <w:b/>
          <w:bCs/>
          <w:sz w:val="24"/>
          <w:szCs w:val="24"/>
        </w:rPr>
      </w:pPr>
      <w:r w:rsidRPr="00CB3EF3">
        <w:rPr>
          <w:b/>
          <w:bCs/>
          <w:sz w:val="24"/>
          <w:szCs w:val="24"/>
          <w:highlight w:val="yellow"/>
        </w:rPr>
        <w:t>EVENT BIND</w:t>
      </w:r>
      <w:r>
        <w:rPr>
          <w:b/>
          <w:bCs/>
          <w:sz w:val="24"/>
          <w:szCs w:val="24"/>
        </w:rPr>
        <w:t>:</w:t>
      </w:r>
    </w:p>
    <w:p w14:paraId="096F355E" w14:textId="29F16966" w:rsidR="00CB3EF3" w:rsidRDefault="00CB3EF3" w:rsidP="007134B2">
      <w:pPr>
        <w:tabs>
          <w:tab w:val="left" w:pos="5775"/>
        </w:tabs>
        <w:ind w:left="720"/>
        <w:rPr>
          <w:sz w:val="24"/>
          <w:szCs w:val="24"/>
        </w:rPr>
      </w:pPr>
      <w:r w:rsidRPr="00037B2F">
        <w:rPr>
          <w:sz w:val="24"/>
          <w:szCs w:val="24"/>
          <w:highlight w:val="yellow"/>
        </w:rPr>
        <w:t xml:space="preserve">Serve para ligar um evento no </w:t>
      </w:r>
      <w:proofErr w:type="spellStart"/>
      <w:r w:rsidRPr="00037B2F">
        <w:rPr>
          <w:sz w:val="24"/>
          <w:szCs w:val="24"/>
          <w:highlight w:val="yellow"/>
        </w:rPr>
        <w:t>template</w:t>
      </w:r>
      <w:proofErr w:type="spellEnd"/>
      <w:r w:rsidRPr="00037B2F">
        <w:rPr>
          <w:sz w:val="24"/>
          <w:szCs w:val="24"/>
          <w:highlight w:val="yellow"/>
        </w:rPr>
        <w:t xml:space="preserve"> HTML com um método do </w:t>
      </w:r>
      <w:proofErr w:type="spellStart"/>
      <w:r w:rsidRPr="00037B2F">
        <w:rPr>
          <w:sz w:val="24"/>
          <w:szCs w:val="24"/>
          <w:highlight w:val="yellow"/>
        </w:rPr>
        <w:t>TypeScript</w:t>
      </w:r>
      <w:proofErr w:type="spellEnd"/>
      <w:r w:rsidRPr="00037B2F">
        <w:rPr>
          <w:sz w:val="24"/>
          <w:szCs w:val="24"/>
          <w:highlight w:val="yellow"/>
        </w:rPr>
        <w:t>. Ou seja, por exemplo: chamar um método do TS quando eu realizar um evento de click:</w:t>
      </w:r>
    </w:p>
    <w:p w14:paraId="2D6528A6" w14:textId="0DDB16F3" w:rsidR="00CB3EF3" w:rsidRDefault="009C1C0C" w:rsidP="007134B2">
      <w:pPr>
        <w:tabs>
          <w:tab w:val="left" w:pos="5775"/>
        </w:tabs>
        <w:ind w:left="720"/>
        <w:rPr>
          <w:sz w:val="24"/>
          <w:szCs w:val="24"/>
        </w:rPr>
      </w:pPr>
      <w:r>
        <w:rPr>
          <w:noProof/>
        </w:rPr>
        <w:drawing>
          <wp:inline distT="0" distB="0" distL="0" distR="0" wp14:anchorId="5C94EBB7" wp14:editId="25625472">
            <wp:extent cx="5400040" cy="235585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355850"/>
                    </a:xfrm>
                    <a:prstGeom prst="rect">
                      <a:avLst/>
                    </a:prstGeom>
                  </pic:spPr>
                </pic:pic>
              </a:graphicData>
            </a:graphic>
          </wp:inline>
        </w:drawing>
      </w:r>
    </w:p>
    <w:p w14:paraId="290C123D" w14:textId="77777777" w:rsidR="00BB34B6" w:rsidRPr="00CB3EF3" w:rsidRDefault="00BB34B6" w:rsidP="007134B2">
      <w:pPr>
        <w:tabs>
          <w:tab w:val="left" w:pos="5775"/>
        </w:tabs>
        <w:ind w:left="720"/>
        <w:rPr>
          <w:sz w:val="24"/>
          <w:szCs w:val="24"/>
        </w:rPr>
      </w:pPr>
    </w:p>
    <w:p w14:paraId="3E783EAF" w14:textId="77777777" w:rsidR="0091342D" w:rsidRDefault="0091342D" w:rsidP="007134B2">
      <w:pPr>
        <w:tabs>
          <w:tab w:val="left" w:pos="5775"/>
        </w:tabs>
        <w:ind w:left="720"/>
        <w:rPr>
          <w:b/>
          <w:bCs/>
          <w:sz w:val="24"/>
          <w:szCs w:val="24"/>
        </w:rPr>
      </w:pPr>
      <w:r w:rsidRPr="00A90A1F">
        <w:rPr>
          <w:b/>
          <w:bCs/>
          <w:sz w:val="24"/>
          <w:szCs w:val="24"/>
          <w:highlight w:val="yellow"/>
        </w:rPr>
        <w:t xml:space="preserve">Para usar o </w:t>
      </w:r>
      <w:proofErr w:type="spellStart"/>
      <w:r w:rsidRPr="00A90A1F">
        <w:rPr>
          <w:b/>
          <w:bCs/>
          <w:sz w:val="24"/>
          <w:szCs w:val="24"/>
          <w:highlight w:val="yellow"/>
        </w:rPr>
        <w:t>Two</w:t>
      </w:r>
      <w:proofErr w:type="spellEnd"/>
      <w:r w:rsidRPr="00A90A1F">
        <w:rPr>
          <w:b/>
          <w:bCs/>
          <w:sz w:val="24"/>
          <w:szCs w:val="24"/>
          <w:highlight w:val="yellow"/>
        </w:rPr>
        <w:t xml:space="preserve">-Way Data </w:t>
      </w:r>
      <w:proofErr w:type="spellStart"/>
      <w:r w:rsidRPr="00A90A1F">
        <w:rPr>
          <w:b/>
          <w:bCs/>
          <w:sz w:val="24"/>
          <w:szCs w:val="24"/>
          <w:highlight w:val="yellow"/>
        </w:rPr>
        <w:t>Binding</w:t>
      </w:r>
      <w:proofErr w:type="spellEnd"/>
      <w:r w:rsidRPr="00A90A1F">
        <w:rPr>
          <w:b/>
          <w:bCs/>
          <w:sz w:val="24"/>
          <w:szCs w:val="24"/>
          <w:highlight w:val="yellow"/>
        </w:rPr>
        <w:t xml:space="preserve">, que é quando eu faço a ligação de um elemento HTML com uma variável do TS e quando há a atualização desta variável no TS ou atualização no elemento HTML, haja também a atualização do outro </w:t>
      </w:r>
      <w:proofErr w:type="gramStart"/>
      <w:r w:rsidRPr="00A90A1F">
        <w:rPr>
          <w:b/>
          <w:bCs/>
          <w:sz w:val="24"/>
          <w:szCs w:val="24"/>
          <w:highlight w:val="yellow"/>
        </w:rPr>
        <w:t>lado(</w:t>
      </w:r>
      <w:proofErr w:type="spellStart"/>
      <w:proofErr w:type="gramEnd"/>
      <w:r w:rsidRPr="00A90A1F">
        <w:rPr>
          <w:b/>
          <w:bCs/>
          <w:sz w:val="24"/>
          <w:szCs w:val="24"/>
          <w:highlight w:val="yellow"/>
        </w:rPr>
        <w:t>ex</w:t>
      </w:r>
      <w:proofErr w:type="spellEnd"/>
      <w:r w:rsidRPr="00A90A1F">
        <w:rPr>
          <w:b/>
          <w:bCs/>
          <w:sz w:val="24"/>
          <w:szCs w:val="24"/>
          <w:highlight w:val="yellow"/>
        </w:rPr>
        <w:t>: atualizo a variável no HTML e automaticamente atualiza no TS e atualiza no TS a variável e no HTML também atualiza), usamos a sintaxe abaixo, conforme exemplo:</w:t>
      </w:r>
    </w:p>
    <w:p w14:paraId="60094C02" w14:textId="77777777" w:rsidR="00A90A1F" w:rsidRDefault="0091342D" w:rsidP="007134B2">
      <w:pPr>
        <w:tabs>
          <w:tab w:val="left" w:pos="5775"/>
        </w:tabs>
        <w:ind w:left="720"/>
        <w:rPr>
          <w:b/>
          <w:bCs/>
          <w:sz w:val="24"/>
          <w:szCs w:val="24"/>
        </w:rPr>
      </w:pPr>
      <w:r>
        <w:rPr>
          <w:noProof/>
        </w:rPr>
        <w:lastRenderedPageBreak/>
        <w:drawing>
          <wp:inline distT="0" distB="0" distL="0" distR="0" wp14:anchorId="27465CC0" wp14:editId="7F8725C9">
            <wp:extent cx="4841240" cy="3124831"/>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2565" cy="3125686"/>
                    </a:xfrm>
                    <a:prstGeom prst="rect">
                      <a:avLst/>
                    </a:prstGeom>
                  </pic:spPr>
                </pic:pic>
              </a:graphicData>
            </a:graphic>
          </wp:inline>
        </w:drawing>
      </w:r>
    </w:p>
    <w:p w14:paraId="5D296D00" w14:textId="77777777" w:rsidR="00A90A1F" w:rsidRDefault="00A90A1F" w:rsidP="007134B2">
      <w:pPr>
        <w:tabs>
          <w:tab w:val="left" w:pos="5775"/>
        </w:tabs>
        <w:ind w:left="720"/>
        <w:rPr>
          <w:b/>
          <w:bCs/>
          <w:sz w:val="24"/>
          <w:szCs w:val="24"/>
        </w:rPr>
      </w:pPr>
    </w:p>
    <w:p w14:paraId="07A1098E" w14:textId="673DB734" w:rsidR="00D008C0" w:rsidRDefault="00D008C0" w:rsidP="00D008C0">
      <w:pPr>
        <w:pStyle w:val="PargrafodaLista"/>
        <w:numPr>
          <w:ilvl w:val="0"/>
          <w:numId w:val="35"/>
        </w:numPr>
        <w:tabs>
          <w:tab w:val="left" w:pos="5775"/>
        </w:tabs>
        <w:rPr>
          <w:b/>
          <w:bCs/>
          <w:sz w:val="24"/>
          <w:szCs w:val="24"/>
        </w:rPr>
      </w:pPr>
      <w:r w:rsidRPr="00D008C0">
        <w:rPr>
          <w:b/>
          <w:bCs/>
          <w:sz w:val="24"/>
          <w:szCs w:val="24"/>
          <w:highlight w:val="yellow"/>
        </w:rPr>
        <w:t>ROUTER</w:t>
      </w:r>
      <w:r>
        <w:rPr>
          <w:b/>
          <w:bCs/>
          <w:sz w:val="24"/>
          <w:szCs w:val="24"/>
        </w:rPr>
        <w:t>:</w:t>
      </w:r>
    </w:p>
    <w:p w14:paraId="0B1EB1F8" w14:textId="6D49D790" w:rsidR="004643E6" w:rsidRDefault="00D008C0" w:rsidP="007134B2">
      <w:pPr>
        <w:tabs>
          <w:tab w:val="left" w:pos="5775"/>
        </w:tabs>
        <w:ind w:left="720"/>
        <w:rPr>
          <w:noProof/>
        </w:rPr>
      </w:pPr>
      <w:r>
        <w:rPr>
          <w:sz w:val="24"/>
          <w:szCs w:val="24"/>
        </w:rPr>
        <w:t xml:space="preserve">Nas nossas aplicações temos sempre a necessidade de quando </w:t>
      </w:r>
      <w:r w:rsidR="00B35EBA">
        <w:rPr>
          <w:sz w:val="24"/>
          <w:szCs w:val="24"/>
        </w:rPr>
        <w:t xml:space="preserve">o usuário mudar a URL termos que trocar o componente que está sendo exibido na tela. Ou seja, quando o usuário vai para a URL “/home”, tem que aparecer o componente de Home, quando o usuário vai para a URL “/produto”, tem que aparecer o componente de Produto e por aí vai. </w:t>
      </w:r>
      <w:r w:rsidR="00B35EBA" w:rsidRPr="00037B2F">
        <w:rPr>
          <w:sz w:val="24"/>
          <w:szCs w:val="24"/>
          <w:highlight w:val="yellow"/>
        </w:rPr>
        <w:t xml:space="preserve">Para termos o mapeamento destas rotas para aparecer um determinado componente quando o usuário for para uma determinada URL, usamos o </w:t>
      </w:r>
      <w:proofErr w:type="spellStart"/>
      <w:r w:rsidR="00B35EBA" w:rsidRPr="00037B2F">
        <w:rPr>
          <w:sz w:val="24"/>
          <w:szCs w:val="24"/>
          <w:highlight w:val="yellow"/>
        </w:rPr>
        <w:t>Router</w:t>
      </w:r>
      <w:proofErr w:type="spellEnd"/>
      <w:r w:rsidR="00B35EBA" w:rsidRPr="00037B2F">
        <w:rPr>
          <w:sz w:val="24"/>
          <w:szCs w:val="24"/>
          <w:highlight w:val="yellow"/>
        </w:rPr>
        <w:t>.</w:t>
      </w:r>
      <w:r w:rsidR="00B35EBA" w:rsidRPr="00B35EBA">
        <w:rPr>
          <w:noProof/>
        </w:rPr>
        <w:t xml:space="preserve"> </w:t>
      </w:r>
      <w:r w:rsidR="00B35EBA">
        <w:rPr>
          <w:noProof/>
        </w:rPr>
        <w:drawing>
          <wp:inline distT="0" distB="0" distL="0" distR="0" wp14:anchorId="3BFAB069" wp14:editId="17E5FDE4">
            <wp:extent cx="5400040" cy="304419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044190"/>
                    </a:xfrm>
                    <a:prstGeom prst="rect">
                      <a:avLst/>
                    </a:prstGeom>
                  </pic:spPr>
                </pic:pic>
              </a:graphicData>
            </a:graphic>
          </wp:inline>
        </w:drawing>
      </w:r>
    </w:p>
    <w:p w14:paraId="44DF90F2" w14:textId="4E54B11A" w:rsidR="00B35EBA" w:rsidRPr="00037B2F" w:rsidRDefault="00B35EBA" w:rsidP="007134B2">
      <w:pPr>
        <w:tabs>
          <w:tab w:val="left" w:pos="5775"/>
        </w:tabs>
        <w:ind w:left="720"/>
        <w:rPr>
          <w:b/>
          <w:bCs/>
          <w:noProof/>
        </w:rPr>
      </w:pPr>
      <w:r>
        <w:rPr>
          <w:noProof/>
        </w:rPr>
        <w:lastRenderedPageBreak/>
        <w:t xml:space="preserve">Ou seja, </w:t>
      </w:r>
      <w:r w:rsidRPr="00037B2F">
        <w:rPr>
          <w:b/>
          <w:bCs/>
          <w:noProof/>
          <w:sz w:val="28"/>
          <w:szCs w:val="28"/>
          <w:highlight w:val="yellow"/>
        </w:rPr>
        <w:t>após mapearmos os componentes que devem aparecer após o usuário for para uma URL, terá uma parte da aplicação que se chama Router Outlet, que é o lugar que será carregado o componente de acordo com a URL que o usuário selecionar.</w:t>
      </w:r>
    </w:p>
    <w:p w14:paraId="221B0FE2" w14:textId="0350FD4C" w:rsidR="00B35EBA" w:rsidRDefault="00B35EBA" w:rsidP="007134B2">
      <w:pPr>
        <w:tabs>
          <w:tab w:val="left" w:pos="5775"/>
        </w:tabs>
        <w:ind w:left="720"/>
        <w:rPr>
          <w:b/>
          <w:bCs/>
          <w:sz w:val="24"/>
          <w:szCs w:val="24"/>
        </w:rPr>
      </w:pPr>
      <w:r>
        <w:rPr>
          <w:noProof/>
        </w:rPr>
        <w:drawing>
          <wp:inline distT="0" distB="0" distL="0" distR="0" wp14:anchorId="743FBF7D" wp14:editId="6C950AE5">
            <wp:extent cx="5400040" cy="318008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180080"/>
                    </a:xfrm>
                    <a:prstGeom prst="rect">
                      <a:avLst/>
                    </a:prstGeom>
                  </pic:spPr>
                </pic:pic>
              </a:graphicData>
            </a:graphic>
          </wp:inline>
        </w:drawing>
      </w:r>
    </w:p>
    <w:p w14:paraId="2D806A57" w14:textId="77777777" w:rsidR="00B4331C" w:rsidRDefault="00B4331C" w:rsidP="00B4331C">
      <w:pPr>
        <w:pStyle w:val="PargrafodaLista"/>
        <w:tabs>
          <w:tab w:val="left" w:pos="5775"/>
        </w:tabs>
        <w:rPr>
          <w:sz w:val="24"/>
          <w:szCs w:val="24"/>
        </w:rPr>
      </w:pPr>
      <w:r>
        <w:rPr>
          <w:noProof/>
        </w:rPr>
        <w:drawing>
          <wp:inline distT="0" distB="0" distL="0" distR="0" wp14:anchorId="69F63074" wp14:editId="24ADC4EF">
            <wp:extent cx="5400040" cy="3046095"/>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46095"/>
                    </a:xfrm>
                    <a:prstGeom prst="rect">
                      <a:avLst/>
                    </a:prstGeom>
                  </pic:spPr>
                </pic:pic>
              </a:graphicData>
            </a:graphic>
          </wp:inline>
        </w:drawing>
      </w:r>
    </w:p>
    <w:p w14:paraId="327C69DE" w14:textId="77777777" w:rsidR="00B4331C" w:rsidRPr="00B4331C" w:rsidRDefault="00B4331C" w:rsidP="00B4331C">
      <w:pPr>
        <w:pStyle w:val="PargrafodaLista"/>
        <w:tabs>
          <w:tab w:val="left" w:pos="5775"/>
        </w:tabs>
        <w:rPr>
          <w:b/>
          <w:bCs/>
          <w:sz w:val="24"/>
          <w:szCs w:val="24"/>
        </w:rPr>
      </w:pPr>
      <w:r w:rsidRPr="00B4331C">
        <w:rPr>
          <w:b/>
          <w:bCs/>
          <w:sz w:val="24"/>
          <w:szCs w:val="24"/>
          <w:highlight w:val="yellow"/>
        </w:rPr>
        <w:t>É NO ARQUIVO APP-ROUTING.MODULE.TS QUE CONFIGURAMOS ESSAS NOSSAS ROTAS.</w:t>
      </w:r>
    </w:p>
    <w:p w14:paraId="5511F8BE" w14:textId="3968C2CA" w:rsidR="00B4331C" w:rsidRDefault="00B4331C" w:rsidP="007134B2">
      <w:pPr>
        <w:tabs>
          <w:tab w:val="left" w:pos="5775"/>
        </w:tabs>
        <w:ind w:left="720"/>
        <w:rPr>
          <w:b/>
          <w:bCs/>
          <w:sz w:val="24"/>
          <w:szCs w:val="24"/>
        </w:rPr>
      </w:pPr>
    </w:p>
    <w:p w14:paraId="0305A18B" w14:textId="0A130307" w:rsidR="00B4331C" w:rsidRDefault="00B4331C" w:rsidP="007134B2">
      <w:pPr>
        <w:tabs>
          <w:tab w:val="left" w:pos="5775"/>
        </w:tabs>
        <w:ind w:left="720"/>
        <w:rPr>
          <w:b/>
          <w:bCs/>
          <w:sz w:val="24"/>
          <w:szCs w:val="24"/>
        </w:rPr>
      </w:pPr>
    </w:p>
    <w:p w14:paraId="1667D97F" w14:textId="290F9F37" w:rsidR="00B4331C" w:rsidRDefault="00B4331C" w:rsidP="007134B2">
      <w:pPr>
        <w:tabs>
          <w:tab w:val="left" w:pos="5775"/>
        </w:tabs>
        <w:ind w:left="720"/>
        <w:rPr>
          <w:b/>
          <w:bCs/>
          <w:sz w:val="24"/>
          <w:szCs w:val="24"/>
        </w:rPr>
      </w:pPr>
    </w:p>
    <w:p w14:paraId="575BD383" w14:textId="78CE3891" w:rsidR="00B4331C" w:rsidRDefault="00B4331C" w:rsidP="007134B2">
      <w:pPr>
        <w:tabs>
          <w:tab w:val="left" w:pos="5775"/>
        </w:tabs>
        <w:ind w:left="720"/>
        <w:rPr>
          <w:b/>
          <w:bCs/>
          <w:sz w:val="24"/>
          <w:szCs w:val="24"/>
        </w:rPr>
      </w:pPr>
    </w:p>
    <w:p w14:paraId="1A5D1175" w14:textId="7F7375DD" w:rsidR="00B4331C" w:rsidRDefault="00B4331C" w:rsidP="007134B2">
      <w:pPr>
        <w:tabs>
          <w:tab w:val="left" w:pos="5775"/>
        </w:tabs>
        <w:ind w:left="720"/>
        <w:rPr>
          <w:b/>
          <w:bCs/>
          <w:sz w:val="24"/>
          <w:szCs w:val="24"/>
        </w:rPr>
      </w:pPr>
    </w:p>
    <w:p w14:paraId="0B7DA09D" w14:textId="77777777" w:rsidR="00B4331C" w:rsidRDefault="00B4331C" w:rsidP="007134B2">
      <w:pPr>
        <w:tabs>
          <w:tab w:val="left" w:pos="5775"/>
        </w:tabs>
        <w:ind w:left="720"/>
        <w:rPr>
          <w:b/>
          <w:bCs/>
          <w:sz w:val="24"/>
          <w:szCs w:val="24"/>
        </w:rPr>
      </w:pPr>
    </w:p>
    <w:p w14:paraId="48D362A1" w14:textId="4F54B5FF" w:rsidR="00B35EBA" w:rsidRDefault="00B35EBA" w:rsidP="00B35EBA">
      <w:pPr>
        <w:pStyle w:val="PargrafodaLista"/>
        <w:numPr>
          <w:ilvl w:val="0"/>
          <w:numId w:val="35"/>
        </w:numPr>
        <w:tabs>
          <w:tab w:val="left" w:pos="5775"/>
        </w:tabs>
        <w:rPr>
          <w:b/>
          <w:bCs/>
          <w:sz w:val="24"/>
          <w:szCs w:val="24"/>
        </w:rPr>
      </w:pPr>
      <w:proofErr w:type="spellStart"/>
      <w:r w:rsidRPr="00B35EBA">
        <w:rPr>
          <w:b/>
          <w:bCs/>
          <w:sz w:val="24"/>
          <w:szCs w:val="24"/>
          <w:highlight w:val="yellow"/>
        </w:rPr>
        <w:t>Pipes</w:t>
      </w:r>
      <w:proofErr w:type="spellEnd"/>
      <w:r>
        <w:rPr>
          <w:b/>
          <w:bCs/>
          <w:sz w:val="24"/>
          <w:szCs w:val="24"/>
        </w:rPr>
        <w:t>:</w:t>
      </w:r>
    </w:p>
    <w:p w14:paraId="7FD6E1A8" w14:textId="6F66081A" w:rsidR="00B35EBA" w:rsidRPr="001B1DF1" w:rsidRDefault="00B35EBA" w:rsidP="00B35EBA">
      <w:pPr>
        <w:pStyle w:val="PargrafodaLista"/>
        <w:tabs>
          <w:tab w:val="left" w:pos="5775"/>
        </w:tabs>
        <w:rPr>
          <w:b/>
          <w:bCs/>
          <w:sz w:val="24"/>
          <w:szCs w:val="24"/>
        </w:rPr>
      </w:pPr>
      <w:proofErr w:type="spellStart"/>
      <w:r w:rsidRPr="001B1DF1">
        <w:rPr>
          <w:b/>
          <w:bCs/>
          <w:sz w:val="24"/>
          <w:szCs w:val="24"/>
          <w:highlight w:val="yellow"/>
        </w:rPr>
        <w:t>Pipe</w:t>
      </w:r>
      <w:proofErr w:type="spellEnd"/>
      <w:r w:rsidRPr="001B1DF1">
        <w:rPr>
          <w:b/>
          <w:bCs/>
          <w:sz w:val="24"/>
          <w:szCs w:val="24"/>
          <w:highlight w:val="yellow"/>
        </w:rPr>
        <w:t xml:space="preserve"> é a formatação de um dado que fazemos nos nossos componentes.</w:t>
      </w:r>
    </w:p>
    <w:p w14:paraId="3851C5EE" w14:textId="00B99002" w:rsidR="00B35EBA" w:rsidRDefault="00B35EBA" w:rsidP="00B35EBA">
      <w:pPr>
        <w:pStyle w:val="PargrafodaLista"/>
        <w:tabs>
          <w:tab w:val="left" w:pos="5775"/>
        </w:tabs>
        <w:rPr>
          <w:sz w:val="24"/>
          <w:szCs w:val="24"/>
        </w:rPr>
      </w:pPr>
      <w:r>
        <w:rPr>
          <w:noProof/>
        </w:rPr>
        <w:drawing>
          <wp:inline distT="0" distB="0" distL="0" distR="0" wp14:anchorId="5EA95A0A" wp14:editId="3442C62E">
            <wp:extent cx="5400040" cy="292989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929890"/>
                    </a:xfrm>
                    <a:prstGeom prst="rect">
                      <a:avLst/>
                    </a:prstGeom>
                  </pic:spPr>
                </pic:pic>
              </a:graphicData>
            </a:graphic>
          </wp:inline>
        </w:drawing>
      </w:r>
    </w:p>
    <w:p w14:paraId="69D6402A" w14:textId="639A9232" w:rsidR="00B35EBA" w:rsidRDefault="00B35EBA" w:rsidP="00B35EBA">
      <w:pPr>
        <w:pStyle w:val="PargrafodaLista"/>
        <w:tabs>
          <w:tab w:val="left" w:pos="5775"/>
        </w:tabs>
        <w:rPr>
          <w:sz w:val="24"/>
          <w:szCs w:val="24"/>
        </w:rPr>
      </w:pPr>
      <w:r>
        <w:rPr>
          <w:sz w:val="24"/>
          <w:szCs w:val="24"/>
        </w:rPr>
        <w:t xml:space="preserve">Ou seja, eu </w:t>
      </w:r>
      <w:proofErr w:type="spellStart"/>
      <w:r>
        <w:rPr>
          <w:sz w:val="24"/>
          <w:szCs w:val="24"/>
        </w:rPr>
        <w:t>to</w:t>
      </w:r>
      <w:proofErr w:type="spellEnd"/>
      <w:r>
        <w:rPr>
          <w:sz w:val="24"/>
          <w:szCs w:val="24"/>
        </w:rPr>
        <w:t xml:space="preserve"> usando uma variável do meu componente no HTML e utilizei o </w:t>
      </w:r>
      <w:proofErr w:type="spellStart"/>
      <w:r>
        <w:rPr>
          <w:sz w:val="24"/>
          <w:szCs w:val="24"/>
        </w:rPr>
        <w:t>pipe</w:t>
      </w:r>
      <w:proofErr w:type="spellEnd"/>
      <w:r>
        <w:rPr>
          <w:sz w:val="24"/>
          <w:szCs w:val="24"/>
        </w:rPr>
        <w:t xml:space="preserve"> para dizer que quero que esta variável seja retornada como um padrão de data, por exemplo.</w:t>
      </w:r>
    </w:p>
    <w:p w14:paraId="6934E001" w14:textId="2C827868" w:rsidR="00B4331C" w:rsidRDefault="00B4331C" w:rsidP="00B35EBA">
      <w:pPr>
        <w:pStyle w:val="PargrafodaLista"/>
        <w:tabs>
          <w:tab w:val="left" w:pos="5775"/>
        </w:tabs>
        <w:rPr>
          <w:sz w:val="24"/>
          <w:szCs w:val="24"/>
        </w:rPr>
      </w:pPr>
    </w:p>
    <w:p w14:paraId="2451F2CB" w14:textId="77777777" w:rsidR="00B4331C" w:rsidRDefault="00B4331C" w:rsidP="00B35EBA">
      <w:pPr>
        <w:pStyle w:val="PargrafodaLista"/>
        <w:tabs>
          <w:tab w:val="left" w:pos="5775"/>
        </w:tabs>
        <w:rPr>
          <w:sz w:val="24"/>
          <w:szCs w:val="24"/>
        </w:rPr>
      </w:pPr>
    </w:p>
    <w:p w14:paraId="19152F73" w14:textId="0130BEC9" w:rsidR="00B35EBA" w:rsidRDefault="00544D6E" w:rsidP="00B35EBA">
      <w:pPr>
        <w:pStyle w:val="PargrafodaLista"/>
        <w:tabs>
          <w:tab w:val="left" w:pos="5775"/>
        </w:tabs>
        <w:rPr>
          <w:sz w:val="24"/>
          <w:szCs w:val="24"/>
        </w:rPr>
      </w:pPr>
      <w:r>
        <w:rPr>
          <w:noProof/>
        </w:rPr>
        <w:lastRenderedPageBreak/>
        <w:drawing>
          <wp:inline distT="0" distB="0" distL="0" distR="0" wp14:anchorId="345DA276" wp14:editId="7476809B">
            <wp:extent cx="5400040" cy="320992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209925"/>
                    </a:xfrm>
                    <a:prstGeom prst="rect">
                      <a:avLst/>
                    </a:prstGeom>
                  </pic:spPr>
                </pic:pic>
              </a:graphicData>
            </a:graphic>
          </wp:inline>
        </w:drawing>
      </w:r>
    </w:p>
    <w:p w14:paraId="4613DDE4" w14:textId="7F44A766" w:rsidR="00544D6E" w:rsidRDefault="00CE48B7" w:rsidP="00B35EBA">
      <w:pPr>
        <w:pStyle w:val="PargrafodaLista"/>
        <w:tabs>
          <w:tab w:val="left" w:pos="5775"/>
        </w:tabs>
        <w:rPr>
          <w:sz w:val="24"/>
          <w:szCs w:val="24"/>
        </w:rPr>
      </w:pPr>
      <w:r>
        <w:rPr>
          <w:sz w:val="24"/>
          <w:szCs w:val="24"/>
        </w:rPr>
        <w:t xml:space="preserve">Podemos também ter uma cadeia de processamentos do dado com o </w:t>
      </w:r>
      <w:proofErr w:type="spellStart"/>
      <w:r>
        <w:rPr>
          <w:sz w:val="24"/>
          <w:szCs w:val="24"/>
        </w:rPr>
        <w:t>Pipe</w:t>
      </w:r>
      <w:proofErr w:type="spellEnd"/>
      <w:r>
        <w:rPr>
          <w:sz w:val="24"/>
          <w:szCs w:val="24"/>
        </w:rPr>
        <w:t>:</w:t>
      </w:r>
    </w:p>
    <w:p w14:paraId="07D700A0" w14:textId="64A397DC" w:rsidR="00CE48B7" w:rsidRDefault="00CE48B7" w:rsidP="00B35EBA">
      <w:pPr>
        <w:pStyle w:val="PargrafodaLista"/>
        <w:tabs>
          <w:tab w:val="left" w:pos="5775"/>
        </w:tabs>
        <w:rPr>
          <w:sz w:val="24"/>
          <w:szCs w:val="24"/>
        </w:rPr>
      </w:pPr>
      <w:r>
        <w:rPr>
          <w:noProof/>
        </w:rPr>
        <w:drawing>
          <wp:inline distT="0" distB="0" distL="0" distR="0" wp14:anchorId="1D891E54" wp14:editId="1B1736F2">
            <wp:extent cx="5400040" cy="315531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155315"/>
                    </a:xfrm>
                    <a:prstGeom prst="rect">
                      <a:avLst/>
                    </a:prstGeom>
                  </pic:spPr>
                </pic:pic>
              </a:graphicData>
            </a:graphic>
          </wp:inline>
        </w:drawing>
      </w:r>
    </w:p>
    <w:p w14:paraId="7305CABB" w14:textId="77777777" w:rsidR="00CE48B7" w:rsidRPr="00B35EBA" w:rsidRDefault="00CE48B7" w:rsidP="00B35EBA">
      <w:pPr>
        <w:pStyle w:val="PargrafodaLista"/>
        <w:tabs>
          <w:tab w:val="left" w:pos="5775"/>
        </w:tabs>
        <w:rPr>
          <w:sz w:val="24"/>
          <w:szCs w:val="24"/>
        </w:rPr>
      </w:pPr>
    </w:p>
    <w:p w14:paraId="7DC6679E" w14:textId="63EDA964" w:rsidR="007B3DA6" w:rsidRDefault="007B3DA6" w:rsidP="007B3DA6">
      <w:pPr>
        <w:pStyle w:val="PargrafodaLista"/>
        <w:numPr>
          <w:ilvl w:val="0"/>
          <w:numId w:val="35"/>
        </w:numPr>
        <w:tabs>
          <w:tab w:val="left" w:pos="5775"/>
        </w:tabs>
        <w:rPr>
          <w:b/>
          <w:bCs/>
          <w:sz w:val="24"/>
          <w:szCs w:val="24"/>
        </w:rPr>
      </w:pPr>
      <w:proofErr w:type="spellStart"/>
      <w:r w:rsidRPr="007B3DA6">
        <w:rPr>
          <w:b/>
          <w:bCs/>
          <w:sz w:val="24"/>
          <w:szCs w:val="24"/>
          <w:highlight w:val="yellow"/>
        </w:rPr>
        <w:t>Observables</w:t>
      </w:r>
      <w:proofErr w:type="spellEnd"/>
      <w:r>
        <w:rPr>
          <w:b/>
          <w:bCs/>
          <w:sz w:val="24"/>
          <w:szCs w:val="24"/>
        </w:rPr>
        <w:t>:</w:t>
      </w:r>
    </w:p>
    <w:p w14:paraId="3AAE3378" w14:textId="77777777" w:rsidR="001B1DF1" w:rsidRDefault="007B3DA6" w:rsidP="007134B2">
      <w:pPr>
        <w:tabs>
          <w:tab w:val="left" w:pos="5775"/>
        </w:tabs>
        <w:ind w:left="720"/>
        <w:rPr>
          <w:sz w:val="24"/>
          <w:szCs w:val="24"/>
        </w:rPr>
      </w:pPr>
      <w:r>
        <w:rPr>
          <w:sz w:val="24"/>
          <w:szCs w:val="24"/>
        </w:rPr>
        <w:t xml:space="preserve">O Angular utiliza por baixo dos panos um conceito de programação reativa com um framework chamado </w:t>
      </w:r>
      <w:proofErr w:type="spellStart"/>
      <w:r w:rsidRPr="001B1DF1">
        <w:rPr>
          <w:b/>
          <w:bCs/>
          <w:sz w:val="24"/>
          <w:szCs w:val="24"/>
          <w:highlight w:val="yellow"/>
        </w:rPr>
        <w:t>ReactiveX</w:t>
      </w:r>
      <w:proofErr w:type="spellEnd"/>
      <w:r w:rsidRPr="001B1DF1">
        <w:rPr>
          <w:b/>
          <w:bCs/>
          <w:sz w:val="24"/>
          <w:szCs w:val="24"/>
          <w:highlight w:val="yellow"/>
        </w:rPr>
        <w:t xml:space="preserve"> (</w:t>
      </w:r>
      <w:proofErr w:type="spellStart"/>
      <w:r w:rsidRPr="001B1DF1">
        <w:rPr>
          <w:b/>
          <w:bCs/>
          <w:sz w:val="24"/>
          <w:szCs w:val="24"/>
          <w:highlight w:val="yellow"/>
        </w:rPr>
        <w:t>rxjs</w:t>
      </w:r>
      <w:proofErr w:type="spellEnd"/>
      <w:r w:rsidRPr="001B1DF1">
        <w:rPr>
          <w:b/>
          <w:bCs/>
          <w:sz w:val="24"/>
          <w:szCs w:val="24"/>
          <w:highlight w:val="yellow"/>
        </w:rPr>
        <w:t>),</w:t>
      </w:r>
      <w:r>
        <w:rPr>
          <w:sz w:val="24"/>
          <w:szCs w:val="24"/>
        </w:rPr>
        <w:t xml:space="preserve"> que também tem para outras linguagens.</w:t>
      </w:r>
      <w:r w:rsidR="00792CBE">
        <w:rPr>
          <w:sz w:val="24"/>
          <w:szCs w:val="24"/>
        </w:rPr>
        <w:t xml:space="preserve"> Uma programação reativa é, ou seja, um </w:t>
      </w:r>
      <w:r w:rsidR="00792CBE" w:rsidRPr="001B1DF1">
        <w:rPr>
          <w:b/>
          <w:bCs/>
          <w:sz w:val="24"/>
          <w:szCs w:val="24"/>
          <w:highlight w:val="yellow"/>
        </w:rPr>
        <w:t>código reativo é um código só será chamado de forma reativa, sendo assim, precisa acontecer algo externo ou algum evento para daí o código ser executado.</w:t>
      </w:r>
      <w:r w:rsidR="00982FDF" w:rsidRPr="001B1DF1">
        <w:rPr>
          <w:b/>
          <w:bCs/>
          <w:sz w:val="24"/>
          <w:szCs w:val="24"/>
          <w:highlight w:val="yellow"/>
        </w:rPr>
        <w:t xml:space="preserve"> E a gente usa isso dentro do Angular.</w:t>
      </w:r>
      <w:r w:rsidR="00982FDF">
        <w:rPr>
          <w:sz w:val="24"/>
          <w:szCs w:val="24"/>
        </w:rPr>
        <w:t xml:space="preserve"> </w:t>
      </w:r>
    </w:p>
    <w:p w14:paraId="3CE5079D" w14:textId="5DB9C457" w:rsidR="00B35EBA" w:rsidRPr="001B1DF1" w:rsidRDefault="00982FDF" w:rsidP="007134B2">
      <w:pPr>
        <w:tabs>
          <w:tab w:val="left" w:pos="5775"/>
        </w:tabs>
        <w:ind w:left="720"/>
        <w:rPr>
          <w:b/>
          <w:bCs/>
          <w:sz w:val="24"/>
          <w:szCs w:val="24"/>
        </w:rPr>
      </w:pPr>
      <w:r w:rsidRPr="001B1DF1">
        <w:rPr>
          <w:b/>
          <w:bCs/>
          <w:sz w:val="28"/>
          <w:szCs w:val="28"/>
          <w:highlight w:val="yellow"/>
        </w:rPr>
        <w:lastRenderedPageBreak/>
        <w:t xml:space="preserve">Para isso, importamos, como abaixo, no nosso projeto em angular o </w:t>
      </w:r>
      <w:proofErr w:type="spellStart"/>
      <w:r w:rsidRPr="001B1DF1">
        <w:rPr>
          <w:b/>
          <w:bCs/>
          <w:sz w:val="28"/>
          <w:szCs w:val="28"/>
          <w:highlight w:val="yellow"/>
        </w:rPr>
        <w:t>Observable</w:t>
      </w:r>
      <w:proofErr w:type="spellEnd"/>
      <w:r w:rsidRPr="001B1DF1">
        <w:rPr>
          <w:b/>
          <w:bCs/>
          <w:sz w:val="28"/>
          <w:szCs w:val="28"/>
          <w:highlight w:val="yellow"/>
        </w:rPr>
        <w:t xml:space="preserve"> do framework </w:t>
      </w:r>
      <w:proofErr w:type="spellStart"/>
      <w:r w:rsidRPr="001B1DF1">
        <w:rPr>
          <w:b/>
          <w:bCs/>
          <w:sz w:val="28"/>
          <w:szCs w:val="28"/>
          <w:highlight w:val="yellow"/>
        </w:rPr>
        <w:t>rxjs</w:t>
      </w:r>
      <w:proofErr w:type="spellEnd"/>
      <w:r w:rsidRPr="001B1DF1">
        <w:rPr>
          <w:b/>
          <w:bCs/>
          <w:sz w:val="28"/>
          <w:szCs w:val="28"/>
          <w:highlight w:val="yellow"/>
        </w:rPr>
        <w:t xml:space="preserve"> para usarmos este conceito de programação reativa.</w:t>
      </w:r>
    </w:p>
    <w:p w14:paraId="2DF599FA" w14:textId="6B760F75" w:rsidR="007B3DA6" w:rsidRDefault="007B3DA6" w:rsidP="007134B2">
      <w:pPr>
        <w:tabs>
          <w:tab w:val="left" w:pos="5775"/>
        </w:tabs>
        <w:ind w:left="720"/>
        <w:rPr>
          <w:sz w:val="24"/>
          <w:szCs w:val="24"/>
        </w:rPr>
      </w:pPr>
      <w:r>
        <w:rPr>
          <w:noProof/>
        </w:rPr>
        <w:drawing>
          <wp:inline distT="0" distB="0" distL="0" distR="0" wp14:anchorId="0ECDDB61" wp14:editId="289EB442">
            <wp:extent cx="5400040" cy="319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3194050"/>
                    </a:xfrm>
                    <a:prstGeom prst="rect">
                      <a:avLst/>
                    </a:prstGeom>
                  </pic:spPr>
                </pic:pic>
              </a:graphicData>
            </a:graphic>
          </wp:inline>
        </w:drawing>
      </w:r>
    </w:p>
    <w:p w14:paraId="2B3BE049" w14:textId="6EE08F02" w:rsidR="007B3DA6" w:rsidRPr="001B1DF1" w:rsidRDefault="00982FDF" w:rsidP="007134B2">
      <w:pPr>
        <w:tabs>
          <w:tab w:val="left" w:pos="5775"/>
        </w:tabs>
        <w:ind w:left="720"/>
        <w:rPr>
          <w:b/>
          <w:bCs/>
          <w:sz w:val="24"/>
          <w:szCs w:val="24"/>
        </w:rPr>
      </w:pPr>
      <w:r w:rsidRPr="001B1DF1">
        <w:rPr>
          <w:b/>
          <w:bCs/>
          <w:sz w:val="24"/>
          <w:szCs w:val="24"/>
          <w:highlight w:val="yellow"/>
        </w:rPr>
        <w:t xml:space="preserve">O padrão de projetos e códigos </w:t>
      </w:r>
      <w:proofErr w:type="spellStart"/>
      <w:r w:rsidRPr="001B1DF1">
        <w:rPr>
          <w:b/>
          <w:bCs/>
          <w:sz w:val="24"/>
          <w:szCs w:val="24"/>
          <w:highlight w:val="yellow"/>
        </w:rPr>
        <w:t>Observer</w:t>
      </w:r>
      <w:proofErr w:type="spellEnd"/>
      <w:r w:rsidRPr="001B1DF1">
        <w:rPr>
          <w:b/>
          <w:bCs/>
          <w:sz w:val="24"/>
          <w:szCs w:val="24"/>
          <w:highlight w:val="yellow"/>
        </w:rPr>
        <w:t xml:space="preserve"> é um padrão orientado a evento.</w:t>
      </w:r>
    </w:p>
    <w:p w14:paraId="37DB3909" w14:textId="3C446AE3" w:rsidR="00982FDF" w:rsidRPr="001B1DF1" w:rsidRDefault="00982FDF" w:rsidP="007134B2">
      <w:pPr>
        <w:tabs>
          <w:tab w:val="left" w:pos="5775"/>
        </w:tabs>
        <w:ind w:left="720"/>
        <w:rPr>
          <w:b/>
          <w:bCs/>
          <w:sz w:val="24"/>
          <w:szCs w:val="24"/>
        </w:rPr>
      </w:pPr>
      <w:r w:rsidRPr="001B1DF1">
        <w:rPr>
          <w:b/>
          <w:bCs/>
          <w:sz w:val="24"/>
          <w:szCs w:val="24"/>
          <w:highlight w:val="yellow"/>
        </w:rPr>
        <w:t xml:space="preserve">Neste padrão existe um cara chamado </w:t>
      </w:r>
      <w:proofErr w:type="spellStart"/>
      <w:r w:rsidRPr="001B1DF1">
        <w:rPr>
          <w:b/>
          <w:bCs/>
          <w:sz w:val="24"/>
          <w:szCs w:val="24"/>
          <w:highlight w:val="yellow"/>
        </w:rPr>
        <w:t>Subject</w:t>
      </w:r>
      <w:proofErr w:type="spellEnd"/>
      <w:r w:rsidRPr="001B1DF1">
        <w:rPr>
          <w:b/>
          <w:bCs/>
          <w:sz w:val="24"/>
          <w:szCs w:val="24"/>
          <w:highlight w:val="yellow"/>
        </w:rPr>
        <w:t>, que é o cara que tem a capacidade de monitorar quando o Evento acontece.</w:t>
      </w:r>
    </w:p>
    <w:p w14:paraId="27C564BA" w14:textId="63608E87" w:rsidR="00982FDF" w:rsidRDefault="00982FDF" w:rsidP="007134B2">
      <w:pPr>
        <w:tabs>
          <w:tab w:val="left" w:pos="5775"/>
        </w:tabs>
        <w:ind w:left="720"/>
        <w:rPr>
          <w:sz w:val="24"/>
          <w:szCs w:val="24"/>
        </w:rPr>
      </w:pPr>
      <w:r w:rsidRPr="001B1DF1">
        <w:rPr>
          <w:b/>
          <w:bCs/>
          <w:sz w:val="24"/>
          <w:szCs w:val="24"/>
          <w:highlight w:val="yellow"/>
        </w:rPr>
        <w:t xml:space="preserve">Também neste padrão tem os </w:t>
      </w:r>
      <w:proofErr w:type="spellStart"/>
      <w:r w:rsidRPr="001B1DF1">
        <w:rPr>
          <w:b/>
          <w:bCs/>
          <w:sz w:val="24"/>
          <w:szCs w:val="24"/>
          <w:highlight w:val="yellow"/>
        </w:rPr>
        <w:t>Observers</w:t>
      </w:r>
      <w:proofErr w:type="spellEnd"/>
      <w:r w:rsidRPr="001B1DF1">
        <w:rPr>
          <w:b/>
          <w:bCs/>
          <w:sz w:val="24"/>
          <w:szCs w:val="24"/>
          <w:highlight w:val="yellow"/>
        </w:rPr>
        <w:t xml:space="preserve"> que são os códigos ou as pessoas que estão interessadas em um determinado evento</w:t>
      </w:r>
      <w:r>
        <w:rPr>
          <w:sz w:val="24"/>
          <w:szCs w:val="24"/>
        </w:rPr>
        <w:t>.</w:t>
      </w:r>
      <w:r w:rsidR="00F31D21">
        <w:rPr>
          <w:sz w:val="24"/>
          <w:szCs w:val="24"/>
        </w:rPr>
        <w:t xml:space="preserve"> Mas neste projeto, como temos o </w:t>
      </w:r>
      <w:proofErr w:type="spellStart"/>
      <w:r w:rsidR="00F31D21" w:rsidRPr="001B1DF1">
        <w:rPr>
          <w:b/>
          <w:bCs/>
          <w:sz w:val="24"/>
          <w:szCs w:val="24"/>
          <w:highlight w:val="yellow"/>
        </w:rPr>
        <w:t>Subject</w:t>
      </w:r>
      <w:proofErr w:type="spellEnd"/>
      <w:r w:rsidR="00F31D21" w:rsidRPr="001B1DF1">
        <w:rPr>
          <w:b/>
          <w:bCs/>
          <w:sz w:val="24"/>
          <w:szCs w:val="24"/>
          <w:highlight w:val="yellow"/>
        </w:rPr>
        <w:t xml:space="preserve"> que consegue monitorar os eventos, podemos fazer com que os </w:t>
      </w:r>
      <w:proofErr w:type="spellStart"/>
      <w:r w:rsidR="00F31D21" w:rsidRPr="001B1DF1">
        <w:rPr>
          <w:b/>
          <w:bCs/>
          <w:sz w:val="24"/>
          <w:szCs w:val="24"/>
          <w:highlight w:val="yellow"/>
        </w:rPr>
        <w:t>Observers</w:t>
      </w:r>
      <w:proofErr w:type="spellEnd"/>
      <w:r w:rsidR="00F31D21" w:rsidRPr="001B1DF1">
        <w:rPr>
          <w:b/>
          <w:bCs/>
          <w:sz w:val="24"/>
          <w:szCs w:val="24"/>
          <w:highlight w:val="yellow"/>
        </w:rPr>
        <w:t xml:space="preserve"> deleguem para os </w:t>
      </w:r>
      <w:proofErr w:type="spellStart"/>
      <w:r w:rsidR="00F31D21" w:rsidRPr="001B1DF1">
        <w:rPr>
          <w:b/>
          <w:bCs/>
          <w:sz w:val="24"/>
          <w:szCs w:val="24"/>
          <w:highlight w:val="yellow"/>
        </w:rPr>
        <w:t>Subjects</w:t>
      </w:r>
      <w:proofErr w:type="spellEnd"/>
      <w:r w:rsidR="00F31D21" w:rsidRPr="001B1DF1">
        <w:rPr>
          <w:b/>
          <w:bCs/>
          <w:sz w:val="24"/>
          <w:szCs w:val="24"/>
          <w:highlight w:val="yellow"/>
        </w:rPr>
        <w:t xml:space="preserve"> esta monitoração dos eventos e quando um determinado evento acontecer, o </w:t>
      </w:r>
      <w:proofErr w:type="spellStart"/>
      <w:r w:rsidR="00F31D21" w:rsidRPr="001B1DF1">
        <w:rPr>
          <w:b/>
          <w:bCs/>
          <w:sz w:val="24"/>
          <w:szCs w:val="24"/>
          <w:highlight w:val="yellow"/>
        </w:rPr>
        <w:t>Subject</w:t>
      </w:r>
      <w:proofErr w:type="spellEnd"/>
      <w:r w:rsidR="00F31D21" w:rsidRPr="001B1DF1">
        <w:rPr>
          <w:b/>
          <w:bCs/>
          <w:sz w:val="24"/>
          <w:szCs w:val="24"/>
          <w:highlight w:val="yellow"/>
        </w:rPr>
        <w:t xml:space="preserve"> possa alertar os </w:t>
      </w:r>
      <w:proofErr w:type="spellStart"/>
      <w:r w:rsidR="00F31D21" w:rsidRPr="001B1DF1">
        <w:rPr>
          <w:b/>
          <w:bCs/>
          <w:sz w:val="24"/>
          <w:szCs w:val="24"/>
          <w:highlight w:val="yellow"/>
        </w:rPr>
        <w:t>Observers</w:t>
      </w:r>
      <w:proofErr w:type="spellEnd"/>
      <w:r w:rsidR="00F31D21" w:rsidRPr="001B1DF1">
        <w:rPr>
          <w:b/>
          <w:bCs/>
          <w:sz w:val="24"/>
          <w:szCs w:val="24"/>
          <w:highlight w:val="yellow"/>
        </w:rPr>
        <w:t xml:space="preserve"> que determinado evento ocorreu.</w:t>
      </w:r>
    </w:p>
    <w:p w14:paraId="0A48CFE6" w14:textId="4E36A95E" w:rsidR="007970FC" w:rsidRPr="001B1DF1" w:rsidRDefault="007970FC" w:rsidP="007134B2">
      <w:pPr>
        <w:tabs>
          <w:tab w:val="left" w:pos="5775"/>
        </w:tabs>
        <w:ind w:left="720"/>
        <w:rPr>
          <w:b/>
          <w:bCs/>
          <w:sz w:val="24"/>
          <w:szCs w:val="24"/>
        </w:rPr>
      </w:pPr>
      <w:r w:rsidRPr="001B1DF1">
        <w:rPr>
          <w:b/>
          <w:bCs/>
          <w:sz w:val="24"/>
          <w:szCs w:val="24"/>
          <w:highlight w:val="yellow"/>
        </w:rPr>
        <w:t xml:space="preserve">Cada </w:t>
      </w:r>
      <w:proofErr w:type="spellStart"/>
      <w:r w:rsidRPr="001B1DF1">
        <w:rPr>
          <w:b/>
          <w:bCs/>
          <w:sz w:val="24"/>
          <w:szCs w:val="24"/>
          <w:highlight w:val="yellow"/>
        </w:rPr>
        <w:t>Observer</w:t>
      </w:r>
      <w:proofErr w:type="spellEnd"/>
      <w:r w:rsidRPr="001B1DF1">
        <w:rPr>
          <w:b/>
          <w:bCs/>
          <w:sz w:val="24"/>
          <w:szCs w:val="24"/>
          <w:highlight w:val="yellow"/>
        </w:rPr>
        <w:t xml:space="preserve"> deve registrar para o </w:t>
      </w:r>
      <w:proofErr w:type="spellStart"/>
      <w:r w:rsidRPr="001B1DF1">
        <w:rPr>
          <w:b/>
          <w:bCs/>
          <w:sz w:val="24"/>
          <w:szCs w:val="24"/>
          <w:highlight w:val="yellow"/>
        </w:rPr>
        <w:t>Subject</w:t>
      </w:r>
      <w:proofErr w:type="spellEnd"/>
      <w:r w:rsidRPr="001B1DF1">
        <w:rPr>
          <w:b/>
          <w:bCs/>
          <w:sz w:val="24"/>
          <w:szCs w:val="24"/>
          <w:highlight w:val="yellow"/>
        </w:rPr>
        <w:t xml:space="preserve"> o desejo de receber alertas quando um evento acontecer para que o </w:t>
      </w:r>
      <w:proofErr w:type="spellStart"/>
      <w:r w:rsidRPr="001B1DF1">
        <w:rPr>
          <w:b/>
          <w:bCs/>
          <w:sz w:val="24"/>
          <w:szCs w:val="24"/>
          <w:highlight w:val="yellow"/>
        </w:rPr>
        <w:t>Subject</w:t>
      </w:r>
      <w:proofErr w:type="spellEnd"/>
      <w:r w:rsidRPr="001B1DF1">
        <w:rPr>
          <w:b/>
          <w:bCs/>
          <w:sz w:val="24"/>
          <w:szCs w:val="24"/>
          <w:highlight w:val="yellow"/>
        </w:rPr>
        <w:t xml:space="preserve"> possa realizar a monitoração e alertar quando um determinado evento acontecer.</w:t>
      </w:r>
    </w:p>
    <w:p w14:paraId="220C49C0" w14:textId="7A665796" w:rsidR="007970FC" w:rsidRDefault="007970FC" w:rsidP="007134B2">
      <w:pPr>
        <w:tabs>
          <w:tab w:val="left" w:pos="5775"/>
        </w:tabs>
        <w:ind w:left="720"/>
        <w:rPr>
          <w:sz w:val="24"/>
          <w:szCs w:val="24"/>
        </w:rPr>
      </w:pPr>
      <w:r>
        <w:rPr>
          <w:noProof/>
        </w:rPr>
        <w:lastRenderedPageBreak/>
        <w:drawing>
          <wp:inline distT="0" distB="0" distL="0" distR="0" wp14:anchorId="576F3CF9" wp14:editId="3F5D53D8">
            <wp:extent cx="5400040" cy="3296285"/>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296285"/>
                    </a:xfrm>
                    <a:prstGeom prst="rect">
                      <a:avLst/>
                    </a:prstGeom>
                  </pic:spPr>
                </pic:pic>
              </a:graphicData>
            </a:graphic>
          </wp:inline>
        </w:drawing>
      </w:r>
    </w:p>
    <w:p w14:paraId="433B18B1" w14:textId="14485E48" w:rsidR="007970FC" w:rsidRDefault="0089152C" w:rsidP="007134B2">
      <w:pPr>
        <w:tabs>
          <w:tab w:val="left" w:pos="5775"/>
        </w:tabs>
        <w:ind w:left="720"/>
        <w:rPr>
          <w:sz w:val="24"/>
          <w:szCs w:val="24"/>
        </w:rPr>
      </w:pPr>
      <w:r>
        <w:rPr>
          <w:sz w:val="24"/>
          <w:szCs w:val="24"/>
        </w:rPr>
        <w:t xml:space="preserve">Imagina que temos um evento de Compra e temos um Observador que é para enviar um e-mail ao usuário, temos outro observador que é para dar baixa no estoque, o </w:t>
      </w:r>
      <w:proofErr w:type="spellStart"/>
      <w:r>
        <w:rPr>
          <w:sz w:val="24"/>
          <w:szCs w:val="24"/>
        </w:rPr>
        <w:t>Subject</w:t>
      </w:r>
      <w:proofErr w:type="spellEnd"/>
      <w:r>
        <w:rPr>
          <w:sz w:val="24"/>
          <w:szCs w:val="24"/>
        </w:rPr>
        <w:t xml:space="preserve"> que é quem está monitorando este evento de compra que vai notificar o observador de e-mail para que ele possa enviar um e-mail e vai notificar também o observador de estoque para dar baixa no estoque.</w:t>
      </w:r>
    </w:p>
    <w:p w14:paraId="3755AFFF" w14:textId="7FAC5D63" w:rsidR="0089152C" w:rsidRDefault="00F346B5" w:rsidP="007134B2">
      <w:pPr>
        <w:tabs>
          <w:tab w:val="left" w:pos="5775"/>
        </w:tabs>
        <w:ind w:left="720"/>
        <w:rPr>
          <w:sz w:val="24"/>
          <w:szCs w:val="24"/>
        </w:rPr>
      </w:pPr>
      <w:r>
        <w:rPr>
          <w:noProof/>
        </w:rPr>
        <w:drawing>
          <wp:inline distT="0" distB="0" distL="0" distR="0" wp14:anchorId="77185C0F" wp14:editId="4101DDF2">
            <wp:extent cx="5400040" cy="352298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522980"/>
                    </a:xfrm>
                    <a:prstGeom prst="rect">
                      <a:avLst/>
                    </a:prstGeom>
                  </pic:spPr>
                </pic:pic>
              </a:graphicData>
            </a:graphic>
          </wp:inline>
        </w:drawing>
      </w:r>
    </w:p>
    <w:p w14:paraId="128792F5" w14:textId="3EF06238" w:rsidR="00F346B5" w:rsidRDefault="00F346B5" w:rsidP="007134B2">
      <w:pPr>
        <w:tabs>
          <w:tab w:val="left" w:pos="5775"/>
        </w:tabs>
        <w:ind w:left="720"/>
        <w:rPr>
          <w:b/>
          <w:bCs/>
          <w:sz w:val="24"/>
          <w:szCs w:val="24"/>
        </w:rPr>
      </w:pPr>
      <w:r w:rsidRPr="00F346B5">
        <w:rPr>
          <w:b/>
          <w:bCs/>
          <w:sz w:val="24"/>
          <w:szCs w:val="24"/>
          <w:highlight w:val="yellow"/>
        </w:rPr>
        <w:t xml:space="preserve">Os </w:t>
      </w:r>
      <w:proofErr w:type="spellStart"/>
      <w:r w:rsidRPr="00F346B5">
        <w:rPr>
          <w:b/>
          <w:bCs/>
          <w:sz w:val="24"/>
          <w:szCs w:val="24"/>
          <w:highlight w:val="yellow"/>
        </w:rPr>
        <w:t>Observables</w:t>
      </w:r>
      <w:proofErr w:type="spellEnd"/>
      <w:r w:rsidRPr="00F346B5">
        <w:rPr>
          <w:b/>
          <w:bCs/>
          <w:sz w:val="24"/>
          <w:szCs w:val="24"/>
          <w:highlight w:val="yellow"/>
        </w:rPr>
        <w:t xml:space="preserve"> são a evolução do que temos no JS de call-back (</w:t>
      </w:r>
      <w:proofErr w:type="gramStart"/>
      <w:r w:rsidRPr="00F346B5">
        <w:rPr>
          <w:b/>
          <w:bCs/>
          <w:sz w:val="24"/>
          <w:szCs w:val="24"/>
          <w:highlight w:val="yellow"/>
        </w:rPr>
        <w:t>um função</w:t>
      </w:r>
      <w:proofErr w:type="gramEnd"/>
      <w:r w:rsidRPr="00F346B5">
        <w:rPr>
          <w:b/>
          <w:bCs/>
          <w:sz w:val="24"/>
          <w:szCs w:val="24"/>
          <w:highlight w:val="yellow"/>
        </w:rPr>
        <w:t xml:space="preserve"> chama outra função dentro dos parâmetros) e das </w:t>
      </w:r>
      <w:proofErr w:type="spellStart"/>
      <w:r w:rsidRPr="00F346B5">
        <w:rPr>
          <w:b/>
          <w:bCs/>
          <w:sz w:val="24"/>
          <w:szCs w:val="24"/>
          <w:highlight w:val="yellow"/>
        </w:rPr>
        <w:t>Promises</w:t>
      </w:r>
      <w:proofErr w:type="spellEnd"/>
      <w:r w:rsidRPr="00F346B5">
        <w:rPr>
          <w:b/>
          <w:bCs/>
          <w:sz w:val="24"/>
          <w:szCs w:val="24"/>
          <w:highlight w:val="yellow"/>
        </w:rPr>
        <w:t>.</w:t>
      </w:r>
    </w:p>
    <w:p w14:paraId="26F4E06D" w14:textId="622322ED" w:rsidR="00F346B5" w:rsidRDefault="00F346B5" w:rsidP="007134B2">
      <w:pPr>
        <w:tabs>
          <w:tab w:val="left" w:pos="5775"/>
        </w:tabs>
        <w:ind w:left="720"/>
        <w:rPr>
          <w:sz w:val="24"/>
          <w:szCs w:val="24"/>
        </w:rPr>
      </w:pPr>
      <w:r>
        <w:rPr>
          <w:noProof/>
        </w:rPr>
        <w:lastRenderedPageBreak/>
        <w:drawing>
          <wp:inline distT="0" distB="0" distL="0" distR="0" wp14:anchorId="60BEA7FE" wp14:editId="49A1E035">
            <wp:extent cx="5400040" cy="296037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960370"/>
                    </a:xfrm>
                    <a:prstGeom prst="rect">
                      <a:avLst/>
                    </a:prstGeom>
                  </pic:spPr>
                </pic:pic>
              </a:graphicData>
            </a:graphic>
          </wp:inline>
        </w:drawing>
      </w:r>
    </w:p>
    <w:p w14:paraId="71696918" w14:textId="601B4E5B" w:rsidR="00643D9E" w:rsidRDefault="00643D9E" w:rsidP="00643D9E">
      <w:pPr>
        <w:tabs>
          <w:tab w:val="left" w:pos="5775"/>
        </w:tabs>
        <w:ind w:left="720"/>
        <w:rPr>
          <w:sz w:val="24"/>
          <w:szCs w:val="24"/>
        </w:rPr>
      </w:pPr>
      <w:r>
        <w:rPr>
          <w:sz w:val="24"/>
          <w:szCs w:val="24"/>
        </w:rPr>
        <w:t xml:space="preserve">No código acima, usando o </w:t>
      </w:r>
      <w:proofErr w:type="spellStart"/>
      <w:r>
        <w:rPr>
          <w:sz w:val="24"/>
          <w:szCs w:val="24"/>
        </w:rPr>
        <w:t>Observable</w:t>
      </w:r>
      <w:proofErr w:type="spellEnd"/>
      <w:r>
        <w:rPr>
          <w:sz w:val="24"/>
          <w:szCs w:val="24"/>
        </w:rPr>
        <w:t>, vamos explicar.</w:t>
      </w:r>
    </w:p>
    <w:p w14:paraId="1299F478" w14:textId="7A57ECA8" w:rsidR="00643D9E" w:rsidRDefault="00643D9E" w:rsidP="00643D9E">
      <w:pPr>
        <w:tabs>
          <w:tab w:val="left" w:pos="5775"/>
        </w:tabs>
        <w:ind w:left="720"/>
        <w:rPr>
          <w:sz w:val="24"/>
          <w:szCs w:val="24"/>
        </w:rPr>
      </w:pPr>
      <w:r>
        <w:rPr>
          <w:sz w:val="24"/>
          <w:szCs w:val="24"/>
        </w:rPr>
        <w:t xml:space="preserve">No primeiro bloco temos uma função que recebe como parâmetro um produto do tipo Produto, que </w:t>
      </w:r>
      <w:proofErr w:type="spellStart"/>
      <w:r>
        <w:rPr>
          <w:sz w:val="24"/>
          <w:szCs w:val="24"/>
        </w:rPr>
        <w:t>trás</w:t>
      </w:r>
      <w:proofErr w:type="spellEnd"/>
      <w:r>
        <w:rPr>
          <w:sz w:val="24"/>
          <w:szCs w:val="24"/>
        </w:rPr>
        <w:t xml:space="preserve"> um retorno do tipo </w:t>
      </w:r>
      <w:proofErr w:type="spellStart"/>
      <w:r>
        <w:rPr>
          <w:sz w:val="24"/>
          <w:szCs w:val="24"/>
        </w:rPr>
        <w:t>Observable</w:t>
      </w:r>
      <w:proofErr w:type="spellEnd"/>
      <w:r>
        <w:rPr>
          <w:sz w:val="24"/>
          <w:szCs w:val="24"/>
        </w:rPr>
        <w:t>&lt;Produto&gt; (</w:t>
      </w:r>
      <w:r w:rsidRPr="001B1DF1">
        <w:rPr>
          <w:sz w:val="24"/>
          <w:szCs w:val="24"/>
          <w:highlight w:val="yellow"/>
        </w:rPr>
        <w:t>aqui estamos dizendo que esta função está interessada em algum monitoramento, neste caso o retorno de sucesso do Post no banco de dados da requisição).</w:t>
      </w:r>
      <w:r>
        <w:rPr>
          <w:sz w:val="24"/>
          <w:szCs w:val="24"/>
        </w:rPr>
        <w:t xml:space="preserve"> Essa função simplesmente faz um Post do tipo produto, na URL que passamos com parâmetro e com o conteúdo do parâmetro “produto</w:t>
      </w:r>
      <w:r w:rsidR="001B1DF1">
        <w:rPr>
          <w:sz w:val="24"/>
          <w:szCs w:val="24"/>
        </w:rPr>
        <w:t>”</w:t>
      </w:r>
      <w:r>
        <w:rPr>
          <w:sz w:val="24"/>
          <w:szCs w:val="24"/>
        </w:rPr>
        <w:t xml:space="preserve"> que passamos.</w:t>
      </w:r>
    </w:p>
    <w:p w14:paraId="6F69EB90" w14:textId="7B374EE1" w:rsidR="00643D9E" w:rsidRPr="001B1DF1" w:rsidRDefault="00643D9E" w:rsidP="00643D9E">
      <w:pPr>
        <w:tabs>
          <w:tab w:val="left" w:pos="5775"/>
        </w:tabs>
        <w:ind w:left="720"/>
        <w:rPr>
          <w:b/>
          <w:bCs/>
          <w:sz w:val="24"/>
          <w:szCs w:val="24"/>
        </w:rPr>
      </w:pPr>
      <w:r w:rsidRPr="001B1DF1">
        <w:rPr>
          <w:b/>
          <w:bCs/>
          <w:sz w:val="24"/>
          <w:szCs w:val="24"/>
          <w:highlight w:val="yellow"/>
        </w:rPr>
        <w:t>No segundo bloco criamos uma função que vai simplesmente servir para registrar (</w:t>
      </w:r>
      <w:proofErr w:type="spellStart"/>
      <w:r w:rsidRPr="001B1DF1">
        <w:rPr>
          <w:b/>
          <w:bCs/>
          <w:sz w:val="24"/>
          <w:szCs w:val="24"/>
          <w:highlight w:val="yellow"/>
        </w:rPr>
        <w:t>subscribe</w:t>
      </w:r>
      <w:proofErr w:type="spellEnd"/>
      <w:r w:rsidRPr="001B1DF1">
        <w:rPr>
          <w:b/>
          <w:bCs/>
          <w:sz w:val="24"/>
          <w:szCs w:val="24"/>
          <w:highlight w:val="yellow"/>
        </w:rPr>
        <w:t xml:space="preserve">) e monitorar essa ação de post no banco de dados. Para isso passamos a nossa função com o </w:t>
      </w:r>
      <w:proofErr w:type="spellStart"/>
      <w:r w:rsidRPr="001B1DF1">
        <w:rPr>
          <w:b/>
          <w:bCs/>
          <w:sz w:val="24"/>
          <w:szCs w:val="24"/>
          <w:highlight w:val="yellow"/>
        </w:rPr>
        <w:t>subscribe</w:t>
      </w:r>
      <w:proofErr w:type="spellEnd"/>
      <w:r w:rsidRPr="001B1DF1">
        <w:rPr>
          <w:b/>
          <w:bCs/>
          <w:sz w:val="24"/>
          <w:szCs w:val="24"/>
          <w:highlight w:val="yellow"/>
        </w:rPr>
        <w:t xml:space="preserve"> e no parâmetro do </w:t>
      </w:r>
      <w:proofErr w:type="spellStart"/>
      <w:r w:rsidRPr="001B1DF1">
        <w:rPr>
          <w:b/>
          <w:bCs/>
          <w:sz w:val="24"/>
          <w:szCs w:val="24"/>
          <w:highlight w:val="yellow"/>
        </w:rPr>
        <w:t>subscribe</w:t>
      </w:r>
      <w:proofErr w:type="spellEnd"/>
      <w:r w:rsidRPr="001B1DF1">
        <w:rPr>
          <w:b/>
          <w:bCs/>
          <w:sz w:val="24"/>
          <w:szCs w:val="24"/>
          <w:highlight w:val="yellow"/>
        </w:rPr>
        <w:t xml:space="preserve"> passamos a função que queremos fazer quando der certo o POST, nesse caso mostrar a mensagem “Salvo com sucesso!”.</w:t>
      </w:r>
    </w:p>
    <w:p w14:paraId="5BB3FEF2" w14:textId="352001FF" w:rsidR="00087BDB" w:rsidRDefault="00087BDB" w:rsidP="00087BDB">
      <w:pPr>
        <w:pStyle w:val="PargrafodaLista"/>
        <w:numPr>
          <w:ilvl w:val="0"/>
          <w:numId w:val="35"/>
        </w:numPr>
        <w:tabs>
          <w:tab w:val="left" w:pos="5775"/>
        </w:tabs>
        <w:rPr>
          <w:b/>
          <w:bCs/>
          <w:sz w:val="24"/>
          <w:szCs w:val="24"/>
        </w:rPr>
      </w:pPr>
      <w:r w:rsidRPr="00087BDB">
        <w:rPr>
          <w:b/>
          <w:bCs/>
          <w:sz w:val="24"/>
          <w:szCs w:val="24"/>
          <w:highlight w:val="yellow"/>
        </w:rPr>
        <w:t>Services</w:t>
      </w:r>
      <w:r>
        <w:rPr>
          <w:b/>
          <w:bCs/>
          <w:sz w:val="24"/>
          <w:szCs w:val="24"/>
        </w:rPr>
        <w:t>:</w:t>
      </w:r>
    </w:p>
    <w:p w14:paraId="13DA08D9" w14:textId="2899E2C9" w:rsidR="00643D9E" w:rsidRDefault="00EC1423" w:rsidP="00087BDB">
      <w:pPr>
        <w:tabs>
          <w:tab w:val="left" w:pos="5775"/>
        </w:tabs>
        <w:ind w:left="360"/>
        <w:rPr>
          <w:sz w:val="24"/>
          <w:szCs w:val="24"/>
        </w:rPr>
      </w:pPr>
      <w:r w:rsidRPr="00F21921">
        <w:rPr>
          <w:b/>
          <w:bCs/>
          <w:sz w:val="24"/>
          <w:szCs w:val="24"/>
          <w:highlight w:val="yellow"/>
        </w:rPr>
        <w:t>São classes que tem como objetivo principal organizar e compartilhar métodos e dados entre componentes.</w:t>
      </w:r>
      <w:r w:rsidR="00EB59CC" w:rsidRPr="00F21921">
        <w:rPr>
          <w:b/>
          <w:bCs/>
          <w:sz w:val="24"/>
          <w:szCs w:val="24"/>
          <w:highlight w:val="yellow"/>
        </w:rPr>
        <w:t xml:space="preserve"> Também posso usar </w:t>
      </w:r>
      <w:proofErr w:type="spellStart"/>
      <w:r w:rsidR="00EB59CC" w:rsidRPr="00F21921">
        <w:rPr>
          <w:b/>
          <w:bCs/>
          <w:sz w:val="24"/>
          <w:szCs w:val="24"/>
          <w:highlight w:val="yellow"/>
        </w:rPr>
        <w:t>services</w:t>
      </w:r>
      <w:proofErr w:type="spellEnd"/>
      <w:r w:rsidR="00EB59CC" w:rsidRPr="00F21921">
        <w:rPr>
          <w:b/>
          <w:bCs/>
          <w:sz w:val="24"/>
          <w:szCs w:val="24"/>
          <w:highlight w:val="yellow"/>
        </w:rPr>
        <w:t xml:space="preserve"> dentro de diretivas</w:t>
      </w:r>
      <w:r w:rsidR="00EB59CC">
        <w:rPr>
          <w:sz w:val="24"/>
          <w:szCs w:val="24"/>
        </w:rPr>
        <w:t>.</w:t>
      </w:r>
    </w:p>
    <w:p w14:paraId="329E0320" w14:textId="16C6DF95" w:rsidR="00EB59CC" w:rsidRPr="00F21921" w:rsidRDefault="00E92DB1" w:rsidP="00087BDB">
      <w:pPr>
        <w:tabs>
          <w:tab w:val="left" w:pos="5775"/>
        </w:tabs>
        <w:ind w:left="360"/>
        <w:rPr>
          <w:b/>
          <w:bCs/>
          <w:sz w:val="24"/>
          <w:szCs w:val="24"/>
        </w:rPr>
      </w:pPr>
      <w:r w:rsidRPr="00F21921">
        <w:rPr>
          <w:b/>
          <w:bCs/>
          <w:sz w:val="24"/>
          <w:szCs w:val="24"/>
          <w:highlight w:val="yellow"/>
        </w:rPr>
        <w:t>A ideia é que a parte visual sempre fique com os componentes e a parte não visual como é a organização do código e as responsabilidades a gente deixe com os Services.</w:t>
      </w:r>
    </w:p>
    <w:p w14:paraId="667C1D56" w14:textId="49103EA0" w:rsidR="00E92DB1" w:rsidRPr="00F21921" w:rsidRDefault="00126DE6" w:rsidP="00087BDB">
      <w:pPr>
        <w:tabs>
          <w:tab w:val="left" w:pos="5775"/>
        </w:tabs>
        <w:ind w:left="360"/>
        <w:rPr>
          <w:b/>
          <w:bCs/>
          <w:sz w:val="24"/>
          <w:szCs w:val="24"/>
        </w:rPr>
      </w:pPr>
      <w:r>
        <w:rPr>
          <w:sz w:val="24"/>
          <w:szCs w:val="24"/>
        </w:rPr>
        <w:t xml:space="preserve">Ou seja, </w:t>
      </w:r>
      <w:r w:rsidRPr="00F21921">
        <w:rPr>
          <w:b/>
          <w:bCs/>
          <w:sz w:val="24"/>
          <w:szCs w:val="24"/>
          <w:highlight w:val="yellow"/>
        </w:rPr>
        <w:t xml:space="preserve">os </w:t>
      </w:r>
      <w:proofErr w:type="spellStart"/>
      <w:r w:rsidRPr="00F21921">
        <w:rPr>
          <w:b/>
          <w:bCs/>
          <w:sz w:val="24"/>
          <w:szCs w:val="24"/>
          <w:highlight w:val="yellow"/>
        </w:rPr>
        <w:t>services</w:t>
      </w:r>
      <w:proofErr w:type="spellEnd"/>
      <w:r w:rsidRPr="00F21921">
        <w:rPr>
          <w:b/>
          <w:bCs/>
          <w:sz w:val="24"/>
          <w:szCs w:val="24"/>
          <w:highlight w:val="yellow"/>
        </w:rPr>
        <w:t xml:space="preserve"> servem para termos lógicas que podemos usar para várias componentes, não somente para um, e assim organizarmos quais componentes vão utilizar quais lógicas.</w:t>
      </w:r>
    </w:p>
    <w:p w14:paraId="0F3F6415" w14:textId="0E55BBE9" w:rsidR="00126DE6" w:rsidRDefault="00126DE6" w:rsidP="00087BDB">
      <w:pPr>
        <w:tabs>
          <w:tab w:val="left" w:pos="5775"/>
        </w:tabs>
        <w:ind w:left="360"/>
        <w:rPr>
          <w:sz w:val="24"/>
          <w:szCs w:val="24"/>
        </w:rPr>
      </w:pPr>
    </w:p>
    <w:p w14:paraId="6A8CBA47" w14:textId="3F6F0483" w:rsidR="003674C6" w:rsidRDefault="00DA65E0" w:rsidP="00087BDB">
      <w:pPr>
        <w:tabs>
          <w:tab w:val="left" w:pos="5775"/>
        </w:tabs>
        <w:ind w:left="360"/>
        <w:rPr>
          <w:sz w:val="24"/>
          <w:szCs w:val="24"/>
        </w:rPr>
      </w:pPr>
      <w:r>
        <w:rPr>
          <w:noProof/>
        </w:rPr>
        <w:lastRenderedPageBreak/>
        <w:drawing>
          <wp:inline distT="0" distB="0" distL="0" distR="0" wp14:anchorId="1DB7466B" wp14:editId="38661637">
            <wp:extent cx="5400040" cy="341249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412490"/>
                    </a:xfrm>
                    <a:prstGeom prst="rect">
                      <a:avLst/>
                    </a:prstGeom>
                  </pic:spPr>
                </pic:pic>
              </a:graphicData>
            </a:graphic>
          </wp:inline>
        </w:drawing>
      </w:r>
    </w:p>
    <w:p w14:paraId="210CE8D6" w14:textId="1A3B2D2F" w:rsidR="00DA65E0" w:rsidRPr="00F21921" w:rsidRDefault="00DA65E0" w:rsidP="00087BDB">
      <w:pPr>
        <w:tabs>
          <w:tab w:val="left" w:pos="5775"/>
        </w:tabs>
        <w:ind w:left="360"/>
        <w:rPr>
          <w:b/>
          <w:bCs/>
          <w:sz w:val="24"/>
          <w:szCs w:val="24"/>
        </w:rPr>
      </w:pPr>
      <w:r w:rsidRPr="00F21921">
        <w:rPr>
          <w:b/>
          <w:bCs/>
          <w:sz w:val="24"/>
          <w:szCs w:val="24"/>
          <w:highlight w:val="yellow"/>
        </w:rPr>
        <w:t xml:space="preserve">Teremos sempre </w:t>
      </w:r>
      <w:proofErr w:type="spellStart"/>
      <w:r w:rsidRPr="00F21921">
        <w:rPr>
          <w:b/>
          <w:bCs/>
          <w:sz w:val="24"/>
          <w:szCs w:val="24"/>
          <w:highlight w:val="yellow"/>
        </w:rPr>
        <w:t>services</w:t>
      </w:r>
      <w:proofErr w:type="spellEnd"/>
      <w:r w:rsidRPr="00F21921">
        <w:rPr>
          <w:b/>
          <w:bCs/>
          <w:sz w:val="24"/>
          <w:szCs w:val="24"/>
          <w:highlight w:val="yellow"/>
        </w:rPr>
        <w:t xml:space="preserve"> com lógicas coerentes de funcionalidades.</w:t>
      </w:r>
      <w:r w:rsidRPr="00F21921">
        <w:rPr>
          <w:b/>
          <w:bCs/>
          <w:sz w:val="24"/>
          <w:szCs w:val="24"/>
        </w:rPr>
        <w:t xml:space="preserve"> </w:t>
      </w:r>
    </w:p>
    <w:p w14:paraId="6B41355E" w14:textId="59436C7F" w:rsidR="00AD75CA" w:rsidRDefault="000303A1" w:rsidP="00087BDB">
      <w:pPr>
        <w:tabs>
          <w:tab w:val="left" w:pos="5775"/>
        </w:tabs>
        <w:ind w:left="360"/>
        <w:rPr>
          <w:sz w:val="24"/>
          <w:szCs w:val="24"/>
        </w:rPr>
      </w:pPr>
      <w:r>
        <w:rPr>
          <w:sz w:val="24"/>
          <w:szCs w:val="24"/>
        </w:rPr>
        <w:t>Para criarmos um Service podemos usar o comando abaixo:</w:t>
      </w:r>
    </w:p>
    <w:p w14:paraId="0AA618F6" w14:textId="67738856" w:rsidR="000303A1" w:rsidRDefault="000303A1" w:rsidP="00087BDB">
      <w:pPr>
        <w:tabs>
          <w:tab w:val="left" w:pos="5775"/>
        </w:tabs>
        <w:ind w:left="360"/>
        <w:rPr>
          <w:sz w:val="24"/>
          <w:szCs w:val="24"/>
        </w:rPr>
      </w:pPr>
      <w:r>
        <w:rPr>
          <w:noProof/>
        </w:rPr>
        <w:drawing>
          <wp:inline distT="0" distB="0" distL="0" distR="0" wp14:anchorId="0FBEE3E6" wp14:editId="4BCF36BB">
            <wp:extent cx="5400040" cy="3585845"/>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585845"/>
                    </a:xfrm>
                    <a:prstGeom prst="rect">
                      <a:avLst/>
                    </a:prstGeom>
                  </pic:spPr>
                </pic:pic>
              </a:graphicData>
            </a:graphic>
          </wp:inline>
        </w:drawing>
      </w:r>
    </w:p>
    <w:p w14:paraId="5642345E" w14:textId="0286FABE" w:rsidR="000303A1" w:rsidRPr="00F21921" w:rsidRDefault="00C82385" w:rsidP="00087BDB">
      <w:pPr>
        <w:tabs>
          <w:tab w:val="left" w:pos="5775"/>
        </w:tabs>
        <w:ind w:left="360"/>
        <w:rPr>
          <w:b/>
          <w:bCs/>
          <w:sz w:val="24"/>
          <w:szCs w:val="24"/>
        </w:rPr>
      </w:pPr>
      <w:r w:rsidRPr="00F21921">
        <w:rPr>
          <w:b/>
          <w:bCs/>
          <w:sz w:val="24"/>
          <w:szCs w:val="24"/>
          <w:highlight w:val="yellow"/>
        </w:rPr>
        <w:t xml:space="preserve">Este </w:t>
      </w:r>
      <w:proofErr w:type="spellStart"/>
      <w:r w:rsidRPr="00F21921">
        <w:rPr>
          <w:b/>
          <w:bCs/>
          <w:sz w:val="24"/>
          <w:szCs w:val="24"/>
          <w:highlight w:val="yellow"/>
        </w:rPr>
        <w:t>Injectable</w:t>
      </w:r>
      <w:proofErr w:type="spellEnd"/>
      <w:r w:rsidRPr="00F21921">
        <w:rPr>
          <w:b/>
          <w:bCs/>
          <w:sz w:val="24"/>
          <w:szCs w:val="24"/>
          <w:highlight w:val="yellow"/>
        </w:rPr>
        <w:t xml:space="preserve"> significa que este Service pode ser usado e injetado nos outros componentes/classes</w:t>
      </w:r>
      <w:r w:rsidR="000B2BB5" w:rsidRPr="00F21921">
        <w:rPr>
          <w:b/>
          <w:bCs/>
          <w:sz w:val="24"/>
          <w:szCs w:val="24"/>
          <w:highlight w:val="yellow"/>
        </w:rPr>
        <w:t>, só que somente será instanciado uma vez, ou seja, mesmo podendo ser usado várias vezes, sempre será a mesma instância do Service</w:t>
      </w:r>
      <w:r w:rsidR="00B81181" w:rsidRPr="00F21921">
        <w:rPr>
          <w:b/>
          <w:bCs/>
          <w:sz w:val="24"/>
          <w:szCs w:val="24"/>
          <w:highlight w:val="yellow"/>
        </w:rPr>
        <w:t xml:space="preserve"> (alias “root”)</w:t>
      </w:r>
      <w:r w:rsidR="000B2BB5" w:rsidRPr="00F21921">
        <w:rPr>
          <w:b/>
          <w:bCs/>
          <w:sz w:val="24"/>
          <w:szCs w:val="24"/>
          <w:highlight w:val="yellow"/>
        </w:rPr>
        <w:t>.</w:t>
      </w:r>
    </w:p>
    <w:p w14:paraId="0F4DECF8" w14:textId="5C860741" w:rsidR="00B81181" w:rsidRPr="00F21921" w:rsidRDefault="00B81181" w:rsidP="00087BDB">
      <w:pPr>
        <w:tabs>
          <w:tab w:val="left" w:pos="5775"/>
        </w:tabs>
        <w:ind w:left="360"/>
        <w:rPr>
          <w:b/>
          <w:bCs/>
          <w:sz w:val="24"/>
          <w:szCs w:val="24"/>
        </w:rPr>
      </w:pPr>
      <w:r w:rsidRPr="00F21921">
        <w:rPr>
          <w:b/>
          <w:bCs/>
          <w:sz w:val="24"/>
          <w:szCs w:val="24"/>
          <w:highlight w:val="yellow"/>
        </w:rPr>
        <w:lastRenderedPageBreak/>
        <w:t xml:space="preserve">Podemos também querer ter um Service com um instancia dedicada para um determinado componente, é o que chamamos de </w:t>
      </w:r>
      <w:proofErr w:type="spellStart"/>
      <w:r w:rsidRPr="00F21921">
        <w:rPr>
          <w:b/>
          <w:bCs/>
          <w:sz w:val="24"/>
          <w:szCs w:val="24"/>
          <w:highlight w:val="yellow"/>
        </w:rPr>
        <w:t>ElementInjector</w:t>
      </w:r>
      <w:proofErr w:type="spellEnd"/>
      <w:r w:rsidRPr="00F21921">
        <w:rPr>
          <w:b/>
          <w:bCs/>
          <w:sz w:val="24"/>
          <w:szCs w:val="24"/>
          <w:highlight w:val="yellow"/>
        </w:rPr>
        <w:t>:</w:t>
      </w:r>
    </w:p>
    <w:p w14:paraId="1CD11D36" w14:textId="2242E23F" w:rsidR="00B81181" w:rsidRDefault="00B81181" w:rsidP="00087BDB">
      <w:pPr>
        <w:tabs>
          <w:tab w:val="left" w:pos="5775"/>
        </w:tabs>
        <w:ind w:left="360"/>
        <w:rPr>
          <w:sz w:val="24"/>
          <w:szCs w:val="24"/>
        </w:rPr>
      </w:pPr>
      <w:r>
        <w:rPr>
          <w:noProof/>
        </w:rPr>
        <w:drawing>
          <wp:inline distT="0" distB="0" distL="0" distR="0" wp14:anchorId="1DAAAC13" wp14:editId="51977D48">
            <wp:extent cx="5400040" cy="390779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907790"/>
                    </a:xfrm>
                    <a:prstGeom prst="rect">
                      <a:avLst/>
                    </a:prstGeom>
                  </pic:spPr>
                </pic:pic>
              </a:graphicData>
            </a:graphic>
          </wp:inline>
        </w:drawing>
      </w:r>
    </w:p>
    <w:p w14:paraId="7AEE4435" w14:textId="0DCA8877" w:rsidR="00FF19FD" w:rsidRDefault="00B712AB" w:rsidP="00087BDB">
      <w:pPr>
        <w:tabs>
          <w:tab w:val="left" w:pos="5775"/>
        </w:tabs>
        <w:ind w:left="360"/>
        <w:rPr>
          <w:sz w:val="24"/>
          <w:szCs w:val="24"/>
        </w:rPr>
      </w:pPr>
      <w:r w:rsidRPr="00D25CE0">
        <w:rPr>
          <w:sz w:val="24"/>
          <w:szCs w:val="24"/>
          <w:highlight w:val="yellow"/>
        </w:rPr>
        <w:t>Usando os Services também conseguimos ter a comunicação entre componentes para que haja alterações entre eles, por exemplo: Ao clicar no menu para ir para a Home, alterar o componente de Header para aparecer a descrição “Home” também.</w:t>
      </w:r>
    </w:p>
    <w:p w14:paraId="2DE1FB1F" w14:textId="516BAF73" w:rsidR="00214E8F" w:rsidRDefault="00214E8F" w:rsidP="00087BDB">
      <w:pPr>
        <w:tabs>
          <w:tab w:val="left" w:pos="5775"/>
        </w:tabs>
        <w:ind w:left="360"/>
        <w:rPr>
          <w:sz w:val="24"/>
          <w:szCs w:val="24"/>
        </w:rPr>
      </w:pPr>
    </w:p>
    <w:p w14:paraId="247692E4" w14:textId="77777777" w:rsidR="00214E8F" w:rsidRDefault="00214E8F" w:rsidP="00087BDB">
      <w:pPr>
        <w:tabs>
          <w:tab w:val="left" w:pos="5775"/>
        </w:tabs>
        <w:ind w:left="360"/>
        <w:rPr>
          <w:b/>
          <w:bCs/>
          <w:sz w:val="24"/>
          <w:szCs w:val="24"/>
        </w:rPr>
      </w:pPr>
      <w:r>
        <w:rPr>
          <w:b/>
          <w:bCs/>
          <w:sz w:val="24"/>
          <w:szCs w:val="24"/>
        </w:rPr>
        <w:t>VALE LEMBRAR QUE O SERVICE É UM ARQUIVO ONDE COLOCAMOS OS MÉTODOS E LÓGICAS. ENTÃO CADA SERVICE É UM ARQUIVO E NORMALMENTE COLOCAMOS O SERVICE NA PASTA JUNTO ONDE ESTÃO OS ARQUIVOS DE MODELOS TYPESCRIPT DA NOSSA APLICAÇÃO, CONFORME IMAGEM ABAIXO:</w:t>
      </w:r>
    </w:p>
    <w:p w14:paraId="2B36AACA" w14:textId="0AED61AF" w:rsidR="00214E8F" w:rsidRDefault="008A64BD" w:rsidP="00087BDB">
      <w:pPr>
        <w:tabs>
          <w:tab w:val="left" w:pos="5775"/>
        </w:tabs>
        <w:ind w:left="360"/>
        <w:rPr>
          <w:b/>
          <w:bCs/>
          <w:sz w:val="24"/>
          <w:szCs w:val="24"/>
        </w:rPr>
      </w:pPr>
      <w:r>
        <w:rPr>
          <w:noProof/>
        </w:rPr>
        <w:lastRenderedPageBreak/>
        <w:drawing>
          <wp:inline distT="0" distB="0" distL="0" distR="0" wp14:anchorId="6B3D1728" wp14:editId="21AE5CBC">
            <wp:extent cx="2952750" cy="3705225"/>
            <wp:effectExtent l="0" t="0" r="0" b="952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0" cy="3705225"/>
                    </a:xfrm>
                    <a:prstGeom prst="rect">
                      <a:avLst/>
                    </a:prstGeom>
                  </pic:spPr>
                </pic:pic>
              </a:graphicData>
            </a:graphic>
          </wp:inline>
        </w:drawing>
      </w:r>
      <w:r w:rsidR="00214E8F">
        <w:rPr>
          <w:b/>
          <w:bCs/>
          <w:sz w:val="24"/>
          <w:szCs w:val="24"/>
        </w:rPr>
        <w:t xml:space="preserve"> </w:t>
      </w:r>
    </w:p>
    <w:p w14:paraId="4FC9361D" w14:textId="752DD192" w:rsidR="00BB14D0" w:rsidRDefault="00BB14D0" w:rsidP="00087BDB">
      <w:pPr>
        <w:tabs>
          <w:tab w:val="left" w:pos="5775"/>
        </w:tabs>
        <w:ind w:left="360"/>
        <w:rPr>
          <w:b/>
          <w:bCs/>
          <w:sz w:val="24"/>
          <w:szCs w:val="24"/>
        </w:rPr>
      </w:pPr>
    </w:p>
    <w:p w14:paraId="79CDC279" w14:textId="0F96D318" w:rsidR="00BB14D0" w:rsidRDefault="00BB14D0" w:rsidP="00087BDB">
      <w:pPr>
        <w:tabs>
          <w:tab w:val="left" w:pos="5775"/>
        </w:tabs>
        <w:ind w:left="360"/>
        <w:rPr>
          <w:b/>
          <w:bCs/>
          <w:sz w:val="24"/>
          <w:szCs w:val="24"/>
        </w:rPr>
      </w:pPr>
      <w:r w:rsidRPr="00C83DA6">
        <w:rPr>
          <w:b/>
          <w:bCs/>
          <w:sz w:val="24"/>
          <w:szCs w:val="24"/>
          <w:highlight w:val="green"/>
        </w:rPr>
        <w:t>UMA BOA PRÁTICA É DEIXAR OS COMPONENTES MAGROS, OU SEJA, DELEGAR PARA O SERVICE OS MÉTODOS E LÓGICAS.</w:t>
      </w:r>
    </w:p>
    <w:p w14:paraId="282CE93B" w14:textId="5DFC4809" w:rsidR="00C469AD" w:rsidRDefault="00C469AD" w:rsidP="00087BDB">
      <w:pPr>
        <w:tabs>
          <w:tab w:val="left" w:pos="5775"/>
        </w:tabs>
        <w:ind w:left="360"/>
        <w:rPr>
          <w:b/>
          <w:bCs/>
          <w:sz w:val="24"/>
          <w:szCs w:val="24"/>
        </w:rPr>
      </w:pPr>
    </w:p>
    <w:p w14:paraId="326465AD" w14:textId="439C1675" w:rsidR="00C469AD" w:rsidRDefault="00C469AD" w:rsidP="00087BDB">
      <w:pPr>
        <w:tabs>
          <w:tab w:val="left" w:pos="5775"/>
        </w:tabs>
        <w:ind w:left="360"/>
        <w:rPr>
          <w:b/>
          <w:bCs/>
          <w:sz w:val="24"/>
          <w:szCs w:val="24"/>
        </w:rPr>
      </w:pPr>
      <w:r>
        <w:rPr>
          <w:noProof/>
        </w:rPr>
        <w:lastRenderedPageBreak/>
        <w:drawing>
          <wp:inline distT="0" distB="0" distL="0" distR="0" wp14:anchorId="1A7B1062" wp14:editId="7E30432F">
            <wp:extent cx="5248275" cy="3781425"/>
            <wp:effectExtent l="0" t="0" r="9525" b="952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48275" cy="3781425"/>
                    </a:xfrm>
                    <a:prstGeom prst="rect">
                      <a:avLst/>
                    </a:prstGeom>
                  </pic:spPr>
                </pic:pic>
              </a:graphicData>
            </a:graphic>
          </wp:inline>
        </w:drawing>
      </w:r>
    </w:p>
    <w:p w14:paraId="56165840" w14:textId="1CCFE6E2" w:rsidR="00C469AD" w:rsidRDefault="00C469AD" w:rsidP="00087BDB">
      <w:pPr>
        <w:tabs>
          <w:tab w:val="left" w:pos="5775"/>
        </w:tabs>
        <w:ind w:left="360"/>
        <w:rPr>
          <w:b/>
          <w:bCs/>
          <w:sz w:val="24"/>
          <w:szCs w:val="24"/>
        </w:rPr>
      </w:pPr>
      <w:r w:rsidRPr="00C83DA6">
        <w:rPr>
          <w:b/>
          <w:bCs/>
          <w:sz w:val="24"/>
          <w:szCs w:val="24"/>
          <w:highlight w:val="green"/>
        </w:rPr>
        <w:t xml:space="preserve">Explicando mais uma coisa do </w:t>
      </w:r>
      <w:proofErr w:type="spellStart"/>
      <w:r w:rsidRPr="00C83DA6">
        <w:rPr>
          <w:b/>
          <w:bCs/>
          <w:sz w:val="24"/>
          <w:szCs w:val="24"/>
          <w:highlight w:val="green"/>
        </w:rPr>
        <w:t>Injectable</w:t>
      </w:r>
      <w:proofErr w:type="spellEnd"/>
      <w:r w:rsidRPr="00C83DA6">
        <w:rPr>
          <w:b/>
          <w:bCs/>
          <w:sz w:val="24"/>
          <w:szCs w:val="24"/>
          <w:highlight w:val="green"/>
        </w:rPr>
        <w:t xml:space="preserve">. Como o Service, conforme exemplo acima, serve para colocar os métodos dentro, como vamos poder usar estes métodos em outros componentes, nas classes dos componentes? É este </w:t>
      </w:r>
      <w:proofErr w:type="spellStart"/>
      <w:r w:rsidRPr="00C83DA6">
        <w:rPr>
          <w:b/>
          <w:bCs/>
          <w:sz w:val="24"/>
          <w:szCs w:val="24"/>
          <w:highlight w:val="green"/>
        </w:rPr>
        <w:t>Injectable</w:t>
      </w:r>
      <w:proofErr w:type="spellEnd"/>
      <w:r w:rsidRPr="00C83DA6">
        <w:rPr>
          <w:b/>
          <w:bCs/>
          <w:sz w:val="24"/>
          <w:szCs w:val="24"/>
          <w:highlight w:val="green"/>
        </w:rPr>
        <w:t xml:space="preserve"> que vai permitir isso. Então esse </w:t>
      </w:r>
      <w:proofErr w:type="spellStart"/>
      <w:r w:rsidRPr="00C83DA6">
        <w:rPr>
          <w:b/>
          <w:bCs/>
          <w:sz w:val="24"/>
          <w:szCs w:val="24"/>
          <w:highlight w:val="green"/>
        </w:rPr>
        <w:t>Injectable</w:t>
      </w:r>
      <w:proofErr w:type="spellEnd"/>
      <w:r w:rsidRPr="00C83DA6">
        <w:rPr>
          <w:b/>
          <w:bCs/>
          <w:sz w:val="24"/>
          <w:szCs w:val="24"/>
          <w:highlight w:val="green"/>
        </w:rPr>
        <w:t xml:space="preserve"> serve para dizer que todas as classes de componentes poderão usar os métodos que estão aqui dentro deste Service.</w:t>
      </w:r>
    </w:p>
    <w:p w14:paraId="6ED9292A" w14:textId="4A51CB0C" w:rsidR="00831D6D" w:rsidRDefault="00831D6D" w:rsidP="00087BDB">
      <w:pPr>
        <w:tabs>
          <w:tab w:val="left" w:pos="5775"/>
        </w:tabs>
        <w:ind w:left="360"/>
        <w:rPr>
          <w:b/>
          <w:bCs/>
          <w:sz w:val="24"/>
          <w:szCs w:val="24"/>
        </w:rPr>
      </w:pPr>
      <w:r w:rsidRPr="00C83DA6">
        <w:rPr>
          <w:b/>
          <w:bCs/>
          <w:sz w:val="24"/>
          <w:szCs w:val="24"/>
          <w:highlight w:val="green"/>
        </w:rPr>
        <w:t>Aí se eu tiver um componente que queira usar um método do Service, basta importar este Service, colocar no construtor da classe deste componente e já estou apto a utilizar os métodos do Service dentro deste componente, conforme exemplo abaixo</w:t>
      </w:r>
      <w:r>
        <w:rPr>
          <w:b/>
          <w:bCs/>
          <w:sz w:val="24"/>
          <w:szCs w:val="24"/>
        </w:rPr>
        <w:t>:</w:t>
      </w:r>
    </w:p>
    <w:p w14:paraId="3EE76247" w14:textId="6D25E009" w:rsidR="00831D6D" w:rsidRPr="00214E8F" w:rsidRDefault="00831D6D" w:rsidP="00087BDB">
      <w:pPr>
        <w:tabs>
          <w:tab w:val="left" w:pos="5775"/>
        </w:tabs>
        <w:ind w:left="360"/>
        <w:rPr>
          <w:b/>
          <w:bCs/>
          <w:sz w:val="24"/>
          <w:szCs w:val="24"/>
        </w:rPr>
      </w:pPr>
      <w:r>
        <w:rPr>
          <w:noProof/>
        </w:rPr>
        <w:lastRenderedPageBreak/>
        <w:drawing>
          <wp:inline distT="0" distB="0" distL="0" distR="0" wp14:anchorId="6110A683" wp14:editId="5EB75618">
            <wp:extent cx="5400040" cy="376428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3764280"/>
                    </a:xfrm>
                    <a:prstGeom prst="rect">
                      <a:avLst/>
                    </a:prstGeom>
                  </pic:spPr>
                </pic:pic>
              </a:graphicData>
            </a:graphic>
          </wp:inline>
        </w:drawing>
      </w:r>
    </w:p>
    <w:p w14:paraId="00D1BD1A" w14:textId="09504E37" w:rsidR="00B712AB" w:rsidRDefault="00B712AB" w:rsidP="00087BDB">
      <w:pPr>
        <w:tabs>
          <w:tab w:val="left" w:pos="5775"/>
        </w:tabs>
        <w:ind w:left="360"/>
        <w:rPr>
          <w:sz w:val="24"/>
          <w:szCs w:val="24"/>
        </w:rPr>
      </w:pPr>
    </w:p>
    <w:p w14:paraId="68D54591" w14:textId="66DAF054" w:rsidR="00B712AB" w:rsidRDefault="00177672" w:rsidP="00087BDB">
      <w:pPr>
        <w:tabs>
          <w:tab w:val="left" w:pos="5775"/>
        </w:tabs>
        <w:ind w:left="360"/>
        <w:rPr>
          <w:sz w:val="24"/>
          <w:szCs w:val="24"/>
        </w:rPr>
      </w:pPr>
      <w:r w:rsidRPr="00C83DA6">
        <w:rPr>
          <w:b/>
          <w:bCs/>
          <w:sz w:val="24"/>
          <w:szCs w:val="24"/>
          <w:highlight w:val="green"/>
        </w:rPr>
        <w:t xml:space="preserve">Tem uma coisa legal também no Angular que eu posso, usando um </w:t>
      </w:r>
      <w:proofErr w:type="spellStart"/>
      <w:r w:rsidRPr="00C83DA6">
        <w:rPr>
          <w:b/>
          <w:bCs/>
          <w:sz w:val="24"/>
          <w:szCs w:val="24"/>
          <w:highlight w:val="green"/>
        </w:rPr>
        <w:t>event</w:t>
      </w:r>
      <w:proofErr w:type="spellEnd"/>
      <w:r w:rsidRPr="00C83DA6">
        <w:rPr>
          <w:b/>
          <w:bCs/>
          <w:sz w:val="24"/>
          <w:szCs w:val="24"/>
          <w:highlight w:val="green"/>
        </w:rPr>
        <w:t xml:space="preserve"> </w:t>
      </w:r>
      <w:proofErr w:type="spellStart"/>
      <w:r w:rsidRPr="00C83DA6">
        <w:rPr>
          <w:b/>
          <w:bCs/>
          <w:sz w:val="24"/>
          <w:szCs w:val="24"/>
          <w:highlight w:val="green"/>
        </w:rPr>
        <w:t>binding</w:t>
      </w:r>
      <w:proofErr w:type="spellEnd"/>
      <w:r w:rsidRPr="00C83DA6">
        <w:rPr>
          <w:b/>
          <w:bCs/>
          <w:sz w:val="24"/>
          <w:szCs w:val="24"/>
          <w:highlight w:val="green"/>
        </w:rPr>
        <w:t xml:space="preserve"> dentro de um componente para chamar uma função, fazer que essa função que eu chame possa levar para </w:t>
      </w:r>
      <w:proofErr w:type="gramStart"/>
      <w:r w:rsidRPr="00C83DA6">
        <w:rPr>
          <w:b/>
          <w:bCs/>
          <w:sz w:val="24"/>
          <w:szCs w:val="24"/>
          <w:highlight w:val="green"/>
        </w:rPr>
        <w:t>um página</w:t>
      </w:r>
      <w:proofErr w:type="gramEnd"/>
      <w:r w:rsidRPr="00C83DA6">
        <w:rPr>
          <w:b/>
          <w:bCs/>
          <w:sz w:val="24"/>
          <w:szCs w:val="24"/>
          <w:highlight w:val="green"/>
        </w:rPr>
        <w:t xml:space="preserve"> utilizando o </w:t>
      </w:r>
      <w:proofErr w:type="spellStart"/>
      <w:r w:rsidRPr="00C83DA6">
        <w:rPr>
          <w:b/>
          <w:bCs/>
          <w:sz w:val="24"/>
          <w:szCs w:val="24"/>
          <w:highlight w:val="green"/>
        </w:rPr>
        <w:t>Router</w:t>
      </w:r>
      <w:proofErr w:type="spellEnd"/>
      <w:r w:rsidRPr="00C83DA6">
        <w:rPr>
          <w:b/>
          <w:bCs/>
          <w:sz w:val="24"/>
          <w:szCs w:val="24"/>
          <w:highlight w:val="green"/>
        </w:rPr>
        <w:t>. Podemos usar isso quando queremos colocar um botão na página que quando clicado (</w:t>
      </w:r>
      <w:proofErr w:type="spellStart"/>
      <w:r w:rsidRPr="00C83DA6">
        <w:rPr>
          <w:b/>
          <w:bCs/>
          <w:sz w:val="24"/>
          <w:szCs w:val="24"/>
          <w:highlight w:val="green"/>
        </w:rPr>
        <w:t>event</w:t>
      </w:r>
      <w:proofErr w:type="spellEnd"/>
      <w:r w:rsidRPr="00C83DA6">
        <w:rPr>
          <w:b/>
          <w:bCs/>
          <w:sz w:val="24"/>
          <w:szCs w:val="24"/>
          <w:highlight w:val="green"/>
        </w:rPr>
        <w:t xml:space="preserve"> </w:t>
      </w:r>
      <w:proofErr w:type="spellStart"/>
      <w:r w:rsidRPr="00C83DA6">
        <w:rPr>
          <w:b/>
          <w:bCs/>
          <w:sz w:val="24"/>
          <w:szCs w:val="24"/>
          <w:highlight w:val="green"/>
        </w:rPr>
        <w:t>bind</w:t>
      </w:r>
      <w:proofErr w:type="spellEnd"/>
      <w:r w:rsidRPr="00C83DA6">
        <w:rPr>
          <w:b/>
          <w:bCs/>
          <w:sz w:val="24"/>
          <w:szCs w:val="24"/>
          <w:highlight w:val="green"/>
        </w:rPr>
        <w:t xml:space="preserve">) leve para outra página (utilizando </w:t>
      </w:r>
      <w:proofErr w:type="spellStart"/>
      <w:r w:rsidRPr="00C83DA6">
        <w:rPr>
          <w:b/>
          <w:bCs/>
          <w:sz w:val="24"/>
          <w:szCs w:val="24"/>
          <w:highlight w:val="green"/>
        </w:rPr>
        <w:t>router</w:t>
      </w:r>
      <w:proofErr w:type="spellEnd"/>
      <w:r>
        <w:rPr>
          <w:sz w:val="24"/>
          <w:szCs w:val="24"/>
        </w:rPr>
        <w:t>). Segue um exemplo abaixo:</w:t>
      </w:r>
    </w:p>
    <w:p w14:paraId="7842AA18" w14:textId="0A10E278" w:rsidR="00177672" w:rsidRDefault="00133012" w:rsidP="00087BDB">
      <w:pPr>
        <w:tabs>
          <w:tab w:val="left" w:pos="5775"/>
        </w:tabs>
        <w:ind w:left="360"/>
        <w:rPr>
          <w:sz w:val="24"/>
          <w:szCs w:val="24"/>
        </w:rPr>
      </w:pPr>
      <w:r>
        <w:rPr>
          <w:noProof/>
        </w:rPr>
        <w:drawing>
          <wp:inline distT="0" distB="0" distL="0" distR="0" wp14:anchorId="1C2BFF93" wp14:editId="19987D70">
            <wp:extent cx="5400040" cy="123571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235710"/>
                    </a:xfrm>
                    <a:prstGeom prst="rect">
                      <a:avLst/>
                    </a:prstGeom>
                  </pic:spPr>
                </pic:pic>
              </a:graphicData>
            </a:graphic>
          </wp:inline>
        </w:drawing>
      </w:r>
    </w:p>
    <w:p w14:paraId="44CCD296" w14:textId="00324E8E" w:rsidR="00133012" w:rsidRPr="00C83DA6" w:rsidRDefault="00133012" w:rsidP="00087BDB">
      <w:pPr>
        <w:tabs>
          <w:tab w:val="left" w:pos="5775"/>
        </w:tabs>
        <w:ind w:left="360"/>
        <w:rPr>
          <w:b/>
          <w:bCs/>
          <w:sz w:val="24"/>
          <w:szCs w:val="24"/>
        </w:rPr>
      </w:pPr>
      <w:r w:rsidRPr="00C83DA6">
        <w:rPr>
          <w:b/>
          <w:bCs/>
          <w:sz w:val="24"/>
          <w:szCs w:val="24"/>
          <w:highlight w:val="green"/>
        </w:rPr>
        <w:t xml:space="preserve">No exemplo acima eu crio um botão e uso </w:t>
      </w:r>
      <w:proofErr w:type="spellStart"/>
      <w:r w:rsidRPr="00C83DA6">
        <w:rPr>
          <w:b/>
          <w:bCs/>
          <w:sz w:val="24"/>
          <w:szCs w:val="24"/>
          <w:highlight w:val="green"/>
        </w:rPr>
        <w:t>event</w:t>
      </w:r>
      <w:proofErr w:type="spellEnd"/>
      <w:r w:rsidRPr="00C83DA6">
        <w:rPr>
          <w:b/>
          <w:bCs/>
          <w:sz w:val="24"/>
          <w:szCs w:val="24"/>
          <w:highlight w:val="green"/>
        </w:rPr>
        <w:t xml:space="preserve"> </w:t>
      </w:r>
      <w:proofErr w:type="spellStart"/>
      <w:r w:rsidRPr="00C83DA6">
        <w:rPr>
          <w:b/>
          <w:bCs/>
          <w:sz w:val="24"/>
          <w:szCs w:val="24"/>
          <w:highlight w:val="green"/>
        </w:rPr>
        <w:t>bind</w:t>
      </w:r>
      <w:proofErr w:type="spellEnd"/>
      <w:r w:rsidRPr="00C83DA6">
        <w:rPr>
          <w:b/>
          <w:bCs/>
          <w:sz w:val="24"/>
          <w:szCs w:val="24"/>
          <w:highlight w:val="green"/>
        </w:rPr>
        <w:t xml:space="preserve"> de click para retornar uma função.</w:t>
      </w:r>
    </w:p>
    <w:p w14:paraId="24FC5A48" w14:textId="4D60C260" w:rsidR="00133012" w:rsidRDefault="009E3EE7" w:rsidP="00087BDB">
      <w:pPr>
        <w:tabs>
          <w:tab w:val="left" w:pos="5775"/>
        </w:tabs>
        <w:ind w:left="360"/>
        <w:rPr>
          <w:sz w:val="24"/>
          <w:szCs w:val="24"/>
        </w:rPr>
      </w:pPr>
      <w:r>
        <w:rPr>
          <w:noProof/>
        </w:rPr>
        <w:lastRenderedPageBreak/>
        <w:drawing>
          <wp:inline distT="0" distB="0" distL="0" distR="0" wp14:anchorId="33342C7C" wp14:editId="17FC8400">
            <wp:extent cx="5400040" cy="3916680"/>
            <wp:effectExtent l="0" t="0" r="0" b="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916680"/>
                    </a:xfrm>
                    <a:prstGeom prst="rect">
                      <a:avLst/>
                    </a:prstGeom>
                  </pic:spPr>
                </pic:pic>
              </a:graphicData>
            </a:graphic>
          </wp:inline>
        </w:drawing>
      </w:r>
    </w:p>
    <w:p w14:paraId="140DB691" w14:textId="54AF2D04" w:rsidR="009E3EE7" w:rsidRDefault="009E3EE7" w:rsidP="00087BDB">
      <w:pPr>
        <w:tabs>
          <w:tab w:val="left" w:pos="5775"/>
        </w:tabs>
        <w:ind w:left="360"/>
        <w:rPr>
          <w:sz w:val="24"/>
          <w:szCs w:val="24"/>
        </w:rPr>
      </w:pPr>
      <w:r>
        <w:rPr>
          <w:sz w:val="24"/>
          <w:szCs w:val="24"/>
        </w:rPr>
        <w:t xml:space="preserve">Agora no exemplo acima dentro do meu </w:t>
      </w:r>
      <w:proofErr w:type="spellStart"/>
      <w:r>
        <w:rPr>
          <w:sz w:val="24"/>
          <w:szCs w:val="24"/>
        </w:rPr>
        <w:t>typescript</w:t>
      </w:r>
      <w:proofErr w:type="spellEnd"/>
      <w:r>
        <w:rPr>
          <w:sz w:val="24"/>
          <w:szCs w:val="24"/>
        </w:rPr>
        <w:t xml:space="preserve"> deste componente eu importo a classe </w:t>
      </w:r>
      <w:proofErr w:type="spellStart"/>
      <w:r>
        <w:rPr>
          <w:sz w:val="24"/>
          <w:szCs w:val="24"/>
        </w:rPr>
        <w:t>Router</w:t>
      </w:r>
      <w:proofErr w:type="spellEnd"/>
      <w:r>
        <w:rPr>
          <w:sz w:val="24"/>
          <w:szCs w:val="24"/>
        </w:rPr>
        <w:t>, injeto ela dentro do construtor da classe do meu componente para eu poder usa-la. Depois utilizo um de seus métodos chamado “</w:t>
      </w:r>
      <w:proofErr w:type="spellStart"/>
      <w:r>
        <w:rPr>
          <w:sz w:val="24"/>
          <w:szCs w:val="24"/>
        </w:rPr>
        <w:t>navigate</w:t>
      </w:r>
      <w:proofErr w:type="spellEnd"/>
      <w:r>
        <w:rPr>
          <w:sz w:val="24"/>
          <w:szCs w:val="24"/>
        </w:rPr>
        <w:t>” que serve para navegar para uma página e passo a URL que é para ir.</w:t>
      </w:r>
    </w:p>
    <w:p w14:paraId="5F5ED4AF" w14:textId="2E76D6BE" w:rsidR="009E3EE7" w:rsidRDefault="009E3EE7" w:rsidP="00087BDB">
      <w:pPr>
        <w:tabs>
          <w:tab w:val="left" w:pos="5775"/>
        </w:tabs>
        <w:ind w:left="360"/>
        <w:rPr>
          <w:rFonts w:ascii="Segoe UI Emoji" w:eastAsia="Segoe UI Emoji" w:hAnsi="Segoe UI Emoji" w:cs="Segoe UI Emoji"/>
          <w:sz w:val="24"/>
          <w:szCs w:val="24"/>
          <w:u w:val="single"/>
        </w:rPr>
      </w:pPr>
      <w:r>
        <w:rPr>
          <w:sz w:val="24"/>
          <w:szCs w:val="24"/>
        </w:rPr>
        <w:t xml:space="preserve">Sendo assim, tenho um </w:t>
      </w:r>
      <w:proofErr w:type="spellStart"/>
      <w:r>
        <w:rPr>
          <w:sz w:val="24"/>
          <w:szCs w:val="24"/>
        </w:rPr>
        <w:t>event</w:t>
      </w:r>
      <w:proofErr w:type="spellEnd"/>
      <w:r>
        <w:rPr>
          <w:sz w:val="24"/>
          <w:szCs w:val="24"/>
        </w:rPr>
        <w:t xml:space="preserve"> </w:t>
      </w:r>
      <w:proofErr w:type="spellStart"/>
      <w:r>
        <w:rPr>
          <w:sz w:val="24"/>
          <w:szCs w:val="24"/>
        </w:rPr>
        <w:t>bind</w:t>
      </w:r>
      <w:proofErr w:type="spellEnd"/>
      <w:r>
        <w:rPr>
          <w:sz w:val="24"/>
          <w:szCs w:val="24"/>
        </w:rPr>
        <w:t xml:space="preserve"> que chama uma função para mudar de página, legal né? </w:t>
      </w:r>
      <w:r w:rsidRPr="009E3EE7">
        <w:rPr>
          <w:rFonts w:ascii="Segoe UI Emoji" w:eastAsia="Segoe UI Emoji" w:hAnsi="Segoe UI Emoji" w:cs="Segoe UI Emoji"/>
          <w:sz w:val="24"/>
          <w:szCs w:val="24"/>
        </w:rPr>
        <w:t>😉</w:t>
      </w:r>
    </w:p>
    <w:p w14:paraId="20190CBE" w14:textId="7C0AA711" w:rsidR="009E3EE7" w:rsidRDefault="009E3EE7" w:rsidP="00087BDB">
      <w:pPr>
        <w:tabs>
          <w:tab w:val="left" w:pos="5775"/>
        </w:tabs>
        <w:ind w:left="360"/>
        <w:rPr>
          <w:rFonts w:ascii="Segoe UI Emoji" w:eastAsia="Segoe UI Emoji" w:hAnsi="Segoe UI Emoji" w:cs="Segoe UI Emoji"/>
          <w:sz w:val="24"/>
          <w:szCs w:val="24"/>
          <w:u w:val="single"/>
        </w:rPr>
      </w:pPr>
    </w:p>
    <w:p w14:paraId="3FB83368" w14:textId="457258F5" w:rsidR="009E3EE7" w:rsidRDefault="006D5AF3" w:rsidP="00087BDB">
      <w:pPr>
        <w:tabs>
          <w:tab w:val="left" w:pos="5775"/>
        </w:tabs>
        <w:ind w:left="360"/>
        <w:rPr>
          <w:sz w:val="24"/>
          <w:szCs w:val="24"/>
          <w:u w:val="single"/>
        </w:rPr>
      </w:pPr>
      <w:r w:rsidRPr="00C83DA6">
        <w:rPr>
          <w:b/>
          <w:bCs/>
          <w:sz w:val="24"/>
          <w:szCs w:val="24"/>
          <w:highlight w:val="green"/>
          <w:u w:val="single"/>
        </w:rPr>
        <w:t xml:space="preserve">Para trabalharmos com dados do servidor, ou seja, salvar, </w:t>
      </w:r>
      <w:proofErr w:type="spellStart"/>
      <w:proofErr w:type="gramStart"/>
      <w:r w:rsidRPr="00C83DA6">
        <w:rPr>
          <w:b/>
          <w:bCs/>
          <w:sz w:val="24"/>
          <w:szCs w:val="24"/>
          <w:highlight w:val="green"/>
          <w:u w:val="single"/>
        </w:rPr>
        <w:t>editar,excluir</w:t>
      </w:r>
      <w:proofErr w:type="spellEnd"/>
      <w:proofErr w:type="gramEnd"/>
      <w:r w:rsidRPr="00C83DA6">
        <w:rPr>
          <w:b/>
          <w:bCs/>
          <w:sz w:val="24"/>
          <w:szCs w:val="24"/>
          <w:highlight w:val="green"/>
          <w:u w:val="single"/>
        </w:rPr>
        <w:t xml:space="preserve"> e atualizar dados do servidor, precisamos de um modelo para seguir com os campos, para isso criamos uma classe em </w:t>
      </w:r>
      <w:proofErr w:type="spellStart"/>
      <w:r w:rsidRPr="00C83DA6">
        <w:rPr>
          <w:b/>
          <w:bCs/>
          <w:sz w:val="24"/>
          <w:szCs w:val="24"/>
          <w:highlight w:val="green"/>
          <w:u w:val="single"/>
        </w:rPr>
        <w:t>TypoeScript</w:t>
      </w:r>
      <w:proofErr w:type="spellEnd"/>
      <w:r w:rsidRPr="00C83DA6">
        <w:rPr>
          <w:b/>
          <w:bCs/>
          <w:sz w:val="24"/>
          <w:szCs w:val="24"/>
          <w:highlight w:val="green"/>
          <w:u w:val="single"/>
        </w:rPr>
        <w:t xml:space="preserve"> que representará este modelo de negócio, conforme exemplo abaixo</w:t>
      </w:r>
      <w:r>
        <w:rPr>
          <w:sz w:val="24"/>
          <w:szCs w:val="24"/>
          <w:u w:val="single"/>
        </w:rPr>
        <w:t>:</w:t>
      </w:r>
    </w:p>
    <w:p w14:paraId="4ECB7A28" w14:textId="4474020C" w:rsidR="006D5AF3" w:rsidRDefault="006D5AF3" w:rsidP="00087BDB">
      <w:pPr>
        <w:tabs>
          <w:tab w:val="left" w:pos="5775"/>
        </w:tabs>
        <w:ind w:left="360"/>
        <w:rPr>
          <w:sz w:val="24"/>
          <w:szCs w:val="24"/>
          <w:u w:val="single"/>
        </w:rPr>
      </w:pPr>
      <w:r>
        <w:rPr>
          <w:noProof/>
        </w:rPr>
        <w:lastRenderedPageBreak/>
        <w:drawing>
          <wp:inline distT="0" distB="0" distL="0" distR="0" wp14:anchorId="22D4991F" wp14:editId="369FA13B">
            <wp:extent cx="5400040" cy="2609850"/>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609850"/>
                    </a:xfrm>
                    <a:prstGeom prst="rect">
                      <a:avLst/>
                    </a:prstGeom>
                  </pic:spPr>
                </pic:pic>
              </a:graphicData>
            </a:graphic>
          </wp:inline>
        </w:drawing>
      </w:r>
    </w:p>
    <w:p w14:paraId="317F5496" w14:textId="60C2A7AF" w:rsidR="006D5AF3" w:rsidRPr="00C83DA6" w:rsidRDefault="006D5AF3" w:rsidP="00087BDB">
      <w:pPr>
        <w:tabs>
          <w:tab w:val="left" w:pos="5775"/>
        </w:tabs>
        <w:ind w:left="360"/>
        <w:rPr>
          <w:b/>
          <w:bCs/>
          <w:sz w:val="24"/>
          <w:szCs w:val="24"/>
          <w:u w:val="single"/>
        </w:rPr>
      </w:pPr>
      <w:r w:rsidRPr="00C83DA6">
        <w:rPr>
          <w:b/>
          <w:bCs/>
          <w:sz w:val="24"/>
          <w:szCs w:val="24"/>
          <w:highlight w:val="green"/>
          <w:u w:val="single"/>
        </w:rPr>
        <w:t>O “?” significa que o atributo não é obrigatório, é opcional</w:t>
      </w:r>
      <w:r w:rsidR="00A4582A" w:rsidRPr="00C83DA6">
        <w:rPr>
          <w:b/>
          <w:bCs/>
          <w:sz w:val="24"/>
          <w:szCs w:val="24"/>
          <w:highlight w:val="green"/>
          <w:u w:val="single"/>
        </w:rPr>
        <w:t xml:space="preserve"> passar</w:t>
      </w:r>
      <w:r w:rsidRPr="00C83DA6">
        <w:rPr>
          <w:b/>
          <w:bCs/>
          <w:sz w:val="24"/>
          <w:szCs w:val="24"/>
          <w:highlight w:val="green"/>
          <w:u w:val="single"/>
        </w:rPr>
        <w:t>.</w:t>
      </w:r>
      <w:r w:rsidR="00A4582A" w:rsidRPr="00C83DA6">
        <w:rPr>
          <w:b/>
          <w:bCs/>
          <w:sz w:val="24"/>
          <w:szCs w:val="24"/>
          <w:highlight w:val="green"/>
          <w:u w:val="single"/>
        </w:rPr>
        <w:t xml:space="preserve"> Ou seja, toda vez que utilizar esta classe como tipo, eu não preciso obrigatoriamente passar o id (talvez possamos deixar o incremento de id automático pelo banco de dados que estamos usando).</w:t>
      </w:r>
    </w:p>
    <w:p w14:paraId="26A7C8AE" w14:textId="33DF9387" w:rsidR="00214E8F" w:rsidRPr="00951746" w:rsidRDefault="00951746" w:rsidP="00951746">
      <w:pPr>
        <w:pStyle w:val="PargrafodaLista"/>
        <w:numPr>
          <w:ilvl w:val="0"/>
          <w:numId w:val="35"/>
        </w:numPr>
        <w:tabs>
          <w:tab w:val="left" w:pos="5775"/>
        </w:tabs>
        <w:rPr>
          <w:sz w:val="24"/>
          <w:szCs w:val="24"/>
        </w:rPr>
      </w:pPr>
      <w:r>
        <w:rPr>
          <w:b/>
          <w:bCs/>
          <w:sz w:val="24"/>
          <w:szCs w:val="24"/>
        </w:rPr>
        <w:t xml:space="preserve">Usando HTTP CLIENT do Angular para poder trabalhar com o </w:t>
      </w:r>
      <w:proofErr w:type="spellStart"/>
      <w:r>
        <w:rPr>
          <w:b/>
          <w:bCs/>
          <w:sz w:val="24"/>
          <w:szCs w:val="24"/>
        </w:rPr>
        <w:t>backend</w:t>
      </w:r>
      <w:proofErr w:type="spellEnd"/>
      <w:r>
        <w:rPr>
          <w:b/>
          <w:bCs/>
          <w:sz w:val="24"/>
          <w:szCs w:val="24"/>
        </w:rPr>
        <w:t xml:space="preserve"> e inserir novos produtos no banco de dados do servidor:</w:t>
      </w:r>
    </w:p>
    <w:p w14:paraId="232B7690" w14:textId="79631F67" w:rsidR="00951746" w:rsidRDefault="00951746" w:rsidP="00951746">
      <w:pPr>
        <w:tabs>
          <w:tab w:val="left" w:pos="5775"/>
        </w:tabs>
        <w:rPr>
          <w:sz w:val="24"/>
          <w:szCs w:val="24"/>
        </w:rPr>
      </w:pPr>
    </w:p>
    <w:p w14:paraId="16AA7D2D" w14:textId="63920F40" w:rsidR="00692011" w:rsidRDefault="00692011" w:rsidP="00951746">
      <w:pPr>
        <w:tabs>
          <w:tab w:val="left" w:pos="5775"/>
        </w:tabs>
        <w:rPr>
          <w:sz w:val="24"/>
          <w:szCs w:val="24"/>
        </w:rPr>
      </w:pPr>
      <w:r>
        <w:rPr>
          <w:sz w:val="24"/>
          <w:szCs w:val="24"/>
        </w:rPr>
        <w:t xml:space="preserve">Primeiro passo é importar no </w:t>
      </w:r>
      <w:proofErr w:type="spellStart"/>
      <w:r>
        <w:rPr>
          <w:sz w:val="24"/>
          <w:szCs w:val="24"/>
        </w:rPr>
        <w:t>AppModule</w:t>
      </w:r>
      <w:proofErr w:type="spellEnd"/>
      <w:r>
        <w:rPr>
          <w:sz w:val="24"/>
          <w:szCs w:val="24"/>
        </w:rPr>
        <w:t xml:space="preserve"> o </w:t>
      </w:r>
      <w:proofErr w:type="spellStart"/>
      <w:r>
        <w:rPr>
          <w:sz w:val="24"/>
          <w:szCs w:val="24"/>
        </w:rPr>
        <w:t>HttpClientModule</w:t>
      </w:r>
      <w:proofErr w:type="spellEnd"/>
      <w:r>
        <w:rPr>
          <w:sz w:val="24"/>
          <w:szCs w:val="24"/>
        </w:rPr>
        <w:t>:</w:t>
      </w:r>
    </w:p>
    <w:p w14:paraId="755FF35F" w14:textId="760B81CF" w:rsidR="00692011" w:rsidRDefault="009F3779" w:rsidP="00951746">
      <w:pPr>
        <w:tabs>
          <w:tab w:val="left" w:pos="5775"/>
        </w:tabs>
        <w:rPr>
          <w:sz w:val="24"/>
          <w:szCs w:val="24"/>
        </w:rPr>
      </w:pPr>
      <w:r>
        <w:rPr>
          <w:noProof/>
        </w:rPr>
        <w:drawing>
          <wp:inline distT="0" distB="0" distL="0" distR="0" wp14:anchorId="48B763B0" wp14:editId="1E17119D">
            <wp:extent cx="5400040" cy="810260"/>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810260"/>
                    </a:xfrm>
                    <a:prstGeom prst="rect">
                      <a:avLst/>
                    </a:prstGeom>
                  </pic:spPr>
                </pic:pic>
              </a:graphicData>
            </a:graphic>
          </wp:inline>
        </w:drawing>
      </w:r>
    </w:p>
    <w:p w14:paraId="327FD0DF" w14:textId="7F327345" w:rsidR="009F3779" w:rsidRDefault="009F3779" w:rsidP="00951746">
      <w:pPr>
        <w:tabs>
          <w:tab w:val="left" w:pos="5775"/>
        </w:tabs>
        <w:rPr>
          <w:sz w:val="24"/>
          <w:szCs w:val="24"/>
        </w:rPr>
      </w:pPr>
      <w:r>
        <w:rPr>
          <w:noProof/>
        </w:rPr>
        <w:lastRenderedPageBreak/>
        <w:drawing>
          <wp:inline distT="0" distB="0" distL="0" distR="0" wp14:anchorId="106A57BA" wp14:editId="5AB4347D">
            <wp:extent cx="4619625" cy="3295650"/>
            <wp:effectExtent l="0" t="0" r="952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19625" cy="3295650"/>
                    </a:xfrm>
                    <a:prstGeom prst="rect">
                      <a:avLst/>
                    </a:prstGeom>
                  </pic:spPr>
                </pic:pic>
              </a:graphicData>
            </a:graphic>
          </wp:inline>
        </w:drawing>
      </w:r>
    </w:p>
    <w:p w14:paraId="4D7D143A" w14:textId="586664A8" w:rsidR="009F3779" w:rsidRDefault="00EF13E9" w:rsidP="00951746">
      <w:pPr>
        <w:tabs>
          <w:tab w:val="left" w:pos="5775"/>
        </w:tabs>
        <w:rPr>
          <w:sz w:val="24"/>
          <w:szCs w:val="24"/>
        </w:rPr>
      </w:pPr>
      <w:r>
        <w:rPr>
          <w:sz w:val="24"/>
          <w:szCs w:val="24"/>
        </w:rPr>
        <w:t xml:space="preserve">Próximo passo agora é mexer no </w:t>
      </w:r>
      <w:proofErr w:type="spellStart"/>
      <w:r>
        <w:rPr>
          <w:sz w:val="24"/>
          <w:szCs w:val="24"/>
        </w:rPr>
        <w:t>Product</w:t>
      </w:r>
      <w:proofErr w:type="spellEnd"/>
      <w:r>
        <w:rPr>
          <w:sz w:val="24"/>
          <w:szCs w:val="24"/>
        </w:rPr>
        <w:t xml:space="preserve"> Service, no Servi</w:t>
      </w:r>
      <w:r w:rsidR="00692853">
        <w:rPr>
          <w:sz w:val="24"/>
          <w:szCs w:val="24"/>
        </w:rPr>
        <w:t>ce</w:t>
      </w:r>
      <w:r w:rsidR="00F90FF3">
        <w:rPr>
          <w:sz w:val="24"/>
          <w:szCs w:val="24"/>
        </w:rPr>
        <w:t xml:space="preserve">, para injetar o HTTP </w:t>
      </w:r>
      <w:proofErr w:type="spellStart"/>
      <w:r w:rsidR="00F90FF3">
        <w:rPr>
          <w:sz w:val="24"/>
          <w:szCs w:val="24"/>
        </w:rPr>
        <w:t>Client</w:t>
      </w:r>
      <w:proofErr w:type="spellEnd"/>
      <w:r w:rsidR="00F90FF3">
        <w:rPr>
          <w:sz w:val="24"/>
          <w:szCs w:val="24"/>
        </w:rPr>
        <w:t xml:space="preserve"> para podermos </w:t>
      </w:r>
      <w:proofErr w:type="spellStart"/>
      <w:r w:rsidR="00F90FF3">
        <w:rPr>
          <w:sz w:val="24"/>
          <w:szCs w:val="24"/>
        </w:rPr>
        <w:t>usa-lo</w:t>
      </w:r>
      <w:proofErr w:type="spellEnd"/>
      <w:r w:rsidR="00F90FF3">
        <w:rPr>
          <w:sz w:val="24"/>
          <w:szCs w:val="24"/>
        </w:rPr>
        <w:t xml:space="preserve"> dentro de nossa funcionalidade em um método</w:t>
      </w:r>
      <w:r>
        <w:rPr>
          <w:sz w:val="24"/>
          <w:szCs w:val="24"/>
        </w:rPr>
        <w:t>:</w:t>
      </w:r>
    </w:p>
    <w:p w14:paraId="6B3069A1" w14:textId="75A975C7" w:rsidR="00F90FF3" w:rsidRDefault="00376186" w:rsidP="00951746">
      <w:pPr>
        <w:tabs>
          <w:tab w:val="left" w:pos="5775"/>
        </w:tabs>
        <w:rPr>
          <w:sz w:val="24"/>
          <w:szCs w:val="24"/>
        </w:rPr>
      </w:pPr>
      <w:r>
        <w:rPr>
          <w:noProof/>
        </w:rPr>
        <w:drawing>
          <wp:inline distT="0" distB="0" distL="0" distR="0" wp14:anchorId="28DCF2B4" wp14:editId="5A6BD3CE">
            <wp:extent cx="5400040" cy="2813050"/>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2813050"/>
                    </a:xfrm>
                    <a:prstGeom prst="rect">
                      <a:avLst/>
                    </a:prstGeom>
                  </pic:spPr>
                </pic:pic>
              </a:graphicData>
            </a:graphic>
          </wp:inline>
        </w:drawing>
      </w:r>
    </w:p>
    <w:p w14:paraId="01183B5F" w14:textId="75B29435" w:rsidR="00376186" w:rsidRPr="006D59A6" w:rsidRDefault="004F4C5E" w:rsidP="00951746">
      <w:pPr>
        <w:tabs>
          <w:tab w:val="left" w:pos="5775"/>
        </w:tabs>
        <w:rPr>
          <w:b/>
          <w:bCs/>
          <w:sz w:val="24"/>
          <w:szCs w:val="24"/>
        </w:rPr>
      </w:pPr>
      <w:r w:rsidRPr="006D59A6">
        <w:rPr>
          <w:b/>
          <w:bCs/>
          <w:sz w:val="24"/>
          <w:szCs w:val="24"/>
          <w:highlight w:val="green"/>
        </w:rPr>
        <w:t>Agora no próximo passo vamos criar uma função “</w:t>
      </w:r>
      <w:proofErr w:type="spellStart"/>
      <w:r w:rsidRPr="006D59A6">
        <w:rPr>
          <w:b/>
          <w:bCs/>
          <w:sz w:val="24"/>
          <w:szCs w:val="24"/>
          <w:highlight w:val="green"/>
        </w:rPr>
        <w:t>create</w:t>
      </w:r>
      <w:proofErr w:type="spellEnd"/>
      <w:r w:rsidRPr="006D59A6">
        <w:rPr>
          <w:b/>
          <w:bCs/>
          <w:sz w:val="24"/>
          <w:szCs w:val="24"/>
          <w:highlight w:val="green"/>
        </w:rPr>
        <w:t xml:space="preserve">” que será responsável por inserir um novo produto lá no </w:t>
      </w:r>
      <w:proofErr w:type="spellStart"/>
      <w:r w:rsidRPr="006D59A6">
        <w:rPr>
          <w:b/>
          <w:bCs/>
          <w:sz w:val="24"/>
          <w:szCs w:val="24"/>
          <w:highlight w:val="green"/>
        </w:rPr>
        <w:t>backend</w:t>
      </w:r>
      <w:proofErr w:type="spellEnd"/>
      <w:r w:rsidR="000B4519" w:rsidRPr="006D59A6">
        <w:rPr>
          <w:b/>
          <w:bCs/>
          <w:sz w:val="24"/>
          <w:szCs w:val="24"/>
          <w:highlight w:val="green"/>
        </w:rPr>
        <w:t xml:space="preserve"> e vamos fazer retornar </w:t>
      </w:r>
      <w:proofErr w:type="spellStart"/>
      <w:r w:rsidR="000B4519" w:rsidRPr="006D59A6">
        <w:rPr>
          <w:b/>
          <w:bCs/>
          <w:sz w:val="24"/>
          <w:szCs w:val="24"/>
          <w:highlight w:val="green"/>
        </w:rPr>
        <w:t>Observable</w:t>
      </w:r>
      <w:proofErr w:type="spellEnd"/>
      <w:r w:rsidR="000B4519" w:rsidRPr="006D59A6">
        <w:rPr>
          <w:b/>
          <w:bCs/>
          <w:sz w:val="24"/>
          <w:szCs w:val="24"/>
          <w:highlight w:val="green"/>
        </w:rPr>
        <w:t xml:space="preserve"> para depois podermos registrar em um </w:t>
      </w:r>
      <w:proofErr w:type="spellStart"/>
      <w:r w:rsidR="000B4519" w:rsidRPr="006D59A6">
        <w:rPr>
          <w:b/>
          <w:bCs/>
          <w:sz w:val="24"/>
          <w:szCs w:val="24"/>
          <w:highlight w:val="green"/>
        </w:rPr>
        <w:t>Subject</w:t>
      </w:r>
      <w:proofErr w:type="spellEnd"/>
      <w:r w:rsidR="000B4519" w:rsidRPr="006D59A6">
        <w:rPr>
          <w:b/>
          <w:bCs/>
          <w:sz w:val="24"/>
          <w:szCs w:val="24"/>
          <w:highlight w:val="green"/>
        </w:rPr>
        <w:t xml:space="preserve"> (conforme explicação anterior sobre Reativa)</w:t>
      </w:r>
      <w:r w:rsidRPr="006D59A6">
        <w:rPr>
          <w:b/>
          <w:bCs/>
          <w:sz w:val="24"/>
          <w:szCs w:val="24"/>
          <w:highlight w:val="green"/>
        </w:rPr>
        <w:t>:</w:t>
      </w:r>
    </w:p>
    <w:p w14:paraId="5EECBD2C" w14:textId="12B2396B" w:rsidR="000B4519" w:rsidRDefault="00AD01A1" w:rsidP="00951746">
      <w:pPr>
        <w:tabs>
          <w:tab w:val="left" w:pos="5775"/>
        </w:tabs>
        <w:rPr>
          <w:sz w:val="24"/>
          <w:szCs w:val="24"/>
        </w:rPr>
      </w:pPr>
      <w:r>
        <w:rPr>
          <w:noProof/>
        </w:rPr>
        <w:lastRenderedPageBreak/>
        <w:drawing>
          <wp:inline distT="0" distB="0" distL="0" distR="0" wp14:anchorId="255DF419" wp14:editId="764A1270">
            <wp:extent cx="5400040" cy="1246505"/>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00040" cy="1246505"/>
                    </a:xfrm>
                    <a:prstGeom prst="rect">
                      <a:avLst/>
                    </a:prstGeom>
                  </pic:spPr>
                </pic:pic>
              </a:graphicData>
            </a:graphic>
          </wp:inline>
        </w:drawing>
      </w:r>
    </w:p>
    <w:p w14:paraId="5A51728B" w14:textId="5D779438" w:rsidR="00AD01A1" w:rsidRDefault="00AD01A1" w:rsidP="00951746">
      <w:pPr>
        <w:tabs>
          <w:tab w:val="left" w:pos="5775"/>
        </w:tabs>
        <w:rPr>
          <w:sz w:val="24"/>
          <w:szCs w:val="24"/>
        </w:rPr>
      </w:pPr>
      <w:r w:rsidRPr="006D59A6">
        <w:rPr>
          <w:b/>
          <w:bCs/>
          <w:sz w:val="24"/>
          <w:szCs w:val="24"/>
          <w:highlight w:val="green"/>
        </w:rPr>
        <w:t xml:space="preserve">Agora no </w:t>
      </w:r>
      <w:proofErr w:type="spellStart"/>
      <w:r w:rsidRPr="006D59A6">
        <w:rPr>
          <w:b/>
          <w:bCs/>
          <w:sz w:val="24"/>
          <w:szCs w:val="24"/>
          <w:highlight w:val="green"/>
        </w:rPr>
        <w:t>TypeScript</w:t>
      </w:r>
      <w:proofErr w:type="spellEnd"/>
      <w:r w:rsidRPr="006D59A6">
        <w:rPr>
          <w:b/>
          <w:bCs/>
          <w:sz w:val="24"/>
          <w:szCs w:val="24"/>
          <w:highlight w:val="green"/>
        </w:rPr>
        <w:t xml:space="preserve"> do meu componente eu vou criar um método que vai disparar essa chamada para o </w:t>
      </w:r>
      <w:proofErr w:type="spellStart"/>
      <w:r w:rsidRPr="006D59A6">
        <w:rPr>
          <w:b/>
          <w:bCs/>
          <w:sz w:val="24"/>
          <w:szCs w:val="24"/>
          <w:highlight w:val="green"/>
        </w:rPr>
        <w:t>backend</w:t>
      </w:r>
      <w:proofErr w:type="spellEnd"/>
      <w:r w:rsidRPr="006D59A6">
        <w:rPr>
          <w:b/>
          <w:bCs/>
          <w:sz w:val="24"/>
          <w:szCs w:val="24"/>
          <w:highlight w:val="green"/>
        </w:rPr>
        <w:t xml:space="preserve"> que defini no Service</w:t>
      </w:r>
      <w:r w:rsidR="002553CC">
        <w:rPr>
          <w:sz w:val="24"/>
          <w:szCs w:val="24"/>
        </w:rPr>
        <w:t xml:space="preserve">. Não posso me esquecer também de criar um atributo com um </w:t>
      </w:r>
      <w:proofErr w:type="spellStart"/>
      <w:r w:rsidR="002553CC">
        <w:rPr>
          <w:sz w:val="24"/>
          <w:szCs w:val="24"/>
        </w:rPr>
        <w:t>Product</w:t>
      </w:r>
      <w:proofErr w:type="spellEnd"/>
      <w:r w:rsidR="002553CC">
        <w:rPr>
          <w:sz w:val="24"/>
          <w:szCs w:val="24"/>
        </w:rPr>
        <w:t xml:space="preserve"> inicial (de acordo com o modelo de Model que criei nas explicações acima, sem precisar obrigatoriamente ter o id), </w:t>
      </w:r>
      <w:proofErr w:type="spellStart"/>
      <w:r w:rsidR="002553CC">
        <w:rPr>
          <w:sz w:val="24"/>
          <w:szCs w:val="24"/>
        </w:rPr>
        <w:t>pq</w:t>
      </w:r>
      <w:proofErr w:type="spellEnd"/>
      <w:r w:rsidR="002553CC">
        <w:rPr>
          <w:sz w:val="24"/>
          <w:szCs w:val="24"/>
        </w:rPr>
        <w:t xml:space="preserve"> com esse atributo </w:t>
      </w:r>
      <w:proofErr w:type="spellStart"/>
      <w:r w:rsidR="002553CC">
        <w:rPr>
          <w:sz w:val="24"/>
          <w:szCs w:val="24"/>
        </w:rPr>
        <w:t>Product</w:t>
      </w:r>
      <w:proofErr w:type="spellEnd"/>
      <w:r w:rsidR="002553CC">
        <w:rPr>
          <w:sz w:val="24"/>
          <w:szCs w:val="24"/>
        </w:rPr>
        <w:t xml:space="preserve">, vou passar como parâmetro do método </w:t>
      </w:r>
      <w:proofErr w:type="spellStart"/>
      <w:r w:rsidR="002553CC">
        <w:rPr>
          <w:sz w:val="24"/>
          <w:szCs w:val="24"/>
        </w:rPr>
        <w:t>create</w:t>
      </w:r>
      <w:proofErr w:type="spellEnd"/>
      <w:r w:rsidR="002553CC">
        <w:rPr>
          <w:sz w:val="24"/>
          <w:szCs w:val="24"/>
        </w:rPr>
        <w:t xml:space="preserve"> para criar um </w:t>
      </w:r>
      <w:proofErr w:type="spellStart"/>
      <w:r w:rsidR="002553CC">
        <w:rPr>
          <w:sz w:val="24"/>
          <w:szCs w:val="24"/>
        </w:rPr>
        <w:t>Product</w:t>
      </w:r>
      <w:proofErr w:type="spellEnd"/>
      <w:r w:rsidR="002553CC">
        <w:rPr>
          <w:sz w:val="24"/>
          <w:szCs w:val="24"/>
        </w:rPr>
        <w:t xml:space="preserve"> no banco de dados</w:t>
      </w:r>
      <w:r>
        <w:rPr>
          <w:sz w:val="24"/>
          <w:szCs w:val="24"/>
        </w:rPr>
        <w:t>:</w:t>
      </w:r>
    </w:p>
    <w:p w14:paraId="4F7E1451" w14:textId="242F1998" w:rsidR="002553CC" w:rsidRDefault="001639B5" w:rsidP="00951746">
      <w:pPr>
        <w:tabs>
          <w:tab w:val="left" w:pos="5775"/>
        </w:tabs>
        <w:rPr>
          <w:sz w:val="24"/>
          <w:szCs w:val="24"/>
        </w:rPr>
      </w:pPr>
      <w:r>
        <w:rPr>
          <w:noProof/>
        </w:rPr>
        <w:drawing>
          <wp:inline distT="0" distB="0" distL="0" distR="0" wp14:anchorId="7FE0C28F" wp14:editId="7E0F1895">
            <wp:extent cx="5400040" cy="3935095"/>
            <wp:effectExtent l="0" t="0" r="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3935095"/>
                    </a:xfrm>
                    <a:prstGeom prst="rect">
                      <a:avLst/>
                    </a:prstGeom>
                  </pic:spPr>
                </pic:pic>
              </a:graphicData>
            </a:graphic>
          </wp:inline>
        </w:drawing>
      </w:r>
    </w:p>
    <w:p w14:paraId="3DF5B3A9" w14:textId="51DFF38D" w:rsidR="001639B5" w:rsidRPr="006D59A6" w:rsidRDefault="001639B5" w:rsidP="00951746">
      <w:pPr>
        <w:tabs>
          <w:tab w:val="left" w:pos="5775"/>
        </w:tabs>
        <w:rPr>
          <w:b/>
          <w:bCs/>
          <w:sz w:val="24"/>
          <w:szCs w:val="24"/>
        </w:rPr>
      </w:pPr>
      <w:r w:rsidRPr="006D59A6">
        <w:rPr>
          <w:b/>
          <w:bCs/>
          <w:sz w:val="24"/>
          <w:szCs w:val="24"/>
          <w:highlight w:val="green"/>
        </w:rPr>
        <w:t xml:space="preserve">Com o estou usando o </w:t>
      </w:r>
      <w:proofErr w:type="spellStart"/>
      <w:r w:rsidRPr="006D59A6">
        <w:rPr>
          <w:b/>
          <w:bCs/>
          <w:sz w:val="24"/>
          <w:szCs w:val="24"/>
          <w:highlight w:val="green"/>
        </w:rPr>
        <w:t>Observable</w:t>
      </w:r>
      <w:proofErr w:type="spellEnd"/>
      <w:r w:rsidRPr="006D59A6">
        <w:rPr>
          <w:b/>
          <w:bCs/>
          <w:sz w:val="24"/>
          <w:szCs w:val="24"/>
          <w:highlight w:val="green"/>
        </w:rPr>
        <w:t>, eu registrei para que quando a função der sucesso, eu retorno uma mensagem na tela e navego para outra tela.</w:t>
      </w:r>
    </w:p>
    <w:p w14:paraId="178F534C" w14:textId="707B53BD" w:rsidR="00912BF6" w:rsidRDefault="00912BF6" w:rsidP="00951746">
      <w:pPr>
        <w:tabs>
          <w:tab w:val="left" w:pos="5775"/>
        </w:tabs>
        <w:rPr>
          <w:sz w:val="24"/>
          <w:szCs w:val="24"/>
        </w:rPr>
      </w:pPr>
    </w:p>
    <w:p w14:paraId="46485E4A" w14:textId="2639A062" w:rsidR="00912BF6" w:rsidRPr="006D59A6" w:rsidRDefault="00912BF6" w:rsidP="00951746">
      <w:pPr>
        <w:tabs>
          <w:tab w:val="left" w:pos="5775"/>
        </w:tabs>
        <w:rPr>
          <w:b/>
          <w:bCs/>
          <w:sz w:val="24"/>
          <w:szCs w:val="24"/>
        </w:rPr>
      </w:pPr>
      <w:r w:rsidRPr="006D59A6">
        <w:rPr>
          <w:b/>
          <w:bCs/>
          <w:sz w:val="24"/>
          <w:szCs w:val="24"/>
          <w:highlight w:val="green"/>
        </w:rPr>
        <w:t xml:space="preserve">Mas nesse caso salvamos os dados no banco de dados de forma </w:t>
      </w:r>
      <w:proofErr w:type="spellStart"/>
      <w:r w:rsidRPr="006D59A6">
        <w:rPr>
          <w:b/>
          <w:bCs/>
          <w:sz w:val="24"/>
          <w:szCs w:val="24"/>
          <w:highlight w:val="green"/>
        </w:rPr>
        <w:t>mockada</w:t>
      </w:r>
      <w:proofErr w:type="spellEnd"/>
      <w:r w:rsidRPr="006D59A6">
        <w:rPr>
          <w:b/>
          <w:bCs/>
          <w:sz w:val="24"/>
          <w:szCs w:val="24"/>
          <w:highlight w:val="green"/>
        </w:rPr>
        <w:t xml:space="preserve">, ou seja, sem formulário. Vamos ver abaixo agora para colocarmos os formulários para mandar para o </w:t>
      </w:r>
      <w:proofErr w:type="spellStart"/>
      <w:r w:rsidRPr="006D59A6">
        <w:rPr>
          <w:b/>
          <w:bCs/>
          <w:sz w:val="24"/>
          <w:szCs w:val="24"/>
          <w:highlight w:val="green"/>
        </w:rPr>
        <w:t>backend</w:t>
      </w:r>
      <w:proofErr w:type="spellEnd"/>
      <w:r w:rsidRPr="006D59A6">
        <w:rPr>
          <w:b/>
          <w:bCs/>
          <w:sz w:val="24"/>
          <w:szCs w:val="24"/>
          <w:highlight w:val="green"/>
        </w:rPr>
        <w:t xml:space="preserve"> com formulário:</w:t>
      </w:r>
    </w:p>
    <w:p w14:paraId="0BCA9031" w14:textId="5B93F58A" w:rsidR="00912BF6" w:rsidRPr="006D59A6" w:rsidRDefault="00F55D00" w:rsidP="00F55D00">
      <w:pPr>
        <w:pStyle w:val="PargrafodaLista"/>
        <w:numPr>
          <w:ilvl w:val="0"/>
          <w:numId w:val="35"/>
        </w:numPr>
        <w:tabs>
          <w:tab w:val="left" w:pos="5775"/>
        </w:tabs>
        <w:rPr>
          <w:b/>
          <w:bCs/>
          <w:sz w:val="24"/>
          <w:szCs w:val="24"/>
          <w:highlight w:val="green"/>
        </w:rPr>
      </w:pPr>
      <w:r w:rsidRPr="006D59A6">
        <w:rPr>
          <w:b/>
          <w:bCs/>
          <w:sz w:val="24"/>
          <w:szCs w:val="24"/>
          <w:highlight w:val="green"/>
        </w:rPr>
        <w:lastRenderedPageBreak/>
        <w:t xml:space="preserve">Primeiro de tudo </w:t>
      </w:r>
      <w:proofErr w:type="gramStart"/>
      <w:r w:rsidRPr="006D59A6">
        <w:rPr>
          <w:b/>
          <w:bCs/>
          <w:sz w:val="24"/>
          <w:szCs w:val="24"/>
          <w:highlight w:val="green"/>
        </w:rPr>
        <w:t>vamos  importar</w:t>
      </w:r>
      <w:proofErr w:type="gramEnd"/>
      <w:r w:rsidRPr="006D59A6">
        <w:rPr>
          <w:b/>
          <w:bCs/>
          <w:sz w:val="24"/>
          <w:szCs w:val="24"/>
          <w:highlight w:val="green"/>
        </w:rPr>
        <w:t xml:space="preserve"> no </w:t>
      </w:r>
      <w:proofErr w:type="spellStart"/>
      <w:r w:rsidRPr="006D59A6">
        <w:rPr>
          <w:b/>
          <w:bCs/>
          <w:sz w:val="24"/>
          <w:szCs w:val="24"/>
          <w:highlight w:val="green"/>
        </w:rPr>
        <w:t>AppModule</w:t>
      </w:r>
      <w:proofErr w:type="spellEnd"/>
      <w:r w:rsidRPr="006D59A6">
        <w:rPr>
          <w:b/>
          <w:bCs/>
          <w:sz w:val="24"/>
          <w:szCs w:val="24"/>
          <w:highlight w:val="green"/>
        </w:rPr>
        <w:t xml:space="preserve"> algumas ferramentas para trabalharmos com formulários no Angular:</w:t>
      </w:r>
    </w:p>
    <w:p w14:paraId="563F9DBA" w14:textId="4D7B6E91" w:rsidR="00F55D00" w:rsidRDefault="00A661AD" w:rsidP="00F55D00">
      <w:pPr>
        <w:pStyle w:val="PargrafodaLista"/>
        <w:tabs>
          <w:tab w:val="left" w:pos="5775"/>
        </w:tabs>
        <w:rPr>
          <w:sz w:val="24"/>
          <w:szCs w:val="24"/>
        </w:rPr>
      </w:pPr>
      <w:r>
        <w:rPr>
          <w:noProof/>
        </w:rPr>
        <w:drawing>
          <wp:inline distT="0" distB="0" distL="0" distR="0" wp14:anchorId="7EE7C751" wp14:editId="2EC64E97">
            <wp:extent cx="5400040" cy="829945"/>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829945"/>
                    </a:xfrm>
                    <a:prstGeom prst="rect">
                      <a:avLst/>
                    </a:prstGeom>
                  </pic:spPr>
                </pic:pic>
              </a:graphicData>
            </a:graphic>
          </wp:inline>
        </w:drawing>
      </w:r>
    </w:p>
    <w:p w14:paraId="20210321" w14:textId="0875EB35" w:rsidR="00A661AD" w:rsidRPr="006D59A6" w:rsidRDefault="00A661AD" w:rsidP="00A661AD">
      <w:pPr>
        <w:pStyle w:val="PargrafodaLista"/>
        <w:numPr>
          <w:ilvl w:val="0"/>
          <w:numId w:val="35"/>
        </w:numPr>
        <w:tabs>
          <w:tab w:val="left" w:pos="5775"/>
        </w:tabs>
        <w:rPr>
          <w:b/>
          <w:bCs/>
          <w:sz w:val="24"/>
          <w:szCs w:val="24"/>
          <w:highlight w:val="green"/>
        </w:rPr>
      </w:pPr>
      <w:r w:rsidRPr="006D59A6">
        <w:rPr>
          <w:b/>
          <w:bCs/>
          <w:sz w:val="24"/>
          <w:szCs w:val="24"/>
          <w:highlight w:val="green"/>
        </w:rPr>
        <w:t xml:space="preserve">Agora vamos montar com </w:t>
      </w:r>
      <w:proofErr w:type="spellStart"/>
      <w:proofErr w:type="gramStart"/>
      <w:r w:rsidRPr="006D59A6">
        <w:rPr>
          <w:b/>
          <w:bCs/>
          <w:sz w:val="24"/>
          <w:szCs w:val="24"/>
          <w:highlight w:val="green"/>
        </w:rPr>
        <w:t>esse</w:t>
      </w:r>
      <w:proofErr w:type="spellEnd"/>
      <w:r w:rsidRPr="006D59A6">
        <w:rPr>
          <w:b/>
          <w:bCs/>
          <w:sz w:val="24"/>
          <w:szCs w:val="24"/>
          <w:highlight w:val="green"/>
        </w:rPr>
        <w:t xml:space="preserve"> elementos</w:t>
      </w:r>
      <w:proofErr w:type="gramEnd"/>
      <w:r w:rsidRPr="006D59A6">
        <w:rPr>
          <w:b/>
          <w:bCs/>
          <w:sz w:val="24"/>
          <w:szCs w:val="24"/>
          <w:highlight w:val="green"/>
        </w:rPr>
        <w:t xml:space="preserve"> do material o nosso formulário no </w:t>
      </w:r>
      <w:proofErr w:type="spellStart"/>
      <w:r w:rsidRPr="006D59A6">
        <w:rPr>
          <w:b/>
          <w:bCs/>
          <w:sz w:val="24"/>
          <w:szCs w:val="24"/>
          <w:highlight w:val="green"/>
        </w:rPr>
        <w:t>Template</w:t>
      </w:r>
      <w:proofErr w:type="spellEnd"/>
      <w:r w:rsidRPr="006D59A6">
        <w:rPr>
          <w:b/>
          <w:bCs/>
          <w:sz w:val="24"/>
          <w:szCs w:val="24"/>
          <w:highlight w:val="green"/>
        </w:rPr>
        <w:t xml:space="preserve"> HTML do </w:t>
      </w:r>
      <w:r w:rsidRPr="006D59A6">
        <w:rPr>
          <w:b/>
          <w:bCs/>
          <w:sz w:val="24"/>
          <w:szCs w:val="24"/>
          <w:highlight w:val="green"/>
          <w:u w:val="single"/>
        </w:rPr>
        <w:t>nosso</w:t>
      </w:r>
      <w:r w:rsidRPr="006D59A6">
        <w:rPr>
          <w:b/>
          <w:bCs/>
          <w:sz w:val="24"/>
          <w:szCs w:val="24"/>
          <w:highlight w:val="green"/>
        </w:rPr>
        <w:t xml:space="preserve"> componente</w:t>
      </w:r>
      <w:r w:rsidR="006176B6" w:rsidRPr="006D59A6">
        <w:rPr>
          <w:b/>
          <w:bCs/>
          <w:sz w:val="24"/>
          <w:szCs w:val="24"/>
          <w:highlight w:val="green"/>
        </w:rPr>
        <w:t>. Depois podemos estilizar nosso componente dentro do CSS dele também</w:t>
      </w:r>
      <w:r w:rsidRPr="006D59A6">
        <w:rPr>
          <w:b/>
          <w:bCs/>
          <w:sz w:val="24"/>
          <w:szCs w:val="24"/>
          <w:highlight w:val="green"/>
        </w:rPr>
        <w:t>:</w:t>
      </w:r>
    </w:p>
    <w:p w14:paraId="32408A35"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w:t>
      </w:r>
      <w:proofErr w:type="spellEnd"/>
      <w:r w:rsidRPr="007F1025">
        <w:rPr>
          <w:rFonts w:ascii="Consolas" w:eastAsia="Times New Roman" w:hAnsi="Consolas" w:cs="Times New Roman"/>
          <w:color w:val="569CD6"/>
          <w:sz w:val="21"/>
          <w:szCs w:val="21"/>
          <w:lang w:eastAsia="pt-BR"/>
        </w:rPr>
        <w:t>-card</w:t>
      </w:r>
      <w:r w:rsidRPr="007F1025">
        <w:rPr>
          <w:rFonts w:ascii="Consolas" w:eastAsia="Times New Roman" w:hAnsi="Consolas" w:cs="Times New Roman"/>
          <w:color w:val="808080"/>
          <w:sz w:val="21"/>
          <w:szCs w:val="21"/>
          <w:lang w:eastAsia="pt-BR"/>
        </w:rPr>
        <w:t>&gt;</w:t>
      </w:r>
    </w:p>
    <w:p w14:paraId="7102EDD7"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w:t>
      </w:r>
      <w:proofErr w:type="spellEnd"/>
      <w:r w:rsidRPr="007F1025">
        <w:rPr>
          <w:rFonts w:ascii="Consolas" w:eastAsia="Times New Roman" w:hAnsi="Consolas" w:cs="Times New Roman"/>
          <w:color w:val="569CD6"/>
          <w:sz w:val="21"/>
          <w:szCs w:val="21"/>
          <w:lang w:eastAsia="pt-BR"/>
        </w:rPr>
        <w:t>-card-</w:t>
      </w:r>
      <w:proofErr w:type="spellStart"/>
      <w:r w:rsidRPr="007F1025">
        <w:rPr>
          <w:rFonts w:ascii="Consolas" w:eastAsia="Times New Roman" w:hAnsi="Consolas" w:cs="Times New Roman"/>
          <w:color w:val="569CD6"/>
          <w:sz w:val="21"/>
          <w:szCs w:val="21"/>
          <w:lang w:eastAsia="pt-BR"/>
        </w:rPr>
        <w:t>title</w:t>
      </w:r>
      <w:proofErr w:type="spellEnd"/>
      <w:r w:rsidRPr="007F1025">
        <w:rPr>
          <w:rFonts w:ascii="Consolas" w:eastAsia="Times New Roman" w:hAnsi="Consolas" w:cs="Times New Roman"/>
          <w:color w:val="808080"/>
          <w:sz w:val="21"/>
          <w:szCs w:val="21"/>
          <w:lang w:eastAsia="pt-BR"/>
        </w:rPr>
        <w:t>&gt;</w:t>
      </w:r>
      <w:r w:rsidRPr="007F1025">
        <w:rPr>
          <w:rFonts w:ascii="Consolas" w:eastAsia="Times New Roman" w:hAnsi="Consolas" w:cs="Times New Roman"/>
          <w:color w:val="D4D4D4"/>
          <w:sz w:val="21"/>
          <w:szCs w:val="21"/>
          <w:lang w:eastAsia="pt-BR"/>
        </w:rPr>
        <w:t>Novo Produto</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w:t>
      </w:r>
      <w:proofErr w:type="spellEnd"/>
      <w:r w:rsidRPr="007F1025">
        <w:rPr>
          <w:rFonts w:ascii="Consolas" w:eastAsia="Times New Roman" w:hAnsi="Consolas" w:cs="Times New Roman"/>
          <w:color w:val="569CD6"/>
          <w:sz w:val="21"/>
          <w:szCs w:val="21"/>
          <w:lang w:eastAsia="pt-BR"/>
        </w:rPr>
        <w:t>-card-</w:t>
      </w:r>
      <w:proofErr w:type="spellStart"/>
      <w:r w:rsidRPr="007F1025">
        <w:rPr>
          <w:rFonts w:ascii="Consolas" w:eastAsia="Times New Roman" w:hAnsi="Consolas" w:cs="Times New Roman"/>
          <w:color w:val="569CD6"/>
          <w:sz w:val="21"/>
          <w:szCs w:val="21"/>
          <w:lang w:eastAsia="pt-BR"/>
        </w:rPr>
        <w:t>title</w:t>
      </w:r>
      <w:proofErr w:type="spellEnd"/>
      <w:r w:rsidRPr="007F1025">
        <w:rPr>
          <w:rFonts w:ascii="Consolas" w:eastAsia="Times New Roman" w:hAnsi="Consolas" w:cs="Times New Roman"/>
          <w:color w:val="808080"/>
          <w:sz w:val="21"/>
          <w:szCs w:val="21"/>
          <w:lang w:eastAsia="pt-BR"/>
        </w:rPr>
        <w:t>&gt;</w:t>
      </w:r>
    </w:p>
    <w:p w14:paraId="186B421A"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form</w:t>
      </w:r>
      <w:proofErr w:type="spellEnd"/>
      <w:r w:rsidRPr="007F1025">
        <w:rPr>
          <w:rFonts w:ascii="Consolas" w:eastAsia="Times New Roman" w:hAnsi="Consolas" w:cs="Times New Roman"/>
          <w:color w:val="808080"/>
          <w:sz w:val="21"/>
          <w:szCs w:val="21"/>
          <w:lang w:eastAsia="pt-BR"/>
        </w:rPr>
        <w:t>&gt;</w:t>
      </w:r>
    </w:p>
    <w:p w14:paraId="65D38F9F"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mat-form-field</w:t>
      </w:r>
      <w:proofErr w:type="spellEnd"/>
      <w:r w:rsidRPr="007F1025">
        <w:rPr>
          <w:rFonts w:ascii="Consolas" w:eastAsia="Times New Roman" w:hAnsi="Consolas" w:cs="Times New Roman"/>
          <w:color w:val="808080"/>
          <w:sz w:val="21"/>
          <w:szCs w:val="21"/>
          <w:lang w:eastAsia="pt-BR"/>
        </w:rPr>
        <w:t>&gt;</w:t>
      </w:r>
    </w:p>
    <w:p w14:paraId="0039BF1A"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r w:rsidRPr="007F1025">
        <w:rPr>
          <w:rFonts w:ascii="Consolas" w:eastAsia="Times New Roman" w:hAnsi="Consolas" w:cs="Times New Roman"/>
          <w:color w:val="569CD6"/>
          <w:sz w:val="21"/>
          <w:szCs w:val="21"/>
          <w:lang w:eastAsia="pt-BR"/>
        </w:rPr>
        <w:t>input</w:t>
      </w:r>
      <w:r w:rsidRPr="007F1025">
        <w:rPr>
          <w:rFonts w:ascii="Consolas" w:eastAsia="Times New Roman" w:hAnsi="Consolas" w:cs="Times New Roman"/>
          <w:color w:val="D4D4D4"/>
          <w:sz w:val="21"/>
          <w:szCs w:val="21"/>
          <w:lang w:eastAsia="pt-BR"/>
        </w:rPr>
        <w:t> </w:t>
      </w:r>
      <w:proofErr w:type="spellStart"/>
      <w:r w:rsidRPr="007F1025">
        <w:rPr>
          <w:rFonts w:ascii="Consolas" w:eastAsia="Times New Roman" w:hAnsi="Consolas" w:cs="Times New Roman"/>
          <w:color w:val="9CDCFE"/>
          <w:sz w:val="21"/>
          <w:szCs w:val="21"/>
          <w:lang w:eastAsia="pt-BR"/>
        </w:rPr>
        <w:t>matInput</w:t>
      </w:r>
      <w:proofErr w:type="spellEnd"/>
      <w:r w:rsidRPr="007F1025">
        <w:rPr>
          <w:rFonts w:ascii="Consolas" w:eastAsia="Times New Roman" w:hAnsi="Consolas" w:cs="Times New Roman"/>
          <w:color w:val="D4D4D4"/>
          <w:sz w:val="21"/>
          <w:szCs w:val="21"/>
          <w:lang w:eastAsia="pt-BR"/>
        </w:rPr>
        <w:t> </w:t>
      </w:r>
      <w:proofErr w:type="spellStart"/>
      <w:r w:rsidRPr="007F1025">
        <w:rPr>
          <w:rFonts w:ascii="Consolas" w:eastAsia="Times New Roman" w:hAnsi="Consolas" w:cs="Times New Roman"/>
          <w:color w:val="9CDCFE"/>
          <w:sz w:val="21"/>
          <w:szCs w:val="21"/>
          <w:lang w:eastAsia="pt-BR"/>
        </w:rPr>
        <w:t>placeholder</w:t>
      </w:r>
      <w:proofErr w:type="spellEnd"/>
      <w:r w:rsidRPr="007F1025">
        <w:rPr>
          <w:rFonts w:ascii="Consolas" w:eastAsia="Times New Roman" w:hAnsi="Consolas" w:cs="Times New Roman"/>
          <w:color w:val="D4D4D4"/>
          <w:sz w:val="21"/>
          <w:szCs w:val="21"/>
          <w:lang w:eastAsia="pt-BR"/>
        </w:rPr>
        <w:t>=</w:t>
      </w:r>
      <w:r w:rsidRPr="007F1025">
        <w:rPr>
          <w:rFonts w:ascii="Consolas" w:eastAsia="Times New Roman" w:hAnsi="Consolas" w:cs="Times New Roman"/>
          <w:color w:val="CE9178"/>
          <w:sz w:val="21"/>
          <w:szCs w:val="21"/>
          <w:lang w:eastAsia="pt-BR"/>
        </w:rPr>
        <w:t>"Nome"</w:t>
      </w:r>
      <w:r w:rsidRPr="007F1025">
        <w:rPr>
          <w:rFonts w:ascii="Consolas" w:eastAsia="Times New Roman" w:hAnsi="Consolas" w:cs="Times New Roman"/>
          <w:color w:val="808080"/>
          <w:sz w:val="21"/>
          <w:szCs w:val="21"/>
          <w:lang w:eastAsia="pt-BR"/>
        </w:rPr>
        <w:t>&gt;</w:t>
      </w:r>
    </w:p>
    <w:p w14:paraId="4264F0FB"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mat-form-field</w:t>
      </w:r>
      <w:proofErr w:type="spellEnd"/>
      <w:r w:rsidRPr="007F1025">
        <w:rPr>
          <w:rFonts w:ascii="Consolas" w:eastAsia="Times New Roman" w:hAnsi="Consolas" w:cs="Times New Roman"/>
          <w:color w:val="808080"/>
          <w:sz w:val="21"/>
          <w:szCs w:val="21"/>
          <w:lang w:eastAsia="pt-BR"/>
        </w:rPr>
        <w:t>&gt;</w:t>
      </w:r>
    </w:p>
    <w:p w14:paraId="357DB14A"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mat-form-field</w:t>
      </w:r>
      <w:proofErr w:type="spellEnd"/>
      <w:r w:rsidRPr="007F1025">
        <w:rPr>
          <w:rFonts w:ascii="Consolas" w:eastAsia="Times New Roman" w:hAnsi="Consolas" w:cs="Times New Roman"/>
          <w:color w:val="808080"/>
          <w:sz w:val="21"/>
          <w:szCs w:val="21"/>
          <w:lang w:eastAsia="pt-BR"/>
        </w:rPr>
        <w:t>&gt;</w:t>
      </w:r>
    </w:p>
    <w:p w14:paraId="32073F85"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r w:rsidRPr="007F1025">
        <w:rPr>
          <w:rFonts w:ascii="Consolas" w:eastAsia="Times New Roman" w:hAnsi="Consolas" w:cs="Times New Roman"/>
          <w:color w:val="569CD6"/>
          <w:sz w:val="21"/>
          <w:szCs w:val="21"/>
          <w:lang w:eastAsia="pt-BR"/>
        </w:rPr>
        <w:t>input</w:t>
      </w:r>
      <w:r w:rsidRPr="007F1025">
        <w:rPr>
          <w:rFonts w:ascii="Consolas" w:eastAsia="Times New Roman" w:hAnsi="Consolas" w:cs="Times New Roman"/>
          <w:color w:val="D4D4D4"/>
          <w:sz w:val="21"/>
          <w:szCs w:val="21"/>
          <w:lang w:eastAsia="pt-BR"/>
        </w:rPr>
        <w:t> </w:t>
      </w:r>
      <w:proofErr w:type="spellStart"/>
      <w:r w:rsidRPr="007F1025">
        <w:rPr>
          <w:rFonts w:ascii="Consolas" w:eastAsia="Times New Roman" w:hAnsi="Consolas" w:cs="Times New Roman"/>
          <w:color w:val="9CDCFE"/>
          <w:sz w:val="21"/>
          <w:szCs w:val="21"/>
          <w:lang w:eastAsia="pt-BR"/>
        </w:rPr>
        <w:t>matInput</w:t>
      </w:r>
      <w:proofErr w:type="spellEnd"/>
      <w:r w:rsidRPr="007F1025">
        <w:rPr>
          <w:rFonts w:ascii="Consolas" w:eastAsia="Times New Roman" w:hAnsi="Consolas" w:cs="Times New Roman"/>
          <w:color w:val="D4D4D4"/>
          <w:sz w:val="21"/>
          <w:szCs w:val="21"/>
          <w:lang w:eastAsia="pt-BR"/>
        </w:rPr>
        <w:t> </w:t>
      </w:r>
      <w:proofErr w:type="spellStart"/>
      <w:r w:rsidRPr="007F1025">
        <w:rPr>
          <w:rFonts w:ascii="Consolas" w:eastAsia="Times New Roman" w:hAnsi="Consolas" w:cs="Times New Roman"/>
          <w:color w:val="9CDCFE"/>
          <w:sz w:val="21"/>
          <w:szCs w:val="21"/>
          <w:lang w:eastAsia="pt-BR"/>
        </w:rPr>
        <w:t>placeholder</w:t>
      </w:r>
      <w:proofErr w:type="spellEnd"/>
      <w:r w:rsidRPr="007F1025">
        <w:rPr>
          <w:rFonts w:ascii="Consolas" w:eastAsia="Times New Roman" w:hAnsi="Consolas" w:cs="Times New Roman"/>
          <w:color w:val="D4D4D4"/>
          <w:sz w:val="21"/>
          <w:szCs w:val="21"/>
          <w:lang w:eastAsia="pt-BR"/>
        </w:rPr>
        <w:t>=</w:t>
      </w:r>
      <w:r w:rsidRPr="007F1025">
        <w:rPr>
          <w:rFonts w:ascii="Consolas" w:eastAsia="Times New Roman" w:hAnsi="Consolas" w:cs="Times New Roman"/>
          <w:color w:val="CE9178"/>
          <w:sz w:val="21"/>
          <w:szCs w:val="21"/>
          <w:lang w:eastAsia="pt-BR"/>
        </w:rPr>
        <w:t>"Preço (R$)"</w:t>
      </w:r>
      <w:r w:rsidRPr="007F1025">
        <w:rPr>
          <w:rFonts w:ascii="Consolas" w:eastAsia="Times New Roman" w:hAnsi="Consolas" w:cs="Times New Roman"/>
          <w:color w:val="808080"/>
          <w:sz w:val="21"/>
          <w:szCs w:val="21"/>
          <w:lang w:eastAsia="pt-BR"/>
        </w:rPr>
        <w:t>&gt;</w:t>
      </w:r>
    </w:p>
    <w:p w14:paraId="5B1CB0C6"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mat-form-field</w:t>
      </w:r>
      <w:proofErr w:type="spellEnd"/>
      <w:r w:rsidRPr="007F1025">
        <w:rPr>
          <w:rFonts w:ascii="Consolas" w:eastAsia="Times New Roman" w:hAnsi="Consolas" w:cs="Times New Roman"/>
          <w:color w:val="808080"/>
          <w:sz w:val="21"/>
          <w:szCs w:val="21"/>
          <w:lang w:eastAsia="pt-BR"/>
        </w:rPr>
        <w:t>&gt;</w:t>
      </w:r>
    </w:p>
    <w:p w14:paraId="76B68580"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form</w:t>
      </w:r>
      <w:proofErr w:type="spellEnd"/>
      <w:r w:rsidRPr="007F1025">
        <w:rPr>
          <w:rFonts w:ascii="Consolas" w:eastAsia="Times New Roman" w:hAnsi="Consolas" w:cs="Times New Roman"/>
          <w:color w:val="808080"/>
          <w:sz w:val="21"/>
          <w:szCs w:val="21"/>
          <w:lang w:eastAsia="pt-BR"/>
        </w:rPr>
        <w:t>&gt;</w:t>
      </w:r>
    </w:p>
    <w:p w14:paraId="532C7D14"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r w:rsidRPr="007F1025">
        <w:rPr>
          <w:rFonts w:ascii="Consolas" w:eastAsia="Times New Roman" w:hAnsi="Consolas" w:cs="Times New Roman"/>
          <w:color w:val="569CD6"/>
          <w:sz w:val="21"/>
          <w:szCs w:val="21"/>
          <w:lang w:eastAsia="pt-BR"/>
        </w:rPr>
        <w:t>button</w:t>
      </w: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9CDCFE"/>
          <w:sz w:val="21"/>
          <w:szCs w:val="21"/>
          <w:lang w:eastAsia="pt-BR"/>
        </w:rPr>
        <w:t>mat-raised-button</w:t>
      </w: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9CDCFE"/>
          <w:sz w:val="21"/>
          <w:szCs w:val="21"/>
          <w:lang w:eastAsia="pt-BR"/>
        </w:rPr>
        <w:t>(click)</w:t>
      </w:r>
      <w:r w:rsidRPr="007F1025">
        <w:rPr>
          <w:rFonts w:ascii="Consolas" w:eastAsia="Times New Roman" w:hAnsi="Consolas" w:cs="Times New Roman"/>
          <w:color w:val="D4D4D4"/>
          <w:sz w:val="21"/>
          <w:szCs w:val="21"/>
          <w:lang w:eastAsia="pt-BR"/>
        </w:rPr>
        <w:t>=</w:t>
      </w:r>
      <w:r w:rsidRPr="007F1025">
        <w:rPr>
          <w:rFonts w:ascii="Consolas" w:eastAsia="Times New Roman" w:hAnsi="Consolas" w:cs="Times New Roman"/>
          <w:color w:val="CE9178"/>
          <w:sz w:val="21"/>
          <w:szCs w:val="21"/>
          <w:lang w:eastAsia="pt-BR"/>
        </w:rPr>
        <w:t>"</w:t>
      </w:r>
      <w:proofErr w:type="gramStart"/>
      <w:r w:rsidRPr="007F1025">
        <w:rPr>
          <w:rFonts w:ascii="Consolas" w:eastAsia="Times New Roman" w:hAnsi="Consolas" w:cs="Times New Roman"/>
          <w:color w:val="CE9178"/>
          <w:sz w:val="21"/>
          <w:szCs w:val="21"/>
          <w:lang w:eastAsia="pt-BR"/>
        </w:rPr>
        <w:t>createProduct(</w:t>
      </w:r>
      <w:proofErr w:type="gramEnd"/>
      <w:r w:rsidRPr="007F1025">
        <w:rPr>
          <w:rFonts w:ascii="Consolas" w:eastAsia="Times New Roman" w:hAnsi="Consolas" w:cs="Times New Roman"/>
          <w:color w:val="CE9178"/>
          <w:sz w:val="21"/>
          <w:szCs w:val="21"/>
          <w:lang w:eastAsia="pt-BR"/>
        </w:rPr>
        <w:t>)"</w:t>
      </w: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9CDCFE"/>
          <w:sz w:val="21"/>
          <w:szCs w:val="21"/>
          <w:lang w:eastAsia="pt-BR"/>
        </w:rPr>
        <w:t>color</w:t>
      </w:r>
      <w:r w:rsidRPr="007F1025">
        <w:rPr>
          <w:rFonts w:ascii="Consolas" w:eastAsia="Times New Roman" w:hAnsi="Consolas" w:cs="Times New Roman"/>
          <w:color w:val="D4D4D4"/>
          <w:sz w:val="21"/>
          <w:szCs w:val="21"/>
          <w:lang w:eastAsia="pt-BR"/>
        </w:rPr>
        <w:t>=</w:t>
      </w:r>
      <w:r w:rsidRPr="007F1025">
        <w:rPr>
          <w:rFonts w:ascii="Consolas" w:eastAsia="Times New Roman" w:hAnsi="Consolas" w:cs="Times New Roman"/>
          <w:color w:val="CE9178"/>
          <w:sz w:val="21"/>
          <w:szCs w:val="21"/>
          <w:lang w:eastAsia="pt-BR"/>
        </w:rPr>
        <w:t>"primary"</w:t>
      </w:r>
      <w:r w:rsidRPr="007F1025">
        <w:rPr>
          <w:rFonts w:ascii="Consolas" w:eastAsia="Times New Roman" w:hAnsi="Consolas" w:cs="Times New Roman"/>
          <w:color w:val="808080"/>
          <w:sz w:val="21"/>
          <w:szCs w:val="21"/>
          <w:lang w:eastAsia="pt-BR"/>
        </w:rPr>
        <w:t>&gt;</w:t>
      </w:r>
    </w:p>
    <w:p w14:paraId="6CC75296"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Salvar</w:t>
      </w:r>
    </w:p>
    <w:p w14:paraId="35B83B08"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button</w:t>
      </w:r>
      <w:proofErr w:type="spellEnd"/>
      <w:r w:rsidRPr="007F1025">
        <w:rPr>
          <w:rFonts w:ascii="Consolas" w:eastAsia="Times New Roman" w:hAnsi="Consolas" w:cs="Times New Roman"/>
          <w:color w:val="808080"/>
          <w:sz w:val="21"/>
          <w:szCs w:val="21"/>
          <w:lang w:eastAsia="pt-BR"/>
        </w:rPr>
        <w:t>&gt;</w:t>
      </w:r>
    </w:p>
    <w:p w14:paraId="77BD632A"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button</w:t>
      </w:r>
      <w:proofErr w:type="spellEnd"/>
      <w:r w:rsidRPr="007F1025">
        <w:rPr>
          <w:rFonts w:ascii="Consolas" w:eastAsia="Times New Roman" w:hAnsi="Consolas" w:cs="Times New Roman"/>
          <w:color w:val="D4D4D4"/>
          <w:sz w:val="21"/>
          <w:szCs w:val="21"/>
          <w:lang w:eastAsia="pt-BR"/>
        </w:rPr>
        <w:t> </w:t>
      </w:r>
      <w:proofErr w:type="spellStart"/>
      <w:r w:rsidRPr="007F1025">
        <w:rPr>
          <w:rFonts w:ascii="Consolas" w:eastAsia="Times New Roman" w:hAnsi="Consolas" w:cs="Times New Roman"/>
          <w:color w:val="9CDCFE"/>
          <w:sz w:val="21"/>
          <w:szCs w:val="21"/>
          <w:lang w:eastAsia="pt-BR"/>
        </w:rPr>
        <w:t>mat-raised-button</w:t>
      </w:r>
      <w:proofErr w:type="spellEnd"/>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9CDCFE"/>
          <w:sz w:val="21"/>
          <w:szCs w:val="21"/>
          <w:lang w:eastAsia="pt-BR"/>
        </w:rPr>
        <w:t>(click)</w:t>
      </w:r>
      <w:r w:rsidRPr="007F1025">
        <w:rPr>
          <w:rFonts w:ascii="Consolas" w:eastAsia="Times New Roman" w:hAnsi="Consolas" w:cs="Times New Roman"/>
          <w:color w:val="D4D4D4"/>
          <w:sz w:val="21"/>
          <w:szCs w:val="21"/>
          <w:lang w:eastAsia="pt-BR"/>
        </w:rPr>
        <w:t>=</w:t>
      </w:r>
      <w:r w:rsidRPr="007F1025">
        <w:rPr>
          <w:rFonts w:ascii="Consolas" w:eastAsia="Times New Roman" w:hAnsi="Consolas" w:cs="Times New Roman"/>
          <w:color w:val="CE9178"/>
          <w:sz w:val="21"/>
          <w:szCs w:val="21"/>
          <w:lang w:eastAsia="pt-BR"/>
        </w:rPr>
        <w:t>"</w:t>
      </w:r>
      <w:proofErr w:type="spellStart"/>
      <w:proofErr w:type="gramStart"/>
      <w:r w:rsidRPr="007F1025">
        <w:rPr>
          <w:rFonts w:ascii="Consolas" w:eastAsia="Times New Roman" w:hAnsi="Consolas" w:cs="Times New Roman"/>
          <w:color w:val="CE9178"/>
          <w:sz w:val="21"/>
          <w:szCs w:val="21"/>
          <w:lang w:eastAsia="pt-BR"/>
        </w:rPr>
        <w:t>cancel</w:t>
      </w:r>
      <w:proofErr w:type="spellEnd"/>
      <w:r w:rsidRPr="007F1025">
        <w:rPr>
          <w:rFonts w:ascii="Consolas" w:eastAsia="Times New Roman" w:hAnsi="Consolas" w:cs="Times New Roman"/>
          <w:color w:val="CE9178"/>
          <w:sz w:val="21"/>
          <w:szCs w:val="21"/>
          <w:lang w:eastAsia="pt-BR"/>
        </w:rPr>
        <w:t>(</w:t>
      </w:r>
      <w:proofErr w:type="gramEnd"/>
      <w:r w:rsidRPr="007F1025">
        <w:rPr>
          <w:rFonts w:ascii="Consolas" w:eastAsia="Times New Roman" w:hAnsi="Consolas" w:cs="Times New Roman"/>
          <w:color w:val="CE9178"/>
          <w:sz w:val="21"/>
          <w:szCs w:val="21"/>
          <w:lang w:eastAsia="pt-BR"/>
        </w:rPr>
        <w:t>)"</w:t>
      </w:r>
      <w:r w:rsidRPr="007F1025">
        <w:rPr>
          <w:rFonts w:ascii="Consolas" w:eastAsia="Times New Roman" w:hAnsi="Consolas" w:cs="Times New Roman"/>
          <w:color w:val="808080"/>
          <w:sz w:val="21"/>
          <w:szCs w:val="21"/>
          <w:lang w:eastAsia="pt-BR"/>
        </w:rPr>
        <w:t>&gt;</w:t>
      </w:r>
    </w:p>
    <w:p w14:paraId="37924A7A"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Cancelar</w:t>
      </w:r>
    </w:p>
    <w:p w14:paraId="02400CDB"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D4D4D4"/>
          <w:sz w:val="21"/>
          <w:szCs w:val="21"/>
          <w:lang w:eastAsia="pt-BR"/>
        </w:rPr>
        <w:t>    </w:t>
      </w: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button</w:t>
      </w:r>
      <w:proofErr w:type="spellEnd"/>
      <w:r w:rsidRPr="007F1025">
        <w:rPr>
          <w:rFonts w:ascii="Consolas" w:eastAsia="Times New Roman" w:hAnsi="Consolas" w:cs="Times New Roman"/>
          <w:color w:val="808080"/>
          <w:sz w:val="21"/>
          <w:szCs w:val="21"/>
          <w:lang w:eastAsia="pt-BR"/>
        </w:rPr>
        <w:t>&gt;</w:t>
      </w:r>
    </w:p>
    <w:p w14:paraId="6E39DB90" w14:textId="77777777" w:rsidR="006176B6" w:rsidRPr="007F1025" w:rsidRDefault="006176B6" w:rsidP="007F1025">
      <w:pPr>
        <w:shd w:val="clear" w:color="auto" w:fill="1E1E1E"/>
        <w:spacing w:after="0" w:line="285" w:lineRule="atLeast"/>
        <w:ind w:left="360"/>
        <w:rPr>
          <w:rFonts w:ascii="Consolas" w:eastAsia="Times New Roman" w:hAnsi="Consolas" w:cs="Times New Roman"/>
          <w:color w:val="D4D4D4"/>
          <w:sz w:val="21"/>
          <w:szCs w:val="21"/>
          <w:lang w:eastAsia="pt-BR"/>
        </w:rPr>
      </w:pPr>
      <w:r w:rsidRPr="007F1025">
        <w:rPr>
          <w:rFonts w:ascii="Consolas" w:eastAsia="Times New Roman" w:hAnsi="Consolas" w:cs="Times New Roman"/>
          <w:color w:val="808080"/>
          <w:sz w:val="21"/>
          <w:szCs w:val="21"/>
          <w:lang w:eastAsia="pt-BR"/>
        </w:rPr>
        <w:t>&lt;/</w:t>
      </w:r>
      <w:proofErr w:type="spellStart"/>
      <w:r w:rsidRPr="007F1025">
        <w:rPr>
          <w:rFonts w:ascii="Consolas" w:eastAsia="Times New Roman" w:hAnsi="Consolas" w:cs="Times New Roman"/>
          <w:color w:val="569CD6"/>
          <w:sz w:val="21"/>
          <w:szCs w:val="21"/>
          <w:lang w:eastAsia="pt-BR"/>
        </w:rPr>
        <w:t>mat</w:t>
      </w:r>
      <w:proofErr w:type="spellEnd"/>
      <w:r w:rsidRPr="007F1025">
        <w:rPr>
          <w:rFonts w:ascii="Consolas" w:eastAsia="Times New Roman" w:hAnsi="Consolas" w:cs="Times New Roman"/>
          <w:color w:val="569CD6"/>
          <w:sz w:val="21"/>
          <w:szCs w:val="21"/>
          <w:lang w:eastAsia="pt-BR"/>
        </w:rPr>
        <w:t>-card</w:t>
      </w:r>
      <w:r w:rsidRPr="007F1025">
        <w:rPr>
          <w:rFonts w:ascii="Consolas" w:eastAsia="Times New Roman" w:hAnsi="Consolas" w:cs="Times New Roman"/>
          <w:color w:val="808080"/>
          <w:sz w:val="21"/>
          <w:szCs w:val="21"/>
          <w:lang w:eastAsia="pt-BR"/>
        </w:rPr>
        <w:t>&gt;</w:t>
      </w:r>
    </w:p>
    <w:p w14:paraId="1B4BE872" w14:textId="77777777" w:rsidR="00A661AD" w:rsidRDefault="00A661AD" w:rsidP="00A661AD">
      <w:pPr>
        <w:pStyle w:val="PargrafodaLista"/>
        <w:tabs>
          <w:tab w:val="left" w:pos="5775"/>
        </w:tabs>
        <w:rPr>
          <w:sz w:val="24"/>
          <w:szCs w:val="24"/>
        </w:rPr>
      </w:pPr>
    </w:p>
    <w:p w14:paraId="134D862C" w14:textId="14AC4720" w:rsidR="00A661AD" w:rsidRPr="006D59A6" w:rsidRDefault="007F1025" w:rsidP="007F1025">
      <w:pPr>
        <w:pStyle w:val="PargrafodaLista"/>
        <w:numPr>
          <w:ilvl w:val="0"/>
          <w:numId w:val="35"/>
        </w:numPr>
        <w:tabs>
          <w:tab w:val="left" w:pos="5775"/>
        </w:tabs>
        <w:rPr>
          <w:b/>
          <w:bCs/>
          <w:sz w:val="24"/>
          <w:szCs w:val="24"/>
          <w:highlight w:val="green"/>
        </w:rPr>
      </w:pPr>
      <w:r w:rsidRPr="006D59A6">
        <w:rPr>
          <w:b/>
          <w:bCs/>
          <w:sz w:val="24"/>
          <w:szCs w:val="24"/>
          <w:highlight w:val="green"/>
        </w:rPr>
        <w:t xml:space="preserve">Agora eu vou querer definir que o input no HTML de Nome vai alterar o atributo de nome lá do </w:t>
      </w:r>
      <w:proofErr w:type="spellStart"/>
      <w:r w:rsidRPr="006D59A6">
        <w:rPr>
          <w:b/>
          <w:bCs/>
          <w:sz w:val="24"/>
          <w:szCs w:val="24"/>
          <w:highlight w:val="green"/>
        </w:rPr>
        <w:t>TypeScript</w:t>
      </w:r>
      <w:proofErr w:type="spellEnd"/>
      <w:r w:rsidRPr="006D59A6">
        <w:rPr>
          <w:b/>
          <w:bCs/>
          <w:sz w:val="24"/>
          <w:szCs w:val="24"/>
          <w:highlight w:val="green"/>
        </w:rPr>
        <w:t xml:space="preserve"> da classe do componente e o input de preço no HTML altere o atributo de preço (fazendo o </w:t>
      </w:r>
      <w:proofErr w:type="spellStart"/>
      <w:r w:rsidRPr="006D59A6">
        <w:rPr>
          <w:b/>
          <w:bCs/>
          <w:sz w:val="24"/>
          <w:szCs w:val="24"/>
          <w:highlight w:val="green"/>
        </w:rPr>
        <w:t>two-way</w:t>
      </w:r>
      <w:proofErr w:type="spellEnd"/>
      <w:r w:rsidRPr="006D59A6">
        <w:rPr>
          <w:b/>
          <w:bCs/>
          <w:sz w:val="24"/>
          <w:szCs w:val="24"/>
          <w:highlight w:val="green"/>
        </w:rPr>
        <w:t xml:space="preserve"> data </w:t>
      </w:r>
      <w:proofErr w:type="spellStart"/>
      <w:r w:rsidRPr="006D59A6">
        <w:rPr>
          <w:b/>
          <w:bCs/>
          <w:sz w:val="24"/>
          <w:szCs w:val="24"/>
          <w:highlight w:val="green"/>
        </w:rPr>
        <w:t>bind</w:t>
      </w:r>
      <w:proofErr w:type="spellEnd"/>
      <w:r w:rsidRPr="006D59A6">
        <w:rPr>
          <w:b/>
          <w:bCs/>
          <w:sz w:val="24"/>
          <w:szCs w:val="24"/>
          <w:highlight w:val="green"/>
        </w:rPr>
        <w:t>):</w:t>
      </w:r>
    </w:p>
    <w:p w14:paraId="30315E42" w14:textId="14492A36" w:rsidR="007F1025" w:rsidRDefault="00E373C5" w:rsidP="007F1025">
      <w:pPr>
        <w:pStyle w:val="PargrafodaLista"/>
        <w:tabs>
          <w:tab w:val="left" w:pos="5775"/>
        </w:tabs>
        <w:rPr>
          <w:sz w:val="24"/>
          <w:szCs w:val="24"/>
        </w:rPr>
      </w:pPr>
      <w:r>
        <w:rPr>
          <w:noProof/>
        </w:rPr>
        <w:drawing>
          <wp:inline distT="0" distB="0" distL="0" distR="0" wp14:anchorId="003337E7" wp14:editId="63000EEB">
            <wp:extent cx="5400040" cy="1171575"/>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171575"/>
                    </a:xfrm>
                    <a:prstGeom prst="rect">
                      <a:avLst/>
                    </a:prstGeom>
                  </pic:spPr>
                </pic:pic>
              </a:graphicData>
            </a:graphic>
          </wp:inline>
        </w:drawing>
      </w:r>
    </w:p>
    <w:p w14:paraId="55E50F1D" w14:textId="4F81BFE6" w:rsidR="00E373C5" w:rsidRDefault="00E373C5" w:rsidP="007F1025">
      <w:pPr>
        <w:pStyle w:val="PargrafodaLista"/>
        <w:tabs>
          <w:tab w:val="left" w:pos="5775"/>
        </w:tabs>
        <w:rPr>
          <w:sz w:val="24"/>
          <w:szCs w:val="24"/>
        </w:rPr>
      </w:pPr>
    </w:p>
    <w:p w14:paraId="3FABB7C4" w14:textId="4916046E" w:rsidR="00E373C5" w:rsidRDefault="00861CAE" w:rsidP="007F1025">
      <w:pPr>
        <w:pStyle w:val="PargrafodaLista"/>
        <w:tabs>
          <w:tab w:val="left" w:pos="5775"/>
        </w:tabs>
        <w:rPr>
          <w:sz w:val="24"/>
          <w:szCs w:val="24"/>
        </w:rPr>
      </w:pPr>
      <w:r>
        <w:rPr>
          <w:sz w:val="24"/>
          <w:szCs w:val="24"/>
        </w:rPr>
        <w:t xml:space="preserve">Sendo assim, agora o que eu colocar no input do HTML vai ser atualizado nos campos dos atributos do </w:t>
      </w:r>
      <w:proofErr w:type="spellStart"/>
      <w:r>
        <w:rPr>
          <w:sz w:val="24"/>
          <w:szCs w:val="24"/>
        </w:rPr>
        <w:t>TypeScript</w:t>
      </w:r>
      <w:proofErr w:type="spellEnd"/>
      <w:r>
        <w:rPr>
          <w:sz w:val="24"/>
          <w:szCs w:val="24"/>
        </w:rPr>
        <w:t xml:space="preserve"> do componente.</w:t>
      </w:r>
    </w:p>
    <w:p w14:paraId="6CB4D723" w14:textId="70AE381F" w:rsidR="00861CAE" w:rsidRDefault="00861CAE" w:rsidP="007F1025">
      <w:pPr>
        <w:pStyle w:val="PargrafodaLista"/>
        <w:tabs>
          <w:tab w:val="left" w:pos="5775"/>
        </w:tabs>
        <w:rPr>
          <w:sz w:val="24"/>
          <w:szCs w:val="24"/>
        </w:rPr>
      </w:pPr>
    </w:p>
    <w:p w14:paraId="66ABF85E" w14:textId="0350A6F2" w:rsidR="00861CAE" w:rsidRDefault="00861CAE" w:rsidP="00861CAE">
      <w:pPr>
        <w:pStyle w:val="PargrafodaLista"/>
        <w:numPr>
          <w:ilvl w:val="0"/>
          <w:numId w:val="35"/>
        </w:numPr>
        <w:tabs>
          <w:tab w:val="left" w:pos="5775"/>
        </w:tabs>
        <w:rPr>
          <w:sz w:val="24"/>
          <w:szCs w:val="24"/>
        </w:rPr>
      </w:pPr>
      <w:r>
        <w:rPr>
          <w:sz w:val="24"/>
          <w:szCs w:val="24"/>
        </w:rPr>
        <w:t>Agora o próximo passo é colocar nos inputs os “</w:t>
      </w:r>
      <w:proofErr w:type="spellStart"/>
      <w:r>
        <w:rPr>
          <w:sz w:val="24"/>
          <w:szCs w:val="24"/>
        </w:rPr>
        <w:t>names</w:t>
      </w:r>
      <w:proofErr w:type="spellEnd"/>
      <w:r>
        <w:rPr>
          <w:sz w:val="24"/>
          <w:szCs w:val="24"/>
        </w:rPr>
        <w:t>” da mesma forma que estão lá nos atributos do componente:</w:t>
      </w:r>
    </w:p>
    <w:p w14:paraId="48213C06" w14:textId="3F43E779" w:rsidR="00861CAE" w:rsidRDefault="009C5A97" w:rsidP="00861CAE">
      <w:pPr>
        <w:pStyle w:val="PargrafodaLista"/>
        <w:tabs>
          <w:tab w:val="left" w:pos="5775"/>
        </w:tabs>
        <w:rPr>
          <w:sz w:val="24"/>
          <w:szCs w:val="24"/>
        </w:rPr>
      </w:pPr>
      <w:r>
        <w:rPr>
          <w:noProof/>
        </w:rPr>
        <w:lastRenderedPageBreak/>
        <w:drawing>
          <wp:inline distT="0" distB="0" distL="0" distR="0" wp14:anchorId="0676055D" wp14:editId="17875E93">
            <wp:extent cx="5400040" cy="3122295"/>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122295"/>
                    </a:xfrm>
                    <a:prstGeom prst="rect">
                      <a:avLst/>
                    </a:prstGeom>
                  </pic:spPr>
                </pic:pic>
              </a:graphicData>
            </a:graphic>
          </wp:inline>
        </w:drawing>
      </w:r>
    </w:p>
    <w:p w14:paraId="2B13DE08" w14:textId="37EE7A18" w:rsidR="009C5A97" w:rsidRDefault="009C5A97" w:rsidP="00861CAE">
      <w:pPr>
        <w:pStyle w:val="PargrafodaLista"/>
        <w:tabs>
          <w:tab w:val="left" w:pos="5775"/>
        </w:tabs>
        <w:rPr>
          <w:sz w:val="24"/>
          <w:szCs w:val="24"/>
        </w:rPr>
      </w:pPr>
    </w:p>
    <w:p w14:paraId="52CEA96F" w14:textId="5D46E270" w:rsidR="00975017" w:rsidRDefault="00975017" w:rsidP="00861CAE">
      <w:pPr>
        <w:pStyle w:val="PargrafodaLista"/>
        <w:tabs>
          <w:tab w:val="left" w:pos="5775"/>
        </w:tabs>
        <w:rPr>
          <w:sz w:val="24"/>
          <w:szCs w:val="24"/>
        </w:rPr>
      </w:pPr>
    </w:p>
    <w:p w14:paraId="0369B7BC" w14:textId="1D9A9E7A" w:rsidR="00975017" w:rsidRDefault="00975017" w:rsidP="00861CAE">
      <w:pPr>
        <w:pStyle w:val="PargrafodaLista"/>
        <w:tabs>
          <w:tab w:val="left" w:pos="5775"/>
        </w:tabs>
        <w:rPr>
          <w:b/>
          <w:bCs/>
          <w:sz w:val="24"/>
          <w:szCs w:val="24"/>
        </w:rPr>
      </w:pPr>
      <w:r w:rsidRPr="00C15EDD">
        <w:rPr>
          <w:b/>
          <w:bCs/>
          <w:sz w:val="24"/>
          <w:szCs w:val="24"/>
          <w:highlight w:val="yellow"/>
        </w:rPr>
        <w:t>NO ANGULAR TEM UMA FUNCIONALIDADE CHAMADO MATERIAL SCHEMATICS QUE NOS AJUDA A CRIAR DE FORMAS AUTOMÁTICAS TMEPLATES HTML DE FORMA PRÁTICA, JÁ IMPORTANDO OS MODULOS NECESSARIOS. POR EXEMPLO, PODEMOS JÁ CRIAR DE FORMA AUTOMÁTICA TABELA COM PAGINAÇÕES, TABELAS PRONTAS E TAL, FICA MAIS SIMPLES.</w:t>
      </w:r>
    </w:p>
    <w:p w14:paraId="4FBE7A5F" w14:textId="77777777" w:rsidR="00C15EDD" w:rsidRPr="00975017" w:rsidRDefault="00C15EDD" w:rsidP="00861CAE">
      <w:pPr>
        <w:pStyle w:val="PargrafodaLista"/>
        <w:tabs>
          <w:tab w:val="left" w:pos="5775"/>
        </w:tabs>
        <w:rPr>
          <w:b/>
          <w:bCs/>
          <w:sz w:val="24"/>
          <w:szCs w:val="24"/>
        </w:rPr>
      </w:pPr>
    </w:p>
    <w:p w14:paraId="039596EF" w14:textId="77777777" w:rsidR="00AD01A1" w:rsidRDefault="00AD01A1" w:rsidP="00951746">
      <w:pPr>
        <w:tabs>
          <w:tab w:val="left" w:pos="5775"/>
        </w:tabs>
        <w:rPr>
          <w:sz w:val="24"/>
          <w:szCs w:val="24"/>
        </w:rPr>
      </w:pPr>
    </w:p>
    <w:p w14:paraId="7639F35B" w14:textId="5B167843" w:rsidR="004F4C5E" w:rsidRDefault="004F4C5E" w:rsidP="00951746">
      <w:pPr>
        <w:tabs>
          <w:tab w:val="left" w:pos="5775"/>
        </w:tabs>
        <w:rPr>
          <w:sz w:val="24"/>
          <w:szCs w:val="24"/>
        </w:rPr>
      </w:pPr>
    </w:p>
    <w:p w14:paraId="08107A3C" w14:textId="7B2E05BE" w:rsidR="00613CB1" w:rsidRDefault="00613CB1" w:rsidP="00951746">
      <w:pPr>
        <w:tabs>
          <w:tab w:val="left" w:pos="5775"/>
        </w:tabs>
        <w:rPr>
          <w:sz w:val="24"/>
          <w:szCs w:val="24"/>
        </w:rPr>
      </w:pPr>
    </w:p>
    <w:p w14:paraId="2F9F41D6" w14:textId="0BAD734E" w:rsidR="00613CB1" w:rsidRDefault="00613CB1" w:rsidP="00951746">
      <w:pPr>
        <w:tabs>
          <w:tab w:val="left" w:pos="5775"/>
        </w:tabs>
        <w:rPr>
          <w:sz w:val="24"/>
          <w:szCs w:val="24"/>
        </w:rPr>
      </w:pPr>
    </w:p>
    <w:p w14:paraId="182D3288" w14:textId="18F851EB" w:rsidR="00613CB1" w:rsidRDefault="00613CB1" w:rsidP="00951746">
      <w:pPr>
        <w:tabs>
          <w:tab w:val="left" w:pos="5775"/>
        </w:tabs>
        <w:rPr>
          <w:sz w:val="24"/>
          <w:szCs w:val="24"/>
        </w:rPr>
      </w:pPr>
    </w:p>
    <w:p w14:paraId="096B54EE" w14:textId="75A5D68B" w:rsidR="00613CB1" w:rsidRDefault="00613CB1" w:rsidP="00951746">
      <w:pPr>
        <w:tabs>
          <w:tab w:val="left" w:pos="5775"/>
        </w:tabs>
        <w:rPr>
          <w:sz w:val="24"/>
          <w:szCs w:val="24"/>
        </w:rPr>
      </w:pPr>
    </w:p>
    <w:p w14:paraId="76249984" w14:textId="75224314" w:rsidR="00613CB1" w:rsidRDefault="00613CB1" w:rsidP="00951746">
      <w:pPr>
        <w:tabs>
          <w:tab w:val="left" w:pos="5775"/>
        </w:tabs>
        <w:rPr>
          <w:sz w:val="24"/>
          <w:szCs w:val="24"/>
        </w:rPr>
      </w:pPr>
    </w:p>
    <w:p w14:paraId="3E744649" w14:textId="0DB92747" w:rsidR="00613CB1" w:rsidRDefault="00613CB1" w:rsidP="00951746">
      <w:pPr>
        <w:tabs>
          <w:tab w:val="left" w:pos="5775"/>
        </w:tabs>
        <w:rPr>
          <w:sz w:val="24"/>
          <w:szCs w:val="24"/>
        </w:rPr>
      </w:pPr>
    </w:p>
    <w:p w14:paraId="13249095" w14:textId="7CCB6A09" w:rsidR="00613CB1" w:rsidRDefault="00613CB1" w:rsidP="00951746">
      <w:pPr>
        <w:tabs>
          <w:tab w:val="left" w:pos="5775"/>
        </w:tabs>
        <w:rPr>
          <w:sz w:val="24"/>
          <w:szCs w:val="24"/>
        </w:rPr>
      </w:pPr>
    </w:p>
    <w:p w14:paraId="22AFC72B" w14:textId="4C7885AD" w:rsidR="00613CB1" w:rsidRDefault="00613CB1" w:rsidP="00951746">
      <w:pPr>
        <w:tabs>
          <w:tab w:val="left" w:pos="5775"/>
        </w:tabs>
        <w:rPr>
          <w:sz w:val="24"/>
          <w:szCs w:val="24"/>
        </w:rPr>
      </w:pPr>
    </w:p>
    <w:p w14:paraId="46AD1B82" w14:textId="7A052603" w:rsidR="00613CB1" w:rsidRDefault="00613CB1" w:rsidP="00951746">
      <w:pPr>
        <w:tabs>
          <w:tab w:val="left" w:pos="5775"/>
        </w:tabs>
        <w:rPr>
          <w:sz w:val="24"/>
          <w:szCs w:val="24"/>
        </w:rPr>
      </w:pPr>
    </w:p>
    <w:p w14:paraId="1EFF772C" w14:textId="00CBF580" w:rsidR="00613CB1" w:rsidRDefault="00613CB1" w:rsidP="00613CB1">
      <w:pPr>
        <w:tabs>
          <w:tab w:val="left" w:pos="5775"/>
        </w:tabs>
        <w:jc w:val="center"/>
        <w:rPr>
          <w:b/>
          <w:bCs/>
          <w:sz w:val="96"/>
          <w:szCs w:val="180"/>
        </w:rPr>
      </w:pPr>
      <w:r>
        <w:rPr>
          <w:b/>
          <w:bCs/>
          <w:sz w:val="96"/>
          <w:szCs w:val="180"/>
        </w:rPr>
        <w:lastRenderedPageBreak/>
        <w:t>Express</w:t>
      </w:r>
    </w:p>
    <w:p w14:paraId="7AD36A42" w14:textId="1CED1877" w:rsidR="007A719A" w:rsidRDefault="00E222E5" w:rsidP="007A719A">
      <w:pPr>
        <w:tabs>
          <w:tab w:val="left" w:pos="5775"/>
        </w:tabs>
        <w:rPr>
          <w:sz w:val="24"/>
          <w:szCs w:val="36"/>
        </w:rPr>
      </w:pPr>
      <w:r>
        <w:rPr>
          <w:sz w:val="24"/>
          <w:szCs w:val="36"/>
        </w:rPr>
        <w:t xml:space="preserve">O Express nos permite trabalhar com </w:t>
      </w:r>
      <w:proofErr w:type="spellStart"/>
      <w:r>
        <w:rPr>
          <w:sz w:val="24"/>
          <w:szCs w:val="36"/>
        </w:rPr>
        <w:t>backend</w:t>
      </w:r>
      <w:proofErr w:type="spellEnd"/>
      <w:r>
        <w:rPr>
          <w:sz w:val="24"/>
          <w:szCs w:val="36"/>
        </w:rPr>
        <w:t xml:space="preserve"> usando o </w:t>
      </w:r>
      <w:proofErr w:type="spellStart"/>
      <w:r>
        <w:rPr>
          <w:sz w:val="24"/>
          <w:szCs w:val="36"/>
        </w:rPr>
        <w:t>JavaScript</w:t>
      </w:r>
      <w:proofErr w:type="spellEnd"/>
      <w:r>
        <w:rPr>
          <w:sz w:val="24"/>
          <w:szCs w:val="36"/>
        </w:rPr>
        <w:t>.</w:t>
      </w:r>
      <w:r w:rsidR="00E10C38">
        <w:rPr>
          <w:sz w:val="24"/>
          <w:szCs w:val="36"/>
        </w:rPr>
        <w:t xml:space="preserve"> </w:t>
      </w:r>
    </w:p>
    <w:p w14:paraId="4ED04FEB" w14:textId="4DAE415F" w:rsidR="00E10C38" w:rsidRDefault="00E10C38" w:rsidP="007A719A">
      <w:pPr>
        <w:tabs>
          <w:tab w:val="left" w:pos="5775"/>
        </w:tabs>
        <w:rPr>
          <w:sz w:val="24"/>
          <w:szCs w:val="36"/>
        </w:rPr>
      </w:pPr>
      <w:r>
        <w:rPr>
          <w:sz w:val="24"/>
          <w:szCs w:val="36"/>
        </w:rPr>
        <w:t xml:space="preserve">Antes de mais nada podemos instalar e baixar para nosso projeto o </w:t>
      </w:r>
      <w:proofErr w:type="spellStart"/>
      <w:r>
        <w:rPr>
          <w:sz w:val="24"/>
          <w:szCs w:val="36"/>
        </w:rPr>
        <w:t>express</w:t>
      </w:r>
      <w:proofErr w:type="spellEnd"/>
      <w:r>
        <w:rPr>
          <w:sz w:val="24"/>
          <w:szCs w:val="36"/>
        </w:rPr>
        <w:t xml:space="preserve"> utilizando o </w:t>
      </w:r>
      <w:proofErr w:type="spellStart"/>
      <w:r>
        <w:rPr>
          <w:sz w:val="24"/>
          <w:szCs w:val="36"/>
        </w:rPr>
        <w:t>npm</w:t>
      </w:r>
      <w:proofErr w:type="spellEnd"/>
      <w:r>
        <w:rPr>
          <w:sz w:val="24"/>
          <w:szCs w:val="36"/>
        </w:rPr>
        <w:t xml:space="preserve"> do node.</w:t>
      </w:r>
    </w:p>
    <w:p w14:paraId="310ECAF4" w14:textId="1364AE7F" w:rsidR="005624E3" w:rsidRDefault="005624E3" w:rsidP="007A719A">
      <w:pPr>
        <w:tabs>
          <w:tab w:val="left" w:pos="5775"/>
        </w:tabs>
        <w:rPr>
          <w:sz w:val="24"/>
          <w:szCs w:val="36"/>
        </w:rPr>
      </w:pPr>
      <w:r>
        <w:rPr>
          <w:noProof/>
        </w:rPr>
        <w:drawing>
          <wp:inline distT="0" distB="0" distL="0" distR="0" wp14:anchorId="70D719B5" wp14:editId="07023449">
            <wp:extent cx="2771775" cy="1181100"/>
            <wp:effectExtent l="0" t="0" r="9525"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71775" cy="1181100"/>
                    </a:xfrm>
                    <a:prstGeom prst="rect">
                      <a:avLst/>
                    </a:prstGeom>
                  </pic:spPr>
                </pic:pic>
              </a:graphicData>
            </a:graphic>
          </wp:inline>
        </w:drawing>
      </w:r>
    </w:p>
    <w:p w14:paraId="1886EB8C" w14:textId="2F2D896A" w:rsidR="005624E3" w:rsidRPr="001F1285" w:rsidRDefault="005624E3" w:rsidP="007A719A">
      <w:pPr>
        <w:tabs>
          <w:tab w:val="left" w:pos="5775"/>
        </w:tabs>
        <w:rPr>
          <w:b/>
          <w:bCs/>
          <w:sz w:val="24"/>
          <w:szCs w:val="36"/>
        </w:rPr>
      </w:pPr>
      <w:r w:rsidRPr="001F1285">
        <w:rPr>
          <w:b/>
          <w:bCs/>
          <w:sz w:val="24"/>
          <w:szCs w:val="36"/>
          <w:highlight w:val="yellow"/>
        </w:rPr>
        <w:t xml:space="preserve">O exemplo acima usando o </w:t>
      </w:r>
      <w:proofErr w:type="spellStart"/>
      <w:r w:rsidRPr="001F1285">
        <w:rPr>
          <w:b/>
          <w:bCs/>
          <w:sz w:val="24"/>
          <w:szCs w:val="36"/>
          <w:highlight w:val="yellow"/>
        </w:rPr>
        <w:t>express</w:t>
      </w:r>
      <w:proofErr w:type="spellEnd"/>
      <w:r w:rsidRPr="001F1285">
        <w:rPr>
          <w:b/>
          <w:bCs/>
          <w:sz w:val="24"/>
          <w:szCs w:val="36"/>
          <w:highlight w:val="yellow"/>
        </w:rPr>
        <w:t xml:space="preserve"> faz com que instanciamos uma aplicação </w:t>
      </w:r>
      <w:proofErr w:type="spellStart"/>
      <w:r w:rsidRPr="001F1285">
        <w:rPr>
          <w:b/>
          <w:bCs/>
          <w:sz w:val="24"/>
          <w:szCs w:val="36"/>
          <w:highlight w:val="yellow"/>
        </w:rPr>
        <w:t>backend</w:t>
      </w:r>
      <w:proofErr w:type="spellEnd"/>
      <w:r w:rsidRPr="001F1285">
        <w:rPr>
          <w:b/>
          <w:bCs/>
          <w:sz w:val="24"/>
          <w:szCs w:val="36"/>
          <w:highlight w:val="yellow"/>
        </w:rPr>
        <w:t xml:space="preserve"> e depois fazemos que executamos um processo no servidor local na porta 3000 e quando der </w:t>
      </w:r>
      <w:proofErr w:type="gramStart"/>
      <w:r w:rsidRPr="001F1285">
        <w:rPr>
          <w:b/>
          <w:bCs/>
          <w:sz w:val="24"/>
          <w:szCs w:val="36"/>
          <w:highlight w:val="yellow"/>
        </w:rPr>
        <w:t>certo essa execução</w:t>
      </w:r>
      <w:proofErr w:type="gramEnd"/>
      <w:r w:rsidRPr="001F1285">
        <w:rPr>
          <w:b/>
          <w:bCs/>
          <w:sz w:val="24"/>
          <w:szCs w:val="36"/>
          <w:highlight w:val="yellow"/>
        </w:rPr>
        <w:t xml:space="preserve"> imprimimos na tela uma mensagem utilizando uma função call-back.</w:t>
      </w:r>
    </w:p>
    <w:p w14:paraId="00FD69D3" w14:textId="77777777" w:rsidR="000D4B76" w:rsidRPr="007A719A" w:rsidRDefault="000D4B76" w:rsidP="007A719A">
      <w:pPr>
        <w:tabs>
          <w:tab w:val="left" w:pos="5775"/>
        </w:tabs>
        <w:rPr>
          <w:sz w:val="24"/>
          <w:szCs w:val="36"/>
        </w:rPr>
      </w:pPr>
    </w:p>
    <w:p w14:paraId="18375D35" w14:textId="71476C09" w:rsidR="00613CB1" w:rsidRDefault="008B7B5A" w:rsidP="00951746">
      <w:pPr>
        <w:tabs>
          <w:tab w:val="left" w:pos="5775"/>
        </w:tabs>
        <w:rPr>
          <w:sz w:val="24"/>
          <w:szCs w:val="24"/>
        </w:rPr>
      </w:pPr>
      <w:r>
        <w:rPr>
          <w:noProof/>
        </w:rPr>
        <w:drawing>
          <wp:inline distT="0" distB="0" distL="0" distR="0" wp14:anchorId="60C205ED" wp14:editId="0E6A48B7">
            <wp:extent cx="2219325" cy="533400"/>
            <wp:effectExtent l="0" t="0" r="952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19325" cy="533400"/>
                    </a:xfrm>
                    <a:prstGeom prst="rect">
                      <a:avLst/>
                    </a:prstGeom>
                  </pic:spPr>
                </pic:pic>
              </a:graphicData>
            </a:graphic>
          </wp:inline>
        </w:drawing>
      </w:r>
    </w:p>
    <w:p w14:paraId="5C089792" w14:textId="79864572" w:rsidR="008B7B5A" w:rsidRPr="003761CA" w:rsidRDefault="008B7B5A" w:rsidP="00951746">
      <w:pPr>
        <w:tabs>
          <w:tab w:val="left" w:pos="5775"/>
        </w:tabs>
        <w:rPr>
          <w:b/>
          <w:bCs/>
          <w:sz w:val="24"/>
          <w:szCs w:val="24"/>
        </w:rPr>
      </w:pPr>
      <w:r w:rsidRPr="003761CA">
        <w:rPr>
          <w:b/>
          <w:bCs/>
          <w:sz w:val="24"/>
          <w:szCs w:val="24"/>
          <w:highlight w:val="yellow"/>
        </w:rPr>
        <w:t xml:space="preserve">O comado acima faz com que em qualquer requisição que eu tenha na minha aplicação </w:t>
      </w:r>
      <w:proofErr w:type="spellStart"/>
      <w:r w:rsidRPr="003761CA">
        <w:rPr>
          <w:b/>
          <w:bCs/>
          <w:sz w:val="24"/>
          <w:szCs w:val="24"/>
          <w:highlight w:val="yellow"/>
        </w:rPr>
        <w:t>backend</w:t>
      </w:r>
      <w:proofErr w:type="spellEnd"/>
      <w:r w:rsidRPr="003761CA">
        <w:rPr>
          <w:b/>
          <w:bCs/>
          <w:sz w:val="24"/>
          <w:szCs w:val="24"/>
          <w:highlight w:val="yellow"/>
        </w:rPr>
        <w:t xml:space="preserve"> eu tenha uma resposta com a resposta em HTML ‘Estou bem’. Então esse </w:t>
      </w:r>
      <w:proofErr w:type="spellStart"/>
      <w:r w:rsidRPr="003761CA">
        <w:rPr>
          <w:b/>
          <w:bCs/>
          <w:sz w:val="24"/>
          <w:szCs w:val="24"/>
          <w:highlight w:val="yellow"/>
        </w:rPr>
        <w:t>app.use</w:t>
      </w:r>
      <w:proofErr w:type="spellEnd"/>
      <w:r w:rsidRPr="003761CA">
        <w:rPr>
          <w:b/>
          <w:bCs/>
          <w:sz w:val="24"/>
          <w:szCs w:val="24"/>
          <w:highlight w:val="yellow"/>
        </w:rPr>
        <w:t xml:space="preserve"> serve para retornar </w:t>
      </w:r>
      <w:proofErr w:type="gramStart"/>
      <w:r w:rsidRPr="003761CA">
        <w:rPr>
          <w:b/>
          <w:bCs/>
          <w:sz w:val="24"/>
          <w:szCs w:val="24"/>
          <w:highlight w:val="yellow"/>
        </w:rPr>
        <w:t>um resposta</w:t>
      </w:r>
      <w:proofErr w:type="gramEnd"/>
      <w:r w:rsidRPr="003761CA">
        <w:rPr>
          <w:b/>
          <w:bCs/>
          <w:sz w:val="24"/>
          <w:szCs w:val="24"/>
          <w:highlight w:val="yellow"/>
        </w:rPr>
        <w:t xml:space="preserve"> após uma requisição. Ele recebe como parâmetro uma call-back que fará estre trabalho de requisição e resposta. O método </w:t>
      </w:r>
      <w:proofErr w:type="spellStart"/>
      <w:proofErr w:type="gramStart"/>
      <w:r w:rsidRPr="003761CA">
        <w:rPr>
          <w:b/>
          <w:bCs/>
          <w:sz w:val="24"/>
          <w:szCs w:val="24"/>
          <w:highlight w:val="yellow"/>
        </w:rPr>
        <w:t>res.send</w:t>
      </w:r>
      <w:proofErr w:type="spellEnd"/>
      <w:proofErr w:type="gramEnd"/>
      <w:r w:rsidRPr="003761CA">
        <w:rPr>
          <w:b/>
          <w:bCs/>
          <w:sz w:val="24"/>
          <w:szCs w:val="24"/>
          <w:highlight w:val="yellow"/>
        </w:rPr>
        <w:t xml:space="preserve"> é para retornar uma resposta.</w:t>
      </w:r>
    </w:p>
    <w:p w14:paraId="2F232B7D" w14:textId="2C03DD4D" w:rsidR="00E82EF1" w:rsidRDefault="00E82EF1" w:rsidP="00951746">
      <w:pPr>
        <w:tabs>
          <w:tab w:val="left" w:pos="5775"/>
        </w:tabs>
        <w:rPr>
          <w:sz w:val="24"/>
          <w:szCs w:val="24"/>
        </w:rPr>
      </w:pPr>
      <w:r>
        <w:rPr>
          <w:noProof/>
        </w:rPr>
        <w:drawing>
          <wp:inline distT="0" distB="0" distL="0" distR="0" wp14:anchorId="6F786B08" wp14:editId="79AF0EE2">
            <wp:extent cx="2038350" cy="504825"/>
            <wp:effectExtent l="0" t="0" r="0" b="952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38350" cy="504825"/>
                    </a:xfrm>
                    <a:prstGeom prst="rect">
                      <a:avLst/>
                    </a:prstGeom>
                  </pic:spPr>
                </pic:pic>
              </a:graphicData>
            </a:graphic>
          </wp:inline>
        </w:drawing>
      </w:r>
    </w:p>
    <w:p w14:paraId="724DECCA" w14:textId="7A44C750" w:rsidR="00EF13E9" w:rsidRPr="003761CA" w:rsidRDefault="00E82EF1" w:rsidP="00951746">
      <w:pPr>
        <w:tabs>
          <w:tab w:val="left" w:pos="5775"/>
        </w:tabs>
        <w:rPr>
          <w:b/>
          <w:bCs/>
          <w:sz w:val="24"/>
          <w:szCs w:val="24"/>
        </w:rPr>
      </w:pPr>
      <w:r w:rsidRPr="003761CA">
        <w:rPr>
          <w:b/>
          <w:bCs/>
          <w:sz w:val="24"/>
          <w:szCs w:val="24"/>
          <w:highlight w:val="yellow"/>
        </w:rPr>
        <w:t xml:space="preserve">O comando acima também faz o trabalho de </w:t>
      </w:r>
      <w:proofErr w:type="gramStart"/>
      <w:r w:rsidRPr="003761CA">
        <w:rPr>
          <w:b/>
          <w:bCs/>
          <w:sz w:val="24"/>
          <w:szCs w:val="24"/>
          <w:highlight w:val="yellow"/>
        </w:rPr>
        <w:t>requisição e resposta</w:t>
      </w:r>
      <w:proofErr w:type="gramEnd"/>
      <w:r w:rsidRPr="003761CA">
        <w:rPr>
          <w:b/>
          <w:bCs/>
          <w:sz w:val="24"/>
          <w:szCs w:val="24"/>
          <w:highlight w:val="yellow"/>
        </w:rPr>
        <w:t xml:space="preserve"> mas agora somente na URL localhost:3000/opa</w:t>
      </w:r>
      <w:r w:rsidR="00C414AC" w:rsidRPr="003761CA">
        <w:rPr>
          <w:b/>
          <w:bCs/>
          <w:sz w:val="24"/>
          <w:szCs w:val="24"/>
          <w:highlight w:val="yellow"/>
        </w:rPr>
        <w:t>.</w:t>
      </w:r>
    </w:p>
    <w:p w14:paraId="3B9F4438" w14:textId="17D83E9C" w:rsidR="00C414AC" w:rsidRPr="003761CA" w:rsidRDefault="002704A6" w:rsidP="00951746">
      <w:pPr>
        <w:tabs>
          <w:tab w:val="left" w:pos="5775"/>
        </w:tabs>
        <w:rPr>
          <w:b/>
          <w:bCs/>
          <w:sz w:val="24"/>
          <w:szCs w:val="24"/>
        </w:rPr>
      </w:pPr>
      <w:r w:rsidRPr="003761CA">
        <w:rPr>
          <w:b/>
          <w:bCs/>
          <w:sz w:val="24"/>
          <w:szCs w:val="24"/>
          <w:highlight w:val="yellow"/>
        </w:rPr>
        <w:t>Agora se eu quiser que essa requisição seja amarrada somente para o tipo GET, eu troco o “use” por “</w:t>
      </w:r>
      <w:proofErr w:type="spellStart"/>
      <w:r w:rsidRPr="003761CA">
        <w:rPr>
          <w:b/>
          <w:bCs/>
          <w:sz w:val="24"/>
          <w:szCs w:val="24"/>
          <w:highlight w:val="yellow"/>
        </w:rPr>
        <w:t>Get</w:t>
      </w:r>
      <w:proofErr w:type="spellEnd"/>
      <w:r w:rsidRPr="003761CA">
        <w:rPr>
          <w:b/>
          <w:bCs/>
          <w:sz w:val="24"/>
          <w:szCs w:val="24"/>
          <w:highlight w:val="yellow"/>
        </w:rPr>
        <w:t>”.</w:t>
      </w:r>
    </w:p>
    <w:p w14:paraId="5DE69AF8" w14:textId="40BDC8D2" w:rsidR="002704A6" w:rsidRDefault="002F7609" w:rsidP="00951746">
      <w:pPr>
        <w:tabs>
          <w:tab w:val="left" w:pos="5775"/>
        </w:tabs>
        <w:rPr>
          <w:sz w:val="24"/>
          <w:szCs w:val="24"/>
        </w:rPr>
      </w:pPr>
      <w:r>
        <w:rPr>
          <w:noProof/>
        </w:rPr>
        <w:drawing>
          <wp:inline distT="0" distB="0" distL="0" distR="0" wp14:anchorId="74656F6C" wp14:editId="72707120">
            <wp:extent cx="2133600" cy="647700"/>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133600" cy="647700"/>
                    </a:xfrm>
                    <a:prstGeom prst="rect">
                      <a:avLst/>
                    </a:prstGeom>
                  </pic:spPr>
                </pic:pic>
              </a:graphicData>
            </a:graphic>
          </wp:inline>
        </w:drawing>
      </w:r>
    </w:p>
    <w:p w14:paraId="4BCDEFCA" w14:textId="510F3297" w:rsidR="002F7609" w:rsidRDefault="00B71FAC" w:rsidP="00951746">
      <w:pPr>
        <w:tabs>
          <w:tab w:val="left" w:pos="5775"/>
        </w:tabs>
        <w:rPr>
          <w:sz w:val="24"/>
          <w:szCs w:val="24"/>
        </w:rPr>
      </w:pPr>
      <w:r>
        <w:rPr>
          <w:sz w:val="24"/>
          <w:szCs w:val="24"/>
        </w:rPr>
        <w:lastRenderedPageBreak/>
        <w:t>Vamos ver agora os tipos de respostas que podemos ter com o Express:</w:t>
      </w:r>
    </w:p>
    <w:p w14:paraId="4F14A2D2" w14:textId="3E8823CE" w:rsidR="00B71FAC" w:rsidRDefault="00792097" w:rsidP="00951746">
      <w:pPr>
        <w:tabs>
          <w:tab w:val="left" w:pos="5775"/>
        </w:tabs>
        <w:rPr>
          <w:sz w:val="24"/>
          <w:szCs w:val="24"/>
        </w:rPr>
      </w:pPr>
      <w:r w:rsidRPr="003761CA">
        <w:rPr>
          <w:b/>
          <w:bCs/>
          <w:sz w:val="24"/>
          <w:szCs w:val="24"/>
          <w:highlight w:val="yellow"/>
        </w:rPr>
        <w:t xml:space="preserve">Podemos ter uma resposta da requisição em </w:t>
      </w:r>
      <w:proofErr w:type="spellStart"/>
      <w:r w:rsidRPr="003761CA">
        <w:rPr>
          <w:b/>
          <w:bCs/>
          <w:sz w:val="24"/>
          <w:szCs w:val="24"/>
          <w:highlight w:val="yellow"/>
        </w:rPr>
        <w:t>String</w:t>
      </w:r>
      <w:proofErr w:type="spellEnd"/>
      <w:r w:rsidRPr="003761CA">
        <w:rPr>
          <w:b/>
          <w:bCs/>
          <w:sz w:val="24"/>
          <w:szCs w:val="24"/>
          <w:highlight w:val="yellow"/>
        </w:rPr>
        <w:t xml:space="preserve">, em HTML e </w:t>
      </w:r>
      <w:proofErr w:type="spellStart"/>
      <w:r w:rsidRPr="003761CA">
        <w:rPr>
          <w:b/>
          <w:bCs/>
          <w:sz w:val="24"/>
          <w:szCs w:val="24"/>
          <w:highlight w:val="yellow"/>
        </w:rPr>
        <w:t>Json</w:t>
      </w:r>
      <w:proofErr w:type="spellEnd"/>
      <w:r w:rsidRPr="003761CA">
        <w:rPr>
          <w:b/>
          <w:bCs/>
          <w:sz w:val="24"/>
          <w:szCs w:val="24"/>
          <w:highlight w:val="yellow"/>
        </w:rPr>
        <w:t>, conforme exemplo abaixo</w:t>
      </w:r>
      <w:r>
        <w:rPr>
          <w:sz w:val="24"/>
          <w:szCs w:val="24"/>
        </w:rPr>
        <w:t>:</w:t>
      </w:r>
    </w:p>
    <w:p w14:paraId="07D25C7F" w14:textId="43EE7DEA" w:rsidR="00792097" w:rsidRDefault="009163AF" w:rsidP="00951746">
      <w:pPr>
        <w:tabs>
          <w:tab w:val="left" w:pos="5775"/>
        </w:tabs>
        <w:rPr>
          <w:sz w:val="24"/>
          <w:szCs w:val="24"/>
        </w:rPr>
      </w:pPr>
      <w:r>
        <w:rPr>
          <w:noProof/>
        </w:rPr>
        <w:drawing>
          <wp:inline distT="0" distB="0" distL="0" distR="0" wp14:anchorId="2B6E2DE5" wp14:editId="3CE365C3">
            <wp:extent cx="2200275" cy="1304925"/>
            <wp:effectExtent l="0" t="0" r="9525" b="9525"/>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00275" cy="1304925"/>
                    </a:xfrm>
                    <a:prstGeom prst="rect">
                      <a:avLst/>
                    </a:prstGeom>
                  </pic:spPr>
                </pic:pic>
              </a:graphicData>
            </a:graphic>
          </wp:inline>
        </w:drawing>
      </w:r>
    </w:p>
    <w:p w14:paraId="2F615007" w14:textId="12FF0474" w:rsidR="009163AF" w:rsidRPr="003761CA" w:rsidRDefault="00921152" w:rsidP="00951746">
      <w:pPr>
        <w:tabs>
          <w:tab w:val="left" w:pos="5775"/>
        </w:tabs>
        <w:rPr>
          <w:b/>
          <w:bCs/>
          <w:sz w:val="24"/>
          <w:szCs w:val="24"/>
        </w:rPr>
      </w:pPr>
      <w:r w:rsidRPr="003761CA">
        <w:rPr>
          <w:b/>
          <w:bCs/>
          <w:sz w:val="24"/>
          <w:szCs w:val="24"/>
          <w:highlight w:val="yellow"/>
        </w:rPr>
        <w:t>Vamos ver sobre o método Middleware:</w:t>
      </w:r>
    </w:p>
    <w:p w14:paraId="5C5A990D" w14:textId="279D7135" w:rsidR="00921152" w:rsidRPr="003761CA" w:rsidRDefault="005A63C4" w:rsidP="00951746">
      <w:pPr>
        <w:tabs>
          <w:tab w:val="left" w:pos="5775"/>
        </w:tabs>
        <w:rPr>
          <w:b/>
          <w:bCs/>
          <w:sz w:val="24"/>
          <w:szCs w:val="24"/>
        </w:rPr>
      </w:pPr>
      <w:r w:rsidRPr="003761CA">
        <w:rPr>
          <w:b/>
          <w:bCs/>
          <w:sz w:val="24"/>
          <w:szCs w:val="24"/>
          <w:highlight w:val="yellow"/>
        </w:rPr>
        <w:t xml:space="preserve">O conceito de Middleware é quando nós temos duas requisições na mesma porta e URL no </w:t>
      </w:r>
      <w:proofErr w:type="spellStart"/>
      <w:r w:rsidRPr="003761CA">
        <w:rPr>
          <w:b/>
          <w:bCs/>
          <w:sz w:val="24"/>
          <w:szCs w:val="24"/>
          <w:highlight w:val="yellow"/>
        </w:rPr>
        <w:t>backend</w:t>
      </w:r>
      <w:proofErr w:type="spellEnd"/>
      <w:r w:rsidRPr="003761CA">
        <w:rPr>
          <w:b/>
          <w:bCs/>
          <w:sz w:val="24"/>
          <w:szCs w:val="24"/>
          <w:highlight w:val="yellow"/>
        </w:rPr>
        <w:t>. Temos que terminar a primeira requisição e passar para a próxima requisição</w:t>
      </w:r>
      <w:r>
        <w:rPr>
          <w:sz w:val="24"/>
          <w:szCs w:val="24"/>
        </w:rPr>
        <w:t xml:space="preserve">. </w:t>
      </w:r>
      <w:r w:rsidRPr="003761CA">
        <w:rPr>
          <w:b/>
          <w:bCs/>
          <w:sz w:val="24"/>
          <w:szCs w:val="24"/>
          <w:highlight w:val="yellow"/>
        </w:rPr>
        <w:t xml:space="preserve">Para isso, usando o </w:t>
      </w:r>
      <w:proofErr w:type="spellStart"/>
      <w:r w:rsidRPr="003761CA">
        <w:rPr>
          <w:b/>
          <w:bCs/>
          <w:sz w:val="24"/>
          <w:szCs w:val="24"/>
          <w:highlight w:val="yellow"/>
        </w:rPr>
        <w:t>express</w:t>
      </w:r>
      <w:proofErr w:type="spellEnd"/>
      <w:r w:rsidRPr="003761CA">
        <w:rPr>
          <w:b/>
          <w:bCs/>
          <w:sz w:val="24"/>
          <w:szCs w:val="24"/>
          <w:highlight w:val="yellow"/>
        </w:rPr>
        <w:t xml:space="preserve">, temos que colocar um novo parâmetro na função </w:t>
      </w:r>
      <w:proofErr w:type="spellStart"/>
      <w:r w:rsidRPr="003761CA">
        <w:rPr>
          <w:b/>
          <w:bCs/>
          <w:sz w:val="24"/>
          <w:szCs w:val="24"/>
          <w:highlight w:val="yellow"/>
        </w:rPr>
        <w:t>callback</w:t>
      </w:r>
      <w:proofErr w:type="spellEnd"/>
      <w:r w:rsidRPr="003761CA">
        <w:rPr>
          <w:b/>
          <w:bCs/>
          <w:sz w:val="24"/>
          <w:szCs w:val="24"/>
          <w:highlight w:val="yellow"/>
        </w:rPr>
        <w:t xml:space="preserve"> para que faça essa função de ir pra próxima requisição. Se eu não colocar esse “</w:t>
      </w:r>
      <w:proofErr w:type="spellStart"/>
      <w:r w:rsidRPr="003761CA">
        <w:rPr>
          <w:b/>
          <w:bCs/>
          <w:sz w:val="24"/>
          <w:szCs w:val="24"/>
          <w:highlight w:val="yellow"/>
        </w:rPr>
        <w:t>next</w:t>
      </w:r>
      <w:proofErr w:type="spellEnd"/>
      <w:r w:rsidRPr="003761CA">
        <w:rPr>
          <w:b/>
          <w:bCs/>
          <w:sz w:val="24"/>
          <w:szCs w:val="24"/>
          <w:highlight w:val="yellow"/>
        </w:rPr>
        <w:t>” a minha primeira requisição ficará travada nela e não irá para a próxima requisição:</w:t>
      </w:r>
    </w:p>
    <w:p w14:paraId="5E0CC117" w14:textId="025B4998" w:rsidR="005A63C4" w:rsidRDefault="005A63C4" w:rsidP="00951746">
      <w:pPr>
        <w:tabs>
          <w:tab w:val="left" w:pos="5775"/>
        </w:tabs>
        <w:rPr>
          <w:sz w:val="24"/>
          <w:szCs w:val="24"/>
        </w:rPr>
      </w:pPr>
      <w:r>
        <w:rPr>
          <w:noProof/>
        </w:rPr>
        <w:drawing>
          <wp:inline distT="0" distB="0" distL="0" distR="0" wp14:anchorId="707032A5" wp14:editId="1B53CF2B">
            <wp:extent cx="3400425" cy="3000375"/>
            <wp:effectExtent l="0" t="0" r="9525" b="9525"/>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00425" cy="3000375"/>
                    </a:xfrm>
                    <a:prstGeom prst="rect">
                      <a:avLst/>
                    </a:prstGeom>
                  </pic:spPr>
                </pic:pic>
              </a:graphicData>
            </a:graphic>
          </wp:inline>
        </w:drawing>
      </w:r>
    </w:p>
    <w:p w14:paraId="0322F489" w14:textId="41D5A672" w:rsidR="005A63C4" w:rsidRPr="00E843CB" w:rsidRDefault="00805D64" w:rsidP="00951746">
      <w:pPr>
        <w:tabs>
          <w:tab w:val="left" w:pos="5775"/>
        </w:tabs>
        <w:rPr>
          <w:b/>
          <w:bCs/>
          <w:sz w:val="28"/>
          <w:szCs w:val="28"/>
        </w:rPr>
      </w:pPr>
      <w:r w:rsidRPr="00E843CB">
        <w:rPr>
          <w:b/>
          <w:bCs/>
          <w:sz w:val="28"/>
          <w:szCs w:val="28"/>
          <w:highlight w:val="yellow"/>
        </w:rPr>
        <w:t xml:space="preserve">Ou seja, função </w:t>
      </w:r>
      <w:proofErr w:type="spellStart"/>
      <w:r w:rsidRPr="00E843CB">
        <w:rPr>
          <w:b/>
          <w:bCs/>
          <w:sz w:val="28"/>
          <w:szCs w:val="28"/>
          <w:highlight w:val="yellow"/>
        </w:rPr>
        <w:t>middlaware</w:t>
      </w:r>
      <w:proofErr w:type="spellEnd"/>
      <w:r w:rsidRPr="00E843CB">
        <w:rPr>
          <w:b/>
          <w:bCs/>
          <w:sz w:val="28"/>
          <w:szCs w:val="28"/>
          <w:highlight w:val="yellow"/>
        </w:rPr>
        <w:t xml:space="preserve"> é uma função que recebe requisição, resposta e </w:t>
      </w:r>
      <w:proofErr w:type="spellStart"/>
      <w:r w:rsidRPr="00E843CB">
        <w:rPr>
          <w:b/>
          <w:bCs/>
          <w:sz w:val="28"/>
          <w:szCs w:val="28"/>
          <w:highlight w:val="yellow"/>
        </w:rPr>
        <w:t>next</w:t>
      </w:r>
      <w:proofErr w:type="spellEnd"/>
      <w:r w:rsidRPr="00E843CB">
        <w:rPr>
          <w:b/>
          <w:bCs/>
          <w:sz w:val="28"/>
          <w:szCs w:val="28"/>
          <w:highlight w:val="yellow"/>
        </w:rPr>
        <w:t>.</w:t>
      </w:r>
    </w:p>
    <w:p w14:paraId="3C5F3636" w14:textId="68A87CC5" w:rsidR="007E6FBA" w:rsidRDefault="007E6FBA" w:rsidP="00951746">
      <w:pPr>
        <w:tabs>
          <w:tab w:val="left" w:pos="5775"/>
        </w:tabs>
        <w:rPr>
          <w:sz w:val="24"/>
          <w:szCs w:val="24"/>
        </w:rPr>
      </w:pPr>
      <w:r>
        <w:rPr>
          <w:noProof/>
        </w:rPr>
        <w:drawing>
          <wp:inline distT="0" distB="0" distL="0" distR="0" wp14:anchorId="7A1BC14E" wp14:editId="15D3C0BA">
            <wp:extent cx="2971800" cy="55245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71800" cy="552450"/>
                    </a:xfrm>
                    <a:prstGeom prst="rect">
                      <a:avLst/>
                    </a:prstGeom>
                  </pic:spPr>
                </pic:pic>
              </a:graphicData>
            </a:graphic>
          </wp:inline>
        </w:drawing>
      </w:r>
    </w:p>
    <w:p w14:paraId="22C78602" w14:textId="7419804F" w:rsidR="007E6FBA" w:rsidRPr="005E514F" w:rsidRDefault="007E6FBA" w:rsidP="00951746">
      <w:pPr>
        <w:tabs>
          <w:tab w:val="left" w:pos="5775"/>
        </w:tabs>
        <w:rPr>
          <w:b/>
          <w:bCs/>
          <w:sz w:val="24"/>
          <w:szCs w:val="24"/>
        </w:rPr>
      </w:pPr>
      <w:r w:rsidRPr="005E514F">
        <w:rPr>
          <w:b/>
          <w:bCs/>
          <w:sz w:val="24"/>
          <w:szCs w:val="24"/>
          <w:highlight w:val="yellow"/>
        </w:rPr>
        <w:lastRenderedPageBreak/>
        <w:t>A função acima nos permite pegar um parâmetro de id na URL da requisição e depois na resposta utilizar esse parâmetro de id da requisição.</w:t>
      </w:r>
    </w:p>
    <w:p w14:paraId="115C4A18" w14:textId="5B4F4C69" w:rsidR="001C2B00" w:rsidRDefault="001C2B00" w:rsidP="00951746">
      <w:pPr>
        <w:tabs>
          <w:tab w:val="left" w:pos="5775"/>
        </w:tabs>
        <w:rPr>
          <w:sz w:val="24"/>
          <w:szCs w:val="24"/>
        </w:rPr>
      </w:pPr>
      <w:r>
        <w:rPr>
          <w:sz w:val="24"/>
          <w:szCs w:val="24"/>
        </w:rPr>
        <w:t xml:space="preserve">Segue um exemplo no </w:t>
      </w:r>
      <w:proofErr w:type="spellStart"/>
      <w:r>
        <w:rPr>
          <w:sz w:val="24"/>
          <w:szCs w:val="24"/>
        </w:rPr>
        <w:t>Postman</w:t>
      </w:r>
      <w:proofErr w:type="spellEnd"/>
      <w:r>
        <w:rPr>
          <w:sz w:val="24"/>
          <w:szCs w:val="24"/>
        </w:rPr>
        <w:t xml:space="preserve"> do uso deste método de requisição e resposta lendo parâmetros da requisição:</w:t>
      </w:r>
    </w:p>
    <w:p w14:paraId="0C334A30" w14:textId="7354EDCF" w:rsidR="001C2B00" w:rsidRDefault="00C300DC" w:rsidP="00951746">
      <w:pPr>
        <w:tabs>
          <w:tab w:val="left" w:pos="5775"/>
        </w:tabs>
        <w:rPr>
          <w:sz w:val="24"/>
          <w:szCs w:val="24"/>
        </w:rPr>
      </w:pPr>
      <w:r>
        <w:rPr>
          <w:noProof/>
        </w:rPr>
        <w:drawing>
          <wp:inline distT="0" distB="0" distL="0" distR="0" wp14:anchorId="2E388D32" wp14:editId="4A8D7AC0">
            <wp:extent cx="2038350" cy="171450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38350" cy="1714500"/>
                    </a:xfrm>
                    <a:prstGeom prst="rect">
                      <a:avLst/>
                    </a:prstGeom>
                  </pic:spPr>
                </pic:pic>
              </a:graphicData>
            </a:graphic>
          </wp:inline>
        </w:drawing>
      </w:r>
    </w:p>
    <w:p w14:paraId="352DD709" w14:textId="34300CF8" w:rsidR="00E65B22" w:rsidRDefault="00E65B22" w:rsidP="00951746">
      <w:pPr>
        <w:tabs>
          <w:tab w:val="left" w:pos="5775"/>
        </w:tabs>
        <w:rPr>
          <w:sz w:val="24"/>
          <w:szCs w:val="24"/>
        </w:rPr>
      </w:pPr>
      <w:r w:rsidRPr="005E514F">
        <w:rPr>
          <w:sz w:val="24"/>
          <w:szCs w:val="24"/>
          <w:highlight w:val="yellow"/>
        </w:rPr>
        <w:t>Quando fazemos uma requisição do tipo GET esses parâmetros vão na URL</w:t>
      </w:r>
      <w:r w:rsidR="005E514F" w:rsidRPr="005E514F">
        <w:rPr>
          <w:sz w:val="24"/>
          <w:szCs w:val="24"/>
          <w:highlight w:val="yellow"/>
        </w:rPr>
        <w:t xml:space="preserve"> (pegando um id)</w:t>
      </w:r>
      <w:r>
        <w:rPr>
          <w:sz w:val="24"/>
          <w:szCs w:val="24"/>
        </w:rPr>
        <w:t xml:space="preserve"> e usamos o exemplo anterior </w:t>
      </w:r>
      <w:r w:rsidRPr="005E514F">
        <w:rPr>
          <w:b/>
          <w:bCs/>
          <w:sz w:val="24"/>
          <w:szCs w:val="24"/>
          <w:highlight w:val="yellow"/>
        </w:rPr>
        <w:t>e quando fazemos uma requisição do tipo POST os parâmetros vão no corpo da requisição</w:t>
      </w:r>
      <w:r w:rsidR="005E514F" w:rsidRPr="005E514F">
        <w:rPr>
          <w:b/>
          <w:bCs/>
          <w:sz w:val="24"/>
          <w:szCs w:val="24"/>
          <w:highlight w:val="yellow"/>
        </w:rPr>
        <w:t xml:space="preserve"> (para mandar os dados que queremos postar)</w:t>
      </w:r>
      <w:r w:rsidR="00F6228C">
        <w:rPr>
          <w:sz w:val="24"/>
          <w:szCs w:val="24"/>
        </w:rPr>
        <w:t>.</w:t>
      </w:r>
    </w:p>
    <w:p w14:paraId="321A6ED5" w14:textId="312EF223" w:rsidR="00F6228C" w:rsidRDefault="00093959" w:rsidP="00951746">
      <w:pPr>
        <w:tabs>
          <w:tab w:val="left" w:pos="5775"/>
        </w:tabs>
        <w:rPr>
          <w:sz w:val="24"/>
          <w:szCs w:val="24"/>
        </w:rPr>
      </w:pPr>
      <w:r>
        <w:rPr>
          <w:sz w:val="24"/>
          <w:szCs w:val="24"/>
        </w:rPr>
        <w:t>Também podemos dar uma resposta de uma requisição utilizando parâmetros de query da URL, conforme exemplo abaixo:</w:t>
      </w:r>
    </w:p>
    <w:p w14:paraId="710C0327" w14:textId="321D0CBF" w:rsidR="00093959" w:rsidRDefault="002111CE" w:rsidP="00951746">
      <w:pPr>
        <w:tabs>
          <w:tab w:val="left" w:pos="5775"/>
        </w:tabs>
        <w:rPr>
          <w:sz w:val="24"/>
          <w:szCs w:val="24"/>
        </w:rPr>
      </w:pPr>
      <w:r>
        <w:rPr>
          <w:noProof/>
        </w:rPr>
        <w:drawing>
          <wp:inline distT="0" distB="0" distL="0" distR="0" wp14:anchorId="7B1C1B77" wp14:editId="0056AAA8">
            <wp:extent cx="4933950" cy="59055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3950" cy="590550"/>
                    </a:xfrm>
                    <a:prstGeom prst="rect">
                      <a:avLst/>
                    </a:prstGeom>
                  </pic:spPr>
                </pic:pic>
              </a:graphicData>
            </a:graphic>
          </wp:inline>
        </w:drawing>
      </w:r>
    </w:p>
    <w:p w14:paraId="1F7ED993" w14:textId="2BB1814C" w:rsidR="002111CE" w:rsidRDefault="00E06421" w:rsidP="00951746">
      <w:pPr>
        <w:tabs>
          <w:tab w:val="left" w:pos="5775"/>
        </w:tabs>
        <w:rPr>
          <w:sz w:val="24"/>
          <w:szCs w:val="24"/>
        </w:rPr>
      </w:pPr>
      <w:r>
        <w:rPr>
          <w:noProof/>
        </w:rPr>
        <w:drawing>
          <wp:inline distT="0" distB="0" distL="0" distR="0" wp14:anchorId="6949F10E" wp14:editId="54B19CC5">
            <wp:extent cx="3486150" cy="781050"/>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781050"/>
                    </a:xfrm>
                    <a:prstGeom prst="rect">
                      <a:avLst/>
                    </a:prstGeom>
                  </pic:spPr>
                </pic:pic>
              </a:graphicData>
            </a:graphic>
          </wp:inline>
        </w:drawing>
      </w:r>
    </w:p>
    <w:p w14:paraId="53B9FF40" w14:textId="41935CA0" w:rsidR="00E06421" w:rsidRPr="003D7CFC" w:rsidRDefault="00E06421" w:rsidP="00951746">
      <w:pPr>
        <w:tabs>
          <w:tab w:val="left" w:pos="5775"/>
        </w:tabs>
        <w:rPr>
          <w:b/>
          <w:bCs/>
          <w:sz w:val="24"/>
          <w:szCs w:val="24"/>
        </w:rPr>
      </w:pPr>
      <w:r w:rsidRPr="003D7CFC">
        <w:rPr>
          <w:b/>
          <w:bCs/>
          <w:sz w:val="24"/>
          <w:szCs w:val="24"/>
          <w:highlight w:val="yellow"/>
        </w:rPr>
        <w:t>Lembrando que para termos uma query na URL começamos com “?” e separamos os parâmetros por “&amp;”.</w:t>
      </w:r>
    </w:p>
    <w:p w14:paraId="4D554F19" w14:textId="73AC3E0F" w:rsidR="00E06421" w:rsidRPr="00743E2A" w:rsidRDefault="001E3F38" w:rsidP="00951746">
      <w:pPr>
        <w:tabs>
          <w:tab w:val="left" w:pos="5775"/>
        </w:tabs>
        <w:rPr>
          <w:b/>
          <w:bCs/>
          <w:sz w:val="28"/>
          <w:szCs w:val="28"/>
        </w:rPr>
      </w:pPr>
      <w:r w:rsidRPr="00743E2A">
        <w:rPr>
          <w:b/>
          <w:bCs/>
          <w:sz w:val="28"/>
          <w:szCs w:val="28"/>
          <w:highlight w:val="yellow"/>
        </w:rPr>
        <w:t>Vale lembrar também que passamos os parâmetros para um POST de uma requisição através do body da requisição e não através da URL.</w:t>
      </w:r>
    </w:p>
    <w:p w14:paraId="31D5ACA0" w14:textId="1879D4F6" w:rsidR="001E3F38" w:rsidRDefault="001C1908" w:rsidP="00951746">
      <w:pPr>
        <w:tabs>
          <w:tab w:val="left" w:pos="5775"/>
        </w:tabs>
        <w:rPr>
          <w:sz w:val="24"/>
          <w:szCs w:val="24"/>
        </w:rPr>
      </w:pPr>
      <w:r>
        <w:rPr>
          <w:sz w:val="24"/>
          <w:szCs w:val="24"/>
        </w:rPr>
        <w:t>Abaixo segue um exemplo de POST com parâmetros no body da requisição:</w:t>
      </w:r>
    </w:p>
    <w:p w14:paraId="14EB8E67" w14:textId="504DF448" w:rsidR="001C1908" w:rsidRDefault="001C1908" w:rsidP="00951746">
      <w:pPr>
        <w:tabs>
          <w:tab w:val="left" w:pos="5775"/>
        </w:tabs>
        <w:rPr>
          <w:sz w:val="24"/>
          <w:szCs w:val="24"/>
        </w:rPr>
      </w:pPr>
      <w:r>
        <w:rPr>
          <w:noProof/>
        </w:rPr>
        <w:lastRenderedPageBreak/>
        <w:drawing>
          <wp:inline distT="0" distB="0" distL="0" distR="0" wp14:anchorId="5F9868C7" wp14:editId="74F87B8C">
            <wp:extent cx="3495675" cy="1790700"/>
            <wp:effectExtent l="0" t="0" r="9525"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95675" cy="1790700"/>
                    </a:xfrm>
                    <a:prstGeom prst="rect">
                      <a:avLst/>
                    </a:prstGeom>
                  </pic:spPr>
                </pic:pic>
              </a:graphicData>
            </a:graphic>
          </wp:inline>
        </w:drawing>
      </w:r>
    </w:p>
    <w:p w14:paraId="59A15FBF" w14:textId="49D4D2F2" w:rsidR="001C1908" w:rsidRPr="00430ED6" w:rsidRDefault="001C1908" w:rsidP="00951746">
      <w:pPr>
        <w:tabs>
          <w:tab w:val="left" w:pos="5775"/>
        </w:tabs>
        <w:rPr>
          <w:b/>
          <w:bCs/>
          <w:sz w:val="24"/>
          <w:szCs w:val="24"/>
        </w:rPr>
      </w:pPr>
      <w:r w:rsidRPr="00430ED6">
        <w:rPr>
          <w:b/>
          <w:bCs/>
          <w:sz w:val="24"/>
          <w:szCs w:val="24"/>
          <w:highlight w:val="yellow"/>
        </w:rPr>
        <w:t xml:space="preserve">Então explicando acima, na URL corpo vamos fazer uma requisição do tipo POST, vamos declarar uma variável para guardar todo corpo da requisição POST. Quando tiver dados para serem enviados como POST na </w:t>
      </w:r>
      <w:proofErr w:type="gramStart"/>
      <w:r w:rsidRPr="00430ED6">
        <w:rPr>
          <w:b/>
          <w:bCs/>
          <w:sz w:val="24"/>
          <w:szCs w:val="24"/>
          <w:highlight w:val="yellow"/>
        </w:rPr>
        <w:t>requisição ,</w:t>
      </w:r>
      <w:proofErr w:type="gramEnd"/>
      <w:r w:rsidRPr="00430ED6">
        <w:rPr>
          <w:b/>
          <w:bCs/>
          <w:sz w:val="24"/>
          <w:szCs w:val="24"/>
          <w:highlight w:val="yellow"/>
        </w:rPr>
        <w:t xml:space="preserve"> vou fazer uma função para ir concatenando no corpo da requisição esses dados e, por fim, quando acabar a requisição do tipo POST, eu dou uma resposta com todo o corpo da requisição com os dados que foram enviados.</w:t>
      </w:r>
    </w:p>
    <w:p w14:paraId="04AD655C" w14:textId="62503EFF" w:rsidR="0083682D" w:rsidRDefault="0083682D" w:rsidP="00951746">
      <w:pPr>
        <w:tabs>
          <w:tab w:val="left" w:pos="5775"/>
        </w:tabs>
        <w:rPr>
          <w:sz w:val="24"/>
          <w:szCs w:val="24"/>
        </w:rPr>
      </w:pPr>
      <w:r>
        <w:rPr>
          <w:sz w:val="24"/>
          <w:szCs w:val="24"/>
        </w:rPr>
        <w:t>Podemos também ter esse trabalho de enviar dados via POST da requisição utilizando o Body Parser, conforme abaixo:</w:t>
      </w:r>
    </w:p>
    <w:p w14:paraId="3B8DB02D" w14:textId="1D932618" w:rsidR="0083682D" w:rsidRDefault="00117A26" w:rsidP="00951746">
      <w:pPr>
        <w:tabs>
          <w:tab w:val="left" w:pos="5775"/>
        </w:tabs>
        <w:rPr>
          <w:sz w:val="24"/>
          <w:szCs w:val="24"/>
        </w:rPr>
      </w:pPr>
      <w:r>
        <w:rPr>
          <w:sz w:val="24"/>
          <w:szCs w:val="24"/>
        </w:rPr>
        <w:t xml:space="preserve">Para isso primeiro baixamos via </w:t>
      </w:r>
      <w:proofErr w:type="spellStart"/>
      <w:r>
        <w:rPr>
          <w:sz w:val="24"/>
          <w:szCs w:val="24"/>
        </w:rPr>
        <w:t>npm</w:t>
      </w:r>
      <w:proofErr w:type="spellEnd"/>
      <w:r>
        <w:rPr>
          <w:sz w:val="24"/>
          <w:szCs w:val="24"/>
        </w:rPr>
        <w:t xml:space="preserve"> a dependência body parser</w:t>
      </w:r>
      <w:r w:rsidR="00C30316">
        <w:rPr>
          <w:sz w:val="24"/>
          <w:szCs w:val="24"/>
        </w:rPr>
        <w:t xml:space="preserve"> e depois utilizo desta forma:</w:t>
      </w:r>
    </w:p>
    <w:p w14:paraId="3129212A" w14:textId="0A60F170" w:rsidR="00743E2A" w:rsidRDefault="00743E2A" w:rsidP="00951746">
      <w:pPr>
        <w:tabs>
          <w:tab w:val="left" w:pos="5775"/>
        </w:tabs>
        <w:rPr>
          <w:sz w:val="24"/>
          <w:szCs w:val="24"/>
        </w:rPr>
      </w:pPr>
      <w:r>
        <w:rPr>
          <w:noProof/>
        </w:rPr>
        <w:drawing>
          <wp:inline distT="0" distB="0" distL="0" distR="0" wp14:anchorId="441B0CD6" wp14:editId="5CC83B97">
            <wp:extent cx="1714500" cy="247650"/>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14500" cy="247650"/>
                    </a:xfrm>
                    <a:prstGeom prst="rect">
                      <a:avLst/>
                    </a:prstGeom>
                  </pic:spPr>
                </pic:pic>
              </a:graphicData>
            </a:graphic>
          </wp:inline>
        </w:drawing>
      </w:r>
    </w:p>
    <w:p w14:paraId="76993FA5" w14:textId="20D7ECB1" w:rsidR="00C30316" w:rsidRDefault="00181261" w:rsidP="00951746">
      <w:pPr>
        <w:tabs>
          <w:tab w:val="left" w:pos="5775"/>
        </w:tabs>
        <w:rPr>
          <w:sz w:val="24"/>
          <w:szCs w:val="24"/>
        </w:rPr>
      </w:pPr>
      <w:r>
        <w:rPr>
          <w:noProof/>
        </w:rPr>
        <w:drawing>
          <wp:inline distT="0" distB="0" distL="0" distR="0" wp14:anchorId="4B6665F6" wp14:editId="326279F7">
            <wp:extent cx="2295525" cy="1685925"/>
            <wp:effectExtent l="0" t="0" r="9525" b="9525"/>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95525" cy="1685925"/>
                    </a:xfrm>
                    <a:prstGeom prst="rect">
                      <a:avLst/>
                    </a:prstGeom>
                  </pic:spPr>
                </pic:pic>
              </a:graphicData>
            </a:graphic>
          </wp:inline>
        </w:drawing>
      </w:r>
    </w:p>
    <w:p w14:paraId="16A0177F" w14:textId="5DB255D1" w:rsidR="00181261" w:rsidRDefault="00181261" w:rsidP="00951746">
      <w:pPr>
        <w:tabs>
          <w:tab w:val="left" w:pos="5775"/>
        </w:tabs>
        <w:rPr>
          <w:sz w:val="24"/>
          <w:szCs w:val="24"/>
        </w:rPr>
      </w:pPr>
    </w:p>
    <w:p w14:paraId="17F04A37" w14:textId="0633258C" w:rsidR="00445F65" w:rsidRPr="00430ED6" w:rsidRDefault="00445F65" w:rsidP="00951746">
      <w:pPr>
        <w:tabs>
          <w:tab w:val="left" w:pos="5775"/>
        </w:tabs>
        <w:rPr>
          <w:b/>
          <w:bCs/>
          <w:sz w:val="24"/>
          <w:szCs w:val="24"/>
        </w:rPr>
      </w:pPr>
      <w:r w:rsidRPr="00430ED6">
        <w:rPr>
          <w:b/>
          <w:bCs/>
          <w:sz w:val="24"/>
          <w:szCs w:val="24"/>
          <w:highlight w:val="yellow"/>
        </w:rPr>
        <w:t>Então eu primeiro defino o tipo de resposta no corpo da requisição queremos e depois só utilizar na resposta da requisição.</w:t>
      </w:r>
    </w:p>
    <w:p w14:paraId="73341BD0" w14:textId="45068718" w:rsidR="00445F65" w:rsidRDefault="00445F65" w:rsidP="00951746">
      <w:pPr>
        <w:tabs>
          <w:tab w:val="left" w:pos="5775"/>
        </w:tabs>
        <w:rPr>
          <w:sz w:val="24"/>
          <w:szCs w:val="24"/>
        </w:rPr>
      </w:pPr>
    </w:p>
    <w:p w14:paraId="267984D4" w14:textId="1EE97C14" w:rsidR="004D1528" w:rsidRDefault="004D1528" w:rsidP="00951746">
      <w:pPr>
        <w:tabs>
          <w:tab w:val="left" w:pos="5775"/>
        </w:tabs>
        <w:rPr>
          <w:sz w:val="24"/>
          <w:szCs w:val="24"/>
        </w:rPr>
      </w:pPr>
    </w:p>
    <w:p w14:paraId="7E49D48B" w14:textId="716BCB0F" w:rsidR="004D1528" w:rsidRDefault="004D1528" w:rsidP="00951746">
      <w:pPr>
        <w:tabs>
          <w:tab w:val="left" w:pos="5775"/>
        </w:tabs>
        <w:rPr>
          <w:sz w:val="24"/>
          <w:szCs w:val="24"/>
        </w:rPr>
      </w:pPr>
    </w:p>
    <w:p w14:paraId="4F59F450" w14:textId="48FE7043" w:rsidR="004D1528" w:rsidRDefault="004D1528" w:rsidP="00951746">
      <w:pPr>
        <w:tabs>
          <w:tab w:val="left" w:pos="5775"/>
        </w:tabs>
        <w:rPr>
          <w:sz w:val="24"/>
          <w:szCs w:val="24"/>
        </w:rPr>
      </w:pPr>
    </w:p>
    <w:p w14:paraId="642593F4" w14:textId="10A9DAC6" w:rsidR="004D1528" w:rsidRDefault="004D1528" w:rsidP="00951746">
      <w:pPr>
        <w:tabs>
          <w:tab w:val="left" w:pos="5775"/>
        </w:tabs>
        <w:rPr>
          <w:sz w:val="24"/>
          <w:szCs w:val="24"/>
        </w:rPr>
      </w:pPr>
    </w:p>
    <w:p w14:paraId="5F3A9D51" w14:textId="66B21FE3" w:rsidR="004D1528" w:rsidRDefault="004D1528" w:rsidP="00951746">
      <w:pPr>
        <w:tabs>
          <w:tab w:val="left" w:pos="5775"/>
        </w:tabs>
        <w:rPr>
          <w:sz w:val="24"/>
          <w:szCs w:val="24"/>
        </w:rPr>
      </w:pPr>
    </w:p>
    <w:p w14:paraId="5A7E4425" w14:textId="390922DF" w:rsidR="004D1528" w:rsidRDefault="004D1528" w:rsidP="00951746">
      <w:pPr>
        <w:tabs>
          <w:tab w:val="left" w:pos="5775"/>
        </w:tabs>
        <w:rPr>
          <w:sz w:val="24"/>
          <w:szCs w:val="24"/>
        </w:rPr>
      </w:pPr>
    </w:p>
    <w:p w14:paraId="2E8BA047" w14:textId="3D908069" w:rsidR="004D1528" w:rsidRDefault="004D1528" w:rsidP="00951746">
      <w:pPr>
        <w:tabs>
          <w:tab w:val="left" w:pos="5775"/>
        </w:tabs>
        <w:rPr>
          <w:sz w:val="24"/>
          <w:szCs w:val="24"/>
        </w:rPr>
      </w:pPr>
    </w:p>
    <w:p w14:paraId="6B9B13F5" w14:textId="77777777" w:rsidR="004D1528" w:rsidRDefault="004D1528" w:rsidP="00951746">
      <w:pPr>
        <w:tabs>
          <w:tab w:val="left" w:pos="5775"/>
        </w:tabs>
        <w:rPr>
          <w:sz w:val="24"/>
          <w:szCs w:val="24"/>
        </w:rPr>
      </w:pPr>
    </w:p>
    <w:p w14:paraId="5E9F2717" w14:textId="0FFE52DC" w:rsidR="001C1908" w:rsidRDefault="004D1528" w:rsidP="00951746">
      <w:pPr>
        <w:tabs>
          <w:tab w:val="left" w:pos="5775"/>
        </w:tabs>
        <w:rPr>
          <w:b/>
          <w:bCs/>
          <w:sz w:val="96"/>
          <w:szCs w:val="180"/>
        </w:rPr>
      </w:pPr>
      <w:r>
        <w:rPr>
          <w:b/>
          <w:bCs/>
          <w:sz w:val="96"/>
          <w:szCs w:val="180"/>
        </w:rPr>
        <w:t>Projeto base conhecimento | detalhes adicionais</w:t>
      </w:r>
    </w:p>
    <w:p w14:paraId="2ABD7AB8" w14:textId="0A1FE912" w:rsidR="004D1528" w:rsidRDefault="004D1528" w:rsidP="00951746">
      <w:pPr>
        <w:tabs>
          <w:tab w:val="left" w:pos="5775"/>
        </w:tabs>
        <w:rPr>
          <w:b/>
          <w:bCs/>
          <w:sz w:val="96"/>
          <w:szCs w:val="180"/>
        </w:rPr>
      </w:pPr>
    </w:p>
    <w:p w14:paraId="053D174F" w14:textId="54C961D4" w:rsidR="00743E2A" w:rsidRPr="00743E2A" w:rsidRDefault="00743E2A" w:rsidP="00951746">
      <w:pPr>
        <w:tabs>
          <w:tab w:val="left" w:pos="5775"/>
        </w:tabs>
        <w:rPr>
          <w:b/>
          <w:bCs/>
          <w:sz w:val="48"/>
          <w:szCs w:val="72"/>
        </w:rPr>
      </w:pPr>
      <w:r w:rsidRPr="00743E2A">
        <w:rPr>
          <w:b/>
          <w:bCs/>
          <w:sz w:val="48"/>
          <w:szCs w:val="72"/>
        </w:rPr>
        <w:t>KNEX -&gt; manipulação de banco de dados</w:t>
      </w:r>
    </w:p>
    <w:p w14:paraId="6EE36632" w14:textId="4C99483A" w:rsidR="004D1528" w:rsidRDefault="00F36390" w:rsidP="00951746">
      <w:pPr>
        <w:tabs>
          <w:tab w:val="left" w:pos="5775"/>
        </w:tabs>
      </w:pPr>
      <w:r w:rsidRPr="00EC72C7">
        <w:rPr>
          <w:highlight w:val="yellow"/>
        </w:rPr>
        <w:t xml:space="preserve">Neste projeto trabalhamos com um framework chamado </w:t>
      </w:r>
      <w:proofErr w:type="spellStart"/>
      <w:r w:rsidRPr="00EC72C7">
        <w:rPr>
          <w:b/>
          <w:bCs/>
          <w:highlight w:val="yellow"/>
        </w:rPr>
        <w:t>Knex</w:t>
      </w:r>
      <w:proofErr w:type="spellEnd"/>
      <w:r w:rsidRPr="00EC72C7">
        <w:rPr>
          <w:highlight w:val="yellow"/>
        </w:rPr>
        <w:t xml:space="preserve"> que nos ajuda a trabalhar com vários bancos de dados dentro de um sistema.</w:t>
      </w:r>
      <w:r w:rsidR="0014134D" w:rsidRPr="00EC72C7">
        <w:rPr>
          <w:highlight w:val="yellow"/>
        </w:rPr>
        <w:t xml:space="preserve"> E como estamos usando nesse projeto o </w:t>
      </w:r>
      <w:proofErr w:type="spellStart"/>
      <w:r w:rsidR="0014134D" w:rsidRPr="00EC72C7">
        <w:rPr>
          <w:highlight w:val="yellow"/>
        </w:rPr>
        <w:t>PostGresSQL</w:t>
      </w:r>
      <w:proofErr w:type="spellEnd"/>
      <w:r w:rsidR="0014134D" w:rsidRPr="00EC72C7">
        <w:rPr>
          <w:highlight w:val="yellow"/>
        </w:rPr>
        <w:t xml:space="preserve">, será o </w:t>
      </w:r>
      <w:proofErr w:type="spellStart"/>
      <w:r w:rsidR="0014134D" w:rsidRPr="00EC72C7">
        <w:rPr>
          <w:b/>
          <w:bCs/>
          <w:highlight w:val="yellow"/>
        </w:rPr>
        <w:t>Knex</w:t>
      </w:r>
      <w:proofErr w:type="spellEnd"/>
      <w:r w:rsidR="0014134D" w:rsidRPr="00EC72C7">
        <w:rPr>
          <w:highlight w:val="yellow"/>
        </w:rPr>
        <w:t xml:space="preserve"> que </w:t>
      </w:r>
      <w:proofErr w:type="gramStart"/>
      <w:r w:rsidR="0014134D" w:rsidRPr="00EC72C7">
        <w:rPr>
          <w:highlight w:val="yellow"/>
        </w:rPr>
        <w:t>nós permitirá</w:t>
      </w:r>
      <w:proofErr w:type="gramEnd"/>
      <w:r w:rsidR="0014134D" w:rsidRPr="00EC72C7">
        <w:rPr>
          <w:highlight w:val="yellow"/>
        </w:rPr>
        <w:t xml:space="preserve"> acessar o banco de dados </w:t>
      </w:r>
      <w:proofErr w:type="spellStart"/>
      <w:r w:rsidR="0014134D" w:rsidRPr="00EC72C7">
        <w:rPr>
          <w:highlight w:val="yellow"/>
        </w:rPr>
        <w:t>PostGresSQL</w:t>
      </w:r>
      <w:proofErr w:type="spellEnd"/>
      <w:r w:rsidR="0014134D" w:rsidRPr="00EC72C7">
        <w:rPr>
          <w:highlight w:val="yellow"/>
        </w:rPr>
        <w:t xml:space="preserve">, será esse </w:t>
      </w:r>
      <w:proofErr w:type="spellStart"/>
      <w:r w:rsidR="0014134D" w:rsidRPr="00EC72C7">
        <w:rPr>
          <w:b/>
          <w:bCs/>
          <w:highlight w:val="yellow"/>
        </w:rPr>
        <w:t>Knex</w:t>
      </w:r>
      <w:proofErr w:type="spellEnd"/>
      <w:r w:rsidR="0014134D" w:rsidRPr="00EC72C7">
        <w:rPr>
          <w:highlight w:val="yellow"/>
        </w:rPr>
        <w:t>.</w:t>
      </w:r>
    </w:p>
    <w:p w14:paraId="2F74AD71" w14:textId="158BF308" w:rsidR="00743E2A" w:rsidRPr="00743E2A" w:rsidRDefault="00743E2A" w:rsidP="00951746">
      <w:pPr>
        <w:tabs>
          <w:tab w:val="left" w:pos="5775"/>
        </w:tabs>
        <w:rPr>
          <w:b/>
          <w:bCs/>
          <w:sz w:val="48"/>
          <w:szCs w:val="72"/>
        </w:rPr>
      </w:pPr>
      <w:r>
        <w:rPr>
          <w:b/>
          <w:bCs/>
          <w:sz w:val="48"/>
          <w:szCs w:val="72"/>
        </w:rPr>
        <w:t>CORS</w:t>
      </w:r>
      <w:r w:rsidRPr="00743E2A">
        <w:rPr>
          <w:b/>
          <w:bCs/>
          <w:sz w:val="48"/>
          <w:szCs w:val="72"/>
        </w:rPr>
        <w:t xml:space="preserve">-&gt; manipulação de </w:t>
      </w:r>
      <w:r>
        <w:rPr>
          <w:b/>
          <w:bCs/>
          <w:sz w:val="48"/>
          <w:szCs w:val="72"/>
        </w:rPr>
        <w:t>APIs diferentes</w:t>
      </w:r>
    </w:p>
    <w:p w14:paraId="53DD3926" w14:textId="34F72B23" w:rsidR="0014134D" w:rsidRDefault="00EC72C7" w:rsidP="00951746">
      <w:pPr>
        <w:tabs>
          <w:tab w:val="left" w:pos="5775"/>
        </w:tabs>
      </w:pPr>
      <w:r w:rsidRPr="00D71282">
        <w:rPr>
          <w:highlight w:val="yellow"/>
        </w:rPr>
        <w:t xml:space="preserve">O framework </w:t>
      </w:r>
      <w:proofErr w:type="spellStart"/>
      <w:r w:rsidRPr="006118E5">
        <w:rPr>
          <w:b/>
          <w:bCs/>
          <w:highlight w:val="yellow"/>
          <w:u w:val="single"/>
        </w:rPr>
        <w:t>Cors</w:t>
      </w:r>
      <w:proofErr w:type="spellEnd"/>
      <w:r w:rsidRPr="00D71282">
        <w:rPr>
          <w:highlight w:val="yellow"/>
        </w:rPr>
        <w:t xml:space="preserve"> nos ajuda a conectar duas APIs de diferentes de nossas aplicações.</w:t>
      </w:r>
    </w:p>
    <w:p w14:paraId="093EA9A9" w14:textId="32FF3221" w:rsidR="00743E2A" w:rsidRPr="00743E2A" w:rsidRDefault="00743E2A" w:rsidP="00951746">
      <w:pPr>
        <w:tabs>
          <w:tab w:val="left" w:pos="5775"/>
        </w:tabs>
        <w:rPr>
          <w:b/>
          <w:bCs/>
          <w:sz w:val="48"/>
          <w:szCs w:val="72"/>
        </w:rPr>
      </w:pPr>
      <w:r>
        <w:rPr>
          <w:b/>
          <w:bCs/>
          <w:sz w:val="48"/>
          <w:szCs w:val="72"/>
        </w:rPr>
        <w:t>CONSIGN</w:t>
      </w:r>
      <w:r w:rsidRPr="00743E2A">
        <w:rPr>
          <w:b/>
          <w:bCs/>
          <w:sz w:val="48"/>
          <w:szCs w:val="72"/>
        </w:rPr>
        <w:t xml:space="preserve"> -&gt; </w:t>
      </w:r>
      <w:r>
        <w:rPr>
          <w:b/>
          <w:bCs/>
          <w:sz w:val="48"/>
          <w:szCs w:val="72"/>
        </w:rPr>
        <w:t>injeção de dependência</w:t>
      </w:r>
    </w:p>
    <w:p w14:paraId="7BAFAE9A" w14:textId="2274EFB3" w:rsidR="006118E5" w:rsidRDefault="006118E5" w:rsidP="00951746">
      <w:pPr>
        <w:tabs>
          <w:tab w:val="left" w:pos="5775"/>
        </w:tabs>
      </w:pPr>
      <w:r w:rsidRPr="00763B4E">
        <w:rPr>
          <w:highlight w:val="yellow"/>
        </w:rPr>
        <w:t xml:space="preserve">O framework </w:t>
      </w:r>
      <w:proofErr w:type="spellStart"/>
      <w:r w:rsidRPr="00763B4E">
        <w:rPr>
          <w:b/>
          <w:bCs/>
          <w:highlight w:val="yellow"/>
        </w:rPr>
        <w:t>Consign</w:t>
      </w:r>
      <w:proofErr w:type="spellEnd"/>
      <w:r w:rsidRPr="00763B4E">
        <w:rPr>
          <w:highlight w:val="yellow"/>
        </w:rPr>
        <w:t xml:space="preserve"> nos ajuda a fazer as dependências da nossa aplicação.</w:t>
      </w:r>
      <w:r w:rsidR="00763B4E" w:rsidRPr="00763B4E">
        <w:rPr>
          <w:highlight w:val="yellow"/>
        </w:rPr>
        <w:t xml:space="preserve"> Então para que não precisamos fazer o require em todos os arquivos da nossa aplicação sempre que precisamos de </w:t>
      </w:r>
      <w:proofErr w:type="gramStart"/>
      <w:r w:rsidR="00763B4E" w:rsidRPr="00763B4E">
        <w:rPr>
          <w:highlight w:val="yellow"/>
        </w:rPr>
        <w:t>um dependência</w:t>
      </w:r>
      <w:proofErr w:type="gramEnd"/>
      <w:r w:rsidR="00763B4E" w:rsidRPr="00763B4E">
        <w:rPr>
          <w:highlight w:val="yellow"/>
        </w:rPr>
        <w:t xml:space="preserve">, nós podemos usar o </w:t>
      </w:r>
      <w:proofErr w:type="spellStart"/>
      <w:r w:rsidR="00763B4E" w:rsidRPr="00763B4E">
        <w:rPr>
          <w:highlight w:val="yellow"/>
        </w:rPr>
        <w:t>Consign</w:t>
      </w:r>
      <w:proofErr w:type="spellEnd"/>
      <w:r w:rsidR="00763B4E" w:rsidRPr="00763B4E">
        <w:rPr>
          <w:highlight w:val="yellow"/>
        </w:rPr>
        <w:t xml:space="preserve"> para nos ajudar com isso.</w:t>
      </w:r>
    </w:p>
    <w:p w14:paraId="3AE57CBB" w14:textId="2EC41318" w:rsidR="006118E5" w:rsidRDefault="00236494" w:rsidP="00951746">
      <w:pPr>
        <w:tabs>
          <w:tab w:val="left" w:pos="5775"/>
        </w:tabs>
      </w:pPr>
      <w:r w:rsidRPr="00743E2A">
        <w:rPr>
          <w:highlight w:val="yellow"/>
        </w:rPr>
        <w:lastRenderedPageBreak/>
        <w:t xml:space="preserve">Podemos ver abaixo um exemplo de uso do </w:t>
      </w:r>
      <w:proofErr w:type="spellStart"/>
      <w:r w:rsidRPr="00743E2A">
        <w:rPr>
          <w:highlight w:val="yellow"/>
        </w:rPr>
        <w:t>Consign</w:t>
      </w:r>
      <w:proofErr w:type="spellEnd"/>
      <w:r w:rsidRPr="00743E2A">
        <w:rPr>
          <w:highlight w:val="yellow"/>
        </w:rPr>
        <w:t xml:space="preserve">, </w:t>
      </w:r>
      <w:r w:rsidR="00415D13" w:rsidRPr="00743E2A">
        <w:rPr>
          <w:highlight w:val="yellow"/>
        </w:rPr>
        <w:t xml:space="preserve">no nosso arquivo index.js usamos o </w:t>
      </w:r>
      <w:proofErr w:type="spellStart"/>
      <w:r w:rsidR="00415D13" w:rsidRPr="00743E2A">
        <w:rPr>
          <w:highlight w:val="yellow"/>
        </w:rPr>
        <w:t>express</w:t>
      </w:r>
      <w:proofErr w:type="spellEnd"/>
      <w:r w:rsidR="00415D13" w:rsidRPr="00743E2A">
        <w:rPr>
          <w:highlight w:val="yellow"/>
        </w:rPr>
        <w:t xml:space="preserve"> para pegar o caminho onde estão as configurações que usarei na minha instância de </w:t>
      </w:r>
      <w:proofErr w:type="spellStart"/>
      <w:r w:rsidR="00415D13" w:rsidRPr="00743E2A">
        <w:rPr>
          <w:highlight w:val="yellow"/>
        </w:rPr>
        <w:t>backend</w:t>
      </w:r>
      <w:proofErr w:type="spellEnd"/>
      <w:r w:rsidR="00415D13" w:rsidRPr="00743E2A">
        <w:rPr>
          <w:highlight w:val="yellow"/>
        </w:rPr>
        <w:t xml:space="preserve"> do Express, nesse caso </w:t>
      </w:r>
      <w:proofErr w:type="spellStart"/>
      <w:r w:rsidR="00415D13" w:rsidRPr="00743E2A">
        <w:rPr>
          <w:highlight w:val="yellow"/>
        </w:rPr>
        <w:t>BodyParser</w:t>
      </w:r>
      <w:proofErr w:type="spellEnd"/>
      <w:r w:rsidR="00415D13" w:rsidRPr="00743E2A">
        <w:rPr>
          <w:highlight w:val="yellow"/>
        </w:rPr>
        <w:t xml:space="preserve"> e </w:t>
      </w:r>
      <w:proofErr w:type="spellStart"/>
      <w:r w:rsidR="00415D13" w:rsidRPr="00743E2A">
        <w:rPr>
          <w:highlight w:val="yellow"/>
        </w:rPr>
        <w:t>Cors</w:t>
      </w:r>
      <w:proofErr w:type="spellEnd"/>
      <w:r w:rsidR="00415D13" w:rsidRPr="00743E2A">
        <w:rPr>
          <w:highlight w:val="yellow"/>
        </w:rPr>
        <w:t xml:space="preserve">, e depois que pego, eu injeto essas configurações dentro do app (que é meu app </w:t>
      </w:r>
      <w:proofErr w:type="spellStart"/>
      <w:r w:rsidR="00415D13" w:rsidRPr="00743E2A">
        <w:rPr>
          <w:highlight w:val="yellow"/>
        </w:rPr>
        <w:t>backend</w:t>
      </w:r>
      <w:proofErr w:type="spellEnd"/>
      <w:r w:rsidR="00415D13" w:rsidRPr="00743E2A">
        <w:rPr>
          <w:highlight w:val="yellow"/>
        </w:rPr>
        <w:t xml:space="preserve"> criado com o </w:t>
      </w:r>
      <w:proofErr w:type="spellStart"/>
      <w:r w:rsidR="00415D13" w:rsidRPr="00743E2A">
        <w:rPr>
          <w:highlight w:val="yellow"/>
        </w:rPr>
        <w:t>express</w:t>
      </w:r>
      <w:proofErr w:type="spellEnd"/>
      <w:r w:rsidR="00415D13" w:rsidRPr="00743E2A">
        <w:rPr>
          <w:highlight w:val="yellow"/>
        </w:rPr>
        <w:t>).</w:t>
      </w:r>
    </w:p>
    <w:p w14:paraId="331D47CD" w14:textId="77777777" w:rsidR="00415D13" w:rsidRDefault="00415D13" w:rsidP="00951746">
      <w:pPr>
        <w:tabs>
          <w:tab w:val="left" w:pos="5775"/>
        </w:tabs>
      </w:pPr>
    </w:p>
    <w:p w14:paraId="0A922E5D" w14:textId="3677B6F7" w:rsidR="00415D13" w:rsidRDefault="00415D13" w:rsidP="00951746">
      <w:pPr>
        <w:tabs>
          <w:tab w:val="left" w:pos="5775"/>
        </w:tabs>
      </w:pPr>
      <w:r>
        <w:rPr>
          <w:noProof/>
        </w:rPr>
        <w:drawing>
          <wp:inline distT="0" distB="0" distL="0" distR="0" wp14:anchorId="29B2F99F" wp14:editId="521F2513">
            <wp:extent cx="4552950" cy="249555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52950" cy="2495550"/>
                    </a:xfrm>
                    <a:prstGeom prst="rect">
                      <a:avLst/>
                    </a:prstGeom>
                  </pic:spPr>
                </pic:pic>
              </a:graphicData>
            </a:graphic>
          </wp:inline>
        </w:drawing>
      </w:r>
    </w:p>
    <w:p w14:paraId="2AEDDD69" w14:textId="4BD3773D" w:rsidR="00236494" w:rsidRDefault="00C110D1" w:rsidP="00951746">
      <w:pPr>
        <w:tabs>
          <w:tab w:val="left" w:pos="5775"/>
        </w:tabs>
      </w:pPr>
      <w:r>
        <w:rPr>
          <w:noProof/>
        </w:rPr>
        <w:drawing>
          <wp:inline distT="0" distB="0" distL="0" distR="0" wp14:anchorId="3801A0F4" wp14:editId="4F5D2B58">
            <wp:extent cx="5400040" cy="2839085"/>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839085"/>
                    </a:xfrm>
                    <a:prstGeom prst="rect">
                      <a:avLst/>
                    </a:prstGeom>
                  </pic:spPr>
                </pic:pic>
              </a:graphicData>
            </a:graphic>
          </wp:inline>
        </w:drawing>
      </w:r>
    </w:p>
    <w:p w14:paraId="74106D54" w14:textId="386BA0DD" w:rsidR="00C110D1" w:rsidRDefault="00BA7873" w:rsidP="00951746">
      <w:pPr>
        <w:tabs>
          <w:tab w:val="left" w:pos="5775"/>
        </w:tabs>
      </w:pPr>
      <w:r>
        <w:t xml:space="preserve">Falando sobre o </w:t>
      </w:r>
      <w:proofErr w:type="spellStart"/>
      <w:r>
        <w:t>Knex</w:t>
      </w:r>
      <w:proofErr w:type="spellEnd"/>
      <w:r>
        <w:t xml:space="preserve">, usando o comando no terminal </w:t>
      </w:r>
      <w:proofErr w:type="spellStart"/>
      <w:r w:rsidR="004743BF" w:rsidRPr="004743BF">
        <w:rPr>
          <w:b/>
          <w:bCs/>
          <w:highlight w:val="yellow"/>
        </w:rPr>
        <w:t>npx</w:t>
      </w:r>
      <w:proofErr w:type="spellEnd"/>
      <w:r w:rsidR="004743BF" w:rsidRPr="004743BF">
        <w:rPr>
          <w:b/>
          <w:bCs/>
          <w:highlight w:val="yellow"/>
        </w:rPr>
        <w:t xml:space="preserve"> </w:t>
      </w:r>
      <w:proofErr w:type="spellStart"/>
      <w:r w:rsidR="004743BF" w:rsidRPr="004743BF">
        <w:rPr>
          <w:b/>
          <w:bCs/>
          <w:highlight w:val="yellow"/>
        </w:rPr>
        <w:t>knex</w:t>
      </w:r>
      <w:proofErr w:type="spellEnd"/>
      <w:r w:rsidR="004743BF" w:rsidRPr="004743BF">
        <w:rPr>
          <w:b/>
          <w:bCs/>
          <w:highlight w:val="yellow"/>
        </w:rPr>
        <w:t xml:space="preserve"> </w:t>
      </w:r>
      <w:proofErr w:type="spellStart"/>
      <w:r w:rsidR="004743BF" w:rsidRPr="004743BF">
        <w:rPr>
          <w:b/>
          <w:bCs/>
          <w:highlight w:val="yellow"/>
        </w:rPr>
        <w:t>init</w:t>
      </w:r>
      <w:proofErr w:type="spellEnd"/>
      <w:r w:rsidR="004743BF">
        <w:rPr>
          <w:b/>
          <w:bCs/>
        </w:rPr>
        <w:t xml:space="preserve"> </w:t>
      </w:r>
      <w:r>
        <w:t xml:space="preserve">após </w:t>
      </w:r>
      <w:proofErr w:type="spellStart"/>
      <w:r>
        <w:t>intala-lo</w:t>
      </w:r>
      <w:proofErr w:type="spellEnd"/>
      <w:r>
        <w:t xml:space="preserve"> globalmente e esse comando criará no diretório do nosso </w:t>
      </w:r>
      <w:proofErr w:type="spellStart"/>
      <w:r>
        <w:t>backend</w:t>
      </w:r>
      <w:proofErr w:type="spellEnd"/>
      <w:r>
        <w:t xml:space="preserve"> um </w:t>
      </w:r>
      <w:r w:rsidRPr="00743E2A">
        <w:rPr>
          <w:b/>
          <w:bCs/>
          <w:highlight w:val="yellow"/>
        </w:rPr>
        <w:t>arquivo knexfile.js, que conterá as configurações</w:t>
      </w:r>
      <w:r w:rsidR="004743BF" w:rsidRPr="00743E2A">
        <w:rPr>
          <w:b/>
          <w:bCs/>
          <w:highlight w:val="yellow"/>
        </w:rPr>
        <w:t xml:space="preserve"> de conexão com o </w:t>
      </w:r>
      <w:r w:rsidRPr="00743E2A">
        <w:rPr>
          <w:b/>
          <w:bCs/>
          <w:highlight w:val="yellow"/>
        </w:rPr>
        <w:t>nosso banco de dados.</w:t>
      </w:r>
    </w:p>
    <w:p w14:paraId="14071DD2" w14:textId="7607FC81" w:rsidR="004743BF" w:rsidRDefault="00053CFB" w:rsidP="00951746">
      <w:pPr>
        <w:tabs>
          <w:tab w:val="left" w:pos="5775"/>
        </w:tabs>
      </w:pPr>
      <w:r>
        <w:rPr>
          <w:noProof/>
        </w:rPr>
        <w:lastRenderedPageBreak/>
        <w:drawing>
          <wp:inline distT="0" distB="0" distL="0" distR="0" wp14:anchorId="4A33E866" wp14:editId="44676BCB">
            <wp:extent cx="4914900" cy="603885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14900" cy="6038850"/>
                    </a:xfrm>
                    <a:prstGeom prst="rect">
                      <a:avLst/>
                    </a:prstGeom>
                  </pic:spPr>
                </pic:pic>
              </a:graphicData>
            </a:graphic>
          </wp:inline>
        </w:drawing>
      </w:r>
    </w:p>
    <w:p w14:paraId="2B6ECF16" w14:textId="3FBF7E1A" w:rsidR="00053CFB" w:rsidRPr="007F1222" w:rsidRDefault="00A84494" w:rsidP="00951746">
      <w:pPr>
        <w:tabs>
          <w:tab w:val="left" w:pos="5775"/>
        </w:tabs>
        <w:rPr>
          <w:b/>
          <w:bCs/>
        </w:rPr>
      </w:pPr>
      <w:r w:rsidRPr="007F1222">
        <w:rPr>
          <w:b/>
          <w:bCs/>
          <w:highlight w:val="yellow"/>
        </w:rPr>
        <w:t xml:space="preserve">Depois eu crio um arquivo de configurações onde eu instancio o </w:t>
      </w:r>
      <w:proofErr w:type="spellStart"/>
      <w:r w:rsidRPr="007F1222">
        <w:rPr>
          <w:b/>
          <w:bCs/>
          <w:highlight w:val="yellow"/>
        </w:rPr>
        <w:t>knex</w:t>
      </w:r>
      <w:proofErr w:type="spellEnd"/>
      <w:r w:rsidRPr="007F1222">
        <w:rPr>
          <w:b/>
          <w:bCs/>
          <w:highlight w:val="yellow"/>
        </w:rPr>
        <w:t xml:space="preserve"> com estas configurações de conexões para serem usadas na minha app </w:t>
      </w:r>
      <w:proofErr w:type="spellStart"/>
      <w:r w:rsidRPr="007F1222">
        <w:rPr>
          <w:b/>
          <w:bCs/>
          <w:highlight w:val="yellow"/>
        </w:rPr>
        <w:t>backend</w:t>
      </w:r>
      <w:proofErr w:type="spellEnd"/>
      <w:r w:rsidRPr="007F1222">
        <w:rPr>
          <w:b/>
          <w:bCs/>
          <w:highlight w:val="yellow"/>
        </w:rPr>
        <w:t xml:space="preserve"> criada com o express.</w:t>
      </w:r>
    </w:p>
    <w:p w14:paraId="30558523" w14:textId="57A19B12" w:rsidR="00A84494" w:rsidRPr="00E36749" w:rsidRDefault="00E36749" w:rsidP="00951746">
      <w:pPr>
        <w:tabs>
          <w:tab w:val="left" w:pos="5775"/>
        </w:tabs>
        <w:rPr>
          <w:b/>
          <w:bCs/>
        </w:rPr>
      </w:pPr>
      <w:r w:rsidRPr="00E36749">
        <w:rPr>
          <w:b/>
          <w:bCs/>
          <w:highlight w:val="yellow"/>
        </w:rPr>
        <w:t xml:space="preserve">E depois podemos usar o </w:t>
      </w:r>
      <w:proofErr w:type="spellStart"/>
      <w:r w:rsidRPr="00E36749">
        <w:rPr>
          <w:b/>
          <w:bCs/>
          <w:highlight w:val="yellow"/>
        </w:rPr>
        <w:t>knex</w:t>
      </w:r>
      <w:proofErr w:type="spellEnd"/>
      <w:r w:rsidRPr="00E36749">
        <w:rPr>
          <w:b/>
          <w:bCs/>
          <w:highlight w:val="yellow"/>
        </w:rPr>
        <w:t xml:space="preserve"> para podermos criar </w:t>
      </w:r>
      <w:proofErr w:type="spellStart"/>
      <w:r w:rsidRPr="00E36749">
        <w:rPr>
          <w:b/>
          <w:bCs/>
          <w:highlight w:val="yellow"/>
        </w:rPr>
        <w:t>migrations</w:t>
      </w:r>
      <w:proofErr w:type="spellEnd"/>
      <w:r w:rsidRPr="00E36749">
        <w:rPr>
          <w:b/>
          <w:bCs/>
          <w:highlight w:val="yellow"/>
        </w:rPr>
        <w:t xml:space="preserve"> que serão responsáveis por criar tabelas no banco de dados.</w:t>
      </w:r>
    </w:p>
    <w:p w14:paraId="6AF7944F" w14:textId="5030CAC3" w:rsidR="00BA7873" w:rsidRDefault="001B1930" w:rsidP="00951746">
      <w:pPr>
        <w:tabs>
          <w:tab w:val="left" w:pos="5775"/>
        </w:tabs>
      </w:pPr>
      <w:r>
        <w:rPr>
          <w:noProof/>
        </w:rPr>
        <w:lastRenderedPageBreak/>
        <w:drawing>
          <wp:inline distT="0" distB="0" distL="0" distR="0" wp14:anchorId="722CF5D5" wp14:editId="55419653">
            <wp:extent cx="5400040" cy="1680210"/>
            <wp:effectExtent l="0" t="0" r="0" b="0"/>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680210"/>
                    </a:xfrm>
                    <a:prstGeom prst="rect">
                      <a:avLst/>
                    </a:prstGeom>
                  </pic:spPr>
                </pic:pic>
              </a:graphicData>
            </a:graphic>
          </wp:inline>
        </w:drawing>
      </w:r>
    </w:p>
    <w:p w14:paraId="7ADF8828" w14:textId="03853D3C" w:rsidR="001B1930" w:rsidRDefault="007333AB" w:rsidP="00951746">
      <w:pPr>
        <w:tabs>
          <w:tab w:val="left" w:pos="5775"/>
        </w:tabs>
      </w:pPr>
      <w:r w:rsidRPr="00743E2A">
        <w:rPr>
          <w:b/>
          <w:bCs/>
          <w:highlight w:val="yellow"/>
        </w:rPr>
        <w:t xml:space="preserve">Aí, com isso, é criado arquivo como o abaixo para que possamos realizar os métodos para realizar o </w:t>
      </w:r>
      <w:proofErr w:type="spellStart"/>
      <w:r w:rsidRPr="00743E2A">
        <w:rPr>
          <w:b/>
          <w:bCs/>
          <w:highlight w:val="yellow"/>
        </w:rPr>
        <w:t>migrate</w:t>
      </w:r>
      <w:proofErr w:type="spellEnd"/>
      <w:r w:rsidRPr="00743E2A">
        <w:rPr>
          <w:b/>
          <w:bCs/>
          <w:highlight w:val="yellow"/>
        </w:rPr>
        <w:t xml:space="preserve"> e criar as tabelas no banco de dados</w:t>
      </w:r>
      <w:r>
        <w:t>:</w:t>
      </w:r>
    </w:p>
    <w:p w14:paraId="298ACB37" w14:textId="3B999813" w:rsidR="007333AB" w:rsidRDefault="007333AB" w:rsidP="00951746">
      <w:pPr>
        <w:tabs>
          <w:tab w:val="left" w:pos="5775"/>
        </w:tabs>
      </w:pPr>
      <w:r>
        <w:rPr>
          <w:noProof/>
        </w:rPr>
        <w:drawing>
          <wp:inline distT="0" distB="0" distL="0" distR="0" wp14:anchorId="71EEAD15" wp14:editId="6C72ED4C">
            <wp:extent cx="3048000" cy="1409700"/>
            <wp:effectExtent l="0" t="0" r="0"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48000" cy="1409700"/>
                    </a:xfrm>
                    <a:prstGeom prst="rect">
                      <a:avLst/>
                    </a:prstGeom>
                  </pic:spPr>
                </pic:pic>
              </a:graphicData>
            </a:graphic>
          </wp:inline>
        </w:drawing>
      </w:r>
    </w:p>
    <w:p w14:paraId="0E6BEB58" w14:textId="1C1CE849" w:rsidR="007333AB" w:rsidRPr="00743E2A" w:rsidRDefault="0028441A" w:rsidP="00951746">
      <w:pPr>
        <w:tabs>
          <w:tab w:val="left" w:pos="5775"/>
        </w:tabs>
        <w:rPr>
          <w:b/>
          <w:bCs/>
          <w:highlight w:val="yellow"/>
        </w:rPr>
      </w:pPr>
      <w:r w:rsidRPr="00743E2A">
        <w:rPr>
          <w:b/>
          <w:bCs/>
          <w:highlight w:val="yellow"/>
        </w:rPr>
        <w:t xml:space="preserve">Sendo que o comando </w:t>
      </w:r>
      <w:proofErr w:type="spellStart"/>
      <w:r w:rsidRPr="00743E2A">
        <w:rPr>
          <w:b/>
          <w:bCs/>
          <w:highlight w:val="yellow"/>
        </w:rPr>
        <w:t>Up</w:t>
      </w:r>
      <w:proofErr w:type="spellEnd"/>
      <w:r w:rsidRPr="00743E2A">
        <w:rPr>
          <w:b/>
          <w:bCs/>
          <w:highlight w:val="yellow"/>
        </w:rPr>
        <w:t xml:space="preserve"> é para comandos de evolução do nosso banco de dados (criar, editar tabelas).</w:t>
      </w:r>
    </w:p>
    <w:p w14:paraId="1C07ECAC" w14:textId="7020F601" w:rsidR="0028441A" w:rsidRPr="00743E2A" w:rsidRDefault="0028441A" w:rsidP="00951746">
      <w:pPr>
        <w:tabs>
          <w:tab w:val="left" w:pos="5775"/>
        </w:tabs>
        <w:rPr>
          <w:b/>
          <w:bCs/>
        </w:rPr>
      </w:pPr>
      <w:r w:rsidRPr="00743E2A">
        <w:rPr>
          <w:b/>
          <w:bCs/>
          <w:highlight w:val="yellow"/>
        </w:rPr>
        <w:t xml:space="preserve">Quando quero desfazer o que fiz no </w:t>
      </w:r>
      <w:proofErr w:type="spellStart"/>
      <w:r w:rsidRPr="00743E2A">
        <w:rPr>
          <w:b/>
          <w:bCs/>
          <w:highlight w:val="yellow"/>
        </w:rPr>
        <w:t>Up</w:t>
      </w:r>
      <w:proofErr w:type="spellEnd"/>
      <w:r w:rsidRPr="00743E2A">
        <w:rPr>
          <w:b/>
          <w:bCs/>
          <w:highlight w:val="yellow"/>
        </w:rPr>
        <w:t xml:space="preserve"> eu uso o método Down.</w:t>
      </w:r>
    </w:p>
    <w:p w14:paraId="3B8A6638" w14:textId="22E9D0B8" w:rsidR="004452DB" w:rsidRDefault="004452DB" w:rsidP="00951746">
      <w:pPr>
        <w:tabs>
          <w:tab w:val="left" w:pos="5775"/>
        </w:tabs>
      </w:pPr>
      <w:r>
        <w:rPr>
          <w:noProof/>
        </w:rPr>
        <w:drawing>
          <wp:inline distT="0" distB="0" distL="0" distR="0" wp14:anchorId="2E3F65F7" wp14:editId="41BDA182">
            <wp:extent cx="5400040" cy="3565525"/>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3565525"/>
                    </a:xfrm>
                    <a:prstGeom prst="rect">
                      <a:avLst/>
                    </a:prstGeom>
                  </pic:spPr>
                </pic:pic>
              </a:graphicData>
            </a:graphic>
          </wp:inline>
        </w:drawing>
      </w:r>
    </w:p>
    <w:p w14:paraId="7EF8EA2C" w14:textId="1F37EBC7" w:rsidR="004452DB" w:rsidRDefault="007D78BE" w:rsidP="00951746">
      <w:pPr>
        <w:tabs>
          <w:tab w:val="left" w:pos="5775"/>
        </w:tabs>
      </w:pPr>
      <w:r>
        <w:t xml:space="preserve">Agora para rodar os comandos de </w:t>
      </w:r>
      <w:proofErr w:type="spellStart"/>
      <w:r>
        <w:t>migration</w:t>
      </w:r>
      <w:proofErr w:type="spellEnd"/>
      <w:r>
        <w:t xml:space="preserve"> para criar de fato as tabelas no BD:</w:t>
      </w:r>
    </w:p>
    <w:p w14:paraId="3F5CFB66" w14:textId="4C480C11" w:rsidR="007D78BE" w:rsidRPr="000327EF" w:rsidRDefault="000327EF" w:rsidP="00951746">
      <w:pPr>
        <w:tabs>
          <w:tab w:val="left" w:pos="5775"/>
        </w:tabs>
        <w:rPr>
          <w:b/>
          <w:bCs/>
        </w:rPr>
      </w:pPr>
      <w:proofErr w:type="spellStart"/>
      <w:r w:rsidRPr="000327EF">
        <w:rPr>
          <w:b/>
          <w:bCs/>
          <w:highlight w:val="yellow"/>
        </w:rPr>
        <w:lastRenderedPageBreak/>
        <w:t>npx</w:t>
      </w:r>
      <w:proofErr w:type="spellEnd"/>
      <w:r w:rsidRPr="000327EF">
        <w:rPr>
          <w:b/>
          <w:bCs/>
          <w:highlight w:val="yellow"/>
        </w:rPr>
        <w:t xml:space="preserve"> </w:t>
      </w:r>
      <w:proofErr w:type="spellStart"/>
      <w:r w:rsidRPr="000327EF">
        <w:rPr>
          <w:b/>
          <w:bCs/>
          <w:highlight w:val="yellow"/>
        </w:rPr>
        <w:t>knex</w:t>
      </w:r>
      <w:proofErr w:type="spellEnd"/>
      <w:r w:rsidRPr="000327EF">
        <w:rPr>
          <w:b/>
          <w:bCs/>
          <w:highlight w:val="yellow"/>
        </w:rPr>
        <w:t xml:space="preserve"> </w:t>
      </w:r>
      <w:proofErr w:type="spellStart"/>
      <w:r w:rsidRPr="000327EF">
        <w:rPr>
          <w:b/>
          <w:bCs/>
          <w:highlight w:val="yellow"/>
        </w:rPr>
        <w:t>migrate:latest</w:t>
      </w:r>
      <w:proofErr w:type="spellEnd"/>
    </w:p>
    <w:p w14:paraId="47E5CB92" w14:textId="5C3F25B2" w:rsidR="00AF4102" w:rsidRDefault="00F44ABE" w:rsidP="00951746">
      <w:pPr>
        <w:tabs>
          <w:tab w:val="left" w:pos="5775"/>
        </w:tabs>
      </w:pPr>
      <w:r>
        <w:t xml:space="preserve">Para fazer o </w:t>
      </w:r>
      <w:proofErr w:type="spellStart"/>
      <w:r>
        <w:t>rollback</w:t>
      </w:r>
      <w:proofErr w:type="spellEnd"/>
      <w:r>
        <w:t xml:space="preserve"> das migrações, usamos o comando abaixo:</w:t>
      </w:r>
    </w:p>
    <w:p w14:paraId="7D95F687" w14:textId="326E8F54" w:rsidR="00F44ABE" w:rsidRDefault="00F44ABE" w:rsidP="00951746">
      <w:pPr>
        <w:tabs>
          <w:tab w:val="left" w:pos="5775"/>
        </w:tabs>
      </w:pPr>
      <w:r>
        <w:rPr>
          <w:noProof/>
        </w:rPr>
        <w:drawing>
          <wp:inline distT="0" distB="0" distL="0" distR="0" wp14:anchorId="7F0549DB" wp14:editId="08EF4BD3">
            <wp:extent cx="1381125" cy="304800"/>
            <wp:effectExtent l="0" t="0" r="9525"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81125" cy="304800"/>
                    </a:xfrm>
                    <a:prstGeom prst="rect">
                      <a:avLst/>
                    </a:prstGeom>
                  </pic:spPr>
                </pic:pic>
              </a:graphicData>
            </a:graphic>
          </wp:inline>
        </w:drawing>
      </w:r>
    </w:p>
    <w:p w14:paraId="567D4F0C" w14:textId="77777777" w:rsidR="000327EF" w:rsidRPr="004D1528" w:rsidRDefault="000327EF" w:rsidP="00951746">
      <w:pPr>
        <w:tabs>
          <w:tab w:val="left" w:pos="5775"/>
        </w:tabs>
      </w:pPr>
    </w:p>
    <w:sectPr w:rsidR="000327EF" w:rsidRPr="004D1528" w:rsidSect="00362F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CAD19" w14:textId="77777777" w:rsidR="00342A95" w:rsidRDefault="00342A95" w:rsidP="00E04B3A">
      <w:pPr>
        <w:spacing w:after="0" w:line="240" w:lineRule="auto"/>
      </w:pPr>
      <w:r>
        <w:separator/>
      </w:r>
    </w:p>
  </w:endnote>
  <w:endnote w:type="continuationSeparator" w:id="0">
    <w:p w14:paraId="1AB5352B" w14:textId="77777777" w:rsidR="00342A95" w:rsidRDefault="00342A95" w:rsidP="00E04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363EC" w14:textId="77777777" w:rsidR="00342A95" w:rsidRDefault="00342A95" w:rsidP="00E04B3A">
      <w:pPr>
        <w:spacing w:after="0" w:line="240" w:lineRule="auto"/>
      </w:pPr>
      <w:r>
        <w:separator/>
      </w:r>
    </w:p>
  </w:footnote>
  <w:footnote w:type="continuationSeparator" w:id="0">
    <w:p w14:paraId="08EC4479" w14:textId="77777777" w:rsidR="00342A95" w:rsidRDefault="00342A95" w:rsidP="00E04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2F7F"/>
    <w:multiLevelType w:val="hybridMultilevel"/>
    <w:tmpl w:val="50A2CB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97D294B"/>
    <w:multiLevelType w:val="hybridMultilevel"/>
    <w:tmpl w:val="B48006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A657DA1"/>
    <w:multiLevelType w:val="hybridMultilevel"/>
    <w:tmpl w:val="978083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CBD511A"/>
    <w:multiLevelType w:val="hybridMultilevel"/>
    <w:tmpl w:val="49CEE97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112F729C"/>
    <w:multiLevelType w:val="hybridMultilevel"/>
    <w:tmpl w:val="F7923F9A"/>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2B57051"/>
    <w:multiLevelType w:val="hybridMultilevel"/>
    <w:tmpl w:val="29AC004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6" w15:restartNumberingAfterBreak="0">
    <w:nsid w:val="14AA714E"/>
    <w:multiLevelType w:val="multilevel"/>
    <w:tmpl w:val="265A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93A85"/>
    <w:multiLevelType w:val="hybridMultilevel"/>
    <w:tmpl w:val="D59A241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8B0F30"/>
    <w:multiLevelType w:val="hybridMultilevel"/>
    <w:tmpl w:val="BC14DA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B6A73C0"/>
    <w:multiLevelType w:val="hybridMultilevel"/>
    <w:tmpl w:val="C3B463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681406"/>
    <w:multiLevelType w:val="hybridMultilevel"/>
    <w:tmpl w:val="B25642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79230E"/>
    <w:multiLevelType w:val="hybridMultilevel"/>
    <w:tmpl w:val="F1C820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4655D2C"/>
    <w:multiLevelType w:val="hybridMultilevel"/>
    <w:tmpl w:val="56F2F8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64F6CF7"/>
    <w:multiLevelType w:val="hybridMultilevel"/>
    <w:tmpl w:val="337CA85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0A434ED"/>
    <w:multiLevelType w:val="hybridMultilevel"/>
    <w:tmpl w:val="706C38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1DB651F"/>
    <w:multiLevelType w:val="hybridMultilevel"/>
    <w:tmpl w:val="504E4F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7CE1302"/>
    <w:multiLevelType w:val="hybridMultilevel"/>
    <w:tmpl w:val="E924BD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E0753E1"/>
    <w:multiLevelType w:val="hybridMultilevel"/>
    <w:tmpl w:val="320A21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E8236D3"/>
    <w:multiLevelType w:val="hybridMultilevel"/>
    <w:tmpl w:val="E1C046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7B063EA"/>
    <w:multiLevelType w:val="hybridMultilevel"/>
    <w:tmpl w:val="4C888F4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15:restartNumberingAfterBreak="0">
    <w:nsid w:val="482271E3"/>
    <w:multiLevelType w:val="hybridMultilevel"/>
    <w:tmpl w:val="22184A8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 w15:restartNumberingAfterBreak="0">
    <w:nsid w:val="4C372B40"/>
    <w:multiLevelType w:val="hybridMultilevel"/>
    <w:tmpl w:val="F1C0D19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15:restartNumberingAfterBreak="0">
    <w:nsid w:val="53C56895"/>
    <w:multiLevelType w:val="hybridMultilevel"/>
    <w:tmpl w:val="5128CE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4352F2D"/>
    <w:multiLevelType w:val="hybridMultilevel"/>
    <w:tmpl w:val="FCF4C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45F7594"/>
    <w:multiLevelType w:val="hybridMultilevel"/>
    <w:tmpl w:val="2F2E3E3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578B3876"/>
    <w:multiLevelType w:val="hybridMultilevel"/>
    <w:tmpl w:val="1BE6C7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58F62153"/>
    <w:multiLevelType w:val="hybridMultilevel"/>
    <w:tmpl w:val="441A1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B8D774F"/>
    <w:multiLevelType w:val="hybridMultilevel"/>
    <w:tmpl w:val="9EB282B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5C196C05"/>
    <w:multiLevelType w:val="hybridMultilevel"/>
    <w:tmpl w:val="C7A0ED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DB36E95"/>
    <w:multiLevelType w:val="hybridMultilevel"/>
    <w:tmpl w:val="3A728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3E47ABD"/>
    <w:multiLevelType w:val="hybridMultilevel"/>
    <w:tmpl w:val="DCC622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A76711C"/>
    <w:multiLevelType w:val="hybridMultilevel"/>
    <w:tmpl w:val="86C850C6"/>
    <w:lvl w:ilvl="0" w:tplc="CA2ED87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6DD42156"/>
    <w:multiLevelType w:val="multilevel"/>
    <w:tmpl w:val="2286C8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72B735D1"/>
    <w:multiLevelType w:val="hybridMultilevel"/>
    <w:tmpl w:val="86A873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9201105"/>
    <w:multiLevelType w:val="hybridMultilevel"/>
    <w:tmpl w:val="2F2E3E3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5" w15:restartNumberingAfterBreak="0">
    <w:nsid w:val="7AA84E10"/>
    <w:multiLevelType w:val="multilevel"/>
    <w:tmpl w:val="DFFEBF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8"/>
  </w:num>
  <w:num w:numId="2">
    <w:abstractNumId w:val="3"/>
  </w:num>
  <w:num w:numId="3">
    <w:abstractNumId w:val="4"/>
  </w:num>
  <w:num w:numId="4">
    <w:abstractNumId w:val="12"/>
  </w:num>
  <w:num w:numId="5">
    <w:abstractNumId w:val="22"/>
  </w:num>
  <w:num w:numId="6">
    <w:abstractNumId w:val="13"/>
  </w:num>
  <w:num w:numId="7">
    <w:abstractNumId w:val="34"/>
  </w:num>
  <w:num w:numId="8">
    <w:abstractNumId w:val="24"/>
  </w:num>
  <w:num w:numId="9">
    <w:abstractNumId w:val="11"/>
  </w:num>
  <w:num w:numId="10">
    <w:abstractNumId w:val="27"/>
  </w:num>
  <w:num w:numId="11">
    <w:abstractNumId w:val="19"/>
  </w:num>
  <w:num w:numId="12">
    <w:abstractNumId w:val="35"/>
  </w:num>
  <w:num w:numId="13">
    <w:abstractNumId w:val="32"/>
  </w:num>
  <w:num w:numId="14">
    <w:abstractNumId w:val="7"/>
  </w:num>
  <w:num w:numId="15">
    <w:abstractNumId w:val="20"/>
  </w:num>
  <w:num w:numId="16">
    <w:abstractNumId w:val="29"/>
  </w:num>
  <w:num w:numId="17">
    <w:abstractNumId w:val="5"/>
  </w:num>
  <w:num w:numId="18">
    <w:abstractNumId w:val="16"/>
  </w:num>
  <w:num w:numId="19">
    <w:abstractNumId w:val="18"/>
  </w:num>
  <w:num w:numId="20">
    <w:abstractNumId w:val="33"/>
  </w:num>
  <w:num w:numId="21">
    <w:abstractNumId w:val="25"/>
  </w:num>
  <w:num w:numId="22">
    <w:abstractNumId w:val="10"/>
  </w:num>
  <w:num w:numId="23">
    <w:abstractNumId w:val="8"/>
  </w:num>
  <w:num w:numId="24">
    <w:abstractNumId w:val="15"/>
  </w:num>
  <w:num w:numId="25">
    <w:abstractNumId w:val="14"/>
  </w:num>
  <w:num w:numId="26">
    <w:abstractNumId w:val="21"/>
  </w:num>
  <w:num w:numId="27">
    <w:abstractNumId w:val="23"/>
  </w:num>
  <w:num w:numId="28">
    <w:abstractNumId w:val="6"/>
  </w:num>
  <w:num w:numId="29">
    <w:abstractNumId w:val="31"/>
  </w:num>
  <w:num w:numId="30">
    <w:abstractNumId w:val="0"/>
  </w:num>
  <w:num w:numId="31">
    <w:abstractNumId w:val="17"/>
  </w:num>
  <w:num w:numId="32">
    <w:abstractNumId w:val="2"/>
  </w:num>
  <w:num w:numId="33">
    <w:abstractNumId w:val="26"/>
  </w:num>
  <w:num w:numId="34">
    <w:abstractNumId w:val="9"/>
  </w:num>
  <w:num w:numId="35">
    <w:abstractNumId w:val="30"/>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16A2"/>
    <w:rsid w:val="00003043"/>
    <w:rsid w:val="00006B16"/>
    <w:rsid w:val="000106F9"/>
    <w:rsid w:val="00010E53"/>
    <w:rsid w:val="00020766"/>
    <w:rsid w:val="00024A88"/>
    <w:rsid w:val="00024DD4"/>
    <w:rsid w:val="000257A1"/>
    <w:rsid w:val="000303A1"/>
    <w:rsid w:val="00031CEC"/>
    <w:rsid w:val="000327EF"/>
    <w:rsid w:val="00033C78"/>
    <w:rsid w:val="0003409E"/>
    <w:rsid w:val="00034BED"/>
    <w:rsid w:val="00035334"/>
    <w:rsid w:val="00035514"/>
    <w:rsid w:val="00037B2F"/>
    <w:rsid w:val="00040011"/>
    <w:rsid w:val="0004051C"/>
    <w:rsid w:val="0004263A"/>
    <w:rsid w:val="0004302E"/>
    <w:rsid w:val="00044E62"/>
    <w:rsid w:val="0004538E"/>
    <w:rsid w:val="0004565F"/>
    <w:rsid w:val="00053CFB"/>
    <w:rsid w:val="00054011"/>
    <w:rsid w:val="00054252"/>
    <w:rsid w:val="000553D4"/>
    <w:rsid w:val="000575AD"/>
    <w:rsid w:val="000600F2"/>
    <w:rsid w:val="0006526B"/>
    <w:rsid w:val="00067F85"/>
    <w:rsid w:val="000711F3"/>
    <w:rsid w:val="000732D5"/>
    <w:rsid w:val="0007380E"/>
    <w:rsid w:val="00086E65"/>
    <w:rsid w:val="00087BDB"/>
    <w:rsid w:val="0009127A"/>
    <w:rsid w:val="0009238A"/>
    <w:rsid w:val="00093959"/>
    <w:rsid w:val="000A4D00"/>
    <w:rsid w:val="000B09BE"/>
    <w:rsid w:val="000B2BB5"/>
    <w:rsid w:val="000B2DE9"/>
    <w:rsid w:val="000B405C"/>
    <w:rsid w:val="000B4519"/>
    <w:rsid w:val="000B46F9"/>
    <w:rsid w:val="000C0028"/>
    <w:rsid w:val="000C09E3"/>
    <w:rsid w:val="000D1B97"/>
    <w:rsid w:val="000D2C10"/>
    <w:rsid w:val="000D4912"/>
    <w:rsid w:val="000D4B76"/>
    <w:rsid w:val="000D4F17"/>
    <w:rsid w:val="000D6155"/>
    <w:rsid w:val="000E1AC7"/>
    <w:rsid w:val="000F0347"/>
    <w:rsid w:val="000F2467"/>
    <w:rsid w:val="000F740C"/>
    <w:rsid w:val="000F7CA1"/>
    <w:rsid w:val="00102DF0"/>
    <w:rsid w:val="00104274"/>
    <w:rsid w:val="00104587"/>
    <w:rsid w:val="0010495D"/>
    <w:rsid w:val="00104EAB"/>
    <w:rsid w:val="001051FE"/>
    <w:rsid w:val="00110332"/>
    <w:rsid w:val="001165EF"/>
    <w:rsid w:val="001166BE"/>
    <w:rsid w:val="00117A26"/>
    <w:rsid w:val="001211AC"/>
    <w:rsid w:val="00123851"/>
    <w:rsid w:val="00125884"/>
    <w:rsid w:val="001261D3"/>
    <w:rsid w:val="00126DE6"/>
    <w:rsid w:val="00126FE5"/>
    <w:rsid w:val="00133012"/>
    <w:rsid w:val="00134F42"/>
    <w:rsid w:val="0014134D"/>
    <w:rsid w:val="0014373B"/>
    <w:rsid w:val="00145F6F"/>
    <w:rsid w:val="001512AB"/>
    <w:rsid w:val="0016077E"/>
    <w:rsid w:val="001611EB"/>
    <w:rsid w:val="00161A8D"/>
    <w:rsid w:val="00163551"/>
    <w:rsid w:val="001639B5"/>
    <w:rsid w:val="001639EF"/>
    <w:rsid w:val="00166665"/>
    <w:rsid w:val="001710A0"/>
    <w:rsid w:val="00174A14"/>
    <w:rsid w:val="00174AB3"/>
    <w:rsid w:val="00177672"/>
    <w:rsid w:val="00180046"/>
    <w:rsid w:val="00181261"/>
    <w:rsid w:val="00183EB6"/>
    <w:rsid w:val="00184E3B"/>
    <w:rsid w:val="00193751"/>
    <w:rsid w:val="00194147"/>
    <w:rsid w:val="00195D06"/>
    <w:rsid w:val="00196AA3"/>
    <w:rsid w:val="00197877"/>
    <w:rsid w:val="001A0F6E"/>
    <w:rsid w:val="001A1735"/>
    <w:rsid w:val="001A321A"/>
    <w:rsid w:val="001A5195"/>
    <w:rsid w:val="001B1930"/>
    <w:rsid w:val="001B1DF1"/>
    <w:rsid w:val="001B3A4B"/>
    <w:rsid w:val="001B3BB8"/>
    <w:rsid w:val="001B3F73"/>
    <w:rsid w:val="001B4D1F"/>
    <w:rsid w:val="001B558A"/>
    <w:rsid w:val="001B5BCA"/>
    <w:rsid w:val="001B6B25"/>
    <w:rsid w:val="001B6EEB"/>
    <w:rsid w:val="001C02F4"/>
    <w:rsid w:val="001C0A3F"/>
    <w:rsid w:val="001C1443"/>
    <w:rsid w:val="001C1714"/>
    <w:rsid w:val="001C1908"/>
    <w:rsid w:val="001C2B00"/>
    <w:rsid w:val="001C4DDC"/>
    <w:rsid w:val="001C7264"/>
    <w:rsid w:val="001D0EFD"/>
    <w:rsid w:val="001D2286"/>
    <w:rsid w:val="001D38BD"/>
    <w:rsid w:val="001D6D81"/>
    <w:rsid w:val="001D784D"/>
    <w:rsid w:val="001E0B4C"/>
    <w:rsid w:val="001E3F38"/>
    <w:rsid w:val="001E5059"/>
    <w:rsid w:val="001F1285"/>
    <w:rsid w:val="001F2222"/>
    <w:rsid w:val="001F48EA"/>
    <w:rsid w:val="001F5796"/>
    <w:rsid w:val="00200978"/>
    <w:rsid w:val="00200EC1"/>
    <w:rsid w:val="0020218C"/>
    <w:rsid w:val="002111CE"/>
    <w:rsid w:val="002126F6"/>
    <w:rsid w:val="002127AC"/>
    <w:rsid w:val="00213075"/>
    <w:rsid w:val="002132E3"/>
    <w:rsid w:val="0021336C"/>
    <w:rsid w:val="00214E8F"/>
    <w:rsid w:val="0021559E"/>
    <w:rsid w:val="00215A4B"/>
    <w:rsid w:val="00217C9A"/>
    <w:rsid w:val="002201F5"/>
    <w:rsid w:val="002202EB"/>
    <w:rsid w:val="0022420A"/>
    <w:rsid w:val="00227F18"/>
    <w:rsid w:val="00230A7E"/>
    <w:rsid w:val="00230DEC"/>
    <w:rsid w:val="00231467"/>
    <w:rsid w:val="00232CE6"/>
    <w:rsid w:val="00234C41"/>
    <w:rsid w:val="00236494"/>
    <w:rsid w:val="002371FE"/>
    <w:rsid w:val="002405C1"/>
    <w:rsid w:val="00240E96"/>
    <w:rsid w:val="00243F79"/>
    <w:rsid w:val="00247B27"/>
    <w:rsid w:val="00252C7C"/>
    <w:rsid w:val="002553CC"/>
    <w:rsid w:val="00255792"/>
    <w:rsid w:val="002563E0"/>
    <w:rsid w:val="002603FD"/>
    <w:rsid w:val="002628F9"/>
    <w:rsid w:val="0026434E"/>
    <w:rsid w:val="002704A6"/>
    <w:rsid w:val="00270D2B"/>
    <w:rsid w:val="0027117A"/>
    <w:rsid w:val="00271669"/>
    <w:rsid w:val="0028441A"/>
    <w:rsid w:val="00284461"/>
    <w:rsid w:val="0028553E"/>
    <w:rsid w:val="00286863"/>
    <w:rsid w:val="00287358"/>
    <w:rsid w:val="0029017F"/>
    <w:rsid w:val="00290616"/>
    <w:rsid w:val="00293FF5"/>
    <w:rsid w:val="0029712B"/>
    <w:rsid w:val="002A00D6"/>
    <w:rsid w:val="002A592D"/>
    <w:rsid w:val="002A5BD0"/>
    <w:rsid w:val="002A68A4"/>
    <w:rsid w:val="002A7207"/>
    <w:rsid w:val="002B2E0F"/>
    <w:rsid w:val="002B3BB9"/>
    <w:rsid w:val="002B3D84"/>
    <w:rsid w:val="002C0E47"/>
    <w:rsid w:val="002D0A92"/>
    <w:rsid w:val="002D1B38"/>
    <w:rsid w:val="002D6501"/>
    <w:rsid w:val="002D739F"/>
    <w:rsid w:val="002E72AF"/>
    <w:rsid w:val="002F225C"/>
    <w:rsid w:val="002F3DD0"/>
    <w:rsid w:val="002F65A3"/>
    <w:rsid w:val="002F66AD"/>
    <w:rsid w:val="002F6F88"/>
    <w:rsid w:val="002F7609"/>
    <w:rsid w:val="002F7F71"/>
    <w:rsid w:val="00312BB5"/>
    <w:rsid w:val="0032161C"/>
    <w:rsid w:val="00321ADB"/>
    <w:rsid w:val="00325555"/>
    <w:rsid w:val="00325597"/>
    <w:rsid w:val="00332A2F"/>
    <w:rsid w:val="0033551C"/>
    <w:rsid w:val="003360F8"/>
    <w:rsid w:val="00340852"/>
    <w:rsid w:val="00342550"/>
    <w:rsid w:val="00342791"/>
    <w:rsid w:val="00342A95"/>
    <w:rsid w:val="0034314D"/>
    <w:rsid w:val="003459FC"/>
    <w:rsid w:val="00345E49"/>
    <w:rsid w:val="00350624"/>
    <w:rsid w:val="00353834"/>
    <w:rsid w:val="00357FF9"/>
    <w:rsid w:val="003617FE"/>
    <w:rsid w:val="00362C7F"/>
    <w:rsid w:val="00362F17"/>
    <w:rsid w:val="00363D71"/>
    <w:rsid w:val="003640FA"/>
    <w:rsid w:val="00365EAA"/>
    <w:rsid w:val="003669FA"/>
    <w:rsid w:val="003674C6"/>
    <w:rsid w:val="00371A4E"/>
    <w:rsid w:val="003741AF"/>
    <w:rsid w:val="00375C56"/>
    <w:rsid w:val="00376186"/>
    <w:rsid w:val="003761CA"/>
    <w:rsid w:val="00384716"/>
    <w:rsid w:val="00387151"/>
    <w:rsid w:val="0039055B"/>
    <w:rsid w:val="0039059C"/>
    <w:rsid w:val="0039142B"/>
    <w:rsid w:val="00392C91"/>
    <w:rsid w:val="003932E9"/>
    <w:rsid w:val="00394ABC"/>
    <w:rsid w:val="0039526F"/>
    <w:rsid w:val="00397234"/>
    <w:rsid w:val="003A4A97"/>
    <w:rsid w:val="003A65C1"/>
    <w:rsid w:val="003B1289"/>
    <w:rsid w:val="003B2343"/>
    <w:rsid w:val="003C1DFE"/>
    <w:rsid w:val="003C1EA0"/>
    <w:rsid w:val="003C26F6"/>
    <w:rsid w:val="003C2852"/>
    <w:rsid w:val="003C66BC"/>
    <w:rsid w:val="003D0D5C"/>
    <w:rsid w:val="003D1413"/>
    <w:rsid w:val="003D2B74"/>
    <w:rsid w:val="003D42C6"/>
    <w:rsid w:val="003D4BD4"/>
    <w:rsid w:val="003D4CF8"/>
    <w:rsid w:val="003D6F10"/>
    <w:rsid w:val="003D7CFC"/>
    <w:rsid w:val="003E2542"/>
    <w:rsid w:val="003E277A"/>
    <w:rsid w:val="003E2C00"/>
    <w:rsid w:val="003F0EA1"/>
    <w:rsid w:val="003F249D"/>
    <w:rsid w:val="003F36FE"/>
    <w:rsid w:val="003F67A7"/>
    <w:rsid w:val="004009D8"/>
    <w:rsid w:val="00407FDD"/>
    <w:rsid w:val="00413833"/>
    <w:rsid w:val="00414BEB"/>
    <w:rsid w:val="00415D13"/>
    <w:rsid w:val="00415FD4"/>
    <w:rsid w:val="00424B35"/>
    <w:rsid w:val="004305A4"/>
    <w:rsid w:val="00430E8A"/>
    <w:rsid w:val="00430ED6"/>
    <w:rsid w:val="004325B6"/>
    <w:rsid w:val="004328E1"/>
    <w:rsid w:val="0043293D"/>
    <w:rsid w:val="00433A5D"/>
    <w:rsid w:val="0044019B"/>
    <w:rsid w:val="00441BFF"/>
    <w:rsid w:val="00444028"/>
    <w:rsid w:val="004452DB"/>
    <w:rsid w:val="0044533F"/>
    <w:rsid w:val="00445F65"/>
    <w:rsid w:val="00446965"/>
    <w:rsid w:val="00447361"/>
    <w:rsid w:val="00451DC4"/>
    <w:rsid w:val="00452D6B"/>
    <w:rsid w:val="004544A1"/>
    <w:rsid w:val="00455B72"/>
    <w:rsid w:val="004577FC"/>
    <w:rsid w:val="004630CC"/>
    <w:rsid w:val="0046348B"/>
    <w:rsid w:val="004643E6"/>
    <w:rsid w:val="00464C82"/>
    <w:rsid w:val="00467708"/>
    <w:rsid w:val="004678BA"/>
    <w:rsid w:val="0047096B"/>
    <w:rsid w:val="00473970"/>
    <w:rsid w:val="004740FF"/>
    <w:rsid w:val="004743BF"/>
    <w:rsid w:val="00476F6D"/>
    <w:rsid w:val="004830DA"/>
    <w:rsid w:val="00483207"/>
    <w:rsid w:val="004906F7"/>
    <w:rsid w:val="0049074B"/>
    <w:rsid w:val="00491DDD"/>
    <w:rsid w:val="00493CCE"/>
    <w:rsid w:val="0049512F"/>
    <w:rsid w:val="004A03C2"/>
    <w:rsid w:val="004A23C8"/>
    <w:rsid w:val="004A3A50"/>
    <w:rsid w:val="004B0F39"/>
    <w:rsid w:val="004B199F"/>
    <w:rsid w:val="004B61B3"/>
    <w:rsid w:val="004C02B6"/>
    <w:rsid w:val="004C2E94"/>
    <w:rsid w:val="004D0A17"/>
    <w:rsid w:val="004D0CC4"/>
    <w:rsid w:val="004D0CD9"/>
    <w:rsid w:val="004D1528"/>
    <w:rsid w:val="004D5966"/>
    <w:rsid w:val="004E12BC"/>
    <w:rsid w:val="004E2C67"/>
    <w:rsid w:val="004E2D08"/>
    <w:rsid w:val="004E6A25"/>
    <w:rsid w:val="004E6ABD"/>
    <w:rsid w:val="004F0E33"/>
    <w:rsid w:val="004F14FA"/>
    <w:rsid w:val="004F2627"/>
    <w:rsid w:val="004F2C2A"/>
    <w:rsid w:val="004F4C5E"/>
    <w:rsid w:val="00500B82"/>
    <w:rsid w:val="00503AB6"/>
    <w:rsid w:val="00503C24"/>
    <w:rsid w:val="00507D53"/>
    <w:rsid w:val="005104A8"/>
    <w:rsid w:val="005117CD"/>
    <w:rsid w:val="00512DA0"/>
    <w:rsid w:val="00514880"/>
    <w:rsid w:val="0051544C"/>
    <w:rsid w:val="00517F0B"/>
    <w:rsid w:val="00520A7F"/>
    <w:rsid w:val="00521AA5"/>
    <w:rsid w:val="005257F5"/>
    <w:rsid w:val="005261B9"/>
    <w:rsid w:val="0053010B"/>
    <w:rsid w:val="00530429"/>
    <w:rsid w:val="005316F1"/>
    <w:rsid w:val="00533E20"/>
    <w:rsid w:val="0053465C"/>
    <w:rsid w:val="00536F9F"/>
    <w:rsid w:val="00540E5B"/>
    <w:rsid w:val="00542ADC"/>
    <w:rsid w:val="00544608"/>
    <w:rsid w:val="00544D6E"/>
    <w:rsid w:val="00550EA5"/>
    <w:rsid w:val="00552725"/>
    <w:rsid w:val="00552E37"/>
    <w:rsid w:val="00553D16"/>
    <w:rsid w:val="00554574"/>
    <w:rsid w:val="00557643"/>
    <w:rsid w:val="00560639"/>
    <w:rsid w:val="005618B7"/>
    <w:rsid w:val="005624E3"/>
    <w:rsid w:val="00563A0A"/>
    <w:rsid w:val="00564885"/>
    <w:rsid w:val="00567D90"/>
    <w:rsid w:val="005715CC"/>
    <w:rsid w:val="00577543"/>
    <w:rsid w:val="00577BDF"/>
    <w:rsid w:val="005808EA"/>
    <w:rsid w:val="0058409D"/>
    <w:rsid w:val="0058478D"/>
    <w:rsid w:val="00584DE8"/>
    <w:rsid w:val="00585193"/>
    <w:rsid w:val="00587D9B"/>
    <w:rsid w:val="00595864"/>
    <w:rsid w:val="00596760"/>
    <w:rsid w:val="00596D45"/>
    <w:rsid w:val="005A17C8"/>
    <w:rsid w:val="005A278B"/>
    <w:rsid w:val="005A461E"/>
    <w:rsid w:val="005A5006"/>
    <w:rsid w:val="005A63C4"/>
    <w:rsid w:val="005B2767"/>
    <w:rsid w:val="005B4095"/>
    <w:rsid w:val="005B41A0"/>
    <w:rsid w:val="005B7715"/>
    <w:rsid w:val="005C09A7"/>
    <w:rsid w:val="005C6367"/>
    <w:rsid w:val="005D0757"/>
    <w:rsid w:val="005D1CB4"/>
    <w:rsid w:val="005D1FAE"/>
    <w:rsid w:val="005E0BD2"/>
    <w:rsid w:val="005E4DE6"/>
    <w:rsid w:val="005E514F"/>
    <w:rsid w:val="005E535F"/>
    <w:rsid w:val="005F01CB"/>
    <w:rsid w:val="005F12FC"/>
    <w:rsid w:val="005F2A79"/>
    <w:rsid w:val="005F3134"/>
    <w:rsid w:val="005F37CD"/>
    <w:rsid w:val="005F38EA"/>
    <w:rsid w:val="005F39AB"/>
    <w:rsid w:val="005F55F1"/>
    <w:rsid w:val="005F6096"/>
    <w:rsid w:val="005F6362"/>
    <w:rsid w:val="005F68AA"/>
    <w:rsid w:val="005F6D17"/>
    <w:rsid w:val="00601277"/>
    <w:rsid w:val="00601E1D"/>
    <w:rsid w:val="00604F7C"/>
    <w:rsid w:val="00605F26"/>
    <w:rsid w:val="00607CBB"/>
    <w:rsid w:val="00610D5E"/>
    <w:rsid w:val="006112E2"/>
    <w:rsid w:val="006118E5"/>
    <w:rsid w:val="00613B5F"/>
    <w:rsid w:val="00613CB1"/>
    <w:rsid w:val="00614A7F"/>
    <w:rsid w:val="00616396"/>
    <w:rsid w:val="006176B6"/>
    <w:rsid w:val="00617C94"/>
    <w:rsid w:val="006210ED"/>
    <w:rsid w:val="006213E0"/>
    <w:rsid w:val="00621D78"/>
    <w:rsid w:val="00623297"/>
    <w:rsid w:val="006234AD"/>
    <w:rsid w:val="006253F3"/>
    <w:rsid w:val="0063041B"/>
    <w:rsid w:val="00630820"/>
    <w:rsid w:val="00631A9A"/>
    <w:rsid w:val="006336B0"/>
    <w:rsid w:val="006350AF"/>
    <w:rsid w:val="006431BB"/>
    <w:rsid w:val="00643D9E"/>
    <w:rsid w:val="00647619"/>
    <w:rsid w:val="00647689"/>
    <w:rsid w:val="00654520"/>
    <w:rsid w:val="00654B31"/>
    <w:rsid w:val="00655AE3"/>
    <w:rsid w:val="00655E5B"/>
    <w:rsid w:val="006576DF"/>
    <w:rsid w:val="00660286"/>
    <w:rsid w:val="00661944"/>
    <w:rsid w:val="00664013"/>
    <w:rsid w:val="00664022"/>
    <w:rsid w:val="00664466"/>
    <w:rsid w:val="00665997"/>
    <w:rsid w:val="00670672"/>
    <w:rsid w:val="00671E35"/>
    <w:rsid w:val="00677D75"/>
    <w:rsid w:val="006806B7"/>
    <w:rsid w:val="00682535"/>
    <w:rsid w:val="006839E1"/>
    <w:rsid w:val="00684FE9"/>
    <w:rsid w:val="00686C2D"/>
    <w:rsid w:val="00692011"/>
    <w:rsid w:val="006921A5"/>
    <w:rsid w:val="00692853"/>
    <w:rsid w:val="0069365D"/>
    <w:rsid w:val="006A2413"/>
    <w:rsid w:val="006A3392"/>
    <w:rsid w:val="006A49ED"/>
    <w:rsid w:val="006A754D"/>
    <w:rsid w:val="006B1E34"/>
    <w:rsid w:val="006B3D41"/>
    <w:rsid w:val="006B537F"/>
    <w:rsid w:val="006B5F5C"/>
    <w:rsid w:val="006B751C"/>
    <w:rsid w:val="006C0284"/>
    <w:rsid w:val="006C2C8A"/>
    <w:rsid w:val="006C653C"/>
    <w:rsid w:val="006C6CCC"/>
    <w:rsid w:val="006D174C"/>
    <w:rsid w:val="006D59A6"/>
    <w:rsid w:val="006D5AF3"/>
    <w:rsid w:val="006D7FC2"/>
    <w:rsid w:val="006E2F0F"/>
    <w:rsid w:val="006E3B21"/>
    <w:rsid w:val="006E4506"/>
    <w:rsid w:val="006E4EDD"/>
    <w:rsid w:val="006F0801"/>
    <w:rsid w:val="006F11FC"/>
    <w:rsid w:val="007056F7"/>
    <w:rsid w:val="00711EFA"/>
    <w:rsid w:val="00713431"/>
    <w:rsid w:val="007134B2"/>
    <w:rsid w:val="00720BD8"/>
    <w:rsid w:val="00721221"/>
    <w:rsid w:val="00722572"/>
    <w:rsid w:val="00722781"/>
    <w:rsid w:val="007232ED"/>
    <w:rsid w:val="007259B3"/>
    <w:rsid w:val="00727171"/>
    <w:rsid w:val="00731E4C"/>
    <w:rsid w:val="007324B5"/>
    <w:rsid w:val="007333AB"/>
    <w:rsid w:val="007370C5"/>
    <w:rsid w:val="00737AA1"/>
    <w:rsid w:val="0074022E"/>
    <w:rsid w:val="00740B6B"/>
    <w:rsid w:val="00740C3B"/>
    <w:rsid w:val="0074230D"/>
    <w:rsid w:val="00743357"/>
    <w:rsid w:val="00743B09"/>
    <w:rsid w:val="00743E2A"/>
    <w:rsid w:val="00746336"/>
    <w:rsid w:val="00750A20"/>
    <w:rsid w:val="00751281"/>
    <w:rsid w:val="00752BED"/>
    <w:rsid w:val="00754605"/>
    <w:rsid w:val="0076192B"/>
    <w:rsid w:val="00761AFE"/>
    <w:rsid w:val="00763B4E"/>
    <w:rsid w:val="0076576A"/>
    <w:rsid w:val="0077358F"/>
    <w:rsid w:val="0077429B"/>
    <w:rsid w:val="0077441E"/>
    <w:rsid w:val="00781B54"/>
    <w:rsid w:val="00781C6B"/>
    <w:rsid w:val="00782C04"/>
    <w:rsid w:val="0078493E"/>
    <w:rsid w:val="00784980"/>
    <w:rsid w:val="007901AC"/>
    <w:rsid w:val="00791415"/>
    <w:rsid w:val="00791B65"/>
    <w:rsid w:val="00792097"/>
    <w:rsid w:val="007928BE"/>
    <w:rsid w:val="00792CBE"/>
    <w:rsid w:val="00793078"/>
    <w:rsid w:val="0079528D"/>
    <w:rsid w:val="007970FC"/>
    <w:rsid w:val="00797BE0"/>
    <w:rsid w:val="007A0E38"/>
    <w:rsid w:val="007A1071"/>
    <w:rsid w:val="007A4B61"/>
    <w:rsid w:val="007A5ED1"/>
    <w:rsid w:val="007A61E6"/>
    <w:rsid w:val="007A65E8"/>
    <w:rsid w:val="007A719A"/>
    <w:rsid w:val="007B0474"/>
    <w:rsid w:val="007B09D5"/>
    <w:rsid w:val="007B0A7C"/>
    <w:rsid w:val="007B3DA6"/>
    <w:rsid w:val="007B48B1"/>
    <w:rsid w:val="007B495C"/>
    <w:rsid w:val="007B6130"/>
    <w:rsid w:val="007B7339"/>
    <w:rsid w:val="007C2A1D"/>
    <w:rsid w:val="007C431C"/>
    <w:rsid w:val="007C53C0"/>
    <w:rsid w:val="007D02DA"/>
    <w:rsid w:val="007D03C7"/>
    <w:rsid w:val="007D21D9"/>
    <w:rsid w:val="007D2E2C"/>
    <w:rsid w:val="007D78BE"/>
    <w:rsid w:val="007E1C17"/>
    <w:rsid w:val="007E4C91"/>
    <w:rsid w:val="007E647D"/>
    <w:rsid w:val="007E6FBA"/>
    <w:rsid w:val="007F1025"/>
    <w:rsid w:val="007F1222"/>
    <w:rsid w:val="007F2EB4"/>
    <w:rsid w:val="008014C2"/>
    <w:rsid w:val="00801FB1"/>
    <w:rsid w:val="00802083"/>
    <w:rsid w:val="00802369"/>
    <w:rsid w:val="008025E3"/>
    <w:rsid w:val="008053EE"/>
    <w:rsid w:val="00805D64"/>
    <w:rsid w:val="00807671"/>
    <w:rsid w:val="00811EBC"/>
    <w:rsid w:val="0081471D"/>
    <w:rsid w:val="00814AB0"/>
    <w:rsid w:val="008150B4"/>
    <w:rsid w:val="00822044"/>
    <w:rsid w:val="0082583A"/>
    <w:rsid w:val="00825C06"/>
    <w:rsid w:val="00826790"/>
    <w:rsid w:val="008305EB"/>
    <w:rsid w:val="00831D6D"/>
    <w:rsid w:val="00832F3A"/>
    <w:rsid w:val="008330AC"/>
    <w:rsid w:val="00834180"/>
    <w:rsid w:val="0083682D"/>
    <w:rsid w:val="00837A8A"/>
    <w:rsid w:val="008428A1"/>
    <w:rsid w:val="00843D09"/>
    <w:rsid w:val="00854060"/>
    <w:rsid w:val="0085519F"/>
    <w:rsid w:val="00855BF9"/>
    <w:rsid w:val="00856690"/>
    <w:rsid w:val="00856E69"/>
    <w:rsid w:val="008609D7"/>
    <w:rsid w:val="00861CAE"/>
    <w:rsid w:val="008646E5"/>
    <w:rsid w:val="00867C47"/>
    <w:rsid w:val="00877AF3"/>
    <w:rsid w:val="00880CCF"/>
    <w:rsid w:val="00881AB0"/>
    <w:rsid w:val="00885CA8"/>
    <w:rsid w:val="00886CCC"/>
    <w:rsid w:val="00886D4C"/>
    <w:rsid w:val="00890386"/>
    <w:rsid w:val="00890D75"/>
    <w:rsid w:val="0089152C"/>
    <w:rsid w:val="008915E7"/>
    <w:rsid w:val="0089374A"/>
    <w:rsid w:val="008949FA"/>
    <w:rsid w:val="008A0643"/>
    <w:rsid w:val="008A0AF2"/>
    <w:rsid w:val="008A1662"/>
    <w:rsid w:val="008A522A"/>
    <w:rsid w:val="008A5E65"/>
    <w:rsid w:val="008A64BD"/>
    <w:rsid w:val="008A7ED4"/>
    <w:rsid w:val="008B55D0"/>
    <w:rsid w:val="008B6480"/>
    <w:rsid w:val="008B70E9"/>
    <w:rsid w:val="008B7B5A"/>
    <w:rsid w:val="008B7F4C"/>
    <w:rsid w:val="008C1D67"/>
    <w:rsid w:val="008C2CA6"/>
    <w:rsid w:val="008C696A"/>
    <w:rsid w:val="008D094A"/>
    <w:rsid w:val="008D0D61"/>
    <w:rsid w:val="008D1106"/>
    <w:rsid w:val="008D16F4"/>
    <w:rsid w:val="008D43FB"/>
    <w:rsid w:val="008E15A6"/>
    <w:rsid w:val="008E18F4"/>
    <w:rsid w:val="008E4B74"/>
    <w:rsid w:val="008E4F4E"/>
    <w:rsid w:val="008E6BC5"/>
    <w:rsid w:val="008E765C"/>
    <w:rsid w:val="008F5B3A"/>
    <w:rsid w:val="008F698D"/>
    <w:rsid w:val="00900AF9"/>
    <w:rsid w:val="009040D5"/>
    <w:rsid w:val="00905025"/>
    <w:rsid w:val="0091142D"/>
    <w:rsid w:val="00911DC0"/>
    <w:rsid w:val="00911FF1"/>
    <w:rsid w:val="00912755"/>
    <w:rsid w:val="00912BF6"/>
    <w:rsid w:val="0091342D"/>
    <w:rsid w:val="00914A3D"/>
    <w:rsid w:val="00915B12"/>
    <w:rsid w:val="009163AF"/>
    <w:rsid w:val="00917AFB"/>
    <w:rsid w:val="00920D8B"/>
    <w:rsid w:val="00921152"/>
    <w:rsid w:val="009225C6"/>
    <w:rsid w:val="00925E29"/>
    <w:rsid w:val="00926B82"/>
    <w:rsid w:val="0093124C"/>
    <w:rsid w:val="0093464F"/>
    <w:rsid w:val="0093503C"/>
    <w:rsid w:val="009364A0"/>
    <w:rsid w:val="00940D50"/>
    <w:rsid w:val="00942EE2"/>
    <w:rsid w:val="009436DD"/>
    <w:rsid w:val="00944C2A"/>
    <w:rsid w:val="00945B37"/>
    <w:rsid w:val="00951746"/>
    <w:rsid w:val="00954742"/>
    <w:rsid w:val="009564F0"/>
    <w:rsid w:val="00956625"/>
    <w:rsid w:val="00967CF3"/>
    <w:rsid w:val="00973081"/>
    <w:rsid w:val="00973955"/>
    <w:rsid w:val="009748ED"/>
    <w:rsid w:val="00975017"/>
    <w:rsid w:val="00976D73"/>
    <w:rsid w:val="00976FFD"/>
    <w:rsid w:val="009807D2"/>
    <w:rsid w:val="00980BC3"/>
    <w:rsid w:val="00980D51"/>
    <w:rsid w:val="00980ED3"/>
    <w:rsid w:val="009810FA"/>
    <w:rsid w:val="00981B96"/>
    <w:rsid w:val="009825C8"/>
    <w:rsid w:val="00982701"/>
    <w:rsid w:val="00982FDF"/>
    <w:rsid w:val="00983203"/>
    <w:rsid w:val="0098571B"/>
    <w:rsid w:val="00986D48"/>
    <w:rsid w:val="009919A0"/>
    <w:rsid w:val="009927C9"/>
    <w:rsid w:val="009964EB"/>
    <w:rsid w:val="009A31F9"/>
    <w:rsid w:val="009A3825"/>
    <w:rsid w:val="009A6998"/>
    <w:rsid w:val="009A6FF0"/>
    <w:rsid w:val="009A72EE"/>
    <w:rsid w:val="009A7F55"/>
    <w:rsid w:val="009B2DBC"/>
    <w:rsid w:val="009B3D4F"/>
    <w:rsid w:val="009B5B02"/>
    <w:rsid w:val="009B7449"/>
    <w:rsid w:val="009C0003"/>
    <w:rsid w:val="009C06E5"/>
    <w:rsid w:val="009C1C0C"/>
    <w:rsid w:val="009C5A97"/>
    <w:rsid w:val="009C61EF"/>
    <w:rsid w:val="009C658E"/>
    <w:rsid w:val="009C6A9A"/>
    <w:rsid w:val="009D4DE6"/>
    <w:rsid w:val="009D75EE"/>
    <w:rsid w:val="009E0515"/>
    <w:rsid w:val="009E2122"/>
    <w:rsid w:val="009E3EE7"/>
    <w:rsid w:val="009E7AB5"/>
    <w:rsid w:val="009F29A9"/>
    <w:rsid w:val="009F31B3"/>
    <w:rsid w:val="009F3779"/>
    <w:rsid w:val="009F4520"/>
    <w:rsid w:val="00A04984"/>
    <w:rsid w:val="00A04A1E"/>
    <w:rsid w:val="00A10533"/>
    <w:rsid w:val="00A12313"/>
    <w:rsid w:val="00A13E4D"/>
    <w:rsid w:val="00A16737"/>
    <w:rsid w:val="00A17766"/>
    <w:rsid w:val="00A21AF8"/>
    <w:rsid w:val="00A22476"/>
    <w:rsid w:val="00A22B49"/>
    <w:rsid w:val="00A24371"/>
    <w:rsid w:val="00A311D3"/>
    <w:rsid w:val="00A32CD2"/>
    <w:rsid w:val="00A33B85"/>
    <w:rsid w:val="00A3530F"/>
    <w:rsid w:val="00A35901"/>
    <w:rsid w:val="00A421D0"/>
    <w:rsid w:val="00A4582A"/>
    <w:rsid w:val="00A661AD"/>
    <w:rsid w:val="00A66618"/>
    <w:rsid w:val="00A706CB"/>
    <w:rsid w:val="00A715AB"/>
    <w:rsid w:val="00A71E37"/>
    <w:rsid w:val="00A724AA"/>
    <w:rsid w:val="00A75770"/>
    <w:rsid w:val="00A779CF"/>
    <w:rsid w:val="00A82092"/>
    <w:rsid w:val="00A82ACE"/>
    <w:rsid w:val="00A833ED"/>
    <w:rsid w:val="00A83ABD"/>
    <w:rsid w:val="00A84494"/>
    <w:rsid w:val="00A845EC"/>
    <w:rsid w:val="00A858E6"/>
    <w:rsid w:val="00A87DCD"/>
    <w:rsid w:val="00A90A1F"/>
    <w:rsid w:val="00A92092"/>
    <w:rsid w:val="00A9415A"/>
    <w:rsid w:val="00A960E0"/>
    <w:rsid w:val="00AA2693"/>
    <w:rsid w:val="00AA2EEC"/>
    <w:rsid w:val="00AA479F"/>
    <w:rsid w:val="00AA5C9E"/>
    <w:rsid w:val="00AA669C"/>
    <w:rsid w:val="00AB4472"/>
    <w:rsid w:val="00AB74F5"/>
    <w:rsid w:val="00AC121E"/>
    <w:rsid w:val="00AC1398"/>
    <w:rsid w:val="00AC2F6F"/>
    <w:rsid w:val="00AD01A1"/>
    <w:rsid w:val="00AD16C1"/>
    <w:rsid w:val="00AD24BB"/>
    <w:rsid w:val="00AD5D2F"/>
    <w:rsid w:val="00AD6710"/>
    <w:rsid w:val="00AD75CA"/>
    <w:rsid w:val="00AE4946"/>
    <w:rsid w:val="00AE4B9C"/>
    <w:rsid w:val="00AF408D"/>
    <w:rsid w:val="00AF4102"/>
    <w:rsid w:val="00AF71BF"/>
    <w:rsid w:val="00B04086"/>
    <w:rsid w:val="00B107A8"/>
    <w:rsid w:val="00B13642"/>
    <w:rsid w:val="00B17175"/>
    <w:rsid w:val="00B25B64"/>
    <w:rsid w:val="00B260E6"/>
    <w:rsid w:val="00B2719B"/>
    <w:rsid w:val="00B27B09"/>
    <w:rsid w:val="00B30065"/>
    <w:rsid w:val="00B30160"/>
    <w:rsid w:val="00B3097C"/>
    <w:rsid w:val="00B31AA0"/>
    <w:rsid w:val="00B33075"/>
    <w:rsid w:val="00B35EBA"/>
    <w:rsid w:val="00B3759C"/>
    <w:rsid w:val="00B41B9A"/>
    <w:rsid w:val="00B4252E"/>
    <w:rsid w:val="00B4331C"/>
    <w:rsid w:val="00B459B6"/>
    <w:rsid w:val="00B45F50"/>
    <w:rsid w:val="00B469A0"/>
    <w:rsid w:val="00B470C0"/>
    <w:rsid w:val="00B52BA9"/>
    <w:rsid w:val="00B52C07"/>
    <w:rsid w:val="00B5301F"/>
    <w:rsid w:val="00B53477"/>
    <w:rsid w:val="00B53F03"/>
    <w:rsid w:val="00B54AE1"/>
    <w:rsid w:val="00B553B7"/>
    <w:rsid w:val="00B55B99"/>
    <w:rsid w:val="00B565B3"/>
    <w:rsid w:val="00B6075F"/>
    <w:rsid w:val="00B61B61"/>
    <w:rsid w:val="00B6432D"/>
    <w:rsid w:val="00B673A5"/>
    <w:rsid w:val="00B712AB"/>
    <w:rsid w:val="00B71FAC"/>
    <w:rsid w:val="00B747B7"/>
    <w:rsid w:val="00B770DE"/>
    <w:rsid w:val="00B81181"/>
    <w:rsid w:val="00B811C2"/>
    <w:rsid w:val="00B81716"/>
    <w:rsid w:val="00B830EC"/>
    <w:rsid w:val="00B8435A"/>
    <w:rsid w:val="00B857E7"/>
    <w:rsid w:val="00B91ED5"/>
    <w:rsid w:val="00B93C52"/>
    <w:rsid w:val="00B946C0"/>
    <w:rsid w:val="00B97157"/>
    <w:rsid w:val="00B97829"/>
    <w:rsid w:val="00BA3FBA"/>
    <w:rsid w:val="00BA6D56"/>
    <w:rsid w:val="00BA6E5C"/>
    <w:rsid w:val="00BA7873"/>
    <w:rsid w:val="00BB01F0"/>
    <w:rsid w:val="00BB14D0"/>
    <w:rsid w:val="00BB34B6"/>
    <w:rsid w:val="00BB7F56"/>
    <w:rsid w:val="00BC0B34"/>
    <w:rsid w:val="00BC6FD4"/>
    <w:rsid w:val="00BD140F"/>
    <w:rsid w:val="00BD2912"/>
    <w:rsid w:val="00BD41B5"/>
    <w:rsid w:val="00BD5422"/>
    <w:rsid w:val="00BD6FF9"/>
    <w:rsid w:val="00BE04A9"/>
    <w:rsid w:val="00BE220D"/>
    <w:rsid w:val="00BE2A10"/>
    <w:rsid w:val="00BE3865"/>
    <w:rsid w:val="00BE67F8"/>
    <w:rsid w:val="00BF035A"/>
    <w:rsid w:val="00BF04CD"/>
    <w:rsid w:val="00BF1431"/>
    <w:rsid w:val="00BF2859"/>
    <w:rsid w:val="00BF6714"/>
    <w:rsid w:val="00BF6FA9"/>
    <w:rsid w:val="00C03805"/>
    <w:rsid w:val="00C05A22"/>
    <w:rsid w:val="00C067B0"/>
    <w:rsid w:val="00C0697C"/>
    <w:rsid w:val="00C06C28"/>
    <w:rsid w:val="00C110D1"/>
    <w:rsid w:val="00C129E1"/>
    <w:rsid w:val="00C14E57"/>
    <w:rsid w:val="00C15ED5"/>
    <w:rsid w:val="00C15EDD"/>
    <w:rsid w:val="00C16097"/>
    <w:rsid w:val="00C2187F"/>
    <w:rsid w:val="00C267AD"/>
    <w:rsid w:val="00C300DC"/>
    <w:rsid w:val="00C30316"/>
    <w:rsid w:val="00C30C6D"/>
    <w:rsid w:val="00C34369"/>
    <w:rsid w:val="00C355CA"/>
    <w:rsid w:val="00C37F10"/>
    <w:rsid w:val="00C401CC"/>
    <w:rsid w:val="00C414AC"/>
    <w:rsid w:val="00C415AD"/>
    <w:rsid w:val="00C44407"/>
    <w:rsid w:val="00C4500E"/>
    <w:rsid w:val="00C45444"/>
    <w:rsid w:val="00C45C67"/>
    <w:rsid w:val="00C469AD"/>
    <w:rsid w:val="00C52D8C"/>
    <w:rsid w:val="00C53AE7"/>
    <w:rsid w:val="00C54B97"/>
    <w:rsid w:val="00C561AB"/>
    <w:rsid w:val="00C6016D"/>
    <w:rsid w:val="00C6480A"/>
    <w:rsid w:val="00C82385"/>
    <w:rsid w:val="00C82A18"/>
    <w:rsid w:val="00C83DA6"/>
    <w:rsid w:val="00C84BA2"/>
    <w:rsid w:val="00C90067"/>
    <w:rsid w:val="00C93336"/>
    <w:rsid w:val="00C95BA7"/>
    <w:rsid w:val="00CA4642"/>
    <w:rsid w:val="00CA63DA"/>
    <w:rsid w:val="00CB1408"/>
    <w:rsid w:val="00CB1550"/>
    <w:rsid w:val="00CB3420"/>
    <w:rsid w:val="00CB3EF3"/>
    <w:rsid w:val="00CB5AF8"/>
    <w:rsid w:val="00CC18B2"/>
    <w:rsid w:val="00CC2486"/>
    <w:rsid w:val="00CC3EA7"/>
    <w:rsid w:val="00CC570C"/>
    <w:rsid w:val="00CC634C"/>
    <w:rsid w:val="00CC75F2"/>
    <w:rsid w:val="00CC7C88"/>
    <w:rsid w:val="00CC7ECF"/>
    <w:rsid w:val="00CD5052"/>
    <w:rsid w:val="00CD6D3C"/>
    <w:rsid w:val="00CD6EEB"/>
    <w:rsid w:val="00CE48B7"/>
    <w:rsid w:val="00CE5623"/>
    <w:rsid w:val="00CF0E7D"/>
    <w:rsid w:val="00CF6F42"/>
    <w:rsid w:val="00CF7A2F"/>
    <w:rsid w:val="00CF7BF0"/>
    <w:rsid w:val="00D008C0"/>
    <w:rsid w:val="00D0181D"/>
    <w:rsid w:val="00D02ACD"/>
    <w:rsid w:val="00D04E21"/>
    <w:rsid w:val="00D05810"/>
    <w:rsid w:val="00D05D72"/>
    <w:rsid w:val="00D05D75"/>
    <w:rsid w:val="00D07043"/>
    <w:rsid w:val="00D11C92"/>
    <w:rsid w:val="00D142EB"/>
    <w:rsid w:val="00D159BC"/>
    <w:rsid w:val="00D17275"/>
    <w:rsid w:val="00D2006B"/>
    <w:rsid w:val="00D25466"/>
    <w:rsid w:val="00D259C5"/>
    <w:rsid w:val="00D25CE0"/>
    <w:rsid w:val="00D301B5"/>
    <w:rsid w:val="00D3258F"/>
    <w:rsid w:val="00D35C5E"/>
    <w:rsid w:val="00D373DC"/>
    <w:rsid w:val="00D4138F"/>
    <w:rsid w:val="00D419B9"/>
    <w:rsid w:val="00D47445"/>
    <w:rsid w:val="00D600BC"/>
    <w:rsid w:val="00D638BA"/>
    <w:rsid w:val="00D662B7"/>
    <w:rsid w:val="00D66772"/>
    <w:rsid w:val="00D66FD3"/>
    <w:rsid w:val="00D71282"/>
    <w:rsid w:val="00D74E42"/>
    <w:rsid w:val="00D77690"/>
    <w:rsid w:val="00D82806"/>
    <w:rsid w:val="00D82F93"/>
    <w:rsid w:val="00D83A78"/>
    <w:rsid w:val="00D85167"/>
    <w:rsid w:val="00D86184"/>
    <w:rsid w:val="00D913C3"/>
    <w:rsid w:val="00DA1BD1"/>
    <w:rsid w:val="00DA56A0"/>
    <w:rsid w:val="00DA65E0"/>
    <w:rsid w:val="00DB22E1"/>
    <w:rsid w:val="00DB3FF2"/>
    <w:rsid w:val="00DC2B61"/>
    <w:rsid w:val="00DC3EF3"/>
    <w:rsid w:val="00DC4A94"/>
    <w:rsid w:val="00DC605B"/>
    <w:rsid w:val="00DD0BB3"/>
    <w:rsid w:val="00DD1D33"/>
    <w:rsid w:val="00DD5EAA"/>
    <w:rsid w:val="00DD5F91"/>
    <w:rsid w:val="00DD6E03"/>
    <w:rsid w:val="00DD71C1"/>
    <w:rsid w:val="00DE22D3"/>
    <w:rsid w:val="00DE3D58"/>
    <w:rsid w:val="00DE3E58"/>
    <w:rsid w:val="00DE62B2"/>
    <w:rsid w:val="00DE6A11"/>
    <w:rsid w:val="00DF2754"/>
    <w:rsid w:val="00DF2BFE"/>
    <w:rsid w:val="00DF3EFA"/>
    <w:rsid w:val="00DF656B"/>
    <w:rsid w:val="00DF748F"/>
    <w:rsid w:val="00E01703"/>
    <w:rsid w:val="00E022CC"/>
    <w:rsid w:val="00E029A5"/>
    <w:rsid w:val="00E04B3A"/>
    <w:rsid w:val="00E056BA"/>
    <w:rsid w:val="00E05D3C"/>
    <w:rsid w:val="00E06421"/>
    <w:rsid w:val="00E065B8"/>
    <w:rsid w:val="00E06B0E"/>
    <w:rsid w:val="00E07190"/>
    <w:rsid w:val="00E10C38"/>
    <w:rsid w:val="00E13C2F"/>
    <w:rsid w:val="00E15090"/>
    <w:rsid w:val="00E17A98"/>
    <w:rsid w:val="00E222E5"/>
    <w:rsid w:val="00E223D6"/>
    <w:rsid w:val="00E2263B"/>
    <w:rsid w:val="00E227B4"/>
    <w:rsid w:val="00E24022"/>
    <w:rsid w:val="00E24FB5"/>
    <w:rsid w:val="00E25452"/>
    <w:rsid w:val="00E25D4F"/>
    <w:rsid w:val="00E260A8"/>
    <w:rsid w:val="00E26FCC"/>
    <w:rsid w:val="00E278BC"/>
    <w:rsid w:val="00E301D5"/>
    <w:rsid w:val="00E34CEB"/>
    <w:rsid w:val="00E36749"/>
    <w:rsid w:val="00E373C5"/>
    <w:rsid w:val="00E41F6B"/>
    <w:rsid w:val="00E44646"/>
    <w:rsid w:val="00E5149E"/>
    <w:rsid w:val="00E51FCC"/>
    <w:rsid w:val="00E56101"/>
    <w:rsid w:val="00E62B1D"/>
    <w:rsid w:val="00E65B22"/>
    <w:rsid w:val="00E66123"/>
    <w:rsid w:val="00E671D3"/>
    <w:rsid w:val="00E67749"/>
    <w:rsid w:val="00E70A3F"/>
    <w:rsid w:val="00E716A2"/>
    <w:rsid w:val="00E767C5"/>
    <w:rsid w:val="00E76B8C"/>
    <w:rsid w:val="00E81A91"/>
    <w:rsid w:val="00E82EF1"/>
    <w:rsid w:val="00E843CB"/>
    <w:rsid w:val="00E85FC6"/>
    <w:rsid w:val="00E87DEF"/>
    <w:rsid w:val="00E90600"/>
    <w:rsid w:val="00E91B92"/>
    <w:rsid w:val="00E91F0B"/>
    <w:rsid w:val="00E9285F"/>
    <w:rsid w:val="00E92C64"/>
    <w:rsid w:val="00E92DB1"/>
    <w:rsid w:val="00E93AE1"/>
    <w:rsid w:val="00E965D9"/>
    <w:rsid w:val="00E96A72"/>
    <w:rsid w:val="00E96DCE"/>
    <w:rsid w:val="00E97B4C"/>
    <w:rsid w:val="00EA0138"/>
    <w:rsid w:val="00EA779C"/>
    <w:rsid w:val="00EB502E"/>
    <w:rsid w:val="00EB59CC"/>
    <w:rsid w:val="00EC005B"/>
    <w:rsid w:val="00EC02A7"/>
    <w:rsid w:val="00EC0BF4"/>
    <w:rsid w:val="00EC1423"/>
    <w:rsid w:val="00EC72C7"/>
    <w:rsid w:val="00ED1947"/>
    <w:rsid w:val="00ED4F4C"/>
    <w:rsid w:val="00EE1835"/>
    <w:rsid w:val="00EE2E6D"/>
    <w:rsid w:val="00EE5250"/>
    <w:rsid w:val="00EE7CF2"/>
    <w:rsid w:val="00EF12C1"/>
    <w:rsid w:val="00EF13E9"/>
    <w:rsid w:val="00EF411D"/>
    <w:rsid w:val="00EF75CD"/>
    <w:rsid w:val="00F02E4A"/>
    <w:rsid w:val="00F0328F"/>
    <w:rsid w:val="00F050D0"/>
    <w:rsid w:val="00F0527C"/>
    <w:rsid w:val="00F05577"/>
    <w:rsid w:val="00F065B0"/>
    <w:rsid w:val="00F0791B"/>
    <w:rsid w:val="00F11E5C"/>
    <w:rsid w:val="00F12104"/>
    <w:rsid w:val="00F176CB"/>
    <w:rsid w:val="00F21921"/>
    <w:rsid w:val="00F261BB"/>
    <w:rsid w:val="00F271C4"/>
    <w:rsid w:val="00F2775C"/>
    <w:rsid w:val="00F31D21"/>
    <w:rsid w:val="00F346B5"/>
    <w:rsid w:val="00F36390"/>
    <w:rsid w:val="00F366D1"/>
    <w:rsid w:val="00F37988"/>
    <w:rsid w:val="00F41523"/>
    <w:rsid w:val="00F4170B"/>
    <w:rsid w:val="00F44ABE"/>
    <w:rsid w:val="00F46007"/>
    <w:rsid w:val="00F46970"/>
    <w:rsid w:val="00F46B75"/>
    <w:rsid w:val="00F55D00"/>
    <w:rsid w:val="00F579A0"/>
    <w:rsid w:val="00F6228C"/>
    <w:rsid w:val="00F641F3"/>
    <w:rsid w:val="00F6459B"/>
    <w:rsid w:val="00F6727C"/>
    <w:rsid w:val="00F67AF7"/>
    <w:rsid w:val="00F7201C"/>
    <w:rsid w:val="00F73629"/>
    <w:rsid w:val="00F825C3"/>
    <w:rsid w:val="00F84A02"/>
    <w:rsid w:val="00F871E0"/>
    <w:rsid w:val="00F90EB4"/>
    <w:rsid w:val="00F90FF3"/>
    <w:rsid w:val="00F93BEA"/>
    <w:rsid w:val="00F96334"/>
    <w:rsid w:val="00FA06AE"/>
    <w:rsid w:val="00FA06EB"/>
    <w:rsid w:val="00FA2C65"/>
    <w:rsid w:val="00FA2DE4"/>
    <w:rsid w:val="00FA51F0"/>
    <w:rsid w:val="00FA7BB5"/>
    <w:rsid w:val="00FB2341"/>
    <w:rsid w:val="00FB3334"/>
    <w:rsid w:val="00FB609E"/>
    <w:rsid w:val="00FC2A93"/>
    <w:rsid w:val="00FC5EA8"/>
    <w:rsid w:val="00FC66F7"/>
    <w:rsid w:val="00FC6CE7"/>
    <w:rsid w:val="00FC6F5F"/>
    <w:rsid w:val="00FC780D"/>
    <w:rsid w:val="00FD2194"/>
    <w:rsid w:val="00FD2807"/>
    <w:rsid w:val="00FD35C6"/>
    <w:rsid w:val="00FD6EA4"/>
    <w:rsid w:val="00FE576A"/>
    <w:rsid w:val="00FE578B"/>
    <w:rsid w:val="00FF1993"/>
    <w:rsid w:val="00FF19FD"/>
    <w:rsid w:val="00FF744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4A69E"/>
  <w15:docId w15:val="{335068A9-07BA-423C-BE71-851158165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8EA"/>
  </w:style>
  <w:style w:type="paragraph" w:styleId="Ttulo2">
    <w:name w:val="heading 2"/>
    <w:basedOn w:val="Normal"/>
    <w:link w:val="Ttulo2Char"/>
    <w:uiPriority w:val="9"/>
    <w:qFormat/>
    <w:rsid w:val="00BD140F"/>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716A2"/>
    <w:pPr>
      <w:ind w:left="720"/>
      <w:contextualSpacing/>
    </w:pPr>
  </w:style>
  <w:style w:type="paragraph" w:styleId="Textodebalo">
    <w:name w:val="Balloon Text"/>
    <w:basedOn w:val="Normal"/>
    <w:link w:val="TextodebaloChar"/>
    <w:uiPriority w:val="99"/>
    <w:semiHidden/>
    <w:unhideWhenUsed/>
    <w:rsid w:val="004A03C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4A03C2"/>
    <w:rPr>
      <w:rFonts w:ascii="Tahoma" w:hAnsi="Tahoma" w:cs="Tahoma"/>
      <w:sz w:val="16"/>
      <w:szCs w:val="16"/>
    </w:rPr>
  </w:style>
  <w:style w:type="character" w:customStyle="1" w:styleId="Ttulo2Char">
    <w:name w:val="Título 2 Char"/>
    <w:basedOn w:val="Fontepargpadro"/>
    <w:link w:val="Ttulo2"/>
    <w:uiPriority w:val="9"/>
    <w:rsid w:val="00BD140F"/>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BD140F"/>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BD140F"/>
    <w:rPr>
      <w:b/>
      <w:bCs/>
    </w:rPr>
  </w:style>
  <w:style w:type="character" w:styleId="nfase">
    <w:name w:val="Emphasis"/>
    <w:basedOn w:val="Fontepargpadro"/>
    <w:uiPriority w:val="20"/>
    <w:qFormat/>
    <w:rsid w:val="00BD140F"/>
    <w:rPr>
      <w:i/>
      <w:iCs/>
    </w:rPr>
  </w:style>
  <w:style w:type="character" w:styleId="Hyperlink">
    <w:name w:val="Hyperlink"/>
    <w:basedOn w:val="Fontepargpadro"/>
    <w:uiPriority w:val="99"/>
    <w:unhideWhenUsed/>
    <w:rsid w:val="00BD140F"/>
    <w:rPr>
      <w:color w:val="0000FF"/>
      <w:u w:val="single"/>
    </w:rPr>
  </w:style>
  <w:style w:type="character" w:customStyle="1" w:styleId="crayon-title">
    <w:name w:val="crayon-title"/>
    <w:basedOn w:val="Fontepargpadro"/>
    <w:rsid w:val="00BD140F"/>
  </w:style>
  <w:style w:type="character" w:customStyle="1" w:styleId="crayon-o">
    <w:name w:val="crayon-o"/>
    <w:basedOn w:val="Fontepargpadro"/>
    <w:rsid w:val="00BD140F"/>
  </w:style>
  <w:style w:type="character" w:customStyle="1" w:styleId="crayon-v">
    <w:name w:val="crayon-v"/>
    <w:basedOn w:val="Fontepargpadro"/>
    <w:rsid w:val="00BD140F"/>
  </w:style>
  <w:style w:type="character" w:customStyle="1" w:styleId="crayon-h">
    <w:name w:val="crayon-h"/>
    <w:basedOn w:val="Fontepargpadro"/>
    <w:rsid w:val="00BD140F"/>
  </w:style>
  <w:style w:type="character" w:customStyle="1" w:styleId="crayon-e">
    <w:name w:val="crayon-e"/>
    <w:basedOn w:val="Fontepargpadro"/>
    <w:rsid w:val="00BD140F"/>
  </w:style>
  <w:style w:type="character" w:customStyle="1" w:styleId="crayon-sy">
    <w:name w:val="crayon-sy"/>
    <w:basedOn w:val="Fontepargpadro"/>
    <w:rsid w:val="00BD140F"/>
  </w:style>
  <w:style w:type="character" w:customStyle="1" w:styleId="crayon-i">
    <w:name w:val="crayon-i"/>
    <w:basedOn w:val="Fontepargpadro"/>
    <w:rsid w:val="00BD140F"/>
  </w:style>
  <w:style w:type="character" w:customStyle="1" w:styleId="MenoPendente1">
    <w:name w:val="Menção Pendente1"/>
    <w:basedOn w:val="Fontepargpadro"/>
    <w:uiPriority w:val="99"/>
    <w:semiHidden/>
    <w:unhideWhenUsed/>
    <w:rsid w:val="00C82A18"/>
    <w:rPr>
      <w:color w:val="605E5C"/>
      <w:shd w:val="clear" w:color="auto" w:fill="E1DFDD"/>
    </w:rPr>
  </w:style>
  <w:style w:type="character" w:styleId="Refdecomentrio">
    <w:name w:val="annotation reference"/>
    <w:basedOn w:val="Fontepargpadro"/>
    <w:uiPriority w:val="99"/>
    <w:semiHidden/>
    <w:unhideWhenUsed/>
    <w:rsid w:val="006F0801"/>
    <w:rPr>
      <w:sz w:val="16"/>
      <w:szCs w:val="16"/>
    </w:rPr>
  </w:style>
  <w:style w:type="paragraph" w:styleId="Textodecomentrio">
    <w:name w:val="annotation text"/>
    <w:basedOn w:val="Normal"/>
    <w:link w:val="TextodecomentrioChar"/>
    <w:uiPriority w:val="99"/>
    <w:semiHidden/>
    <w:unhideWhenUsed/>
    <w:rsid w:val="006F080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F0801"/>
    <w:rPr>
      <w:sz w:val="20"/>
      <w:szCs w:val="20"/>
    </w:rPr>
  </w:style>
  <w:style w:type="paragraph" w:styleId="Assuntodocomentrio">
    <w:name w:val="annotation subject"/>
    <w:basedOn w:val="Textodecomentrio"/>
    <w:next w:val="Textodecomentrio"/>
    <w:link w:val="AssuntodocomentrioChar"/>
    <w:uiPriority w:val="99"/>
    <w:semiHidden/>
    <w:unhideWhenUsed/>
    <w:rsid w:val="006F0801"/>
    <w:rPr>
      <w:b/>
      <w:bCs/>
    </w:rPr>
  </w:style>
  <w:style w:type="character" w:customStyle="1" w:styleId="AssuntodocomentrioChar">
    <w:name w:val="Assunto do comentário Char"/>
    <w:basedOn w:val="TextodecomentrioChar"/>
    <w:link w:val="Assuntodocomentrio"/>
    <w:uiPriority w:val="99"/>
    <w:semiHidden/>
    <w:rsid w:val="006F0801"/>
    <w:rPr>
      <w:b/>
      <w:bCs/>
      <w:sz w:val="20"/>
      <w:szCs w:val="20"/>
    </w:rPr>
  </w:style>
  <w:style w:type="character" w:styleId="MenoPendente">
    <w:name w:val="Unresolved Mention"/>
    <w:basedOn w:val="Fontepargpadro"/>
    <w:uiPriority w:val="99"/>
    <w:semiHidden/>
    <w:unhideWhenUsed/>
    <w:rsid w:val="00886CCC"/>
    <w:rPr>
      <w:color w:val="605E5C"/>
      <w:shd w:val="clear" w:color="auto" w:fill="E1DFDD"/>
    </w:rPr>
  </w:style>
  <w:style w:type="paragraph" w:styleId="Cabealho">
    <w:name w:val="header"/>
    <w:basedOn w:val="Normal"/>
    <w:link w:val="CabealhoChar"/>
    <w:uiPriority w:val="99"/>
    <w:unhideWhenUsed/>
    <w:rsid w:val="00E04B3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04B3A"/>
  </w:style>
  <w:style w:type="paragraph" w:styleId="Rodap">
    <w:name w:val="footer"/>
    <w:basedOn w:val="Normal"/>
    <w:link w:val="RodapChar"/>
    <w:uiPriority w:val="99"/>
    <w:unhideWhenUsed/>
    <w:rsid w:val="00E04B3A"/>
    <w:pPr>
      <w:tabs>
        <w:tab w:val="center" w:pos="4252"/>
        <w:tab w:val="right" w:pos="8504"/>
      </w:tabs>
      <w:spacing w:after="0" w:line="240" w:lineRule="auto"/>
    </w:pPr>
  </w:style>
  <w:style w:type="character" w:customStyle="1" w:styleId="RodapChar">
    <w:name w:val="Rodapé Char"/>
    <w:basedOn w:val="Fontepargpadro"/>
    <w:link w:val="Rodap"/>
    <w:uiPriority w:val="99"/>
    <w:rsid w:val="00E04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403">
      <w:bodyDiv w:val="1"/>
      <w:marLeft w:val="0"/>
      <w:marRight w:val="0"/>
      <w:marTop w:val="0"/>
      <w:marBottom w:val="0"/>
      <w:divBdr>
        <w:top w:val="none" w:sz="0" w:space="0" w:color="auto"/>
        <w:left w:val="none" w:sz="0" w:space="0" w:color="auto"/>
        <w:bottom w:val="none" w:sz="0" w:space="0" w:color="auto"/>
        <w:right w:val="none" w:sz="0" w:space="0" w:color="auto"/>
      </w:divBdr>
      <w:divsChild>
        <w:div w:id="14773569">
          <w:marLeft w:val="0"/>
          <w:marRight w:val="0"/>
          <w:marTop w:val="0"/>
          <w:marBottom w:val="0"/>
          <w:divBdr>
            <w:top w:val="none" w:sz="0" w:space="0" w:color="auto"/>
            <w:left w:val="none" w:sz="0" w:space="0" w:color="auto"/>
            <w:bottom w:val="none" w:sz="0" w:space="0" w:color="auto"/>
            <w:right w:val="none" w:sz="0" w:space="0" w:color="auto"/>
          </w:divBdr>
          <w:divsChild>
            <w:div w:id="460151355">
              <w:marLeft w:val="0"/>
              <w:marRight w:val="0"/>
              <w:marTop w:val="0"/>
              <w:marBottom w:val="0"/>
              <w:divBdr>
                <w:top w:val="none" w:sz="0" w:space="0" w:color="auto"/>
                <w:left w:val="none" w:sz="0" w:space="0" w:color="auto"/>
                <w:bottom w:val="none" w:sz="0" w:space="0" w:color="auto"/>
                <w:right w:val="none" w:sz="0" w:space="0" w:color="auto"/>
              </w:divBdr>
            </w:div>
            <w:div w:id="703291759">
              <w:marLeft w:val="0"/>
              <w:marRight w:val="0"/>
              <w:marTop w:val="0"/>
              <w:marBottom w:val="0"/>
              <w:divBdr>
                <w:top w:val="none" w:sz="0" w:space="0" w:color="auto"/>
                <w:left w:val="none" w:sz="0" w:space="0" w:color="auto"/>
                <w:bottom w:val="none" w:sz="0" w:space="0" w:color="auto"/>
                <w:right w:val="none" w:sz="0" w:space="0" w:color="auto"/>
              </w:divBdr>
            </w:div>
            <w:div w:id="2125954062">
              <w:marLeft w:val="0"/>
              <w:marRight w:val="0"/>
              <w:marTop w:val="0"/>
              <w:marBottom w:val="0"/>
              <w:divBdr>
                <w:top w:val="none" w:sz="0" w:space="0" w:color="auto"/>
                <w:left w:val="none" w:sz="0" w:space="0" w:color="auto"/>
                <w:bottom w:val="none" w:sz="0" w:space="0" w:color="auto"/>
                <w:right w:val="none" w:sz="0" w:space="0" w:color="auto"/>
              </w:divBdr>
            </w:div>
            <w:div w:id="1680230336">
              <w:marLeft w:val="0"/>
              <w:marRight w:val="0"/>
              <w:marTop w:val="0"/>
              <w:marBottom w:val="0"/>
              <w:divBdr>
                <w:top w:val="none" w:sz="0" w:space="0" w:color="auto"/>
                <w:left w:val="none" w:sz="0" w:space="0" w:color="auto"/>
                <w:bottom w:val="none" w:sz="0" w:space="0" w:color="auto"/>
                <w:right w:val="none" w:sz="0" w:space="0" w:color="auto"/>
              </w:divBdr>
            </w:div>
            <w:div w:id="1000236075">
              <w:marLeft w:val="0"/>
              <w:marRight w:val="0"/>
              <w:marTop w:val="0"/>
              <w:marBottom w:val="0"/>
              <w:divBdr>
                <w:top w:val="none" w:sz="0" w:space="0" w:color="auto"/>
                <w:left w:val="none" w:sz="0" w:space="0" w:color="auto"/>
                <w:bottom w:val="none" w:sz="0" w:space="0" w:color="auto"/>
                <w:right w:val="none" w:sz="0" w:space="0" w:color="auto"/>
              </w:divBdr>
            </w:div>
            <w:div w:id="20535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797">
      <w:bodyDiv w:val="1"/>
      <w:marLeft w:val="0"/>
      <w:marRight w:val="0"/>
      <w:marTop w:val="0"/>
      <w:marBottom w:val="0"/>
      <w:divBdr>
        <w:top w:val="none" w:sz="0" w:space="0" w:color="auto"/>
        <w:left w:val="none" w:sz="0" w:space="0" w:color="auto"/>
        <w:bottom w:val="none" w:sz="0" w:space="0" w:color="auto"/>
        <w:right w:val="none" w:sz="0" w:space="0" w:color="auto"/>
      </w:divBdr>
      <w:divsChild>
        <w:div w:id="1929462912">
          <w:marLeft w:val="0"/>
          <w:marRight w:val="0"/>
          <w:marTop w:val="0"/>
          <w:marBottom w:val="0"/>
          <w:divBdr>
            <w:top w:val="none" w:sz="0" w:space="0" w:color="auto"/>
            <w:left w:val="none" w:sz="0" w:space="0" w:color="auto"/>
            <w:bottom w:val="none" w:sz="0" w:space="0" w:color="auto"/>
            <w:right w:val="none" w:sz="0" w:space="0" w:color="auto"/>
          </w:divBdr>
          <w:divsChild>
            <w:div w:id="341781601">
              <w:marLeft w:val="0"/>
              <w:marRight w:val="0"/>
              <w:marTop w:val="0"/>
              <w:marBottom w:val="0"/>
              <w:divBdr>
                <w:top w:val="none" w:sz="0" w:space="0" w:color="auto"/>
                <w:left w:val="none" w:sz="0" w:space="0" w:color="auto"/>
                <w:bottom w:val="none" w:sz="0" w:space="0" w:color="auto"/>
                <w:right w:val="none" w:sz="0" w:space="0" w:color="auto"/>
              </w:divBdr>
            </w:div>
            <w:div w:id="550768772">
              <w:marLeft w:val="0"/>
              <w:marRight w:val="0"/>
              <w:marTop w:val="0"/>
              <w:marBottom w:val="0"/>
              <w:divBdr>
                <w:top w:val="none" w:sz="0" w:space="0" w:color="auto"/>
                <w:left w:val="none" w:sz="0" w:space="0" w:color="auto"/>
                <w:bottom w:val="none" w:sz="0" w:space="0" w:color="auto"/>
                <w:right w:val="none" w:sz="0" w:space="0" w:color="auto"/>
              </w:divBdr>
            </w:div>
            <w:div w:id="572786781">
              <w:marLeft w:val="0"/>
              <w:marRight w:val="0"/>
              <w:marTop w:val="0"/>
              <w:marBottom w:val="0"/>
              <w:divBdr>
                <w:top w:val="none" w:sz="0" w:space="0" w:color="auto"/>
                <w:left w:val="none" w:sz="0" w:space="0" w:color="auto"/>
                <w:bottom w:val="none" w:sz="0" w:space="0" w:color="auto"/>
                <w:right w:val="none" w:sz="0" w:space="0" w:color="auto"/>
              </w:divBdr>
            </w:div>
            <w:div w:id="1462990442">
              <w:marLeft w:val="0"/>
              <w:marRight w:val="0"/>
              <w:marTop w:val="0"/>
              <w:marBottom w:val="0"/>
              <w:divBdr>
                <w:top w:val="none" w:sz="0" w:space="0" w:color="auto"/>
                <w:left w:val="none" w:sz="0" w:space="0" w:color="auto"/>
                <w:bottom w:val="none" w:sz="0" w:space="0" w:color="auto"/>
                <w:right w:val="none" w:sz="0" w:space="0" w:color="auto"/>
              </w:divBdr>
            </w:div>
            <w:div w:id="1634096920">
              <w:marLeft w:val="0"/>
              <w:marRight w:val="0"/>
              <w:marTop w:val="0"/>
              <w:marBottom w:val="0"/>
              <w:divBdr>
                <w:top w:val="none" w:sz="0" w:space="0" w:color="auto"/>
                <w:left w:val="none" w:sz="0" w:space="0" w:color="auto"/>
                <w:bottom w:val="none" w:sz="0" w:space="0" w:color="auto"/>
                <w:right w:val="none" w:sz="0" w:space="0" w:color="auto"/>
              </w:divBdr>
            </w:div>
            <w:div w:id="1287077710">
              <w:marLeft w:val="0"/>
              <w:marRight w:val="0"/>
              <w:marTop w:val="0"/>
              <w:marBottom w:val="0"/>
              <w:divBdr>
                <w:top w:val="none" w:sz="0" w:space="0" w:color="auto"/>
                <w:left w:val="none" w:sz="0" w:space="0" w:color="auto"/>
                <w:bottom w:val="none" w:sz="0" w:space="0" w:color="auto"/>
                <w:right w:val="none" w:sz="0" w:space="0" w:color="auto"/>
              </w:divBdr>
            </w:div>
            <w:div w:id="689334722">
              <w:marLeft w:val="0"/>
              <w:marRight w:val="0"/>
              <w:marTop w:val="0"/>
              <w:marBottom w:val="0"/>
              <w:divBdr>
                <w:top w:val="none" w:sz="0" w:space="0" w:color="auto"/>
                <w:left w:val="none" w:sz="0" w:space="0" w:color="auto"/>
                <w:bottom w:val="none" w:sz="0" w:space="0" w:color="auto"/>
                <w:right w:val="none" w:sz="0" w:space="0" w:color="auto"/>
              </w:divBdr>
            </w:div>
            <w:div w:id="1272973517">
              <w:marLeft w:val="0"/>
              <w:marRight w:val="0"/>
              <w:marTop w:val="0"/>
              <w:marBottom w:val="0"/>
              <w:divBdr>
                <w:top w:val="none" w:sz="0" w:space="0" w:color="auto"/>
                <w:left w:val="none" w:sz="0" w:space="0" w:color="auto"/>
                <w:bottom w:val="none" w:sz="0" w:space="0" w:color="auto"/>
                <w:right w:val="none" w:sz="0" w:space="0" w:color="auto"/>
              </w:divBdr>
            </w:div>
            <w:div w:id="861089499">
              <w:marLeft w:val="0"/>
              <w:marRight w:val="0"/>
              <w:marTop w:val="0"/>
              <w:marBottom w:val="0"/>
              <w:divBdr>
                <w:top w:val="none" w:sz="0" w:space="0" w:color="auto"/>
                <w:left w:val="none" w:sz="0" w:space="0" w:color="auto"/>
                <w:bottom w:val="none" w:sz="0" w:space="0" w:color="auto"/>
                <w:right w:val="none" w:sz="0" w:space="0" w:color="auto"/>
              </w:divBdr>
            </w:div>
            <w:div w:id="6211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479">
      <w:bodyDiv w:val="1"/>
      <w:marLeft w:val="0"/>
      <w:marRight w:val="0"/>
      <w:marTop w:val="0"/>
      <w:marBottom w:val="0"/>
      <w:divBdr>
        <w:top w:val="none" w:sz="0" w:space="0" w:color="auto"/>
        <w:left w:val="none" w:sz="0" w:space="0" w:color="auto"/>
        <w:bottom w:val="none" w:sz="0" w:space="0" w:color="auto"/>
        <w:right w:val="none" w:sz="0" w:space="0" w:color="auto"/>
      </w:divBdr>
      <w:divsChild>
        <w:div w:id="1686981447">
          <w:marLeft w:val="0"/>
          <w:marRight w:val="0"/>
          <w:marTop w:val="0"/>
          <w:marBottom w:val="0"/>
          <w:divBdr>
            <w:top w:val="none" w:sz="0" w:space="0" w:color="auto"/>
            <w:left w:val="none" w:sz="0" w:space="0" w:color="auto"/>
            <w:bottom w:val="none" w:sz="0" w:space="0" w:color="auto"/>
            <w:right w:val="none" w:sz="0" w:space="0" w:color="auto"/>
          </w:divBdr>
          <w:divsChild>
            <w:div w:id="1782912478">
              <w:marLeft w:val="0"/>
              <w:marRight w:val="0"/>
              <w:marTop w:val="0"/>
              <w:marBottom w:val="0"/>
              <w:divBdr>
                <w:top w:val="none" w:sz="0" w:space="0" w:color="auto"/>
                <w:left w:val="none" w:sz="0" w:space="0" w:color="auto"/>
                <w:bottom w:val="none" w:sz="0" w:space="0" w:color="auto"/>
                <w:right w:val="none" w:sz="0" w:space="0" w:color="auto"/>
              </w:divBdr>
            </w:div>
            <w:div w:id="11683900">
              <w:marLeft w:val="0"/>
              <w:marRight w:val="0"/>
              <w:marTop w:val="0"/>
              <w:marBottom w:val="0"/>
              <w:divBdr>
                <w:top w:val="none" w:sz="0" w:space="0" w:color="auto"/>
                <w:left w:val="none" w:sz="0" w:space="0" w:color="auto"/>
                <w:bottom w:val="none" w:sz="0" w:space="0" w:color="auto"/>
                <w:right w:val="none" w:sz="0" w:space="0" w:color="auto"/>
              </w:divBdr>
            </w:div>
            <w:div w:id="10496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903">
      <w:bodyDiv w:val="1"/>
      <w:marLeft w:val="0"/>
      <w:marRight w:val="0"/>
      <w:marTop w:val="0"/>
      <w:marBottom w:val="0"/>
      <w:divBdr>
        <w:top w:val="none" w:sz="0" w:space="0" w:color="auto"/>
        <w:left w:val="none" w:sz="0" w:space="0" w:color="auto"/>
        <w:bottom w:val="none" w:sz="0" w:space="0" w:color="auto"/>
        <w:right w:val="none" w:sz="0" w:space="0" w:color="auto"/>
      </w:divBdr>
      <w:divsChild>
        <w:div w:id="582376177">
          <w:marLeft w:val="0"/>
          <w:marRight w:val="0"/>
          <w:marTop w:val="0"/>
          <w:marBottom w:val="0"/>
          <w:divBdr>
            <w:top w:val="none" w:sz="0" w:space="0" w:color="auto"/>
            <w:left w:val="none" w:sz="0" w:space="0" w:color="auto"/>
            <w:bottom w:val="none" w:sz="0" w:space="0" w:color="auto"/>
            <w:right w:val="none" w:sz="0" w:space="0" w:color="auto"/>
          </w:divBdr>
          <w:divsChild>
            <w:div w:id="1579246773">
              <w:marLeft w:val="0"/>
              <w:marRight w:val="0"/>
              <w:marTop w:val="0"/>
              <w:marBottom w:val="0"/>
              <w:divBdr>
                <w:top w:val="none" w:sz="0" w:space="0" w:color="auto"/>
                <w:left w:val="none" w:sz="0" w:space="0" w:color="auto"/>
                <w:bottom w:val="none" w:sz="0" w:space="0" w:color="auto"/>
                <w:right w:val="none" w:sz="0" w:space="0" w:color="auto"/>
              </w:divBdr>
            </w:div>
            <w:div w:id="199755791">
              <w:marLeft w:val="0"/>
              <w:marRight w:val="0"/>
              <w:marTop w:val="0"/>
              <w:marBottom w:val="0"/>
              <w:divBdr>
                <w:top w:val="none" w:sz="0" w:space="0" w:color="auto"/>
                <w:left w:val="none" w:sz="0" w:space="0" w:color="auto"/>
                <w:bottom w:val="none" w:sz="0" w:space="0" w:color="auto"/>
                <w:right w:val="none" w:sz="0" w:space="0" w:color="auto"/>
              </w:divBdr>
            </w:div>
            <w:div w:id="106680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6001">
      <w:bodyDiv w:val="1"/>
      <w:marLeft w:val="0"/>
      <w:marRight w:val="0"/>
      <w:marTop w:val="0"/>
      <w:marBottom w:val="0"/>
      <w:divBdr>
        <w:top w:val="none" w:sz="0" w:space="0" w:color="auto"/>
        <w:left w:val="none" w:sz="0" w:space="0" w:color="auto"/>
        <w:bottom w:val="none" w:sz="0" w:space="0" w:color="auto"/>
        <w:right w:val="none" w:sz="0" w:space="0" w:color="auto"/>
      </w:divBdr>
      <w:divsChild>
        <w:div w:id="1969553688">
          <w:marLeft w:val="0"/>
          <w:marRight w:val="0"/>
          <w:marTop w:val="0"/>
          <w:marBottom w:val="0"/>
          <w:divBdr>
            <w:top w:val="none" w:sz="0" w:space="0" w:color="auto"/>
            <w:left w:val="none" w:sz="0" w:space="0" w:color="auto"/>
            <w:bottom w:val="none" w:sz="0" w:space="0" w:color="auto"/>
            <w:right w:val="none" w:sz="0" w:space="0" w:color="auto"/>
          </w:divBdr>
          <w:divsChild>
            <w:div w:id="133066365">
              <w:marLeft w:val="0"/>
              <w:marRight w:val="0"/>
              <w:marTop w:val="0"/>
              <w:marBottom w:val="0"/>
              <w:divBdr>
                <w:top w:val="none" w:sz="0" w:space="0" w:color="auto"/>
                <w:left w:val="none" w:sz="0" w:space="0" w:color="auto"/>
                <w:bottom w:val="none" w:sz="0" w:space="0" w:color="auto"/>
                <w:right w:val="none" w:sz="0" w:space="0" w:color="auto"/>
              </w:divBdr>
            </w:div>
            <w:div w:id="1711223959">
              <w:marLeft w:val="0"/>
              <w:marRight w:val="0"/>
              <w:marTop w:val="0"/>
              <w:marBottom w:val="0"/>
              <w:divBdr>
                <w:top w:val="none" w:sz="0" w:space="0" w:color="auto"/>
                <w:left w:val="none" w:sz="0" w:space="0" w:color="auto"/>
                <w:bottom w:val="none" w:sz="0" w:space="0" w:color="auto"/>
                <w:right w:val="none" w:sz="0" w:space="0" w:color="auto"/>
              </w:divBdr>
            </w:div>
            <w:div w:id="397948074">
              <w:marLeft w:val="0"/>
              <w:marRight w:val="0"/>
              <w:marTop w:val="0"/>
              <w:marBottom w:val="0"/>
              <w:divBdr>
                <w:top w:val="none" w:sz="0" w:space="0" w:color="auto"/>
                <w:left w:val="none" w:sz="0" w:space="0" w:color="auto"/>
                <w:bottom w:val="none" w:sz="0" w:space="0" w:color="auto"/>
                <w:right w:val="none" w:sz="0" w:space="0" w:color="auto"/>
              </w:divBdr>
            </w:div>
            <w:div w:id="1836804481">
              <w:marLeft w:val="0"/>
              <w:marRight w:val="0"/>
              <w:marTop w:val="0"/>
              <w:marBottom w:val="0"/>
              <w:divBdr>
                <w:top w:val="none" w:sz="0" w:space="0" w:color="auto"/>
                <w:left w:val="none" w:sz="0" w:space="0" w:color="auto"/>
                <w:bottom w:val="none" w:sz="0" w:space="0" w:color="auto"/>
                <w:right w:val="none" w:sz="0" w:space="0" w:color="auto"/>
              </w:divBdr>
            </w:div>
            <w:div w:id="312419164">
              <w:marLeft w:val="0"/>
              <w:marRight w:val="0"/>
              <w:marTop w:val="0"/>
              <w:marBottom w:val="0"/>
              <w:divBdr>
                <w:top w:val="none" w:sz="0" w:space="0" w:color="auto"/>
                <w:left w:val="none" w:sz="0" w:space="0" w:color="auto"/>
                <w:bottom w:val="none" w:sz="0" w:space="0" w:color="auto"/>
                <w:right w:val="none" w:sz="0" w:space="0" w:color="auto"/>
              </w:divBdr>
            </w:div>
            <w:div w:id="208608797">
              <w:marLeft w:val="0"/>
              <w:marRight w:val="0"/>
              <w:marTop w:val="0"/>
              <w:marBottom w:val="0"/>
              <w:divBdr>
                <w:top w:val="none" w:sz="0" w:space="0" w:color="auto"/>
                <w:left w:val="none" w:sz="0" w:space="0" w:color="auto"/>
                <w:bottom w:val="none" w:sz="0" w:space="0" w:color="auto"/>
                <w:right w:val="none" w:sz="0" w:space="0" w:color="auto"/>
              </w:divBdr>
            </w:div>
            <w:div w:id="1491170922">
              <w:marLeft w:val="0"/>
              <w:marRight w:val="0"/>
              <w:marTop w:val="0"/>
              <w:marBottom w:val="0"/>
              <w:divBdr>
                <w:top w:val="none" w:sz="0" w:space="0" w:color="auto"/>
                <w:left w:val="none" w:sz="0" w:space="0" w:color="auto"/>
                <w:bottom w:val="none" w:sz="0" w:space="0" w:color="auto"/>
                <w:right w:val="none" w:sz="0" w:space="0" w:color="auto"/>
              </w:divBdr>
            </w:div>
            <w:div w:id="1732533979">
              <w:marLeft w:val="0"/>
              <w:marRight w:val="0"/>
              <w:marTop w:val="0"/>
              <w:marBottom w:val="0"/>
              <w:divBdr>
                <w:top w:val="none" w:sz="0" w:space="0" w:color="auto"/>
                <w:left w:val="none" w:sz="0" w:space="0" w:color="auto"/>
                <w:bottom w:val="none" w:sz="0" w:space="0" w:color="auto"/>
                <w:right w:val="none" w:sz="0" w:space="0" w:color="auto"/>
              </w:divBdr>
            </w:div>
            <w:div w:id="312805124">
              <w:marLeft w:val="0"/>
              <w:marRight w:val="0"/>
              <w:marTop w:val="0"/>
              <w:marBottom w:val="0"/>
              <w:divBdr>
                <w:top w:val="none" w:sz="0" w:space="0" w:color="auto"/>
                <w:left w:val="none" w:sz="0" w:space="0" w:color="auto"/>
                <w:bottom w:val="none" w:sz="0" w:space="0" w:color="auto"/>
                <w:right w:val="none" w:sz="0" w:space="0" w:color="auto"/>
              </w:divBdr>
            </w:div>
            <w:div w:id="68139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2969">
      <w:bodyDiv w:val="1"/>
      <w:marLeft w:val="0"/>
      <w:marRight w:val="0"/>
      <w:marTop w:val="0"/>
      <w:marBottom w:val="0"/>
      <w:divBdr>
        <w:top w:val="none" w:sz="0" w:space="0" w:color="auto"/>
        <w:left w:val="none" w:sz="0" w:space="0" w:color="auto"/>
        <w:bottom w:val="none" w:sz="0" w:space="0" w:color="auto"/>
        <w:right w:val="none" w:sz="0" w:space="0" w:color="auto"/>
      </w:divBdr>
      <w:divsChild>
        <w:div w:id="1514110024">
          <w:marLeft w:val="0"/>
          <w:marRight w:val="0"/>
          <w:marTop w:val="0"/>
          <w:marBottom w:val="0"/>
          <w:divBdr>
            <w:top w:val="none" w:sz="0" w:space="0" w:color="auto"/>
            <w:left w:val="none" w:sz="0" w:space="0" w:color="auto"/>
            <w:bottom w:val="none" w:sz="0" w:space="0" w:color="auto"/>
            <w:right w:val="none" w:sz="0" w:space="0" w:color="auto"/>
          </w:divBdr>
          <w:divsChild>
            <w:div w:id="1465468456">
              <w:marLeft w:val="0"/>
              <w:marRight w:val="0"/>
              <w:marTop w:val="0"/>
              <w:marBottom w:val="0"/>
              <w:divBdr>
                <w:top w:val="none" w:sz="0" w:space="0" w:color="auto"/>
                <w:left w:val="none" w:sz="0" w:space="0" w:color="auto"/>
                <w:bottom w:val="none" w:sz="0" w:space="0" w:color="auto"/>
                <w:right w:val="none" w:sz="0" w:space="0" w:color="auto"/>
              </w:divBdr>
            </w:div>
            <w:div w:id="63769007">
              <w:marLeft w:val="0"/>
              <w:marRight w:val="0"/>
              <w:marTop w:val="0"/>
              <w:marBottom w:val="0"/>
              <w:divBdr>
                <w:top w:val="none" w:sz="0" w:space="0" w:color="auto"/>
                <w:left w:val="none" w:sz="0" w:space="0" w:color="auto"/>
                <w:bottom w:val="none" w:sz="0" w:space="0" w:color="auto"/>
                <w:right w:val="none" w:sz="0" w:space="0" w:color="auto"/>
              </w:divBdr>
            </w:div>
            <w:div w:id="1997799815">
              <w:marLeft w:val="0"/>
              <w:marRight w:val="0"/>
              <w:marTop w:val="0"/>
              <w:marBottom w:val="0"/>
              <w:divBdr>
                <w:top w:val="none" w:sz="0" w:space="0" w:color="auto"/>
                <w:left w:val="none" w:sz="0" w:space="0" w:color="auto"/>
                <w:bottom w:val="none" w:sz="0" w:space="0" w:color="auto"/>
                <w:right w:val="none" w:sz="0" w:space="0" w:color="auto"/>
              </w:divBdr>
            </w:div>
            <w:div w:id="343282863">
              <w:marLeft w:val="0"/>
              <w:marRight w:val="0"/>
              <w:marTop w:val="0"/>
              <w:marBottom w:val="0"/>
              <w:divBdr>
                <w:top w:val="none" w:sz="0" w:space="0" w:color="auto"/>
                <w:left w:val="none" w:sz="0" w:space="0" w:color="auto"/>
                <w:bottom w:val="none" w:sz="0" w:space="0" w:color="auto"/>
                <w:right w:val="none" w:sz="0" w:space="0" w:color="auto"/>
              </w:divBdr>
            </w:div>
            <w:div w:id="454174243">
              <w:marLeft w:val="0"/>
              <w:marRight w:val="0"/>
              <w:marTop w:val="0"/>
              <w:marBottom w:val="0"/>
              <w:divBdr>
                <w:top w:val="none" w:sz="0" w:space="0" w:color="auto"/>
                <w:left w:val="none" w:sz="0" w:space="0" w:color="auto"/>
                <w:bottom w:val="none" w:sz="0" w:space="0" w:color="auto"/>
                <w:right w:val="none" w:sz="0" w:space="0" w:color="auto"/>
              </w:divBdr>
            </w:div>
            <w:div w:id="842666696">
              <w:marLeft w:val="0"/>
              <w:marRight w:val="0"/>
              <w:marTop w:val="0"/>
              <w:marBottom w:val="0"/>
              <w:divBdr>
                <w:top w:val="none" w:sz="0" w:space="0" w:color="auto"/>
                <w:left w:val="none" w:sz="0" w:space="0" w:color="auto"/>
                <w:bottom w:val="none" w:sz="0" w:space="0" w:color="auto"/>
                <w:right w:val="none" w:sz="0" w:space="0" w:color="auto"/>
              </w:divBdr>
            </w:div>
            <w:div w:id="447235577">
              <w:marLeft w:val="0"/>
              <w:marRight w:val="0"/>
              <w:marTop w:val="0"/>
              <w:marBottom w:val="0"/>
              <w:divBdr>
                <w:top w:val="none" w:sz="0" w:space="0" w:color="auto"/>
                <w:left w:val="none" w:sz="0" w:space="0" w:color="auto"/>
                <w:bottom w:val="none" w:sz="0" w:space="0" w:color="auto"/>
                <w:right w:val="none" w:sz="0" w:space="0" w:color="auto"/>
              </w:divBdr>
            </w:div>
            <w:div w:id="33240774">
              <w:marLeft w:val="0"/>
              <w:marRight w:val="0"/>
              <w:marTop w:val="0"/>
              <w:marBottom w:val="0"/>
              <w:divBdr>
                <w:top w:val="none" w:sz="0" w:space="0" w:color="auto"/>
                <w:left w:val="none" w:sz="0" w:space="0" w:color="auto"/>
                <w:bottom w:val="none" w:sz="0" w:space="0" w:color="auto"/>
                <w:right w:val="none" w:sz="0" w:space="0" w:color="auto"/>
              </w:divBdr>
            </w:div>
            <w:div w:id="1885294014">
              <w:marLeft w:val="0"/>
              <w:marRight w:val="0"/>
              <w:marTop w:val="0"/>
              <w:marBottom w:val="0"/>
              <w:divBdr>
                <w:top w:val="none" w:sz="0" w:space="0" w:color="auto"/>
                <w:left w:val="none" w:sz="0" w:space="0" w:color="auto"/>
                <w:bottom w:val="none" w:sz="0" w:space="0" w:color="auto"/>
                <w:right w:val="none" w:sz="0" w:space="0" w:color="auto"/>
              </w:divBdr>
            </w:div>
            <w:div w:id="86117775">
              <w:marLeft w:val="0"/>
              <w:marRight w:val="0"/>
              <w:marTop w:val="0"/>
              <w:marBottom w:val="0"/>
              <w:divBdr>
                <w:top w:val="none" w:sz="0" w:space="0" w:color="auto"/>
                <w:left w:val="none" w:sz="0" w:space="0" w:color="auto"/>
                <w:bottom w:val="none" w:sz="0" w:space="0" w:color="auto"/>
                <w:right w:val="none" w:sz="0" w:space="0" w:color="auto"/>
              </w:divBdr>
            </w:div>
            <w:div w:id="559905248">
              <w:marLeft w:val="0"/>
              <w:marRight w:val="0"/>
              <w:marTop w:val="0"/>
              <w:marBottom w:val="0"/>
              <w:divBdr>
                <w:top w:val="none" w:sz="0" w:space="0" w:color="auto"/>
                <w:left w:val="none" w:sz="0" w:space="0" w:color="auto"/>
                <w:bottom w:val="none" w:sz="0" w:space="0" w:color="auto"/>
                <w:right w:val="none" w:sz="0" w:space="0" w:color="auto"/>
              </w:divBdr>
            </w:div>
            <w:div w:id="1154756211">
              <w:marLeft w:val="0"/>
              <w:marRight w:val="0"/>
              <w:marTop w:val="0"/>
              <w:marBottom w:val="0"/>
              <w:divBdr>
                <w:top w:val="none" w:sz="0" w:space="0" w:color="auto"/>
                <w:left w:val="none" w:sz="0" w:space="0" w:color="auto"/>
                <w:bottom w:val="none" w:sz="0" w:space="0" w:color="auto"/>
                <w:right w:val="none" w:sz="0" w:space="0" w:color="auto"/>
              </w:divBdr>
            </w:div>
            <w:div w:id="363602651">
              <w:marLeft w:val="0"/>
              <w:marRight w:val="0"/>
              <w:marTop w:val="0"/>
              <w:marBottom w:val="0"/>
              <w:divBdr>
                <w:top w:val="none" w:sz="0" w:space="0" w:color="auto"/>
                <w:left w:val="none" w:sz="0" w:space="0" w:color="auto"/>
                <w:bottom w:val="none" w:sz="0" w:space="0" w:color="auto"/>
                <w:right w:val="none" w:sz="0" w:space="0" w:color="auto"/>
              </w:divBdr>
            </w:div>
            <w:div w:id="1268466794">
              <w:marLeft w:val="0"/>
              <w:marRight w:val="0"/>
              <w:marTop w:val="0"/>
              <w:marBottom w:val="0"/>
              <w:divBdr>
                <w:top w:val="none" w:sz="0" w:space="0" w:color="auto"/>
                <w:left w:val="none" w:sz="0" w:space="0" w:color="auto"/>
                <w:bottom w:val="none" w:sz="0" w:space="0" w:color="auto"/>
                <w:right w:val="none" w:sz="0" w:space="0" w:color="auto"/>
              </w:divBdr>
            </w:div>
            <w:div w:id="1010185696">
              <w:marLeft w:val="0"/>
              <w:marRight w:val="0"/>
              <w:marTop w:val="0"/>
              <w:marBottom w:val="0"/>
              <w:divBdr>
                <w:top w:val="none" w:sz="0" w:space="0" w:color="auto"/>
                <w:left w:val="none" w:sz="0" w:space="0" w:color="auto"/>
                <w:bottom w:val="none" w:sz="0" w:space="0" w:color="auto"/>
                <w:right w:val="none" w:sz="0" w:space="0" w:color="auto"/>
              </w:divBdr>
            </w:div>
            <w:div w:id="1491408360">
              <w:marLeft w:val="0"/>
              <w:marRight w:val="0"/>
              <w:marTop w:val="0"/>
              <w:marBottom w:val="0"/>
              <w:divBdr>
                <w:top w:val="none" w:sz="0" w:space="0" w:color="auto"/>
                <w:left w:val="none" w:sz="0" w:space="0" w:color="auto"/>
                <w:bottom w:val="none" w:sz="0" w:space="0" w:color="auto"/>
                <w:right w:val="none" w:sz="0" w:space="0" w:color="auto"/>
              </w:divBdr>
            </w:div>
            <w:div w:id="60175042">
              <w:marLeft w:val="0"/>
              <w:marRight w:val="0"/>
              <w:marTop w:val="0"/>
              <w:marBottom w:val="0"/>
              <w:divBdr>
                <w:top w:val="none" w:sz="0" w:space="0" w:color="auto"/>
                <w:left w:val="none" w:sz="0" w:space="0" w:color="auto"/>
                <w:bottom w:val="none" w:sz="0" w:space="0" w:color="auto"/>
                <w:right w:val="none" w:sz="0" w:space="0" w:color="auto"/>
              </w:divBdr>
            </w:div>
            <w:div w:id="1599825313">
              <w:marLeft w:val="0"/>
              <w:marRight w:val="0"/>
              <w:marTop w:val="0"/>
              <w:marBottom w:val="0"/>
              <w:divBdr>
                <w:top w:val="none" w:sz="0" w:space="0" w:color="auto"/>
                <w:left w:val="none" w:sz="0" w:space="0" w:color="auto"/>
                <w:bottom w:val="none" w:sz="0" w:space="0" w:color="auto"/>
                <w:right w:val="none" w:sz="0" w:space="0" w:color="auto"/>
              </w:divBdr>
            </w:div>
            <w:div w:id="2110654841">
              <w:marLeft w:val="0"/>
              <w:marRight w:val="0"/>
              <w:marTop w:val="0"/>
              <w:marBottom w:val="0"/>
              <w:divBdr>
                <w:top w:val="none" w:sz="0" w:space="0" w:color="auto"/>
                <w:left w:val="none" w:sz="0" w:space="0" w:color="auto"/>
                <w:bottom w:val="none" w:sz="0" w:space="0" w:color="auto"/>
                <w:right w:val="none" w:sz="0" w:space="0" w:color="auto"/>
              </w:divBdr>
            </w:div>
            <w:div w:id="1603606963">
              <w:marLeft w:val="0"/>
              <w:marRight w:val="0"/>
              <w:marTop w:val="0"/>
              <w:marBottom w:val="0"/>
              <w:divBdr>
                <w:top w:val="none" w:sz="0" w:space="0" w:color="auto"/>
                <w:left w:val="none" w:sz="0" w:space="0" w:color="auto"/>
                <w:bottom w:val="none" w:sz="0" w:space="0" w:color="auto"/>
                <w:right w:val="none" w:sz="0" w:space="0" w:color="auto"/>
              </w:divBdr>
            </w:div>
            <w:div w:id="2058506781">
              <w:marLeft w:val="0"/>
              <w:marRight w:val="0"/>
              <w:marTop w:val="0"/>
              <w:marBottom w:val="0"/>
              <w:divBdr>
                <w:top w:val="none" w:sz="0" w:space="0" w:color="auto"/>
                <w:left w:val="none" w:sz="0" w:space="0" w:color="auto"/>
                <w:bottom w:val="none" w:sz="0" w:space="0" w:color="auto"/>
                <w:right w:val="none" w:sz="0" w:space="0" w:color="auto"/>
              </w:divBdr>
            </w:div>
            <w:div w:id="1394499975">
              <w:marLeft w:val="0"/>
              <w:marRight w:val="0"/>
              <w:marTop w:val="0"/>
              <w:marBottom w:val="0"/>
              <w:divBdr>
                <w:top w:val="none" w:sz="0" w:space="0" w:color="auto"/>
                <w:left w:val="none" w:sz="0" w:space="0" w:color="auto"/>
                <w:bottom w:val="none" w:sz="0" w:space="0" w:color="auto"/>
                <w:right w:val="none" w:sz="0" w:space="0" w:color="auto"/>
              </w:divBdr>
            </w:div>
            <w:div w:id="616985494">
              <w:marLeft w:val="0"/>
              <w:marRight w:val="0"/>
              <w:marTop w:val="0"/>
              <w:marBottom w:val="0"/>
              <w:divBdr>
                <w:top w:val="none" w:sz="0" w:space="0" w:color="auto"/>
                <w:left w:val="none" w:sz="0" w:space="0" w:color="auto"/>
                <w:bottom w:val="none" w:sz="0" w:space="0" w:color="auto"/>
                <w:right w:val="none" w:sz="0" w:space="0" w:color="auto"/>
              </w:divBdr>
            </w:div>
            <w:div w:id="1810630602">
              <w:marLeft w:val="0"/>
              <w:marRight w:val="0"/>
              <w:marTop w:val="0"/>
              <w:marBottom w:val="0"/>
              <w:divBdr>
                <w:top w:val="none" w:sz="0" w:space="0" w:color="auto"/>
                <w:left w:val="none" w:sz="0" w:space="0" w:color="auto"/>
                <w:bottom w:val="none" w:sz="0" w:space="0" w:color="auto"/>
                <w:right w:val="none" w:sz="0" w:space="0" w:color="auto"/>
              </w:divBdr>
            </w:div>
            <w:div w:id="1615673625">
              <w:marLeft w:val="0"/>
              <w:marRight w:val="0"/>
              <w:marTop w:val="0"/>
              <w:marBottom w:val="0"/>
              <w:divBdr>
                <w:top w:val="none" w:sz="0" w:space="0" w:color="auto"/>
                <w:left w:val="none" w:sz="0" w:space="0" w:color="auto"/>
                <w:bottom w:val="none" w:sz="0" w:space="0" w:color="auto"/>
                <w:right w:val="none" w:sz="0" w:space="0" w:color="auto"/>
              </w:divBdr>
            </w:div>
            <w:div w:id="161629019">
              <w:marLeft w:val="0"/>
              <w:marRight w:val="0"/>
              <w:marTop w:val="0"/>
              <w:marBottom w:val="0"/>
              <w:divBdr>
                <w:top w:val="none" w:sz="0" w:space="0" w:color="auto"/>
                <w:left w:val="none" w:sz="0" w:space="0" w:color="auto"/>
                <w:bottom w:val="none" w:sz="0" w:space="0" w:color="auto"/>
                <w:right w:val="none" w:sz="0" w:space="0" w:color="auto"/>
              </w:divBdr>
            </w:div>
            <w:div w:id="215242578">
              <w:marLeft w:val="0"/>
              <w:marRight w:val="0"/>
              <w:marTop w:val="0"/>
              <w:marBottom w:val="0"/>
              <w:divBdr>
                <w:top w:val="none" w:sz="0" w:space="0" w:color="auto"/>
                <w:left w:val="none" w:sz="0" w:space="0" w:color="auto"/>
                <w:bottom w:val="none" w:sz="0" w:space="0" w:color="auto"/>
                <w:right w:val="none" w:sz="0" w:space="0" w:color="auto"/>
              </w:divBdr>
            </w:div>
            <w:div w:id="316963458">
              <w:marLeft w:val="0"/>
              <w:marRight w:val="0"/>
              <w:marTop w:val="0"/>
              <w:marBottom w:val="0"/>
              <w:divBdr>
                <w:top w:val="none" w:sz="0" w:space="0" w:color="auto"/>
                <w:left w:val="none" w:sz="0" w:space="0" w:color="auto"/>
                <w:bottom w:val="none" w:sz="0" w:space="0" w:color="auto"/>
                <w:right w:val="none" w:sz="0" w:space="0" w:color="auto"/>
              </w:divBdr>
            </w:div>
            <w:div w:id="94793239">
              <w:marLeft w:val="0"/>
              <w:marRight w:val="0"/>
              <w:marTop w:val="0"/>
              <w:marBottom w:val="0"/>
              <w:divBdr>
                <w:top w:val="none" w:sz="0" w:space="0" w:color="auto"/>
                <w:left w:val="none" w:sz="0" w:space="0" w:color="auto"/>
                <w:bottom w:val="none" w:sz="0" w:space="0" w:color="auto"/>
                <w:right w:val="none" w:sz="0" w:space="0" w:color="auto"/>
              </w:divBdr>
            </w:div>
            <w:div w:id="595553370">
              <w:marLeft w:val="0"/>
              <w:marRight w:val="0"/>
              <w:marTop w:val="0"/>
              <w:marBottom w:val="0"/>
              <w:divBdr>
                <w:top w:val="none" w:sz="0" w:space="0" w:color="auto"/>
                <w:left w:val="none" w:sz="0" w:space="0" w:color="auto"/>
                <w:bottom w:val="none" w:sz="0" w:space="0" w:color="auto"/>
                <w:right w:val="none" w:sz="0" w:space="0" w:color="auto"/>
              </w:divBdr>
            </w:div>
            <w:div w:id="1642885897">
              <w:marLeft w:val="0"/>
              <w:marRight w:val="0"/>
              <w:marTop w:val="0"/>
              <w:marBottom w:val="0"/>
              <w:divBdr>
                <w:top w:val="none" w:sz="0" w:space="0" w:color="auto"/>
                <w:left w:val="none" w:sz="0" w:space="0" w:color="auto"/>
                <w:bottom w:val="none" w:sz="0" w:space="0" w:color="auto"/>
                <w:right w:val="none" w:sz="0" w:space="0" w:color="auto"/>
              </w:divBdr>
            </w:div>
            <w:div w:id="1217668837">
              <w:marLeft w:val="0"/>
              <w:marRight w:val="0"/>
              <w:marTop w:val="0"/>
              <w:marBottom w:val="0"/>
              <w:divBdr>
                <w:top w:val="none" w:sz="0" w:space="0" w:color="auto"/>
                <w:left w:val="none" w:sz="0" w:space="0" w:color="auto"/>
                <w:bottom w:val="none" w:sz="0" w:space="0" w:color="auto"/>
                <w:right w:val="none" w:sz="0" w:space="0" w:color="auto"/>
              </w:divBdr>
            </w:div>
            <w:div w:id="833837685">
              <w:marLeft w:val="0"/>
              <w:marRight w:val="0"/>
              <w:marTop w:val="0"/>
              <w:marBottom w:val="0"/>
              <w:divBdr>
                <w:top w:val="none" w:sz="0" w:space="0" w:color="auto"/>
                <w:left w:val="none" w:sz="0" w:space="0" w:color="auto"/>
                <w:bottom w:val="none" w:sz="0" w:space="0" w:color="auto"/>
                <w:right w:val="none" w:sz="0" w:space="0" w:color="auto"/>
              </w:divBdr>
            </w:div>
            <w:div w:id="1485463599">
              <w:marLeft w:val="0"/>
              <w:marRight w:val="0"/>
              <w:marTop w:val="0"/>
              <w:marBottom w:val="0"/>
              <w:divBdr>
                <w:top w:val="none" w:sz="0" w:space="0" w:color="auto"/>
                <w:left w:val="none" w:sz="0" w:space="0" w:color="auto"/>
                <w:bottom w:val="none" w:sz="0" w:space="0" w:color="auto"/>
                <w:right w:val="none" w:sz="0" w:space="0" w:color="auto"/>
              </w:divBdr>
            </w:div>
            <w:div w:id="381247577">
              <w:marLeft w:val="0"/>
              <w:marRight w:val="0"/>
              <w:marTop w:val="0"/>
              <w:marBottom w:val="0"/>
              <w:divBdr>
                <w:top w:val="none" w:sz="0" w:space="0" w:color="auto"/>
                <w:left w:val="none" w:sz="0" w:space="0" w:color="auto"/>
                <w:bottom w:val="none" w:sz="0" w:space="0" w:color="auto"/>
                <w:right w:val="none" w:sz="0" w:space="0" w:color="auto"/>
              </w:divBdr>
            </w:div>
            <w:div w:id="126873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553">
      <w:bodyDiv w:val="1"/>
      <w:marLeft w:val="0"/>
      <w:marRight w:val="0"/>
      <w:marTop w:val="0"/>
      <w:marBottom w:val="0"/>
      <w:divBdr>
        <w:top w:val="none" w:sz="0" w:space="0" w:color="auto"/>
        <w:left w:val="none" w:sz="0" w:space="0" w:color="auto"/>
        <w:bottom w:val="none" w:sz="0" w:space="0" w:color="auto"/>
        <w:right w:val="none" w:sz="0" w:space="0" w:color="auto"/>
      </w:divBdr>
      <w:divsChild>
        <w:div w:id="901988770">
          <w:marLeft w:val="0"/>
          <w:marRight w:val="0"/>
          <w:marTop w:val="0"/>
          <w:marBottom w:val="0"/>
          <w:divBdr>
            <w:top w:val="none" w:sz="0" w:space="0" w:color="auto"/>
            <w:left w:val="none" w:sz="0" w:space="0" w:color="auto"/>
            <w:bottom w:val="none" w:sz="0" w:space="0" w:color="auto"/>
            <w:right w:val="none" w:sz="0" w:space="0" w:color="auto"/>
          </w:divBdr>
          <w:divsChild>
            <w:div w:id="1568345125">
              <w:marLeft w:val="0"/>
              <w:marRight w:val="0"/>
              <w:marTop w:val="0"/>
              <w:marBottom w:val="0"/>
              <w:divBdr>
                <w:top w:val="none" w:sz="0" w:space="0" w:color="auto"/>
                <w:left w:val="none" w:sz="0" w:space="0" w:color="auto"/>
                <w:bottom w:val="none" w:sz="0" w:space="0" w:color="auto"/>
                <w:right w:val="none" w:sz="0" w:space="0" w:color="auto"/>
              </w:divBdr>
            </w:div>
            <w:div w:id="2136747974">
              <w:marLeft w:val="0"/>
              <w:marRight w:val="0"/>
              <w:marTop w:val="0"/>
              <w:marBottom w:val="0"/>
              <w:divBdr>
                <w:top w:val="none" w:sz="0" w:space="0" w:color="auto"/>
                <w:left w:val="none" w:sz="0" w:space="0" w:color="auto"/>
                <w:bottom w:val="none" w:sz="0" w:space="0" w:color="auto"/>
                <w:right w:val="none" w:sz="0" w:space="0" w:color="auto"/>
              </w:divBdr>
            </w:div>
            <w:div w:id="1459959107">
              <w:marLeft w:val="0"/>
              <w:marRight w:val="0"/>
              <w:marTop w:val="0"/>
              <w:marBottom w:val="0"/>
              <w:divBdr>
                <w:top w:val="none" w:sz="0" w:space="0" w:color="auto"/>
                <w:left w:val="none" w:sz="0" w:space="0" w:color="auto"/>
                <w:bottom w:val="none" w:sz="0" w:space="0" w:color="auto"/>
                <w:right w:val="none" w:sz="0" w:space="0" w:color="auto"/>
              </w:divBdr>
            </w:div>
            <w:div w:id="1437945362">
              <w:marLeft w:val="0"/>
              <w:marRight w:val="0"/>
              <w:marTop w:val="0"/>
              <w:marBottom w:val="0"/>
              <w:divBdr>
                <w:top w:val="none" w:sz="0" w:space="0" w:color="auto"/>
                <w:left w:val="none" w:sz="0" w:space="0" w:color="auto"/>
                <w:bottom w:val="none" w:sz="0" w:space="0" w:color="auto"/>
                <w:right w:val="none" w:sz="0" w:space="0" w:color="auto"/>
              </w:divBdr>
            </w:div>
            <w:div w:id="8077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169">
      <w:bodyDiv w:val="1"/>
      <w:marLeft w:val="0"/>
      <w:marRight w:val="0"/>
      <w:marTop w:val="0"/>
      <w:marBottom w:val="0"/>
      <w:divBdr>
        <w:top w:val="none" w:sz="0" w:space="0" w:color="auto"/>
        <w:left w:val="none" w:sz="0" w:space="0" w:color="auto"/>
        <w:bottom w:val="none" w:sz="0" w:space="0" w:color="auto"/>
        <w:right w:val="none" w:sz="0" w:space="0" w:color="auto"/>
      </w:divBdr>
      <w:divsChild>
        <w:div w:id="1249772047">
          <w:marLeft w:val="0"/>
          <w:marRight w:val="0"/>
          <w:marTop w:val="0"/>
          <w:marBottom w:val="0"/>
          <w:divBdr>
            <w:top w:val="none" w:sz="0" w:space="0" w:color="auto"/>
            <w:left w:val="none" w:sz="0" w:space="0" w:color="auto"/>
            <w:bottom w:val="none" w:sz="0" w:space="0" w:color="auto"/>
            <w:right w:val="none" w:sz="0" w:space="0" w:color="auto"/>
          </w:divBdr>
          <w:divsChild>
            <w:div w:id="648939580">
              <w:marLeft w:val="0"/>
              <w:marRight w:val="0"/>
              <w:marTop w:val="0"/>
              <w:marBottom w:val="0"/>
              <w:divBdr>
                <w:top w:val="none" w:sz="0" w:space="0" w:color="auto"/>
                <w:left w:val="none" w:sz="0" w:space="0" w:color="auto"/>
                <w:bottom w:val="none" w:sz="0" w:space="0" w:color="auto"/>
                <w:right w:val="none" w:sz="0" w:space="0" w:color="auto"/>
              </w:divBdr>
            </w:div>
            <w:div w:id="2107143381">
              <w:marLeft w:val="0"/>
              <w:marRight w:val="0"/>
              <w:marTop w:val="0"/>
              <w:marBottom w:val="0"/>
              <w:divBdr>
                <w:top w:val="none" w:sz="0" w:space="0" w:color="auto"/>
                <w:left w:val="none" w:sz="0" w:space="0" w:color="auto"/>
                <w:bottom w:val="none" w:sz="0" w:space="0" w:color="auto"/>
                <w:right w:val="none" w:sz="0" w:space="0" w:color="auto"/>
              </w:divBdr>
            </w:div>
            <w:div w:id="1112093591">
              <w:marLeft w:val="0"/>
              <w:marRight w:val="0"/>
              <w:marTop w:val="0"/>
              <w:marBottom w:val="0"/>
              <w:divBdr>
                <w:top w:val="none" w:sz="0" w:space="0" w:color="auto"/>
                <w:left w:val="none" w:sz="0" w:space="0" w:color="auto"/>
                <w:bottom w:val="none" w:sz="0" w:space="0" w:color="auto"/>
                <w:right w:val="none" w:sz="0" w:space="0" w:color="auto"/>
              </w:divBdr>
            </w:div>
            <w:div w:id="890381080">
              <w:marLeft w:val="0"/>
              <w:marRight w:val="0"/>
              <w:marTop w:val="0"/>
              <w:marBottom w:val="0"/>
              <w:divBdr>
                <w:top w:val="none" w:sz="0" w:space="0" w:color="auto"/>
                <w:left w:val="none" w:sz="0" w:space="0" w:color="auto"/>
                <w:bottom w:val="none" w:sz="0" w:space="0" w:color="auto"/>
                <w:right w:val="none" w:sz="0" w:space="0" w:color="auto"/>
              </w:divBdr>
            </w:div>
            <w:div w:id="1817457243">
              <w:marLeft w:val="0"/>
              <w:marRight w:val="0"/>
              <w:marTop w:val="0"/>
              <w:marBottom w:val="0"/>
              <w:divBdr>
                <w:top w:val="none" w:sz="0" w:space="0" w:color="auto"/>
                <w:left w:val="none" w:sz="0" w:space="0" w:color="auto"/>
                <w:bottom w:val="none" w:sz="0" w:space="0" w:color="auto"/>
                <w:right w:val="none" w:sz="0" w:space="0" w:color="auto"/>
              </w:divBdr>
            </w:div>
            <w:div w:id="1406075072">
              <w:marLeft w:val="0"/>
              <w:marRight w:val="0"/>
              <w:marTop w:val="0"/>
              <w:marBottom w:val="0"/>
              <w:divBdr>
                <w:top w:val="none" w:sz="0" w:space="0" w:color="auto"/>
                <w:left w:val="none" w:sz="0" w:space="0" w:color="auto"/>
                <w:bottom w:val="none" w:sz="0" w:space="0" w:color="auto"/>
                <w:right w:val="none" w:sz="0" w:space="0" w:color="auto"/>
              </w:divBdr>
            </w:div>
            <w:div w:id="1156532661">
              <w:marLeft w:val="0"/>
              <w:marRight w:val="0"/>
              <w:marTop w:val="0"/>
              <w:marBottom w:val="0"/>
              <w:divBdr>
                <w:top w:val="none" w:sz="0" w:space="0" w:color="auto"/>
                <w:left w:val="none" w:sz="0" w:space="0" w:color="auto"/>
                <w:bottom w:val="none" w:sz="0" w:space="0" w:color="auto"/>
                <w:right w:val="none" w:sz="0" w:space="0" w:color="auto"/>
              </w:divBdr>
            </w:div>
            <w:div w:id="1058474140">
              <w:marLeft w:val="0"/>
              <w:marRight w:val="0"/>
              <w:marTop w:val="0"/>
              <w:marBottom w:val="0"/>
              <w:divBdr>
                <w:top w:val="none" w:sz="0" w:space="0" w:color="auto"/>
                <w:left w:val="none" w:sz="0" w:space="0" w:color="auto"/>
                <w:bottom w:val="none" w:sz="0" w:space="0" w:color="auto"/>
                <w:right w:val="none" w:sz="0" w:space="0" w:color="auto"/>
              </w:divBdr>
            </w:div>
            <w:div w:id="1676954708">
              <w:marLeft w:val="0"/>
              <w:marRight w:val="0"/>
              <w:marTop w:val="0"/>
              <w:marBottom w:val="0"/>
              <w:divBdr>
                <w:top w:val="none" w:sz="0" w:space="0" w:color="auto"/>
                <w:left w:val="none" w:sz="0" w:space="0" w:color="auto"/>
                <w:bottom w:val="none" w:sz="0" w:space="0" w:color="auto"/>
                <w:right w:val="none" w:sz="0" w:space="0" w:color="auto"/>
              </w:divBdr>
            </w:div>
            <w:div w:id="1482040837">
              <w:marLeft w:val="0"/>
              <w:marRight w:val="0"/>
              <w:marTop w:val="0"/>
              <w:marBottom w:val="0"/>
              <w:divBdr>
                <w:top w:val="none" w:sz="0" w:space="0" w:color="auto"/>
                <w:left w:val="none" w:sz="0" w:space="0" w:color="auto"/>
                <w:bottom w:val="none" w:sz="0" w:space="0" w:color="auto"/>
                <w:right w:val="none" w:sz="0" w:space="0" w:color="auto"/>
              </w:divBdr>
            </w:div>
            <w:div w:id="699473394">
              <w:marLeft w:val="0"/>
              <w:marRight w:val="0"/>
              <w:marTop w:val="0"/>
              <w:marBottom w:val="0"/>
              <w:divBdr>
                <w:top w:val="none" w:sz="0" w:space="0" w:color="auto"/>
                <w:left w:val="none" w:sz="0" w:space="0" w:color="auto"/>
                <w:bottom w:val="none" w:sz="0" w:space="0" w:color="auto"/>
                <w:right w:val="none" w:sz="0" w:space="0" w:color="auto"/>
              </w:divBdr>
            </w:div>
            <w:div w:id="1256013378">
              <w:marLeft w:val="0"/>
              <w:marRight w:val="0"/>
              <w:marTop w:val="0"/>
              <w:marBottom w:val="0"/>
              <w:divBdr>
                <w:top w:val="none" w:sz="0" w:space="0" w:color="auto"/>
                <w:left w:val="none" w:sz="0" w:space="0" w:color="auto"/>
                <w:bottom w:val="none" w:sz="0" w:space="0" w:color="auto"/>
                <w:right w:val="none" w:sz="0" w:space="0" w:color="auto"/>
              </w:divBdr>
            </w:div>
            <w:div w:id="297878325">
              <w:marLeft w:val="0"/>
              <w:marRight w:val="0"/>
              <w:marTop w:val="0"/>
              <w:marBottom w:val="0"/>
              <w:divBdr>
                <w:top w:val="none" w:sz="0" w:space="0" w:color="auto"/>
                <w:left w:val="none" w:sz="0" w:space="0" w:color="auto"/>
                <w:bottom w:val="none" w:sz="0" w:space="0" w:color="auto"/>
                <w:right w:val="none" w:sz="0" w:space="0" w:color="auto"/>
              </w:divBdr>
            </w:div>
            <w:div w:id="1677805123">
              <w:marLeft w:val="0"/>
              <w:marRight w:val="0"/>
              <w:marTop w:val="0"/>
              <w:marBottom w:val="0"/>
              <w:divBdr>
                <w:top w:val="none" w:sz="0" w:space="0" w:color="auto"/>
                <w:left w:val="none" w:sz="0" w:space="0" w:color="auto"/>
                <w:bottom w:val="none" w:sz="0" w:space="0" w:color="auto"/>
                <w:right w:val="none" w:sz="0" w:space="0" w:color="auto"/>
              </w:divBdr>
            </w:div>
            <w:div w:id="59528046">
              <w:marLeft w:val="0"/>
              <w:marRight w:val="0"/>
              <w:marTop w:val="0"/>
              <w:marBottom w:val="0"/>
              <w:divBdr>
                <w:top w:val="none" w:sz="0" w:space="0" w:color="auto"/>
                <w:left w:val="none" w:sz="0" w:space="0" w:color="auto"/>
                <w:bottom w:val="none" w:sz="0" w:space="0" w:color="auto"/>
                <w:right w:val="none" w:sz="0" w:space="0" w:color="auto"/>
              </w:divBdr>
            </w:div>
            <w:div w:id="1292514839">
              <w:marLeft w:val="0"/>
              <w:marRight w:val="0"/>
              <w:marTop w:val="0"/>
              <w:marBottom w:val="0"/>
              <w:divBdr>
                <w:top w:val="none" w:sz="0" w:space="0" w:color="auto"/>
                <w:left w:val="none" w:sz="0" w:space="0" w:color="auto"/>
                <w:bottom w:val="none" w:sz="0" w:space="0" w:color="auto"/>
                <w:right w:val="none" w:sz="0" w:space="0" w:color="auto"/>
              </w:divBdr>
            </w:div>
            <w:div w:id="590435985">
              <w:marLeft w:val="0"/>
              <w:marRight w:val="0"/>
              <w:marTop w:val="0"/>
              <w:marBottom w:val="0"/>
              <w:divBdr>
                <w:top w:val="none" w:sz="0" w:space="0" w:color="auto"/>
                <w:left w:val="none" w:sz="0" w:space="0" w:color="auto"/>
                <w:bottom w:val="none" w:sz="0" w:space="0" w:color="auto"/>
                <w:right w:val="none" w:sz="0" w:space="0" w:color="auto"/>
              </w:divBdr>
            </w:div>
            <w:div w:id="166402743">
              <w:marLeft w:val="0"/>
              <w:marRight w:val="0"/>
              <w:marTop w:val="0"/>
              <w:marBottom w:val="0"/>
              <w:divBdr>
                <w:top w:val="none" w:sz="0" w:space="0" w:color="auto"/>
                <w:left w:val="none" w:sz="0" w:space="0" w:color="auto"/>
                <w:bottom w:val="none" w:sz="0" w:space="0" w:color="auto"/>
                <w:right w:val="none" w:sz="0" w:space="0" w:color="auto"/>
              </w:divBdr>
            </w:div>
            <w:div w:id="1758288116">
              <w:marLeft w:val="0"/>
              <w:marRight w:val="0"/>
              <w:marTop w:val="0"/>
              <w:marBottom w:val="0"/>
              <w:divBdr>
                <w:top w:val="none" w:sz="0" w:space="0" w:color="auto"/>
                <w:left w:val="none" w:sz="0" w:space="0" w:color="auto"/>
                <w:bottom w:val="none" w:sz="0" w:space="0" w:color="auto"/>
                <w:right w:val="none" w:sz="0" w:space="0" w:color="auto"/>
              </w:divBdr>
            </w:div>
            <w:div w:id="703090950">
              <w:marLeft w:val="0"/>
              <w:marRight w:val="0"/>
              <w:marTop w:val="0"/>
              <w:marBottom w:val="0"/>
              <w:divBdr>
                <w:top w:val="none" w:sz="0" w:space="0" w:color="auto"/>
                <w:left w:val="none" w:sz="0" w:space="0" w:color="auto"/>
                <w:bottom w:val="none" w:sz="0" w:space="0" w:color="auto"/>
                <w:right w:val="none" w:sz="0" w:space="0" w:color="auto"/>
              </w:divBdr>
            </w:div>
            <w:div w:id="93328801">
              <w:marLeft w:val="0"/>
              <w:marRight w:val="0"/>
              <w:marTop w:val="0"/>
              <w:marBottom w:val="0"/>
              <w:divBdr>
                <w:top w:val="none" w:sz="0" w:space="0" w:color="auto"/>
                <w:left w:val="none" w:sz="0" w:space="0" w:color="auto"/>
                <w:bottom w:val="none" w:sz="0" w:space="0" w:color="auto"/>
                <w:right w:val="none" w:sz="0" w:space="0" w:color="auto"/>
              </w:divBdr>
            </w:div>
            <w:div w:id="133438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431">
      <w:bodyDiv w:val="1"/>
      <w:marLeft w:val="0"/>
      <w:marRight w:val="0"/>
      <w:marTop w:val="0"/>
      <w:marBottom w:val="0"/>
      <w:divBdr>
        <w:top w:val="none" w:sz="0" w:space="0" w:color="auto"/>
        <w:left w:val="none" w:sz="0" w:space="0" w:color="auto"/>
        <w:bottom w:val="none" w:sz="0" w:space="0" w:color="auto"/>
        <w:right w:val="none" w:sz="0" w:space="0" w:color="auto"/>
      </w:divBdr>
      <w:divsChild>
        <w:div w:id="1358199183">
          <w:marLeft w:val="0"/>
          <w:marRight w:val="0"/>
          <w:marTop w:val="0"/>
          <w:marBottom w:val="0"/>
          <w:divBdr>
            <w:top w:val="none" w:sz="0" w:space="0" w:color="auto"/>
            <w:left w:val="none" w:sz="0" w:space="0" w:color="auto"/>
            <w:bottom w:val="none" w:sz="0" w:space="0" w:color="auto"/>
            <w:right w:val="none" w:sz="0" w:space="0" w:color="auto"/>
          </w:divBdr>
          <w:divsChild>
            <w:div w:id="1335646045">
              <w:marLeft w:val="0"/>
              <w:marRight w:val="0"/>
              <w:marTop w:val="0"/>
              <w:marBottom w:val="0"/>
              <w:divBdr>
                <w:top w:val="none" w:sz="0" w:space="0" w:color="auto"/>
                <w:left w:val="none" w:sz="0" w:space="0" w:color="auto"/>
                <w:bottom w:val="none" w:sz="0" w:space="0" w:color="auto"/>
                <w:right w:val="none" w:sz="0" w:space="0" w:color="auto"/>
              </w:divBdr>
            </w:div>
            <w:div w:id="934048212">
              <w:marLeft w:val="0"/>
              <w:marRight w:val="0"/>
              <w:marTop w:val="0"/>
              <w:marBottom w:val="0"/>
              <w:divBdr>
                <w:top w:val="none" w:sz="0" w:space="0" w:color="auto"/>
                <w:left w:val="none" w:sz="0" w:space="0" w:color="auto"/>
                <w:bottom w:val="none" w:sz="0" w:space="0" w:color="auto"/>
                <w:right w:val="none" w:sz="0" w:space="0" w:color="auto"/>
              </w:divBdr>
            </w:div>
            <w:div w:id="2077701103">
              <w:marLeft w:val="0"/>
              <w:marRight w:val="0"/>
              <w:marTop w:val="0"/>
              <w:marBottom w:val="0"/>
              <w:divBdr>
                <w:top w:val="none" w:sz="0" w:space="0" w:color="auto"/>
                <w:left w:val="none" w:sz="0" w:space="0" w:color="auto"/>
                <w:bottom w:val="none" w:sz="0" w:space="0" w:color="auto"/>
                <w:right w:val="none" w:sz="0" w:space="0" w:color="auto"/>
              </w:divBdr>
            </w:div>
            <w:div w:id="1949122167">
              <w:marLeft w:val="0"/>
              <w:marRight w:val="0"/>
              <w:marTop w:val="0"/>
              <w:marBottom w:val="0"/>
              <w:divBdr>
                <w:top w:val="none" w:sz="0" w:space="0" w:color="auto"/>
                <w:left w:val="none" w:sz="0" w:space="0" w:color="auto"/>
                <w:bottom w:val="none" w:sz="0" w:space="0" w:color="auto"/>
                <w:right w:val="none" w:sz="0" w:space="0" w:color="auto"/>
              </w:divBdr>
            </w:div>
            <w:div w:id="1938710919">
              <w:marLeft w:val="0"/>
              <w:marRight w:val="0"/>
              <w:marTop w:val="0"/>
              <w:marBottom w:val="0"/>
              <w:divBdr>
                <w:top w:val="none" w:sz="0" w:space="0" w:color="auto"/>
                <w:left w:val="none" w:sz="0" w:space="0" w:color="auto"/>
                <w:bottom w:val="none" w:sz="0" w:space="0" w:color="auto"/>
                <w:right w:val="none" w:sz="0" w:space="0" w:color="auto"/>
              </w:divBdr>
            </w:div>
            <w:div w:id="541092231">
              <w:marLeft w:val="0"/>
              <w:marRight w:val="0"/>
              <w:marTop w:val="0"/>
              <w:marBottom w:val="0"/>
              <w:divBdr>
                <w:top w:val="none" w:sz="0" w:space="0" w:color="auto"/>
                <w:left w:val="none" w:sz="0" w:space="0" w:color="auto"/>
                <w:bottom w:val="none" w:sz="0" w:space="0" w:color="auto"/>
                <w:right w:val="none" w:sz="0" w:space="0" w:color="auto"/>
              </w:divBdr>
            </w:div>
            <w:div w:id="185143344">
              <w:marLeft w:val="0"/>
              <w:marRight w:val="0"/>
              <w:marTop w:val="0"/>
              <w:marBottom w:val="0"/>
              <w:divBdr>
                <w:top w:val="none" w:sz="0" w:space="0" w:color="auto"/>
                <w:left w:val="none" w:sz="0" w:space="0" w:color="auto"/>
                <w:bottom w:val="none" w:sz="0" w:space="0" w:color="auto"/>
                <w:right w:val="none" w:sz="0" w:space="0" w:color="auto"/>
              </w:divBdr>
            </w:div>
            <w:div w:id="12877627">
              <w:marLeft w:val="0"/>
              <w:marRight w:val="0"/>
              <w:marTop w:val="0"/>
              <w:marBottom w:val="0"/>
              <w:divBdr>
                <w:top w:val="none" w:sz="0" w:space="0" w:color="auto"/>
                <w:left w:val="none" w:sz="0" w:space="0" w:color="auto"/>
                <w:bottom w:val="none" w:sz="0" w:space="0" w:color="auto"/>
                <w:right w:val="none" w:sz="0" w:space="0" w:color="auto"/>
              </w:divBdr>
            </w:div>
            <w:div w:id="539166421">
              <w:marLeft w:val="0"/>
              <w:marRight w:val="0"/>
              <w:marTop w:val="0"/>
              <w:marBottom w:val="0"/>
              <w:divBdr>
                <w:top w:val="none" w:sz="0" w:space="0" w:color="auto"/>
                <w:left w:val="none" w:sz="0" w:space="0" w:color="auto"/>
                <w:bottom w:val="none" w:sz="0" w:space="0" w:color="auto"/>
                <w:right w:val="none" w:sz="0" w:space="0" w:color="auto"/>
              </w:divBdr>
            </w:div>
            <w:div w:id="577903720">
              <w:marLeft w:val="0"/>
              <w:marRight w:val="0"/>
              <w:marTop w:val="0"/>
              <w:marBottom w:val="0"/>
              <w:divBdr>
                <w:top w:val="none" w:sz="0" w:space="0" w:color="auto"/>
                <w:left w:val="none" w:sz="0" w:space="0" w:color="auto"/>
                <w:bottom w:val="none" w:sz="0" w:space="0" w:color="auto"/>
                <w:right w:val="none" w:sz="0" w:space="0" w:color="auto"/>
              </w:divBdr>
            </w:div>
            <w:div w:id="1179738466">
              <w:marLeft w:val="0"/>
              <w:marRight w:val="0"/>
              <w:marTop w:val="0"/>
              <w:marBottom w:val="0"/>
              <w:divBdr>
                <w:top w:val="none" w:sz="0" w:space="0" w:color="auto"/>
                <w:left w:val="none" w:sz="0" w:space="0" w:color="auto"/>
                <w:bottom w:val="none" w:sz="0" w:space="0" w:color="auto"/>
                <w:right w:val="none" w:sz="0" w:space="0" w:color="auto"/>
              </w:divBdr>
            </w:div>
            <w:div w:id="607541205">
              <w:marLeft w:val="0"/>
              <w:marRight w:val="0"/>
              <w:marTop w:val="0"/>
              <w:marBottom w:val="0"/>
              <w:divBdr>
                <w:top w:val="none" w:sz="0" w:space="0" w:color="auto"/>
                <w:left w:val="none" w:sz="0" w:space="0" w:color="auto"/>
                <w:bottom w:val="none" w:sz="0" w:space="0" w:color="auto"/>
                <w:right w:val="none" w:sz="0" w:space="0" w:color="auto"/>
              </w:divBdr>
            </w:div>
            <w:div w:id="376707880">
              <w:marLeft w:val="0"/>
              <w:marRight w:val="0"/>
              <w:marTop w:val="0"/>
              <w:marBottom w:val="0"/>
              <w:divBdr>
                <w:top w:val="none" w:sz="0" w:space="0" w:color="auto"/>
                <w:left w:val="none" w:sz="0" w:space="0" w:color="auto"/>
                <w:bottom w:val="none" w:sz="0" w:space="0" w:color="auto"/>
                <w:right w:val="none" w:sz="0" w:space="0" w:color="auto"/>
              </w:divBdr>
            </w:div>
            <w:div w:id="1494950353">
              <w:marLeft w:val="0"/>
              <w:marRight w:val="0"/>
              <w:marTop w:val="0"/>
              <w:marBottom w:val="0"/>
              <w:divBdr>
                <w:top w:val="none" w:sz="0" w:space="0" w:color="auto"/>
                <w:left w:val="none" w:sz="0" w:space="0" w:color="auto"/>
                <w:bottom w:val="none" w:sz="0" w:space="0" w:color="auto"/>
                <w:right w:val="none" w:sz="0" w:space="0" w:color="auto"/>
              </w:divBdr>
            </w:div>
            <w:div w:id="1406997645">
              <w:marLeft w:val="0"/>
              <w:marRight w:val="0"/>
              <w:marTop w:val="0"/>
              <w:marBottom w:val="0"/>
              <w:divBdr>
                <w:top w:val="none" w:sz="0" w:space="0" w:color="auto"/>
                <w:left w:val="none" w:sz="0" w:space="0" w:color="auto"/>
                <w:bottom w:val="none" w:sz="0" w:space="0" w:color="auto"/>
                <w:right w:val="none" w:sz="0" w:space="0" w:color="auto"/>
              </w:divBdr>
            </w:div>
            <w:div w:id="3436293">
              <w:marLeft w:val="0"/>
              <w:marRight w:val="0"/>
              <w:marTop w:val="0"/>
              <w:marBottom w:val="0"/>
              <w:divBdr>
                <w:top w:val="none" w:sz="0" w:space="0" w:color="auto"/>
                <w:left w:val="none" w:sz="0" w:space="0" w:color="auto"/>
                <w:bottom w:val="none" w:sz="0" w:space="0" w:color="auto"/>
                <w:right w:val="none" w:sz="0" w:space="0" w:color="auto"/>
              </w:divBdr>
            </w:div>
            <w:div w:id="703411981">
              <w:marLeft w:val="0"/>
              <w:marRight w:val="0"/>
              <w:marTop w:val="0"/>
              <w:marBottom w:val="0"/>
              <w:divBdr>
                <w:top w:val="none" w:sz="0" w:space="0" w:color="auto"/>
                <w:left w:val="none" w:sz="0" w:space="0" w:color="auto"/>
                <w:bottom w:val="none" w:sz="0" w:space="0" w:color="auto"/>
                <w:right w:val="none" w:sz="0" w:space="0" w:color="auto"/>
              </w:divBdr>
            </w:div>
            <w:div w:id="329479715">
              <w:marLeft w:val="0"/>
              <w:marRight w:val="0"/>
              <w:marTop w:val="0"/>
              <w:marBottom w:val="0"/>
              <w:divBdr>
                <w:top w:val="none" w:sz="0" w:space="0" w:color="auto"/>
                <w:left w:val="none" w:sz="0" w:space="0" w:color="auto"/>
                <w:bottom w:val="none" w:sz="0" w:space="0" w:color="auto"/>
                <w:right w:val="none" w:sz="0" w:space="0" w:color="auto"/>
              </w:divBdr>
            </w:div>
            <w:div w:id="1215968512">
              <w:marLeft w:val="0"/>
              <w:marRight w:val="0"/>
              <w:marTop w:val="0"/>
              <w:marBottom w:val="0"/>
              <w:divBdr>
                <w:top w:val="none" w:sz="0" w:space="0" w:color="auto"/>
                <w:left w:val="none" w:sz="0" w:space="0" w:color="auto"/>
                <w:bottom w:val="none" w:sz="0" w:space="0" w:color="auto"/>
                <w:right w:val="none" w:sz="0" w:space="0" w:color="auto"/>
              </w:divBdr>
            </w:div>
            <w:div w:id="1420132322">
              <w:marLeft w:val="0"/>
              <w:marRight w:val="0"/>
              <w:marTop w:val="0"/>
              <w:marBottom w:val="0"/>
              <w:divBdr>
                <w:top w:val="none" w:sz="0" w:space="0" w:color="auto"/>
                <w:left w:val="none" w:sz="0" w:space="0" w:color="auto"/>
                <w:bottom w:val="none" w:sz="0" w:space="0" w:color="auto"/>
                <w:right w:val="none" w:sz="0" w:space="0" w:color="auto"/>
              </w:divBdr>
            </w:div>
            <w:div w:id="1099907001">
              <w:marLeft w:val="0"/>
              <w:marRight w:val="0"/>
              <w:marTop w:val="0"/>
              <w:marBottom w:val="0"/>
              <w:divBdr>
                <w:top w:val="none" w:sz="0" w:space="0" w:color="auto"/>
                <w:left w:val="none" w:sz="0" w:space="0" w:color="auto"/>
                <w:bottom w:val="none" w:sz="0" w:space="0" w:color="auto"/>
                <w:right w:val="none" w:sz="0" w:space="0" w:color="auto"/>
              </w:divBdr>
            </w:div>
            <w:div w:id="733625896">
              <w:marLeft w:val="0"/>
              <w:marRight w:val="0"/>
              <w:marTop w:val="0"/>
              <w:marBottom w:val="0"/>
              <w:divBdr>
                <w:top w:val="none" w:sz="0" w:space="0" w:color="auto"/>
                <w:left w:val="none" w:sz="0" w:space="0" w:color="auto"/>
                <w:bottom w:val="none" w:sz="0" w:space="0" w:color="auto"/>
                <w:right w:val="none" w:sz="0" w:space="0" w:color="auto"/>
              </w:divBdr>
            </w:div>
            <w:div w:id="679284112">
              <w:marLeft w:val="0"/>
              <w:marRight w:val="0"/>
              <w:marTop w:val="0"/>
              <w:marBottom w:val="0"/>
              <w:divBdr>
                <w:top w:val="none" w:sz="0" w:space="0" w:color="auto"/>
                <w:left w:val="none" w:sz="0" w:space="0" w:color="auto"/>
                <w:bottom w:val="none" w:sz="0" w:space="0" w:color="auto"/>
                <w:right w:val="none" w:sz="0" w:space="0" w:color="auto"/>
              </w:divBdr>
            </w:div>
            <w:div w:id="1814832218">
              <w:marLeft w:val="0"/>
              <w:marRight w:val="0"/>
              <w:marTop w:val="0"/>
              <w:marBottom w:val="0"/>
              <w:divBdr>
                <w:top w:val="none" w:sz="0" w:space="0" w:color="auto"/>
                <w:left w:val="none" w:sz="0" w:space="0" w:color="auto"/>
                <w:bottom w:val="none" w:sz="0" w:space="0" w:color="auto"/>
                <w:right w:val="none" w:sz="0" w:space="0" w:color="auto"/>
              </w:divBdr>
            </w:div>
            <w:div w:id="729815307">
              <w:marLeft w:val="0"/>
              <w:marRight w:val="0"/>
              <w:marTop w:val="0"/>
              <w:marBottom w:val="0"/>
              <w:divBdr>
                <w:top w:val="none" w:sz="0" w:space="0" w:color="auto"/>
                <w:left w:val="none" w:sz="0" w:space="0" w:color="auto"/>
                <w:bottom w:val="none" w:sz="0" w:space="0" w:color="auto"/>
                <w:right w:val="none" w:sz="0" w:space="0" w:color="auto"/>
              </w:divBdr>
            </w:div>
            <w:div w:id="1069617139">
              <w:marLeft w:val="0"/>
              <w:marRight w:val="0"/>
              <w:marTop w:val="0"/>
              <w:marBottom w:val="0"/>
              <w:divBdr>
                <w:top w:val="none" w:sz="0" w:space="0" w:color="auto"/>
                <w:left w:val="none" w:sz="0" w:space="0" w:color="auto"/>
                <w:bottom w:val="none" w:sz="0" w:space="0" w:color="auto"/>
                <w:right w:val="none" w:sz="0" w:space="0" w:color="auto"/>
              </w:divBdr>
            </w:div>
            <w:div w:id="1483425514">
              <w:marLeft w:val="0"/>
              <w:marRight w:val="0"/>
              <w:marTop w:val="0"/>
              <w:marBottom w:val="0"/>
              <w:divBdr>
                <w:top w:val="none" w:sz="0" w:space="0" w:color="auto"/>
                <w:left w:val="none" w:sz="0" w:space="0" w:color="auto"/>
                <w:bottom w:val="none" w:sz="0" w:space="0" w:color="auto"/>
                <w:right w:val="none" w:sz="0" w:space="0" w:color="auto"/>
              </w:divBdr>
            </w:div>
            <w:div w:id="491484654">
              <w:marLeft w:val="0"/>
              <w:marRight w:val="0"/>
              <w:marTop w:val="0"/>
              <w:marBottom w:val="0"/>
              <w:divBdr>
                <w:top w:val="none" w:sz="0" w:space="0" w:color="auto"/>
                <w:left w:val="none" w:sz="0" w:space="0" w:color="auto"/>
                <w:bottom w:val="none" w:sz="0" w:space="0" w:color="auto"/>
                <w:right w:val="none" w:sz="0" w:space="0" w:color="auto"/>
              </w:divBdr>
            </w:div>
            <w:div w:id="1221864346">
              <w:marLeft w:val="0"/>
              <w:marRight w:val="0"/>
              <w:marTop w:val="0"/>
              <w:marBottom w:val="0"/>
              <w:divBdr>
                <w:top w:val="none" w:sz="0" w:space="0" w:color="auto"/>
                <w:left w:val="none" w:sz="0" w:space="0" w:color="auto"/>
                <w:bottom w:val="none" w:sz="0" w:space="0" w:color="auto"/>
                <w:right w:val="none" w:sz="0" w:space="0" w:color="auto"/>
              </w:divBdr>
            </w:div>
            <w:div w:id="1147093477">
              <w:marLeft w:val="0"/>
              <w:marRight w:val="0"/>
              <w:marTop w:val="0"/>
              <w:marBottom w:val="0"/>
              <w:divBdr>
                <w:top w:val="none" w:sz="0" w:space="0" w:color="auto"/>
                <w:left w:val="none" w:sz="0" w:space="0" w:color="auto"/>
                <w:bottom w:val="none" w:sz="0" w:space="0" w:color="auto"/>
                <w:right w:val="none" w:sz="0" w:space="0" w:color="auto"/>
              </w:divBdr>
            </w:div>
            <w:div w:id="409812522">
              <w:marLeft w:val="0"/>
              <w:marRight w:val="0"/>
              <w:marTop w:val="0"/>
              <w:marBottom w:val="0"/>
              <w:divBdr>
                <w:top w:val="none" w:sz="0" w:space="0" w:color="auto"/>
                <w:left w:val="none" w:sz="0" w:space="0" w:color="auto"/>
                <w:bottom w:val="none" w:sz="0" w:space="0" w:color="auto"/>
                <w:right w:val="none" w:sz="0" w:space="0" w:color="auto"/>
              </w:divBdr>
            </w:div>
            <w:div w:id="1705134048">
              <w:marLeft w:val="0"/>
              <w:marRight w:val="0"/>
              <w:marTop w:val="0"/>
              <w:marBottom w:val="0"/>
              <w:divBdr>
                <w:top w:val="none" w:sz="0" w:space="0" w:color="auto"/>
                <w:left w:val="none" w:sz="0" w:space="0" w:color="auto"/>
                <w:bottom w:val="none" w:sz="0" w:space="0" w:color="auto"/>
                <w:right w:val="none" w:sz="0" w:space="0" w:color="auto"/>
              </w:divBdr>
            </w:div>
            <w:div w:id="1894541655">
              <w:marLeft w:val="0"/>
              <w:marRight w:val="0"/>
              <w:marTop w:val="0"/>
              <w:marBottom w:val="0"/>
              <w:divBdr>
                <w:top w:val="none" w:sz="0" w:space="0" w:color="auto"/>
                <w:left w:val="none" w:sz="0" w:space="0" w:color="auto"/>
                <w:bottom w:val="none" w:sz="0" w:space="0" w:color="auto"/>
                <w:right w:val="none" w:sz="0" w:space="0" w:color="auto"/>
              </w:divBdr>
            </w:div>
            <w:div w:id="1310136261">
              <w:marLeft w:val="0"/>
              <w:marRight w:val="0"/>
              <w:marTop w:val="0"/>
              <w:marBottom w:val="0"/>
              <w:divBdr>
                <w:top w:val="none" w:sz="0" w:space="0" w:color="auto"/>
                <w:left w:val="none" w:sz="0" w:space="0" w:color="auto"/>
                <w:bottom w:val="none" w:sz="0" w:space="0" w:color="auto"/>
                <w:right w:val="none" w:sz="0" w:space="0" w:color="auto"/>
              </w:divBdr>
            </w:div>
            <w:div w:id="1753623719">
              <w:marLeft w:val="0"/>
              <w:marRight w:val="0"/>
              <w:marTop w:val="0"/>
              <w:marBottom w:val="0"/>
              <w:divBdr>
                <w:top w:val="none" w:sz="0" w:space="0" w:color="auto"/>
                <w:left w:val="none" w:sz="0" w:space="0" w:color="auto"/>
                <w:bottom w:val="none" w:sz="0" w:space="0" w:color="auto"/>
                <w:right w:val="none" w:sz="0" w:space="0" w:color="auto"/>
              </w:divBdr>
            </w:div>
            <w:div w:id="432285559">
              <w:marLeft w:val="0"/>
              <w:marRight w:val="0"/>
              <w:marTop w:val="0"/>
              <w:marBottom w:val="0"/>
              <w:divBdr>
                <w:top w:val="none" w:sz="0" w:space="0" w:color="auto"/>
                <w:left w:val="none" w:sz="0" w:space="0" w:color="auto"/>
                <w:bottom w:val="none" w:sz="0" w:space="0" w:color="auto"/>
                <w:right w:val="none" w:sz="0" w:space="0" w:color="auto"/>
              </w:divBdr>
            </w:div>
            <w:div w:id="445387646">
              <w:marLeft w:val="0"/>
              <w:marRight w:val="0"/>
              <w:marTop w:val="0"/>
              <w:marBottom w:val="0"/>
              <w:divBdr>
                <w:top w:val="none" w:sz="0" w:space="0" w:color="auto"/>
                <w:left w:val="none" w:sz="0" w:space="0" w:color="auto"/>
                <w:bottom w:val="none" w:sz="0" w:space="0" w:color="auto"/>
                <w:right w:val="none" w:sz="0" w:space="0" w:color="auto"/>
              </w:divBdr>
            </w:div>
            <w:div w:id="1725519162">
              <w:marLeft w:val="0"/>
              <w:marRight w:val="0"/>
              <w:marTop w:val="0"/>
              <w:marBottom w:val="0"/>
              <w:divBdr>
                <w:top w:val="none" w:sz="0" w:space="0" w:color="auto"/>
                <w:left w:val="none" w:sz="0" w:space="0" w:color="auto"/>
                <w:bottom w:val="none" w:sz="0" w:space="0" w:color="auto"/>
                <w:right w:val="none" w:sz="0" w:space="0" w:color="auto"/>
              </w:divBdr>
            </w:div>
            <w:div w:id="867912966">
              <w:marLeft w:val="0"/>
              <w:marRight w:val="0"/>
              <w:marTop w:val="0"/>
              <w:marBottom w:val="0"/>
              <w:divBdr>
                <w:top w:val="none" w:sz="0" w:space="0" w:color="auto"/>
                <w:left w:val="none" w:sz="0" w:space="0" w:color="auto"/>
                <w:bottom w:val="none" w:sz="0" w:space="0" w:color="auto"/>
                <w:right w:val="none" w:sz="0" w:space="0" w:color="auto"/>
              </w:divBdr>
            </w:div>
            <w:div w:id="265114904">
              <w:marLeft w:val="0"/>
              <w:marRight w:val="0"/>
              <w:marTop w:val="0"/>
              <w:marBottom w:val="0"/>
              <w:divBdr>
                <w:top w:val="none" w:sz="0" w:space="0" w:color="auto"/>
                <w:left w:val="none" w:sz="0" w:space="0" w:color="auto"/>
                <w:bottom w:val="none" w:sz="0" w:space="0" w:color="auto"/>
                <w:right w:val="none" w:sz="0" w:space="0" w:color="auto"/>
              </w:divBdr>
            </w:div>
            <w:div w:id="194775937">
              <w:marLeft w:val="0"/>
              <w:marRight w:val="0"/>
              <w:marTop w:val="0"/>
              <w:marBottom w:val="0"/>
              <w:divBdr>
                <w:top w:val="none" w:sz="0" w:space="0" w:color="auto"/>
                <w:left w:val="none" w:sz="0" w:space="0" w:color="auto"/>
                <w:bottom w:val="none" w:sz="0" w:space="0" w:color="auto"/>
                <w:right w:val="none" w:sz="0" w:space="0" w:color="auto"/>
              </w:divBdr>
            </w:div>
            <w:div w:id="1742944181">
              <w:marLeft w:val="0"/>
              <w:marRight w:val="0"/>
              <w:marTop w:val="0"/>
              <w:marBottom w:val="0"/>
              <w:divBdr>
                <w:top w:val="none" w:sz="0" w:space="0" w:color="auto"/>
                <w:left w:val="none" w:sz="0" w:space="0" w:color="auto"/>
                <w:bottom w:val="none" w:sz="0" w:space="0" w:color="auto"/>
                <w:right w:val="none" w:sz="0" w:space="0" w:color="auto"/>
              </w:divBdr>
            </w:div>
            <w:div w:id="835264306">
              <w:marLeft w:val="0"/>
              <w:marRight w:val="0"/>
              <w:marTop w:val="0"/>
              <w:marBottom w:val="0"/>
              <w:divBdr>
                <w:top w:val="none" w:sz="0" w:space="0" w:color="auto"/>
                <w:left w:val="none" w:sz="0" w:space="0" w:color="auto"/>
                <w:bottom w:val="none" w:sz="0" w:space="0" w:color="auto"/>
                <w:right w:val="none" w:sz="0" w:space="0" w:color="auto"/>
              </w:divBdr>
            </w:div>
            <w:div w:id="1274632541">
              <w:marLeft w:val="0"/>
              <w:marRight w:val="0"/>
              <w:marTop w:val="0"/>
              <w:marBottom w:val="0"/>
              <w:divBdr>
                <w:top w:val="none" w:sz="0" w:space="0" w:color="auto"/>
                <w:left w:val="none" w:sz="0" w:space="0" w:color="auto"/>
                <w:bottom w:val="none" w:sz="0" w:space="0" w:color="auto"/>
                <w:right w:val="none" w:sz="0" w:space="0" w:color="auto"/>
              </w:divBdr>
            </w:div>
            <w:div w:id="1571378446">
              <w:marLeft w:val="0"/>
              <w:marRight w:val="0"/>
              <w:marTop w:val="0"/>
              <w:marBottom w:val="0"/>
              <w:divBdr>
                <w:top w:val="none" w:sz="0" w:space="0" w:color="auto"/>
                <w:left w:val="none" w:sz="0" w:space="0" w:color="auto"/>
                <w:bottom w:val="none" w:sz="0" w:space="0" w:color="auto"/>
                <w:right w:val="none" w:sz="0" w:space="0" w:color="auto"/>
              </w:divBdr>
            </w:div>
            <w:div w:id="457645528">
              <w:marLeft w:val="0"/>
              <w:marRight w:val="0"/>
              <w:marTop w:val="0"/>
              <w:marBottom w:val="0"/>
              <w:divBdr>
                <w:top w:val="none" w:sz="0" w:space="0" w:color="auto"/>
                <w:left w:val="none" w:sz="0" w:space="0" w:color="auto"/>
                <w:bottom w:val="none" w:sz="0" w:space="0" w:color="auto"/>
                <w:right w:val="none" w:sz="0" w:space="0" w:color="auto"/>
              </w:divBdr>
            </w:div>
            <w:div w:id="2111460969">
              <w:marLeft w:val="0"/>
              <w:marRight w:val="0"/>
              <w:marTop w:val="0"/>
              <w:marBottom w:val="0"/>
              <w:divBdr>
                <w:top w:val="none" w:sz="0" w:space="0" w:color="auto"/>
                <w:left w:val="none" w:sz="0" w:space="0" w:color="auto"/>
                <w:bottom w:val="none" w:sz="0" w:space="0" w:color="auto"/>
                <w:right w:val="none" w:sz="0" w:space="0" w:color="auto"/>
              </w:divBdr>
            </w:div>
            <w:div w:id="622808036">
              <w:marLeft w:val="0"/>
              <w:marRight w:val="0"/>
              <w:marTop w:val="0"/>
              <w:marBottom w:val="0"/>
              <w:divBdr>
                <w:top w:val="none" w:sz="0" w:space="0" w:color="auto"/>
                <w:left w:val="none" w:sz="0" w:space="0" w:color="auto"/>
                <w:bottom w:val="none" w:sz="0" w:space="0" w:color="auto"/>
                <w:right w:val="none" w:sz="0" w:space="0" w:color="auto"/>
              </w:divBdr>
            </w:div>
            <w:div w:id="103817500">
              <w:marLeft w:val="0"/>
              <w:marRight w:val="0"/>
              <w:marTop w:val="0"/>
              <w:marBottom w:val="0"/>
              <w:divBdr>
                <w:top w:val="none" w:sz="0" w:space="0" w:color="auto"/>
                <w:left w:val="none" w:sz="0" w:space="0" w:color="auto"/>
                <w:bottom w:val="none" w:sz="0" w:space="0" w:color="auto"/>
                <w:right w:val="none" w:sz="0" w:space="0" w:color="auto"/>
              </w:divBdr>
            </w:div>
            <w:div w:id="1191720042">
              <w:marLeft w:val="0"/>
              <w:marRight w:val="0"/>
              <w:marTop w:val="0"/>
              <w:marBottom w:val="0"/>
              <w:divBdr>
                <w:top w:val="none" w:sz="0" w:space="0" w:color="auto"/>
                <w:left w:val="none" w:sz="0" w:space="0" w:color="auto"/>
                <w:bottom w:val="none" w:sz="0" w:space="0" w:color="auto"/>
                <w:right w:val="none" w:sz="0" w:space="0" w:color="auto"/>
              </w:divBdr>
            </w:div>
            <w:div w:id="1325086364">
              <w:marLeft w:val="0"/>
              <w:marRight w:val="0"/>
              <w:marTop w:val="0"/>
              <w:marBottom w:val="0"/>
              <w:divBdr>
                <w:top w:val="none" w:sz="0" w:space="0" w:color="auto"/>
                <w:left w:val="none" w:sz="0" w:space="0" w:color="auto"/>
                <w:bottom w:val="none" w:sz="0" w:space="0" w:color="auto"/>
                <w:right w:val="none" w:sz="0" w:space="0" w:color="auto"/>
              </w:divBdr>
            </w:div>
            <w:div w:id="67615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9716">
      <w:bodyDiv w:val="1"/>
      <w:marLeft w:val="0"/>
      <w:marRight w:val="0"/>
      <w:marTop w:val="0"/>
      <w:marBottom w:val="0"/>
      <w:divBdr>
        <w:top w:val="none" w:sz="0" w:space="0" w:color="auto"/>
        <w:left w:val="none" w:sz="0" w:space="0" w:color="auto"/>
        <w:bottom w:val="none" w:sz="0" w:space="0" w:color="auto"/>
        <w:right w:val="none" w:sz="0" w:space="0" w:color="auto"/>
      </w:divBdr>
      <w:divsChild>
        <w:div w:id="744647541">
          <w:marLeft w:val="0"/>
          <w:marRight w:val="0"/>
          <w:marTop w:val="0"/>
          <w:marBottom w:val="0"/>
          <w:divBdr>
            <w:top w:val="none" w:sz="0" w:space="0" w:color="auto"/>
            <w:left w:val="none" w:sz="0" w:space="0" w:color="auto"/>
            <w:bottom w:val="none" w:sz="0" w:space="0" w:color="auto"/>
            <w:right w:val="none" w:sz="0" w:space="0" w:color="auto"/>
          </w:divBdr>
          <w:divsChild>
            <w:div w:id="2036689280">
              <w:marLeft w:val="0"/>
              <w:marRight w:val="0"/>
              <w:marTop w:val="0"/>
              <w:marBottom w:val="0"/>
              <w:divBdr>
                <w:top w:val="none" w:sz="0" w:space="0" w:color="auto"/>
                <w:left w:val="none" w:sz="0" w:space="0" w:color="auto"/>
                <w:bottom w:val="none" w:sz="0" w:space="0" w:color="auto"/>
                <w:right w:val="none" w:sz="0" w:space="0" w:color="auto"/>
              </w:divBdr>
            </w:div>
            <w:div w:id="1783647241">
              <w:marLeft w:val="0"/>
              <w:marRight w:val="0"/>
              <w:marTop w:val="0"/>
              <w:marBottom w:val="0"/>
              <w:divBdr>
                <w:top w:val="none" w:sz="0" w:space="0" w:color="auto"/>
                <w:left w:val="none" w:sz="0" w:space="0" w:color="auto"/>
                <w:bottom w:val="none" w:sz="0" w:space="0" w:color="auto"/>
                <w:right w:val="none" w:sz="0" w:space="0" w:color="auto"/>
              </w:divBdr>
            </w:div>
            <w:div w:id="3199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8849">
      <w:bodyDiv w:val="1"/>
      <w:marLeft w:val="0"/>
      <w:marRight w:val="0"/>
      <w:marTop w:val="0"/>
      <w:marBottom w:val="0"/>
      <w:divBdr>
        <w:top w:val="none" w:sz="0" w:space="0" w:color="auto"/>
        <w:left w:val="none" w:sz="0" w:space="0" w:color="auto"/>
        <w:bottom w:val="none" w:sz="0" w:space="0" w:color="auto"/>
        <w:right w:val="none" w:sz="0" w:space="0" w:color="auto"/>
      </w:divBdr>
      <w:divsChild>
        <w:div w:id="667829873">
          <w:marLeft w:val="0"/>
          <w:marRight w:val="0"/>
          <w:marTop w:val="0"/>
          <w:marBottom w:val="0"/>
          <w:divBdr>
            <w:top w:val="none" w:sz="0" w:space="0" w:color="auto"/>
            <w:left w:val="none" w:sz="0" w:space="0" w:color="auto"/>
            <w:bottom w:val="none" w:sz="0" w:space="0" w:color="auto"/>
            <w:right w:val="none" w:sz="0" w:space="0" w:color="auto"/>
          </w:divBdr>
          <w:divsChild>
            <w:div w:id="1638996070">
              <w:marLeft w:val="0"/>
              <w:marRight w:val="0"/>
              <w:marTop w:val="0"/>
              <w:marBottom w:val="0"/>
              <w:divBdr>
                <w:top w:val="none" w:sz="0" w:space="0" w:color="auto"/>
                <w:left w:val="none" w:sz="0" w:space="0" w:color="auto"/>
                <w:bottom w:val="none" w:sz="0" w:space="0" w:color="auto"/>
                <w:right w:val="none" w:sz="0" w:space="0" w:color="auto"/>
              </w:divBdr>
            </w:div>
            <w:div w:id="2098358818">
              <w:marLeft w:val="0"/>
              <w:marRight w:val="0"/>
              <w:marTop w:val="0"/>
              <w:marBottom w:val="0"/>
              <w:divBdr>
                <w:top w:val="none" w:sz="0" w:space="0" w:color="auto"/>
                <w:left w:val="none" w:sz="0" w:space="0" w:color="auto"/>
                <w:bottom w:val="none" w:sz="0" w:space="0" w:color="auto"/>
                <w:right w:val="none" w:sz="0" w:space="0" w:color="auto"/>
              </w:divBdr>
            </w:div>
            <w:div w:id="945238104">
              <w:marLeft w:val="0"/>
              <w:marRight w:val="0"/>
              <w:marTop w:val="0"/>
              <w:marBottom w:val="0"/>
              <w:divBdr>
                <w:top w:val="none" w:sz="0" w:space="0" w:color="auto"/>
                <w:left w:val="none" w:sz="0" w:space="0" w:color="auto"/>
                <w:bottom w:val="none" w:sz="0" w:space="0" w:color="auto"/>
                <w:right w:val="none" w:sz="0" w:space="0" w:color="auto"/>
              </w:divBdr>
            </w:div>
            <w:div w:id="886525934">
              <w:marLeft w:val="0"/>
              <w:marRight w:val="0"/>
              <w:marTop w:val="0"/>
              <w:marBottom w:val="0"/>
              <w:divBdr>
                <w:top w:val="none" w:sz="0" w:space="0" w:color="auto"/>
                <w:left w:val="none" w:sz="0" w:space="0" w:color="auto"/>
                <w:bottom w:val="none" w:sz="0" w:space="0" w:color="auto"/>
                <w:right w:val="none" w:sz="0" w:space="0" w:color="auto"/>
              </w:divBdr>
            </w:div>
            <w:div w:id="49965266">
              <w:marLeft w:val="0"/>
              <w:marRight w:val="0"/>
              <w:marTop w:val="0"/>
              <w:marBottom w:val="0"/>
              <w:divBdr>
                <w:top w:val="none" w:sz="0" w:space="0" w:color="auto"/>
                <w:left w:val="none" w:sz="0" w:space="0" w:color="auto"/>
                <w:bottom w:val="none" w:sz="0" w:space="0" w:color="auto"/>
                <w:right w:val="none" w:sz="0" w:space="0" w:color="auto"/>
              </w:divBdr>
            </w:div>
            <w:div w:id="1769810793">
              <w:marLeft w:val="0"/>
              <w:marRight w:val="0"/>
              <w:marTop w:val="0"/>
              <w:marBottom w:val="0"/>
              <w:divBdr>
                <w:top w:val="none" w:sz="0" w:space="0" w:color="auto"/>
                <w:left w:val="none" w:sz="0" w:space="0" w:color="auto"/>
                <w:bottom w:val="none" w:sz="0" w:space="0" w:color="auto"/>
                <w:right w:val="none" w:sz="0" w:space="0" w:color="auto"/>
              </w:divBdr>
            </w:div>
            <w:div w:id="1815874861">
              <w:marLeft w:val="0"/>
              <w:marRight w:val="0"/>
              <w:marTop w:val="0"/>
              <w:marBottom w:val="0"/>
              <w:divBdr>
                <w:top w:val="none" w:sz="0" w:space="0" w:color="auto"/>
                <w:left w:val="none" w:sz="0" w:space="0" w:color="auto"/>
                <w:bottom w:val="none" w:sz="0" w:space="0" w:color="auto"/>
                <w:right w:val="none" w:sz="0" w:space="0" w:color="auto"/>
              </w:divBdr>
            </w:div>
            <w:div w:id="303315062">
              <w:marLeft w:val="0"/>
              <w:marRight w:val="0"/>
              <w:marTop w:val="0"/>
              <w:marBottom w:val="0"/>
              <w:divBdr>
                <w:top w:val="none" w:sz="0" w:space="0" w:color="auto"/>
                <w:left w:val="none" w:sz="0" w:space="0" w:color="auto"/>
                <w:bottom w:val="none" w:sz="0" w:space="0" w:color="auto"/>
                <w:right w:val="none" w:sz="0" w:space="0" w:color="auto"/>
              </w:divBdr>
            </w:div>
            <w:div w:id="239677805">
              <w:marLeft w:val="0"/>
              <w:marRight w:val="0"/>
              <w:marTop w:val="0"/>
              <w:marBottom w:val="0"/>
              <w:divBdr>
                <w:top w:val="none" w:sz="0" w:space="0" w:color="auto"/>
                <w:left w:val="none" w:sz="0" w:space="0" w:color="auto"/>
                <w:bottom w:val="none" w:sz="0" w:space="0" w:color="auto"/>
                <w:right w:val="none" w:sz="0" w:space="0" w:color="auto"/>
              </w:divBdr>
            </w:div>
            <w:div w:id="874657803">
              <w:marLeft w:val="0"/>
              <w:marRight w:val="0"/>
              <w:marTop w:val="0"/>
              <w:marBottom w:val="0"/>
              <w:divBdr>
                <w:top w:val="none" w:sz="0" w:space="0" w:color="auto"/>
                <w:left w:val="none" w:sz="0" w:space="0" w:color="auto"/>
                <w:bottom w:val="none" w:sz="0" w:space="0" w:color="auto"/>
                <w:right w:val="none" w:sz="0" w:space="0" w:color="auto"/>
              </w:divBdr>
            </w:div>
            <w:div w:id="689797406">
              <w:marLeft w:val="0"/>
              <w:marRight w:val="0"/>
              <w:marTop w:val="0"/>
              <w:marBottom w:val="0"/>
              <w:divBdr>
                <w:top w:val="none" w:sz="0" w:space="0" w:color="auto"/>
                <w:left w:val="none" w:sz="0" w:space="0" w:color="auto"/>
                <w:bottom w:val="none" w:sz="0" w:space="0" w:color="auto"/>
                <w:right w:val="none" w:sz="0" w:space="0" w:color="auto"/>
              </w:divBdr>
            </w:div>
            <w:div w:id="656569322">
              <w:marLeft w:val="0"/>
              <w:marRight w:val="0"/>
              <w:marTop w:val="0"/>
              <w:marBottom w:val="0"/>
              <w:divBdr>
                <w:top w:val="none" w:sz="0" w:space="0" w:color="auto"/>
                <w:left w:val="none" w:sz="0" w:space="0" w:color="auto"/>
                <w:bottom w:val="none" w:sz="0" w:space="0" w:color="auto"/>
                <w:right w:val="none" w:sz="0" w:space="0" w:color="auto"/>
              </w:divBdr>
            </w:div>
            <w:div w:id="2096516046">
              <w:marLeft w:val="0"/>
              <w:marRight w:val="0"/>
              <w:marTop w:val="0"/>
              <w:marBottom w:val="0"/>
              <w:divBdr>
                <w:top w:val="none" w:sz="0" w:space="0" w:color="auto"/>
                <w:left w:val="none" w:sz="0" w:space="0" w:color="auto"/>
                <w:bottom w:val="none" w:sz="0" w:space="0" w:color="auto"/>
                <w:right w:val="none" w:sz="0" w:space="0" w:color="auto"/>
              </w:divBdr>
            </w:div>
            <w:div w:id="1197619211">
              <w:marLeft w:val="0"/>
              <w:marRight w:val="0"/>
              <w:marTop w:val="0"/>
              <w:marBottom w:val="0"/>
              <w:divBdr>
                <w:top w:val="none" w:sz="0" w:space="0" w:color="auto"/>
                <w:left w:val="none" w:sz="0" w:space="0" w:color="auto"/>
                <w:bottom w:val="none" w:sz="0" w:space="0" w:color="auto"/>
                <w:right w:val="none" w:sz="0" w:space="0" w:color="auto"/>
              </w:divBdr>
            </w:div>
            <w:div w:id="353923494">
              <w:marLeft w:val="0"/>
              <w:marRight w:val="0"/>
              <w:marTop w:val="0"/>
              <w:marBottom w:val="0"/>
              <w:divBdr>
                <w:top w:val="none" w:sz="0" w:space="0" w:color="auto"/>
                <w:left w:val="none" w:sz="0" w:space="0" w:color="auto"/>
                <w:bottom w:val="none" w:sz="0" w:space="0" w:color="auto"/>
                <w:right w:val="none" w:sz="0" w:space="0" w:color="auto"/>
              </w:divBdr>
            </w:div>
            <w:div w:id="6362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9250">
      <w:bodyDiv w:val="1"/>
      <w:marLeft w:val="0"/>
      <w:marRight w:val="0"/>
      <w:marTop w:val="0"/>
      <w:marBottom w:val="0"/>
      <w:divBdr>
        <w:top w:val="none" w:sz="0" w:space="0" w:color="auto"/>
        <w:left w:val="none" w:sz="0" w:space="0" w:color="auto"/>
        <w:bottom w:val="none" w:sz="0" w:space="0" w:color="auto"/>
        <w:right w:val="none" w:sz="0" w:space="0" w:color="auto"/>
      </w:divBdr>
      <w:divsChild>
        <w:div w:id="1286620625">
          <w:marLeft w:val="0"/>
          <w:marRight w:val="0"/>
          <w:marTop w:val="0"/>
          <w:marBottom w:val="0"/>
          <w:divBdr>
            <w:top w:val="none" w:sz="0" w:space="0" w:color="auto"/>
            <w:left w:val="none" w:sz="0" w:space="0" w:color="auto"/>
            <w:bottom w:val="none" w:sz="0" w:space="0" w:color="auto"/>
            <w:right w:val="none" w:sz="0" w:space="0" w:color="auto"/>
          </w:divBdr>
          <w:divsChild>
            <w:div w:id="1380058526">
              <w:marLeft w:val="0"/>
              <w:marRight w:val="0"/>
              <w:marTop w:val="0"/>
              <w:marBottom w:val="0"/>
              <w:divBdr>
                <w:top w:val="none" w:sz="0" w:space="0" w:color="auto"/>
                <w:left w:val="none" w:sz="0" w:space="0" w:color="auto"/>
                <w:bottom w:val="none" w:sz="0" w:space="0" w:color="auto"/>
                <w:right w:val="none" w:sz="0" w:space="0" w:color="auto"/>
              </w:divBdr>
            </w:div>
            <w:div w:id="295378008">
              <w:marLeft w:val="0"/>
              <w:marRight w:val="0"/>
              <w:marTop w:val="0"/>
              <w:marBottom w:val="0"/>
              <w:divBdr>
                <w:top w:val="none" w:sz="0" w:space="0" w:color="auto"/>
                <w:left w:val="none" w:sz="0" w:space="0" w:color="auto"/>
                <w:bottom w:val="none" w:sz="0" w:space="0" w:color="auto"/>
                <w:right w:val="none" w:sz="0" w:space="0" w:color="auto"/>
              </w:divBdr>
            </w:div>
            <w:div w:id="1991865014">
              <w:marLeft w:val="0"/>
              <w:marRight w:val="0"/>
              <w:marTop w:val="0"/>
              <w:marBottom w:val="0"/>
              <w:divBdr>
                <w:top w:val="none" w:sz="0" w:space="0" w:color="auto"/>
                <w:left w:val="none" w:sz="0" w:space="0" w:color="auto"/>
                <w:bottom w:val="none" w:sz="0" w:space="0" w:color="auto"/>
                <w:right w:val="none" w:sz="0" w:space="0" w:color="auto"/>
              </w:divBdr>
            </w:div>
            <w:div w:id="1511215584">
              <w:marLeft w:val="0"/>
              <w:marRight w:val="0"/>
              <w:marTop w:val="0"/>
              <w:marBottom w:val="0"/>
              <w:divBdr>
                <w:top w:val="none" w:sz="0" w:space="0" w:color="auto"/>
                <w:left w:val="none" w:sz="0" w:space="0" w:color="auto"/>
                <w:bottom w:val="none" w:sz="0" w:space="0" w:color="auto"/>
                <w:right w:val="none" w:sz="0" w:space="0" w:color="auto"/>
              </w:divBdr>
            </w:div>
            <w:div w:id="580332871">
              <w:marLeft w:val="0"/>
              <w:marRight w:val="0"/>
              <w:marTop w:val="0"/>
              <w:marBottom w:val="0"/>
              <w:divBdr>
                <w:top w:val="none" w:sz="0" w:space="0" w:color="auto"/>
                <w:left w:val="none" w:sz="0" w:space="0" w:color="auto"/>
                <w:bottom w:val="none" w:sz="0" w:space="0" w:color="auto"/>
                <w:right w:val="none" w:sz="0" w:space="0" w:color="auto"/>
              </w:divBdr>
            </w:div>
            <w:div w:id="79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060">
      <w:bodyDiv w:val="1"/>
      <w:marLeft w:val="0"/>
      <w:marRight w:val="0"/>
      <w:marTop w:val="0"/>
      <w:marBottom w:val="0"/>
      <w:divBdr>
        <w:top w:val="none" w:sz="0" w:space="0" w:color="auto"/>
        <w:left w:val="none" w:sz="0" w:space="0" w:color="auto"/>
        <w:bottom w:val="none" w:sz="0" w:space="0" w:color="auto"/>
        <w:right w:val="none" w:sz="0" w:space="0" w:color="auto"/>
      </w:divBdr>
      <w:divsChild>
        <w:div w:id="770592924">
          <w:marLeft w:val="0"/>
          <w:marRight w:val="0"/>
          <w:marTop w:val="0"/>
          <w:marBottom w:val="0"/>
          <w:divBdr>
            <w:top w:val="none" w:sz="0" w:space="0" w:color="auto"/>
            <w:left w:val="none" w:sz="0" w:space="0" w:color="auto"/>
            <w:bottom w:val="none" w:sz="0" w:space="0" w:color="auto"/>
            <w:right w:val="none" w:sz="0" w:space="0" w:color="auto"/>
          </w:divBdr>
          <w:divsChild>
            <w:div w:id="851265991">
              <w:marLeft w:val="0"/>
              <w:marRight w:val="0"/>
              <w:marTop w:val="0"/>
              <w:marBottom w:val="0"/>
              <w:divBdr>
                <w:top w:val="none" w:sz="0" w:space="0" w:color="auto"/>
                <w:left w:val="none" w:sz="0" w:space="0" w:color="auto"/>
                <w:bottom w:val="none" w:sz="0" w:space="0" w:color="auto"/>
                <w:right w:val="none" w:sz="0" w:space="0" w:color="auto"/>
              </w:divBdr>
            </w:div>
            <w:div w:id="1663971042">
              <w:marLeft w:val="0"/>
              <w:marRight w:val="0"/>
              <w:marTop w:val="0"/>
              <w:marBottom w:val="0"/>
              <w:divBdr>
                <w:top w:val="none" w:sz="0" w:space="0" w:color="auto"/>
                <w:left w:val="none" w:sz="0" w:space="0" w:color="auto"/>
                <w:bottom w:val="none" w:sz="0" w:space="0" w:color="auto"/>
                <w:right w:val="none" w:sz="0" w:space="0" w:color="auto"/>
              </w:divBdr>
            </w:div>
            <w:div w:id="969165934">
              <w:marLeft w:val="0"/>
              <w:marRight w:val="0"/>
              <w:marTop w:val="0"/>
              <w:marBottom w:val="0"/>
              <w:divBdr>
                <w:top w:val="none" w:sz="0" w:space="0" w:color="auto"/>
                <w:left w:val="none" w:sz="0" w:space="0" w:color="auto"/>
                <w:bottom w:val="none" w:sz="0" w:space="0" w:color="auto"/>
                <w:right w:val="none" w:sz="0" w:space="0" w:color="auto"/>
              </w:divBdr>
            </w:div>
            <w:div w:id="1110589962">
              <w:marLeft w:val="0"/>
              <w:marRight w:val="0"/>
              <w:marTop w:val="0"/>
              <w:marBottom w:val="0"/>
              <w:divBdr>
                <w:top w:val="none" w:sz="0" w:space="0" w:color="auto"/>
                <w:left w:val="none" w:sz="0" w:space="0" w:color="auto"/>
                <w:bottom w:val="none" w:sz="0" w:space="0" w:color="auto"/>
                <w:right w:val="none" w:sz="0" w:space="0" w:color="auto"/>
              </w:divBdr>
            </w:div>
            <w:div w:id="306711203">
              <w:marLeft w:val="0"/>
              <w:marRight w:val="0"/>
              <w:marTop w:val="0"/>
              <w:marBottom w:val="0"/>
              <w:divBdr>
                <w:top w:val="none" w:sz="0" w:space="0" w:color="auto"/>
                <w:left w:val="none" w:sz="0" w:space="0" w:color="auto"/>
                <w:bottom w:val="none" w:sz="0" w:space="0" w:color="auto"/>
                <w:right w:val="none" w:sz="0" w:space="0" w:color="auto"/>
              </w:divBdr>
            </w:div>
            <w:div w:id="703214873">
              <w:marLeft w:val="0"/>
              <w:marRight w:val="0"/>
              <w:marTop w:val="0"/>
              <w:marBottom w:val="0"/>
              <w:divBdr>
                <w:top w:val="none" w:sz="0" w:space="0" w:color="auto"/>
                <w:left w:val="none" w:sz="0" w:space="0" w:color="auto"/>
                <w:bottom w:val="none" w:sz="0" w:space="0" w:color="auto"/>
                <w:right w:val="none" w:sz="0" w:space="0" w:color="auto"/>
              </w:divBdr>
            </w:div>
            <w:div w:id="587740143">
              <w:marLeft w:val="0"/>
              <w:marRight w:val="0"/>
              <w:marTop w:val="0"/>
              <w:marBottom w:val="0"/>
              <w:divBdr>
                <w:top w:val="none" w:sz="0" w:space="0" w:color="auto"/>
                <w:left w:val="none" w:sz="0" w:space="0" w:color="auto"/>
                <w:bottom w:val="none" w:sz="0" w:space="0" w:color="auto"/>
                <w:right w:val="none" w:sz="0" w:space="0" w:color="auto"/>
              </w:divBdr>
            </w:div>
            <w:div w:id="2031370190">
              <w:marLeft w:val="0"/>
              <w:marRight w:val="0"/>
              <w:marTop w:val="0"/>
              <w:marBottom w:val="0"/>
              <w:divBdr>
                <w:top w:val="none" w:sz="0" w:space="0" w:color="auto"/>
                <w:left w:val="none" w:sz="0" w:space="0" w:color="auto"/>
                <w:bottom w:val="none" w:sz="0" w:space="0" w:color="auto"/>
                <w:right w:val="none" w:sz="0" w:space="0" w:color="auto"/>
              </w:divBdr>
            </w:div>
            <w:div w:id="1510563426">
              <w:marLeft w:val="0"/>
              <w:marRight w:val="0"/>
              <w:marTop w:val="0"/>
              <w:marBottom w:val="0"/>
              <w:divBdr>
                <w:top w:val="none" w:sz="0" w:space="0" w:color="auto"/>
                <w:left w:val="none" w:sz="0" w:space="0" w:color="auto"/>
                <w:bottom w:val="none" w:sz="0" w:space="0" w:color="auto"/>
                <w:right w:val="none" w:sz="0" w:space="0" w:color="auto"/>
              </w:divBdr>
            </w:div>
            <w:div w:id="1933126545">
              <w:marLeft w:val="0"/>
              <w:marRight w:val="0"/>
              <w:marTop w:val="0"/>
              <w:marBottom w:val="0"/>
              <w:divBdr>
                <w:top w:val="none" w:sz="0" w:space="0" w:color="auto"/>
                <w:left w:val="none" w:sz="0" w:space="0" w:color="auto"/>
                <w:bottom w:val="none" w:sz="0" w:space="0" w:color="auto"/>
                <w:right w:val="none" w:sz="0" w:space="0" w:color="auto"/>
              </w:divBdr>
            </w:div>
            <w:div w:id="1850288100">
              <w:marLeft w:val="0"/>
              <w:marRight w:val="0"/>
              <w:marTop w:val="0"/>
              <w:marBottom w:val="0"/>
              <w:divBdr>
                <w:top w:val="none" w:sz="0" w:space="0" w:color="auto"/>
                <w:left w:val="none" w:sz="0" w:space="0" w:color="auto"/>
                <w:bottom w:val="none" w:sz="0" w:space="0" w:color="auto"/>
                <w:right w:val="none" w:sz="0" w:space="0" w:color="auto"/>
              </w:divBdr>
            </w:div>
            <w:div w:id="1607425150">
              <w:marLeft w:val="0"/>
              <w:marRight w:val="0"/>
              <w:marTop w:val="0"/>
              <w:marBottom w:val="0"/>
              <w:divBdr>
                <w:top w:val="none" w:sz="0" w:space="0" w:color="auto"/>
                <w:left w:val="none" w:sz="0" w:space="0" w:color="auto"/>
                <w:bottom w:val="none" w:sz="0" w:space="0" w:color="auto"/>
                <w:right w:val="none" w:sz="0" w:space="0" w:color="auto"/>
              </w:divBdr>
            </w:div>
            <w:div w:id="21130110">
              <w:marLeft w:val="0"/>
              <w:marRight w:val="0"/>
              <w:marTop w:val="0"/>
              <w:marBottom w:val="0"/>
              <w:divBdr>
                <w:top w:val="none" w:sz="0" w:space="0" w:color="auto"/>
                <w:left w:val="none" w:sz="0" w:space="0" w:color="auto"/>
                <w:bottom w:val="none" w:sz="0" w:space="0" w:color="auto"/>
                <w:right w:val="none" w:sz="0" w:space="0" w:color="auto"/>
              </w:divBdr>
            </w:div>
            <w:div w:id="1904951657">
              <w:marLeft w:val="0"/>
              <w:marRight w:val="0"/>
              <w:marTop w:val="0"/>
              <w:marBottom w:val="0"/>
              <w:divBdr>
                <w:top w:val="none" w:sz="0" w:space="0" w:color="auto"/>
                <w:left w:val="none" w:sz="0" w:space="0" w:color="auto"/>
                <w:bottom w:val="none" w:sz="0" w:space="0" w:color="auto"/>
                <w:right w:val="none" w:sz="0" w:space="0" w:color="auto"/>
              </w:divBdr>
            </w:div>
            <w:div w:id="1644389859">
              <w:marLeft w:val="0"/>
              <w:marRight w:val="0"/>
              <w:marTop w:val="0"/>
              <w:marBottom w:val="0"/>
              <w:divBdr>
                <w:top w:val="none" w:sz="0" w:space="0" w:color="auto"/>
                <w:left w:val="none" w:sz="0" w:space="0" w:color="auto"/>
                <w:bottom w:val="none" w:sz="0" w:space="0" w:color="auto"/>
                <w:right w:val="none" w:sz="0" w:space="0" w:color="auto"/>
              </w:divBdr>
            </w:div>
            <w:div w:id="1732389267">
              <w:marLeft w:val="0"/>
              <w:marRight w:val="0"/>
              <w:marTop w:val="0"/>
              <w:marBottom w:val="0"/>
              <w:divBdr>
                <w:top w:val="none" w:sz="0" w:space="0" w:color="auto"/>
                <w:left w:val="none" w:sz="0" w:space="0" w:color="auto"/>
                <w:bottom w:val="none" w:sz="0" w:space="0" w:color="auto"/>
                <w:right w:val="none" w:sz="0" w:space="0" w:color="auto"/>
              </w:divBdr>
            </w:div>
            <w:div w:id="13090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9223">
      <w:bodyDiv w:val="1"/>
      <w:marLeft w:val="0"/>
      <w:marRight w:val="0"/>
      <w:marTop w:val="0"/>
      <w:marBottom w:val="0"/>
      <w:divBdr>
        <w:top w:val="none" w:sz="0" w:space="0" w:color="auto"/>
        <w:left w:val="none" w:sz="0" w:space="0" w:color="auto"/>
        <w:bottom w:val="none" w:sz="0" w:space="0" w:color="auto"/>
        <w:right w:val="none" w:sz="0" w:space="0" w:color="auto"/>
      </w:divBdr>
      <w:divsChild>
        <w:div w:id="848518954">
          <w:marLeft w:val="0"/>
          <w:marRight w:val="0"/>
          <w:marTop w:val="0"/>
          <w:marBottom w:val="0"/>
          <w:divBdr>
            <w:top w:val="none" w:sz="0" w:space="0" w:color="auto"/>
            <w:left w:val="none" w:sz="0" w:space="0" w:color="auto"/>
            <w:bottom w:val="none" w:sz="0" w:space="0" w:color="auto"/>
            <w:right w:val="none" w:sz="0" w:space="0" w:color="auto"/>
          </w:divBdr>
          <w:divsChild>
            <w:div w:id="7964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5205">
      <w:bodyDiv w:val="1"/>
      <w:marLeft w:val="0"/>
      <w:marRight w:val="0"/>
      <w:marTop w:val="0"/>
      <w:marBottom w:val="0"/>
      <w:divBdr>
        <w:top w:val="none" w:sz="0" w:space="0" w:color="auto"/>
        <w:left w:val="none" w:sz="0" w:space="0" w:color="auto"/>
        <w:bottom w:val="none" w:sz="0" w:space="0" w:color="auto"/>
        <w:right w:val="none" w:sz="0" w:space="0" w:color="auto"/>
      </w:divBdr>
      <w:divsChild>
        <w:div w:id="1355185608">
          <w:marLeft w:val="0"/>
          <w:marRight w:val="0"/>
          <w:marTop w:val="0"/>
          <w:marBottom w:val="0"/>
          <w:divBdr>
            <w:top w:val="none" w:sz="0" w:space="0" w:color="auto"/>
            <w:left w:val="none" w:sz="0" w:space="0" w:color="auto"/>
            <w:bottom w:val="none" w:sz="0" w:space="0" w:color="auto"/>
            <w:right w:val="none" w:sz="0" w:space="0" w:color="auto"/>
          </w:divBdr>
          <w:divsChild>
            <w:div w:id="1200244742">
              <w:marLeft w:val="0"/>
              <w:marRight w:val="0"/>
              <w:marTop w:val="0"/>
              <w:marBottom w:val="0"/>
              <w:divBdr>
                <w:top w:val="none" w:sz="0" w:space="0" w:color="auto"/>
                <w:left w:val="none" w:sz="0" w:space="0" w:color="auto"/>
                <w:bottom w:val="none" w:sz="0" w:space="0" w:color="auto"/>
                <w:right w:val="none" w:sz="0" w:space="0" w:color="auto"/>
              </w:divBdr>
            </w:div>
            <w:div w:id="615261653">
              <w:marLeft w:val="0"/>
              <w:marRight w:val="0"/>
              <w:marTop w:val="0"/>
              <w:marBottom w:val="0"/>
              <w:divBdr>
                <w:top w:val="none" w:sz="0" w:space="0" w:color="auto"/>
                <w:left w:val="none" w:sz="0" w:space="0" w:color="auto"/>
                <w:bottom w:val="none" w:sz="0" w:space="0" w:color="auto"/>
                <w:right w:val="none" w:sz="0" w:space="0" w:color="auto"/>
              </w:divBdr>
            </w:div>
            <w:div w:id="1956327270">
              <w:marLeft w:val="0"/>
              <w:marRight w:val="0"/>
              <w:marTop w:val="0"/>
              <w:marBottom w:val="0"/>
              <w:divBdr>
                <w:top w:val="none" w:sz="0" w:space="0" w:color="auto"/>
                <w:left w:val="none" w:sz="0" w:space="0" w:color="auto"/>
                <w:bottom w:val="none" w:sz="0" w:space="0" w:color="auto"/>
                <w:right w:val="none" w:sz="0" w:space="0" w:color="auto"/>
              </w:divBdr>
            </w:div>
            <w:div w:id="2047218682">
              <w:marLeft w:val="0"/>
              <w:marRight w:val="0"/>
              <w:marTop w:val="0"/>
              <w:marBottom w:val="0"/>
              <w:divBdr>
                <w:top w:val="none" w:sz="0" w:space="0" w:color="auto"/>
                <w:left w:val="none" w:sz="0" w:space="0" w:color="auto"/>
                <w:bottom w:val="none" w:sz="0" w:space="0" w:color="auto"/>
                <w:right w:val="none" w:sz="0" w:space="0" w:color="auto"/>
              </w:divBdr>
            </w:div>
            <w:div w:id="1951473341">
              <w:marLeft w:val="0"/>
              <w:marRight w:val="0"/>
              <w:marTop w:val="0"/>
              <w:marBottom w:val="0"/>
              <w:divBdr>
                <w:top w:val="none" w:sz="0" w:space="0" w:color="auto"/>
                <w:left w:val="none" w:sz="0" w:space="0" w:color="auto"/>
                <w:bottom w:val="none" w:sz="0" w:space="0" w:color="auto"/>
                <w:right w:val="none" w:sz="0" w:space="0" w:color="auto"/>
              </w:divBdr>
            </w:div>
            <w:div w:id="1026104244">
              <w:marLeft w:val="0"/>
              <w:marRight w:val="0"/>
              <w:marTop w:val="0"/>
              <w:marBottom w:val="0"/>
              <w:divBdr>
                <w:top w:val="none" w:sz="0" w:space="0" w:color="auto"/>
                <w:left w:val="none" w:sz="0" w:space="0" w:color="auto"/>
                <w:bottom w:val="none" w:sz="0" w:space="0" w:color="auto"/>
                <w:right w:val="none" w:sz="0" w:space="0" w:color="auto"/>
              </w:divBdr>
            </w:div>
            <w:div w:id="1668436928">
              <w:marLeft w:val="0"/>
              <w:marRight w:val="0"/>
              <w:marTop w:val="0"/>
              <w:marBottom w:val="0"/>
              <w:divBdr>
                <w:top w:val="none" w:sz="0" w:space="0" w:color="auto"/>
                <w:left w:val="none" w:sz="0" w:space="0" w:color="auto"/>
                <w:bottom w:val="none" w:sz="0" w:space="0" w:color="auto"/>
                <w:right w:val="none" w:sz="0" w:space="0" w:color="auto"/>
              </w:divBdr>
            </w:div>
            <w:div w:id="223835600">
              <w:marLeft w:val="0"/>
              <w:marRight w:val="0"/>
              <w:marTop w:val="0"/>
              <w:marBottom w:val="0"/>
              <w:divBdr>
                <w:top w:val="none" w:sz="0" w:space="0" w:color="auto"/>
                <w:left w:val="none" w:sz="0" w:space="0" w:color="auto"/>
                <w:bottom w:val="none" w:sz="0" w:space="0" w:color="auto"/>
                <w:right w:val="none" w:sz="0" w:space="0" w:color="auto"/>
              </w:divBdr>
            </w:div>
            <w:div w:id="1243032495">
              <w:marLeft w:val="0"/>
              <w:marRight w:val="0"/>
              <w:marTop w:val="0"/>
              <w:marBottom w:val="0"/>
              <w:divBdr>
                <w:top w:val="none" w:sz="0" w:space="0" w:color="auto"/>
                <w:left w:val="none" w:sz="0" w:space="0" w:color="auto"/>
                <w:bottom w:val="none" w:sz="0" w:space="0" w:color="auto"/>
                <w:right w:val="none" w:sz="0" w:space="0" w:color="auto"/>
              </w:divBdr>
            </w:div>
            <w:div w:id="1534536216">
              <w:marLeft w:val="0"/>
              <w:marRight w:val="0"/>
              <w:marTop w:val="0"/>
              <w:marBottom w:val="0"/>
              <w:divBdr>
                <w:top w:val="none" w:sz="0" w:space="0" w:color="auto"/>
                <w:left w:val="none" w:sz="0" w:space="0" w:color="auto"/>
                <w:bottom w:val="none" w:sz="0" w:space="0" w:color="auto"/>
                <w:right w:val="none" w:sz="0" w:space="0" w:color="auto"/>
              </w:divBdr>
            </w:div>
            <w:div w:id="1874608070">
              <w:marLeft w:val="0"/>
              <w:marRight w:val="0"/>
              <w:marTop w:val="0"/>
              <w:marBottom w:val="0"/>
              <w:divBdr>
                <w:top w:val="none" w:sz="0" w:space="0" w:color="auto"/>
                <w:left w:val="none" w:sz="0" w:space="0" w:color="auto"/>
                <w:bottom w:val="none" w:sz="0" w:space="0" w:color="auto"/>
                <w:right w:val="none" w:sz="0" w:space="0" w:color="auto"/>
              </w:divBdr>
            </w:div>
            <w:div w:id="8437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2548">
      <w:bodyDiv w:val="1"/>
      <w:marLeft w:val="0"/>
      <w:marRight w:val="0"/>
      <w:marTop w:val="0"/>
      <w:marBottom w:val="0"/>
      <w:divBdr>
        <w:top w:val="none" w:sz="0" w:space="0" w:color="auto"/>
        <w:left w:val="none" w:sz="0" w:space="0" w:color="auto"/>
        <w:bottom w:val="none" w:sz="0" w:space="0" w:color="auto"/>
        <w:right w:val="none" w:sz="0" w:space="0" w:color="auto"/>
      </w:divBdr>
      <w:divsChild>
        <w:div w:id="1346832651">
          <w:marLeft w:val="0"/>
          <w:marRight w:val="0"/>
          <w:marTop w:val="0"/>
          <w:marBottom w:val="0"/>
          <w:divBdr>
            <w:top w:val="none" w:sz="0" w:space="0" w:color="auto"/>
            <w:left w:val="none" w:sz="0" w:space="0" w:color="auto"/>
            <w:bottom w:val="none" w:sz="0" w:space="0" w:color="auto"/>
            <w:right w:val="none" w:sz="0" w:space="0" w:color="auto"/>
          </w:divBdr>
          <w:divsChild>
            <w:div w:id="1628468880">
              <w:marLeft w:val="0"/>
              <w:marRight w:val="0"/>
              <w:marTop w:val="0"/>
              <w:marBottom w:val="0"/>
              <w:divBdr>
                <w:top w:val="none" w:sz="0" w:space="0" w:color="auto"/>
                <w:left w:val="none" w:sz="0" w:space="0" w:color="auto"/>
                <w:bottom w:val="none" w:sz="0" w:space="0" w:color="auto"/>
                <w:right w:val="none" w:sz="0" w:space="0" w:color="auto"/>
              </w:divBdr>
            </w:div>
            <w:div w:id="559822950">
              <w:marLeft w:val="0"/>
              <w:marRight w:val="0"/>
              <w:marTop w:val="0"/>
              <w:marBottom w:val="0"/>
              <w:divBdr>
                <w:top w:val="none" w:sz="0" w:space="0" w:color="auto"/>
                <w:left w:val="none" w:sz="0" w:space="0" w:color="auto"/>
                <w:bottom w:val="none" w:sz="0" w:space="0" w:color="auto"/>
                <w:right w:val="none" w:sz="0" w:space="0" w:color="auto"/>
              </w:divBdr>
            </w:div>
            <w:div w:id="900411172">
              <w:marLeft w:val="0"/>
              <w:marRight w:val="0"/>
              <w:marTop w:val="0"/>
              <w:marBottom w:val="0"/>
              <w:divBdr>
                <w:top w:val="none" w:sz="0" w:space="0" w:color="auto"/>
                <w:left w:val="none" w:sz="0" w:space="0" w:color="auto"/>
                <w:bottom w:val="none" w:sz="0" w:space="0" w:color="auto"/>
                <w:right w:val="none" w:sz="0" w:space="0" w:color="auto"/>
              </w:divBdr>
            </w:div>
            <w:div w:id="2072580258">
              <w:marLeft w:val="0"/>
              <w:marRight w:val="0"/>
              <w:marTop w:val="0"/>
              <w:marBottom w:val="0"/>
              <w:divBdr>
                <w:top w:val="none" w:sz="0" w:space="0" w:color="auto"/>
                <w:left w:val="none" w:sz="0" w:space="0" w:color="auto"/>
                <w:bottom w:val="none" w:sz="0" w:space="0" w:color="auto"/>
                <w:right w:val="none" w:sz="0" w:space="0" w:color="auto"/>
              </w:divBdr>
            </w:div>
            <w:div w:id="3053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087">
      <w:bodyDiv w:val="1"/>
      <w:marLeft w:val="0"/>
      <w:marRight w:val="0"/>
      <w:marTop w:val="0"/>
      <w:marBottom w:val="0"/>
      <w:divBdr>
        <w:top w:val="none" w:sz="0" w:space="0" w:color="auto"/>
        <w:left w:val="none" w:sz="0" w:space="0" w:color="auto"/>
        <w:bottom w:val="none" w:sz="0" w:space="0" w:color="auto"/>
        <w:right w:val="none" w:sz="0" w:space="0" w:color="auto"/>
      </w:divBdr>
      <w:divsChild>
        <w:div w:id="589504845">
          <w:marLeft w:val="0"/>
          <w:marRight w:val="0"/>
          <w:marTop w:val="0"/>
          <w:marBottom w:val="0"/>
          <w:divBdr>
            <w:top w:val="none" w:sz="0" w:space="0" w:color="auto"/>
            <w:left w:val="none" w:sz="0" w:space="0" w:color="auto"/>
            <w:bottom w:val="none" w:sz="0" w:space="0" w:color="auto"/>
            <w:right w:val="none" w:sz="0" w:space="0" w:color="auto"/>
          </w:divBdr>
          <w:divsChild>
            <w:div w:id="1368532451">
              <w:marLeft w:val="0"/>
              <w:marRight w:val="0"/>
              <w:marTop w:val="0"/>
              <w:marBottom w:val="0"/>
              <w:divBdr>
                <w:top w:val="none" w:sz="0" w:space="0" w:color="auto"/>
                <w:left w:val="none" w:sz="0" w:space="0" w:color="auto"/>
                <w:bottom w:val="none" w:sz="0" w:space="0" w:color="auto"/>
                <w:right w:val="none" w:sz="0" w:space="0" w:color="auto"/>
              </w:divBdr>
            </w:div>
            <w:div w:id="261959049">
              <w:marLeft w:val="0"/>
              <w:marRight w:val="0"/>
              <w:marTop w:val="0"/>
              <w:marBottom w:val="0"/>
              <w:divBdr>
                <w:top w:val="none" w:sz="0" w:space="0" w:color="auto"/>
                <w:left w:val="none" w:sz="0" w:space="0" w:color="auto"/>
                <w:bottom w:val="none" w:sz="0" w:space="0" w:color="auto"/>
                <w:right w:val="none" w:sz="0" w:space="0" w:color="auto"/>
              </w:divBdr>
            </w:div>
            <w:div w:id="1895696931">
              <w:marLeft w:val="0"/>
              <w:marRight w:val="0"/>
              <w:marTop w:val="0"/>
              <w:marBottom w:val="0"/>
              <w:divBdr>
                <w:top w:val="none" w:sz="0" w:space="0" w:color="auto"/>
                <w:left w:val="none" w:sz="0" w:space="0" w:color="auto"/>
                <w:bottom w:val="none" w:sz="0" w:space="0" w:color="auto"/>
                <w:right w:val="none" w:sz="0" w:space="0" w:color="auto"/>
              </w:divBdr>
            </w:div>
            <w:div w:id="15716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21052">
      <w:bodyDiv w:val="1"/>
      <w:marLeft w:val="0"/>
      <w:marRight w:val="0"/>
      <w:marTop w:val="0"/>
      <w:marBottom w:val="0"/>
      <w:divBdr>
        <w:top w:val="none" w:sz="0" w:space="0" w:color="auto"/>
        <w:left w:val="none" w:sz="0" w:space="0" w:color="auto"/>
        <w:bottom w:val="none" w:sz="0" w:space="0" w:color="auto"/>
        <w:right w:val="none" w:sz="0" w:space="0" w:color="auto"/>
      </w:divBdr>
      <w:divsChild>
        <w:div w:id="1370641834">
          <w:marLeft w:val="0"/>
          <w:marRight w:val="0"/>
          <w:marTop w:val="0"/>
          <w:marBottom w:val="0"/>
          <w:divBdr>
            <w:top w:val="none" w:sz="0" w:space="0" w:color="auto"/>
            <w:left w:val="none" w:sz="0" w:space="0" w:color="auto"/>
            <w:bottom w:val="none" w:sz="0" w:space="0" w:color="auto"/>
            <w:right w:val="none" w:sz="0" w:space="0" w:color="auto"/>
          </w:divBdr>
          <w:divsChild>
            <w:div w:id="748968453">
              <w:marLeft w:val="0"/>
              <w:marRight w:val="0"/>
              <w:marTop w:val="0"/>
              <w:marBottom w:val="0"/>
              <w:divBdr>
                <w:top w:val="none" w:sz="0" w:space="0" w:color="auto"/>
                <w:left w:val="none" w:sz="0" w:space="0" w:color="auto"/>
                <w:bottom w:val="none" w:sz="0" w:space="0" w:color="auto"/>
                <w:right w:val="none" w:sz="0" w:space="0" w:color="auto"/>
              </w:divBdr>
            </w:div>
            <w:div w:id="1676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3695">
      <w:bodyDiv w:val="1"/>
      <w:marLeft w:val="0"/>
      <w:marRight w:val="0"/>
      <w:marTop w:val="0"/>
      <w:marBottom w:val="0"/>
      <w:divBdr>
        <w:top w:val="none" w:sz="0" w:space="0" w:color="auto"/>
        <w:left w:val="none" w:sz="0" w:space="0" w:color="auto"/>
        <w:bottom w:val="none" w:sz="0" w:space="0" w:color="auto"/>
        <w:right w:val="none" w:sz="0" w:space="0" w:color="auto"/>
      </w:divBdr>
      <w:divsChild>
        <w:div w:id="634944377">
          <w:marLeft w:val="0"/>
          <w:marRight w:val="0"/>
          <w:marTop w:val="0"/>
          <w:marBottom w:val="0"/>
          <w:divBdr>
            <w:top w:val="none" w:sz="0" w:space="0" w:color="auto"/>
            <w:left w:val="none" w:sz="0" w:space="0" w:color="auto"/>
            <w:bottom w:val="none" w:sz="0" w:space="0" w:color="auto"/>
            <w:right w:val="none" w:sz="0" w:space="0" w:color="auto"/>
          </w:divBdr>
          <w:divsChild>
            <w:div w:id="713189551">
              <w:marLeft w:val="0"/>
              <w:marRight w:val="0"/>
              <w:marTop w:val="0"/>
              <w:marBottom w:val="0"/>
              <w:divBdr>
                <w:top w:val="none" w:sz="0" w:space="0" w:color="auto"/>
                <w:left w:val="none" w:sz="0" w:space="0" w:color="auto"/>
                <w:bottom w:val="none" w:sz="0" w:space="0" w:color="auto"/>
                <w:right w:val="none" w:sz="0" w:space="0" w:color="auto"/>
              </w:divBdr>
            </w:div>
            <w:div w:id="824591708">
              <w:marLeft w:val="0"/>
              <w:marRight w:val="0"/>
              <w:marTop w:val="0"/>
              <w:marBottom w:val="0"/>
              <w:divBdr>
                <w:top w:val="none" w:sz="0" w:space="0" w:color="auto"/>
                <w:left w:val="none" w:sz="0" w:space="0" w:color="auto"/>
                <w:bottom w:val="none" w:sz="0" w:space="0" w:color="auto"/>
                <w:right w:val="none" w:sz="0" w:space="0" w:color="auto"/>
              </w:divBdr>
            </w:div>
            <w:div w:id="1987663311">
              <w:marLeft w:val="0"/>
              <w:marRight w:val="0"/>
              <w:marTop w:val="0"/>
              <w:marBottom w:val="0"/>
              <w:divBdr>
                <w:top w:val="none" w:sz="0" w:space="0" w:color="auto"/>
                <w:left w:val="none" w:sz="0" w:space="0" w:color="auto"/>
                <w:bottom w:val="none" w:sz="0" w:space="0" w:color="auto"/>
                <w:right w:val="none" w:sz="0" w:space="0" w:color="auto"/>
              </w:divBdr>
            </w:div>
            <w:div w:id="415202545">
              <w:marLeft w:val="0"/>
              <w:marRight w:val="0"/>
              <w:marTop w:val="0"/>
              <w:marBottom w:val="0"/>
              <w:divBdr>
                <w:top w:val="none" w:sz="0" w:space="0" w:color="auto"/>
                <w:left w:val="none" w:sz="0" w:space="0" w:color="auto"/>
                <w:bottom w:val="none" w:sz="0" w:space="0" w:color="auto"/>
                <w:right w:val="none" w:sz="0" w:space="0" w:color="auto"/>
              </w:divBdr>
            </w:div>
            <w:div w:id="1330064777">
              <w:marLeft w:val="0"/>
              <w:marRight w:val="0"/>
              <w:marTop w:val="0"/>
              <w:marBottom w:val="0"/>
              <w:divBdr>
                <w:top w:val="none" w:sz="0" w:space="0" w:color="auto"/>
                <w:left w:val="none" w:sz="0" w:space="0" w:color="auto"/>
                <w:bottom w:val="none" w:sz="0" w:space="0" w:color="auto"/>
                <w:right w:val="none" w:sz="0" w:space="0" w:color="auto"/>
              </w:divBdr>
            </w:div>
            <w:div w:id="1776368221">
              <w:marLeft w:val="0"/>
              <w:marRight w:val="0"/>
              <w:marTop w:val="0"/>
              <w:marBottom w:val="0"/>
              <w:divBdr>
                <w:top w:val="none" w:sz="0" w:space="0" w:color="auto"/>
                <w:left w:val="none" w:sz="0" w:space="0" w:color="auto"/>
                <w:bottom w:val="none" w:sz="0" w:space="0" w:color="auto"/>
                <w:right w:val="none" w:sz="0" w:space="0" w:color="auto"/>
              </w:divBdr>
            </w:div>
            <w:div w:id="476799706">
              <w:marLeft w:val="0"/>
              <w:marRight w:val="0"/>
              <w:marTop w:val="0"/>
              <w:marBottom w:val="0"/>
              <w:divBdr>
                <w:top w:val="none" w:sz="0" w:space="0" w:color="auto"/>
                <w:left w:val="none" w:sz="0" w:space="0" w:color="auto"/>
                <w:bottom w:val="none" w:sz="0" w:space="0" w:color="auto"/>
                <w:right w:val="none" w:sz="0" w:space="0" w:color="auto"/>
              </w:divBdr>
            </w:div>
            <w:div w:id="1658263119">
              <w:marLeft w:val="0"/>
              <w:marRight w:val="0"/>
              <w:marTop w:val="0"/>
              <w:marBottom w:val="0"/>
              <w:divBdr>
                <w:top w:val="none" w:sz="0" w:space="0" w:color="auto"/>
                <w:left w:val="none" w:sz="0" w:space="0" w:color="auto"/>
                <w:bottom w:val="none" w:sz="0" w:space="0" w:color="auto"/>
                <w:right w:val="none" w:sz="0" w:space="0" w:color="auto"/>
              </w:divBdr>
            </w:div>
            <w:div w:id="1923372762">
              <w:marLeft w:val="0"/>
              <w:marRight w:val="0"/>
              <w:marTop w:val="0"/>
              <w:marBottom w:val="0"/>
              <w:divBdr>
                <w:top w:val="none" w:sz="0" w:space="0" w:color="auto"/>
                <w:left w:val="none" w:sz="0" w:space="0" w:color="auto"/>
                <w:bottom w:val="none" w:sz="0" w:space="0" w:color="auto"/>
                <w:right w:val="none" w:sz="0" w:space="0" w:color="auto"/>
              </w:divBdr>
            </w:div>
            <w:div w:id="2026856075">
              <w:marLeft w:val="0"/>
              <w:marRight w:val="0"/>
              <w:marTop w:val="0"/>
              <w:marBottom w:val="0"/>
              <w:divBdr>
                <w:top w:val="none" w:sz="0" w:space="0" w:color="auto"/>
                <w:left w:val="none" w:sz="0" w:space="0" w:color="auto"/>
                <w:bottom w:val="none" w:sz="0" w:space="0" w:color="auto"/>
                <w:right w:val="none" w:sz="0" w:space="0" w:color="auto"/>
              </w:divBdr>
            </w:div>
            <w:div w:id="589504976">
              <w:marLeft w:val="0"/>
              <w:marRight w:val="0"/>
              <w:marTop w:val="0"/>
              <w:marBottom w:val="0"/>
              <w:divBdr>
                <w:top w:val="none" w:sz="0" w:space="0" w:color="auto"/>
                <w:left w:val="none" w:sz="0" w:space="0" w:color="auto"/>
                <w:bottom w:val="none" w:sz="0" w:space="0" w:color="auto"/>
                <w:right w:val="none" w:sz="0" w:space="0" w:color="auto"/>
              </w:divBdr>
            </w:div>
            <w:div w:id="882180117">
              <w:marLeft w:val="0"/>
              <w:marRight w:val="0"/>
              <w:marTop w:val="0"/>
              <w:marBottom w:val="0"/>
              <w:divBdr>
                <w:top w:val="none" w:sz="0" w:space="0" w:color="auto"/>
                <w:left w:val="none" w:sz="0" w:space="0" w:color="auto"/>
                <w:bottom w:val="none" w:sz="0" w:space="0" w:color="auto"/>
                <w:right w:val="none" w:sz="0" w:space="0" w:color="auto"/>
              </w:divBdr>
            </w:div>
            <w:div w:id="745765971">
              <w:marLeft w:val="0"/>
              <w:marRight w:val="0"/>
              <w:marTop w:val="0"/>
              <w:marBottom w:val="0"/>
              <w:divBdr>
                <w:top w:val="none" w:sz="0" w:space="0" w:color="auto"/>
                <w:left w:val="none" w:sz="0" w:space="0" w:color="auto"/>
                <w:bottom w:val="none" w:sz="0" w:space="0" w:color="auto"/>
                <w:right w:val="none" w:sz="0" w:space="0" w:color="auto"/>
              </w:divBdr>
            </w:div>
            <w:div w:id="824051863">
              <w:marLeft w:val="0"/>
              <w:marRight w:val="0"/>
              <w:marTop w:val="0"/>
              <w:marBottom w:val="0"/>
              <w:divBdr>
                <w:top w:val="none" w:sz="0" w:space="0" w:color="auto"/>
                <w:left w:val="none" w:sz="0" w:space="0" w:color="auto"/>
                <w:bottom w:val="none" w:sz="0" w:space="0" w:color="auto"/>
                <w:right w:val="none" w:sz="0" w:space="0" w:color="auto"/>
              </w:divBdr>
            </w:div>
            <w:div w:id="503714215">
              <w:marLeft w:val="0"/>
              <w:marRight w:val="0"/>
              <w:marTop w:val="0"/>
              <w:marBottom w:val="0"/>
              <w:divBdr>
                <w:top w:val="none" w:sz="0" w:space="0" w:color="auto"/>
                <w:left w:val="none" w:sz="0" w:space="0" w:color="auto"/>
                <w:bottom w:val="none" w:sz="0" w:space="0" w:color="auto"/>
                <w:right w:val="none" w:sz="0" w:space="0" w:color="auto"/>
              </w:divBdr>
            </w:div>
            <w:div w:id="791826815">
              <w:marLeft w:val="0"/>
              <w:marRight w:val="0"/>
              <w:marTop w:val="0"/>
              <w:marBottom w:val="0"/>
              <w:divBdr>
                <w:top w:val="none" w:sz="0" w:space="0" w:color="auto"/>
                <w:left w:val="none" w:sz="0" w:space="0" w:color="auto"/>
                <w:bottom w:val="none" w:sz="0" w:space="0" w:color="auto"/>
                <w:right w:val="none" w:sz="0" w:space="0" w:color="auto"/>
              </w:divBdr>
            </w:div>
            <w:div w:id="653025607">
              <w:marLeft w:val="0"/>
              <w:marRight w:val="0"/>
              <w:marTop w:val="0"/>
              <w:marBottom w:val="0"/>
              <w:divBdr>
                <w:top w:val="none" w:sz="0" w:space="0" w:color="auto"/>
                <w:left w:val="none" w:sz="0" w:space="0" w:color="auto"/>
                <w:bottom w:val="none" w:sz="0" w:space="0" w:color="auto"/>
                <w:right w:val="none" w:sz="0" w:space="0" w:color="auto"/>
              </w:divBdr>
            </w:div>
            <w:div w:id="414977348">
              <w:marLeft w:val="0"/>
              <w:marRight w:val="0"/>
              <w:marTop w:val="0"/>
              <w:marBottom w:val="0"/>
              <w:divBdr>
                <w:top w:val="none" w:sz="0" w:space="0" w:color="auto"/>
                <w:left w:val="none" w:sz="0" w:space="0" w:color="auto"/>
                <w:bottom w:val="none" w:sz="0" w:space="0" w:color="auto"/>
                <w:right w:val="none" w:sz="0" w:space="0" w:color="auto"/>
              </w:divBdr>
            </w:div>
            <w:div w:id="15620897">
              <w:marLeft w:val="0"/>
              <w:marRight w:val="0"/>
              <w:marTop w:val="0"/>
              <w:marBottom w:val="0"/>
              <w:divBdr>
                <w:top w:val="none" w:sz="0" w:space="0" w:color="auto"/>
                <w:left w:val="none" w:sz="0" w:space="0" w:color="auto"/>
                <w:bottom w:val="none" w:sz="0" w:space="0" w:color="auto"/>
                <w:right w:val="none" w:sz="0" w:space="0" w:color="auto"/>
              </w:divBdr>
            </w:div>
            <w:div w:id="801583834">
              <w:marLeft w:val="0"/>
              <w:marRight w:val="0"/>
              <w:marTop w:val="0"/>
              <w:marBottom w:val="0"/>
              <w:divBdr>
                <w:top w:val="none" w:sz="0" w:space="0" w:color="auto"/>
                <w:left w:val="none" w:sz="0" w:space="0" w:color="auto"/>
                <w:bottom w:val="none" w:sz="0" w:space="0" w:color="auto"/>
                <w:right w:val="none" w:sz="0" w:space="0" w:color="auto"/>
              </w:divBdr>
            </w:div>
            <w:div w:id="1758213761">
              <w:marLeft w:val="0"/>
              <w:marRight w:val="0"/>
              <w:marTop w:val="0"/>
              <w:marBottom w:val="0"/>
              <w:divBdr>
                <w:top w:val="none" w:sz="0" w:space="0" w:color="auto"/>
                <w:left w:val="none" w:sz="0" w:space="0" w:color="auto"/>
                <w:bottom w:val="none" w:sz="0" w:space="0" w:color="auto"/>
                <w:right w:val="none" w:sz="0" w:space="0" w:color="auto"/>
              </w:divBdr>
            </w:div>
            <w:div w:id="327442066">
              <w:marLeft w:val="0"/>
              <w:marRight w:val="0"/>
              <w:marTop w:val="0"/>
              <w:marBottom w:val="0"/>
              <w:divBdr>
                <w:top w:val="none" w:sz="0" w:space="0" w:color="auto"/>
                <w:left w:val="none" w:sz="0" w:space="0" w:color="auto"/>
                <w:bottom w:val="none" w:sz="0" w:space="0" w:color="auto"/>
                <w:right w:val="none" w:sz="0" w:space="0" w:color="auto"/>
              </w:divBdr>
            </w:div>
            <w:div w:id="803739834">
              <w:marLeft w:val="0"/>
              <w:marRight w:val="0"/>
              <w:marTop w:val="0"/>
              <w:marBottom w:val="0"/>
              <w:divBdr>
                <w:top w:val="none" w:sz="0" w:space="0" w:color="auto"/>
                <w:left w:val="none" w:sz="0" w:space="0" w:color="auto"/>
                <w:bottom w:val="none" w:sz="0" w:space="0" w:color="auto"/>
                <w:right w:val="none" w:sz="0" w:space="0" w:color="auto"/>
              </w:divBdr>
            </w:div>
            <w:div w:id="553274786">
              <w:marLeft w:val="0"/>
              <w:marRight w:val="0"/>
              <w:marTop w:val="0"/>
              <w:marBottom w:val="0"/>
              <w:divBdr>
                <w:top w:val="none" w:sz="0" w:space="0" w:color="auto"/>
                <w:left w:val="none" w:sz="0" w:space="0" w:color="auto"/>
                <w:bottom w:val="none" w:sz="0" w:space="0" w:color="auto"/>
                <w:right w:val="none" w:sz="0" w:space="0" w:color="auto"/>
              </w:divBdr>
            </w:div>
            <w:div w:id="1483037250">
              <w:marLeft w:val="0"/>
              <w:marRight w:val="0"/>
              <w:marTop w:val="0"/>
              <w:marBottom w:val="0"/>
              <w:divBdr>
                <w:top w:val="none" w:sz="0" w:space="0" w:color="auto"/>
                <w:left w:val="none" w:sz="0" w:space="0" w:color="auto"/>
                <w:bottom w:val="none" w:sz="0" w:space="0" w:color="auto"/>
                <w:right w:val="none" w:sz="0" w:space="0" w:color="auto"/>
              </w:divBdr>
            </w:div>
            <w:div w:id="860507478">
              <w:marLeft w:val="0"/>
              <w:marRight w:val="0"/>
              <w:marTop w:val="0"/>
              <w:marBottom w:val="0"/>
              <w:divBdr>
                <w:top w:val="none" w:sz="0" w:space="0" w:color="auto"/>
                <w:left w:val="none" w:sz="0" w:space="0" w:color="auto"/>
                <w:bottom w:val="none" w:sz="0" w:space="0" w:color="auto"/>
                <w:right w:val="none" w:sz="0" w:space="0" w:color="auto"/>
              </w:divBdr>
            </w:div>
            <w:div w:id="2061594547">
              <w:marLeft w:val="0"/>
              <w:marRight w:val="0"/>
              <w:marTop w:val="0"/>
              <w:marBottom w:val="0"/>
              <w:divBdr>
                <w:top w:val="none" w:sz="0" w:space="0" w:color="auto"/>
                <w:left w:val="none" w:sz="0" w:space="0" w:color="auto"/>
                <w:bottom w:val="none" w:sz="0" w:space="0" w:color="auto"/>
                <w:right w:val="none" w:sz="0" w:space="0" w:color="auto"/>
              </w:divBdr>
            </w:div>
            <w:div w:id="1271277158">
              <w:marLeft w:val="0"/>
              <w:marRight w:val="0"/>
              <w:marTop w:val="0"/>
              <w:marBottom w:val="0"/>
              <w:divBdr>
                <w:top w:val="none" w:sz="0" w:space="0" w:color="auto"/>
                <w:left w:val="none" w:sz="0" w:space="0" w:color="auto"/>
                <w:bottom w:val="none" w:sz="0" w:space="0" w:color="auto"/>
                <w:right w:val="none" w:sz="0" w:space="0" w:color="auto"/>
              </w:divBdr>
            </w:div>
            <w:div w:id="441271062">
              <w:marLeft w:val="0"/>
              <w:marRight w:val="0"/>
              <w:marTop w:val="0"/>
              <w:marBottom w:val="0"/>
              <w:divBdr>
                <w:top w:val="none" w:sz="0" w:space="0" w:color="auto"/>
                <w:left w:val="none" w:sz="0" w:space="0" w:color="auto"/>
                <w:bottom w:val="none" w:sz="0" w:space="0" w:color="auto"/>
                <w:right w:val="none" w:sz="0" w:space="0" w:color="auto"/>
              </w:divBdr>
            </w:div>
            <w:div w:id="1022166390">
              <w:marLeft w:val="0"/>
              <w:marRight w:val="0"/>
              <w:marTop w:val="0"/>
              <w:marBottom w:val="0"/>
              <w:divBdr>
                <w:top w:val="none" w:sz="0" w:space="0" w:color="auto"/>
                <w:left w:val="none" w:sz="0" w:space="0" w:color="auto"/>
                <w:bottom w:val="none" w:sz="0" w:space="0" w:color="auto"/>
                <w:right w:val="none" w:sz="0" w:space="0" w:color="auto"/>
              </w:divBdr>
            </w:div>
            <w:div w:id="412163486">
              <w:marLeft w:val="0"/>
              <w:marRight w:val="0"/>
              <w:marTop w:val="0"/>
              <w:marBottom w:val="0"/>
              <w:divBdr>
                <w:top w:val="none" w:sz="0" w:space="0" w:color="auto"/>
                <w:left w:val="none" w:sz="0" w:space="0" w:color="auto"/>
                <w:bottom w:val="none" w:sz="0" w:space="0" w:color="auto"/>
                <w:right w:val="none" w:sz="0" w:space="0" w:color="auto"/>
              </w:divBdr>
            </w:div>
            <w:div w:id="1091120686">
              <w:marLeft w:val="0"/>
              <w:marRight w:val="0"/>
              <w:marTop w:val="0"/>
              <w:marBottom w:val="0"/>
              <w:divBdr>
                <w:top w:val="none" w:sz="0" w:space="0" w:color="auto"/>
                <w:left w:val="none" w:sz="0" w:space="0" w:color="auto"/>
                <w:bottom w:val="none" w:sz="0" w:space="0" w:color="auto"/>
                <w:right w:val="none" w:sz="0" w:space="0" w:color="auto"/>
              </w:divBdr>
            </w:div>
            <w:div w:id="110900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0858">
      <w:bodyDiv w:val="1"/>
      <w:marLeft w:val="0"/>
      <w:marRight w:val="0"/>
      <w:marTop w:val="0"/>
      <w:marBottom w:val="0"/>
      <w:divBdr>
        <w:top w:val="none" w:sz="0" w:space="0" w:color="auto"/>
        <w:left w:val="none" w:sz="0" w:space="0" w:color="auto"/>
        <w:bottom w:val="none" w:sz="0" w:space="0" w:color="auto"/>
        <w:right w:val="none" w:sz="0" w:space="0" w:color="auto"/>
      </w:divBdr>
      <w:divsChild>
        <w:div w:id="249316100">
          <w:marLeft w:val="0"/>
          <w:marRight w:val="0"/>
          <w:marTop w:val="0"/>
          <w:marBottom w:val="0"/>
          <w:divBdr>
            <w:top w:val="none" w:sz="0" w:space="0" w:color="auto"/>
            <w:left w:val="none" w:sz="0" w:space="0" w:color="auto"/>
            <w:bottom w:val="none" w:sz="0" w:space="0" w:color="auto"/>
            <w:right w:val="none" w:sz="0" w:space="0" w:color="auto"/>
          </w:divBdr>
          <w:divsChild>
            <w:div w:id="1950117003">
              <w:marLeft w:val="0"/>
              <w:marRight w:val="0"/>
              <w:marTop w:val="0"/>
              <w:marBottom w:val="0"/>
              <w:divBdr>
                <w:top w:val="none" w:sz="0" w:space="0" w:color="auto"/>
                <w:left w:val="none" w:sz="0" w:space="0" w:color="auto"/>
                <w:bottom w:val="none" w:sz="0" w:space="0" w:color="auto"/>
                <w:right w:val="none" w:sz="0" w:space="0" w:color="auto"/>
              </w:divBdr>
            </w:div>
            <w:div w:id="1188982407">
              <w:marLeft w:val="0"/>
              <w:marRight w:val="0"/>
              <w:marTop w:val="0"/>
              <w:marBottom w:val="0"/>
              <w:divBdr>
                <w:top w:val="none" w:sz="0" w:space="0" w:color="auto"/>
                <w:left w:val="none" w:sz="0" w:space="0" w:color="auto"/>
                <w:bottom w:val="none" w:sz="0" w:space="0" w:color="auto"/>
                <w:right w:val="none" w:sz="0" w:space="0" w:color="auto"/>
              </w:divBdr>
            </w:div>
            <w:div w:id="16144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1339">
      <w:bodyDiv w:val="1"/>
      <w:marLeft w:val="0"/>
      <w:marRight w:val="0"/>
      <w:marTop w:val="0"/>
      <w:marBottom w:val="0"/>
      <w:divBdr>
        <w:top w:val="none" w:sz="0" w:space="0" w:color="auto"/>
        <w:left w:val="none" w:sz="0" w:space="0" w:color="auto"/>
        <w:bottom w:val="none" w:sz="0" w:space="0" w:color="auto"/>
        <w:right w:val="none" w:sz="0" w:space="0" w:color="auto"/>
      </w:divBdr>
      <w:divsChild>
        <w:div w:id="1984038255">
          <w:marLeft w:val="0"/>
          <w:marRight w:val="0"/>
          <w:marTop w:val="0"/>
          <w:marBottom w:val="0"/>
          <w:divBdr>
            <w:top w:val="none" w:sz="0" w:space="0" w:color="auto"/>
            <w:left w:val="none" w:sz="0" w:space="0" w:color="auto"/>
            <w:bottom w:val="none" w:sz="0" w:space="0" w:color="auto"/>
            <w:right w:val="none" w:sz="0" w:space="0" w:color="auto"/>
          </w:divBdr>
          <w:divsChild>
            <w:div w:id="1883134883">
              <w:marLeft w:val="0"/>
              <w:marRight w:val="0"/>
              <w:marTop w:val="0"/>
              <w:marBottom w:val="0"/>
              <w:divBdr>
                <w:top w:val="none" w:sz="0" w:space="0" w:color="auto"/>
                <w:left w:val="none" w:sz="0" w:space="0" w:color="auto"/>
                <w:bottom w:val="none" w:sz="0" w:space="0" w:color="auto"/>
                <w:right w:val="none" w:sz="0" w:space="0" w:color="auto"/>
              </w:divBdr>
            </w:div>
            <w:div w:id="730691580">
              <w:marLeft w:val="0"/>
              <w:marRight w:val="0"/>
              <w:marTop w:val="0"/>
              <w:marBottom w:val="0"/>
              <w:divBdr>
                <w:top w:val="none" w:sz="0" w:space="0" w:color="auto"/>
                <w:left w:val="none" w:sz="0" w:space="0" w:color="auto"/>
                <w:bottom w:val="none" w:sz="0" w:space="0" w:color="auto"/>
                <w:right w:val="none" w:sz="0" w:space="0" w:color="auto"/>
              </w:divBdr>
            </w:div>
            <w:div w:id="575823041">
              <w:marLeft w:val="0"/>
              <w:marRight w:val="0"/>
              <w:marTop w:val="0"/>
              <w:marBottom w:val="0"/>
              <w:divBdr>
                <w:top w:val="none" w:sz="0" w:space="0" w:color="auto"/>
                <w:left w:val="none" w:sz="0" w:space="0" w:color="auto"/>
                <w:bottom w:val="none" w:sz="0" w:space="0" w:color="auto"/>
                <w:right w:val="none" w:sz="0" w:space="0" w:color="auto"/>
              </w:divBdr>
            </w:div>
            <w:div w:id="1848251037">
              <w:marLeft w:val="0"/>
              <w:marRight w:val="0"/>
              <w:marTop w:val="0"/>
              <w:marBottom w:val="0"/>
              <w:divBdr>
                <w:top w:val="none" w:sz="0" w:space="0" w:color="auto"/>
                <w:left w:val="none" w:sz="0" w:space="0" w:color="auto"/>
                <w:bottom w:val="none" w:sz="0" w:space="0" w:color="auto"/>
                <w:right w:val="none" w:sz="0" w:space="0" w:color="auto"/>
              </w:divBdr>
            </w:div>
            <w:div w:id="301160645">
              <w:marLeft w:val="0"/>
              <w:marRight w:val="0"/>
              <w:marTop w:val="0"/>
              <w:marBottom w:val="0"/>
              <w:divBdr>
                <w:top w:val="none" w:sz="0" w:space="0" w:color="auto"/>
                <w:left w:val="none" w:sz="0" w:space="0" w:color="auto"/>
                <w:bottom w:val="none" w:sz="0" w:space="0" w:color="auto"/>
                <w:right w:val="none" w:sz="0" w:space="0" w:color="auto"/>
              </w:divBdr>
            </w:div>
            <w:div w:id="424545771">
              <w:marLeft w:val="0"/>
              <w:marRight w:val="0"/>
              <w:marTop w:val="0"/>
              <w:marBottom w:val="0"/>
              <w:divBdr>
                <w:top w:val="none" w:sz="0" w:space="0" w:color="auto"/>
                <w:left w:val="none" w:sz="0" w:space="0" w:color="auto"/>
                <w:bottom w:val="none" w:sz="0" w:space="0" w:color="auto"/>
                <w:right w:val="none" w:sz="0" w:space="0" w:color="auto"/>
              </w:divBdr>
            </w:div>
            <w:div w:id="216859531">
              <w:marLeft w:val="0"/>
              <w:marRight w:val="0"/>
              <w:marTop w:val="0"/>
              <w:marBottom w:val="0"/>
              <w:divBdr>
                <w:top w:val="none" w:sz="0" w:space="0" w:color="auto"/>
                <w:left w:val="none" w:sz="0" w:space="0" w:color="auto"/>
                <w:bottom w:val="none" w:sz="0" w:space="0" w:color="auto"/>
                <w:right w:val="none" w:sz="0" w:space="0" w:color="auto"/>
              </w:divBdr>
            </w:div>
            <w:div w:id="20815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0391">
      <w:bodyDiv w:val="1"/>
      <w:marLeft w:val="0"/>
      <w:marRight w:val="0"/>
      <w:marTop w:val="0"/>
      <w:marBottom w:val="0"/>
      <w:divBdr>
        <w:top w:val="none" w:sz="0" w:space="0" w:color="auto"/>
        <w:left w:val="none" w:sz="0" w:space="0" w:color="auto"/>
        <w:bottom w:val="none" w:sz="0" w:space="0" w:color="auto"/>
        <w:right w:val="none" w:sz="0" w:space="0" w:color="auto"/>
      </w:divBdr>
      <w:divsChild>
        <w:div w:id="2069721706">
          <w:marLeft w:val="0"/>
          <w:marRight w:val="0"/>
          <w:marTop w:val="0"/>
          <w:marBottom w:val="0"/>
          <w:divBdr>
            <w:top w:val="none" w:sz="0" w:space="0" w:color="auto"/>
            <w:left w:val="none" w:sz="0" w:space="0" w:color="auto"/>
            <w:bottom w:val="none" w:sz="0" w:space="0" w:color="auto"/>
            <w:right w:val="none" w:sz="0" w:space="0" w:color="auto"/>
          </w:divBdr>
          <w:divsChild>
            <w:div w:id="509568303">
              <w:marLeft w:val="0"/>
              <w:marRight w:val="0"/>
              <w:marTop w:val="0"/>
              <w:marBottom w:val="0"/>
              <w:divBdr>
                <w:top w:val="none" w:sz="0" w:space="0" w:color="auto"/>
                <w:left w:val="none" w:sz="0" w:space="0" w:color="auto"/>
                <w:bottom w:val="none" w:sz="0" w:space="0" w:color="auto"/>
                <w:right w:val="none" w:sz="0" w:space="0" w:color="auto"/>
              </w:divBdr>
            </w:div>
            <w:div w:id="1480730768">
              <w:marLeft w:val="0"/>
              <w:marRight w:val="0"/>
              <w:marTop w:val="0"/>
              <w:marBottom w:val="0"/>
              <w:divBdr>
                <w:top w:val="none" w:sz="0" w:space="0" w:color="auto"/>
                <w:left w:val="none" w:sz="0" w:space="0" w:color="auto"/>
                <w:bottom w:val="none" w:sz="0" w:space="0" w:color="auto"/>
                <w:right w:val="none" w:sz="0" w:space="0" w:color="auto"/>
              </w:divBdr>
            </w:div>
            <w:div w:id="909921433">
              <w:marLeft w:val="0"/>
              <w:marRight w:val="0"/>
              <w:marTop w:val="0"/>
              <w:marBottom w:val="0"/>
              <w:divBdr>
                <w:top w:val="none" w:sz="0" w:space="0" w:color="auto"/>
                <w:left w:val="none" w:sz="0" w:space="0" w:color="auto"/>
                <w:bottom w:val="none" w:sz="0" w:space="0" w:color="auto"/>
                <w:right w:val="none" w:sz="0" w:space="0" w:color="auto"/>
              </w:divBdr>
            </w:div>
            <w:div w:id="821773229">
              <w:marLeft w:val="0"/>
              <w:marRight w:val="0"/>
              <w:marTop w:val="0"/>
              <w:marBottom w:val="0"/>
              <w:divBdr>
                <w:top w:val="none" w:sz="0" w:space="0" w:color="auto"/>
                <w:left w:val="none" w:sz="0" w:space="0" w:color="auto"/>
                <w:bottom w:val="none" w:sz="0" w:space="0" w:color="auto"/>
                <w:right w:val="none" w:sz="0" w:space="0" w:color="auto"/>
              </w:divBdr>
            </w:div>
            <w:div w:id="16770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4922">
      <w:bodyDiv w:val="1"/>
      <w:marLeft w:val="0"/>
      <w:marRight w:val="0"/>
      <w:marTop w:val="0"/>
      <w:marBottom w:val="0"/>
      <w:divBdr>
        <w:top w:val="none" w:sz="0" w:space="0" w:color="auto"/>
        <w:left w:val="none" w:sz="0" w:space="0" w:color="auto"/>
        <w:bottom w:val="none" w:sz="0" w:space="0" w:color="auto"/>
        <w:right w:val="none" w:sz="0" w:space="0" w:color="auto"/>
      </w:divBdr>
      <w:divsChild>
        <w:div w:id="1798916678">
          <w:marLeft w:val="0"/>
          <w:marRight w:val="0"/>
          <w:marTop w:val="0"/>
          <w:marBottom w:val="0"/>
          <w:divBdr>
            <w:top w:val="none" w:sz="0" w:space="0" w:color="auto"/>
            <w:left w:val="none" w:sz="0" w:space="0" w:color="auto"/>
            <w:bottom w:val="none" w:sz="0" w:space="0" w:color="auto"/>
            <w:right w:val="none" w:sz="0" w:space="0" w:color="auto"/>
          </w:divBdr>
          <w:divsChild>
            <w:div w:id="402411839">
              <w:marLeft w:val="0"/>
              <w:marRight w:val="0"/>
              <w:marTop w:val="0"/>
              <w:marBottom w:val="0"/>
              <w:divBdr>
                <w:top w:val="none" w:sz="0" w:space="0" w:color="auto"/>
                <w:left w:val="none" w:sz="0" w:space="0" w:color="auto"/>
                <w:bottom w:val="none" w:sz="0" w:space="0" w:color="auto"/>
                <w:right w:val="none" w:sz="0" w:space="0" w:color="auto"/>
              </w:divBdr>
            </w:div>
            <w:div w:id="116801677">
              <w:marLeft w:val="0"/>
              <w:marRight w:val="0"/>
              <w:marTop w:val="0"/>
              <w:marBottom w:val="0"/>
              <w:divBdr>
                <w:top w:val="none" w:sz="0" w:space="0" w:color="auto"/>
                <w:left w:val="none" w:sz="0" w:space="0" w:color="auto"/>
                <w:bottom w:val="none" w:sz="0" w:space="0" w:color="auto"/>
                <w:right w:val="none" w:sz="0" w:space="0" w:color="auto"/>
              </w:divBdr>
            </w:div>
            <w:div w:id="10836500">
              <w:marLeft w:val="0"/>
              <w:marRight w:val="0"/>
              <w:marTop w:val="0"/>
              <w:marBottom w:val="0"/>
              <w:divBdr>
                <w:top w:val="none" w:sz="0" w:space="0" w:color="auto"/>
                <w:left w:val="none" w:sz="0" w:space="0" w:color="auto"/>
                <w:bottom w:val="none" w:sz="0" w:space="0" w:color="auto"/>
                <w:right w:val="none" w:sz="0" w:space="0" w:color="auto"/>
              </w:divBdr>
            </w:div>
            <w:div w:id="1116411616">
              <w:marLeft w:val="0"/>
              <w:marRight w:val="0"/>
              <w:marTop w:val="0"/>
              <w:marBottom w:val="0"/>
              <w:divBdr>
                <w:top w:val="none" w:sz="0" w:space="0" w:color="auto"/>
                <w:left w:val="none" w:sz="0" w:space="0" w:color="auto"/>
                <w:bottom w:val="none" w:sz="0" w:space="0" w:color="auto"/>
                <w:right w:val="none" w:sz="0" w:space="0" w:color="auto"/>
              </w:divBdr>
            </w:div>
            <w:div w:id="427701583">
              <w:marLeft w:val="0"/>
              <w:marRight w:val="0"/>
              <w:marTop w:val="0"/>
              <w:marBottom w:val="0"/>
              <w:divBdr>
                <w:top w:val="none" w:sz="0" w:space="0" w:color="auto"/>
                <w:left w:val="none" w:sz="0" w:space="0" w:color="auto"/>
                <w:bottom w:val="none" w:sz="0" w:space="0" w:color="auto"/>
                <w:right w:val="none" w:sz="0" w:space="0" w:color="auto"/>
              </w:divBdr>
            </w:div>
            <w:div w:id="742721912">
              <w:marLeft w:val="0"/>
              <w:marRight w:val="0"/>
              <w:marTop w:val="0"/>
              <w:marBottom w:val="0"/>
              <w:divBdr>
                <w:top w:val="none" w:sz="0" w:space="0" w:color="auto"/>
                <w:left w:val="none" w:sz="0" w:space="0" w:color="auto"/>
                <w:bottom w:val="none" w:sz="0" w:space="0" w:color="auto"/>
                <w:right w:val="none" w:sz="0" w:space="0" w:color="auto"/>
              </w:divBdr>
            </w:div>
            <w:div w:id="1012072833">
              <w:marLeft w:val="0"/>
              <w:marRight w:val="0"/>
              <w:marTop w:val="0"/>
              <w:marBottom w:val="0"/>
              <w:divBdr>
                <w:top w:val="none" w:sz="0" w:space="0" w:color="auto"/>
                <w:left w:val="none" w:sz="0" w:space="0" w:color="auto"/>
                <w:bottom w:val="none" w:sz="0" w:space="0" w:color="auto"/>
                <w:right w:val="none" w:sz="0" w:space="0" w:color="auto"/>
              </w:divBdr>
            </w:div>
            <w:div w:id="1203595849">
              <w:marLeft w:val="0"/>
              <w:marRight w:val="0"/>
              <w:marTop w:val="0"/>
              <w:marBottom w:val="0"/>
              <w:divBdr>
                <w:top w:val="none" w:sz="0" w:space="0" w:color="auto"/>
                <w:left w:val="none" w:sz="0" w:space="0" w:color="auto"/>
                <w:bottom w:val="none" w:sz="0" w:space="0" w:color="auto"/>
                <w:right w:val="none" w:sz="0" w:space="0" w:color="auto"/>
              </w:divBdr>
            </w:div>
            <w:div w:id="3571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9110">
      <w:bodyDiv w:val="1"/>
      <w:marLeft w:val="0"/>
      <w:marRight w:val="0"/>
      <w:marTop w:val="0"/>
      <w:marBottom w:val="0"/>
      <w:divBdr>
        <w:top w:val="none" w:sz="0" w:space="0" w:color="auto"/>
        <w:left w:val="none" w:sz="0" w:space="0" w:color="auto"/>
        <w:bottom w:val="none" w:sz="0" w:space="0" w:color="auto"/>
        <w:right w:val="none" w:sz="0" w:space="0" w:color="auto"/>
      </w:divBdr>
      <w:divsChild>
        <w:div w:id="389771576">
          <w:marLeft w:val="0"/>
          <w:marRight w:val="0"/>
          <w:marTop w:val="0"/>
          <w:marBottom w:val="0"/>
          <w:divBdr>
            <w:top w:val="none" w:sz="0" w:space="0" w:color="auto"/>
            <w:left w:val="none" w:sz="0" w:space="0" w:color="auto"/>
            <w:bottom w:val="none" w:sz="0" w:space="0" w:color="auto"/>
            <w:right w:val="none" w:sz="0" w:space="0" w:color="auto"/>
          </w:divBdr>
          <w:divsChild>
            <w:div w:id="225649840">
              <w:marLeft w:val="0"/>
              <w:marRight w:val="0"/>
              <w:marTop w:val="0"/>
              <w:marBottom w:val="0"/>
              <w:divBdr>
                <w:top w:val="none" w:sz="0" w:space="0" w:color="auto"/>
                <w:left w:val="none" w:sz="0" w:space="0" w:color="auto"/>
                <w:bottom w:val="none" w:sz="0" w:space="0" w:color="auto"/>
                <w:right w:val="none" w:sz="0" w:space="0" w:color="auto"/>
              </w:divBdr>
            </w:div>
            <w:div w:id="250629050">
              <w:marLeft w:val="0"/>
              <w:marRight w:val="0"/>
              <w:marTop w:val="0"/>
              <w:marBottom w:val="0"/>
              <w:divBdr>
                <w:top w:val="none" w:sz="0" w:space="0" w:color="auto"/>
                <w:left w:val="none" w:sz="0" w:space="0" w:color="auto"/>
                <w:bottom w:val="none" w:sz="0" w:space="0" w:color="auto"/>
                <w:right w:val="none" w:sz="0" w:space="0" w:color="auto"/>
              </w:divBdr>
            </w:div>
            <w:div w:id="776297261">
              <w:marLeft w:val="0"/>
              <w:marRight w:val="0"/>
              <w:marTop w:val="0"/>
              <w:marBottom w:val="0"/>
              <w:divBdr>
                <w:top w:val="none" w:sz="0" w:space="0" w:color="auto"/>
                <w:left w:val="none" w:sz="0" w:space="0" w:color="auto"/>
                <w:bottom w:val="none" w:sz="0" w:space="0" w:color="auto"/>
                <w:right w:val="none" w:sz="0" w:space="0" w:color="auto"/>
              </w:divBdr>
            </w:div>
            <w:div w:id="1788817465">
              <w:marLeft w:val="0"/>
              <w:marRight w:val="0"/>
              <w:marTop w:val="0"/>
              <w:marBottom w:val="0"/>
              <w:divBdr>
                <w:top w:val="none" w:sz="0" w:space="0" w:color="auto"/>
                <w:left w:val="none" w:sz="0" w:space="0" w:color="auto"/>
                <w:bottom w:val="none" w:sz="0" w:space="0" w:color="auto"/>
                <w:right w:val="none" w:sz="0" w:space="0" w:color="auto"/>
              </w:divBdr>
            </w:div>
            <w:div w:id="2138335598">
              <w:marLeft w:val="0"/>
              <w:marRight w:val="0"/>
              <w:marTop w:val="0"/>
              <w:marBottom w:val="0"/>
              <w:divBdr>
                <w:top w:val="none" w:sz="0" w:space="0" w:color="auto"/>
                <w:left w:val="none" w:sz="0" w:space="0" w:color="auto"/>
                <w:bottom w:val="none" w:sz="0" w:space="0" w:color="auto"/>
                <w:right w:val="none" w:sz="0" w:space="0" w:color="auto"/>
              </w:divBdr>
            </w:div>
            <w:div w:id="1168398176">
              <w:marLeft w:val="0"/>
              <w:marRight w:val="0"/>
              <w:marTop w:val="0"/>
              <w:marBottom w:val="0"/>
              <w:divBdr>
                <w:top w:val="none" w:sz="0" w:space="0" w:color="auto"/>
                <w:left w:val="none" w:sz="0" w:space="0" w:color="auto"/>
                <w:bottom w:val="none" w:sz="0" w:space="0" w:color="auto"/>
                <w:right w:val="none" w:sz="0" w:space="0" w:color="auto"/>
              </w:divBdr>
            </w:div>
            <w:div w:id="396324623">
              <w:marLeft w:val="0"/>
              <w:marRight w:val="0"/>
              <w:marTop w:val="0"/>
              <w:marBottom w:val="0"/>
              <w:divBdr>
                <w:top w:val="none" w:sz="0" w:space="0" w:color="auto"/>
                <w:left w:val="none" w:sz="0" w:space="0" w:color="auto"/>
                <w:bottom w:val="none" w:sz="0" w:space="0" w:color="auto"/>
                <w:right w:val="none" w:sz="0" w:space="0" w:color="auto"/>
              </w:divBdr>
            </w:div>
            <w:div w:id="872428050">
              <w:marLeft w:val="0"/>
              <w:marRight w:val="0"/>
              <w:marTop w:val="0"/>
              <w:marBottom w:val="0"/>
              <w:divBdr>
                <w:top w:val="none" w:sz="0" w:space="0" w:color="auto"/>
                <w:left w:val="none" w:sz="0" w:space="0" w:color="auto"/>
                <w:bottom w:val="none" w:sz="0" w:space="0" w:color="auto"/>
                <w:right w:val="none" w:sz="0" w:space="0" w:color="auto"/>
              </w:divBdr>
            </w:div>
            <w:div w:id="1852841670">
              <w:marLeft w:val="0"/>
              <w:marRight w:val="0"/>
              <w:marTop w:val="0"/>
              <w:marBottom w:val="0"/>
              <w:divBdr>
                <w:top w:val="none" w:sz="0" w:space="0" w:color="auto"/>
                <w:left w:val="none" w:sz="0" w:space="0" w:color="auto"/>
                <w:bottom w:val="none" w:sz="0" w:space="0" w:color="auto"/>
                <w:right w:val="none" w:sz="0" w:space="0" w:color="auto"/>
              </w:divBdr>
            </w:div>
            <w:div w:id="844051221">
              <w:marLeft w:val="0"/>
              <w:marRight w:val="0"/>
              <w:marTop w:val="0"/>
              <w:marBottom w:val="0"/>
              <w:divBdr>
                <w:top w:val="none" w:sz="0" w:space="0" w:color="auto"/>
                <w:left w:val="none" w:sz="0" w:space="0" w:color="auto"/>
                <w:bottom w:val="none" w:sz="0" w:space="0" w:color="auto"/>
                <w:right w:val="none" w:sz="0" w:space="0" w:color="auto"/>
              </w:divBdr>
            </w:div>
            <w:div w:id="916552572">
              <w:marLeft w:val="0"/>
              <w:marRight w:val="0"/>
              <w:marTop w:val="0"/>
              <w:marBottom w:val="0"/>
              <w:divBdr>
                <w:top w:val="none" w:sz="0" w:space="0" w:color="auto"/>
                <w:left w:val="none" w:sz="0" w:space="0" w:color="auto"/>
                <w:bottom w:val="none" w:sz="0" w:space="0" w:color="auto"/>
                <w:right w:val="none" w:sz="0" w:space="0" w:color="auto"/>
              </w:divBdr>
            </w:div>
            <w:div w:id="1630936926">
              <w:marLeft w:val="0"/>
              <w:marRight w:val="0"/>
              <w:marTop w:val="0"/>
              <w:marBottom w:val="0"/>
              <w:divBdr>
                <w:top w:val="none" w:sz="0" w:space="0" w:color="auto"/>
                <w:left w:val="none" w:sz="0" w:space="0" w:color="auto"/>
                <w:bottom w:val="none" w:sz="0" w:space="0" w:color="auto"/>
                <w:right w:val="none" w:sz="0" w:space="0" w:color="auto"/>
              </w:divBdr>
            </w:div>
            <w:div w:id="1597833867">
              <w:marLeft w:val="0"/>
              <w:marRight w:val="0"/>
              <w:marTop w:val="0"/>
              <w:marBottom w:val="0"/>
              <w:divBdr>
                <w:top w:val="none" w:sz="0" w:space="0" w:color="auto"/>
                <w:left w:val="none" w:sz="0" w:space="0" w:color="auto"/>
                <w:bottom w:val="none" w:sz="0" w:space="0" w:color="auto"/>
                <w:right w:val="none" w:sz="0" w:space="0" w:color="auto"/>
              </w:divBdr>
            </w:div>
            <w:div w:id="23651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3366">
      <w:bodyDiv w:val="1"/>
      <w:marLeft w:val="0"/>
      <w:marRight w:val="0"/>
      <w:marTop w:val="0"/>
      <w:marBottom w:val="0"/>
      <w:divBdr>
        <w:top w:val="none" w:sz="0" w:space="0" w:color="auto"/>
        <w:left w:val="none" w:sz="0" w:space="0" w:color="auto"/>
        <w:bottom w:val="none" w:sz="0" w:space="0" w:color="auto"/>
        <w:right w:val="none" w:sz="0" w:space="0" w:color="auto"/>
      </w:divBdr>
      <w:divsChild>
        <w:div w:id="1594321727">
          <w:marLeft w:val="0"/>
          <w:marRight w:val="0"/>
          <w:marTop w:val="0"/>
          <w:marBottom w:val="0"/>
          <w:divBdr>
            <w:top w:val="none" w:sz="0" w:space="0" w:color="auto"/>
            <w:left w:val="none" w:sz="0" w:space="0" w:color="auto"/>
            <w:bottom w:val="none" w:sz="0" w:space="0" w:color="auto"/>
            <w:right w:val="none" w:sz="0" w:space="0" w:color="auto"/>
          </w:divBdr>
          <w:divsChild>
            <w:div w:id="1473057599">
              <w:marLeft w:val="0"/>
              <w:marRight w:val="0"/>
              <w:marTop w:val="0"/>
              <w:marBottom w:val="0"/>
              <w:divBdr>
                <w:top w:val="none" w:sz="0" w:space="0" w:color="auto"/>
                <w:left w:val="none" w:sz="0" w:space="0" w:color="auto"/>
                <w:bottom w:val="none" w:sz="0" w:space="0" w:color="auto"/>
                <w:right w:val="none" w:sz="0" w:space="0" w:color="auto"/>
              </w:divBdr>
            </w:div>
            <w:div w:id="1459225527">
              <w:marLeft w:val="0"/>
              <w:marRight w:val="0"/>
              <w:marTop w:val="0"/>
              <w:marBottom w:val="0"/>
              <w:divBdr>
                <w:top w:val="none" w:sz="0" w:space="0" w:color="auto"/>
                <w:left w:val="none" w:sz="0" w:space="0" w:color="auto"/>
                <w:bottom w:val="none" w:sz="0" w:space="0" w:color="auto"/>
                <w:right w:val="none" w:sz="0" w:space="0" w:color="auto"/>
              </w:divBdr>
            </w:div>
            <w:div w:id="8095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9694">
      <w:bodyDiv w:val="1"/>
      <w:marLeft w:val="0"/>
      <w:marRight w:val="0"/>
      <w:marTop w:val="0"/>
      <w:marBottom w:val="0"/>
      <w:divBdr>
        <w:top w:val="none" w:sz="0" w:space="0" w:color="auto"/>
        <w:left w:val="none" w:sz="0" w:space="0" w:color="auto"/>
        <w:bottom w:val="none" w:sz="0" w:space="0" w:color="auto"/>
        <w:right w:val="none" w:sz="0" w:space="0" w:color="auto"/>
      </w:divBdr>
      <w:divsChild>
        <w:div w:id="11995720">
          <w:marLeft w:val="0"/>
          <w:marRight w:val="0"/>
          <w:marTop w:val="0"/>
          <w:marBottom w:val="0"/>
          <w:divBdr>
            <w:top w:val="none" w:sz="0" w:space="0" w:color="auto"/>
            <w:left w:val="none" w:sz="0" w:space="0" w:color="auto"/>
            <w:bottom w:val="none" w:sz="0" w:space="0" w:color="auto"/>
            <w:right w:val="none" w:sz="0" w:space="0" w:color="auto"/>
          </w:divBdr>
          <w:divsChild>
            <w:div w:id="1461264186">
              <w:marLeft w:val="0"/>
              <w:marRight w:val="0"/>
              <w:marTop w:val="0"/>
              <w:marBottom w:val="0"/>
              <w:divBdr>
                <w:top w:val="none" w:sz="0" w:space="0" w:color="auto"/>
                <w:left w:val="none" w:sz="0" w:space="0" w:color="auto"/>
                <w:bottom w:val="none" w:sz="0" w:space="0" w:color="auto"/>
                <w:right w:val="none" w:sz="0" w:space="0" w:color="auto"/>
              </w:divBdr>
            </w:div>
            <w:div w:id="204756683">
              <w:marLeft w:val="0"/>
              <w:marRight w:val="0"/>
              <w:marTop w:val="0"/>
              <w:marBottom w:val="0"/>
              <w:divBdr>
                <w:top w:val="none" w:sz="0" w:space="0" w:color="auto"/>
                <w:left w:val="none" w:sz="0" w:space="0" w:color="auto"/>
                <w:bottom w:val="none" w:sz="0" w:space="0" w:color="auto"/>
                <w:right w:val="none" w:sz="0" w:space="0" w:color="auto"/>
              </w:divBdr>
            </w:div>
            <w:div w:id="1310742458">
              <w:marLeft w:val="0"/>
              <w:marRight w:val="0"/>
              <w:marTop w:val="0"/>
              <w:marBottom w:val="0"/>
              <w:divBdr>
                <w:top w:val="none" w:sz="0" w:space="0" w:color="auto"/>
                <w:left w:val="none" w:sz="0" w:space="0" w:color="auto"/>
                <w:bottom w:val="none" w:sz="0" w:space="0" w:color="auto"/>
                <w:right w:val="none" w:sz="0" w:space="0" w:color="auto"/>
              </w:divBdr>
            </w:div>
            <w:div w:id="181936996">
              <w:marLeft w:val="0"/>
              <w:marRight w:val="0"/>
              <w:marTop w:val="0"/>
              <w:marBottom w:val="0"/>
              <w:divBdr>
                <w:top w:val="none" w:sz="0" w:space="0" w:color="auto"/>
                <w:left w:val="none" w:sz="0" w:space="0" w:color="auto"/>
                <w:bottom w:val="none" w:sz="0" w:space="0" w:color="auto"/>
                <w:right w:val="none" w:sz="0" w:space="0" w:color="auto"/>
              </w:divBdr>
            </w:div>
            <w:div w:id="1334142175">
              <w:marLeft w:val="0"/>
              <w:marRight w:val="0"/>
              <w:marTop w:val="0"/>
              <w:marBottom w:val="0"/>
              <w:divBdr>
                <w:top w:val="none" w:sz="0" w:space="0" w:color="auto"/>
                <w:left w:val="none" w:sz="0" w:space="0" w:color="auto"/>
                <w:bottom w:val="none" w:sz="0" w:space="0" w:color="auto"/>
                <w:right w:val="none" w:sz="0" w:space="0" w:color="auto"/>
              </w:divBdr>
            </w:div>
            <w:div w:id="1703941403">
              <w:marLeft w:val="0"/>
              <w:marRight w:val="0"/>
              <w:marTop w:val="0"/>
              <w:marBottom w:val="0"/>
              <w:divBdr>
                <w:top w:val="none" w:sz="0" w:space="0" w:color="auto"/>
                <w:left w:val="none" w:sz="0" w:space="0" w:color="auto"/>
                <w:bottom w:val="none" w:sz="0" w:space="0" w:color="auto"/>
                <w:right w:val="none" w:sz="0" w:space="0" w:color="auto"/>
              </w:divBdr>
            </w:div>
            <w:div w:id="1308391215">
              <w:marLeft w:val="0"/>
              <w:marRight w:val="0"/>
              <w:marTop w:val="0"/>
              <w:marBottom w:val="0"/>
              <w:divBdr>
                <w:top w:val="none" w:sz="0" w:space="0" w:color="auto"/>
                <w:left w:val="none" w:sz="0" w:space="0" w:color="auto"/>
                <w:bottom w:val="none" w:sz="0" w:space="0" w:color="auto"/>
                <w:right w:val="none" w:sz="0" w:space="0" w:color="auto"/>
              </w:divBdr>
            </w:div>
            <w:div w:id="16854520">
              <w:marLeft w:val="0"/>
              <w:marRight w:val="0"/>
              <w:marTop w:val="0"/>
              <w:marBottom w:val="0"/>
              <w:divBdr>
                <w:top w:val="none" w:sz="0" w:space="0" w:color="auto"/>
                <w:left w:val="none" w:sz="0" w:space="0" w:color="auto"/>
                <w:bottom w:val="none" w:sz="0" w:space="0" w:color="auto"/>
                <w:right w:val="none" w:sz="0" w:space="0" w:color="auto"/>
              </w:divBdr>
            </w:div>
            <w:div w:id="387068637">
              <w:marLeft w:val="0"/>
              <w:marRight w:val="0"/>
              <w:marTop w:val="0"/>
              <w:marBottom w:val="0"/>
              <w:divBdr>
                <w:top w:val="none" w:sz="0" w:space="0" w:color="auto"/>
                <w:left w:val="none" w:sz="0" w:space="0" w:color="auto"/>
                <w:bottom w:val="none" w:sz="0" w:space="0" w:color="auto"/>
                <w:right w:val="none" w:sz="0" w:space="0" w:color="auto"/>
              </w:divBdr>
            </w:div>
            <w:div w:id="1568833210">
              <w:marLeft w:val="0"/>
              <w:marRight w:val="0"/>
              <w:marTop w:val="0"/>
              <w:marBottom w:val="0"/>
              <w:divBdr>
                <w:top w:val="none" w:sz="0" w:space="0" w:color="auto"/>
                <w:left w:val="none" w:sz="0" w:space="0" w:color="auto"/>
                <w:bottom w:val="none" w:sz="0" w:space="0" w:color="auto"/>
                <w:right w:val="none" w:sz="0" w:space="0" w:color="auto"/>
              </w:divBdr>
            </w:div>
            <w:div w:id="1129473208">
              <w:marLeft w:val="0"/>
              <w:marRight w:val="0"/>
              <w:marTop w:val="0"/>
              <w:marBottom w:val="0"/>
              <w:divBdr>
                <w:top w:val="none" w:sz="0" w:space="0" w:color="auto"/>
                <w:left w:val="none" w:sz="0" w:space="0" w:color="auto"/>
                <w:bottom w:val="none" w:sz="0" w:space="0" w:color="auto"/>
                <w:right w:val="none" w:sz="0" w:space="0" w:color="auto"/>
              </w:divBdr>
            </w:div>
            <w:div w:id="344480919">
              <w:marLeft w:val="0"/>
              <w:marRight w:val="0"/>
              <w:marTop w:val="0"/>
              <w:marBottom w:val="0"/>
              <w:divBdr>
                <w:top w:val="none" w:sz="0" w:space="0" w:color="auto"/>
                <w:left w:val="none" w:sz="0" w:space="0" w:color="auto"/>
                <w:bottom w:val="none" w:sz="0" w:space="0" w:color="auto"/>
                <w:right w:val="none" w:sz="0" w:space="0" w:color="auto"/>
              </w:divBdr>
            </w:div>
            <w:div w:id="507674383">
              <w:marLeft w:val="0"/>
              <w:marRight w:val="0"/>
              <w:marTop w:val="0"/>
              <w:marBottom w:val="0"/>
              <w:divBdr>
                <w:top w:val="none" w:sz="0" w:space="0" w:color="auto"/>
                <w:left w:val="none" w:sz="0" w:space="0" w:color="auto"/>
                <w:bottom w:val="none" w:sz="0" w:space="0" w:color="auto"/>
                <w:right w:val="none" w:sz="0" w:space="0" w:color="auto"/>
              </w:divBdr>
            </w:div>
            <w:div w:id="295990650">
              <w:marLeft w:val="0"/>
              <w:marRight w:val="0"/>
              <w:marTop w:val="0"/>
              <w:marBottom w:val="0"/>
              <w:divBdr>
                <w:top w:val="none" w:sz="0" w:space="0" w:color="auto"/>
                <w:left w:val="none" w:sz="0" w:space="0" w:color="auto"/>
                <w:bottom w:val="none" w:sz="0" w:space="0" w:color="auto"/>
                <w:right w:val="none" w:sz="0" w:space="0" w:color="auto"/>
              </w:divBdr>
            </w:div>
            <w:div w:id="79376793">
              <w:marLeft w:val="0"/>
              <w:marRight w:val="0"/>
              <w:marTop w:val="0"/>
              <w:marBottom w:val="0"/>
              <w:divBdr>
                <w:top w:val="none" w:sz="0" w:space="0" w:color="auto"/>
                <w:left w:val="none" w:sz="0" w:space="0" w:color="auto"/>
                <w:bottom w:val="none" w:sz="0" w:space="0" w:color="auto"/>
                <w:right w:val="none" w:sz="0" w:space="0" w:color="auto"/>
              </w:divBdr>
            </w:div>
            <w:div w:id="1633514673">
              <w:marLeft w:val="0"/>
              <w:marRight w:val="0"/>
              <w:marTop w:val="0"/>
              <w:marBottom w:val="0"/>
              <w:divBdr>
                <w:top w:val="none" w:sz="0" w:space="0" w:color="auto"/>
                <w:left w:val="none" w:sz="0" w:space="0" w:color="auto"/>
                <w:bottom w:val="none" w:sz="0" w:space="0" w:color="auto"/>
                <w:right w:val="none" w:sz="0" w:space="0" w:color="auto"/>
              </w:divBdr>
            </w:div>
            <w:div w:id="1199464763">
              <w:marLeft w:val="0"/>
              <w:marRight w:val="0"/>
              <w:marTop w:val="0"/>
              <w:marBottom w:val="0"/>
              <w:divBdr>
                <w:top w:val="none" w:sz="0" w:space="0" w:color="auto"/>
                <w:left w:val="none" w:sz="0" w:space="0" w:color="auto"/>
                <w:bottom w:val="none" w:sz="0" w:space="0" w:color="auto"/>
                <w:right w:val="none" w:sz="0" w:space="0" w:color="auto"/>
              </w:divBdr>
            </w:div>
            <w:div w:id="796223011">
              <w:marLeft w:val="0"/>
              <w:marRight w:val="0"/>
              <w:marTop w:val="0"/>
              <w:marBottom w:val="0"/>
              <w:divBdr>
                <w:top w:val="none" w:sz="0" w:space="0" w:color="auto"/>
                <w:left w:val="none" w:sz="0" w:space="0" w:color="auto"/>
                <w:bottom w:val="none" w:sz="0" w:space="0" w:color="auto"/>
                <w:right w:val="none" w:sz="0" w:space="0" w:color="auto"/>
              </w:divBdr>
            </w:div>
            <w:div w:id="30421180">
              <w:marLeft w:val="0"/>
              <w:marRight w:val="0"/>
              <w:marTop w:val="0"/>
              <w:marBottom w:val="0"/>
              <w:divBdr>
                <w:top w:val="none" w:sz="0" w:space="0" w:color="auto"/>
                <w:left w:val="none" w:sz="0" w:space="0" w:color="auto"/>
                <w:bottom w:val="none" w:sz="0" w:space="0" w:color="auto"/>
                <w:right w:val="none" w:sz="0" w:space="0" w:color="auto"/>
              </w:divBdr>
            </w:div>
            <w:div w:id="903298281">
              <w:marLeft w:val="0"/>
              <w:marRight w:val="0"/>
              <w:marTop w:val="0"/>
              <w:marBottom w:val="0"/>
              <w:divBdr>
                <w:top w:val="none" w:sz="0" w:space="0" w:color="auto"/>
                <w:left w:val="none" w:sz="0" w:space="0" w:color="auto"/>
                <w:bottom w:val="none" w:sz="0" w:space="0" w:color="auto"/>
                <w:right w:val="none" w:sz="0" w:space="0" w:color="auto"/>
              </w:divBdr>
            </w:div>
            <w:div w:id="1195773824">
              <w:marLeft w:val="0"/>
              <w:marRight w:val="0"/>
              <w:marTop w:val="0"/>
              <w:marBottom w:val="0"/>
              <w:divBdr>
                <w:top w:val="none" w:sz="0" w:space="0" w:color="auto"/>
                <w:left w:val="none" w:sz="0" w:space="0" w:color="auto"/>
                <w:bottom w:val="none" w:sz="0" w:space="0" w:color="auto"/>
                <w:right w:val="none" w:sz="0" w:space="0" w:color="auto"/>
              </w:divBdr>
            </w:div>
            <w:div w:id="1072392452">
              <w:marLeft w:val="0"/>
              <w:marRight w:val="0"/>
              <w:marTop w:val="0"/>
              <w:marBottom w:val="0"/>
              <w:divBdr>
                <w:top w:val="none" w:sz="0" w:space="0" w:color="auto"/>
                <w:left w:val="none" w:sz="0" w:space="0" w:color="auto"/>
                <w:bottom w:val="none" w:sz="0" w:space="0" w:color="auto"/>
                <w:right w:val="none" w:sz="0" w:space="0" w:color="auto"/>
              </w:divBdr>
            </w:div>
            <w:div w:id="1973706897">
              <w:marLeft w:val="0"/>
              <w:marRight w:val="0"/>
              <w:marTop w:val="0"/>
              <w:marBottom w:val="0"/>
              <w:divBdr>
                <w:top w:val="none" w:sz="0" w:space="0" w:color="auto"/>
                <w:left w:val="none" w:sz="0" w:space="0" w:color="auto"/>
                <w:bottom w:val="none" w:sz="0" w:space="0" w:color="auto"/>
                <w:right w:val="none" w:sz="0" w:space="0" w:color="auto"/>
              </w:divBdr>
            </w:div>
            <w:div w:id="944384688">
              <w:marLeft w:val="0"/>
              <w:marRight w:val="0"/>
              <w:marTop w:val="0"/>
              <w:marBottom w:val="0"/>
              <w:divBdr>
                <w:top w:val="none" w:sz="0" w:space="0" w:color="auto"/>
                <w:left w:val="none" w:sz="0" w:space="0" w:color="auto"/>
                <w:bottom w:val="none" w:sz="0" w:space="0" w:color="auto"/>
                <w:right w:val="none" w:sz="0" w:space="0" w:color="auto"/>
              </w:divBdr>
            </w:div>
            <w:div w:id="628315223">
              <w:marLeft w:val="0"/>
              <w:marRight w:val="0"/>
              <w:marTop w:val="0"/>
              <w:marBottom w:val="0"/>
              <w:divBdr>
                <w:top w:val="none" w:sz="0" w:space="0" w:color="auto"/>
                <w:left w:val="none" w:sz="0" w:space="0" w:color="auto"/>
                <w:bottom w:val="none" w:sz="0" w:space="0" w:color="auto"/>
                <w:right w:val="none" w:sz="0" w:space="0" w:color="auto"/>
              </w:divBdr>
            </w:div>
            <w:div w:id="777141302">
              <w:marLeft w:val="0"/>
              <w:marRight w:val="0"/>
              <w:marTop w:val="0"/>
              <w:marBottom w:val="0"/>
              <w:divBdr>
                <w:top w:val="none" w:sz="0" w:space="0" w:color="auto"/>
                <w:left w:val="none" w:sz="0" w:space="0" w:color="auto"/>
                <w:bottom w:val="none" w:sz="0" w:space="0" w:color="auto"/>
                <w:right w:val="none" w:sz="0" w:space="0" w:color="auto"/>
              </w:divBdr>
            </w:div>
            <w:div w:id="246809636">
              <w:marLeft w:val="0"/>
              <w:marRight w:val="0"/>
              <w:marTop w:val="0"/>
              <w:marBottom w:val="0"/>
              <w:divBdr>
                <w:top w:val="none" w:sz="0" w:space="0" w:color="auto"/>
                <w:left w:val="none" w:sz="0" w:space="0" w:color="auto"/>
                <w:bottom w:val="none" w:sz="0" w:space="0" w:color="auto"/>
                <w:right w:val="none" w:sz="0" w:space="0" w:color="auto"/>
              </w:divBdr>
            </w:div>
            <w:div w:id="1379670965">
              <w:marLeft w:val="0"/>
              <w:marRight w:val="0"/>
              <w:marTop w:val="0"/>
              <w:marBottom w:val="0"/>
              <w:divBdr>
                <w:top w:val="none" w:sz="0" w:space="0" w:color="auto"/>
                <w:left w:val="none" w:sz="0" w:space="0" w:color="auto"/>
                <w:bottom w:val="none" w:sz="0" w:space="0" w:color="auto"/>
                <w:right w:val="none" w:sz="0" w:space="0" w:color="auto"/>
              </w:divBdr>
            </w:div>
            <w:div w:id="174878970">
              <w:marLeft w:val="0"/>
              <w:marRight w:val="0"/>
              <w:marTop w:val="0"/>
              <w:marBottom w:val="0"/>
              <w:divBdr>
                <w:top w:val="none" w:sz="0" w:space="0" w:color="auto"/>
                <w:left w:val="none" w:sz="0" w:space="0" w:color="auto"/>
                <w:bottom w:val="none" w:sz="0" w:space="0" w:color="auto"/>
                <w:right w:val="none" w:sz="0" w:space="0" w:color="auto"/>
              </w:divBdr>
            </w:div>
            <w:div w:id="1069420677">
              <w:marLeft w:val="0"/>
              <w:marRight w:val="0"/>
              <w:marTop w:val="0"/>
              <w:marBottom w:val="0"/>
              <w:divBdr>
                <w:top w:val="none" w:sz="0" w:space="0" w:color="auto"/>
                <w:left w:val="none" w:sz="0" w:space="0" w:color="auto"/>
                <w:bottom w:val="none" w:sz="0" w:space="0" w:color="auto"/>
                <w:right w:val="none" w:sz="0" w:space="0" w:color="auto"/>
              </w:divBdr>
            </w:div>
            <w:div w:id="943221107">
              <w:marLeft w:val="0"/>
              <w:marRight w:val="0"/>
              <w:marTop w:val="0"/>
              <w:marBottom w:val="0"/>
              <w:divBdr>
                <w:top w:val="none" w:sz="0" w:space="0" w:color="auto"/>
                <w:left w:val="none" w:sz="0" w:space="0" w:color="auto"/>
                <w:bottom w:val="none" w:sz="0" w:space="0" w:color="auto"/>
                <w:right w:val="none" w:sz="0" w:space="0" w:color="auto"/>
              </w:divBdr>
            </w:div>
            <w:div w:id="394477714">
              <w:marLeft w:val="0"/>
              <w:marRight w:val="0"/>
              <w:marTop w:val="0"/>
              <w:marBottom w:val="0"/>
              <w:divBdr>
                <w:top w:val="none" w:sz="0" w:space="0" w:color="auto"/>
                <w:left w:val="none" w:sz="0" w:space="0" w:color="auto"/>
                <w:bottom w:val="none" w:sz="0" w:space="0" w:color="auto"/>
                <w:right w:val="none" w:sz="0" w:space="0" w:color="auto"/>
              </w:divBdr>
            </w:div>
            <w:div w:id="697699440">
              <w:marLeft w:val="0"/>
              <w:marRight w:val="0"/>
              <w:marTop w:val="0"/>
              <w:marBottom w:val="0"/>
              <w:divBdr>
                <w:top w:val="none" w:sz="0" w:space="0" w:color="auto"/>
                <w:left w:val="none" w:sz="0" w:space="0" w:color="auto"/>
                <w:bottom w:val="none" w:sz="0" w:space="0" w:color="auto"/>
                <w:right w:val="none" w:sz="0" w:space="0" w:color="auto"/>
              </w:divBdr>
            </w:div>
            <w:div w:id="729958404">
              <w:marLeft w:val="0"/>
              <w:marRight w:val="0"/>
              <w:marTop w:val="0"/>
              <w:marBottom w:val="0"/>
              <w:divBdr>
                <w:top w:val="none" w:sz="0" w:space="0" w:color="auto"/>
                <w:left w:val="none" w:sz="0" w:space="0" w:color="auto"/>
                <w:bottom w:val="none" w:sz="0" w:space="0" w:color="auto"/>
                <w:right w:val="none" w:sz="0" w:space="0" w:color="auto"/>
              </w:divBdr>
            </w:div>
            <w:div w:id="1599872152">
              <w:marLeft w:val="0"/>
              <w:marRight w:val="0"/>
              <w:marTop w:val="0"/>
              <w:marBottom w:val="0"/>
              <w:divBdr>
                <w:top w:val="none" w:sz="0" w:space="0" w:color="auto"/>
                <w:left w:val="none" w:sz="0" w:space="0" w:color="auto"/>
                <w:bottom w:val="none" w:sz="0" w:space="0" w:color="auto"/>
                <w:right w:val="none" w:sz="0" w:space="0" w:color="auto"/>
              </w:divBdr>
            </w:div>
            <w:div w:id="111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2551">
      <w:bodyDiv w:val="1"/>
      <w:marLeft w:val="0"/>
      <w:marRight w:val="0"/>
      <w:marTop w:val="0"/>
      <w:marBottom w:val="0"/>
      <w:divBdr>
        <w:top w:val="none" w:sz="0" w:space="0" w:color="auto"/>
        <w:left w:val="none" w:sz="0" w:space="0" w:color="auto"/>
        <w:bottom w:val="none" w:sz="0" w:space="0" w:color="auto"/>
        <w:right w:val="none" w:sz="0" w:space="0" w:color="auto"/>
      </w:divBdr>
      <w:divsChild>
        <w:div w:id="964433762">
          <w:marLeft w:val="0"/>
          <w:marRight w:val="0"/>
          <w:marTop w:val="0"/>
          <w:marBottom w:val="0"/>
          <w:divBdr>
            <w:top w:val="none" w:sz="0" w:space="0" w:color="auto"/>
            <w:left w:val="none" w:sz="0" w:space="0" w:color="auto"/>
            <w:bottom w:val="none" w:sz="0" w:space="0" w:color="auto"/>
            <w:right w:val="none" w:sz="0" w:space="0" w:color="auto"/>
          </w:divBdr>
          <w:divsChild>
            <w:div w:id="1699089259">
              <w:marLeft w:val="0"/>
              <w:marRight w:val="0"/>
              <w:marTop w:val="0"/>
              <w:marBottom w:val="0"/>
              <w:divBdr>
                <w:top w:val="none" w:sz="0" w:space="0" w:color="auto"/>
                <w:left w:val="none" w:sz="0" w:space="0" w:color="auto"/>
                <w:bottom w:val="none" w:sz="0" w:space="0" w:color="auto"/>
                <w:right w:val="none" w:sz="0" w:space="0" w:color="auto"/>
              </w:divBdr>
            </w:div>
            <w:div w:id="642925192">
              <w:marLeft w:val="0"/>
              <w:marRight w:val="0"/>
              <w:marTop w:val="0"/>
              <w:marBottom w:val="0"/>
              <w:divBdr>
                <w:top w:val="none" w:sz="0" w:space="0" w:color="auto"/>
                <w:left w:val="none" w:sz="0" w:space="0" w:color="auto"/>
                <w:bottom w:val="none" w:sz="0" w:space="0" w:color="auto"/>
                <w:right w:val="none" w:sz="0" w:space="0" w:color="auto"/>
              </w:divBdr>
            </w:div>
            <w:div w:id="1772357642">
              <w:marLeft w:val="0"/>
              <w:marRight w:val="0"/>
              <w:marTop w:val="0"/>
              <w:marBottom w:val="0"/>
              <w:divBdr>
                <w:top w:val="none" w:sz="0" w:space="0" w:color="auto"/>
                <w:left w:val="none" w:sz="0" w:space="0" w:color="auto"/>
                <w:bottom w:val="none" w:sz="0" w:space="0" w:color="auto"/>
                <w:right w:val="none" w:sz="0" w:space="0" w:color="auto"/>
              </w:divBdr>
            </w:div>
            <w:div w:id="178738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3777">
      <w:bodyDiv w:val="1"/>
      <w:marLeft w:val="0"/>
      <w:marRight w:val="0"/>
      <w:marTop w:val="0"/>
      <w:marBottom w:val="0"/>
      <w:divBdr>
        <w:top w:val="none" w:sz="0" w:space="0" w:color="auto"/>
        <w:left w:val="none" w:sz="0" w:space="0" w:color="auto"/>
        <w:bottom w:val="none" w:sz="0" w:space="0" w:color="auto"/>
        <w:right w:val="none" w:sz="0" w:space="0" w:color="auto"/>
      </w:divBdr>
      <w:divsChild>
        <w:div w:id="1239286137">
          <w:marLeft w:val="0"/>
          <w:marRight w:val="0"/>
          <w:marTop w:val="0"/>
          <w:marBottom w:val="0"/>
          <w:divBdr>
            <w:top w:val="none" w:sz="0" w:space="0" w:color="auto"/>
            <w:left w:val="none" w:sz="0" w:space="0" w:color="auto"/>
            <w:bottom w:val="none" w:sz="0" w:space="0" w:color="auto"/>
            <w:right w:val="none" w:sz="0" w:space="0" w:color="auto"/>
          </w:divBdr>
          <w:divsChild>
            <w:div w:id="19038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405">
      <w:bodyDiv w:val="1"/>
      <w:marLeft w:val="0"/>
      <w:marRight w:val="0"/>
      <w:marTop w:val="0"/>
      <w:marBottom w:val="0"/>
      <w:divBdr>
        <w:top w:val="none" w:sz="0" w:space="0" w:color="auto"/>
        <w:left w:val="none" w:sz="0" w:space="0" w:color="auto"/>
        <w:bottom w:val="none" w:sz="0" w:space="0" w:color="auto"/>
        <w:right w:val="none" w:sz="0" w:space="0" w:color="auto"/>
      </w:divBdr>
      <w:divsChild>
        <w:div w:id="1345086861">
          <w:marLeft w:val="0"/>
          <w:marRight w:val="0"/>
          <w:marTop w:val="0"/>
          <w:marBottom w:val="0"/>
          <w:divBdr>
            <w:top w:val="none" w:sz="0" w:space="0" w:color="auto"/>
            <w:left w:val="none" w:sz="0" w:space="0" w:color="auto"/>
            <w:bottom w:val="none" w:sz="0" w:space="0" w:color="auto"/>
            <w:right w:val="none" w:sz="0" w:space="0" w:color="auto"/>
          </w:divBdr>
          <w:divsChild>
            <w:div w:id="1942519710">
              <w:marLeft w:val="0"/>
              <w:marRight w:val="0"/>
              <w:marTop w:val="0"/>
              <w:marBottom w:val="0"/>
              <w:divBdr>
                <w:top w:val="none" w:sz="0" w:space="0" w:color="auto"/>
                <w:left w:val="none" w:sz="0" w:space="0" w:color="auto"/>
                <w:bottom w:val="none" w:sz="0" w:space="0" w:color="auto"/>
                <w:right w:val="none" w:sz="0" w:space="0" w:color="auto"/>
              </w:divBdr>
            </w:div>
            <w:div w:id="288517121">
              <w:marLeft w:val="0"/>
              <w:marRight w:val="0"/>
              <w:marTop w:val="0"/>
              <w:marBottom w:val="0"/>
              <w:divBdr>
                <w:top w:val="none" w:sz="0" w:space="0" w:color="auto"/>
                <w:left w:val="none" w:sz="0" w:space="0" w:color="auto"/>
                <w:bottom w:val="none" w:sz="0" w:space="0" w:color="auto"/>
                <w:right w:val="none" w:sz="0" w:space="0" w:color="auto"/>
              </w:divBdr>
            </w:div>
            <w:div w:id="34039411">
              <w:marLeft w:val="0"/>
              <w:marRight w:val="0"/>
              <w:marTop w:val="0"/>
              <w:marBottom w:val="0"/>
              <w:divBdr>
                <w:top w:val="none" w:sz="0" w:space="0" w:color="auto"/>
                <w:left w:val="none" w:sz="0" w:space="0" w:color="auto"/>
                <w:bottom w:val="none" w:sz="0" w:space="0" w:color="auto"/>
                <w:right w:val="none" w:sz="0" w:space="0" w:color="auto"/>
              </w:divBdr>
            </w:div>
            <w:div w:id="2090229794">
              <w:marLeft w:val="0"/>
              <w:marRight w:val="0"/>
              <w:marTop w:val="0"/>
              <w:marBottom w:val="0"/>
              <w:divBdr>
                <w:top w:val="none" w:sz="0" w:space="0" w:color="auto"/>
                <w:left w:val="none" w:sz="0" w:space="0" w:color="auto"/>
                <w:bottom w:val="none" w:sz="0" w:space="0" w:color="auto"/>
                <w:right w:val="none" w:sz="0" w:space="0" w:color="auto"/>
              </w:divBdr>
            </w:div>
            <w:div w:id="652566563">
              <w:marLeft w:val="0"/>
              <w:marRight w:val="0"/>
              <w:marTop w:val="0"/>
              <w:marBottom w:val="0"/>
              <w:divBdr>
                <w:top w:val="none" w:sz="0" w:space="0" w:color="auto"/>
                <w:left w:val="none" w:sz="0" w:space="0" w:color="auto"/>
                <w:bottom w:val="none" w:sz="0" w:space="0" w:color="auto"/>
                <w:right w:val="none" w:sz="0" w:space="0" w:color="auto"/>
              </w:divBdr>
            </w:div>
            <w:div w:id="1092240614">
              <w:marLeft w:val="0"/>
              <w:marRight w:val="0"/>
              <w:marTop w:val="0"/>
              <w:marBottom w:val="0"/>
              <w:divBdr>
                <w:top w:val="none" w:sz="0" w:space="0" w:color="auto"/>
                <w:left w:val="none" w:sz="0" w:space="0" w:color="auto"/>
                <w:bottom w:val="none" w:sz="0" w:space="0" w:color="auto"/>
                <w:right w:val="none" w:sz="0" w:space="0" w:color="auto"/>
              </w:divBdr>
            </w:div>
            <w:div w:id="1294487328">
              <w:marLeft w:val="0"/>
              <w:marRight w:val="0"/>
              <w:marTop w:val="0"/>
              <w:marBottom w:val="0"/>
              <w:divBdr>
                <w:top w:val="none" w:sz="0" w:space="0" w:color="auto"/>
                <w:left w:val="none" w:sz="0" w:space="0" w:color="auto"/>
                <w:bottom w:val="none" w:sz="0" w:space="0" w:color="auto"/>
                <w:right w:val="none" w:sz="0" w:space="0" w:color="auto"/>
              </w:divBdr>
            </w:div>
            <w:div w:id="363096875">
              <w:marLeft w:val="0"/>
              <w:marRight w:val="0"/>
              <w:marTop w:val="0"/>
              <w:marBottom w:val="0"/>
              <w:divBdr>
                <w:top w:val="none" w:sz="0" w:space="0" w:color="auto"/>
                <w:left w:val="none" w:sz="0" w:space="0" w:color="auto"/>
                <w:bottom w:val="none" w:sz="0" w:space="0" w:color="auto"/>
                <w:right w:val="none" w:sz="0" w:space="0" w:color="auto"/>
              </w:divBdr>
            </w:div>
            <w:div w:id="30302085">
              <w:marLeft w:val="0"/>
              <w:marRight w:val="0"/>
              <w:marTop w:val="0"/>
              <w:marBottom w:val="0"/>
              <w:divBdr>
                <w:top w:val="none" w:sz="0" w:space="0" w:color="auto"/>
                <w:left w:val="none" w:sz="0" w:space="0" w:color="auto"/>
                <w:bottom w:val="none" w:sz="0" w:space="0" w:color="auto"/>
                <w:right w:val="none" w:sz="0" w:space="0" w:color="auto"/>
              </w:divBdr>
            </w:div>
            <w:div w:id="680661816">
              <w:marLeft w:val="0"/>
              <w:marRight w:val="0"/>
              <w:marTop w:val="0"/>
              <w:marBottom w:val="0"/>
              <w:divBdr>
                <w:top w:val="none" w:sz="0" w:space="0" w:color="auto"/>
                <w:left w:val="none" w:sz="0" w:space="0" w:color="auto"/>
                <w:bottom w:val="none" w:sz="0" w:space="0" w:color="auto"/>
                <w:right w:val="none" w:sz="0" w:space="0" w:color="auto"/>
              </w:divBdr>
            </w:div>
            <w:div w:id="1370885381">
              <w:marLeft w:val="0"/>
              <w:marRight w:val="0"/>
              <w:marTop w:val="0"/>
              <w:marBottom w:val="0"/>
              <w:divBdr>
                <w:top w:val="none" w:sz="0" w:space="0" w:color="auto"/>
                <w:left w:val="none" w:sz="0" w:space="0" w:color="auto"/>
                <w:bottom w:val="none" w:sz="0" w:space="0" w:color="auto"/>
                <w:right w:val="none" w:sz="0" w:space="0" w:color="auto"/>
              </w:divBdr>
            </w:div>
            <w:div w:id="2884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8134">
      <w:bodyDiv w:val="1"/>
      <w:marLeft w:val="0"/>
      <w:marRight w:val="0"/>
      <w:marTop w:val="0"/>
      <w:marBottom w:val="0"/>
      <w:divBdr>
        <w:top w:val="none" w:sz="0" w:space="0" w:color="auto"/>
        <w:left w:val="none" w:sz="0" w:space="0" w:color="auto"/>
        <w:bottom w:val="none" w:sz="0" w:space="0" w:color="auto"/>
        <w:right w:val="none" w:sz="0" w:space="0" w:color="auto"/>
      </w:divBdr>
      <w:divsChild>
        <w:div w:id="1129474532">
          <w:marLeft w:val="0"/>
          <w:marRight w:val="0"/>
          <w:marTop w:val="0"/>
          <w:marBottom w:val="0"/>
          <w:divBdr>
            <w:top w:val="none" w:sz="0" w:space="0" w:color="auto"/>
            <w:left w:val="none" w:sz="0" w:space="0" w:color="auto"/>
            <w:bottom w:val="none" w:sz="0" w:space="0" w:color="auto"/>
            <w:right w:val="none" w:sz="0" w:space="0" w:color="auto"/>
          </w:divBdr>
          <w:divsChild>
            <w:div w:id="1116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9961">
      <w:bodyDiv w:val="1"/>
      <w:marLeft w:val="0"/>
      <w:marRight w:val="0"/>
      <w:marTop w:val="0"/>
      <w:marBottom w:val="0"/>
      <w:divBdr>
        <w:top w:val="none" w:sz="0" w:space="0" w:color="auto"/>
        <w:left w:val="none" w:sz="0" w:space="0" w:color="auto"/>
        <w:bottom w:val="none" w:sz="0" w:space="0" w:color="auto"/>
        <w:right w:val="none" w:sz="0" w:space="0" w:color="auto"/>
      </w:divBdr>
      <w:divsChild>
        <w:div w:id="1801026075">
          <w:marLeft w:val="0"/>
          <w:marRight w:val="0"/>
          <w:marTop w:val="0"/>
          <w:marBottom w:val="0"/>
          <w:divBdr>
            <w:top w:val="none" w:sz="0" w:space="0" w:color="auto"/>
            <w:left w:val="none" w:sz="0" w:space="0" w:color="auto"/>
            <w:bottom w:val="none" w:sz="0" w:space="0" w:color="auto"/>
            <w:right w:val="none" w:sz="0" w:space="0" w:color="auto"/>
          </w:divBdr>
          <w:divsChild>
            <w:div w:id="796876863">
              <w:marLeft w:val="0"/>
              <w:marRight w:val="0"/>
              <w:marTop w:val="0"/>
              <w:marBottom w:val="0"/>
              <w:divBdr>
                <w:top w:val="none" w:sz="0" w:space="0" w:color="auto"/>
                <w:left w:val="none" w:sz="0" w:space="0" w:color="auto"/>
                <w:bottom w:val="none" w:sz="0" w:space="0" w:color="auto"/>
                <w:right w:val="none" w:sz="0" w:space="0" w:color="auto"/>
              </w:divBdr>
            </w:div>
            <w:div w:id="22947197">
              <w:marLeft w:val="0"/>
              <w:marRight w:val="0"/>
              <w:marTop w:val="0"/>
              <w:marBottom w:val="0"/>
              <w:divBdr>
                <w:top w:val="none" w:sz="0" w:space="0" w:color="auto"/>
                <w:left w:val="none" w:sz="0" w:space="0" w:color="auto"/>
                <w:bottom w:val="none" w:sz="0" w:space="0" w:color="auto"/>
                <w:right w:val="none" w:sz="0" w:space="0" w:color="auto"/>
              </w:divBdr>
            </w:div>
            <w:div w:id="1282347803">
              <w:marLeft w:val="0"/>
              <w:marRight w:val="0"/>
              <w:marTop w:val="0"/>
              <w:marBottom w:val="0"/>
              <w:divBdr>
                <w:top w:val="none" w:sz="0" w:space="0" w:color="auto"/>
                <w:left w:val="none" w:sz="0" w:space="0" w:color="auto"/>
                <w:bottom w:val="none" w:sz="0" w:space="0" w:color="auto"/>
                <w:right w:val="none" w:sz="0" w:space="0" w:color="auto"/>
              </w:divBdr>
            </w:div>
            <w:div w:id="228272459">
              <w:marLeft w:val="0"/>
              <w:marRight w:val="0"/>
              <w:marTop w:val="0"/>
              <w:marBottom w:val="0"/>
              <w:divBdr>
                <w:top w:val="none" w:sz="0" w:space="0" w:color="auto"/>
                <w:left w:val="none" w:sz="0" w:space="0" w:color="auto"/>
                <w:bottom w:val="none" w:sz="0" w:space="0" w:color="auto"/>
                <w:right w:val="none" w:sz="0" w:space="0" w:color="auto"/>
              </w:divBdr>
            </w:div>
            <w:div w:id="1006329409">
              <w:marLeft w:val="0"/>
              <w:marRight w:val="0"/>
              <w:marTop w:val="0"/>
              <w:marBottom w:val="0"/>
              <w:divBdr>
                <w:top w:val="none" w:sz="0" w:space="0" w:color="auto"/>
                <w:left w:val="none" w:sz="0" w:space="0" w:color="auto"/>
                <w:bottom w:val="none" w:sz="0" w:space="0" w:color="auto"/>
                <w:right w:val="none" w:sz="0" w:space="0" w:color="auto"/>
              </w:divBdr>
            </w:div>
            <w:div w:id="2075424589">
              <w:marLeft w:val="0"/>
              <w:marRight w:val="0"/>
              <w:marTop w:val="0"/>
              <w:marBottom w:val="0"/>
              <w:divBdr>
                <w:top w:val="none" w:sz="0" w:space="0" w:color="auto"/>
                <w:left w:val="none" w:sz="0" w:space="0" w:color="auto"/>
                <w:bottom w:val="none" w:sz="0" w:space="0" w:color="auto"/>
                <w:right w:val="none" w:sz="0" w:space="0" w:color="auto"/>
              </w:divBdr>
            </w:div>
            <w:div w:id="1906377307">
              <w:marLeft w:val="0"/>
              <w:marRight w:val="0"/>
              <w:marTop w:val="0"/>
              <w:marBottom w:val="0"/>
              <w:divBdr>
                <w:top w:val="none" w:sz="0" w:space="0" w:color="auto"/>
                <w:left w:val="none" w:sz="0" w:space="0" w:color="auto"/>
                <w:bottom w:val="none" w:sz="0" w:space="0" w:color="auto"/>
                <w:right w:val="none" w:sz="0" w:space="0" w:color="auto"/>
              </w:divBdr>
            </w:div>
            <w:div w:id="1661808414">
              <w:marLeft w:val="0"/>
              <w:marRight w:val="0"/>
              <w:marTop w:val="0"/>
              <w:marBottom w:val="0"/>
              <w:divBdr>
                <w:top w:val="none" w:sz="0" w:space="0" w:color="auto"/>
                <w:left w:val="none" w:sz="0" w:space="0" w:color="auto"/>
                <w:bottom w:val="none" w:sz="0" w:space="0" w:color="auto"/>
                <w:right w:val="none" w:sz="0" w:space="0" w:color="auto"/>
              </w:divBdr>
            </w:div>
            <w:div w:id="785349344">
              <w:marLeft w:val="0"/>
              <w:marRight w:val="0"/>
              <w:marTop w:val="0"/>
              <w:marBottom w:val="0"/>
              <w:divBdr>
                <w:top w:val="none" w:sz="0" w:space="0" w:color="auto"/>
                <w:left w:val="none" w:sz="0" w:space="0" w:color="auto"/>
                <w:bottom w:val="none" w:sz="0" w:space="0" w:color="auto"/>
                <w:right w:val="none" w:sz="0" w:space="0" w:color="auto"/>
              </w:divBdr>
            </w:div>
            <w:div w:id="144973598">
              <w:marLeft w:val="0"/>
              <w:marRight w:val="0"/>
              <w:marTop w:val="0"/>
              <w:marBottom w:val="0"/>
              <w:divBdr>
                <w:top w:val="none" w:sz="0" w:space="0" w:color="auto"/>
                <w:left w:val="none" w:sz="0" w:space="0" w:color="auto"/>
                <w:bottom w:val="none" w:sz="0" w:space="0" w:color="auto"/>
                <w:right w:val="none" w:sz="0" w:space="0" w:color="auto"/>
              </w:divBdr>
            </w:div>
            <w:div w:id="1159686199">
              <w:marLeft w:val="0"/>
              <w:marRight w:val="0"/>
              <w:marTop w:val="0"/>
              <w:marBottom w:val="0"/>
              <w:divBdr>
                <w:top w:val="none" w:sz="0" w:space="0" w:color="auto"/>
                <w:left w:val="none" w:sz="0" w:space="0" w:color="auto"/>
                <w:bottom w:val="none" w:sz="0" w:space="0" w:color="auto"/>
                <w:right w:val="none" w:sz="0" w:space="0" w:color="auto"/>
              </w:divBdr>
            </w:div>
            <w:div w:id="73362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7964">
      <w:bodyDiv w:val="1"/>
      <w:marLeft w:val="0"/>
      <w:marRight w:val="0"/>
      <w:marTop w:val="0"/>
      <w:marBottom w:val="0"/>
      <w:divBdr>
        <w:top w:val="none" w:sz="0" w:space="0" w:color="auto"/>
        <w:left w:val="none" w:sz="0" w:space="0" w:color="auto"/>
        <w:bottom w:val="none" w:sz="0" w:space="0" w:color="auto"/>
        <w:right w:val="none" w:sz="0" w:space="0" w:color="auto"/>
      </w:divBdr>
      <w:divsChild>
        <w:div w:id="1649433343">
          <w:marLeft w:val="0"/>
          <w:marRight w:val="0"/>
          <w:marTop w:val="0"/>
          <w:marBottom w:val="0"/>
          <w:divBdr>
            <w:top w:val="none" w:sz="0" w:space="0" w:color="auto"/>
            <w:left w:val="none" w:sz="0" w:space="0" w:color="auto"/>
            <w:bottom w:val="none" w:sz="0" w:space="0" w:color="auto"/>
            <w:right w:val="none" w:sz="0" w:space="0" w:color="auto"/>
          </w:divBdr>
          <w:divsChild>
            <w:div w:id="1735854710">
              <w:marLeft w:val="0"/>
              <w:marRight w:val="0"/>
              <w:marTop w:val="0"/>
              <w:marBottom w:val="0"/>
              <w:divBdr>
                <w:top w:val="none" w:sz="0" w:space="0" w:color="auto"/>
                <w:left w:val="none" w:sz="0" w:space="0" w:color="auto"/>
                <w:bottom w:val="none" w:sz="0" w:space="0" w:color="auto"/>
                <w:right w:val="none" w:sz="0" w:space="0" w:color="auto"/>
              </w:divBdr>
            </w:div>
            <w:div w:id="1732650255">
              <w:marLeft w:val="0"/>
              <w:marRight w:val="0"/>
              <w:marTop w:val="0"/>
              <w:marBottom w:val="0"/>
              <w:divBdr>
                <w:top w:val="none" w:sz="0" w:space="0" w:color="auto"/>
                <w:left w:val="none" w:sz="0" w:space="0" w:color="auto"/>
                <w:bottom w:val="none" w:sz="0" w:space="0" w:color="auto"/>
                <w:right w:val="none" w:sz="0" w:space="0" w:color="auto"/>
              </w:divBdr>
            </w:div>
            <w:div w:id="1305623407">
              <w:marLeft w:val="0"/>
              <w:marRight w:val="0"/>
              <w:marTop w:val="0"/>
              <w:marBottom w:val="0"/>
              <w:divBdr>
                <w:top w:val="none" w:sz="0" w:space="0" w:color="auto"/>
                <w:left w:val="none" w:sz="0" w:space="0" w:color="auto"/>
                <w:bottom w:val="none" w:sz="0" w:space="0" w:color="auto"/>
                <w:right w:val="none" w:sz="0" w:space="0" w:color="auto"/>
              </w:divBdr>
            </w:div>
            <w:div w:id="585456617">
              <w:marLeft w:val="0"/>
              <w:marRight w:val="0"/>
              <w:marTop w:val="0"/>
              <w:marBottom w:val="0"/>
              <w:divBdr>
                <w:top w:val="none" w:sz="0" w:space="0" w:color="auto"/>
                <w:left w:val="none" w:sz="0" w:space="0" w:color="auto"/>
                <w:bottom w:val="none" w:sz="0" w:space="0" w:color="auto"/>
                <w:right w:val="none" w:sz="0" w:space="0" w:color="auto"/>
              </w:divBdr>
            </w:div>
            <w:div w:id="269091264">
              <w:marLeft w:val="0"/>
              <w:marRight w:val="0"/>
              <w:marTop w:val="0"/>
              <w:marBottom w:val="0"/>
              <w:divBdr>
                <w:top w:val="none" w:sz="0" w:space="0" w:color="auto"/>
                <w:left w:val="none" w:sz="0" w:space="0" w:color="auto"/>
                <w:bottom w:val="none" w:sz="0" w:space="0" w:color="auto"/>
                <w:right w:val="none" w:sz="0" w:space="0" w:color="auto"/>
              </w:divBdr>
            </w:div>
            <w:div w:id="1012032201">
              <w:marLeft w:val="0"/>
              <w:marRight w:val="0"/>
              <w:marTop w:val="0"/>
              <w:marBottom w:val="0"/>
              <w:divBdr>
                <w:top w:val="none" w:sz="0" w:space="0" w:color="auto"/>
                <w:left w:val="none" w:sz="0" w:space="0" w:color="auto"/>
                <w:bottom w:val="none" w:sz="0" w:space="0" w:color="auto"/>
                <w:right w:val="none" w:sz="0" w:space="0" w:color="auto"/>
              </w:divBdr>
            </w:div>
            <w:div w:id="1582907199">
              <w:marLeft w:val="0"/>
              <w:marRight w:val="0"/>
              <w:marTop w:val="0"/>
              <w:marBottom w:val="0"/>
              <w:divBdr>
                <w:top w:val="none" w:sz="0" w:space="0" w:color="auto"/>
                <w:left w:val="none" w:sz="0" w:space="0" w:color="auto"/>
                <w:bottom w:val="none" w:sz="0" w:space="0" w:color="auto"/>
                <w:right w:val="none" w:sz="0" w:space="0" w:color="auto"/>
              </w:divBdr>
            </w:div>
            <w:div w:id="1765106853">
              <w:marLeft w:val="0"/>
              <w:marRight w:val="0"/>
              <w:marTop w:val="0"/>
              <w:marBottom w:val="0"/>
              <w:divBdr>
                <w:top w:val="none" w:sz="0" w:space="0" w:color="auto"/>
                <w:left w:val="none" w:sz="0" w:space="0" w:color="auto"/>
                <w:bottom w:val="none" w:sz="0" w:space="0" w:color="auto"/>
                <w:right w:val="none" w:sz="0" w:space="0" w:color="auto"/>
              </w:divBdr>
            </w:div>
            <w:div w:id="824929386">
              <w:marLeft w:val="0"/>
              <w:marRight w:val="0"/>
              <w:marTop w:val="0"/>
              <w:marBottom w:val="0"/>
              <w:divBdr>
                <w:top w:val="none" w:sz="0" w:space="0" w:color="auto"/>
                <w:left w:val="none" w:sz="0" w:space="0" w:color="auto"/>
                <w:bottom w:val="none" w:sz="0" w:space="0" w:color="auto"/>
                <w:right w:val="none" w:sz="0" w:space="0" w:color="auto"/>
              </w:divBdr>
            </w:div>
            <w:div w:id="892547044">
              <w:marLeft w:val="0"/>
              <w:marRight w:val="0"/>
              <w:marTop w:val="0"/>
              <w:marBottom w:val="0"/>
              <w:divBdr>
                <w:top w:val="none" w:sz="0" w:space="0" w:color="auto"/>
                <w:left w:val="none" w:sz="0" w:space="0" w:color="auto"/>
                <w:bottom w:val="none" w:sz="0" w:space="0" w:color="auto"/>
                <w:right w:val="none" w:sz="0" w:space="0" w:color="auto"/>
              </w:divBdr>
            </w:div>
            <w:div w:id="15361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9199">
      <w:bodyDiv w:val="1"/>
      <w:marLeft w:val="0"/>
      <w:marRight w:val="0"/>
      <w:marTop w:val="0"/>
      <w:marBottom w:val="0"/>
      <w:divBdr>
        <w:top w:val="none" w:sz="0" w:space="0" w:color="auto"/>
        <w:left w:val="none" w:sz="0" w:space="0" w:color="auto"/>
        <w:bottom w:val="none" w:sz="0" w:space="0" w:color="auto"/>
        <w:right w:val="none" w:sz="0" w:space="0" w:color="auto"/>
      </w:divBdr>
      <w:divsChild>
        <w:div w:id="127626308">
          <w:marLeft w:val="0"/>
          <w:marRight w:val="0"/>
          <w:marTop w:val="0"/>
          <w:marBottom w:val="0"/>
          <w:divBdr>
            <w:top w:val="none" w:sz="0" w:space="0" w:color="auto"/>
            <w:left w:val="none" w:sz="0" w:space="0" w:color="auto"/>
            <w:bottom w:val="none" w:sz="0" w:space="0" w:color="auto"/>
            <w:right w:val="none" w:sz="0" w:space="0" w:color="auto"/>
          </w:divBdr>
          <w:divsChild>
            <w:div w:id="1979072448">
              <w:marLeft w:val="0"/>
              <w:marRight w:val="0"/>
              <w:marTop w:val="0"/>
              <w:marBottom w:val="0"/>
              <w:divBdr>
                <w:top w:val="none" w:sz="0" w:space="0" w:color="auto"/>
                <w:left w:val="none" w:sz="0" w:space="0" w:color="auto"/>
                <w:bottom w:val="none" w:sz="0" w:space="0" w:color="auto"/>
                <w:right w:val="none" w:sz="0" w:space="0" w:color="auto"/>
              </w:divBdr>
            </w:div>
            <w:div w:id="862130720">
              <w:marLeft w:val="0"/>
              <w:marRight w:val="0"/>
              <w:marTop w:val="0"/>
              <w:marBottom w:val="0"/>
              <w:divBdr>
                <w:top w:val="none" w:sz="0" w:space="0" w:color="auto"/>
                <w:left w:val="none" w:sz="0" w:space="0" w:color="auto"/>
                <w:bottom w:val="none" w:sz="0" w:space="0" w:color="auto"/>
                <w:right w:val="none" w:sz="0" w:space="0" w:color="auto"/>
              </w:divBdr>
            </w:div>
            <w:div w:id="1935671528">
              <w:marLeft w:val="0"/>
              <w:marRight w:val="0"/>
              <w:marTop w:val="0"/>
              <w:marBottom w:val="0"/>
              <w:divBdr>
                <w:top w:val="none" w:sz="0" w:space="0" w:color="auto"/>
                <w:left w:val="none" w:sz="0" w:space="0" w:color="auto"/>
                <w:bottom w:val="none" w:sz="0" w:space="0" w:color="auto"/>
                <w:right w:val="none" w:sz="0" w:space="0" w:color="auto"/>
              </w:divBdr>
            </w:div>
            <w:div w:id="1600333550">
              <w:marLeft w:val="0"/>
              <w:marRight w:val="0"/>
              <w:marTop w:val="0"/>
              <w:marBottom w:val="0"/>
              <w:divBdr>
                <w:top w:val="none" w:sz="0" w:space="0" w:color="auto"/>
                <w:left w:val="none" w:sz="0" w:space="0" w:color="auto"/>
                <w:bottom w:val="none" w:sz="0" w:space="0" w:color="auto"/>
                <w:right w:val="none" w:sz="0" w:space="0" w:color="auto"/>
              </w:divBdr>
            </w:div>
            <w:div w:id="107435320">
              <w:marLeft w:val="0"/>
              <w:marRight w:val="0"/>
              <w:marTop w:val="0"/>
              <w:marBottom w:val="0"/>
              <w:divBdr>
                <w:top w:val="none" w:sz="0" w:space="0" w:color="auto"/>
                <w:left w:val="none" w:sz="0" w:space="0" w:color="auto"/>
                <w:bottom w:val="none" w:sz="0" w:space="0" w:color="auto"/>
                <w:right w:val="none" w:sz="0" w:space="0" w:color="auto"/>
              </w:divBdr>
            </w:div>
            <w:div w:id="1543008356">
              <w:marLeft w:val="0"/>
              <w:marRight w:val="0"/>
              <w:marTop w:val="0"/>
              <w:marBottom w:val="0"/>
              <w:divBdr>
                <w:top w:val="none" w:sz="0" w:space="0" w:color="auto"/>
                <w:left w:val="none" w:sz="0" w:space="0" w:color="auto"/>
                <w:bottom w:val="none" w:sz="0" w:space="0" w:color="auto"/>
                <w:right w:val="none" w:sz="0" w:space="0" w:color="auto"/>
              </w:divBdr>
            </w:div>
            <w:div w:id="1692804214">
              <w:marLeft w:val="0"/>
              <w:marRight w:val="0"/>
              <w:marTop w:val="0"/>
              <w:marBottom w:val="0"/>
              <w:divBdr>
                <w:top w:val="none" w:sz="0" w:space="0" w:color="auto"/>
                <w:left w:val="none" w:sz="0" w:space="0" w:color="auto"/>
                <w:bottom w:val="none" w:sz="0" w:space="0" w:color="auto"/>
                <w:right w:val="none" w:sz="0" w:space="0" w:color="auto"/>
              </w:divBdr>
            </w:div>
            <w:div w:id="1645767690">
              <w:marLeft w:val="0"/>
              <w:marRight w:val="0"/>
              <w:marTop w:val="0"/>
              <w:marBottom w:val="0"/>
              <w:divBdr>
                <w:top w:val="none" w:sz="0" w:space="0" w:color="auto"/>
                <w:left w:val="none" w:sz="0" w:space="0" w:color="auto"/>
                <w:bottom w:val="none" w:sz="0" w:space="0" w:color="auto"/>
                <w:right w:val="none" w:sz="0" w:space="0" w:color="auto"/>
              </w:divBdr>
            </w:div>
            <w:div w:id="1638954627">
              <w:marLeft w:val="0"/>
              <w:marRight w:val="0"/>
              <w:marTop w:val="0"/>
              <w:marBottom w:val="0"/>
              <w:divBdr>
                <w:top w:val="none" w:sz="0" w:space="0" w:color="auto"/>
                <w:left w:val="none" w:sz="0" w:space="0" w:color="auto"/>
                <w:bottom w:val="none" w:sz="0" w:space="0" w:color="auto"/>
                <w:right w:val="none" w:sz="0" w:space="0" w:color="auto"/>
              </w:divBdr>
            </w:div>
            <w:div w:id="798373756">
              <w:marLeft w:val="0"/>
              <w:marRight w:val="0"/>
              <w:marTop w:val="0"/>
              <w:marBottom w:val="0"/>
              <w:divBdr>
                <w:top w:val="none" w:sz="0" w:space="0" w:color="auto"/>
                <w:left w:val="none" w:sz="0" w:space="0" w:color="auto"/>
                <w:bottom w:val="none" w:sz="0" w:space="0" w:color="auto"/>
                <w:right w:val="none" w:sz="0" w:space="0" w:color="auto"/>
              </w:divBdr>
            </w:div>
            <w:div w:id="581063026">
              <w:marLeft w:val="0"/>
              <w:marRight w:val="0"/>
              <w:marTop w:val="0"/>
              <w:marBottom w:val="0"/>
              <w:divBdr>
                <w:top w:val="none" w:sz="0" w:space="0" w:color="auto"/>
                <w:left w:val="none" w:sz="0" w:space="0" w:color="auto"/>
                <w:bottom w:val="none" w:sz="0" w:space="0" w:color="auto"/>
                <w:right w:val="none" w:sz="0" w:space="0" w:color="auto"/>
              </w:divBdr>
            </w:div>
            <w:div w:id="494614788">
              <w:marLeft w:val="0"/>
              <w:marRight w:val="0"/>
              <w:marTop w:val="0"/>
              <w:marBottom w:val="0"/>
              <w:divBdr>
                <w:top w:val="none" w:sz="0" w:space="0" w:color="auto"/>
                <w:left w:val="none" w:sz="0" w:space="0" w:color="auto"/>
                <w:bottom w:val="none" w:sz="0" w:space="0" w:color="auto"/>
                <w:right w:val="none" w:sz="0" w:space="0" w:color="auto"/>
              </w:divBdr>
            </w:div>
            <w:div w:id="1680961781">
              <w:marLeft w:val="0"/>
              <w:marRight w:val="0"/>
              <w:marTop w:val="0"/>
              <w:marBottom w:val="0"/>
              <w:divBdr>
                <w:top w:val="none" w:sz="0" w:space="0" w:color="auto"/>
                <w:left w:val="none" w:sz="0" w:space="0" w:color="auto"/>
                <w:bottom w:val="none" w:sz="0" w:space="0" w:color="auto"/>
                <w:right w:val="none" w:sz="0" w:space="0" w:color="auto"/>
              </w:divBdr>
            </w:div>
            <w:div w:id="483085305">
              <w:marLeft w:val="0"/>
              <w:marRight w:val="0"/>
              <w:marTop w:val="0"/>
              <w:marBottom w:val="0"/>
              <w:divBdr>
                <w:top w:val="none" w:sz="0" w:space="0" w:color="auto"/>
                <w:left w:val="none" w:sz="0" w:space="0" w:color="auto"/>
                <w:bottom w:val="none" w:sz="0" w:space="0" w:color="auto"/>
                <w:right w:val="none" w:sz="0" w:space="0" w:color="auto"/>
              </w:divBdr>
            </w:div>
            <w:div w:id="9816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513">
      <w:bodyDiv w:val="1"/>
      <w:marLeft w:val="0"/>
      <w:marRight w:val="0"/>
      <w:marTop w:val="0"/>
      <w:marBottom w:val="0"/>
      <w:divBdr>
        <w:top w:val="none" w:sz="0" w:space="0" w:color="auto"/>
        <w:left w:val="none" w:sz="0" w:space="0" w:color="auto"/>
        <w:bottom w:val="none" w:sz="0" w:space="0" w:color="auto"/>
        <w:right w:val="none" w:sz="0" w:space="0" w:color="auto"/>
      </w:divBdr>
      <w:divsChild>
        <w:div w:id="1308164927">
          <w:marLeft w:val="0"/>
          <w:marRight w:val="0"/>
          <w:marTop w:val="0"/>
          <w:marBottom w:val="0"/>
          <w:divBdr>
            <w:top w:val="none" w:sz="0" w:space="0" w:color="auto"/>
            <w:left w:val="none" w:sz="0" w:space="0" w:color="auto"/>
            <w:bottom w:val="none" w:sz="0" w:space="0" w:color="auto"/>
            <w:right w:val="none" w:sz="0" w:space="0" w:color="auto"/>
          </w:divBdr>
          <w:divsChild>
            <w:div w:id="1088038074">
              <w:marLeft w:val="0"/>
              <w:marRight w:val="0"/>
              <w:marTop w:val="0"/>
              <w:marBottom w:val="0"/>
              <w:divBdr>
                <w:top w:val="none" w:sz="0" w:space="0" w:color="auto"/>
                <w:left w:val="none" w:sz="0" w:space="0" w:color="auto"/>
                <w:bottom w:val="none" w:sz="0" w:space="0" w:color="auto"/>
                <w:right w:val="none" w:sz="0" w:space="0" w:color="auto"/>
              </w:divBdr>
            </w:div>
            <w:div w:id="1989942506">
              <w:marLeft w:val="0"/>
              <w:marRight w:val="0"/>
              <w:marTop w:val="0"/>
              <w:marBottom w:val="0"/>
              <w:divBdr>
                <w:top w:val="none" w:sz="0" w:space="0" w:color="auto"/>
                <w:left w:val="none" w:sz="0" w:space="0" w:color="auto"/>
                <w:bottom w:val="none" w:sz="0" w:space="0" w:color="auto"/>
                <w:right w:val="none" w:sz="0" w:space="0" w:color="auto"/>
              </w:divBdr>
            </w:div>
            <w:div w:id="1418205800">
              <w:marLeft w:val="0"/>
              <w:marRight w:val="0"/>
              <w:marTop w:val="0"/>
              <w:marBottom w:val="0"/>
              <w:divBdr>
                <w:top w:val="none" w:sz="0" w:space="0" w:color="auto"/>
                <w:left w:val="none" w:sz="0" w:space="0" w:color="auto"/>
                <w:bottom w:val="none" w:sz="0" w:space="0" w:color="auto"/>
                <w:right w:val="none" w:sz="0" w:space="0" w:color="auto"/>
              </w:divBdr>
            </w:div>
            <w:div w:id="114032659">
              <w:marLeft w:val="0"/>
              <w:marRight w:val="0"/>
              <w:marTop w:val="0"/>
              <w:marBottom w:val="0"/>
              <w:divBdr>
                <w:top w:val="none" w:sz="0" w:space="0" w:color="auto"/>
                <w:left w:val="none" w:sz="0" w:space="0" w:color="auto"/>
                <w:bottom w:val="none" w:sz="0" w:space="0" w:color="auto"/>
                <w:right w:val="none" w:sz="0" w:space="0" w:color="auto"/>
              </w:divBdr>
            </w:div>
            <w:div w:id="1572352920">
              <w:marLeft w:val="0"/>
              <w:marRight w:val="0"/>
              <w:marTop w:val="0"/>
              <w:marBottom w:val="0"/>
              <w:divBdr>
                <w:top w:val="none" w:sz="0" w:space="0" w:color="auto"/>
                <w:left w:val="none" w:sz="0" w:space="0" w:color="auto"/>
                <w:bottom w:val="none" w:sz="0" w:space="0" w:color="auto"/>
                <w:right w:val="none" w:sz="0" w:space="0" w:color="auto"/>
              </w:divBdr>
            </w:div>
            <w:div w:id="1764305453">
              <w:marLeft w:val="0"/>
              <w:marRight w:val="0"/>
              <w:marTop w:val="0"/>
              <w:marBottom w:val="0"/>
              <w:divBdr>
                <w:top w:val="none" w:sz="0" w:space="0" w:color="auto"/>
                <w:left w:val="none" w:sz="0" w:space="0" w:color="auto"/>
                <w:bottom w:val="none" w:sz="0" w:space="0" w:color="auto"/>
                <w:right w:val="none" w:sz="0" w:space="0" w:color="auto"/>
              </w:divBdr>
            </w:div>
            <w:div w:id="186799386">
              <w:marLeft w:val="0"/>
              <w:marRight w:val="0"/>
              <w:marTop w:val="0"/>
              <w:marBottom w:val="0"/>
              <w:divBdr>
                <w:top w:val="none" w:sz="0" w:space="0" w:color="auto"/>
                <w:left w:val="none" w:sz="0" w:space="0" w:color="auto"/>
                <w:bottom w:val="none" w:sz="0" w:space="0" w:color="auto"/>
                <w:right w:val="none" w:sz="0" w:space="0" w:color="auto"/>
              </w:divBdr>
            </w:div>
            <w:div w:id="20193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0919">
      <w:bodyDiv w:val="1"/>
      <w:marLeft w:val="0"/>
      <w:marRight w:val="0"/>
      <w:marTop w:val="0"/>
      <w:marBottom w:val="0"/>
      <w:divBdr>
        <w:top w:val="none" w:sz="0" w:space="0" w:color="auto"/>
        <w:left w:val="none" w:sz="0" w:space="0" w:color="auto"/>
        <w:bottom w:val="none" w:sz="0" w:space="0" w:color="auto"/>
        <w:right w:val="none" w:sz="0" w:space="0" w:color="auto"/>
      </w:divBdr>
      <w:divsChild>
        <w:div w:id="1563566953">
          <w:marLeft w:val="0"/>
          <w:marRight w:val="0"/>
          <w:marTop w:val="0"/>
          <w:marBottom w:val="0"/>
          <w:divBdr>
            <w:top w:val="none" w:sz="0" w:space="0" w:color="auto"/>
            <w:left w:val="none" w:sz="0" w:space="0" w:color="auto"/>
            <w:bottom w:val="none" w:sz="0" w:space="0" w:color="auto"/>
            <w:right w:val="none" w:sz="0" w:space="0" w:color="auto"/>
          </w:divBdr>
          <w:divsChild>
            <w:div w:id="7094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4060">
      <w:bodyDiv w:val="1"/>
      <w:marLeft w:val="0"/>
      <w:marRight w:val="0"/>
      <w:marTop w:val="0"/>
      <w:marBottom w:val="0"/>
      <w:divBdr>
        <w:top w:val="none" w:sz="0" w:space="0" w:color="auto"/>
        <w:left w:val="none" w:sz="0" w:space="0" w:color="auto"/>
        <w:bottom w:val="none" w:sz="0" w:space="0" w:color="auto"/>
        <w:right w:val="none" w:sz="0" w:space="0" w:color="auto"/>
      </w:divBdr>
      <w:divsChild>
        <w:div w:id="1499491866">
          <w:marLeft w:val="0"/>
          <w:marRight w:val="0"/>
          <w:marTop w:val="0"/>
          <w:marBottom w:val="0"/>
          <w:divBdr>
            <w:top w:val="none" w:sz="0" w:space="0" w:color="auto"/>
            <w:left w:val="none" w:sz="0" w:space="0" w:color="auto"/>
            <w:bottom w:val="none" w:sz="0" w:space="0" w:color="auto"/>
            <w:right w:val="none" w:sz="0" w:space="0" w:color="auto"/>
          </w:divBdr>
          <w:divsChild>
            <w:div w:id="1155103236">
              <w:marLeft w:val="0"/>
              <w:marRight w:val="0"/>
              <w:marTop w:val="0"/>
              <w:marBottom w:val="0"/>
              <w:divBdr>
                <w:top w:val="none" w:sz="0" w:space="0" w:color="auto"/>
                <w:left w:val="none" w:sz="0" w:space="0" w:color="auto"/>
                <w:bottom w:val="none" w:sz="0" w:space="0" w:color="auto"/>
                <w:right w:val="none" w:sz="0" w:space="0" w:color="auto"/>
              </w:divBdr>
            </w:div>
            <w:div w:id="392430371">
              <w:marLeft w:val="0"/>
              <w:marRight w:val="0"/>
              <w:marTop w:val="0"/>
              <w:marBottom w:val="0"/>
              <w:divBdr>
                <w:top w:val="none" w:sz="0" w:space="0" w:color="auto"/>
                <w:left w:val="none" w:sz="0" w:space="0" w:color="auto"/>
                <w:bottom w:val="none" w:sz="0" w:space="0" w:color="auto"/>
                <w:right w:val="none" w:sz="0" w:space="0" w:color="auto"/>
              </w:divBdr>
            </w:div>
            <w:div w:id="1734961429">
              <w:marLeft w:val="0"/>
              <w:marRight w:val="0"/>
              <w:marTop w:val="0"/>
              <w:marBottom w:val="0"/>
              <w:divBdr>
                <w:top w:val="none" w:sz="0" w:space="0" w:color="auto"/>
                <w:left w:val="none" w:sz="0" w:space="0" w:color="auto"/>
                <w:bottom w:val="none" w:sz="0" w:space="0" w:color="auto"/>
                <w:right w:val="none" w:sz="0" w:space="0" w:color="auto"/>
              </w:divBdr>
            </w:div>
            <w:div w:id="39208672">
              <w:marLeft w:val="0"/>
              <w:marRight w:val="0"/>
              <w:marTop w:val="0"/>
              <w:marBottom w:val="0"/>
              <w:divBdr>
                <w:top w:val="none" w:sz="0" w:space="0" w:color="auto"/>
                <w:left w:val="none" w:sz="0" w:space="0" w:color="auto"/>
                <w:bottom w:val="none" w:sz="0" w:space="0" w:color="auto"/>
                <w:right w:val="none" w:sz="0" w:space="0" w:color="auto"/>
              </w:divBdr>
            </w:div>
            <w:div w:id="157113814">
              <w:marLeft w:val="0"/>
              <w:marRight w:val="0"/>
              <w:marTop w:val="0"/>
              <w:marBottom w:val="0"/>
              <w:divBdr>
                <w:top w:val="none" w:sz="0" w:space="0" w:color="auto"/>
                <w:left w:val="none" w:sz="0" w:space="0" w:color="auto"/>
                <w:bottom w:val="none" w:sz="0" w:space="0" w:color="auto"/>
                <w:right w:val="none" w:sz="0" w:space="0" w:color="auto"/>
              </w:divBdr>
            </w:div>
            <w:div w:id="131482778">
              <w:marLeft w:val="0"/>
              <w:marRight w:val="0"/>
              <w:marTop w:val="0"/>
              <w:marBottom w:val="0"/>
              <w:divBdr>
                <w:top w:val="none" w:sz="0" w:space="0" w:color="auto"/>
                <w:left w:val="none" w:sz="0" w:space="0" w:color="auto"/>
                <w:bottom w:val="none" w:sz="0" w:space="0" w:color="auto"/>
                <w:right w:val="none" w:sz="0" w:space="0" w:color="auto"/>
              </w:divBdr>
            </w:div>
            <w:div w:id="1525174806">
              <w:marLeft w:val="0"/>
              <w:marRight w:val="0"/>
              <w:marTop w:val="0"/>
              <w:marBottom w:val="0"/>
              <w:divBdr>
                <w:top w:val="none" w:sz="0" w:space="0" w:color="auto"/>
                <w:left w:val="none" w:sz="0" w:space="0" w:color="auto"/>
                <w:bottom w:val="none" w:sz="0" w:space="0" w:color="auto"/>
                <w:right w:val="none" w:sz="0" w:space="0" w:color="auto"/>
              </w:divBdr>
            </w:div>
            <w:div w:id="894119989">
              <w:marLeft w:val="0"/>
              <w:marRight w:val="0"/>
              <w:marTop w:val="0"/>
              <w:marBottom w:val="0"/>
              <w:divBdr>
                <w:top w:val="none" w:sz="0" w:space="0" w:color="auto"/>
                <w:left w:val="none" w:sz="0" w:space="0" w:color="auto"/>
                <w:bottom w:val="none" w:sz="0" w:space="0" w:color="auto"/>
                <w:right w:val="none" w:sz="0" w:space="0" w:color="auto"/>
              </w:divBdr>
            </w:div>
            <w:div w:id="146634231">
              <w:marLeft w:val="0"/>
              <w:marRight w:val="0"/>
              <w:marTop w:val="0"/>
              <w:marBottom w:val="0"/>
              <w:divBdr>
                <w:top w:val="none" w:sz="0" w:space="0" w:color="auto"/>
                <w:left w:val="none" w:sz="0" w:space="0" w:color="auto"/>
                <w:bottom w:val="none" w:sz="0" w:space="0" w:color="auto"/>
                <w:right w:val="none" w:sz="0" w:space="0" w:color="auto"/>
              </w:divBdr>
            </w:div>
            <w:div w:id="979505487">
              <w:marLeft w:val="0"/>
              <w:marRight w:val="0"/>
              <w:marTop w:val="0"/>
              <w:marBottom w:val="0"/>
              <w:divBdr>
                <w:top w:val="none" w:sz="0" w:space="0" w:color="auto"/>
                <w:left w:val="none" w:sz="0" w:space="0" w:color="auto"/>
                <w:bottom w:val="none" w:sz="0" w:space="0" w:color="auto"/>
                <w:right w:val="none" w:sz="0" w:space="0" w:color="auto"/>
              </w:divBdr>
            </w:div>
            <w:div w:id="92016093">
              <w:marLeft w:val="0"/>
              <w:marRight w:val="0"/>
              <w:marTop w:val="0"/>
              <w:marBottom w:val="0"/>
              <w:divBdr>
                <w:top w:val="none" w:sz="0" w:space="0" w:color="auto"/>
                <w:left w:val="none" w:sz="0" w:space="0" w:color="auto"/>
                <w:bottom w:val="none" w:sz="0" w:space="0" w:color="auto"/>
                <w:right w:val="none" w:sz="0" w:space="0" w:color="auto"/>
              </w:divBdr>
            </w:div>
            <w:div w:id="1532911758">
              <w:marLeft w:val="0"/>
              <w:marRight w:val="0"/>
              <w:marTop w:val="0"/>
              <w:marBottom w:val="0"/>
              <w:divBdr>
                <w:top w:val="none" w:sz="0" w:space="0" w:color="auto"/>
                <w:left w:val="none" w:sz="0" w:space="0" w:color="auto"/>
                <w:bottom w:val="none" w:sz="0" w:space="0" w:color="auto"/>
                <w:right w:val="none" w:sz="0" w:space="0" w:color="auto"/>
              </w:divBdr>
            </w:div>
            <w:div w:id="1365443975">
              <w:marLeft w:val="0"/>
              <w:marRight w:val="0"/>
              <w:marTop w:val="0"/>
              <w:marBottom w:val="0"/>
              <w:divBdr>
                <w:top w:val="none" w:sz="0" w:space="0" w:color="auto"/>
                <w:left w:val="none" w:sz="0" w:space="0" w:color="auto"/>
                <w:bottom w:val="none" w:sz="0" w:space="0" w:color="auto"/>
                <w:right w:val="none" w:sz="0" w:space="0" w:color="auto"/>
              </w:divBdr>
            </w:div>
            <w:div w:id="399644882">
              <w:marLeft w:val="0"/>
              <w:marRight w:val="0"/>
              <w:marTop w:val="0"/>
              <w:marBottom w:val="0"/>
              <w:divBdr>
                <w:top w:val="none" w:sz="0" w:space="0" w:color="auto"/>
                <w:left w:val="none" w:sz="0" w:space="0" w:color="auto"/>
                <w:bottom w:val="none" w:sz="0" w:space="0" w:color="auto"/>
                <w:right w:val="none" w:sz="0" w:space="0" w:color="auto"/>
              </w:divBdr>
            </w:div>
            <w:div w:id="760951903">
              <w:marLeft w:val="0"/>
              <w:marRight w:val="0"/>
              <w:marTop w:val="0"/>
              <w:marBottom w:val="0"/>
              <w:divBdr>
                <w:top w:val="none" w:sz="0" w:space="0" w:color="auto"/>
                <w:left w:val="none" w:sz="0" w:space="0" w:color="auto"/>
                <w:bottom w:val="none" w:sz="0" w:space="0" w:color="auto"/>
                <w:right w:val="none" w:sz="0" w:space="0" w:color="auto"/>
              </w:divBdr>
            </w:div>
            <w:div w:id="781413442">
              <w:marLeft w:val="0"/>
              <w:marRight w:val="0"/>
              <w:marTop w:val="0"/>
              <w:marBottom w:val="0"/>
              <w:divBdr>
                <w:top w:val="none" w:sz="0" w:space="0" w:color="auto"/>
                <w:left w:val="none" w:sz="0" w:space="0" w:color="auto"/>
                <w:bottom w:val="none" w:sz="0" w:space="0" w:color="auto"/>
                <w:right w:val="none" w:sz="0" w:space="0" w:color="auto"/>
              </w:divBdr>
            </w:div>
            <w:div w:id="1010377267">
              <w:marLeft w:val="0"/>
              <w:marRight w:val="0"/>
              <w:marTop w:val="0"/>
              <w:marBottom w:val="0"/>
              <w:divBdr>
                <w:top w:val="none" w:sz="0" w:space="0" w:color="auto"/>
                <w:left w:val="none" w:sz="0" w:space="0" w:color="auto"/>
                <w:bottom w:val="none" w:sz="0" w:space="0" w:color="auto"/>
                <w:right w:val="none" w:sz="0" w:space="0" w:color="auto"/>
              </w:divBdr>
            </w:div>
            <w:div w:id="45881169">
              <w:marLeft w:val="0"/>
              <w:marRight w:val="0"/>
              <w:marTop w:val="0"/>
              <w:marBottom w:val="0"/>
              <w:divBdr>
                <w:top w:val="none" w:sz="0" w:space="0" w:color="auto"/>
                <w:left w:val="none" w:sz="0" w:space="0" w:color="auto"/>
                <w:bottom w:val="none" w:sz="0" w:space="0" w:color="auto"/>
                <w:right w:val="none" w:sz="0" w:space="0" w:color="auto"/>
              </w:divBdr>
            </w:div>
            <w:div w:id="343824239">
              <w:marLeft w:val="0"/>
              <w:marRight w:val="0"/>
              <w:marTop w:val="0"/>
              <w:marBottom w:val="0"/>
              <w:divBdr>
                <w:top w:val="none" w:sz="0" w:space="0" w:color="auto"/>
                <w:left w:val="none" w:sz="0" w:space="0" w:color="auto"/>
                <w:bottom w:val="none" w:sz="0" w:space="0" w:color="auto"/>
                <w:right w:val="none" w:sz="0" w:space="0" w:color="auto"/>
              </w:divBdr>
            </w:div>
            <w:div w:id="1759710041">
              <w:marLeft w:val="0"/>
              <w:marRight w:val="0"/>
              <w:marTop w:val="0"/>
              <w:marBottom w:val="0"/>
              <w:divBdr>
                <w:top w:val="none" w:sz="0" w:space="0" w:color="auto"/>
                <w:left w:val="none" w:sz="0" w:space="0" w:color="auto"/>
                <w:bottom w:val="none" w:sz="0" w:space="0" w:color="auto"/>
                <w:right w:val="none" w:sz="0" w:space="0" w:color="auto"/>
              </w:divBdr>
            </w:div>
            <w:div w:id="1543438668">
              <w:marLeft w:val="0"/>
              <w:marRight w:val="0"/>
              <w:marTop w:val="0"/>
              <w:marBottom w:val="0"/>
              <w:divBdr>
                <w:top w:val="none" w:sz="0" w:space="0" w:color="auto"/>
                <w:left w:val="none" w:sz="0" w:space="0" w:color="auto"/>
                <w:bottom w:val="none" w:sz="0" w:space="0" w:color="auto"/>
                <w:right w:val="none" w:sz="0" w:space="0" w:color="auto"/>
              </w:divBdr>
            </w:div>
            <w:div w:id="968439192">
              <w:marLeft w:val="0"/>
              <w:marRight w:val="0"/>
              <w:marTop w:val="0"/>
              <w:marBottom w:val="0"/>
              <w:divBdr>
                <w:top w:val="none" w:sz="0" w:space="0" w:color="auto"/>
                <w:left w:val="none" w:sz="0" w:space="0" w:color="auto"/>
                <w:bottom w:val="none" w:sz="0" w:space="0" w:color="auto"/>
                <w:right w:val="none" w:sz="0" w:space="0" w:color="auto"/>
              </w:divBdr>
            </w:div>
            <w:div w:id="472984198">
              <w:marLeft w:val="0"/>
              <w:marRight w:val="0"/>
              <w:marTop w:val="0"/>
              <w:marBottom w:val="0"/>
              <w:divBdr>
                <w:top w:val="none" w:sz="0" w:space="0" w:color="auto"/>
                <w:left w:val="none" w:sz="0" w:space="0" w:color="auto"/>
                <w:bottom w:val="none" w:sz="0" w:space="0" w:color="auto"/>
                <w:right w:val="none" w:sz="0" w:space="0" w:color="auto"/>
              </w:divBdr>
            </w:div>
            <w:div w:id="1886326731">
              <w:marLeft w:val="0"/>
              <w:marRight w:val="0"/>
              <w:marTop w:val="0"/>
              <w:marBottom w:val="0"/>
              <w:divBdr>
                <w:top w:val="none" w:sz="0" w:space="0" w:color="auto"/>
                <w:left w:val="none" w:sz="0" w:space="0" w:color="auto"/>
                <w:bottom w:val="none" w:sz="0" w:space="0" w:color="auto"/>
                <w:right w:val="none" w:sz="0" w:space="0" w:color="auto"/>
              </w:divBdr>
            </w:div>
            <w:div w:id="1541285605">
              <w:marLeft w:val="0"/>
              <w:marRight w:val="0"/>
              <w:marTop w:val="0"/>
              <w:marBottom w:val="0"/>
              <w:divBdr>
                <w:top w:val="none" w:sz="0" w:space="0" w:color="auto"/>
                <w:left w:val="none" w:sz="0" w:space="0" w:color="auto"/>
                <w:bottom w:val="none" w:sz="0" w:space="0" w:color="auto"/>
                <w:right w:val="none" w:sz="0" w:space="0" w:color="auto"/>
              </w:divBdr>
            </w:div>
            <w:div w:id="597909336">
              <w:marLeft w:val="0"/>
              <w:marRight w:val="0"/>
              <w:marTop w:val="0"/>
              <w:marBottom w:val="0"/>
              <w:divBdr>
                <w:top w:val="none" w:sz="0" w:space="0" w:color="auto"/>
                <w:left w:val="none" w:sz="0" w:space="0" w:color="auto"/>
                <w:bottom w:val="none" w:sz="0" w:space="0" w:color="auto"/>
                <w:right w:val="none" w:sz="0" w:space="0" w:color="auto"/>
              </w:divBdr>
            </w:div>
            <w:div w:id="1311861173">
              <w:marLeft w:val="0"/>
              <w:marRight w:val="0"/>
              <w:marTop w:val="0"/>
              <w:marBottom w:val="0"/>
              <w:divBdr>
                <w:top w:val="none" w:sz="0" w:space="0" w:color="auto"/>
                <w:left w:val="none" w:sz="0" w:space="0" w:color="auto"/>
                <w:bottom w:val="none" w:sz="0" w:space="0" w:color="auto"/>
                <w:right w:val="none" w:sz="0" w:space="0" w:color="auto"/>
              </w:divBdr>
            </w:div>
            <w:div w:id="18909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073">
      <w:bodyDiv w:val="1"/>
      <w:marLeft w:val="0"/>
      <w:marRight w:val="0"/>
      <w:marTop w:val="0"/>
      <w:marBottom w:val="0"/>
      <w:divBdr>
        <w:top w:val="none" w:sz="0" w:space="0" w:color="auto"/>
        <w:left w:val="none" w:sz="0" w:space="0" w:color="auto"/>
        <w:bottom w:val="none" w:sz="0" w:space="0" w:color="auto"/>
        <w:right w:val="none" w:sz="0" w:space="0" w:color="auto"/>
      </w:divBdr>
      <w:divsChild>
        <w:div w:id="2059352902">
          <w:marLeft w:val="0"/>
          <w:marRight w:val="0"/>
          <w:marTop w:val="0"/>
          <w:marBottom w:val="0"/>
          <w:divBdr>
            <w:top w:val="none" w:sz="0" w:space="0" w:color="auto"/>
            <w:left w:val="none" w:sz="0" w:space="0" w:color="auto"/>
            <w:bottom w:val="none" w:sz="0" w:space="0" w:color="auto"/>
            <w:right w:val="none" w:sz="0" w:space="0" w:color="auto"/>
          </w:divBdr>
          <w:divsChild>
            <w:div w:id="19711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6066">
      <w:bodyDiv w:val="1"/>
      <w:marLeft w:val="0"/>
      <w:marRight w:val="0"/>
      <w:marTop w:val="0"/>
      <w:marBottom w:val="0"/>
      <w:divBdr>
        <w:top w:val="none" w:sz="0" w:space="0" w:color="auto"/>
        <w:left w:val="none" w:sz="0" w:space="0" w:color="auto"/>
        <w:bottom w:val="none" w:sz="0" w:space="0" w:color="auto"/>
        <w:right w:val="none" w:sz="0" w:space="0" w:color="auto"/>
      </w:divBdr>
      <w:divsChild>
        <w:div w:id="957641283">
          <w:marLeft w:val="0"/>
          <w:marRight w:val="0"/>
          <w:marTop w:val="0"/>
          <w:marBottom w:val="0"/>
          <w:divBdr>
            <w:top w:val="none" w:sz="0" w:space="0" w:color="auto"/>
            <w:left w:val="none" w:sz="0" w:space="0" w:color="auto"/>
            <w:bottom w:val="none" w:sz="0" w:space="0" w:color="auto"/>
            <w:right w:val="none" w:sz="0" w:space="0" w:color="auto"/>
          </w:divBdr>
          <w:divsChild>
            <w:div w:id="847406917">
              <w:marLeft w:val="0"/>
              <w:marRight w:val="0"/>
              <w:marTop w:val="0"/>
              <w:marBottom w:val="0"/>
              <w:divBdr>
                <w:top w:val="none" w:sz="0" w:space="0" w:color="auto"/>
                <w:left w:val="none" w:sz="0" w:space="0" w:color="auto"/>
                <w:bottom w:val="none" w:sz="0" w:space="0" w:color="auto"/>
                <w:right w:val="none" w:sz="0" w:space="0" w:color="auto"/>
              </w:divBdr>
            </w:div>
            <w:div w:id="1572349170">
              <w:marLeft w:val="0"/>
              <w:marRight w:val="0"/>
              <w:marTop w:val="0"/>
              <w:marBottom w:val="0"/>
              <w:divBdr>
                <w:top w:val="none" w:sz="0" w:space="0" w:color="auto"/>
                <w:left w:val="none" w:sz="0" w:space="0" w:color="auto"/>
                <w:bottom w:val="none" w:sz="0" w:space="0" w:color="auto"/>
                <w:right w:val="none" w:sz="0" w:space="0" w:color="auto"/>
              </w:divBdr>
            </w:div>
            <w:div w:id="1840387113">
              <w:marLeft w:val="0"/>
              <w:marRight w:val="0"/>
              <w:marTop w:val="0"/>
              <w:marBottom w:val="0"/>
              <w:divBdr>
                <w:top w:val="none" w:sz="0" w:space="0" w:color="auto"/>
                <w:left w:val="none" w:sz="0" w:space="0" w:color="auto"/>
                <w:bottom w:val="none" w:sz="0" w:space="0" w:color="auto"/>
                <w:right w:val="none" w:sz="0" w:space="0" w:color="auto"/>
              </w:divBdr>
            </w:div>
            <w:div w:id="1918242933">
              <w:marLeft w:val="0"/>
              <w:marRight w:val="0"/>
              <w:marTop w:val="0"/>
              <w:marBottom w:val="0"/>
              <w:divBdr>
                <w:top w:val="none" w:sz="0" w:space="0" w:color="auto"/>
                <w:left w:val="none" w:sz="0" w:space="0" w:color="auto"/>
                <w:bottom w:val="none" w:sz="0" w:space="0" w:color="auto"/>
                <w:right w:val="none" w:sz="0" w:space="0" w:color="auto"/>
              </w:divBdr>
            </w:div>
            <w:div w:id="1998269067">
              <w:marLeft w:val="0"/>
              <w:marRight w:val="0"/>
              <w:marTop w:val="0"/>
              <w:marBottom w:val="0"/>
              <w:divBdr>
                <w:top w:val="none" w:sz="0" w:space="0" w:color="auto"/>
                <w:left w:val="none" w:sz="0" w:space="0" w:color="auto"/>
                <w:bottom w:val="none" w:sz="0" w:space="0" w:color="auto"/>
                <w:right w:val="none" w:sz="0" w:space="0" w:color="auto"/>
              </w:divBdr>
            </w:div>
            <w:div w:id="453522981">
              <w:marLeft w:val="0"/>
              <w:marRight w:val="0"/>
              <w:marTop w:val="0"/>
              <w:marBottom w:val="0"/>
              <w:divBdr>
                <w:top w:val="none" w:sz="0" w:space="0" w:color="auto"/>
                <w:left w:val="none" w:sz="0" w:space="0" w:color="auto"/>
                <w:bottom w:val="none" w:sz="0" w:space="0" w:color="auto"/>
                <w:right w:val="none" w:sz="0" w:space="0" w:color="auto"/>
              </w:divBdr>
            </w:div>
            <w:div w:id="902375526">
              <w:marLeft w:val="0"/>
              <w:marRight w:val="0"/>
              <w:marTop w:val="0"/>
              <w:marBottom w:val="0"/>
              <w:divBdr>
                <w:top w:val="none" w:sz="0" w:space="0" w:color="auto"/>
                <w:left w:val="none" w:sz="0" w:space="0" w:color="auto"/>
                <w:bottom w:val="none" w:sz="0" w:space="0" w:color="auto"/>
                <w:right w:val="none" w:sz="0" w:space="0" w:color="auto"/>
              </w:divBdr>
            </w:div>
            <w:div w:id="1939679823">
              <w:marLeft w:val="0"/>
              <w:marRight w:val="0"/>
              <w:marTop w:val="0"/>
              <w:marBottom w:val="0"/>
              <w:divBdr>
                <w:top w:val="none" w:sz="0" w:space="0" w:color="auto"/>
                <w:left w:val="none" w:sz="0" w:space="0" w:color="auto"/>
                <w:bottom w:val="none" w:sz="0" w:space="0" w:color="auto"/>
                <w:right w:val="none" w:sz="0" w:space="0" w:color="auto"/>
              </w:divBdr>
            </w:div>
            <w:div w:id="1071194027">
              <w:marLeft w:val="0"/>
              <w:marRight w:val="0"/>
              <w:marTop w:val="0"/>
              <w:marBottom w:val="0"/>
              <w:divBdr>
                <w:top w:val="none" w:sz="0" w:space="0" w:color="auto"/>
                <w:left w:val="none" w:sz="0" w:space="0" w:color="auto"/>
                <w:bottom w:val="none" w:sz="0" w:space="0" w:color="auto"/>
                <w:right w:val="none" w:sz="0" w:space="0" w:color="auto"/>
              </w:divBdr>
            </w:div>
            <w:div w:id="1737312677">
              <w:marLeft w:val="0"/>
              <w:marRight w:val="0"/>
              <w:marTop w:val="0"/>
              <w:marBottom w:val="0"/>
              <w:divBdr>
                <w:top w:val="none" w:sz="0" w:space="0" w:color="auto"/>
                <w:left w:val="none" w:sz="0" w:space="0" w:color="auto"/>
                <w:bottom w:val="none" w:sz="0" w:space="0" w:color="auto"/>
                <w:right w:val="none" w:sz="0" w:space="0" w:color="auto"/>
              </w:divBdr>
            </w:div>
            <w:div w:id="1867136602">
              <w:marLeft w:val="0"/>
              <w:marRight w:val="0"/>
              <w:marTop w:val="0"/>
              <w:marBottom w:val="0"/>
              <w:divBdr>
                <w:top w:val="none" w:sz="0" w:space="0" w:color="auto"/>
                <w:left w:val="none" w:sz="0" w:space="0" w:color="auto"/>
                <w:bottom w:val="none" w:sz="0" w:space="0" w:color="auto"/>
                <w:right w:val="none" w:sz="0" w:space="0" w:color="auto"/>
              </w:divBdr>
            </w:div>
            <w:div w:id="436682746">
              <w:marLeft w:val="0"/>
              <w:marRight w:val="0"/>
              <w:marTop w:val="0"/>
              <w:marBottom w:val="0"/>
              <w:divBdr>
                <w:top w:val="none" w:sz="0" w:space="0" w:color="auto"/>
                <w:left w:val="none" w:sz="0" w:space="0" w:color="auto"/>
                <w:bottom w:val="none" w:sz="0" w:space="0" w:color="auto"/>
                <w:right w:val="none" w:sz="0" w:space="0" w:color="auto"/>
              </w:divBdr>
            </w:div>
            <w:div w:id="1660571364">
              <w:marLeft w:val="0"/>
              <w:marRight w:val="0"/>
              <w:marTop w:val="0"/>
              <w:marBottom w:val="0"/>
              <w:divBdr>
                <w:top w:val="none" w:sz="0" w:space="0" w:color="auto"/>
                <w:left w:val="none" w:sz="0" w:space="0" w:color="auto"/>
                <w:bottom w:val="none" w:sz="0" w:space="0" w:color="auto"/>
                <w:right w:val="none" w:sz="0" w:space="0" w:color="auto"/>
              </w:divBdr>
            </w:div>
            <w:div w:id="5139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0576">
      <w:bodyDiv w:val="1"/>
      <w:marLeft w:val="0"/>
      <w:marRight w:val="0"/>
      <w:marTop w:val="0"/>
      <w:marBottom w:val="0"/>
      <w:divBdr>
        <w:top w:val="none" w:sz="0" w:space="0" w:color="auto"/>
        <w:left w:val="none" w:sz="0" w:space="0" w:color="auto"/>
        <w:bottom w:val="none" w:sz="0" w:space="0" w:color="auto"/>
        <w:right w:val="none" w:sz="0" w:space="0" w:color="auto"/>
      </w:divBdr>
      <w:divsChild>
        <w:div w:id="2826392">
          <w:marLeft w:val="0"/>
          <w:marRight w:val="0"/>
          <w:marTop w:val="0"/>
          <w:marBottom w:val="0"/>
          <w:divBdr>
            <w:top w:val="none" w:sz="0" w:space="0" w:color="auto"/>
            <w:left w:val="none" w:sz="0" w:space="0" w:color="auto"/>
            <w:bottom w:val="none" w:sz="0" w:space="0" w:color="auto"/>
            <w:right w:val="none" w:sz="0" w:space="0" w:color="auto"/>
          </w:divBdr>
          <w:divsChild>
            <w:div w:id="119805028">
              <w:marLeft w:val="0"/>
              <w:marRight w:val="0"/>
              <w:marTop w:val="0"/>
              <w:marBottom w:val="0"/>
              <w:divBdr>
                <w:top w:val="none" w:sz="0" w:space="0" w:color="auto"/>
                <w:left w:val="none" w:sz="0" w:space="0" w:color="auto"/>
                <w:bottom w:val="none" w:sz="0" w:space="0" w:color="auto"/>
                <w:right w:val="none" w:sz="0" w:space="0" w:color="auto"/>
              </w:divBdr>
            </w:div>
            <w:div w:id="1449204720">
              <w:marLeft w:val="0"/>
              <w:marRight w:val="0"/>
              <w:marTop w:val="0"/>
              <w:marBottom w:val="0"/>
              <w:divBdr>
                <w:top w:val="none" w:sz="0" w:space="0" w:color="auto"/>
                <w:left w:val="none" w:sz="0" w:space="0" w:color="auto"/>
                <w:bottom w:val="none" w:sz="0" w:space="0" w:color="auto"/>
                <w:right w:val="none" w:sz="0" w:space="0" w:color="auto"/>
              </w:divBdr>
            </w:div>
            <w:div w:id="1578709163">
              <w:marLeft w:val="0"/>
              <w:marRight w:val="0"/>
              <w:marTop w:val="0"/>
              <w:marBottom w:val="0"/>
              <w:divBdr>
                <w:top w:val="none" w:sz="0" w:space="0" w:color="auto"/>
                <w:left w:val="none" w:sz="0" w:space="0" w:color="auto"/>
                <w:bottom w:val="none" w:sz="0" w:space="0" w:color="auto"/>
                <w:right w:val="none" w:sz="0" w:space="0" w:color="auto"/>
              </w:divBdr>
            </w:div>
            <w:div w:id="405418132">
              <w:marLeft w:val="0"/>
              <w:marRight w:val="0"/>
              <w:marTop w:val="0"/>
              <w:marBottom w:val="0"/>
              <w:divBdr>
                <w:top w:val="none" w:sz="0" w:space="0" w:color="auto"/>
                <w:left w:val="none" w:sz="0" w:space="0" w:color="auto"/>
                <w:bottom w:val="none" w:sz="0" w:space="0" w:color="auto"/>
                <w:right w:val="none" w:sz="0" w:space="0" w:color="auto"/>
              </w:divBdr>
            </w:div>
            <w:div w:id="701636839">
              <w:marLeft w:val="0"/>
              <w:marRight w:val="0"/>
              <w:marTop w:val="0"/>
              <w:marBottom w:val="0"/>
              <w:divBdr>
                <w:top w:val="none" w:sz="0" w:space="0" w:color="auto"/>
                <w:left w:val="none" w:sz="0" w:space="0" w:color="auto"/>
                <w:bottom w:val="none" w:sz="0" w:space="0" w:color="auto"/>
                <w:right w:val="none" w:sz="0" w:space="0" w:color="auto"/>
              </w:divBdr>
            </w:div>
            <w:div w:id="1337463429">
              <w:marLeft w:val="0"/>
              <w:marRight w:val="0"/>
              <w:marTop w:val="0"/>
              <w:marBottom w:val="0"/>
              <w:divBdr>
                <w:top w:val="none" w:sz="0" w:space="0" w:color="auto"/>
                <w:left w:val="none" w:sz="0" w:space="0" w:color="auto"/>
                <w:bottom w:val="none" w:sz="0" w:space="0" w:color="auto"/>
                <w:right w:val="none" w:sz="0" w:space="0" w:color="auto"/>
              </w:divBdr>
            </w:div>
            <w:div w:id="19331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0916">
      <w:bodyDiv w:val="1"/>
      <w:marLeft w:val="0"/>
      <w:marRight w:val="0"/>
      <w:marTop w:val="0"/>
      <w:marBottom w:val="0"/>
      <w:divBdr>
        <w:top w:val="none" w:sz="0" w:space="0" w:color="auto"/>
        <w:left w:val="none" w:sz="0" w:space="0" w:color="auto"/>
        <w:bottom w:val="none" w:sz="0" w:space="0" w:color="auto"/>
        <w:right w:val="none" w:sz="0" w:space="0" w:color="auto"/>
      </w:divBdr>
      <w:divsChild>
        <w:div w:id="678699030">
          <w:marLeft w:val="0"/>
          <w:marRight w:val="0"/>
          <w:marTop w:val="0"/>
          <w:marBottom w:val="0"/>
          <w:divBdr>
            <w:top w:val="none" w:sz="0" w:space="0" w:color="auto"/>
            <w:left w:val="none" w:sz="0" w:space="0" w:color="auto"/>
            <w:bottom w:val="none" w:sz="0" w:space="0" w:color="auto"/>
            <w:right w:val="none" w:sz="0" w:space="0" w:color="auto"/>
          </w:divBdr>
          <w:divsChild>
            <w:div w:id="1887599338">
              <w:marLeft w:val="0"/>
              <w:marRight w:val="0"/>
              <w:marTop w:val="0"/>
              <w:marBottom w:val="0"/>
              <w:divBdr>
                <w:top w:val="none" w:sz="0" w:space="0" w:color="auto"/>
                <w:left w:val="none" w:sz="0" w:space="0" w:color="auto"/>
                <w:bottom w:val="none" w:sz="0" w:space="0" w:color="auto"/>
                <w:right w:val="none" w:sz="0" w:space="0" w:color="auto"/>
              </w:divBdr>
            </w:div>
            <w:div w:id="208567990">
              <w:marLeft w:val="0"/>
              <w:marRight w:val="0"/>
              <w:marTop w:val="0"/>
              <w:marBottom w:val="0"/>
              <w:divBdr>
                <w:top w:val="none" w:sz="0" w:space="0" w:color="auto"/>
                <w:left w:val="none" w:sz="0" w:space="0" w:color="auto"/>
                <w:bottom w:val="none" w:sz="0" w:space="0" w:color="auto"/>
                <w:right w:val="none" w:sz="0" w:space="0" w:color="auto"/>
              </w:divBdr>
            </w:div>
            <w:div w:id="753666020">
              <w:marLeft w:val="0"/>
              <w:marRight w:val="0"/>
              <w:marTop w:val="0"/>
              <w:marBottom w:val="0"/>
              <w:divBdr>
                <w:top w:val="none" w:sz="0" w:space="0" w:color="auto"/>
                <w:left w:val="none" w:sz="0" w:space="0" w:color="auto"/>
                <w:bottom w:val="none" w:sz="0" w:space="0" w:color="auto"/>
                <w:right w:val="none" w:sz="0" w:space="0" w:color="auto"/>
              </w:divBdr>
            </w:div>
            <w:div w:id="1027290256">
              <w:marLeft w:val="0"/>
              <w:marRight w:val="0"/>
              <w:marTop w:val="0"/>
              <w:marBottom w:val="0"/>
              <w:divBdr>
                <w:top w:val="none" w:sz="0" w:space="0" w:color="auto"/>
                <w:left w:val="none" w:sz="0" w:space="0" w:color="auto"/>
                <w:bottom w:val="none" w:sz="0" w:space="0" w:color="auto"/>
                <w:right w:val="none" w:sz="0" w:space="0" w:color="auto"/>
              </w:divBdr>
            </w:div>
            <w:div w:id="238638789">
              <w:marLeft w:val="0"/>
              <w:marRight w:val="0"/>
              <w:marTop w:val="0"/>
              <w:marBottom w:val="0"/>
              <w:divBdr>
                <w:top w:val="none" w:sz="0" w:space="0" w:color="auto"/>
                <w:left w:val="none" w:sz="0" w:space="0" w:color="auto"/>
                <w:bottom w:val="none" w:sz="0" w:space="0" w:color="auto"/>
                <w:right w:val="none" w:sz="0" w:space="0" w:color="auto"/>
              </w:divBdr>
            </w:div>
            <w:div w:id="1704749009">
              <w:marLeft w:val="0"/>
              <w:marRight w:val="0"/>
              <w:marTop w:val="0"/>
              <w:marBottom w:val="0"/>
              <w:divBdr>
                <w:top w:val="none" w:sz="0" w:space="0" w:color="auto"/>
                <w:left w:val="none" w:sz="0" w:space="0" w:color="auto"/>
                <w:bottom w:val="none" w:sz="0" w:space="0" w:color="auto"/>
                <w:right w:val="none" w:sz="0" w:space="0" w:color="auto"/>
              </w:divBdr>
            </w:div>
            <w:div w:id="18283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2893">
      <w:bodyDiv w:val="1"/>
      <w:marLeft w:val="0"/>
      <w:marRight w:val="0"/>
      <w:marTop w:val="0"/>
      <w:marBottom w:val="0"/>
      <w:divBdr>
        <w:top w:val="none" w:sz="0" w:space="0" w:color="auto"/>
        <w:left w:val="none" w:sz="0" w:space="0" w:color="auto"/>
        <w:bottom w:val="none" w:sz="0" w:space="0" w:color="auto"/>
        <w:right w:val="none" w:sz="0" w:space="0" w:color="auto"/>
      </w:divBdr>
      <w:divsChild>
        <w:div w:id="2072389084">
          <w:marLeft w:val="0"/>
          <w:marRight w:val="0"/>
          <w:marTop w:val="0"/>
          <w:marBottom w:val="0"/>
          <w:divBdr>
            <w:top w:val="none" w:sz="0" w:space="0" w:color="auto"/>
            <w:left w:val="none" w:sz="0" w:space="0" w:color="auto"/>
            <w:bottom w:val="none" w:sz="0" w:space="0" w:color="auto"/>
            <w:right w:val="none" w:sz="0" w:space="0" w:color="auto"/>
          </w:divBdr>
          <w:divsChild>
            <w:div w:id="1305356850">
              <w:marLeft w:val="0"/>
              <w:marRight w:val="0"/>
              <w:marTop w:val="0"/>
              <w:marBottom w:val="0"/>
              <w:divBdr>
                <w:top w:val="none" w:sz="0" w:space="0" w:color="auto"/>
                <w:left w:val="none" w:sz="0" w:space="0" w:color="auto"/>
                <w:bottom w:val="none" w:sz="0" w:space="0" w:color="auto"/>
                <w:right w:val="none" w:sz="0" w:space="0" w:color="auto"/>
              </w:divBdr>
            </w:div>
            <w:div w:id="1262420757">
              <w:marLeft w:val="0"/>
              <w:marRight w:val="0"/>
              <w:marTop w:val="0"/>
              <w:marBottom w:val="0"/>
              <w:divBdr>
                <w:top w:val="none" w:sz="0" w:space="0" w:color="auto"/>
                <w:left w:val="none" w:sz="0" w:space="0" w:color="auto"/>
                <w:bottom w:val="none" w:sz="0" w:space="0" w:color="auto"/>
                <w:right w:val="none" w:sz="0" w:space="0" w:color="auto"/>
              </w:divBdr>
            </w:div>
            <w:div w:id="879436669">
              <w:marLeft w:val="0"/>
              <w:marRight w:val="0"/>
              <w:marTop w:val="0"/>
              <w:marBottom w:val="0"/>
              <w:divBdr>
                <w:top w:val="none" w:sz="0" w:space="0" w:color="auto"/>
                <w:left w:val="none" w:sz="0" w:space="0" w:color="auto"/>
                <w:bottom w:val="none" w:sz="0" w:space="0" w:color="auto"/>
                <w:right w:val="none" w:sz="0" w:space="0" w:color="auto"/>
              </w:divBdr>
            </w:div>
            <w:div w:id="101848555">
              <w:marLeft w:val="0"/>
              <w:marRight w:val="0"/>
              <w:marTop w:val="0"/>
              <w:marBottom w:val="0"/>
              <w:divBdr>
                <w:top w:val="none" w:sz="0" w:space="0" w:color="auto"/>
                <w:left w:val="none" w:sz="0" w:space="0" w:color="auto"/>
                <w:bottom w:val="none" w:sz="0" w:space="0" w:color="auto"/>
                <w:right w:val="none" w:sz="0" w:space="0" w:color="auto"/>
              </w:divBdr>
            </w:div>
            <w:div w:id="1461150724">
              <w:marLeft w:val="0"/>
              <w:marRight w:val="0"/>
              <w:marTop w:val="0"/>
              <w:marBottom w:val="0"/>
              <w:divBdr>
                <w:top w:val="none" w:sz="0" w:space="0" w:color="auto"/>
                <w:left w:val="none" w:sz="0" w:space="0" w:color="auto"/>
                <w:bottom w:val="none" w:sz="0" w:space="0" w:color="auto"/>
                <w:right w:val="none" w:sz="0" w:space="0" w:color="auto"/>
              </w:divBdr>
            </w:div>
            <w:div w:id="512689247">
              <w:marLeft w:val="0"/>
              <w:marRight w:val="0"/>
              <w:marTop w:val="0"/>
              <w:marBottom w:val="0"/>
              <w:divBdr>
                <w:top w:val="none" w:sz="0" w:space="0" w:color="auto"/>
                <w:left w:val="none" w:sz="0" w:space="0" w:color="auto"/>
                <w:bottom w:val="none" w:sz="0" w:space="0" w:color="auto"/>
                <w:right w:val="none" w:sz="0" w:space="0" w:color="auto"/>
              </w:divBdr>
            </w:div>
            <w:div w:id="902062965">
              <w:marLeft w:val="0"/>
              <w:marRight w:val="0"/>
              <w:marTop w:val="0"/>
              <w:marBottom w:val="0"/>
              <w:divBdr>
                <w:top w:val="none" w:sz="0" w:space="0" w:color="auto"/>
                <w:left w:val="none" w:sz="0" w:space="0" w:color="auto"/>
                <w:bottom w:val="none" w:sz="0" w:space="0" w:color="auto"/>
                <w:right w:val="none" w:sz="0" w:space="0" w:color="auto"/>
              </w:divBdr>
            </w:div>
            <w:div w:id="675813974">
              <w:marLeft w:val="0"/>
              <w:marRight w:val="0"/>
              <w:marTop w:val="0"/>
              <w:marBottom w:val="0"/>
              <w:divBdr>
                <w:top w:val="none" w:sz="0" w:space="0" w:color="auto"/>
                <w:left w:val="none" w:sz="0" w:space="0" w:color="auto"/>
                <w:bottom w:val="none" w:sz="0" w:space="0" w:color="auto"/>
                <w:right w:val="none" w:sz="0" w:space="0" w:color="auto"/>
              </w:divBdr>
            </w:div>
            <w:div w:id="16811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8217">
      <w:bodyDiv w:val="1"/>
      <w:marLeft w:val="0"/>
      <w:marRight w:val="0"/>
      <w:marTop w:val="0"/>
      <w:marBottom w:val="0"/>
      <w:divBdr>
        <w:top w:val="none" w:sz="0" w:space="0" w:color="auto"/>
        <w:left w:val="none" w:sz="0" w:space="0" w:color="auto"/>
        <w:bottom w:val="none" w:sz="0" w:space="0" w:color="auto"/>
        <w:right w:val="none" w:sz="0" w:space="0" w:color="auto"/>
      </w:divBdr>
      <w:divsChild>
        <w:div w:id="1631785028">
          <w:marLeft w:val="0"/>
          <w:marRight w:val="0"/>
          <w:marTop w:val="0"/>
          <w:marBottom w:val="0"/>
          <w:divBdr>
            <w:top w:val="none" w:sz="0" w:space="0" w:color="auto"/>
            <w:left w:val="none" w:sz="0" w:space="0" w:color="auto"/>
            <w:bottom w:val="none" w:sz="0" w:space="0" w:color="auto"/>
            <w:right w:val="none" w:sz="0" w:space="0" w:color="auto"/>
          </w:divBdr>
          <w:divsChild>
            <w:div w:id="10691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51769">
      <w:bodyDiv w:val="1"/>
      <w:marLeft w:val="0"/>
      <w:marRight w:val="0"/>
      <w:marTop w:val="0"/>
      <w:marBottom w:val="0"/>
      <w:divBdr>
        <w:top w:val="none" w:sz="0" w:space="0" w:color="auto"/>
        <w:left w:val="none" w:sz="0" w:space="0" w:color="auto"/>
        <w:bottom w:val="none" w:sz="0" w:space="0" w:color="auto"/>
        <w:right w:val="none" w:sz="0" w:space="0" w:color="auto"/>
      </w:divBdr>
      <w:divsChild>
        <w:div w:id="1681543681">
          <w:marLeft w:val="0"/>
          <w:marRight w:val="0"/>
          <w:marTop w:val="0"/>
          <w:marBottom w:val="0"/>
          <w:divBdr>
            <w:top w:val="none" w:sz="0" w:space="0" w:color="auto"/>
            <w:left w:val="none" w:sz="0" w:space="0" w:color="auto"/>
            <w:bottom w:val="none" w:sz="0" w:space="0" w:color="auto"/>
            <w:right w:val="none" w:sz="0" w:space="0" w:color="auto"/>
          </w:divBdr>
          <w:divsChild>
            <w:div w:id="1012419692">
              <w:marLeft w:val="0"/>
              <w:marRight w:val="0"/>
              <w:marTop w:val="0"/>
              <w:marBottom w:val="0"/>
              <w:divBdr>
                <w:top w:val="none" w:sz="0" w:space="0" w:color="auto"/>
                <w:left w:val="none" w:sz="0" w:space="0" w:color="auto"/>
                <w:bottom w:val="none" w:sz="0" w:space="0" w:color="auto"/>
                <w:right w:val="none" w:sz="0" w:space="0" w:color="auto"/>
              </w:divBdr>
            </w:div>
            <w:div w:id="1833793082">
              <w:marLeft w:val="0"/>
              <w:marRight w:val="0"/>
              <w:marTop w:val="0"/>
              <w:marBottom w:val="0"/>
              <w:divBdr>
                <w:top w:val="none" w:sz="0" w:space="0" w:color="auto"/>
                <w:left w:val="none" w:sz="0" w:space="0" w:color="auto"/>
                <w:bottom w:val="none" w:sz="0" w:space="0" w:color="auto"/>
                <w:right w:val="none" w:sz="0" w:space="0" w:color="auto"/>
              </w:divBdr>
            </w:div>
            <w:div w:id="752778504">
              <w:marLeft w:val="0"/>
              <w:marRight w:val="0"/>
              <w:marTop w:val="0"/>
              <w:marBottom w:val="0"/>
              <w:divBdr>
                <w:top w:val="none" w:sz="0" w:space="0" w:color="auto"/>
                <w:left w:val="none" w:sz="0" w:space="0" w:color="auto"/>
                <w:bottom w:val="none" w:sz="0" w:space="0" w:color="auto"/>
                <w:right w:val="none" w:sz="0" w:space="0" w:color="auto"/>
              </w:divBdr>
            </w:div>
            <w:div w:id="1075668171">
              <w:marLeft w:val="0"/>
              <w:marRight w:val="0"/>
              <w:marTop w:val="0"/>
              <w:marBottom w:val="0"/>
              <w:divBdr>
                <w:top w:val="none" w:sz="0" w:space="0" w:color="auto"/>
                <w:left w:val="none" w:sz="0" w:space="0" w:color="auto"/>
                <w:bottom w:val="none" w:sz="0" w:space="0" w:color="auto"/>
                <w:right w:val="none" w:sz="0" w:space="0" w:color="auto"/>
              </w:divBdr>
            </w:div>
            <w:div w:id="1710912178">
              <w:marLeft w:val="0"/>
              <w:marRight w:val="0"/>
              <w:marTop w:val="0"/>
              <w:marBottom w:val="0"/>
              <w:divBdr>
                <w:top w:val="none" w:sz="0" w:space="0" w:color="auto"/>
                <w:left w:val="none" w:sz="0" w:space="0" w:color="auto"/>
                <w:bottom w:val="none" w:sz="0" w:space="0" w:color="auto"/>
                <w:right w:val="none" w:sz="0" w:space="0" w:color="auto"/>
              </w:divBdr>
            </w:div>
            <w:div w:id="1340888994">
              <w:marLeft w:val="0"/>
              <w:marRight w:val="0"/>
              <w:marTop w:val="0"/>
              <w:marBottom w:val="0"/>
              <w:divBdr>
                <w:top w:val="none" w:sz="0" w:space="0" w:color="auto"/>
                <w:left w:val="none" w:sz="0" w:space="0" w:color="auto"/>
                <w:bottom w:val="none" w:sz="0" w:space="0" w:color="auto"/>
                <w:right w:val="none" w:sz="0" w:space="0" w:color="auto"/>
              </w:divBdr>
            </w:div>
            <w:div w:id="201137251">
              <w:marLeft w:val="0"/>
              <w:marRight w:val="0"/>
              <w:marTop w:val="0"/>
              <w:marBottom w:val="0"/>
              <w:divBdr>
                <w:top w:val="none" w:sz="0" w:space="0" w:color="auto"/>
                <w:left w:val="none" w:sz="0" w:space="0" w:color="auto"/>
                <w:bottom w:val="none" w:sz="0" w:space="0" w:color="auto"/>
                <w:right w:val="none" w:sz="0" w:space="0" w:color="auto"/>
              </w:divBdr>
            </w:div>
            <w:div w:id="65305926">
              <w:marLeft w:val="0"/>
              <w:marRight w:val="0"/>
              <w:marTop w:val="0"/>
              <w:marBottom w:val="0"/>
              <w:divBdr>
                <w:top w:val="none" w:sz="0" w:space="0" w:color="auto"/>
                <w:left w:val="none" w:sz="0" w:space="0" w:color="auto"/>
                <w:bottom w:val="none" w:sz="0" w:space="0" w:color="auto"/>
                <w:right w:val="none" w:sz="0" w:space="0" w:color="auto"/>
              </w:divBdr>
            </w:div>
            <w:div w:id="109975685">
              <w:marLeft w:val="0"/>
              <w:marRight w:val="0"/>
              <w:marTop w:val="0"/>
              <w:marBottom w:val="0"/>
              <w:divBdr>
                <w:top w:val="none" w:sz="0" w:space="0" w:color="auto"/>
                <w:left w:val="none" w:sz="0" w:space="0" w:color="auto"/>
                <w:bottom w:val="none" w:sz="0" w:space="0" w:color="auto"/>
                <w:right w:val="none" w:sz="0" w:space="0" w:color="auto"/>
              </w:divBdr>
            </w:div>
            <w:div w:id="656420318">
              <w:marLeft w:val="0"/>
              <w:marRight w:val="0"/>
              <w:marTop w:val="0"/>
              <w:marBottom w:val="0"/>
              <w:divBdr>
                <w:top w:val="none" w:sz="0" w:space="0" w:color="auto"/>
                <w:left w:val="none" w:sz="0" w:space="0" w:color="auto"/>
                <w:bottom w:val="none" w:sz="0" w:space="0" w:color="auto"/>
                <w:right w:val="none" w:sz="0" w:space="0" w:color="auto"/>
              </w:divBdr>
            </w:div>
            <w:div w:id="1083769381">
              <w:marLeft w:val="0"/>
              <w:marRight w:val="0"/>
              <w:marTop w:val="0"/>
              <w:marBottom w:val="0"/>
              <w:divBdr>
                <w:top w:val="none" w:sz="0" w:space="0" w:color="auto"/>
                <w:left w:val="none" w:sz="0" w:space="0" w:color="auto"/>
                <w:bottom w:val="none" w:sz="0" w:space="0" w:color="auto"/>
                <w:right w:val="none" w:sz="0" w:space="0" w:color="auto"/>
              </w:divBdr>
            </w:div>
            <w:div w:id="1257058625">
              <w:marLeft w:val="0"/>
              <w:marRight w:val="0"/>
              <w:marTop w:val="0"/>
              <w:marBottom w:val="0"/>
              <w:divBdr>
                <w:top w:val="none" w:sz="0" w:space="0" w:color="auto"/>
                <w:left w:val="none" w:sz="0" w:space="0" w:color="auto"/>
                <w:bottom w:val="none" w:sz="0" w:space="0" w:color="auto"/>
                <w:right w:val="none" w:sz="0" w:space="0" w:color="auto"/>
              </w:divBdr>
            </w:div>
            <w:div w:id="499123136">
              <w:marLeft w:val="0"/>
              <w:marRight w:val="0"/>
              <w:marTop w:val="0"/>
              <w:marBottom w:val="0"/>
              <w:divBdr>
                <w:top w:val="none" w:sz="0" w:space="0" w:color="auto"/>
                <w:left w:val="none" w:sz="0" w:space="0" w:color="auto"/>
                <w:bottom w:val="none" w:sz="0" w:space="0" w:color="auto"/>
                <w:right w:val="none" w:sz="0" w:space="0" w:color="auto"/>
              </w:divBdr>
            </w:div>
            <w:div w:id="1888833565">
              <w:marLeft w:val="0"/>
              <w:marRight w:val="0"/>
              <w:marTop w:val="0"/>
              <w:marBottom w:val="0"/>
              <w:divBdr>
                <w:top w:val="none" w:sz="0" w:space="0" w:color="auto"/>
                <w:left w:val="none" w:sz="0" w:space="0" w:color="auto"/>
                <w:bottom w:val="none" w:sz="0" w:space="0" w:color="auto"/>
                <w:right w:val="none" w:sz="0" w:space="0" w:color="auto"/>
              </w:divBdr>
            </w:div>
            <w:div w:id="2536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5034">
      <w:bodyDiv w:val="1"/>
      <w:marLeft w:val="0"/>
      <w:marRight w:val="0"/>
      <w:marTop w:val="0"/>
      <w:marBottom w:val="0"/>
      <w:divBdr>
        <w:top w:val="none" w:sz="0" w:space="0" w:color="auto"/>
        <w:left w:val="none" w:sz="0" w:space="0" w:color="auto"/>
        <w:bottom w:val="none" w:sz="0" w:space="0" w:color="auto"/>
        <w:right w:val="none" w:sz="0" w:space="0" w:color="auto"/>
      </w:divBdr>
      <w:divsChild>
        <w:div w:id="390738754">
          <w:marLeft w:val="0"/>
          <w:marRight w:val="0"/>
          <w:marTop w:val="0"/>
          <w:marBottom w:val="0"/>
          <w:divBdr>
            <w:top w:val="none" w:sz="0" w:space="0" w:color="auto"/>
            <w:left w:val="none" w:sz="0" w:space="0" w:color="auto"/>
            <w:bottom w:val="none" w:sz="0" w:space="0" w:color="auto"/>
            <w:right w:val="none" w:sz="0" w:space="0" w:color="auto"/>
          </w:divBdr>
          <w:divsChild>
            <w:div w:id="131734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339163">
      <w:bodyDiv w:val="1"/>
      <w:marLeft w:val="0"/>
      <w:marRight w:val="0"/>
      <w:marTop w:val="0"/>
      <w:marBottom w:val="0"/>
      <w:divBdr>
        <w:top w:val="none" w:sz="0" w:space="0" w:color="auto"/>
        <w:left w:val="none" w:sz="0" w:space="0" w:color="auto"/>
        <w:bottom w:val="none" w:sz="0" w:space="0" w:color="auto"/>
        <w:right w:val="none" w:sz="0" w:space="0" w:color="auto"/>
      </w:divBdr>
      <w:divsChild>
        <w:div w:id="1378316133">
          <w:marLeft w:val="0"/>
          <w:marRight w:val="0"/>
          <w:marTop w:val="0"/>
          <w:marBottom w:val="0"/>
          <w:divBdr>
            <w:top w:val="none" w:sz="0" w:space="0" w:color="auto"/>
            <w:left w:val="none" w:sz="0" w:space="0" w:color="auto"/>
            <w:bottom w:val="none" w:sz="0" w:space="0" w:color="auto"/>
            <w:right w:val="none" w:sz="0" w:space="0" w:color="auto"/>
          </w:divBdr>
          <w:divsChild>
            <w:div w:id="875577730">
              <w:marLeft w:val="0"/>
              <w:marRight w:val="0"/>
              <w:marTop w:val="0"/>
              <w:marBottom w:val="0"/>
              <w:divBdr>
                <w:top w:val="none" w:sz="0" w:space="0" w:color="auto"/>
                <w:left w:val="none" w:sz="0" w:space="0" w:color="auto"/>
                <w:bottom w:val="none" w:sz="0" w:space="0" w:color="auto"/>
                <w:right w:val="none" w:sz="0" w:space="0" w:color="auto"/>
              </w:divBdr>
            </w:div>
            <w:div w:id="621574320">
              <w:marLeft w:val="0"/>
              <w:marRight w:val="0"/>
              <w:marTop w:val="0"/>
              <w:marBottom w:val="0"/>
              <w:divBdr>
                <w:top w:val="none" w:sz="0" w:space="0" w:color="auto"/>
                <w:left w:val="none" w:sz="0" w:space="0" w:color="auto"/>
                <w:bottom w:val="none" w:sz="0" w:space="0" w:color="auto"/>
                <w:right w:val="none" w:sz="0" w:space="0" w:color="auto"/>
              </w:divBdr>
            </w:div>
            <w:div w:id="535195104">
              <w:marLeft w:val="0"/>
              <w:marRight w:val="0"/>
              <w:marTop w:val="0"/>
              <w:marBottom w:val="0"/>
              <w:divBdr>
                <w:top w:val="none" w:sz="0" w:space="0" w:color="auto"/>
                <w:left w:val="none" w:sz="0" w:space="0" w:color="auto"/>
                <w:bottom w:val="none" w:sz="0" w:space="0" w:color="auto"/>
                <w:right w:val="none" w:sz="0" w:space="0" w:color="auto"/>
              </w:divBdr>
            </w:div>
            <w:div w:id="1314027611">
              <w:marLeft w:val="0"/>
              <w:marRight w:val="0"/>
              <w:marTop w:val="0"/>
              <w:marBottom w:val="0"/>
              <w:divBdr>
                <w:top w:val="none" w:sz="0" w:space="0" w:color="auto"/>
                <w:left w:val="none" w:sz="0" w:space="0" w:color="auto"/>
                <w:bottom w:val="none" w:sz="0" w:space="0" w:color="auto"/>
                <w:right w:val="none" w:sz="0" w:space="0" w:color="auto"/>
              </w:divBdr>
            </w:div>
            <w:div w:id="1688828765">
              <w:marLeft w:val="0"/>
              <w:marRight w:val="0"/>
              <w:marTop w:val="0"/>
              <w:marBottom w:val="0"/>
              <w:divBdr>
                <w:top w:val="none" w:sz="0" w:space="0" w:color="auto"/>
                <w:left w:val="none" w:sz="0" w:space="0" w:color="auto"/>
                <w:bottom w:val="none" w:sz="0" w:space="0" w:color="auto"/>
                <w:right w:val="none" w:sz="0" w:space="0" w:color="auto"/>
              </w:divBdr>
            </w:div>
            <w:div w:id="1514110530">
              <w:marLeft w:val="0"/>
              <w:marRight w:val="0"/>
              <w:marTop w:val="0"/>
              <w:marBottom w:val="0"/>
              <w:divBdr>
                <w:top w:val="none" w:sz="0" w:space="0" w:color="auto"/>
                <w:left w:val="none" w:sz="0" w:space="0" w:color="auto"/>
                <w:bottom w:val="none" w:sz="0" w:space="0" w:color="auto"/>
                <w:right w:val="none" w:sz="0" w:space="0" w:color="auto"/>
              </w:divBdr>
            </w:div>
            <w:div w:id="1648052307">
              <w:marLeft w:val="0"/>
              <w:marRight w:val="0"/>
              <w:marTop w:val="0"/>
              <w:marBottom w:val="0"/>
              <w:divBdr>
                <w:top w:val="none" w:sz="0" w:space="0" w:color="auto"/>
                <w:left w:val="none" w:sz="0" w:space="0" w:color="auto"/>
                <w:bottom w:val="none" w:sz="0" w:space="0" w:color="auto"/>
                <w:right w:val="none" w:sz="0" w:space="0" w:color="auto"/>
              </w:divBdr>
            </w:div>
            <w:div w:id="1184130450">
              <w:marLeft w:val="0"/>
              <w:marRight w:val="0"/>
              <w:marTop w:val="0"/>
              <w:marBottom w:val="0"/>
              <w:divBdr>
                <w:top w:val="none" w:sz="0" w:space="0" w:color="auto"/>
                <w:left w:val="none" w:sz="0" w:space="0" w:color="auto"/>
                <w:bottom w:val="none" w:sz="0" w:space="0" w:color="auto"/>
                <w:right w:val="none" w:sz="0" w:space="0" w:color="auto"/>
              </w:divBdr>
            </w:div>
            <w:div w:id="8836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1598">
      <w:bodyDiv w:val="1"/>
      <w:marLeft w:val="0"/>
      <w:marRight w:val="0"/>
      <w:marTop w:val="0"/>
      <w:marBottom w:val="0"/>
      <w:divBdr>
        <w:top w:val="none" w:sz="0" w:space="0" w:color="auto"/>
        <w:left w:val="none" w:sz="0" w:space="0" w:color="auto"/>
        <w:bottom w:val="none" w:sz="0" w:space="0" w:color="auto"/>
        <w:right w:val="none" w:sz="0" w:space="0" w:color="auto"/>
      </w:divBdr>
      <w:divsChild>
        <w:div w:id="1946956327">
          <w:marLeft w:val="0"/>
          <w:marRight w:val="0"/>
          <w:marTop w:val="0"/>
          <w:marBottom w:val="0"/>
          <w:divBdr>
            <w:top w:val="none" w:sz="0" w:space="0" w:color="auto"/>
            <w:left w:val="none" w:sz="0" w:space="0" w:color="auto"/>
            <w:bottom w:val="none" w:sz="0" w:space="0" w:color="auto"/>
            <w:right w:val="none" w:sz="0" w:space="0" w:color="auto"/>
          </w:divBdr>
          <w:divsChild>
            <w:div w:id="16833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56733">
      <w:bodyDiv w:val="1"/>
      <w:marLeft w:val="0"/>
      <w:marRight w:val="0"/>
      <w:marTop w:val="0"/>
      <w:marBottom w:val="0"/>
      <w:divBdr>
        <w:top w:val="none" w:sz="0" w:space="0" w:color="auto"/>
        <w:left w:val="none" w:sz="0" w:space="0" w:color="auto"/>
        <w:bottom w:val="none" w:sz="0" w:space="0" w:color="auto"/>
        <w:right w:val="none" w:sz="0" w:space="0" w:color="auto"/>
      </w:divBdr>
      <w:divsChild>
        <w:div w:id="1587376580">
          <w:marLeft w:val="0"/>
          <w:marRight w:val="0"/>
          <w:marTop w:val="0"/>
          <w:marBottom w:val="0"/>
          <w:divBdr>
            <w:top w:val="none" w:sz="0" w:space="0" w:color="auto"/>
            <w:left w:val="none" w:sz="0" w:space="0" w:color="auto"/>
            <w:bottom w:val="none" w:sz="0" w:space="0" w:color="auto"/>
            <w:right w:val="none" w:sz="0" w:space="0" w:color="auto"/>
          </w:divBdr>
          <w:divsChild>
            <w:div w:id="605619399">
              <w:marLeft w:val="0"/>
              <w:marRight w:val="0"/>
              <w:marTop w:val="0"/>
              <w:marBottom w:val="0"/>
              <w:divBdr>
                <w:top w:val="none" w:sz="0" w:space="0" w:color="auto"/>
                <w:left w:val="none" w:sz="0" w:space="0" w:color="auto"/>
                <w:bottom w:val="none" w:sz="0" w:space="0" w:color="auto"/>
                <w:right w:val="none" w:sz="0" w:space="0" w:color="auto"/>
              </w:divBdr>
            </w:div>
            <w:div w:id="115356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2543">
      <w:bodyDiv w:val="1"/>
      <w:marLeft w:val="0"/>
      <w:marRight w:val="0"/>
      <w:marTop w:val="0"/>
      <w:marBottom w:val="0"/>
      <w:divBdr>
        <w:top w:val="none" w:sz="0" w:space="0" w:color="auto"/>
        <w:left w:val="none" w:sz="0" w:space="0" w:color="auto"/>
        <w:bottom w:val="none" w:sz="0" w:space="0" w:color="auto"/>
        <w:right w:val="none" w:sz="0" w:space="0" w:color="auto"/>
      </w:divBdr>
      <w:divsChild>
        <w:div w:id="1683780163">
          <w:marLeft w:val="0"/>
          <w:marRight w:val="0"/>
          <w:marTop w:val="0"/>
          <w:marBottom w:val="0"/>
          <w:divBdr>
            <w:top w:val="none" w:sz="0" w:space="0" w:color="auto"/>
            <w:left w:val="none" w:sz="0" w:space="0" w:color="auto"/>
            <w:bottom w:val="none" w:sz="0" w:space="0" w:color="auto"/>
            <w:right w:val="none" w:sz="0" w:space="0" w:color="auto"/>
          </w:divBdr>
          <w:divsChild>
            <w:div w:id="600915257">
              <w:marLeft w:val="0"/>
              <w:marRight w:val="0"/>
              <w:marTop w:val="0"/>
              <w:marBottom w:val="0"/>
              <w:divBdr>
                <w:top w:val="none" w:sz="0" w:space="0" w:color="auto"/>
                <w:left w:val="none" w:sz="0" w:space="0" w:color="auto"/>
                <w:bottom w:val="none" w:sz="0" w:space="0" w:color="auto"/>
                <w:right w:val="none" w:sz="0" w:space="0" w:color="auto"/>
              </w:divBdr>
            </w:div>
            <w:div w:id="1402949477">
              <w:marLeft w:val="0"/>
              <w:marRight w:val="0"/>
              <w:marTop w:val="0"/>
              <w:marBottom w:val="0"/>
              <w:divBdr>
                <w:top w:val="none" w:sz="0" w:space="0" w:color="auto"/>
                <w:left w:val="none" w:sz="0" w:space="0" w:color="auto"/>
                <w:bottom w:val="none" w:sz="0" w:space="0" w:color="auto"/>
                <w:right w:val="none" w:sz="0" w:space="0" w:color="auto"/>
              </w:divBdr>
            </w:div>
            <w:div w:id="1912695566">
              <w:marLeft w:val="0"/>
              <w:marRight w:val="0"/>
              <w:marTop w:val="0"/>
              <w:marBottom w:val="0"/>
              <w:divBdr>
                <w:top w:val="none" w:sz="0" w:space="0" w:color="auto"/>
                <w:left w:val="none" w:sz="0" w:space="0" w:color="auto"/>
                <w:bottom w:val="none" w:sz="0" w:space="0" w:color="auto"/>
                <w:right w:val="none" w:sz="0" w:space="0" w:color="auto"/>
              </w:divBdr>
            </w:div>
            <w:div w:id="242645286">
              <w:marLeft w:val="0"/>
              <w:marRight w:val="0"/>
              <w:marTop w:val="0"/>
              <w:marBottom w:val="0"/>
              <w:divBdr>
                <w:top w:val="none" w:sz="0" w:space="0" w:color="auto"/>
                <w:left w:val="none" w:sz="0" w:space="0" w:color="auto"/>
                <w:bottom w:val="none" w:sz="0" w:space="0" w:color="auto"/>
                <w:right w:val="none" w:sz="0" w:space="0" w:color="auto"/>
              </w:divBdr>
            </w:div>
            <w:div w:id="1583904865">
              <w:marLeft w:val="0"/>
              <w:marRight w:val="0"/>
              <w:marTop w:val="0"/>
              <w:marBottom w:val="0"/>
              <w:divBdr>
                <w:top w:val="none" w:sz="0" w:space="0" w:color="auto"/>
                <w:left w:val="none" w:sz="0" w:space="0" w:color="auto"/>
                <w:bottom w:val="none" w:sz="0" w:space="0" w:color="auto"/>
                <w:right w:val="none" w:sz="0" w:space="0" w:color="auto"/>
              </w:divBdr>
            </w:div>
            <w:div w:id="1126507056">
              <w:marLeft w:val="0"/>
              <w:marRight w:val="0"/>
              <w:marTop w:val="0"/>
              <w:marBottom w:val="0"/>
              <w:divBdr>
                <w:top w:val="none" w:sz="0" w:space="0" w:color="auto"/>
                <w:left w:val="none" w:sz="0" w:space="0" w:color="auto"/>
                <w:bottom w:val="none" w:sz="0" w:space="0" w:color="auto"/>
                <w:right w:val="none" w:sz="0" w:space="0" w:color="auto"/>
              </w:divBdr>
            </w:div>
            <w:div w:id="623656401">
              <w:marLeft w:val="0"/>
              <w:marRight w:val="0"/>
              <w:marTop w:val="0"/>
              <w:marBottom w:val="0"/>
              <w:divBdr>
                <w:top w:val="none" w:sz="0" w:space="0" w:color="auto"/>
                <w:left w:val="none" w:sz="0" w:space="0" w:color="auto"/>
                <w:bottom w:val="none" w:sz="0" w:space="0" w:color="auto"/>
                <w:right w:val="none" w:sz="0" w:space="0" w:color="auto"/>
              </w:divBdr>
            </w:div>
            <w:div w:id="200360195">
              <w:marLeft w:val="0"/>
              <w:marRight w:val="0"/>
              <w:marTop w:val="0"/>
              <w:marBottom w:val="0"/>
              <w:divBdr>
                <w:top w:val="none" w:sz="0" w:space="0" w:color="auto"/>
                <w:left w:val="none" w:sz="0" w:space="0" w:color="auto"/>
                <w:bottom w:val="none" w:sz="0" w:space="0" w:color="auto"/>
                <w:right w:val="none" w:sz="0" w:space="0" w:color="auto"/>
              </w:divBdr>
            </w:div>
            <w:div w:id="496267396">
              <w:marLeft w:val="0"/>
              <w:marRight w:val="0"/>
              <w:marTop w:val="0"/>
              <w:marBottom w:val="0"/>
              <w:divBdr>
                <w:top w:val="none" w:sz="0" w:space="0" w:color="auto"/>
                <w:left w:val="none" w:sz="0" w:space="0" w:color="auto"/>
                <w:bottom w:val="none" w:sz="0" w:space="0" w:color="auto"/>
                <w:right w:val="none" w:sz="0" w:space="0" w:color="auto"/>
              </w:divBdr>
            </w:div>
            <w:div w:id="326859290">
              <w:marLeft w:val="0"/>
              <w:marRight w:val="0"/>
              <w:marTop w:val="0"/>
              <w:marBottom w:val="0"/>
              <w:divBdr>
                <w:top w:val="none" w:sz="0" w:space="0" w:color="auto"/>
                <w:left w:val="none" w:sz="0" w:space="0" w:color="auto"/>
                <w:bottom w:val="none" w:sz="0" w:space="0" w:color="auto"/>
                <w:right w:val="none" w:sz="0" w:space="0" w:color="auto"/>
              </w:divBdr>
            </w:div>
            <w:div w:id="1702582851">
              <w:marLeft w:val="0"/>
              <w:marRight w:val="0"/>
              <w:marTop w:val="0"/>
              <w:marBottom w:val="0"/>
              <w:divBdr>
                <w:top w:val="none" w:sz="0" w:space="0" w:color="auto"/>
                <w:left w:val="none" w:sz="0" w:space="0" w:color="auto"/>
                <w:bottom w:val="none" w:sz="0" w:space="0" w:color="auto"/>
                <w:right w:val="none" w:sz="0" w:space="0" w:color="auto"/>
              </w:divBdr>
            </w:div>
            <w:div w:id="1776755182">
              <w:marLeft w:val="0"/>
              <w:marRight w:val="0"/>
              <w:marTop w:val="0"/>
              <w:marBottom w:val="0"/>
              <w:divBdr>
                <w:top w:val="none" w:sz="0" w:space="0" w:color="auto"/>
                <w:left w:val="none" w:sz="0" w:space="0" w:color="auto"/>
                <w:bottom w:val="none" w:sz="0" w:space="0" w:color="auto"/>
                <w:right w:val="none" w:sz="0" w:space="0" w:color="auto"/>
              </w:divBdr>
            </w:div>
            <w:div w:id="1237126262">
              <w:marLeft w:val="0"/>
              <w:marRight w:val="0"/>
              <w:marTop w:val="0"/>
              <w:marBottom w:val="0"/>
              <w:divBdr>
                <w:top w:val="none" w:sz="0" w:space="0" w:color="auto"/>
                <w:left w:val="none" w:sz="0" w:space="0" w:color="auto"/>
                <w:bottom w:val="none" w:sz="0" w:space="0" w:color="auto"/>
                <w:right w:val="none" w:sz="0" w:space="0" w:color="auto"/>
              </w:divBdr>
            </w:div>
            <w:div w:id="145821631">
              <w:marLeft w:val="0"/>
              <w:marRight w:val="0"/>
              <w:marTop w:val="0"/>
              <w:marBottom w:val="0"/>
              <w:divBdr>
                <w:top w:val="none" w:sz="0" w:space="0" w:color="auto"/>
                <w:left w:val="none" w:sz="0" w:space="0" w:color="auto"/>
                <w:bottom w:val="none" w:sz="0" w:space="0" w:color="auto"/>
                <w:right w:val="none" w:sz="0" w:space="0" w:color="auto"/>
              </w:divBdr>
            </w:div>
            <w:div w:id="663901200">
              <w:marLeft w:val="0"/>
              <w:marRight w:val="0"/>
              <w:marTop w:val="0"/>
              <w:marBottom w:val="0"/>
              <w:divBdr>
                <w:top w:val="none" w:sz="0" w:space="0" w:color="auto"/>
                <w:left w:val="none" w:sz="0" w:space="0" w:color="auto"/>
                <w:bottom w:val="none" w:sz="0" w:space="0" w:color="auto"/>
                <w:right w:val="none" w:sz="0" w:space="0" w:color="auto"/>
              </w:divBdr>
            </w:div>
            <w:div w:id="34506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85006">
      <w:bodyDiv w:val="1"/>
      <w:marLeft w:val="0"/>
      <w:marRight w:val="0"/>
      <w:marTop w:val="0"/>
      <w:marBottom w:val="0"/>
      <w:divBdr>
        <w:top w:val="none" w:sz="0" w:space="0" w:color="auto"/>
        <w:left w:val="none" w:sz="0" w:space="0" w:color="auto"/>
        <w:bottom w:val="none" w:sz="0" w:space="0" w:color="auto"/>
        <w:right w:val="none" w:sz="0" w:space="0" w:color="auto"/>
      </w:divBdr>
      <w:divsChild>
        <w:div w:id="1878270211">
          <w:marLeft w:val="0"/>
          <w:marRight w:val="0"/>
          <w:marTop w:val="0"/>
          <w:marBottom w:val="0"/>
          <w:divBdr>
            <w:top w:val="none" w:sz="0" w:space="0" w:color="auto"/>
            <w:left w:val="none" w:sz="0" w:space="0" w:color="auto"/>
            <w:bottom w:val="none" w:sz="0" w:space="0" w:color="auto"/>
            <w:right w:val="none" w:sz="0" w:space="0" w:color="auto"/>
          </w:divBdr>
          <w:divsChild>
            <w:div w:id="2014452634">
              <w:marLeft w:val="0"/>
              <w:marRight w:val="0"/>
              <w:marTop w:val="0"/>
              <w:marBottom w:val="0"/>
              <w:divBdr>
                <w:top w:val="none" w:sz="0" w:space="0" w:color="auto"/>
                <w:left w:val="none" w:sz="0" w:space="0" w:color="auto"/>
                <w:bottom w:val="none" w:sz="0" w:space="0" w:color="auto"/>
                <w:right w:val="none" w:sz="0" w:space="0" w:color="auto"/>
              </w:divBdr>
            </w:div>
            <w:div w:id="2057198287">
              <w:marLeft w:val="0"/>
              <w:marRight w:val="0"/>
              <w:marTop w:val="0"/>
              <w:marBottom w:val="0"/>
              <w:divBdr>
                <w:top w:val="none" w:sz="0" w:space="0" w:color="auto"/>
                <w:left w:val="none" w:sz="0" w:space="0" w:color="auto"/>
                <w:bottom w:val="none" w:sz="0" w:space="0" w:color="auto"/>
                <w:right w:val="none" w:sz="0" w:space="0" w:color="auto"/>
              </w:divBdr>
            </w:div>
            <w:div w:id="1671525381">
              <w:marLeft w:val="0"/>
              <w:marRight w:val="0"/>
              <w:marTop w:val="0"/>
              <w:marBottom w:val="0"/>
              <w:divBdr>
                <w:top w:val="none" w:sz="0" w:space="0" w:color="auto"/>
                <w:left w:val="none" w:sz="0" w:space="0" w:color="auto"/>
                <w:bottom w:val="none" w:sz="0" w:space="0" w:color="auto"/>
                <w:right w:val="none" w:sz="0" w:space="0" w:color="auto"/>
              </w:divBdr>
            </w:div>
            <w:div w:id="118497130">
              <w:marLeft w:val="0"/>
              <w:marRight w:val="0"/>
              <w:marTop w:val="0"/>
              <w:marBottom w:val="0"/>
              <w:divBdr>
                <w:top w:val="none" w:sz="0" w:space="0" w:color="auto"/>
                <w:left w:val="none" w:sz="0" w:space="0" w:color="auto"/>
                <w:bottom w:val="none" w:sz="0" w:space="0" w:color="auto"/>
                <w:right w:val="none" w:sz="0" w:space="0" w:color="auto"/>
              </w:divBdr>
            </w:div>
            <w:div w:id="983584365">
              <w:marLeft w:val="0"/>
              <w:marRight w:val="0"/>
              <w:marTop w:val="0"/>
              <w:marBottom w:val="0"/>
              <w:divBdr>
                <w:top w:val="none" w:sz="0" w:space="0" w:color="auto"/>
                <w:left w:val="none" w:sz="0" w:space="0" w:color="auto"/>
                <w:bottom w:val="none" w:sz="0" w:space="0" w:color="auto"/>
                <w:right w:val="none" w:sz="0" w:space="0" w:color="auto"/>
              </w:divBdr>
            </w:div>
            <w:div w:id="1190952535">
              <w:marLeft w:val="0"/>
              <w:marRight w:val="0"/>
              <w:marTop w:val="0"/>
              <w:marBottom w:val="0"/>
              <w:divBdr>
                <w:top w:val="none" w:sz="0" w:space="0" w:color="auto"/>
                <w:left w:val="none" w:sz="0" w:space="0" w:color="auto"/>
                <w:bottom w:val="none" w:sz="0" w:space="0" w:color="auto"/>
                <w:right w:val="none" w:sz="0" w:space="0" w:color="auto"/>
              </w:divBdr>
            </w:div>
            <w:div w:id="18307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38959">
      <w:bodyDiv w:val="1"/>
      <w:marLeft w:val="0"/>
      <w:marRight w:val="0"/>
      <w:marTop w:val="0"/>
      <w:marBottom w:val="0"/>
      <w:divBdr>
        <w:top w:val="none" w:sz="0" w:space="0" w:color="auto"/>
        <w:left w:val="none" w:sz="0" w:space="0" w:color="auto"/>
        <w:bottom w:val="none" w:sz="0" w:space="0" w:color="auto"/>
        <w:right w:val="none" w:sz="0" w:space="0" w:color="auto"/>
      </w:divBdr>
      <w:divsChild>
        <w:div w:id="1233924854">
          <w:marLeft w:val="0"/>
          <w:marRight w:val="0"/>
          <w:marTop w:val="0"/>
          <w:marBottom w:val="0"/>
          <w:divBdr>
            <w:top w:val="none" w:sz="0" w:space="0" w:color="auto"/>
            <w:left w:val="none" w:sz="0" w:space="0" w:color="auto"/>
            <w:bottom w:val="none" w:sz="0" w:space="0" w:color="auto"/>
            <w:right w:val="none" w:sz="0" w:space="0" w:color="auto"/>
          </w:divBdr>
          <w:divsChild>
            <w:div w:id="1684161608">
              <w:marLeft w:val="0"/>
              <w:marRight w:val="0"/>
              <w:marTop w:val="0"/>
              <w:marBottom w:val="0"/>
              <w:divBdr>
                <w:top w:val="none" w:sz="0" w:space="0" w:color="auto"/>
                <w:left w:val="none" w:sz="0" w:space="0" w:color="auto"/>
                <w:bottom w:val="none" w:sz="0" w:space="0" w:color="auto"/>
                <w:right w:val="none" w:sz="0" w:space="0" w:color="auto"/>
              </w:divBdr>
            </w:div>
            <w:div w:id="407729562">
              <w:marLeft w:val="0"/>
              <w:marRight w:val="0"/>
              <w:marTop w:val="0"/>
              <w:marBottom w:val="0"/>
              <w:divBdr>
                <w:top w:val="none" w:sz="0" w:space="0" w:color="auto"/>
                <w:left w:val="none" w:sz="0" w:space="0" w:color="auto"/>
                <w:bottom w:val="none" w:sz="0" w:space="0" w:color="auto"/>
                <w:right w:val="none" w:sz="0" w:space="0" w:color="auto"/>
              </w:divBdr>
            </w:div>
            <w:div w:id="845750161">
              <w:marLeft w:val="0"/>
              <w:marRight w:val="0"/>
              <w:marTop w:val="0"/>
              <w:marBottom w:val="0"/>
              <w:divBdr>
                <w:top w:val="none" w:sz="0" w:space="0" w:color="auto"/>
                <w:left w:val="none" w:sz="0" w:space="0" w:color="auto"/>
                <w:bottom w:val="none" w:sz="0" w:space="0" w:color="auto"/>
                <w:right w:val="none" w:sz="0" w:space="0" w:color="auto"/>
              </w:divBdr>
            </w:div>
            <w:div w:id="64962823">
              <w:marLeft w:val="0"/>
              <w:marRight w:val="0"/>
              <w:marTop w:val="0"/>
              <w:marBottom w:val="0"/>
              <w:divBdr>
                <w:top w:val="none" w:sz="0" w:space="0" w:color="auto"/>
                <w:left w:val="none" w:sz="0" w:space="0" w:color="auto"/>
                <w:bottom w:val="none" w:sz="0" w:space="0" w:color="auto"/>
                <w:right w:val="none" w:sz="0" w:space="0" w:color="auto"/>
              </w:divBdr>
            </w:div>
            <w:div w:id="9633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7564">
      <w:bodyDiv w:val="1"/>
      <w:marLeft w:val="0"/>
      <w:marRight w:val="0"/>
      <w:marTop w:val="0"/>
      <w:marBottom w:val="0"/>
      <w:divBdr>
        <w:top w:val="none" w:sz="0" w:space="0" w:color="auto"/>
        <w:left w:val="none" w:sz="0" w:space="0" w:color="auto"/>
        <w:bottom w:val="none" w:sz="0" w:space="0" w:color="auto"/>
        <w:right w:val="none" w:sz="0" w:space="0" w:color="auto"/>
      </w:divBdr>
      <w:divsChild>
        <w:div w:id="438531404">
          <w:marLeft w:val="0"/>
          <w:marRight w:val="0"/>
          <w:marTop w:val="0"/>
          <w:marBottom w:val="0"/>
          <w:divBdr>
            <w:top w:val="none" w:sz="0" w:space="0" w:color="auto"/>
            <w:left w:val="none" w:sz="0" w:space="0" w:color="auto"/>
            <w:bottom w:val="none" w:sz="0" w:space="0" w:color="auto"/>
            <w:right w:val="none" w:sz="0" w:space="0" w:color="auto"/>
          </w:divBdr>
          <w:divsChild>
            <w:div w:id="334501521">
              <w:marLeft w:val="0"/>
              <w:marRight w:val="0"/>
              <w:marTop w:val="0"/>
              <w:marBottom w:val="0"/>
              <w:divBdr>
                <w:top w:val="none" w:sz="0" w:space="0" w:color="auto"/>
                <w:left w:val="none" w:sz="0" w:space="0" w:color="auto"/>
                <w:bottom w:val="none" w:sz="0" w:space="0" w:color="auto"/>
                <w:right w:val="none" w:sz="0" w:space="0" w:color="auto"/>
              </w:divBdr>
            </w:div>
            <w:div w:id="963536095">
              <w:marLeft w:val="0"/>
              <w:marRight w:val="0"/>
              <w:marTop w:val="0"/>
              <w:marBottom w:val="0"/>
              <w:divBdr>
                <w:top w:val="none" w:sz="0" w:space="0" w:color="auto"/>
                <w:left w:val="none" w:sz="0" w:space="0" w:color="auto"/>
                <w:bottom w:val="none" w:sz="0" w:space="0" w:color="auto"/>
                <w:right w:val="none" w:sz="0" w:space="0" w:color="auto"/>
              </w:divBdr>
            </w:div>
            <w:div w:id="1925918654">
              <w:marLeft w:val="0"/>
              <w:marRight w:val="0"/>
              <w:marTop w:val="0"/>
              <w:marBottom w:val="0"/>
              <w:divBdr>
                <w:top w:val="none" w:sz="0" w:space="0" w:color="auto"/>
                <w:left w:val="none" w:sz="0" w:space="0" w:color="auto"/>
                <w:bottom w:val="none" w:sz="0" w:space="0" w:color="auto"/>
                <w:right w:val="none" w:sz="0" w:space="0" w:color="auto"/>
              </w:divBdr>
            </w:div>
            <w:div w:id="658464490">
              <w:marLeft w:val="0"/>
              <w:marRight w:val="0"/>
              <w:marTop w:val="0"/>
              <w:marBottom w:val="0"/>
              <w:divBdr>
                <w:top w:val="none" w:sz="0" w:space="0" w:color="auto"/>
                <w:left w:val="none" w:sz="0" w:space="0" w:color="auto"/>
                <w:bottom w:val="none" w:sz="0" w:space="0" w:color="auto"/>
                <w:right w:val="none" w:sz="0" w:space="0" w:color="auto"/>
              </w:divBdr>
            </w:div>
            <w:div w:id="12933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12441">
      <w:bodyDiv w:val="1"/>
      <w:marLeft w:val="0"/>
      <w:marRight w:val="0"/>
      <w:marTop w:val="0"/>
      <w:marBottom w:val="0"/>
      <w:divBdr>
        <w:top w:val="none" w:sz="0" w:space="0" w:color="auto"/>
        <w:left w:val="none" w:sz="0" w:space="0" w:color="auto"/>
        <w:bottom w:val="none" w:sz="0" w:space="0" w:color="auto"/>
        <w:right w:val="none" w:sz="0" w:space="0" w:color="auto"/>
      </w:divBdr>
      <w:divsChild>
        <w:div w:id="764182057">
          <w:marLeft w:val="0"/>
          <w:marRight w:val="0"/>
          <w:marTop w:val="0"/>
          <w:marBottom w:val="0"/>
          <w:divBdr>
            <w:top w:val="none" w:sz="0" w:space="0" w:color="auto"/>
            <w:left w:val="none" w:sz="0" w:space="0" w:color="auto"/>
            <w:bottom w:val="none" w:sz="0" w:space="0" w:color="auto"/>
            <w:right w:val="none" w:sz="0" w:space="0" w:color="auto"/>
          </w:divBdr>
          <w:divsChild>
            <w:div w:id="994382936">
              <w:marLeft w:val="0"/>
              <w:marRight w:val="0"/>
              <w:marTop w:val="0"/>
              <w:marBottom w:val="0"/>
              <w:divBdr>
                <w:top w:val="none" w:sz="0" w:space="0" w:color="auto"/>
                <w:left w:val="none" w:sz="0" w:space="0" w:color="auto"/>
                <w:bottom w:val="none" w:sz="0" w:space="0" w:color="auto"/>
                <w:right w:val="none" w:sz="0" w:space="0" w:color="auto"/>
              </w:divBdr>
            </w:div>
            <w:div w:id="2137292047">
              <w:marLeft w:val="0"/>
              <w:marRight w:val="0"/>
              <w:marTop w:val="0"/>
              <w:marBottom w:val="0"/>
              <w:divBdr>
                <w:top w:val="none" w:sz="0" w:space="0" w:color="auto"/>
                <w:left w:val="none" w:sz="0" w:space="0" w:color="auto"/>
                <w:bottom w:val="none" w:sz="0" w:space="0" w:color="auto"/>
                <w:right w:val="none" w:sz="0" w:space="0" w:color="auto"/>
              </w:divBdr>
            </w:div>
            <w:div w:id="149934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5405">
      <w:bodyDiv w:val="1"/>
      <w:marLeft w:val="0"/>
      <w:marRight w:val="0"/>
      <w:marTop w:val="0"/>
      <w:marBottom w:val="0"/>
      <w:divBdr>
        <w:top w:val="none" w:sz="0" w:space="0" w:color="auto"/>
        <w:left w:val="none" w:sz="0" w:space="0" w:color="auto"/>
        <w:bottom w:val="none" w:sz="0" w:space="0" w:color="auto"/>
        <w:right w:val="none" w:sz="0" w:space="0" w:color="auto"/>
      </w:divBdr>
      <w:divsChild>
        <w:div w:id="1877159372">
          <w:marLeft w:val="0"/>
          <w:marRight w:val="0"/>
          <w:marTop w:val="0"/>
          <w:marBottom w:val="0"/>
          <w:divBdr>
            <w:top w:val="none" w:sz="0" w:space="0" w:color="auto"/>
            <w:left w:val="none" w:sz="0" w:space="0" w:color="auto"/>
            <w:bottom w:val="none" w:sz="0" w:space="0" w:color="auto"/>
            <w:right w:val="none" w:sz="0" w:space="0" w:color="auto"/>
          </w:divBdr>
          <w:divsChild>
            <w:div w:id="184085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49365">
      <w:bodyDiv w:val="1"/>
      <w:marLeft w:val="0"/>
      <w:marRight w:val="0"/>
      <w:marTop w:val="0"/>
      <w:marBottom w:val="0"/>
      <w:divBdr>
        <w:top w:val="none" w:sz="0" w:space="0" w:color="auto"/>
        <w:left w:val="none" w:sz="0" w:space="0" w:color="auto"/>
        <w:bottom w:val="none" w:sz="0" w:space="0" w:color="auto"/>
        <w:right w:val="none" w:sz="0" w:space="0" w:color="auto"/>
      </w:divBdr>
      <w:divsChild>
        <w:div w:id="1897819814">
          <w:marLeft w:val="0"/>
          <w:marRight w:val="0"/>
          <w:marTop w:val="0"/>
          <w:marBottom w:val="0"/>
          <w:divBdr>
            <w:top w:val="none" w:sz="0" w:space="0" w:color="auto"/>
            <w:left w:val="none" w:sz="0" w:space="0" w:color="auto"/>
            <w:bottom w:val="none" w:sz="0" w:space="0" w:color="auto"/>
            <w:right w:val="none" w:sz="0" w:space="0" w:color="auto"/>
          </w:divBdr>
          <w:divsChild>
            <w:div w:id="1691108693">
              <w:marLeft w:val="0"/>
              <w:marRight w:val="0"/>
              <w:marTop w:val="0"/>
              <w:marBottom w:val="0"/>
              <w:divBdr>
                <w:top w:val="none" w:sz="0" w:space="0" w:color="auto"/>
                <w:left w:val="none" w:sz="0" w:space="0" w:color="auto"/>
                <w:bottom w:val="none" w:sz="0" w:space="0" w:color="auto"/>
                <w:right w:val="none" w:sz="0" w:space="0" w:color="auto"/>
              </w:divBdr>
            </w:div>
            <w:div w:id="2044163207">
              <w:marLeft w:val="0"/>
              <w:marRight w:val="0"/>
              <w:marTop w:val="0"/>
              <w:marBottom w:val="0"/>
              <w:divBdr>
                <w:top w:val="none" w:sz="0" w:space="0" w:color="auto"/>
                <w:left w:val="none" w:sz="0" w:space="0" w:color="auto"/>
                <w:bottom w:val="none" w:sz="0" w:space="0" w:color="auto"/>
                <w:right w:val="none" w:sz="0" w:space="0" w:color="auto"/>
              </w:divBdr>
            </w:div>
            <w:div w:id="82921033">
              <w:marLeft w:val="0"/>
              <w:marRight w:val="0"/>
              <w:marTop w:val="0"/>
              <w:marBottom w:val="0"/>
              <w:divBdr>
                <w:top w:val="none" w:sz="0" w:space="0" w:color="auto"/>
                <w:left w:val="none" w:sz="0" w:space="0" w:color="auto"/>
                <w:bottom w:val="none" w:sz="0" w:space="0" w:color="auto"/>
                <w:right w:val="none" w:sz="0" w:space="0" w:color="auto"/>
              </w:divBdr>
            </w:div>
            <w:div w:id="129330783">
              <w:marLeft w:val="0"/>
              <w:marRight w:val="0"/>
              <w:marTop w:val="0"/>
              <w:marBottom w:val="0"/>
              <w:divBdr>
                <w:top w:val="none" w:sz="0" w:space="0" w:color="auto"/>
                <w:left w:val="none" w:sz="0" w:space="0" w:color="auto"/>
                <w:bottom w:val="none" w:sz="0" w:space="0" w:color="auto"/>
                <w:right w:val="none" w:sz="0" w:space="0" w:color="auto"/>
              </w:divBdr>
            </w:div>
            <w:div w:id="1645967749">
              <w:marLeft w:val="0"/>
              <w:marRight w:val="0"/>
              <w:marTop w:val="0"/>
              <w:marBottom w:val="0"/>
              <w:divBdr>
                <w:top w:val="none" w:sz="0" w:space="0" w:color="auto"/>
                <w:left w:val="none" w:sz="0" w:space="0" w:color="auto"/>
                <w:bottom w:val="none" w:sz="0" w:space="0" w:color="auto"/>
                <w:right w:val="none" w:sz="0" w:space="0" w:color="auto"/>
              </w:divBdr>
            </w:div>
            <w:div w:id="570653002">
              <w:marLeft w:val="0"/>
              <w:marRight w:val="0"/>
              <w:marTop w:val="0"/>
              <w:marBottom w:val="0"/>
              <w:divBdr>
                <w:top w:val="none" w:sz="0" w:space="0" w:color="auto"/>
                <w:left w:val="none" w:sz="0" w:space="0" w:color="auto"/>
                <w:bottom w:val="none" w:sz="0" w:space="0" w:color="auto"/>
                <w:right w:val="none" w:sz="0" w:space="0" w:color="auto"/>
              </w:divBdr>
            </w:div>
            <w:div w:id="1142037446">
              <w:marLeft w:val="0"/>
              <w:marRight w:val="0"/>
              <w:marTop w:val="0"/>
              <w:marBottom w:val="0"/>
              <w:divBdr>
                <w:top w:val="none" w:sz="0" w:space="0" w:color="auto"/>
                <w:left w:val="none" w:sz="0" w:space="0" w:color="auto"/>
                <w:bottom w:val="none" w:sz="0" w:space="0" w:color="auto"/>
                <w:right w:val="none" w:sz="0" w:space="0" w:color="auto"/>
              </w:divBdr>
            </w:div>
            <w:div w:id="2105222971">
              <w:marLeft w:val="0"/>
              <w:marRight w:val="0"/>
              <w:marTop w:val="0"/>
              <w:marBottom w:val="0"/>
              <w:divBdr>
                <w:top w:val="none" w:sz="0" w:space="0" w:color="auto"/>
                <w:left w:val="none" w:sz="0" w:space="0" w:color="auto"/>
                <w:bottom w:val="none" w:sz="0" w:space="0" w:color="auto"/>
                <w:right w:val="none" w:sz="0" w:space="0" w:color="auto"/>
              </w:divBdr>
            </w:div>
            <w:div w:id="5617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69614">
      <w:bodyDiv w:val="1"/>
      <w:marLeft w:val="0"/>
      <w:marRight w:val="0"/>
      <w:marTop w:val="0"/>
      <w:marBottom w:val="0"/>
      <w:divBdr>
        <w:top w:val="none" w:sz="0" w:space="0" w:color="auto"/>
        <w:left w:val="none" w:sz="0" w:space="0" w:color="auto"/>
        <w:bottom w:val="none" w:sz="0" w:space="0" w:color="auto"/>
        <w:right w:val="none" w:sz="0" w:space="0" w:color="auto"/>
      </w:divBdr>
      <w:divsChild>
        <w:div w:id="1015304321">
          <w:marLeft w:val="0"/>
          <w:marRight w:val="0"/>
          <w:marTop w:val="0"/>
          <w:marBottom w:val="0"/>
          <w:divBdr>
            <w:top w:val="none" w:sz="0" w:space="0" w:color="auto"/>
            <w:left w:val="none" w:sz="0" w:space="0" w:color="auto"/>
            <w:bottom w:val="none" w:sz="0" w:space="0" w:color="auto"/>
            <w:right w:val="none" w:sz="0" w:space="0" w:color="auto"/>
          </w:divBdr>
          <w:divsChild>
            <w:div w:id="1385182391">
              <w:marLeft w:val="0"/>
              <w:marRight w:val="0"/>
              <w:marTop w:val="0"/>
              <w:marBottom w:val="0"/>
              <w:divBdr>
                <w:top w:val="none" w:sz="0" w:space="0" w:color="auto"/>
                <w:left w:val="none" w:sz="0" w:space="0" w:color="auto"/>
                <w:bottom w:val="none" w:sz="0" w:space="0" w:color="auto"/>
                <w:right w:val="none" w:sz="0" w:space="0" w:color="auto"/>
              </w:divBdr>
            </w:div>
            <w:div w:id="1574898599">
              <w:marLeft w:val="0"/>
              <w:marRight w:val="0"/>
              <w:marTop w:val="0"/>
              <w:marBottom w:val="0"/>
              <w:divBdr>
                <w:top w:val="none" w:sz="0" w:space="0" w:color="auto"/>
                <w:left w:val="none" w:sz="0" w:space="0" w:color="auto"/>
                <w:bottom w:val="none" w:sz="0" w:space="0" w:color="auto"/>
                <w:right w:val="none" w:sz="0" w:space="0" w:color="auto"/>
              </w:divBdr>
            </w:div>
            <w:div w:id="511917181">
              <w:marLeft w:val="0"/>
              <w:marRight w:val="0"/>
              <w:marTop w:val="0"/>
              <w:marBottom w:val="0"/>
              <w:divBdr>
                <w:top w:val="none" w:sz="0" w:space="0" w:color="auto"/>
                <w:left w:val="none" w:sz="0" w:space="0" w:color="auto"/>
                <w:bottom w:val="none" w:sz="0" w:space="0" w:color="auto"/>
                <w:right w:val="none" w:sz="0" w:space="0" w:color="auto"/>
              </w:divBdr>
            </w:div>
            <w:div w:id="344751733">
              <w:marLeft w:val="0"/>
              <w:marRight w:val="0"/>
              <w:marTop w:val="0"/>
              <w:marBottom w:val="0"/>
              <w:divBdr>
                <w:top w:val="none" w:sz="0" w:space="0" w:color="auto"/>
                <w:left w:val="none" w:sz="0" w:space="0" w:color="auto"/>
                <w:bottom w:val="none" w:sz="0" w:space="0" w:color="auto"/>
                <w:right w:val="none" w:sz="0" w:space="0" w:color="auto"/>
              </w:divBdr>
            </w:div>
            <w:div w:id="828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3466">
      <w:bodyDiv w:val="1"/>
      <w:marLeft w:val="0"/>
      <w:marRight w:val="0"/>
      <w:marTop w:val="0"/>
      <w:marBottom w:val="0"/>
      <w:divBdr>
        <w:top w:val="none" w:sz="0" w:space="0" w:color="auto"/>
        <w:left w:val="none" w:sz="0" w:space="0" w:color="auto"/>
        <w:bottom w:val="none" w:sz="0" w:space="0" w:color="auto"/>
        <w:right w:val="none" w:sz="0" w:space="0" w:color="auto"/>
      </w:divBdr>
      <w:divsChild>
        <w:div w:id="1966738750">
          <w:marLeft w:val="0"/>
          <w:marRight w:val="0"/>
          <w:marTop w:val="0"/>
          <w:marBottom w:val="0"/>
          <w:divBdr>
            <w:top w:val="none" w:sz="0" w:space="0" w:color="auto"/>
            <w:left w:val="none" w:sz="0" w:space="0" w:color="auto"/>
            <w:bottom w:val="none" w:sz="0" w:space="0" w:color="auto"/>
            <w:right w:val="none" w:sz="0" w:space="0" w:color="auto"/>
          </w:divBdr>
          <w:divsChild>
            <w:div w:id="1369800695">
              <w:marLeft w:val="0"/>
              <w:marRight w:val="0"/>
              <w:marTop w:val="0"/>
              <w:marBottom w:val="0"/>
              <w:divBdr>
                <w:top w:val="none" w:sz="0" w:space="0" w:color="auto"/>
                <w:left w:val="none" w:sz="0" w:space="0" w:color="auto"/>
                <w:bottom w:val="none" w:sz="0" w:space="0" w:color="auto"/>
                <w:right w:val="none" w:sz="0" w:space="0" w:color="auto"/>
              </w:divBdr>
            </w:div>
            <w:div w:id="1399328178">
              <w:marLeft w:val="0"/>
              <w:marRight w:val="0"/>
              <w:marTop w:val="0"/>
              <w:marBottom w:val="0"/>
              <w:divBdr>
                <w:top w:val="none" w:sz="0" w:space="0" w:color="auto"/>
                <w:left w:val="none" w:sz="0" w:space="0" w:color="auto"/>
                <w:bottom w:val="none" w:sz="0" w:space="0" w:color="auto"/>
                <w:right w:val="none" w:sz="0" w:space="0" w:color="auto"/>
              </w:divBdr>
            </w:div>
            <w:div w:id="1917592234">
              <w:marLeft w:val="0"/>
              <w:marRight w:val="0"/>
              <w:marTop w:val="0"/>
              <w:marBottom w:val="0"/>
              <w:divBdr>
                <w:top w:val="none" w:sz="0" w:space="0" w:color="auto"/>
                <w:left w:val="none" w:sz="0" w:space="0" w:color="auto"/>
                <w:bottom w:val="none" w:sz="0" w:space="0" w:color="auto"/>
                <w:right w:val="none" w:sz="0" w:space="0" w:color="auto"/>
              </w:divBdr>
            </w:div>
            <w:div w:id="1393698486">
              <w:marLeft w:val="0"/>
              <w:marRight w:val="0"/>
              <w:marTop w:val="0"/>
              <w:marBottom w:val="0"/>
              <w:divBdr>
                <w:top w:val="none" w:sz="0" w:space="0" w:color="auto"/>
                <w:left w:val="none" w:sz="0" w:space="0" w:color="auto"/>
                <w:bottom w:val="none" w:sz="0" w:space="0" w:color="auto"/>
                <w:right w:val="none" w:sz="0" w:space="0" w:color="auto"/>
              </w:divBdr>
            </w:div>
            <w:div w:id="727411960">
              <w:marLeft w:val="0"/>
              <w:marRight w:val="0"/>
              <w:marTop w:val="0"/>
              <w:marBottom w:val="0"/>
              <w:divBdr>
                <w:top w:val="none" w:sz="0" w:space="0" w:color="auto"/>
                <w:left w:val="none" w:sz="0" w:space="0" w:color="auto"/>
                <w:bottom w:val="none" w:sz="0" w:space="0" w:color="auto"/>
                <w:right w:val="none" w:sz="0" w:space="0" w:color="auto"/>
              </w:divBdr>
            </w:div>
            <w:div w:id="322128002">
              <w:marLeft w:val="0"/>
              <w:marRight w:val="0"/>
              <w:marTop w:val="0"/>
              <w:marBottom w:val="0"/>
              <w:divBdr>
                <w:top w:val="none" w:sz="0" w:space="0" w:color="auto"/>
                <w:left w:val="none" w:sz="0" w:space="0" w:color="auto"/>
                <w:bottom w:val="none" w:sz="0" w:space="0" w:color="auto"/>
                <w:right w:val="none" w:sz="0" w:space="0" w:color="auto"/>
              </w:divBdr>
            </w:div>
            <w:div w:id="1229001307">
              <w:marLeft w:val="0"/>
              <w:marRight w:val="0"/>
              <w:marTop w:val="0"/>
              <w:marBottom w:val="0"/>
              <w:divBdr>
                <w:top w:val="none" w:sz="0" w:space="0" w:color="auto"/>
                <w:left w:val="none" w:sz="0" w:space="0" w:color="auto"/>
                <w:bottom w:val="none" w:sz="0" w:space="0" w:color="auto"/>
                <w:right w:val="none" w:sz="0" w:space="0" w:color="auto"/>
              </w:divBdr>
            </w:div>
            <w:div w:id="125502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5384">
      <w:bodyDiv w:val="1"/>
      <w:marLeft w:val="0"/>
      <w:marRight w:val="0"/>
      <w:marTop w:val="0"/>
      <w:marBottom w:val="0"/>
      <w:divBdr>
        <w:top w:val="none" w:sz="0" w:space="0" w:color="auto"/>
        <w:left w:val="none" w:sz="0" w:space="0" w:color="auto"/>
        <w:bottom w:val="none" w:sz="0" w:space="0" w:color="auto"/>
        <w:right w:val="none" w:sz="0" w:space="0" w:color="auto"/>
      </w:divBdr>
      <w:divsChild>
        <w:div w:id="1989086580">
          <w:marLeft w:val="0"/>
          <w:marRight w:val="0"/>
          <w:marTop w:val="0"/>
          <w:marBottom w:val="0"/>
          <w:divBdr>
            <w:top w:val="none" w:sz="0" w:space="0" w:color="auto"/>
            <w:left w:val="none" w:sz="0" w:space="0" w:color="auto"/>
            <w:bottom w:val="none" w:sz="0" w:space="0" w:color="auto"/>
            <w:right w:val="none" w:sz="0" w:space="0" w:color="auto"/>
          </w:divBdr>
          <w:divsChild>
            <w:div w:id="189550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33687">
      <w:bodyDiv w:val="1"/>
      <w:marLeft w:val="0"/>
      <w:marRight w:val="0"/>
      <w:marTop w:val="0"/>
      <w:marBottom w:val="0"/>
      <w:divBdr>
        <w:top w:val="none" w:sz="0" w:space="0" w:color="auto"/>
        <w:left w:val="none" w:sz="0" w:space="0" w:color="auto"/>
        <w:bottom w:val="none" w:sz="0" w:space="0" w:color="auto"/>
        <w:right w:val="none" w:sz="0" w:space="0" w:color="auto"/>
      </w:divBdr>
      <w:divsChild>
        <w:div w:id="1515849128">
          <w:marLeft w:val="0"/>
          <w:marRight w:val="0"/>
          <w:marTop w:val="0"/>
          <w:marBottom w:val="0"/>
          <w:divBdr>
            <w:top w:val="none" w:sz="0" w:space="0" w:color="auto"/>
            <w:left w:val="none" w:sz="0" w:space="0" w:color="auto"/>
            <w:bottom w:val="none" w:sz="0" w:space="0" w:color="auto"/>
            <w:right w:val="none" w:sz="0" w:space="0" w:color="auto"/>
          </w:divBdr>
          <w:divsChild>
            <w:div w:id="1135417135">
              <w:marLeft w:val="0"/>
              <w:marRight w:val="0"/>
              <w:marTop w:val="0"/>
              <w:marBottom w:val="0"/>
              <w:divBdr>
                <w:top w:val="none" w:sz="0" w:space="0" w:color="auto"/>
                <w:left w:val="none" w:sz="0" w:space="0" w:color="auto"/>
                <w:bottom w:val="none" w:sz="0" w:space="0" w:color="auto"/>
                <w:right w:val="none" w:sz="0" w:space="0" w:color="auto"/>
              </w:divBdr>
            </w:div>
            <w:div w:id="1978877088">
              <w:marLeft w:val="0"/>
              <w:marRight w:val="0"/>
              <w:marTop w:val="0"/>
              <w:marBottom w:val="0"/>
              <w:divBdr>
                <w:top w:val="none" w:sz="0" w:space="0" w:color="auto"/>
                <w:left w:val="none" w:sz="0" w:space="0" w:color="auto"/>
                <w:bottom w:val="none" w:sz="0" w:space="0" w:color="auto"/>
                <w:right w:val="none" w:sz="0" w:space="0" w:color="auto"/>
              </w:divBdr>
            </w:div>
            <w:div w:id="1473905653">
              <w:marLeft w:val="0"/>
              <w:marRight w:val="0"/>
              <w:marTop w:val="0"/>
              <w:marBottom w:val="0"/>
              <w:divBdr>
                <w:top w:val="none" w:sz="0" w:space="0" w:color="auto"/>
                <w:left w:val="none" w:sz="0" w:space="0" w:color="auto"/>
                <w:bottom w:val="none" w:sz="0" w:space="0" w:color="auto"/>
                <w:right w:val="none" w:sz="0" w:space="0" w:color="auto"/>
              </w:divBdr>
            </w:div>
            <w:div w:id="1432237528">
              <w:marLeft w:val="0"/>
              <w:marRight w:val="0"/>
              <w:marTop w:val="0"/>
              <w:marBottom w:val="0"/>
              <w:divBdr>
                <w:top w:val="none" w:sz="0" w:space="0" w:color="auto"/>
                <w:left w:val="none" w:sz="0" w:space="0" w:color="auto"/>
                <w:bottom w:val="none" w:sz="0" w:space="0" w:color="auto"/>
                <w:right w:val="none" w:sz="0" w:space="0" w:color="auto"/>
              </w:divBdr>
            </w:div>
            <w:div w:id="837381201">
              <w:marLeft w:val="0"/>
              <w:marRight w:val="0"/>
              <w:marTop w:val="0"/>
              <w:marBottom w:val="0"/>
              <w:divBdr>
                <w:top w:val="none" w:sz="0" w:space="0" w:color="auto"/>
                <w:left w:val="none" w:sz="0" w:space="0" w:color="auto"/>
                <w:bottom w:val="none" w:sz="0" w:space="0" w:color="auto"/>
                <w:right w:val="none" w:sz="0" w:space="0" w:color="auto"/>
              </w:divBdr>
            </w:div>
            <w:div w:id="2089383289">
              <w:marLeft w:val="0"/>
              <w:marRight w:val="0"/>
              <w:marTop w:val="0"/>
              <w:marBottom w:val="0"/>
              <w:divBdr>
                <w:top w:val="none" w:sz="0" w:space="0" w:color="auto"/>
                <w:left w:val="none" w:sz="0" w:space="0" w:color="auto"/>
                <w:bottom w:val="none" w:sz="0" w:space="0" w:color="auto"/>
                <w:right w:val="none" w:sz="0" w:space="0" w:color="auto"/>
              </w:divBdr>
            </w:div>
            <w:div w:id="1094938137">
              <w:marLeft w:val="0"/>
              <w:marRight w:val="0"/>
              <w:marTop w:val="0"/>
              <w:marBottom w:val="0"/>
              <w:divBdr>
                <w:top w:val="none" w:sz="0" w:space="0" w:color="auto"/>
                <w:left w:val="none" w:sz="0" w:space="0" w:color="auto"/>
                <w:bottom w:val="none" w:sz="0" w:space="0" w:color="auto"/>
                <w:right w:val="none" w:sz="0" w:space="0" w:color="auto"/>
              </w:divBdr>
            </w:div>
            <w:div w:id="1436169379">
              <w:marLeft w:val="0"/>
              <w:marRight w:val="0"/>
              <w:marTop w:val="0"/>
              <w:marBottom w:val="0"/>
              <w:divBdr>
                <w:top w:val="none" w:sz="0" w:space="0" w:color="auto"/>
                <w:left w:val="none" w:sz="0" w:space="0" w:color="auto"/>
                <w:bottom w:val="none" w:sz="0" w:space="0" w:color="auto"/>
                <w:right w:val="none" w:sz="0" w:space="0" w:color="auto"/>
              </w:divBdr>
            </w:div>
            <w:div w:id="1781531405">
              <w:marLeft w:val="0"/>
              <w:marRight w:val="0"/>
              <w:marTop w:val="0"/>
              <w:marBottom w:val="0"/>
              <w:divBdr>
                <w:top w:val="none" w:sz="0" w:space="0" w:color="auto"/>
                <w:left w:val="none" w:sz="0" w:space="0" w:color="auto"/>
                <w:bottom w:val="none" w:sz="0" w:space="0" w:color="auto"/>
                <w:right w:val="none" w:sz="0" w:space="0" w:color="auto"/>
              </w:divBdr>
            </w:div>
            <w:div w:id="361172074">
              <w:marLeft w:val="0"/>
              <w:marRight w:val="0"/>
              <w:marTop w:val="0"/>
              <w:marBottom w:val="0"/>
              <w:divBdr>
                <w:top w:val="none" w:sz="0" w:space="0" w:color="auto"/>
                <w:left w:val="none" w:sz="0" w:space="0" w:color="auto"/>
                <w:bottom w:val="none" w:sz="0" w:space="0" w:color="auto"/>
                <w:right w:val="none" w:sz="0" w:space="0" w:color="auto"/>
              </w:divBdr>
            </w:div>
            <w:div w:id="1559393261">
              <w:marLeft w:val="0"/>
              <w:marRight w:val="0"/>
              <w:marTop w:val="0"/>
              <w:marBottom w:val="0"/>
              <w:divBdr>
                <w:top w:val="none" w:sz="0" w:space="0" w:color="auto"/>
                <w:left w:val="none" w:sz="0" w:space="0" w:color="auto"/>
                <w:bottom w:val="none" w:sz="0" w:space="0" w:color="auto"/>
                <w:right w:val="none" w:sz="0" w:space="0" w:color="auto"/>
              </w:divBdr>
            </w:div>
            <w:div w:id="2088264634">
              <w:marLeft w:val="0"/>
              <w:marRight w:val="0"/>
              <w:marTop w:val="0"/>
              <w:marBottom w:val="0"/>
              <w:divBdr>
                <w:top w:val="none" w:sz="0" w:space="0" w:color="auto"/>
                <w:left w:val="none" w:sz="0" w:space="0" w:color="auto"/>
                <w:bottom w:val="none" w:sz="0" w:space="0" w:color="auto"/>
                <w:right w:val="none" w:sz="0" w:space="0" w:color="auto"/>
              </w:divBdr>
            </w:div>
            <w:div w:id="2130008438">
              <w:marLeft w:val="0"/>
              <w:marRight w:val="0"/>
              <w:marTop w:val="0"/>
              <w:marBottom w:val="0"/>
              <w:divBdr>
                <w:top w:val="none" w:sz="0" w:space="0" w:color="auto"/>
                <w:left w:val="none" w:sz="0" w:space="0" w:color="auto"/>
                <w:bottom w:val="none" w:sz="0" w:space="0" w:color="auto"/>
                <w:right w:val="none" w:sz="0" w:space="0" w:color="auto"/>
              </w:divBdr>
            </w:div>
            <w:div w:id="5972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1484">
      <w:bodyDiv w:val="1"/>
      <w:marLeft w:val="0"/>
      <w:marRight w:val="0"/>
      <w:marTop w:val="0"/>
      <w:marBottom w:val="0"/>
      <w:divBdr>
        <w:top w:val="none" w:sz="0" w:space="0" w:color="auto"/>
        <w:left w:val="none" w:sz="0" w:space="0" w:color="auto"/>
        <w:bottom w:val="none" w:sz="0" w:space="0" w:color="auto"/>
        <w:right w:val="none" w:sz="0" w:space="0" w:color="auto"/>
      </w:divBdr>
      <w:divsChild>
        <w:div w:id="1558932688">
          <w:marLeft w:val="0"/>
          <w:marRight w:val="0"/>
          <w:marTop w:val="0"/>
          <w:marBottom w:val="0"/>
          <w:divBdr>
            <w:top w:val="none" w:sz="0" w:space="0" w:color="auto"/>
            <w:left w:val="none" w:sz="0" w:space="0" w:color="auto"/>
            <w:bottom w:val="none" w:sz="0" w:space="0" w:color="auto"/>
            <w:right w:val="none" w:sz="0" w:space="0" w:color="auto"/>
          </w:divBdr>
          <w:divsChild>
            <w:div w:id="182862978">
              <w:marLeft w:val="0"/>
              <w:marRight w:val="0"/>
              <w:marTop w:val="0"/>
              <w:marBottom w:val="0"/>
              <w:divBdr>
                <w:top w:val="none" w:sz="0" w:space="0" w:color="auto"/>
                <w:left w:val="none" w:sz="0" w:space="0" w:color="auto"/>
                <w:bottom w:val="none" w:sz="0" w:space="0" w:color="auto"/>
                <w:right w:val="none" w:sz="0" w:space="0" w:color="auto"/>
              </w:divBdr>
            </w:div>
            <w:div w:id="1161240888">
              <w:marLeft w:val="0"/>
              <w:marRight w:val="0"/>
              <w:marTop w:val="0"/>
              <w:marBottom w:val="0"/>
              <w:divBdr>
                <w:top w:val="none" w:sz="0" w:space="0" w:color="auto"/>
                <w:left w:val="none" w:sz="0" w:space="0" w:color="auto"/>
                <w:bottom w:val="none" w:sz="0" w:space="0" w:color="auto"/>
                <w:right w:val="none" w:sz="0" w:space="0" w:color="auto"/>
              </w:divBdr>
            </w:div>
            <w:div w:id="1617130241">
              <w:marLeft w:val="0"/>
              <w:marRight w:val="0"/>
              <w:marTop w:val="0"/>
              <w:marBottom w:val="0"/>
              <w:divBdr>
                <w:top w:val="none" w:sz="0" w:space="0" w:color="auto"/>
                <w:left w:val="none" w:sz="0" w:space="0" w:color="auto"/>
                <w:bottom w:val="none" w:sz="0" w:space="0" w:color="auto"/>
                <w:right w:val="none" w:sz="0" w:space="0" w:color="auto"/>
              </w:divBdr>
            </w:div>
            <w:div w:id="443692859">
              <w:marLeft w:val="0"/>
              <w:marRight w:val="0"/>
              <w:marTop w:val="0"/>
              <w:marBottom w:val="0"/>
              <w:divBdr>
                <w:top w:val="none" w:sz="0" w:space="0" w:color="auto"/>
                <w:left w:val="none" w:sz="0" w:space="0" w:color="auto"/>
                <w:bottom w:val="none" w:sz="0" w:space="0" w:color="auto"/>
                <w:right w:val="none" w:sz="0" w:space="0" w:color="auto"/>
              </w:divBdr>
            </w:div>
            <w:div w:id="19877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85029">
      <w:bodyDiv w:val="1"/>
      <w:marLeft w:val="0"/>
      <w:marRight w:val="0"/>
      <w:marTop w:val="0"/>
      <w:marBottom w:val="0"/>
      <w:divBdr>
        <w:top w:val="none" w:sz="0" w:space="0" w:color="auto"/>
        <w:left w:val="none" w:sz="0" w:space="0" w:color="auto"/>
        <w:bottom w:val="none" w:sz="0" w:space="0" w:color="auto"/>
        <w:right w:val="none" w:sz="0" w:space="0" w:color="auto"/>
      </w:divBdr>
      <w:divsChild>
        <w:div w:id="839006519">
          <w:marLeft w:val="0"/>
          <w:marRight w:val="0"/>
          <w:marTop w:val="0"/>
          <w:marBottom w:val="0"/>
          <w:divBdr>
            <w:top w:val="none" w:sz="0" w:space="0" w:color="auto"/>
            <w:left w:val="none" w:sz="0" w:space="0" w:color="auto"/>
            <w:bottom w:val="none" w:sz="0" w:space="0" w:color="auto"/>
            <w:right w:val="none" w:sz="0" w:space="0" w:color="auto"/>
          </w:divBdr>
          <w:divsChild>
            <w:div w:id="459148441">
              <w:marLeft w:val="0"/>
              <w:marRight w:val="0"/>
              <w:marTop w:val="0"/>
              <w:marBottom w:val="0"/>
              <w:divBdr>
                <w:top w:val="none" w:sz="0" w:space="0" w:color="auto"/>
                <w:left w:val="none" w:sz="0" w:space="0" w:color="auto"/>
                <w:bottom w:val="none" w:sz="0" w:space="0" w:color="auto"/>
                <w:right w:val="none" w:sz="0" w:space="0" w:color="auto"/>
              </w:divBdr>
            </w:div>
            <w:div w:id="1439064180">
              <w:marLeft w:val="0"/>
              <w:marRight w:val="0"/>
              <w:marTop w:val="0"/>
              <w:marBottom w:val="0"/>
              <w:divBdr>
                <w:top w:val="none" w:sz="0" w:space="0" w:color="auto"/>
                <w:left w:val="none" w:sz="0" w:space="0" w:color="auto"/>
                <w:bottom w:val="none" w:sz="0" w:space="0" w:color="auto"/>
                <w:right w:val="none" w:sz="0" w:space="0" w:color="auto"/>
              </w:divBdr>
            </w:div>
            <w:div w:id="1488325877">
              <w:marLeft w:val="0"/>
              <w:marRight w:val="0"/>
              <w:marTop w:val="0"/>
              <w:marBottom w:val="0"/>
              <w:divBdr>
                <w:top w:val="none" w:sz="0" w:space="0" w:color="auto"/>
                <w:left w:val="none" w:sz="0" w:space="0" w:color="auto"/>
                <w:bottom w:val="none" w:sz="0" w:space="0" w:color="auto"/>
                <w:right w:val="none" w:sz="0" w:space="0" w:color="auto"/>
              </w:divBdr>
            </w:div>
            <w:div w:id="691878553">
              <w:marLeft w:val="0"/>
              <w:marRight w:val="0"/>
              <w:marTop w:val="0"/>
              <w:marBottom w:val="0"/>
              <w:divBdr>
                <w:top w:val="none" w:sz="0" w:space="0" w:color="auto"/>
                <w:left w:val="none" w:sz="0" w:space="0" w:color="auto"/>
                <w:bottom w:val="none" w:sz="0" w:space="0" w:color="auto"/>
                <w:right w:val="none" w:sz="0" w:space="0" w:color="auto"/>
              </w:divBdr>
            </w:div>
            <w:div w:id="693193400">
              <w:marLeft w:val="0"/>
              <w:marRight w:val="0"/>
              <w:marTop w:val="0"/>
              <w:marBottom w:val="0"/>
              <w:divBdr>
                <w:top w:val="none" w:sz="0" w:space="0" w:color="auto"/>
                <w:left w:val="none" w:sz="0" w:space="0" w:color="auto"/>
                <w:bottom w:val="none" w:sz="0" w:space="0" w:color="auto"/>
                <w:right w:val="none" w:sz="0" w:space="0" w:color="auto"/>
              </w:divBdr>
            </w:div>
            <w:div w:id="399208824">
              <w:marLeft w:val="0"/>
              <w:marRight w:val="0"/>
              <w:marTop w:val="0"/>
              <w:marBottom w:val="0"/>
              <w:divBdr>
                <w:top w:val="none" w:sz="0" w:space="0" w:color="auto"/>
                <w:left w:val="none" w:sz="0" w:space="0" w:color="auto"/>
                <w:bottom w:val="none" w:sz="0" w:space="0" w:color="auto"/>
                <w:right w:val="none" w:sz="0" w:space="0" w:color="auto"/>
              </w:divBdr>
            </w:div>
            <w:div w:id="643200131">
              <w:marLeft w:val="0"/>
              <w:marRight w:val="0"/>
              <w:marTop w:val="0"/>
              <w:marBottom w:val="0"/>
              <w:divBdr>
                <w:top w:val="none" w:sz="0" w:space="0" w:color="auto"/>
                <w:left w:val="none" w:sz="0" w:space="0" w:color="auto"/>
                <w:bottom w:val="none" w:sz="0" w:space="0" w:color="auto"/>
                <w:right w:val="none" w:sz="0" w:space="0" w:color="auto"/>
              </w:divBdr>
            </w:div>
            <w:div w:id="1922249014">
              <w:marLeft w:val="0"/>
              <w:marRight w:val="0"/>
              <w:marTop w:val="0"/>
              <w:marBottom w:val="0"/>
              <w:divBdr>
                <w:top w:val="none" w:sz="0" w:space="0" w:color="auto"/>
                <w:left w:val="none" w:sz="0" w:space="0" w:color="auto"/>
                <w:bottom w:val="none" w:sz="0" w:space="0" w:color="auto"/>
                <w:right w:val="none" w:sz="0" w:space="0" w:color="auto"/>
              </w:divBdr>
            </w:div>
            <w:div w:id="1845972764">
              <w:marLeft w:val="0"/>
              <w:marRight w:val="0"/>
              <w:marTop w:val="0"/>
              <w:marBottom w:val="0"/>
              <w:divBdr>
                <w:top w:val="none" w:sz="0" w:space="0" w:color="auto"/>
                <w:left w:val="none" w:sz="0" w:space="0" w:color="auto"/>
                <w:bottom w:val="none" w:sz="0" w:space="0" w:color="auto"/>
                <w:right w:val="none" w:sz="0" w:space="0" w:color="auto"/>
              </w:divBdr>
            </w:div>
            <w:div w:id="2138256777">
              <w:marLeft w:val="0"/>
              <w:marRight w:val="0"/>
              <w:marTop w:val="0"/>
              <w:marBottom w:val="0"/>
              <w:divBdr>
                <w:top w:val="none" w:sz="0" w:space="0" w:color="auto"/>
                <w:left w:val="none" w:sz="0" w:space="0" w:color="auto"/>
                <w:bottom w:val="none" w:sz="0" w:space="0" w:color="auto"/>
                <w:right w:val="none" w:sz="0" w:space="0" w:color="auto"/>
              </w:divBdr>
            </w:div>
            <w:div w:id="1786389188">
              <w:marLeft w:val="0"/>
              <w:marRight w:val="0"/>
              <w:marTop w:val="0"/>
              <w:marBottom w:val="0"/>
              <w:divBdr>
                <w:top w:val="none" w:sz="0" w:space="0" w:color="auto"/>
                <w:left w:val="none" w:sz="0" w:space="0" w:color="auto"/>
                <w:bottom w:val="none" w:sz="0" w:space="0" w:color="auto"/>
                <w:right w:val="none" w:sz="0" w:space="0" w:color="auto"/>
              </w:divBdr>
            </w:div>
            <w:div w:id="1255629547">
              <w:marLeft w:val="0"/>
              <w:marRight w:val="0"/>
              <w:marTop w:val="0"/>
              <w:marBottom w:val="0"/>
              <w:divBdr>
                <w:top w:val="none" w:sz="0" w:space="0" w:color="auto"/>
                <w:left w:val="none" w:sz="0" w:space="0" w:color="auto"/>
                <w:bottom w:val="none" w:sz="0" w:space="0" w:color="auto"/>
                <w:right w:val="none" w:sz="0" w:space="0" w:color="auto"/>
              </w:divBdr>
            </w:div>
            <w:div w:id="1788575497">
              <w:marLeft w:val="0"/>
              <w:marRight w:val="0"/>
              <w:marTop w:val="0"/>
              <w:marBottom w:val="0"/>
              <w:divBdr>
                <w:top w:val="none" w:sz="0" w:space="0" w:color="auto"/>
                <w:left w:val="none" w:sz="0" w:space="0" w:color="auto"/>
                <w:bottom w:val="none" w:sz="0" w:space="0" w:color="auto"/>
                <w:right w:val="none" w:sz="0" w:space="0" w:color="auto"/>
              </w:divBdr>
            </w:div>
            <w:div w:id="980427947">
              <w:marLeft w:val="0"/>
              <w:marRight w:val="0"/>
              <w:marTop w:val="0"/>
              <w:marBottom w:val="0"/>
              <w:divBdr>
                <w:top w:val="none" w:sz="0" w:space="0" w:color="auto"/>
                <w:left w:val="none" w:sz="0" w:space="0" w:color="auto"/>
                <w:bottom w:val="none" w:sz="0" w:space="0" w:color="auto"/>
                <w:right w:val="none" w:sz="0" w:space="0" w:color="auto"/>
              </w:divBdr>
            </w:div>
            <w:div w:id="1362899567">
              <w:marLeft w:val="0"/>
              <w:marRight w:val="0"/>
              <w:marTop w:val="0"/>
              <w:marBottom w:val="0"/>
              <w:divBdr>
                <w:top w:val="none" w:sz="0" w:space="0" w:color="auto"/>
                <w:left w:val="none" w:sz="0" w:space="0" w:color="auto"/>
                <w:bottom w:val="none" w:sz="0" w:space="0" w:color="auto"/>
                <w:right w:val="none" w:sz="0" w:space="0" w:color="auto"/>
              </w:divBdr>
            </w:div>
            <w:div w:id="1513181877">
              <w:marLeft w:val="0"/>
              <w:marRight w:val="0"/>
              <w:marTop w:val="0"/>
              <w:marBottom w:val="0"/>
              <w:divBdr>
                <w:top w:val="none" w:sz="0" w:space="0" w:color="auto"/>
                <w:left w:val="none" w:sz="0" w:space="0" w:color="auto"/>
                <w:bottom w:val="none" w:sz="0" w:space="0" w:color="auto"/>
                <w:right w:val="none" w:sz="0" w:space="0" w:color="auto"/>
              </w:divBdr>
            </w:div>
            <w:div w:id="22022818">
              <w:marLeft w:val="0"/>
              <w:marRight w:val="0"/>
              <w:marTop w:val="0"/>
              <w:marBottom w:val="0"/>
              <w:divBdr>
                <w:top w:val="none" w:sz="0" w:space="0" w:color="auto"/>
                <w:left w:val="none" w:sz="0" w:space="0" w:color="auto"/>
                <w:bottom w:val="none" w:sz="0" w:space="0" w:color="auto"/>
                <w:right w:val="none" w:sz="0" w:space="0" w:color="auto"/>
              </w:divBdr>
            </w:div>
            <w:div w:id="19293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7262">
      <w:bodyDiv w:val="1"/>
      <w:marLeft w:val="0"/>
      <w:marRight w:val="0"/>
      <w:marTop w:val="0"/>
      <w:marBottom w:val="0"/>
      <w:divBdr>
        <w:top w:val="none" w:sz="0" w:space="0" w:color="auto"/>
        <w:left w:val="none" w:sz="0" w:space="0" w:color="auto"/>
        <w:bottom w:val="none" w:sz="0" w:space="0" w:color="auto"/>
        <w:right w:val="none" w:sz="0" w:space="0" w:color="auto"/>
      </w:divBdr>
      <w:divsChild>
        <w:div w:id="1791391282">
          <w:marLeft w:val="0"/>
          <w:marRight w:val="0"/>
          <w:marTop w:val="0"/>
          <w:marBottom w:val="0"/>
          <w:divBdr>
            <w:top w:val="none" w:sz="0" w:space="0" w:color="auto"/>
            <w:left w:val="none" w:sz="0" w:space="0" w:color="auto"/>
            <w:bottom w:val="none" w:sz="0" w:space="0" w:color="auto"/>
            <w:right w:val="none" w:sz="0" w:space="0" w:color="auto"/>
          </w:divBdr>
          <w:divsChild>
            <w:div w:id="793913224">
              <w:marLeft w:val="0"/>
              <w:marRight w:val="0"/>
              <w:marTop w:val="0"/>
              <w:marBottom w:val="0"/>
              <w:divBdr>
                <w:top w:val="none" w:sz="0" w:space="0" w:color="auto"/>
                <w:left w:val="none" w:sz="0" w:space="0" w:color="auto"/>
                <w:bottom w:val="none" w:sz="0" w:space="0" w:color="auto"/>
                <w:right w:val="none" w:sz="0" w:space="0" w:color="auto"/>
              </w:divBdr>
            </w:div>
            <w:div w:id="574709644">
              <w:marLeft w:val="0"/>
              <w:marRight w:val="0"/>
              <w:marTop w:val="0"/>
              <w:marBottom w:val="0"/>
              <w:divBdr>
                <w:top w:val="none" w:sz="0" w:space="0" w:color="auto"/>
                <w:left w:val="none" w:sz="0" w:space="0" w:color="auto"/>
                <w:bottom w:val="none" w:sz="0" w:space="0" w:color="auto"/>
                <w:right w:val="none" w:sz="0" w:space="0" w:color="auto"/>
              </w:divBdr>
            </w:div>
            <w:div w:id="575097086">
              <w:marLeft w:val="0"/>
              <w:marRight w:val="0"/>
              <w:marTop w:val="0"/>
              <w:marBottom w:val="0"/>
              <w:divBdr>
                <w:top w:val="none" w:sz="0" w:space="0" w:color="auto"/>
                <w:left w:val="none" w:sz="0" w:space="0" w:color="auto"/>
                <w:bottom w:val="none" w:sz="0" w:space="0" w:color="auto"/>
                <w:right w:val="none" w:sz="0" w:space="0" w:color="auto"/>
              </w:divBdr>
            </w:div>
            <w:div w:id="13238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1192">
      <w:bodyDiv w:val="1"/>
      <w:marLeft w:val="0"/>
      <w:marRight w:val="0"/>
      <w:marTop w:val="0"/>
      <w:marBottom w:val="0"/>
      <w:divBdr>
        <w:top w:val="none" w:sz="0" w:space="0" w:color="auto"/>
        <w:left w:val="none" w:sz="0" w:space="0" w:color="auto"/>
        <w:bottom w:val="none" w:sz="0" w:space="0" w:color="auto"/>
        <w:right w:val="none" w:sz="0" w:space="0" w:color="auto"/>
      </w:divBdr>
      <w:divsChild>
        <w:div w:id="1875380635">
          <w:marLeft w:val="0"/>
          <w:marRight w:val="0"/>
          <w:marTop w:val="0"/>
          <w:marBottom w:val="0"/>
          <w:divBdr>
            <w:top w:val="none" w:sz="0" w:space="0" w:color="auto"/>
            <w:left w:val="none" w:sz="0" w:space="0" w:color="auto"/>
            <w:bottom w:val="none" w:sz="0" w:space="0" w:color="auto"/>
            <w:right w:val="none" w:sz="0" w:space="0" w:color="auto"/>
          </w:divBdr>
          <w:divsChild>
            <w:div w:id="1192382160">
              <w:marLeft w:val="0"/>
              <w:marRight w:val="0"/>
              <w:marTop w:val="0"/>
              <w:marBottom w:val="0"/>
              <w:divBdr>
                <w:top w:val="none" w:sz="0" w:space="0" w:color="auto"/>
                <w:left w:val="none" w:sz="0" w:space="0" w:color="auto"/>
                <w:bottom w:val="none" w:sz="0" w:space="0" w:color="auto"/>
                <w:right w:val="none" w:sz="0" w:space="0" w:color="auto"/>
              </w:divBdr>
            </w:div>
            <w:div w:id="666782565">
              <w:marLeft w:val="0"/>
              <w:marRight w:val="0"/>
              <w:marTop w:val="0"/>
              <w:marBottom w:val="0"/>
              <w:divBdr>
                <w:top w:val="none" w:sz="0" w:space="0" w:color="auto"/>
                <w:left w:val="none" w:sz="0" w:space="0" w:color="auto"/>
                <w:bottom w:val="none" w:sz="0" w:space="0" w:color="auto"/>
                <w:right w:val="none" w:sz="0" w:space="0" w:color="auto"/>
              </w:divBdr>
            </w:div>
            <w:div w:id="2139714501">
              <w:marLeft w:val="0"/>
              <w:marRight w:val="0"/>
              <w:marTop w:val="0"/>
              <w:marBottom w:val="0"/>
              <w:divBdr>
                <w:top w:val="none" w:sz="0" w:space="0" w:color="auto"/>
                <w:left w:val="none" w:sz="0" w:space="0" w:color="auto"/>
                <w:bottom w:val="none" w:sz="0" w:space="0" w:color="auto"/>
                <w:right w:val="none" w:sz="0" w:space="0" w:color="auto"/>
              </w:divBdr>
            </w:div>
            <w:div w:id="2114091379">
              <w:marLeft w:val="0"/>
              <w:marRight w:val="0"/>
              <w:marTop w:val="0"/>
              <w:marBottom w:val="0"/>
              <w:divBdr>
                <w:top w:val="none" w:sz="0" w:space="0" w:color="auto"/>
                <w:left w:val="none" w:sz="0" w:space="0" w:color="auto"/>
                <w:bottom w:val="none" w:sz="0" w:space="0" w:color="auto"/>
                <w:right w:val="none" w:sz="0" w:space="0" w:color="auto"/>
              </w:divBdr>
            </w:div>
            <w:div w:id="1628312753">
              <w:marLeft w:val="0"/>
              <w:marRight w:val="0"/>
              <w:marTop w:val="0"/>
              <w:marBottom w:val="0"/>
              <w:divBdr>
                <w:top w:val="none" w:sz="0" w:space="0" w:color="auto"/>
                <w:left w:val="none" w:sz="0" w:space="0" w:color="auto"/>
                <w:bottom w:val="none" w:sz="0" w:space="0" w:color="auto"/>
                <w:right w:val="none" w:sz="0" w:space="0" w:color="auto"/>
              </w:divBdr>
            </w:div>
            <w:div w:id="1510487099">
              <w:marLeft w:val="0"/>
              <w:marRight w:val="0"/>
              <w:marTop w:val="0"/>
              <w:marBottom w:val="0"/>
              <w:divBdr>
                <w:top w:val="none" w:sz="0" w:space="0" w:color="auto"/>
                <w:left w:val="none" w:sz="0" w:space="0" w:color="auto"/>
                <w:bottom w:val="none" w:sz="0" w:space="0" w:color="auto"/>
                <w:right w:val="none" w:sz="0" w:space="0" w:color="auto"/>
              </w:divBdr>
            </w:div>
            <w:div w:id="1496263169">
              <w:marLeft w:val="0"/>
              <w:marRight w:val="0"/>
              <w:marTop w:val="0"/>
              <w:marBottom w:val="0"/>
              <w:divBdr>
                <w:top w:val="none" w:sz="0" w:space="0" w:color="auto"/>
                <w:left w:val="none" w:sz="0" w:space="0" w:color="auto"/>
                <w:bottom w:val="none" w:sz="0" w:space="0" w:color="auto"/>
                <w:right w:val="none" w:sz="0" w:space="0" w:color="auto"/>
              </w:divBdr>
            </w:div>
            <w:div w:id="1861047063">
              <w:marLeft w:val="0"/>
              <w:marRight w:val="0"/>
              <w:marTop w:val="0"/>
              <w:marBottom w:val="0"/>
              <w:divBdr>
                <w:top w:val="none" w:sz="0" w:space="0" w:color="auto"/>
                <w:left w:val="none" w:sz="0" w:space="0" w:color="auto"/>
                <w:bottom w:val="none" w:sz="0" w:space="0" w:color="auto"/>
                <w:right w:val="none" w:sz="0" w:space="0" w:color="auto"/>
              </w:divBdr>
            </w:div>
            <w:div w:id="9091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587">
      <w:bodyDiv w:val="1"/>
      <w:marLeft w:val="0"/>
      <w:marRight w:val="0"/>
      <w:marTop w:val="0"/>
      <w:marBottom w:val="0"/>
      <w:divBdr>
        <w:top w:val="none" w:sz="0" w:space="0" w:color="auto"/>
        <w:left w:val="none" w:sz="0" w:space="0" w:color="auto"/>
        <w:bottom w:val="none" w:sz="0" w:space="0" w:color="auto"/>
        <w:right w:val="none" w:sz="0" w:space="0" w:color="auto"/>
      </w:divBdr>
      <w:divsChild>
        <w:div w:id="1204949381">
          <w:marLeft w:val="0"/>
          <w:marRight w:val="0"/>
          <w:marTop w:val="0"/>
          <w:marBottom w:val="0"/>
          <w:divBdr>
            <w:top w:val="none" w:sz="0" w:space="0" w:color="auto"/>
            <w:left w:val="none" w:sz="0" w:space="0" w:color="auto"/>
            <w:bottom w:val="none" w:sz="0" w:space="0" w:color="auto"/>
            <w:right w:val="none" w:sz="0" w:space="0" w:color="auto"/>
          </w:divBdr>
          <w:divsChild>
            <w:div w:id="198780751">
              <w:marLeft w:val="0"/>
              <w:marRight w:val="0"/>
              <w:marTop w:val="0"/>
              <w:marBottom w:val="0"/>
              <w:divBdr>
                <w:top w:val="none" w:sz="0" w:space="0" w:color="auto"/>
                <w:left w:val="none" w:sz="0" w:space="0" w:color="auto"/>
                <w:bottom w:val="none" w:sz="0" w:space="0" w:color="auto"/>
                <w:right w:val="none" w:sz="0" w:space="0" w:color="auto"/>
              </w:divBdr>
            </w:div>
            <w:div w:id="612439018">
              <w:marLeft w:val="0"/>
              <w:marRight w:val="0"/>
              <w:marTop w:val="0"/>
              <w:marBottom w:val="0"/>
              <w:divBdr>
                <w:top w:val="none" w:sz="0" w:space="0" w:color="auto"/>
                <w:left w:val="none" w:sz="0" w:space="0" w:color="auto"/>
                <w:bottom w:val="none" w:sz="0" w:space="0" w:color="auto"/>
                <w:right w:val="none" w:sz="0" w:space="0" w:color="auto"/>
              </w:divBdr>
            </w:div>
            <w:div w:id="346951315">
              <w:marLeft w:val="0"/>
              <w:marRight w:val="0"/>
              <w:marTop w:val="0"/>
              <w:marBottom w:val="0"/>
              <w:divBdr>
                <w:top w:val="none" w:sz="0" w:space="0" w:color="auto"/>
                <w:left w:val="none" w:sz="0" w:space="0" w:color="auto"/>
                <w:bottom w:val="none" w:sz="0" w:space="0" w:color="auto"/>
                <w:right w:val="none" w:sz="0" w:space="0" w:color="auto"/>
              </w:divBdr>
            </w:div>
            <w:div w:id="979922535">
              <w:marLeft w:val="0"/>
              <w:marRight w:val="0"/>
              <w:marTop w:val="0"/>
              <w:marBottom w:val="0"/>
              <w:divBdr>
                <w:top w:val="none" w:sz="0" w:space="0" w:color="auto"/>
                <w:left w:val="none" w:sz="0" w:space="0" w:color="auto"/>
                <w:bottom w:val="none" w:sz="0" w:space="0" w:color="auto"/>
                <w:right w:val="none" w:sz="0" w:space="0" w:color="auto"/>
              </w:divBdr>
            </w:div>
            <w:div w:id="268468137">
              <w:marLeft w:val="0"/>
              <w:marRight w:val="0"/>
              <w:marTop w:val="0"/>
              <w:marBottom w:val="0"/>
              <w:divBdr>
                <w:top w:val="none" w:sz="0" w:space="0" w:color="auto"/>
                <w:left w:val="none" w:sz="0" w:space="0" w:color="auto"/>
                <w:bottom w:val="none" w:sz="0" w:space="0" w:color="auto"/>
                <w:right w:val="none" w:sz="0" w:space="0" w:color="auto"/>
              </w:divBdr>
            </w:div>
            <w:div w:id="697126508">
              <w:marLeft w:val="0"/>
              <w:marRight w:val="0"/>
              <w:marTop w:val="0"/>
              <w:marBottom w:val="0"/>
              <w:divBdr>
                <w:top w:val="none" w:sz="0" w:space="0" w:color="auto"/>
                <w:left w:val="none" w:sz="0" w:space="0" w:color="auto"/>
                <w:bottom w:val="none" w:sz="0" w:space="0" w:color="auto"/>
                <w:right w:val="none" w:sz="0" w:space="0" w:color="auto"/>
              </w:divBdr>
            </w:div>
            <w:div w:id="599607135">
              <w:marLeft w:val="0"/>
              <w:marRight w:val="0"/>
              <w:marTop w:val="0"/>
              <w:marBottom w:val="0"/>
              <w:divBdr>
                <w:top w:val="none" w:sz="0" w:space="0" w:color="auto"/>
                <w:left w:val="none" w:sz="0" w:space="0" w:color="auto"/>
                <w:bottom w:val="none" w:sz="0" w:space="0" w:color="auto"/>
                <w:right w:val="none" w:sz="0" w:space="0" w:color="auto"/>
              </w:divBdr>
            </w:div>
            <w:div w:id="836379469">
              <w:marLeft w:val="0"/>
              <w:marRight w:val="0"/>
              <w:marTop w:val="0"/>
              <w:marBottom w:val="0"/>
              <w:divBdr>
                <w:top w:val="none" w:sz="0" w:space="0" w:color="auto"/>
                <w:left w:val="none" w:sz="0" w:space="0" w:color="auto"/>
                <w:bottom w:val="none" w:sz="0" w:space="0" w:color="auto"/>
                <w:right w:val="none" w:sz="0" w:space="0" w:color="auto"/>
              </w:divBdr>
            </w:div>
            <w:div w:id="1685325471">
              <w:marLeft w:val="0"/>
              <w:marRight w:val="0"/>
              <w:marTop w:val="0"/>
              <w:marBottom w:val="0"/>
              <w:divBdr>
                <w:top w:val="none" w:sz="0" w:space="0" w:color="auto"/>
                <w:left w:val="none" w:sz="0" w:space="0" w:color="auto"/>
                <w:bottom w:val="none" w:sz="0" w:space="0" w:color="auto"/>
                <w:right w:val="none" w:sz="0" w:space="0" w:color="auto"/>
              </w:divBdr>
            </w:div>
            <w:div w:id="2074890587">
              <w:marLeft w:val="0"/>
              <w:marRight w:val="0"/>
              <w:marTop w:val="0"/>
              <w:marBottom w:val="0"/>
              <w:divBdr>
                <w:top w:val="none" w:sz="0" w:space="0" w:color="auto"/>
                <w:left w:val="none" w:sz="0" w:space="0" w:color="auto"/>
                <w:bottom w:val="none" w:sz="0" w:space="0" w:color="auto"/>
                <w:right w:val="none" w:sz="0" w:space="0" w:color="auto"/>
              </w:divBdr>
            </w:div>
            <w:div w:id="99079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50160">
      <w:bodyDiv w:val="1"/>
      <w:marLeft w:val="0"/>
      <w:marRight w:val="0"/>
      <w:marTop w:val="0"/>
      <w:marBottom w:val="0"/>
      <w:divBdr>
        <w:top w:val="none" w:sz="0" w:space="0" w:color="auto"/>
        <w:left w:val="none" w:sz="0" w:space="0" w:color="auto"/>
        <w:bottom w:val="none" w:sz="0" w:space="0" w:color="auto"/>
        <w:right w:val="none" w:sz="0" w:space="0" w:color="auto"/>
      </w:divBdr>
      <w:divsChild>
        <w:div w:id="1391080762">
          <w:marLeft w:val="0"/>
          <w:marRight w:val="0"/>
          <w:marTop w:val="0"/>
          <w:marBottom w:val="0"/>
          <w:divBdr>
            <w:top w:val="none" w:sz="0" w:space="0" w:color="auto"/>
            <w:left w:val="none" w:sz="0" w:space="0" w:color="auto"/>
            <w:bottom w:val="none" w:sz="0" w:space="0" w:color="auto"/>
            <w:right w:val="none" w:sz="0" w:space="0" w:color="auto"/>
          </w:divBdr>
          <w:divsChild>
            <w:div w:id="71440377">
              <w:marLeft w:val="0"/>
              <w:marRight w:val="0"/>
              <w:marTop w:val="0"/>
              <w:marBottom w:val="0"/>
              <w:divBdr>
                <w:top w:val="none" w:sz="0" w:space="0" w:color="auto"/>
                <w:left w:val="none" w:sz="0" w:space="0" w:color="auto"/>
                <w:bottom w:val="none" w:sz="0" w:space="0" w:color="auto"/>
                <w:right w:val="none" w:sz="0" w:space="0" w:color="auto"/>
              </w:divBdr>
            </w:div>
            <w:div w:id="1265528834">
              <w:marLeft w:val="0"/>
              <w:marRight w:val="0"/>
              <w:marTop w:val="0"/>
              <w:marBottom w:val="0"/>
              <w:divBdr>
                <w:top w:val="none" w:sz="0" w:space="0" w:color="auto"/>
                <w:left w:val="none" w:sz="0" w:space="0" w:color="auto"/>
                <w:bottom w:val="none" w:sz="0" w:space="0" w:color="auto"/>
                <w:right w:val="none" w:sz="0" w:space="0" w:color="auto"/>
              </w:divBdr>
            </w:div>
            <w:div w:id="440222852">
              <w:marLeft w:val="0"/>
              <w:marRight w:val="0"/>
              <w:marTop w:val="0"/>
              <w:marBottom w:val="0"/>
              <w:divBdr>
                <w:top w:val="none" w:sz="0" w:space="0" w:color="auto"/>
                <w:left w:val="none" w:sz="0" w:space="0" w:color="auto"/>
                <w:bottom w:val="none" w:sz="0" w:space="0" w:color="auto"/>
                <w:right w:val="none" w:sz="0" w:space="0" w:color="auto"/>
              </w:divBdr>
            </w:div>
            <w:div w:id="703096475">
              <w:marLeft w:val="0"/>
              <w:marRight w:val="0"/>
              <w:marTop w:val="0"/>
              <w:marBottom w:val="0"/>
              <w:divBdr>
                <w:top w:val="none" w:sz="0" w:space="0" w:color="auto"/>
                <w:left w:val="none" w:sz="0" w:space="0" w:color="auto"/>
                <w:bottom w:val="none" w:sz="0" w:space="0" w:color="auto"/>
                <w:right w:val="none" w:sz="0" w:space="0" w:color="auto"/>
              </w:divBdr>
            </w:div>
            <w:div w:id="2055960745">
              <w:marLeft w:val="0"/>
              <w:marRight w:val="0"/>
              <w:marTop w:val="0"/>
              <w:marBottom w:val="0"/>
              <w:divBdr>
                <w:top w:val="none" w:sz="0" w:space="0" w:color="auto"/>
                <w:left w:val="none" w:sz="0" w:space="0" w:color="auto"/>
                <w:bottom w:val="none" w:sz="0" w:space="0" w:color="auto"/>
                <w:right w:val="none" w:sz="0" w:space="0" w:color="auto"/>
              </w:divBdr>
            </w:div>
            <w:div w:id="575361200">
              <w:marLeft w:val="0"/>
              <w:marRight w:val="0"/>
              <w:marTop w:val="0"/>
              <w:marBottom w:val="0"/>
              <w:divBdr>
                <w:top w:val="none" w:sz="0" w:space="0" w:color="auto"/>
                <w:left w:val="none" w:sz="0" w:space="0" w:color="auto"/>
                <w:bottom w:val="none" w:sz="0" w:space="0" w:color="auto"/>
                <w:right w:val="none" w:sz="0" w:space="0" w:color="auto"/>
              </w:divBdr>
            </w:div>
            <w:div w:id="586694007">
              <w:marLeft w:val="0"/>
              <w:marRight w:val="0"/>
              <w:marTop w:val="0"/>
              <w:marBottom w:val="0"/>
              <w:divBdr>
                <w:top w:val="none" w:sz="0" w:space="0" w:color="auto"/>
                <w:left w:val="none" w:sz="0" w:space="0" w:color="auto"/>
                <w:bottom w:val="none" w:sz="0" w:space="0" w:color="auto"/>
                <w:right w:val="none" w:sz="0" w:space="0" w:color="auto"/>
              </w:divBdr>
            </w:div>
            <w:div w:id="94983503">
              <w:marLeft w:val="0"/>
              <w:marRight w:val="0"/>
              <w:marTop w:val="0"/>
              <w:marBottom w:val="0"/>
              <w:divBdr>
                <w:top w:val="none" w:sz="0" w:space="0" w:color="auto"/>
                <w:left w:val="none" w:sz="0" w:space="0" w:color="auto"/>
                <w:bottom w:val="none" w:sz="0" w:space="0" w:color="auto"/>
                <w:right w:val="none" w:sz="0" w:space="0" w:color="auto"/>
              </w:divBdr>
            </w:div>
            <w:div w:id="1503274715">
              <w:marLeft w:val="0"/>
              <w:marRight w:val="0"/>
              <w:marTop w:val="0"/>
              <w:marBottom w:val="0"/>
              <w:divBdr>
                <w:top w:val="none" w:sz="0" w:space="0" w:color="auto"/>
                <w:left w:val="none" w:sz="0" w:space="0" w:color="auto"/>
                <w:bottom w:val="none" w:sz="0" w:space="0" w:color="auto"/>
                <w:right w:val="none" w:sz="0" w:space="0" w:color="auto"/>
              </w:divBdr>
            </w:div>
            <w:div w:id="1159422560">
              <w:marLeft w:val="0"/>
              <w:marRight w:val="0"/>
              <w:marTop w:val="0"/>
              <w:marBottom w:val="0"/>
              <w:divBdr>
                <w:top w:val="none" w:sz="0" w:space="0" w:color="auto"/>
                <w:left w:val="none" w:sz="0" w:space="0" w:color="auto"/>
                <w:bottom w:val="none" w:sz="0" w:space="0" w:color="auto"/>
                <w:right w:val="none" w:sz="0" w:space="0" w:color="auto"/>
              </w:divBdr>
            </w:div>
            <w:div w:id="610939119">
              <w:marLeft w:val="0"/>
              <w:marRight w:val="0"/>
              <w:marTop w:val="0"/>
              <w:marBottom w:val="0"/>
              <w:divBdr>
                <w:top w:val="none" w:sz="0" w:space="0" w:color="auto"/>
                <w:left w:val="none" w:sz="0" w:space="0" w:color="auto"/>
                <w:bottom w:val="none" w:sz="0" w:space="0" w:color="auto"/>
                <w:right w:val="none" w:sz="0" w:space="0" w:color="auto"/>
              </w:divBdr>
            </w:div>
            <w:div w:id="1746799827">
              <w:marLeft w:val="0"/>
              <w:marRight w:val="0"/>
              <w:marTop w:val="0"/>
              <w:marBottom w:val="0"/>
              <w:divBdr>
                <w:top w:val="none" w:sz="0" w:space="0" w:color="auto"/>
                <w:left w:val="none" w:sz="0" w:space="0" w:color="auto"/>
                <w:bottom w:val="none" w:sz="0" w:space="0" w:color="auto"/>
                <w:right w:val="none" w:sz="0" w:space="0" w:color="auto"/>
              </w:divBdr>
            </w:div>
            <w:div w:id="2054380351">
              <w:marLeft w:val="0"/>
              <w:marRight w:val="0"/>
              <w:marTop w:val="0"/>
              <w:marBottom w:val="0"/>
              <w:divBdr>
                <w:top w:val="none" w:sz="0" w:space="0" w:color="auto"/>
                <w:left w:val="none" w:sz="0" w:space="0" w:color="auto"/>
                <w:bottom w:val="none" w:sz="0" w:space="0" w:color="auto"/>
                <w:right w:val="none" w:sz="0" w:space="0" w:color="auto"/>
              </w:divBdr>
            </w:div>
            <w:div w:id="605618802">
              <w:marLeft w:val="0"/>
              <w:marRight w:val="0"/>
              <w:marTop w:val="0"/>
              <w:marBottom w:val="0"/>
              <w:divBdr>
                <w:top w:val="none" w:sz="0" w:space="0" w:color="auto"/>
                <w:left w:val="none" w:sz="0" w:space="0" w:color="auto"/>
                <w:bottom w:val="none" w:sz="0" w:space="0" w:color="auto"/>
                <w:right w:val="none" w:sz="0" w:space="0" w:color="auto"/>
              </w:divBdr>
            </w:div>
            <w:div w:id="1457946201">
              <w:marLeft w:val="0"/>
              <w:marRight w:val="0"/>
              <w:marTop w:val="0"/>
              <w:marBottom w:val="0"/>
              <w:divBdr>
                <w:top w:val="none" w:sz="0" w:space="0" w:color="auto"/>
                <w:left w:val="none" w:sz="0" w:space="0" w:color="auto"/>
                <w:bottom w:val="none" w:sz="0" w:space="0" w:color="auto"/>
                <w:right w:val="none" w:sz="0" w:space="0" w:color="auto"/>
              </w:divBdr>
            </w:div>
            <w:div w:id="971250161">
              <w:marLeft w:val="0"/>
              <w:marRight w:val="0"/>
              <w:marTop w:val="0"/>
              <w:marBottom w:val="0"/>
              <w:divBdr>
                <w:top w:val="none" w:sz="0" w:space="0" w:color="auto"/>
                <w:left w:val="none" w:sz="0" w:space="0" w:color="auto"/>
                <w:bottom w:val="none" w:sz="0" w:space="0" w:color="auto"/>
                <w:right w:val="none" w:sz="0" w:space="0" w:color="auto"/>
              </w:divBdr>
            </w:div>
            <w:div w:id="981037042">
              <w:marLeft w:val="0"/>
              <w:marRight w:val="0"/>
              <w:marTop w:val="0"/>
              <w:marBottom w:val="0"/>
              <w:divBdr>
                <w:top w:val="none" w:sz="0" w:space="0" w:color="auto"/>
                <w:left w:val="none" w:sz="0" w:space="0" w:color="auto"/>
                <w:bottom w:val="none" w:sz="0" w:space="0" w:color="auto"/>
                <w:right w:val="none" w:sz="0" w:space="0" w:color="auto"/>
              </w:divBdr>
            </w:div>
            <w:div w:id="1131023752">
              <w:marLeft w:val="0"/>
              <w:marRight w:val="0"/>
              <w:marTop w:val="0"/>
              <w:marBottom w:val="0"/>
              <w:divBdr>
                <w:top w:val="none" w:sz="0" w:space="0" w:color="auto"/>
                <w:left w:val="none" w:sz="0" w:space="0" w:color="auto"/>
                <w:bottom w:val="none" w:sz="0" w:space="0" w:color="auto"/>
                <w:right w:val="none" w:sz="0" w:space="0" w:color="auto"/>
              </w:divBdr>
            </w:div>
            <w:div w:id="834764750">
              <w:marLeft w:val="0"/>
              <w:marRight w:val="0"/>
              <w:marTop w:val="0"/>
              <w:marBottom w:val="0"/>
              <w:divBdr>
                <w:top w:val="none" w:sz="0" w:space="0" w:color="auto"/>
                <w:left w:val="none" w:sz="0" w:space="0" w:color="auto"/>
                <w:bottom w:val="none" w:sz="0" w:space="0" w:color="auto"/>
                <w:right w:val="none" w:sz="0" w:space="0" w:color="auto"/>
              </w:divBdr>
            </w:div>
            <w:div w:id="817958931">
              <w:marLeft w:val="0"/>
              <w:marRight w:val="0"/>
              <w:marTop w:val="0"/>
              <w:marBottom w:val="0"/>
              <w:divBdr>
                <w:top w:val="none" w:sz="0" w:space="0" w:color="auto"/>
                <w:left w:val="none" w:sz="0" w:space="0" w:color="auto"/>
                <w:bottom w:val="none" w:sz="0" w:space="0" w:color="auto"/>
                <w:right w:val="none" w:sz="0" w:space="0" w:color="auto"/>
              </w:divBdr>
            </w:div>
            <w:div w:id="789317898">
              <w:marLeft w:val="0"/>
              <w:marRight w:val="0"/>
              <w:marTop w:val="0"/>
              <w:marBottom w:val="0"/>
              <w:divBdr>
                <w:top w:val="none" w:sz="0" w:space="0" w:color="auto"/>
                <w:left w:val="none" w:sz="0" w:space="0" w:color="auto"/>
                <w:bottom w:val="none" w:sz="0" w:space="0" w:color="auto"/>
                <w:right w:val="none" w:sz="0" w:space="0" w:color="auto"/>
              </w:divBdr>
            </w:div>
            <w:div w:id="1352142006">
              <w:marLeft w:val="0"/>
              <w:marRight w:val="0"/>
              <w:marTop w:val="0"/>
              <w:marBottom w:val="0"/>
              <w:divBdr>
                <w:top w:val="none" w:sz="0" w:space="0" w:color="auto"/>
                <w:left w:val="none" w:sz="0" w:space="0" w:color="auto"/>
                <w:bottom w:val="none" w:sz="0" w:space="0" w:color="auto"/>
                <w:right w:val="none" w:sz="0" w:space="0" w:color="auto"/>
              </w:divBdr>
            </w:div>
            <w:div w:id="909191767">
              <w:marLeft w:val="0"/>
              <w:marRight w:val="0"/>
              <w:marTop w:val="0"/>
              <w:marBottom w:val="0"/>
              <w:divBdr>
                <w:top w:val="none" w:sz="0" w:space="0" w:color="auto"/>
                <w:left w:val="none" w:sz="0" w:space="0" w:color="auto"/>
                <w:bottom w:val="none" w:sz="0" w:space="0" w:color="auto"/>
                <w:right w:val="none" w:sz="0" w:space="0" w:color="auto"/>
              </w:divBdr>
            </w:div>
            <w:div w:id="1541278376">
              <w:marLeft w:val="0"/>
              <w:marRight w:val="0"/>
              <w:marTop w:val="0"/>
              <w:marBottom w:val="0"/>
              <w:divBdr>
                <w:top w:val="none" w:sz="0" w:space="0" w:color="auto"/>
                <w:left w:val="none" w:sz="0" w:space="0" w:color="auto"/>
                <w:bottom w:val="none" w:sz="0" w:space="0" w:color="auto"/>
                <w:right w:val="none" w:sz="0" w:space="0" w:color="auto"/>
              </w:divBdr>
            </w:div>
            <w:div w:id="1734082774">
              <w:marLeft w:val="0"/>
              <w:marRight w:val="0"/>
              <w:marTop w:val="0"/>
              <w:marBottom w:val="0"/>
              <w:divBdr>
                <w:top w:val="none" w:sz="0" w:space="0" w:color="auto"/>
                <w:left w:val="none" w:sz="0" w:space="0" w:color="auto"/>
                <w:bottom w:val="none" w:sz="0" w:space="0" w:color="auto"/>
                <w:right w:val="none" w:sz="0" w:space="0" w:color="auto"/>
              </w:divBdr>
            </w:div>
            <w:div w:id="452745887">
              <w:marLeft w:val="0"/>
              <w:marRight w:val="0"/>
              <w:marTop w:val="0"/>
              <w:marBottom w:val="0"/>
              <w:divBdr>
                <w:top w:val="none" w:sz="0" w:space="0" w:color="auto"/>
                <w:left w:val="none" w:sz="0" w:space="0" w:color="auto"/>
                <w:bottom w:val="none" w:sz="0" w:space="0" w:color="auto"/>
                <w:right w:val="none" w:sz="0" w:space="0" w:color="auto"/>
              </w:divBdr>
            </w:div>
            <w:div w:id="453644432">
              <w:marLeft w:val="0"/>
              <w:marRight w:val="0"/>
              <w:marTop w:val="0"/>
              <w:marBottom w:val="0"/>
              <w:divBdr>
                <w:top w:val="none" w:sz="0" w:space="0" w:color="auto"/>
                <w:left w:val="none" w:sz="0" w:space="0" w:color="auto"/>
                <w:bottom w:val="none" w:sz="0" w:space="0" w:color="auto"/>
                <w:right w:val="none" w:sz="0" w:space="0" w:color="auto"/>
              </w:divBdr>
            </w:div>
            <w:div w:id="2022273782">
              <w:marLeft w:val="0"/>
              <w:marRight w:val="0"/>
              <w:marTop w:val="0"/>
              <w:marBottom w:val="0"/>
              <w:divBdr>
                <w:top w:val="none" w:sz="0" w:space="0" w:color="auto"/>
                <w:left w:val="none" w:sz="0" w:space="0" w:color="auto"/>
                <w:bottom w:val="none" w:sz="0" w:space="0" w:color="auto"/>
                <w:right w:val="none" w:sz="0" w:space="0" w:color="auto"/>
              </w:divBdr>
            </w:div>
            <w:div w:id="2054501614">
              <w:marLeft w:val="0"/>
              <w:marRight w:val="0"/>
              <w:marTop w:val="0"/>
              <w:marBottom w:val="0"/>
              <w:divBdr>
                <w:top w:val="none" w:sz="0" w:space="0" w:color="auto"/>
                <w:left w:val="none" w:sz="0" w:space="0" w:color="auto"/>
                <w:bottom w:val="none" w:sz="0" w:space="0" w:color="auto"/>
                <w:right w:val="none" w:sz="0" w:space="0" w:color="auto"/>
              </w:divBdr>
            </w:div>
            <w:div w:id="687871645">
              <w:marLeft w:val="0"/>
              <w:marRight w:val="0"/>
              <w:marTop w:val="0"/>
              <w:marBottom w:val="0"/>
              <w:divBdr>
                <w:top w:val="none" w:sz="0" w:space="0" w:color="auto"/>
                <w:left w:val="none" w:sz="0" w:space="0" w:color="auto"/>
                <w:bottom w:val="none" w:sz="0" w:space="0" w:color="auto"/>
                <w:right w:val="none" w:sz="0" w:space="0" w:color="auto"/>
              </w:divBdr>
            </w:div>
            <w:div w:id="347292024">
              <w:marLeft w:val="0"/>
              <w:marRight w:val="0"/>
              <w:marTop w:val="0"/>
              <w:marBottom w:val="0"/>
              <w:divBdr>
                <w:top w:val="none" w:sz="0" w:space="0" w:color="auto"/>
                <w:left w:val="none" w:sz="0" w:space="0" w:color="auto"/>
                <w:bottom w:val="none" w:sz="0" w:space="0" w:color="auto"/>
                <w:right w:val="none" w:sz="0" w:space="0" w:color="auto"/>
              </w:divBdr>
            </w:div>
            <w:div w:id="832181567">
              <w:marLeft w:val="0"/>
              <w:marRight w:val="0"/>
              <w:marTop w:val="0"/>
              <w:marBottom w:val="0"/>
              <w:divBdr>
                <w:top w:val="none" w:sz="0" w:space="0" w:color="auto"/>
                <w:left w:val="none" w:sz="0" w:space="0" w:color="auto"/>
                <w:bottom w:val="none" w:sz="0" w:space="0" w:color="auto"/>
                <w:right w:val="none" w:sz="0" w:space="0" w:color="auto"/>
              </w:divBdr>
            </w:div>
            <w:div w:id="543099283">
              <w:marLeft w:val="0"/>
              <w:marRight w:val="0"/>
              <w:marTop w:val="0"/>
              <w:marBottom w:val="0"/>
              <w:divBdr>
                <w:top w:val="none" w:sz="0" w:space="0" w:color="auto"/>
                <w:left w:val="none" w:sz="0" w:space="0" w:color="auto"/>
                <w:bottom w:val="none" w:sz="0" w:space="0" w:color="auto"/>
                <w:right w:val="none" w:sz="0" w:space="0" w:color="auto"/>
              </w:divBdr>
            </w:div>
            <w:div w:id="1464932543">
              <w:marLeft w:val="0"/>
              <w:marRight w:val="0"/>
              <w:marTop w:val="0"/>
              <w:marBottom w:val="0"/>
              <w:divBdr>
                <w:top w:val="none" w:sz="0" w:space="0" w:color="auto"/>
                <w:left w:val="none" w:sz="0" w:space="0" w:color="auto"/>
                <w:bottom w:val="none" w:sz="0" w:space="0" w:color="auto"/>
                <w:right w:val="none" w:sz="0" w:space="0" w:color="auto"/>
              </w:divBdr>
            </w:div>
            <w:div w:id="1825275413">
              <w:marLeft w:val="0"/>
              <w:marRight w:val="0"/>
              <w:marTop w:val="0"/>
              <w:marBottom w:val="0"/>
              <w:divBdr>
                <w:top w:val="none" w:sz="0" w:space="0" w:color="auto"/>
                <w:left w:val="none" w:sz="0" w:space="0" w:color="auto"/>
                <w:bottom w:val="none" w:sz="0" w:space="0" w:color="auto"/>
                <w:right w:val="none" w:sz="0" w:space="0" w:color="auto"/>
              </w:divBdr>
            </w:div>
            <w:div w:id="600341136">
              <w:marLeft w:val="0"/>
              <w:marRight w:val="0"/>
              <w:marTop w:val="0"/>
              <w:marBottom w:val="0"/>
              <w:divBdr>
                <w:top w:val="none" w:sz="0" w:space="0" w:color="auto"/>
                <w:left w:val="none" w:sz="0" w:space="0" w:color="auto"/>
                <w:bottom w:val="none" w:sz="0" w:space="0" w:color="auto"/>
                <w:right w:val="none" w:sz="0" w:space="0" w:color="auto"/>
              </w:divBdr>
            </w:div>
            <w:div w:id="212666311">
              <w:marLeft w:val="0"/>
              <w:marRight w:val="0"/>
              <w:marTop w:val="0"/>
              <w:marBottom w:val="0"/>
              <w:divBdr>
                <w:top w:val="none" w:sz="0" w:space="0" w:color="auto"/>
                <w:left w:val="none" w:sz="0" w:space="0" w:color="auto"/>
                <w:bottom w:val="none" w:sz="0" w:space="0" w:color="auto"/>
                <w:right w:val="none" w:sz="0" w:space="0" w:color="auto"/>
              </w:divBdr>
            </w:div>
            <w:div w:id="1466701872">
              <w:marLeft w:val="0"/>
              <w:marRight w:val="0"/>
              <w:marTop w:val="0"/>
              <w:marBottom w:val="0"/>
              <w:divBdr>
                <w:top w:val="none" w:sz="0" w:space="0" w:color="auto"/>
                <w:left w:val="none" w:sz="0" w:space="0" w:color="auto"/>
                <w:bottom w:val="none" w:sz="0" w:space="0" w:color="auto"/>
                <w:right w:val="none" w:sz="0" w:space="0" w:color="auto"/>
              </w:divBdr>
            </w:div>
            <w:div w:id="163009419">
              <w:marLeft w:val="0"/>
              <w:marRight w:val="0"/>
              <w:marTop w:val="0"/>
              <w:marBottom w:val="0"/>
              <w:divBdr>
                <w:top w:val="none" w:sz="0" w:space="0" w:color="auto"/>
                <w:left w:val="none" w:sz="0" w:space="0" w:color="auto"/>
                <w:bottom w:val="none" w:sz="0" w:space="0" w:color="auto"/>
                <w:right w:val="none" w:sz="0" w:space="0" w:color="auto"/>
              </w:divBdr>
            </w:div>
            <w:div w:id="243537965">
              <w:marLeft w:val="0"/>
              <w:marRight w:val="0"/>
              <w:marTop w:val="0"/>
              <w:marBottom w:val="0"/>
              <w:divBdr>
                <w:top w:val="none" w:sz="0" w:space="0" w:color="auto"/>
                <w:left w:val="none" w:sz="0" w:space="0" w:color="auto"/>
                <w:bottom w:val="none" w:sz="0" w:space="0" w:color="auto"/>
                <w:right w:val="none" w:sz="0" w:space="0" w:color="auto"/>
              </w:divBdr>
            </w:div>
            <w:div w:id="2105807262">
              <w:marLeft w:val="0"/>
              <w:marRight w:val="0"/>
              <w:marTop w:val="0"/>
              <w:marBottom w:val="0"/>
              <w:divBdr>
                <w:top w:val="none" w:sz="0" w:space="0" w:color="auto"/>
                <w:left w:val="none" w:sz="0" w:space="0" w:color="auto"/>
                <w:bottom w:val="none" w:sz="0" w:space="0" w:color="auto"/>
                <w:right w:val="none" w:sz="0" w:space="0" w:color="auto"/>
              </w:divBdr>
            </w:div>
            <w:div w:id="1437603988">
              <w:marLeft w:val="0"/>
              <w:marRight w:val="0"/>
              <w:marTop w:val="0"/>
              <w:marBottom w:val="0"/>
              <w:divBdr>
                <w:top w:val="none" w:sz="0" w:space="0" w:color="auto"/>
                <w:left w:val="none" w:sz="0" w:space="0" w:color="auto"/>
                <w:bottom w:val="none" w:sz="0" w:space="0" w:color="auto"/>
                <w:right w:val="none" w:sz="0" w:space="0" w:color="auto"/>
              </w:divBdr>
            </w:div>
            <w:div w:id="2132046623">
              <w:marLeft w:val="0"/>
              <w:marRight w:val="0"/>
              <w:marTop w:val="0"/>
              <w:marBottom w:val="0"/>
              <w:divBdr>
                <w:top w:val="none" w:sz="0" w:space="0" w:color="auto"/>
                <w:left w:val="none" w:sz="0" w:space="0" w:color="auto"/>
                <w:bottom w:val="none" w:sz="0" w:space="0" w:color="auto"/>
                <w:right w:val="none" w:sz="0" w:space="0" w:color="auto"/>
              </w:divBdr>
            </w:div>
            <w:div w:id="129203542">
              <w:marLeft w:val="0"/>
              <w:marRight w:val="0"/>
              <w:marTop w:val="0"/>
              <w:marBottom w:val="0"/>
              <w:divBdr>
                <w:top w:val="none" w:sz="0" w:space="0" w:color="auto"/>
                <w:left w:val="none" w:sz="0" w:space="0" w:color="auto"/>
                <w:bottom w:val="none" w:sz="0" w:space="0" w:color="auto"/>
                <w:right w:val="none" w:sz="0" w:space="0" w:color="auto"/>
              </w:divBdr>
            </w:div>
            <w:div w:id="1763837504">
              <w:marLeft w:val="0"/>
              <w:marRight w:val="0"/>
              <w:marTop w:val="0"/>
              <w:marBottom w:val="0"/>
              <w:divBdr>
                <w:top w:val="none" w:sz="0" w:space="0" w:color="auto"/>
                <w:left w:val="none" w:sz="0" w:space="0" w:color="auto"/>
                <w:bottom w:val="none" w:sz="0" w:space="0" w:color="auto"/>
                <w:right w:val="none" w:sz="0" w:space="0" w:color="auto"/>
              </w:divBdr>
            </w:div>
            <w:div w:id="1121344947">
              <w:marLeft w:val="0"/>
              <w:marRight w:val="0"/>
              <w:marTop w:val="0"/>
              <w:marBottom w:val="0"/>
              <w:divBdr>
                <w:top w:val="none" w:sz="0" w:space="0" w:color="auto"/>
                <w:left w:val="none" w:sz="0" w:space="0" w:color="auto"/>
                <w:bottom w:val="none" w:sz="0" w:space="0" w:color="auto"/>
                <w:right w:val="none" w:sz="0" w:space="0" w:color="auto"/>
              </w:divBdr>
            </w:div>
            <w:div w:id="1213738086">
              <w:marLeft w:val="0"/>
              <w:marRight w:val="0"/>
              <w:marTop w:val="0"/>
              <w:marBottom w:val="0"/>
              <w:divBdr>
                <w:top w:val="none" w:sz="0" w:space="0" w:color="auto"/>
                <w:left w:val="none" w:sz="0" w:space="0" w:color="auto"/>
                <w:bottom w:val="none" w:sz="0" w:space="0" w:color="auto"/>
                <w:right w:val="none" w:sz="0" w:space="0" w:color="auto"/>
              </w:divBdr>
            </w:div>
            <w:div w:id="1616867174">
              <w:marLeft w:val="0"/>
              <w:marRight w:val="0"/>
              <w:marTop w:val="0"/>
              <w:marBottom w:val="0"/>
              <w:divBdr>
                <w:top w:val="none" w:sz="0" w:space="0" w:color="auto"/>
                <w:left w:val="none" w:sz="0" w:space="0" w:color="auto"/>
                <w:bottom w:val="none" w:sz="0" w:space="0" w:color="auto"/>
                <w:right w:val="none" w:sz="0" w:space="0" w:color="auto"/>
              </w:divBdr>
            </w:div>
            <w:div w:id="1154880837">
              <w:marLeft w:val="0"/>
              <w:marRight w:val="0"/>
              <w:marTop w:val="0"/>
              <w:marBottom w:val="0"/>
              <w:divBdr>
                <w:top w:val="none" w:sz="0" w:space="0" w:color="auto"/>
                <w:left w:val="none" w:sz="0" w:space="0" w:color="auto"/>
                <w:bottom w:val="none" w:sz="0" w:space="0" w:color="auto"/>
                <w:right w:val="none" w:sz="0" w:space="0" w:color="auto"/>
              </w:divBdr>
            </w:div>
            <w:div w:id="162013422">
              <w:marLeft w:val="0"/>
              <w:marRight w:val="0"/>
              <w:marTop w:val="0"/>
              <w:marBottom w:val="0"/>
              <w:divBdr>
                <w:top w:val="none" w:sz="0" w:space="0" w:color="auto"/>
                <w:left w:val="none" w:sz="0" w:space="0" w:color="auto"/>
                <w:bottom w:val="none" w:sz="0" w:space="0" w:color="auto"/>
                <w:right w:val="none" w:sz="0" w:space="0" w:color="auto"/>
              </w:divBdr>
            </w:div>
            <w:div w:id="1835299479">
              <w:marLeft w:val="0"/>
              <w:marRight w:val="0"/>
              <w:marTop w:val="0"/>
              <w:marBottom w:val="0"/>
              <w:divBdr>
                <w:top w:val="none" w:sz="0" w:space="0" w:color="auto"/>
                <w:left w:val="none" w:sz="0" w:space="0" w:color="auto"/>
                <w:bottom w:val="none" w:sz="0" w:space="0" w:color="auto"/>
                <w:right w:val="none" w:sz="0" w:space="0" w:color="auto"/>
              </w:divBdr>
            </w:div>
            <w:div w:id="749500398">
              <w:marLeft w:val="0"/>
              <w:marRight w:val="0"/>
              <w:marTop w:val="0"/>
              <w:marBottom w:val="0"/>
              <w:divBdr>
                <w:top w:val="none" w:sz="0" w:space="0" w:color="auto"/>
                <w:left w:val="none" w:sz="0" w:space="0" w:color="auto"/>
                <w:bottom w:val="none" w:sz="0" w:space="0" w:color="auto"/>
                <w:right w:val="none" w:sz="0" w:space="0" w:color="auto"/>
              </w:divBdr>
            </w:div>
            <w:div w:id="331488274">
              <w:marLeft w:val="0"/>
              <w:marRight w:val="0"/>
              <w:marTop w:val="0"/>
              <w:marBottom w:val="0"/>
              <w:divBdr>
                <w:top w:val="none" w:sz="0" w:space="0" w:color="auto"/>
                <w:left w:val="none" w:sz="0" w:space="0" w:color="auto"/>
                <w:bottom w:val="none" w:sz="0" w:space="0" w:color="auto"/>
                <w:right w:val="none" w:sz="0" w:space="0" w:color="auto"/>
              </w:divBdr>
            </w:div>
            <w:div w:id="1988510121">
              <w:marLeft w:val="0"/>
              <w:marRight w:val="0"/>
              <w:marTop w:val="0"/>
              <w:marBottom w:val="0"/>
              <w:divBdr>
                <w:top w:val="none" w:sz="0" w:space="0" w:color="auto"/>
                <w:left w:val="none" w:sz="0" w:space="0" w:color="auto"/>
                <w:bottom w:val="none" w:sz="0" w:space="0" w:color="auto"/>
                <w:right w:val="none" w:sz="0" w:space="0" w:color="auto"/>
              </w:divBdr>
            </w:div>
            <w:div w:id="390083009">
              <w:marLeft w:val="0"/>
              <w:marRight w:val="0"/>
              <w:marTop w:val="0"/>
              <w:marBottom w:val="0"/>
              <w:divBdr>
                <w:top w:val="none" w:sz="0" w:space="0" w:color="auto"/>
                <w:left w:val="none" w:sz="0" w:space="0" w:color="auto"/>
                <w:bottom w:val="none" w:sz="0" w:space="0" w:color="auto"/>
                <w:right w:val="none" w:sz="0" w:space="0" w:color="auto"/>
              </w:divBdr>
            </w:div>
            <w:div w:id="1260723046">
              <w:marLeft w:val="0"/>
              <w:marRight w:val="0"/>
              <w:marTop w:val="0"/>
              <w:marBottom w:val="0"/>
              <w:divBdr>
                <w:top w:val="none" w:sz="0" w:space="0" w:color="auto"/>
                <w:left w:val="none" w:sz="0" w:space="0" w:color="auto"/>
                <w:bottom w:val="none" w:sz="0" w:space="0" w:color="auto"/>
                <w:right w:val="none" w:sz="0" w:space="0" w:color="auto"/>
              </w:divBdr>
            </w:div>
            <w:div w:id="864292800">
              <w:marLeft w:val="0"/>
              <w:marRight w:val="0"/>
              <w:marTop w:val="0"/>
              <w:marBottom w:val="0"/>
              <w:divBdr>
                <w:top w:val="none" w:sz="0" w:space="0" w:color="auto"/>
                <w:left w:val="none" w:sz="0" w:space="0" w:color="auto"/>
                <w:bottom w:val="none" w:sz="0" w:space="0" w:color="auto"/>
                <w:right w:val="none" w:sz="0" w:space="0" w:color="auto"/>
              </w:divBdr>
            </w:div>
            <w:div w:id="1364136165">
              <w:marLeft w:val="0"/>
              <w:marRight w:val="0"/>
              <w:marTop w:val="0"/>
              <w:marBottom w:val="0"/>
              <w:divBdr>
                <w:top w:val="none" w:sz="0" w:space="0" w:color="auto"/>
                <w:left w:val="none" w:sz="0" w:space="0" w:color="auto"/>
                <w:bottom w:val="none" w:sz="0" w:space="0" w:color="auto"/>
                <w:right w:val="none" w:sz="0" w:space="0" w:color="auto"/>
              </w:divBdr>
            </w:div>
            <w:div w:id="715853194">
              <w:marLeft w:val="0"/>
              <w:marRight w:val="0"/>
              <w:marTop w:val="0"/>
              <w:marBottom w:val="0"/>
              <w:divBdr>
                <w:top w:val="none" w:sz="0" w:space="0" w:color="auto"/>
                <w:left w:val="none" w:sz="0" w:space="0" w:color="auto"/>
                <w:bottom w:val="none" w:sz="0" w:space="0" w:color="auto"/>
                <w:right w:val="none" w:sz="0" w:space="0" w:color="auto"/>
              </w:divBdr>
            </w:div>
            <w:div w:id="2106490002">
              <w:marLeft w:val="0"/>
              <w:marRight w:val="0"/>
              <w:marTop w:val="0"/>
              <w:marBottom w:val="0"/>
              <w:divBdr>
                <w:top w:val="none" w:sz="0" w:space="0" w:color="auto"/>
                <w:left w:val="none" w:sz="0" w:space="0" w:color="auto"/>
                <w:bottom w:val="none" w:sz="0" w:space="0" w:color="auto"/>
                <w:right w:val="none" w:sz="0" w:space="0" w:color="auto"/>
              </w:divBdr>
            </w:div>
            <w:div w:id="274561638">
              <w:marLeft w:val="0"/>
              <w:marRight w:val="0"/>
              <w:marTop w:val="0"/>
              <w:marBottom w:val="0"/>
              <w:divBdr>
                <w:top w:val="none" w:sz="0" w:space="0" w:color="auto"/>
                <w:left w:val="none" w:sz="0" w:space="0" w:color="auto"/>
                <w:bottom w:val="none" w:sz="0" w:space="0" w:color="auto"/>
                <w:right w:val="none" w:sz="0" w:space="0" w:color="auto"/>
              </w:divBdr>
            </w:div>
            <w:div w:id="1252008753">
              <w:marLeft w:val="0"/>
              <w:marRight w:val="0"/>
              <w:marTop w:val="0"/>
              <w:marBottom w:val="0"/>
              <w:divBdr>
                <w:top w:val="none" w:sz="0" w:space="0" w:color="auto"/>
                <w:left w:val="none" w:sz="0" w:space="0" w:color="auto"/>
                <w:bottom w:val="none" w:sz="0" w:space="0" w:color="auto"/>
                <w:right w:val="none" w:sz="0" w:space="0" w:color="auto"/>
              </w:divBdr>
            </w:div>
            <w:div w:id="769547231">
              <w:marLeft w:val="0"/>
              <w:marRight w:val="0"/>
              <w:marTop w:val="0"/>
              <w:marBottom w:val="0"/>
              <w:divBdr>
                <w:top w:val="none" w:sz="0" w:space="0" w:color="auto"/>
                <w:left w:val="none" w:sz="0" w:space="0" w:color="auto"/>
                <w:bottom w:val="none" w:sz="0" w:space="0" w:color="auto"/>
                <w:right w:val="none" w:sz="0" w:space="0" w:color="auto"/>
              </w:divBdr>
            </w:div>
            <w:div w:id="567155321">
              <w:marLeft w:val="0"/>
              <w:marRight w:val="0"/>
              <w:marTop w:val="0"/>
              <w:marBottom w:val="0"/>
              <w:divBdr>
                <w:top w:val="none" w:sz="0" w:space="0" w:color="auto"/>
                <w:left w:val="none" w:sz="0" w:space="0" w:color="auto"/>
                <w:bottom w:val="none" w:sz="0" w:space="0" w:color="auto"/>
                <w:right w:val="none" w:sz="0" w:space="0" w:color="auto"/>
              </w:divBdr>
            </w:div>
            <w:div w:id="910967238">
              <w:marLeft w:val="0"/>
              <w:marRight w:val="0"/>
              <w:marTop w:val="0"/>
              <w:marBottom w:val="0"/>
              <w:divBdr>
                <w:top w:val="none" w:sz="0" w:space="0" w:color="auto"/>
                <w:left w:val="none" w:sz="0" w:space="0" w:color="auto"/>
                <w:bottom w:val="none" w:sz="0" w:space="0" w:color="auto"/>
                <w:right w:val="none" w:sz="0" w:space="0" w:color="auto"/>
              </w:divBdr>
            </w:div>
            <w:div w:id="1909536197">
              <w:marLeft w:val="0"/>
              <w:marRight w:val="0"/>
              <w:marTop w:val="0"/>
              <w:marBottom w:val="0"/>
              <w:divBdr>
                <w:top w:val="none" w:sz="0" w:space="0" w:color="auto"/>
                <w:left w:val="none" w:sz="0" w:space="0" w:color="auto"/>
                <w:bottom w:val="none" w:sz="0" w:space="0" w:color="auto"/>
                <w:right w:val="none" w:sz="0" w:space="0" w:color="auto"/>
              </w:divBdr>
            </w:div>
            <w:div w:id="1845123762">
              <w:marLeft w:val="0"/>
              <w:marRight w:val="0"/>
              <w:marTop w:val="0"/>
              <w:marBottom w:val="0"/>
              <w:divBdr>
                <w:top w:val="none" w:sz="0" w:space="0" w:color="auto"/>
                <w:left w:val="none" w:sz="0" w:space="0" w:color="auto"/>
                <w:bottom w:val="none" w:sz="0" w:space="0" w:color="auto"/>
                <w:right w:val="none" w:sz="0" w:space="0" w:color="auto"/>
              </w:divBdr>
            </w:div>
            <w:div w:id="1985353465">
              <w:marLeft w:val="0"/>
              <w:marRight w:val="0"/>
              <w:marTop w:val="0"/>
              <w:marBottom w:val="0"/>
              <w:divBdr>
                <w:top w:val="none" w:sz="0" w:space="0" w:color="auto"/>
                <w:left w:val="none" w:sz="0" w:space="0" w:color="auto"/>
                <w:bottom w:val="none" w:sz="0" w:space="0" w:color="auto"/>
                <w:right w:val="none" w:sz="0" w:space="0" w:color="auto"/>
              </w:divBdr>
            </w:div>
            <w:div w:id="174352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1364">
      <w:bodyDiv w:val="1"/>
      <w:marLeft w:val="0"/>
      <w:marRight w:val="0"/>
      <w:marTop w:val="0"/>
      <w:marBottom w:val="0"/>
      <w:divBdr>
        <w:top w:val="none" w:sz="0" w:space="0" w:color="auto"/>
        <w:left w:val="none" w:sz="0" w:space="0" w:color="auto"/>
        <w:bottom w:val="none" w:sz="0" w:space="0" w:color="auto"/>
        <w:right w:val="none" w:sz="0" w:space="0" w:color="auto"/>
      </w:divBdr>
      <w:divsChild>
        <w:div w:id="1876767441">
          <w:marLeft w:val="0"/>
          <w:marRight w:val="0"/>
          <w:marTop w:val="0"/>
          <w:marBottom w:val="0"/>
          <w:divBdr>
            <w:top w:val="none" w:sz="0" w:space="0" w:color="auto"/>
            <w:left w:val="none" w:sz="0" w:space="0" w:color="auto"/>
            <w:bottom w:val="none" w:sz="0" w:space="0" w:color="auto"/>
            <w:right w:val="none" w:sz="0" w:space="0" w:color="auto"/>
          </w:divBdr>
          <w:divsChild>
            <w:div w:id="1282616349">
              <w:marLeft w:val="0"/>
              <w:marRight w:val="0"/>
              <w:marTop w:val="0"/>
              <w:marBottom w:val="0"/>
              <w:divBdr>
                <w:top w:val="none" w:sz="0" w:space="0" w:color="auto"/>
                <w:left w:val="none" w:sz="0" w:space="0" w:color="auto"/>
                <w:bottom w:val="none" w:sz="0" w:space="0" w:color="auto"/>
                <w:right w:val="none" w:sz="0" w:space="0" w:color="auto"/>
              </w:divBdr>
            </w:div>
            <w:div w:id="1544172196">
              <w:marLeft w:val="0"/>
              <w:marRight w:val="0"/>
              <w:marTop w:val="0"/>
              <w:marBottom w:val="0"/>
              <w:divBdr>
                <w:top w:val="none" w:sz="0" w:space="0" w:color="auto"/>
                <w:left w:val="none" w:sz="0" w:space="0" w:color="auto"/>
                <w:bottom w:val="none" w:sz="0" w:space="0" w:color="auto"/>
                <w:right w:val="none" w:sz="0" w:space="0" w:color="auto"/>
              </w:divBdr>
            </w:div>
            <w:div w:id="1497067807">
              <w:marLeft w:val="0"/>
              <w:marRight w:val="0"/>
              <w:marTop w:val="0"/>
              <w:marBottom w:val="0"/>
              <w:divBdr>
                <w:top w:val="none" w:sz="0" w:space="0" w:color="auto"/>
                <w:left w:val="none" w:sz="0" w:space="0" w:color="auto"/>
                <w:bottom w:val="none" w:sz="0" w:space="0" w:color="auto"/>
                <w:right w:val="none" w:sz="0" w:space="0" w:color="auto"/>
              </w:divBdr>
            </w:div>
            <w:div w:id="1416971664">
              <w:marLeft w:val="0"/>
              <w:marRight w:val="0"/>
              <w:marTop w:val="0"/>
              <w:marBottom w:val="0"/>
              <w:divBdr>
                <w:top w:val="none" w:sz="0" w:space="0" w:color="auto"/>
                <w:left w:val="none" w:sz="0" w:space="0" w:color="auto"/>
                <w:bottom w:val="none" w:sz="0" w:space="0" w:color="auto"/>
                <w:right w:val="none" w:sz="0" w:space="0" w:color="auto"/>
              </w:divBdr>
            </w:div>
            <w:div w:id="1348560387">
              <w:marLeft w:val="0"/>
              <w:marRight w:val="0"/>
              <w:marTop w:val="0"/>
              <w:marBottom w:val="0"/>
              <w:divBdr>
                <w:top w:val="none" w:sz="0" w:space="0" w:color="auto"/>
                <w:left w:val="none" w:sz="0" w:space="0" w:color="auto"/>
                <w:bottom w:val="none" w:sz="0" w:space="0" w:color="auto"/>
                <w:right w:val="none" w:sz="0" w:space="0" w:color="auto"/>
              </w:divBdr>
            </w:div>
            <w:div w:id="420610440">
              <w:marLeft w:val="0"/>
              <w:marRight w:val="0"/>
              <w:marTop w:val="0"/>
              <w:marBottom w:val="0"/>
              <w:divBdr>
                <w:top w:val="none" w:sz="0" w:space="0" w:color="auto"/>
                <w:left w:val="none" w:sz="0" w:space="0" w:color="auto"/>
                <w:bottom w:val="none" w:sz="0" w:space="0" w:color="auto"/>
                <w:right w:val="none" w:sz="0" w:space="0" w:color="auto"/>
              </w:divBdr>
            </w:div>
            <w:div w:id="13258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04328">
      <w:bodyDiv w:val="1"/>
      <w:marLeft w:val="0"/>
      <w:marRight w:val="0"/>
      <w:marTop w:val="0"/>
      <w:marBottom w:val="0"/>
      <w:divBdr>
        <w:top w:val="none" w:sz="0" w:space="0" w:color="auto"/>
        <w:left w:val="none" w:sz="0" w:space="0" w:color="auto"/>
        <w:bottom w:val="none" w:sz="0" w:space="0" w:color="auto"/>
        <w:right w:val="none" w:sz="0" w:space="0" w:color="auto"/>
      </w:divBdr>
      <w:divsChild>
        <w:div w:id="1892419722">
          <w:marLeft w:val="0"/>
          <w:marRight w:val="0"/>
          <w:marTop w:val="0"/>
          <w:marBottom w:val="0"/>
          <w:divBdr>
            <w:top w:val="none" w:sz="0" w:space="0" w:color="auto"/>
            <w:left w:val="none" w:sz="0" w:space="0" w:color="auto"/>
            <w:bottom w:val="none" w:sz="0" w:space="0" w:color="auto"/>
            <w:right w:val="none" w:sz="0" w:space="0" w:color="auto"/>
          </w:divBdr>
          <w:divsChild>
            <w:div w:id="314065601">
              <w:marLeft w:val="0"/>
              <w:marRight w:val="0"/>
              <w:marTop w:val="0"/>
              <w:marBottom w:val="0"/>
              <w:divBdr>
                <w:top w:val="none" w:sz="0" w:space="0" w:color="auto"/>
                <w:left w:val="none" w:sz="0" w:space="0" w:color="auto"/>
                <w:bottom w:val="none" w:sz="0" w:space="0" w:color="auto"/>
                <w:right w:val="none" w:sz="0" w:space="0" w:color="auto"/>
              </w:divBdr>
            </w:div>
            <w:div w:id="290328617">
              <w:marLeft w:val="0"/>
              <w:marRight w:val="0"/>
              <w:marTop w:val="0"/>
              <w:marBottom w:val="0"/>
              <w:divBdr>
                <w:top w:val="none" w:sz="0" w:space="0" w:color="auto"/>
                <w:left w:val="none" w:sz="0" w:space="0" w:color="auto"/>
                <w:bottom w:val="none" w:sz="0" w:space="0" w:color="auto"/>
                <w:right w:val="none" w:sz="0" w:space="0" w:color="auto"/>
              </w:divBdr>
            </w:div>
            <w:div w:id="2000302097">
              <w:marLeft w:val="0"/>
              <w:marRight w:val="0"/>
              <w:marTop w:val="0"/>
              <w:marBottom w:val="0"/>
              <w:divBdr>
                <w:top w:val="none" w:sz="0" w:space="0" w:color="auto"/>
                <w:left w:val="none" w:sz="0" w:space="0" w:color="auto"/>
                <w:bottom w:val="none" w:sz="0" w:space="0" w:color="auto"/>
                <w:right w:val="none" w:sz="0" w:space="0" w:color="auto"/>
              </w:divBdr>
            </w:div>
            <w:div w:id="546722965">
              <w:marLeft w:val="0"/>
              <w:marRight w:val="0"/>
              <w:marTop w:val="0"/>
              <w:marBottom w:val="0"/>
              <w:divBdr>
                <w:top w:val="none" w:sz="0" w:space="0" w:color="auto"/>
                <w:left w:val="none" w:sz="0" w:space="0" w:color="auto"/>
                <w:bottom w:val="none" w:sz="0" w:space="0" w:color="auto"/>
                <w:right w:val="none" w:sz="0" w:space="0" w:color="auto"/>
              </w:divBdr>
            </w:div>
            <w:div w:id="1759667532">
              <w:marLeft w:val="0"/>
              <w:marRight w:val="0"/>
              <w:marTop w:val="0"/>
              <w:marBottom w:val="0"/>
              <w:divBdr>
                <w:top w:val="none" w:sz="0" w:space="0" w:color="auto"/>
                <w:left w:val="none" w:sz="0" w:space="0" w:color="auto"/>
                <w:bottom w:val="none" w:sz="0" w:space="0" w:color="auto"/>
                <w:right w:val="none" w:sz="0" w:space="0" w:color="auto"/>
              </w:divBdr>
            </w:div>
            <w:div w:id="1095856361">
              <w:marLeft w:val="0"/>
              <w:marRight w:val="0"/>
              <w:marTop w:val="0"/>
              <w:marBottom w:val="0"/>
              <w:divBdr>
                <w:top w:val="none" w:sz="0" w:space="0" w:color="auto"/>
                <w:left w:val="none" w:sz="0" w:space="0" w:color="auto"/>
                <w:bottom w:val="none" w:sz="0" w:space="0" w:color="auto"/>
                <w:right w:val="none" w:sz="0" w:space="0" w:color="auto"/>
              </w:divBdr>
            </w:div>
            <w:div w:id="1318920584">
              <w:marLeft w:val="0"/>
              <w:marRight w:val="0"/>
              <w:marTop w:val="0"/>
              <w:marBottom w:val="0"/>
              <w:divBdr>
                <w:top w:val="none" w:sz="0" w:space="0" w:color="auto"/>
                <w:left w:val="none" w:sz="0" w:space="0" w:color="auto"/>
                <w:bottom w:val="none" w:sz="0" w:space="0" w:color="auto"/>
                <w:right w:val="none" w:sz="0" w:space="0" w:color="auto"/>
              </w:divBdr>
            </w:div>
            <w:div w:id="1956792775">
              <w:marLeft w:val="0"/>
              <w:marRight w:val="0"/>
              <w:marTop w:val="0"/>
              <w:marBottom w:val="0"/>
              <w:divBdr>
                <w:top w:val="none" w:sz="0" w:space="0" w:color="auto"/>
                <w:left w:val="none" w:sz="0" w:space="0" w:color="auto"/>
                <w:bottom w:val="none" w:sz="0" w:space="0" w:color="auto"/>
                <w:right w:val="none" w:sz="0" w:space="0" w:color="auto"/>
              </w:divBdr>
            </w:div>
            <w:div w:id="117335150">
              <w:marLeft w:val="0"/>
              <w:marRight w:val="0"/>
              <w:marTop w:val="0"/>
              <w:marBottom w:val="0"/>
              <w:divBdr>
                <w:top w:val="none" w:sz="0" w:space="0" w:color="auto"/>
                <w:left w:val="none" w:sz="0" w:space="0" w:color="auto"/>
                <w:bottom w:val="none" w:sz="0" w:space="0" w:color="auto"/>
                <w:right w:val="none" w:sz="0" w:space="0" w:color="auto"/>
              </w:divBdr>
            </w:div>
            <w:div w:id="2118328277">
              <w:marLeft w:val="0"/>
              <w:marRight w:val="0"/>
              <w:marTop w:val="0"/>
              <w:marBottom w:val="0"/>
              <w:divBdr>
                <w:top w:val="none" w:sz="0" w:space="0" w:color="auto"/>
                <w:left w:val="none" w:sz="0" w:space="0" w:color="auto"/>
                <w:bottom w:val="none" w:sz="0" w:space="0" w:color="auto"/>
                <w:right w:val="none" w:sz="0" w:space="0" w:color="auto"/>
              </w:divBdr>
            </w:div>
            <w:div w:id="780534020">
              <w:marLeft w:val="0"/>
              <w:marRight w:val="0"/>
              <w:marTop w:val="0"/>
              <w:marBottom w:val="0"/>
              <w:divBdr>
                <w:top w:val="none" w:sz="0" w:space="0" w:color="auto"/>
                <w:left w:val="none" w:sz="0" w:space="0" w:color="auto"/>
                <w:bottom w:val="none" w:sz="0" w:space="0" w:color="auto"/>
                <w:right w:val="none" w:sz="0" w:space="0" w:color="auto"/>
              </w:divBdr>
            </w:div>
            <w:div w:id="2145732344">
              <w:marLeft w:val="0"/>
              <w:marRight w:val="0"/>
              <w:marTop w:val="0"/>
              <w:marBottom w:val="0"/>
              <w:divBdr>
                <w:top w:val="none" w:sz="0" w:space="0" w:color="auto"/>
                <w:left w:val="none" w:sz="0" w:space="0" w:color="auto"/>
                <w:bottom w:val="none" w:sz="0" w:space="0" w:color="auto"/>
                <w:right w:val="none" w:sz="0" w:space="0" w:color="auto"/>
              </w:divBdr>
            </w:div>
            <w:div w:id="949748533">
              <w:marLeft w:val="0"/>
              <w:marRight w:val="0"/>
              <w:marTop w:val="0"/>
              <w:marBottom w:val="0"/>
              <w:divBdr>
                <w:top w:val="none" w:sz="0" w:space="0" w:color="auto"/>
                <w:left w:val="none" w:sz="0" w:space="0" w:color="auto"/>
                <w:bottom w:val="none" w:sz="0" w:space="0" w:color="auto"/>
                <w:right w:val="none" w:sz="0" w:space="0" w:color="auto"/>
              </w:divBdr>
            </w:div>
            <w:div w:id="308557432">
              <w:marLeft w:val="0"/>
              <w:marRight w:val="0"/>
              <w:marTop w:val="0"/>
              <w:marBottom w:val="0"/>
              <w:divBdr>
                <w:top w:val="none" w:sz="0" w:space="0" w:color="auto"/>
                <w:left w:val="none" w:sz="0" w:space="0" w:color="auto"/>
                <w:bottom w:val="none" w:sz="0" w:space="0" w:color="auto"/>
                <w:right w:val="none" w:sz="0" w:space="0" w:color="auto"/>
              </w:divBdr>
            </w:div>
            <w:div w:id="705446545">
              <w:marLeft w:val="0"/>
              <w:marRight w:val="0"/>
              <w:marTop w:val="0"/>
              <w:marBottom w:val="0"/>
              <w:divBdr>
                <w:top w:val="none" w:sz="0" w:space="0" w:color="auto"/>
                <w:left w:val="none" w:sz="0" w:space="0" w:color="auto"/>
                <w:bottom w:val="none" w:sz="0" w:space="0" w:color="auto"/>
                <w:right w:val="none" w:sz="0" w:space="0" w:color="auto"/>
              </w:divBdr>
            </w:div>
            <w:div w:id="1325550122">
              <w:marLeft w:val="0"/>
              <w:marRight w:val="0"/>
              <w:marTop w:val="0"/>
              <w:marBottom w:val="0"/>
              <w:divBdr>
                <w:top w:val="none" w:sz="0" w:space="0" w:color="auto"/>
                <w:left w:val="none" w:sz="0" w:space="0" w:color="auto"/>
                <w:bottom w:val="none" w:sz="0" w:space="0" w:color="auto"/>
                <w:right w:val="none" w:sz="0" w:space="0" w:color="auto"/>
              </w:divBdr>
            </w:div>
            <w:div w:id="1012994281">
              <w:marLeft w:val="0"/>
              <w:marRight w:val="0"/>
              <w:marTop w:val="0"/>
              <w:marBottom w:val="0"/>
              <w:divBdr>
                <w:top w:val="none" w:sz="0" w:space="0" w:color="auto"/>
                <w:left w:val="none" w:sz="0" w:space="0" w:color="auto"/>
                <w:bottom w:val="none" w:sz="0" w:space="0" w:color="auto"/>
                <w:right w:val="none" w:sz="0" w:space="0" w:color="auto"/>
              </w:divBdr>
            </w:div>
            <w:div w:id="1251039087">
              <w:marLeft w:val="0"/>
              <w:marRight w:val="0"/>
              <w:marTop w:val="0"/>
              <w:marBottom w:val="0"/>
              <w:divBdr>
                <w:top w:val="none" w:sz="0" w:space="0" w:color="auto"/>
                <w:left w:val="none" w:sz="0" w:space="0" w:color="auto"/>
                <w:bottom w:val="none" w:sz="0" w:space="0" w:color="auto"/>
                <w:right w:val="none" w:sz="0" w:space="0" w:color="auto"/>
              </w:divBdr>
            </w:div>
            <w:div w:id="1915049348">
              <w:marLeft w:val="0"/>
              <w:marRight w:val="0"/>
              <w:marTop w:val="0"/>
              <w:marBottom w:val="0"/>
              <w:divBdr>
                <w:top w:val="none" w:sz="0" w:space="0" w:color="auto"/>
                <w:left w:val="none" w:sz="0" w:space="0" w:color="auto"/>
                <w:bottom w:val="none" w:sz="0" w:space="0" w:color="auto"/>
                <w:right w:val="none" w:sz="0" w:space="0" w:color="auto"/>
              </w:divBdr>
            </w:div>
            <w:div w:id="1135297457">
              <w:marLeft w:val="0"/>
              <w:marRight w:val="0"/>
              <w:marTop w:val="0"/>
              <w:marBottom w:val="0"/>
              <w:divBdr>
                <w:top w:val="none" w:sz="0" w:space="0" w:color="auto"/>
                <w:left w:val="none" w:sz="0" w:space="0" w:color="auto"/>
                <w:bottom w:val="none" w:sz="0" w:space="0" w:color="auto"/>
                <w:right w:val="none" w:sz="0" w:space="0" w:color="auto"/>
              </w:divBdr>
            </w:div>
            <w:div w:id="77948278">
              <w:marLeft w:val="0"/>
              <w:marRight w:val="0"/>
              <w:marTop w:val="0"/>
              <w:marBottom w:val="0"/>
              <w:divBdr>
                <w:top w:val="none" w:sz="0" w:space="0" w:color="auto"/>
                <w:left w:val="none" w:sz="0" w:space="0" w:color="auto"/>
                <w:bottom w:val="none" w:sz="0" w:space="0" w:color="auto"/>
                <w:right w:val="none" w:sz="0" w:space="0" w:color="auto"/>
              </w:divBdr>
            </w:div>
            <w:div w:id="1981573766">
              <w:marLeft w:val="0"/>
              <w:marRight w:val="0"/>
              <w:marTop w:val="0"/>
              <w:marBottom w:val="0"/>
              <w:divBdr>
                <w:top w:val="none" w:sz="0" w:space="0" w:color="auto"/>
                <w:left w:val="none" w:sz="0" w:space="0" w:color="auto"/>
                <w:bottom w:val="none" w:sz="0" w:space="0" w:color="auto"/>
                <w:right w:val="none" w:sz="0" w:space="0" w:color="auto"/>
              </w:divBdr>
            </w:div>
            <w:div w:id="1133669693">
              <w:marLeft w:val="0"/>
              <w:marRight w:val="0"/>
              <w:marTop w:val="0"/>
              <w:marBottom w:val="0"/>
              <w:divBdr>
                <w:top w:val="none" w:sz="0" w:space="0" w:color="auto"/>
                <w:left w:val="none" w:sz="0" w:space="0" w:color="auto"/>
                <w:bottom w:val="none" w:sz="0" w:space="0" w:color="auto"/>
                <w:right w:val="none" w:sz="0" w:space="0" w:color="auto"/>
              </w:divBdr>
            </w:div>
            <w:div w:id="1683123658">
              <w:marLeft w:val="0"/>
              <w:marRight w:val="0"/>
              <w:marTop w:val="0"/>
              <w:marBottom w:val="0"/>
              <w:divBdr>
                <w:top w:val="none" w:sz="0" w:space="0" w:color="auto"/>
                <w:left w:val="none" w:sz="0" w:space="0" w:color="auto"/>
                <w:bottom w:val="none" w:sz="0" w:space="0" w:color="auto"/>
                <w:right w:val="none" w:sz="0" w:space="0" w:color="auto"/>
              </w:divBdr>
            </w:div>
            <w:div w:id="1969972543">
              <w:marLeft w:val="0"/>
              <w:marRight w:val="0"/>
              <w:marTop w:val="0"/>
              <w:marBottom w:val="0"/>
              <w:divBdr>
                <w:top w:val="none" w:sz="0" w:space="0" w:color="auto"/>
                <w:left w:val="none" w:sz="0" w:space="0" w:color="auto"/>
                <w:bottom w:val="none" w:sz="0" w:space="0" w:color="auto"/>
                <w:right w:val="none" w:sz="0" w:space="0" w:color="auto"/>
              </w:divBdr>
            </w:div>
            <w:div w:id="1290672209">
              <w:marLeft w:val="0"/>
              <w:marRight w:val="0"/>
              <w:marTop w:val="0"/>
              <w:marBottom w:val="0"/>
              <w:divBdr>
                <w:top w:val="none" w:sz="0" w:space="0" w:color="auto"/>
                <w:left w:val="none" w:sz="0" w:space="0" w:color="auto"/>
                <w:bottom w:val="none" w:sz="0" w:space="0" w:color="auto"/>
                <w:right w:val="none" w:sz="0" w:space="0" w:color="auto"/>
              </w:divBdr>
            </w:div>
            <w:div w:id="1937638251">
              <w:marLeft w:val="0"/>
              <w:marRight w:val="0"/>
              <w:marTop w:val="0"/>
              <w:marBottom w:val="0"/>
              <w:divBdr>
                <w:top w:val="none" w:sz="0" w:space="0" w:color="auto"/>
                <w:left w:val="none" w:sz="0" w:space="0" w:color="auto"/>
                <w:bottom w:val="none" w:sz="0" w:space="0" w:color="auto"/>
                <w:right w:val="none" w:sz="0" w:space="0" w:color="auto"/>
              </w:divBdr>
            </w:div>
            <w:div w:id="449393893">
              <w:marLeft w:val="0"/>
              <w:marRight w:val="0"/>
              <w:marTop w:val="0"/>
              <w:marBottom w:val="0"/>
              <w:divBdr>
                <w:top w:val="none" w:sz="0" w:space="0" w:color="auto"/>
                <w:left w:val="none" w:sz="0" w:space="0" w:color="auto"/>
                <w:bottom w:val="none" w:sz="0" w:space="0" w:color="auto"/>
                <w:right w:val="none" w:sz="0" w:space="0" w:color="auto"/>
              </w:divBdr>
            </w:div>
            <w:div w:id="1011176866">
              <w:marLeft w:val="0"/>
              <w:marRight w:val="0"/>
              <w:marTop w:val="0"/>
              <w:marBottom w:val="0"/>
              <w:divBdr>
                <w:top w:val="none" w:sz="0" w:space="0" w:color="auto"/>
                <w:left w:val="none" w:sz="0" w:space="0" w:color="auto"/>
                <w:bottom w:val="none" w:sz="0" w:space="0" w:color="auto"/>
                <w:right w:val="none" w:sz="0" w:space="0" w:color="auto"/>
              </w:divBdr>
            </w:div>
            <w:div w:id="1005866212">
              <w:marLeft w:val="0"/>
              <w:marRight w:val="0"/>
              <w:marTop w:val="0"/>
              <w:marBottom w:val="0"/>
              <w:divBdr>
                <w:top w:val="none" w:sz="0" w:space="0" w:color="auto"/>
                <w:left w:val="none" w:sz="0" w:space="0" w:color="auto"/>
                <w:bottom w:val="none" w:sz="0" w:space="0" w:color="auto"/>
                <w:right w:val="none" w:sz="0" w:space="0" w:color="auto"/>
              </w:divBdr>
            </w:div>
            <w:div w:id="157774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3629">
      <w:bodyDiv w:val="1"/>
      <w:marLeft w:val="0"/>
      <w:marRight w:val="0"/>
      <w:marTop w:val="0"/>
      <w:marBottom w:val="0"/>
      <w:divBdr>
        <w:top w:val="none" w:sz="0" w:space="0" w:color="auto"/>
        <w:left w:val="none" w:sz="0" w:space="0" w:color="auto"/>
        <w:bottom w:val="none" w:sz="0" w:space="0" w:color="auto"/>
        <w:right w:val="none" w:sz="0" w:space="0" w:color="auto"/>
      </w:divBdr>
      <w:divsChild>
        <w:div w:id="158619408">
          <w:marLeft w:val="0"/>
          <w:marRight w:val="0"/>
          <w:marTop w:val="0"/>
          <w:marBottom w:val="0"/>
          <w:divBdr>
            <w:top w:val="none" w:sz="0" w:space="0" w:color="auto"/>
            <w:left w:val="none" w:sz="0" w:space="0" w:color="auto"/>
            <w:bottom w:val="none" w:sz="0" w:space="0" w:color="auto"/>
            <w:right w:val="none" w:sz="0" w:space="0" w:color="auto"/>
          </w:divBdr>
          <w:divsChild>
            <w:div w:id="1769037548">
              <w:marLeft w:val="0"/>
              <w:marRight w:val="0"/>
              <w:marTop w:val="0"/>
              <w:marBottom w:val="0"/>
              <w:divBdr>
                <w:top w:val="none" w:sz="0" w:space="0" w:color="auto"/>
                <w:left w:val="none" w:sz="0" w:space="0" w:color="auto"/>
                <w:bottom w:val="none" w:sz="0" w:space="0" w:color="auto"/>
                <w:right w:val="none" w:sz="0" w:space="0" w:color="auto"/>
              </w:divBdr>
            </w:div>
            <w:div w:id="637102418">
              <w:marLeft w:val="0"/>
              <w:marRight w:val="0"/>
              <w:marTop w:val="0"/>
              <w:marBottom w:val="0"/>
              <w:divBdr>
                <w:top w:val="none" w:sz="0" w:space="0" w:color="auto"/>
                <w:left w:val="none" w:sz="0" w:space="0" w:color="auto"/>
                <w:bottom w:val="none" w:sz="0" w:space="0" w:color="auto"/>
                <w:right w:val="none" w:sz="0" w:space="0" w:color="auto"/>
              </w:divBdr>
            </w:div>
            <w:div w:id="55708380">
              <w:marLeft w:val="0"/>
              <w:marRight w:val="0"/>
              <w:marTop w:val="0"/>
              <w:marBottom w:val="0"/>
              <w:divBdr>
                <w:top w:val="none" w:sz="0" w:space="0" w:color="auto"/>
                <w:left w:val="none" w:sz="0" w:space="0" w:color="auto"/>
                <w:bottom w:val="none" w:sz="0" w:space="0" w:color="auto"/>
                <w:right w:val="none" w:sz="0" w:space="0" w:color="auto"/>
              </w:divBdr>
            </w:div>
            <w:div w:id="887643340">
              <w:marLeft w:val="0"/>
              <w:marRight w:val="0"/>
              <w:marTop w:val="0"/>
              <w:marBottom w:val="0"/>
              <w:divBdr>
                <w:top w:val="none" w:sz="0" w:space="0" w:color="auto"/>
                <w:left w:val="none" w:sz="0" w:space="0" w:color="auto"/>
                <w:bottom w:val="none" w:sz="0" w:space="0" w:color="auto"/>
                <w:right w:val="none" w:sz="0" w:space="0" w:color="auto"/>
              </w:divBdr>
            </w:div>
            <w:div w:id="437524669">
              <w:marLeft w:val="0"/>
              <w:marRight w:val="0"/>
              <w:marTop w:val="0"/>
              <w:marBottom w:val="0"/>
              <w:divBdr>
                <w:top w:val="none" w:sz="0" w:space="0" w:color="auto"/>
                <w:left w:val="none" w:sz="0" w:space="0" w:color="auto"/>
                <w:bottom w:val="none" w:sz="0" w:space="0" w:color="auto"/>
                <w:right w:val="none" w:sz="0" w:space="0" w:color="auto"/>
              </w:divBdr>
            </w:div>
            <w:div w:id="235284002">
              <w:marLeft w:val="0"/>
              <w:marRight w:val="0"/>
              <w:marTop w:val="0"/>
              <w:marBottom w:val="0"/>
              <w:divBdr>
                <w:top w:val="none" w:sz="0" w:space="0" w:color="auto"/>
                <w:left w:val="none" w:sz="0" w:space="0" w:color="auto"/>
                <w:bottom w:val="none" w:sz="0" w:space="0" w:color="auto"/>
                <w:right w:val="none" w:sz="0" w:space="0" w:color="auto"/>
              </w:divBdr>
            </w:div>
            <w:div w:id="2092460763">
              <w:marLeft w:val="0"/>
              <w:marRight w:val="0"/>
              <w:marTop w:val="0"/>
              <w:marBottom w:val="0"/>
              <w:divBdr>
                <w:top w:val="none" w:sz="0" w:space="0" w:color="auto"/>
                <w:left w:val="none" w:sz="0" w:space="0" w:color="auto"/>
                <w:bottom w:val="none" w:sz="0" w:space="0" w:color="auto"/>
                <w:right w:val="none" w:sz="0" w:space="0" w:color="auto"/>
              </w:divBdr>
            </w:div>
            <w:div w:id="1938293353">
              <w:marLeft w:val="0"/>
              <w:marRight w:val="0"/>
              <w:marTop w:val="0"/>
              <w:marBottom w:val="0"/>
              <w:divBdr>
                <w:top w:val="none" w:sz="0" w:space="0" w:color="auto"/>
                <w:left w:val="none" w:sz="0" w:space="0" w:color="auto"/>
                <w:bottom w:val="none" w:sz="0" w:space="0" w:color="auto"/>
                <w:right w:val="none" w:sz="0" w:space="0" w:color="auto"/>
              </w:divBdr>
            </w:div>
            <w:div w:id="1809592667">
              <w:marLeft w:val="0"/>
              <w:marRight w:val="0"/>
              <w:marTop w:val="0"/>
              <w:marBottom w:val="0"/>
              <w:divBdr>
                <w:top w:val="none" w:sz="0" w:space="0" w:color="auto"/>
                <w:left w:val="none" w:sz="0" w:space="0" w:color="auto"/>
                <w:bottom w:val="none" w:sz="0" w:space="0" w:color="auto"/>
                <w:right w:val="none" w:sz="0" w:space="0" w:color="auto"/>
              </w:divBdr>
            </w:div>
            <w:div w:id="73402914">
              <w:marLeft w:val="0"/>
              <w:marRight w:val="0"/>
              <w:marTop w:val="0"/>
              <w:marBottom w:val="0"/>
              <w:divBdr>
                <w:top w:val="none" w:sz="0" w:space="0" w:color="auto"/>
                <w:left w:val="none" w:sz="0" w:space="0" w:color="auto"/>
                <w:bottom w:val="none" w:sz="0" w:space="0" w:color="auto"/>
                <w:right w:val="none" w:sz="0" w:space="0" w:color="auto"/>
              </w:divBdr>
            </w:div>
            <w:div w:id="1040083289">
              <w:marLeft w:val="0"/>
              <w:marRight w:val="0"/>
              <w:marTop w:val="0"/>
              <w:marBottom w:val="0"/>
              <w:divBdr>
                <w:top w:val="none" w:sz="0" w:space="0" w:color="auto"/>
                <w:left w:val="none" w:sz="0" w:space="0" w:color="auto"/>
                <w:bottom w:val="none" w:sz="0" w:space="0" w:color="auto"/>
                <w:right w:val="none" w:sz="0" w:space="0" w:color="auto"/>
              </w:divBdr>
            </w:div>
            <w:div w:id="733894729">
              <w:marLeft w:val="0"/>
              <w:marRight w:val="0"/>
              <w:marTop w:val="0"/>
              <w:marBottom w:val="0"/>
              <w:divBdr>
                <w:top w:val="none" w:sz="0" w:space="0" w:color="auto"/>
                <w:left w:val="none" w:sz="0" w:space="0" w:color="auto"/>
                <w:bottom w:val="none" w:sz="0" w:space="0" w:color="auto"/>
                <w:right w:val="none" w:sz="0" w:space="0" w:color="auto"/>
              </w:divBdr>
            </w:div>
            <w:div w:id="25371443">
              <w:marLeft w:val="0"/>
              <w:marRight w:val="0"/>
              <w:marTop w:val="0"/>
              <w:marBottom w:val="0"/>
              <w:divBdr>
                <w:top w:val="none" w:sz="0" w:space="0" w:color="auto"/>
                <w:left w:val="none" w:sz="0" w:space="0" w:color="auto"/>
                <w:bottom w:val="none" w:sz="0" w:space="0" w:color="auto"/>
                <w:right w:val="none" w:sz="0" w:space="0" w:color="auto"/>
              </w:divBdr>
            </w:div>
            <w:div w:id="1527525028">
              <w:marLeft w:val="0"/>
              <w:marRight w:val="0"/>
              <w:marTop w:val="0"/>
              <w:marBottom w:val="0"/>
              <w:divBdr>
                <w:top w:val="none" w:sz="0" w:space="0" w:color="auto"/>
                <w:left w:val="none" w:sz="0" w:space="0" w:color="auto"/>
                <w:bottom w:val="none" w:sz="0" w:space="0" w:color="auto"/>
                <w:right w:val="none" w:sz="0" w:space="0" w:color="auto"/>
              </w:divBdr>
            </w:div>
            <w:div w:id="1812332782">
              <w:marLeft w:val="0"/>
              <w:marRight w:val="0"/>
              <w:marTop w:val="0"/>
              <w:marBottom w:val="0"/>
              <w:divBdr>
                <w:top w:val="none" w:sz="0" w:space="0" w:color="auto"/>
                <w:left w:val="none" w:sz="0" w:space="0" w:color="auto"/>
                <w:bottom w:val="none" w:sz="0" w:space="0" w:color="auto"/>
                <w:right w:val="none" w:sz="0" w:space="0" w:color="auto"/>
              </w:divBdr>
            </w:div>
            <w:div w:id="1090782446">
              <w:marLeft w:val="0"/>
              <w:marRight w:val="0"/>
              <w:marTop w:val="0"/>
              <w:marBottom w:val="0"/>
              <w:divBdr>
                <w:top w:val="none" w:sz="0" w:space="0" w:color="auto"/>
                <w:left w:val="none" w:sz="0" w:space="0" w:color="auto"/>
                <w:bottom w:val="none" w:sz="0" w:space="0" w:color="auto"/>
                <w:right w:val="none" w:sz="0" w:space="0" w:color="auto"/>
              </w:divBdr>
            </w:div>
            <w:div w:id="4306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5786">
      <w:bodyDiv w:val="1"/>
      <w:marLeft w:val="0"/>
      <w:marRight w:val="0"/>
      <w:marTop w:val="0"/>
      <w:marBottom w:val="0"/>
      <w:divBdr>
        <w:top w:val="none" w:sz="0" w:space="0" w:color="auto"/>
        <w:left w:val="none" w:sz="0" w:space="0" w:color="auto"/>
        <w:bottom w:val="none" w:sz="0" w:space="0" w:color="auto"/>
        <w:right w:val="none" w:sz="0" w:space="0" w:color="auto"/>
      </w:divBdr>
      <w:divsChild>
        <w:div w:id="955713750">
          <w:marLeft w:val="0"/>
          <w:marRight w:val="0"/>
          <w:marTop w:val="0"/>
          <w:marBottom w:val="0"/>
          <w:divBdr>
            <w:top w:val="none" w:sz="0" w:space="0" w:color="auto"/>
            <w:left w:val="none" w:sz="0" w:space="0" w:color="auto"/>
            <w:bottom w:val="none" w:sz="0" w:space="0" w:color="auto"/>
            <w:right w:val="none" w:sz="0" w:space="0" w:color="auto"/>
          </w:divBdr>
          <w:divsChild>
            <w:div w:id="419372416">
              <w:marLeft w:val="0"/>
              <w:marRight w:val="0"/>
              <w:marTop w:val="0"/>
              <w:marBottom w:val="0"/>
              <w:divBdr>
                <w:top w:val="none" w:sz="0" w:space="0" w:color="auto"/>
                <w:left w:val="none" w:sz="0" w:space="0" w:color="auto"/>
                <w:bottom w:val="none" w:sz="0" w:space="0" w:color="auto"/>
                <w:right w:val="none" w:sz="0" w:space="0" w:color="auto"/>
              </w:divBdr>
            </w:div>
            <w:div w:id="912811784">
              <w:marLeft w:val="0"/>
              <w:marRight w:val="0"/>
              <w:marTop w:val="0"/>
              <w:marBottom w:val="0"/>
              <w:divBdr>
                <w:top w:val="none" w:sz="0" w:space="0" w:color="auto"/>
                <w:left w:val="none" w:sz="0" w:space="0" w:color="auto"/>
                <w:bottom w:val="none" w:sz="0" w:space="0" w:color="auto"/>
                <w:right w:val="none" w:sz="0" w:space="0" w:color="auto"/>
              </w:divBdr>
            </w:div>
            <w:div w:id="920409118">
              <w:marLeft w:val="0"/>
              <w:marRight w:val="0"/>
              <w:marTop w:val="0"/>
              <w:marBottom w:val="0"/>
              <w:divBdr>
                <w:top w:val="none" w:sz="0" w:space="0" w:color="auto"/>
                <w:left w:val="none" w:sz="0" w:space="0" w:color="auto"/>
                <w:bottom w:val="none" w:sz="0" w:space="0" w:color="auto"/>
                <w:right w:val="none" w:sz="0" w:space="0" w:color="auto"/>
              </w:divBdr>
            </w:div>
            <w:div w:id="6737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5529">
      <w:bodyDiv w:val="1"/>
      <w:marLeft w:val="0"/>
      <w:marRight w:val="0"/>
      <w:marTop w:val="0"/>
      <w:marBottom w:val="0"/>
      <w:divBdr>
        <w:top w:val="none" w:sz="0" w:space="0" w:color="auto"/>
        <w:left w:val="none" w:sz="0" w:space="0" w:color="auto"/>
        <w:bottom w:val="none" w:sz="0" w:space="0" w:color="auto"/>
        <w:right w:val="none" w:sz="0" w:space="0" w:color="auto"/>
      </w:divBdr>
      <w:divsChild>
        <w:div w:id="1857112997">
          <w:marLeft w:val="0"/>
          <w:marRight w:val="0"/>
          <w:marTop w:val="0"/>
          <w:marBottom w:val="0"/>
          <w:divBdr>
            <w:top w:val="none" w:sz="0" w:space="0" w:color="auto"/>
            <w:left w:val="none" w:sz="0" w:space="0" w:color="auto"/>
            <w:bottom w:val="none" w:sz="0" w:space="0" w:color="auto"/>
            <w:right w:val="none" w:sz="0" w:space="0" w:color="auto"/>
          </w:divBdr>
          <w:divsChild>
            <w:div w:id="1462456610">
              <w:marLeft w:val="0"/>
              <w:marRight w:val="0"/>
              <w:marTop w:val="0"/>
              <w:marBottom w:val="0"/>
              <w:divBdr>
                <w:top w:val="none" w:sz="0" w:space="0" w:color="auto"/>
                <w:left w:val="none" w:sz="0" w:space="0" w:color="auto"/>
                <w:bottom w:val="none" w:sz="0" w:space="0" w:color="auto"/>
                <w:right w:val="none" w:sz="0" w:space="0" w:color="auto"/>
              </w:divBdr>
            </w:div>
            <w:div w:id="903298248">
              <w:marLeft w:val="0"/>
              <w:marRight w:val="0"/>
              <w:marTop w:val="0"/>
              <w:marBottom w:val="0"/>
              <w:divBdr>
                <w:top w:val="none" w:sz="0" w:space="0" w:color="auto"/>
                <w:left w:val="none" w:sz="0" w:space="0" w:color="auto"/>
                <w:bottom w:val="none" w:sz="0" w:space="0" w:color="auto"/>
                <w:right w:val="none" w:sz="0" w:space="0" w:color="auto"/>
              </w:divBdr>
            </w:div>
            <w:div w:id="1459453338">
              <w:marLeft w:val="0"/>
              <w:marRight w:val="0"/>
              <w:marTop w:val="0"/>
              <w:marBottom w:val="0"/>
              <w:divBdr>
                <w:top w:val="none" w:sz="0" w:space="0" w:color="auto"/>
                <w:left w:val="none" w:sz="0" w:space="0" w:color="auto"/>
                <w:bottom w:val="none" w:sz="0" w:space="0" w:color="auto"/>
                <w:right w:val="none" w:sz="0" w:space="0" w:color="auto"/>
              </w:divBdr>
            </w:div>
            <w:div w:id="657463936">
              <w:marLeft w:val="0"/>
              <w:marRight w:val="0"/>
              <w:marTop w:val="0"/>
              <w:marBottom w:val="0"/>
              <w:divBdr>
                <w:top w:val="none" w:sz="0" w:space="0" w:color="auto"/>
                <w:left w:val="none" w:sz="0" w:space="0" w:color="auto"/>
                <w:bottom w:val="none" w:sz="0" w:space="0" w:color="auto"/>
                <w:right w:val="none" w:sz="0" w:space="0" w:color="auto"/>
              </w:divBdr>
            </w:div>
            <w:div w:id="607931428">
              <w:marLeft w:val="0"/>
              <w:marRight w:val="0"/>
              <w:marTop w:val="0"/>
              <w:marBottom w:val="0"/>
              <w:divBdr>
                <w:top w:val="none" w:sz="0" w:space="0" w:color="auto"/>
                <w:left w:val="none" w:sz="0" w:space="0" w:color="auto"/>
                <w:bottom w:val="none" w:sz="0" w:space="0" w:color="auto"/>
                <w:right w:val="none" w:sz="0" w:space="0" w:color="auto"/>
              </w:divBdr>
            </w:div>
            <w:div w:id="823277131">
              <w:marLeft w:val="0"/>
              <w:marRight w:val="0"/>
              <w:marTop w:val="0"/>
              <w:marBottom w:val="0"/>
              <w:divBdr>
                <w:top w:val="none" w:sz="0" w:space="0" w:color="auto"/>
                <w:left w:val="none" w:sz="0" w:space="0" w:color="auto"/>
                <w:bottom w:val="none" w:sz="0" w:space="0" w:color="auto"/>
                <w:right w:val="none" w:sz="0" w:space="0" w:color="auto"/>
              </w:divBdr>
            </w:div>
            <w:div w:id="1939948716">
              <w:marLeft w:val="0"/>
              <w:marRight w:val="0"/>
              <w:marTop w:val="0"/>
              <w:marBottom w:val="0"/>
              <w:divBdr>
                <w:top w:val="none" w:sz="0" w:space="0" w:color="auto"/>
                <w:left w:val="none" w:sz="0" w:space="0" w:color="auto"/>
                <w:bottom w:val="none" w:sz="0" w:space="0" w:color="auto"/>
                <w:right w:val="none" w:sz="0" w:space="0" w:color="auto"/>
              </w:divBdr>
            </w:div>
            <w:div w:id="275909051">
              <w:marLeft w:val="0"/>
              <w:marRight w:val="0"/>
              <w:marTop w:val="0"/>
              <w:marBottom w:val="0"/>
              <w:divBdr>
                <w:top w:val="none" w:sz="0" w:space="0" w:color="auto"/>
                <w:left w:val="none" w:sz="0" w:space="0" w:color="auto"/>
                <w:bottom w:val="none" w:sz="0" w:space="0" w:color="auto"/>
                <w:right w:val="none" w:sz="0" w:space="0" w:color="auto"/>
              </w:divBdr>
            </w:div>
            <w:div w:id="1175530686">
              <w:marLeft w:val="0"/>
              <w:marRight w:val="0"/>
              <w:marTop w:val="0"/>
              <w:marBottom w:val="0"/>
              <w:divBdr>
                <w:top w:val="none" w:sz="0" w:space="0" w:color="auto"/>
                <w:left w:val="none" w:sz="0" w:space="0" w:color="auto"/>
                <w:bottom w:val="none" w:sz="0" w:space="0" w:color="auto"/>
                <w:right w:val="none" w:sz="0" w:space="0" w:color="auto"/>
              </w:divBdr>
            </w:div>
            <w:div w:id="2039117849">
              <w:marLeft w:val="0"/>
              <w:marRight w:val="0"/>
              <w:marTop w:val="0"/>
              <w:marBottom w:val="0"/>
              <w:divBdr>
                <w:top w:val="none" w:sz="0" w:space="0" w:color="auto"/>
                <w:left w:val="none" w:sz="0" w:space="0" w:color="auto"/>
                <w:bottom w:val="none" w:sz="0" w:space="0" w:color="auto"/>
                <w:right w:val="none" w:sz="0" w:space="0" w:color="auto"/>
              </w:divBdr>
            </w:div>
            <w:div w:id="265580952">
              <w:marLeft w:val="0"/>
              <w:marRight w:val="0"/>
              <w:marTop w:val="0"/>
              <w:marBottom w:val="0"/>
              <w:divBdr>
                <w:top w:val="none" w:sz="0" w:space="0" w:color="auto"/>
                <w:left w:val="none" w:sz="0" w:space="0" w:color="auto"/>
                <w:bottom w:val="none" w:sz="0" w:space="0" w:color="auto"/>
                <w:right w:val="none" w:sz="0" w:space="0" w:color="auto"/>
              </w:divBdr>
            </w:div>
            <w:div w:id="2010475170">
              <w:marLeft w:val="0"/>
              <w:marRight w:val="0"/>
              <w:marTop w:val="0"/>
              <w:marBottom w:val="0"/>
              <w:divBdr>
                <w:top w:val="none" w:sz="0" w:space="0" w:color="auto"/>
                <w:left w:val="none" w:sz="0" w:space="0" w:color="auto"/>
                <w:bottom w:val="none" w:sz="0" w:space="0" w:color="auto"/>
                <w:right w:val="none" w:sz="0" w:space="0" w:color="auto"/>
              </w:divBdr>
            </w:div>
            <w:div w:id="1999721002">
              <w:marLeft w:val="0"/>
              <w:marRight w:val="0"/>
              <w:marTop w:val="0"/>
              <w:marBottom w:val="0"/>
              <w:divBdr>
                <w:top w:val="none" w:sz="0" w:space="0" w:color="auto"/>
                <w:left w:val="none" w:sz="0" w:space="0" w:color="auto"/>
                <w:bottom w:val="none" w:sz="0" w:space="0" w:color="auto"/>
                <w:right w:val="none" w:sz="0" w:space="0" w:color="auto"/>
              </w:divBdr>
            </w:div>
            <w:div w:id="1141385284">
              <w:marLeft w:val="0"/>
              <w:marRight w:val="0"/>
              <w:marTop w:val="0"/>
              <w:marBottom w:val="0"/>
              <w:divBdr>
                <w:top w:val="none" w:sz="0" w:space="0" w:color="auto"/>
                <w:left w:val="none" w:sz="0" w:space="0" w:color="auto"/>
                <w:bottom w:val="none" w:sz="0" w:space="0" w:color="auto"/>
                <w:right w:val="none" w:sz="0" w:space="0" w:color="auto"/>
              </w:divBdr>
            </w:div>
            <w:div w:id="979765995">
              <w:marLeft w:val="0"/>
              <w:marRight w:val="0"/>
              <w:marTop w:val="0"/>
              <w:marBottom w:val="0"/>
              <w:divBdr>
                <w:top w:val="none" w:sz="0" w:space="0" w:color="auto"/>
                <w:left w:val="none" w:sz="0" w:space="0" w:color="auto"/>
                <w:bottom w:val="none" w:sz="0" w:space="0" w:color="auto"/>
                <w:right w:val="none" w:sz="0" w:space="0" w:color="auto"/>
              </w:divBdr>
            </w:div>
            <w:div w:id="18644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7352">
      <w:bodyDiv w:val="1"/>
      <w:marLeft w:val="0"/>
      <w:marRight w:val="0"/>
      <w:marTop w:val="0"/>
      <w:marBottom w:val="0"/>
      <w:divBdr>
        <w:top w:val="none" w:sz="0" w:space="0" w:color="auto"/>
        <w:left w:val="none" w:sz="0" w:space="0" w:color="auto"/>
        <w:bottom w:val="none" w:sz="0" w:space="0" w:color="auto"/>
        <w:right w:val="none" w:sz="0" w:space="0" w:color="auto"/>
      </w:divBdr>
      <w:divsChild>
        <w:div w:id="1236696857">
          <w:marLeft w:val="0"/>
          <w:marRight w:val="0"/>
          <w:marTop w:val="0"/>
          <w:marBottom w:val="0"/>
          <w:divBdr>
            <w:top w:val="none" w:sz="0" w:space="0" w:color="auto"/>
            <w:left w:val="none" w:sz="0" w:space="0" w:color="auto"/>
            <w:bottom w:val="none" w:sz="0" w:space="0" w:color="auto"/>
            <w:right w:val="none" w:sz="0" w:space="0" w:color="auto"/>
          </w:divBdr>
          <w:divsChild>
            <w:div w:id="1658192149">
              <w:marLeft w:val="0"/>
              <w:marRight w:val="0"/>
              <w:marTop w:val="0"/>
              <w:marBottom w:val="0"/>
              <w:divBdr>
                <w:top w:val="none" w:sz="0" w:space="0" w:color="auto"/>
                <w:left w:val="none" w:sz="0" w:space="0" w:color="auto"/>
                <w:bottom w:val="none" w:sz="0" w:space="0" w:color="auto"/>
                <w:right w:val="none" w:sz="0" w:space="0" w:color="auto"/>
              </w:divBdr>
            </w:div>
            <w:div w:id="437138309">
              <w:marLeft w:val="0"/>
              <w:marRight w:val="0"/>
              <w:marTop w:val="0"/>
              <w:marBottom w:val="0"/>
              <w:divBdr>
                <w:top w:val="none" w:sz="0" w:space="0" w:color="auto"/>
                <w:left w:val="none" w:sz="0" w:space="0" w:color="auto"/>
                <w:bottom w:val="none" w:sz="0" w:space="0" w:color="auto"/>
                <w:right w:val="none" w:sz="0" w:space="0" w:color="auto"/>
              </w:divBdr>
            </w:div>
            <w:div w:id="103694392">
              <w:marLeft w:val="0"/>
              <w:marRight w:val="0"/>
              <w:marTop w:val="0"/>
              <w:marBottom w:val="0"/>
              <w:divBdr>
                <w:top w:val="none" w:sz="0" w:space="0" w:color="auto"/>
                <w:left w:val="none" w:sz="0" w:space="0" w:color="auto"/>
                <w:bottom w:val="none" w:sz="0" w:space="0" w:color="auto"/>
                <w:right w:val="none" w:sz="0" w:space="0" w:color="auto"/>
              </w:divBdr>
            </w:div>
            <w:div w:id="1218473809">
              <w:marLeft w:val="0"/>
              <w:marRight w:val="0"/>
              <w:marTop w:val="0"/>
              <w:marBottom w:val="0"/>
              <w:divBdr>
                <w:top w:val="none" w:sz="0" w:space="0" w:color="auto"/>
                <w:left w:val="none" w:sz="0" w:space="0" w:color="auto"/>
                <w:bottom w:val="none" w:sz="0" w:space="0" w:color="auto"/>
                <w:right w:val="none" w:sz="0" w:space="0" w:color="auto"/>
              </w:divBdr>
            </w:div>
            <w:div w:id="385030899">
              <w:marLeft w:val="0"/>
              <w:marRight w:val="0"/>
              <w:marTop w:val="0"/>
              <w:marBottom w:val="0"/>
              <w:divBdr>
                <w:top w:val="none" w:sz="0" w:space="0" w:color="auto"/>
                <w:left w:val="none" w:sz="0" w:space="0" w:color="auto"/>
                <w:bottom w:val="none" w:sz="0" w:space="0" w:color="auto"/>
                <w:right w:val="none" w:sz="0" w:space="0" w:color="auto"/>
              </w:divBdr>
            </w:div>
            <w:div w:id="17966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1040">
      <w:bodyDiv w:val="1"/>
      <w:marLeft w:val="0"/>
      <w:marRight w:val="0"/>
      <w:marTop w:val="0"/>
      <w:marBottom w:val="0"/>
      <w:divBdr>
        <w:top w:val="none" w:sz="0" w:space="0" w:color="auto"/>
        <w:left w:val="none" w:sz="0" w:space="0" w:color="auto"/>
        <w:bottom w:val="none" w:sz="0" w:space="0" w:color="auto"/>
        <w:right w:val="none" w:sz="0" w:space="0" w:color="auto"/>
      </w:divBdr>
      <w:divsChild>
        <w:div w:id="1932160125">
          <w:marLeft w:val="0"/>
          <w:marRight w:val="0"/>
          <w:marTop w:val="0"/>
          <w:marBottom w:val="0"/>
          <w:divBdr>
            <w:top w:val="none" w:sz="0" w:space="0" w:color="auto"/>
            <w:left w:val="none" w:sz="0" w:space="0" w:color="auto"/>
            <w:bottom w:val="none" w:sz="0" w:space="0" w:color="auto"/>
            <w:right w:val="none" w:sz="0" w:space="0" w:color="auto"/>
          </w:divBdr>
          <w:divsChild>
            <w:div w:id="376778712">
              <w:marLeft w:val="0"/>
              <w:marRight w:val="0"/>
              <w:marTop w:val="0"/>
              <w:marBottom w:val="0"/>
              <w:divBdr>
                <w:top w:val="none" w:sz="0" w:space="0" w:color="auto"/>
                <w:left w:val="none" w:sz="0" w:space="0" w:color="auto"/>
                <w:bottom w:val="none" w:sz="0" w:space="0" w:color="auto"/>
                <w:right w:val="none" w:sz="0" w:space="0" w:color="auto"/>
              </w:divBdr>
            </w:div>
            <w:div w:id="2043355830">
              <w:marLeft w:val="0"/>
              <w:marRight w:val="0"/>
              <w:marTop w:val="0"/>
              <w:marBottom w:val="0"/>
              <w:divBdr>
                <w:top w:val="none" w:sz="0" w:space="0" w:color="auto"/>
                <w:left w:val="none" w:sz="0" w:space="0" w:color="auto"/>
                <w:bottom w:val="none" w:sz="0" w:space="0" w:color="auto"/>
                <w:right w:val="none" w:sz="0" w:space="0" w:color="auto"/>
              </w:divBdr>
            </w:div>
            <w:div w:id="1094743211">
              <w:marLeft w:val="0"/>
              <w:marRight w:val="0"/>
              <w:marTop w:val="0"/>
              <w:marBottom w:val="0"/>
              <w:divBdr>
                <w:top w:val="none" w:sz="0" w:space="0" w:color="auto"/>
                <w:left w:val="none" w:sz="0" w:space="0" w:color="auto"/>
                <w:bottom w:val="none" w:sz="0" w:space="0" w:color="auto"/>
                <w:right w:val="none" w:sz="0" w:space="0" w:color="auto"/>
              </w:divBdr>
            </w:div>
            <w:div w:id="1633360022">
              <w:marLeft w:val="0"/>
              <w:marRight w:val="0"/>
              <w:marTop w:val="0"/>
              <w:marBottom w:val="0"/>
              <w:divBdr>
                <w:top w:val="none" w:sz="0" w:space="0" w:color="auto"/>
                <w:left w:val="none" w:sz="0" w:space="0" w:color="auto"/>
                <w:bottom w:val="none" w:sz="0" w:space="0" w:color="auto"/>
                <w:right w:val="none" w:sz="0" w:space="0" w:color="auto"/>
              </w:divBdr>
            </w:div>
            <w:div w:id="1111441376">
              <w:marLeft w:val="0"/>
              <w:marRight w:val="0"/>
              <w:marTop w:val="0"/>
              <w:marBottom w:val="0"/>
              <w:divBdr>
                <w:top w:val="none" w:sz="0" w:space="0" w:color="auto"/>
                <w:left w:val="none" w:sz="0" w:space="0" w:color="auto"/>
                <w:bottom w:val="none" w:sz="0" w:space="0" w:color="auto"/>
                <w:right w:val="none" w:sz="0" w:space="0" w:color="auto"/>
              </w:divBdr>
            </w:div>
            <w:div w:id="232854586">
              <w:marLeft w:val="0"/>
              <w:marRight w:val="0"/>
              <w:marTop w:val="0"/>
              <w:marBottom w:val="0"/>
              <w:divBdr>
                <w:top w:val="none" w:sz="0" w:space="0" w:color="auto"/>
                <w:left w:val="none" w:sz="0" w:space="0" w:color="auto"/>
                <w:bottom w:val="none" w:sz="0" w:space="0" w:color="auto"/>
                <w:right w:val="none" w:sz="0" w:space="0" w:color="auto"/>
              </w:divBdr>
            </w:div>
            <w:div w:id="175467181">
              <w:marLeft w:val="0"/>
              <w:marRight w:val="0"/>
              <w:marTop w:val="0"/>
              <w:marBottom w:val="0"/>
              <w:divBdr>
                <w:top w:val="none" w:sz="0" w:space="0" w:color="auto"/>
                <w:left w:val="none" w:sz="0" w:space="0" w:color="auto"/>
                <w:bottom w:val="none" w:sz="0" w:space="0" w:color="auto"/>
                <w:right w:val="none" w:sz="0" w:space="0" w:color="auto"/>
              </w:divBdr>
            </w:div>
            <w:div w:id="494879517">
              <w:marLeft w:val="0"/>
              <w:marRight w:val="0"/>
              <w:marTop w:val="0"/>
              <w:marBottom w:val="0"/>
              <w:divBdr>
                <w:top w:val="none" w:sz="0" w:space="0" w:color="auto"/>
                <w:left w:val="none" w:sz="0" w:space="0" w:color="auto"/>
                <w:bottom w:val="none" w:sz="0" w:space="0" w:color="auto"/>
                <w:right w:val="none" w:sz="0" w:space="0" w:color="auto"/>
              </w:divBdr>
            </w:div>
            <w:div w:id="1179194376">
              <w:marLeft w:val="0"/>
              <w:marRight w:val="0"/>
              <w:marTop w:val="0"/>
              <w:marBottom w:val="0"/>
              <w:divBdr>
                <w:top w:val="none" w:sz="0" w:space="0" w:color="auto"/>
                <w:left w:val="none" w:sz="0" w:space="0" w:color="auto"/>
                <w:bottom w:val="none" w:sz="0" w:space="0" w:color="auto"/>
                <w:right w:val="none" w:sz="0" w:space="0" w:color="auto"/>
              </w:divBdr>
            </w:div>
            <w:div w:id="377322357">
              <w:marLeft w:val="0"/>
              <w:marRight w:val="0"/>
              <w:marTop w:val="0"/>
              <w:marBottom w:val="0"/>
              <w:divBdr>
                <w:top w:val="none" w:sz="0" w:space="0" w:color="auto"/>
                <w:left w:val="none" w:sz="0" w:space="0" w:color="auto"/>
                <w:bottom w:val="none" w:sz="0" w:space="0" w:color="auto"/>
                <w:right w:val="none" w:sz="0" w:space="0" w:color="auto"/>
              </w:divBdr>
            </w:div>
            <w:div w:id="1918325895">
              <w:marLeft w:val="0"/>
              <w:marRight w:val="0"/>
              <w:marTop w:val="0"/>
              <w:marBottom w:val="0"/>
              <w:divBdr>
                <w:top w:val="none" w:sz="0" w:space="0" w:color="auto"/>
                <w:left w:val="none" w:sz="0" w:space="0" w:color="auto"/>
                <w:bottom w:val="none" w:sz="0" w:space="0" w:color="auto"/>
                <w:right w:val="none" w:sz="0" w:space="0" w:color="auto"/>
              </w:divBdr>
            </w:div>
            <w:div w:id="1460295461">
              <w:marLeft w:val="0"/>
              <w:marRight w:val="0"/>
              <w:marTop w:val="0"/>
              <w:marBottom w:val="0"/>
              <w:divBdr>
                <w:top w:val="none" w:sz="0" w:space="0" w:color="auto"/>
                <w:left w:val="none" w:sz="0" w:space="0" w:color="auto"/>
                <w:bottom w:val="none" w:sz="0" w:space="0" w:color="auto"/>
                <w:right w:val="none" w:sz="0" w:space="0" w:color="auto"/>
              </w:divBdr>
            </w:div>
            <w:div w:id="1314797671">
              <w:marLeft w:val="0"/>
              <w:marRight w:val="0"/>
              <w:marTop w:val="0"/>
              <w:marBottom w:val="0"/>
              <w:divBdr>
                <w:top w:val="none" w:sz="0" w:space="0" w:color="auto"/>
                <w:left w:val="none" w:sz="0" w:space="0" w:color="auto"/>
                <w:bottom w:val="none" w:sz="0" w:space="0" w:color="auto"/>
                <w:right w:val="none" w:sz="0" w:space="0" w:color="auto"/>
              </w:divBdr>
            </w:div>
            <w:div w:id="1503084766">
              <w:marLeft w:val="0"/>
              <w:marRight w:val="0"/>
              <w:marTop w:val="0"/>
              <w:marBottom w:val="0"/>
              <w:divBdr>
                <w:top w:val="none" w:sz="0" w:space="0" w:color="auto"/>
                <w:left w:val="none" w:sz="0" w:space="0" w:color="auto"/>
                <w:bottom w:val="none" w:sz="0" w:space="0" w:color="auto"/>
                <w:right w:val="none" w:sz="0" w:space="0" w:color="auto"/>
              </w:divBdr>
            </w:div>
            <w:div w:id="301666007">
              <w:marLeft w:val="0"/>
              <w:marRight w:val="0"/>
              <w:marTop w:val="0"/>
              <w:marBottom w:val="0"/>
              <w:divBdr>
                <w:top w:val="none" w:sz="0" w:space="0" w:color="auto"/>
                <w:left w:val="none" w:sz="0" w:space="0" w:color="auto"/>
                <w:bottom w:val="none" w:sz="0" w:space="0" w:color="auto"/>
                <w:right w:val="none" w:sz="0" w:space="0" w:color="auto"/>
              </w:divBdr>
            </w:div>
            <w:div w:id="1240748026">
              <w:marLeft w:val="0"/>
              <w:marRight w:val="0"/>
              <w:marTop w:val="0"/>
              <w:marBottom w:val="0"/>
              <w:divBdr>
                <w:top w:val="none" w:sz="0" w:space="0" w:color="auto"/>
                <w:left w:val="none" w:sz="0" w:space="0" w:color="auto"/>
                <w:bottom w:val="none" w:sz="0" w:space="0" w:color="auto"/>
                <w:right w:val="none" w:sz="0" w:space="0" w:color="auto"/>
              </w:divBdr>
            </w:div>
            <w:div w:id="1127047920">
              <w:marLeft w:val="0"/>
              <w:marRight w:val="0"/>
              <w:marTop w:val="0"/>
              <w:marBottom w:val="0"/>
              <w:divBdr>
                <w:top w:val="none" w:sz="0" w:space="0" w:color="auto"/>
                <w:left w:val="none" w:sz="0" w:space="0" w:color="auto"/>
                <w:bottom w:val="none" w:sz="0" w:space="0" w:color="auto"/>
                <w:right w:val="none" w:sz="0" w:space="0" w:color="auto"/>
              </w:divBdr>
            </w:div>
            <w:div w:id="1173959247">
              <w:marLeft w:val="0"/>
              <w:marRight w:val="0"/>
              <w:marTop w:val="0"/>
              <w:marBottom w:val="0"/>
              <w:divBdr>
                <w:top w:val="none" w:sz="0" w:space="0" w:color="auto"/>
                <w:left w:val="none" w:sz="0" w:space="0" w:color="auto"/>
                <w:bottom w:val="none" w:sz="0" w:space="0" w:color="auto"/>
                <w:right w:val="none" w:sz="0" w:space="0" w:color="auto"/>
              </w:divBdr>
            </w:div>
            <w:div w:id="681275785">
              <w:marLeft w:val="0"/>
              <w:marRight w:val="0"/>
              <w:marTop w:val="0"/>
              <w:marBottom w:val="0"/>
              <w:divBdr>
                <w:top w:val="none" w:sz="0" w:space="0" w:color="auto"/>
                <w:left w:val="none" w:sz="0" w:space="0" w:color="auto"/>
                <w:bottom w:val="none" w:sz="0" w:space="0" w:color="auto"/>
                <w:right w:val="none" w:sz="0" w:space="0" w:color="auto"/>
              </w:divBdr>
            </w:div>
            <w:div w:id="933900582">
              <w:marLeft w:val="0"/>
              <w:marRight w:val="0"/>
              <w:marTop w:val="0"/>
              <w:marBottom w:val="0"/>
              <w:divBdr>
                <w:top w:val="none" w:sz="0" w:space="0" w:color="auto"/>
                <w:left w:val="none" w:sz="0" w:space="0" w:color="auto"/>
                <w:bottom w:val="none" w:sz="0" w:space="0" w:color="auto"/>
                <w:right w:val="none" w:sz="0" w:space="0" w:color="auto"/>
              </w:divBdr>
            </w:div>
            <w:div w:id="314454954">
              <w:marLeft w:val="0"/>
              <w:marRight w:val="0"/>
              <w:marTop w:val="0"/>
              <w:marBottom w:val="0"/>
              <w:divBdr>
                <w:top w:val="none" w:sz="0" w:space="0" w:color="auto"/>
                <w:left w:val="none" w:sz="0" w:space="0" w:color="auto"/>
                <w:bottom w:val="none" w:sz="0" w:space="0" w:color="auto"/>
                <w:right w:val="none" w:sz="0" w:space="0" w:color="auto"/>
              </w:divBdr>
            </w:div>
            <w:div w:id="662129587">
              <w:marLeft w:val="0"/>
              <w:marRight w:val="0"/>
              <w:marTop w:val="0"/>
              <w:marBottom w:val="0"/>
              <w:divBdr>
                <w:top w:val="none" w:sz="0" w:space="0" w:color="auto"/>
                <w:left w:val="none" w:sz="0" w:space="0" w:color="auto"/>
                <w:bottom w:val="none" w:sz="0" w:space="0" w:color="auto"/>
                <w:right w:val="none" w:sz="0" w:space="0" w:color="auto"/>
              </w:divBdr>
            </w:div>
            <w:div w:id="1039084934">
              <w:marLeft w:val="0"/>
              <w:marRight w:val="0"/>
              <w:marTop w:val="0"/>
              <w:marBottom w:val="0"/>
              <w:divBdr>
                <w:top w:val="none" w:sz="0" w:space="0" w:color="auto"/>
                <w:left w:val="none" w:sz="0" w:space="0" w:color="auto"/>
                <w:bottom w:val="none" w:sz="0" w:space="0" w:color="auto"/>
                <w:right w:val="none" w:sz="0" w:space="0" w:color="auto"/>
              </w:divBdr>
            </w:div>
            <w:div w:id="120155541">
              <w:marLeft w:val="0"/>
              <w:marRight w:val="0"/>
              <w:marTop w:val="0"/>
              <w:marBottom w:val="0"/>
              <w:divBdr>
                <w:top w:val="none" w:sz="0" w:space="0" w:color="auto"/>
                <w:left w:val="none" w:sz="0" w:space="0" w:color="auto"/>
                <w:bottom w:val="none" w:sz="0" w:space="0" w:color="auto"/>
                <w:right w:val="none" w:sz="0" w:space="0" w:color="auto"/>
              </w:divBdr>
            </w:div>
            <w:div w:id="638922736">
              <w:marLeft w:val="0"/>
              <w:marRight w:val="0"/>
              <w:marTop w:val="0"/>
              <w:marBottom w:val="0"/>
              <w:divBdr>
                <w:top w:val="none" w:sz="0" w:space="0" w:color="auto"/>
                <w:left w:val="none" w:sz="0" w:space="0" w:color="auto"/>
                <w:bottom w:val="none" w:sz="0" w:space="0" w:color="auto"/>
                <w:right w:val="none" w:sz="0" w:space="0" w:color="auto"/>
              </w:divBdr>
            </w:div>
            <w:div w:id="784346192">
              <w:marLeft w:val="0"/>
              <w:marRight w:val="0"/>
              <w:marTop w:val="0"/>
              <w:marBottom w:val="0"/>
              <w:divBdr>
                <w:top w:val="none" w:sz="0" w:space="0" w:color="auto"/>
                <w:left w:val="none" w:sz="0" w:space="0" w:color="auto"/>
                <w:bottom w:val="none" w:sz="0" w:space="0" w:color="auto"/>
                <w:right w:val="none" w:sz="0" w:space="0" w:color="auto"/>
              </w:divBdr>
            </w:div>
            <w:div w:id="319044695">
              <w:marLeft w:val="0"/>
              <w:marRight w:val="0"/>
              <w:marTop w:val="0"/>
              <w:marBottom w:val="0"/>
              <w:divBdr>
                <w:top w:val="none" w:sz="0" w:space="0" w:color="auto"/>
                <w:left w:val="none" w:sz="0" w:space="0" w:color="auto"/>
                <w:bottom w:val="none" w:sz="0" w:space="0" w:color="auto"/>
                <w:right w:val="none" w:sz="0" w:space="0" w:color="auto"/>
              </w:divBdr>
            </w:div>
            <w:div w:id="1899785621">
              <w:marLeft w:val="0"/>
              <w:marRight w:val="0"/>
              <w:marTop w:val="0"/>
              <w:marBottom w:val="0"/>
              <w:divBdr>
                <w:top w:val="none" w:sz="0" w:space="0" w:color="auto"/>
                <w:left w:val="none" w:sz="0" w:space="0" w:color="auto"/>
                <w:bottom w:val="none" w:sz="0" w:space="0" w:color="auto"/>
                <w:right w:val="none" w:sz="0" w:space="0" w:color="auto"/>
              </w:divBdr>
            </w:div>
            <w:div w:id="499590372">
              <w:marLeft w:val="0"/>
              <w:marRight w:val="0"/>
              <w:marTop w:val="0"/>
              <w:marBottom w:val="0"/>
              <w:divBdr>
                <w:top w:val="none" w:sz="0" w:space="0" w:color="auto"/>
                <w:left w:val="none" w:sz="0" w:space="0" w:color="auto"/>
                <w:bottom w:val="none" w:sz="0" w:space="0" w:color="auto"/>
                <w:right w:val="none" w:sz="0" w:space="0" w:color="auto"/>
              </w:divBdr>
            </w:div>
            <w:div w:id="1341154775">
              <w:marLeft w:val="0"/>
              <w:marRight w:val="0"/>
              <w:marTop w:val="0"/>
              <w:marBottom w:val="0"/>
              <w:divBdr>
                <w:top w:val="none" w:sz="0" w:space="0" w:color="auto"/>
                <w:left w:val="none" w:sz="0" w:space="0" w:color="auto"/>
                <w:bottom w:val="none" w:sz="0" w:space="0" w:color="auto"/>
                <w:right w:val="none" w:sz="0" w:space="0" w:color="auto"/>
              </w:divBdr>
            </w:div>
            <w:div w:id="185024360">
              <w:marLeft w:val="0"/>
              <w:marRight w:val="0"/>
              <w:marTop w:val="0"/>
              <w:marBottom w:val="0"/>
              <w:divBdr>
                <w:top w:val="none" w:sz="0" w:space="0" w:color="auto"/>
                <w:left w:val="none" w:sz="0" w:space="0" w:color="auto"/>
                <w:bottom w:val="none" w:sz="0" w:space="0" w:color="auto"/>
                <w:right w:val="none" w:sz="0" w:space="0" w:color="auto"/>
              </w:divBdr>
            </w:div>
            <w:div w:id="72623880">
              <w:marLeft w:val="0"/>
              <w:marRight w:val="0"/>
              <w:marTop w:val="0"/>
              <w:marBottom w:val="0"/>
              <w:divBdr>
                <w:top w:val="none" w:sz="0" w:space="0" w:color="auto"/>
                <w:left w:val="none" w:sz="0" w:space="0" w:color="auto"/>
                <w:bottom w:val="none" w:sz="0" w:space="0" w:color="auto"/>
                <w:right w:val="none" w:sz="0" w:space="0" w:color="auto"/>
              </w:divBdr>
            </w:div>
            <w:div w:id="1963225254">
              <w:marLeft w:val="0"/>
              <w:marRight w:val="0"/>
              <w:marTop w:val="0"/>
              <w:marBottom w:val="0"/>
              <w:divBdr>
                <w:top w:val="none" w:sz="0" w:space="0" w:color="auto"/>
                <w:left w:val="none" w:sz="0" w:space="0" w:color="auto"/>
                <w:bottom w:val="none" w:sz="0" w:space="0" w:color="auto"/>
                <w:right w:val="none" w:sz="0" w:space="0" w:color="auto"/>
              </w:divBdr>
            </w:div>
            <w:div w:id="795682200">
              <w:marLeft w:val="0"/>
              <w:marRight w:val="0"/>
              <w:marTop w:val="0"/>
              <w:marBottom w:val="0"/>
              <w:divBdr>
                <w:top w:val="none" w:sz="0" w:space="0" w:color="auto"/>
                <w:left w:val="none" w:sz="0" w:space="0" w:color="auto"/>
                <w:bottom w:val="none" w:sz="0" w:space="0" w:color="auto"/>
                <w:right w:val="none" w:sz="0" w:space="0" w:color="auto"/>
              </w:divBdr>
            </w:div>
            <w:div w:id="1299721072">
              <w:marLeft w:val="0"/>
              <w:marRight w:val="0"/>
              <w:marTop w:val="0"/>
              <w:marBottom w:val="0"/>
              <w:divBdr>
                <w:top w:val="none" w:sz="0" w:space="0" w:color="auto"/>
                <w:left w:val="none" w:sz="0" w:space="0" w:color="auto"/>
                <w:bottom w:val="none" w:sz="0" w:space="0" w:color="auto"/>
                <w:right w:val="none" w:sz="0" w:space="0" w:color="auto"/>
              </w:divBdr>
            </w:div>
            <w:div w:id="2090694702">
              <w:marLeft w:val="0"/>
              <w:marRight w:val="0"/>
              <w:marTop w:val="0"/>
              <w:marBottom w:val="0"/>
              <w:divBdr>
                <w:top w:val="none" w:sz="0" w:space="0" w:color="auto"/>
                <w:left w:val="none" w:sz="0" w:space="0" w:color="auto"/>
                <w:bottom w:val="none" w:sz="0" w:space="0" w:color="auto"/>
                <w:right w:val="none" w:sz="0" w:space="0" w:color="auto"/>
              </w:divBdr>
            </w:div>
            <w:div w:id="890921635">
              <w:marLeft w:val="0"/>
              <w:marRight w:val="0"/>
              <w:marTop w:val="0"/>
              <w:marBottom w:val="0"/>
              <w:divBdr>
                <w:top w:val="none" w:sz="0" w:space="0" w:color="auto"/>
                <w:left w:val="none" w:sz="0" w:space="0" w:color="auto"/>
                <w:bottom w:val="none" w:sz="0" w:space="0" w:color="auto"/>
                <w:right w:val="none" w:sz="0" w:space="0" w:color="auto"/>
              </w:divBdr>
            </w:div>
            <w:div w:id="524249098">
              <w:marLeft w:val="0"/>
              <w:marRight w:val="0"/>
              <w:marTop w:val="0"/>
              <w:marBottom w:val="0"/>
              <w:divBdr>
                <w:top w:val="none" w:sz="0" w:space="0" w:color="auto"/>
                <w:left w:val="none" w:sz="0" w:space="0" w:color="auto"/>
                <w:bottom w:val="none" w:sz="0" w:space="0" w:color="auto"/>
                <w:right w:val="none" w:sz="0" w:space="0" w:color="auto"/>
              </w:divBdr>
            </w:div>
            <w:div w:id="2011369655">
              <w:marLeft w:val="0"/>
              <w:marRight w:val="0"/>
              <w:marTop w:val="0"/>
              <w:marBottom w:val="0"/>
              <w:divBdr>
                <w:top w:val="none" w:sz="0" w:space="0" w:color="auto"/>
                <w:left w:val="none" w:sz="0" w:space="0" w:color="auto"/>
                <w:bottom w:val="none" w:sz="0" w:space="0" w:color="auto"/>
                <w:right w:val="none" w:sz="0" w:space="0" w:color="auto"/>
              </w:divBdr>
            </w:div>
            <w:div w:id="1530796893">
              <w:marLeft w:val="0"/>
              <w:marRight w:val="0"/>
              <w:marTop w:val="0"/>
              <w:marBottom w:val="0"/>
              <w:divBdr>
                <w:top w:val="none" w:sz="0" w:space="0" w:color="auto"/>
                <w:left w:val="none" w:sz="0" w:space="0" w:color="auto"/>
                <w:bottom w:val="none" w:sz="0" w:space="0" w:color="auto"/>
                <w:right w:val="none" w:sz="0" w:space="0" w:color="auto"/>
              </w:divBdr>
            </w:div>
            <w:div w:id="1135298053">
              <w:marLeft w:val="0"/>
              <w:marRight w:val="0"/>
              <w:marTop w:val="0"/>
              <w:marBottom w:val="0"/>
              <w:divBdr>
                <w:top w:val="none" w:sz="0" w:space="0" w:color="auto"/>
                <w:left w:val="none" w:sz="0" w:space="0" w:color="auto"/>
                <w:bottom w:val="none" w:sz="0" w:space="0" w:color="auto"/>
                <w:right w:val="none" w:sz="0" w:space="0" w:color="auto"/>
              </w:divBdr>
            </w:div>
            <w:div w:id="1417828049">
              <w:marLeft w:val="0"/>
              <w:marRight w:val="0"/>
              <w:marTop w:val="0"/>
              <w:marBottom w:val="0"/>
              <w:divBdr>
                <w:top w:val="none" w:sz="0" w:space="0" w:color="auto"/>
                <w:left w:val="none" w:sz="0" w:space="0" w:color="auto"/>
                <w:bottom w:val="none" w:sz="0" w:space="0" w:color="auto"/>
                <w:right w:val="none" w:sz="0" w:space="0" w:color="auto"/>
              </w:divBdr>
            </w:div>
            <w:div w:id="8323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3756">
      <w:bodyDiv w:val="1"/>
      <w:marLeft w:val="0"/>
      <w:marRight w:val="0"/>
      <w:marTop w:val="0"/>
      <w:marBottom w:val="0"/>
      <w:divBdr>
        <w:top w:val="none" w:sz="0" w:space="0" w:color="auto"/>
        <w:left w:val="none" w:sz="0" w:space="0" w:color="auto"/>
        <w:bottom w:val="none" w:sz="0" w:space="0" w:color="auto"/>
        <w:right w:val="none" w:sz="0" w:space="0" w:color="auto"/>
      </w:divBdr>
      <w:divsChild>
        <w:div w:id="156384494">
          <w:marLeft w:val="0"/>
          <w:marRight w:val="0"/>
          <w:marTop w:val="0"/>
          <w:marBottom w:val="0"/>
          <w:divBdr>
            <w:top w:val="none" w:sz="0" w:space="0" w:color="auto"/>
            <w:left w:val="none" w:sz="0" w:space="0" w:color="auto"/>
            <w:bottom w:val="none" w:sz="0" w:space="0" w:color="auto"/>
            <w:right w:val="none" w:sz="0" w:space="0" w:color="auto"/>
          </w:divBdr>
          <w:divsChild>
            <w:div w:id="6970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2780">
      <w:bodyDiv w:val="1"/>
      <w:marLeft w:val="0"/>
      <w:marRight w:val="0"/>
      <w:marTop w:val="0"/>
      <w:marBottom w:val="0"/>
      <w:divBdr>
        <w:top w:val="none" w:sz="0" w:space="0" w:color="auto"/>
        <w:left w:val="none" w:sz="0" w:space="0" w:color="auto"/>
        <w:bottom w:val="none" w:sz="0" w:space="0" w:color="auto"/>
        <w:right w:val="none" w:sz="0" w:space="0" w:color="auto"/>
      </w:divBdr>
      <w:divsChild>
        <w:div w:id="1479689672">
          <w:marLeft w:val="0"/>
          <w:marRight w:val="0"/>
          <w:marTop w:val="0"/>
          <w:marBottom w:val="0"/>
          <w:divBdr>
            <w:top w:val="none" w:sz="0" w:space="0" w:color="auto"/>
            <w:left w:val="none" w:sz="0" w:space="0" w:color="auto"/>
            <w:bottom w:val="none" w:sz="0" w:space="0" w:color="auto"/>
            <w:right w:val="none" w:sz="0" w:space="0" w:color="auto"/>
          </w:divBdr>
          <w:divsChild>
            <w:div w:id="756099053">
              <w:marLeft w:val="0"/>
              <w:marRight w:val="0"/>
              <w:marTop w:val="0"/>
              <w:marBottom w:val="0"/>
              <w:divBdr>
                <w:top w:val="none" w:sz="0" w:space="0" w:color="auto"/>
                <w:left w:val="none" w:sz="0" w:space="0" w:color="auto"/>
                <w:bottom w:val="none" w:sz="0" w:space="0" w:color="auto"/>
                <w:right w:val="none" w:sz="0" w:space="0" w:color="auto"/>
              </w:divBdr>
            </w:div>
            <w:div w:id="1006061006">
              <w:marLeft w:val="0"/>
              <w:marRight w:val="0"/>
              <w:marTop w:val="0"/>
              <w:marBottom w:val="0"/>
              <w:divBdr>
                <w:top w:val="none" w:sz="0" w:space="0" w:color="auto"/>
                <w:left w:val="none" w:sz="0" w:space="0" w:color="auto"/>
                <w:bottom w:val="none" w:sz="0" w:space="0" w:color="auto"/>
                <w:right w:val="none" w:sz="0" w:space="0" w:color="auto"/>
              </w:divBdr>
            </w:div>
            <w:div w:id="379718263">
              <w:marLeft w:val="0"/>
              <w:marRight w:val="0"/>
              <w:marTop w:val="0"/>
              <w:marBottom w:val="0"/>
              <w:divBdr>
                <w:top w:val="none" w:sz="0" w:space="0" w:color="auto"/>
                <w:left w:val="none" w:sz="0" w:space="0" w:color="auto"/>
                <w:bottom w:val="none" w:sz="0" w:space="0" w:color="auto"/>
                <w:right w:val="none" w:sz="0" w:space="0" w:color="auto"/>
              </w:divBdr>
            </w:div>
            <w:div w:id="2135630466">
              <w:marLeft w:val="0"/>
              <w:marRight w:val="0"/>
              <w:marTop w:val="0"/>
              <w:marBottom w:val="0"/>
              <w:divBdr>
                <w:top w:val="none" w:sz="0" w:space="0" w:color="auto"/>
                <w:left w:val="none" w:sz="0" w:space="0" w:color="auto"/>
                <w:bottom w:val="none" w:sz="0" w:space="0" w:color="auto"/>
                <w:right w:val="none" w:sz="0" w:space="0" w:color="auto"/>
              </w:divBdr>
            </w:div>
            <w:div w:id="1585651926">
              <w:marLeft w:val="0"/>
              <w:marRight w:val="0"/>
              <w:marTop w:val="0"/>
              <w:marBottom w:val="0"/>
              <w:divBdr>
                <w:top w:val="none" w:sz="0" w:space="0" w:color="auto"/>
                <w:left w:val="none" w:sz="0" w:space="0" w:color="auto"/>
                <w:bottom w:val="none" w:sz="0" w:space="0" w:color="auto"/>
                <w:right w:val="none" w:sz="0" w:space="0" w:color="auto"/>
              </w:divBdr>
            </w:div>
            <w:div w:id="1218399149">
              <w:marLeft w:val="0"/>
              <w:marRight w:val="0"/>
              <w:marTop w:val="0"/>
              <w:marBottom w:val="0"/>
              <w:divBdr>
                <w:top w:val="none" w:sz="0" w:space="0" w:color="auto"/>
                <w:left w:val="none" w:sz="0" w:space="0" w:color="auto"/>
                <w:bottom w:val="none" w:sz="0" w:space="0" w:color="auto"/>
                <w:right w:val="none" w:sz="0" w:space="0" w:color="auto"/>
              </w:divBdr>
            </w:div>
            <w:div w:id="930432606">
              <w:marLeft w:val="0"/>
              <w:marRight w:val="0"/>
              <w:marTop w:val="0"/>
              <w:marBottom w:val="0"/>
              <w:divBdr>
                <w:top w:val="none" w:sz="0" w:space="0" w:color="auto"/>
                <w:left w:val="none" w:sz="0" w:space="0" w:color="auto"/>
                <w:bottom w:val="none" w:sz="0" w:space="0" w:color="auto"/>
                <w:right w:val="none" w:sz="0" w:space="0" w:color="auto"/>
              </w:divBdr>
            </w:div>
            <w:div w:id="800881883">
              <w:marLeft w:val="0"/>
              <w:marRight w:val="0"/>
              <w:marTop w:val="0"/>
              <w:marBottom w:val="0"/>
              <w:divBdr>
                <w:top w:val="none" w:sz="0" w:space="0" w:color="auto"/>
                <w:left w:val="none" w:sz="0" w:space="0" w:color="auto"/>
                <w:bottom w:val="none" w:sz="0" w:space="0" w:color="auto"/>
                <w:right w:val="none" w:sz="0" w:space="0" w:color="auto"/>
              </w:divBdr>
            </w:div>
            <w:div w:id="147673411">
              <w:marLeft w:val="0"/>
              <w:marRight w:val="0"/>
              <w:marTop w:val="0"/>
              <w:marBottom w:val="0"/>
              <w:divBdr>
                <w:top w:val="none" w:sz="0" w:space="0" w:color="auto"/>
                <w:left w:val="none" w:sz="0" w:space="0" w:color="auto"/>
                <w:bottom w:val="none" w:sz="0" w:space="0" w:color="auto"/>
                <w:right w:val="none" w:sz="0" w:space="0" w:color="auto"/>
              </w:divBdr>
            </w:div>
            <w:div w:id="7168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3556">
      <w:bodyDiv w:val="1"/>
      <w:marLeft w:val="0"/>
      <w:marRight w:val="0"/>
      <w:marTop w:val="0"/>
      <w:marBottom w:val="0"/>
      <w:divBdr>
        <w:top w:val="none" w:sz="0" w:space="0" w:color="auto"/>
        <w:left w:val="none" w:sz="0" w:space="0" w:color="auto"/>
        <w:bottom w:val="none" w:sz="0" w:space="0" w:color="auto"/>
        <w:right w:val="none" w:sz="0" w:space="0" w:color="auto"/>
      </w:divBdr>
      <w:divsChild>
        <w:div w:id="1301888332">
          <w:marLeft w:val="0"/>
          <w:marRight w:val="0"/>
          <w:marTop w:val="0"/>
          <w:marBottom w:val="0"/>
          <w:divBdr>
            <w:top w:val="none" w:sz="0" w:space="0" w:color="auto"/>
            <w:left w:val="none" w:sz="0" w:space="0" w:color="auto"/>
            <w:bottom w:val="none" w:sz="0" w:space="0" w:color="auto"/>
            <w:right w:val="none" w:sz="0" w:space="0" w:color="auto"/>
          </w:divBdr>
          <w:divsChild>
            <w:div w:id="210773374">
              <w:marLeft w:val="0"/>
              <w:marRight w:val="0"/>
              <w:marTop w:val="0"/>
              <w:marBottom w:val="0"/>
              <w:divBdr>
                <w:top w:val="none" w:sz="0" w:space="0" w:color="auto"/>
                <w:left w:val="none" w:sz="0" w:space="0" w:color="auto"/>
                <w:bottom w:val="none" w:sz="0" w:space="0" w:color="auto"/>
                <w:right w:val="none" w:sz="0" w:space="0" w:color="auto"/>
              </w:divBdr>
            </w:div>
            <w:div w:id="1756777493">
              <w:marLeft w:val="0"/>
              <w:marRight w:val="0"/>
              <w:marTop w:val="0"/>
              <w:marBottom w:val="0"/>
              <w:divBdr>
                <w:top w:val="none" w:sz="0" w:space="0" w:color="auto"/>
                <w:left w:val="none" w:sz="0" w:space="0" w:color="auto"/>
                <w:bottom w:val="none" w:sz="0" w:space="0" w:color="auto"/>
                <w:right w:val="none" w:sz="0" w:space="0" w:color="auto"/>
              </w:divBdr>
            </w:div>
            <w:div w:id="1712458577">
              <w:marLeft w:val="0"/>
              <w:marRight w:val="0"/>
              <w:marTop w:val="0"/>
              <w:marBottom w:val="0"/>
              <w:divBdr>
                <w:top w:val="none" w:sz="0" w:space="0" w:color="auto"/>
                <w:left w:val="none" w:sz="0" w:space="0" w:color="auto"/>
                <w:bottom w:val="none" w:sz="0" w:space="0" w:color="auto"/>
                <w:right w:val="none" w:sz="0" w:space="0" w:color="auto"/>
              </w:divBdr>
            </w:div>
            <w:div w:id="9013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9335">
      <w:bodyDiv w:val="1"/>
      <w:marLeft w:val="0"/>
      <w:marRight w:val="0"/>
      <w:marTop w:val="0"/>
      <w:marBottom w:val="0"/>
      <w:divBdr>
        <w:top w:val="none" w:sz="0" w:space="0" w:color="auto"/>
        <w:left w:val="none" w:sz="0" w:space="0" w:color="auto"/>
        <w:bottom w:val="none" w:sz="0" w:space="0" w:color="auto"/>
        <w:right w:val="none" w:sz="0" w:space="0" w:color="auto"/>
      </w:divBdr>
      <w:divsChild>
        <w:div w:id="1131286793">
          <w:marLeft w:val="0"/>
          <w:marRight w:val="0"/>
          <w:marTop w:val="0"/>
          <w:marBottom w:val="0"/>
          <w:divBdr>
            <w:top w:val="none" w:sz="0" w:space="0" w:color="auto"/>
            <w:left w:val="none" w:sz="0" w:space="0" w:color="auto"/>
            <w:bottom w:val="none" w:sz="0" w:space="0" w:color="auto"/>
            <w:right w:val="none" w:sz="0" w:space="0" w:color="auto"/>
          </w:divBdr>
          <w:divsChild>
            <w:div w:id="133261884">
              <w:marLeft w:val="0"/>
              <w:marRight w:val="0"/>
              <w:marTop w:val="0"/>
              <w:marBottom w:val="0"/>
              <w:divBdr>
                <w:top w:val="none" w:sz="0" w:space="0" w:color="auto"/>
                <w:left w:val="none" w:sz="0" w:space="0" w:color="auto"/>
                <w:bottom w:val="none" w:sz="0" w:space="0" w:color="auto"/>
                <w:right w:val="none" w:sz="0" w:space="0" w:color="auto"/>
              </w:divBdr>
            </w:div>
            <w:div w:id="350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030589">
      <w:bodyDiv w:val="1"/>
      <w:marLeft w:val="0"/>
      <w:marRight w:val="0"/>
      <w:marTop w:val="0"/>
      <w:marBottom w:val="0"/>
      <w:divBdr>
        <w:top w:val="none" w:sz="0" w:space="0" w:color="auto"/>
        <w:left w:val="none" w:sz="0" w:space="0" w:color="auto"/>
        <w:bottom w:val="none" w:sz="0" w:space="0" w:color="auto"/>
        <w:right w:val="none" w:sz="0" w:space="0" w:color="auto"/>
      </w:divBdr>
      <w:divsChild>
        <w:div w:id="1374115143">
          <w:marLeft w:val="0"/>
          <w:marRight w:val="0"/>
          <w:marTop w:val="0"/>
          <w:marBottom w:val="0"/>
          <w:divBdr>
            <w:top w:val="none" w:sz="0" w:space="0" w:color="auto"/>
            <w:left w:val="none" w:sz="0" w:space="0" w:color="auto"/>
            <w:bottom w:val="none" w:sz="0" w:space="0" w:color="auto"/>
            <w:right w:val="none" w:sz="0" w:space="0" w:color="auto"/>
          </w:divBdr>
          <w:divsChild>
            <w:div w:id="125465900">
              <w:marLeft w:val="0"/>
              <w:marRight w:val="0"/>
              <w:marTop w:val="0"/>
              <w:marBottom w:val="0"/>
              <w:divBdr>
                <w:top w:val="none" w:sz="0" w:space="0" w:color="auto"/>
                <w:left w:val="none" w:sz="0" w:space="0" w:color="auto"/>
                <w:bottom w:val="none" w:sz="0" w:space="0" w:color="auto"/>
                <w:right w:val="none" w:sz="0" w:space="0" w:color="auto"/>
              </w:divBdr>
            </w:div>
            <w:div w:id="970088722">
              <w:marLeft w:val="0"/>
              <w:marRight w:val="0"/>
              <w:marTop w:val="0"/>
              <w:marBottom w:val="0"/>
              <w:divBdr>
                <w:top w:val="none" w:sz="0" w:space="0" w:color="auto"/>
                <w:left w:val="none" w:sz="0" w:space="0" w:color="auto"/>
                <w:bottom w:val="none" w:sz="0" w:space="0" w:color="auto"/>
                <w:right w:val="none" w:sz="0" w:space="0" w:color="auto"/>
              </w:divBdr>
            </w:div>
            <w:div w:id="290987937">
              <w:marLeft w:val="0"/>
              <w:marRight w:val="0"/>
              <w:marTop w:val="0"/>
              <w:marBottom w:val="0"/>
              <w:divBdr>
                <w:top w:val="none" w:sz="0" w:space="0" w:color="auto"/>
                <w:left w:val="none" w:sz="0" w:space="0" w:color="auto"/>
                <w:bottom w:val="none" w:sz="0" w:space="0" w:color="auto"/>
                <w:right w:val="none" w:sz="0" w:space="0" w:color="auto"/>
              </w:divBdr>
            </w:div>
            <w:div w:id="110590352">
              <w:marLeft w:val="0"/>
              <w:marRight w:val="0"/>
              <w:marTop w:val="0"/>
              <w:marBottom w:val="0"/>
              <w:divBdr>
                <w:top w:val="none" w:sz="0" w:space="0" w:color="auto"/>
                <w:left w:val="none" w:sz="0" w:space="0" w:color="auto"/>
                <w:bottom w:val="none" w:sz="0" w:space="0" w:color="auto"/>
                <w:right w:val="none" w:sz="0" w:space="0" w:color="auto"/>
              </w:divBdr>
            </w:div>
            <w:div w:id="614672438">
              <w:marLeft w:val="0"/>
              <w:marRight w:val="0"/>
              <w:marTop w:val="0"/>
              <w:marBottom w:val="0"/>
              <w:divBdr>
                <w:top w:val="none" w:sz="0" w:space="0" w:color="auto"/>
                <w:left w:val="none" w:sz="0" w:space="0" w:color="auto"/>
                <w:bottom w:val="none" w:sz="0" w:space="0" w:color="auto"/>
                <w:right w:val="none" w:sz="0" w:space="0" w:color="auto"/>
              </w:divBdr>
            </w:div>
            <w:div w:id="586154688">
              <w:marLeft w:val="0"/>
              <w:marRight w:val="0"/>
              <w:marTop w:val="0"/>
              <w:marBottom w:val="0"/>
              <w:divBdr>
                <w:top w:val="none" w:sz="0" w:space="0" w:color="auto"/>
                <w:left w:val="none" w:sz="0" w:space="0" w:color="auto"/>
                <w:bottom w:val="none" w:sz="0" w:space="0" w:color="auto"/>
                <w:right w:val="none" w:sz="0" w:space="0" w:color="auto"/>
              </w:divBdr>
            </w:div>
            <w:div w:id="222185294">
              <w:marLeft w:val="0"/>
              <w:marRight w:val="0"/>
              <w:marTop w:val="0"/>
              <w:marBottom w:val="0"/>
              <w:divBdr>
                <w:top w:val="none" w:sz="0" w:space="0" w:color="auto"/>
                <w:left w:val="none" w:sz="0" w:space="0" w:color="auto"/>
                <w:bottom w:val="none" w:sz="0" w:space="0" w:color="auto"/>
                <w:right w:val="none" w:sz="0" w:space="0" w:color="auto"/>
              </w:divBdr>
            </w:div>
            <w:div w:id="430324392">
              <w:marLeft w:val="0"/>
              <w:marRight w:val="0"/>
              <w:marTop w:val="0"/>
              <w:marBottom w:val="0"/>
              <w:divBdr>
                <w:top w:val="none" w:sz="0" w:space="0" w:color="auto"/>
                <w:left w:val="none" w:sz="0" w:space="0" w:color="auto"/>
                <w:bottom w:val="none" w:sz="0" w:space="0" w:color="auto"/>
                <w:right w:val="none" w:sz="0" w:space="0" w:color="auto"/>
              </w:divBdr>
            </w:div>
            <w:div w:id="1443183139">
              <w:marLeft w:val="0"/>
              <w:marRight w:val="0"/>
              <w:marTop w:val="0"/>
              <w:marBottom w:val="0"/>
              <w:divBdr>
                <w:top w:val="none" w:sz="0" w:space="0" w:color="auto"/>
                <w:left w:val="none" w:sz="0" w:space="0" w:color="auto"/>
                <w:bottom w:val="none" w:sz="0" w:space="0" w:color="auto"/>
                <w:right w:val="none" w:sz="0" w:space="0" w:color="auto"/>
              </w:divBdr>
            </w:div>
            <w:div w:id="1905219137">
              <w:marLeft w:val="0"/>
              <w:marRight w:val="0"/>
              <w:marTop w:val="0"/>
              <w:marBottom w:val="0"/>
              <w:divBdr>
                <w:top w:val="none" w:sz="0" w:space="0" w:color="auto"/>
                <w:left w:val="none" w:sz="0" w:space="0" w:color="auto"/>
                <w:bottom w:val="none" w:sz="0" w:space="0" w:color="auto"/>
                <w:right w:val="none" w:sz="0" w:space="0" w:color="auto"/>
              </w:divBdr>
            </w:div>
            <w:div w:id="2650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11043">
      <w:bodyDiv w:val="1"/>
      <w:marLeft w:val="0"/>
      <w:marRight w:val="0"/>
      <w:marTop w:val="0"/>
      <w:marBottom w:val="0"/>
      <w:divBdr>
        <w:top w:val="none" w:sz="0" w:space="0" w:color="auto"/>
        <w:left w:val="none" w:sz="0" w:space="0" w:color="auto"/>
        <w:bottom w:val="none" w:sz="0" w:space="0" w:color="auto"/>
        <w:right w:val="none" w:sz="0" w:space="0" w:color="auto"/>
      </w:divBdr>
      <w:divsChild>
        <w:div w:id="1065567050">
          <w:marLeft w:val="0"/>
          <w:marRight w:val="0"/>
          <w:marTop w:val="0"/>
          <w:marBottom w:val="0"/>
          <w:divBdr>
            <w:top w:val="none" w:sz="0" w:space="0" w:color="auto"/>
            <w:left w:val="none" w:sz="0" w:space="0" w:color="auto"/>
            <w:bottom w:val="none" w:sz="0" w:space="0" w:color="auto"/>
            <w:right w:val="none" w:sz="0" w:space="0" w:color="auto"/>
          </w:divBdr>
          <w:divsChild>
            <w:div w:id="1740329017">
              <w:marLeft w:val="0"/>
              <w:marRight w:val="0"/>
              <w:marTop w:val="0"/>
              <w:marBottom w:val="0"/>
              <w:divBdr>
                <w:top w:val="none" w:sz="0" w:space="0" w:color="auto"/>
                <w:left w:val="none" w:sz="0" w:space="0" w:color="auto"/>
                <w:bottom w:val="none" w:sz="0" w:space="0" w:color="auto"/>
                <w:right w:val="none" w:sz="0" w:space="0" w:color="auto"/>
              </w:divBdr>
            </w:div>
            <w:div w:id="1270772522">
              <w:marLeft w:val="0"/>
              <w:marRight w:val="0"/>
              <w:marTop w:val="0"/>
              <w:marBottom w:val="0"/>
              <w:divBdr>
                <w:top w:val="none" w:sz="0" w:space="0" w:color="auto"/>
                <w:left w:val="none" w:sz="0" w:space="0" w:color="auto"/>
                <w:bottom w:val="none" w:sz="0" w:space="0" w:color="auto"/>
                <w:right w:val="none" w:sz="0" w:space="0" w:color="auto"/>
              </w:divBdr>
            </w:div>
            <w:div w:id="771362211">
              <w:marLeft w:val="0"/>
              <w:marRight w:val="0"/>
              <w:marTop w:val="0"/>
              <w:marBottom w:val="0"/>
              <w:divBdr>
                <w:top w:val="none" w:sz="0" w:space="0" w:color="auto"/>
                <w:left w:val="none" w:sz="0" w:space="0" w:color="auto"/>
                <w:bottom w:val="none" w:sz="0" w:space="0" w:color="auto"/>
                <w:right w:val="none" w:sz="0" w:space="0" w:color="auto"/>
              </w:divBdr>
            </w:div>
            <w:div w:id="711274746">
              <w:marLeft w:val="0"/>
              <w:marRight w:val="0"/>
              <w:marTop w:val="0"/>
              <w:marBottom w:val="0"/>
              <w:divBdr>
                <w:top w:val="none" w:sz="0" w:space="0" w:color="auto"/>
                <w:left w:val="none" w:sz="0" w:space="0" w:color="auto"/>
                <w:bottom w:val="none" w:sz="0" w:space="0" w:color="auto"/>
                <w:right w:val="none" w:sz="0" w:space="0" w:color="auto"/>
              </w:divBdr>
            </w:div>
            <w:div w:id="20020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3571">
      <w:bodyDiv w:val="1"/>
      <w:marLeft w:val="0"/>
      <w:marRight w:val="0"/>
      <w:marTop w:val="0"/>
      <w:marBottom w:val="0"/>
      <w:divBdr>
        <w:top w:val="none" w:sz="0" w:space="0" w:color="auto"/>
        <w:left w:val="none" w:sz="0" w:space="0" w:color="auto"/>
        <w:bottom w:val="none" w:sz="0" w:space="0" w:color="auto"/>
        <w:right w:val="none" w:sz="0" w:space="0" w:color="auto"/>
      </w:divBdr>
      <w:divsChild>
        <w:div w:id="40715813">
          <w:marLeft w:val="0"/>
          <w:marRight w:val="0"/>
          <w:marTop w:val="0"/>
          <w:marBottom w:val="0"/>
          <w:divBdr>
            <w:top w:val="none" w:sz="0" w:space="0" w:color="auto"/>
            <w:left w:val="none" w:sz="0" w:space="0" w:color="auto"/>
            <w:bottom w:val="none" w:sz="0" w:space="0" w:color="auto"/>
            <w:right w:val="none" w:sz="0" w:space="0" w:color="auto"/>
          </w:divBdr>
          <w:divsChild>
            <w:div w:id="1327517797">
              <w:marLeft w:val="0"/>
              <w:marRight w:val="0"/>
              <w:marTop w:val="0"/>
              <w:marBottom w:val="0"/>
              <w:divBdr>
                <w:top w:val="none" w:sz="0" w:space="0" w:color="auto"/>
                <w:left w:val="none" w:sz="0" w:space="0" w:color="auto"/>
                <w:bottom w:val="none" w:sz="0" w:space="0" w:color="auto"/>
                <w:right w:val="none" w:sz="0" w:space="0" w:color="auto"/>
              </w:divBdr>
            </w:div>
            <w:div w:id="1442143805">
              <w:marLeft w:val="0"/>
              <w:marRight w:val="0"/>
              <w:marTop w:val="0"/>
              <w:marBottom w:val="0"/>
              <w:divBdr>
                <w:top w:val="none" w:sz="0" w:space="0" w:color="auto"/>
                <w:left w:val="none" w:sz="0" w:space="0" w:color="auto"/>
                <w:bottom w:val="none" w:sz="0" w:space="0" w:color="auto"/>
                <w:right w:val="none" w:sz="0" w:space="0" w:color="auto"/>
              </w:divBdr>
            </w:div>
            <w:div w:id="2117410418">
              <w:marLeft w:val="0"/>
              <w:marRight w:val="0"/>
              <w:marTop w:val="0"/>
              <w:marBottom w:val="0"/>
              <w:divBdr>
                <w:top w:val="none" w:sz="0" w:space="0" w:color="auto"/>
                <w:left w:val="none" w:sz="0" w:space="0" w:color="auto"/>
                <w:bottom w:val="none" w:sz="0" w:space="0" w:color="auto"/>
                <w:right w:val="none" w:sz="0" w:space="0" w:color="auto"/>
              </w:divBdr>
            </w:div>
            <w:div w:id="404688363">
              <w:marLeft w:val="0"/>
              <w:marRight w:val="0"/>
              <w:marTop w:val="0"/>
              <w:marBottom w:val="0"/>
              <w:divBdr>
                <w:top w:val="none" w:sz="0" w:space="0" w:color="auto"/>
                <w:left w:val="none" w:sz="0" w:space="0" w:color="auto"/>
                <w:bottom w:val="none" w:sz="0" w:space="0" w:color="auto"/>
                <w:right w:val="none" w:sz="0" w:space="0" w:color="auto"/>
              </w:divBdr>
            </w:div>
            <w:div w:id="75051958">
              <w:marLeft w:val="0"/>
              <w:marRight w:val="0"/>
              <w:marTop w:val="0"/>
              <w:marBottom w:val="0"/>
              <w:divBdr>
                <w:top w:val="none" w:sz="0" w:space="0" w:color="auto"/>
                <w:left w:val="none" w:sz="0" w:space="0" w:color="auto"/>
                <w:bottom w:val="none" w:sz="0" w:space="0" w:color="auto"/>
                <w:right w:val="none" w:sz="0" w:space="0" w:color="auto"/>
              </w:divBdr>
            </w:div>
            <w:div w:id="1610503018">
              <w:marLeft w:val="0"/>
              <w:marRight w:val="0"/>
              <w:marTop w:val="0"/>
              <w:marBottom w:val="0"/>
              <w:divBdr>
                <w:top w:val="none" w:sz="0" w:space="0" w:color="auto"/>
                <w:left w:val="none" w:sz="0" w:space="0" w:color="auto"/>
                <w:bottom w:val="none" w:sz="0" w:space="0" w:color="auto"/>
                <w:right w:val="none" w:sz="0" w:space="0" w:color="auto"/>
              </w:divBdr>
            </w:div>
            <w:div w:id="5826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45744">
      <w:bodyDiv w:val="1"/>
      <w:marLeft w:val="0"/>
      <w:marRight w:val="0"/>
      <w:marTop w:val="0"/>
      <w:marBottom w:val="0"/>
      <w:divBdr>
        <w:top w:val="none" w:sz="0" w:space="0" w:color="auto"/>
        <w:left w:val="none" w:sz="0" w:space="0" w:color="auto"/>
        <w:bottom w:val="none" w:sz="0" w:space="0" w:color="auto"/>
        <w:right w:val="none" w:sz="0" w:space="0" w:color="auto"/>
      </w:divBdr>
      <w:divsChild>
        <w:div w:id="551772724">
          <w:marLeft w:val="0"/>
          <w:marRight w:val="0"/>
          <w:marTop w:val="0"/>
          <w:marBottom w:val="0"/>
          <w:divBdr>
            <w:top w:val="none" w:sz="0" w:space="0" w:color="auto"/>
            <w:left w:val="none" w:sz="0" w:space="0" w:color="auto"/>
            <w:bottom w:val="none" w:sz="0" w:space="0" w:color="auto"/>
            <w:right w:val="none" w:sz="0" w:space="0" w:color="auto"/>
          </w:divBdr>
          <w:divsChild>
            <w:div w:id="335966295">
              <w:marLeft w:val="0"/>
              <w:marRight w:val="0"/>
              <w:marTop w:val="0"/>
              <w:marBottom w:val="0"/>
              <w:divBdr>
                <w:top w:val="none" w:sz="0" w:space="0" w:color="auto"/>
                <w:left w:val="none" w:sz="0" w:space="0" w:color="auto"/>
                <w:bottom w:val="none" w:sz="0" w:space="0" w:color="auto"/>
                <w:right w:val="none" w:sz="0" w:space="0" w:color="auto"/>
              </w:divBdr>
            </w:div>
            <w:div w:id="1911575165">
              <w:marLeft w:val="0"/>
              <w:marRight w:val="0"/>
              <w:marTop w:val="0"/>
              <w:marBottom w:val="0"/>
              <w:divBdr>
                <w:top w:val="none" w:sz="0" w:space="0" w:color="auto"/>
                <w:left w:val="none" w:sz="0" w:space="0" w:color="auto"/>
                <w:bottom w:val="none" w:sz="0" w:space="0" w:color="auto"/>
                <w:right w:val="none" w:sz="0" w:space="0" w:color="auto"/>
              </w:divBdr>
            </w:div>
            <w:div w:id="864094232">
              <w:marLeft w:val="0"/>
              <w:marRight w:val="0"/>
              <w:marTop w:val="0"/>
              <w:marBottom w:val="0"/>
              <w:divBdr>
                <w:top w:val="none" w:sz="0" w:space="0" w:color="auto"/>
                <w:left w:val="none" w:sz="0" w:space="0" w:color="auto"/>
                <w:bottom w:val="none" w:sz="0" w:space="0" w:color="auto"/>
                <w:right w:val="none" w:sz="0" w:space="0" w:color="auto"/>
              </w:divBdr>
            </w:div>
            <w:div w:id="3775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4631">
      <w:bodyDiv w:val="1"/>
      <w:marLeft w:val="0"/>
      <w:marRight w:val="0"/>
      <w:marTop w:val="0"/>
      <w:marBottom w:val="0"/>
      <w:divBdr>
        <w:top w:val="none" w:sz="0" w:space="0" w:color="auto"/>
        <w:left w:val="none" w:sz="0" w:space="0" w:color="auto"/>
        <w:bottom w:val="none" w:sz="0" w:space="0" w:color="auto"/>
        <w:right w:val="none" w:sz="0" w:space="0" w:color="auto"/>
      </w:divBdr>
      <w:divsChild>
        <w:div w:id="672873510">
          <w:marLeft w:val="0"/>
          <w:marRight w:val="0"/>
          <w:marTop w:val="0"/>
          <w:marBottom w:val="0"/>
          <w:divBdr>
            <w:top w:val="none" w:sz="0" w:space="0" w:color="auto"/>
            <w:left w:val="none" w:sz="0" w:space="0" w:color="auto"/>
            <w:bottom w:val="none" w:sz="0" w:space="0" w:color="auto"/>
            <w:right w:val="none" w:sz="0" w:space="0" w:color="auto"/>
          </w:divBdr>
          <w:divsChild>
            <w:div w:id="967860304">
              <w:marLeft w:val="0"/>
              <w:marRight w:val="0"/>
              <w:marTop w:val="0"/>
              <w:marBottom w:val="0"/>
              <w:divBdr>
                <w:top w:val="none" w:sz="0" w:space="0" w:color="auto"/>
                <w:left w:val="none" w:sz="0" w:space="0" w:color="auto"/>
                <w:bottom w:val="none" w:sz="0" w:space="0" w:color="auto"/>
                <w:right w:val="none" w:sz="0" w:space="0" w:color="auto"/>
              </w:divBdr>
            </w:div>
            <w:div w:id="103114113">
              <w:marLeft w:val="0"/>
              <w:marRight w:val="0"/>
              <w:marTop w:val="0"/>
              <w:marBottom w:val="0"/>
              <w:divBdr>
                <w:top w:val="none" w:sz="0" w:space="0" w:color="auto"/>
                <w:left w:val="none" w:sz="0" w:space="0" w:color="auto"/>
                <w:bottom w:val="none" w:sz="0" w:space="0" w:color="auto"/>
                <w:right w:val="none" w:sz="0" w:space="0" w:color="auto"/>
              </w:divBdr>
            </w:div>
            <w:div w:id="840044495">
              <w:marLeft w:val="0"/>
              <w:marRight w:val="0"/>
              <w:marTop w:val="0"/>
              <w:marBottom w:val="0"/>
              <w:divBdr>
                <w:top w:val="none" w:sz="0" w:space="0" w:color="auto"/>
                <w:left w:val="none" w:sz="0" w:space="0" w:color="auto"/>
                <w:bottom w:val="none" w:sz="0" w:space="0" w:color="auto"/>
                <w:right w:val="none" w:sz="0" w:space="0" w:color="auto"/>
              </w:divBdr>
            </w:div>
            <w:div w:id="372386988">
              <w:marLeft w:val="0"/>
              <w:marRight w:val="0"/>
              <w:marTop w:val="0"/>
              <w:marBottom w:val="0"/>
              <w:divBdr>
                <w:top w:val="none" w:sz="0" w:space="0" w:color="auto"/>
                <w:left w:val="none" w:sz="0" w:space="0" w:color="auto"/>
                <w:bottom w:val="none" w:sz="0" w:space="0" w:color="auto"/>
                <w:right w:val="none" w:sz="0" w:space="0" w:color="auto"/>
              </w:divBdr>
            </w:div>
            <w:div w:id="1647707801">
              <w:marLeft w:val="0"/>
              <w:marRight w:val="0"/>
              <w:marTop w:val="0"/>
              <w:marBottom w:val="0"/>
              <w:divBdr>
                <w:top w:val="none" w:sz="0" w:space="0" w:color="auto"/>
                <w:left w:val="none" w:sz="0" w:space="0" w:color="auto"/>
                <w:bottom w:val="none" w:sz="0" w:space="0" w:color="auto"/>
                <w:right w:val="none" w:sz="0" w:space="0" w:color="auto"/>
              </w:divBdr>
            </w:div>
            <w:div w:id="668943584">
              <w:marLeft w:val="0"/>
              <w:marRight w:val="0"/>
              <w:marTop w:val="0"/>
              <w:marBottom w:val="0"/>
              <w:divBdr>
                <w:top w:val="none" w:sz="0" w:space="0" w:color="auto"/>
                <w:left w:val="none" w:sz="0" w:space="0" w:color="auto"/>
                <w:bottom w:val="none" w:sz="0" w:space="0" w:color="auto"/>
                <w:right w:val="none" w:sz="0" w:space="0" w:color="auto"/>
              </w:divBdr>
            </w:div>
            <w:div w:id="1381368262">
              <w:marLeft w:val="0"/>
              <w:marRight w:val="0"/>
              <w:marTop w:val="0"/>
              <w:marBottom w:val="0"/>
              <w:divBdr>
                <w:top w:val="none" w:sz="0" w:space="0" w:color="auto"/>
                <w:left w:val="none" w:sz="0" w:space="0" w:color="auto"/>
                <w:bottom w:val="none" w:sz="0" w:space="0" w:color="auto"/>
                <w:right w:val="none" w:sz="0" w:space="0" w:color="auto"/>
              </w:divBdr>
            </w:div>
            <w:div w:id="485753884">
              <w:marLeft w:val="0"/>
              <w:marRight w:val="0"/>
              <w:marTop w:val="0"/>
              <w:marBottom w:val="0"/>
              <w:divBdr>
                <w:top w:val="none" w:sz="0" w:space="0" w:color="auto"/>
                <w:left w:val="none" w:sz="0" w:space="0" w:color="auto"/>
                <w:bottom w:val="none" w:sz="0" w:space="0" w:color="auto"/>
                <w:right w:val="none" w:sz="0" w:space="0" w:color="auto"/>
              </w:divBdr>
            </w:div>
            <w:div w:id="807866472">
              <w:marLeft w:val="0"/>
              <w:marRight w:val="0"/>
              <w:marTop w:val="0"/>
              <w:marBottom w:val="0"/>
              <w:divBdr>
                <w:top w:val="none" w:sz="0" w:space="0" w:color="auto"/>
                <w:left w:val="none" w:sz="0" w:space="0" w:color="auto"/>
                <w:bottom w:val="none" w:sz="0" w:space="0" w:color="auto"/>
                <w:right w:val="none" w:sz="0" w:space="0" w:color="auto"/>
              </w:divBdr>
            </w:div>
            <w:div w:id="1794205454">
              <w:marLeft w:val="0"/>
              <w:marRight w:val="0"/>
              <w:marTop w:val="0"/>
              <w:marBottom w:val="0"/>
              <w:divBdr>
                <w:top w:val="none" w:sz="0" w:space="0" w:color="auto"/>
                <w:left w:val="none" w:sz="0" w:space="0" w:color="auto"/>
                <w:bottom w:val="none" w:sz="0" w:space="0" w:color="auto"/>
                <w:right w:val="none" w:sz="0" w:space="0" w:color="auto"/>
              </w:divBdr>
            </w:div>
            <w:div w:id="580650466">
              <w:marLeft w:val="0"/>
              <w:marRight w:val="0"/>
              <w:marTop w:val="0"/>
              <w:marBottom w:val="0"/>
              <w:divBdr>
                <w:top w:val="none" w:sz="0" w:space="0" w:color="auto"/>
                <w:left w:val="none" w:sz="0" w:space="0" w:color="auto"/>
                <w:bottom w:val="none" w:sz="0" w:space="0" w:color="auto"/>
                <w:right w:val="none" w:sz="0" w:space="0" w:color="auto"/>
              </w:divBdr>
            </w:div>
            <w:div w:id="945651531">
              <w:marLeft w:val="0"/>
              <w:marRight w:val="0"/>
              <w:marTop w:val="0"/>
              <w:marBottom w:val="0"/>
              <w:divBdr>
                <w:top w:val="none" w:sz="0" w:space="0" w:color="auto"/>
                <w:left w:val="none" w:sz="0" w:space="0" w:color="auto"/>
                <w:bottom w:val="none" w:sz="0" w:space="0" w:color="auto"/>
                <w:right w:val="none" w:sz="0" w:space="0" w:color="auto"/>
              </w:divBdr>
            </w:div>
            <w:div w:id="4135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4733">
      <w:bodyDiv w:val="1"/>
      <w:marLeft w:val="0"/>
      <w:marRight w:val="0"/>
      <w:marTop w:val="0"/>
      <w:marBottom w:val="0"/>
      <w:divBdr>
        <w:top w:val="none" w:sz="0" w:space="0" w:color="auto"/>
        <w:left w:val="none" w:sz="0" w:space="0" w:color="auto"/>
        <w:bottom w:val="none" w:sz="0" w:space="0" w:color="auto"/>
        <w:right w:val="none" w:sz="0" w:space="0" w:color="auto"/>
      </w:divBdr>
      <w:divsChild>
        <w:div w:id="180432483">
          <w:marLeft w:val="0"/>
          <w:marRight w:val="0"/>
          <w:marTop w:val="0"/>
          <w:marBottom w:val="0"/>
          <w:divBdr>
            <w:top w:val="none" w:sz="0" w:space="0" w:color="auto"/>
            <w:left w:val="none" w:sz="0" w:space="0" w:color="auto"/>
            <w:bottom w:val="none" w:sz="0" w:space="0" w:color="auto"/>
            <w:right w:val="none" w:sz="0" w:space="0" w:color="auto"/>
          </w:divBdr>
          <w:divsChild>
            <w:div w:id="576283562">
              <w:marLeft w:val="0"/>
              <w:marRight w:val="0"/>
              <w:marTop w:val="0"/>
              <w:marBottom w:val="0"/>
              <w:divBdr>
                <w:top w:val="none" w:sz="0" w:space="0" w:color="auto"/>
                <w:left w:val="none" w:sz="0" w:space="0" w:color="auto"/>
                <w:bottom w:val="none" w:sz="0" w:space="0" w:color="auto"/>
                <w:right w:val="none" w:sz="0" w:space="0" w:color="auto"/>
              </w:divBdr>
            </w:div>
            <w:div w:id="252739468">
              <w:marLeft w:val="0"/>
              <w:marRight w:val="0"/>
              <w:marTop w:val="0"/>
              <w:marBottom w:val="0"/>
              <w:divBdr>
                <w:top w:val="none" w:sz="0" w:space="0" w:color="auto"/>
                <w:left w:val="none" w:sz="0" w:space="0" w:color="auto"/>
                <w:bottom w:val="none" w:sz="0" w:space="0" w:color="auto"/>
                <w:right w:val="none" w:sz="0" w:space="0" w:color="auto"/>
              </w:divBdr>
            </w:div>
            <w:div w:id="1008219440">
              <w:marLeft w:val="0"/>
              <w:marRight w:val="0"/>
              <w:marTop w:val="0"/>
              <w:marBottom w:val="0"/>
              <w:divBdr>
                <w:top w:val="none" w:sz="0" w:space="0" w:color="auto"/>
                <w:left w:val="none" w:sz="0" w:space="0" w:color="auto"/>
                <w:bottom w:val="none" w:sz="0" w:space="0" w:color="auto"/>
                <w:right w:val="none" w:sz="0" w:space="0" w:color="auto"/>
              </w:divBdr>
            </w:div>
            <w:div w:id="241527353">
              <w:marLeft w:val="0"/>
              <w:marRight w:val="0"/>
              <w:marTop w:val="0"/>
              <w:marBottom w:val="0"/>
              <w:divBdr>
                <w:top w:val="none" w:sz="0" w:space="0" w:color="auto"/>
                <w:left w:val="none" w:sz="0" w:space="0" w:color="auto"/>
                <w:bottom w:val="none" w:sz="0" w:space="0" w:color="auto"/>
                <w:right w:val="none" w:sz="0" w:space="0" w:color="auto"/>
              </w:divBdr>
            </w:div>
            <w:div w:id="1178927653">
              <w:marLeft w:val="0"/>
              <w:marRight w:val="0"/>
              <w:marTop w:val="0"/>
              <w:marBottom w:val="0"/>
              <w:divBdr>
                <w:top w:val="none" w:sz="0" w:space="0" w:color="auto"/>
                <w:left w:val="none" w:sz="0" w:space="0" w:color="auto"/>
                <w:bottom w:val="none" w:sz="0" w:space="0" w:color="auto"/>
                <w:right w:val="none" w:sz="0" w:space="0" w:color="auto"/>
              </w:divBdr>
            </w:div>
            <w:div w:id="1430588314">
              <w:marLeft w:val="0"/>
              <w:marRight w:val="0"/>
              <w:marTop w:val="0"/>
              <w:marBottom w:val="0"/>
              <w:divBdr>
                <w:top w:val="none" w:sz="0" w:space="0" w:color="auto"/>
                <w:left w:val="none" w:sz="0" w:space="0" w:color="auto"/>
                <w:bottom w:val="none" w:sz="0" w:space="0" w:color="auto"/>
                <w:right w:val="none" w:sz="0" w:space="0" w:color="auto"/>
              </w:divBdr>
            </w:div>
            <w:div w:id="759526668">
              <w:marLeft w:val="0"/>
              <w:marRight w:val="0"/>
              <w:marTop w:val="0"/>
              <w:marBottom w:val="0"/>
              <w:divBdr>
                <w:top w:val="none" w:sz="0" w:space="0" w:color="auto"/>
                <w:left w:val="none" w:sz="0" w:space="0" w:color="auto"/>
                <w:bottom w:val="none" w:sz="0" w:space="0" w:color="auto"/>
                <w:right w:val="none" w:sz="0" w:space="0" w:color="auto"/>
              </w:divBdr>
            </w:div>
            <w:div w:id="1919944057">
              <w:marLeft w:val="0"/>
              <w:marRight w:val="0"/>
              <w:marTop w:val="0"/>
              <w:marBottom w:val="0"/>
              <w:divBdr>
                <w:top w:val="none" w:sz="0" w:space="0" w:color="auto"/>
                <w:left w:val="none" w:sz="0" w:space="0" w:color="auto"/>
                <w:bottom w:val="none" w:sz="0" w:space="0" w:color="auto"/>
                <w:right w:val="none" w:sz="0" w:space="0" w:color="auto"/>
              </w:divBdr>
            </w:div>
            <w:div w:id="58479607">
              <w:marLeft w:val="0"/>
              <w:marRight w:val="0"/>
              <w:marTop w:val="0"/>
              <w:marBottom w:val="0"/>
              <w:divBdr>
                <w:top w:val="none" w:sz="0" w:space="0" w:color="auto"/>
                <w:left w:val="none" w:sz="0" w:space="0" w:color="auto"/>
                <w:bottom w:val="none" w:sz="0" w:space="0" w:color="auto"/>
                <w:right w:val="none" w:sz="0" w:space="0" w:color="auto"/>
              </w:divBdr>
            </w:div>
            <w:div w:id="1244948721">
              <w:marLeft w:val="0"/>
              <w:marRight w:val="0"/>
              <w:marTop w:val="0"/>
              <w:marBottom w:val="0"/>
              <w:divBdr>
                <w:top w:val="none" w:sz="0" w:space="0" w:color="auto"/>
                <w:left w:val="none" w:sz="0" w:space="0" w:color="auto"/>
                <w:bottom w:val="none" w:sz="0" w:space="0" w:color="auto"/>
                <w:right w:val="none" w:sz="0" w:space="0" w:color="auto"/>
              </w:divBdr>
            </w:div>
            <w:div w:id="204101079">
              <w:marLeft w:val="0"/>
              <w:marRight w:val="0"/>
              <w:marTop w:val="0"/>
              <w:marBottom w:val="0"/>
              <w:divBdr>
                <w:top w:val="none" w:sz="0" w:space="0" w:color="auto"/>
                <w:left w:val="none" w:sz="0" w:space="0" w:color="auto"/>
                <w:bottom w:val="none" w:sz="0" w:space="0" w:color="auto"/>
                <w:right w:val="none" w:sz="0" w:space="0" w:color="auto"/>
              </w:divBdr>
            </w:div>
            <w:div w:id="1221210618">
              <w:marLeft w:val="0"/>
              <w:marRight w:val="0"/>
              <w:marTop w:val="0"/>
              <w:marBottom w:val="0"/>
              <w:divBdr>
                <w:top w:val="none" w:sz="0" w:space="0" w:color="auto"/>
                <w:left w:val="none" w:sz="0" w:space="0" w:color="auto"/>
                <w:bottom w:val="none" w:sz="0" w:space="0" w:color="auto"/>
                <w:right w:val="none" w:sz="0" w:space="0" w:color="auto"/>
              </w:divBdr>
            </w:div>
            <w:div w:id="1293370092">
              <w:marLeft w:val="0"/>
              <w:marRight w:val="0"/>
              <w:marTop w:val="0"/>
              <w:marBottom w:val="0"/>
              <w:divBdr>
                <w:top w:val="none" w:sz="0" w:space="0" w:color="auto"/>
                <w:left w:val="none" w:sz="0" w:space="0" w:color="auto"/>
                <w:bottom w:val="none" w:sz="0" w:space="0" w:color="auto"/>
                <w:right w:val="none" w:sz="0" w:space="0" w:color="auto"/>
              </w:divBdr>
            </w:div>
            <w:div w:id="1842624028">
              <w:marLeft w:val="0"/>
              <w:marRight w:val="0"/>
              <w:marTop w:val="0"/>
              <w:marBottom w:val="0"/>
              <w:divBdr>
                <w:top w:val="none" w:sz="0" w:space="0" w:color="auto"/>
                <w:left w:val="none" w:sz="0" w:space="0" w:color="auto"/>
                <w:bottom w:val="none" w:sz="0" w:space="0" w:color="auto"/>
                <w:right w:val="none" w:sz="0" w:space="0" w:color="auto"/>
              </w:divBdr>
            </w:div>
            <w:div w:id="1898281521">
              <w:marLeft w:val="0"/>
              <w:marRight w:val="0"/>
              <w:marTop w:val="0"/>
              <w:marBottom w:val="0"/>
              <w:divBdr>
                <w:top w:val="none" w:sz="0" w:space="0" w:color="auto"/>
                <w:left w:val="none" w:sz="0" w:space="0" w:color="auto"/>
                <w:bottom w:val="none" w:sz="0" w:space="0" w:color="auto"/>
                <w:right w:val="none" w:sz="0" w:space="0" w:color="auto"/>
              </w:divBdr>
            </w:div>
            <w:div w:id="1363019766">
              <w:marLeft w:val="0"/>
              <w:marRight w:val="0"/>
              <w:marTop w:val="0"/>
              <w:marBottom w:val="0"/>
              <w:divBdr>
                <w:top w:val="none" w:sz="0" w:space="0" w:color="auto"/>
                <w:left w:val="none" w:sz="0" w:space="0" w:color="auto"/>
                <w:bottom w:val="none" w:sz="0" w:space="0" w:color="auto"/>
                <w:right w:val="none" w:sz="0" w:space="0" w:color="auto"/>
              </w:divBdr>
            </w:div>
            <w:div w:id="1789155556">
              <w:marLeft w:val="0"/>
              <w:marRight w:val="0"/>
              <w:marTop w:val="0"/>
              <w:marBottom w:val="0"/>
              <w:divBdr>
                <w:top w:val="none" w:sz="0" w:space="0" w:color="auto"/>
                <w:left w:val="none" w:sz="0" w:space="0" w:color="auto"/>
                <w:bottom w:val="none" w:sz="0" w:space="0" w:color="auto"/>
                <w:right w:val="none" w:sz="0" w:space="0" w:color="auto"/>
              </w:divBdr>
            </w:div>
            <w:div w:id="983241852">
              <w:marLeft w:val="0"/>
              <w:marRight w:val="0"/>
              <w:marTop w:val="0"/>
              <w:marBottom w:val="0"/>
              <w:divBdr>
                <w:top w:val="none" w:sz="0" w:space="0" w:color="auto"/>
                <w:left w:val="none" w:sz="0" w:space="0" w:color="auto"/>
                <w:bottom w:val="none" w:sz="0" w:space="0" w:color="auto"/>
                <w:right w:val="none" w:sz="0" w:space="0" w:color="auto"/>
              </w:divBdr>
            </w:div>
            <w:div w:id="1845896399">
              <w:marLeft w:val="0"/>
              <w:marRight w:val="0"/>
              <w:marTop w:val="0"/>
              <w:marBottom w:val="0"/>
              <w:divBdr>
                <w:top w:val="none" w:sz="0" w:space="0" w:color="auto"/>
                <w:left w:val="none" w:sz="0" w:space="0" w:color="auto"/>
                <w:bottom w:val="none" w:sz="0" w:space="0" w:color="auto"/>
                <w:right w:val="none" w:sz="0" w:space="0" w:color="auto"/>
              </w:divBdr>
            </w:div>
            <w:div w:id="947353758">
              <w:marLeft w:val="0"/>
              <w:marRight w:val="0"/>
              <w:marTop w:val="0"/>
              <w:marBottom w:val="0"/>
              <w:divBdr>
                <w:top w:val="none" w:sz="0" w:space="0" w:color="auto"/>
                <w:left w:val="none" w:sz="0" w:space="0" w:color="auto"/>
                <w:bottom w:val="none" w:sz="0" w:space="0" w:color="auto"/>
                <w:right w:val="none" w:sz="0" w:space="0" w:color="auto"/>
              </w:divBdr>
            </w:div>
            <w:div w:id="1836413864">
              <w:marLeft w:val="0"/>
              <w:marRight w:val="0"/>
              <w:marTop w:val="0"/>
              <w:marBottom w:val="0"/>
              <w:divBdr>
                <w:top w:val="none" w:sz="0" w:space="0" w:color="auto"/>
                <w:left w:val="none" w:sz="0" w:space="0" w:color="auto"/>
                <w:bottom w:val="none" w:sz="0" w:space="0" w:color="auto"/>
                <w:right w:val="none" w:sz="0" w:space="0" w:color="auto"/>
              </w:divBdr>
            </w:div>
            <w:div w:id="619579670">
              <w:marLeft w:val="0"/>
              <w:marRight w:val="0"/>
              <w:marTop w:val="0"/>
              <w:marBottom w:val="0"/>
              <w:divBdr>
                <w:top w:val="none" w:sz="0" w:space="0" w:color="auto"/>
                <w:left w:val="none" w:sz="0" w:space="0" w:color="auto"/>
                <w:bottom w:val="none" w:sz="0" w:space="0" w:color="auto"/>
                <w:right w:val="none" w:sz="0" w:space="0" w:color="auto"/>
              </w:divBdr>
            </w:div>
            <w:div w:id="7266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6456">
      <w:bodyDiv w:val="1"/>
      <w:marLeft w:val="0"/>
      <w:marRight w:val="0"/>
      <w:marTop w:val="0"/>
      <w:marBottom w:val="0"/>
      <w:divBdr>
        <w:top w:val="none" w:sz="0" w:space="0" w:color="auto"/>
        <w:left w:val="none" w:sz="0" w:space="0" w:color="auto"/>
        <w:bottom w:val="none" w:sz="0" w:space="0" w:color="auto"/>
        <w:right w:val="none" w:sz="0" w:space="0" w:color="auto"/>
      </w:divBdr>
      <w:divsChild>
        <w:div w:id="1576743420">
          <w:marLeft w:val="0"/>
          <w:marRight w:val="0"/>
          <w:marTop w:val="0"/>
          <w:marBottom w:val="0"/>
          <w:divBdr>
            <w:top w:val="none" w:sz="0" w:space="0" w:color="auto"/>
            <w:left w:val="none" w:sz="0" w:space="0" w:color="auto"/>
            <w:bottom w:val="none" w:sz="0" w:space="0" w:color="auto"/>
            <w:right w:val="none" w:sz="0" w:space="0" w:color="auto"/>
          </w:divBdr>
          <w:divsChild>
            <w:div w:id="29098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8224">
      <w:bodyDiv w:val="1"/>
      <w:marLeft w:val="0"/>
      <w:marRight w:val="0"/>
      <w:marTop w:val="0"/>
      <w:marBottom w:val="0"/>
      <w:divBdr>
        <w:top w:val="none" w:sz="0" w:space="0" w:color="auto"/>
        <w:left w:val="none" w:sz="0" w:space="0" w:color="auto"/>
        <w:bottom w:val="none" w:sz="0" w:space="0" w:color="auto"/>
        <w:right w:val="none" w:sz="0" w:space="0" w:color="auto"/>
      </w:divBdr>
      <w:divsChild>
        <w:div w:id="1529953765">
          <w:marLeft w:val="0"/>
          <w:marRight w:val="0"/>
          <w:marTop w:val="0"/>
          <w:marBottom w:val="0"/>
          <w:divBdr>
            <w:top w:val="none" w:sz="0" w:space="0" w:color="auto"/>
            <w:left w:val="none" w:sz="0" w:space="0" w:color="auto"/>
            <w:bottom w:val="none" w:sz="0" w:space="0" w:color="auto"/>
            <w:right w:val="none" w:sz="0" w:space="0" w:color="auto"/>
          </w:divBdr>
          <w:divsChild>
            <w:div w:id="540441166">
              <w:marLeft w:val="0"/>
              <w:marRight w:val="0"/>
              <w:marTop w:val="0"/>
              <w:marBottom w:val="0"/>
              <w:divBdr>
                <w:top w:val="none" w:sz="0" w:space="0" w:color="auto"/>
                <w:left w:val="none" w:sz="0" w:space="0" w:color="auto"/>
                <w:bottom w:val="none" w:sz="0" w:space="0" w:color="auto"/>
                <w:right w:val="none" w:sz="0" w:space="0" w:color="auto"/>
              </w:divBdr>
            </w:div>
            <w:div w:id="652177735">
              <w:marLeft w:val="0"/>
              <w:marRight w:val="0"/>
              <w:marTop w:val="0"/>
              <w:marBottom w:val="0"/>
              <w:divBdr>
                <w:top w:val="none" w:sz="0" w:space="0" w:color="auto"/>
                <w:left w:val="none" w:sz="0" w:space="0" w:color="auto"/>
                <w:bottom w:val="none" w:sz="0" w:space="0" w:color="auto"/>
                <w:right w:val="none" w:sz="0" w:space="0" w:color="auto"/>
              </w:divBdr>
            </w:div>
            <w:div w:id="15664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9745">
      <w:bodyDiv w:val="1"/>
      <w:marLeft w:val="0"/>
      <w:marRight w:val="0"/>
      <w:marTop w:val="0"/>
      <w:marBottom w:val="0"/>
      <w:divBdr>
        <w:top w:val="none" w:sz="0" w:space="0" w:color="auto"/>
        <w:left w:val="none" w:sz="0" w:space="0" w:color="auto"/>
        <w:bottom w:val="none" w:sz="0" w:space="0" w:color="auto"/>
        <w:right w:val="none" w:sz="0" w:space="0" w:color="auto"/>
      </w:divBdr>
      <w:divsChild>
        <w:div w:id="1070277245">
          <w:marLeft w:val="0"/>
          <w:marRight w:val="0"/>
          <w:marTop w:val="0"/>
          <w:marBottom w:val="0"/>
          <w:divBdr>
            <w:top w:val="none" w:sz="0" w:space="0" w:color="auto"/>
            <w:left w:val="none" w:sz="0" w:space="0" w:color="auto"/>
            <w:bottom w:val="none" w:sz="0" w:space="0" w:color="auto"/>
            <w:right w:val="none" w:sz="0" w:space="0" w:color="auto"/>
          </w:divBdr>
          <w:divsChild>
            <w:div w:id="1093168159">
              <w:marLeft w:val="0"/>
              <w:marRight w:val="0"/>
              <w:marTop w:val="0"/>
              <w:marBottom w:val="0"/>
              <w:divBdr>
                <w:top w:val="none" w:sz="0" w:space="0" w:color="auto"/>
                <w:left w:val="none" w:sz="0" w:space="0" w:color="auto"/>
                <w:bottom w:val="none" w:sz="0" w:space="0" w:color="auto"/>
                <w:right w:val="none" w:sz="0" w:space="0" w:color="auto"/>
              </w:divBdr>
            </w:div>
            <w:div w:id="2059621265">
              <w:marLeft w:val="0"/>
              <w:marRight w:val="0"/>
              <w:marTop w:val="0"/>
              <w:marBottom w:val="0"/>
              <w:divBdr>
                <w:top w:val="none" w:sz="0" w:space="0" w:color="auto"/>
                <w:left w:val="none" w:sz="0" w:space="0" w:color="auto"/>
                <w:bottom w:val="none" w:sz="0" w:space="0" w:color="auto"/>
                <w:right w:val="none" w:sz="0" w:space="0" w:color="auto"/>
              </w:divBdr>
            </w:div>
            <w:div w:id="204830172">
              <w:marLeft w:val="0"/>
              <w:marRight w:val="0"/>
              <w:marTop w:val="0"/>
              <w:marBottom w:val="0"/>
              <w:divBdr>
                <w:top w:val="none" w:sz="0" w:space="0" w:color="auto"/>
                <w:left w:val="none" w:sz="0" w:space="0" w:color="auto"/>
                <w:bottom w:val="none" w:sz="0" w:space="0" w:color="auto"/>
                <w:right w:val="none" w:sz="0" w:space="0" w:color="auto"/>
              </w:divBdr>
            </w:div>
            <w:div w:id="903679456">
              <w:marLeft w:val="0"/>
              <w:marRight w:val="0"/>
              <w:marTop w:val="0"/>
              <w:marBottom w:val="0"/>
              <w:divBdr>
                <w:top w:val="none" w:sz="0" w:space="0" w:color="auto"/>
                <w:left w:val="none" w:sz="0" w:space="0" w:color="auto"/>
                <w:bottom w:val="none" w:sz="0" w:space="0" w:color="auto"/>
                <w:right w:val="none" w:sz="0" w:space="0" w:color="auto"/>
              </w:divBdr>
            </w:div>
            <w:div w:id="1539926621">
              <w:marLeft w:val="0"/>
              <w:marRight w:val="0"/>
              <w:marTop w:val="0"/>
              <w:marBottom w:val="0"/>
              <w:divBdr>
                <w:top w:val="none" w:sz="0" w:space="0" w:color="auto"/>
                <w:left w:val="none" w:sz="0" w:space="0" w:color="auto"/>
                <w:bottom w:val="none" w:sz="0" w:space="0" w:color="auto"/>
                <w:right w:val="none" w:sz="0" w:space="0" w:color="auto"/>
              </w:divBdr>
            </w:div>
            <w:div w:id="695693019">
              <w:marLeft w:val="0"/>
              <w:marRight w:val="0"/>
              <w:marTop w:val="0"/>
              <w:marBottom w:val="0"/>
              <w:divBdr>
                <w:top w:val="none" w:sz="0" w:space="0" w:color="auto"/>
                <w:left w:val="none" w:sz="0" w:space="0" w:color="auto"/>
                <w:bottom w:val="none" w:sz="0" w:space="0" w:color="auto"/>
                <w:right w:val="none" w:sz="0" w:space="0" w:color="auto"/>
              </w:divBdr>
            </w:div>
            <w:div w:id="1826513184">
              <w:marLeft w:val="0"/>
              <w:marRight w:val="0"/>
              <w:marTop w:val="0"/>
              <w:marBottom w:val="0"/>
              <w:divBdr>
                <w:top w:val="none" w:sz="0" w:space="0" w:color="auto"/>
                <w:left w:val="none" w:sz="0" w:space="0" w:color="auto"/>
                <w:bottom w:val="none" w:sz="0" w:space="0" w:color="auto"/>
                <w:right w:val="none" w:sz="0" w:space="0" w:color="auto"/>
              </w:divBdr>
            </w:div>
            <w:div w:id="856314835">
              <w:marLeft w:val="0"/>
              <w:marRight w:val="0"/>
              <w:marTop w:val="0"/>
              <w:marBottom w:val="0"/>
              <w:divBdr>
                <w:top w:val="none" w:sz="0" w:space="0" w:color="auto"/>
                <w:left w:val="none" w:sz="0" w:space="0" w:color="auto"/>
                <w:bottom w:val="none" w:sz="0" w:space="0" w:color="auto"/>
                <w:right w:val="none" w:sz="0" w:space="0" w:color="auto"/>
              </w:divBdr>
            </w:div>
            <w:div w:id="1633558860">
              <w:marLeft w:val="0"/>
              <w:marRight w:val="0"/>
              <w:marTop w:val="0"/>
              <w:marBottom w:val="0"/>
              <w:divBdr>
                <w:top w:val="none" w:sz="0" w:space="0" w:color="auto"/>
                <w:left w:val="none" w:sz="0" w:space="0" w:color="auto"/>
                <w:bottom w:val="none" w:sz="0" w:space="0" w:color="auto"/>
                <w:right w:val="none" w:sz="0" w:space="0" w:color="auto"/>
              </w:divBdr>
            </w:div>
            <w:div w:id="184597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5910">
      <w:bodyDiv w:val="1"/>
      <w:marLeft w:val="0"/>
      <w:marRight w:val="0"/>
      <w:marTop w:val="0"/>
      <w:marBottom w:val="0"/>
      <w:divBdr>
        <w:top w:val="none" w:sz="0" w:space="0" w:color="auto"/>
        <w:left w:val="none" w:sz="0" w:space="0" w:color="auto"/>
        <w:bottom w:val="none" w:sz="0" w:space="0" w:color="auto"/>
        <w:right w:val="none" w:sz="0" w:space="0" w:color="auto"/>
      </w:divBdr>
      <w:divsChild>
        <w:div w:id="1472939457">
          <w:marLeft w:val="0"/>
          <w:marRight w:val="0"/>
          <w:marTop w:val="0"/>
          <w:marBottom w:val="0"/>
          <w:divBdr>
            <w:top w:val="none" w:sz="0" w:space="0" w:color="auto"/>
            <w:left w:val="none" w:sz="0" w:space="0" w:color="auto"/>
            <w:bottom w:val="none" w:sz="0" w:space="0" w:color="auto"/>
            <w:right w:val="none" w:sz="0" w:space="0" w:color="auto"/>
          </w:divBdr>
          <w:divsChild>
            <w:div w:id="1627197128">
              <w:marLeft w:val="0"/>
              <w:marRight w:val="0"/>
              <w:marTop w:val="0"/>
              <w:marBottom w:val="0"/>
              <w:divBdr>
                <w:top w:val="none" w:sz="0" w:space="0" w:color="auto"/>
                <w:left w:val="none" w:sz="0" w:space="0" w:color="auto"/>
                <w:bottom w:val="none" w:sz="0" w:space="0" w:color="auto"/>
                <w:right w:val="none" w:sz="0" w:space="0" w:color="auto"/>
              </w:divBdr>
            </w:div>
            <w:div w:id="321155229">
              <w:marLeft w:val="0"/>
              <w:marRight w:val="0"/>
              <w:marTop w:val="0"/>
              <w:marBottom w:val="0"/>
              <w:divBdr>
                <w:top w:val="none" w:sz="0" w:space="0" w:color="auto"/>
                <w:left w:val="none" w:sz="0" w:space="0" w:color="auto"/>
                <w:bottom w:val="none" w:sz="0" w:space="0" w:color="auto"/>
                <w:right w:val="none" w:sz="0" w:space="0" w:color="auto"/>
              </w:divBdr>
            </w:div>
            <w:div w:id="17060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5954">
      <w:bodyDiv w:val="1"/>
      <w:marLeft w:val="0"/>
      <w:marRight w:val="0"/>
      <w:marTop w:val="0"/>
      <w:marBottom w:val="0"/>
      <w:divBdr>
        <w:top w:val="none" w:sz="0" w:space="0" w:color="auto"/>
        <w:left w:val="none" w:sz="0" w:space="0" w:color="auto"/>
        <w:bottom w:val="none" w:sz="0" w:space="0" w:color="auto"/>
        <w:right w:val="none" w:sz="0" w:space="0" w:color="auto"/>
      </w:divBdr>
      <w:divsChild>
        <w:div w:id="1090390377">
          <w:marLeft w:val="0"/>
          <w:marRight w:val="0"/>
          <w:marTop w:val="0"/>
          <w:marBottom w:val="0"/>
          <w:divBdr>
            <w:top w:val="none" w:sz="0" w:space="0" w:color="auto"/>
            <w:left w:val="none" w:sz="0" w:space="0" w:color="auto"/>
            <w:bottom w:val="none" w:sz="0" w:space="0" w:color="auto"/>
            <w:right w:val="none" w:sz="0" w:space="0" w:color="auto"/>
          </w:divBdr>
          <w:divsChild>
            <w:div w:id="629939257">
              <w:marLeft w:val="0"/>
              <w:marRight w:val="0"/>
              <w:marTop w:val="0"/>
              <w:marBottom w:val="0"/>
              <w:divBdr>
                <w:top w:val="none" w:sz="0" w:space="0" w:color="auto"/>
                <w:left w:val="none" w:sz="0" w:space="0" w:color="auto"/>
                <w:bottom w:val="none" w:sz="0" w:space="0" w:color="auto"/>
                <w:right w:val="none" w:sz="0" w:space="0" w:color="auto"/>
              </w:divBdr>
            </w:div>
            <w:div w:id="1450200261">
              <w:marLeft w:val="0"/>
              <w:marRight w:val="0"/>
              <w:marTop w:val="0"/>
              <w:marBottom w:val="0"/>
              <w:divBdr>
                <w:top w:val="none" w:sz="0" w:space="0" w:color="auto"/>
                <w:left w:val="none" w:sz="0" w:space="0" w:color="auto"/>
                <w:bottom w:val="none" w:sz="0" w:space="0" w:color="auto"/>
                <w:right w:val="none" w:sz="0" w:space="0" w:color="auto"/>
              </w:divBdr>
            </w:div>
            <w:div w:id="12161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1326">
      <w:bodyDiv w:val="1"/>
      <w:marLeft w:val="0"/>
      <w:marRight w:val="0"/>
      <w:marTop w:val="0"/>
      <w:marBottom w:val="0"/>
      <w:divBdr>
        <w:top w:val="none" w:sz="0" w:space="0" w:color="auto"/>
        <w:left w:val="none" w:sz="0" w:space="0" w:color="auto"/>
        <w:bottom w:val="none" w:sz="0" w:space="0" w:color="auto"/>
        <w:right w:val="none" w:sz="0" w:space="0" w:color="auto"/>
      </w:divBdr>
      <w:divsChild>
        <w:div w:id="1431044510">
          <w:marLeft w:val="0"/>
          <w:marRight w:val="0"/>
          <w:marTop w:val="0"/>
          <w:marBottom w:val="0"/>
          <w:divBdr>
            <w:top w:val="none" w:sz="0" w:space="0" w:color="auto"/>
            <w:left w:val="none" w:sz="0" w:space="0" w:color="auto"/>
            <w:bottom w:val="none" w:sz="0" w:space="0" w:color="auto"/>
            <w:right w:val="none" w:sz="0" w:space="0" w:color="auto"/>
          </w:divBdr>
          <w:divsChild>
            <w:div w:id="12456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74734">
      <w:bodyDiv w:val="1"/>
      <w:marLeft w:val="0"/>
      <w:marRight w:val="0"/>
      <w:marTop w:val="0"/>
      <w:marBottom w:val="0"/>
      <w:divBdr>
        <w:top w:val="none" w:sz="0" w:space="0" w:color="auto"/>
        <w:left w:val="none" w:sz="0" w:space="0" w:color="auto"/>
        <w:bottom w:val="none" w:sz="0" w:space="0" w:color="auto"/>
        <w:right w:val="none" w:sz="0" w:space="0" w:color="auto"/>
      </w:divBdr>
      <w:divsChild>
        <w:div w:id="137691891">
          <w:marLeft w:val="0"/>
          <w:marRight w:val="0"/>
          <w:marTop w:val="0"/>
          <w:marBottom w:val="0"/>
          <w:divBdr>
            <w:top w:val="none" w:sz="0" w:space="0" w:color="auto"/>
            <w:left w:val="none" w:sz="0" w:space="0" w:color="auto"/>
            <w:bottom w:val="none" w:sz="0" w:space="0" w:color="auto"/>
            <w:right w:val="none" w:sz="0" w:space="0" w:color="auto"/>
          </w:divBdr>
          <w:divsChild>
            <w:div w:id="2198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89633">
      <w:bodyDiv w:val="1"/>
      <w:marLeft w:val="0"/>
      <w:marRight w:val="0"/>
      <w:marTop w:val="0"/>
      <w:marBottom w:val="0"/>
      <w:divBdr>
        <w:top w:val="none" w:sz="0" w:space="0" w:color="auto"/>
        <w:left w:val="none" w:sz="0" w:space="0" w:color="auto"/>
        <w:bottom w:val="none" w:sz="0" w:space="0" w:color="auto"/>
        <w:right w:val="none" w:sz="0" w:space="0" w:color="auto"/>
      </w:divBdr>
      <w:divsChild>
        <w:div w:id="2070958764">
          <w:marLeft w:val="0"/>
          <w:marRight w:val="0"/>
          <w:marTop w:val="0"/>
          <w:marBottom w:val="0"/>
          <w:divBdr>
            <w:top w:val="none" w:sz="0" w:space="0" w:color="auto"/>
            <w:left w:val="none" w:sz="0" w:space="0" w:color="auto"/>
            <w:bottom w:val="none" w:sz="0" w:space="0" w:color="auto"/>
            <w:right w:val="none" w:sz="0" w:space="0" w:color="auto"/>
          </w:divBdr>
          <w:divsChild>
            <w:div w:id="1274361874">
              <w:marLeft w:val="0"/>
              <w:marRight w:val="0"/>
              <w:marTop w:val="0"/>
              <w:marBottom w:val="0"/>
              <w:divBdr>
                <w:top w:val="none" w:sz="0" w:space="0" w:color="auto"/>
                <w:left w:val="none" w:sz="0" w:space="0" w:color="auto"/>
                <w:bottom w:val="none" w:sz="0" w:space="0" w:color="auto"/>
                <w:right w:val="none" w:sz="0" w:space="0" w:color="auto"/>
              </w:divBdr>
            </w:div>
            <w:div w:id="324014117">
              <w:marLeft w:val="0"/>
              <w:marRight w:val="0"/>
              <w:marTop w:val="0"/>
              <w:marBottom w:val="0"/>
              <w:divBdr>
                <w:top w:val="none" w:sz="0" w:space="0" w:color="auto"/>
                <w:left w:val="none" w:sz="0" w:space="0" w:color="auto"/>
                <w:bottom w:val="none" w:sz="0" w:space="0" w:color="auto"/>
                <w:right w:val="none" w:sz="0" w:space="0" w:color="auto"/>
              </w:divBdr>
            </w:div>
            <w:div w:id="1765102263">
              <w:marLeft w:val="0"/>
              <w:marRight w:val="0"/>
              <w:marTop w:val="0"/>
              <w:marBottom w:val="0"/>
              <w:divBdr>
                <w:top w:val="none" w:sz="0" w:space="0" w:color="auto"/>
                <w:left w:val="none" w:sz="0" w:space="0" w:color="auto"/>
                <w:bottom w:val="none" w:sz="0" w:space="0" w:color="auto"/>
                <w:right w:val="none" w:sz="0" w:space="0" w:color="auto"/>
              </w:divBdr>
            </w:div>
            <w:div w:id="1267928886">
              <w:marLeft w:val="0"/>
              <w:marRight w:val="0"/>
              <w:marTop w:val="0"/>
              <w:marBottom w:val="0"/>
              <w:divBdr>
                <w:top w:val="none" w:sz="0" w:space="0" w:color="auto"/>
                <w:left w:val="none" w:sz="0" w:space="0" w:color="auto"/>
                <w:bottom w:val="none" w:sz="0" w:space="0" w:color="auto"/>
                <w:right w:val="none" w:sz="0" w:space="0" w:color="auto"/>
              </w:divBdr>
            </w:div>
            <w:div w:id="678312211">
              <w:marLeft w:val="0"/>
              <w:marRight w:val="0"/>
              <w:marTop w:val="0"/>
              <w:marBottom w:val="0"/>
              <w:divBdr>
                <w:top w:val="none" w:sz="0" w:space="0" w:color="auto"/>
                <w:left w:val="none" w:sz="0" w:space="0" w:color="auto"/>
                <w:bottom w:val="none" w:sz="0" w:space="0" w:color="auto"/>
                <w:right w:val="none" w:sz="0" w:space="0" w:color="auto"/>
              </w:divBdr>
            </w:div>
            <w:div w:id="871529011">
              <w:marLeft w:val="0"/>
              <w:marRight w:val="0"/>
              <w:marTop w:val="0"/>
              <w:marBottom w:val="0"/>
              <w:divBdr>
                <w:top w:val="none" w:sz="0" w:space="0" w:color="auto"/>
                <w:left w:val="none" w:sz="0" w:space="0" w:color="auto"/>
                <w:bottom w:val="none" w:sz="0" w:space="0" w:color="auto"/>
                <w:right w:val="none" w:sz="0" w:space="0" w:color="auto"/>
              </w:divBdr>
            </w:div>
            <w:div w:id="698165422">
              <w:marLeft w:val="0"/>
              <w:marRight w:val="0"/>
              <w:marTop w:val="0"/>
              <w:marBottom w:val="0"/>
              <w:divBdr>
                <w:top w:val="none" w:sz="0" w:space="0" w:color="auto"/>
                <w:left w:val="none" w:sz="0" w:space="0" w:color="auto"/>
                <w:bottom w:val="none" w:sz="0" w:space="0" w:color="auto"/>
                <w:right w:val="none" w:sz="0" w:space="0" w:color="auto"/>
              </w:divBdr>
            </w:div>
            <w:div w:id="703023236">
              <w:marLeft w:val="0"/>
              <w:marRight w:val="0"/>
              <w:marTop w:val="0"/>
              <w:marBottom w:val="0"/>
              <w:divBdr>
                <w:top w:val="none" w:sz="0" w:space="0" w:color="auto"/>
                <w:left w:val="none" w:sz="0" w:space="0" w:color="auto"/>
                <w:bottom w:val="none" w:sz="0" w:space="0" w:color="auto"/>
                <w:right w:val="none" w:sz="0" w:space="0" w:color="auto"/>
              </w:divBdr>
            </w:div>
            <w:div w:id="1027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52961">
      <w:bodyDiv w:val="1"/>
      <w:marLeft w:val="0"/>
      <w:marRight w:val="0"/>
      <w:marTop w:val="0"/>
      <w:marBottom w:val="0"/>
      <w:divBdr>
        <w:top w:val="none" w:sz="0" w:space="0" w:color="auto"/>
        <w:left w:val="none" w:sz="0" w:space="0" w:color="auto"/>
        <w:bottom w:val="none" w:sz="0" w:space="0" w:color="auto"/>
        <w:right w:val="none" w:sz="0" w:space="0" w:color="auto"/>
      </w:divBdr>
      <w:divsChild>
        <w:div w:id="1677339455">
          <w:marLeft w:val="0"/>
          <w:marRight w:val="0"/>
          <w:marTop w:val="0"/>
          <w:marBottom w:val="0"/>
          <w:divBdr>
            <w:top w:val="none" w:sz="0" w:space="0" w:color="auto"/>
            <w:left w:val="none" w:sz="0" w:space="0" w:color="auto"/>
            <w:bottom w:val="none" w:sz="0" w:space="0" w:color="auto"/>
            <w:right w:val="none" w:sz="0" w:space="0" w:color="auto"/>
          </w:divBdr>
          <w:divsChild>
            <w:div w:id="635180689">
              <w:marLeft w:val="0"/>
              <w:marRight w:val="0"/>
              <w:marTop w:val="0"/>
              <w:marBottom w:val="0"/>
              <w:divBdr>
                <w:top w:val="none" w:sz="0" w:space="0" w:color="auto"/>
                <w:left w:val="none" w:sz="0" w:space="0" w:color="auto"/>
                <w:bottom w:val="none" w:sz="0" w:space="0" w:color="auto"/>
                <w:right w:val="none" w:sz="0" w:space="0" w:color="auto"/>
              </w:divBdr>
            </w:div>
            <w:div w:id="1036545068">
              <w:marLeft w:val="0"/>
              <w:marRight w:val="0"/>
              <w:marTop w:val="0"/>
              <w:marBottom w:val="0"/>
              <w:divBdr>
                <w:top w:val="none" w:sz="0" w:space="0" w:color="auto"/>
                <w:left w:val="none" w:sz="0" w:space="0" w:color="auto"/>
                <w:bottom w:val="none" w:sz="0" w:space="0" w:color="auto"/>
                <w:right w:val="none" w:sz="0" w:space="0" w:color="auto"/>
              </w:divBdr>
            </w:div>
            <w:div w:id="113788303">
              <w:marLeft w:val="0"/>
              <w:marRight w:val="0"/>
              <w:marTop w:val="0"/>
              <w:marBottom w:val="0"/>
              <w:divBdr>
                <w:top w:val="none" w:sz="0" w:space="0" w:color="auto"/>
                <w:left w:val="none" w:sz="0" w:space="0" w:color="auto"/>
                <w:bottom w:val="none" w:sz="0" w:space="0" w:color="auto"/>
                <w:right w:val="none" w:sz="0" w:space="0" w:color="auto"/>
              </w:divBdr>
            </w:div>
            <w:div w:id="670644516">
              <w:marLeft w:val="0"/>
              <w:marRight w:val="0"/>
              <w:marTop w:val="0"/>
              <w:marBottom w:val="0"/>
              <w:divBdr>
                <w:top w:val="none" w:sz="0" w:space="0" w:color="auto"/>
                <w:left w:val="none" w:sz="0" w:space="0" w:color="auto"/>
                <w:bottom w:val="none" w:sz="0" w:space="0" w:color="auto"/>
                <w:right w:val="none" w:sz="0" w:space="0" w:color="auto"/>
              </w:divBdr>
            </w:div>
            <w:div w:id="598149042">
              <w:marLeft w:val="0"/>
              <w:marRight w:val="0"/>
              <w:marTop w:val="0"/>
              <w:marBottom w:val="0"/>
              <w:divBdr>
                <w:top w:val="none" w:sz="0" w:space="0" w:color="auto"/>
                <w:left w:val="none" w:sz="0" w:space="0" w:color="auto"/>
                <w:bottom w:val="none" w:sz="0" w:space="0" w:color="auto"/>
                <w:right w:val="none" w:sz="0" w:space="0" w:color="auto"/>
              </w:divBdr>
            </w:div>
            <w:div w:id="1212234427">
              <w:marLeft w:val="0"/>
              <w:marRight w:val="0"/>
              <w:marTop w:val="0"/>
              <w:marBottom w:val="0"/>
              <w:divBdr>
                <w:top w:val="none" w:sz="0" w:space="0" w:color="auto"/>
                <w:left w:val="none" w:sz="0" w:space="0" w:color="auto"/>
                <w:bottom w:val="none" w:sz="0" w:space="0" w:color="auto"/>
                <w:right w:val="none" w:sz="0" w:space="0" w:color="auto"/>
              </w:divBdr>
            </w:div>
            <w:div w:id="913852722">
              <w:marLeft w:val="0"/>
              <w:marRight w:val="0"/>
              <w:marTop w:val="0"/>
              <w:marBottom w:val="0"/>
              <w:divBdr>
                <w:top w:val="none" w:sz="0" w:space="0" w:color="auto"/>
                <w:left w:val="none" w:sz="0" w:space="0" w:color="auto"/>
                <w:bottom w:val="none" w:sz="0" w:space="0" w:color="auto"/>
                <w:right w:val="none" w:sz="0" w:space="0" w:color="auto"/>
              </w:divBdr>
            </w:div>
            <w:div w:id="330254854">
              <w:marLeft w:val="0"/>
              <w:marRight w:val="0"/>
              <w:marTop w:val="0"/>
              <w:marBottom w:val="0"/>
              <w:divBdr>
                <w:top w:val="none" w:sz="0" w:space="0" w:color="auto"/>
                <w:left w:val="none" w:sz="0" w:space="0" w:color="auto"/>
                <w:bottom w:val="none" w:sz="0" w:space="0" w:color="auto"/>
                <w:right w:val="none" w:sz="0" w:space="0" w:color="auto"/>
              </w:divBdr>
            </w:div>
            <w:div w:id="1422482076">
              <w:marLeft w:val="0"/>
              <w:marRight w:val="0"/>
              <w:marTop w:val="0"/>
              <w:marBottom w:val="0"/>
              <w:divBdr>
                <w:top w:val="none" w:sz="0" w:space="0" w:color="auto"/>
                <w:left w:val="none" w:sz="0" w:space="0" w:color="auto"/>
                <w:bottom w:val="none" w:sz="0" w:space="0" w:color="auto"/>
                <w:right w:val="none" w:sz="0" w:space="0" w:color="auto"/>
              </w:divBdr>
            </w:div>
            <w:div w:id="885868476">
              <w:marLeft w:val="0"/>
              <w:marRight w:val="0"/>
              <w:marTop w:val="0"/>
              <w:marBottom w:val="0"/>
              <w:divBdr>
                <w:top w:val="none" w:sz="0" w:space="0" w:color="auto"/>
                <w:left w:val="none" w:sz="0" w:space="0" w:color="auto"/>
                <w:bottom w:val="none" w:sz="0" w:space="0" w:color="auto"/>
                <w:right w:val="none" w:sz="0" w:space="0" w:color="auto"/>
              </w:divBdr>
            </w:div>
            <w:div w:id="471942208">
              <w:marLeft w:val="0"/>
              <w:marRight w:val="0"/>
              <w:marTop w:val="0"/>
              <w:marBottom w:val="0"/>
              <w:divBdr>
                <w:top w:val="none" w:sz="0" w:space="0" w:color="auto"/>
                <w:left w:val="none" w:sz="0" w:space="0" w:color="auto"/>
                <w:bottom w:val="none" w:sz="0" w:space="0" w:color="auto"/>
                <w:right w:val="none" w:sz="0" w:space="0" w:color="auto"/>
              </w:divBdr>
            </w:div>
            <w:div w:id="1614091221">
              <w:marLeft w:val="0"/>
              <w:marRight w:val="0"/>
              <w:marTop w:val="0"/>
              <w:marBottom w:val="0"/>
              <w:divBdr>
                <w:top w:val="none" w:sz="0" w:space="0" w:color="auto"/>
                <w:left w:val="none" w:sz="0" w:space="0" w:color="auto"/>
                <w:bottom w:val="none" w:sz="0" w:space="0" w:color="auto"/>
                <w:right w:val="none" w:sz="0" w:space="0" w:color="auto"/>
              </w:divBdr>
            </w:div>
            <w:div w:id="168285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982">
      <w:bodyDiv w:val="1"/>
      <w:marLeft w:val="0"/>
      <w:marRight w:val="0"/>
      <w:marTop w:val="0"/>
      <w:marBottom w:val="0"/>
      <w:divBdr>
        <w:top w:val="none" w:sz="0" w:space="0" w:color="auto"/>
        <w:left w:val="none" w:sz="0" w:space="0" w:color="auto"/>
        <w:bottom w:val="none" w:sz="0" w:space="0" w:color="auto"/>
        <w:right w:val="none" w:sz="0" w:space="0" w:color="auto"/>
      </w:divBdr>
      <w:divsChild>
        <w:div w:id="1518736773">
          <w:marLeft w:val="0"/>
          <w:marRight w:val="0"/>
          <w:marTop w:val="0"/>
          <w:marBottom w:val="0"/>
          <w:divBdr>
            <w:top w:val="none" w:sz="0" w:space="0" w:color="auto"/>
            <w:left w:val="none" w:sz="0" w:space="0" w:color="auto"/>
            <w:bottom w:val="none" w:sz="0" w:space="0" w:color="auto"/>
            <w:right w:val="none" w:sz="0" w:space="0" w:color="auto"/>
          </w:divBdr>
          <w:divsChild>
            <w:div w:id="532697511">
              <w:marLeft w:val="0"/>
              <w:marRight w:val="0"/>
              <w:marTop w:val="0"/>
              <w:marBottom w:val="0"/>
              <w:divBdr>
                <w:top w:val="none" w:sz="0" w:space="0" w:color="auto"/>
                <w:left w:val="none" w:sz="0" w:space="0" w:color="auto"/>
                <w:bottom w:val="none" w:sz="0" w:space="0" w:color="auto"/>
                <w:right w:val="none" w:sz="0" w:space="0" w:color="auto"/>
              </w:divBdr>
            </w:div>
            <w:div w:id="25720114">
              <w:marLeft w:val="0"/>
              <w:marRight w:val="0"/>
              <w:marTop w:val="0"/>
              <w:marBottom w:val="0"/>
              <w:divBdr>
                <w:top w:val="none" w:sz="0" w:space="0" w:color="auto"/>
                <w:left w:val="none" w:sz="0" w:space="0" w:color="auto"/>
                <w:bottom w:val="none" w:sz="0" w:space="0" w:color="auto"/>
                <w:right w:val="none" w:sz="0" w:space="0" w:color="auto"/>
              </w:divBdr>
            </w:div>
            <w:div w:id="568541674">
              <w:marLeft w:val="0"/>
              <w:marRight w:val="0"/>
              <w:marTop w:val="0"/>
              <w:marBottom w:val="0"/>
              <w:divBdr>
                <w:top w:val="none" w:sz="0" w:space="0" w:color="auto"/>
                <w:left w:val="none" w:sz="0" w:space="0" w:color="auto"/>
                <w:bottom w:val="none" w:sz="0" w:space="0" w:color="auto"/>
                <w:right w:val="none" w:sz="0" w:space="0" w:color="auto"/>
              </w:divBdr>
            </w:div>
            <w:div w:id="1061946149">
              <w:marLeft w:val="0"/>
              <w:marRight w:val="0"/>
              <w:marTop w:val="0"/>
              <w:marBottom w:val="0"/>
              <w:divBdr>
                <w:top w:val="none" w:sz="0" w:space="0" w:color="auto"/>
                <w:left w:val="none" w:sz="0" w:space="0" w:color="auto"/>
                <w:bottom w:val="none" w:sz="0" w:space="0" w:color="auto"/>
                <w:right w:val="none" w:sz="0" w:space="0" w:color="auto"/>
              </w:divBdr>
            </w:div>
            <w:div w:id="705831668">
              <w:marLeft w:val="0"/>
              <w:marRight w:val="0"/>
              <w:marTop w:val="0"/>
              <w:marBottom w:val="0"/>
              <w:divBdr>
                <w:top w:val="none" w:sz="0" w:space="0" w:color="auto"/>
                <w:left w:val="none" w:sz="0" w:space="0" w:color="auto"/>
                <w:bottom w:val="none" w:sz="0" w:space="0" w:color="auto"/>
                <w:right w:val="none" w:sz="0" w:space="0" w:color="auto"/>
              </w:divBdr>
            </w:div>
            <w:div w:id="266275764">
              <w:marLeft w:val="0"/>
              <w:marRight w:val="0"/>
              <w:marTop w:val="0"/>
              <w:marBottom w:val="0"/>
              <w:divBdr>
                <w:top w:val="none" w:sz="0" w:space="0" w:color="auto"/>
                <w:left w:val="none" w:sz="0" w:space="0" w:color="auto"/>
                <w:bottom w:val="none" w:sz="0" w:space="0" w:color="auto"/>
                <w:right w:val="none" w:sz="0" w:space="0" w:color="auto"/>
              </w:divBdr>
            </w:div>
            <w:div w:id="377901116">
              <w:marLeft w:val="0"/>
              <w:marRight w:val="0"/>
              <w:marTop w:val="0"/>
              <w:marBottom w:val="0"/>
              <w:divBdr>
                <w:top w:val="none" w:sz="0" w:space="0" w:color="auto"/>
                <w:left w:val="none" w:sz="0" w:space="0" w:color="auto"/>
                <w:bottom w:val="none" w:sz="0" w:space="0" w:color="auto"/>
                <w:right w:val="none" w:sz="0" w:space="0" w:color="auto"/>
              </w:divBdr>
            </w:div>
            <w:div w:id="846290405">
              <w:marLeft w:val="0"/>
              <w:marRight w:val="0"/>
              <w:marTop w:val="0"/>
              <w:marBottom w:val="0"/>
              <w:divBdr>
                <w:top w:val="none" w:sz="0" w:space="0" w:color="auto"/>
                <w:left w:val="none" w:sz="0" w:space="0" w:color="auto"/>
                <w:bottom w:val="none" w:sz="0" w:space="0" w:color="auto"/>
                <w:right w:val="none" w:sz="0" w:space="0" w:color="auto"/>
              </w:divBdr>
            </w:div>
            <w:div w:id="1175145995">
              <w:marLeft w:val="0"/>
              <w:marRight w:val="0"/>
              <w:marTop w:val="0"/>
              <w:marBottom w:val="0"/>
              <w:divBdr>
                <w:top w:val="none" w:sz="0" w:space="0" w:color="auto"/>
                <w:left w:val="none" w:sz="0" w:space="0" w:color="auto"/>
                <w:bottom w:val="none" w:sz="0" w:space="0" w:color="auto"/>
                <w:right w:val="none" w:sz="0" w:space="0" w:color="auto"/>
              </w:divBdr>
            </w:div>
            <w:div w:id="523399979">
              <w:marLeft w:val="0"/>
              <w:marRight w:val="0"/>
              <w:marTop w:val="0"/>
              <w:marBottom w:val="0"/>
              <w:divBdr>
                <w:top w:val="none" w:sz="0" w:space="0" w:color="auto"/>
                <w:left w:val="none" w:sz="0" w:space="0" w:color="auto"/>
                <w:bottom w:val="none" w:sz="0" w:space="0" w:color="auto"/>
                <w:right w:val="none" w:sz="0" w:space="0" w:color="auto"/>
              </w:divBdr>
            </w:div>
            <w:div w:id="1663729054">
              <w:marLeft w:val="0"/>
              <w:marRight w:val="0"/>
              <w:marTop w:val="0"/>
              <w:marBottom w:val="0"/>
              <w:divBdr>
                <w:top w:val="none" w:sz="0" w:space="0" w:color="auto"/>
                <w:left w:val="none" w:sz="0" w:space="0" w:color="auto"/>
                <w:bottom w:val="none" w:sz="0" w:space="0" w:color="auto"/>
                <w:right w:val="none" w:sz="0" w:space="0" w:color="auto"/>
              </w:divBdr>
            </w:div>
            <w:div w:id="1384402998">
              <w:marLeft w:val="0"/>
              <w:marRight w:val="0"/>
              <w:marTop w:val="0"/>
              <w:marBottom w:val="0"/>
              <w:divBdr>
                <w:top w:val="none" w:sz="0" w:space="0" w:color="auto"/>
                <w:left w:val="none" w:sz="0" w:space="0" w:color="auto"/>
                <w:bottom w:val="none" w:sz="0" w:space="0" w:color="auto"/>
                <w:right w:val="none" w:sz="0" w:space="0" w:color="auto"/>
              </w:divBdr>
            </w:div>
            <w:div w:id="1507208922">
              <w:marLeft w:val="0"/>
              <w:marRight w:val="0"/>
              <w:marTop w:val="0"/>
              <w:marBottom w:val="0"/>
              <w:divBdr>
                <w:top w:val="none" w:sz="0" w:space="0" w:color="auto"/>
                <w:left w:val="none" w:sz="0" w:space="0" w:color="auto"/>
                <w:bottom w:val="none" w:sz="0" w:space="0" w:color="auto"/>
                <w:right w:val="none" w:sz="0" w:space="0" w:color="auto"/>
              </w:divBdr>
            </w:div>
            <w:div w:id="150948431">
              <w:marLeft w:val="0"/>
              <w:marRight w:val="0"/>
              <w:marTop w:val="0"/>
              <w:marBottom w:val="0"/>
              <w:divBdr>
                <w:top w:val="none" w:sz="0" w:space="0" w:color="auto"/>
                <w:left w:val="none" w:sz="0" w:space="0" w:color="auto"/>
                <w:bottom w:val="none" w:sz="0" w:space="0" w:color="auto"/>
                <w:right w:val="none" w:sz="0" w:space="0" w:color="auto"/>
              </w:divBdr>
            </w:div>
            <w:div w:id="1142113053">
              <w:marLeft w:val="0"/>
              <w:marRight w:val="0"/>
              <w:marTop w:val="0"/>
              <w:marBottom w:val="0"/>
              <w:divBdr>
                <w:top w:val="none" w:sz="0" w:space="0" w:color="auto"/>
                <w:left w:val="none" w:sz="0" w:space="0" w:color="auto"/>
                <w:bottom w:val="none" w:sz="0" w:space="0" w:color="auto"/>
                <w:right w:val="none" w:sz="0" w:space="0" w:color="auto"/>
              </w:divBdr>
            </w:div>
            <w:div w:id="120953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54584">
      <w:bodyDiv w:val="1"/>
      <w:marLeft w:val="0"/>
      <w:marRight w:val="0"/>
      <w:marTop w:val="0"/>
      <w:marBottom w:val="0"/>
      <w:divBdr>
        <w:top w:val="none" w:sz="0" w:space="0" w:color="auto"/>
        <w:left w:val="none" w:sz="0" w:space="0" w:color="auto"/>
        <w:bottom w:val="none" w:sz="0" w:space="0" w:color="auto"/>
        <w:right w:val="none" w:sz="0" w:space="0" w:color="auto"/>
      </w:divBdr>
      <w:divsChild>
        <w:div w:id="1503544385">
          <w:marLeft w:val="0"/>
          <w:marRight w:val="0"/>
          <w:marTop w:val="0"/>
          <w:marBottom w:val="0"/>
          <w:divBdr>
            <w:top w:val="none" w:sz="0" w:space="0" w:color="auto"/>
            <w:left w:val="none" w:sz="0" w:space="0" w:color="auto"/>
            <w:bottom w:val="none" w:sz="0" w:space="0" w:color="auto"/>
            <w:right w:val="none" w:sz="0" w:space="0" w:color="auto"/>
          </w:divBdr>
          <w:divsChild>
            <w:div w:id="937448418">
              <w:marLeft w:val="0"/>
              <w:marRight w:val="0"/>
              <w:marTop w:val="0"/>
              <w:marBottom w:val="0"/>
              <w:divBdr>
                <w:top w:val="none" w:sz="0" w:space="0" w:color="auto"/>
                <w:left w:val="none" w:sz="0" w:space="0" w:color="auto"/>
                <w:bottom w:val="none" w:sz="0" w:space="0" w:color="auto"/>
                <w:right w:val="none" w:sz="0" w:space="0" w:color="auto"/>
              </w:divBdr>
            </w:div>
            <w:div w:id="440339057">
              <w:marLeft w:val="0"/>
              <w:marRight w:val="0"/>
              <w:marTop w:val="0"/>
              <w:marBottom w:val="0"/>
              <w:divBdr>
                <w:top w:val="none" w:sz="0" w:space="0" w:color="auto"/>
                <w:left w:val="none" w:sz="0" w:space="0" w:color="auto"/>
                <w:bottom w:val="none" w:sz="0" w:space="0" w:color="auto"/>
                <w:right w:val="none" w:sz="0" w:space="0" w:color="auto"/>
              </w:divBdr>
            </w:div>
            <w:div w:id="341051794">
              <w:marLeft w:val="0"/>
              <w:marRight w:val="0"/>
              <w:marTop w:val="0"/>
              <w:marBottom w:val="0"/>
              <w:divBdr>
                <w:top w:val="none" w:sz="0" w:space="0" w:color="auto"/>
                <w:left w:val="none" w:sz="0" w:space="0" w:color="auto"/>
                <w:bottom w:val="none" w:sz="0" w:space="0" w:color="auto"/>
                <w:right w:val="none" w:sz="0" w:space="0" w:color="auto"/>
              </w:divBdr>
            </w:div>
            <w:div w:id="767239821">
              <w:marLeft w:val="0"/>
              <w:marRight w:val="0"/>
              <w:marTop w:val="0"/>
              <w:marBottom w:val="0"/>
              <w:divBdr>
                <w:top w:val="none" w:sz="0" w:space="0" w:color="auto"/>
                <w:left w:val="none" w:sz="0" w:space="0" w:color="auto"/>
                <w:bottom w:val="none" w:sz="0" w:space="0" w:color="auto"/>
                <w:right w:val="none" w:sz="0" w:space="0" w:color="auto"/>
              </w:divBdr>
            </w:div>
            <w:div w:id="21516556">
              <w:marLeft w:val="0"/>
              <w:marRight w:val="0"/>
              <w:marTop w:val="0"/>
              <w:marBottom w:val="0"/>
              <w:divBdr>
                <w:top w:val="none" w:sz="0" w:space="0" w:color="auto"/>
                <w:left w:val="none" w:sz="0" w:space="0" w:color="auto"/>
                <w:bottom w:val="none" w:sz="0" w:space="0" w:color="auto"/>
                <w:right w:val="none" w:sz="0" w:space="0" w:color="auto"/>
              </w:divBdr>
            </w:div>
            <w:div w:id="1455638923">
              <w:marLeft w:val="0"/>
              <w:marRight w:val="0"/>
              <w:marTop w:val="0"/>
              <w:marBottom w:val="0"/>
              <w:divBdr>
                <w:top w:val="none" w:sz="0" w:space="0" w:color="auto"/>
                <w:left w:val="none" w:sz="0" w:space="0" w:color="auto"/>
                <w:bottom w:val="none" w:sz="0" w:space="0" w:color="auto"/>
                <w:right w:val="none" w:sz="0" w:space="0" w:color="auto"/>
              </w:divBdr>
            </w:div>
            <w:div w:id="1781296289">
              <w:marLeft w:val="0"/>
              <w:marRight w:val="0"/>
              <w:marTop w:val="0"/>
              <w:marBottom w:val="0"/>
              <w:divBdr>
                <w:top w:val="none" w:sz="0" w:space="0" w:color="auto"/>
                <w:left w:val="none" w:sz="0" w:space="0" w:color="auto"/>
                <w:bottom w:val="none" w:sz="0" w:space="0" w:color="auto"/>
                <w:right w:val="none" w:sz="0" w:space="0" w:color="auto"/>
              </w:divBdr>
            </w:div>
            <w:div w:id="2073191006">
              <w:marLeft w:val="0"/>
              <w:marRight w:val="0"/>
              <w:marTop w:val="0"/>
              <w:marBottom w:val="0"/>
              <w:divBdr>
                <w:top w:val="none" w:sz="0" w:space="0" w:color="auto"/>
                <w:left w:val="none" w:sz="0" w:space="0" w:color="auto"/>
                <w:bottom w:val="none" w:sz="0" w:space="0" w:color="auto"/>
                <w:right w:val="none" w:sz="0" w:space="0" w:color="auto"/>
              </w:divBdr>
            </w:div>
            <w:div w:id="1518350313">
              <w:marLeft w:val="0"/>
              <w:marRight w:val="0"/>
              <w:marTop w:val="0"/>
              <w:marBottom w:val="0"/>
              <w:divBdr>
                <w:top w:val="none" w:sz="0" w:space="0" w:color="auto"/>
                <w:left w:val="none" w:sz="0" w:space="0" w:color="auto"/>
                <w:bottom w:val="none" w:sz="0" w:space="0" w:color="auto"/>
                <w:right w:val="none" w:sz="0" w:space="0" w:color="auto"/>
              </w:divBdr>
            </w:div>
            <w:div w:id="435904017">
              <w:marLeft w:val="0"/>
              <w:marRight w:val="0"/>
              <w:marTop w:val="0"/>
              <w:marBottom w:val="0"/>
              <w:divBdr>
                <w:top w:val="none" w:sz="0" w:space="0" w:color="auto"/>
                <w:left w:val="none" w:sz="0" w:space="0" w:color="auto"/>
                <w:bottom w:val="none" w:sz="0" w:space="0" w:color="auto"/>
                <w:right w:val="none" w:sz="0" w:space="0" w:color="auto"/>
              </w:divBdr>
            </w:div>
            <w:div w:id="1458521640">
              <w:marLeft w:val="0"/>
              <w:marRight w:val="0"/>
              <w:marTop w:val="0"/>
              <w:marBottom w:val="0"/>
              <w:divBdr>
                <w:top w:val="none" w:sz="0" w:space="0" w:color="auto"/>
                <w:left w:val="none" w:sz="0" w:space="0" w:color="auto"/>
                <w:bottom w:val="none" w:sz="0" w:space="0" w:color="auto"/>
                <w:right w:val="none" w:sz="0" w:space="0" w:color="auto"/>
              </w:divBdr>
            </w:div>
            <w:div w:id="283002689">
              <w:marLeft w:val="0"/>
              <w:marRight w:val="0"/>
              <w:marTop w:val="0"/>
              <w:marBottom w:val="0"/>
              <w:divBdr>
                <w:top w:val="none" w:sz="0" w:space="0" w:color="auto"/>
                <w:left w:val="none" w:sz="0" w:space="0" w:color="auto"/>
                <w:bottom w:val="none" w:sz="0" w:space="0" w:color="auto"/>
                <w:right w:val="none" w:sz="0" w:space="0" w:color="auto"/>
              </w:divBdr>
            </w:div>
            <w:div w:id="348800809">
              <w:marLeft w:val="0"/>
              <w:marRight w:val="0"/>
              <w:marTop w:val="0"/>
              <w:marBottom w:val="0"/>
              <w:divBdr>
                <w:top w:val="none" w:sz="0" w:space="0" w:color="auto"/>
                <w:left w:val="none" w:sz="0" w:space="0" w:color="auto"/>
                <w:bottom w:val="none" w:sz="0" w:space="0" w:color="auto"/>
                <w:right w:val="none" w:sz="0" w:space="0" w:color="auto"/>
              </w:divBdr>
            </w:div>
            <w:div w:id="2741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9998">
      <w:bodyDiv w:val="1"/>
      <w:marLeft w:val="0"/>
      <w:marRight w:val="0"/>
      <w:marTop w:val="0"/>
      <w:marBottom w:val="0"/>
      <w:divBdr>
        <w:top w:val="none" w:sz="0" w:space="0" w:color="auto"/>
        <w:left w:val="none" w:sz="0" w:space="0" w:color="auto"/>
        <w:bottom w:val="none" w:sz="0" w:space="0" w:color="auto"/>
        <w:right w:val="none" w:sz="0" w:space="0" w:color="auto"/>
      </w:divBdr>
      <w:divsChild>
        <w:div w:id="2087073887">
          <w:marLeft w:val="0"/>
          <w:marRight w:val="0"/>
          <w:marTop w:val="0"/>
          <w:marBottom w:val="0"/>
          <w:divBdr>
            <w:top w:val="none" w:sz="0" w:space="0" w:color="auto"/>
            <w:left w:val="none" w:sz="0" w:space="0" w:color="auto"/>
            <w:bottom w:val="none" w:sz="0" w:space="0" w:color="auto"/>
            <w:right w:val="none" w:sz="0" w:space="0" w:color="auto"/>
          </w:divBdr>
          <w:divsChild>
            <w:div w:id="918103795">
              <w:marLeft w:val="0"/>
              <w:marRight w:val="0"/>
              <w:marTop w:val="0"/>
              <w:marBottom w:val="0"/>
              <w:divBdr>
                <w:top w:val="none" w:sz="0" w:space="0" w:color="auto"/>
                <w:left w:val="none" w:sz="0" w:space="0" w:color="auto"/>
                <w:bottom w:val="none" w:sz="0" w:space="0" w:color="auto"/>
                <w:right w:val="none" w:sz="0" w:space="0" w:color="auto"/>
              </w:divBdr>
            </w:div>
            <w:div w:id="1479103127">
              <w:marLeft w:val="0"/>
              <w:marRight w:val="0"/>
              <w:marTop w:val="0"/>
              <w:marBottom w:val="0"/>
              <w:divBdr>
                <w:top w:val="none" w:sz="0" w:space="0" w:color="auto"/>
                <w:left w:val="none" w:sz="0" w:space="0" w:color="auto"/>
                <w:bottom w:val="none" w:sz="0" w:space="0" w:color="auto"/>
                <w:right w:val="none" w:sz="0" w:space="0" w:color="auto"/>
              </w:divBdr>
            </w:div>
            <w:div w:id="249000117">
              <w:marLeft w:val="0"/>
              <w:marRight w:val="0"/>
              <w:marTop w:val="0"/>
              <w:marBottom w:val="0"/>
              <w:divBdr>
                <w:top w:val="none" w:sz="0" w:space="0" w:color="auto"/>
                <w:left w:val="none" w:sz="0" w:space="0" w:color="auto"/>
                <w:bottom w:val="none" w:sz="0" w:space="0" w:color="auto"/>
                <w:right w:val="none" w:sz="0" w:space="0" w:color="auto"/>
              </w:divBdr>
            </w:div>
            <w:div w:id="2143762790">
              <w:marLeft w:val="0"/>
              <w:marRight w:val="0"/>
              <w:marTop w:val="0"/>
              <w:marBottom w:val="0"/>
              <w:divBdr>
                <w:top w:val="none" w:sz="0" w:space="0" w:color="auto"/>
                <w:left w:val="none" w:sz="0" w:space="0" w:color="auto"/>
                <w:bottom w:val="none" w:sz="0" w:space="0" w:color="auto"/>
                <w:right w:val="none" w:sz="0" w:space="0" w:color="auto"/>
              </w:divBdr>
            </w:div>
            <w:div w:id="596208239">
              <w:marLeft w:val="0"/>
              <w:marRight w:val="0"/>
              <w:marTop w:val="0"/>
              <w:marBottom w:val="0"/>
              <w:divBdr>
                <w:top w:val="none" w:sz="0" w:space="0" w:color="auto"/>
                <w:left w:val="none" w:sz="0" w:space="0" w:color="auto"/>
                <w:bottom w:val="none" w:sz="0" w:space="0" w:color="auto"/>
                <w:right w:val="none" w:sz="0" w:space="0" w:color="auto"/>
              </w:divBdr>
            </w:div>
            <w:div w:id="1357922439">
              <w:marLeft w:val="0"/>
              <w:marRight w:val="0"/>
              <w:marTop w:val="0"/>
              <w:marBottom w:val="0"/>
              <w:divBdr>
                <w:top w:val="none" w:sz="0" w:space="0" w:color="auto"/>
                <w:left w:val="none" w:sz="0" w:space="0" w:color="auto"/>
                <w:bottom w:val="none" w:sz="0" w:space="0" w:color="auto"/>
                <w:right w:val="none" w:sz="0" w:space="0" w:color="auto"/>
              </w:divBdr>
            </w:div>
            <w:div w:id="322513281">
              <w:marLeft w:val="0"/>
              <w:marRight w:val="0"/>
              <w:marTop w:val="0"/>
              <w:marBottom w:val="0"/>
              <w:divBdr>
                <w:top w:val="none" w:sz="0" w:space="0" w:color="auto"/>
                <w:left w:val="none" w:sz="0" w:space="0" w:color="auto"/>
                <w:bottom w:val="none" w:sz="0" w:space="0" w:color="auto"/>
                <w:right w:val="none" w:sz="0" w:space="0" w:color="auto"/>
              </w:divBdr>
            </w:div>
            <w:div w:id="1055278056">
              <w:marLeft w:val="0"/>
              <w:marRight w:val="0"/>
              <w:marTop w:val="0"/>
              <w:marBottom w:val="0"/>
              <w:divBdr>
                <w:top w:val="none" w:sz="0" w:space="0" w:color="auto"/>
                <w:left w:val="none" w:sz="0" w:space="0" w:color="auto"/>
                <w:bottom w:val="none" w:sz="0" w:space="0" w:color="auto"/>
                <w:right w:val="none" w:sz="0" w:space="0" w:color="auto"/>
              </w:divBdr>
            </w:div>
            <w:div w:id="669791776">
              <w:marLeft w:val="0"/>
              <w:marRight w:val="0"/>
              <w:marTop w:val="0"/>
              <w:marBottom w:val="0"/>
              <w:divBdr>
                <w:top w:val="none" w:sz="0" w:space="0" w:color="auto"/>
                <w:left w:val="none" w:sz="0" w:space="0" w:color="auto"/>
                <w:bottom w:val="none" w:sz="0" w:space="0" w:color="auto"/>
                <w:right w:val="none" w:sz="0" w:space="0" w:color="auto"/>
              </w:divBdr>
            </w:div>
            <w:div w:id="68430287">
              <w:marLeft w:val="0"/>
              <w:marRight w:val="0"/>
              <w:marTop w:val="0"/>
              <w:marBottom w:val="0"/>
              <w:divBdr>
                <w:top w:val="none" w:sz="0" w:space="0" w:color="auto"/>
                <w:left w:val="none" w:sz="0" w:space="0" w:color="auto"/>
                <w:bottom w:val="none" w:sz="0" w:space="0" w:color="auto"/>
                <w:right w:val="none" w:sz="0" w:space="0" w:color="auto"/>
              </w:divBdr>
            </w:div>
            <w:div w:id="218833807">
              <w:marLeft w:val="0"/>
              <w:marRight w:val="0"/>
              <w:marTop w:val="0"/>
              <w:marBottom w:val="0"/>
              <w:divBdr>
                <w:top w:val="none" w:sz="0" w:space="0" w:color="auto"/>
                <w:left w:val="none" w:sz="0" w:space="0" w:color="auto"/>
                <w:bottom w:val="none" w:sz="0" w:space="0" w:color="auto"/>
                <w:right w:val="none" w:sz="0" w:space="0" w:color="auto"/>
              </w:divBdr>
            </w:div>
            <w:div w:id="99942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0978">
      <w:bodyDiv w:val="1"/>
      <w:marLeft w:val="0"/>
      <w:marRight w:val="0"/>
      <w:marTop w:val="0"/>
      <w:marBottom w:val="0"/>
      <w:divBdr>
        <w:top w:val="none" w:sz="0" w:space="0" w:color="auto"/>
        <w:left w:val="none" w:sz="0" w:space="0" w:color="auto"/>
        <w:bottom w:val="none" w:sz="0" w:space="0" w:color="auto"/>
        <w:right w:val="none" w:sz="0" w:space="0" w:color="auto"/>
      </w:divBdr>
      <w:divsChild>
        <w:div w:id="1048648029">
          <w:marLeft w:val="0"/>
          <w:marRight w:val="0"/>
          <w:marTop w:val="0"/>
          <w:marBottom w:val="0"/>
          <w:divBdr>
            <w:top w:val="none" w:sz="0" w:space="0" w:color="auto"/>
            <w:left w:val="none" w:sz="0" w:space="0" w:color="auto"/>
            <w:bottom w:val="none" w:sz="0" w:space="0" w:color="auto"/>
            <w:right w:val="none" w:sz="0" w:space="0" w:color="auto"/>
          </w:divBdr>
          <w:divsChild>
            <w:div w:id="773785166">
              <w:marLeft w:val="0"/>
              <w:marRight w:val="0"/>
              <w:marTop w:val="0"/>
              <w:marBottom w:val="0"/>
              <w:divBdr>
                <w:top w:val="none" w:sz="0" w:space="0" w:color="auto"/>
                <w:left w:val="none" w:sz="0" w:space="0" w:color="auto"/>
                <w:bottom w:val="none" w:sz="0" w:space="0" w:color="auto"/>
                <w:right w:val="none" w:sz="0" w:space="0" w:color="auto"/>
              </w:divBdr>
            </w:div>
            <w:div w:id="1713185625">
              <w:marLeft w:val="0"/>
              <w:marRight w:val="0"/>
              <w:marTop w:val="0"/>
              <w:marBottom w:val="0"/>
              <w:divBdr>
                <w:top w:val="none" w:sz="0" w:space="0" w:color="auto"/>
                <w:left w:val="none" w:sz="0" w:space="0" w:color="auto"/>
                <w:bottom w:val="none" w:sz="0" w:space="0" w:color="auto"/>
                <w:right w:val="none" w:sz="0" w:space="0" w:color="auto"/>
              </w:divBdr>
            </w:div>
            <w:div w:id="616252251">
              <w:marLeft w:val="0"/>
              <w:marRight w:val="0"/>
              <w:marTop w:val="0"/>
              <w:marBottom w:val="0"/>
              <w:divBdr>
                <w:top w:val="none" w:sz="0" w:space="0" w:color="auto"/>
                <w:left w:val="none" w:sz="0" w:space="0" w:color="auto"/>
                <w:bottom w:val="none" w:sz="0" w:space="0" w:color="auto"/>
                <w:right w:val="none" w:sz="0" w:space="0" w:color="auto"/>
              </w:divBdr>
            </w:div>
            <w:div w:id="529144042">
              <w:marLeft w:val="0"/>
              <w:marRight w:val="0"/>
              <w:marTop w:val="0"/>
              <w:marBottom w:val="0"/>
              <w:divBdr>
                <w:top w:val="none" w:sz="0" w:space="0" w:color="auto"/>
                <w:left w:val="none" w:sz="0" w:space="0" w:color="auto"/>
                <w:bottom w:val="none" w:sz="0" w:space="0" w:color="auto"/>
                <w:right w:val="none" w:sz="0" w:space="0" w:color="auto"/>
              </w:divBdr>
            </w:div>
            <w:div w:id="1603108711">
              <w:marLeft w:val="0"/>
              <w:marRight w:val="0"/>
              <w:marTop w:val="0"/>
              <w:marBottom w:val="0"/>
              <w:divBdr>
                <w:top w:val="none" w:sz="0" w:space="0" w:color="auto"/>
                <w:left w:val="none" w:sz="0" w:space="0" w:color="auto"/>
                <w:bottom w:val="none" w:sz="0" w:space="0" w:color="auto"/>
                <w:right w:val="none" w:sz="0" w:space="0" w:color="auto"/>
              </w:divBdr>
            </w:div>
            <w:div w:id="1101486135">
              <w:marLeft w:val="0"/>
              <w:marRight w:val="0"/>
              <w:marTop w:val="0"/>
              <w:marBottom w:val="0"/>
              <w:divBdr>
                <w:top w:val="none" w:sz="0" w:space="0" w:color="auto"/>
                <w:left w:val="none" w:sz="0" w:space="0" w:color="auto"/>
                <w:bottom w:val="none" w:sz="0" w:space="0" w:color="auto"/>
                <w:right w:val="none" w:sz="0" w:space="0" w:color="auto"/>
              </w:divBdr>
            </w:div>
            <w:div w:id="1358314003">
              <w:marLeft w:val="0"/>
              <w:marRight w:val="0"/>
              <w:marTop w:val="0"/>
              <w:marBottom w:val="0"/>
              <w:divBdr>
                <w:top w:val="none" w:sz="0" w:space="0" w:color="auto"/>
                <w:left w:val="none" w:sz="0" w:space="0" w:color="auto"/>
                <w:bottom w:val="none" w:sz="0" w:space="0" w:color="auto"/>
                <w:right w:val="none" w:sz="0" w:space="0" w:color="auto"/>
              </w:divBdr>
            </w:div>
            <w:div w:id="306932267">
              <w:marLeft w:val="0"/>
              <w:marRight w:val="0"/>
              <w:marTop w:val="0"/>
              <w:marBottom w:val="0"/>
              <w:divBdr>
                <w:top w:val="none" w:sz="0" w:space="0" w:color="auto"/>
                <w:left w:val="none" w:sz="0" w:space="0" w:color="auto"/>
                <w:bottom w:val="none" w:sz="0" w:space="0" w:color="auto"/>
                <w:right w:val="none" w:sz="0" w:space="0" w:color="auto"/>
              </w:divBdr>
            </w:div>
            <w:div w:id="545067155">
              <w:marLeft w:val="0"/>
              <w:marRight w:val="0"/>
              <w:marTop w:val="0"/>
              <w:marBottom w:val="0"/>
              <w:divBdr>
                <w:top w:val="none" w:sz="0" w:space="0" w:color="auto"/>
                <w:left w:val="none" w:sz="0" w:space="0" w:color="auto"/>
                <w:bottom w:val="none" w:sz="0" w:space="0" w:color="auto"/>
                <w:right w:val="none" w:sz="0" w:space="0" w:color="auto"/>
              </w:divBdr>
            </w:div>
            <w:div w:id="1629512083">
              <w:marLeft w:val="0"/>
              <w:marRight w:val="0"/>
              <w:marTop w:val="0"/>
              <w:marBottom w:val="0"/>
              <w:divBdr>
                <w:top w:val="none" w:sz="0" w:space="0" w:color="auto"/>
                <w:left w:val="none" w:sz="0" w:space="0" w:color="auto"/>
                <w:bottom w:val="none" w:sz="0" w:space="0" w:color="auto"/>
                <w:right w:val="none" w:sz="0" w:space="0" w:color="auto"/>
              </w:divBdr>
            </w:div>
            <w:div w:id="1902708734">
              <w:marLeft w:val="0"/>
              <w:marRight w:val="0"/>
              <w:marTop w:val="0"/>
              <w:marBottom w:val="0"/>
              <w:divBdr>
                <w:top w:val="none" w:sz="0" w:space="0" w:color="auto"/>
                <w:left w:val="none" w:sz="0" w:space="0" w:color="auto"/>
                <w:bottom w:val="none" w:sz="0" w:space="0" w:color="auto"/>
                <w:right w:val="none" w:sz="0" w:space="0" w:color="auto"/>
              </w:divBdr>
            </w:div>
            <w:div w:id="5747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31603">
      <w:bodyDiv w:val="1"/>
      <w:marLeft w:val="0"/>
      <w:marRight w:val="0"/>
      <w:marTop w:val="0"/>
      <w:marBottom w:val="0"/>
      <w:divBdr>
        <w:top w:val="none" w:sz="0" w:space="0" w:color="auto"/>
        <w:left w:val="none" w:sz="0" w:space="0" w:color="auto"/>
        <w:bottom w:val="none" w:sz="0" w:space="0" w:color="auto"/>
        <w:right w:val="none" w:sz="0" w:space="0" w:color="auto"/>
      </w:divBdr>
      <w:divsChild>
        <w:div w:id="82847858">
          <w:marLeft w:val="0"/>
          <w:marRight w:val="0"/>
          <w:marTop w:val="0"/>
          <w:marBottom w:val="0"/>
          <w:divBdr>
            <w:top w:val="none" w:sz="0" w:space="0" w:color="auto"/>
            <w:left w:val="none" w:sz="0" w:space="0" w:color="auto"/>
            <w:bottom w:val="none" w:sz="0" w:space="0" w:color="auto"/>
            <w:right w:val="none" w:sz="0" w:space="0" w:color="auto"/>
          </w:divBdr>
          <w:divsChild>
            <w:div w:id="794175818">
              <w:marLeft w:val="0"/>
              <w:marRight w:val="0"/>
              <w:marTop w:val="0"/>
              <w:marBottom w:val="0"/>
              <w:divBdr>
                <w:top w:val="none" w:sz="0" w:space="0" w:color="auto"/>
                <w:left w:val="none" w:sz="0" w:space="0" w:color="auto"/>
                <w:bottom w:val="none" w:sz="0" w:space="0" w:color="auto"/>
                <w:right w:val="none" w:sz="0" w:space="0" w:color="auto"/>
              </w:divBdr>
            </w:div>
            <w:div w:id="400905931">
              <w:marLeft w:val="0"/>
              <w:marRight w:val="0"/>
              <w:marTop w:val="0"/>
              <w:marBottom w:val="0"/>
              <w:divBdr>
                <w:top w:val="none" w:sz="0" w:space="0" w:color="auto"/>
                <w:left w:val="none" w:sz="0" w:space="0" w:color="auto"/>
                <w:bottom w:val="none" w:sz="0" w:space="0" w:color="auto"/>
                <w:right w:val="none" w:sz="0" w:space="0" w:color="auto"/>
              </w:divBdr>
            </w:div>
            <w:div w:id="1198197019">
              <w:marLeft w:val="0"/>
              <w:marRight w:val="0"/>
              <w:marTop w:val="0"/>
              <w:marBottom w:val="0"/>
              <w:divBdr>
                <w:top w:val="none" w:sz="0" w:space="0" w:color="auto"/>
                <w:left w:val="none" w:sz="0" w:space="0" w:color="auto"/>
                <w:bottom w:val="none" w:sz="0" w:space="0" w:color="auto"/>
                <w:right w:val="none" w:sz="0" w:space="0" w:color="auto"/>
              </w:divBdr>
            </w:div>
            <w:div w:id="1675650705">
              <w:marLeft w:val="0"/>
              <w:marRight w:val="0"/>
              <w:marTop w:val="0"/>
              <w:marBottom w:val="0"/>
              <w:divBdr>
                <w:top w:val="none" w:sz="0" w:space="0" w:color="auto"/>
                <w:left w:val="none" w:sz="0" w:space="0" w:color="auto"/>
                <w:bottom w:val="none" w:sz="0" w:space="0" w:color="auto"/>
                <w:right w:val="none" w:sz="0" w:space="0" w:color="auto"/>
              </w:divBdr>
            </w:div>
            <w:div w:id="25376266">
              <w:marLeft w:val="0"/>
              <w:marRight w:val="0"/>
              <w:marTop w:val="0"/>
              <w:marBottom w:val="0"/>
              <w:divBdr>
                <w:top w:val="none" w:sz="0" w:space="0" w:color="auto"/>
                <w:left w:val="none" w:sz="0" w:space="0" w:color="auto"/>
                <w:bottom w:val="none" w:sz="0" w:space="0" w:color="auto"/>
                <w:right w:val="none" w:sz="0" w:space="0" w:color="auto"/>
              </w:divBdr>
            </w:div>
            <w:div w:id="707028195">
              <w:marLeft w:val="0"/>
              <w:marRight w:val="0"/>
              <w:marTop w:val="0"/>
              <w:marBottom w:val="0"/>
              <w:divBdr>
                <w:top w:val="none" w:sz="0" w:space="0" w:color="auto"/>
                <w:left w:val="none" w:sz="0" w:space="0" w:color="auto"/>
                <w:bottom w:val="none" w:sz="0" w:space="0" w:color="auto"/>
                <w:right w:val="none" w:sz="0" w:space="0" w:color="auto"/>
              </w:divBdr>
            </w:div>
            <w:div w:id="256717599">
              <w:marLeft w:val="0"/>
              <w:marRight w:val="0"/>
              <w:marTop w:val="0"/>
              <w:marBottom w:val="0"/>
              <w:divBdr>
                <w:top w:val="none" w:sz="0" w:space="0" w:color="auto"/>
                <w:left w:val="none" w:sz="0" w:space="0" w:color="auto"/>
                <w:bottom w:val="none" w:sz="0" w:space="0" w:color="auto"/>
                <w:right w:val="none" w:sz="0" w:space="0" w:color="auto"/>
              </w:divBdr>
            </w:div>
            <w:div w:id="1366324307">
              <w:marLeft w:val="0"/>
              <w:marRight w:val="0"/>
              <w:marTop w:val="0"/>
              <w:marBottom w:val="0"/>
              <w:divBdr>
                <w:top w:val="none" w:sz="0" w:space="0" w:color="auto"/>
                <w:left w:val="none" w:sz="0" w:space="0" w:color="auto"/>
                <w:bottom w:val="none" w:sz="0" w:space="0" w:color="auto"/>
                <w:right w:val="none" w:sz="0" w:space="0" w:color="auto"/>
              </w:divBdr>
            </w:div>
            <w:div w:id="1343358595">
              <w:marLeft w:val="0"/>
              <w:marRight w:val="0"/>
              <w:marTop w:val="0"/>
              <w:marBottom w:val="0"/>
              <w:divBdr>
                <w:top w:val="none" w:sz="0" w:space="0" w:color="auto"/>
                <w:left w:val="none" w:sz="0" w:space="0" w:color="auto"/>
                <w:bottom w:val="none" w:sz="0" w:space="0" w:color="auto"/>
                <w:right w:val="none" w:sz="0" w:space="0" w:color="auto"/>
              </w:divBdr>
            </w:div>
            <w:div w:id="1545945596">
              <w:marLeft w:val="0"/>
              <w:marRight w:val="0"/>
              <w:marTop w:val="0"/>
              <w:marBottom w:val="0"/>
              <w:divBdr>
                <w:top w:val="none" w:sz="0" w:space="0" w:color="auto"/>
                <w:left w:val="none" w:sz="0" w:space="0" w:color="auto"/>
                <w:bottom w:val="none" w:sz="0" w:space="0" w:color="auto"/>
                <w:right w:val="none" w:sz="0" w:space="0" w:color="auto"/>
              </w:divBdr>
            </w:div>
            <w:div w:id="1925413790">
              <w:marLeft w:val="0"/>
              <w:marRight w:val="0"/>
              <w:marTop w:val="0"/>
              <w:marBottom w:val="0"/>
              <w:divBdr>
                <w:top w:val="none" w:sz="0" w:space="0" w:color="auto"/>
                <w:left w:val="none" w:sz="0" w:space="0" w:color="auto"/>
                <w:bottom w:val="none" w:sz="0" w:space="0" w:color="auto"/>
                <w:right w:val="none" w:sz="0" w:space="0" w:color="auto"/>
              </w:divBdr>
            </w:div>
            <w:div w:id="443502696">
              <w:marLeft w:val="0"/>
              <w:marRight w:val="0"/>
              <w:marTop w:val="0"/>
              <w:marBottom w:val="0"/>
              <w:divBdr>
                <w:top w:val="none" w:sz="0" w:space="0" w:color="auto"/>
                <w:left w:val="none" w:sz="0" w:space="0" w:color="auto"/>
                <w:bottom w:val="none" w:sz="0" w:space="0" w:color="auto"/>
                <w:right w:val="none" w:sz="0" w:space="0" w:color="auto"/>
              </w:divBdr>
            </w:div>
            <w:div w:id="1482119086">
              <w:marLeft w:val="0"/>
              <w:marRight w:val="0"/>
              <w:marTop w:val="0"/>
              <w:marBottom w:val="0"/>
              <w:divBdr>
                <w:top w:val="none" w:sz="0" w:space="0" w:color="auto"/>
                <w:left w:val="none" w:sz="0" w:space="0" w:color="auto"/>
                <w:bottom w:val="none" w:sz="0" w:space="0" w:color="auto"/>
                <w:right w:val="none" w:sz="0" w:space="0" w:color="auto"/>
              </w:divBdr>
            </w:div>
            <w:div w:id="1578175499">
              <w:marLeft w:val="0"/>
              <w:marRight w:val="0"/>
              <w:marTop w:val="0"/>
              <w:marBottom w:val="0"/>
              <w:divBdr>
                <w:top w:val="none" w:sz="0" w:space="0" w:color="auto"/>
                <w:left w:val="none" w:sz="0" w:space="0" w:color="auto"/>
                <w:bottom w:val="none" w:sz="0" w:space="0" w:color="auto"/>
                <w:right w:val="none" w:sz="0" w:space="0" w:color="auto"/>
              </w:divBdr>
            </w:div>
            <w:div w:id="172452233">
              <w:marLeft w:val="0"/>
              <w:marRight w:val="0"/>
              <w:marTop w:val="0"/>
              <w:marBottom w:val="0"/>
              <w:divBdr>
                <w:top w:val="none" w:sz="0" w:space="0" w:color="auto"/>
                <w:left w:val="none" w:sz="0" w:space="0" w:color="auto"/>
                <w:bottom w:val="none" w:sz="0" w:space="0" w:color="auto"/>
                <w:right w:val="none" w:sz="0" w:space="0" w:color="auto"/>
              </w:divBdr>
            </w:div>
            <w:div w:id="1690330025">
              <w:marLeft w:val="0"/>
              <w:marRight w:val="0"/>
              <w:marTop w:val="0"/>
              <w:marBottom w:val="0"/>
              <w:divBdr>
                <w:top w:val="none" w:sz="0" w:space="0" w:color="auto"/>
                <w:left w:val="none" w:sz="0" w:space="0" w:color="auto"/>
                <w:bottom w:val="none" w:sz="0" w:space="0" w:color="auto"/>
                <w:right w:val="none" w:sz="0" w:space="0" w:color="auto"/>
              </w:divBdr>
            </w:div>
            <w:div w:id="2125536891">
              <w:marLeft w:val="0"/>
              <w:marRight w:val="0"/>
              <w:marTop w:val="0"/>
              <w:marBottom w:val="0"/>
              <w:divBdr>
                <w:top w:val="none" w:sz="0" w:space="0" w:color="auto"/>
                <w:left w:val="none" w:sz="0" w:space="0" w:color="auto"/>
                <w:bottom w:val="none" w:sz="0" w:space="0" w:color="auto"/>
                <w:right w:val="none" w:sz="0" w:space="0" w:color="auto"/>
              </w:divBdr>
            </w:div>
            <w:div w:id="1649239351">
              <w:marLeft w:val="0"/>
              <w:marRight w:val="0"/>
              <w:marTop w:val="0"/>
              <w:marBottom w:val="0"/>
              <w:divBdr>
                <w:top w:val="none" w:sz="0" w:space="0" w:color="auto"/>
                <w:left w:val="none" w:sz="0" w:space="0" w:color="auto"/>
                <w:bottom w:val="none" w:sz="0" w:space="0" w:color="auto"/>
                <w:right w:val="none" w:sz="0" w:space="0" w:color="auto"/>
              </w:divBdr>
            </w:div>
            <w:div w:id="66926323">
              <w:marLeft w:val="0"/>
              <w:marRight w:val="0"/>
              <w:marTop w:val="0"/>
              <w:marBottom w:val="0"/>
              <w:divBdr>
                <w:top w:val="none" w:sz="0" w:space="0" w:color="auto"/>
                <w:left w:val="none" w:sz="0" w:space="0" w:color="auto"/>
                <w:bottom w:val="none" w:sz="0" w:space="0" w:color="auto"/>
                <w:right w:val="none" w:sz="0" w:space="0" w:color="auto"/>
              </w:divBdr>
            </w:div>
            <w:div w:id="279604111">
              <w:marLeft w:val="0"/>
              <w:marRight w:val="0"/>
              <w:marTop w:val="0"/>
              <w:marBottom w:val="0"/>
              <w:divBdr>
                <w:top w:val="none" w:sz="0" w:space="0" w:color="auto"/>
                <w:left w:val="none" w:sz="0" w:space="0" w:color="auto"/>
                <w:bottom w:val="none" w:sz="0" w:space="0" w:color="auto"/>
                <w:right w:val="none" w:sz="0" w:space="0" w:color="auto"/>
              </w:divBdr>
            </w:div>
            <w:div w:id="1657764740">
              <w:marLeft w:val="0"/>
              <w:marRight w:val="0"/>
              <w:marTop w:val="0"/>
              <w:marBottom w:val="0"/>
              <w:divBdr>
                <w:top w:val="none" w:sz="0" w:space="0" w:color="auto"/>
                <w:left w:val="none" w:sz="0" w:space="0" w:color="auto"/>
                <w:bottom w:val="none" w:sz="0" w:space="0" w:color="auto"/>
                <w:right w:val="none" w:sz="0" w:space="0" w:color="auto"/>
              </w:divBdr>
            </w:div>
            <w:div w:id="317849996">
              <w:marLeft w:val="0"/>
              <w:marRight w:val="0"/>
              <w:marTop w:val="0"/>
              <w:marBottom w:val="0"/>
              <w:divBdr>
                <w:top w:val="none" w:sz="0" w:space="0" w:color="auto"/>
                <w:left w:val="none" w:sz="0" w:space="0" w:color="auto"/>
                <w:bottom w:val="none" w:sz="0" w:space="0" w:color="auto"/>
                <w:right w:val="none" w:sz="0" w:space="0" w:color="auto"/>
              </w:divBdr>
            </w:div>
            <w:div w:id="1392190274">
              <w:marLeft w:val="0"/>
              <w:marRight w:val="0"/>
              <w:marTop w:val="0"/>
              <w:marBottom w:val="0"/>
              <w:divBdr>
                <w:top w:val="none" w:sz="0" w:space="0" w:color="auto"/>
                <w:left w:val="none" w:sz="0" w:space="0" w:color="auto"/>
                <w:bottom w:val="none" w:sz="0" w:space="0" w:color="auto"/>
                <w:right w:val="none" w:sz="0" w:space="0" w:color="auto"/>
              </w:divBdr>
            </w:div>
            <w:div w:id="608976493">
              <w:marLeft w:val="0"/>
              <w:marRight w:val="0"/>
              <w:marTop w:val="0"/>
              <w:marBottom w:val="0"/>
              <w:divBdr>
                <w:top w:val="none" w:sz="0" w:space="0" w:color="auto"/>
                <w:left w:val="none" w:sz="0" w:space="0" w:color="auto"/>
                <w:bottom w:val="none" w:sz="0" w:space="0" w:color="auto"/>
                <w:right w:val="none" w:sz="0" w:space="0" w:color="auto"/>
              </w:divBdr>
            </w:div>
            <w:div w:id="1788815740">
              <w:marLeft w:val="0"/>
              <w:marRight w:val="0"/>
              <w:marTop w:val="0"/>
              <w:marBottom w:val="0"/>
              <w:divBdr>
                <w:top w:val="none" w:sz="0" w:space="0" w:color="auto"/>
                <w:left w:val="none" w:sz="0" w:space="0" w:color="auto"/>
                <w:bottom w:val="none" w:sz="0" w:space="0" w:color="auto"/>
                <w:right w:val="none" w:sz="0" w:space="0" w:color="auto"/>
              </w:divBdr>
            </w:div>
            <w:div w:id="291398798">
              <w:marLeft w:val="0"/>
              <w:marRight w:val="0"/>
              <w:marTop w:val="0"/>
              <w:marBottom w:val="0"/>
              <w:divBdr>
                <w:top w:val="none" w:sz="0" w:space="0" w:color="auto"/>
                <w:left w:val="none" w:sz="0" w:space="0" w:color="auto"/>
                <w:bottom w:val="none" w:sz="0" w:space="0" w:color="auto"/>
                <w:right w:val="none" w:sz="0" w:space="0" w:color="auto"/>
              </w:divBdr>
            </w:div>
            <w:div w:id="853878774">
              <w:marLeft w:val="0"/>
              <w:marRight w:val="0"/>
              <w:marTop w:val="0"/>
              <w:marBottom w:val="0"/>
              <w:divBdr>
                <w:top w:val="none" w:sz="0" w:space="0" w:color="auto"/>
                <w:left w:val="none" w:sz="0" w:space="0" w:color="auto"/>
                <w:bottom w:val="none" w:sz="0" w:space="0" w:color="auto"/>
                <w:right w:val="none" w:sz="0" w:space="0" w:color="auto"/>
              </w:divBdr>
            </w:div>
            <w:div w:id="156113873">
              <w:marLeft w:val="0"/>
              <w:marRight w:val="0"/>
              <w:marTop w:val="0"/>
              <w:marBottom w:val="0"/>
              <w:divBdr>
                <w:top w:val="none" w:sz="0" w:space="0" w:color="auto"/>
                <w:left w:val="none" w:sz="0" w:space="0" w:color="auto"/>
                <w:bottom w:val="none" w:sz="0" w:space="0" w:color="auto"/>
                <w:right w:val="none" w:sz="0" w:space="0" w:color="auto"/>
              </w:divBdr>
            </w:div>
            <w:div w:id="1088120416">
              <w:marLeft w:val="0"/>
              <w:marRight w:val="0"/>
              <w:marTop w:val="0"/>
              <w:marBottom w:val="0"/>
              <w:divBdr>
                <w:top w:val="none" w:sz="0" w:space="0" w:color="auto"/>
                <w:left w:val="none" w:sz="0" w:space="0" w:color="auto"/>
                <w:bottom w:val="none" w:sz="0" w:space="0" w:color="auto"/>
                <w:right w:val="none" w:sz="0" w:space="0" w:color="auto"/>
              </w:divBdr>
            </w:div>
            <w:div w:id="680006921">
              <w:marLeft w:val="0"/>
              <w:marRight w:val="0"/>
              <w:marTop w:val="0"/>
              <w:marBottom w:val="0"/>
              <w:divBdr>
                <w:top w:val="none" w:sz="0" w:space="0" w:color="auto"/>
                <w:left w:val="none" w:sz="0" w:space="0" w:color="auto"/>
                <w:bottom w:val="none" w:sz="0" w:space="0" w:color="auto"/>
                <w:right w:val="none" w:sz="0" w:space="0" w:color="auto"/>
              </w:divBdr>
            </w:div>
            <w:div w:id="134571974">
              <w:marLeft w:val="0"/>
              <w:marRight w:val="0"/>
              <w:marTop w:val="0"/>
              <w:marBottom w:val="0"/>
              <w:divBdr>
                <w:top w:val="none" w:sz="0" w:space="0" w:color="auto"/>
                <w:left w:val="none" w:sz="0" w:space="0" w:color="auto"/>
                <w:bottom w:val="none" w:sz="0" w:space="0" w:color="auto"/>
                <w:right w:val="none" w:sz="0" w:space="0" w:color="auto"/>
              </w:divBdr>
            </w:div>
            <w:div w:id="816921406">
              <w:marLeft w:val="0"/>
              <w:marRight w:val="0"/>
              <w:marTop w:val="0"/>
              <w:marBottom w:val="0"/>
              <w:divBdr>
                <w:top w:val="none" w:sz="0" w:space="0" w:color="auto"/>
                <w:left w:val="none" w:sz="0" w:space="0" w:color="auto"/>
                <w:bottom w:val="none" w:sz="0" w:space="0" w:color="auto"/>
                <w:right w:val="none" w:sz="0" w:space="0" w:color="auto"/>
              </w:divBdr>
            </w:div>
            <w:div w:id="1455293587">
              <w:marLeft w:val="0"/>
              <w:marRight w:val="0"/>
              <w:marTop w:val="0"/>
              <w:marBottom w:val="0"/>
              <w:divBdr>
                <w:top w:val="none" w:sz="0" w:space="0" w:color="auto"/>
                <w:left w:val="none" w:sz="0" w:space="0" w:color="auto"/>
                <w:bottom w:val="none" w:sz="0" w:space="0" w:color="auto"/>
                <w:right w:val="none" w:sz="0" w:space="0" w:color="auto"/>
              </w:divBdr>
            </w:div>
            <w:div w:id="321004246">
              <w:marLeft w:val="0"/>
              <w:marRight w:val="0"/>
              <w:marTop w:val="0"/>
              <w:marBottom w:val="0"/>
              <w:divBdr>
                <w:top w:val="none" w:sz="0" w:space="0" w:color="auto"/>
                <w:left w:val="none" w:sz="0" w:space="0" w:color="auto"/>
                <w:bottom w:val="none" w:sz="0" w:space="0" w:color="auto"/>
                <w:right w:val="none" w:sz="0" w:space="0" w:color="auto"/>
              </w:divBdr>
            </w:div>
            <w:div w:id="1990748861">
              <w:marLeft w:val="0"/>
              <w:marRight w:val="0"/>
              <w:marTop w:val="0"/>
              <w:marBottom w:val="0"/>
              <w:divBdr>
                <w:top w:val="none" w:sz="0" w:space="0" w:color="auto"/>
                <w:left w:val="none" w:sz="0" w:space="0" w:color="auto"/>
                <w:bottom w:val="none" w:sz="0" w:space="0" w:color="auto"/>
                <w:right w:val="none" w:sz="0" w:space="0" w:color="auto"/>
              </w:divBdr>
            </w:div>
            <w:div w:id="1196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7341">
      <w:bodyDiv w:val="1"/>
      <w:marLeft w:val="0"/>
      <w:marRight w:val="0"/>
      <w:marTop w:val="0"/>
      <w:marBottom w:val="0"/>
      <w:divBdr>
        <w:top w:val="none" w:sz="0" w:space="0" w:color="auto"/>
        <w:left w:val="none" w:sz="0" w:space="0" w:color="auto"/>
        <w:bottom w:val="none" w:sz="0" w:space="0" w:color="auto"/>
        <w:right w:val="none" w:sz="0" w:space="0" w:color="auto"/>
      </w:divBdr>
      <w:divsChild>
        <w:div w:id="1609924124">
          <w:marLeft w:val="0"/>
          <w:marRight w:val="0"/>
          <w:marTop w:val="0"/>
          <w:marBottom w:val="0"/>
          <w:divBdr>
            <w:top w:val="none" w:sz="0" w:space="0" w:color="auto"/>
            <w:left w:val="none" w:sz="0" w:space="0" w:color="auto"/>
            <w:bottom w:val="none" w:sz="0" w:space="0" w:color="auto"/>
            <w:right w:val="none" w:sz="0" w:space="0" w:color="auto"/>
          </w:divBdr>
          <w:divsChild>
            <w:div w:id="1536772947">
              <w:marLeft w:val="0"/>
              <w:marRight w:val="0"/>
              <w:marTop w:val="0"/>
              <w:marBottom w:val="0"/>
              <w:divBdr>
                <w:top w:val="none" w:sz="0" w:space="0" w:color="auto"/>
                <w:left w:val="none" w:sz="0" w:space="0" w:color="auto"/>
                <w:bottom w:val="none" w:sz="0" w:space="0" w:color="auto"/>
                <w:right w:val="none" w:sz="0" w:space="0" w:color="auto"/>
              </w:divBdr>
            </w:div>
            <w:div w:id="1570455718">
              <w:marLeft w:val="0"/>
              <w:marRight w:val="0"/>
              <w:marTop w:val="0"/>
              <w:marBottom w:val="0"/>
              <w:divBdr>
                <w:top w:val="none" w:sz="0" w:space="0" w:color="auto"/>
                <w:left w:val="none" w:sz="0" w:space="0" w:color="auto"/>
                <w:bottom w:val="none" w:sz="0" w:space="0" w:color="auto"/>
                <w:right w:val="none" w:sz="0" w:space="0" w:color="auto"/>
              </w:divBdr>
            </w:div>
            <w:div w:id="948467971">
              <w:marLeft w:val="0"/>
              <w:marRight w:val="0"/>
              <w:marTop w:val="0"/>
              <w:marBottom w:val="0"/>
              <w:divBdr>
                <w:top w:val="none" w:sz="0" w:space="0" w:color="auto"/>
                <w:left w:val="none" w:sz="0" w:space="0" w:color="auto"/>
                <w:bottom w:val="none" w:sz="0" w:space="0" w:color="auto"/>
                <w:right w:val="none" w:sz="0" w:space="0" w:color="auto"/>
              </w:divBdr>
            </w:div>
            <w:div w:id="366608498">
              <w:marLeft w:val="0"/>
              <w:marRight w:val="0"/>
              <w:marTop w:val="0"/>
              <w:marBottom w:val="0"/>
              <w:divBdr>
                <w:top w:val="none" w:sz="0" w:space="0" w:color="auto"/>
                <w:left w:val="none" w:sz="0" w:space="0" w:color="auto"/>
                <w:bottom w:val="none" w:sz="0" w:space="0" w:color="auto"/>
                <w:right w:val="none" w:sz="0" w:space="0" w:color="auto"/>
              </w:divBdr>
            </w:div>
            <w:div w:id="386150546">
              <w:marLeft w:val="0"/>
              <w:marRight w:val="0"/>
              <w:marTop w:val="0"/>
              <w:marBottom w:val="0"/>
              <w:divBdr>
                <w:top w:val="none" w:sz="0" w:space="0" w:color="auto"/>
                <w:left w:val="none" w:sz="0" w:space="0" w:color="auto"/>
                <w:bottom w:val="none" w:sz="0" w:space="0" w:color="auto"/>
                <w:right w:val="none" w:sz="0" w:space="0" w:color="auto"/>
              </w:divBdr>
            </w:div>
            <w:div w:id="1883976989">
              <w:marLeft w:val="0"/>
              <w:marRight w:val="0"/>
              <w:marTop w:val="0"/>
              <w:marBottom w:val="0"/>
              <w:divBdr>
                <w:top w:val="none" w:sz="0" w:space="0" w:color="auto"/>
                <w:left w:val="none" w:sz="0" w:space="0" w:color="auto"/>
                <w:bottom w:val="none" w:sz="0" w:space="0" w:color="auto"/>
                <w:right w:val="none" w:sz="0" w:space="0" w:color="auto"/>
              </w:divBdr>
            </w:div>
            <w:div w:id="63321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27225">
      <w:bodyDiv w:val="1"/>
      <w:marLeft w:val="0"/>
      <w:marRight w:val="0"/>
      <w:marTop w:val="0"/>
      <w:marBottom w:val="0"/>
      <w:divBdr>
        <w:top w:val="none" w:sz="0" w:space="0" w:color="auto"/>
        <w:left w:val="none" w:sz="0" w:space="0" w:color="auto"/>
        <w:bottom w:val="none" w:sz="0" w:space="0" w:color="auto"/>
        <w:right w:val="none" w:sz="0" w:space="0" w:color="auto"/>
      </w:divBdr>
      <w:divsChild>
        <w:div w:id="1725327972">
          <w:marLeft w:val="0"/>
          <w:marRight w:val="0"/>
          <w:marTop w:val="0"/>
          <w:marBottom w:val="0"/>
          <w:divBdr>
            <w:top w:val="none" w:sz="0" w:space="0" w:color="auto"/>
            <w:left w:val="none" w:sz="0" w:space="0" w:color="auto"/>
            <w:bottom w:val="none" w:sz="0" w:space="0" w:color="auto"/>
            <w:right w:val="none" w:sz="0" w:space="0" w:color="auto"/>
          </w:divBdr>
          <w:divsChild>
            <w:div w:id="2102098385">
              <w:marLeft w:val="0"/>
              <w:marRight w:val="0"/>
              <w:marTop w:val="0"/>
              <w:marBottom w:val="0"/>
              <w:divBdr>
                <w:top w:val="none" w:sz="0" w:space="0" w:color="auto"/>
                <w:left w:val="none" w:sz="0" w:space="0" w:color="auto"/>
                <w:bottom w:val="none" w:sz="0" w:space="0" w:color="auto"/>
                <w:right w:val="none" w:sz="0" w:space="0" w:color="auto"/>
              </w:divBdr>
            </w:div>
            <w:div w:id="1959869123">
              <w:marLeft w:val="0"/>
              <w:marRight w:val="0"/>
              <w:marTop w:val="0"/>
              <w:marBottom w:val="0"/>
              <w:divBdr>
                <w:top w:val="none" w:sz="0" w:space="0" w:color="auto"/>
                <w:left w:val="none" w:sz="0" w:space="0" w:color="auto"/>
                <w:bottom w:val="none" w:sz="0" w:space="0" w:color="auto"/>
                <w:right w:val="none" w:sz="0" w:space="0" w:color="auto"/>
              </w:divBdr>
            </w:div>
            <w:div w:id="1392655967">
              <w:marLeft w:val="0"/>
              <w:marRight w:val="0"/>
              <w:marTop w:val="0"/>
              <w:marBottom w:val="0"/>
              <w:divBdr>
                <w:top w:val="none" w:sz="0" w:space="0" w:color="auto"/>
                <w:left w:val="none" w:sz="0" w:space="0" w:color="auto"/>
                <w:bottom w:val="none" w:sz="0" w:space="0" w:color="auto"/>
                <w:right w:val="none" w:sz="0" w:space="0" w:color="auto"/>
              </w:divBdr>
            </w:div>
            <w:div w:id="1687369106">
              <w:marLeft w:val="0"/>
              <w:marRight w:val="0"/>
              <w:marTop w:val="0"/>
              <w:marBottom w:val="0"/>
              <w:divBdr>
                <w:top w:val="none" w:sz="0" w:space="0" w:color="auto"/>
                <w:left w:val="none" w:sz="0" w:space="0" w:color="auto"/>
                <w:bottom w:val="none" w:sz="0" w:space="0" w:color="auto"/>
                <w:right w:val="none" w:sz="0" w:space="0" w:color="auto"/>
              </w:divBdr>
            </w:div>
            <w:div w:id="774910831">
              <w:marLeft w:val="0"/>
              <w:marRight w:val="0"/>
              <w:marTop w:val="0"/>
              <w:marBottom w:val="0"/>
              <w:divBdr>
                <w:top w:val="none" w:sz="0" w:space="0" w:color="auto"/>
                <w:left w:val="none" w:sz="0" w:space="0" w:color="auto"/>
                <w:bottom w:val="none" w:sz="0" w:space="0" w:color="auto"/>
                <w:right w:val="none" w:sz="0" w:space="0" w:color="auto"/>
              </w:divBdr>
            </w:div>
            <w:div w:id="1039621393">
              <w:marLeft w:val="0"/>
              <w:marRight w:val="0"/>
              <w:marTop w:val="0"/>
              <w:marBottom w:val="0"/>
              <w:divBdr>
                <w:top w:val="none" w:sz="0" w:space="0" w:color="auto"/>
                <w:left w:val="none" w:sz="0" w:space="0" w:color="auto"/>
                <w:bottom w:val="none" w:sz="0" w:space="0" w:color="auto"/>
                <w:right w:val="none" w:sz="0" w:space="0" w:color="auto"/>
              </w:divBdr>
            </w:div>
            <w:div w:id="65811055">
              <w:marLeft w:val="0"/>
              <w:marRight w:val="0"/>
              <w:marTop w:val="0"/>
              <w:marBottom w:val="0"/>
              <w:divBdr>
                <w:top w:val="none" w:sz="0" w:space="0" w:color="auto"/>
                <w:left w:val="none" w:sz="0" w:space="0" w:color="auto"/>
                <w:bottom w:val="none" w:sz="0" w:space="0" w:color="auto"/>
                <w:right w:val="none" w:sz="0" w:space="0" w:color="auto"/>
              </w:divBdr>
            </w:div>
            <w:div w:id="1628508671">
              <w:marLeft w:val="0"/>
              <w:marRight w:val="0"/>
              <w:marTop w:val="0"/>
              <w:marBottom w:val="0"/>
              <w:divBdr>
                <w:top w:val="none" w:sz="0" w:space="0" w:color="auto"/>
                <w:left w:val="none" w:sz="0" w:space="0" w:color="auto"/>
                <w:bottom w:val="none" w:sz="0" w:space="0" w:color="auto"/>
                <w:right w:val="none" w:sz="0" w:space="0" w:color="auto"/>
              </w:divBdr>
            </w:div>
            <w:div w:id="1206272">
              <w:marLeft w:val="0"/>
              <w:marRight w:val="0"/>
              <w:marTop w:val="0"/>
              <w:marBottom w:val="0"/>
              <w:divBdr>
                <w:top w:val="none" w:sz="0" w:space="0" w:color="auto"/>
                <w:left w:val="none" w:sz="0" w:space="0" w:color="auto"/>
                <w:bottom w:val="none" w:sz="0" w:space="0" w:color="auto"/>
                <w:right w:val="none" w:sz="0" w:space="0" w:color="auto"/>
              </w:divBdr>
            </w:div>
            <w:div w:id="1772625026">
              <w:marLeft w:val="0"/>
              <w:marRight w:val="0"/>
              <w:marTop w:val="0"/>
              <w:marBottom w:val="0"/>
              <w:divBdr>
                <w:top w:val="none" w:sz="0" w:space="0" w:color="auto"/>
                <w:left w:val="none" w:sz="0" w:space="0" w:color="auto"/>
                <w:bottom w:val="none" w:sz="0" w:space="0" w:color="auto"/>
                <w:right w:val="none" w:sz="0" w:space="0" w:color="auto"/>
              </w:divBdr>
            </w:div>
            <w:div w:id="709303793">
              <w:marLeft w:val="0"/>
              <w:marRight w:val="0"/>
              <w:marTop w:val="0"/>
              <w:marBottom w:val="0"/>
              <w:divBdr>
                <w:top w:val="none" w:sz="0" w:space="0" w:color="auto"/>
                <w:left w:val="none" w:sz="0" w:space="0" w:color="auto"/>
                <w:bottom w:val="none" w:sz="0" w:space="0" w:color="auto"/>
                <w:right w:val="none" w:sz="0" w:space="0" w:color="auto"/>
              </w:divBdr>
            </w:div>
            <w:div w:id="66232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6908">
      <w:bodyDiv w:val="1"/>
      <w:marLeft w:val="0"/>
      <w:marRight w:val="0"/>
      <w:marTop w:val="0"/>
      <w:marBottom w:val="0"/>
      <w:divBdr>
        <w:top w:val="none" w:sz="0" w:space="0" w:color="auto"/>
        <w:left w:val="none" w:sz="0" w:space="0" w:color="auto"/>
        <w:bottom w:val="none" w:sz="0" w:space="0" w:color="auto"/>
        <w:right w:val="none" w:sz="0" w:space="0" w:color="auto"/>
      </w:divBdr>
      <w:divsChild>
        <w:div w:id="1800680042">
          <w:marLeft w:val="0"/>
          <w:marRight w:val="0"/>
          <w:marTop w:val="0"/>
          <w:marBottom w:val="0"/>
          <w:divBdr>
            <w:top w:val="none" w:sz="0" w:space="0" w:color="auto"/>
            <w:left w:val="none" w:sz="0" w:space="0" w:color="auto"/>
            <w:bottom w:val="none" w:sz="0" w:space="0" w:color="auto"/>
            <w:right w:val="none" w:sz="0" w:space="0" w:color="auto"/>
          </w:divBdr>
          <w:divsChild>
            <w:div w:id="305477573">
              <w:marLeft w:val="0"/>
              <w:marRight w:val="0"/>
              <w:marTop w:val="0"/>
              <w:marBottom w:val="0"/>
              <w:divBdr>
                <w:top w:val="none" w:sz="0" w:space="0" w:color="auto"/>
                <w:left w:val="none" w:sz="0" w:space="0" w:color="auto"/>
                <w:bottom w:val="none" w:sz="0" w:space="0" w:color="auto"/>
                <w:right w:val="none" w:sz="0" w:space="0" w:color="auto"/>
              </w:divBdr>
            </w:div>
            <w:div w:id="613171528">
              <w:marLeft w:val="0"/>
              <w:marRight w:val="0"/>
              <w:marTop w:val="0"/>
              <w:marBottom w:val="0"/>
              <w:divBdr>
                <w:top w:val="none" w:sz="0" w:space="0" w:color="auto"/>
                <w:left w:val="none" w:sz="0" w:space="0" w:color="auto"/>
                <w:bottom w:val="none" w:sz="0" w:space="0" w:color="auto"/>
                <w:right w:val="none" w:sz="0" w:space="0" w:color="auto"/>
              </w:divBdr>
            </w:div>
            <w:div w:id="1902016351">
              <w:marLeft w:val="0"/>
              <w:marRight w:val="0"/>
              <w:marTop w:val="0"/>
              <w:marBottom w:val="0"/>
              <w:divBdr>
                <w:top w:val="none" w:sz="0" w:space="0" w:color="auto"/>
                <w:left w:val="none" w:sz="0" w:space="0" w:color="auto"/>
                <w:bottom w:val="none" w:sz="0" w:space="0" w:color="auto"/>
                <w:right w:val="none" w:sz="0" w:space="0" w:color="auto"/>
              </w:divBdr>
            </w:div>
            <w:div w:id="428165585">
              <w:marLeft w:val="0"/>
              <w:marRight w:val="0"/>
              <w:marTop w:val="0"/>
              <w:marBottom w:val="0"/>
              <w:divBdr>
                <w:top w:val="none" w:sz="0" w:space="0" w:color="auto"/>
                <w:left w:val="none" w:sz="0" w:space="0" w:color="auto"/>
                <w:bottom w:val="none" w:sz="0" w:space="0" w:color="auto"/>
                <w:right w:val="none" w:sz="0" w:space="0" w:color="auto"/>
              </w:divBdr>
            </w:div>
            <w:div w:id="1693801927">
              <w:marLeft w:val="0"/>
              <w:marRight w:val="0"/>
              <w:marTop w:val="0"/>
              <w:marBottom w:val="0"/>
              <w:divBdr>
                <w:top w:val="none" w:sz="0" w:space="0" w:color="auto"/>
                <w:left w:val="none" w:sz="0" w:space="0" w:color="auto"/>
                <w:bottom w:val="none" w:sz="0" w:space="0" w:color="auto"/>
                <w:right w:val="none" w:sz="0" w:space="0" w:color="auto"/>
              </w:divBdr>
            </w:div>
            <w:div w:id="894506484">
              <w:marLeft w:val="0"/>
              <w:marRight w:val="0"/>
              <w:marTop w:val="0"/>
              <w:marBottom w:val="0"/>
              <w:divBdr>
                <w:top w:val="none" w:sz="0" w:space="0" w:color="auto"/>
                <w:left w:val="none" w:sz="0" w:space="0" w:color="auto"/>
                <w:bottom w:val="none" w:sz="0" w:space="0" w:color="auto"/>
                <w:right w:val="none" w:sz="0" w:space="0" w:color="auto"/>
              </w:divBdr>
            </w:div>
            <w:div w:id="909122143">
              <w:marLeft w:val="0"/>
              <w:marRight w:val="0"/>
              <w:marTop w:val="0"/>
              <w:marBottom w:val="0"/>
              <w:divBdr>
                <w:top w:val="none" w:sz="0" w:space="0" w:color="auto"/>
                <w:left w:val="none" w:sz="0" w:space="0" w:color="auto"/>
                <w:bottom w:val="none" w:sz="0" w:space="0" w:color="auto"/>
                <w:right w:val="none" w:sz="0" w:space="0" w:color="auto"/>
              </w:divBdr>
            </w:div>
            <w:div w:id="939798296">
              <w:marLeft w:val="0"/>
              <w:marRight w:val="0"/>
              <w:marTop w:val="0"/>
              <w:marBottom w:val="0"/>
              <w:divBdr>
                <w:top w:val="none" w:sz="0" w:space="0" w:color="auto"/>
                <w:left w:val="none" w:sz="0" w:space="0" w:color="auto"/>
                <w:bottom w:val="none" w:sz="0" w:space="0" w:color="auto"/>
                <w:right w:val="none" w:sz="0" w:space="0" w:color="auto"/>
              </w:divBdr>
            </w:div>
            <w:div w:id="931550545">
              <w:marLeft w:val="0"/>
              <w:marRight w:val="0"/>
              <w:marTop w:val="0"/>
              <w:marBottom w:val="0"/>
              <w:divBdr>
                <w:top w:val="none" w:sz="0" w:space="0" w:color="auto"/>
                <w:left w:val="none" w:sz="0" w:space="0" w:color="auto"/>
                <w:bottom w:val="none" w:sz="0" w:space="0" w:color="auto"/>
                <w:right w:val="none" w:sz="0" w:space="0" w:color="auto"/>
              </w:divBdr>
            </w:div>
            <w:div w:id="773667088">
              <w:marLeft w:val="0"/>
              <w:marRight w:val="0"/>
              <w:marTop w:val="0"/>
              <w:marBottom w:val="0"/>
              <w:divBdr>
                <w:top w:val="none" w:sz="0" w:space="0" w:color="auto"/>
                <w:left w:val="none" w:sz="0" w:space="0" w:color="auto"/>
                <w:bottom w:val="none" w:sz="0" w:space="0" w:color="auto"/>
                <w:right w:val="none" w:sz="0" w:space="0" w:color="auto"/>
              </w:divBdr>
            </w:div>
            <w:div w:id="573591772">
              <w:marLeft w:val="0"/>
              <w:marRight w:val="0"/>
              <w:marTop w:val="0"/>
              <w:marBottom w:val="0"/>
              <w:divBdr>
                <w:top w:val="none" w:sz="0" w:space="0" w:color="auto"/>
                <w:left w:val="none" w:sz="0" w:space="0" w:color="auto"/>
                <w:bottom w:val="none" w:sz="0" w:space="0" w:color="auto"/>
                <w:right w:val="none" w:sz="0" w:space="0" w:color="auto"/>
              </w:divBdr>
            </w:div>
            <w:div w:id="696084847">
              <w:marLeft w:val="0"/>
              <w:marRight w:val="0"/>
              <w:marTop w:val="0"/>
              <w:marBottom w:val="0"/>
              <w:divBdr>
                <w:top w:val="none" w:sz="0" w:space="0" w:color="auto"/>
                <w:left w:val="none" w:sz="0" w:space="0" w:color="auto"/>
                <w:bottom w:val="none" w:sz="0" w:space="0" w:color="auto"/>
                <w:right w:val="none" w:sz="0" w:space="0" w:color="auto"/>
              </w:divBdr>
            </w:div>
            <w:div w:id="1624263381">
              <w:marLeft w:val="0"/>
              <w:marRight w:val="0"/>
              <w:marTop w:val="0"/>
              <w:marBottom w:val="0"/>
              <w:divBdr>
                <w:top w:val="none" w:sz="0" w:space="0" w:color="auto"/>
                <w:left w:val="none" w:sz="0" w:space="0" w:color="auto"/>
                <w:bottom w:val="none" w:sz="0" w:space="0" w:color="auto"/>
                <w:right w:val="none" w:sz="0" w:space="0" w:color="auto"/>
              </w:divBdr>
            </w:div>
            <w:div w:id="2077896986">
              <w:marLeft w:val="0"/>
              <w:marRight w:val="0"/>
              <w:marTop w:val="0"/>
              <w:marBottom w:val="0"/>
              <w:divBdr>
                <w:top w:val="none" w:sz="0" w:space="0" w:color="auto"/>
                <w:left w:val="none" w:sz="0" w:space="0" w:color="auto"/>
                <w:bottom w:val="none" w:sz="0" w:space="0" w:color="auto"/>
                <w:right w:val="none" w:sz="0" w:space="0" w:color="auto"/>
              </w:divBdr>
            </w:div>
            <w:div w:id="1394232154">
              <w:marLeft w:val="0"/>
              <w:marRight w:val="0"/>
              <w:marTop w:val="0"/>
              <w:marBottom w:val="0"/>
              <w:divBdr>
                <w:top w:val="none" w:sz="0" w:space="0" w:color="auto"/>
                <w:left w:val="none" w:sz="0" w:space="0" w:color="auto"/>
                <w:bottom w:val="none" w:sz="0" w:space="0" w:color="auto"/>
                <w:right w:val="none" w:sz="0" w:space="0" w:color="auto"/>
              </w:divBdr>
            </w:div>
            <w:div w:id="1259949299">
              <w:marLeft w:val="0"/>
              <w:marRight w:val="0"/>
              <w:marTop w:val="0"/>
              <w:marBottom w:val="0"/>
              <w:divBdr>
                <w:top w:val="none" w:sz="0" w:space="0" w:color="auto"/>
                <w:left w:val="none" w:sz="0" w:space="0" w:color="auto"/>
                <w:bottom w:val="none" w:sz="0" w:space="0" w:color="auto"/>
                <w:right w:val="none" w:sz="0" w:space="0" w:color="auto"/>
              </w:divBdr>
            </w:div>
            <w:div w:id="848452399">
              <w:marLeft w:val="0"/>
              <w:marRight w:val="0"/>
              <w:marTop w:val="0"/>
              <w:marBottom w:val="0"/>
              <w:divBdr>
                <w:top w:val="none" w:sz="0" w:space="0" w:color="auto"/>
                <w:left w:val="none" w:sz="0" w:space="0" w:color="auto"/>
                <w:bottom w:val="none" w:sz="0" w:space="0" w:color="auto"/>
                <w:right w:val="none" w:sz="0" w:space="0" w:color="auto"/>
              </w:divBdr>
            </w:div>
            <w:div w:id="1329364748">
              <w:marLeft w:val="0"/>
              <w:marRight w:val="0"/>
              <w:marTop w:val="0"/>
              <w:marBottom w:val="0"/>
              <w:divBdr>
                <w:top w:val="none" w:sz="0" w:space="0" w:color="auto"/>
                <w:left w:val="none" w:sz="0" w:space="0" w:color="auto"/>
                <w:bottom w:val="none" w:sz="0" w:space="0" w:color="auto"/>
                <w:right w:val="none" w:sz="0" w:space="0" w:color="auto"/>
              </w:divBdr>
            </w:div>
            <w:div w:id="500700526">
              <w:marLeft w:val="0"/>
              <w:marRight w:val="0"/>
              <w:marTop w:val="0"/>
              <w:marBottom w:val="0"/>
              <w:divBdr>
                <w:top w:val="none" w:sz="0" w:space="0" w:color="auto"/>
                <w:left w:val="none" w:sz="0" w:space="0" w:color="auto"/>
                <w:bottom w:val="none" w:sz="0" w:space="0" w:color="auto"/>
                <w:right w:val="none" w:sz="0" w:space="0" w:color="auto"/>
              </w:divBdr>
            </w:div>
            <w:div w:id="576523485">
              <w:marLeft w:val="0"/>
              <w:marRight w:val="0"/>
              <w:marTop w:val="0"/>
              <w:marBottom w:val="0"/>
              <w:divBdr>
                <w:top w:val="none" w:sz="0" w:space="0" w:color="auto"/>
                <w:left w:val="none" w:sz="0" w:space="0" w:color="auto"/>
                <w:bottom w:val="none" w:sz="0" w:space="0" w:color="auto"/>
                <w:right w:val="none" w:sz="0" w:space="0" w:color="auto"/>
              </w:divBdr>
            </w:div>
            <w:div w:id="295599942">
              <w:marLeft w:val="0"/>
              <w:marRight w:val="0"/>
              <w:marTop w:val="0"/>
              <w:marBottom w:val="0"/>
              <w:divBdr>
                <w:top w:val="none" w:sz="0" w:space="0" w:color="auto"/>
                <w:left w:val="none" w:sz="0" w:space="0" w:color="auto"/>
                <w:bottom w:val="none" w:sz="0" w:space="0" w:color="auto"/>
                <w:right w:val="none" w:sz="0" w:space="0" w:color="auto"/>
              </w:divBdr>
            </w:div>
            <w:div w:id="1444108742">
              <w:marLeft w:val="0"/>
              <w:marRight w:val="0"/>
              <w:marTop w:val="0"/>
              <w:marBottom w:val="0"/>
              <w:divBdr>
                <w:top w:val="none" w:sz="0" w:space="0" w:color="auto"/>
                <w:left w:val="none" w:sz="0" w:space="0" w:color="auto"/>
                <w:bottom w:val="none" w:sz="0" w:space="0" w:color="auto"/>
                <w:right w:val="none" w:sz="0" w:space="0" w:color="auto"/>
              </w:divBdr>
            </w:div>
            <w:div w:id="707997369">
              <w:marLeft w:val="0"/>
              <w:marRight w:val="0"/>
              <w:marTop w:val="0"/>
              <w:marBottom w:val="0"/>
              <w:divBdr>
                <w:top w:val="none" w:sz="0" w:space="0" w:color="auto"/>
                <w:left w:val="none" w:sz="0" w:space="0" w:color="auto"/>
                <w:bottom w:val="none" w:sz="0" w:space="0" w:color="auto"/>
                <w:right w:val="none" w:sz="0" w:space="0" w:color="auto"/>
              </w:divBdr>
            </w:div>
            <w:div w:id="2051688241">
              <w:marLeft w:val="0"/>
              <w:marRight w:val="0"/>
              <w:marTop w:val="0"/>
              <w:marBottom w:val="0"/>
              <w:divBdr>
                <w:top w:val="none" w:sz="0" w:space="0" w:color="auto"/>
                <w:left w:val="none" w:sz="0" w:space="0" w:color="auto"/>
                <w:bottom w:val="none" w:sz="0" w:space="0" w:color="auto"/>
                <w:right w:val="none" w:sz="0" w:space="0" w:color="auto"/>
              </w:divBdr>
            </w:div>
            <w:div w:id="92873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00664">
      <w:bodyDiv w:val="1"/>
      <w:marLeft w:val="0"/>
      <w:marRight w:val="0"/>
      <w:marTop w:val="0"/>
      <w:marBottom w:val="0"/>
      <w:divBdr>
        <w:top w:val="none" w:sz="0" w:space="0" w:color="auto"/>
        <w:left w:val="none" w:sz="0" w:space="0" w:color="auto"/>
        <w:bottom w:val="none" w:sz="0" w:space="0" w:color="auto"/>
        <w:right w:val="none" w:sz="0" w:space="0" w:color="auto"/>
      </w:divBdr>
      <w:divsChild>
        <w:div w:id="103503081">
          <w:marLeft w:val="0"/>
          <w:marRight w:val="0"/>
          <w:marTop w:val="0"/>
          <w:marBottom w:val="0"/>
          <w:divBdr>
            <w:top w:val="none" w:sz="0" w:space="0" w:color="auto"/>
            <w:left w:val="none" w:sz="0" w:space="0" w:color="auto"/>
            <w:bottom w:val="none" w:sz="0" w:space="0" w:color="auto"/>
            <w:right w:val="none" w:sz="0" w:space="0" w:color="auto"/>
          </w:divBdr>
          <w:divsChild>
            <w:div w:id="937173203">
              <w:marLeft w:val="0"/>
              <w:marRight w:val="0"/>
              <w:marTop w:val="0"/>
              <w:marBottom w:val="0"/>
              <w:divBdr>
                <w:top w:val="none" w:sz="0" w:space="0" w:color="auto"/>
                <w:left w:val="none" w:sz="0" w:space="0" w:color="auto"/>
                <w:bottom w:val="none" w:sz="0" w:space="0" w:color="auto"/>
                <w:right w:val="none" w:sz="0" w:space="0" w:color="auto"/>
              </w:divBdr>
            </w:div>
            <w:div w:id="11762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8679">
      <w:bodyDiv w:val="1"/>
      <w:marLeft w:val="0"/>
      <w:marRight w:val="0"/>
      <w:marTop w:val="0"/>
      <w:marBottom w:val="0"/>
      <w:divBdr>
        <w:top w:val="none" w:sz="0" w:space="0" w:color="auto"/>
        <w:left w:val="none" w:sz="0" w:space="0" w:color="auto"/>
        <w:bottom w:val="none" w:sz="0" w:space="0" w:color="auto"/>
        <w:right w:val="none" w:sz="0" w:space="0" w:color="auto"/>
      </w:divBdr>
      <w:divsChild>
        <w:div w:id="441190208">
          <w:marLeft w:val="0"/>
          <w:marRight w:val="0"/>
          <w:marTop w:val="0"/>
          <w:marBottom w:val="0"/>
          <w:divBdr>
            <w:top w:val="none" w:sz="0" w:space="0" w:color="auto"/>
            <w:left w:val="none" w:sz="0" w:space="0" w:color="auto"/>
            <w:bottom w:val="none" w:sz="0" w:space="0" w:color="auto"/>
            <w:right w:val="none" w:sz="0" w:space="0" w:color="auto"/>
          </w:divBdr>
          <w:divsChild>
            <w:div w:id="62073749">
              <w:marLeft w:val="0"/>
              <w:marRight w:val="0"/>
              <w:marTop w:val="0"/>
              <w:marBottom w:val="0"/>
              <w:divBdr>
                <w:top w:val="none" w:sz="0" w:space="0" w:color="auto"/>
                <w:left w:val="none" w:sz="0" w:space="0" w:color="auto"/>
                <w:bottom w:val="none" w:sz="0" w:space="0" w:color="auto"/>
                <w:right w:val="none" w:sz="0" w:space="0" w:color="auto"/>
              </w:divBdr>
            </w:div>
            <w:div w:id="447163715">
              <w:marLeft w:val="0"/>
              <w:marRight w:val="0"/>
              <w:marTop w:val="0"/>
              <w:marBottom w:val="0"/>
              <w:divBdr>
                <w:top w:val="none" w:sz="0" w:space="0" w:color="auto"/>
                <w:left w:val="none" w:sz="0" w:space="0" w:color="auto"/>
                <w:bottom w:val="none" w:sz="0" w:space="0" w:color="auto"/>
                <w:right w:val="none" w:sz="0" w:space="0" w:color="auto"/>
              </w:divBdr>
            </w:div>
            <w:div w:id="1950310723">
              <w:marLeft w:val="0"/>
              <w:marRight w:val="0"/>
              <w:marTop w:val="0"/>
              <w:marBottom w:val="0"/>
              <w:divBdr>
                <w:top w:val="none" w:sz="0" w:space="0" w:color="auto"/>
                <w:left w:val="none" w:sz="0" w:space="0" w:color="auto"/>
                <w:bottom w:val="none" w:sz="0" w:space="0" w:color="auto"/>
                <w:right w:val="none" w:sz="0" w:space="0" w:color="auto"/>
              </w:divBdr>
            </w:div>
            <w:div w:id="1604722360">
              <w:marLeft w:val="0"/>
              <w:marRight w:val="0"/>
              <w:marTop w:val="0"/>
              <w:marBottom w:val="0"/>
              <w:divBdr>
                <w:top w:val="none" w:sz="0" w:space="0" w:color="auto"/>
                <w:left w:val="none" w:sz="0" w:space="0" w:color="auto"/>
                <w:bottom w:val="none" w:sz="0" w:space="0" w:color="auto"/>
                <w:right w:val="none" w:sz="0" w:space="0" w:color="auto"/>
              </w:divBdr>
            </w:div>
            <w:div w:id="477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74897">
      <w:bodyDiv w:val="1"/>
      <w:marLeft w:val="0"/>
      <w:marRight w:val="0"/>
      <w:marTop w:val="0"/>
      <w:marBottom w:val="0"/>
      <w:divBdr>
        <w:top w:val="none" w:sz="0" w:space="0" w:color="auto"/>
        <w:left w:val="none" w:sz="0" w:space="0" w:color="auto"/>
        <w:bottom w:val="none" w:sz="0" w:space="0" w:color="auto"/>
        <w:right w:val="none" w:sz="0" w:space="0" w:color="auto"/>
      </w:divBdr>
      <w:divsChild>
        <w:div w:id="1802070194">
          <w:marLeft w:val="0"/>
          <w:marRight w:val="0"/>
          <w:marTop w:val="0"/>
          <w:marBottom w:val="0"/>
          <w:divBdr>
            <w:top w:val="none" w:sz="0" w:space="0" w:color="auto"/>
            <w:left w:val="none" w:sz="0" w:space="0" w:color="auto"/>
            <w:bottom w:val="none" w:sz="0" w:space="0" w:color="auto"/>
            <w:right w:val="none" w:sz="0" w:space="0" w:color="auto"/>
          </w:divBdr>
          <w:divsChild>
            <w:div w:id="286619952">
              <w:marLeft w:val="0"/>
              <w:marRight w:val="0"/>
              <w:marTop w:val="0"/>
              <w:marBottom w:val="0"/>
              <w:divBdr>
                <w:top w:val="none" w:sz="0" w:space="0" w:color="auto"/>
                <w:left w:val="none" w:sz="0" w:space="0" w:color="auto"/>
                <w:bottom w:val="none" w:sz="0" w:space="0" w:color="auto"/>
                <w:right w:val="none" w:sz="0" w:space="0" w:color="auto"/>
              </w:divBdr>
            </w:div>
            <w:div w:id="1538735239">
              <w:marLeft w:val="0"/>
              <w:marRight w:val="0"/>
              <w:marTop w:val="0"/>
              <w:marBottom w:val="0"/>
              <w:divBdr>
                <w:top w:val="none" w:sz="0" w:space="0" w:color="auto"/>
                <w:left w:val="none" w:sz="0" w:space="0" w:color="auto"/>
                <w:bottom w:val="none" w:sz="0" w:space="0" w:color="auto"/>
                <w:right w:val="none" w:sz="0" w:space="0" w:color="auto"/>
              </w:divBdr>
            </w:div>
            <w:div w:id="617759612">
              <w:marLeft w:val="0"/>
              <w:marRight w:val="0"/>
              <w:marTop w:val="0"/>
              <w:marBottom w:val="0"/>
              <w:divBdr>
                <w:top w:val="none" w:sz="0" w:space="0" w:color="auto"/>
                <w:left w:val="none" w:sz="0" w:space="0" w:color="auto"/>
                <w:bottom w:val="none" w:sz="0" w:space="0" w:color="auto"/>
                <w:right w:val="none" w:sz="0" w:space="0" w:color="auto"/>
              </w:divBdr>
            </w:div>
            <w:div w:id="265112893">
              <w:marLeft w:val="0"/>
              <w:marRight w:val="0"/>
              <w:marTop w:val="0"/>
              <w:marBottom w:val="0"/>
              <w:divBdr>
                <w:top w:val="none" w:sz="0" w:space="0" w:color="auto"/>
                <w:left w:val="none" w:sz="0" w:space="0" w:color="auto"/>
                <w:bottom w:val="none" w:sz="0" w:space="0" w:color="auto"/>
                <w:right w:val="none" w:sz="0" w:space="0" w:color="auto"/>
              </w:divBdr>
            </w:div>
            <w:div w:id="1051268235">
              <w:marLeft w:val="0"/>
              <w:marRight w:val="0"/>
              <w:marTop w:val="0"/>
              <w:marBottom w:val="0"/>
              <w:divBdr>
                <w:top w:val="none" w:sz="0" w:space="0" w:color="auto"/>
                <w:left w:val="none" w:sz="0" w:space="0" w:color="auto"/>
                <w:bottom w:val="none" w:sz="0" w:space="0" w:color="auto"/>
                <w:right w:val="none" w:sz="0" w:space="0" w:color="auto"/>
              </w:divBdr>
            </w:div>
            <w:div w:id="655960167">
              <w:marLeft w:val="0"/>
              <w:marRight w:val="0"/>
              <w:marTop w:val="0"/>
              <w:marBottom w:val="0"/>
              <w:divBdr>
                <w:top w:val="none" w:sz="0" w:space="0" w:color="auto"/>
                <w:left w:val="none" w:sz="0" w:space="0" w:color="auto"/>
                <w:bottom w:val="none" w:sz="0" w:space="0" w:color="auto"/>
                <w:right w:val="none" w:sz="0" w:space="0" w:color="auto"/>
              </w:divBdr>
            </w:div>
            <w:div w:id="83453824">
              <w:marLeft w:val="0"/>
              <w:marRight w:val="0"/>
              <w:marTop w:val="0"/>
              <w:marBottom w:val="0"/>
              <w:divBdr>
                <w:top w:val="none" w:sz="0" w:space="0" w:color="auto"/>
                <w:left w:val="none" w:sz="0" w:space="0" w:color="auto"/>
                <w:bottom w:val="none" w:sz="0" w:space="0" w:color="auto"/>
                <w:right w:val="none" w:sz="0" w:space="0" w:color="auto"/>
              </w:divBdr>
            </w:div>
            <w:div w:id="1005279785">
              <w:marLeft w:val="0"/>
              <w:marRight w:val="0"/>
              <w:marTop w:val="0"/>
              <w:marBottom w:val="0"/>
              <w:divBdr>
                <w:top w:val="none" w:sz="0" w:space="0" w:color="auto"/>
                <w:left w:val="none" w:sz="0" w:space="0" w:color="auto"/>
                <w:bottom w:val="none" w:sz="0" w:space="0" w:color="auto"/>
                <w:right w:val="none" w:sz="0" w:space="0" w:color="auto"/>
              </w:divBdr>
            </w:div>
            <w:div w:id="181013675">
              <w:marLeft w:val="0"/>
              <w:marRight w:val="0"/>
              <w:marTop w:val="0"/>
              <w:marBottom w:val="0"/>
              <w:divBdr>
                <w:top w:val="none" w:sz="0" w:space="0" w:color="auto"/>
                <w:left w:val="none" w:sz="0" w:space="0" w:color="auto"/>
                <w:bottom w:val="none" w:sz="0" w:space="0" w:color="auto"/>
                <w:right w:val="none" w:sz="0" w:space="0" w:color="auto"/>
              </w:divBdr>
            </w:div>
            <w:div w:id="354772981">
              <w:marLeft w:val="0"/>
              <w:marRight w:val="0"/>
              <w:marTop w:val="0"/>
              <w:marBottom w:val="0"/>
              <w:divBdr>
                <w:top w:val="none" w:sz="0" w:space="0" w:color="auto"/>
                <w:left w:val="none" w:sz="0" w:space="0" w:color="auto"/>
                <w:bottom w:val="none" w:sz="0" w:space="0" w:color="auto"/>
                <w:right w:val="none" w:sz="0" w:space="0" w:color="auto"/>
              </w:divBdr>
            </w:div>
            <w:div w:id="907692980">
              <w:marLeft w:val="0"/>
              <w:marRight w:val="0"/>
              <w:marTop w:val="0"/>
              <w:marBottom w:val="0"/>
              <w:divBdr>
                <w:top w:val="none" w:sz="0" w:space="0" w:color="auto"/>
                <w:left w:val="none" w:sz="0" w:space="0" w:color="auto"/>
                <w:bottom w:val="none" w:sz="0" w:space="0" w:color="auto"/>
                <w:right w:val="none" w:sz="0" w:space="0" w:color="auto"/>
              </w:divBdr>
            </w:div>
            <w:div w:id="1705909396">
              <w:marLeft w:val="0"/>
              <w:marRight w:val="0"/>
              <w:marTop w:val="0"/>
              <w:marBottom w:val="0"/>
              <w:divBdr>
                <w:top w:val="none" w:sz="0" w:space="0" w:color="auto"/>
                <w:left w:val="none" w:sz="0" w:space="0" w:color="auto"/>
                <w:bottom w:val="none" w:sz="0" w:space="0" w:color="auto"/>
                <w:right w:val="none" w:sz="0" w:space="0" w:color="auto"/>
              </w:divBdr>
            </w:div>
            <w:div w:id="1674794069">
              <w:marLeft w:val="0"/>
              <w:marRight w:val="0"/>
              <w:marTop w:val="0"/>
              <w:marBottom w:val="0"/>
              <w:divBdr>
                <w:top w:val="none" w:sz="0" w:space="0" w:color="auto"/>
                <w:left w:val="none" w:sz="0" w:space="0" w:color="auto"/>
                <w:bottom w:val="none" w:sz="0" w:space="0" w:color="auto"/>
                <w:right w:val="none" w:sz="0" w:space="0" w:color="auto"/>
              </w:divBdr>
            </w:div>
            <w:div w:id="1680279560">
              <w:marLeft w:val="0"/>
              <w:marRight w:val="0"/>
              <w:marTop w:val="0"/>
              <w:marBottom w:val="0"/>
              <w:divBdr>
                <w:top w:val="none" w:sz="0" w:space="0" w:color="auto"/>
                <w:left w:val="none" w:sz="0" w:space="0" w:color="auto"/>
                <w:bottom w:val="none" w:sz="0" w:space="0" w:color="auto"/>
                <w:right w:val="none" w:sz="0" w:space="0" w:color="auto"/>
              </w:divBdr>
            </w:div>
            <w:div w:id="488062318">
              <w:marLeft w:val="0"/>
              <w:marRight w:val="0"/>
              <w:marTop w:val="0"/>
              <w:marBottom w:val="0"/>
              <w:divBdr>
                <w:top w:val="none" w:sz="0" w:space="0" w:color="auto"/>
                <w:left w:val="none" w:sz="0" w:space="0" w:color="auto"/>
                <w:bottom w:val="none" w:sz="0" w:space="0" w:color="auto"/>
                <w:right w:val="none" w:sz="0" w:space="0" w:color="auto"/>
              </w:divBdr>
            </w:div>
            <w:div w:id="1182208817">
              <w:marLeft w:val="0"/>
              <w:marRight w:val="0"/>
              <w:marTop w:val="0"/>
              <w:marBottom w:val="0"/>
              <w:divBdr>
                <w:top w:val="none" w:sz="0" w:space="0" w:color="auto"/>
                <w:left w:val="none" w:sz="0" w:space="0" w:color="auto"/>
                <w:bottom w:val="none" w:sz="0" w:space="0" w:color="auto"/>
                <w:right w:val="none" w:sz="0" w:space="0" w:color="auto"/>
              </w:divBdr>
            </w:div>
            <w:div w:id="1033264226">
              <w:marLeft w:val="0"/>
              <w:marRight w:val="0"/>
              <w:marTop w:val="0"/>
              <w:marBottom w:val="0"/>
              <w:divBdr>
                <w:top w:val="none" w:sz="0" w:space="0" w:color="auto"/>
                <w:left w:val="none" w:sz="0" w:space="0" w:color="auto"/>
                <w:bottom w:val="none" w:sz="0" w:space="0" w:color="auto"/>
                <w:right w:val="none" w:sz="0" w:space="0" w:color="auto"/>
              </w:divBdr>
            </w:div>
            <w:div w:id="1365710191">
              <w:marLeft w:val="0"/>
              <w:marRight w:val="0"/>
              <w:marTop w:val="0"/>
              <w:marBottom w:val="0"/>
              <w:divBdr>
                <w:top w:val="none" w:sz="0" w:space="0" w:color="auto"/>
                <w:left w:val="none" w:sz="0" w:space="0" w:color="auto"/>
                <w:bottom w:val="none" w:sz="0" w:space="0" w:color="auto"/>
                <w:right w:val="none" w:sz="0" w:space="0" w:color="auto"/>
              </w:divBdr>
            </w:div>
            <w:div w:id="1276868012">
              <w:marLeft w:val="0"/>
              <w:marRight w:val="0"/>
              <w:marTop w:val="0"/>
              <w:marBottom w:val="0"/>
              <w:divBdr>
                <w:top w:val="none" w:sz="0" w:space="0" w:color="auto"/>
                <w:left w:val="none" w:sz="0" w:space="0" w:color="auto"/>
                <w:bottom w:val="none" w:sz="0" w:space="0" w:color="auto"/>
                <w:right w:val="none" w:sz="0" w:space="0" w:color="auto"/>
              </w:divBdr>
            </w:div>
            <w:div w:id="1930969735">
              <w:marLeft w:val="0"/>
              <w:marRight w:val="0"/>
              <w:marTop w:val="0"/>
              <w:marBottom w:val="0"/>
              <w:divBdr>
                <w:top w:val="none" w:sz="0" w:space="0" w:color="auto"/>
                <w:left w:val="none" w:sz="0" w:space="0" w:color="auto"/>
                <w:bottom w:val="none" w:sz="0" w:space="0" w:color="auto"/>
                <w:right w:val="none" w:sz="0" w:space="0" w:color="auto"/>
              </w:divBdr>
            </w:div>
            <w:div w:id="1514416326">
              <w:marLeft w:val="0"/>
              <w:marRight w:val="0"/>
              <w:marTop w:val="0"/>
              <w:marBottom w:val="0"/>
              <w:divBdr>
                <w:top w:val="none" w:sz="0" w:space="0" w:color="auto"/>
                <w:left w:val="none" w:sz="0" w:space="0" w:color="auto"/>
                <w:bottom w:val="none" w:sz="0" w:space="0" w:color="auto"/>
                <w:right w:val="none" w:sz="0" w:space="0" w:color="auto"/>
              </w:divBdr>
            </w:div>
            <w:div w:id="1444424835">
              <w:marLeft w:val="0"/>
              <w:marRight w:val="0"/>
              <w:marTop w:val="0"/>
              <w:marBottom w:val="0"/>
              <w:divBdr>
                <w:top w:val="none" w:sz="0" w:space="0" w:color="auto"/>
                <w:left w:val="none" w:sz="0" w:space="0" w:color="auto"/>
                <w:bottom w:val="none" w:sz="0" w:space="0" w:color="auto"/>
                <w:right w:val="none" w:sz="0" w:space="0" w:color="auto"/>
              </w:divBdr>
            </w:div>
            <w:div w:id="745958650">
              <w:marLeft w:val="0"/>
              <w:marRight w:val="0"/>
              <w:marTop w:val="0"/>
              <w:marBottom w:val="0"/>
              <w:divBdr>
                <w:top w:val="none" w:sz="0" w:space="0" w:color="auto"/>
                <w:left w:val="none" w:sz="0" w:space="0" w:color="auto"/>
                <w:bottom w:val="none" w:sz="0" w:space="0" w:color="auto"/>
                <w:right w:val="none" w:sz="0" w:space="0" w:color="auto"/>
              </w:divBdr>
            </w:div>
            <w:div w:id="1312178695">
              <w:marLeft w:val="0"/>
              <w:marRight w:val="0"/>
              <w:marTop w:val="0"/>
              <w:marBottom w:val="0"/>
              <w:divBdr>
                <w:top w:val="none" w:sz="0" w:space="0" w:color="auto"/>
                <w:left w:val="none" w:sz="0" w:space="0" w:color="auto"/>
                <w:bottom w:val="none" w:sz="0" w:space="0" w:color="auto"/>
                <w:right w:val="none" w:sz="0" w:space="0" w:color="auto"/>
              </w:divBdr>
            </w:div>
            <w:div w:id="641423615">
              <w:marLeft w:val="0"/>
              <w:marRight w:val="0"/>
              <w:marTop w:val="0"/>
              <w:marBottom w:val="0"/>
              <w:divBdr>
                <w:top w:val="none" w:sz="0" w:space="0" w:color="auto"/>
                <w:left w:val="none" w:sz="0" w:space="0" w:color="auto"/>
                <w:bottom w:val="none" w:sz="0" w:space="0" w:color="auto"/>
                <w:right w:val="none" w:sz="0" w:space="0" w:color="auto"/>
              </w:divBdr>
            </w:div>
            <w:div w:id="1318997806">
              <w:marLeft w:val="0"/>
              <w:marRight w:val="0"/>
              <w:marTop w:val="0"/>
              <w:marBottom w:val="0"/>
              <w:divBdr>
                <w:top w:val="none" w:sz="0" w:space="0" w:color="auto"/>
                <w:left w:val="none" w:sz="0" w:space="0" w:color="auto"/>
                <w:bottom w:val="none" w:sz="0" w:space="0" w:color="auto"/>
                <w:right w:val="none" w:sz="0" w:space="0" w:color="auto"/>
              </w:divBdr>
            </w:div>
            <w:div w:id="1069966073">
              <w:marLeft w:val="0"/>
              <w:marRight w:val="0"/>
              <w:marTop w:val="0"/>
              <w:marBottom w:val="0"/>
              <w:divBdr>
                <w:top w:val="none" w:sz="0" w:space="0" w:color="auto"/>
                <w:left w:val="none" w:sz="0" w:space="0" w:color="auto"/>
                <w:bottom w:val="none" w:sz="0" w:space="0" w:color="auto"/>
                <w:right w:val="none" w:sz="0" w:space="0" w:color="auto"/>
              </w:divBdr>
            </w:div>
            <w:div w:id="500000268">
              <w:marLeft w:val="0"/>
              <w:marRight w:val="0"/>
              <w:marTop w:val="0"/>
              <w:marBottom w:val="0"/>
              <w:divBdr>
                <w:top w:val="none" w:sz="0" w:space="0" w:color="auto"/>
                <w:left w:val="none" w:sz="0" w:space="0" w:color="auto"/>
                <w:bottom w:val="none" w:sz="0" w:space="0" w:color="auto"/>
                <w:right w:val="none" w:sz="0" w:space="0" w:color="auto"/>
              </w:divBdr>
            </w:div>
            <w:div w:id="1869683860">
              <w:marLeft w:val="0"/>
              <w:marRight w:val="0"/>
              <w:marTop w:val="0"/>
              <w:marBottom w:val="0"/>
              <w:divBdr>
                <w:top w:val="none" w:sz="0" w:space="0" w:color="auto"/>
                <w:left w:val="none" w:sz="0" w:space="0" w:color="auto"/>
                <w:bottom w:val="none" w:sz="0" w:space="0" w:color="auto"/>
                <w:right w:val="none" w:sz="0" w:space="0" w:color="auto"/>
              </w:divBdr>
            </w:div>
            <w:div w:id="16076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95530">
      <w:bodyDiv w:val="1"/>
      <w:marLeft w:val="0"/>
      <w:marRight w:val="0"/>
      <w:marTop w:val="0"/>
      <w:marBottom w:val="0"/>
      <w:divBdr>
        <w:top w:val="none" w:sz="0" w:space="0" w:color="auto"/>
        <w:left w:val="none" w:sz="0" w:space="0" w:color="auto"/>
        <w:bottom w:val="none" w:sz="0" w:space="0" w:color="auto"/>
        <w:right w:val="none" w:sz="0" w:space="0" w:color="auto"/>
      </w:divBdr>
      <w:divsChild>
        <w:div w:id="1011836766">
          <w:marLeft w:val="0"/>
          <w:marRight w:val="0"/>
          <w:marTop w:val="0"/>
          <w:marBottom w:val="0"/>
          <w:divBdr>
            <w:top w:val="none" w:sz="0" w:space="0" w:color="auto"/>
            <w:left w:val="none" w:sz="0" w:space="0" w:color="auto"/>
            <w:bottom w:val="none" w:sz="0" w:space="0" w:color="auto"/>
            <w:right w:val="none" w:sz="0" w:space="0" w:color="auto"/>
          </w:divBdr>
          <w:divsChild>
            <w:div w:id="382944921">
              <w:marLeft w:val="0"/>
              <w:marRight w:val="0"/>
              <w:marTop w:val="0"/>
              <w:marBottom w:val="0"/>
              <w:divBdr>
                <w:top w:val="none" w:sz="0" w:space="0" w:color="auto"/>
                <w:left w:val="none" w:sz="0" w:space="0" w:color="auto"/>
                <w:bottom w:val="none" w:sz="0" w:space="0" w:color="auto"/>
                <w:right w:val="none" w:sz="0" w:space="0" w:color="auto"/>
              </w:divBdr>
            </w:div>
            <w:div w:id="1954554332">
              <w:marLeft w:val="0"/>
              <w:marRight w:val="0"/>
              <w:marTop w:val="0"/>
              <w:marBottom w:val="0"/>
              <w:divBdr>
                <w:top w:val="none" w:sz="0" w:space="0" w:color="auto"/>
                <w:left w:val="none" w:sz="0" w:space="0" w:color="auto"/>
                <w:bottom w:val="none" w:sz="0" w:space="0" w:color="auto"/>
                <w:right w:val="none" w:sz="0" w:space="0" w:color="auto"/>
              </w:divBdr>
            </w:div>
            <w:div w:id="44640705">
              <w:marLeft w:val="0"/>
              <w:marRight w:val="0"/>
              <w:marTop w:val="0"/>
              <w:marBottom w:val="0"/>
              <w:divBdr>
                <w:top w:val="none" w:sz="0" w:space="0" w:color="auto"/>
                <w:left w:val="none" w:sz="0" w:space="0" w:color="auto"/>
                <w:bottom w:val="none" w:sz="0" w:space="0" w:color="auto"/>
                <w:right w:val="none" w:sz="0" w:space="0" w:color="auto"/>
              </w:divBdr>
            </w:div>
            <w:div w:id="1972974597">
              <w:marLeft w:val="0"/>
              <w:marRight w:val="0"/>
              <w:marTop w:val="0"/>
              <w:marBottom w:val="0"/>
              <w:divBdr>
                <w:top w:val="none" w:sz="0" w:space="0" w:color="auto"/>
                <w:left w:val="none" w:sz="0" w:space="0" w:color="auto"/>
                <w:bottom w:val="none" w:sz="0" w:space="0" w:color="auto"/>
                <w:right w:val="none" w:sz="0" w:space="0" w:color="auto"/>
              </w:divBdr>
            </w:div>
            <w:div w:id="904798951">
              <w:marLeft w:val="0"/>
              <w:marRight w:val="0"/>
              <w:marTop w:val="0"/>
              <w:marBottom w:val="0"/>
              <w:divBdr>
                <w:top w:val="none" w:sz="0" w:space="0" w:color="auto"/>
                <w:left w:val="none" w:sz="0" w:space="0" w:color="auto"/>
                <w:bottom w:val="none" w:sz="0" w:space="0" w:color="auto"/>
                <w:right w:val="none" w:sz="0" w:space="0" w:color="auto"/>
              </w:divBdr>
            </w:div>
            <w:div w:id="2087802874">
              <w:marLeft w:val="0"/>
              <w:marRight w:val="0"/>
              <w:marTop w:val="0"/>
              <w:marBottom w:val="0"/>
              <w:divBdr>
                <w:top w:val="none" w:sz="0" w:space="0" w:color="auto"/>
                <w:left w:val="none" w:sz="0" w:space="0" w:color="auto"/>
                <w:bottom w:val="none" w:sz="0" w:space="0" w:color="auto"/>
                <w:right w:val="none" w:sz="0" w:space="0" w:color="auto"/>
              </w:divBdr>
            </w:div>
            <w:div w:id="890573391">
              <w:marLeft w:val="0"/>
              <w:marRight w:val="0"/>
              <w:marTop w:val="0"/>
              <w:marBottom w:val="0"/>
              <w:divBdr>
                <w:top w:val="none" w:sz="0" w:space="0" w:color="auto"/>
                <w:left w:val="none" w:sz="0" w:space="0" w:color="auto"/>
                <w:bottom w:val="none" w:sz="0" w:space="0" w:color="auto"/>
                <w:right w:val="none" w:sz="0" w:space="0" w:color="auto"/>
              </w:divBdr>
            </w:div>
            <w:div w:id="1640187004">
              <w:marLeft w:val="0"/>
              <w:marRight w:val="0"/>
              <w:marTop w:val="0"/>
              <w:marBottom w:val="0"/>
              <w:divBdr>
                <w:top w:val="none" w:sz="0" w:space="0" w:color="auto"/>
                <w:left w:val="none" w:sz="0" w:space="0" w:color="auto"/>
                <w:bottom w:val="none" w:sz="0" w:space="0" w:color="auto"/>
                <w:right w:val="none" w:sz="0" w:space="0" w:color="auto"/>
              </w:divBdr>
            </w:div>
            <w:div w:id="1414473159">
              <w:marLeft w:val="0"/>
              <w:marRight w:val="0"/>
              <w:marTop w:val="0"/>
              <w:marBottom w:val="0"/>
              <w:divBdr>
                <w:top w:val="none" w:sz="0" w:space="0" w:color="auto"/>
                <w:left w:val="none" w:sz="0" w:space="0" w:color="auto"/>
                <w:bottom w:val="none" w:sz="0" w:space="0" w:color="auto"/>
                <w:right w:val="none" w:sz="0" w:space="0" w:color="auto"/>
              </w:divBdr>
            </w:div>
            <w:div w:id="15346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0472">
      <w:bodyDiv w:val="1"/>
      <w:marLeft w:val="0"/>
      <w:marRight w:val="0"/>
      <w:marTop w:val="0"/>
      <w:marBottom w:val="0"/>
      <w:divBdr>
        <w:top w:val="none" w:sz="0" w:space="0" w:color="auto"/>
        <w:left w:val="none" w:sz="0" w:space="0" w:color="auto"/>
        <w:bottom w:val="none" w:sz="0" w:space="0" w:color="auto"/>
        <w:right w:val="none" w:sz="0" w:space="0" w:color="auto"/>
      </w:divBdr>
      <w:divsChild>
        <w:div w:id="1084568757">
          <w:marLeft w:val="0"/>
          <w:marRight w:val="0"/>
          <w:marTop w:val="0"/>
          <w:marBottom w:val="0"/>
          <w:divBdr>
            <w:top w:val="none" w:sz="0" w:space="0" w:color="auto"/>
            <w:left w:val="none" w:sz="0" w:space="0" w:color="auto"/>
            <w:bottom w:val="none" w:sz="0" w:space="0" w:color="auto"/>
            <w:right w:val="none" w:sz="0" w:space="0" w:color="auto"/>
          </w:divBdr>
          <w:divsChild>
            <w:div w:id="1196845712">
              <w:marLeft w:val="0"/>
              <w:marRight w:val="0"/>
              <w:marTop w:val="0"/>
              <w:marBottom w:val="0"/>
              <w:divBdr>
                <w:top w:val="none" w:sz="0" w:space="0" w:color="auto"/>
                <w:left w:val="none" w:sz="0" w:space="0" w:color="auto"/>
                <w:bottom w:val="none" w:sz="0" w:space="0" w:color="auto"/>
                <w:right w:val="none" w:sz="0" w:space="0" w:color="auto"/>
              </w:divBdr>
            </w:div>
            <w:div w:id="1350569890">
              <w:marLeft w:val="0"/>
              <w:marRight w:val="0"/>
              <w:marTop w:val="0"/>
              <w:marBottom w:val="0"/>
              <w:divBdr>
                <w:top w:val="none" w:sz="0" w:space="0" w:color="auto"/>
                <w:left w:val="none" w:sz="0" w:space="0" w:color="auto"/>
                <w:bottom w:val="none" w:sz="0" w:space="0" w:color="auto"/>
                <w:right w:val="none" w:sz="0" w:space="0" w:color="auto"/>
              </w:divBdr>
            </w:div>
            <w:div w:id="1035731848">
              <w:marLeft w:val="0"/>
              <w:marRight w:val="0"/>
              <w:marTop w:val="0"/>
              <w:marBottom w:val="0"/>
              <w:divBdr>
                <w:top w:val="none" w:sz="0" w:space="0" w:color="auto"/>
                <w:left w:val="none" w:sz="0" w:space="0" w:color="auto"/>
                <w:bottom w:val="none" w:sz="0" w:space="0" w:color="auto"/>
                <w:right w:val="none" w:sz="0" w:space="0" w:color="auto"/>
              </w:divBdr>
            </w:div>
            <w:div w:id="6635998">
              <w:marLeft w:val="0"/>
              <w:marRight w:val="0"/>
              <w:marTop w:val="0"/>
              <w:marBottom w:val="0"/>
              <w:divBdr>
                <w:top w:val="none" w:sz="0" w:space="0" w:color="auto"/>
                <w:left w:val="none" w:sz="0" w:space="0" w:color="auto"/>
                <w:bottom w:val="none" w:sz="0" w:space="0" w:color="auto"/>
                <w:right w:val="none" w:sz="0" w:space="0" w:color="auto"/>
              </w:divBdr>
            </w:div>
            <w:div w:id="203372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00328">
      <w:bodyDiv w:val="1"/>
      <w:marLeft w:val="0"/>
      <w:marRight w:val="0"/>
      <w:marTop w:val="0"/>
      <w:marBottom w:val="0"/>
      <w:divBdr>
        <w:top w:val="none" w:sz="0" w:space="0" w:color="auto"/>
        <w:left w:val="none" w:sz="0" w:space="0" w:color="auto"/>
        <w:bottom w:val="none" w:sz="0" w:space="0" w:color="auto"/>
        <w:right w:val="none" w:sz="0" w:space="0" w:color="auto"/>
      </w:divBdr>
      <w:divsChild>
        <w:div w:id="1052849126">
          <w:marLeft w:val="0"/>
          <w:marRight w:val="0"/>
          <w:marTop w:val="0"/>
          <w:marBottom w:val="0"/>
          <w:divBdr>
            <w:top w:val="none" w:sz="0" w:space="0" w:color="auto"/>
            <w:left w:val="none" w:sz="0" w:space="0" w:color="auto"/>
            <w:bottom w:val="none" w:sz="0" w:space="0" w:color="auto"/>
            <w:right w:val="none" w:sz="0" w:space="0" w:color="auto"/>
          </w:divBdr>
          <w:divsChild>
            <w:div w:id="1450008199">
              <w:marLeft w:val="0"/>
              <w:marRight w:val="0"/>
              <w:marTop w:val="0"/>
              <w:marBottom w:val="0"/>
              <w:divBdr>
                <w:top w:val="none" w:sz="0" w:space="0" w:color="auto"/>
                <w:left w:val="none" w:sz="0" w:space="0" w:color="auto"/>
                <w:bottom w:val="none" w:sz="0" w:space="0" w:color="auto"/>
                <w:right w:val="none" w:sz="0" w:space="0" w:color="auto"/>
              </w:divBdr>
            </w:div>
            <w:div w:id="2018997879">
              <w:marLeft w:val="0"/>
              <w:marRight w:val="0"/>
              <w:marTop w:val="0"/>
              <w:marBottom w:val="0"/>
              <w:divBdr>
                <w:top w:val="none" w:sz="0" w:space="0" w:color="auto"/>
                <w:left w:val="none" w:sz="0" w:space="0" w:color="auto"/>
                <w:bottom w:val="none" w:sz="0" w:space="0" w:color="auto"/>
                <w:right w:val="none" w:sz="0" w:space="0" w:color="auto"/>
              </w:divBdr>
            </w:div>
            <w:div w:id="1679119132">
              <w:marLeft w:val="0"/>
              <w:marRight w:val="0"/>
              <w:marTop w:val="0"/>
              <w:marBottom w:val="0"/>
              <w:divBdr>
                <w:top w:val="none" w:sz="0" w:space="0" w:color="auto"/>
                <w:left w:val="none" w:sz="0" w:space="0" w:color="auto"/>
                <w:bottom w:val="none" w:sz="0" w:space="0" w:color="auto"/>
                <w:right w:val="none" w:sz="0" w:space="0" w:color="auto"/>
              </w:divBdr>
            </w:div>
            <w:div w:id="139930953">
              <w:marLeft w:val="0"/>
              <w:marRight w:val="0"/>
              <w:marTop w:val="0"/>
              <w:marBottom w:val="0"/>
              <w:divBdr>
                <w:top w:val="none" w:sz="0" w:space="0" w:color="auto"/>
                <w:left w:val="none" w:sz="0" w:space="0" w:color="auto"/>
                <w:bottom w:val="none" w:sz="0" w:space="0" w:color="auto"/>
                <w:right w:val="none" w:sz="0" w:space="0" w:color="auto"/>
              </w:divBdr>
            </w:div>
            <w:div w:id="1619024816">
              <w:marLeft w:val="0"/>
              <w:marRight w:val="0"/>
              <w:marTop w:val="0"/>
              <w:marBottom w:val="0"/>
              <w:divBdr>
                <w:top w:val="none" w:sz="0" w:space="0" w:color="auto"/>
                <w:left w:val="none" w:sz="0" w:space="0" w:color="auto"/>
                <w:bottom w:val="none" w:sz="0" w:space="0" w:color="auto"/>
                <w:right w:val="none" w:sz="0" w:space="0" w:color="auto"/>
              </w:divBdr>
            </w:div>
            <w:div w:id="308675720">
              <w:marLeft w:val="0"/>
              <w:marRight w:val="0"/>
              <w:marTop w:val="0"/>
              <w:marBottom w:val="0"/>
              <w:divBdr>
                <w:top w:val="none" w:sz="0" w:space="0" w:color="auto"/>
                <w:left w:val="none" w:sz="0" w:space="0" w:color="auto"/>
                <w:bottom w:val="none" w:sz="0" w:space="0" w:color="auto"/>
                <w:right w:val="none" w:sz="0" w:space="0" w:color="auto"/>
              </w:divBdr>
            </w:div>
            <w:div w:id="1668482998">
              <w:marLeft w:val="0"/>
              <w:marRight w:val="0"/>
              <w:marTop w:val="0"/>
              <w:marBottom w:val="0"/>
              <w:divBdr>
                <w:top w:val="none" w:sz="0" w:space="0" w:color="auto"/>
                <w:left w:val="none" w:sz="0" w:space="0" w:color="auto"/>
                <w:bottom w:val="none" w:sz="0" w:space="0" w:color="auto"/>
                <w:right w:val="none" w:sz="0" w:space="0" w:color="auto"/>
              </w:divBdr>
            </w:div>
            <w:div w:id="1459563802">
              <w:marLeft w:val="0"/>
              <w:marRight w:val="0"/>
              <w:marTop w:val="0"/>
              <w:marBottom w:val="0"/>
              <w:divBdr>
                <w:top w:val="none" w:sz="0" w:space="0" w:color="auto"/>
                <w:left w:val="none" w:sz="0" w:space="0" w:color="auto"/>
                <w:bottom w:val="none" w:sz="0" w:space="0" w:color="auto"/>
                <w:right w:val="none" w:sz="0" w:space="0" w:color="auto"/>
              </w:divBdr>
            </w:div>
            <w:div w:id="1378623843">
              <w:marLeft w:val="0"/>
              <w:marRight w:val="0"/>
              <w:marTop w:val="0"/>
              <w:marBottom w:val="0"/>
              <w:divBdr>
                <w:top w:val="none" w:sz="0" w:space="0" w:color="auto"/>
                <w:left w:val="none" w:sz="0" w:space="0" w:color="auto"/>
                <w:bottom w:val="none" w:sz="0" w:space="0" w:color="auto"/>
                <w:right w:val="none" w:sz="0" w:space="0" w:color="auto"/>
              </w:divBdr>
            </w:div>
            <w:div w:id="1584148882">
              <w:marLeft w:val="0"/>
              <w:marRight w:val="0"/>
              <w:marTop w:val="0"/>
              <w:marBottom w:val="0"/>
              <w:divBdr>
                <w:top w:val="none" w:sz="0" w:space="0" w:color="auto"/>
                <w:left w:val="none" w:sz="0" w:space="0" w:color="auto"/>
                <w:bottom w:val="none" w:sz="0" w:space="0" w:color="auto"/>
                <w:right w:val="none" w:sz="0" w:space="0" w:color="auto"/>
              </w:divBdr>
            </w:div>
            <w:div w:id="1209418435">
              <w:marLeft w:val="0"/>
              <w:marRight w:val="0"/>
              <w:marTop w:val="0"/>
              <w:marBottom w:val="0"/>
              <w:divBdr>
                <w:top w:val="none" w:sz="0" w:space="0" w:color="auto"/>
                <w:left w:val="none" w:sz="0" w:space="0" w:color="auto"/>
                <w:bottom w:val="none" w:sz="0" w:space="0" w:color="auto"/>
                <w:right w:val="none" w:sz="0" w:space="0" w:color="auto"/>
              </w:divBdr>
            </w:div>
            <w:div w:id="1140610912">
              <w:marLeft w:val="0"/>
              <w:marRight w:val="0"/>
              <w:marTop w:val="0"/>
              <w:marBottom w:val="0"/>
              <w:divBdr>
                <w:top w:val="none" w:sz="0" w:space="0" w:color="auto"/>
                <w:left w:val="none" w:sz="0" w:space="0" w:color="auto"/>
                <w:bottom w:val="none" w:sz="0" w:space="0" w:color="auto"/>
                <w:right w:val="none" w:sz="0" w:space="0" w:color="auto"/>
              </w:divBdr>
            </w:div>
            <w:div w:id="316693249">
              <w:marLeft w:val="0"/>
              <w:marRight w:val="0"/>
              <w:marTop w:val="0"/>
              <w:marBottom w:val="0"/>
              <w:divBdr>
                <w:top w:val="none" w:sz="0" w:space="0" w:color="auto"/>
                <w:left w:val="none" w:sz="0" w:space="0" w:color="auto"/>
                <w:bottom w:val="none" w:sz="0" w:space="0" w:color="auto"/>
                <w:right w:val="none" w:sz="0" w:space="0" w:color="auto"/>
              </w:divBdr>
            </w:div>
            <w:div w:id="1290475187">
              <w:marLeft w:val="0"/>
              <w:marRight w:val="0"/>
              <w:marTop w:val="0"/>
              <w:marBottom w:val="0"/>
              <w:divBdr>
                <w:top w:val="none" w:sz="0" w:space="0" w:color="auto"/>
                <w:left w:val="none" w:sz="0" w:space="0" w:color="auto"/>
                <w:bottom w:val="none" w:sz="0" w:space="0" w:color="auto"/>
                <w:right w:val="none" w:sz="0" w:space="0" w:color="auto"/>
              </w:divBdr>
            </w:div>
            <w:div w:id="1614677289">
              <w:marLeft w:val="0"/>
              <w:marRight w:val="0"/>
              <w:marTop w:val="0"/>
              <w:marBottom w:val="0"/>
              <w:divBdr>
                <w:top w:val="none" w:sz="0" w:space="0" w:color="auto"/>
                <w:left w:val="none" w:sz="0" w:space="0" w:color="auto"/>
                <w:bottom w:val="none" w:sz="0" w:space="0" w:color="auto"/>
                <w:right w:val="none" w:sz="0" w:space="0" w:color="auto"/>
              </w:divBdr>
            </w:div>
            <w:div w:id="2041012210">
              <w:marLeft w:val="0"/>
              <w:marRight w:val="0"/>
              <w:marTop w:val="0"/>
              <w:marBottom w:val="0"/>
              <w:divBdr>
                <w:top w:val="none" w:sz="0" w:space="0" w:color="auto"/>
                <w:left w:val="none" w:sz="0" w:space="0" w:color="auto"/>
                <w:bottom w:val="none" w:sz="0" w:space="0" w:color="auto"/>
                <w:right w:val="none" w:sz="0" w:space="0" w:color="auto"/>
              </w:divBdr>
            </w:div>
            <w:div w:id="1677885287">
              <w:marLeft w:val="0"/>
              <w:marRight w:val="0"/>
              <w:marTop w:val="0"/>
              <w:marBottom w:val="0"/>
              <w:divBdr>
                <w:top w:val="none" w:sz="0" w:space="0" w:color="auto"/>
                <w:left w:val="none" w:sz="0" w:space="0" w:color="auto"/>
                <w:bottom w:val="none" w:sz="0" w:space="0" w:color="auto"/>
                <w:right w:val="none" w:sz="0" w:space="0" w:color="auto"/>
              </w:divBdr>
            </w:div>
            <w:div w:id="843129587">
              <w:marLeft w:val="0"/>
              <w:marRight w:val="0"/>
              <w:marTop w:val="0"/>
              <w:marBottom w:val="0"/>
              <w:divBdr>
                <w:top w:val="none" w:sz="0" w:space="0" w:color="auto"/>
                <w:left w:val="none" w:sz="0" w:space="0" w:color="auto"/>
                <w:bottom w:val="none" w:sz="0" w:space="0" w:color="auto"/>
                <w:right w:val="none" w:sz="0" w:space="0" w:color="auto"/>
              </w:divBdr>
            </w:div>
            <w:div w:id="1481115285">
              <w:marLeft w:val="0"/>
              <w:marRight w:val="0"/>
              <w:marTop w:val="0"/>
              <w:marBottom w:val="0"/>
              <w:divBdr>
                <w:top w:val="none" w:sz="0" w:space="0" w:color="auto"/>
                <w:left w:val="none" w:sz="0" w:space="0" w:color="auto"/>
                <w:bottom w:val="none" w:sz="0" w:space="0" w:color="auto"/>
                <w:right w:val="none" w:sz="0" w:space="0" w:color="auto"/>
              </w:divBdr>
            </w:div>
            <w:div w:id="214051453">
              <w:marLeft w:val="0"/>
              <w:marRight w:val="0"/>
              <w:marTop w:val="0"/>
              <w:marBottom w:val="0"/>
              <w:divBdr>
                <w:top w:val="none" w:sz="0" w:space="0" w:color="auto"/>
                <w:left w:val="none" w:sz="0" w:space="0" w:color="auto"/>
                <w:bottom w:val="none" w:sz="0" w:space="0" w:color="auto"/>
                <w:right w:val="none" w:sz="0" w:space="0" w:color="auto"/>
              </w:divBdr>
            </w:div>
            <w:div w:id="4678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490">
      <w:bodyDiv w:val="1"/>
      <w:marLeft w:val="0"/>
      <w:marRight w:val="0"/>
      <w:marTop w:val="0"/>
      <w:marBottom w:val="0"/>
      <w:divBdr>
        <w:top w:val="none" w:sz="0" w:space="0" w:color="auto"/>
        <w:left w:val="none" w:sz="0" w:space="0" w:color="auto"/>
        <w:bottom w:val="none" w:sz="0" w:space="0" w:color="auto"/>
        <w:right w:val="none" w:sz="0" w:space="0" w:color="auto"/>
      </w:divBdr>
      <w:divsChild>
        <w:div w:id="171649762">
          <w:marLeft w:val="0"/>
          <w:marRight w:val="0"/>
          <w:marTop w:val="0"/>
          <w:marBottom w:val="0"/>
          <w:divBdr>
            <w:top w:val="none" w:sz="0" w:space="0" w:color="auto"/>
            <w:left w:val="none" w:sz="0" w:space="0" w:color="auto"/>
            <w:bottom w:val="none" w:sz="0" w:space="0" w:color="auto"/>
            <w:right w:val="none" w:sz="0" w:space="0" w:color="auto"/>
          </w:divBdr>
          <w:divsChild>
            <w:div w:id="156504564">
              <w:marLeft w:val="0"/>
              <w:marRight w:val="0"/>
              <w:marTop w:val="0"/>
              <w:marBottom w:val="0"/>
              <w:divBdr>
                <w:top w:val="none" w:sz="0" w:space="0" w:color="auto"/>
                <w:left w:val="none" w:sz="0" w:space="0" w:color="auto"/>
                <w:bottom w:val="none" w:sz="0" w:space="0" w:color="auto"/>
                <w:right w:val="none" w:sz="0" w:space="0" w:color="auto"/>
              </w:divBdr>
            </w:div>
            <w:div w:id="1329089962">
              <w:marLeft w:val="0"/>
              <w:marRight w:val="0"/>
              <w:marTop w:val="0"/>
              <w:marBottom w:val="0"/>
              <w:divBdr>
                <w:top w:val="none" w:sz="0" w:space="0" w:color="auto"/>
                <w:left w:val="none" w:sz="0" w:space="0" w:color="auto"/>
                <w:bottom w:val="none" w:sz="0" w:space="0" w:color="auto"/>
                <w:right w:val="none" w:sz="0" w:space="0" w:color="auto"/>
              </w:divBdr>
            </w:div>
            <w:div w:id="22289662">
              <w:marLeft w:val="0"/>
              <w:marRight w:val="0"/>
              <w:marTop w:val="0"/>
              <w:marBottom w:val="0"/>
              <w:divBdr>
                <w:top w:val="none" w:sz="0" w:space="0" w:color="auto"/>
                <w:left w:val="none" w:sz="0" w:space="0" w:color="auto"/>
                <w:bottom w:val="none" w:sz="0" w:space="0" w:color="auto"/>
                <w:right w:val="none" w:sz="0" w:space="0" w:color="auto"/>
              </w:divBdr>
            </w:div>
            <w:div w:id="1477146266">
              <w:marLeft w:val="0"/>
              <w:marRight w:val="0"/>
              <w:marTop w:val="0"/>
              <w:marBottom w:val="0"/>
              <w:divBdr>
                <w:top w:val="none" w:sz="0" w:space="0" w:color="auto"/>
                <w:left w:val="none" w:sz="0" w:space="0" w:color="auto"/>
                <w:bottom w:val="none" w:sz="0" w:space="0" w:color="auto"/>
                <w:right w:val="none" w:sz="0" w:space="0" w:color="auto"/>
              </w:divBdr>
            </w:div>
            <w:div w:id="575359389">
              <w:marLeft w:val="0"/>
              <w:marRight w:val="0"/>
              <w:marTop w:val="0"/>
              <w:marBottom w:val="0"/>
              <w:divBdr>
                <w:top w:val="none" w:sz="0" w:space="0" w:color="auto"/>
                <w:left w:val="none" w:sz="0" w:space="0" w:color="auto"/>
                <w:bottom w:val="none" w:sz="0" w:space="0" w:color="auto"/>
                <w:right w:val="none" w:sz="0" w:space="0" w:color="auto"/>
              </w:divBdr>
            </w:div>
            <w:div w:id="696271666">
              <w:marLeft w:val="0"/>
              <w:marRight w:val="0"/>
              <w:marTop w:val="0"/>
              <w:marBottom w:val="0"/>
              <w:divBdr>
                <w:top w:val="none" w:sz="0" w:space="0" w:color="auto"/>
                <w:left w:val="none" w:sz="0" w:space="0" w:color="auto"/>
                <w:bottom w:val="none" w:sz="0" w:space="0" w:color="auto"/>
                <w:right w:val="none" w:sz="0" w:space="0" w:color="auto"/>
              </w:divBdr>
            </w:div>
            <w:div w:id="1975215186">
              <w:marLeft w:val="0"/>
              <w:marRight w:val="0"/>
              <w:marTop w:val="0"/>
              <w:marBottom w:val="0"/>
              <w:divBdr>
                <w:top w:val="none" w:sz="0" w:space="0" w:color="auto"/>
                <w:left w:val="none" w:sz="0" w:space="0" w:color="auto"/>
                <w:bottom w:val="none" w:sz="0" w:space="0" w:color="auto"/>
                <w:right w:val="none" w:sz="0" w:space="0" w:color="auto"/>
              </w:divBdr>
            </w:div>
            <w:div w:id="1209684402">
              <w:marLeft w:val="0"/>
              <w:marRight w:val="0"/>
              <w:marTop w:val="0"/>
              <w:marBottom w:val="0"/>
              <w:divBdr>
                <w:top w:val="none" w:sz="0" w:space="0" w:color="auto"/>
                <w:left w:val="none" w:sz="0" w:space="0" w:color="auto"/>
                <w:bottom w:val="none" w:sz="0" w:space="0" w:color="auto"/>
                <w:right w:val="none" w:sz="0" w:space="0" w:color="auto"/>
              </w:divBdr>
            </w:div>
            <w:div w:id="752822558">
              <w:marLeft w:val="0"/>
              <w:marRight w:val="0"/>
              <w:marTop w:val="0"/>
              <w:marBottom w:val="0"/>
              <w:divBdr>
                <w:top w:val="none" w:sz="0" w:space="0" w:color="auto"/>
                <w:left w:val="none" w:sz="0" w:space="0" w:color="auto"/>
                <w:bottom w:val="none" w:sz="0" w:space="0" w:color="auto"/>
                <w:right w:val="none" w:sz="0" w:space="0" w:color="auto"/>
              </w:divBdr>
            </w:div>
            <w:div w:id="2068257287">
              <w:marLeft w:val="0"/>
              <w:marRight w:val="0"/>
              <w:marTop w:val="0"/>
              <w:marBottom w:val="0"/>
              <w:divBdr>
                <w:top w:val="none" w:sz="0" w:space="0" w:color="auto"/>
                <w:left w:val="none" w:sz="0" w:space="0" w:color="auto"/>
                <w:bottom w:val="none" w:sz="0" w:space="0" w:color="auto"/>
                <w:right w:val="none" w:sz="0" w:space="0" w:color="auto"/>
              </w:divBdr>
            </w:div>
            <w:div w:id="468398285">
              <w:marLeft w:val="0"/>
              <w:marRight w:val="0"/>
              <w:marTop w:val="0"/>
              <w:marBottom w:val="0"/>
              <w:divBdr>
                <w:top w:val="none" w:sz="0" w:space="0" w:color="auto"/>
                <w:left w:val="none" w:sz="0" w:space="0" w:color="auto"/>
                <w:bottom w:val="none" w:sz="0" w:space="0" w:color="auto"/>
                <w:right w:val="none" w:sz="0" w:space="0" w:color="auto"/>
              </w:divBdr>
            </w:div>
            <w:div w:id="781337306">
              <w:marLeft w:val="0"/>
              <w:marRight w:val="0"/>
              <w:marTop w:val="0"/>
              <w:marBottom w:val="0"/>
              <w:divBdr>
                <w:top w:val="none" w:sz="0" w:space="0" w:color="auto"/>
                <w:left w:val="none" w:sz="0" w:space="0" w:color="auto"/>
                <w:bottom w:val="none" w:sz="0" w:space="0" w:color="auto"/>
                <w:right w:val="none" w:sz="0" w:space="0" w:color="auto"/>
              </w:divBdr>
            </w:div>
            <w:div w:id="1301568114">
              <w:marLeft w:val="0"/>
              <w:marRight w:val="0"/>
              <w:marTop w:val="0"/>
              <w:marBottom w:val="0"/>
              <w:divBdr>
                <w:top w:val="none" w:sz="0" w:space="0" w:color="auto"/>
                <w:left w:val="none" w:sz="0" w:space="0" w:color="auto"/>
                <w:bottom w:val="none" w:sz="0" w:space="0" w:color="auto"/>
                <w:right w:val="none" w:sz="0" w:space="0" w:color="auto"/>
              </w:divBdr>
            </w:div>
            <w:div w:id="2091271937">
              <w:marLeft w:val="0"/>
              <w:marRight w:val="0"/>
              <w:marTop w:val="0"/>
              <w:marBottom w:val="0"/>
              <w:divBdr>
                <w:top w:val="none" w:sz="0" w:space="0" w:color="auto"/>
                <w:left w:val="none" w:sz="0" w:space="0" w:color="auto"/>
                <w:bottom w:val="none" w:sz="0" w:space="0" w:color="auto"/>
                <w:right w:val="none" w:sz="0" w:space="0" w:color="auto"/>
              </w:divBdr>
            </w:div>
            <w:div w:id="306514382">
              <w:marLeft w:val="0"/>
              <w:marRight w:val="0"/>
              <w:marTop w:val="0"/>
              <w:marBottom w:val="0"/>
              <w:divBdr>
                <w:top w:val="none" w:sz="0" w:space="0" w:color="auto"/>
                <w:left w:val="none" w:sz="0" w:space="0" w:color="auto"/>
                <w:bottom w:val="none" w:sz="0" w:space="0" w:color="auto"/>
                <w:right w:val="none" w:sz="0" w:space="0" w:color="auto"/>
              </w:divBdr>
            </w:div>
            <w:div w:id="559563257">
              <w:marLeft w:val="0"/>
              <w:marRight w:val="0"/>
              <w:marTop w:val="0"/>
              <w:marBottom w:val="0"/>
              <w:divBdr>
                <w:top w:val="none" w:sz="0" w:space="0" w:color="auto"/>
                <w:left w:val="none" w:sz="0" w:space="0" w:color="auto"/>
                <w:bottom w:val="none" w:sz="0" w:space="0" w:color="auto"/>
                <w:right w:val="none" w:sz="0" w:space="0" w:color="auto"/>
              </w:divBdr>
            </w:div>
            <w:div w:id="193350807">
              <w:marLeft w:val="0"/>
              <w:marRight w:val="0"/>
              <w:marTop w:val="0"/>
              <w:marBottom w:val="0"/>
              <w:divBdr>
                <w:top w:val="none" w:sz="0" w:space="0" w:color="auto"/>
                <w:left w:val="none" w:sz="0" w:space="0" w:color="auto"/>
                <w:bottom w:val="none" w:sz="0" w:space="0" w:color="auto"/>
                <w:right w:val="none" w:sz="0" w:space="0" w:color="auto"/>
              </w:divBdr>
            </w:div>
            <w:div w:id="1346785700">
              <w:marLeft w:val="0"/>
              <w:marRight w:val="0"/>
              <w:marTop w:val="0"/>
              <w:marBottom w:val="0"/>
              <w:divBdr>
                <w:top w:val="none" w:sz="0" w:space="0" w:color="auto"/>
                <w:left w:val="none" w:sz="0" w:space="0" w:color="auto"/>
                <w:bottom w:val="none" w:sz="0" w:space="0" w:color="auto"/>
                <w:right w:val="none" w:sz="0" w:space="0" w:color="auto"/>
              </w:divBdr>
            </w:div>
            <w:div w:id="531653648">
              <w:marLeft w:val="0"/>
              <w:marRight w:val="0"/>
              <w:marTop w:val="0"/>
              <w:marBottom w:val="0"/>
              <w:divBdr>
                <w:top w:val="none" w:sz="0" w:space="0" w:color="auto"/>
                <w:left w:val="none" w:sz="0" w:space="0" w:color="auto"/>
                <w:bottom w:val="none" w:sz="0" w:space="0" w:color="auto"/>
                <w:right w:val="none" w:sz="0" w:space="0" w:color="auto"/>
              </w:divBdr>
            </w:div>
            <w:div w:id="1482116791">
              <w:marLeft w:val="0"/>
              <w:marRight w:val="0"/>
              <w:marTop w:val="0"/>
              <w:marBottom w:val="0"/>
              <w:divBdr>
                <w:top w:val="none" w:sz="0" w:space="0" w:color="auto"/>
                <w:left w:val="none" w:sz="0" w:space="0" w:color="auto"/>
                <w:bottom w:val="none" w:sz="0" w:space="0" w:color="auto"/>
                <w:right w:val="none" w:sz="0" w:space="0" w:color="auto"/>
              </w:divBdr>
            </w:div>
            <w:div w:id="1874726634">
              <w:marLeft w:val="0"/>
              <w:marRight w:val="0"/>
              <w:marTop w:val="0"/>
              <w:marBottom w:val="0"/>
              <w:divBdr>
                <w:top w:val="none" w:sz="0" w:space="0" w:color="auto"/>
                <w:left w:val="none" w:sz="0" w:space="0" w:color="auto"/>
                <w:bottom w:val="none" w:sz="0" w:space="0" w:color="auto"/>
                <w:right w:val="none" w:sz="0" w:space="0" w:color="auto"/>
              </w:divBdr>
            </w:div>
            <w:div w:id="612908086">
              <w:marLeft w:val="0"/>
              <w:marRight w:val="0"/>
              <w:marTop w:val="0"/>
              <w:marBottom w:val="0"/>
              <w:divBdr>
                <w:top w:val="none" w:sz="0" w:space="0" w:color="auto"/>
                <w:left w:val="none" w:sz="0" w:space="0" w:color="auto"/>
                <w:bottom w:val="none" w:sz="0" w:space="0" w:color="auto"/>
                <w:right w:val="none" w:sz="0" w:space="0" w:color="auto"/>
              </w:divBdr>
            </w:div>
            <w:div w:id="2088309839">
              <w:marLeft w:val="0"/>
              <w:marRight w:val="0"/>
              <w:marTop w:val="0"/>
              <w:marBottom w:val="0"/>
              <w:divBdr>
                <w:top w:val="none" w:sz="0" w:space="0" w:color="auto"/>
                <w:left w:val="none" w:sz="0" w:space="0" w:color="auto"/>
                <w:bottom w:val="none" w:sz="0" w:space="0" w:color="auto"/>
                <w:right w:val="none" w:sz="0" w:space="0" w:color="auto"/>
              </w:divBdr>
            </w:div>
            <w:div w:id="569996939">
              <w:marLeft w:val="0"/>
              <w:marRight w:val="0"/>
              <w:marTop w:val="0"/>
              <w:marBottom w:val="0"/>
              <w:divBdr>
                <w:top w:val="none" w:sz="0" w:space="0" w:color="auto"/>
                <w:left w:val="none" w:sz="0" w:space="0" w:color="auto"/>
                <w:bottom w:val="none" w:sz="0" w:space="0" w:color="auto"/>
                <w:right w:val="none" w:sz="0" w:space="0" w:color="auto"/>
              </w:divBdr>
            </w:div>
            <w:div w:id="1748651789">
              <w:marLeft w:val="0"/>
              <w:marRight w:val="0"/>
              <w:marTop w:val="0"/>
              <w:marBottom w:val="0"/>
              <w:divBdr>
                <w:top w:val="none" w:sz="0" w:space="0" w:color="auto"/>
                <w:left w:val="none" w:sz="0" w:space="0" w:color="auto"/>
                <w:bottom w:val="none" w:sz="0" w:space="0" w:color="auto"/>
                <w:right w:val="none" w:sz="0" w:space="0" w:color="auto"/>
              </w:divBdr>
            </w:div>
            <w:div w:id="1192111549">
              <w:marLeft w:val="0"/>
              <w:marRight w:val="0"/>
              <w:marTop w:val="0"/>
              <w:marBottom w:val="0"/>
              <w:divBdr>
                <w:top w:val="none" w:sz="0" w:space="0" w:color="auto"/>
                <w:left w:val="none" w:sz="0" w:space="0" w:color="auto"/>
                <w:bottom w:val="none" w:sz="0" w:space="0" w:color="auto"/>
                <w:right w:val="none" w:sz="0" w:space="0" w:color="auto"/>
              </w:divBdr>
            </w:div>
            <w:div w:id="11803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83935">
      <w:bodyDiv w:val="1"/>
      <w:marLeft w:val="0"/>
      <w:marRight w:val="0"/>
      <w:marTop w:val="0"/>
      <w:marBottom w:val="0"/>
      <w:divBdr>
        <w:top w:val="none" w:sz="0" w:space="0" w:color="auto"/>
        <w:left w:val="none" w:sz="0" w:space="0" w:color="auto"/>
        <w:bottom w:val="none" w:sz="0" w:space="0" w:color="auto"/>
        <w:right w:val="none" w:sz="0" w:space="0" w:color="auto"/>
      </w:divBdr>
      <w:divsChild>
        <w:div w:id="1152453737">
          <w:marLeft w:val="0"/>
          <w:marRight w:val="0"/>
          <w:marTop w:val="0"/>
          <w:marBottom w:val="0"/>
          <w:divBdr>
            <w:top w:val="none" w:sz="0" w:space="0" w:color="auto"/>
            <w:left w:val="none" w:sz="0" w:space="0" w:color="auto"/>
            <w:bottom w:val="none" w:sz="0" w:space="0" w:color="auto"/>
            <w:right w:val="none" w:sz="0" w:space="0" w:color="auto"/>
          </w:divBdr>
          <w:divsChild>
            <w:div w:id="521940034">
              <w:marLeft w:val="0"/>
              <w:marRight w:val="0"/>
              <w:marTop w:val="0"/>
              <w:marBottom w:val="0"/>
              <w:divBdr>
                <w:top w:val="none" w:sz="0" w:space="0" w:color="auto"/>
                <w:left w:val="none" w:sz="0" w:space="0" w:color="auto"/>
                <w:bottom w:val="none" w:sz="0" w:space="0" w:color="auto"/>
                <w:right w:val="none" w:sz="0" w:space="0" w:color="auto"/>
              </w:divBdr>
            </w:div>
            <w:div w:id="1746341583">
              <w:marLeft w:val="0"/>
              <w:marRight w:val="0"/>
              <w:marTop w:val="0"/>
              <w:marBottom w:val="0"/>
              <w:divBdr>
                <w:top w:val="none" w:sz="0" w:space="0" w:color="auto"/>
                <w:left w:val="none" w:sz="0" w:space="0" w:color="auto"/>
                <w:bottom w:val="none" w:sz="0" w:space="0" w:color="auto"/>
                <w:right w:val="none" w:sz="0" w:space="0" w:color="auto"/>
              </w:divBdr>
            </w:div>
            <w:div w:id="768965588">
              <w:marLeft w:val="0"/>
              <w:marRight w:val="0"/>
              <w:marTop w:val="0"/>
              <w:marBottom w:val="0"/>
              <w:divBdr>
                <w:top w:val="none" w:sz="0" w:space="0" w:color="auto"/>
                <w:left w:val="none" w:sz="0" w:space="0" w:color="auto"/>
                <w:bottom w:val="none" w:sz="0" w:space="0" w:color="auto"/>
                <w:right w:val="none" w:sz="0" w:space="0" w:color="auto"/>
              </w:divBdr>
            </w:div>
            <w:div w:id="722631338">
              <w:marLeft w:val="0"/>
              <w:marRight w:val="0"/>
              <w:marTop w:val="0"/>
              <w:marBottom w:val="0"/>
              <w:divBdr>
                <w:top w:val="none" w:sz="0" w:space="0" w:color="auto"/>
                <w:left w:val="none" w:sz="0" w:space="0" w:color="auto"/>
                <w:bottom w:val="none" w:sz="0" w:space="0" w:color="auto"/>
                <w:right w:val="none" w:sz="0" w:space="0" w:color="auto"/>
              </w:divBdr>
            </w:div>
            <w:div w:id="185336341">
              <w:marLeft w:val="0"/>
              <w:marRight w:val="0"/>
              <w:marTop w:val="0"/>
              <w:marBottom w:val="0"/>
              <w:divBdr>
                <w:top w:val="none" w:sz="0" w:space="0" w:color="auto"/>
                <w:left w:val="none" w:sz="0" w:space="0" w:color="auto"/>
                <w:bottom w:val="none" w:sz="0" w:space="0" w:color="auto"/>
                <w:right w:val="none" w:sz="0" w:space="0" w:color="auto"/>
              </w:divBdr>
            </w:div>
            <w:div w:id="1694501596">
              <w:marLeft w:val="0"/>
              <w:marRight w:val="0"/>
              <w:marTop w:val="0"/>
              <w:marBottom w:val="0"/>
              <w:divBdr>
                <w:top w:val="none" w:sz="0" w:space="0" w:color="auto"/>
                <w:left w:val="none" w:sz="0" w:space="0" w:color="auto"/>
                <w:bottom w:val="none" w:sz="0" w:space="0" w:color="auto"/>
                <w:right w:val="none" w:sz="0" w:space="0" w:color="auto"/>
              </w:divBdr>
            </w:div>
            <w:div w:id="686713080">
              <w:marLeft w:val="0"/>
              <w:marRight w:val="0"/>
              <w:marTop w:val="0"/>
              <w:marBottom w:val="0"/>
              <w:divBdr>
                <w:top w:val="none" w:sz="0" w:space="0" w:color="auto"/>
                <w:left w:val="none" w:sz="0" w:space="0" w:color="auto"/>
                <w:bottom w:val="none" w:sz="0" w:space="0" w:color="auto"/>
                <w:right w:val="none" w:sz="0" w:space="0" w:color="auto"/>
              </w:divBdr>
            </w:div>
            <w:div w:id="62019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4345">
      <w:bodyDiv w:val="1"/>
      <w:marLeft w:val="0"/>
      <w:marRight w:val="0"/>
      <w:marTop w:val="0"/>
      <w:marBottom w:val="0"/>
      <w:divBdr>
        <w:top w:val="none" w:sz="0" w:space="0" w:color="auto"/>
        <w:left w:val="none" w:sz="0" w:space="0" w:color="auto"/>
        <w:bottom w:val="none" w:sz="0" w:space="0" w:color="auto"/>
        <w:right w:val="none" w:sz="0" w:space="0" w:color="auto"/>
      </w:divBdr>
      <w:divsChild>
        <w:div w:id="288098512">
          <w:marLeft w:val="0"/>
          <w:marRight w:val="0"/>
          <w:marTop w:val="0"/>
          <w:marBottom w:val="0"/>
          <w:divBdr>
            <w:top w:val="none" w:sz="0" w:space="0" w:color="auto"/>
            <w:left w:val="none" w:sz="0" w:space="0" w:color="auto"/>
            <w:bottom w:val="none" w:sz="0" w:space="0" w:color="auto"/>
            <w:right w:val="none" w:sz="0" w:space="0" w:color="auto"/>
          </w:divBdr>
          <w:divsChild>
            <w:div w:id="1941255148">
              <w:marLeft w:val="0"/>
              <w:marRight w:val="0"/>
              <w:marTop w:val="0"/>
              <w:marBottom w:val="0"/>
              <w:divBdr>
                <w:top w:val="none" w:sz="0" w:space="0" w:color="auto"/>
                <w:left w:val="none" w:sz="0" w:space="0" w:color="auto"/>
                <w:bottom w:val="none" w:sz="0" w:space="0" w:color="auto"/>
                <w:right w:val="none" w:sz="0" w:space="0" w:color="auto"/>
              </w:divBdr>
            </w:div>
            <w:div w:id="236596360">
              <w:marLeft w:val="0"/>
              <w:marRight w:val="0"/>
              <w:marTop w:val="0"/>
              <w:marBottom w:val="0"/>
              <w:divBdr>
                <w:top w:val="none" w:sz="0" w:space="0" w:color="auto"/>
                <w:left w:val="none" w:sz="0" w:space="0" w:color="auto"/>
                <w:bottom w:val="none" w:sz="0" w:space="0" w:color="auto"/>
                <w:right w:val="none" w:sz="0" w:space="0" w:color="auto"/>
              </w:divBdr>
            </w:div>
            <w:div w:id="1923486166">
              <w:marLeft w:val="0"/>
              <w:marRight w:val="0"/>
              <w:marTop w:val="0"/>
              <w:marBottom w:val="0"/>
              <w:divBdr>
                <w:top w:val="none" w:sz="0" w:space="0" w:color="auto"/>
                <w:left w:val="none" w:sz="0" w:space="0" w:color="auto"/>
                <w:bottom w:val="none" w:sz="0" w:space="0" w:color="auto"/>
                <w:right w:val="none" w:sz="0" w:space="0" w:color="auto"/>
              </w:divBdr>
            </w:div>
            <w:div w:id="1452822319">
              <w:marLeft w:val="0"/>
              <w:marRight w:val="0"/>
              <w:marTop w:val="0"/>
              <w:marBottom w:val="0"/>
              <w:divBdr>
                <w:top w:val="none" w:sz="0" w:space="0" w:color="auto"/>
                <w:left w:val="none" w:sz="0" w:space="0" w:color="auto"/>
                <w:bottom w:val="none" w:sz="0" w:space="0" w:color="auto"/>
                <w:right w:val="none" w:sz="0" w:space="0" w:color="auto"/>
              </w:divBdr>
            </w:div>
            <w:div w:id="1876385832">
              <w:marLeft w:val="0"/>
              <w:marRight w:val="0"/>
              <w:marTop w:val="0"/>
              <w:marBottom w:val="0"/>
              <w:divBdr>
                <w:top w:val="none" w:sz="0" w:space="0" w:color="auto"/>
                <w:left w:val="none" w:sz="0" w:space="0" w:color="auto"/>
                <w:bottom w:val="none" w:sz="0" w:space="0" w:color="auto"/>
                <w:right w:val="none" w:sz="0" w:space="0" w:color="auto"/>
              </w:divBdr>
            </w:div>
            <w:div w:id="272370431">
              <w:marLeft w:val="0"/>
              <w:marRight w:val="0"/>
              <w:marTop w:val="0"/>
              <w:marBottom w:val="0"/>
              <w:divBdr>
                <w:top w:val="none" w:sz="0" w:space="0" w:color="auto"/>
                <w:left w:val="none" w:sz="0" w:space="0" w:color="auto"/>
                <w:bottom w:val="none" w:sz="0" w:space="0" w:color="auto"/>
                <w:right w:val="none" w:sz="0" w:space="0" w:color="auto"/>
              </w:divBdr>
            </w:div>
            <w:div w:id="1959948864">
              <w:marLeft w:val="0"/>
              <w:marRight w:val="0"/>
              <w:marTop w:val="0"/>
              <w:marBottom w:val="0"/>
              <w:divBdr>
                <w:top w:val="none" w:sz="0" w:space="0" w:color="auto"/>
                <w:left w:val="none" w:sz="0" w:space="0" w:color="auto"/>
                <w:bottom w:val="none" w:sz="0" w:space="0" w:color="auto"/>
                <w:right w:val="none" w:sz="0" w:space="0" w:color="auto"/>
              </w:divBdr>
            </w:div>
            <w:div w:id="58662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966133">
      <w:bodyDiv w:val="1"/>
      <w:marLeft w:val="0"/>
      <w:marRight w:val="0"/>
      <w:marTop w:val="0"/>
      <w:marBottom w:val="0"/>
      <w:divBdr>
        <w:top w:val="none" w:sz="0" w:space="0" w:color="auto"/>
        <w:left w:val="none" w:sz="0" w:space="0" w:color="auto"/>
        <w:bottom w:val="none" w:sz="0" w:space="0" w:color="auto"/>
        <w:right w:val="none" w:sz="0" w:space="0" w:color="auto"/>
      </w:divBdr>
      <w:divsChild>
        <w:div w:id="938560118">
          <w:marLeft w:val="0"/>
          <w:marRight w:val="0"/>
          <w:marTop w:val="0"/>
          <w:marBottom w:val="0"/>
          <w:divBdr>
            <w:top w:val="none" w:sz="0" w:space="0" w:color="auto"/>
            <w:left w:val="none" w:sz="0" w:space="0" w:color="auto"/>
            <w:bottom w:val="none" w:sz="0" w:space="0" w:color="auto"/>
            <w:right w:val="none" w:sz="0" w:space="0" w:color="auto"/>
          </w:divBdr>
          <w:divsChild>
            <w:div w:id="160006120">
              <w:marLeft w:val="0"/>
              <w:marRight w:val="0"/>
              <w:marTop w:val="0"/>
              <w:marBottom w:val="0"/>
              <w:divBdr>
                <w:top w:val="none" w:sz="0" w:space="0" w:color="auto"/>
                <w:left w:val="none" w:sz="0" w:space="0" w:color="auto"/>
                <w:bottom w:val="none" w:sz="0" w:space="0" w:color="auto"/>
                <w:right w:val="none" w:sz="0" w:space="0" w:color="auto"/>
              </w:divBdr>
            </w:div>
            <w:div w:id="285505571">
              <w:marLeft w:val="0"/>
              <w:marRight w:val="0"/>
              <w:marTop w:val="0"/>
              <w:marBottom w:val="0"/>
              <w:divBdr>
                <w:top w:val="none" w:sz="0" w:space="0" w:color="auto"/>
                <w:left w:val="none" w:sz="0" w:space="0" w:color="auto"/>
                <w:bottom w:val="none" w:sz="0" w:space="0" w:color="auto"/>
                <w:right w:val="none" w:sz="0" w:space="0" w:color="auto"/>
              </w:divBdr>
            </w:div>
            <w:div w:id="294334554">
              <w:marLeft w:val="0"/>
              <w:marRight w:val="0"/>
              <w:marTop w:val="0"/>
              <w:marBottom w:val="0"/>
              <w:divBdr>
                <w:top w:val="none" w:sz="0" w:space="0" w:color="auto"/>
                <w:left w:val="none" w:sz="0" w:space="0" w:color="auto"/>
                <w:bottom w:val="none" w:sz="0" w:space="0" w:color="auto"/>
                <w:right w:val="none" w:sz="0" w:space="0" w:color="auto"/>
              </w:divBdr>
            </w:div>
            <w:div w:id="210381071">
              <w:marLeft w:val="0"/>
              <w:marRight w:val="0"/>
              <w:marTop w:val="0"/>
              <w:marBottom w:val="0"/>
              <w:divBdr>
                <w:top w:val="none" w:sz="0" w:space="0" w:color="auto"/>
                <w:left w:val="none" w:sz="0" w:space="0" w:color="auto"/>
                <w:bottom w:val="none" w:sz="0" w:space="0" w:color="auto"/>
                <w:right w:val="none" w:sz="0" w:space="0" w:color="auto"/>
              </w:divBdr>
            </w:div>
            <w:div w:id="9155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9443">
      <w:bodyDiv w:val="1"/>
      <w:marLeft w:val="0"/>
      <w:marRight w:val="0"/>
      <w:marTop w:val="0"/>
      <w:marBottom w:val="0"/>
      <w:divBdr>
        <w:top w:val="none" w:sz="0" w:space="0" w:color="auto"/>
        <w:left w:val="none" w:sz="0" w:space="0" w:color="auto"/>
        <w:bottom w:val="none" w:sz="0" w:space="0" w:color="auto"/>
        <w:right w:val="none" w:sz="0" w:space="0" w:color="auto"/>
      </w:divBdr>
      <w:divsChild>
        <w:div w:id="1516190868">
          <w:marLeft w:val="0"/>
          <w:marRight w:val="0"/>
          <w:marTop w:val="0"/>
          <w:marBottom w:val="0"/>
          <w:divBdr>
            <w:top w:val="none" w:sz="0" w:space="0" w:color="auto"/>
            <w:left w:val="none" w:sz="0" w:space="0" w:color="auto"/>
            <w:bottom w:val="none" w:sz="0" w:space="0" w:color="auto"/>
            <w:right w:val="none" w:sz="0" w:space="0" w:color="auto"/>
          </w:divBdr>
          <w:divsChild>
            <w:div w:id="1327128484">
              <w:marLeft w:val="0"/>
              <w:marRight w:val="0"/>
              <w:marTop w:val="0"/>
              <w:marBottom w:val="0"/>
              <w:divBdr>
                <w:top w:val="none" w:sz="0" w:space="0" w:color="auto"/>
                <w:left w:val="none" w:sz="0" w:space="0" w:color="auto"/>
                <w:bottom w:val="none" w:sz="0" w:space="0" w:color="auto"/>
                <w:right w:val="none" w:sz="0" w:space="0" w:color="auto"/>
              </w:divBdr>
            </w:div>
            <w:div w:id="875965121">
              <w:marLeft w:val="0"/>
              <w:marRight w:val="0"/>
              <w:marTop w:val="0"/>
              <w:marBottom w:val="0"/>
              <w:divBdr>
                <w:top w:val="none" w:sz="0" w:space="0" w:color="auto"/>
                <w:left w:val="none" w:sz="0" w:space="0" w:color="auto"/>
                <w:bottom w:val="none" w:sz="0" w:space="0" w:color="auto"/>
                <w:right w:val="none" w:sz="0" w:space="0" w:color="auto"/>
              </w:divBdr>
            </w:div>
            <w:div w:id="1196115205">
              <w:marLeft w:val="0"/>
              <w:marRight w:val="0"/>
              <w:marTop w:val="0"/>
              <w:marBottom w:val="0"/>
              <w:divBdr>
                <w:top w:val="none" w:sz="0" w:space="0" w:color="auto"/>
                <w:left w:val="none" w:sz="0" w:space="0" w:color="auto"/>
                <w:bottom w:val="none" w:sz="0" w:space="0" w:color="auto"/>
                <w:right w:val="none" w:sz="0" w:space="0" w:color="auto"/>
              </w:divBdr>
            </w:div>
            <w:div w:id="1631015533">
              <w:marLeft w:val="0"/>
              <w:marRight w:val="0"/>
              <w:marTop w:val="0"/>
              <w:marBottom w:val="0"/>
              <w:divBdr>
                <w:top w:val="none" w:sz="0" w:space="0" w:color="auto"/>
                <w:left w:val="none" w:sz="0" w:space="0" w:color="auto"/>
                <w:bottom w:val="none" w:sz="0" w:space="0" w:color="auto"/>
                <w:right w:val="none" w:sz="0" w:space="0" w:color="auto"/>
              </w:divBdr>
            </w:div>
            <w:div w:id="1183324429">
              <w:marLeft w:val="0"/>
              <w:marRight w:val="0"/>
              <w:marTop w:val="0"/>
              <w:marBottom w:val="0"/>
              <w:divBdr>
                <w:top w:val="none" w:sz="0" w:space="0" w:color="auto"/>
                <w:left w:val="none" w:sz="0" w:space="0" w:color="auto"/>
                <w:bottom w:val="none" w:sz="0" w:space="0" w:color="auto"/>
                <w:right w:val="none" w:sz="0" w:space="0" w:color="auto"/>
              </w:divBdr>
            </w:div>
            <w:div w:id="206184265">
              <w:marLeft w:val="0"/>
              <w:marRight w:val="0"/>
              <w:marTop w:val="0"/>
              <w:marBottom w:val="0"/>
              <w:divBdr>
                <w:top w:val="none" w:sz="0" w:space="0" w:color="auto"/>
                <w:left w:val="none" w:sz="0" w:space="0" w:color="auto"/>
                <w:bottom w:val="none" w:sz="0" w:space="0" w:color="auto"/>
                <w:right w:val="none" w:sz="0" w:space="0" w:color="auto"/>
              </w:divBdr>
            </w:div>
            <w:div w:id="118058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5424">
      <w:bodyDiv w:val="1"/>
      <w:marLeft w:val="0"/>
      <w:marRight w:val="0"/>
      <w:marTop w:val="0"/>
      <w:marBottom w:val="0"/>
      <w:divBdr>
        <w:top w:val="none" w:sz="0" w:space="0" w:color="auto"/>
        <w:left w:val="none" w:sz="0" w:space="0" w:color="auto"/>
        <w:bottom w:val="none" w:sz="0" w:space="0" w:color="auto"/>
        <w:right w:val="none" w:sz="0" w:space="0" w:color="auto"/>
      </w:divBdr>
      <w:divsChild>
        <w:div w:id="1858225828">
          <w:marLeft w:val="0"/>
          <w:marRight w:val="0"/>
          <w:marTop w:val="0"/>
          <w:marBottom w:val="0"/>
          <w:divBdr>
            <w:top w:val="none" w:sz="0" w:space="0" w:color="auto"/>
            <w:left w:val="none" w:sz="0" w:space="0" w:color="auto"/>
            <w:bottom w:val="none" w:sz="0" w:space="0" w:color="auto"/>
            <w:right w:val="none" w:sz="0" w:space="0" w:color="auto"/>
          </w:divBdr>
          <w:divsChild>
            <w:div w:id="531109698">
              <w:marLeft w:val="0"/>
              <w:marRight w:val="0"/>
              <w:marTop w:val="0"/>
              <w:marBottom w:val="0"/>
              <w:divBdr>
                <w:top w:val="none" w:sz="0" w:space="0" w:color="auto"/>
                <w:left w:val="none" w:sz="0" w:space="0" w:color="auto"/>
                <w:bottom w:val="none" w:sz="0" w:space="0" w:color="auto"/>
                <w:right w:val="none" w:sz="0" w:space="0" w:color="auto"/>
              </w:divBdr>
            </w:div>
            <w:div w:id="1296987298">
              <w:marLeft w:val="0"/>
              <w:marRight w:val="0"/>
              <w:marTop w:val="0"/>
              <w:marBottom w:val="0"/>
              <w:divBdr>
                <w:top w:val="none" w:sz="0" w:space="0" w:color="auto"/>
                <w:left w:val="none" w:sz="0" w:space="0" w:color="auto"/>
                <w:bottom w:val="none" w:sz="0" w:space="0" w:color="auto"/>
                <w:right w:val="none" w:sz="0" w:space="0" w:color="auto"/>
              </w:divBdr>
            </w:div>
            <w:div w:id="507017369">
              <w:marLeft w:val="0"/>
              <w:marRight w:val="0"/>
              <w:marTop w:val="0"/>
              <w:marBottom w:val="0"/>
              <w:divBdr>
                <w:top w:val="none" w:sz="0" w:space="0" w:color="auto"/>
                <w:left w:val="none" w:sz="0" w:space="0" w:color="auto"/>
                <w:bottom w:val="none" w:sz="0" w:space="0" w:color="auto"/>
                <w:right w:val="none" w:sz="0" w:space="0" w:color="auto"/>
              </w:divBdr>
            </w:div>
            <w:div w:id="10642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70689">
      <w:bodyDiv w:val="1"/>
      <w:marLeft w:val="0"/>
      <w:marRight w:val="0"/>
      <w:marTop w:val="0"/>
      <w:marBottom w:val="0"/>
      <w:divBdr>
        <w:top w:val="none" w:sz="0" w:space="0" w:color="auto"/>
        <w:left w:val="none" w:sz="0" w:space="0" w:color="auto"/>
        <w:bottom w:val="none" w:sz="0" w:space="0" w:color="auto"/>
        <w:right w:val="none" w:sz="0" w:space="0" w:color="auto"/>
      </w:divBdr>
      <w:divsChild>
        <w:div w:id="1548252082">
          <w:marLeft w:val="0"/>
          <w:marRight w:val="0"/>
          <w:marTop w:val="0"/>
          <w:marBottom w:val="0"/>
          <w:divBdr>
            <w:top w:val="none" w:sz="0" w:space="0" w:color="auto"/>
            <w:left w:val="none" w:sz="0" w:space="0" w:color="auto"/>
            <w:bottom w:val="none" w:sz="0" w:space="0" w:color="auto"/>
            <w:right w:val="none" w:sz="0" w:space="0" w:color="auto"/>
          </w:divBdr>
          <w:divsChild>
            <w:div w:id="676348283">
              <w:marLeft w:val="0"/>
              <w:marRight w:val="0"/>
              <w:marTop w:val="0"/>
              <w:marBottom w:val="0"/>
              <w:divBdr>
                <w:top w:val="none" w:sz="0" w:space="0" w:color="auto"/>
                <w:left w:val="none" w:sz="0" w:space="0" w:color="auto"/>
                <w:bottom w:val="none" w:sz="0" w:space="0" w:color="auto"/>
                <w:right w:val="none" w:sz="0" w:space="0" w:color="auto"/>
              </w:divBdr>
            </w:div>
            <w:div w:id="570426213">
              <w:marLeft w:val="0"/>
              <w:marRight w:val="0"/>
              <w:marTop w:val="0"/>
              <w:marBottom w:val="0"/>
              <w:divBdr>
                <w:top w:val="none" w:sz="0" w:space="0" w:color="auto"/>
                <w:left w:val="none" w:sz="0" w:space="0" w:color="auto"/>
                <w:bottom w:val="none" w:sz="0" w:space="0" w:color="auto"/>
                <w:right w:val="none" w:sz="0" w:space="0" w:color="auto"/>
              </w:divBdr>
            </w:div>
            <w:div w:id="1099183276">
              <w:marLeft w:val="0"/>
              <w:marRight w:val="0"/>
              <w:marTop w:val="0"/>
              <w:marBottom w:val="0"/>
              <w:divBdr>
                <w:top w:val="none" w:sz="0" w:space="0" w:color="auto"/>
                <w:left w:val="none" w:sz="0" w:space="0" w:color="auto"/>
                <w:bottom w:val="none" w:sz="0" w:space="0" w:color="auto"/>
                <w:right w:val="none" w:sz="0" w:space="0" w:color="auto"/>
              </w:divBdr>
            </w:div>
            <w:div w:id="1145506019">
              <w:marLeft w:val="0"/>
              <w:marRight w:val="0"/>
              <w:marTop w:val="0"/>
              <w:marBottom w:val="0"/>
              <w:divBdr>
                <w:top w:val="none" w:sz="0" w:space="0" w:color="auto"/>
                <w:left w:val="none" w:sz="0" w:space="0" w:color="auto"/>
                <w:bottom w:val="none" w:sz="0" w:space="0" w:color="auto"/>
                <w:right w:val="none" w:sz="0" w:space="0" w:color="auto"/>
              </w:divBdr>
            </w:div>
            <w:div w:id="1962422846">
              <w:marLeft w:val="0"/>
              <w:marRight w:val="0"/>
              <w:marTop w:val="0"/>
              <w:marBottom w:val="0"/>
              <w:divBdr>
                <w:top w:val="none" w:sz="0" w:space="0" w:color="auto"/>
                <w:left w:val="none" w:sz="0" w:space="0" w:color="auto"/>
                <w:bottom w:val="none" w:sz="0" w:space="0" w:color="auto"/>
                <w:right w:val="none" w:sz="0" w:space="0" w:color="auto"/>
              </w:divBdr>
            </w:div>
            <w:div w:id="405999990">
              <w:marLeft w:val="0"/>
              <w:marRight w:val="0"/>
              <w:marTop w:val="0"/>
              <w:marBottom w:val="0"/>
              <w:divBdr>
                <w:top w:val="none" w:sz="0" w:space="0" w:color="auto"/>
                <w:left w:val="none" w:sz="0" w:space="0" w:color="auto"/>
                <w:bottom w:val="none" w:sz="0" w:space="0" w:color="auto"/>
                <w:right w:val="none" w:sz="0" w:space="0" w:color="auto"/>
              </w:divBdr>
            </w:div>
            <w:div w:id="1963341592">
              <w:marLeft w:val="0"/>
              <w:marRight w:val="0"/>
              <w:marTop w:val="0"/>
              <w:marBottom w:val="0"/>
              <w:divBdr>
                <w:top w:val="none" w:sz="0" w:space="0" w:color="auto"/>
                <w:left w:val="none" w:sz="0" w:space="0" w:color="auto"/>
                <w:bottom w:val="none" w:sz="0" w:space="0" w:color="auto"/>
                <w:right w:val="none" w:sz="0" w:space="0" w:color="auto"/>
              </w:divBdr>
            </w:div>
            <w:div w:id="522279790">
              <w:marLeft w:val="0"/>
              <w:marRight w:val="0"/>
              <w:marTop w:val="0"/>
              <w:marBottom w:val="0"/>
              <w:divBdr>
                <w:top w:val="none" w:sz="0" w:space="0" w:color="auto"/>
                <w:left w:val="none" w:sz="0" w:space="0" w:color="auto"/>
                <w:bottom w:val="none" w:sz="0" w:space="0" w:color="auto"/>
                <w:right w:val="none" w:sz="0" w:space="0" w:color="auto"/>
              </w:divBdr>
            </w:div>
            <w:div w:id="628442343">
              <w:marLeft w:val="0"/>
              <w:marRight w:val="0"/>
              <w:marTop w:val="0"/>
              <w:marBottom w:val="0"/>
              <w:divBdr>
                <w:top w:val="none" w:sz="0" w:space="0" w:color="auto"/>
                <w:left w:val="none" w:sz="0" w:space="0" w:color="auto"/>
                <w:bottom w:val="none" w:sz="0" w:space="0" w:color="auto"/>
                <w:right w:val="none" w:sz="0" w:space="0" w:color="auto"/>
              </w:divBdr>
            </w:div>
            <w:div w:id="2007635777">
              <w:marLeft w:val="0"/>
              <w:marRight w:val="0"/>
              <w:marTop w:val="0"/>
              <w:marBottom w:val="0"/>
              <w:divBdr>
                <w:top w:val="none" w:sz="0" w:space="0" w:color="auto"/>
                <w:left w:val="none" w:sz="0" w:space="0" w:color="auto"/>
                <w:bottom w:val="none" w:sz="0" w:space="0" w:color="auto"/>
                <w:right w:val="none" w:sz="0" w:space="0" w:color="auto"/>
              </w:divBdr>
            </w:div>
            <w:div w:id="946083963">
              <w:marLeft w:val="0"/>
              <w:marRight w:val="0"/>
              <w:marTop w:val="0"/>
              <w:marBottom w:val="0"/>
              <w:divBdr>
                <w:top w:val="none" w:sz="0" w:space="0" w:color="auto"/>
                <w:left w:val="none" w:sz="0" w:space="0" w:color="auto"/>
                <w:bottom w:val="none" w:sz="0" w:space="0" w:color="auto"/>
                <w:right w:val="none" w:sz="0" w:space="0" w:color="auto"/>
              </w:divBdr>
            </w:div>
            <w:div w:id="658383878">
              <w:marLeft w:val="0"/>
              <w:marRight w:val="0"/>
              <w:marTop w:val="0"/>
              <w:marBottom w:val="0"/>
              <w:divBdr>
                <w:top w:val="none" w:sz="0" w:space="0" w:color="auto"/>
                <w:left w:val="none" w:sz="0" w:space="0" w:color="auto"/>
                <w:bottom w:val="none" w:sz="0" w:space="0" w:color="auto"/>
                <w:right w:val="none" w:sz="0" w:space="0" w:color="auto"/>
              </w:divBdr>
            </w:div>
            <w:div w:id="477190625">
              <w:marLeft w:val="0"/>
              <w:marRight w:val="0"/>
              <w:marTop w:val="0"/>
              <w:marBottom w:val="0"/>
              <w:divBdr>
                <w:top w:val="none" w:sz="0" w:space="0" w:color="auto"/>
                <w:left w:val="none" w:sz="0" w:space="0" w:color="auto"/>
                <w:bottom w:val="none" w:sz="0" w:space="0" w:color="auto"/>
                <w:right w:val="none" w:sz="0" w:space="0" w:color="auto"/>
              </w:divBdr>
            </w:div>
            <w:div w:id="870801081">
              <w:marLeft w:val="0"/>
              <w:marRight w:val="0"/>
              <w:marTop w:val="0"/>
              <w:marBottom w:val="0"/>
              <w:divBdr>
                <w:top w:val="none" w:sz="0" w:space="0" w:color="auto"/>
                <w:left w:val="none" w:sz="0" w:space="0" w:color="auto"/>
                <w:bottom w:val="none" w:sz="0" w:space="0" w:color="auto"/>
                <w:right w:val="none" w:sz="0" w:space="0" w:color="auto"/>
              </w:divBdr>
            </w:div>
            <w:div w:id="11612704">
              <w:marLeft w:val="0"/>
              <w:marRight w:val="0"/>
              <w:marTop w:val="0"/>
              <w:marBottom w:val="0"/>
              <w:divBdr>
                <w:top w:val="none" w:sz="0" w:space="0" w:color="auto"/>
                <w:left w:val="none" w:sz="0" w:space="0" w:color="auto"/>
                <w:bottom w:val="none" w:sz="0" w:space="0" w:color="auto"/>
                <w:right w:val="none" w:sz="0" w:space="0" w:color="auto"/>
              </w:divBdr>
            </w:div>
            <w:div w:id="372387050">
              <w:marLeft w:val="0"/>
              <w:marRight w:val="0"/>
              <w:marTop w:val="0"/>
              <w:marBottom w:val="0"/>
              <w:divBdr>
                <w:top w:val="none" w:sz="0" w:space="0" w:color="auto"/>
                <w:left w:val="none" w:sz="0" w:space="0" w:color="auto"/>
                <w:bottom w:val="none" w:sz="0" w:space="0" w:color="auto"/>
                <w:right w:val="none" w:sz="0" w:space="0" w:color="auto"/>
              </w:divBdr>
            </w:div>
            <w:div w:id="414715795">
              <w:marLeft w:val="0"/>
              <w:marRight w:val="0"/>
              <w:marTop w:val="0"/>
              <w:marBottom w:val="0"/>
              <w:divBdr>
                <w:top w:val="none" w:sz="0" w:space="0" w:color="auto"/>
                <w:left w:val="none" w:sz="0" w:space="0" w:color="auto"/>
                <w:bottom w:val="none" w:sz="0" w:space="0" w:color="auto"/>
                <w:right w:val="none" w:sz="0" w:space="0" w:color="auto"/>
              </w:divBdr>
            </w:div>
            <w:div w:id="2046442805">
              <w:marLeft w:val="0"/>
              <w:marRight w:val="0"/>
              <w:marTop w:val="0"/>
              <w:marBottom w:val="0"/>
              <w:divBdr>
                <w:top w:val="none" w:sz="0" w:space="0" w:color="auto"/>
                <w:left w:val="none" w:sz="0" w:space="0" w:color="auto"/>
                <w:bottom w:val="none" w:sz="0" w:space="0" w:color="auto"/>
                <w:right w:val="none" w:sz="0" w:space="0" w:color="auto"/>
              </w:divBdr>
            </w:div>
            <w:div w:id="657345287">
              <w:marLeft w:val="0"/>
              <w:marRight w:val="0"/>
              <w:marTop w:val="0"/>
              <w:marBottom w:val="0"/>
              <w:divBdr>
                <w:top w:val="none" w:sz="0" w:space="0" w:color="auto"/>
                <w:left w:val="none" w:sz="0" w:space="0" w:color="auto"/>
                <w:bottom w:val="none" w:sz="0" w:space="0" w:color="auto"/>
                <w:right w:val="none" w:sz="0" w:space="0" w:color="auto"/>
              </w:divBdr>
            </w:div>
            <w:div w:id="1631281083">
              <w:marLeft w:val="0"/>
              <w:marRight w:val="0"/>
              <w:marTop w:val="0"/>
              <w:marBottom w:val="0"/>
              <w:divBdr>
                <w:top w:val="none" w:sz="0" w:space="0" w:color="auto"/>
                <w:left w:val="none" w:sz="0" w:space="0" w:color="auto"/>
                <w:bottom w:val="none" w:sz="0" w:space="0" w:color="auto"/>
                <w:right w:val="none" w:sz="0" w:space="0" w:color="auto"/>
              </w:divBdr>
            </w:div>
            <w:div w:id="915015969">
              <w:marLeft w:val="0"/>
              <w:marRight w:val="0"/>
              <w:marTop w:val="0"/>
              <w:marBottom w:val="0"/>
              <w:divBdr>
                <w:top w:val="none" w:sz="0" w:space="0" w:color="auto"/>
                <w:left w:val="none" w:sz="0" w:space="0" w:color="auto"/>
                <w:bottom w:val="none" w:sz="0" w:space="0" w:color="auto"/>
                <w:right w:val="none" w:sz="0" w:space="0" w:color="auto"/>
              </w:divBdr>
            </w:div>
            <w:div w:id="1124037282">
              <w:marLeft w:val="0"/>
              <w:marRight w:val="0"/>
              <w:marTop w:val="0"/>
              <w:marBottom w:val="0"/>
              <w:divBdr>
                <w:top w:val="none" w:sz="0" w:space="0" w:color="auto"/>
                <w:left w:val="none" w:sz="0" w:space="0" w:color="auto"/>
                <w:bottom w:val="none" w:sz="0" w:space="0" w:color="auto"/>
                <w:right w:val="none" w:sz="0" w:space="0" w:color="auto"/>
              </w:divBdr>
            </w:div>
            <w:div w:id="1542785780">
              <w:marLeft w:val="0"/>
              <w:marRight w:val="0"/>
              <w:marTop w:val="0"/>
              <w:marBottom w:val="0"/>
              <w:divBdr>
                <w:top w:val="none" w:sz="0" w:space="0" w:color="auto"/>
                <w:left w:val="none" w:sz="0" w:space="0" w:color="auto"/>
                <w:bottom w:val="none" w:sz="0" w:space="0" w:color="auto"/>
                <w:right w:val="none" w:sz="0" w:space="0" w:color="auto"/>
              </w:divBdr>
            </w:div>
            <w:div w:id="909191570">
              <w:marLeft w:val="0"/>
              <w:marRight w:val="0"/>
              <w:marTop w:val="0"/>
              <w:marBottom w:val="0"/>
              <w:divBdr>
                <w:top w:val="none" w:sz="0" w:space="0" w:color="auto"/>
                <w:left w:val="none" w:sz="0" w:space="0" w:color="auto"/>
                <w:bottom w:val="none" w:sz="0" w:space="0" w:color="auto"/>
                <w:right w:val="none" w:sz="0" w:space="0" w:color="auto"/>
              </w:divBdr>
            </w:div>
            <w:div w:id="1444567963">
              <w:marLeft w:val="0"/>
              <w:marRight w:val="0"/>
              <w:marTop w:val="0"/>
              <w:marBottom w:val="0"/>
              <w:divBdr>
                <w:top w:val="none" w:sz="0" w:space="0" w:color="auto"/>
                <w:left w:val="none" w:sz="0" w:space="0" w:color="auto"/>
                <w:bottom w:val="none" w:sz="0" w:space="0" w:color="auto"/>
                <w:right w:val="none" w:sz="0" w:space="0" w:color="auto"/>
              </w:divBdr>
            </w:div>
            <w:div w:id="1621300451">
              <w:marLeft w:val="0"/>
              <w:marRight w:val="0"/>
              <w:marTop w:val="0"/>
              <w:marBottom w:val="0"/>
              <w:divBdr>
                <w:top w:val="none" w:sz="0" w:space="0" w:color="auto"/>
                <w:left w:val="none" w:sz="0" w:space="0" w:color="auto"/>
                <w:bottom w:val="none" w:sz="0" w:space="0" w:color="auto"/>
                <w:right w:val="none" w:sz="0" w:space="0" w:color="auto"/>
              </w:divBdr>
            </w:div>
            <w:div w:id="141462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2548">
      <w:bodyDiv w:val="1"/>
      <w:marLeft w:val="0"/>
      <w:marRight w:val="0"/>
      <w:marTop w:val="0"/>
      <w:marBottom w:val="0"/>
      <w:divBdr>
        <w:top w:val="none" w:sz="0" w:space="0" w:color="auto"/>
        <w:left w:val="none" w:sz="0" w:space="0" w:color="auto"/>
        <w:bottom w:val="none" w:sz="0" w:space="0" w:color="auto"/>
        <w:right w:val="none" w:sz="0" w:space="0" w:color="auto"/>
      </w:divBdr>
      <w:divsChild>
        <w:div w:id="812455178">
          <w:marLeft w:val="0"/>
          <w:marRight w:val="0"/>
          <w:marTop w:val="0"/>
          <w:marBottom w:val="0"/>
          <w:divBdr>
            <w:top w:val="none" w:sz="0" w:space="0" w:color="auto"/>
            <w:left w:val="none" w:sz="0" w:space="0" w:color="auto"/>
            <w:bottom w:val="none" w:sz="0" w:space="0" w:color="auto"/>
            <w:right w:val="none" w:sz="0" w:space="0" w:color="auto"/>
          </w:divBdr>
          <w:divsChild>
            <w:div w:id="1457026522">
              <w:marLeft w:val="0"/>
              <w:marRight w:val="0"/>
              <w:marTop w:val="0"/>
              <w:marBottom w:val="0"/>
              <w:divBdr>
                <w:top w:val="none" w:sz="0" w:space="0" w:color="auto"/>
                <w:left w:val="none" w:sz="0" w:space="0" w:color="auto"/>
                <w:bottom w:val="none" w:sz="0" w:space="0" w:color="auto"/>
                <w:right w:val="none" w:sz="0" w:space="0" w:color="auto"/>
              </w:divBdr>
            </w:div>
            <w:div w:id="1785998615">
              <w:marLeft w:val="0"/>
              <w:marRight w:val="0"/>
              <w:marTop w:val="0"/>
              <w:marBottom w:val="0"/>
              <w:divBdr>
                <w:top w:val="none" w:sz="0" w:space="0" w:color="auto"/>
                <w:left w:val="none" w:sz="0" w:space="0" w:color="auto"/>
                <w:bottom w:val="none" w:sz="0" w:space="0" w:color="auto"/>
                <w:right w:val="none" w:sz="0" w:space="0" w:color="auto"/>
              </w:divBdr>
            </w:div>
            <w:div w:id="1816100309">
              <w:marLeft w:val="0"/>
              <w:marRight w:val="0"/>
              <w:marTop w:val="0"/>
              <w:marBottom w:val="0"/>
              <w:divBdr>
                <w:top w:val="none" w:sz="0" w:space="0" w:color="auto"/>
                <w:left w:val="none" w:sz="0" w:space="0" w:color="auto"/>
                <w:bottom w:val="none" w:sz="0" w:space="0" w:color="auto"/>
                <w:right w:val="none" w:sz="0" w:space="0" w:color="auto"/>
              </w:divBdr>
            </w:div>
            <w:div w:id="333383327">
              <w:marLeft w:val="0"/>
              <w:marRight w:val="0"/>
              <w:marTop w:val="0"/>
              <w:marBottom w:val="0"/>
              <w:divBdr>
                <w:top w:val="none" w:sz="0" w:space="0" w:color="auto"/>
                <w:left w:val="none" w:sz="0" w:space="0" w:color="auto"/>
                <w:bottom w:val="none" w:sz="0" w:space="0" w:color="auto"/>
                <w:right w:val="none" w:sz="0" w:space="0" w:color="auto"/>
              </w:divBdr>
            </w:div>
            <w:div w:id="99185093">
              <w:marLeft w:val="0"/>
              <w:marRight w:val="0"/>
              <w:marTop w:val="0"/>
              <w:marBottom w:val="0"/>
              <w:divBdr>
                <w:top w:val="none" w:sz="0" w:space="0" w:color="auto"/>
                <w:left w:val="none" w:sz="0" w:space="0" w:color="auto"/>
                <w:bottom w:val="none" w:sz="0" w:space="0" w:color="auto"/>
                <w:right w:val="none" w:sz="0" w:space="0" w:color="auto"/>
              </w:divBdr>
            </w:div>
            <w:div w:id="1267426298">
              <w:marLeft w:val="0"/>
              <w:marRight w:val="0"/>
              <w:marTop w:val="0"/>
              <w:marBottom w:val="0"/>
              <w:divBdr>
                <w:top w:val="none" w:sz="0" w:space="0" w:color="auto"/>
                <w:left w:val="none" w:sz="0" w:space="0" w:color="auto"/>
                <w:bottom w:val="none" w:sz="0" w:space="0" w:color="auto"/>
                <w:right w:val="none" w:sz="0" w:space="0" w:color="auto"/>
              </w:divBdr>
            </w:div>
            <w:div w:id="138814953">
              <w:marLeft w:val="0"/>
              <w:marRight w:val="0"/>
              <w:marTop w:val="0"/>
              <w:marBottom w:val="0"/>
              <w:divBdr>
                <w:top w:val="none" w:sz="0" w:space="0" w:color="auto"/>
                <w:left w:val="none" w:sz="0" w:space="0" w:color="auto"/>
                <w:bottom w:val="none" w:sz="0" w:space="0" w:color="auto"/>
                <w:right w:val="none" w:sz="0" w:space="0" w:color="auto"/>
              </w:divBdr>
            </w:div>
            <w:div w:id="2075733850">
              <w:marLeft w:val="0"/>
              <w:marRight w:val="0"/>
              <w:marTop w:val="0"/>
              <w:marBottom w:val="0"/>
              <w:divBdr>
                <w:top w:val="none" w:sz="0" w:space="0" w:color="auto"/>
                <w:left w:val="none" w:sz="0" w:space="0" w:color="auto"/>
                <w:bottom w:val="none" w:sz="0" w:space="0" w:color="auto"/>
                <w:right w:val="none" w:sz="0" w:space="0" w:color="auto"/>
              </w:divBdr>
            </w:div>
            <w:div w:id="812412165">
              <w:marLeft w:val="0"/>
              <w:marRight w:val="0"/>
              <w:marTop w:val="0"/>
              <w:marBottom w:val="0"/>
              <w:divBdr>
                <w:top w:val="none" w:sz="0" w:space="0" w:color="auto"/>
                <w:left w:val="none" w:sz="0" w:space="0" w:color="auto"/>
                <w:bottom w:val="none" w:sz="0" w:space="0" w:color="auto"/>
                <w:right w:val="none" w:sz="0" w:space="0" w:color="auto"/>
              </w:divBdr>
            </w:div>
            <w:div w:id="1917550325">
              <w:marLeft w:val="0"/>
              <w:marRight w:val="0"/>
              <w:marTop w:val="0"/>
              <w:marBottom w:val="0"/>
              <w:divBdr>
                <w:top w:val="none" w:sz="0" w:space="0" w:color="auto"/>
                <w:left w:val="none" w:sz="0" w:space="0" w:color="auto"/>
                <w:bottom w:val="none" w:sz="0" w:space="0" w:color="auto"/>
                <w:right w:val="none" w:sz="0" w:space="0" w:color="auto"/>
              </w:divBdr>
            </w:div>
            <w:div w:id="860513612">
              <w:marLeft w:val="0"/>
              <w:marRight w:val="0"/>
              <w:marTop w:val="0"/>
              <w:marBottom w:val="0"/>
              <w:divBdr>
                <w:top w:val="none" w:sz="0" w:space="0" w:color="auto"/>
                <w:left w:val="none" w:sz="0" w:space="0" w:color="auto"/>
                <w:bottom w:val="none" w:sz="0" w:space="0" w:color="auto"/>
                <w:right w:val="none" w:sz="0" w:space="0" w:color="auto"/>
              </w:divBdr>
            </w:div>
            <w:div w:id="946232412">
              <w:marLeft w:val="0"/>
              <w:marRight w:val="0"/>
              <w:marTop w:val="0"/>
              <w:marBottom w:val="0"/>
              <w:divBdr>
                <w:top w:val="none" w:sz="0" w:space="0" w:color="auto"/>
                <w:left w:val="none" w:sz="0" w:space="0" w:color="auto"/>
                <w:bottom w:val="none" w:sz="0" w:space="0" w:color="auto"/>
                <w:right w:val="none" w:sz="0" w:space="0" w:color="auto"/>
              </w:divBdr>
            </w:div>
            <w:div w:id="1662276549">
              <w:marLeft w:val="0"/>
              <w:marRight w:val="0"/>
              <w:marTop w:val="0"/>
              <w:marBottom w:val="0"/>
              <w:divBdr>
                <w:top w:val="none" w:sz="0" w:space="0" w:color="auto"/>
                <w:left w:val="none" w:sz="0" w:space="0" w:color="auto"/>
                <w:bottom w:val="none" w:sz="0" w:space="0" w:color="auto"/>
                <w:right w:val="none" w:sz="0" w:space="0" w:color="auto"/>
              </w:divBdr>
            </w:div>
            <w:div w:id="1093696877">
              <w:marLeft w:val="0"/>
              <w:marRight w:val="0"/>
              <w:marTop w:val="0"/>
              <w:marBottom w:val="0"/>
              <w:divBdr>
                <w:top w:val="none" w:sz="0" w:space="0" w:color="auto"/>
                <w:left w:val="none" w:sz="0" w:space="0" w:color="auto"/>
                <w:bottom w:val="none" w:sz="0" w:space="0" w:color="auto"/>
                <w:right w:val="none" w:sz="0" w:space="0" w:color="auto"/>
              </w:divBdr>
            </w:div>
            <w:div w:id="1876693364">
              <w:marLeft w:val="0"/>
              <w:marRight w:val="0"/>
              <w:marTop w:val="0"/>
              <w:marBottom w:val="0"/>
              <w:divBdr>
                <w:top w:val="none" w:sz="0" w:space="0" w:color="auto"/>
                <w:left w:val="none" w:sz="0" w:space="0" w:color="auto"/>
                <w:bottom w:val="none" w:sz="0" w:space="0" w:color="auto"/>
                <w:right w:val="none" w:sz="0" w:space="0" w:color="auto"/>
              </w:divBdr>
            </w:div>
            <w:div w:id="239945491">
              <w:marLeft w:val="0"/>
              <w:marRight w:val="0"/>
              <w:marTop w:val="0"/>
              <w:marBottom w:val="0"/>
              <w:divBdr>
                <w:top w:val="none" w:sz="0" w:space="0" w:color="auto"/>
                <w:left w:val="none" w:sz="0" w:space="0" w:color="auto"/>
                <w:bottom w:val="none" w:sz="0" w:space="0" w:color="auto"/>
                <w:right w:val="none" w:sz="0" w:space="0" w:color="auto"/>
              </w:divBdr>
            </w:div>
            <w:div w:id="8484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3699">
      <w:bodyDiv w:val="1"/>
      <w:marLeft w:val="0"/>
      <w:marRight w:val="0"/>
      <w:marTop w:val="0"/>
      <w:marBottom w:val="0"/>
      <w:divBdr>
        <w:top w:val="none" w:sz="0" w:space="0" w:color="auto"/>
        <w:left w:val="none" w:sz="0" w:space="0" w:color="auto"/>
        <w:bottom w:val="none" w:sz="0" w:space="0" w:color="auto"/>
        <w:right w:val="none" w:sz="0" w:space="0" w:color="auto"/>
      </w:divBdr>
      <w:divsChild>
        <w:div w:id="1568538708">
          <w:marLeft w:val="0"/>
          <w:marRight w:val="0"/>
          <w:marTop w:val="0"/>
          <w:marBottom w:val="0"/>
          <w:divBdr>
            <w:top w:val="none" w:sz="0" w:space="0" w:color="auto"/>
            <w:left w:val="none" w:sz="0" w:space="0" w:color="auto"/>
            <w:bottom w:val="none" w:sz="0" w:space="0" w:color="auto"/>
            <w:right w:val="none" w:sz="0" w:space="0" w:color="auto"/>
          </w:divBdr>
          <w:divsChild>
            <w:div w:id="769200136">
              <w:marLeft w:val="0"/>
              <w:marRight w:val="0"/>
              <w:marTop w:val="0"/>
              <w:marBottom w:val="0"/>
              <w:divBdr>
                <w:top w:val="none" w:sz="0" w:space="0" w:color="auto"/>
                <w:left w:val="none" w:sz="0" w:space="0" w:color="auto"/>
                <w:bottom w:val="none" w:sz="0" w:space="0" w:color="auto"/>
                <w:right w:val="none" w:sz="0" w:space="0" w:color="auto"/>
              </w:divBdr>
            </w:div>
            <w:div w:id="2119713378">
              <w:marLeft w:val="0"/>
              <w:marRight w:val="0"/>
              <w:marTop w:val="0"/>
              <w:marBottom w:val="0"/>
              <w:divBdr>
                <w:top w:val="none" w:sz="0" w:space="0" w:color="auto"/>
                <w:left w:val="none" w:sz="0" w:space="0" w:color="auto"/>
                <w:bottom w:val="none" w:sz="0" w:space="0" w:color="auto"/>
                <w:right w:val="none" w:sz="0" w:space="0" w:color="auto"/>
              </w:divBdr>
            </w:div>
            <w:div w:id="1149832970">
              <w:marLeft w:val="0"/>
              <w:marRight w:val="0"/>
              <w:marTop w:val="0"/>
              <w:marBottom w:val="0"/>
              <w:divBdr>
                <w:top w:val="none" w:sz="0" w:space="0" w:color="auto"/>
                <w:left w:val="none" w:sz="0" w:space="0" w:color="auto"/>
                <w:bottom w:val="none" w:sz="0" w:space="0" w:color="auto"/>
                <w:right w:val="none" w:sz="0" w:space="0" w:color="auto"/>
              </w:divBdr>
            </w:div>
            <w:div w:id="2128230301">
              <w:marLeft w:val="0"/>
              <w:marRight w:val="0"/>
              <w:marTop w:val="0"/>
              <w:marBottom w:val="0"/>
              <w:divBdr>
                <w:top w:val="none" w:sz="0" w:space="0" w:color="auto"/>
                <w:left w:val="none" w:sz="0" w:space="0" w:color="auto"/>
                <w:bottom w:val="none" w:sz="0" w:space="0" w:color="auto"/>
                <w:right w:val="none" w:sz="0" w:space="0" w:color="auto"/>
              </w:divBdr>
            </w:div>
            <w:div w:id="337319599">
              <w:marLeft w:val="0"/>
              <w:marRight w:val="0"/>
              <w:marTop w:val="0"/>
              <w:marBottom w:val="0"/>
              <w:divBdr>
                <w:top w:val="none" w:sz="0" w:space="0" w:color="auto"/>
                <w:left w:val="none" w:sz="0" w:space="0" w:color="auto"/>
                <w:bottom w:val="none" w:sz="0" w:space="0" w:color="auto"/>
                <w:right w:val="none" w:sz="0" w:space="0" w:color="auto"/>
              </w:divBdr>
            </w:div>
            <w:div w:id="1195996546">
              <w:marLeft w:val="0"/>
              <w:marRight w:val="0"/>
              <w:marTop w:val="0"/>
              <w:marBottom w:val="0"/>
              <w:divBdr>
                <w:top w:val="none" w:sz="0" w:space="0" w:color="auto"/>
                <w:left w:val="none" w:sz="0" w:space="0" w:color="auto"/>
                <w:bottom w:val="none" w:sz="0" w:space="0" w:color="auto"/>
                <w:right w:val="none" w:sz="0" w:space="0" w:color="auto"/>
              </w:divBdr>
            </w:div>
            <w:div w:id="735014031">
              <w:marLeft w:val="0"/>
              <w:marRight w:val="0"/>
              <w:marTop w:val="0"/>
              <w:marBottom w:val="0"/>
              <w:divBdr>
                <w:top w:val="none" w:sz="0" w:space="0" w:color="auto"/>
                <w:left w:val="none" w:sz="0" w:space="0" w:color="auto"/>
                <w:bottom w:val="none" w:sz="0" w:space="0" w:color="auto"/>
                <w:right w:val="none" w:sz="0" w:space="0" w:color="auto"/>
              </w:divBdr>
            </w:div>
            <w:div w:id="1314143296">
              <w:marLeft w:val="0"/>
              <w:marRight w:val="0"/>
              <w:marTop w:val="0"/>
              <w:marBottom w:val="0"/>
              <w:divBdr>
                <w:top w:val="none" w:sz="0" w:space="0" w:color="auto"/>
                <w:left w:val="none" w:sz="0" w:space="0" w:color="auto"/>
                <w:bottom w:val="none" w:sz="0" w:space="0" w:color="auto"/>
                <w:right w:val="none" w:sz="0" w:space="0" w:color="auto"/>
              </w:divBdr>
            </w:div>
            <w:div w:id="94636677">
              <w:marLeft w:val="0"/>
              <w:marRight w:val="0"/>
              <w:marTop w:val="0"/>
              <w:marBottom w:val="0"/>
              <w:divBdr>
                <w:top w:val="none" w:sz="0" w:space="0" w:color="auto"/>
                <w:left w:val="none" w:sz="0" w:space="0" w:color="auto"/>
                <w:bottom w:val="none" w:sz="0" w:space="0" w:color="auto"/>
                <w:right w:val="none" w:sz="0" w:space="0" w:color="auto"/>
              </w:divBdr>
            </w:div>
            <w:div w:id="15017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0134">
      <w:bodyDiv w:val="1"/>
      <w:marLeft w:val="0"/>
      <w:marRight w:val="0"/>
      <w:marTop w:val="0"/>
      <w:marBottom w:val="0"/>
      <w:divBdr>
        <w:top w:val="none" w:sz="0" w:space="0" w:color="auto"/>
        <w:left w:val="none" w:sz="0" w:space="0" w:color="auto"/>
        <w:bottom w:val="none" w:sz="0" w:space="0" w:color="auto"/>
        <w:right w:val="none" w:sz="0" w:space="0" w:color="auto"/>
      </w:divBdr>
      <w:divsChild>
        <w:div w:id="1949116526">
          <w:marLeft w:val="0"/>
          <w:marRight w:val="0"/>
          <w:marTop w:val="0"/>
          <w:marBottom w:val="0"/>
          <w:divBdr>
            <w:top w:val="none" w:sz="0" w:space="0" w:color="auto"/>
            <w:left w:val="none" w:sz="0" w:space="0" w:color="auto"/>
            <w:bottom w:val="none" w:sz="0" w:space="0" w:color="auto"/>
            <w:right w:val="none" w:sz="0" w:space="0" w:color="auto"/>
          </w:divBdr>
          <w:divsChild>
            <w:div w:id="966010168">
              <w:marLeft w:val="0"/>
              <w:marRight w:val="0"/>
              <w:marTop w:val="0"/>
              <w:marBottom w:val="0"/>
              <w:divBdr>
                <w:top w:val="none" w:sz="0" w:space="0" w:color="auto"/>
                <w:left w:val="none" w:sz="0" w:space="0" w:color="auto"/>
                <w:bottom w:val="none" w:sz="0" w:space="0" w:color="auto"/>
                <w:right w:val="none" w:sz="0" w:space="0" w:color="auto"/>
              </w:divBdr>
            </w:div>
            <w:div w:id="1656494698">
              <w:marLeft w:val="0"/>
              <w:marRight w:val="0"/>
              <w:marTop w:val="0"/>
              <w:marBottom w:val="0"/>
              <w:divBdr>
                <w:top w:val="none" w:sz="0" w:space="0" w:color="auto"/>
                <w:left w:val="none" w:sz="0" w:space="0" w:color="auto"/>
                <w:bottom w:val="none" w:sz="0" w:space="0" w:color="auto"/>
                <w:right w:val="none" w:sz="0" w:space="0" w:color="auto"/>
              </w:divBdr>
            </w:div>
            <w:div w:id="1454010675">
              <w:marLeft w:val="0"/>
              <w:marRight w:val="0"/>
              <w:marTop w:val="0"/>
              <w:marBottom w:val="0"/>
              <w:divBdr>
                <w:top w:val="none" w:sz="0" w:space="0" w:color="auto"/>
                <w:left w:val="none" w:sz="0" w:space="0" w:color="auto"/>
                <w:bottom w:val="none" w:sz="0" w:space="0" w:color="auto"/>
                <w:right w:val="none" w:sz="0" w:space="0" w:color="auto"/>
              </w:divBdr>
            </w:div>
            <w:div w:id="1454472608">
              <w:marLeft w:val="0"/>
              <w:marRight w:val="0"/>
              <w:marTop w:val="0"/>
              <w:marBottom w:val="0"/>
              <w:divBdr>
                <w:top w:val="none" w:sz="0" w:space="0" w:color="auto"/>
                <w:left w:val="none" w:sz="0" w:space="0" w:color="auto"/>
                <w:bottom w:val="none" w:sz="0" w:space="0" w:color="auto"/>
                <w:right w:val="none" w:sz="0" w:space="0" w:color="auto"/>
              </w:divBdr>
            </w:div>
            <w:div w:id="387189146">
              <w:marLeft w:val="0"/>
              <w:marRight w:val="0"/>
              <w:marTop w:val="0"/>
              <w:marBottom w:val="0"/>
              <w:divBdr>
                <w:top w:val="none" w:sz="0" w:space="0" w:color="auto"/>
                <w:left w:val="none" w:sz="0" w:space="0" w:color="auto"/>
                <w:bottom w:val="none" w:sz="0" w:space="0" w:color="auto"/>
                <w:right w:val="none" w:sz="0" w:space="0" w:color="auto"/>
              </w:divBdr>
            </w:div>
            <w:div w:id="1692295609">
              <w:marLeft w:val="0"/>
              <w:marRight w:val="0"/>
              <w:marTop w:val="0"/>
              <w:marBottom w:val="0"/>
              <w:divBdr>
                <w:top w:val="none" w:sz="0" w:space="0" w:color="auto"/>
                <w:left w:val="none" w:sz="0" w:space="0" w:color="auto"/>
                <w:bottom w:val="none" w:sz="0" w:space="0" w:color="auto"/>
                <w:right w:val="none" w:sz="0" w:space="0" w:color="auto"/>
              </w:divBdr>
            </w:div>
            <w:div w:id="255483121">
              <w:marLeft w:val="0"/>
              <w:marRight w:val="0"/>
              <w:marTop w:val="0"/>
              <w:marBottom w:val="0"/>
              <w:divBdr>
                <w:top w:val="none" w:sz="0" w:space="0" w:color="auto"/>
                <w:left w:val="none" w:sz="0" w:space="0" w:color="auto"/>
                <w:bottom w:val="none" w:sz="0" w:space="0" w:color="auto"/>
                <w:right w:val="none" w:sz="0" w:space="0" w:color="auto"/>
              </w:divBdr>
            </w:div>
            <w:div w:id="719475066">
              <w:marLeft w:val="0"/>
              <w:marRight w:val="0"/>
              <w:marTop w:val="0"/>
              <w:marBottom w:val="0"/>
              <w:divBdr>
                <w:top w:val="none" w:sz="0" w:space="0" w:color="auto"/>
                <w:left w:val="none" w:sz="0" w:space="0" w:color="auto"/>
                <w:bottom w:val="none" w:sz="0" w:space="0" w:color="auto"/>
                <w:right w:val="none" w:sz="0" w:space="0" w:color="auto"/>
              </w:divBdr>
            </w:div>
            <w:div w:id="1562671135">
              <w:marLeft w:val="0"/>
              <w:marRight w:val="0"/>
              <w:marTop w:val="0"/>
              <w:marBottom w:val="0"/>
              <w:divBdr>
                <w:top w:val="none" w:sz="0" w:space="0" w:color="auto"/>
                <w:left w:val="none" w:sz="0" w:space="0" w:color="auto"/>
                <w:bottom w:val="none" w:sz="0" w:space="0" w:color="auto"/>
                <w:right w:val="none" w:sz="0" w:space="0" w:color="auto"/>
              </w:divBdr>
            </w:div>
            <w:div w:id="1542739588">
              <w:marLeft w:val="0"/>
              <w:marRight w:val="0"/>
              <w:marTop w:val="0"/>
              <w:marBottom w:val="0"/>
              <w:divBdr>
                <w:top w:val="none" w:sz="0" w:space="0" w:color="auto"/>
                <w:left w:val="none" w:sz="0" w:space="0" w:color="auto"/>
                <w:bottom w:val="none" w:sz="0" w:space="0" w:color="auto"/>
                <w:right w:val="none" w:sz="0" w:space="0" w:color="auto"/>
              </w:divBdr>
            </w:div>
            <w:div w:id="784664002">
              <w:marLeft w:val="0"/>
              <w:marRight w:val="0"/>
              <w:marTop w:val="0"/>
              <w:marBottom w:val="0"/>
              <w:divBdr>
                <w:top w:val="none" w:sz="0" w:space="0" w:color="auto"/>
                <w:left w:val="none" w:sz="0" w:space="0" w:color="auto"/>
                <w:bottom w:val="none" w:sz="0" w:space="0" w:color="auto"/>
                <w:right w:val="none" w:sz="0" w:space="0" w:color="auto"/>
              </w:divBdr>
            </w:div>
            <w:div w:id="1614047504">
              <w:marLeft w:val="0"/>
              <w:marRight w:val="0"/>
              <w:marTop w:val="0"/>
              <w:marBottom w:val="0"/>
              <w:divBdr>
                <w:top w:val="none" w:sz="0" w:space="0" w:color="auto"/>
                <w:left w:val="none" w:sz="0" w:space="0" w:color="auto"/>
                <w:bottom w:val="none" w:sz="0" w:space="0" w:color="auto"/>
                <w:right w:val="none" w:sz="0" w:space="0" w:color="auto"/>
              </w:divBdr>
            </w:div>
            <w:div w:id="1156067769">
              <w:marLeft w:val="0"/>
              <w:marRight w:val="0"/>
              <w:marTop w:val="0"/>
              <w:marBottom w:val="0"/>
              <w:divBdr>
                <w:top w:val="none" w:sz="0" w:space="0" w:color="auto"/>
                <w:left w:val="none" w:sz="0" w:space="0" w:color="auto"/>
                <w:bottom w:val="none" w:sz="0" w:space="0" w:color="auto"/>
                <w:right w:val="none" w:sz="0" w:space="0" w:color="auto"/>
              </w:divBdr>
            </w:div>
            <w:div w:id="806237577">
              <w:marLeft w:val="0"/>
              <w:marRight w:val="0"/>
              <w:marTop w:val="0"/>
              <w:marBottom w:val="0"/>
              <w:divBdr>
                <w:top w:val="none" w:sz="0" w:space="0" w:color="auto"/>
                <w:left w:val="none" w:sz="0" w:space="0" w:color="auto"/>
                <w:bottom w:val="none" w:sz="0" w:space="0" w:color="auto"/>
                <w:right w:val="none" w:sz="0" w:space="0" w:color="auto"/>
              </w:divBdr>
            </w:div>
            <w:div w:id="17614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19985">
      <w:bodyDiv w:val="1"/>
      <w:marLeft w:val="0"/>
      <w:marRight w:val="0"/>
      <w:marTop w:val="0"/>
      <w:marBottom w:val="0"/>
      <w:divBdr>
        <w:top w:val="none" w:sz="0" w:space="0" w:color="auto"/>
        <w:left w:val="none" w:sz="0" w:space="0" w:color="auto"/>
        <w:bottom w:val="none" w:sz="0" w:space="0" w:color="auto"/>
        <w:right w:val="none" w:sz="0" w:space="0" w:color="auto"/>
      </w:divBdr>
      <w:divsChild>
        <w:div w:id="1707411030">
          <w:marLeft w:val="0"/>
          <w:marRight w:val="0"/>
          <w:marTop w:val="0"/>
          <w:marBottom w:val="0"/>
          <w:divBdr>
            <w:top w:val="none" w:sz="0" w:space="0" w:color="auto"/>
            <w:left w:val="none" w:sz="0" w:space="0" w:color="auto"/>
            <w:bottom w:val="none" w:sz="0" w:space="0" w:color="auto"/>
            <w:right w:val="none" w:sz="0" w:space="0" w:color="auto"/>
          </w:divBdr>
          <w:divsChild>
            <w:div w:id="6783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4392">
      <w:bodyDiv w:val="1"/>
      <w:marLeft w:val="0"/>
      <w:marRight w:val="0"/>
      <w:marTop w:val="0"/>
      <w:marBottom w:val="0"/>
      <w:divBdr>
        <w:top w:val="none" w:sz="0" w:space="0" w:color="auto"/>
        <w:left w:val="none" w:sz="0" w:space="0" w:color="auto"/>
        <w:bottom w:val="none" w:sz="0" w:space="0" w:color="auto"/>
        <w:right w:val="none" w:sz="0" w:space="0" w:color="auto"/>
      </w:divBdr>
      <w:divsChild>
        <w:div w:id="873269370">
          <w:marLeft w:val="0"/>
          <w:marRight w:val="0"/>
          <w:marTop w:val="0"/>
          <w:marBottom w:val="0"/>
          <w:divBdr>
            <w:top w:val="none" w:sz="0" w:space="0" w:color="auto"/>
            <w:left w:val="none" w:sz="0" w:space="0" w:color="auto"/>
            <w:bottom w:val="none" w:sz="0" w:space="0" w:color="auto"/>
            <w:right w:val="none" w:sz="0" w:space="0" w:color="auto"/>
          </w:divBdr>
          <w:divsChild>
            <w:div w:id="393163896">
              <w:marLeft w:val="0"/>
              <w:marRight w:val="0"/>
              <w:marTop w:val="0"/>
              <w:marBottom w:val="0"/>
              <w:divBdr>
                <w:top w:val="none" w:sz="0" w:space="0" w:color="auto"/>
                <w:left w:val="none" w:sz="0" w:space="0" w:color="auto"/>
                <w:bottom w:val="none" w:sz="0" w:space="0" w:color="auto"/>
                <w:right w:val="none" w:sz="0" w:space="0" w:color="auto"/>
              </w:divBdr>
            </w:div>
            <w:div w:id="173111897">
              <w:marLeft w:val="0"/>
              <w:marRight w:val="0"/>
              <w:marTop w:val="0"/>
              <w:marBottom w:val="0"/>
              <w:divBdr>
                <w:top w:val="none" w:sz="0" w:space="0" w:color="auto"/>
                <w:left w:val="none" w:sz="0" w:space="0" w:color="auto"/>
                <w:bottom w:val="none" w:sz="0" w:space="0" w:color="auto"/>
                <w:right w:val="none" w:sz="0" w:space="0" w:color="auto"/>
              </w:divBdr>
            </w:div>
            <w:div w:id="1134104088">
              <w:marLeft w:val="0"/>
              <w:marRight w:val="0"/>
              <w:marTop w:val="0"/>
              <w:marBottom w:val="0"/>
              <w:divBdr>
                <w:top w:val="none" w:sz="0" w:space="0" w:color="auto"/>
                <w:left w:val="none" w:sz="0" w:space="0" w:color="auto"/>
                <w:bottom w:val="none" w:sz="0" w:space="0" w:color="auto"/>
                <w:right w:val="none" w:sz="0" w:space="0" w:color="auto"/>
              </w:divBdr>
            </w:div>
            <w:div w:id="975794601">
              <w:marLeft w:val="0"/>
              <w:marRight w:val="0"/>
              <w:marTop w:val="0"/>
              <w:marBottom w:val="0"/>
              <w:divBdr>
                <w:top w:val="none" w:sz="0" w:space="0" w:color="auto"/>
                <w:left w:val="none" w:sz="0" w:space="0" w:color="auto"/>
                <w:bottom w:val="none" w:sz="0" w:space="0" w:color="auto"/>
                <w:right w:val="none" w:sz="0" w:space="0" w:color="auto"/>
              </w:divBdr>
            </w:div>
            <w:div w:id="173424742">
              <w:marLeft w:val="0"/>
              <w:marRight w:val="0"/>
              <w:marTop w:val="0"/>
              <w:marBottom w:val="0"/>
              <w:divBdr>
                <w:top w:val="none" w:sz="0" w:space="0" w:color="auto"/>
                <w:left w:val="none" w:sz="0" w:space="0" w:color="auto"/>
                <w:bottom w:val="none" w:sz="0" w:space="0" w:color="auto"/>
                <w:right w:val="none" w:sz="0" w:space="0" w:color="auto"/>
              </w:divBdr>
            </w:div>
            <w:div w:id="315688876">
              <w:marLeft w:val="0"/>
              <w:marRight w:val="0"/>
              <w:marTop w:val="0"/>
              <w:marBottom w:val="0"/>
              <w:divBdr>
                <w:top w:val="none" w:sz="0" w:space="0" w:color="auto"/>
                <w:left w:val="none" w:sz="0" w:space="0" w:color="auto"/>
                <w:bottom w:val="none" w:sz="0" w:space="0" w:color="auto"/>
                <w:right w:val="none" w:sz="0" w:space="0" w:color="auto"/>
              </w:divBdr>
            </w:div>
            <w:div w:id="1654867187">
              <w:marLeft w:val="0"/>
              <w:marRight w:val="0"/>
              <w:marTop w:val="0"/>
              <w:marBottom w:val="0"/>
              <w:divBdr>
                <w:top w:val="none" w:sz="0" w:space="0" w:color="auto"/>
                <w:left w:val="none" w:sz="0" w:space="0" w:color="auto"/>
                <w:bottom w:val="none" w:sz="0" w:space="0" w:color="auto"/>
                <w:right w:val="none" w:sz="0" w:space="0" w:color="auto"/>
              </w:divBdr>
            </w:div>
            <w:div w:id="1025863496">
              <w:marLeft w:val="0"/>
              <w:marRight w:val="0"/>
              <w:marTop w:val="0"/>
              <w:marBottom w:val="0"/>
              <w:divBdr>
                <w:top w:val="none" w:sz="0" w:space="0" w:color="auto"/>
                <w:left w:val="none" w:sz="0" w:space="0" w:color="auto"/>
                <w:bottom w:val="none" w:sz="0" w:space="0" w:color="auto"/>
                <w:right w:val="none" w:sz="0" w:space="0" w:color="auto"/>
              </w:divBdr>
            </w:div>
            <w:div w:id="949582670">
              <w:marLeft w:val="0"/>
              <w:marRight w:val="0"/>
              <w:marTop w:val="0"/>
              <w:marBottom w:val="0"/>
              <w:divBdr>
                <w:top w:val="none" w:sz="0" w:space="0" w:color="auto"/>
                <w:left w:val="none" w:sz="0" w:space="0" w:color="auto"/>
                <w:bottom w:val="none" w:sz="0" w:space="0" w:color="auto"/>
                <w:right w:val="none" w:sz="0" w:space="0" w:color="auto"/>
              </w:divBdr>
            </w:div>
            <w:div w:id="348795150">
              <w:marLeft w:val="0"/>
              <w:marRight w:val="0"/>
              <w:marTop w:val="0"/>
              <w:marBottom w:val="0"/>
              <w:divBdr>
                <w:top w:val="none" w:sz="0" w:space="0" w:color="auto"/>
                <w:left w:val="none" w:sz="0" w:space="0" w:color="auto"/>
                <w:bottom w:val="none" w:sz="0" w:space="0" w:color="auto"/>
                <w:right w:val="none" w:sz="0" w:space="0" w:color="auto"/>
              </w:divBdr>
            </w:div>
            <w:div w:id="1953046873">
              <w:marLeft w:val="0"/>
              <w:marRight w:val="0"/>
              <w:marTop w:val="0"/>
              <w:marBottom w:val="0"/>
              <w:divBdr>
                <w:top w:val="none" w:sz="0" w:space="0" w:color="auto"/>
                <w:left w:val="none" w:sz="0" w:space="0" w:color="auto"/>
                <w:bottom w:val="none" w:sz="0" w:space="0" w:color="auto"/>
                <w:right w:val="none" w:sz="0" w:space="0" w:color="auto"/>
              </w:divBdr>
            </w:div>
            <w:div w:id="1410466193">
              <w:marLeft w:val="0"/>
              <w:marRight w:val="0"/>
              <w:marTop w:val="0"/>
              <w:marBottom w:val="0"/>
              <w:divBdr>
                <w:top w:val="none" w:sz="0" w:space="0" w:color="auto"/>
                <w:left w:val="none" w:sz="0" w:space="0" w:color="auto"/>
                <w:bottom w:val="none" w:sz="0" w:space="0" w:color="auto"/>
                <w:right w:val="none" w:sz="0" w:space="0" w:color="auto"/>
              </w:divBdr>
            </w:div>
            <w:div w:id="534931633">
              <w:marLeft w:val="0"/>
              <w:marRight w:val="0"/>
              <w:marTop w:val="0"/>
              <w:marBottom w:val="0"/>
              <w:divBdr>
                <w:top w:val="none" w:sz="0" w:space="0" w:color="auto"/>
                <w:left w:val="none" w:sz="0" w:space="0" w:color="auto"/>
                <w:bottom w:val="none" w:sz="0" w:space="0" w:color="auto"/>
                <w:right w:val="none" w:sz="0" w:space="0" w:color="auto"/>
              </w:divBdr>
            </w:div>
            <w:div w:id="1967198524">
              <w:marLeft w:val="0"/>
              <w:marRight w:val="0"/>
              <w:marTop w:val="0"/>
              <w:marBottom w:val="0"/>
              <w:divBdr>
                <w:top w:val="none" w:sz="0" w:space="0" w:color="auto"/>
                <w:left w:val="none" w:sz="0" w:space="0" w:color="auto"/>
                <w:bottom w:val="none" w:sz="0" w:space="0" w:color="auto"/>
                <w:right w:val="none" w:sz="0" w:space="0" w:color="auto"/>
              </w:divBdr>
            </w:div>
            <w:div w:id="893583921">
              <w:marLeft w:val="0"/>
              <w:marRight w:val="0"/>
              <w:marTop w:val="0"/>
              <w:marBottom w:val="0"/>
              <w:divBdr>
                <w:top w:val="none" w:sz="0" w:space="0" w:color="auto"/>
                <w:left w:val="none" w:sz="0" w:space="0" w:color="auto"/>
                <w:bottom w:val="none" w:sz="0" w:space="0" w:color="auto"/>
                <w:right w:val="none" w:sz="0" w:space="0" w:color="auto"/>
              </w:divBdr>
            </w:div>
            <w:div w:id="390930090">
              <w:marLeft w:val="0"/>
              <w:marRight w:val="0"/>
              <w:marTop w:val="0"/>
              <w:marBottom w:val="0"/>
              <w:divBdr>
                <w:top w:val="none" w:sz="0" w:space="0" w:color="auto"/>
                <w:left w:val="none" w:sz="0" w:space="0" w:color="auto"/>
                <w:bottom w:val="none" w:sz="0" w:space="0" w:color="auto"/>
                <w:right w:val="none" w:sz="0" w:space="0" w:color="auto"/>
              </w:divBdr>
            </w:div>
            <w:div w:id="1931962578">
              <w:marLeft w:val="0"/>
              <w:marRight w:val="0"/>
              <w:marTop w:val="0"/>
              <w:marBottom w:val="0"/>
              <w:divBdr>
                <w:top w:val="none" w:sz="0" w:space="0" w:color="auto"/>
                <w:left w:val="none" w:sz="0" w:space="0" w:color="auto"/>
                <w:bottom w:val="none" w:sz="0" w:space="0" w:color="auto"/>
                <w:right w:val="none" w:sz="0" w:space="0" w:color="auto"/>
              </w:divBdr>
            </w:div>
            <w:div w:id="1591619364">
              <w:marLeft w:val="0"/>
              <w:marRight w:val="0"/>
              <w:marTop w:val="0"/>
              <w:marBottom w:val="0"/>
              <w:divBdr>
                <w:top w:val="none" w:sz="0" w:space="0" w:color="auto"/>
                <w:left w:val="none" w:sz="0" w:space="0" w:color="auto"/>
                <w:bottom w:val="none" w:sz="0" w:space="0" w:color="auto"/>
                <w:right w:val="none" w:sz="0" w:space="0" w:color="auto"/>
              </w:divBdr>
            </w:div>
            <w:div w:id="2098090678">
              <w:marLeft w:val="0"/>
              <w:marRight w:val="0"/>
              <w:marTop w:val="0"/>
              <w:marBottom w:val="0"/>
              <w:divBdr>
                <w:top w:val="none" w:sz="0" w:space="0" w:color="auto"/>
                <w:left w:val="none" w:sz="0" w:space="0" w:color="auto"/>
                <w:bottom w:val="none" w:sz="0" w:space="0" w:color="auto"/>
                <w:right w:val="none" w:sz="0" w:space="0" w:color="auto"/>
              </w:divBdr>
            </w:div>
            <w:div w:id="596864695">
              <w:marLeft w:val="0"/>
              <w:marRight w:val="0"/>
              <w:marTop w:val="0"/>
              <w:marBottom w:val="0"/>
              <w:divBdr>
                <w:top w:val="none" w:sz="0" w:space="0" w:color="auto"/>
                <w:left w:val="none" w:sz="0" w:space="0" w:color="auto"/>
                <w:bottom w:val="none" w:sz="0" w:space="0" w:color="auto"/>
                <w:right w:val="none" w:sz="0" w:space="0" w:color="auto"/>
              </w:divBdr>
            </w:div>
            <w:div w:id="274674428">
              <w:marLeft w:val="0"/>
              <w:marRight w:val="0"/>
              <w:marTop w:val="0"/>
              <w:marBottom w:val="0"/>
              <w:divBdr>
                <w:top w:val="none" w:sz="0" w:space="0" w:color="auto"/>
                <w:left w:val="none" w:sz="0" w:space="0" w:color="auto"/>
                <w:bottom w:val="none" w:sz="0" w:space="0" w:color="auto"/>
                <w:right w:val="none" w:sz="0" w:space="0" w:color="auto"/>
              </w:divBdr>
            </w:div>
            <w:div w:id="63070739">
              <w:marLeft w:val="0"/>
              <w:marRight w:val="0"/>
              <w:marTop w:val="0"/>
              <w:marBottom w:val="0"/>
              <w:divBdr>
                <w:top w:val="none" w:sz="0" w:space="0" w:color="auto"/>
                <w:left w:val="none" w:sz="0" w:space="0" w:color="auto"/>
                <w:bottom w:val="none" w:sz="0" w:space="0" w:color="auto"/>
                <w:right w:val="none" w:sz="0" w:space="0" w:color="auto"/>
              </w:divBdr>
            </w:div>
            <w:div w:id="341394585">
              <w:marLeft w:val="0"/>
              <w:marRight w:val="0"/>
              <w:marTop w:val="0"/>
              <w:marBottom w:val="0"/>
              <w:divBdr>
                <w:top w:val="none" w:sz="0" w:space="0" w:color="auto"/>
                <w:left w:val="none" w:sz="0" w:space="0" w:color="auto"/>
                <w:bottom w:val="none" w:sz="0" w:space="0" w:color="auto"/>
                <w:right w:val="none" w:sz="0" w:space="0" w:color="auto"/>
              </w:divBdr>
            </w:div>
            <w:div w:id="759179804">
              <w:marLeft w:val="0"/>
              <w:marRight w:val="0"/>
              <w:marTop w:val="0"/>
              <w:marBottom w:val="0"/>
              <w:divBdr>
                <w:top w:val="none" w:sz="0" w:space="0" w:color="auto"/>
                <w:left w:val="none" w:sz="0" w:space="0" w:color="auto"/>
                <w:bottom w:val="none" w:sz="0" w:space="0" w:color="auto"/>
                <w:right w:val="none" w:sz="0" w:space="0" w:color="auto"/>
              </w:divBdr>
            </w:div>
            <w:div w:id="301274296">
              <w:marLeft w:val="0"/>
              <w:marRight w:val="0"/>
              <w:marTop w:val="0"/>
              <w:marBottom w:val="0"/>
              <w:divBdr>
                <w:top w:val="none" w:sz="0" w:space="0" w:color="auto"/>
                <w:left w:val="none" w:sz="0" w:space="0" w:color="auto"/>
                <w:bottom w:val="none" w:sz="0" w:space="0" w:color="auto"/>
                <w:right w:val="none" w:sz="0" w:space="0" w:color="auto"/>
              </w:divBdr>
            </w:div>
            <w:div w:id="1953517514">
              <w:marLeft w:val="0"/>
              <w:marRight w:val="0"/>
              <w:marTop w:val="0"/>
              <w:marBottom w:val="0"/>
              <w:divBdr>
                <w:top w:val="none" w:sz="0" w:space="0" w:color="auto"/>
                <w:left w:val="none" w:sz="0" w:space="0" w:color="auto"/>
                <w:bottom w:val="none" w:sz="0" w:space="0" w:color="auto"/>
                <w:right w:val="none" w:sz="0" w:space="0" w:color="auto"/>
              </w:divBdr>
            </w:div>
            <w:div w:id="405347102">
              <w:marLeft w:val="0"/>
              <w:marRight w:val="0"/>
              <w:marTop w:val="0"/>
              <w:marBottom w:val="0"/>
              <w:divBdr>
                <w:top w:val="none" w:sz="0" w:space="0" w:color="auto"/>
                <w:left w:val="none" w:sz="0" w:space="0" w:color="auto"/>
                <w:bottom w:val="none" w:sz="0" w:space="0" w:color="auto"/>
                <w:right w:val="none" w:sz="0" w:space="0" w:color="auto"/>
              </w:divBdr>
            </w:div>
            <w:div w:id="1487936890">
              <w:marLeft w:val="0"/>
              <w:marRight w:val="0"/>
              <w:marTop w:val="0"/>
              <w:marBottom w:val="0"/>
              <w:divBdr>
                <w:top w:val="none" w:sz="0" w:space="0" w:color="auto"/>
                <w:left w:val="none" w:sz="0" w:space="0" w:color="auto"/>
                <w:bottom w:val="none" w:sz="0" w:space="0" w:color="auto"/>
                <w:right w:val="none" w:sz="0" w:space="0" w:color="auto"/>
              </w:divBdr>
            </w:div>
            <w:div w:id="1669946456">
              <w:marLeft w:val="0"/>
              <w:marRight w:val="0"/>
              <w:marTop w:val="0"/>
              <w:marBottom w:val="0"/>
              <w:divBdr>
                <w:top w:val="none" w:sz="0" w:space="0" w:color="auto"/>
                <w:left w:val="none" w:sz="0" w:space="0" w:color="auto"/>
                <w:bottom w:val="none" w:sz="0" w:space="0" w:color="auto"/>
                <w:right w:val="none" w:sz="0" w:space="0" w:color="auto"/>
              </w:divBdr>
            </w:div>
            <w:div w:id="1129788558">
              <w:marLeft w:val="0"/>
              <w:marRight w:val="0"/>
              <w:marTop w:val="0"/>
              <w:marBottom w:val="0"/>
              <w:divBdr>
                <w:top w:val="none" w:sz="0" w:space="0" w:color="auto"/>
                <w:left w:val="none" w:sz="0" w:space="0" w:color="auto"/>
                <w:bottom w:val="none" w:sz="0" w:space="0" w:color="auto"/>
                <w:right w:val="none" w:sz="0" w:space="0" w:color="auto"/>
              </w:divBdr>
            </w:div>
            <w:div w:id="872183803">
              <w:marLeft w:val="0"/>
              <w:marRight w:val="0"/>
              <w:marTop w:val="0"/>
              <w:marBottom w:val="0"/>
              <w:divBdr>
                <w:top w:val="none" w:sz="0" w:space="0" w:color="auto"/>
                <w:left w:val="none" w:sz="0" w:space="0" w:color="auto"/>
                <w:bottom w:val="none" w:sz="0" w:space="0" w:color="auto"/>
                <w:right w:val="none" w:sz="0" w:space="0" w:color="auto"/>
              </w:divBdr>
            </w:div>
            <w:div w:id="51858023">
              <w:marLeft w:val="0"/>
              <w:marRight w:val="0"/>
              <w:marTop w:val="0"/>
              <w:marBottom w:val="0"/>
              <w:divBdr>
                <w:top w:val="none" w:sz="0" w:space="0" w:color="auto"/>
                <w:left w:val="none" w:sz="0" w:space="0" w:color="auto"/>
                <w:bottom w:val="none" w:sz="0" w:space="0" w:color="auto"/>
                <w:right w:val="none" w:sz="0" w:space="0" w:color="auto"/>
              </w:divBdr>
            </w:div>
            <w:div w:id="1715929592">
              <w:marLeft w:val="0"/>
              <w:marRight w:val="0"/>
              <w:marTop w:val="0"/>
              <w:marBottom w:val="0"/>
              <w:divBdr>
                <w:top w:val="none" w:sz="0" w:space="0" w:color="auto"/>
                <w:left w:val="none" w:sz="0" w:space="0" w:color="auto"/>
                <w:bottom w:val="none" w:sz="0" w:space="0" w:color="auto"/>
                <w:right w:val="none" w:sz="0" w:space="0" w:color="auto"/>
              </w:divBdr>
            </w:div>
            <w:div w:id="502165682">
              <w:marLeft w:val="0"/>
              <w:marRight w:val="0"/>
              <w:marTop w:val="0"/>
              <w:marBottom w:val="0"/>
              <w:divBdr>
                <w:top w:val="none" w:sz="0" w:space="0" w:color="auto"/>
                <w:left w:val="none" w:sz="0" w:space="0" w:color="auto"/>
                <w:bottom w:val="none" w:sz="0" w:space="0" w:color="auto"/>
                <w:right w:val="none" w:sz="0" w:space="0" w:color="auto"/>
              </w:divBdr>
            </w:div>
            <w:div w:id="2120296292">
              <w:marLeft w:val="0"/>
              <w:marRight w:val="0"/>
              <w:marTop w:val="0"/>
              <w:marBottom w:val="0"/>
              <w:divBdr>
                <w:top w:val="none" w:sz="0" w:space="0" w:color="auto"/>
                <w:left w:val="none" w:sz="0" w:space="0" w:color="auto"/>
                <w:bottom w:val="none" w:sz="0" w:space="0" w:color="auto"/>
                <w:right w:val="none" w:sz="0" w:space="0" w:color="auto"/>
              </w:divBdr>
            </w:div>
            <w:div w:id="754203932">
              <w:marLeft w:val="0"/>
              <w:marRight w:val="0"/>
              <w:marTop w:val="0"/>
              <w:marBottom w:val="0"/>
              <w:divBdr>
                <w:top w:val="none" w:sz="0" w:space="0" w:color="auto"/>
                <w:left w:val="none" w:sz="0" w:space="0" w:color="auto"/>
                <w:bottom w:val="none" w:sz="0" w:space="0" w:color="auto"/>
                <w:right w:val="none" w:sz="0" w:space="0" w:color="auto"/>
              </w:divBdr>
            </w:div>
            <w:div w:id="2133671350">
              <w:marLeft w:val="0"/>
              <w:marRight w:val="0"/>
              <w:marTop w:val="0"/>
              <w:marBottom w:val="0"/>
              <w:divBdr>
                <w:top w:val="none" w:sz="0" w:space="0" w:color="auto"/>
                <w:left w:val="none" w:sz="0" w:space="0" w:color="auto"/>
                <w:bottom w:val="none" w:sz="0" w:space="0" w:color="auto"/>
                <w:right w:val="none" w:sz="0" w:space="0" w:color="auto"/>
              </w:divBdr>
            </w:div>
            <w:div w:id="133959123">
              <w:marLeft w:val="0"/>
              <w:marRight w:val="0"/>
              <w:marTop w:val="0"/>
              <w:marBottom w:val="0"/>
              <w:divBdr>
                <w:top w:val="none" w:sz="0" w:space="0" w:color="auto"/>
                <w:left w:val="none" w:sz="0" w:space="0" w:color="auto"/>
                <w:bottom w:val="none" w:sz="0" w:space="0" w:color="auto"/>
                <w:right w:val="none" w:sz="0" w:space="0" w:color="auto"/>
              </w:divBdr>
            </w:div>
            <w:div w:id="1804888108">
              <w:marLeft w:val="0"/>
              <w:marRight w:val="0"/>
              <w:marTop w:val="0"/>
              <w:marBottom w:val="0"/>
              <w:divBdr>
                <w:top w:val="none" w:sz="0" w:space="0" w:color="auto"/>
                <w:left w:val="none" w:sz="0" w:space="0" w:color="auto"/>
                <w:bottom w:val="none" w:sz="0" w:space="0" w:color="auto"/>
                <w:right w:val="none" w:sz="0" w:space="0" w:color="auto"/>
              </w:divBdr>
            </w:div>
            <w:div w:id="356127971">
              <w:marLeft w:val="0"/>
              <w:marRight w:val="0"/>
              <w:marTop w:val="0"/>
              <w:marBottom w:val="0"/>
              <w:divBdr>
                <w:top w:val="none" w:sz="0" w:space="0" w:color="auto"/>
                <w:left w:val="none" w:sz="0" w:space="0" w:color="auto"/>
                <w:bottom w:val="none" w:sz="0" w:space="0" w:color="auto"/>
                <w:right w:val="none" w:sz="0" w:space="0" w:color="auto"/>
              </w:divBdr>
            </w:div>
            <w:div w:id="1364014466">
              <w:marLeft w:val="0"/>
              <w:marRight w:val="0"/>
              <w:marTop w:val="0"/>
              <w:marBottom w:val="0"/>
              <w:divBdr>
                <w:top w:val="none" w:sz="0" w:space="0" w:color="auto"/>
                <w:left w:val="none" w:sz="0" w:space="0" w:color="auto"/>
                <w:bottom w:val="none" w:sz="0" w:space="0" w:color="auto"/>
                <w:right w:val="none" w:sz="0" w:space="0" w:color="auto"/>
              </w:divBdr>
            </w:div>
            <w:div w:id="1195581693">
              <w:marLeft w:val="0"/>
              <w:marRight w:val="0"/>
              <w:marTop w:val="0"/>
              <w:marBottom w:val="0"/>
              <w:divBdr>
                <w:top w:val="none" w:sz="0" w:space="0" w:color="auto"/>
                <w:left w:val="none" w:sz="0" w:space="0" w:color="auto"/>
                <w:bottom w:val="none" w:sz="0" w:space="0" w:color="auto"/>
                <w:right w:val="none" w:sz="0" w:space="0" w:color="auto"/>
              </w:divBdr>
            </w:div>
            <w:div w:id="624702650">
              <w:marLeft w:val="0"/>
              <w:marRight w:val="0"/>
              <w:marTop w:val="0"/>
              <w:marBottom w:val="0"/>
              <w:divBdr>
                <w:top w:val="none" w:sz="0" w:space="0" w:color="auto"/>
                <w:left w:val="none" w:sz="0" w:space="0" w:color="auto"/>
                <w:bottom w:val="none" w:sz="0" w:space="0" w:color="auto"/>
                <w:right w:val="none" w:sz="0" w:space="0" w:color="auto"/>
              </w:divBdr>
            </w:div>
            <w:div w:id="1339043699">
              <w:marLeft w:val="0"/>
              <w:marRight w:val="0"/>
              <w:marTop w:val="0"/>
              <w:marBottom w:val="0"/>
              <w:divBdr>
                <w:top w:val="none" w:sz="0" w:space="0" w:color="auto"/>
                <w:left w:val="none" w:sz="0" w:space="0" w:color="auto"/>
                <w:bottom w:val="none" w:sz="0" w:space="0" w:color="auto"/>
                <w:right w:val="none" w:sz="0" w:space="0" w:color="auto"/>
              </w:divBdr>
            </w:div>
            <w:div w:id="1736198195">
              <w:marLeft w:val="0"/>
              <w:marRight w:val="0"/>
              <w:marTop w:val="0"/>
              <w:marBottom w:val="0"/>
              <w:divBdr>
                <w:top w:val="none" w:sz="0" w:space="0" w:color="auto"/>
                <w:left w:val="none" w:sz="0" w:space="0" w:color="auto"/>
                <w:bottom w:val="none" w:sz="0" w:space="0" w:color="auto"/>
                <w:right w:val="none" w:sz="0" w:space="0" w:color="auto"/>
              </w:divBdr>
            </w:div>
            <w:div w:id="2014989899">
              <w:marLeft w:val="0"/>
              <w:marRight w:val="0"/>
              <w:marTop w:val="0"/>
              <w:marBottom w:val="0"/>
              <w:divBdr>
                <w:top w:val="none" w:sz="0" w:space="0" w:color="auto"/>
                <w:left w:val="none" w:sz="0" w:space="0" w:color="auto"/>
                <w:bottom w:val="none" w:sz="0" w:space="0" w:color="auto"/>
                <w:right w:val="none" w:sz="0" w:space="0" w:color="auto"/>
              </w:divBdr>
            </w:div>
            <w:div w:id="926160846">
              <w:marLeft w:val="0"/>
              <w:marRight w:val="0"/>
              <w:marTop w:val="0"/>
              <w:marBottom w:val="0"/>
              <w:divBdr>
                <w:top w:val="none" w:sz="0" w:space="0" w:color="auto"/>
                <w:left w:val="none" w:sz="0" w:space="0" w:color="auto"/>
                <w:bottom w:val="none" w:sz="0" w:space="0" w:color="auto"/>
                <w:right w:val="none" w:sz="0" w:space="0" w:color="auto"/>
              </w:divBdr>
            </w:div>
            <w:div w:id="102205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3064">
      <w:bodyDiv w:val="1"/>
      <w:marLeft w:val="0"/>
      <w:marRight w:val="0"/>
      <w:marTop w:val="0"/>
      <w:marBottom w:val="0"/>
      <w:divBdr>
        <w:top w:val="none" w:sz="0" w:space="0" w:color="auto"/>
        <w:left w:val="none" w:sz="0" w:space="0" w:color="auto"/>
        <w:bottom w:val="none" w:sz="0" w:space="0" w:color="auto"/>
        <w:right w:val="none" w:sz="0" w:space="0" w:color="auto"/>
      </w:divBdr>
      <w:divsChild>
        <w:div w:id="1422796176">
          <w:marLeft w:val="0"/>
          <w:marRight w:val="0"/>
          <w:marTop w:val="0"/>
          <w:marBottom w:val="0"/>
          <w:divBdr>
            <w:top w:val="none" w:sz="0" w:space="0" w:color="auto"/>
            <w:left w:val="none" w:sz="0" w:space="0" w:color="auto"/>
            <w:bottom w:val="none" w:sz="0" w:space="0" w:color="auto"/>
            <w:right w:val="none" w:sz="0" w:space="0" w:color="auto"/>
          </w:divBdr>
          <w:divsChild>
            <w:div w:id="1347561109">
              <w:marLeft w:val="0"/>
              <w:marRight w:val="0"/>
              <w:marTop w:val="0"/>
              <w:marBottom w:val="0"/>
              <w:divBdr>
                <w:top w:val="none" w:sz="0" w:space="0" w:color="auto"/>
                <w:left w:val="none" w:sz="0" w:space="0" w:color="auto"/>
                <w:bottom w:val="none" w:sz="0" w:space="0" w:color="auto"/>
                <w:right w:val="none" w:sz="0" w:space="0" w:color="auto"/>
              </w:divBdr>
            </w:div>
            <w:div w:id="664667894">
              <w:marLeft w:val="0"/>
              <w:marRight w:val="0"/>
              <w:marTop w:val="0"/>
              <w:marBottom w:val="0"/>
              <w:divBdr>
                <w:top w:val="none" w:sz="0" w:space="0" w:color="auto"/>
                <w:left w:val="none" w:sz="0" w:space="0" w:color="auto"/>
                <w:bottom w:val="none" w:sz="0" w:space="0" w:color="auto"/>
                <w:right w:val="none" w:sz="0" w:space="0" w:color="auto"/>
              </w:divBdr>
            </w:div>
            <w:div w:id="389809430">
              <w:marLeft w:val="0"/>
              <w:marRight w:val="0"/>
              <w:marTop w:val="0"/>
              <w:marBottom w:val="0"/>
              <w:divBdr>
                <w:top w:val="none" w:sz="0" w:space="0" w:color="auto"/>
                <w:left w:val="none" w:sz="0" w:space="0" w:color="auto"/>
                <w:bottom w:val="none" w:sz="0" w:space="0" w:color="auto"/>
                <w:right w:val="none" w:sz="0" w:space="0" w:color="auto"/>
              </w:divBdr>
            </w:div>
            <w:div w:id="879785488">
              <w:marLeft w:val="0"/>
              <w:marRight w:val="0"/>
              <w:marTop w:val="0"/>
              <w:marBottom w:val="0"/>
              <w:divBdr>
                <w:top w:val="none" w:sz="0" w:space="0" w:color="auto"/>
                <w:left w:val="none" w:sz="0" w:space="0" w:color="auto"/>
                <w:bottom w:val="none" w:sz="0" w:space="0" w:color="auto"/>
                <w:right w:val="none" w:sz="0" w:space="0" w:color="auto"/>
              </w:divBdr>
            </w:div>
            <w:div w:id="1911573595">
              <w:marLeft w:val="0"/>
              <w:marRight w:val="0"/>
              <w:marTop w:val="0"/>
              <w:marBottom w:val="0"/>
              <w:divBdr>
                <w:top w:val="none" w:sz="0" w:space="0" w:color="auto"/>
                <w:left w:val="none" w:sz="0" w:space="0" w:color="auto"/>
                <w:bottom w:val="none" w:sz="0" w:space="0" w:color="auto"/>
                <w:right w:val="none" w:sz="0" w:space="0" w:color="auto"/>
              </w:divBdr>
            </w:div>
            <w:div w:id="1623345581">
              <w:marLeft w:val="0"/>
              <w:marRight w:val="0"/>
              <w:marTop w:val="0"/>
              <w:marBottom w:val="0"/>
              <w:divBdr>
                <w:top w:val="none" w:sz="0" w:space="0" w:color="auto"/>
                <w:left w:val="none" w:sz="0" w:space="0" w:color="auto"/>
                <w:bottom w:val="none" w:sz="0" w:space="0" w:color="auto"/>
                <w:right w:val="none" w:sz="0" w:space="0" w:color="auto"/>
              </w:divBdr>
            </w:div>
            <w:div w:id="385420382">
              <w:marLeft w:val="0"/>
              <w:marRight w:val="0"/>
              <w:marTop w:val="0"/>
              <w:marBottom w:val="0"/>
              <w:divBdr>
                <w:top w:val="none" w:sz="0" w:space="0" w:color="auto"/>
                <w:left w:val="none" w:sz="0" w:space="0" w:color="auto"/>
                <w:bottom w:val="none" w:sz="0" w:space="0" w:color="auto"/>
                <w:right w:val="none" w:sz="0" w:space="0" w:color="auto"/>
              </w:divBdr>
            </w:div>
            <w:div w:id="20166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4000">
      <w:bodyDiv w:val="1"/>
      <w:marLeft w:val="0"/>
      <w:marRight w:val="0"/>
      <w:marTop w:val="0"/>
      <w:marBottom w:val="0"/>
      <w:divBdr>
        <w:top w:val="none" w:sz="0" w:space="0" w:color="auto"/>
        <w:left w:val="none" w:sz="0" w:space="0" w:color="auto"/>
        <w:bottom w:val="none" w:sz="0" w:space="0" w:color="auto"/>
        <w:right w:val="none" w:sz="0" w:space="0" w:color="auto"/>
      </w:divBdr>
      <w:divsChild>
        <w:div w:id="1102190311">
          <w:marLeft w:val="0"/>
          <w:marRight w:val="0"/>
          <w:marTop w:val="0"/>
          <w:marBottom w:val="0"/>
          <w:divBdr>
            <w:top w:val="none" w:sz="0" w:space="0" w:color="auto"/>
            <w:left w:val="none" w:sz="0" w:space="0" w:color="auto"/>
            <w:bottom w:val="none" w:sz="0" w:space="0" w:color="auto"/>
            <w:right w:val="none" w:sz="0" w:space="0" w:color="auto"/>
          </w:divBdr>
          <w:divsChild>
            <w:div w:id="1764063705">
              <w:marLeft w:val="0"/>
              <w:marRight w:val="0"/>
              <w:marTop w:val="0"/>
              <w:marBottom w:val="0"/>
              <w:divBdr>
                <w:top w:val="none" w:sz="0" w:space="0" w:color="auto"/>
                <w:left w:val="none" w:sz="0" w:space="0" w:color="auto"/>
                <w:bottom w:val="none" w:sz="0" w:space="0" w:color="auto"/>
                <w:right w:val="none" w:sz="0" w:space="0" w:color="auto"/>
              </w:divBdr>
            </w:div>
            <w:div w:id="870529031">
              <w:marLeft w:val="0"/>
              <w:marRight w:val="0"/>
              <w:marTop w:val="0"/>
              <w:marBottom w:val="0"/>
              <w:divBdr>
                <w:top w:val="none" w:sz="0" w:space="0" w:color="auto"/>
                <w:left w:val="none" w:sz="0" w:space="0" w:color="auto"/>
                <w:bottom w:val="none" w:sz="0" w:space="0" w:color="auto"/>
                <w:right w:val="none" w:sz="0" w:space="0" w:color="auto"/>
              </w:divBdr>
            </w:div>
            <w:div w:id="2187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058738">
      <w:bodyDiv w:val="1"/>
      <w:marLeft w:val="0"/>
      <w:marRight w:val="0"/>
      <w:marTop w:val="0"/>
      <w:marBottom w:val="0"/>
      <w:divBdr>
        <w:top w:val="none" w:sz="0" w:space="0" w:color="auto"/>
        <w:left w:val="none" w:sz="0" w:space="0" w:color="auto"/>
        <w:bottom w:val="none" w:sz="0" w:space="0" w:color="auto"/>
        <w:right w:val="none" w:sz="0" w:space="0" w:color="auto"/>
      </w:divBdr>
      <w:divsChild>
        <w:div w:id="1381323419">
          <w:marLeft w:val="0"/>
          <w:marRight w:val="0"/>
          <w:marTop w:val="0"/>
          <w:marBottom w:val="0"/>
          <w:divBdr>
            <w:top w:val="none" w:sz="0" w:space="0" w:color="auto"/>
            <w:left w:val="none" w:sz="0" w:space="0" w:color="auto"/>
            <w:bottom w:val="none" w:sz="0" w:space="0" w:color="auto"/>
            <w:right w:val="none" w:sz="0" w:space="0" w:color="auto"/>
          </w:divBdr>
          <w:divsChild>
            <w:div w:id="1584949637">
              <w:marLeft w:val="0"/>
              <w:marRight w:val="0"/>
              <w:marTop w:val="0"/>
              <w:marBottom w:val="0"/>
              <w:divBdr>
                <w:top w:val="none" w:sz="0" w:space="0" w:color="auto"/>
                <w:left w:val="none" w:sz="0" w:space="0" w:color="auto"/>
                <w:bottom w:val="none" w:sz="0" w:space="0" w:color="auto"/>
                <w:right w:val="none" w:sz="0" w:space="0" w:color="auto"/>
              </w:divBdr>
            </w:div>
            <w:div w:id="688213512">
              <w:marLeft w:val="0"/>
              <w:marRight w:val="0"/>
              <w:marTop w:val="0"/>
              <w:marBottom w:val="0"/>
              <w:divBdr>
                <w:top w:val="none" w:sz="0" w:space="0" w:color="auto"/>
                <w:left w:val="none" w:sz="0" w:space="0" w:color="auto"/>
                <w:bottom w:val="none" w:sz="0" w:space="0" w:color="auto"/>
                <w:right w:val="none" w:sz="0" w:space="0" w:color="auto"/>
              </w:divBdr>
            </w:div>
            <w:div w:id="756487702">
              <w:marLeft w:val="0"/>
              <w:marRight w:val="0"/>
              <w:marTop w:val="0"/>
              <w:marBottom w:val="0"/>
              <w:divBdr>
                <w:top w:val="none" w:sz="0" w:space="0" w:color="auto"/>
                <w:left w:val="none" w:sz="0" w:space="0" w:color="auto"/>
                <w:bottom w:val="none" w:sz="0" w:space="0" w:color="auto"/>
                <w:right w:val="none" w:sz="0" w:space="0" w:color="auto"/>
              </w:divBdr>
            </w:div>
            <w:div w:id="1190484885">
              <w:marLeft w:val="0"/>
              <w:marRight w:val="0"/>
              <w:marTop w:val="0"/>
              <w:marBottom w:val="0"/>
              <w:divBdr>
                <w:top w:val="none" w:sz="0" w:space="0" w:color="auto"/>
                <w:left w:val="none" w:sz="0" w:space="0" w:color="auto"/>
                <w:bottom w:val="none" w:sz="0" w:space="0" w:color="auto"/>
                <w:right w:val="none" w:sz="0" w:space="0" w:color="auto"/>
              </w:divBdr>
            </w:div>
            <w:div w:id="2030182440">
              <w:marLeft w:val="0"/>
              <w:marRight w:val="0"/>
              <w:marTop w:val="0"/>
              <w:marBottom w:val="0"/>
              <w:divBdr>
                <w:top w:val="none" w:sz="0" w:space="0" w:color="auto"/>
                <w:left w:val="none" w:sz="0" w:space="0" w:color="auto"/>
                <w:bottom w:val="none" w:sz="0" w:space="0" w:color="auto"/>
                <w:right w:val="none" w:sz="0" w:space="0" w:color="auto"/>
              </w:divBdr>
            </w:div>
            <w:div w:id="595555236">
              <w:marLeft w:val="0"/>
              <w:marRight w:val="0"/>
              <w:marTop w:val="0"/>
              <w:marBottom w:val="0"/>
              <w:divBdr>
                <w:top w:val="none" w:sz="0" w:space="0" w:color="auto"/>
                <w:left w:val="none" w:sz="0" w:space="0" w:color="auto"/>
                <w:bottom w:val="none" w:sz="0" w:space="0" w:color="auto"/>
                <w:right w:val="none" w:sz="0" w:space="0" w:color="auto"/>
              </w:divBdr>
            </w:div>
            <w:div w:id="144670466">
              <w:marLeft w:val="0"/>
              <w:marRight w:val="0"/>
              <w:marTop w:val="0"/>
              <w:marBottom w:val="0"/>
              <w:divBdr>
                <w:top w:val="none" w:sz="0" w:space="0" w:color="auto"/>
                <w:left w:val="none" w:sz="0" w:space="0" w:color="auto"/>
                <w:bottom w:val="none" w:sz="0" w:space="0" w:color="auto"/>
                <w:right w:val="none" w:sz="0" w:space="0" w:color="auto"/>
              </w:divBdr>
            </w:div>
            <w:div w:id="190803292">
              <w:marLeft w:val="0"/>
              <w:marRight w:val="0"/>
              <w:marTop w:val="0"/>
              <w:marBottom w:val="0"/>
              <w:divBdr>
                <w:top w:val="none" w:sz="0" w:space="0" w:color="auto"/>
                <w:left w:val="none" w:sz="0" w:space="0" w:color="auto"/>
                <w:bottom w:val="none" w:sz="0" w:space="0" w:color="auto"/>
                <w:right w:val="none" w:sz="0" w:space="0" w:color="auto"/>
              </w:divBdr>
            </w:div>
            <w:div w:id="190195389">
              <w:marLeft w:val="0"/>
              <w:marRight w:val="0"/>
              <w:marTop w:val="0"/>
              <w:marBottom w:val="0"/>
              <w:divBdr>
                <w:top w:val="none" w:sz="0" w:space="0" w:color="auto"/>
                <w:left w:val="none" w:sz="0" w:space="0" w:color="auto"/>
                <w:bottom w:val="none" w:sz="0" w:space="0" w:color="auto"/>
                <w:right w:val="none" w:sz="0" w:space="0" w:color="auto"/>
              </w:divBdr>
            </w:div>
            <w:div w:id="883635951">
              <w:marLeft w:val="0"/>
              <w:marRight w:val="0"/>
              <w:marTop w:val="0"/>
              <w:marBottom w:val="0"/>
              <w:divBdr>
                <w:top w:val="none" w:sz="0" w:space="0" w:color="auto"/>
                <w:left w:val="none" w:sz="0" w:space="0" w:color="auto"/>
                <w:bottom w:val="none" w:sz="0" w:space="0" w:color="auto"/>
                <w:right w:val="none" w:sz="0" w:space="0" w:color="auto"/>
              </w:divBdr>
            </w:div>
            <w:div w:id="2080397130">
              <w:marLeft w:val="0"/>
              <w:marRight w:val="0"/>
              <w:marTop w:val="0"/>
              <w:marBottom w:val="0"/>
              <w:divBdr>
                <w:top w:val="none" w:sz="0" w:space="0" w:color="auto"/>
                <w:left w:val="none" w:sz="0" w:space="0" w:color="auto"/>
                <w:bottom w:val="none" w:sz="0" w:space="0" w:color="auto"/>
                <w:right w:val="none" w:sz="0" w:space="0" w:color="auto"/>
              </w:divBdr>
            </w:div>
            <w:div w:id="1324776619">
              <w:marLeft w:val="0"/>
              <w:marRight w:val="0"/>
              <w:marTop w:val="0"/>
              <w:marBottom w:val="0"/>
              <w:divBdr>
                <w:top w:val="none" w:sz="0" w:space="0" w:color="auto"/>
                <w:left w:val="none" w:sz="0" w:space="0" w:color="auto"/>
                <w:bottom w:val="none" w:sz="0" w:space="0" w:color="auto"/>
                <w:right w:val="none" w:sz="0" w:space="0" w:color="auto"/>
              </w:divBdr>
            </w:div>
            <w:div w:id="134875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59335">
      <w:bodyDiv w:val="1"/>
      <w:marLeft w:val="0"/>
      <w:marRight w:val="0"/>
      <w:marTop w:val="0"/>
      <w:marBottom w:val="0"/>
      <w:divBdr>
        <w:top w:val="none" w:sz="0" w:space="0" w:color="auto"/>
        <w:left w:val="none" w:sz="0" w:space="0" w:color="auto"/>
        <w:bottom w:val="none" w:sz="0" w:space="0" w:color="auto"/>
        <w:right w:val="none" w:sz="0" w:space="0" w:color="auto"/>
      </w:divBdr>
      <w:divsChild>
        <w:div w:id="716512966">
          <w:marLeft w:val="0"/>
          <w:marRight w:val="0"/>
          <w:marTop w:val="0"/>
          <w:marBottom w:val="0"/>
          <w:divBdr>
            <w:top w:val="none" w:sz="0" w:space="0" w:color="auto"/>
            <w:left w:val="none" w:sz="0" w:space="0" w:color="auto"/>
            <w:bottom w:val="none" w:sz="0" w:space="0" w:color="auto"/>
            <w:right w:val="none" w:sz="0" w:space="0" w:color="auto"/>
          </w:divBdr>
          <w:divsChild>
            <w:div w:id="266743622">
              <w:marLeft w:val="0"/>
              <w:marRight w:val="0"/>
              <w:marTop w:val="0"/>
              <w:marBottom w:val="0"/>
              <w:divBdr>
                <w:top w:val="none" w:sz="0" w:space="0" w:color="auto"/>
                <w:left w:val="none" w:sz="0" w:space="0" w:color="auto"/>
                <w:bottom w:val="none" w:sz="0" w:space="0" w:color="auto"/>
                <w:right w:val="none" w:sz="0" w:space="0" w:color="auto"/>
              </w:divBdr>
            </w:div>
            <w:div w:id="900092652">
              <w:marLeft w:val="0"/>
              <w:marRight w:val="0"/>
              <w:marTop w:val="0"/>
              <w:marBottom w:val="0"/>
              <w:divBdr>
                <w:top w:val="none" w:sz="0" w:space="0" w:color="auto"/>
                <w:left w:val="none" w:sz="0" w:space="0" w:color="auto"/>
                <w:bottom w:val="none" w:sz="0" w:space="0" w:color="auto"/>
                <w:right w:val="none" w:sz="0" w:space="0" w:color="auto"/>
              </w:divBdr>
            </w:div>
            <w:div w:id="1494831617">
              <w:marLeft w:val="0"/>
              <w:marRight w:val="0"/>
              <w:marTop w:val="0"/>
              <w:marBottom w:val="0"/>
              <w:divBdr>
                <w:top w:val="none" w:sz="0" w:space="0" w:color="auto"/>
                <w:left w:val="none" w:sz="0" w:space="0" w:color="auto"/>
                <w:bottom w:val="none" w:sz="0" w:space="0" w:color="auto"/>
                <w:right w:val="none" w:sz="0" w:space="0" w:color="auto"/>
              </w:divBdr>
            </w:div>
            <w:div w:id="2119327556">
              <w:marLeft w:val="0"/>
              <w:marRight w:val="0"/>
              <w:marTop w:val="0"/>
              <w:marBottom w:val="0"/>
              <w:divBdr>
                <w:top w:val="none" w:sz="0" w:space="0" w:color="auto"/>
                <w:left w:val="none" w:sz="0" w:space="0" w:color="auto"/>
                <w:bottom w:val="none" w:sz="0" w:space="0" w:color="auto"/>
                <w:right w:val="none" w:sz="0" w:space="0" w:color="auto"/>
              </w:divBdr>
            </w:div>
            <w:div w:id="13473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7360">
      <w:bodyDiv w:val="1"/>
      <w:marLeft w:val="0"/>
      <w:marRight w:val="0"/>
      <w:marTop w:val="0"/>
      <w:marBottom w:val="0"/>
      <w:divBdr>
        <w:top w:val="none" w:sz="0" w:space="0" w:color="auto"/>
        <w:left w:val="none" w:sz="0" w:space="0" w:color="auto"/>
        <w:bottom w:val="none" w:sz="0" w:space="0" w:color="auto"/>
        <w:right w:val="none" w:sz="0" w:space="0" w:color="auto"/>
      </w:divBdr>
      <w:divsChild>
        <w:div w:id="1605453526">
          <w:marLeft w:val="0"/>
          <w:marRight w:val="0"/>
          <w:marTop w:val="0"/>
          <w:marBottom w:val="0"/>
          <w:divBdr>
            <w:top w:val="none" w:sz="0" w:space="0" w:color="auto"/>
            <w:left w:val="none" w:sz="0" w:space="0" w:color="auto"/>
            <w:bottom w:val="none" w:sz="0" w:space="0" w:color="auto"/>
            <w:right w:val="none" w:sz="0" w:space="0" w:color="auto"/>
          </w:divBdr>
          <w:divsChild>
            <w:div w:id="2110809438">
              <w:marLeft w:val="0"/>
              <w:marRight w:val="0"/>
              <w:marTop w:val="0"/>
              <w:marBottom w:val="0"/>
              <w:divBdr>
                <w:top w:val="none" w:sz="0" w:space="0" w:color="auto"/>
                <w:left w:val="none" w:sz="0" w:space="0" w:color="auto"/>
                <w:bottom w:val="none" w:sz="0" w:space="0" w:color="auto"/>
                <w:right w:val="none" w:sz="0" w:space="0" w:color="auto"/>
              </w:divBdr>
            </w:div>
            <w:div w:id="2128810410">
              <w:marLeft w:val="0"/>
              <w:marRight w:val="0"/>
              <w:marTop w:val="0"/>
              <w:marBottom w:val="0"/>
              <w:divBdr>
                <w:top w:val="none" w:sz="0" w:space="0" w:color="auto"/>
                <w:left w:val="none" w:sz="0" w:space="0" w:color="auto"/>
                <w:bottom w:val="none" w:sz="0" w:space="0" w:color="auto"/>
                <w:right w:val="none" w:sz="0" w:space="0" w:color="auto"/>
              </w:divBdr>
            </w:div>
            <w:div w:id="889733955">
              <w:marLeft w:val="0"/>
              <w:marRight w:val="0"/>
              <w:marTop w:val="0"/>
              <w:marBottom w:val="0"/>
              <w:divBdr>
                <w:top w:val="none" w:sz="0" w:space="0" w:color="auto"/>
                <w:left w:val="none" w:sz="0" w:space="0" w:color="auto"/>
                <w:bottom w:val="none" w:sz="0" w:space="0" w:color="auto"/>
                <w:right w:val="none" w:sz="0" w:space="0" w:color="auto"/>
              </w:divBdr>
            </w:div>
            <w:div w:id="254946166">
              <w:marLeft w:val="0"/>
              <w:marRight w:val="0"/>
              <w:marTop w:val="0"/>
              <w:marBottom w:val="0"/>
              <w:divBdr>
                <w:top w:val="none" w:sz="0" w:space="0" w:color="auto"/>
                <w:left w:val="none" w:sz="0" w:space="0" w:color="auto"/>
                <w:bottom w:val="none" w:sz="0" w:space="0" w:color="auto"/>
                <w:right w:val="none" w:sz="0" w:space="0" w:color="auto"/>
              </w:divBdr>
            </w:div>
            <w:div w:id="1448502784">
              <w:marLeft w:val="0"/>
              <w:marRight w:val="0"/>
              <w:marTop w:val="0"/>
              <w:marBottom w:val="0"/>
              <w:divBdr>
                <w:top w:val="none" w:sz="0" w:space="0" w:color="auto"/>
                <w:left w:val="none" w:sz="0" w:space="0" w:color="auto"/>
                <w:bottom w:val="none" w:sz="0" w:space="0" w:color="auto"/>
                <w:right w:val="none" w:sz="0" w:space="0" w:color="auto"/>
              </w:divBdr>
            </w:div>
            <w:div w:id="879248829">
              <w:marLeft w:val="0"/>
              <w:marRight w:val="0"/>
              <w:marTop w:val="0"/>
              <w:marBottom w:val="0"/>
              <w:divBdr>
                <w:top w:val="none" w:sz="0" w:space="0" w:color="auto"/>
                <w:left w:val="none" w:sz="0" w:space="0" w:color="auto"/>
                <w:bottom w:val="none" w:sz="0" w:space="0" w:color="auto"/>
                <w:right w:val="none" w:sz="0" w:space="0" w:color="auto"/>
              </w:divBdr>
            </w:div>
            <w:div w:id="1928995921">
              <w:marLeft w:val="0"/>
              <w:marRight w:val="0"/>
              <w:marTop w:val="0"/>
              <w:marBottom w:val="0"/>
              <w:divBdr>
                <w:top w:val="none" w:sz="0" w:space="0" w:color="auto"/>
                <w:left w:val="none" w:sz="0" w:space="0" w:color="auto"/>
                <w:bottom w:val="none" w:sz="0" w:space="0" w:color="auto"/>
                <w:right w:val="none" w:sz="0" w:space="0" w:color="auto"/>
              </w:divBdr>
            </w:div>
            <w:div w:id="1501507703">
              <w:marLeft w:val="0"/>
              <w:marRight w:val="0"/>
              <w:marTop w:val="0"/>
              <w:marBottom w:val="0"/>
              <w:divBdr>
                <w:top w:val="none" w:sz="0" w:space="0" w:color="auto"/>
                <w:left w:val="none" w:sz="0" w:space="0" w:color="auto"/>
                <w:bottom w:val="none" w:sz="0" w:space="0" w:color="auto"/>
                <w:right w:val="none" w:sz="0" w:space="0" w:color="auto"/>
              </w:divBdr>
            </w:div>
            <w:div w:id="1272544094">
              <w:marLeft w:val="0"/>
              <w:marRight w:val="0"/>
              <w:marTop w:val="0"/>
              <w:marBottom w:val="0"/>
              <w:divBdr>
                <w:top w:val="none" w:sz="0" w:space="0" w:color="auto"/>
                <w:left w:val="none" w:sz="0" w:space="0" w:color="auto"/>
                <w:bottom w:val="none" w:sz="0" w:space="0" w:color="auto"/>
                <w:right w:val="none" w:sz="0" w:space="0" w:color="auto"/>
              </w:divBdr>
            </w:div>
            <w:div w:id="2104764398">
              <w:marLeft w:val="0"/>
              <w:marRight w:val="0"/>
              <w:marTop w:val="0"/>
              <w:marBottom w:val="0"/>
              <w:divBdr>
                <w:top w:val="none" w:sz="0" w:space="0" w:color="auto"/>
                <w:left w:val="none" w:sz="0" w:space="0" w:color="auto"/>
                <w:bottom w:val="none" w:sz="0" w:space="0" w:color="auto"/>
                <w:right w:val="none" w:sz="0" w:space="0" w:color="auto"/>
              </w:divBdr>
            </w:div>
            <w:div w:id="2001230598">
              <w:marLeft w:val="0"/>
              <w:marRight w:val="0"/>
              <w:marTop w:val="0"/>
              <w:marBottom w:val="0"/>
              <w:divBdr>
                <w:top w:val="none" w:sz="0" w:space="0" w:color="auto"/>
                <w:left w:val="none" w:sz="0" w:space="0" w:color="auto"/>
                <w:bottom w:val="none" w:sz="0" w:space="0" w:color="auto"/>
                <w:right w:val="none" w:sz="0" w:space="0" w:color="auto"/>
              </w:divBdr>
            </w:div>
            <w:div w:id="476148239">
              <w:marLeft w:val="0"/>
              <w:marRight w:val="0"/>
              <w:marTop w:val="0"/>
              <w:marBottom w:val="0"/>
              <w:divBdr>
                <w:top w:val="none" w:sz="0" w:space="0" w:color="auto"/>
                <w:left w:val="none" w:sz="0" w:space="0" w:color="auto"/>
                <w:bottom w:val="none" w:sz="0" w:space="0" w:color="auto"/>
                <w:right w:val="none" w:sz="0" w:space="0" w:color="auto"/>
              </w:divBdr>
            </w:div>
            <w:div w:id="1308827843">
              <w:marLeft w:val="0"/>
              <w:marRight w:val="0"/>
              <w:marTop w:val="0"/>
              <w:marBottom w:val="0"/>
              <w:divBdr>
                <w:top w:val="none" w:sz="0" w:space="0" w:color="auto"/>
                <w:left w:val="none" w:sz="0" w:space="0" w:color="auto"/>
                <w:bottom w:val="none" w:sz="0" w:space="0" w:color="auto"/>
                <w:right w:val="none" w:sz="0" w:space="0" w:color="auto"/>
              </w:divBdr>
            </w:div>
            <w:div w:id="1839496755">
              <w:marLeft w:val="0"/>
              <w:marRight w:val="0"/>
              <w:marTop w:val="0"/>
              <w:marBottom w:val="0"/>
              <w:divBdr>
                <w:top w:val="none" w:sz="0" w:space="0" w:color="auto"/>
                <w:left w:val="none" w:sz="0" w:space="0" w:color="auto"/>
                <w:bottom w:val="none" w:sz="0" w:space="0" w:color="auto"/>
                <w:right w:val="none" w:sz="0" w:space="0" w:color="auto"/>
              </w:divBdr>
            </w:div>
            <w:div w:id="495919249">
              <w:marLeft w:val="0"/>
              <w:marRight w:val="0"/>
              <w:marTop w:val="0"/>
              <w:marBottom w:val="0"/>
              <w:divBdr>
                <w:top w:val="none" w:sz="0" w:space="0" w:color="auto"/>
                <w:left w:val="none" w:sz="0" w:space="0" w:color="auto"/>
                <w:bottom w:val="none" w:sz="0" w:space="0" w:color="auto"/>
                <w:right w:val="none" w:sz="0" w:space="0" w:color="auto"/>
              </w:divBdr>
            </w:div>
            <w:div w:id="1700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0373">
      <w:bodyDiv w:val="1"/>
      <w:marLeft w:val="0"/>
      <w:marRight w:val="0"/>
      <w:marTop w:val="0"/>
      <w:marBottom w:val="0"/>
      <w:divBdr>
        <w:top w:val="none" w:sz="0" w:space="0" w:color="auto"/>
        <w:left w:val="none" w:sz="0" w:space="0" w:color="auto"/>
        <w:bottom w:val="none" w:sz="0" w:space="0" w:color="auto"/>
        <w:right w:val="none" w:sz="0" w:space="0" w:color="auto"/>
      </w:divBdr>
      <w:divsChild>
        <w:div w:id="250742619">
          <w:marLeft w:val="0"/>
          <w:marRight w:val="0"/>
          <w:marTop w:val="0"/>
          <w:marBottom w:val="0"/>
          <w:divBdr>
            <w:top w:val="none" w:sz="0" w:space="0" w:color="auto"/>
            <w:left w:val="none" w:sz="0" w:space="0" w:color="auto"/>
            <w:bottom w:val="none" w:sz="0" w:space="0" w:color="auto"/>
            <w:right w:val="none" w:sz="0" w:space="0" w:color="auto"/>
          </w:divBdr>
          <w:divsChild>
            <w:div w:id="2034261035">
              <w:marLeft w:val="0"/>
              <w:marRight w:val="0"/>
              <w:marTop w:val="0"/>
              <w:marBottom w:val="0"/>
              <w:divBdr>
                <w:top w:val="none" w:sz="0" w:space="0" w:color="auto"/>
                <w:left w:val="none" w:sz="0" w:space="0" w:color="auto"/>
                <w:bottom w:val="none" w:sz="0" w:space="0" w:color="auto"/>
                <w:right w:val="none" w:sz="0" w:space="0" w:color="auto"/>
              </w:divBdr>
            </w:div>
            <w:div w:id="1858423033">
              <w:marLeft w:val="0"/>
              <w:marRight w:val="0"/>
              <w:marTop w:val="0"/>
              <w:marBottom w:val="0"/>
              <w:divBdr>
                <w:top w:val="none" w:sz="0" w:space="0" w:color="auto"/>
                <w:left w:val="none" w:sz="0" w:space="0" w:color="auto"/>
                <w:bottom w:val="none" w:sz="0" w:space="0" w:color="auto"/>
                <w:right w:val="none" w:sz="0" w:space="0" w:color="auto"/>
              </w:divBdr>
            </w:div>
            <w:div w:id="163478151">
              <w:marLeft w:val="0"/>
              <w:marRight w:val="0"/>
              <w:marTop w:val="0"/>
              <w:marBottom w:val="0"/>
              <w:divBdr>
                <w:top w:val="none" w:sz="0" w:space="0" w:color="auto"/>
                <w:left w:val="none" w:sz="0" w:space="0" w:color="auto"/>
                <w:bottom w:val="none" w:sz="0" w:space="0" w:color="auto"/>
                <w:right w:val="none" w:sz="0" w:space="0" w:color="auto"/>
              </w:divBdr>
            </w:div>
            <w:div w:id="1056203520">
              <w:marLeft w:val="0"/>
              <w:marRight w:val="0"/>
              <w:marTop w:val="0"/>
              <w:marBottom w:val="0"/>
              <w:divBdr>
                <w:top w:val="none" w:sz="0" w:space="0" w:color="auto"/>
                <w:left w:val="none" w:sz="0" w:space="0" w:color="auto"/>
                <w:bottom w:val="none" w:sz="0" w:space="0" w:color="auto"/>
                <w:right w:val="none" w:sz="0" w:space="0" w:color="auto"/>
              </w:divBdr>
            </w:div>
            <w:div w:id="380135743">
              <w:marLeft w:val="0"/>
              <w:marRight w:val="0"/>
              <w:marTop w:val="0"/>
              <w:marBottom w:val="0"/>
              <w:divBdr>
                <w:top w:val="none" w:sz="0" w:space="0" w:color="auto"/>
                <w:left w:val="none" w:sz="0" w:space="0" w:color="auto"/>
                <w:bottom w:val="none" w:sz="0" w:space="0" w:color="auto"/>
                <w:right w:val="none" w:sz="0" w:space="0" w:color="auto"/>
              </w:divBdr>
            </w:div>
            <w:div w:id="1115291758">
              <w:marLeft w:val="0"/>
              <w:marRight w:val="0"/>
              <w:marTop w:val="0"/>
              <w:marBottom w:val="0"/>
              <w:divBdr>
                <w:top w:val="none" w:sz="0" w:space="0" w:color="auto"/>
                <w:left w:val="none" w:sz="0" w:space="0" w:color="auto"/>
                <w:bottom w:val="none" w:sz="0" w:space="0" w:color="auto"/>
                <w:right w:val="none" w:sz="0" w:space="0" w:color="auto"/>
              </w:divBdr>
            </w:div>
            <w:div w:id="26755067">
              <w:marLeft w:val="0"/>
              <w:marRight w:val="0"/>
              <w:marTop w:val="0"/>
              <w:marBottom w:val="0"/>
              <w:divBdr>
                <w:top w:val="none" w:sz="0" w:space="0" w:color="auto"/>
                <w:left w:val="none" w:sz="0" w:space="0" w:color="auto"/>
                <w:bottom w:val="none" w:sz="0" w:space="0" w:color="auto"/>
                <w:right w:val="none" w:sz="0" w:space="0" w:color="auto"/>
              </w:divBdr>
            </w:div>
            <w:div w:id="513686736">
              <w:marLeft w:val="0"/>
              <w:marRight w:val="0"/>
              <w:marTop w:val="0"/>
              <w:marBottom w:val="0"/>
              <w:divBdr>
                <w:top w:val="none" w:sz="0" w:space="0" w:color="auto"/>
                <w:left w:val="none" w:sz="0" w:space="0" w:color="auto"/>
                <w:bottom w:val="none" w:sz="0" w:space="0" w:color="auto"/>
                <w:right w:val="none" w:sz="0" w:space="0" w:color="auto"/>
              </w:divBdr>
            </w:div>
            <w:div w:id="378209191">
              <w:marLeft w:val="0"/>
              <w:marRight w:val="0"/>
              <w:marTop w:val="0"/>
              <w:marBottom w:val="0"/>
              <w:divBdr>
                <w:top w:val="none" w:sz="0" w:space="0" w:color="auto"/>
                <w:left w:val="none" w:sz="0" w:space="0" w:color="auto"/>
                <w:bottom w:val="none" w:sz="0" w:space="0" w:color="auto"/>
                <w:right w:val="none" w:sz="0" w:space="0" w:color="auto"/>
              </w:divBdr>
            </w:div>
            <w:div w:id="962535859">
              <w:marLeft w:val="0"/>
              <w:marRight w:val="0"/>
              <w:marTop w:val="0"/>
              <w:marBottom w:val="0"/>
              <w:divBdr>
                <w:top w:val="none" w:sz="0" w:space="0" w:color="auto"/>
                <w:left w:val="none" w:sz="0" w:space="0" w:color="auto"/>
                <w:bottom w:val="none" w:sz="0" w:space="0" w:color="auto"/>
                <w:right w:val="none" w:sz="0" w:space="0" w:color="auto"/>
              </w:divBdr>
            </w:div>
            <w:div w:id="1745375242">
              <w:marLeft w:val="0"/>
              <w:marRight w:val="0"/>
              <w:marTop w:val="0"/>
              <w:marBottom w:val="0"/>
              <w:divBdr>
                <w:top w:val="none" w:sz="0" w:space="0" w:color="auto"/>
                <w:left w:val="none" w:sz="0" w:space="0" w:color="auto"/>
                <w:bottom w:val="none" w:sz="0" w:space="0" w:color="auto"/>
                <w:right w:val="none" w:sz="0" w:space="0" w:color="auto"/>
              </w:divBdr>
            </w:div>
            <w:div w:id="1054619127">
              <w:marLeft w:val="0"/>
              <w:marRight w:val="0"/>
              <w:marTop w:val="0"/>
              <w:marBottom w:val="0"/>
              <w:divBdr>
                <w:top w:val="none" w:sz="0" w:space="0" w:color="auto"/>
                <w:left w:val="none" w:sz="0" w:space="0" w:color="auto"/>
                <w:bottom w:val="none" w:sz="0" w:space="0" w:color="auto"/>
                <w:right w:val="none" w:sz="0" w:space="0" w:color="auto"/>
              </w:divBdr>
            </w:div>
            <w:div w:id="1312632749">
              <w:marLeft w:val="0"/>
              <w:marRight w:val="0"/>
              <w:marTop w:val="0"/>
              <w:marBottom w:val="0"/>
              <w:divBdr>
                <w:top w:val="none" w:sz="0" w:space="0" w:color="auto"/>
                <w:left w:val="none" w:sz="0" w:space="0" w:color="auto"/>
                <w:bottom w:val="none" w:sz="0" w:space="0" w:color="auto"/>
                <w:right w:val="none" w:sz="0" w:space="0" w:color="auto"/>
              </w:divBdr>
            </w:div>
            <w:div w:id="204879409">
              <w:marLeft w:val="0"/>
              <w:marRight w:val="0"/>
              <w:marTop w:val="0"/>
              <w:marBottom w:val="0"/>
              <w:divBdr>
                <w:top w:val="none" w:sz="0" w:space="0" w:color="auto"/>
                <w:left w:val="none" w:sz="0" w:space="0" w:color="auto"/>
                <w:bottom w:val="none" w:sz="0" w:space="0" w:color="auto"/>
                <w:right w:val="none" w:sz="0" w:space="0" w:color="auto"/>
              </w:divBdr>
            </w:div>
            <w:div w:id="33226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655">
      <w:bodyDiv w:val="1"/>
      <w:marLeft w:val="0"/>
      <w:marRight w:val="0"/>
      <w:marTop w:val="0"/>
      <w:marBottom w:val="0"/>
      <w:divBdr>
        <w:top w:val="none" w:sz="0" w:space="0" w:color="auto"/>
        <w:left w:val="none" w:sz="0" w:space="0" w:color="auto"/>
        <w:bottom w:val="none" w:sz="0" w:space="0" w:color="auto"/>
        <w:right w:val="none" w:sz="0" w:space="0" w:color="auto"/>
      </w:divBdr>
      <w:divsChild>
        <w:div w:id="952399528">
          <w:marLeft w:val="0"/>
          <w:marRight w:val="0"/>
          <w:marTop w:val="0"/>
          <w:marBottom w:val="0"/>
          <w:divBdr>
            <w:top w:val="none" w:sz="0" w:space="0" w:color="auto"/>
            <w:left w:val="none" w:sz="0" w:space="0" w:color="auto"/>
            <w:bottom w:val="none" w:sz="0" w:space="0" w:color="auto"/>
            <w:right w:val="none" w:sz="0" w:space="0" w:color="auto"/>
          </w:divBdr>
          <w:divsChild>
            <w:div w:id="28341042">
              <w:marLeft w:val="0"/>
              <w:marRight w:val="0"/>
              <w:marTop w:val="0"/>
              <w:marBottom w:val="0"/>
              <w:divBdr>
                <w:top w:val="none" w:sz="0" w:space="0" w:color="auto"/>
                <w:left w:val="none" w:sz="0" w:space="0" w:color="auto"/>
                <w:bottom w:val="none" w:sz="0" w:space="0" w:color="auto"/>
                <w:right w:val="none" w:sz="0" w:space="0" w:color="auto"/>
              </w:divBdr>
            </w:div>
            <w:div w:id="1903716324">
              <w:marLeft w:val="0"/>
              <w:marRight w:val="0"/>
              <w:marTop w:val="0"/>
              <w:marBottom w:val="0"/>
              <w:divBdr>
                <w:top w:val="none" w:sz="0" w:space="0" w:color="auto"/>
                <w:left w:val="none" w:sz="0" w:space="0" w:color="auto"/>
                <w:bottom w:val="none" w:sz="0" w:space="0" w:color="auto"/>
                <w:right w:val="none" w:sz="0" w:space="0" w:color="auto"/>
              </w:divBdr>
            </w:div>
            <w:div w:id="843394268">
              <w:marLeft w:val="0"/>
              <w:marRight w:val="0"/>
              <w:marTop w:val="0"/>
              <w:marBottom w:val="0"/>
              <w:divBdr>
                <w:top w:val="none" w:sz="0" w:space="0" w:color="auto"/>
                <w:left w:val="none" w:sz="0" w:space="0" w:color="auto"/>
                <w:bottom w:val="none" w:sz="0" w:space="0" w:color="auto"/>
                <w:right w:val="none" w:sz="0" w:space="0" w:color="auto"/>
              </w:divBdr>
            </w:div>
            <w:div w:id="29380533">
              <w:marLeft w:val="0"/>
              <w:marRight w:val="0"/>
              <w:marTop w:val="0"/>
              <w:marBottom w:val="0"/>
              <w:divBdr>
                <w:top w:val="none" w:sz="0" w:space="0" w:color="auto"/>
                <w:left w:val="none" w:sz="0" w:space="0" w:color="auto"/>
                <w:bottom w:val="none" w:sz="0" w:space="0" w:color="auto"/>
                <w:right w:val="none" w:sz="0" w:space="0" w:color="auto"/>
              </w:divBdr>
            </w:div>
            <w:div w:id="2036079823">
              <w:marLeft w:val="0"/>
              <w:marRight w:val="0"/>
              <w:marTop w:val="0"/>
              <w:marBottom w:val="0"/>
              <w:divBdr>
                <w:top w:val="none" w:sz="0" w:space="0" w:color="auto"/>
                <w:left w:val="none" w:sz="0" w:space="0" w:color="auto"/>
                <w:bottom w:val="none" w:sz="0" w:space="0" w:color="auto"/>
                <w:right w:val="none" w:sz="0" w:space="0" w:color="auto"/>
              </w:divBdr>
            </w:div>
            <w:div w:id="1233584779">
              <w:marLeft w:val="0"/>
              <w:marRight w:val="0"/>
              <w:marTop w:val="0"/>
              <w:marBottom w:val="0"/>
              <w:divBdr>
                <w:top w:val="none" w:sz="0" w:space="0" w:color="auto"/>
                <w:left w:val="none" w:sz="0" w:space="0" w:color="auto"/>
                <w:bottom w:val="none" w:sz="0" w:space="0" w:color="auto"/>
                <w:right w:val="none" w:sz="0" w:space="0" w:color="auto"/>
              </w:divBdr>
            </w:div>
            <w:div w:id="283082045">
              <w:marLeft w:val="0"/>
              <w:marRight w:val="0"/>
              <w:marTop w:val="0"/>
              <w:marBottom w:val="0"/>
              <w:divBdr>
                <w:top w:val="none" w:sz="0" w:space="0" w:color="auto"/>
                <w:left w:val="none" w:sz="0" w:space="0" w:color="auto"/>
                <w:bottom w:val="none" w:sz="0" w:space="0" w:color="auto"/>
                <w:right w:val="none" w:sz="0" w:space="0" w:color="auto"/>
              </w:divBdr>
            </w:div>
            <w:div w:id="811487071">
              <w:marLeft w:val="0"/>
              <w:marRight w:val="0"/>
              <w:marTop w:val="0"/>
              <w:marBottom w:val="0"/>
              <w:divBdr>
                <w:top w:val="none" w:sz="0" w:space="0" w:color="auto"/>
                <w:left w:val="none" w:sz="0" w:space="0" w:color="auto"/>
                <w:bottom w:val="none" w:sz="0" w:space="0" w:color="auto"/>
                <w:right w:val="none" w:sz="0" w:space="0" w:color="auto"/>
              </w:divBdr>
            </w:div>
            <w:div w:id="35927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7947">
      <w:bodyDiv w:val="1"/>
      <w:marLeft w:val="0"/>
      <w:marRight w:val="0"/>
      <w:marTop w:val="0"/>
      <w:marBottom w:val="0"/>
      <w:divBdr>
        <w:top w:val="none" w:sz="0" w:space="0" w:color="auto"/>
        <w:left w:val="none" w:sz="0" w:space="0" w:color="auto"/>
        <w:bottom w:val="none" w:sz="0" w:space="0" w:color="auto"/>
        <w:right w:val="none" w:sz="0" w:space="0" w:color="auto"/>
      </w:divBdr>
      <w:divsChild>
        <w:div w:id="475727403">
          <w:marLeft w:val="0"/>
          <w:marRight w:val="0"/>
          <w:marTop w:val="0"/>
          <w:marBottom w:val="0"/>
          <w:divBdr>
            <w:top w:val="none" w:sz="0" w:space="0" w:color="auto"/>
            <w:left w:val="none" w:sz="0" w:space="0" w:color="auto"/>
            <w:bottom w:val="none" w:sz="0" w:space="0" w:color="auto"/>
            <w:right w:val="none" w:sz="0" w:space="0" w:color="auto"/>
          </w:divBdr>
          <w:divsChild>
            <w:div w:id="300696785">
              <w:marLeft w:val="0"/>
              <w:marRight w:val="0"/>
              <w:marTop w:val="0"/>
              <w:marBottom w:val="0"/>
              <w:divBdr>
                <w:top w:val="none" w:sz="0" w:space="0" w:color="auto"/>
                <w:left w:val="none" w:sz="0" w:space="0" w:color="auto"/>
                <w:bottom w:val="none" w:sz="0" w:space="0" w:color="auto"/>
                <w:right w:val="none" w:sz="0" w:space="0" w:color="auto"/>
              </w:divBdr>
            </w:div>
            <w:div w:id="519589255">
              <w:marLeft w:val="0"/>
              <w:marRight w:val="0"/>
              <w:marTop w:val="0"/>
              <w:marBottom w:val="0"/>
              <w:divBdr>
                <w:top w:val="none" w:sz="0" w:space="0" w:color="auto"/>
                <w:left w:val="none" w:sz="0" w:space="0" w:color="auto"/>
                <w:bottom w:val="none" w:sz="0" w:space="0" w:color="auto"/>
                <w:right w:val="none" w:sz="0" w:space="0" w:color="auto"/>
              </w:divBdr>
            </w:div>
            <w:div w:id="1553806880">
              <w:marLeft w:val="0"/>
              <w:marRight w:val="0"/>
              <w:marTop w:val="0"/>
              <w:marBottom w:val="0"/>
              <w:divBdr>
                <w:top w:val="none" w:sz="0" w:space="0" w:color="auto"/>
                <w:left w:val="none" w:sz="0" w:space="0" w:color="auto"/>
                <w:bottom w:val="none" w:sz="0" w:space="0" w:color="auto"/>
                <w:right w:val="none" w:sz="0" w:space="0" w:color="auto"/>
              </w:divBdr>
            </w:div>
            <w:div w:id="89199755">
              <w:marLeft w:val="0"/>
              <w:marRight w:val="0"/>
              <w:marTop w:val="0"/>
              <w:marBottom w:val="0"/>
              <w:divBdr>
                <w:top w:val="none" w:sz="0" w:space="0" w:color="auto"/>
                <w:left w:val="none" w:sz="0" w:space="0" w:color="auto"/>
                <w:bottom w:val="none" w:sz="0" w:space="0" w:color="auto"/>
                <w:right w:val="none" w:sz="0" w:space="0" w:color="auto"/>
              </w:divBdr>
            </w:div>
            <w:div w:id="830486204">
              <w:marLeft w:val="0"/>
              <w:marRight w:val="0"/>
              <w:marTop w:val="0"/>
              <w:marBottom w:val="0"/>
              <w:divBdr>
                <w:top w:val="none" w:sz="0" w:space="0" w:color="auto"/>
                <w:left w:val="none" w:sz="0" w:space="0" w:color="auto"/>
                <w:bottom w:val="none" w:sz="0" w:space="0" w:color="auto"/>
                <w:right w:val="none" w:sz="0" w:space="0" w:color="auto"/>
              </w:divBdr>
            </w:div>
            <w:div w:id="1675456948">
              <w:marLeft w:val="0"/>
              <w:marRight w:val="0"/>
              <w:marTop w:val="0"/>
              <w:marBottom w:val="0"/>
              <w:divBdr>
                <w:top w:val="none" w:sz="0" w:space="0" w:color="auto"/>
                <w:left w:val="none" w:sz="0" w:space="0" w:color="auto"/>
                <w:bottom w:val="none" w:sz="0" w:space="0" w:color="auto"/>
                <w:right w:val="none" w:sz="0" w:space="0" w:color="auto"/>
              </w:divBdr>
            </w:div>
            <w:div w:id="995495813">
              <w:marLeft w:val="0"/>
              <w:marRight w:val="0"/>
              <w:marTop w:val="0"/>
              <w:marBottom w:val="0"/>
              <w:divBdr>
                <w:top w:val="none" w:sz="0" w:space="0" w:color="auto"/>
                <w:left w:val="none" w:sz="0" w:space="0" w:color="auto"/>
                <w:bottom w:val="none" w:sz="0" w:space="0" w:color="auto"/>
                <w:right w:val="none" w:sz="0" w:space="0" w:color="auto"/>
              </w:divBdr>
            </w:div>
            <w:div w:id="1652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984703">
      <w:bodyDiv w:val="1"/>
      <w:marLeft w:val="0"/>
      <w:marRight w:val="0"/>
      <w:marTop w:val="0"/>
      <w:marBottom w:val="0"/>
      <w:divBdr>
        <w:top w:val="none" w:sz="0" w:space="0" w:color="auto"/>
        <w:left w:val="none" w:sz="0" w:space="0" w:color="auto"/>
        <w:bottom w:val="none" w:sz="0" w:space="0" w:color="auto"/>
        <w:right w:val="none" w:sz="0" w:space="0" w:color="auto"/>
      </w:divBdr>
      <w:divsChild>
        <w:div w:id="471026985">
          <w:marLeft w:val="0"/>
          <w:marRight w:val="0"/>
          <w:marTop w:val="0"/>
          <w:marBottom w:val="0"/>
          <w:divBdr>
            <w:top w:val="none" w:sz="0" w:space="0" w:color="auto"/>
            <w:left w:val="none" w:sz="0" w:space="0" w:color="auto"/>
            <w:bottom w:val="none" w:sz="0" w:space="0" w:color="auto"/>
            <w:right w:val="none" w:sz="0" w:space="0" w:color="auto"/>
          </w:divBdr>
          <w:divsChild>
            <w:div w:id="66152761">
              <w:marLeft w:val="0"/>
              <w:marRight w:val="0"/>
              <w:marTop w:val="0"/>
              <w:marBottom w:val="0"/>
              <w:divBdr>
                <w:top w:val="none" w:sz="0" w:space="0" w:color="auto"/>
                <w:left w:val="none" w:sz="0" w:space="0" w:color="auto"/>
                <w:bottom w:val="none" w:sz="0" w:space="0" w:color="auto"/>
                <w:right w:val="none" w:sz="0" w:space="0" w:color="auto"/>
              </w:divBdr>
            </w:div>
            <w:div w:id="1779912369">
              <w:marLeft w:val="0"/>
              <w:marRight w:val="0"/>
              <w:marTop w:val="0"/>
              <w:marBottom w:val="0"/>
              <w:divBdr>
                <w:top w:val="none" w:sz="0" w:space="0" w:color="auto"/>
                <w:left w:val="none" w:sz="0" w:space="0" w:color="auto"/>
                <w:bottom w:val="none" w:sz="0" w:space="0" w:color="auto"/>
                <w:right w:val="none" w:sz="0" w:space="0" w:color="auto"/>
              </w:divBdr>
            </w:div>
            <w:div w:id="132993321">
              <w:marLeft w:val="0"/>
              <w:marRight w:val="0"/>
              <w:marTop w:val="0"/>
              <w:marBottom w:val="0"/>
              <w:divBdr>
                <w:top w:val="none" w:sz="0" w:space="0" w:color="auto"/>
                <w:left w:val="none" w:sz="0" w:space="0" w:color="auto"/>
                <w:bottom w:val="none" w:sz="0" w:space="0" w:color="auto"/>
                <w:right w:val="none" w:sz="0" w:space="0" w:color="auto"/>
              </w:divBdr>
            </w:div>
            <w:div w:id="808474472">
              <w:marLeft w:val="0"/>
              <w:marRight w:val="0"/>
              <w:marTop w:val="0"/>
              <w:marBottom w:val="0"/>
              <w:divBdr>
                <w:top w:val="none" w:sz="0" w:space="0" w:color="auto"/>
                <w:left w:val="none" w:sz="0" w:space="0" w:color="auto"/>
                <w:bottom w:val="none" w:sz="0" w:space="0" w:color="auto"/>
                <w:right w:val="none" w:sz="0" w:space="0" w:color="auto"/>
              </w:divBdr>
            </w:div>
            <w:div w:id="1401364705">
              <w:marLeft w:val="0"/>
              <w:marRight w:val="0"/>
              <w:marTop w:val="0"/>
              <w:marBottom w:val="0"/>
              <w:divBdr>
                <w:top w:val="none" w:sz="0" w:space="0" w:color="auto"/>
                <w:left w:val="none" w:sz="0" w:space="0" w:color="auto"/>
                <w:bottom w:val="none" w:sz="0" w:space="0" w:color="auto"/>
                <w:right w:val="none" w:sz="0" w:space="0" w:color="auto"/>
              </w:divBdr>
            </w:div>
            <w:div w:id="1872450808">
              <w:marLeft w:val="0"/>
              <w:marRight w:val="0"/>
              <w:marTop w:val="0"/>
              <w:marBottom w:val="0"/>
              <w:divBdr>
                <w:top w:val="none" w:sz="0" w:space="0" w:color="auto"/>
                <w:left w:val="none" w:sz="0" w:space="0" w:color="auto"/>
                <w:bottom w:val="none" w:sz="0" w:space="0" w:color="auto"/>
                <w:right w:val="none" w:sz="0" w:space="0" w:color="auto"/>
              </w:divBdr>
            </w:div>
            <w:div w:id="1334575324">
              <w:marLeft w:val="0"/>
              <w:marRight w:val="0"/>
              <w:marTop w:val="0"/>
              <w:marBottom w:val="0"/>
              <w:divBdr>
                <w:top w:val="none" w:sz="0" w:space="0" w:color="auto"/>
                <w:left w:val="none" w:sz="0" w:space="0" w:color="auto"/>
                <w:bottom w:val="none" w:sz="0" w:space="0" w:color="auto"/>
                <w:right w:val="none" w:sz="0" w:space="0" w:color="auto"/>
              </w:divBdr>
            </w:div>
            <w:div w:id="118382458">
              <w:marLeft w:val="0"/>
              <w:marRight w:val="0"/>
              <w:marTop w:val="0"/>
              <w:marBottom w:val="0"/>
              <w:divBdr>
                <w:top w:val="none" w:sz="0" w:space="0" w:color="auto"/>
                <w:left w:val="none" w:sz="0" w:space="0" w:color="auto"/>
                <w:bottom w:val="none" w:sz="0" w:space="0" w:color="auto"/>
                <w:right w:val="none" w:sz="0" w:space="0" w:color="auto"/>
              </w:divBdr>
            </w:div>
            <w:div w:id="1987467658">
              <w:marLeft w:val="0"/>
              <w:marRight w:val="0"/>
              <w:marTop w:val="0"/>
              <w:marBottom w:val="0"/>
              <w:divBdr>
                <w:top w:val="none" w:sz="0" w:space="0" w:color="auto"/>
                <w:left w:val="none" w:sz="0" w:space="0" w:color="auto"/>
                <w:bottom w:val="none" w:sz="0" w:space="0" w:color="auto"/>
                <w:right w:val="none" w:sz="0" w:space="0" w:color="auto"/>
              </w:divBdr>
            </w:div>
            <w:div w:id="711228103">
              <w:marLeft w:val="0"/>
              <w:marRight w:val="0"/>
              <w:marTop w:val="0"/>
              <w:marBottom w:val="0"/>
              <w:divBdr>
                <w:top w:val="none" w:sz="0" w:space="0" w:color="auto"/>
                <w:left w:val="none" w:sz="0" w:space="0" w:color="auto"/>
                <w:bottom w:val="none" w:sz="0" w:space="0" w:color="auto"/>
                <w:right w:val="none" w:sz="0" w:space="0" w:color="auto"/>
              </w:divBdr>
            </w:div>
            <w:div w:id="1303927284">
              <w:marLeft w:val="0"/>
              <w:marRight w:val="0"/>
              <w:marTop w:val="0"/>
              <w:marBottom w:val="0"/>
              <w:divBdr>
                <w:top w:val="none" w:sz="0" w:space="0" w:color="auto"/>
                <w:left w:val="none" w:sz="0" w:space="0" w:color="auto"/>
                <w:bottom w:val="none" w:sz="0" w:space="0" w:color="auto"/>
                <w:right w:val="none" w:sz="0" w:space="0" w:color="auto"/>
              </w:divBdr>
            </w:div>
            <w:div w:id="271057858">
              <w:marLeft w:val="0"/>
              <w:marRight w:val="0"/>
              <w:marTop w:val="0"/>
              <w:marBottom w:val="0"/>
              <w:divBdr>
                <w:top w:val="none" w:sz="0" w:space="0" w:color="auto"/>
                <w:left w:val="none" w:sz="0" w:space="0" w:color="auto"/>
                <w:bottom w:val="none" w:sz="0" w:space="0" w:color="auto"/>
                <w:right w:val="none" w:sz="0" w:space="0" w:color="auto"/>
              </w:divBdr>
            </w:div>
            <w:div w:id="567148966">
              <w:marLeft w:val="0"/>
              <w:marRight w:val="0"/>
              <w:marTop w:val="0"/>
              <w:marBottom w:val="0"/>
              <w:divBdr>
                <w:top w:val="none" w:sz="0" w:space="0" w:color="auto"/>
                <w:left w:val="none" w:sz="0" w:space="0" w:color="auto"/>
                <w:bottom w:val="none" w:sz="0" w:space="0" w:color="auto"/>
                <w:right w:val="none" w:sz="0" w:space="0" w:color="auto"/>
              </w:divBdr>
            </w:div>
            <w:div w:id="919945562">
              <w:marLeft w:val="0"/>
              <w:marRight w:val="0"/>
              <w:marTop w:val="0"/>
              <w:marBottom w:val="0"/>
              <w:divBdr>
                <w:top w:val="none" w:sz="0" w:space="0" w:color="auto"/>
                <w:left w:val="none" w:sz="0" w:space="0" w:color="auto"/>
                <w:bottom w:val="none" w:sz="0" w:space="0" w:color="auto"/>
                <w:right w:val="none" w:sz="0" w:space="0" w:color="auto"/>
              </w:divBdr>
            </w:div>
            <w:div w:id="999768364">
              <w:marLeft w:val="0"/>
              <w:marRight w:val="0"/>
              <w:marTop w:val="0"/>
              <w:marBottom w:val="0"/>
              <w:divBdr>
                <w:top w:val="none" w:sz="0" w:space="0" w:color="auto"/>
                <w:left w:val="none" w:sz="0" w:space="0" w:color="auto"/>
                <w:bottom w:val="none" w:sz="0" w:space="0" w:color="auto"/>
                <w:right w:val="none" w:sz="0" w:space="0" w:color="auto"/>
              </w:divBdr>
            </w:div>
            <w:div w:id="1128663036">
              <w:marLeft w:val="0"/>
              <w:marRight w:val="0"/>
              <w:marTop w:val="0"/>
              <w:marBottom w:val="0"/>
              <w:divBdr>
                <w:top w:val="none" w:sz="0" w:space="0" w:color="auto"/>
                <w:left w:val="none" w:sz="0" w:space="0" w:color="auto"/>
                <w:bottom w:val="none" w:sz="0" w:space="0" w:color="auto"/>
                <w:right w:val="none" w:sz="0" w:space="0" w:color="auto"/>
              </w:divBdr>
            </w:div>
            <w:div w:id="1184132177">
              <w:marLeft w:val="0"/>
              <w:marRight w:val="0"/>
              <w:marTop w:val="0"/>
              <w:marBottom w:val="0"/>
              <w:divBdr>
                <w:top w:val="none" w:sz="0" w:space="0" w:color="auto"/>
                <w:left w:val="none" w:sz="0" w:space="0" w:color="auto"/>
                <w:bottom w:val="none" w:sz="0" w:space="0" w:color="auto"/>
                <w:right w:val="none" w:sz="0" w:space="0" w:color="auto"/>
              </w:divBdr>
            </w:div>
            <w:div w:id="70733731">
              <w:marLeft w:val="0"/>
              <w:marRight w:val="0"/>
              <w:marTop w:val="0"/>
              <w:marBottom w:val="0"/>
              <w:divBdr>
                <w:top w:val="none" w:sz="0" w:space="0" w:color="auto"/>
                <w:left w:val="none" w:sz="0" w:space="0" w:color="auto"/>
                <w:bottom w:val="none" w:sz="0" w:space="0" w:color="auto"/>
                <w:right w:val="none" w:sz="0" w:space="0" w:color="auto"/>
              </w:divBdr>
            </w:div>
            <w:div w:id="891044854">
              <w:marLeft w:val="0"/>
              <w:marRight w:val="0"/>
              <w:marTop w:val="0"/>
              <w:marBottom w:val="0"/>
              <w:divBdr>
                <w:top w:val="none" w:sz="0" w:space="0" w:color="auto"/>
                <w:left w:val="none" w:sz="0" w:space="0" w:color="auto"/>
                <w:bottom w:val="none" w:sz="0" w:space="0" w:color="auto"/>
                <w:right w:val="none" w:sz="0" w:space="0" w:color="auto"/>
              </w:divBdr>
            </w:div>
            <w:div w:id="1164277471">
              <w:marLeft w:val="0"/>
              <w:marRight w:val="0"/>
              <w:marTop w:val="0"/>
              <w:marBottom w:val="0"/>
              <w:divBdr>
                <w:top w:val="none" w:sz="0" w:space="0" w:color="auto"/>
                <w:left w:val="none" w:sz="0" w:space="0" w:color="auto"/>
                <w:bottom w:val="none" w:sz="0" w:space="0" w:color="auto"/>
                <w:right w:val="none" w:sz="0" w:space="0" w:color="auto"/>
              </w:divBdr>
            </w:div>
            <w:div w:id="69543126">
              <w:marLeft w:val="0"/>
              <w:marRight w:val="0"/>
              <w:marTop w:val="0"/>
              <w:marBottom w:val="0"/>
              <w:divBdr>
                <w:top w:val="none" w:sz="0" w:space="0" w:color="auto"/>
                <w:left w:val="none" w:sz="0" w:space="0" w:color="auto"/>
                <w:bottom w:val="none" w:sz="0" w:space="0" w:color="auto"/>
                <w:right w:val="none" w:sz="0" w:space="0" w:color="auto"/>
              </w:divBdr>
            </w:div>
            <w:div w:id="715667221">
              <w:marLeft w:val="0"/>
              <w:marRight w:val="0"/>
              <w:marTop w:val="0"/>
              <w:marBottom w:val="0"/>
              <w:divBdr>
                <w:top w:val="none" w:sz="0" w:space="0" w:color="auto"/>
                <w:left w:val="none" w:sz="0" w:space="0" w:color="auto"/>
                <w:bottom w:val="none" w:sz="0" w:space="0" w:color="auto"/>
                <w:right w:val="none" w:sz="0" w:space="0" w:color="auto"/>
              </w:divBdr>
            </w:div>
            <w:div w:id="1277102259">
              <w:marLeft w:val="0"/>
              <w:marRight w:val="0"/>
              <w:marTop w:val="0"/>
              <w:marBottom w:val="0"/>
              <w:divBdr>
                <w:top w:val="none" w:sz="0" w:space="0" w:color="auto"/>
                <w:left w:val="none" w:sz="0" w:space="0" w:color="auto"/>
                <w:bottom w:val="none" w:sz="0" w:space="0" w:color="auto"/>
                <w:right w:val="none" w:sz="0" w:space="0" w:color="auto"/>
              </w:divBdr>
            </w:div>
            <w:div w:id="978609456">
              <w:marLeft w:val="0"/>
              <w:marRight w:val="0"/>
              <w:marTop w:val="0"/>
              <w:marBottom w:val="0"/>
              <w:divBdr>
                <w:top w:val="none" w:sz="0" w:space="0" w:color="auto"/>
                <w:left w:val="none" w:sz="0" w:space="0" w:color="auto"/>
                <w:bottom w:val="none" w:sz="0" w:space="0" w:color="auto"/>
                <w:right w:val="none" w:sz="0" w:space="0" w:color="auto"/>
              </w:divBdr>
            </w:div>
            <w:div w:id="405692134">
              <w:marLeft w:val="0"/>
              <w:marRight w:val="0"/>
              <w:marTop w:val="0"/>
              <w:marBottom w:val="0"/>
              <w:divBdr>
                <w:top w:val="none" w:sz="0" w:space="0" w:color="auto"/>
                <w:left w:val="none" w:sz="0" w:space="0" w:color="auto"/>
                <w:bottom w:val="none" w:sz="0" w:space="0" w:color="auto"/>
                <w:right w:val="none" w:sz="0" w:space="0" w:color="auto"/>
              </w:divBdr>
            </w:div>
            <w:div w:id="95035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60274">
      <w:bodyDiv w:val="1"/>
      <w:marLeft w:val="0"/>
      <w:marRight w:val="0"/>
      <w:marTop w:val="0"/>
      <w:marBottom w:val="0"/>
      <w:divBdr>
        <w:top w:val="none" w:sz="0" w:space="0" w:color="auto"/>
        <w:left w:val="none" w:sz="0" w:space="0" w:color="auto"/>
        <w:bottom w:val="none" w:sz="0" w:space="0" w:color="auto"/>
        <w:right w:val="none" w:sz="0" w:space="0" w:color="auto"/>
      </w:divBdr>
      <w:divsChild>
        <w:div w:id="1610502881">
          <w:marLeft w:val="0"/>
          <w:marRight w:val="0"/>
          <w:marTop w:val="0"/>
          <w:marBottom w:val="0"/>
          <w:divBdr>
            <w:top w:val="none" w:sz="0" w:space="0" w:color="auto"/>
            <w:left w:val="none" w:sz="0" w:space="0" w:color="auto"/>
            <w:bottom w:val="none" w:sz="0" w:space="0" w:color="auto"/>
            <w:right w:val="none" w:sz="0" w:space="0" w:color="auto"/>
          </w:divBdr>
          <w:divsChild>
            <w:div w:id="619068622">
              <w:marLeft w:val="0"/>
              <w:marRight w:val="0"/>
              <w:marTop w:val="0"/>
              <w:marBottom w:val="0"/>
              <w:divBdr>
                <w:top w:val="none" w:sz="0" w:space="0" w:color="auto"/>
                <w:left w:val="none" w:sz="0" w:space="0" w:color="auto"/>
                <w:bottom w:val="none" w:sz="0" w:space="0" w:color="auto"/>
                <w:right w:val="none" w:sz="0" w:space="0" w:color="auto"/>
              </w:divBdr>
            </w:div>
            <w:div w:id="1335761872">
              <w:marLeft w:val="0"/>
              <w:marRight w:val="0"/>
              <w:marTop w:val="0"/>
              <w:marBottom w:val="0"/>
              <w:divBdr>
                <w:top w:val="none" w:sz="0" w:space="0" w:color="auto"/>
                <w:left w:val="none" w:sz="0" w:space="0" w:color="auto"/>
                <w:bottom w:val="none" w:sz="0" w:space="0" w:color="auto"/>
                <w:right w:val="none" w:sz="0" w:space="0" w:color="auto"/>
              </w:divBdr>
            </w:div>
            <w:div w:id="251622089">
              <w:marLeft w:val="0"/>
              <w:marRight w:val="0"/>
              <w:marTop w:val="0"/>
              <w:marBottom w:val="0"/>
              <w:divBdr>
                <w:top w:val="none" w:sz="0" w:space="0" w:color="auto"/>
                <w:left w:val="none" w:sz="0" w:space="0" w:color="auto"/>
                <w:bottom w:val="none" w:sz="0" w:space="0" w:color="auto"/>
                <w:right w:val="none" w:sz="0" w:space="0" w:color="auto"/>
              </w:divBdr>
            </w:div>
            <w:div w:id="1135828357">
              <w:marLeft w:val="0"/>
              <w:marRight w:val="0"/>
              <w:marTop w:val="0"/>
              <w:marBottom w:val="0"/>
              <w:divBdr>
                <w:top w:val="none" w:sz="0" w:space="0" w:color="auto"/>
                <w:left w:val="none" w:sz="0" w:space="0" w:color="auto"/>
                <w:bottom w:val="none" w:sz="0" w:space="0" w:color="auto"/>
                <w:right w:val="none" w:sz="0" w:space="0" w:color="auto"/>
              </w:divBdr>
            </w:div>
            <w:div w:id="1224024008">
              <w:marLeft w:val="0"/>
              <w:marRight w:val="0"/>
              <w:marTop w:val="0"/>
              <w:marBottom w:val="0"/>
              <w:divBdr>
                <w:top w:val="none" w:sz="0" w:space="0" w:color="auto"/>
                <w:left w:val="none" w:sz="0" w:space="0" w:color="auto"/>
                <w:bottom w:val="none" w:sz="0" w:space="0" w:color="auto"/>
                <w:right w:val="none" w:sz="0" w:space="0" w:color="auto"/>
              </w:divBdr>
            </w:div>
            <w:div w:id="1431005637">
              <w:marLeft w:val="0"/>
              <w:marRight w:val="0"/>
              <w:marTop w:val="0"/>
              <w:marBottom w:val="0"/>
              <w:divBdr>
                <w:top w:val="none" w:sz="0" w:space="0" w:color="auto"/>
                <w:left w:val="none" w:sz="0" w:space="0" w:color="auto"/>
                <w:bottom w:val="none" w:sz="0" w:space="0" w:color="auto"/>
                <w:right w:val="none" w:sz="0" w:space="0" w:color="auto"/>
              </w:divBdr>
            </w:div>
            <w:div w:id="1243418740">
              <w:marLeft w:val="0"/>
              <w:marRight w:val="0"/>
              <w:marTop w:val="0"/>
              <w:marBottom w:val="0"/>
              <w:divBdr>
                <w:top w:val="none" w:sz="0" w:space="0" w:color="auto"/>
                <w:left w:val="none" w:sz="0" w:space="0" w:color="auto"/>
                <w:bottom w:val="none" w:sz="0" w:space="0" w:color="auto"/>
                <w:right w:val="none" w:sz="0" w:space="0" w:color="auto"/>
              </w:divBdr>
            </w:div>
            <w:div w:id="1274938349">
              <w:marLeft w:val="0"/>
              <w:marRight w:val="0"/>
              <w:marTop w:val="0"/>
              <w:marBottom w:val="0"/>
              <w:divBdr>
                <w:top w:val="none" w:sz="0" w:space="0" w:color="auto"/>
                <w:left w:val="none" w:sz="0" w:space="0" w:color="auto"/>
                <w:bottom w:val="none" w:sz="0" w:space="0" w:color="auto"/>
                <w:right w:val="none" w:sz="0" w:space="0" w:color="auto"/>
              </w:divBdr>
            </w:div>
            <w:div w:id="726101577">
              <w:marLeft w:val="0"/>
              <w:marRight w:val="0"/>
              <w:marTop w:val="0"/>
              <w:marBottom w:val="0"/>
              <w:divBdr>
                <w:top w:val="none" w:sz="0" w:space="0" w:color="auto"/>
                <w:left w:val="none" w:sz="0" w:space="0" w:color="auto"/>
                <w:bottom w:val="none" w:sz="0" w:space="0" w:color="auto"/>
                <w:right w:val="none" w:sz="0" w:space="0" w:color="auto"/>
              </w:divBdr>
            </w:div>
            <w:div w:id="311520884">
              <w:marLeft w:val="0"/>
              <w:marRight w:val="0"/>
              <w:marTop w:val="0"/>
              <w:marBottom w:val="0"/>
              <w:divBdr>
                <w:top w:val="none" w:sz="0" w:space="0" w:color="auto"/>
                <w:left w:val="none" w:sz="0" w:space="0" w:color="auto"/>
                <w:bottom w:val="none" w:sz="0" w:space="0" w:color="auto"/>
                <w:right w:val="none" w:sz="0" w:space="0" w:color="auto"/>
              </w:divBdr>
            </w:div>
            <w:div w:id="1945189397">
              <w:marLeft w:val="0"/>
              <w:marRight w:val="0"/>
              <w:marTop w:val="0"/>
              <w:marBottom w:val="0"/>
              <w:divBdr>
                <w:top w:val="none" w:sz="0" w:space="0" w:color="auto"/>
                <w:left w:val="none" w:sz="0" w:space="0" w:color="auto"/>
                <w:bottom w:val="none" w:sz="0" w:space="0" w:color="auto"/>
                <w:right w:val="none" w:sz="0" w:space="0" w:color="auto"/>
              </w:divBdr>
            </w:div>
            <w:div w:id="294021277">
              <w:marLeft w:val="0"/>
              <w:marRight w:val="0"/>
              <w:marTop w:val="0"/>
              <w:marBottom w:val="0"/>
              <w:divBdr>
                <w:top w:val="none" w:sz="0" w:space="0" w:color="auto"/>
                <w:left w:val="none" w:sz="0" w:space="0" w:color="auto"/>
                <w:bottom w:val="none" w:sz="0" w:space="0" w:color="auto"/>
                <w:right w:val="none" w:sz="0" w:space="0" w:color="auto"/>
              </w:divBdr>
            </w:div>
            <w:div w:id="16794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5838">
      <w:bodyDiv w:val="1"/>
      <w:marLeft w:val="0"/>
      <w:marRight w:val="0"/>
      <w:marTop w:val="0"/>
      <w:marBottom w:val="0"/>
      <w:divBdr>
        <w:top w:val="none" w:sz="0" w:space="0" w:color="auto"/>
        <w:left w:val="none" w:sz="0" w:space="0" w:color="auto"/>
        <w:bottom w:val="none" w:sz="0" w:space="0" w:color="auto"/>
        <w:right w:val="none" w:sz="0" w:space="0" w:color="auto"/>
      </w:divBdr>
      <w:divsChild>
        <w:div w:id="550730205">
          <w:marLeft w:val="0"/>
          <w:marRight w:val="0"/>
          <w:marTop w:val="0"/>
          <w:marBottom w:val="0"/>
          <w:divBdr>
            <w:top w:val="none" w:sz="0" w:space="0" w:color="auto"/>
            <w:left w:val="none" w:sz="0" w:space="0" w:color="auto"/>
            <w:bottom w:val="none" w:sz="0" w:space="0" w:color="auto"/>
            <w:right w:val="none" w:sz="0" w:space="0" w:color="auto"/>
          </w:divBdr>
          <w:divsChild>
            <w:div w:id="1568491603">
              <w:marLeft w:val="0"/>
              <w:marRight w:val="0"/>
              <w:marTop w:val="0"/>
              <w:marBottom w:val="0"/>
              <w:divBdr>
                <w:top w:val="none" w:sz="0" w:space="0" w:color="auto"/>
                <w:left w:val="none" w:sz="0" w:space="0" w:color="auto"/>
                <w:bottom w:val="none" w:sz="0" w:space="0" w:color="auto"/>
                <w:right w:val="none" w:sz="0" w:space="0" w:color="auto"/>
              </w:divBdr>
            </w:div>
            <w:div w:id="1218735882">
              <w:marLeft w:val="0"/>
              <w:marRight w:val="0"/>
              <w:marTop w:val="0"/>
              <w:marBottom w:val="0"/>
              <w:divBdr>
                <w:top w:val="none" w:sz="0" w:space="0" w:color="auto"/>
                <w:left w:val="none" w:sz="0" w:space="0" w:color="auto"/>
                <w:bottom w:val="none" w:sz="0" w:space="0" w:color="auto"/>
                <w:right w:val="none" w:sz="0" w:space="0" w:color="auto"/>
              </w:divBdr>
            </w:div>
            <w:div w:id="1841654055">
              <w:marLeft w:val="0"/>
              <w:marRight w:val="0"/>
              <w:marTop w:val="0"/>
              <w:marBottom w:val="0"/>
              <w:divBdr>
                <w:top w:val="none" w:sz="0" w:space="0" w:color="auto"/>
                <w:left w:val="none" w:sz="0" w:space="0" w:color="auto"/>
                <w:bottom w:val="none" w:sz="0" w:space="0" w:color="auto"/>
                <w:right w:val="none" w:sz="0" w:space="0" w:color="auto"/>
              </w:divBdr>
            </w:div>
            <w:div w:id="407968705">
              <w:marLeft w:val="0"/>
              <w:marRight w:val="0"/>
              <w:marTop w:val="0"/>
              <w:marBottom w:val="0"/>
              <w:divBdr>
                <w:top w:val="none" w:sz="0" w:space="0" w:color="auto"/>
                <w:left w:val="none" w:sz="0" w:space="0" w:color="auto"/>
                <w:bottom w:val="none" w:sz="0" w:space="0" w:color="auto"/>
                <w:right w:val="none" w:sz="0" w:space="0" w:color="auto"/>
              </w:divBdr>
            </w:div>
            <w:div w:id="986009905">
              <w:marLeft w:val="0"/>
              <w:marRight w:val="0"/>
              <w:marTop w:val="0"/>
              <w:marBottom w:val="0"/>
              <w:divBdr>
                <w:top w:val="none" w:sz="0" w:space="0" w:color="auto"/>
                <w:left w:val="none" w:sz="0" w:space="0" w:color="auto"/>
                <w:bottom w:val="none" w:sz="0" w:space="0" w:color="auto"/>
                <w:right w:val="none" w:sz="0" w:space="0" w:color="auto"/>
              </w:divBdr>
            </w:div>
            <w:div w:id="1538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366787">
      <w:bodyDiv w:val="1"/>
      <w:marLeft w:val="0"/>
      <w:marRight w:val="0"/>
      <w:marTop w:val="0"/>
      <w:marBottom w:val="0"/>
      <w:divBdr>
        <w:top w:val="none" w:sz="0" w:space="0" w:color="auto"/>
        <w:left w:val="none" w:sz="0" w:space="0" w:color="auto"/>
        <w:bottom w:val="none" w:sz="0" w:space="0" w:color="auto"/>
        <w:right w:val="none" w:sz="0" w:space="0" w:color="auto"/>
      </w:divBdr>
      <w:divsChild>
        <w:div w:id="1045255962">
          <w:marLeft w:val="0"/>
          <w:marRight w:val="0"/>
          <w:marTop w:val="0"/>
          <w:marBottom w:val="0"/>
          <w:divBdr>
            <w:top w:val="none" w:sz="0" w:space="0" w:color="auto"/>
            <w:left w:val="none" w:sz="0" w:space="0" w:color="auto"/>
            <w:bottom w:val="none" w:sz="0" w:space="0" w:color="auto"/>
            <w:right w:val="none" w:sz="0" w:space="0" w:color="auto"/>
          </w:divBdr>
          <w:divsChild>
            <w:div w:id="35275432">
              <w:marLeft w:val="0"/>
              <w:marRight w:val="0"/>
              <w:marTop w:val="0"/>
              <w:marBottom w:val="0"/>
              <w:divBdr>
                <w:top w:val="none" w:sz="0" w:space="0" w:color="auto"/>
                <w:left w:val="none" w:sz="0" w:space="0" w:color="auto"/>
                <w:bottom w:val="none" w:sz="0" w:space="0" w:color="auto"/>
                <w:right w:val="none" w:sz="0" w:space="0" w:color="auto"/>
              </w:divBdr>
            </w:div>
            <w:div w:id="1266961304">
              <w:marLeft w:val="0"/>
              <w:marRight w:val="0"/>
              <w:marTop w:val="0"/>
              <w:marBottom w:val="0"/>
              <w:divBdr>
                <w:top w:val="none" w:sz="0" w:space="0" w:color="auto"/>
                <w:left w:val="none" w:sz="0" w:space="0" w:color="auto"/>
                <w:bottom w:val="none" w:sz="0" w:space="0" w:color="auto"/>
                <w:right w:val="none" w:sz="0" w:space="0" w:color="auto"/>
              </w:divBdr>
            </w:div>
            <w:div w:id="350912080">
              <w:marLeft w:val="0"/>
              <w:marRight w:val="0"/>
              <w:marTop w:val="0"/>
              <w:marBottom w:val="0"/>
              <w:divBdr>
                <w:top w:val="none" w:sz="0" w:space="0" w:color="auto"/>
                <w:left w:val="none" w:sz="0" w:space="0" w:color="auto"/>
                <w:bottom w:val="none" w:sz="0" w:space="0" w:color="auto"/>
                <w:right w:val="none" w:sz="0" w:space="0" w:color="auto"/>
              </w:divBdr>
            </w:div>
            <w:div w:id="1768578784">
              <w:marLeft w:val="0"/>
              <w:marRight w:val="0"/>
              <w:marTop w:val="0"/>
              <w:marBottom w:val="0"/>
              <w:divBdr>
                <w:top w:val="none" w:sz="0" w:space="0" w:color="auto"/>
                <w:left w:val="none" w:sz="0" w:space="0" w:color="auto"/>
                <w:bottom w:val="none" w:sz="0" w:space="0" w:color="auto"/>
                <w:right w:val="none" w:sz="0" w:space="0" w:color="auto"/>
              </w:divBdr>
            </w:div>
            <w:div w:id="1604876316">
              <w:marLeft w:val="0"/>
              <w:marRight w:val="0"/>
              <w:marTop w:val="0"/>
              <w:marBottom w:val="0"/>
              <w:divBdr>
                <w:top w:val="none" w:sz="0" w:space="0" w:color="auto"/>
                <w:left w:val="none" w:sz="0" w:space="0" w:color="auto"/>
                <w:bottom w:val="none" w:sz="0" w:space="0" w:color="auto"/>
                <w:right w:val="none" w:sz="0" w:space="0" w:color="auto"/>
              </w:divBdr>
            </w:div>
            <w:div w:id="2030176726">
              <w:marLeft w:val="0"/>
              <w:marRight w:val="0"/>
              <w:marTop w:val="0"/>
              <w:marBottom w:val="0"/>
              <w:divBdr>
                <w:top w:val="none" w:sz="0" w:space="0" w:color="auto"/>
                <w:left w:val="none" w:sz="0" w:space="0" w:color="auto"/>
                <w:bottom w:val="none" w:sz="0" w:space="0" w:color="auto"/>
                <w:right w:val="none" w:sz="0" w:space="0" w:color="auto"/>
              </w:divBdr>
            </w:div>
            <w:div w:id="1937982483">
              <w:marLeft w:val="0"/>
              <w:marRight w:val="0"/>
              <w:marTop w:val="0"/>
              <w:marBottom w:val="0"/>
              <w:divBdr>
                <w:top w:val="none" w:sz="0" w:space="0" w:color="auto"/>
                <w:left w:val="none" w:sz="0" w:space="0" w:color="auto"/>
                <w:bottom w:val="none" w:sz="0" w:space="0" w:color="auto"/>
                <w:right w:val="none" w:sz="0" w:space="0" w:color="auto"/>
              </w:divBdr>
            </w:div>
            <w:div w:id="84790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0673">
      <w:bodyDiv w:val="1"/>
      <w:marLeft w:val="0"/>
      <w:marRight w:val="0"/>
      <w:marTop w:val="0"/>
      <w:marBottom w:val="0"/>
      <w:divBdr>
        <w:top w:val="none" w:sz="0" w:space="0" w:color="auto"/>
        <w:left w:val="none" w:sz="0" w:space="0" w:color="auto"/>
        <w:bottom w:val="none" w:sz="0" w:space="0" w:color="auto"/>
        <w:right w:val="none" w:sz="0" w:space="0" w:color="auto"/>
      </w:divBdr>
      <w:divsChild>
        <w:div w:id="1774394498">
          <w:marLeft w:val="0"/>
          <w:marRight w:val="0"/>
          <w:marTop w:val="0"/>
          <w:marBottom w:val="0"/>
          <w:divBdr>
            <w:top w:val="none" w:sz="0" w:space="0" w:color="auto"/>
            <w:left w:val="none" w:sz="0" w:space="0" w:color="auto"/>
            <w:bottom w:val="none" w:sz="0" w:space="0" w:color="auto"/>
            <w:right w:val="none" w:sz="0" w:space="0" w:color="auto"/>
          </w:divBdr>
          <w:divsChild>
            <w:div w:id="1594048033">
              <w:marLeft w:val="0"/>
              <w:marRight w:val="0"/>
              <w:marTop w:val="0"/>
              <w:marBottom w:val="0"/>
              <w:divBdr>
                <w:top w:val="none" w:sz="0" w:space="0" w:color="auto"/>
                <w:left w:val="none" w:sz="0" w:space="0" w:color="auto"/>
                <w:bottom w:val="none" w:sz="0" w:space="0" w:color="auto"/>
                <w:right w:val="none" w:sz="0" w:space="0" w:color="auto"/>
              </w:divBdr>
            </w:div>
            <w:div w:id="114175153">
              <w:marLeft w:val="0"/>
              <w:marRight w:val="0"/>
              <w:marTop w:val="0"/>
              <w:marBottom w:val="0"/>
              <w:divBdr>
                <w:top w:val="none" w:sz="0" w:space="0" w:color="auto"/>
                <w:left w:val="none" w:sz="0" w:space="0" w:color="auto"/>
                <w:bottom w:val="none" w:sz="0" w:space="0" w:color="auto"/>
                <w:right w:val="none" w:sz="0" w:space="0" w:color="auto"/>
              </w:divBdr>
            </w:div>
            <w:div w:id="549727452">
              <w:marLeft w:val="0"/>
              <w:marRight w:val="0"/>
              <w:marTop w:val="0"/>
              <w:marBottom w:val="0"/>
              <w:divBdr>
                <w:top w:val="none" w:sz="0" w:space="0" w:color="auto"/>
                <w:left w:val="none" w:sz="0" w:space="0" w:color="auto"/>
                <w:bottom w:val="none" w:sz="0" w:space="0" w:color="auto"/>
                <w:right w:val="none" w:sz="0" w:space="0" w:color="auto"/>
              </w:divBdr>
            </w:div>
            <w:div w:id="174540162">
              <w:marLeft w:val="0"/>
              <w:marRight w:val="0"/>
              <w:marTop w:val="0"/>
              <w:marBottom w:val="0"/>
              <w:divBdr>
                <w:top w:val="none" w:sz="0" w:space="0" w:color="auto"/>
                <w:left w:val="none" w:sz="0" w:space="0" w:color="auto"/>
                <w:bottom w:val="none" w:sz="0" w:space="0" w:color="auto"/>
                <w:right w:val="none" w:sz="0" w:space="0" w:color="auto"/>
              </w:divBdr>
            </w:div>
            <w:div w:id="836460604">
              <w:marLeft w:val="0"/>
              <w:marRight w:val="0"/>
              <w:marTop w:val="0"/>
              <w:marBottom w:val="0"/>
              <w:divBdr>
                <w:top w:val="none" w:sz="0" w:space="0" w:color="auto"/>
                <w:left w:val="none" w:sz="0" w:space="0" w:color="auto"/>
                <w:bottom w:val="none" w:sz="0" w:space="0" w:color="auto"/>
                <w:right w:val="none" w:sz="0" w:space="0" w:color="auto"/>
              </w:divBdr>
            </w:div>
            <w:div w:id="2030521120">
              <w:marLeft w:val="0"/>
              <w:marRight w:val="0"/>
              <w:marTop w:val="0"/>
              <w:marBottom w:val="0"/>
              <w:divBdr>
                <w:top w:val="none" w:sz="0" w:space="0" w:color="auto"/>
                <w:left w:val="none" w:sz="0" w:space="0" w:color="auto"/>
                <w:bottom w:val="none" w:sz="0" w:space="0" w:color="auto"/>
                <w:right w:val="none" w:sz="0" w:space="0" w:color="auto"/>
              </w:divBdr>
            </w:div>
            <w:div w:id="631207237">
              <w:marLeft w:val="0"/>
              <w:marRight w:val="0"/>
              <w:marTop w:val="0"/>
              <w:marBottom w:val="0"/>
              <w:divBdr>
                <w:top w:val="none" w:sz="0" w:space="0" w:color="auto"/>
                <w:left w:val="none" w:sz="0" w:space="0" w:color="auto"/>
                <w:bottom w:val="none" w:sz="0" w:space="0" w:color="auto"/>
                <w:right w:val="none" w:sz="0" w:space="0" w:color="auto"/>
              </w:divBdr>
            </w:div>
            <w:div w:id="2131701679">
              <w:marLeft w:val="0"/>
              <w:marRight w:val="0"/>
              <w:marTop w:val="0"/>
              <w:marBottom w:val="0"/>
              <w:divBdr>
                <w:top w:val="none" w:sz="0" w:space="0" w:color="auto"/>
                <w:left w:val="none" w:sz="0" w:space="0" w:color="auto"/>
                <w:bottom w:val="none" w:sz="0" w:space="0" w:color="auto"/>
                <w:right w:val="none" w:sz="0" w:space="0" w:color="auto"/>
              </w:divBdr>
            </w:div>
            <w:div w:id="1891452818">
              <w:marLeft w:val="0"/>
              <w:marRight w:val="0"/>
              <w:marTop w:val="0"/>
              <w:marBottom w:val="0"/>
              <w:divBdr>
                <w:top w:val="none" w:sz="0" w:space="0" w:color="auto"/>
                <w:left w:val="none" w:sz="0" w:space="0" w:color="auto"/>
                <w:bottom w:val="none" w:sz="0" w:space="0" w:color="auto"/>
                <w:right w:val="none" w:sz="0" w:space="0" w:color="auto"/>
              </w:divBdr>
            </w:div>
            <w:div w:id="1342243862">
              <w:marLeft w:val="0"/>
              <w:marRight w:val="0"/>
              <w:marTop w:val="0"/>
              <w:marBottom w:val="0"/>
              <w:divBdr>
                <w:top w:val="none" w:sz="0" w:space="0" w:color="auto"/>
                <w:left w:val="none" w:sz="0" w:space="0" w:color="auto"/>
                <w:bottom w:val="none" w:sz="0" w:space="0" w:color="auto"/>
                <w:right w:val="none" w:sz="0" w:space="0" w:color="auto"/>
              </w:divBdr>
            </w:div>
            <w:div w:id="1277565593">
              <w:marLeft w:val="0"/>
              <w:marRight w:val="0"/>
              <w:marTop w:val="0"/>
              <w:marBottom w:val="0"/>
              <w:divBdr>
                <w:top w:val="none" w:sz="0" w:space="0" w:color="auto"/>
                <w:left w:val="none" w:sz="0" w:space="0" w:color="auto"/>
                <w:bottom w:val="none" w:sz="0" w:space="0" w:color="auto"/>
                <w:right w:val="none" w:sz="0" w:space="0" w:color="auto"/>
              </w:divBdr>
            </w:div>
            <w:div w:id="1635910889">
              <w:marLeft w:val="0"/>
              <w:marRight w:val="0"/>
              <w:marTop w:val="0"/>
              <w:marBottom w:val="0"/>
              <w:divBdr>
                <w:top w:val="none" w:sz="0" w:space="0" w:color="auto"/>
                <w:left w:val="none" w:sz="0" w:space="0" w:color="auto"/>
                <w:bottom w:val="none" w:sz="0" w:space="0" w:color="auto"/>
                <w:right w:val="none" w:sz="0" w:space="0" w:color="auto"/>
              </w:divBdr>
            </w:div>
            <w:div w:id="1708139311">
              <w:marLeft w:val="0"/>
              <w:marRight w:val="0"/>
              <w:marTop w:val="0"/>
              <w:marBottom w:val="0"/>
              <w:divBdr>
                <w:top w:val="none" w:sz="0" w:space="0" w:color="auto"/>
                <w:left w:val="none" w:sz="0" w:space="0" w:color="auto"/>
                <w:bottom w:val="none" w:sz="0" w:space="0" w:color="auto"/>
                <w:right w:val="none" w:sz="0" w:space="0" w:color="auto"/>
              </w:divBdr>
            </w:div>
            <w:div w:id="1703092675">
              <w:marLeft w:val="0"/>
              <w:marRight w:val="0"/>
              <w:marTop w:val="0"/>
              <w:marBottom w:val="0"/>
              <w:divBdr>
                <w:top w:val="none" w:sz="0" w:space="0" w:color="auto"/>
                <w:left w:val="none" w:sz="0" w:space="0" w:color="auto"/>
                <w:bottom w:val="none" w:sz="0" w:space="0" w:color="auto"/>
                <w:right w:val="none" w:sz="0" w:space="0" w:color="auto"/>
              </w:divBdr>
            </w:div>
            <w:div w:id="1071347670">
              <w:marLeft w:val="0"/>
              <w:marRight w:val="0"/>
              <w:marTop w:val="0"/>
              <w:marBottom w:val="0"/>
              <w:divBdr>
                <w:top w:val="none" w:sz="0" w:space="0" w:color="auto"/>
                <w:left w:val="none" w:sz="0" w:space="0" w:color="auto"/>
                <w:bottom w:val="none" w:sz="0" w:space="0" w:color="auto"/>
                <w:right w:val="none" w:sz="0" w:space="0" w:color="auto"/>
              </w:divBdr>
            </w:div>
            <w:div w:id="2139374636">
              <w:marLeft w:val="0"/>
              <w:marRight w:val="0"/>
              <w:marTop w:val="0"/>
              <w:marBottom w:val="0"/>
              <w:divBdr>
                <w:top w:val="none" w:sz="0" w:space="0" w:color="auto"/>
                <w:left w:val="none" w:sz="0" w:space="0" w:color="auto"/>
                <w:bottom w:val="none" w:sz="0" w:space="0" w:color="auto"/>
                <w:right w:val="none" w:sz="0" w:space="0" w:color="auto"/>
              </w:divBdr>
            </w:div>
            <w:div w:id="19516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4341">
      <w:bodyDiv w:val="1"/>
      <w:marLeft w:val="0"/>
      <w:marRight w:val="0"/>
      <w:marTop w:val="0"/>
      <w:marBottom w:val="0"/>
      <w:divBdr>
        <w:top w:val="none" w:sz="0" w:space="0" w:color="auto"/>
        <w:left w:val="none" w:sz="0" w:space="0" w:color="auto"/>
        <w:bottom w:val="none" w:sz="0" w:space="0" w:color="auto"/>
        <w:right w:val="none" w:sz="0" w:space="0" w:color="auto"/>
      </w:divBdr>
      <w:divsChild>
        <w:div w:id="719129916">
          <w:marLeft w:val="0"/>
          <w:marRight w:val="0"/>
          <w:marTop w:val="0"/>
          <w:marBottom w:val="0"/>
          <w:divBdr>
            <w:top w:val="none" w:sz="0" w:space="0" w:color="auto"/>
            <w:left w:val="none" w:sz="0" w:space="0" w:color="auto"/>
            <w:bottom w:val="none" w:sz="0" w:space="0" w:color="auto"/>
            <w:right w:val="none" w:sz="0" w:space="0" w:color="auto"/>
          </w:divBdr>
          <w:divsChild>
            <w:div w:id="498428332">
              <w:marLeft w:val="0"/>
              <w:marRight w:val="0"/>
              <w:marTop w:val="0"/>
              <w:marBottom w:val="0"/>
              <w:divBdr>
                <w:top w:val="none" w:sz="0" w:space="0" w:color="auto"/>
                <w:left w:val="none" w:sz="0" w:space="0" w:color="auto"/>
                <w:bottom w:val="none" w:sz="0" w:space="0" w:color="auto"/>
                <w:right w:val="none" w:sz="0" w:space="0" w:color="auto"/>
              </w:divBdr>
            </w:div>
            <w:div w:id="513495710">
              <w:marLeft w:val="0"/>
              <w:marRight w:val="0"/>
              <w:marTop w:val="0"/>
              <w:marBottom w:val="0"/>
              <w:divBdr>
                <w:top w:val="none" w:sz="0" w:space="0" w:color="auto"/>
                <w:left w:val="none" w:sz="0" w:space="0" w:color="auto"/>
                <w:bottom w:val="none" w:sz="0" w:space="0" w:color="auto"/>
                <w:right w:val="none" w:sz="0" w:space="0" w:color="auto"/>
              </w:divBdr>
            </w:div>
            <w:div w:id="298805181">
              <w:marLeft w:val="0"/>
              <w:marRight w:val="0"/>
              <w:marTop w:val="0"/>
              <w:marBottom w:val="0"/>
              <w:divBdr>
                <w:top w:val="none" w:sz="0" w:space="0" w:color="auto"/>
                <w:left w:val="none" w:sz="0" w:space="0" w:color="auto"/>
                <w:bottom w:val="none" w:sz="0" w:space="0" w:color="auto"/>
                <w:right w:val="none" w:sz="0" w:space="0" w:color="auto"/>
              </w:divBdr>
            </w:div>
            <w:div w:id="1639072371">
              <w:marLeft w:val="0"/>
              <w:marRight w:val="0"/>
              <w:marTop w:val="0"/>
              <w:marBottom w:val="0"/>
              <w:divBdr>
                <w:top w:val="none" w:sz="0" w:space="0" w:color="auto"/>
                <w:left w:val="none" w:sz="0" w:space="0" w:color="auto"/>
                <w:bottom w:val="none" w:sz="0" w:space="0" w:color="auto"/>
                <w:right w:val="none" w:sz="0" w:space="0" w:color="auto"/>
              </w:divBdr>
            </w:div>
            <w:div w:id="1063987483">
              <w:marLeft w:val="0"/>
              <w:marRight w:val="0"/>
              <w:marTop w:val="0"/>
              <w:marBottom w:val="0"/>
              <w:divBdr>
                <w:top w:val="none" w:sz="0" w:space="0" w:color="auto"/>
                <w:left w:val="none" w:sz="0" w:space="0" w:color="auto"/>
                <w:bottom w:val="none" w:sz="0" w:space="0" w:color="auto"/>
                <w:right w:val="none" w:sz="0" w:space="0" w:color="auto"/>
              </w:divBdr>
            </w:div>
            <w:div w:id="254359774">
              <w:marLeft w:val="0"/>
              <w:marRight w:val="0"/>
              <w:marTop w:val="0"/>
              <w:marBottom w:val="0"/>
              <w:divBdr>
                <w:top w:val="none" w:sz="0" w:space="0" w:color="auto"/>
                <w:left w:val="none" w:sz="0" w:space="0" w:color="auto"/>
                <w:bottom w:val="none" w:sz="0" w:space="0" w:color="auto"/>
                <w:right w:val="none" w:sz="0" w:space="0" w:color="auto"/>
              </w:divBdr>
            </w:div>
            <w:div w:id="857502789">
              <w:marLeft w:val="0"/>
              <w:marRight w:val="0"/>
              <w:marTop w:val="0"/>
              <w:marBottom w:val="0"/>
              <w:divBdr>
                <w:top w:val="none" w:sz="0" w:space="0" w:color="auto"/>
                <w:left w:val="none" w:sz="0" w:space="0" w:color="auto"/>
                <w:bottom w:val="none" w:sz="0" w:space="0" w:color="auto"/>
                <w:right w:val="none" w:sz="0" w:space="0" w:color="auto"/>
              </w:divBdr>
            </w:div>
            <w:div w:id="348876917">
              <w:marLeft w:val="0"/>
              <w:marRight w:val="0"/>
              <w:marTop w:val="0"/>
              <w:marBottom w:val="0"/>
              <w:divBdr>
                <w:top w:val="none" w:sz="0" w:space="0" w:color="auto"/>
                <w:left w:val="none" w:sz="0" w:space="0" w:color="auto"/>
                <w:bottom w:val="none" w:sz="0" w:space="0" w:color="auto"/>
                <w:right w:val="none" w:sz="0" w:space="0" w:color="auto"/>
              </w:divBdr>
            </w:div>
            <w:div w:id="1743601385">
              <w:marLeft w:val="0"/>
              <w:marRight w:val="0"/>
              <w:marTop w:val="0"/>
              <w:marBottom w:val="0"/>
              <w:divBdr>
                <w:top w:val="none" w:sz="0" w:space="0" w:color="auto"/>
                <w:left w:val="none" w:sz="0" w:space="0" w:color="auto"/>
                <w:bottom w:val="none" w:sz="0" w:space="0" w:color="auto"/>
                <w:right w:val="none" w:sz="0" w:space="0" w:color="auto"/>
              </w:divBdr>
            </w:div>
            <w:div w:id="66923744">
              <w:marLeft w:val="0"/>
              <w:marRight w:val="0"/>
              <w:marTop w:val="0"/>
              <w:marBottom w:val="0"/>
              <w:divBdr>
                <w:top w:val="none" w:sz="0" w:space="0" w:color="auto"/>
                <w:left w:val="none" w:sz="0" w:space="0" w:color="auto"/>
                <w:bottom w:val="none" w:sz="0" w:space="0" w:color="auto"/>
                <w:right w:val="none" w:sz="0" w:space="0" w:color="auto"/>
              </w:divBdr>
            </w:div>
            <w:div w:id="270013192">
              <w:marLeft w:val="0"/>
              <w:marRight w:val="0"/>
              <w:marTop w:val="0"/>
              <w:marBottom w:val="0"/>
              <w:divBdr>
                <w:top w:val="none" w:sz="0" w:space="0" w:color="auto"/>
                <w:left w:val="none" w:sz="0" w:space="0" w:color="auto"/>
                <w:bottom w:val="none" w:sz="0" w:space="0" w:color="auto"/>
                <w:right w:val="none" w:sz="0" w:space="0" w:color="auto"/>
              </w:divBdr>
            </w:div>
            <w:div w:id="905189134">
              <w:marLeft w:val="0"/>
              <w:marRight w:val="0"/>
              <w:marTop w:val="0"/>
              <w:marBottom w:val="0"/>
              <w:divBdr>
                <w:top w:val="none" w:sz="0" w:space="0" w:color="auto"/>
                <w:left w:val="none" w:sz="0" w:space="0" w:color="auto"/>
                <w:bottom w:val="none" w:sz="0" w:space="0" w:color="auto"/>
                <w:right w:val="none" w:sz="0" w:space="0" w:color="auto"/>
              </w:divBdr>
            </w:div>
            <w:div w:id="1888565330">
              <w:marLeft w:val="0"/>
              <w:marRight w:val="0"/>
              <w:marTop w:val="0"/>
              <w:marBottom w:val="0"/>
              <w:divBdr>
                <w:top w:val="none" w:sz="0" w:space="0" w:color="auto"/>
                <w:left w:val="none" w:sz="0" w:space="0" w:color="auto"/>
                <w:bottom w:val="none" w:sz="0" w:space="0" w:color="auto"/>
                <w:right w:val="none" w:sz="0" w:space="0" w:color="auto"/>
              </w:divBdr>
            </w:div>
            <w:div w:id="1246500605">
              <w:marLeft w:val="0"/>
              <w:marRight w:val="0"/>
              <w:marTop w:val="0"/>
              <w:marBottom w:val="0"/>
              <w:divBdr>
                <w:top w:val="none" w:sz="0" w:space="0" w:color="auto"/>
                <w:left w:val="none" w:sz="0" w:space="0" w:color="auto"/>
                <w:bottom w:val="none" w:sz="0" w:space="0" w:color="auto"/>
                <w:right w:val="none" w:sz="0" w:space="0" w:color="auto"/>
              </w:divBdr>
            </w:div>
            <w:div w:id="123474403">
              <w:marLeft w:val="0"/>
              <w:marRight w:val="0"/>
              <w:marTop w:val="0"/>
              <w:marBottom w:val="0"/>
              <w:divBdr>
                <w:top w:val="none" w:sz="0" w:space="0" w:color="auto"/>
                <w:left w:val="none" w:sz="0" w:space="0" w:color="auto"/>
                <w:bottom w:val="none" w:sz="0" w:space="0" w:color="auto"/>
                <w:right w:val="none" w:sz="0" w:space="0" w:color="auto"/>
              </w:divBdr>
            </w:div>
            <w:div w:id="861436998">
              <w:marLeft w:val="0"/>
              <w:marRight w:val="0"/>
              <w:marTop w:val="0"/>
              <w:marBottom w:val="0"/>
              <w:divBdr>
                <w:top w:val="none" w:sz="0" w:space="0" w:color="auto"/>
                <w:left w:val="none" w:sz="0" w:space="0" w:color="auto"/>
                <w:bottom w:val="none" w:sz="0" w:space="0" w:color="auto"/>
                <w:right w:val="none" w:sz="0" w:space="0" w:color="auto"/>
              </w:divBdr>
            </w:div>
            <w:div w:id="950280959">
              <w:marLeft w:val="0"/>
              <w:marRight w:val="0"/>
              <w:marTop w:val="0"/>
              <w:marBottom w:val="0"/>
              <w:divBdr>
                <w:top w:val="none" w:sz="0" w:space="0" w:color="auto"/>
                <w:left w:val="none" w:sz="0" w:space="0" w:color="auto"/>
                <w:bottom w:val="none" w:sz="0" w:space="0" w:color="auto"/>
                <w:right w:val="none" w:sz="0" w:space="0" w:color="auto"/>
              </w:divBdr>
            </w:div>
            <w:div w:id="556013164">
              <w:marLeft w:val="0"/>
              <w:marRight w:val="0"/>
              <w:marTop w:val="0"/>
              <w:marBottom w:val="0"/>
              <w:divBdr>
                <w:top w:val="none" w:sz="0" w:space="0" w:color="auto"/>
                <w:left w:val="none" w:sz="0" w:space="0" w:color="auto"/>
                <w:bottom w:val="none" w:sz="0" w:space="0" w:color="auto"/>
                <w:right w:val="none" w:sz="0" w:space="0" w:color="auto"/>
              </w:divBdr>
            </w:div>
            <w:div w:id="12366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91884">
      <w:bodyDiv w:val="1"/>
      <w:marLeft w:val="0"/>
      <w:marRight w:val="0"/>
      <w:marTop w:val="0"/>
      <w:marBottom w:val="0"/>
      <w:divBdr>
        <w:top w:val="none" w:sz="0" w:space="0" w:color="auto"/>
        <w:left w:val="none" w:sz="0" w:space="0" w:color="auto"/>
        <w:bottom w:val="none" w:sz="0" w:space="0" w:color="auto"/>
        <w:right w:val="none" w:sz="0" w:space="0" w:color="auto"/>
      </w:divBdr>
      <w:divsChild>
        <w:div w:id="1705444280">
          <w:marLeft w:val="0"/>
          <w:marRight w:val="0"/>
          <w:marTop w:val="0"/>
          <w:marBottom w:val="0"/>
          <w:divBdr>
            <w:top w:val="none" w:sz="0" w:space="0" w:color="auto"/>
            <w:left w:val="none" w:sz="0" w:space="0" w:color="auto"/>
            <w:bottom w:val="none" w:sz="0" w:space="0" w:color="auto"/>
            <w:right w:val="none" w:sz="0" w:space="0" w:color="auto"/>
          </w:divBdr>
          <w:divsChild>
            <w:div w:id="16781642">
              <w:marLeft w:val="0"/>
              <w:marRight w:val="0"/>
              <w:marTop w:val="0"/>
              <w:marBottom w:val="0"/>
              <w:divBdr>
                <w:top w:val="none" w:sz="0" w:space="0" w:color="auto"/>
                <w:left w:val="none" w:sz="0" w:space="0" w:color="auto"/>
                <w:bottom w:val="none" w:sz="0" w:space="0" w:color="auto"/>
                <w:right w:val="none" w:sz="0" w:space="0" w:color="auto"/>
              </w:divBdr>
            </w:div>
            <w:div w:id="1417437505">
              <w:marLeft w:val="0"/>
              <w:marRight w:val="0"/>
              <w:marTop w:val="0"/>
              <w:marBottom w:val="0"/>
              <w:divBdr>
                <w:top w:val="none" w:sz="0" w:space="0" w:color="auto"/>
                <w:left w:val="none" w:sz="0" w:space="0" w:color="auto"/>
                <w:bottom w:val="none" w:sz="0" w:space="0" w:color="auto"/>
                <w:right w:val="none" w:sz="0" w:space="0" w:color="auto"/>
              </w:divBdr>
            </w:div>
            <w:div w:id="388309559">
              <w:marLeft w:val="0"/>
              <w:marRight w:val="0"/>
              <w:marTop w:val="0"/>
              <w:marBottom w:val="0"/>
              <w:divBdr>
                <w:top w:val="none" w:sz="0" w:space="0" w:color="auto"/>
                <w:left w:val="none" w:sz="0" w:space="0" w:color="auto"/>
                <w:bottom w:val="none" w:sz="0" w:space="0" w:color="auto"/>
                <w:right w:val="none" w:sz="0" w:space="0" w:color="auto"/>
              </w:divBdr>
            </w:div>
            <w:div w:id="607389704">
              <w:marLeft w:val="0"/>
              <w:marRight w:val="0"/>
              <w:marTop w:val="0"/>
              <w:marBottom w:val="0"/>
              <w:divBdr>
                <w:top w:val="none" w:sz="0" w:space="0" w:color="auto"/>
                <w:left w:val="none" w:sz="0" w:space="0" w:color="auto"/>
                <w:bottom w:val="none" w:sz="0" w:space="0" w:color="auto"/>
                <w:right w:val="none" w:sz="0" w:space="0" w:color="auto"/>
              </w:divBdr>
            </w:div>
            <w:div w:id="411125135">
              <w:marLeft w:val="0"/>
              <w:marRight w:val="0"/>
              <w:marTop w:val="0"/>
              <w:marBottom w:val="0"/>
              <w:divBdr>
                <w:top w:val="none" w:sz="0" w:space="0" w:color="auto"/>
                <w:left w:val="none" w:sz="0" w:space="0" w:color="auto"/>
                <w:bottom w:val="none" w:sz="0" w:space="0" w:color="auto"/>
                <w:right w:val="none" w:sz="0" w:space="0" w:color="auto"/>
              </w:divBdr>
            </w:div>
            <w:div w:id="699279737">
              <w:marLeft w:val="0"/>
              <w:marRight w:val="0"/>
              <w:marTop w:val="0"/>
              <w:marBottom w:val="0"/>
              <w:divBdr>
                <w:top w:val="none" w:sz="0" w:space="0" w:color="auto"/>
                <w:left w:val="none" w:sz="0" w:space="0" w:color="auto"/>
                <w:bottom w:val="none" w:sz="0" w:space="0" w:color="auto"/>
                <w:right w:val="none" w:sz="0" w:space="0" w:color="auto"/>
              </w:divBdr>
            </w:div>
            <w:div w:id="147986329">
              <w:marLeft w:val="0"/>
              <w:marRight w:val="0"/>
              <w:marTop w:val="0"/>
              <w:marBottom w:val="0"/>
              <w:divBdr>
                <w:top w:val="none" w:sz="0" w:space="0" w:color="auto"/>
                <w:left w:val="none" w:sz="0" w:space="0" w:color="auto"/>
                <w:bottom w:val="none" w:sz="0" w:space="0" w:color="auto"/>
                <w:right w:val="none" w:sz="0" w:space="0" w:color="auto"/>
              </w:divBdr>
            </w:div>
            <w:div w:id="1790123497">
              <w:marLeft w:val="0"/>
              <w:marRight w:val="0"/>
              <w:marTop w:val="0"/>
              <w:marBottom w:val="0"/>
              <w:divBdr>
                <w:top w:val="none" w:sz="0" w:space="0" w:color="auto"/>
                <w:left w:val="none" w:sz="0" w:space="0" w:color="auto"/>
                <w:bottom w:val="none" w:sz="0" w:space="0" w:color="auto"/>
                <w:right w:val="none" w:sz="0" w:space="0" w:color="auto"/>
              </w:divBdr>
            </w:div>
            <w:div w:id="2136754348">
              <w:marLeft w:val="0"/>
              <w:marRight w:val="0"/>
              <w:marTop w:val="0"/>
              <w:marBottom w:val="0"/>
              <w:divBdr>
                <w:top w:val="none" w:sz="0" w:space="0" w:color="auto"/>
                <w:left w:val="none" w:sz="0" w:space="0" w:color="auto"/>
                <w:bottom w:val="none" w:sz="0" w:space="0" w:color="auto"/>
                <w:right w:val="none" w:sz="0" w:space="0" w:color="auto"/>
              </w:divBdr>
            </w:div>
            <w:div w:id="199972831">
              <w:marLeft w:val="0"/>
              <w:marRight w:val="0"/>
              <w:marTop w:val="0"/>
              <w:marBottom w:val="0"/>
              <w:divBdr>
                <w:top w:val="none" w:sz="0" w:space="0" w:color="auto"/>
                <w:left w:val="none" w:sz="0" w:space="0" w:color="auto"/>
                <w:bottom w:val="none" w:sz="0" w:space="0" w:color="auto"/>
                <w:right w:val="none" w:sz="0" w:space="0" w:color="auto"/>
              </w:divBdr>
            </w:div>
            <w:div w:id="693386454">
              <w:marLeft w:val="0"/>
              <w:marRight w:val="0"/>
              <w:marTop w:val="0"/>
              <w:marBottom w:val="0"/>
              <w:divBdr>
                <w:top w:val="none" w:sz="0" w:space="0" w:color="auto"/>
                <w:left w:val="none" w:sz="0" w:space="0" w:color="auto"/>
                <w:bottom w:val="none" w:sz="0" w:space="0" w:color="auto"/>
                <w:right w:val="none" w:sz="0" w:space="0" w:color="auto"/>
              </w:divBdr>
            </w:div>
            <w:div w:id="2145542870">
              <w:marLeft w:val="0"/>
              <w:marRight w:val="0"/>
              <w:marTop w:val="0"/>
              <w:marBottom w:val="0"/>
              <w:divBdr>
                <w:top w:val="none" w:sz="0" w:space="0" w:color="auto"/>
                <w:left w:val="none" w:sz="0" w:space="0" w:color="auto"/>
                <w:bottom w:val="none" w:sz="0" w:space="0" w:color="auto"/>
                <w:right w:val="none" w:sz="0" w:space="0" w:color="auto"/>
              </w:divBdr>
            </w:div>
            <w:div w:id="11885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70444">
      <w:bodyDiv w:val="1"/>
      <w:marLeft w:val="0"/>
      <w:marRight w:val="0"/>
      <w:marTop w:val="0"/>
      <w:marBottom w:val="0"/>
      <w:divBdr>
        <w:top w:val="none" w:sz="0" w:space="0" w:color="auto"/>
        <w:left w:val="none" w:sz="0" w:space="0" w:color="auto"/>
        <w:bottom w:val="none" w:sz="0" w:space="0" w:color="auto"/>
        <w:right w:val="none" w:sz="0" w:space="0" w:color="auto"/>
      </w:divBdr>
      <w:divsChild>
        <w:div w:id="1266693201">
          <w:marLeft w:val="0"/>
          <w:marRight w:val="0"/>
          <w:marTop w:val="0"/>
          <w:marBottom w:val="0"/>
          <w:divBdr>
            <w:top w:val="none" w:sz="0" w:space="0" w:color="auto"/>
            <w:left w:val="none" w:sz="0" w:space="0" w:color="auto"/>
            <w:bottom w:val="none" w:sz="0" w:space="0" w:color="auto"/>
            <w:right w:val="none" w:sz="0" w:space="0" w:color="auto"/>
          </w:divBdr>
          <w:divsChild>
            <w:div w:id="349571428">
              <w:marLeft w:val="0"/>
              <w:marRight w:val="0"/>
              <w:marTop w:val="0"/>
              <w:marBottom w:val="0"/>
              <w:divBdr>
                <w:top w:val="none" w:sz="0" w:space="0" w:color="auto"/>
                <w:left w:val="none" w:sz="0" w:space="0" w:color="auto"/>
                <w:bottom w:val="none" w:sz="0" w:space="0" w:color="auto"/>
                <w:right w:val="none" w:sz="0" w:space="0" w:color="auto"/>
              </w:divBdr>
            </w:div>
            <w:div w:id="1130323787">
              <w:marLeft w:val="0"/>
              <w:marRight w:val="0"/>
              <w:marTop w:val="0"/>
              <w:marBottom w:val="0"/>
              <w:divBdr>
                <w:top w:val="none" w:sz="0" w:space="0" w:color="auto"/>
                <w:left w:val="none" w:sz="0" w:space="0" w:color="auto"/>
                <w:bottom w:val="none" w:sz="0" w:space="0" w:color="auto"/>
                <w:right w:val="none" w:sz="0" w:space="0" w:color="auto"/>
              </w:divBdr>
            </w:div>
            <w:div w:id="1848523929">
              <w:marLeft w:val="0"/>
              <w:marRight w:val="0"/>
              <w:marTop w:val="0"/>
              <w:marBottom w:val="0"/>
              <w:divBdr>
                <w:top w:val="none" w:sz="0" w:space="0" w:color="auto"/>
                <w:left w:val="none" w:sz="0" w:space="0" w:color="auto"/>
                <w:bottom w:val="none" w:sz="0" w:space="0" w:color="auto"/>
                <w:right w:val="none" w:sz="0" w:space="0" w:color="auto"/>
              </w:divBdr>
            </w:div>
            <w:div w:id="1397048151">
              <w:marLeft w:val="0"/>
              <w:marRight w:val="0"/>
              <w:marTop w:val="0"/>
              <w:marBottom w:val="0"/>
              <w:divBdr>
                <w:top w:val="none" w:sz="0" w:space="0" w:color="auto"/>
                <w:left w:val="none" w:sz="0" w:space="0" w:color="auto"/>
                <w:bottom w:val="none" w:sz="0" w:space="0" w:color="auto"/>
                <w:right w:val="none" w:sz="0" w:space="0" w:color="auto"/>
              </w:divBdr>
            </w:div>
            <w:div w:id="1807890790">
              <w:marLeft w:val="0"/>
              <w:marRight w:val="0"/>
              <w:marTop w:val="0"/>
              <w:marBottom w:val="0"/>
              <w:divBdr>
                <w:top w:val="none" w:sz="0" w:space="0" w:color="auto"/>
                <w:left w:val="none" w:sz="0" w:space="0" w:color="auto"/>
                <w:bottom w:val="none" w:sz="0" w:space="0" w:color="auto"/>
                <w:right w:val="none" w:sz="0" w:space="0" w:color="auto"/>
              </w:divBdr>
            </w:div>
            <w:div w:id="1927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80093">
      <w:bodyDiv w:val="1"/>
      <w:marLeft w:val="0"/>
      <w:marRight w:val="0"/>
      <w:marTop w:val="0"/>
      <w:marBottom w:val="0"/>
      <w:divBdr>
        <w:top w:val="none" w:sz="0" w:space="0" w:color="auto"/>
        <w:left w:val="none" w:sz="0" w:space="0" w:color="auto"/>
        <w:bottom w:val="none" w:sz="0" w:space="0" w:color="auto"/>
        <w:right w:val="none" w:sz="0" w:space="0" w:color="auto"/>
      </w:divBdr>
      <w:divsChild>
        <w:div w:id="121004257">
          <w:marLeft w:val="0"/>
          <w:marRight w:val="0"/>
          <w:marTop w:val="0"/>
          <w:marBottom w:val="0"/>
          <w:divBdr>
            <w:top w:val="none" w:sz="0" w:space="0" w:color="auto"/>
            <w:left w:val="none" w:sz="0" w:space="0" w:color="auto"/>
            <w:bottom w:val="none" w:sz="0" w:space="0" w:color="auto"/>
            <w:right w:val="none" w:sz="0" w:space="0" w:color="auto"/>
          </w:divBdr>
          <w:divsChild>
            <w:div w:id="1917664560">
              <w:marLeft w:val="0"/>
              <w:marRight w:val="0"/>
              <w:marTop w:val="0"/>
              <w:marBottom w:val="0"/>
              <w:divBdr>
                <w:top w:val="none" w:sz="0" w:space="0" w:color="auto"/>
                <w:left w:val="none" w:sz="0" w:space="0" w:color="auto"/>
                <w:bottom w:val="none" w:sz="0" w:space="0" w:color="auto"/>
                <w:right w:val="none" w:sz="0" w:space="0" w:color="auto"/>
              </w:divBdr>
            </w:div>
            <w:div w:id="2084184046">
              <w:marLeft w:val="0"/>
              <w:marRight w:val="0"/>
              <w:marTop w:val="0"/>
              <w:marBottom w:val="0"/>
              <w:divBdr>
                <w:top w:val="none" w:sz="0" w:space="0" w:color="auto"/>
                <w:left w:val="none" w:sz="0" w:space="0" w:color="auto"/>
                <w:bottom w:val="none" w:sz="0" w:space="0" w:color="auto"/>
                <w:right w:val="none" w:sz="0" w:space="0" w:color="auto"/>
              </w:divBdr>
            </w:div>
            <w:div w:id="1994334185">
              <w:marLeft w:val="0"/>
              <w:marRight w:val="0"/>
              <w:marTop w:val="0"/>
              <w:marBottom w:val="0"/>
              <w:divBdr>
                <w:top w:val="none" w:sz="0" w:space="0" w:color="auto"/>
                <w:left w:val="none" w:sz="0" w:space="0" w:color="auto"/>
                <w:bottom w:val="none" w:sz="0" w:space="0" w:color="auto"/>
                <w:right w:val="none" w:sz="0" w:space="0" w:color="auto"/>
              </w:divBdr>
            </w:div>
            <w:div w:id="907574273">
              <w:marLeft w:val="0"/>
              <w:marRight w:val="0"/>
              <w:marTop w:val="0"/>
              <w:marBottom w:val="0"/>
              <w:divBdr>
                <w:top w:val="none" w:sz="0" w:space="0" w:color="auto"/>
                <w:left w:val="none" w:sz="0" w:space="0" w:color="auto"/>
                <w:bottom w:val="none" w:sz="0" w:space="0" w:color="auto"/>
                <w:right w:val="none" w:sz="0" w:space="0" w:color="auto"/>
              </w:divBdr>
            </w:div>
            <w:div w:id="1557668407">
              <w:marLeft w:val="0"/>
              <w:marRight w:val="0"/>
              <w:marTop w:val="0"/>
              <w:marBottom w:val="0"/>
              <w:divBdr>
                <w:top w:val="none" w:sz="0" w:space="0" w:color="auto"/>
                <w:left w:val="none" w:sz="0" w:space="0" w:color="auto"/>
                <w:bottom w:val="none" w:sz="0" w:space="0" w:color="auto"/>
                <w:right w:val="none" w:sz="0" w:space="0" w:color="auto"/>
              </w:divBdr>
            </w:div>
            <w:div w:id="502820006">
              <w:marLeft w:val="0"/>
              <w:marRight w:val="0"/>
              <w:marTop w:val="0"/>
              <w:marBottom w:val="0"/>
              <w:divBdr>
                <w:top w:val="none" w:sz="0" w:space="0" w:color="auto"/>
                <w:left w:val="none" w:sz="0" w:space="0" w:color="auto"/>
                <w:bottom w:val="none" w:sz="0" w:space="0" w:color="auto"/>
                <w:right w:val="none" w:sz="0" w:space="0" w:color="auto"/>
              </w:divBdr>
            </w:div>
            <w:div w:id="1045980221">
              <w:marLeft w:val="0"/>
              <w:marRight w:val="0"/>
              <w:marTop w:val="0"/>
              <w:marBottom w:val="0"/>
              <w:divBdr>
                <w:top w:val="none" w:sz="0" w:space="0" w:color="auto"/>
                <w:left w:val="none" w:sz="0" w:space="0" w:color="auto"/>
                <w:bottom w:val="none" w:sz="0" w:space="0" w:color="auto"/>
                <w:right w:val="none" w:sz="0" w:space="0" w:color="auto"/>
              </w:divBdr>
            </w:div>
            <w:div w:id="366178727">
              <w:marLeft w:val="0"/>
              <w:marRight w:val="0"/>
              <w:marTop w:val="0"/>
              <w:marBottom w:val="0"/>
              <w:divBdr>
                <w:top w:val="none" w:sz="0" w:space="0" w:color="auto"/>
                <w:left w:val="none" w:sz="0" w:space="0" w:color="auto"/>
                <w:bottom w:val="none" w:sz="0" w:space="0" w:color="auto"/>
                <w:right w:val="none" w:sz="0" w:space="0" w:color="auto"/>
              </w:divBdr>
            </w:div>
            <w:div w:id="1114833121">
              <w:marLeft w:val="0"/>
              <w:marRight w:val="0"/>
              <w:marTop w:val="0"/>
              <w:marBottom w:val="0"/>
              <w:divBdr>
                <w:top w:val="none" w:sz="0" w:space="0" w:color="auto"/>
                <w:left w:val="none" w:sz="0" w:space="0" w:color="auto"/>
                <w:bottom w:val="none" w:sz="0" w:space="0" w:color="auto"/>
                <w:right w:val="none" w:sz="0" w:space="0" w:color="auto"/>
              </w:divBdr>
            </w:div>
            <w:div w:id="1275478433">
              <w:marLeft w:val="0"/>
              <w:marRight w:val="0"/>
              <w:marTop w:val="0"/>
              <w:marBottom w:val="0"/>
              <w:divBdr>
                <w:top w:val="none" w:sz="0" w:space="0" w:color="auto"/>
                <w:left w:val="none" w:sz="0" w:space="0" w:color="auto"/>
                <w:bottom w:val="none" w:sz="0" w:space="0" w:color="auto"/>
                <w:right w:val="none" w:sz="0" w:space="0" w:color="auto"/>
              </w:divBdr>
            </w:div>
            <w:div w:id="1179196485">
              <w:marLeft w:val="0"/>
              <w:marRight w:val="0"/>
              <w:marTop w:val="0"/>
              <w:marBottom w:val="0"/>
              <w:divBdr>
                <w:top w:val="none" w:sz="0" w:space="0" w:color="auto"/>
                <w:left w:val="none" w:sz="0" w:space="0" w:color="auto"/>
                <w:bottom w:val="none" w:sz="0" w:space="0" w:color="auto"/>
                <w:right w:val="none" w:sz="0" w:space="0" w:color="auto"/>
              </w:divBdr>
            </w:div>
            <w:div w:id="104859750">
              <w:marLeft w:val="0"/>
              <w:marRight w:val="0"/>
              <w:marTop w:val="0"/>
              <w:marBottom w:val="0"/>
              <w:divBdr>
                <w:top w:val="none" w:sz="0" w:space="0" w:color="auto"/>
                <w:left w:val="none" w:sz="0" w:space="0" w:color="auto"/>
                <w:bottom w:val="none" w:sz="0" w:space="0" w:color="auto"/>
                <w:right w:val="none" w:sz="0" w:space="0" w:color="auto"/>
              </w:divBdr>
            </w:div>
            <w:div w:id="723527532">
              <w:marLeft w:val="0"/>
              <w:marRight w:val="0"/>
              <w:marTop w:val="0"/>
              <w:marBottom w:val="0"/>
              <w:divBdr>
                <w:top w:val="none" w:sz="0" w:space="0" w:color="auto"/>
                <w:left w:val="none" w:sz="0" w:space="0" w:color="auto"/>
                <w:bottom w:val="none" w:sz="0" w:space="0" w:color="auto"/>
                <w:right w:val="none" w:sz="0" w:space="0" w:color="auto"/>
              </w:divBdr>
            </w:div>
            <w:div w:id="1918131863">
              <w:marLeft w:val="0"/>
              <w:marRight w:val="0"/>
              <w:marTop w:val="0"/>
              <w:marBottom w:val="0"/>
              <w:divBdr>
                <w:top w:val="none" w:sz="0" w:space="0" w:color="auto"/>
                <w:left w:val="none" w:sz="0" w:space="0" w:color="auto"/>
                <w:bottom w:val="none" w:sz="0" w:space="0" w:color="auto"/>
                <w:right w:val="none" w:sz="0" w:space="0" w:color="auto"/>
              </w:divBdr>
            </w:div>
            <w:div w:id="1755739521">
              <w:marLeft w:val="0"/>
              <w:marRight w:val="0"/>
              <w:marTop w:val="0"/>
              <w:marBottom w:val="0"/>
              <w:divBdr>
                <w:top w:val="none" w:sz="0" w:space="0" w:color="auto"/>
                <w:left w:val="none" w:sz="0" w:space="0" w:color="auto"/>
                <w:bottom w:val="none" w:sz="0" w:space="0" w:color="auto"/>
                <w:right w:val="none" w:sz="0" w:space="0" w:color="auto"/>
              </w:divBdr>
            </w:div>
            <w:div w:id="254411148">
              <w:marLeft w:val="0"/>
              <w:marRight w:val="0"/>
              <w:marTop w:val="0"/>
              <w:marBottom w:val="0"/>
              <w:divBdr>
                <w:top w:val="none" w:sz="0" w:space="0" w:color="auto"/>
                <w:left w:val="none" w:sz="0" w:space="0" w:color="auto"/>
                <w:bottom w:val="none" w:sz="0" w:space="0" w:color="auto"/>
                <w:right w:val="none" w:sz="0" w:space="0" w:color="auto"/>
              </w:divBdr>
            </w:div>
            <w:div w:id="1892493598">
              <w:marLeft w:val="0"/>
              <w:marRight w:val="0"/>
              <w:marTop w:val="0"/>
              <w:marBottom w:val="0"/>
              <w:divBdr>
                <w:top w:val="none" w:sz="0" w:space="0" w:color="auto"/>
                <w:left w:val="none" w:sz="0" w:space="0" w:color="auto"/>
                <w:bottom w:val="none" w:sz="0" w:space="0" w:color="auto"/>
                <w:right w:val="none" w:sz="0" w:space="0" w:color="auto"/>
              </w:divBdr>
            </w:div>
            <w:div w:id="1701201940">
              <w:marLeft w:val="0"/>
              <w:marRight w:val="0"/>
              <w:marTop w:val="0"/>
              <w:marBottom w:val="0"/>
              <w:divBdr>
                <w:top w:val="none" w:sz="0" w:space="0" w:color="auto"/>
                <w:left w:val="none" w:sz="0" w:space="0" w:color="auto"/>
                <w:bottom w:val="none" w:sz="0" w:space="0" w:color="auto"/>
                <w:right w:val="none" w:sz="0" w:space="0" w:color="auto"/>
              </w:divBdr>
            </w:div>
            <w:div w:id="987051921">
              <w:marLeft w:val="0"/>
              <w:marRight w:val="0"/>
              <w:marTop w:val="0"/>
              <w:marBottom w:val="0"/>
              <w:divBdr>
                <w:top w:val="none" w:sz="0" w:space="0" w:color="auto"/>
                <w:left w:val="none" w:sz="0" w:space="0" w:color="auto"/>
                <w:bottom w:val="none" w:sz="0" w:space="0" w:color="auto"/>
                <w:right w:val="none" w:sz="0" w:space="0" w:color="auto"/>
              </w:divBdr>
            </w:div>
            <w:div w:id="1173496417">
              <w:marLeft w:val="0"/>
              <w:marRight w:val="0"/>
              <w:marTop w:val="0"/>
              <w:marBottom w:val="0"/>
              <w:divBdr>
                <w:top w:val="none" w:sz="0" w:space="0" w:color="auto"/>
                <w:left w:val="none" w:sz="0" w:space="0" w:color="auto"/>
                <w:bottom w:val="none" w:sz="0" w:space="0" w:color="auto"/>
                <w:right w:val="none" w:sz="0" w:space="0" w:color="auto"/>
              </w:divBdr>
            </w:div>
            <w:div w:id="1695182666">
              <w:marLeft w:val="0"/>
              <w:marRight w:val="0"/>
              <w:marTop w:val="0"/>
              <w:marBottom w:val="0"/>
              <w:divBdr>
                <w:top w:val="none" w:sz="0" w:space="0" w:color="auto"/>
                <w:left w:val="none" w:sz="0" w:space="0" w:color="auto"/>
                <w:bottom w:val="none" w:sz="0" w:space="0" w:color="auto"/>
                <w:right w:val="none" w:sz="0" w:space="0" w:color="auto"/>
              </w:divBdr>
            </w:div>
            <w:div w:id="626349491">
              <w:marLeft w:val="0"/>
              <w:marRight w:val="0"/>
              <w:marTop w:val="0"/>
              <w:marBottom w:val="0"/>
              <w:divBdr>
                <w:top w:val="none" w:sz="0" w:space="0" w:color="auto"/>
                <w:left w:val="none" w:sz="0" w:space="0" w:color="auto"/>
                <w:bottom w:val="none" w:sz="0" w:space="0" w:color="auto"/>
                <w:right w:val="none" w:sz="0" w:space="0" w:color="auto"/>
              </w:divBdr>
            </w:div>
            <w:div w:id="1573463669">
              <w:marLeft w:val="0"/>
              <w:marRight w:val="0"/>
              <w:marTop w:val="0"/>
              <w:marBottom w:val="0"/>
              <w:divBdr>
                <w:top w:val="none" w:sz="0" w:space="0" w:color="auto"/>
                <w:left w:val="none" w:sz="0" w:space="0" w:color="auto"/>
                <w:bottom w:val="none" w:sz="0" w:space="0" w:color="auto"/>
                <w:right w:val="none" w:sz="0" w:space="0" w:color="auto"/>
              </w:divBdr>
            </w:div>
            <w:div w:id="1598370861">
              <w:marLeft w:val="0"/>
              <w:marRight w:val="0"/>
              <w:marTop w:val="0"/>
              <w:marBottom w:val="0"/>
              <w:divBdr>
                <w:top w:val="none" w:sz="0" w:space="0" w:color="auto"/>
                <w:left w:val="none" w:sz="0" w:space="0" w:color="auto"/>
                <w:bottom w:val="none" w:sz="0" w:space="0" w:color="auto"/>
                <w:right w:val="none" w:sz="0" w:space="0" w:color="auto"/>
              </w:divBdr>
            </w:div>
            <w:div w:id="891620746">
              <w:marLeft w:val="0"/>
              <w:marRight w:val="0"/>
              <w:marTop w:val="0"/>
              <w:marBottom w:val="0"/>
              <w:divBdr>
                <w:top w:val="none" w:sz="0" w:space="0" w:color="auto"/>
                <w:left w:val="none" w:sz="0" w:space="0" w:color="auto"/>
                <w:bottom w:val="none" w:sz="0" w:space="0" w:color="auto"/>
                <w:right w:val="none" w:sz="0" w:space="0" w:color="auto"/>
              </w:divBdr>
            </w:div>
            <w:div w:id="1736315587">
              <w:marLeft w:val="0"/>
              <w:marRight w:val="0"/>
              <w:marTop w:val="0"/>
              <w:marBottom w:val="0"/>
              <w:divBdr>
                <w:top w:val="none" w:sz="0" w:space="0" w:color="auto"/>
                <w:left w:val="none" w:sz="0" w:space="0" w:color="auto"/>
                <w:bottom w:val="none" w:sz="0" w:space="0" w:color="auto"/>
                <w:right w:val="none" w:sz="0" w:space="0" w:color="auto"/>
              </w:divBdr>
            </w:div>
            <w:div w:id="1274022894">
              <w:marLeft w:val="0"/>
              <w:marRight w:val="0"/>
              <w:marTop w:val="0"/>
              <w:marBottom w:val="0"/>
              <w:divBdr>
                <w:top w:val="none" w:sz="0" w:space="0" w:color="auto"/>
                <w:left w:val="none" w:sz="0" w:space="0" w:color="auto"/>
                <w:bottom w:val="none" w:sz="0" w:space="0" w:color="auto"/>
                <w:right w:val="none" w:sz="0" w:space="0" w:color="auto"/>
              </w:divBdr>
            </w:div>
            <w:div w:id="841630829">
              <w:marLeft w:val="0"/>
              <w:marRight w:val="0"/>
              <w:marTop w:val="0"/>
              <w:marBottom w:val="0"/>
              <w:divBdr>
                <w:top w:val="none" w:sz="0" w:space="0" w:color="auto"/>
                <w:left w:val="none" w:sz="0" w:space="0" w:color="auto"/>
                <w:bottom w:val="none" w:sz="0" w:space="0" w:color="auto"/>
                <w:right w:val="none" w:sz="0" w:space="0" w:color="auto"/>
              </w:divBdr>
            </w:div>
            <w:div w:id="546062875">
              <w:marLeft w:val="0"/>
              <w:marRight w:val="0"/>
              <w:marTop w:val="0"/>
              <w:marBottom w:val="0"/>
              <w:divBdr>
                <w:top w:val="none" w:sz="0" w:space="0" w:color="auto"/>
                <w:left w:val="none" w:sz="0" w:space="0" w:color="auto"/>
                <w:bottom w:val="none" w:sz="0" w:space="0" w:color="auto"/>
                <w:right w:val="none" w:sz="0" w:space="0" w:color="auto"/>
              </w:divBdr>
            </w:div>
            <w:div w:id="380254646">
              <w:marLeft w:val="0"/>
              <w:marRight w:val="0"/>
              <w:marTop w:val="0"/>
              <w:marBottom w:val="0"/>
              <w:divBdr>
                <w:top w:val="none" w:sz="0" w:space="0" w:color="auto"/>
                <w:left w:val="none" w:sz="0" w:space="0" w:color="auto"/>
                <w:bottom w:val="none" w:sz="0" w:space="0" w:color="auto"/>
                <w:right w:val="none" w:sz="0" w:space="0" w:color="auto"/>
              </w:divBdr>
            </w:div>
            <w:div w:id="265969167">
              <w:marLeft w:val="0"/>
              <w:marRight w:val="0"/>
              <w:marTop w:val="0"/>
              <w:marBottom w:val="0"/>
              <w:divBdr>
                <w:top w:val="none" w:sz="0" w:space="0" w:color="auto"/>
                <w:left w:val="none" w:sz="0" w:space="0" w:color="auto"/>
                <w:bottom w:val="none" w:sz="0" w:space="0" w:color="auto"/>
                <w:right w:val="none" w:sz="0" w:space="0" w:color="auto"/>
              </w:divBdr>
            </w:div>
            <w:div w:id="2005277229">
              <w:marLeft w:val="0"/>
              <w:marRight w:val="0"/>
              <w:marTop w:val="0"/>
              <w:marBottom w:val="0"/>
              <w:divBdr>
                <w:top w:val="none" w:sz="0" w:space="0" w:color="auto"/>
                <w:left w:val="none" w:sz="0" w:space="0" w:color="auto"/>
                <w:bottom w:val="none" w:sz="0" w:space="0" w:color="auto"/>
                <w:right w:val="none" w:sz="0" w:space="0" w:color="auto"/>
              </w:divBdr>
            </w:div>
            <w:div w:id="904880687">
              <w:marLeft w:val="0"/>
              <w:marRight w:val="0"/>
              <w:marTop w:val="0"/>
              <w:marBottom w:val="0"/>
              <w:divBdr>
                <w:top w:val="none" w:sz="0" w:space="0" w:color="auto"/>
                <w:left w:val="none" w:sz="0" w:space="0" w:color="auto"/>
                <w:bottom w:val="none" w:sz="0" w:space="0" w:color="auto"/>
                <w:right w:val="none" w:sz="0" w:space="0" w:color="auto"/>
              </w:divBdr>
            </w:div>
            <w:div w:id="952712849">
              <w:marLeft w:val="0"/>
              <w:marRight w:val="0"/>
              <w:marTop w:val="0"/>
              <w:marBottom w:val="0"/>
              <w:divBdr>
                <w:top w:val="none" w:sz="0" w:space="0" w:color="auto"/>
                <w:left w:val="none" w:sz="0" w:space="0" w:color="auto"/>
                <w:bottom w:val="none" w:sz="0" w:space="0" w:color="auto"/>
                <w:right w:val="none" w:sz="0" w:space="0" w:color="auto"/>
              </w:divBdr>
            </w:div>
            <w:div w:id="1381974533">
              <w:marLeft w:val="0"/>
              <w:marRight w:val="0"/>
              <w:marTop w:val="0"/>
              <w:marBottom w:val="0"/>
              <w:divBdr>
                <w:top w:val="none" w:sz="0" w:space="0" w:color="auto"/>
                <w:left w:val="none" w:sz="0" w:space="0" w:color="auto"/>
                <w:bottom w:val="none" w:sz="0" w:space="0" w:color="auto"/>
                <w:right w:val="none" w:sz="0" w:space="0" w:color="auto"/>
              </w:divBdr>
            </w:div>
            <w:div w:id="1205872748">
              <w:marLeft w:val="0"/>
              <w:marRight w:val="0"/>
              <w:marTop w:val="0"/>
              <w:marBottom w:val="0"/>
              <w:divBdr>
                <w:top w:val="none" w:sz="0" w:space="0" w:color="auto"/>
                <w:left w:val="none" w:sz="0" w:space="0" w:color="auto"/>
                <w:bottom w:val="none" w:sz="0" w:space="0" w:color="auto"/>
                <w:right w:val="none" w:sz="0" w:space="0" w:color="auto"/>
              </w:divBdr>
            </w:div>
            <w:div w:id="1103039021">
              <w:marLeft w:val="0"/>
              <w:marRight w:val="0"/>
              <w:marTop w:val="0"/>
              <w:marBottom w:val="0"/>
              <w:divBdr>
                <w:top w:val="none" w:sz="0" w:space="0" w:color="auto"/>
                <w:left w:val="none" w:sz="0" w:space="0" w:color="auto"/>
                <w:bottom w:val="none" w:sz="0" w:space="0" w:color="auto"/>
                <w:right w:val="none" w:sz="0" w:space="0" w:color="auto"/>
              </w:divBdr>
            </w:div>
            <w:div w:id="1712611742">
              <w:marLeft w:val="0"/>
              <w:marRight w:val="0"/>
              <w:marTop w:val="0"/>
              <w:marBottom w:val="0"/>
              <w:divBdr>
                <w:top w:val="none" w:sz="0" w:space="0" w:color="auto"/>
                <w:left w:val="none" w:sz="0" w:space="0" w:color="auto"/>
                <w:bottom w:val="none" w:sz="0" w:space="0" w:color="auto"/>
                <w:right w:val="none" w:sz="0" w:space="0" w:color="auto"/>
              </w:divBdr>
            </w:div>
            <w:div w:id="424305293">
              <w:marLeft w:val="0"/>
              <w:marRight w:val="0"/>
              <w:marTop w:val="0"/>
              <w:marBottom w:val="0"/>
              <w:divBdr>
                <w:top w:val="none" w:sz="0" w:space="0" w:color="auto"/>
                <w:left w:val="none" w:sz="0" w:space="0" w:color="auto"/>
                <w:bottom w:val="none" w:sz="0" w:space="0" w:color="auto"/>
                <w:right w:val="none" w:sz="0" w:space="0" w:color="auto"/>
              </w:divBdr>
            </w:div>
            <w:div w:id="1312297309">
              <w:marLeft w:val="0"/>
              <w:marRight w:val="0"/>
              <w:marTop w:val="0"/>
              <w:marBottom w:val="0"/>
              <w:divBdr>
                <w:top w:val="none" w:sz="0" w:space="0" w:color="auto"/>
                <w:left w:val="none" w:sz="0" w:space="0" w:color="auto"/>
                <w:bottom w:val="none" w:sz="0" w:space="0" w:color="auto"/>
                <w:right w:val="none" w:sz="0" w:space="0" w:color="auto"/>
              </w:divBdr>
            </w:div>
            <w:div w:id="561713369">
              <w:marLeft w:val="0"/>
              <w:marRight w:val="0"/>
              <w:marTop w:val="0"/>
              <w:marBottom w:val="0"/>
              <w:divBdr>
                <w:top w:val="none" w:sz="0" w:space="0" w:color="auto"/>
                <w:left w:val="none" w:sz="0" w:space="0" w:color="auto"/>
                <w:bottom w:val="none" w:sz="0" w:space="0" w:color="auto"/>
                <w:right w:val="none" w:sz="0" w:space="0" w:color="auto"/>
              </w:divBdr>
            </w:div>
            <w:div w:id="14131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5472">
      <w:bodyDiv w:val="1"/>
      <w:marLeft w:val="0"/>
      <w:marRight w:val="0"/>
      <w:marTop w:val="0"/>
      <w:marBottom w:val="0"/>
      <w:divBdr>
        <w:top w:val="none" w:sz="0" w:space="0" w:color="auto"/>
        <w:left w:val="none" w:sz="0" w:space="0" w:color="auto"/>
        <w:bottom w:val="none" w:sz="0" w:space="0" w:color="auto"/>
        <w:right w:val="none" w:sz="0" w:space="0" w:color="auto"/>
      </w:divBdr>
      <w:divsChild>
        <w:div w:id="1358577806">
          <w:marLeft w:val="0"/>
          <w:marRight w:val="0"/>
          <w:marTop w:val="0"/>
          <w:marBottom w:val="0"/>
          <w:divBdr>
            <w:top w:val="none" w:sz="0" w:space="0" w:color="auto"/>
            <w:left w:val="none" w:sz="0" w:space="0" w:color="auto"/>
            <w:bottom w:val="none" w:sz="0" w:space="0" w:color="auto"/>
            <w:right w:val="none" w:sz="0" w:space="0" w:color="auto"/>
          </w:divBdr>
          <w:divsChild>
            <w:div w:id="985164564">
              <w:marLeft w:val="0"/>
              <w:marRight w:val="0"/>
              <w:marTop w:val="0"/>
              <w:marBottom w:val="0"/>
              <w:divBdr>
                <w:top w:val="none" w:sz="0" w:space="0" w:color="auto"/>
                <w:left w:val="none" w:sz="0" w:space="0" w:color="auto"/>
                <w:bottom w:val="none" w:sz="0" w:space="0" w:color="auto"/>
                <w:right w:val="none" w:sz="0" w:space="0" w:color="auto"/>
              </w:divBdr>
            </w:div>
            <w:div w:id="83697092">
              <w:marLeft w:val="0"/>
              <w:marRight w:val="0"/>
              <w:marTop w:val="0"/>
              <w:marBottom w:val="0"/>
              <w:divBdr>
                <w:top w:val="none" w:sz="0" w:space="0" w:color="auto"/>
                <w:left w:val="none" w:sz="0" w:space="0" w:color="auto"/>
                <w:bottom w:val="none" w:sz="0" w:space="0" w:color="auto"/>
                <w:right w:val="none" w:sz="0" w:space="0" w:color="auto"/>
              </w:divBdr>
            </w:div>
            <w:div w:id="91901605">
              <w:marLeft w:val="0"/>
              <w:marRight w:val="0"/>
              <w:marTop w:val="0"/>
              <w:marBottom w:val="0"/>
              <w:divBdr>
                <w:top w:val="none" w:sz="0" w:space="0" w:color="auto"/>
                <w:left w:val="none" w:sz="0" w:space="0" w:color="auto"/>
                <w:bottom w:val="none" w:sz="0" w:space="0" w:color="auto"/>
                <w:right w:val="none" w:sz="0" w:space="0" w:color="auto"/>
              </w:divBdr>
            </w:div>
            <w:div w:id="1020161253">
              <w:marLeft w:val="0"/>
              <w:marRight w:val="0"/>
              <w:marTop w:val="0"/>
              <w:marBottom w:val="0"/>
              <w:divBdr>
                <w:top w:val="none" w:sz="0" w:space="0" w:color="auto"/>
                <w:left w:val="none" w:sz="0" w:space="0" w:color="auto"/>
                <w:bottom w:val="none" w:sz="0" w:space="0" w:color="auto"/>
                <w:right w:val="none" w:sz="0" w:space="0" w:color="auto"/>
              </w:divBdr>
            </w:div>
            <w:div w:id="800147223">
              <w:marLeft w:val="0"/>
              <w:marRight w:val="0"/>
              <w:marTop w:val="0"/>
              <w:marBottom w:val="0"/>
              <w:divBdr>
                <w:top w:val="none" w:sz="0" w:space="0" w:color="auto"/>
                <w:left w:val="none" w:sz="0" w:space="0" w:color="auto"/>
                <w:bottom w:val="none" w:sz="0" w:space="0" w:color="auto"/>
                <w:right w:val="none" w:sz="0" w:space="0" w:color="auto"/>
              </w:divBdr>
            </w:div>
            <w:div w:id="1433168507">
              <w:marLeft w:val="0"/>
              <w:marRight w:val="0"/>
              <w:marTop w:val="0"/>
              <w:marBottom w:val="0"/>
              <w:divBdr>
                <w:top w:val="none" w:sz="0" w:space="0" w:color="auto"/>
                <w:left w:val="none" w:sz="0" w:space="0" w:color="auto"/>
                <w:bottom w:val="none" w:sz="0" w:space="0" w:color="auto"/>
                <w:right w:val="none" w:sz="0" w:space="0" w:color="auto"/>
              </w:divBdr>
            </w:div>
            <w:div w:id="554048284">
              <w:marLeft w:val="0"/>
              <w:marRight w:val="0"/>
              <w:marTop w:val="0"/>
              <w:marBottom w:val="0"/>
              <w:divBdr>
                <w:top w:val="none" w:sz="0" w:space="0" w:color="auto"/>
                <w:left w:val="none" w:sz="0" w:space="0" w:color="auto"/>
                <w:bottom w:val="none" w:sz="0" w:space="0" w:color="auto"/>
                <w:right w:val="none" w:sz="0" w:space="0" w:color="auto"/>
              </w:divBdr>
            </w:div>
            <w:div w:id="160850172">
              <w:marLeft w:val="0"/>
              <w:marRight w:val="0"/>
              <w:marTop w:val="0"/>
              <w:marBottom w:val="0"/>
              <w:divBdr>
                <w:top w:val="none" w:sz="0" w:space="0" w:color="auto"/>
                <w:left w:val="none" w:sz="0" w:space="0" w:color="auto"/>
                <w:bottom w:val="none" w:sz="0" w:space="0" w:color="auto"/>
                <w:right w:val="none" w:sz="0" w:space="0" w:color="auto"/>
              </w:divBdr>
            </w:div>
            <w:div w:id="1482425414">
              <w:marLeft w:val="0"/>
              <w:marRight w:val="0"/>
              <w:marTop w:val="0"/>
              <w:marBottom w:val="0"/>
              <w:divBdr>
                <w:top w:val="none" w:sz="0" w:space="0" w:color="auto"/>
                <w:left w:val="none" w:sz="0" w:space="0" w:color="auto"/>
                <w:bottom w:val="none" w:sz="0" w:space="0" w:color="auto"/>
                <w:right w:val="none" w:sz="0" w:space="0" w:color="auto"/>
              </w:divBdr>
            </w:div>
            <w:div w:id="1879390703">
              <w:marLeft w:val="0"/>
              <w:marRight w:val="0"/>
              <w:marTop w:val="0"/>
              <w:marBottom w:val="0"/>
              <w:divBdr>
                <w:top w:val="none" w:sz="0" w:space="0" w:color="auto"/>
                <w:left w:val="none" w:sz="0" w:space="0" w:color="auto"/>
                <w:bottom w:val="none" w:sz="0" w:space="0" w:color="auto"/>
                <w:right w:val="none" w:sz="0" w:space="0" w:color="auto"/>
              </w:divBdr>
            </w:div>
            <w:div w:id="694503335">
              <w:marLeft w:val="0"/>
              <w:marRight w:val="0"/>
              <w:marTop w:val="0"/>
              <w:marBottom w:val="0"/>
              <w:divBdr>
                <w:top w:val="none" w:sz="0" w:space="0" w:color="auto"/>
                <w:left w:val="none" w:sz="0" w:space="0" w:color="auto"/>
                <w:bottom w:val="none" w:sz="0" w:space="0" w:color="auto"/>
                <w:right w:val="none" w:sz="0" w:space="0" w:color="auto"/>
              </w:divBdr>
            </w:div>
            <w:div w:id="2021157199">
              <w:marLeft w:val="0"/>
              <w:marRight w:val="0"/>
              <w:marTop w:val="0"/>
              <w:marBottom w:val="0"/>
              <w:divBdr>
                <w:top w:val="none" w:sz="0" w:space="0" w:color="auto"/>
                <w:left w:val="none" w:sz="0" w:space="0" w:color="auto"/>
                <w:bottom w:val="none" w:sz="0" w:space="0" w:color="auto"/>
                <w:right w:val="none" w:sz="0" w:space="0" w:color="auto"/>
              </w:divBdr>
            </w:div>
            <w:div w:id="819032772">
              <w:marLeft w:val="0"/>
              <w:marRight w:val="0"/>
              <w:marTop w:val="0"/>
              <w:marBottom w:val="0"/>
              <w:divBdr>
                <w:top w:val="none" w:sz="0" w:space="0" w:color="auto"/>
                <w:left w:val="none" w:sz="0" w:space="0" w:color="auto"/>
                <w:bottom w:val="none" w:sz="0" w:space="0" w:color="auto"/>
                <w:right w:val="none" w:sz="0" w:space="0" w:color="auto"/>
              </w:divBdr>
            </w:div>
            <w:div w:id="1724256099">
              <w:marLeft w:val="0"/>
              <w:marRight w:val="0"/>
              <w:marTop w:val="0"/>
              <w:marBottom w:val="0"/>
              <w:divBdr>
                <w:top w:val="none" w:sz="0" w:space="0" w:color="auto"/>
                <w:left w:val="none" w:sz="0" w:space="0" w:color="auto"/>
                <w:bottom w:val="none" w:sz="0" w:space="0" w:color="auto"/>
                <w:right w:val="none" w:sz="0" w:space="0" w:color="auto"/>
              </w:divBdr>
            </w:div>
            <w:div w:id="1335911158">
              <w:marLeft w:val="0"/>
              <w:marRight w:val="0"/>
              <w:marTop w:val="0"/>
              <w:marBottom w:val="0"/>
              <w:divBdr>
                <w:top w:val="none" w:sz="0" w:space="0" w:color="auto"/>
                <w:left w:val="none" w:sz="0" w:space="0" w:color="auto"/>
                <w:bottom w:val="none" w:sz="0" w:space="0" w:color="auto"/>
                <w:right w:val="none" w:sz="0" w:space="0" w:color="auto"/>
              </w:divBdr>
            </w:div>
            <w:div w:id="295065021">
              <w:marLeft w:val="0"/>
              <w:marRight w:val="0"/>
              <w:marTop w:val="0"/>
              <w:marBottom w:val="0"/>
              <w:divBdr>
                <w:top w:val="none" w:sz="0" w:space="0" w:color="auto"/>
                <w:left w:val="none" w:sz="0" w:space="0" w:color="auto"/>
                <w:bottom w:val="none" w:sz="0" w:space="0" w:color="auto"/>
                <w:right w:val="none" w:sz="0" w:space="0" w:color="auto"/>
              </w:divBdr>
            </w:div>
            <w:div w:id="1327780330">
              <w:marLeft w:val="0"/>
              <w:marRight w:val="0"/>
              <w:marTop w:val="0"/>
              <w:marBottom w:val="0"/>
              <w:divBdr>
                <w:top w:val="none" w:sz="0" w:space="0" w:color="auto"/>
                <w:left w:val="none" w:sz="0" w:space="0" w:color="auto"/>
                <w:bottom w:val="none" w:sz="0" w:space="0" w:color="auto"/>
                <w:right w:val="none" w:sz="0" w:space="0" w:color="auto"/>
              </w:divBdr>
            </w:div>
            <w:div w:id="255216517">
              <w:marLeft w:val="0"/>
              <w:marRight w:val="0"/>
              <w:marTop w:val="0"/>
              <w:marBottom w:val="0"/>
              <w:divBdr>
                <w:top w:val="none" w:sz="0" w:space="0" w:color="auto"/>
                <w:left w:val="none" w:sz="0" w:space="0" w:color="auto"/>
                <w:bottom w:val="none" w:sz="0" w:space="0" w:color="auto"/>
                <w:right w:val="none" w:sz="0" w:space="0" w:color="auto"/>
              </w:divBdr>
            </w:div>
            <w:div w:id="1387223121">
              <w:marLeft w:val="0"/>
              <w:marRight w:val="0"/>
              <w:marTop w:val="0"/>
              <w:marBottom w:val="0"/>
              <w:divBdr>
                <w:top w:val="none" w:sz="0" w:space="0" w:color="auto"/>
                <w:left w:val="none" w:sz="0" w:space="0" w:color="auto"/>
                <w:bottom w:val="none" w:sz="0" w:space="0" w:color="auto"/>
                <w:right w:val="none" w:sz="0" w:space="0" w:color="auto"/>
              </w:divBdr>
            </w:div>
            <w:div w:id="1260530267">
              <w:marLeft w:val="0"/>
              <w:marRight w:val="0"/>
              <w:marTop w:val="0"/>
              <w:marBottom w:val="0"/>
              <w:divBdr>
                <w:top w:val="none" w:sz="0" w:space="0" w:color="auto"/>
                <w:left w:val="none" w:sz="0" w:space="0" w:color="auto"/>
                <w:bottom w:val="none" w:sz="0" w:space="0" w:color="auto"/>
                <w:right w:val="none" w:sz="0" w:space="0" w:color="auto"/>
              </w:divBdr>
            </w:div>
            <w:div w:id="1928659203">
              <w:marLeft w:val="0"/>
              <w:marRight w:val="0"/>
              <w:marTop w:val="0"/>
              <w:marBottom w:val="0"/>
              <w:divBdr>
                <w:top w:val="none" w:sz="0" w:space="0" w:color="auto"/>
                <w:left w:val="none" w:sz="0" w:space="0" w:color="auto"/>
                <w:bottom w:val="none" w:sz="0" w:space="0" w:color="auto"/>
                <w:right w:val="none" w:sz="0" w:space="0" w:color="auto"/>
              </w:divBdr>
            </w:div>
            <w:div w:id="1354500465">
              <w:marLeft w:val="0"/>
              <w:marRight w:val="0"/>
              <w:marTop w:val="0"/>
              <w:marBottom w:val="0"/>
              <w:divBdr>
                <w:top w:val="none" w:sz="0" w:space="0" w:color="auto"/>
                <w:left w:val="none" w:sz="0" w:space="0" w:color="auto"/>
                <w:bottom w:val="none" w:sz="0" w:space="0" w:color="auto"/>
                <w:right w:val="none" w:sz="0" w:space="0" w:color="auto"/>
              </w:divBdr>
            </w:div>
            <w:div w:id="739864764">
              <w:marLeft w:val="0"/>
              <w:marRight w:val="0"/>
              <w:marTop w:val="0"/>
              <w:marBottom w:val="0"/>
              <w:divBdr>
                <w:top w:val="none" w:sz="0" w:space="0" w:color="auto"/>
                <w:left w:val="none" w:sz="0" w:space="0" w:color="auto"/>
                <w:bottom w:val="none" w:sz="0" w:space="0" w:color="auto"/>
                <w:right w:val="none" w:sz="0" w:space="0" w:color="auto"/>
              </w:divBdr>
            </w:div>
            <w:div w:id="295716871">
              <w:marLeft w:val="0"/>
              <w:marRight w:val="0"/>
              <w:marTop w:val="0"/>
              <w:marBottom w:val="0"/>
              <w:divBdr>
                <w:top w:val="none" w:sz="0" w:space="0" w:color="auto"/>
                <w:left w:val="none" w:sz="0" w:space="0" w:color="auto"/>
                <w:bottom w:val="none" w:sz="0" w:space="0" w:color="auto"/>
                <w:right w:val="none" w:sz="0" w:space="0" w:color="auto"/>
              </w:divBdr>
            </w:div>
            <w:div w:id="1305811048">
              <w:marLeft w:val="0"/>
              <w:marRight w:val="0"/>
              <w:marTop w:val="0"/>
              <w:marBottom w:val="0"/>
              <w:divBdr>
                <w:top w:val="none" w:sz="0" w:space="0" w:color="auto"/>
                <w:left w:val="none" w:sz="0" w:space="0" w:color="auto"/>
                <w:bottom w:val="none" w:sz="0" w:space="0" w:color="auto"/>
                <w:right w:val="none" w:sz="0" w:space="0" w:color="auto"/>
              </w:divBdr>
            </w:div>
            <w:div w:id="1783190010">
              <w:marLeft w:val="0"/>
              <w:marRight w:val="0"/>
              <w:marTop w:val="0"/>
              <w:marBottom w:val="0"/>
              <w:divBdr>
                <w:top w:val="none" w:sz="0" w:space="0" w:color="auto"/>
                <w:left w:val="none" w:sz="0" w:space="0" w:color="auto"/>
                <w:bottom w:val="none" w:sz="0" w:space="0" w:color="auto"/>
                <w:right w:val="none" w:sz="0" w:space="0" w:color="auto"/>
              </w:divBdr>
            </w:div>
            <w:div w:id="199824358">
              <w:marLeft w:val="0"/>
              <w:marRight w:val="0"/>
              <w:marTop w:val="0"/>
              <w:marBottom w:val="0"/>
              <w:divBdr>
                <w:top w:val="none" w:sz="0" w:space="0" w:color="auto"/>
                <w:left w:val="none" w:sz="0" w:space="0" w:color="auto"/>
                <w:bottom w:val="none" w:sz="0" w:space="0" w:color="auto"/>
                <w:right w:val="none" w:sz="0" w:space="0" w:color="auto"/>
              </w:divBdr>
            </w:div>
            <w:div w:id="1513450598">
              <w:marLeft w:val="0"/>
              <w:marRight w:val="0"/>
              <w:marTop w:val="0"/>
              <w:marBottom w:val="0"/>
              <w:divBdr>
                <w:top w:val="none" w:sz="0" w:space="0" w:color="auto"/>
                <w:left w:val="none" w:sz="0" w:space="0" w:color="auto"/>
                <w:bottom w:val="none" w:sz="0" w:space="0" w:color="auto"/>
                <w:right w:val="none" w:sz="0" w:space="0" w:color="auto"/>
              </w:divBdr>
            </w:div>
            <w:div w:id="837498153">
              <w:marLeft w:val="0"/>
              <w:marRight w:val="0"/>
              <w:marTop w:val="0"/>
              <w:marBottom w:val="0"/>
              <w:divBdr>
                <w:top w:val="none" w:sz="0" w:space="0" w:color="auto"/>
                <w:left w:val="none" w:sz="0" w:space="0" w:color="auto"/>
                <w:bottom w:val="none" w:sz="0" w:space="0" w:color="auto"/>
                <w:right w:val="none" w:sz="0" w:space="0" w:color="auto"/>
              </w:divBdr>
            </w:div>
            <w:div w:id="158549179">
              <w:marLeft w:val="0"/>
              <w:marRight w:val="0"/>
              <w:marTop w:val="0"/>
              <w:marBottom w:val="0"/>
              <w:divBdr>
                <w:top w:val="none" w:sz="0" w:space="0" w:color="auto"/>
                <w:left w:val="none" w:sz="0" w:space="0" w:color="auto"/>
                <w:bottom w:val="none" w:sz="0" w:space="0" w:color="auto"/>
                <w:right w:val="none" w:sz="0" w:space="0" w:color="auto"/>
              </w:divBdr>
            </w:div>
            <w:div w:id="1365138603">
              <w:marLeft w:val="0"/>
              <w:marRight w:val="0"/>
              <w:marTop w:val="0"/>
              <w:marBottom w:val="0"/>
              <w:divBdr>
                <w:top w:val="none" w:sz="0" w:space="0" w:color="auto"/>
                <w:left w:val="none" w:sz="0" w:space="0" w:color="auto"/>
                <w:bottom w:val="none" w:sz="0" w:space="0" w:color="auto"/>
                <w:right w:val="none" w:sz="0" w:space="0" w:color="auto"/>
              </w:divBdr>
            </w:div>
            <w:div w:id="946085432">
              <w:marLeft w:val="0"/>
              <w:marRight w:val="0"/>
              <w:marTop w:val="0"/>
              <w:marBottom w:val="0"/>
              <w:divBdr>
                <w:top w:val="none" w:sz="0" w:space="0" w:color="auto"/>
                <w:left w:val="none" w:sz="0" w:space="0" w:color="auto"/>
                <w:bottom w:val="none" w:sz="0" w:space="0" w:color="auto"/>
                <w:right w:val="none" w:sz="0" w:space="0" w:color="auto"/>
              </w:divBdr>
            </w:div>
            <w:div w:id="1342706740">
              <w:marLeft w:val="0"/>
              <w:marRight w:val="0"/>
              <w:marTop w:val="0"/>
              <w:marBottom w:val="0"/>
              <w:divBdr>
                <w:top w:val="none" w:sz="0" w:space="0" w:color="auto"/>
                <w:left w:val="none" w:sz="0" w:space="0" w:color="auto"/>
                <w:bottom w:val="none" w:sz="0" w:space="0" w:color="auto"/>
                <w:right w:val="none" w:sz="0" w:space="0" w:color="auto"/>
              </w:divBdr>
            </w:div>
            <w:div w:id="392002304">
              <w:marLeft w:val="0"/>
              <w:marRight w:val="0"/>
              <w:marTop w:val="0"/>
              <w:marBottom w:val="0"/>
              <w:divBdr>
                <w:top w:val="none" w:sz="0" w:space="0" w:color="auto"/>
                <w:left w:val="none" w:sz="0" w:space="0" w:color="auto"/>
                <w:bottom w:val="none" w:sz="0" w:space="0" w:color="auto"/>
                <w:right w:val="none" w:sz="0" w:space="0" w:color="auto"/>
              </w:divBdr>
            </w:div>
            <w:div w:id="1319185648">
              <w:marLeft w:val="0"/>
              <w:marRight w:val="0"/>
              <w:marTop w:val="0"/>
              <w:marBottom w:val="0"/>
              <w:divBdr>
                <w:top w:val="none" w:sz="0" w:space="0" w:color="auto"/>
                <w:left w:val="none" w:sz="0" w:space="0" w:color="auto"/>
                <w:bottom w:val="none" w:sz="0" w:space="0" w:color="auto"/>
                <w:right w:val="none" w:sz="0" w:space="0" w:color="auto"/>
              </w:divBdr>
            </w:div>
            <w:div w:id="167252176">
              <w:marLeft w:val="0"/>
              <w:marRight w:val="0"/>
              <w:marTop w:val="0"/>
              <w:marBottom w:val="0"/>
              <w:divBdr>
                <w:top w:val="none" w:sz="0" w:space="0" w:color="auto"/>
                <w:left w:val="none" w:sz="0" w:space="0" w:color="auto"/>
                <w:bottom w:val="none" w:sz="0" w:space="0" w:color="auto"/>
                <w:right w:val="none" w:sz="0" w:space="0" w:color="auto"/>
              </w:divBdr>
            </w:div>
            <w:div w:id="347681308">
              <w:marLeft w:val="0"/>
              <w:marRight w:val="0"/>
              <w:marTop w:val="0"/>
              <w:marBottom w:val="0"/>
              <w:divBdr>
                <w:top w:val="none" w:sz="0" w:space="0" w:color="auto"/>
                <w:left w:val="none" w:sz="0" w:space="0" w:color="auto"/>
                <w:bottom w:val="none" w:sz="0" w:space="0" w:color="auto"/>
                <w:right w:val="none" w:sz="0" w:space="0" w:color="auto"/>
              </w:divBdr>
            </w:div>
            <w:div w:id="18112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9967">
      <w:bodyDiv w:val="1"/>
      <w:marLeft w:val="0"/>
      <w:marRight w:val="0"/>
      <w:marTop w:val="0"/>
      <w:marBottom w:val="0"/>
      <w:divBdr>
        <w:top w:val="none" w:sz="0" w:space="0" w:color="auto"/>
        <w:left w:val="none" w:sz="0" w:space="0" w:color="auto"/>
        <w:bottom w:val="none" w:sz="0" w:space="0" w:color="auto"/>
        <w:right w:val="none" w:sz="0" w:space="0" w:color="auto"/>
      </w:divBdr>
      <w:divsChild>
        <w:div w:id="1251624592">
          <w:marLeft w:val="0"/>
          <w:marRight w:val="0"/>
          <w:marTop w:val="0"/>
          <w:marBottom w:val="0"/>
          <w:divBdr>
            <w:top w:val="none" w:sz="0" w:space="0" w:color="auto"/>
            <w:left w:val="none" w:sz="0" w:space="0" w:color="auto"/>
            <w:bottom w:val="none" w:sz="0" w:space="0" w:color="auto"/>
            <w:right w:val="none" w:sz="0" w:space="0" w:color="auto"/>
          </w:divBdr>
          <w:divsChild>
            <w:div w:id="1974553247">
              <w:marLeft w:val="0"/>
              <w:marRight w:val="0"/>
              <w:marTop w:val="0"/>
              <w:marBottom w:val="0"/>
              <w:divBdr>
                <w:top w:val="none" w:sz="0" w:space="0" w:color="auto"/>
                <w:left w:val="none" w:sz="0" w:space="0" w:color="auto"/>
                <w:bottom w:val="none" w:sz="0" w:space="0" w:color="auto"/>
                <w:right w:val="none" w:sz="0" w:space="0" w:color="auto"/>
              </w:divBdr>
            </w:div>
            <w:div w:id="1669552503">
              <w:marLeft w:val="0"/>
              <w:marRight w:val="0"/>
              <w:marTop w:val="0"/>
              <w:marBottom w:val="0"/>
              <w:divBdr>
                <w:top w:val="none" w:sz="0" w:space="0" w:color="auto"/>
                <w:left w:val="none" w:sz="0" w:space="0" w:color="auto"/>
                <w:bottom w:val="none" w:sz="0" w:space="0" w:color="auto"/>
                <w:right w:val="none" w:sz="0" w:space="0" w:color="auto"/>
              </w:divBdr>
            </w:div>
            <w:div w:id="153007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10723">
      <w:bodyDiv w:val="1"/>
      <w:marLeft w:val="0"/>
      <w:marRight w:val="0"/>
      <w:marTop w:val="0"/>
      <w:marBottom w:val="0"/>
      <w:divBdr>
        <w:top w:val="none" w:sz="0" w:space="0" w:color="auto"/>
        <w:left w:val="none" w:sz="0" w:space="0" w:color="auto"/>
        <w:bottom w:val="none" w:sz="0" w:space="0" w:color="auto"/>
        <w:right w:val="none" w:sz="0" w:space="0" w:color="auto"/>
      </w:divBdr>
      <w:divsChild>
        <w:div w:id="1586571011">
          <w:marLeft w:val="0"/>
          <w:marRight w:val="0"/>
          <w:marTop w:val="0"/>
          <w:marBottom w:val="0"/>
          <w:divBdr>
            <w:top w:val="none" w:sz="0" w:space="0" w:color="auto"/>
            <w:left w:val="none" w:sz="0" w:space="0" w:color="auto"/>
            <w:bottom w:val="none" w:sz="0" w:space="0" w:color="auto"/>
            <w:right w:val="none" w:sz="0" w:space="0" w:color="auto"/>
          </w:divBdr>
          <w:divsChild>
            <w:div w:id="665473486">
              <w:marLeft w:val="0"/>
              <w:marRight w:val="0"/>
              <w:marTop w:val="0"/>
              <w:marBottom w:val="0"/>
              <w:divBdr>
                <w:top w:val="none" w:sz="0" w:space="0" w:color="auto"/>
                <w:left w:val="none" w:sz="0" w:space="0" w:color="auto"/>
                <w:bottom w:val="none" w:sz="0" w:space="0" w:color="auto"/>
                <w:right w:val="none" w:sz="0" w:space="0" w:color="auto"/>
              </w:divBdr>
            </w:div>
            <w:div w:id="2070416412">
              <w:marLeft w:val="0"/>
              <w:marRight w:val="0"/>
              <w:marTop w:val="0"/>
              <w:marBottom w:val="0"/>
              <w:divBdr>
                <w:top w:val="none" w:sz="0" w:space="0" w:color="auto"/>
                <w:left w:val="none" w:sz="0" w:space="0" w:color="auto"/>
                <w:bottom w:val="none" w:sz="0" w:space="0" w:color="auto"/>
                <w:right w:val="none" w:sz="0" w:space="0" w:color="auto"/>
              </w:divBdr>
            </w:div>
            <w:div w:id="187989781">
              <w:marLeft w:val="0"/>
              <w:marRight w:val="0"/>
              <w:marTop w:val="0"/>
              <w:marBottom w:val="0"/>
              <w:divBdr>
                <w:top w:val="none" w:sz="0" w:space="0" w:color="auto"/>
                <w:left w:val="none" w:sz="0" w:space="0" w:color="auto"/>
                <w:bottom w:val="none" w:sz="0" w:space="0" w:color="auto"/>
                <w:right w:val="none" w:sz="0" w:space="0" w:color="auto"/>
              </w:divBdr>
            </w:div>
            <w:div w:id="2129663888">
              <w:marLeft w:val="0"/>
              <w:marRight w:val="0"/>
              <w:marTop w:val="0"/>
              <w:marBottom w:val="0"/>
              <w:divBdr>
                <w:top w:val="none" w:sz="0" w:space="0" w:color="auto"/>
                <w:left w:val="none" w:sz="0" w:space="0" w:color="auto"/>
                <w:bottom w:val="none" w:sz="0" w:space="0" w:color="auto"/>
                <w:right w:val="none" w:sz="0" w:space="0" w:color="auto"/>
              </w:divBdr>
            </w:div>
            <w:div w:id="2011639991">
              <w:marLeft w:val="0"/>
              <w:marRight w:val="0"/>
              <w:marTop w:val="0"/>
              <w:marBottom w:val="0"/>
              <w:divBdr>
                <w:top w:val="none" w:sz="0" w:space="0" w:color="auto"/>
                <w:left w:val="none" w:sz="0" w:space="0" w:color="auto"/>
                <w:bottom w:val="none" w:sz="0" w:space="0" w:color="auto"/>
                <w:right w:val="none" w:sz="0" w:space="0" w:color="auto"/>
              </w:divBdr>
            </w:div>
            <w:div w:id="1801804128">
              <w:marLeft w:val="0"/>
              <w:marRight w:val="0"/>
              <w:marTop w:val="0"/>
              <w:marBottom w:val="0"/>
              <w:divBdr>
                <w:top w:val="none" w:sz="0" w:space="0" w:color="auto"/>
                <w:left w:val="none" w:sz="0" w:space="0" w:color="auto"/>
                <w:bottom w:val="none" w:sz="0" w:space="0" w:color="auto"/>
                <w:right w:val="none" w:sz="0" w:space="0" w:color="auto"/>
              </w:divBdr>
            </w:div>
            <w:div w:id="1424952474">
              <w:marLeft w:val="0"/>
              <w:marRight w:val="0"/>
              <w:marTop w:val="0"/>
              <w:marBottom w:val="0"/>
              <w:divBdr>
                <w:top w:val="none" w:sz="0" w:space="0" w:color="auto"/>
                <w:left w:val="none" w:sz="0" w:space="0" w:color="auto"/>
                <w:bottom w:val="none" w:sz="0" w:space="0" w:color="auto"/>
                <w:right w:val="none" w:sz="0" w:space="0" w:color="auto"/>
              </w:divBdr>
            </w:div>
            <w:div w:id="1790590618">
              <w:marLeft w:val="0"/>
              <w:marRight w:val="0"/>
              <w:marTop w:val="0"/>
              <w:marBottom w:val="0"/>
              <w:divBdr>
                <w:top w:val="none" w:sz="0" w:space="0" w:color="auto"/>
                <w:left w:val="none" w:sz="0" w:space="0" w:color="auto"/>
                <w:bottom w:val="none" w:sz="0" w:space="0" w:color="auto"/>
                <w:right w:val="none" w:sz="0" w:space="0" w:color="auto"/>
              </w:divBdr>
            </w:div>
            <w:div w:id="787235066">
              <w:marLeft w:val="0"/>
              <w:marRight w:val="0"/>
              <w:marTop w:val="0"/>
              <w:marBottom w:val="0"/>
              <w:divBdr>
                <w:top w:val="none" w:sz="0" w:space="0" w:color="auto"/>
                <w:left w:val="none" w:sz="0" w:space="0" w:color="auto"/>
                <w:bottom w:val="none" w:sz="0" w:space="0" w:color="auto"/>
                <w:right w:val="none" w:sz="0" w:space="0" w:color="auto"/>
              </w:divBdr>
            </w:div>
            <w:div w:id="15132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62479">
      <w:bodyDiv w:val="1"/>
      <w:marLeft w:val="0"/>
      <w:marRight w:val="0"/>
      <w:marTop w:val="0"/>
      <w:marBottom w:val="0"/>
      <w:divBdr>
        <w:top w:val="none" w:sz="0" w:space="0" w:color="auto"/>
        <w:left w:val="none" w:sz="0" w:space="0" w:color="auto"/>
        <w:bottom w:val="none" w:sz="0" w:space="0" w:color="auto"/>
        <w:right w:val="none" w:sz="0" w:space="0" w:color="auto"/>
      </w:divBdr>
      <w:divsChild>
        <w:div w:id="1576862119">
          <w:marLeft w:val="0"/>
          <w:marRight w:val="0"/>
          <w:marTop w:val="419"/>
          <w:marBottom w:val="201"/>
          <w:divBdr>
            <w:top w:val="none" w:sz="0" w:space="0" w:color="auto"/>
            <w:left w:val="none" w:sz="0" w:space="0" w:color="auto"/>
            <w:bottom w:val="none" w:sz="0" w:space="0" w:color="auto"/>
            <w:right w:val="none" w:sz="0" w:space="0" w:color="auto"/>
          </w:divBdr>
        </w:div>
        <w:div w:id="1561592128">
          <w:marLeft w:val="0"/>
          <w:marRight w:val="0"/>
          <w:marTop w:val="419"/>
          <w:marBottom w:val="201"/>
          <w:divBdr>
            <w:top w:val="none" w:sz="0" w:space="0" w:color="auto"/>
            <w:left w:val="none" w:sz="0" w:space="0" w:color="auto"/>
            <w:bottom w:val="none" w:sz="0" w:space="0" w:color="auto"/>
            <w:right w:val="none" w:sz="0" w:space="0" w:color="auto"/>
          </w:divBdr>
        </w:div>
        <w:div w:id="200560969">
          <w:marLeft w:val="0"/>
          <w:marRight w:val="0"/>
          <w:marTop w:val="419"/>
          <w:marBottom w:val="201"/>
          <w:divBdr>
            <w:top w:val="none" w:sz="0" w:space="0" w:color="auto"/>
            <w:left w:val="none" w:sz="0" w:space="0" w:color="auto"/>
            <w:bottom w:val="none" w:sz="0" w:space="0" w:color="auto"/>
            <w:right w:val="none" w:sz="0" w:space="0" w:color="auto"/>
          </w:divBdr>
        </w:div>
      </w:divsChild>
    </w:div>
    <w:div w:id="853036189">
      <w:bodyDiv w:val="1"/>
      <w:marLeft w:val="0"/>
      <w:marRight w:val="0"/>
      <w:marTop w:val="0"/>
      <w:marBottom w:val="0"/>
      <w:divBdr>
        <w:top w:val="none" w:sz="0" w:space="0" w:color="auto"/>
        <w:left w:val="none" w:sz="0" w:space="0" w:color="auto"/>
        <w:bottom w:val="none" w:sz="0" w:space="0" w:color="auto"/>
        <w:right w:val="none" w:sz="0" w:space="0" w:color="auto"/>
      </w:divBdr>
      <w:divsChild>
        <w:div w:id="1565867807">
          <w:marLeft w:val="0"/>
          <w:marRight w:val="0"/>
          <w:marTop w:val="0"/>
          <w:marBottom w:val="0"/>
          <w:divBdr>
            <w:top w:val="none" w:sz="0" w:space="0" w:color="auto"/>
            <w:left w:val="none" w:sz="0" w:space="0" w:color="auto"/>
            <w:bottom w:val="none" w:sz="0" w:space="0" w:color="auto"/>
            <w:right w:val="none" w:sz="0" w:space="0" w:color="auto"/>
          </w:divBdr>
          <w:divsChild>
            <w:div w:id="14879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3628">
      <w:bodyDiv w:val="1"/>
      <w:marLeft w:val="0"/>
      <w:marRight w:val="0"/>
      <w:marTop w:val="0"/>
      <w:marBottom w:val="0"/>
      <w:divBdr>
        <w:top w:val="none" w:sz="0" w:space="0" w:color="auto"/>
        <w:left w:val="none" w:sz="0" w:space="0" w:color="auto"/>
        <w:bottom w:val="none" w:sz="0" w:space="0" w:color="auto"/>
        <w:right w:val="none" w:sz="0" w:space="0" w:color="auto"/>
      </w:divBdr>
      <w:divsChild>
        <w:div w:id="2059426643">
          <w:marLeft w:val="0"/>
          <w:marRight w:val="0"/>
          <w:marTop w:val="0"/>
          <w:marBottom w:val="0"/>
          <w:divBdr>
            <w:top w:val="none" w:sz="0" w:space="0" w:color="auto"/>
            <w:left w:val="none" w:sz="0" w:space="0" w:color="auto"/>
            <w:bottom w:val="none" w:sz="0" w:space="0" w:color="auto"/>
            <w:right w:val="none" w:sz="0" w:space="0" w:color="auto"/>
          </w:divBdr>
          <w:divsChild>
            <w:div w:id="1298755671">
              <w:marLeft w:val="0"/>
              <w:marRight w:val="0"/>
              <w:marTop w:val="0"/>
              <w:marBottom w:val="0"/>
              <w:divBdr>
                <w:top w:val="none" w:sz="0" w:space="0" w:color="auto"/>
                <w:left w:val="none" w:sz="0" w:space="0" w:color="auto"/>
                <w:bottom w:val="none" w:sz="0" w:space="0" w:color="auto"/>
                <w:right w:val="none" w:sz="0" w:space="0" w:color="auto"/>
              </w:divBdr>
            </w:div>
            <w:div w:id="1626229434">
              <w:marLeft w:val="0"/>
              <w:marRight w:val="0"/>
              <w:marTop w:val="0"/>
              <w:marBottom w:val="0"/>
              <w:divBdr>
                <w:top w:val="none" w:sz="0" w:space="0" w:color="auto"/>
                <w:left w:val="none" w:sz="0" w:space="0" w:color="auto"/>
                <w:bottom w:val="none" w:sz="0" w:space="0" w:color="auto"/>
                <w:right w:val="none" w:sz="0" w:space="0" w:color="auto"/>
              </w:divBdr>
            </w:div>
            <w:div w:id="1625623071">
              <w:marLeft w:val="0"/>
              <w:marRight w:val="0"/>
              <w:marTop w:val="0"/>
              <w:marBottom w:val="0"/>
              <w:divBdr>
                <w:top w:val="none" w:sz="0" w:space="0" w:color="auto"/>
                <w:left w:val="none" w:sz="0" w:space="0" w:color="auto"/>
                <w:bottom w:val="none" w:sz="0" w:space="0" w:color="auto"/>
                <w:right w:val="none" w:sz="0" w:space="0" w:color="auto"/>
              </w:divBdr>
            </w:div>
            <w:div w:id="1626816329">
              <w:marLeft w:val="0"/>
              <w:marRight w:val="0"/>
              <w:marTop w:val="0"/>
              <w:marBottom w:val="0"/>
              <w:divBdr>
                <w:top w:val="none" w:sz="0" w:space="0" w:color="auto"/>
                <w:left w:val="none" w:sz="0" w:space="0" w:color="auto"/>
                <w:bottom w:val="none" w:sz="0" w:space="0" w:color="auto"/>
                <w:right w:val="none" w:sz="0" w:space="0" w:color="auto"/>
              </w:divBdr>
            </w:div>
            <w:div w:id="2050756695">
              <w:marLeft w:val="0"/>
              <w:marRight w:val="0"/>
              <w:marTop w:val="0"/>
              <w:marBottom w:val="0"/>
              <w:divBdr>
                <w:top w:val="none" w:sz="0" w:space="0" w:color="auto"/>
                <w:left w:val="none" w:sz="0" w:space="0" w:color="auto"/>
                <w:bottom w:val="none" w:sz="0" w:space="0" w:color="auto"/>
                <w:right w:val="none" w:sz="0" w:space="0" w:color="auto"/>
              </w:divBdr>
            </w:div>
            <w:div w:id="1943609908">
              <w:marLeft w:val="0"/>
              <w:marRight w:val="0"/>
              <w:marTop w:val="0"/>
              <w:marBottom w:val="0"/>
              <w:divBdr>
                <w:top w:val="none" w:sz="0" w:space="0" w:color="auto"/>
                <w:left w:val="none" w:sz="0" w:space="0" w:color="auto"/>
                <w:bottom w:val="none" w:sz="0" w:space="0" w:color="auto"/>
                <w:right w:val="none" w:sz="0" w:space="0" w:color="auto"/>
              </w:divBdr>
            </w:div>
            <w:div w:id="895748163">
              <w:marLeft w:val="0"/>
              <w:marRight w:val="0"/>
              <w:marTop w:val="0"/>
              <w:marBottom w:val="0"/>
              <w:divBdr>
                <w:top w:val="none" w:sz="0" w:space="0" w:color="auto"/>
                <w:left w:val="none" w:sz="0" w:space="0" w:color="auto"/>
                <w:bottom w:val="none" w:sz="0" w:space="0" w:color="auto"/>
                <w:right w:val="none" w:sz="0" w:space="0" w:color="auto"/>
              </w:divBdr>
            </w:div>
            <w:div w:id="1967925441">
              <w:marLeft w:val="0"/>
              <w:marRight w:val="0"/>
              <w:marTop w:val="0"/>
              <w:marBottom w:val="0"/>
              <w:divBdr>
                <w:top w:val="none" w:sz="0" w:space="0" w:color="auto"/>
                <w:left w:val="none" w:sz="0" w:space="0" w:color="auto"/>
                <w:bottom w:val="none" w:sz="0" w:space="0" w:color="auto"/>
                <w:right w:val="none" w:sz="0" w:space="0" w:color="auto"/>
              </w:divBdr>
            </w:div>
            <w:div w:id="2049912875">
              <w:marLeft w:val="0"/>
              <w:marRight w:val="0"/>
              <w:marTop w:val="0"/>
              <w:marBottom w:val="0"/>
              <w:divBdr>
                <w:top w:val="none" w:sz="0" w:space="0" w:color="auto"/>
                <w:left w:val="none" w:sz="0" w:space="0" w:color="auto"/>
                <w:bottom w:val="none" w:sz="0" w:space="0" w:color="auto"/>
                <w:right w:val="none" w:sz="0" w:space="0" w:color="auto"/>
              </w:divBdr>
            </w:div>
            <w:div w:id="2035181591">
              <w:marLeft w:val="0"/>
              <w:marRight w:val="0"/>
              <w:marTop w:val="0"/>
              <w:marBottom w:val="0"/>
              <w:divBdr>
                <w:top w:val="none" w:sz="0" w:space="0" w:color="auto"/>
                <w:left w:val="none" w:sz="0" w:space="0" w:color="auto"/>
                <w:bottom w:val="none" w:sz="0" w:space="0" w:color="auto"/>
                <w:right w:val="none" w:sz="0" w:space="0" w:color="auto"/>
              </w:divBdr>
            </w:div>
            <w:div w:id="1841190991">
              <w:marLeft w:val="0"/>
              <w:marRight w:val="0"/>
              <w:marTop w:val="0"/>
              <w:marBottom w:val="0"/>
              <w:divBdr>
                <w:top w:val="none" w:sz="0" w:space="0" w:color="auto"/>
                <w:left w:val="none" w:sz="0" w:space="0" w:color="auto"/>
                <w:bottom w:val="none" w:sz="0" w:space="0" w:color="auto"/>
                <w:right w:val="none" w:sz="0" w:space="0" w:color="auto"/>
              </w:divBdr>
            </w:div>
            <w:div w:id="1913731438">
              <w:marLeft w:val="0"/>
              <w:marRight w:val="0"/>
              <w:marTop w:val="0"/>
              <w:marBottom w:val="0"/>
              <w:divBdr>
                <w:top w:val="none" w:sz="0" w:space="0" w:color="auto"/>
                <w:left w:val="none" w:sz="0" w:space="0" w:color="auto"/>
                <w:bottom w:val="none" w:sz="0" w:space="0" w:color="auto"/>
                <w:right w:val="none" w:sz="0" w:space="0" w:color="auto"/>
              </w:divBdr>
            </w:div>
            <w:div w:id="1378237933">
              <w:marLeft w:val="0"/>
              <w:marRight w:val="0"/>
              <w:marTop w:val="0"/>
              <w:marBottom w:val="0"/>
              <w:divBdr>
                <w:top w:val="none" w:sz="0" w:space="0" w:color="auto"/>
                <w:left w:val="none" w:sz="0" w:space="0" w:color="auto"/>
                <w:bottom w:val="none" w:sz="0" w:space="0" w:color="auto"/>
                <w:right w:val="none" w:sz="0" w:space="0" w:color="auto"/>
              </w:divBdr>
            </w:div>
            <w:div w:id="1092312262">
              <w:marLeft w:val="0"/>
              <w:marRight w:val="0"/>
              <w:marTop w:val="0"/>
              <w:marBottom w:val="0"/>
              <w:divBdr>
                <w:top w:val="none" w:sz="0" w:space="0" w:color="auto"/>
                <w:left w:val="none" w:sz="0" w:space="0" w:color="auto"/>
                <w:bottom w:val="none" w:sz="0" w:space="0" w:color="auto"/>
                <w:right w:val="none" w:sz="0" w:space="0" w:color="auto"/>
              </w:divBdr>
            </w:div>
            <w:div w:id="1313171758">
              <w:marLeft w:val="0"/>
              <w:marRight w:val="0"/>
              <w:marTop w:val="0"/>
              <w:marBottom w:val="0"/>
              <w:divBdr>
                <w:top w:val="none" w:sz="0" w:space="0" w:color="auto"/>
                <w:left w:val="none" w:sz="0" w:space="0" w:color="auto"/>
                <w:bottom w:val="none" w:sz="0" w:space="0" w:color="auto"/>
                <w:right w:val="none" w:sz="0" w:space="0" w:color="auto"/>
              </w:divBdr>
            </w:div>
            <w:div w:id="824009085">
              <w:marLeft w:val="0"/>
              <w:marRight w:val="0"/>
              <w:marTop w:val="0"/>
              <w:marBottom w:val="0"/>
              <w:divBdr>
                <w:top w:val="none" w:sz="0" w:space="0" w:color="auto"/>
                <w:left w:val="none" w:sz="0" w:space="0" w:color="auto"/>
                <w:bottom w:val="none" w:sz="0" w:space="0" w:color="auto"/>
                <w:right w:val="none" w:sz="0" w:space="0" w:color="auto"/>
              </w:divBdr>
            </w:div>
            <w:div w:id="510142359">
              <w:marLeft w:val="0"/>
              <w:marRight w:val="0"/>
              <w:marTop w:val="0"/>
              <w:marBottom w:val="0"/>
              <w:divBdr>
                <w:top w:val="none" w:sz="0" w:space="0" w:color="auto"/>
                <w:left w:val="none" w:sz="0" w:space="0" w:color="auto"/>
                <w:bottom w:val="none" w:sz="0" w:space="0" w:color="auto"/>
                <w:right w:val="none" w:sz="0" w:space="0" w:color="auto"/>
              </w:divBdr>
            </w:div>
            <w:div w:id="1803688974">
              <w:marLeft w:val="0"/>
              <w:marRight w:val="0"/>
              <w:marTop w:val="0"/>
              <w:marBottom w:val="0"/>
              <w:divBdr>
                <w:top w:val="none" w:sz="0" w:space="0" w:color="auto"/>
                <w:left w:val="none" w:sz="0" w:space="0" w:color="auto"/>
                <w:bottom w:val="none" w:sz="0" w:space="0" w:color="auto"/>
                <w:right w:val="none" w:sz="0" w:space="0" w:color="auto"/>
              </w:divBdr>
            </w:div>
            <w:div w:id="1545756951">
              <w:marLeft w:val="0"/>
              <w:marRight w:val="0"/>
              <w:marTop w:val="0"/>
              <w:marBottom w:val="0"/>
              <w:divBdr>
                <w:top w:val="none" w:sz="0" w:space="0" w:color="auto"/>
                <w:left w:val="none" w:sz="0" w:space="0" w:color="auto"/>
                <w:bottom w:val="none" w:sz="0" w:space="0" w:color="auto"/>
                <w:right w:val="none" w:sz="0" w:space="0" w:color="auto"/>
              </w:divBdr>
            </w:div>
            <w:div w:id="1121343079">
              <w:marLeft w:val="0"/>
              <w:marRight w:val="0"/>
              <w:marTop w:val="0"/>
              <w:marBottom w:val="0"/>
              <w:divBdr>
                <w:top w:val="none" w:sz="0" w:space="0" w:color="auto"/>
                <w:left w:val="none" w:sz="0" w:space="0" w:color="auto"/>
                <w:bottom w:val="none" w:sz="0" w:space="0" w:color="auto"/>
                <w:right w:val="none" w:sz="0" w:space="0" w:color="auto"/>
              </w:divBdr>
            </w:div>
            <w:div w:id="1344359306">
              <w:marLeft w:val="0"/>
              <w:marRight w:val="0"/>
              <w:marTop w:val="0"/>
              <w:marBottom w:val="0"/>
              <w:divBdr>
                <w:top w:val="none" w:sz="0" w:space="0" w:color="auto"/>
                <w:left w:val="none" w:sz="0" w:space="0" w:color="auto"/>
                <w:bottom w:val="none" w:sz="0" w:space="0" w:color="auto"/>
                <w:right w:val="none" w:sz="0" w:space="0" w:color="auto"/>
              </w:divBdr>
            </w:div>
            <w:div w:id="358629709">
              <w:marLeft w:val="0"/>
              <w:marRight w:val="0"/>
              <w:marTop w:val="0"/>
              <w:marBottom w:val="0"/>
              <w:divBdr>
                <w:top w:val="none" w:sz="0" w:space="0" w:color="auto"/>
                <w:left w:val="none" w:sz="0" w:space="0" w:color="auto"/>
                <w:bottom w:val="none" w:sz="0" w:space="0" w:color="auto"/>
                <w:right w:val="none" w:sz="0" w:space="0" w:color="auto"/>
              </w:divBdr>
            </w:div>
            <w:div w:id="869614051">
              <w:marLeft w:val="0"/>
              <w:marRight w:val="0"/>
              <w:marTop w:val="0"/>
              <w:marBottom w:val="0"/>
              <w:divBdr>
                <w:top w:val="none" w:sz="0" w:space="0" w:color="auto"/>
                <w:left w:val="none" w:sz="0" w:space="0" w:color="auto"/>
                <w:bottom w:val="none" w:sz="0" w:space="0" w:color="auto"/>
                <w:right w:val="none" w:sz="0" w:space="0" w:color="auto"/>
              </w:divBdr>
            </w:div>
            <w:div w:id="882524450">
              <w:marLeft w:val="0"/>
              <w:marRight w:val="0"/>
              <w:marTop w:val="0"/>
              <w:marBottom w:val="0"/>
              <w:divBdr>
                <w:top w:val="none" w:sz="0" w:space="0" w:color="auto"/>
                <w:left w:val="none" w:sz="0" w:space="0" w:color="auto"/>
                <w:bottom w:val="none" w:sz="0" w:space="0" w:color="auto"/>
                <w:right w:val="none" w:sz="0" w:space="0" w:color="auto"/>
              </w:divBdr>
            </w:div>
            <w:div w:id="144777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7423">
      <w:bodyDiv w:val="1"/>
      <w:marLeft w:val="0"/>
      <w:marRight w:val="0"/>
      <w:marTop w:val="0"/>
      <w:marBottom w:val="0"/>
      <w:divBdr>
        <w:top w:val="none" w:sz="0" w:space="0" w:color="auto"/>
        <w:left w:val="none" w:sz="0" w:space="0" w:color="auto"/>
        <w:bottom w:val="none" w:sz="0" w:space="0" w:color="auto"/>
        <w:right w:val="none" w:sz="0" w:space="0" w:color="auto"/>
      </w:divBdr>
      <w:divsChild>
        <w:div w:id="1251164389">
          <w:marLeft w:val="0"/>
          <w:marRight w:val="0"/>
          <w:marTop w:val="0"/>
          <w:marBottom w:val="0"/>
          <w:divBdr>
            <w:top w:val="none" w:sz="0" w:space="0" w:color="auto"/>
            <w:left w:val="none" w:sz="0" w:space="0" w:color="auto"/>
            <w:bottom w:val="none" w:sz="0" w:space="0" w:color="auto"/>
            <w:right w:val="none" w:sz="0" w:space="0" w:color="auto"/>
          </w:divBdr>
          <w:divsChild>
            <w:div w:id="1651443123">
              <w:marLeft w:val="0"/>
              <w:marRight w:val="0"/>
              <w:marTop w:val="0"/>
              <w:marBottom w:val="0"/>
              <w:divBdr>
                <w:top w:val="none" w:sz="0" w:space="0" w:color="auto"/>
                <w:left w:val="none" w:sz="0" w:space="0" w:color="auto"/>
                <w:bottom w:val="none" w:sz="0" w:space="0" w:color="auto"/>
                <w:right w:val="none" w:sz="0" w:space="0" w:color="auto"/>
              </w:divBdr>
            </w:div>
            <w:div w:id="761024253">
              <w:marLeft w:val="0"/>
              <w:marRight w:val="0"/>
              <w:marTop w:val="0"/>
              <w:marBottom w:val="0"/>
              <w:divBdr>
                <w:top w:val="none" w:sz="0" w:space="0" w:color="auto"/>
                <w:left w:val="none" w:sz="0" w:space="0" w:color="auto"/>
                <w:bottom w:val="none" w:sz="0" w:space="0" w:color="auto"/>
                <w:right w:val="none" w:sz="0" w:space="0" w:color="auto"/>
              </w:divBdr>
            </w:div>
            <w:div w:id="1326280011">
              <w:marLeft w:val="0"/>
              <w:marRight w:val="0"/>
              <w:marTop w:val="0"/>
              <w:marBottom w:val="0"/>
              <w:divBdr>
                <w:top w:val="none" w:sz="0" w:space="0" w:color="auto"/>
                <w:left w:val="none" w:sz="0" w:space="0" w:color="auto"/>
                <w:bottom w:val="none" w:sz="0" w:space="0" w:color="auto"/>
                <w:right w:val="none" w:sz="0" w:space="0" w:color="auto"/>
              </w:divBdr>
            </w:div>
            <w:div w:id="184248858">
              <w:marLeft w:val="0"/>
              <w:marRight w:val="0"/>
              <w:marTop w:val="0"/>
              <w:marBottom w:val="0"/>
              <w:divBdr>
                <w:top w:val="none" w:sz="0" w:space="0" w:color="auto"/>
                <w:left w:val="none" w:sz="0" w:space="0" w:color="auto"/>
                <w:bottom w:val="none" w:sz="0" w:space="0" w:color="auto"/>
                <w:right w:val="none" w:sz="0" w:space="0" w:color="auto"/>
              </w:divBdr>
            </w:div>
            <w:div w:id="511652805">
              <w:marLeft w:val="0"/>
              <w:marRight w:val="0"/>
              <w:marTop w:val="0"/>
              <w:marBottom w:val="0"/>
              <w:divBdr>
                <w:top w:val="none" w:sz="0" w:space="0" w:color="auto"/>
                <w:left w:val="none" w:sz="0" w:space="0" w:color="auto"/>
                <w:bottom w:val="none" w:sz="0" w:space="0" w:color="auto"/>
                <w:right w:val="none" w:sz="0" w:space="0" w:color="auto"/>
              </w:divBdr>
            </w:div>
            <w:div w:id="753207027">
              <w:marLeft w:val="0"/>
              <w:marRight w:val="0"/>
              <w:marTop w:val="0"/>
              <w:marBottom w:val="0"/>
              <w:divBdr>
                <w:top w:val="none" w:sz="0" w:space="0" w:color="auto"/>
                <w:left w:val="none" w:sz="0" w:space="0" w:color="auto"/>
                <w:bottom w:val="none" w:sz="0" w:space="0" w:color="auto"/>
                <w:right w:val="none" w:sz="0" w:space="0" w:color="auto"/>
              </w:divBdr>
            </w:div>
            <w:div w:id="562984745">
              <w:marLeft w:val="0"/>
              <w:marRight w:val="0"/>
              <w:marTop w:val="0"/>
              <w:marBottom w:val="0"/>
              <w:divBdr>
                <w:top w:val="none" w:sz="0" w:space="0" w:color="auto"/>
                <w:left w:val="none" w:sz="0" w:space="0" w:color="auto"/>
                <w:bottom w:val="none" w:sz="0" w:space="0" w:color="auto"/>
                <w:right w:val="none" w:sz="0" w:space="0" w:color="auto"/>
              </w:divBdr>
            </w:div>
            <w:div w:id="370957406">
              <w:marLeft w:val="0"/>
              <w:marRight w:val="0"/>
              <w:marTop w:val="0"/>
              <w:marBottom w:val="0"/>
              <w:divBdr>
                <w:top w:val="none" w:sz="0" w:space="0" w:color="auto"/>
                <w:left w:val="none" w:sz="0" w:space="0" w:color="auto"/>
                <w:bottom w:val="none" w:sz="0" w:space="0" w:color="auto"/>
                <w:right w:val="none" w:sz="0" w:space="0" w:color="auto"/>
              </w:divBdr>
            </w:div>
            <w:div w:id="4227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3979">
      <w:bodyDiv w:val="1"/>
      <w:marLeft w:val="0"/>
      <w:marRight w:val="0"/>
      <w:marTop w:val="0"/>
      <w:marBottom w:val="0"/>
      <w:divBdr>
        <w:top w:val="none" w:sz="0" w:space="0" w:color="auto"/>
        <w:left w:val="none" w:sz="0" w:space="0" w:color="auto"/>
        <w:bottom w:val="none" w:sz="0" w:space="0" w:color="auto"/>
        <w:right w:val="none" w:sz="0" w:space="0" w:color="auto"/>
      </w:divBdr>
      <w:divsChild>
        <w:div w:id="1444574508">
          <w:marLeft w:val="0"/>
          <w:marRight w:val="0"/>
          <w:marTop w:val="0"/>
          <w:marBottom w:val="0"/>
          <w:divBdr>
            <w:top w:val="none" w:sz="0" w:space="0" w:color="auto"/>
            <w:left w:val="none" w:sz="0" w:space="0" w:color="auto"/>
            <w:bottom w:val="none" w:sz="0" w:space="0" w:color="auto"/>
            <w:right w:val="none" w:sz="0" w:space="0" w:color="auto"/>
          </w:divBdr>
          <w:divsChild>
            <w:div w:id="1113130916">
              <w:marLeft w:val="0"/>
              <w:marRight w:val="0"/>
              <w:marTop w:val="0"/>
              <w:marBottom w:val="0"/>
              <w:divBdr>
                <w:top w:val="none" w:sz="0" w:space="0" w:color="auto"/>
                <w:left w:val="none" w:sz="0" w:space="0" w:color="auto"/>
                <w:bottom w:val="none" w:sz="0" w:space="0" w:color="auto"/>
                <w:right w:val="none" w:sz="0" w:space="0" w:color="auto"/>
              </w:divBdr>
            </w:div>
            <w:div w:id="818307973">
              <w:marLeft w:val="0"/>
              <w:marRight w:val="0"/>
              <w:marTop w:val="0"/>
              <w:marBottom w:val="0"/>
              <w:divBdr>
                <w:top w:val="none" w:sz="0" w:space="0" w:color="auto"/>
                <w:left w:val="none" w:sz="0" w:space="0" w:color="auto"/>
                <w:bottom w:val="none" w:sz="0" w:space="0" w:color="auto"/>
                <w:right w:val="none" w:sz="0" w:space="0" w:color="auto"/>
              </w:divBdr>
            </w:div>
            <w:div w:id="48265150">
              <w:marLeft w:val="0"/>
              <w:marRight w:val="0"/>
              <w:marTop w:val="0"/>
              <w:marBottom w:val="0"/>
              <w:divBdr>
                <w:top w:val="none" w:sz="0" w:space="0" w:color="auto"/>
                <w:left w:val="none" w:sz="0" w:space="0" w:color="auto"/>
                <w:bottom w:val="none" w:sz="0" w:space="0" w:color="auto"/>
                <w:right w:val="none" w:sz="0" w:space="0" w:color="auto"/>
              </w:divBdr>
            </w:div>
            <w:div w:id="1403680767">
              <w:marLeft w:val="0"/>
              <w:marRight w:val="0"/>
              <w:marTop w:val="0"/>
              <w:marBottom w:val="0"/>
              <w:divBdr>
                <w:top w:val="none" w:sz="0" w:space="0" w:color="auto"/>
                <w:left w:val="none" w:sz="0" w:space="0" w:color="auto"/>
                <w:bottom w:val="none" w:sz="0" w:space="0" w:color="auto"/>
                <w:right w:val="none" w:sz="0" w:space="0" w:color="auto"/>
              </w:divBdr>
            </w:div>
            <w:div w:id="261501596">
              <w:marLeft w:val="0"/>
              <w:marRight w:val="0"/>
              <w:marTop w:val="0"/>
              <w:marBottom w:val="0"/>
              <w:divBdr>
                <w:top w:val="none" w:sz="0" w:space="0" w:color="auto"/>
                <w:left w:val="none" w:sz="0" w:space="0" w:color="auto"/>
                <w:bottom w:val="none" w:sz="0" w:space="0" w:color="auto"/>
                <w:right w:val="none" w:sz="0" w:space="0" w:color="auto"/>
              </w:divBdr>
            </w:div>
            <w:div w:id="25109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17350">
      <w:bodyDiv w:val="1"/>
      <w:marLeft w:val="0"/>
      <w:marRight w:val="0"/>
      <w:marTop w:val="0"/>
      <w:marBottom w:val="0"/>
      <w:divBdr>
        <w:top w:val="none" w:sz="0" w:space="0" w:color="auto"/>
        <w:left w:val="none" w:sz="0" w:space="0" w:color="auto"/>
        <w:bottom w:val="none" w:sz="0" w:space="0" w:color="auto"/>
        <w:right w:val="none" w:sz="0" w:space="0" w:color="auto"/>
      </w:divBdr>
      <w:divsChild>
        <w:div w:id="175534112">
          <w:marLeft w:val="0"/>
          <w:marRight w:val="0"/>
          <w:marTop w:val="0"/>
          <w:marBottom w:val="0"/>
          <w:divBdr>
            <w:top w:val="none" w:sz="0" w:space="0" w:color="auto"/>
            <w:left w:val="none" w:sz="0" w:space="0" w:color="auto"/>
            <w:bottom w:val="none" w:sz="0" w:space="0" w:color="auto"/>
            <w:right w:val="none" w:sz="0" w:space="0" w:color="auto"/>
          </w:divBdr>
          <w:divsChild>
            <w:div w:id="1522160065">
              <w:marLeft w:val="0"/>
              <w:marRight w:val="0"/>
              <w:marTop w:val="0"/>
              <w:marBottom w:val="0"/>
              <w:divBdr>
                <w:top w:val="none" w:sz="0" w:space="0" w:color="auto"/>
                <w:left w:val="none" w:sz="0" w:space="0" w:color="auto"/>
                <w:bottom w:val="none" w:sz="0" w:space="0" w:color="auto"/>
                <w:right w:val="none" w:sz="0" w:space="0" w:color="auto"/>
              </w:divBdr>
            </w:div>
            <w:div w:id="103154727">
              <w:marLeft w:val="0"/>
              <w:marRight w:val="0"/>
              <w:marTop w:val="0"/>
              <w:marBottom w:val="0"/>
              <w:divBdr>
                <w:top w:val="none" w:sz="0" w:space="0" w:color="auto"/>
                <w:left w:val="none" w:sz="0" w:space="0" w:color="auto"/>
                <w:bottom w:val="none" w:sz="0" w:space="0" w:color="auto"/>
                <w:right w:val="none" w:sz="0" w:space="0" w:color="auto"/>
              </w:divBdr>
            </w:div>
            <w:div w:id="1144273247">
              <w:marLeft w:val="0"/>
              <w:marRight w:val="0"/>
              <w:marTop w:val="0"/>
              <w:marBottom w:val="0"/>
              <w:divBdr>
                <w:top w:val="none" w:sz="0" w:space="0" w:color="auto"/>
                <w:left w:val="none" w:sz="0" w:space="0" w:color="auto"/>
                <w:bottom w:val="none" w:sz="0" w:space="0" w:color="auto"/>
                <w:right w:val="none" w:sz="0" w:space="0" w:color="auto"/>
              </w:divBdr>
            </w:div>
            <w:div w:id="304622921">
              <w:marLeft w:val="0"/>
              <w:marRight w:val="0"/>
              <w:marTop w:val="0"/>
              <w:marBottom w:val="0"/>
              <w:divBdr>
                <w:top w:val="none" w:sz="0" w:space="0" w:color="auto"/>
                <w:left w:val="none" w:sz="0" w:space="0" w:color="auto"/>
                <w:bottom w:val="none" w:sz="0" w:space="0" w:color="auto"/>
                <w:right w:val="none" w:sz="0" w:space="0" w:color="auto"/>
              </w:divBdr>
            </w:div>
            <w:div w:id="1317880192">
              <w:marLeft w:val="0"/>
              <w:marRight w:val="0"/>
              <w:marTop w:val="0"/>
              <w:marBottom w:val="0"/>
              <w:divBdr>
                <w:top w:val="none" w:sz="0" w:space="0" w:color="auto"/>
                <w:left w:val="none" w:sz="0" w:space="0" w:color="auto"/>
                <w:bottom w:val="none" w:sz="0" w:space="0" w:color="auto"/>
                <w:right w:val="none" w:sz="0" w:space="0" w:color="auto"/>
              </w:divBdr>
            </w:div>
            <w:div w:id="1430077731">
              <w:marLeft w:val="0"/>
              <w:marRight w:val="0"/>
              <w:marTop w:val="0"/>
              <w:marBottom w:val="0"/>
              <w:divBdr>
                <w:top w:val="none" w:sz="0" w:space="0" w:color="auto"/>
                <w:left w:val="none" w:sz="0" w:space="0" w:color="auto"/>
                <w:bottom w:val="none" w:sz="0" w:space="0" w:color="auto"/>
                <w:right w:val="none" w:sz="0" w:space="0" w:color="auto"/>
              </w:divBdr>
            </w:div>
            <w:div w:id="2068260660">
              <w:marLeft w:val="0"/>
              <w:marRight w:val="0"/>
              <w:marTop w:val="0"/>
              <w:marBottom w:val="0"/>
              <w:divBdr>
                <w:top w:val="none" w:sz="0" w:space="0" w:color="auto"/>
                <w:left w:val="none" w:sz="0" w:space="0" w:color="auto"/>
                <w:bottom w:val="none" w:sz="0" w:space="0" w:color="auto"/>
                <w:right w:val="none" w:sz="0" w:space="0" w:color="auto"/>
              </w:divBdr>
            </w:div>
            <w:div w:id="47808397">
              <w:marLeft w:val="0"/>
              <w:marRight w:val="0"/>
              <w:marTop w:val="0"/>
              <w:marBottom w:val="0"/>
              <w:divBdr>
                <w:top w:val="none" w:sz="0" w:space="0" w:color="auto"/>
                <w:left w:val="none" w:sz="0" w:space="0" w:color="auto"/>
                <w:bottom w:val="none" w:sz="0" w:space="0" w:color="auto"/>
                <w:right w:val="none" w:sz="0" w:space="0" w:color="auto"/>
              </w:divBdr>
            </w:div>
            <w:div w:id="1636521788">
              <w:marLeft w:val="0"/>
              <w:marRight w:val="0"/>
              <w:marTop w:val="0"/>
              <w:marBottom w:val="0"/>
              <w:divBdr>
                <w:top w:val="none" w:sz="0" w:space="0" w:color="auto"/>
                <w:left w:val="none" w:sz="0" w:space="0" w:color="auto"/>
                <w:bottom w:val="none" w:sz="0" w:space="0" w:color="auto"/>
                <w:right w:val="none" w:sz="0" w:space="0" w:color="auto"/>
              </w:divBdr>
            </w:div>
            <w:div w:id="1178036226">
              <w:marLeft w:val="0"/>
              <w:marRight w:val="0"/>
              <w:marTop w:val="0"/>
              <w:marBottom w:val="0"/>
              <w:divBdr>
                <w:top w:val="none" w:sz="0" w:space="0" w:color="auto"/>
                <w:left w:val="none" w:sz="0" w:space="0" w:color="auto"/>
                <w:bottom w:val="none" w:sz="0" w:space="0" w:color="auto"/>
                <w:right w:val="none" w:sz="0" w:space="0" w:color="auto"/>
              </w:divBdr>
            </w:div>
            <w:div w:id="720633858">
              <w:marLeft w:val="0"/>
              <w:marRight w:val="0"/>
              <w:marTop w:val="0"/>
              <w:marBottom w:val="0"/>
              <w:divBdr>
                <w:top w:val="none" w:sz="0" w:space="0" w:color="auto"/>
                <w:left w:val="none" w:sz="0" w:space="0" w:color="auto"/>
                <w:bottom w:val="none" w:sz="0" w:space="0" w:color="auto"/>
                <w:right w:val="none" w:sz="0" w:space="0" w:color="auto"/>
              </w:divBdr>
            </w:div>
            <w:div w:id="1430857271">
              <w:marLeft w:val="0"/>
              <w:marRight w:val="0"/>
              <w:marTop w:val="0"/>
              <w:marBottom w:val="0"/>
              <w:divBdr>
                <w:top w:val="none" w:sz="0" w:space="0" w:color="auto"/>
                <w:left w:val="none" w:sz="0" w:space="0" w:color="auto"/>
                <w:bottom w:val="none" w:sz="0" w:space="0" w:color="auto"/>
                <w:right w:val="none" w:sz="0" w:space="0" w:color="auto"/>
              </w:divBdr>
            </w:div>
            <w:div w:id="497962320">
              <w:marLeft w:val="0"/>
              <w:marRight w:val="0"/>
              <w:marTop w:val="0"/>
              <w:marBottom w:val="0"/>
              <w:divBdr>
                <w:top w:val="none" w:sz="0" w:space="0" w:color="auto"/>
                <w:left w:val="none" w:sz="0" w:space="0" w:color="auto"/>
                <w:bottom w:val="none" w:sz="0" w:space="0" w:color="auto"/>
                <w:right w:val="none" w:sz="0" w:space="0" w:color="auto"/>
              </w:divBdr>
            </w:div>
            <w:div w:id="385951030">
              <w:marLeft w:val="0"/>
              <w:marRight w:val="0"/>
              <w:marTop w:val="0"/>
              <w:marBottom w:val="0"/>
              <w:divBdr>
                <w:top w:val="none" w:sz="0" w:space="0" w:color="auto"/>
                <w:left w:val="none" w:sz="0" w:space="0" w:color="auto"/>
                <w:bottom w:val="none" w:sz="0" w:space="0" w:color="auto"/>
                <w:right w:val="none" w:sz="0" w:space="0" w:color="auto"/>
              </w:divBdr>
            </w:div>
            <w:div w:id="383532041">
              <w:marLeft w:val="0"/>
              <w:marRight w:val="0"/>
              <w:marTop w:val="0"/>
              <w:marBottom w:val="0"/>
              <w:divBdr>
                <w:top w:val="none" w:sz="0" w:space="0" w:color="auto"/>
                <w:left w:val="none" w:sz="0" w:space="0" w:color="auto"/>
                <w:bottom w:val="none" w:sz="0" w:space="0" w:color="auto"/>
                <w:right w:val="none" w:sz="0" w:space="0" w:color="auto"/>
              </w:divBdr>
            </w:div>
            <w:div w:id="1216821117">
              <w:marLeft w:val="0"/>
              <w:marRight w:val="0"/>
              <w:marTop w:val="0"/>
              <w:marBottom w:val="0"/>
              <w:divBdr>
                <w:top w:val="none" w:sz="0" w:space="0" w:color="auto"/>
                <w:left w:val="none" w:sz="0" w:space="0" w:color="auto"/>
                <w:bottom w:val="none" w:sz="0" w:space="0" w:color="auto"/>
                <w:right w:val="none" w:sz="0" w:space="0" w:color="auto"/>
              </w:divBdr>
            </w:div>
            <w:div w:id="1022050182">
              <w:marLeft w:val="0"/>
              <w:marRight w:val="0"/>
              <w:marTop w:val="0"/>
              <w:marBottom w:val="0"/>
              <w:divBdr>
                <w:top w:val="none" w:sz="0" w:space="0" w:color="auto"/>
                <w:left w:val="none" w:sz="0" w:space="0" w:color="auto"/>
                <w:bottom w:val="none" w:sz="0" w:space="0" w:color="auto"/>
                <w:right w:val="none" w:sz="0" w:space="0" w:color="auto"/>
              </w:divBdr>
            </w:div>
            <w:div w:id="78061754">
              <w:marLeft w:val="0"/>
              <w:marRight w:val="0"/>
              <w:marTop w:val="0"/>
              <w:marBottom w:val="0"/>
              <w:divBdr>
                <w:top w:val="none" w:sz="0" w:space="0" w:color="auto"/>
                <w:left w:val="none" w:sz="0" w:space="0" w:color="auto"/>
                <w:bottom w:val="none" w:sz="0" w:space="0" w:color="auto"/>
                <w:right w:val="none" w:sz="0" w:space="0" w:color="auto"/>
              </w:divBdr>
            </w:div>
            <w:div w:id="353118800">
              <w:marLeft w:val="0"/>
              <w:marRight w:val="0"/>
              <w:marTop w:val="0"/>
              <w:marBottom w:val="0"/>
              <w:divBdr>
                <w:top w:val="none" w:sz="0" w:space="0" w:color="auto"/>
                <w:left w:val="none" w:sz="0" w:space="0" w:color="auto"/>
                <w:bottom w:val="none" w:sz="0" w:space="0" w:color="auto"/>
                <w:right w:val="none" w:sz="0" w:space="0" w:color="auto"/>
              </w:divBdr>
            </w:div>
            <w:div w:id="156514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38144">
      <w:bodyDiv w:val="1"/>
      <w:marLeft w:val="0"/>
      <w:marRight w:val="0"/>
      <w:marTop w:val="0"/>
      <w:marBottom w:val="0"/>
      <w:divBdr>
        <w:top w:val="none" w:sz="0" w:space="0" w:color="auto"/>
        <w:left w:val="none" w:sz="0" w:space="0" w:color="auto"/>
        <w:bottom w:val="none" w:sz="0" w:space="0" w:color="auto"/>
        <w:right w:val="none" w:sz="0" w:space="0" w:color="auto"/>
      </w:divBdr>
      <w:divsChild>
        <w:div w:id="475147612">
          <w:marLeft w:val="0"/>
          <w:marRight w:val="0"/>
          <w:marTop w:val="0"/>
          <w:marBottom w:val="0"/>
          <w:divBdr>
            <w:top w:val="none" w:sz="0" w:space="0" w:color="auto"/>
            <w:left w:val="none" w:sz="0" w:space="0" w:color="auto"/>
            <w:bottom w:val="none" w:sz="0" w:space="0" w:color="auto"/>
            <w:right w:val="none" w:sz="0" w:space="0" w:color="auto"/>
          </w:divBdr>
          <w:divsChild>
            <w:div w:id="292757372">
              <w:marLeft w:val="0"/>
              <w:marRight w:val="0"/>
              <w:marTop w:val="0"/>
              <w:marBottom w:val="0"/>
              <w:divBdr>
                <w:top w:val="none" w:sz="0" w:space="0" w:color="auto"/>
                <w:left w:val="none" w:sz="0" w:space="0" w:color="auto"/>
                <w:bottom w:val="none" w:sz="0" w:space="0" w:color="auto"/>
                <w:right w:val="none" w:sz="0" w:space="0" w:color="auto"/>
              </w:divBdr>
            </w:div>
            <w:div w:id="1839614834">
              <w:marLeft w:val="0"/>
              <w:marRight w:val="0"/>
              <w:marTop w:val="0"/>
              <w:marBottom w:val="0"/>
              <w:divBdr>
                <w:top w:val="none" w:sz="0" w:space="0" w:color="auto"/>
                <w:left w:val="none" w:sz="0" w:space="0" w:color="auto"/>
                <w:bottom w:val="none" w:sz="0" w:space="0" w:color="auto"/>
                <w:right w:val="none" w:sz="0" w:space="0" w:color="auto"/>
              </w:divBdr>
            </w:div>
            <w:div w:id="1643383448">
              <w:marLeft w:val="0"/>
              <w:marRight w:val="0"/>
              <w:marTop w:val="0"/>
              <w:marBottom w:val="0"/>
              <w:divBdr>
                <w:top w:val="none" w:sz="0" w:space="0" w:color="auto"/>
                <w:left w:val="none" w:sz="0" w:space="0" w:color="auto"/>
                <w:bottom w:val="none" w:sz="0" w:space="0" w:color="auto"/>
                <w:right w:val="none" w:sz="0" w:space="0" w:color="auto"/>
              </w:divBdr>
            </w:div>
            <w:div w:id="2093812746">
              <w:marLeft w:val="0"/>
              <w:marRight w:val="0"/>
              <w:marTop w:val="0"/>
              <w:marBottom w:val="0"/>
              <w:divBdr>
                <w:top w:val="none" w:sz="0" w:space="0" w:color="auto"/>
                <w:left w:val="none" w:sz="0" w:space="0" w:color="auto"/>
                <w:bottom w:val="none" w:sz="0" w:space="0" w:color="auto"/>
                <w:right w:val="none" w:sz="0" w:space="0" w:color="auto"/>
              </w:divBdr>
            </w:div>
            <w:div w:id="19674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0548">
      <w:bodyDiv w:val="1"/>
      <w:marLeft w:val="0"/>
      <w:marRight w:val="0"/>
      <w:marTop w:val="0"/>
      <w:marBottom w:val="0"/>
      <w:divBdr>
        <w:top w:val="none" w:sz="0" w:space="0" w:color="auto"/>
        <w:left w:val="none" w:sz="0" w:space="0" w:color="auto"/>
        <w:bottom w:val="none" w:sz="0" w:space="0" w:color="auto"/>
        <w:right w:val="none" w:sz="0" w:space="0" w:color="auto"/>
      </w:divBdr>
      <w:divsChild>
        <w:div w:id="1039549990">
          <w:marLeft w:val="0"/>
          <w:marRight w:val="0"/>
          <w:marTop w:val="0"/>
          <w:marBottom w:val="0"/>
          <w:divBdr>
            <w:top w:val="none" w:sz="0" w:space="0" w:color="auto"/>
            <w:left w:val="none" w:sz="0" w:space="0" w:color="auto"/>
            <w:bottom w:val="none" w:sz="0" w:space="0" w:color="auto"/>
            <w:right w:val="none" w:sz="0" w:space="0" w:color="auto"/>
          </w:divBdr>
          <w:divsChild>
            <w:div w:id="74391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3293">
      <w:bodyDiv w:val="1"/>
      <w:marLeft w:val="0"/>
      <w:marRight w:val="0"/>
      <w:marTop w:val="0"/>
      <w:marBottom w:val="0"/>
      <w:divBdr>
        <w:top w:val="none" w:sz="0" w:space="0" w:color="auto"/>
        <w:left w:val="none" w:sz="0" w:space="0" w:color="auto"/>
        <w:bottom w:val="none" w:sz="0" w:space="0" w:color="auto"/>
        <w:right w:val="none" w:sz="0" w:space="0" w:color="auto"/>
      </w:divBdr>
      <w:divsChild>
        <w:div w:id="1082337147">
          <w:marLeft w:val="0"/>
          <w:marRight w:val="0"/>
          <w:marTop w:val="0"/>
          <w:marBottom w:val="0"/>
          <w:divBdr>
            <w:top w:val="none" w:sz="0" w:space="0" w:color="auto"/>
            <w:left w:val="none" w:sz="0" w:space="0" w:color="auto"/>
            <w:bottom w:val="none" w:sz="0" w:space="0" w:color="auto"/>
            <w:right w:val="none" w:sz="0" w:space="0" w:color="auto"/>
          </w:divBdr>
          <w:divsChild>
            <w:div w:id="578371534">
              <w:marLeft w:val="0"/>
              <w:marRight w:val="0"/>
              <w:marTop w:val="0"/>
              <w:marBottom w:val="0"/>
              <w:divBdr>
                <w:top w:val="none" w:sz="0" w:space="0" w:color="auto"/>
                <w:left w:val="none" w:sz="0" w:space="0" w:color="auto"/>
                <w:bottom w:val="none" w:sz="0" w:space="0" w:color="auto"/>
                <w:right w:val="none" w:sz="0" w:space="0" w:color="auto"/>
              </w:divBdr>
            </w:div>
            <w:div w:id="1497575014">
              <w:marLeft w:val="0"/>
              <w:marRight w:val="0"/>
              <w:marTop w:val="0"/>
              <w:marBottom w:val="0"/>
              <w:divBdr>
                <w:top w:val="none" w:sz="0" w:space="0" w:color="auto"/>
                <w:left w:val="none" w:sz="0" w:space="0" w:color="auto"/>
                <w:bottom w:val="none" w:sz="0" w:space="0" w:color="auto"/>
                <w:right w:val="none" w:sz="0" w:space="0" w:color="auto"/>
              </w:divBdr>
            </w:div>
            <w:div w:id="435827710">
              <w:marLeft w:val="0"/>
              <w:marRight w:val="0"/>
              <w:marTop w:val="0"/>
              <w:marBottom w:val="0"/>
              <w:divBdr>
                <w:top w:val="none" w:sz="0" w:space="0" w:color="auto"/>
                <w:left w:val="none" w:sz="0" w:space="0" w:color="auto"/>
                <w:bottom w:val="none" w:sz="0" w:space="0" w:color="auto"/>
                <w:right w:val="none" w:sz="0" w:space="0" w:color="auto"/>
              </w:divBdr>
            </w:div>
            <w:div w:id="6707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7460">
      <w:bodyDiv w:val="1"/>
      <w:marLeft w:val="0"/>
      <w:marRight w:val="0"/>
      <w:marTop w:val="0"/>
      <w:marBottom w:val="0"/>
      <w:divBdr>
        <w:top w:val="none" w:sz="0" w:space="0" w:color="auto"/>
        <w:left w:val="none" w:sz="0" w:space="0" w:color="auto"/>
        <w:bottom w:val="none" w:sz="0" w:space="0" w:color="auto"/>
        <w:right w:val="none" w:sz="0" w:space="0" w:color="auto"/>
      </w:divBdr>
      <w:divsChild>
        <w:div w:id="1856455823">
          <w:marLeft w:val="0"/>
          <w:marRight w:val="0"/>
          <w:marTop w:val="0"/>
          <w:marBottom w:val="0"/>
          <w:divBdr>
            <w:top w:val="none" w:sz="0" w:space="0" w:color="auto"/>
            <w:left w:val="none" w:sz="0" w:space="0" w:color="auto"/>
            <w:bottom w:val="none" w:sz="0" w:space="0" w:color="auto"/>
            <w:right w:val="none" w:sz="0" w:space="0" w:color="auto"/>
          </w:divBdr>
          <w:divsChild>
            <w:div w:id="1202672641">
              <w:marLeft w:val="0"/>
              <w:marRight w:val="0"/>
              <w:marTop w:val="0"/>
              <w:marBottom w:val="0"/>
              <w:divBdr>
                <w:top w:val="none" w:sz="0" w:space="0" w:color="auto"/>
                <w:left w:val="none" w:sz="0" w:space="0" w:color="auto"/>
                <w:bottom w:val="none" w:sz="0" w:space="0" w:color="auto"/>
                <w:right w:val="none" w:sz="0" w:space="0" w:color="auto"/>
              </w:divBdr>
            </w:div>
            <w:div w:id="1062557769">
              <w:marLeft w:val="0"/>
              <w:marRight w:val="0"/>
              <w:marTop w:val="0"/>
              <w:marBottom w:val="0"/>
              <w:divBdr>
                <w:top w:val="none" w:sz="0" w:space="0" w:color="auto"/>
                <w:left w:val="none" w:sz="0" w:space="0" w:color="auto"/>
                <w:bottom w:val="none" w:sz="0" w:space="0" w:color="auto"/>
                <w:right w:val="none" w:sz="0" w:space="0" w:color="auto"/>
              </w:divBdr>
            </w:div>
            <w:div w:id="86847879">
              <w:marLeft w:val="0"/>
              <w:marRight w:val="0"/>
              <w:marTop w:val="0"/>
              <w:marBottom w:val="0"/>
              <w:divBdr>
                <w:top w:val="none" w:sz="0" w:space="0" w:color="auto"/>
                <w:left w:val="none" w:sz="0" w:space="0" w:color="auto"/>
                <w:bottom w:val="none" w:sz="0" w:space="0" w:color="auto"/>
                <w:right w:val="none" w:sz="0" w:space="0" w:color="auto"/>
              </w:divBdr>
            </w:div>
            <w:div w:id="610015650">
              <w:marLeft w:val="0"/>
              <w:marRight w:val="0"/>
              <w:marTop w:val="0"/>
              <w:marBottom w:val="0"/>
              <w:divBdr>
                <w:top w:val="none" w:sz="0" w:space="0" w:color="auto"/>
                <w:left w:val="none" w:sz="0" w:space="0" w:color="auto"/>
                <w:bottom w:val="none" w:sz="0" w:space="0" w:color="auto"/>
                <w:right w:val="none" w:sz="0" w:space="0" w:color="auto"/>
              </w:divBdr>
            </w:div>
            <w:div w:id="18490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4757">
      <w:bodyDiv w:val="1"/>
      <w:marLeft w:val="0"/>
      <w:marRight w:val="0"/>
      <w:marTop w:val="0"/>
      <w:marBottom w:val="0"/>
      <w:divBdr>
        <w:top w:val="none" w:sz="0" w:space="0" w:color="auto"/>
        <w:left w:val="none" w:sz="0" w:space="0" w:color="auto"/>
        <w:bottom w:val="none" w:sz="0" w:space="0" w:color="auto"/>
        <w:right w:val="none" w:sz="0" w:space="0" w:color="auto"/>
      </w:divBdr>
      <w:divsChild>
        <w:div w:id="642658082">
          <w:marLeft w:val="0"/>
          <w:marRight w:val="0"/>
          <w:marTop w:val="0"/>
          <w:marBottom w:val="0"/>
          <w:divBdr>
            <w:top w:val="none" w:sz="0" w:space="0" w:color="auto"/>
            <w:left w:val="none" w:sz="0" w:space="0" w:color="auto"/>
            <w:bottom w:val="none" w:sz="0" w:space="0" w:color="auto"/>
            <w:right w:val="none" w:sz="0" w:space="0" w:color="auto"/>
          </w:divBdr>
          <w:divsChild>
            <w:div w:id="2020157945">
              <w:marLeft w:val="0"/>
              <w:marRight w:val="0"/>
              <w:marTop w:val="0"/>
              <w:marBottom w:val="0"/>
              <w:divBdr>
                <w:top w:val="none" w:sz="0" w:space="0" w:color="auto"/>
                <w:left w:val="none" w:sz="0" w:space="0" w:color="auto"/>
                <w:bottom w:val="none" w:sz="0" w:space="0" w:color="auto"/>
                <w:right w:val="none" w:sz="0" w:space="0" w:color="auto"/>
              </w:divBdr>
            </w:div>
            <w:div w:id="1514219360">
              <w:marLeft w:val="0"/>
              <w:marRight w:val="0"/>
              <w:marTop w:val="0"/>
              <w:marBottom w:val="0"/>
              <w:divBdr>
                <w:top w:val="none" w:sz="0" w:space="0" w:color="auto"/>
                <w:left w:val="none" w:sz="0" w:space="0" w:color="auto"/>
                <w:bottom w:val="none" w:sz="0" w:space="0" w:color="auto"/>
                <w:right w:val="none" w:sz="0" w:space="0" w:color="auto"/>
              </w:divBdr>
            </w:div>
            <w:div w:id="340934612">
              <w:marLeft w:val="0"/>
              <w:marRight w:val="0"/>
              <w:marTop w:val="0"/>
              <w:marBottom w:val="0"/>
              <w:divBdr>
                <w:top w:val="none" w:sz="0" w:space="0" w:color="auto"/>
                <w:left w:val="none" w:sz="0" w:space="0" w:color="auto"/>
                <w:bottom w:val="none" w:sz="0" w:space="0" w:color="auto"/>
                <w:right w:val="none" w:sz="0" w:space="0" w:color="auto"/>
              </w:divBdr>
            </w:div>
            <w:div w:id="1417244644">
              <w:marLeft w:val="0"/>
              <w:marRight w:val="0"/>
              <w:marTop w:val="0"/>
              <w:marBottom w:val="0"/>
              <w:divBdr>
                <w:top w:val="none" w:sz="0" w:space="0" w:color="auto"/>
                <w:left w:val="none" w:sz="0" w:space="0" w:color="auto"/>
                <w:bottom w:val="none" w:sz="0" w:space="0" w:color="auto"/>
                <w:right w:val="none" w:sz="0" w:space="0" w:color="auto"/>
              </w:divBdr>
            </w:div>
            <w:div w:id="718824236">
              <w:marLeft w:val="0"/>
              <w:marRight w:val="0"/>
              <w:marTop w:val="0"/>
              <w:marBottom w:val="0"/>
              <w:divBdr>
                <w:top w:val="none" w:sz="0" w:space="0" w:color="auto"/>
                <w:left w:val="none" w:sz="0" w:space="0" w:color="auto"/>
                <w:bottom w:val="none" w:sz="0" w:space="0" w:color="auto"/>
                <w:right w:val="none" w:sz="0" w:space="0" w:color="auto"/>
              </w:divBdr>
            </w:div>
            <w:div w:id="1172838364">
              <w:marLeft w:val="0"/>
              <w:marRight w:val="0"/>
              <w:marTop w:val="0"/>
              <w:marBottom w:val="0"/>
              <w:divBdr>
                <w:top w:val="none" w:sz="0" w:space="0" w:color="auto"/>
                <w:left w:val="none" w:sz="0" w:space="0" w:color="auto"/>
                <w:bottom w:val="none" w:sz="0" w:space="0" w:color="auto"/>
                <w:right w:val="none" w:sz="0" w:space="0" w:color="auto"/>
              </w:divBdr>
            </w:div>
            <w:div w:id="16730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4011">
      <w:bodyDiv w:val="1"/>
      <w:marLeft w:val="0"/>
      <w:marRight w:val="0"/>
      <w:marTop w:val="0"/>
      <w:marBottom w:val="0"/>
      <w:divBdr>
        <w:top w:val="none" w:sz="0" w:space="0" w:color="auto"/>
        <w:left w:val="none" w:sz="0" w:space="0" w:color="auto"/>
        <w:bottom w:val="none" w:sz="0" w:space="0" w:color="auto"/>
        <w:right w:val="none" w:sz="0" w:space="0" w:color="auto"/>
      </w:divBdr>
      <w:divsChild>
        <w:div w:id="1212038169">
          <w:marLeft w:val="0"/>
          <w:marRight w:val="0"/>
          <w:marTop w:val="0"/>
          <w:marBottom w:val="0"/>
          <w:divBdr>
            <w:top w:val="none" w:sz="0" w:space="0" w:color="auto"/>
            <w:left w:val="none" w:sz="0" w:space="0" w:color="auto"/>
            <w:bottom w:val="none" w:sz="0" w:space="0" w:color="auto"/>
            <w:right w:val="none" w:sz="0" w:space="0" w:color="auto"/>
          </w:divBdr>
          <w:divsChild>
            <w:div w:id="635263361">
              <w:marLeft w:val="0"/>
              <w:marRight w:val="0"/>
              <w:marTop w:val="0"/>
              <w:marBottom w:val="0"/>
              <w:divBdr>
                <w:top w:val="none" w:sz="0" w:space="0" w:color="auto"/>
                <w:left w:val="none" w:sz="0" w:space="0" w:color="auto"/>
                <w:bottom w:val="none" w:sz="0" w:space="0" w:color="auto"/>
                <w:right w:val="none" w:sz="0" w:space="0" w:color="auto"/>
              </w:divBdr>
            </w:div>
            <w:div w:id="1179390255">
              <w:marLeft w:val="0"/>
              <w:marRight w:val="0"/>
              <w:marTop w:val="0"/>
              <w:marBottom w:val="0"/>
              <w:divBdr>
                <w:top w:val="none" w:sz="0" w:space="0" w:color="auto"/>
                <w:left w:val="none" w:sz="0" w:space="0" w:color="auto"/>
                <w:bottom w:val="none" w:sz="0" w:space="0" w:color="auto"/>
                <w:right w:val="none" w:sz="0" w:space="0" w:color="auto"/>
              </w:divBdr>
            </w:div>
            <w:div w:id="1172336240">
              <w:marLeft w:val="0"/>
              <w:marRight w:val="0"/>
              <w:marTop w:val="0"/>
              <w:marBottom w:val="0"/>
              <w:divBdr>
                <w:top w:val="none" w:sz="0" w:space="0" w:color="auto"/>
                <w:left w:val="none" w:sz="0" w:space="0" w:color="auto"/>
                <w:bottom w:val="none" w:sz="0" w:space="0" w:color="auto"/>
                <w:right w:val="none" w:sz="0" w:space="0" w:color="auto"/>
              </w:divBdr>
            </w:div>
            <w:div w:id="1656060920">
              <w:marLeft w:val="0"/>
              <w:marRight w:val="0"/>
              <w:marTop w:val="0"/>
              <w:marBottom w:val="0"/>
              <w:divBdr>
                <w:top w:val="none" w:sz="0" w:space="0" w:color="auto"/>
                <w:left w:val="none" w:sz="0" w:space="0" w:color="auto"/>
                <w:bottom w:val="none" w:sz="0" w:space="0" w:color="auto"/>
                <w:right w:val="none" w:sz="0" w:space="0" w:color="auto"/>
              </w:divBdr>
            </w:div>
            <w:div w:id="422649734">
              <w:marLeft w:val="0"/>
              <w:marRight w:val="0"/>
              <w:marTop w:val="0"/>
              <w:marBottom w:val="0"/>
              <w:divBdr>
                <w:top w:val="none" w:sz="0" w:space="0" w:color="auto"/>
                <w:left w:val="none" w:sz="0" w:space="0" w:color="auto"/>
                <w:bottom w:val="none" w:sz="0" w:space="0" w:color="auto"/>
                <w:right w:val="none" w:sz="0" w:space="0" w:color="auto"/>
              </w:divBdr>
            </w:div>
            <w:div w:id="1496145309">
              <w:marLeft w:val="0"/>
              <w:marRight w:val="0"/>
              <w:marTop w:val="0"/>
              <w:marBottom w:val="0"/>
              <w:divBdr>
                <w:top w:val="none" w:sz="0" w:space="0" w:color="auto"/>
                <w:left w:val="none" w:sz="0" w:space="0" w:color="auto"/>
                <w:bottom w:val="none" w:sz="0" w:space="0" w:color="auto"/>
                <w:right w:val="none" w:sz="0" w:space="0" w:color="auto"/>
              </w:divBdr>
            </w:div>
            <w:div w:id="19162957">
              <w:marLeft w:val="0"/>
              <w:marRight w:val="0"/>
              <w:marTop w:val="0"/>
              <w:marBottom w:val="0"/>
              <w:divBdr>
                <w:top w:val="none" w:sz="0" w:space="0" w:color="auto"/>
                <w:left w:val="none" w:sz="0" w:space="0" w:color="auto"/>
                <w:bottom w:val="none" w:sz="0" w:space="0" w:color="auto"/>
                <w:right w:val="none" w:sz="0" w:space="0" w:color="auto"/>
              </w:divBdr>
            </w:div>
            <w:div w:id="62962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5992">
      <w:bodyDiv w:val="1"/>
      <w:marLeft w:val="0"/>
      <w:marRight w:val="0"/>
      <w:marTop w:val="0"/>
      <w:marBottom w:val="0"/>
      <w:divBdr>
        <w:top w:val="none" w:sz="0" w:space="0" w:color="auto"/>
        <w:left w:val="none" w:sz="0" w:space="0" w:color="auto"/>
        <w:bottom w:val="none" w:sz="0" w:space="0" w:color="auto"/>
        <w:right w:val="none" w:sz="0" w:space="0" w:color="auto"/>
      </w:divBdr>
      <w:divsChild>
        <w:div w:id="1421373743">
          <w:marLeft w:val="0"/>
          <w:marRight w:val="0"/>
          <w:marTop w:val="0"/>
          <w:marBottom w:val="0"/>
          <w:divBdr>
            <w:top w:val="none" w:sz="0" w:space="0" w:color="auto"/>
            <w:left w:val="none" w:sz="0" w:space="0" w:color="auto"/>
            <w:bottom w:val="none" w:sz="0" w:space="0" w:color="auto"/>
            <w:right w:val="none" w:sz="0" w:space="0" w:color="auto"/>
          </w:divBdr>
          <w:divsChild>
            <w:div w:id="1326278898">
              <w:marLeft w:val="0"/>
              <w:marRight w:val="0"/>
              <w:marTop w:val="0"/>
              <w:marBottom w:val="0"/>
              <w:divBdr>
                <w:top w:val="none" w:sz="0" w:space="0" w:color="auto"/>
                <w:left w:val="none" w:sz="0" w:space="0" w:color="auto"/>
                <w:bottom w:val="none" w:sz="0" w:space="0" w:color="auto"/>
                <w:right w:val="none" w:sz="0" w:space="0" w:color="auto"/>
              </w:divBdr>
            </w:div>
            <w:div w:id="653609559">
              <w:marLeft w:val="0"/>
              <w:marRight w:val="0"/>
              <w:marTop w:val="0"/>
              <w:marBottom w:val="0"/>
              <w:divBdr>
                <w:top w:val="none" w:sz="0" w:space="0" w:color="auto"/>
                <w:left w:val="none" w:sz="0" w:space="0" w:color="auto"/>
                <w:bottom w:val="none" w:sz="0" w:space="0" w:color="auto"/>
                <w:right w:val="none" w:sz="0" w:space="0" w:color="auto"/>
              </w:divBdr>
            </w:div>
            <w:div w:id="553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02586">
      <w:bodyDiv w:val="1"/>
      <w:marLeft w:val="0"/>
      <w:marRight w:val="0"/>
      <w:marTop w:val="0"/>
      <w:marBottom w:val="0"/>
      <w:divBdr>
        <w:top w:val="none" w:sz="0" w:space="0" w:color="auto"/>
        <w:left w:val="none" w:sz="0" w:space="0" w:color="auto"/>
        <w:bottom w:val="none" w:sz="0" w:space="0" w:color="auto"/>
        <w:right w:val="none" w:sz="0" w:space="0" w:color="auto"/>
      </w:divBdr>
      <w:divsChild>
        <w:div w:id="1821188593">
          <w:marLeft w:val="0"/>
          <w:marRight w:val="0"/>
          <w:marTop w:val="0"/>
          <w:marBottom w:val="0"/>
          <w:divBdr>
            <w:top w:val="none" w:sz="0" w:space="0" w:color="auto"/>
            <w:left w:val="none" w:sz="0" w:space="0" w:color="auto"/>
            <w:bottom w:val="none" w:sz="0" w:space="0" w:color="auto"/>
            <w:right w:val="none" w:sz="0" w:space="0" w:color="auto"/>
          </w:divBdr>
          <w:divsChild>
            <w:div w:id="707031904">
              <w:marLeft w:val="0"/>
              <w:marRight w:val="0"/>
              <w:marTop w:val="0"/>
              <w:marBottom w:val="0"/>
              <w:divBdr>
                <w:top w:val="none" w:sz="0" w:space="0" w:color="auto"/>
                <w:left w:val="none" w:sz="0" w:space="0" w:color="auto"/>
                <w:bottom w:val="none" w:sz="0" w:space="0" w:color="auto"/>
                <w:right w:val="none" w:sz="0" w:space="0" w:color="auto"/>
              </w:divBdr>
            </w:div>
            <w:div w:id="1435324853">
              <w:marLeft w:val="0"/>
              <w:marRight w:val="0"/>
              <w:marTop w:val="0"/>
              <w:marBottom w:val="0"/>
              <w:divBdr>
                <w:top w:val="none" w:sz="0" w:space="0" w:color="auto"/>
                <w:left w:val="none" w:sz="0" w:space="0" w:color="auto"/>
                <w:bottom w:val="none" w:sz="0" w:space="0" w:color="auto"/>
                <w:right w:val="none" w:sz="0" w:space="0" w:color="auto"/>
              </w:divBdr>
            </w:div>
            <w:div w:id="454180643">
              <w:marLeft w:val="0"/>
              <w:marRight w:val="0"/>
              <w:marTop w:val="0"/>
              <w:marBottom w:val="0"/>
              <w:divBdr>
                <w:top w:val="none" w:sz="0" w:space="0" w:color="auto"/>
                <w:left w:val="none" w:sz="0" w:space="0" w:color="auto"/>
                <w:bottom w:val="none" w:sz="0" w:space="0" w:color="auto"/>
                <w:right w:val="none" w:sz="0" w:space="0" w:color="auto"/>
              </w:divBdr>
            </w:div>
            <w:div w:id="1134178379">
              <w:marLeft w:val="0"/>
              <w:marRight w:val="0"/>
              <w:marTop w:val="0"/>
              <w:marBottom w:val="0"/>
              <w:divBdr>
                <w:top w:val="none" w:sz="0" w:space="0" w:color="auto"/>
                <w:left w:val="none" w:sz="0" w:space="0" w:color="auto"/>
                <w:bottom w:val="none" w:sz="0" w:space="0" w:color="auto"/>
                <w:right w:val="none" w:sz="0" w:space="0" w:color="auto"/>
              </w:divBdr>
            </w:div>
            <w:div w:id="1433668603">
              <w:marLeft w:val="0"/>
              <w:marRight w:val="0"/>
              <w:marTop w:val="0"/>
              <w:marBottom w:val="0"/>
              <w:divBdr>
                <w:top w:val="none" w:sz="0" w:space="0" w:color="auto"/>
                <w:left w:val="none" w:sz="0" w:space="0" w:color="auto"/>
                <w:bottom w:val="none" w:sz="0" w:space="0" w:color="auto"/>
                <w:right w:val="none" w:sz="0" w:space="0" w:color="auto"/>
              </w:divBdr>
            </w:div>
            <w:div w:id="460463125">
              <w:marLeft w:val="0"/>
              <w:marRight w:val="0"/>
              <w:marTop w:val="0"/>
              <w:marBottom w:val="0"/>
              <w:divBdr>
                <w:top w:val="none" w:sz="0" w:space="0" w:color="auto"/>
                <w:left w:val="none" w:sz="0" w:space="0" w:color="auto"/>
                <w:bottom w:val="none" w:sz="0" w:space="0" w:color="auto"/>
                <w:right w:val="none" w:sz="0" w:space="0" w:color="auto"/>
              </w:divBdr>
            </w:div>
            <w:div w:id="1618025187">
              <w:marLeft w:val="0"/>
              <w:marRight w:val="0"/>
              <w:marTop w:val="0"/>
              <w:marBottom w:val="0"/>
              <w:divBdr>
                <w:top w:val="none" w:sz="0" w:space="0" w:color="auto"/>
                <w:left w:val="none" w:sz="0" w:space="0" w:color="auto"/>
                <w:bottom w:val="none" w:sz="0" w:space="0" w:color="auto"/>
                <w:right w:val="none" w:sz="0" w:space="0" w:color="auto"/>
              </w:divBdr>
            </w:div>
            <w:div w:id="2014215708">
              <w:marLeft w:val="0"/>
              <w:marRight w:val="0"/>
              <w:marTop w:val="0"/>
              <w:marBottom w:val="0"/>
              <w:divBdr>
                <w:top w:val="none" w:sz="0" w:space="0" w:color="auto"/>
                <w:left w:val="none" w:sz="0" w:space="0" w:color="auto"/>
                <w:bottom w:val="none" w:sz="0" w:space="0" w:color="auto"/>
                <w:right w:val="none" w:sz="0" w:space="0" w:color="auto"/>
              </w:divBdr>
            </w:div>
            <w:div w:id="661592596">
              <w:marLeft w:val="0"/>
              <w:marRight w:val="0"/>
              <w:marTop w:val="0"/>
              <w:marBottom w:val="0"/>
              <w:divBdr>
                <w:top w:val="none" w:sz="0" w:space="0" w:color="auto"/>
                <w:left w:val="none" w:sz="0" w:space="0" w:color="auto"/>
                <w:bottom w:val="none" w:sz="0" w:space="0" w:color="auto"/>
                <w:right w:val="none" w:sz="0" w:space="0" w:color="auto"/>
              </w:divBdr>
            </w:div>
            <w:div w:id="95445728">
              <w:marLeft w:val="0"/>
              <w:marRight w:val="0"/>
              <w:marTop w:val="0"/>
              <w:marBottom w:val="0"/>
              <w:divBdr>
                <w:top w:val="none" w:sz="0" w:space="0" w:color="auto"/>
                <w:left w:val="none" w:sz="0" w:space="0" w:color="auto"/>
                <w:bottom w:val="none" w:sz="0" w:space="0" w:color="auto"/>
                <w:right w:val="none" w:sz="0" w:space="0" w:color="auto"/>
              </w:divBdr>
            </w:div>
            <w:div w:id="1485392006">
              <w:marLeft w:val="0"/>
              <w:marRight w:val="0"/>
              <w:marTop w:val="0"/>
              <w:marBottom w:val="0"/>
              <w:divBdr>
                <w:top w:val="none" w:sz="0" w:space="0" w:color="auto"/>
                <w:left w:val="none" w:sz="0" w:space="0" w:color="auto"/>
                <w:bottom w:val="none" w:sz="0" w:space="0" w:color="auto"/>
                <w:right w:val="none" w:sz="0" w:space="0" w:color="auto"/>
              </w:divBdr>
            </w:div>
            <w:div w:id="177258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8415">
      <w:bodyDiv w:val="1"/>
      <w:marLeft w:val="0"/>
      <w:marRight w:val="0"/>
      <w:marTop w:val="0"/>
      <w:marBottom w:val="0"/>
      <w:divBdr>
        <w:top w:val="none" w:sz="0" w:space="0" w:color="auto"/>
        <w:left w:val="none" w:sz="0" w:space="0" w:color="auto"/>
        <w:bottom w:val="none" w:sz="0" w:space="0" w:color="auto"/>
        <w:right w:val="none" w:sz="0" w:space="0" w:color="auto"/>
      </w:divBdr>
      <w:divsChild>
        <w:div w:id="948928078">
          <w:marLeft w:val="0"/>
          <w:marRight w:val="0"/>
          <w:marTop w:val="0"/>
          <w:marBottom w:val="0"/>
          <w:divBdr>
            <w:top w:val="none" w:sz="0" w:space="0" w:color="auto"/>
            <w:left w:val="none" w:sz="0" w:space="0" w:color="auto"/>
            <w:bottom w:val="none" w:sz="0" w:space="0" w:color="auto"/>
            <w:right w:val="none" w:sz="0" w:space="0" w:color="auto"/>
          </w:divBdr>
          <w:divsChild>
            <w:div w:id="1493177474">
              <w:marLeft w:val="0"/>
              <w:marRight w:val="0"/>
              <w:marTop w:val="0"/>
              <w:marBottom w:val="0"/>
              <w:divBdr>
                <w:top w:val="none" w:sz="0" w:space="0" w:color="auto"/>
                <w:left w:val="none" w:sz="0" w:space="0" w:color="auto"/>
                <w:bottom w:val="none" w:sz="0" w:space="0" w:color="auto"/>
                <w:right w:val="none" w:sz="0" w:space="0" w:color="auto"/>
              </w:divBdr>
            </w:div>
            <w:div w:id="1563444765">
              <w:marLeft w:val="0"/>
              <w:marRight w:val="0"/>
              <w:marTop w:val="0"/>
              <w:marBottom w:val="0"/>
              <w:divBdr>
                <w:top w:val="none" w:sz="0" w:space="0" w:color="auto"/>
                <w:left w:val="none" w:sz="0" w:space="0" w:color="auto"/>
                <w:bottom w:val="none" w:sz="0" w:space="0" w:color="auto"/>
                <w:right w:val="none" w:sz="0" w:space="0" w:color="auto"/>
              </w:divBdr>
            </w:div>
            <w:div w:id="1433626264">
              <w:marLeft w:val="0"/>
              <w:marRight w:val="0"/>
              <w:marTop w:val="0"/>
              <w:marBottom w:val="0"/>
              <w:divBdr>
                <w:top w:val="none" w:sz="0" w:space="0" w:color="auto"/>
                <w:left w:val="none" w:sz="0" w:space="0" w:color="auto"/>
                <w:bottom w:val="none" w:sz="0" w:space="0" w:color="auto"/>
                <w:right w:val="none" w:sz="0" w:space="0" w:color="auto"/>
              </w:divBdr>
            </w:div>
            <w:div w:id="1916544435">
              <w:marLeft w:val="0"/>
              <w:marRight w:val="0"/>
              <w:marTop w:val="0"/>
              <w:marBottom w:val="0"/>
              <w:divBdr>
                <w:top w:val="none" w:sz="0" w:space="0" w:color="auto"/>
                <w:left w:val="none" w:sz="0" w:space="0" w:color="auto"/>
                <w:bottom w:val="none" w:sz="0" w:space="0" w:color="auto"/>
                <w:right w:val="none" w:sz="0" w:space="0" w:color="auto"/>
              </w:divBdr>
            </w:div>
            <w:div w:id="1269655973">
              <w:marLeft w:val="0"/>
              <w:marRight w:val="0"/>
              <w:marTop w:val="0"/>
              <w:marBottom w:val="0"/>
              <w:divBdr>
                <w:top w:val="none" w:sz="0" w:space="0" w:color="auto"/>
                <w:left w:val="none" w:sz="0" w:space="0" w:color="auto"/>
                <w:bottom w:val="none" w:sz="0" w:space="0" w:color="auto"/>
                <w:right w:val="none" w:sz="0" w:space="0" w:color="auto"/>
              </w:divBdr>
            </w:div>
            <w:div w:id="104078337">
              <w:marLeft w:val="0"/>
              <w:marRight w:val="0"/>
              <w:marTop w:val="0"/>
              <w:marBottom w:val="0"/>
              <w:divBdr>
                <w:top w:val="none" w:sz="0" w:space="0" w:color="auto"/>
                <w:left w:val="none" w:sz="0" w:space="0" w:color="auto"/>
                <w:bottom w:val="none" w:sz="0" w:space="0" w:color="auto"/>
                <w:right w:val="none" w:sz="0" w:space="0" w:color="auto"/>
              </w:divBdr>
            </w:div>
            <w:div w:id="1699696331">
              <w:marLeft w:val="0"/>
              <w:marRight w:val="0"/>
              <w:marTop w:val="0"/>
              <w:marBottom w:val="0"/>
              <w:divBdr>
                <w:top w:val="none" w:sz="0" w:space="0" w:color="auto"/>
                <w:left w:val="none" w:sz="0" w:space="0" w:color="auto"/>
                <w:bottom w:val="none" w:sz="0" w:space="0" w:color="auto"/>
                <w:right w:val="none" w:sz="0" w:space="0" w:color="auto"/>
              </w:divBdr>
            </w:div>
            <w:div w:id="1442064253">
              <w:marLeft w:val="0"/>
              <w:marRight w:val="0"/>
              <w:marTop w:val="0"/>
              <w:marBottom w:val="0"/>
              <w:divBdr>
                <w:top w:val="none" w:sz="0" w:space="0" w:color="auto"/>
                <w:left w:val="none" w:sz="0" w:space="0" w:color="auto"/>
                <w:bottom w:val="none" w:sz="0" w:space="0" w:color="auto"/>
                <w:right w:val="none" w:sz="0" w:space="0" w:color="auto"/>
              </w:divBdr>
            </w:div>
            <w:div w:id="20760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230">
      <w:bodyDiv w:val="1"/>
      <w:marLeft w:val="0"/>
      <w:marRight w:val="0"/>
      <w:marTop w:val="0"/>
      <w:marBottom w:val="0"/>
      <w:divBdr>
        <w:top w:val="none" w:sz="0" w:space="0" w:color="auto"/>
        <w:left w:val="none" w:sz="0" w:space="0" w:color="auto"/>
        <w:bottom w:val="none" w:sz="0" w:space="0" w:color="auto"/>
        <w:right w:val="none" w:sz="0" w:space="0" w:color="auto"/>
      </w:divBdr>
      <w:divsChild>
        <w:div w:id="1070269031">
          <w:marLeft w:val="0"/>
          <w:marRight w:val="0"/>
          <w:marTop w:val="0"/>
          <w:marBottom w:val="0"/>
          <w:divBdr>
            <w:top w:val="none" w:sz="0" w:space="0" w:color="auto"/>
            <w:left w:val="none" w:sz="0" w:space="0" w:color="auto"/>
            <w:bottom w:val="none" w:sz="0" w:space="0" w:color="auto"/>
            <w:right w:val="none" w:sz="0" w:space="0" w:color="auto"/>
          </w:divBdr>
          <w:divsChild>
            <w:div w:id="1619943905">
              <w:marLeft w:val="0"/>
              <w:marRight w:val="0"/>
              <w:marTop w:val="0"/>
              <w:marBottom w:val="0"/>
              <w:divBdr>
                <w:top w:val="none" w:sz="0" w:space="0" w:color="auto"/>
                <w:left w:val="none" w:sz="0" w:space="0" w:color="auto"/>
                <w:bottom w:val="none" w:sz="0" w:space="0" w:color="auto"/>
                <w:right w:val="none" w:sz="0" w:space="0" w:color="auto"/>
              </w:divBdr>
            </w:div>
            <w:div w:id="451048424">
              <w:marLeft w:val="0"/>
              <w:marRight w:val="0"/>
              <w:marTop w:val="0"/>
              <w:marBottom w:val="0"/>
              <w:divBdr>
                <w:top w:val="none" w:sz="0" w:space="0" w:color="auto"/>
                <w:left w:val="none" w:sz="0" w:space="0" w:color="auto"/>
                <w:bottom w:val="none" w:sz="0" w:space="0" w:color="auto"/>
                <w:right w:val="none" w:sz="0" w:space="0" w:color="auto"/>
              </w:divBdr>
            </w:div>
            <w:div w:id="73466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3999">
      <w:bodyDiv w:val="1"/>
      <w:marLeft w:val="0"/>
      <w:marRight w:val="0"/>
      <w:marTop w:val="0"/>
      <w:marBottom w:val="0"/>
      <w:divBdr>
        <w:top w:val="none" w:sz="0" w:space="0" w:color="auto"/>
        <w:left w:val="none" w:sz="0" w:space="0" w:color="auto"/>
        <w:bottom w:val="none" w:sz="0" w:space="0" w:color="auto"/>
        <w:right w:val="none" w:sz="0" w:space="0" w:color="auto"/>
      </w:divBdr>
      <w:divsChild>
        <w:div w:id="763913865">
          <w:marLeft w:val="0"/>
          <w:marRight w:val="0"/>
          <w:marTop w:val="0"/>
          <w:marBottom w:val="0"/>
          <w:divBdr>
            <w:top w:val="none" w:sz="0" w:space="0" w:color="auto"/>
            <w:left w:val="none" w:sz="0" w:space="0" w:color="auto"/>
            <w:bottom w:val="none" w:sz="0" w:space="0" w:color="auto"/>
            <w:right w:val="none" w:sz="0" w:space="0" w:color="auto"/>
          </w:divBdr>
          <w:divsChild>
            <w:div w:id="1444882368">
              <w:marLeft w:val="0"/>
              <w:marRight w:val="0"/>
              <w:marTop w:val="0"/>
              <w:marBottom w:val="0"/>
              <w:divBdr>
                <w:top w:val="none" w:sz="0" w:space="0" w:color="auto"/>
                <w:left w:val="none" w:sz="0" w:space="0" w:color="auto"/>
                <w:bottom w:val="none" w:sz="0" w:space="0" w:color="auto"/>
                <w:right w:val="none" w:sz="0" w:space="0" w:color="auto"/>
              </w:divBdr>
            </w:div>
            <w:div w:id="2026319856">
              <w:marLeft w:val="0"/>
              <w:marRight w:val="0"/>
              <w:marTop w:val="0"/>
              <w:marBottom w:val="0"/>
              <w:divBdr>
                <w:top w:val="none" w:sz="0" w:space="0" w:color="auto"/>
                <w:left w:val="none" w:sz="0" w:space="0" w:color="auto"/>
                <w:bottom w:val="none" w:sz="0" w:space="0" w:color="auto"/>
                <w:right w:val="none" w:sz="0" w:space="0" w:color="auto"/>
              </w:divBdr>
            </w:div>
            <w:div w:id="572400620">
              <w:marLeft w:val="0"/>
              <w:marRight w:val="0"/>
              <w:marTop w:val="0"/>
              <w:marBottom w:val="0"/>
              <w:divBdr>
                <w:top w:val="none" w:sz="0" w:space="0" w:color="auto"/>
                <w:left w:val="none" w:sz="0" w:space="0" w:color="auto"/>
                <w:bottom w:val="none" w:sz="0" w:space="0" w:color="auto"/>
                <w:right w:val="none" w:sz="0" w:space="0" w:color="auto"/>
              </w:divBdr>
            </w:div>
            <w:div w:id="656766231">
              <w:marLeft w:val="0"/>
              <w:marRight w:val="0"/>
              <w:marTop w:val="0"/>
              <w:marBottom w:val="0"/>
              <w:divBdr>
                <w:top w:val="none" w:sz="0" w:space="0" w:color="auto"/>
                <w:left w:val="none" w:sz="0" w:space="0" w:color="auto"/>
                <w:bottom w:val="none" w:sz="0" w:space="0" w:color="auto"/>
                <w:right w:val="none" w:sz="0" w:space="0" w:color="auto"/>
              </w:divBdr>
            </w:div>
            <w:div w:id="829173985">
              <w:marLeft w:val="0"/>
              <w:marRight w:val="0"/>
              <w:marTop w:val="0"/>
              <w:marBottom w:val="0"/>
              <w:divBdr>
                <w:top w:val="none" w:sz="0" w:space="0" w:color="auto"/>
                <w:left w:val="none" w:sz="0" w:space="0" w:color="auto"/>
                <w:bottom w:val="none" w:sz="0" w:space="0" w:color="auto"/>
                <w:right w:val="none" w:sz="0" w:space="0" w:color="auto"/>
              </w:divBdr>
            </w:div>
            <w:div w:id="727730883">
              <w:marLeft w:val="0"/>
              <w:marRight w:val="0"/>
              <w:marTop w:val="0"/>
              <w:marBottom w:val="0"/>
              <w:divBdr>
                <w:top w:val="none" w:sz="0" w:space="0" w:color="auto"/>
                <w:left w:val="none" w:sz="0" w:space="0" w:color="auto"/>
                <w:bottom w:val="none" w:sz="0" w:space="0" w:color="auto"/>
                <w:right w:val="none" w:sz="0" w:space="0" w:color="auto"/>
              </w:divBdr>
            </w:div>
            <w:div w:id="930891370">
              <w:marLeft w:val="0"/>
              <w:marRight w:val="0"/>
              <w:marTop w:val="0"/>
              <w:marBottom w:val="0"/>
              <w:divBdr>
                <w:top w:val="none" w:sz="0" w:space="0" w:color="auto"/>
                <w:left w:val="none" w:sz="0" w:space="0" w:color="auto"/>
                <w:bottom w:val="none" w:sz="0" w:space="0" w:color="auto"/>
                <w:right w:val="none" w:sz="0" w:space="0" w:color="auto"/>
              </w:divBdr>
            </w:div>
            <w:div w:id="1677607348">
              <w:marLeft w:val="0"/>
              <w:marRight w:val="0"/>
              <w:marTop w:val="0"/>
              <w:marBottom w:val="0"/>
              <w:divBdr>
                <w:top w:val="none" w:sz="0" w:space="0" w:color="auto"/>
                <w:left w:val="none" w:sz="0" w:space="0" w:color="auto"/>
                <w:bottom w:val="none" w:sz="0" w:space="0" w:color="auto"/>
                <w:right w:val="none" w:sz="0" w:space="0" w:color="auto"/>
              </w:divBdr>
            </w:div>
            <w:div w:id="719474139">
              <w:marLeft w:val="0"/>
              <w:marRight w:val="0"/>
              <w:marTop w:val="0"/>
              <w:marBottom w:val="0"/>
              <w:divBdr>
                <w:top w:val="none" w:sz="0" w:space="0" w:color="auto"/>
                <w:left w:val="none" w:sz="0" w:space="0" w:color="auto"/>
                <w:bottom w:val="none" w:sz="0" w:space="0" w:color="auto"/>
                <w:right w:val="none" w:sz="0" w:space="0" w:color="auto"/>
              </w:divBdr>
            </w:div>
            <w:div w:id="1603338685">
              <w:marLeft w:val="0"/>
              <w:marRight w:val="0"/>
              <w:marTop w:val="0"/>
              <w:marBottom w:val="0"/>
              <w:divBdr>
                <w:top w:val="none" w:sz="0" w:space="0" w:color="auto"/>
                <w:left w:val="none" w:sz="0" w:space="0" w:color="auto"/>
                <w:bottom w:val="none" w:sz="0" w:space="0" w:color="auto"/>
                <w:right w:val="none" w:sz="0" w:space="0" w:color="auto"/>
              </w:divBdr>
            </w:div>
            <w:div w:id="1097362630">
              <w:marLeft w:val="0"/>
              <w:marRight w:val="0"/>
              <w:marTop w:val="0"/>
              <w:marBottom w:val="0"/>
              <w:divBdr>
                <w:top w:val="none" w:sz="0" w:space="0" w:color="auto"/>
                <w:left w:val="none" w:sz="0" w:space="0" w:color="auto"/>
                <w:bottom w:val="none" w:sz="0" w:space="0" w:color="auto"/>
                <w:right w:val="none" w:sz="0" w:space="0" w:color="auto"/>
              </w:divBdr>
            </w:div>
            <w:div w:id="157233639">
              <w:marLeft w:val="0"/>
              <w:marRight w:val="0"/>
              <w:marTop w:val="0"/>
              <w:marBottom w:val="0"/>
              <w:divBdr>
                <w:top w:val="none" w:sz="0" w:space="0" w:color="auto"/>
                <w:left w:val="none" w:sz="0" w:space="0" w:color="auto"/>
                <w:bottom w:val="none" w:sz="0" w:space="0" w:color="auto"/>
                <w:right w:val="none" w:sz="0" w:space="0" w:color="auto"/>
              </w:divBdr>
            </w:div>
            <w:div w:id="51731630">
              <w:marLeft w:val="0"/>
              <w:marRight w:val="0"/>
              <w:marTop w:val="0"/>
              <w:marBottom w:val="0"/>
              <w:divBdr>
                <w:top w:val="none" w:sz="0" w:space="0" w:color="auto"/>
                <w:left w:val="none" w:sz="0" w:space="0" w:color="auto"/>
                <w:bottom w:val="none" w:sz="0" w:space="0" w:color="auto"/>
                <w:right w:val="none" w:sz="0" w:space="0" w:color="auto"/>
              </w:divBdr>
            </w:div>
            <w:div w:id="455681020">
              <w:marLeft w:val="0"/>
              <w:marRight w:val="0"/>
              <w:marTop w:val="0"/>
              <w:marBottom w:val="0"/>
              <w:divBdr>
                <w:top w:val="none" w:sz="0" w:space="0" w:color="auto"/>
                <w:left w:val="none" w:sz="0" w:space="0" w:color="auto"/>
                <w:bottom w:val="none" w:sz="0" w:space="0" w:color="auto"/>
                <w:right w:val="none" w:sz="0" w:space="0" w:color="auto"/>
              </w:divBdr>
            </w:div>
            <w:div w:id="138575638">
              <w:marLeft w:val="0"/>
              <w:marRight w:val="0"/>
              <w:marTop w:val="0"/>
              <w:marBottom w:val="0"/>
              <w:divBdr>
                <w:top w:val="none" w:sz="0" w:space="0" w:color="auto"/>
                <w:left w:val="none" w:sz="0" w:space="0" w:color="auto"/>
                <w:bottom w:val="none" w:sz="0" w:space="0" w:color="auto"/>
                <w:right w:val="none" w:sz="0" w:space="0" w:color="auto"/>
              </w:divBdr>
            </w:div>
            <w:div w:id="525290691">
              <w:marLeft w:val="0"/>
              <w:marRight w:val="0"/>
              <w:marTop w:val="0"/>
              <w:marBottom w:val="0"/>
              <w:divBdr>
                <w:top w:val="none" w:sz="0" w:space="0" w:color="auto"/>
                <w:left w:val="none" w:sz="0" w:space="0" w:color="auto"/>
                <w:bottom w:val="none" w:sz="0" w:space="0" w:color="auto"/>
                <w:right w:val="none" w:sz="0" w:space="0" w:color="auto"/>
              </w:divBdr>
            </w:div>
            <w:div w:id="1693339572">
              <w:marLeft w:val="0"/>
              <w:marRight w:val="0"/>
              <w:marTop w:val="0"/>
              <w:marBottom w:val="0"/>
              <w:divBdr>
                <w:top w:val="none" w:sz="0" w:space="0" w:color="auto"/>
                <w:left w:val="none" w:sz="0" w:space="0" w:color="auto"/>
                <w:bottom w:val="none" w:sz="0" w:space="0" w:color="auto"/>
                <w:right w:val="none" w:sz="0" w:space="0" w:color="auto"/>
              </w:divBdr>
            </w:div>
            <w:div w:id="1161653292">
              <w:marLeft w:val="0"/>
              <w:marRight w:val="0"/>
              <w:marTop w:val="0"/>
              <w:marBottom w:val="0"/>
              <w:divBdr>
                <w:top w:val="none" w:sz="0" w:space="0" w:color="auto"/>
                <w:left w:val="none" w:sz="0" w:space="0" w:color="auto"/>
                <w:bottom w:val="none" w:sz="0" w:space="0" w:color="auto"/>
                <w:right w:val="none" w:sz="0" w:space="0" w:color="auto"/>
              </w:divBdr>
            </w:div>
            <w:div w:id="1985886648">
              <w:marLeft w:val="0"/>
              <w:marRight w:val="0"/>
              <w:marTop w:val="0"/>
              <w:marBottom w:val="0"/>
              <w:divBdr>
                <w:top w:val="none" w:sz="0" w:space="0" w:color="auto"/>
                <w:left w:val="none" w:sz="0" w:space="0" w:color="auto"/>
                <w:bottom w:val="none" w:sz="0" w:space="0" w:color="auto"/>
                <w:right w:val="none" w:sz="0" w:space="0" w:color="auto"/>
              </w:divBdr>
            </w:div>
            <w:div w:id="1744252237">
              <w:marLeft w:val="0"/>
              <w:marRight w:val="0"/>
              <w:marTop w:val="0"/>
              <w:marBottom w:val="0"/>
              <w:divBdr>
                <w:top w:val="none" w:sz="0" w:space="0" w:color="auto"/>
                <w:left w:val="none" w:sz="0" w:space="0" w:color="auto"/>
                <w:bottom w:val="none" w:sz="0" w:space="0" w:color="auto"/>
                <w:right w:val="none" w:sz="0" w:space="0" w:color="auto"/>
              </w:divBdr>
            </w:div>
            <w:div w:id="780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6406">
      <w:bodyDiv w:val="1"/>
      <w:marLeft w:val="0"/>
      <w:marRight w:val="0"/>
      <w:marTop w:val="0"/>
      <w:marBottom w:val="0"/>
      <w:divBdr>
        <w:top w:val="none" w:sz="0" w:space="0" w:color="auto"/>
        <w:left w:val="none" w:sz="0" w:space="0" w:color="auto"/>
        <w:bottom w:val="none" w:sz="0" w:space="0" w:color="auto"/>
        <w:right w:val="none" w:sz="0" w:space="0" w:color="auto"/>
      </w:divBdr>
      <w:divsChild>
        <w:div w:id="950432060">
          <w:marLeft w:val="0"/>
          <w:marRight w:val="0"/>
          <w:marTop w:val="0"/>
          <w:marBottom w:val="0"/>
          <w:divBdr>
            <w:top w:val="none" w:sz="0" w:space="0" w:color="auto"/>
            <w:left w:val="none" w:sz="0" w:space="0" w:color="auto"/>
            <w:bottom w:val="none" w:sz="0" w:space="0" w:color="auto"/>
            <w:right w:val="none" w:sz="0" w:space="0" w:color="auto"/>
          </w:divBdr>
          <w:divsChild>
            <w:div w:id="2016614428">
              <w:marLeft w:val="0"/>
              <w:marRight w:val="0"/>
              <w:marTop w:val="0"/>
              <w:marBottom w:val="0"/>
              <w:divBdr>
                <w:top w:val="none" w:sz="0" w:space="0" w:color="auto"/>
                <w:left w:val="none" w:sz="0" w:space="0" w:color="auto"/>
                <w:bottom w:val="none" w:sz="0" w:space="0" w:color="auto"/>
                <w:right w:val="none" w:sz="0" w:space="0" w:color="auto"/>
              </w:divBdr>
            </w:div>
            <w:div w:id="60642709">
              <w:marLeft w:val="0"/>
              <w:marRight w:val="0"/>
              <w:marTop w:val="0"/>
              <w:marBottom w:val="0"/>
              <w:divBdr>
                <w:top w:val="none" w:sz="0" w:space="0" w:color="auto"/>
                <w:left w:val="none" w:sz="0" w:space="0" w:color="auto"/>
                <w:bottom w:val="none" w:sz="0" w:space="0" w:color="auto"/>
                <w:right w:val="none" w:sz="0" w:space="0" w:color="auto"/>
              </w:divBdr>
            </w:div>
            <w:div w:id="1628854143">
              <w:marLeft w:val="0"/>
              <w:marRight w:val="0"/>
              <w:marTop w:val="0"/>
              <w:marBottom w:val="0"/>
              <w:divBdr>
                <w:top w:val="none" w:sz="0" w:space="0" w:color="auto"/>
                <w:left w:val="none" w:sz="0" w:space="0" w:color="auto"/>
                <w:bottom w:val="none" w:sz="0" w:space="0" w:color="auto"/>
                <w:right w:val="none" w:sz="0" w:space="0" w:color="auto"/>
              </w:divBdr>
            </w:div>
            <w:div w:id="1004824066">
              <w:marLeft w:val="0"/>
              <w:marRight w:val="0"/>
              <w:marTop w:val="0"/>
              <w:marBottom w:val="0"/>
              <w:divBdr>
                <w:top w:val="none" w:sz="0" w:space="0" w:color="auto"/>
                <w:left w:val="none" w:sz="0" w:space="0" w:color="auto"/>
                <w:bottom w:val="none" w:sz="0" w:space="0" w:color="auto"/>
                <w:right w:val="none" w:sz="0" w:space="0" w:color="auto"/>
              </w:divBdr>
            </w:div>
            <w:div w:id="335423197">
              <w:marLeft w:val="0"/>
              <w:marRight w:val="0"/>
              <w:marTop w:val="0"/>
              <w:marBottom w:val="0"/>
              <w:divBdr>
                <w:top w:val="none" w:sz="0" w:space="0" w:color="auto"/>
                <w:left w:val="none" w:sz="0" w:space="0" w:color="auto"/>
                <w:bottom w:val="none" w:sz="0" w:space="0" w:color="auto"/>
                <w:right w:val="none" w:sz="0" w:space="0" w:color="auto"/>
              </w:divBdr>
            </w:div>
            <w:div w:id="1861892545">
              <w:marLeft w:val="0"/>
              <w:marRight w:val="0"/>
              <w:marTop w:val="0"/>
              <w:marBottom w:val="0"/>
              <w:divBdr>
                <w:top w:val="none" w:sz="0" w:space="0" w:color="auto"/>
                <w:left w:val="none" w:sz="0" w:space="0" w:color="auto"/>
                <w:bottom w:val="none" w:sz="0" w:space="0" w:color="auto"/>
                <w:right w:val="none" w:sz="0" w:space="0" w:color="auto"/>
              </w:divBdr>
            </w:div>
            <w:div w:id="800461909">
              <w:marLeft w:val="0"/>
              <w:marRight w:val="0"/>
              <w:marTop w:val="0"/>
              <w:marBottom w:val="0"/>
              <w:divBdr>
                <w:top w:val="none" w:sz="0" w:space="0" w:color="auto"/>
                <w:left w:val="none" w:sz="0" w:space="0" w:color="auto"/>
                <w:bottom w:val="none" w:sz="0" w:space="0" w:color="auto"/>
                <w:right w:val="none" w:sz="0" w:space="0" w:color="auto"/>
              </w:divBdr>
            </w:div>
            <w:div w:id="5579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60990">
      <w:bodyDiv w:val="1"/>
      <w:marLeft w:val="0"/>
      <w:marRight w:val="0"/>
      <w:marTop w:val="0"/>
      <w:marBottom w:val="0"/>
      <w:divBdr>
        <w:top w:val="none" w:sz="0" w:space="0" w:color="auto"/>
        <w:left w:val="none" w:sz="0" w:space="0" w:color="auto"/>
        <w:bottom w:val="none" w:sz="0" w:space="0" w:color="auto"/>
        <w:right w:val="none" w:sz="0" w:space="0" w:color="auto"/>
      </w:divBdr>
      <w:divsChild>
        <w:div w:id="1187643887">
          <w:marLeft w:val="0"/>
          <w:marRight w:val="0"/>
          <w:marTop w:val="0"/>
          <w:marBottom w:val="0"/>
          <w:divBdr>
            <w:top w:val="none" w:sz="0" w:space="0" w:color="auto"/>
            <w:left w:val="none" w:sz="0" w:space="0" w:color="auto"/>
            <w:bottom w:val="none" w:sz="0" w:space="0" w:color="auto"/>
            <w:right w:val="none" w:sz="0" w:space="0" w:color="auto"/>
          </w:divBdr>
          <w:divsChild>
            <w:div w:id="1558591088">
              <w:marLeft w:val="0"/>
              <w:marRight w:val="0"/>
              <w:marTop w:val="0"/>
              <w:marBottom w:val="0"/>
              <w:divBdr>
                <w:top w:val="none" w:sz="0" w:space="0" w:color="auto"/>
                <w:left w:val="none" w:sz="0" w:space="0" w:color="auto"/>
                <w:bottom w:val="none" w:sz="0" w:space="0" w:color="auto"/>
                <w:right w:val="none" w:sz="0" w:space="0" w:color="auto"/>
              </w:divBdr>
            </w:div>
            <w:div w:id="5887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8088">
      <w:bodyDiv w:val="1"/>
      <w:marLeft w:val="0"/>
      <w:marRight w:val="0"/>
      <w:marTop w:val="0"/>
      <w:marBottom w:val="0"/>
      <w:divBdr>
        <w:top w:val="none" w:sz="0" w:space="0" w:color="auto"/>
        <w:left w:val="none" w:sz="0" w:space="0" w:color="auto"/>
        <w:bottom w:val="none" w:sz="0" w:space="0" w:color="auto"/>
        <w:right w:val="none" w:sz="0" w:space="0" w:color="auto"/>
      </w:divBdr>
      <w:divsChild>
        <w:div w:id="40446947">
          <w:marLeft w:val="0"/>
          <w:marRight w:val="0"/>
          <w:marTop w:val="0"/>
          <w:marBottom w:val="0"/>
          <w:divBdr>
            <w:top w:val="none" w:sz="0" w:space="0" w:color="auto"/>
            <w:left w:val="none" w:sz="0" w:space="0" w:color="auto"/>
            <w:bottom w:val="none" w:sz="0" w:space="0" w:color="auto"/>
            <w:right w:val="none" w:sz="0" w:space="0" w:color="auto"/>
          </w:divBdr>
          <w:divsChild>
            <w:div w:id="1472136883">
              <w:marLeft w:val="0"/>
              <w:marRight w:val="0"/>
              <w:marTop w:val="0"/>
              <w:marBottom w:val="0"/>
              <w:divBdr>
                <w:top w:val="none" w:sz="0" w:space="0" w:color="auto"/>
                <w:left w:val="none" w:sz="0" w:space="0" w:color="auto"/>
                <w:bottom w:val="none" w:sz="0" w:space="0" w:color="auto"/>
                <w:right w:val="none" w:sz="0" w:space="0" w:color="auto"/>
              </w:divBdr>
            </w:div>
            <w:div w:id="38668803">
              <w:marLeft w:val="0"/>
              <w:marRight w:val="0"/>
              <w:marTop w:val="0"/>
              <w:marBottom w:val="0"/>
              <w:divBdr>
                <w:top w:val="none" w:sz="0" w:space="0" w:color="auto"/>
                <w:left w:val="none" w:sz="0" w:space="0" w:color="auto"/>
                <w:bottom w:val="none" w:sz="0" w:space="0" w:color="auto"/>
                <w:right w:val="none" w:sz="0" w:space="0" w:color="auto"/>
              </w:divBdr>
            </w:div>
            <w:div w:id="500002588">
              <w:marLeft w:val="0"/>
              <w:marRight w:val="0"/>
              <w:marTop w:val="0"/>
              <w:marBottom w:val="0"/>
              <w:divBdr>
                <w:top w:val="none" w:sz="0" w:space="0" w:color="auto"/>
                <w:left w:val="none" w:sz="0" w:space="0" w:color="auto"/>
                <w:bottom w:val="none" w:sz="0" w:space="0" w:color="auto"/>
                <w:right w:val="none" w:sz="0" w:space="0" w:color="auto"/>
              </w:divBdr>
            </w:div>
            <w:div w:id="646472881">
              <w:marLeft w:val="0"/>
              <w:marRight w:val="0"/>
              <w:marTop w:val="0"/>
              <w:marBottom w:val="0"/>
              <w:divBdr>
                <w:top w:val="none" w:sz="0" w:space="0" w:color="auto"/>
                <w:left w:val="none" w:sz="0" w:space="0" w:color="auto"/>
                <w:bottom w:val="none" w:sz="0" w:space="0" w:color="auto"/>
                <w:right w:val="none" w:sz="0" w:space="0" w:color="auto"/>
              </w:divBdr>
            </w:div>
            <w:div w:id="151525980">
              <w:marLeft w:val="0"/>
              <w:marRight w:val="0"/>
              <w:marTop w:val="0"/>
              <w:marBottom w:val="0"/>
              <w:divBdr>
                <w:top w:val="none" w:sz="0" w:space="0" w:color="auto"/>
                <w:left w:val="none" w:sz="0" w:space="0" w:color="auto"/>
                <w:bottom w:val="none" w:sz="0" w:space="0" w:color="auto"/>
                <w:right w:val="none" w:sz="0" w:space="0" w:color="auto"/>
              </w:divBdr>
            </w:div>
            <w:div w:id="1187206993">
              <w:marLeft w:val="0"/>
              <w:marRight w:val="0"/>
              <w:marTop w:val="0"/>
              <w:marBottom w:val="0"/>
              <w:divBdr>
                <w:top w:val="none" w:sz="0" w:space="0" w:color="auto"/>
                <w:left w:val="none" w:sz="0" w:space="0" w:color="auto"/>
                <w:bottom w:val="none" w:sz="0" w:space="0" w:color="auto"/>
                <w:right w:val="none" w:sz="0" w:space="0" w:color="auto"/>
              </w:divBdr>
            </w:div>
            <w:div w:id="1647272484">
              <w:marLeft w:val="0"/>
              <w:marRight w:val="0"/>
              <w:marTop w:val="0"/>
              <w:marBottom w:val="0"/>
              <w:divBdr>
                <w:top w:val="none" w:sz="0" w:space="0" w:color="auto"/>
                <w:left w:val="none" w:sz="0" w:space="0" w:color="auto"/>
                <w:bottom w:val="none" w:sz="0" w:space="0" w:color="auto"/>
                <w:right w:val="none" w:sz="0" w:space="0" w:color="auto"/>
              </w:divBdr>
            </w:div>
            <w:div w:id="576016312">
              <w:marLeft w:val="0"/>
              <w:marRight w:val="0"/>
              <w:marTop w:val="0"/>
              <w:marBottom w:val="0"/>
              <w:divBdr>
                <w:top w:val="none" w:sz="0" w:space="0" w:color="auto"/>
                <w:left w:val="none" w:sz="0" w:space="0" w:color="auto"/>
                <w:bottom w:val="none" w:sz="0" w:space="0" w:color="auto"/>
                <w:right w:val="none" w:sz="0" w:space="0" w:color="auto"/>
              </w:divBdr>
            </w:div>
            <w:div w:id="1501694012">
              <w:marLeft w:val="0"/>
              <w:marRight w:val="0"/>
              <w:marTop w:val="0"/>
              <w:marBottom w:val="0"/>
              <w:divBdr>
                <w:top w:val="none" w:sz="0" w:space="0" w:color="auto"/>
                <w:left w:val="none" w:sz="0" w:space="0" w:color="auto"/>
                <w:bottom w:val="none" w:sz="0" w:space="0" w:color="auto"/>
                <w:right w:val="none" w:sz="0" w:space="0" w:color="auto"/>
              </w:divBdr>
            </w:div>
            <w:div w:id="41371275">
              <w:marLeft w:val="0"/>
              <w:marRight w:val="0"/>
              <w:marTop w:val="0"/>
              <w:marBottom w:val="0"/>
              <w:divBdr>
                <w:top w:val="none" w:sz="0" w:space="0" w:color="auto"/>
                <w:left w:val="none" w:sz="0" w:space="0" w:color="auto"/>
                <w:bottom w:val="none" w:sz="0" w:space="0" w:color="auto"/>
                <w:right w:val="none" w:sz="0" w:space="0" w:color="auto"/>
              </w:divBdr>
            </w:div>
            <w:div w:id="1829589134">
              <w:marLeft w:val="0"/>
              <w:marRight w:val="0"/>
              <w:marTop w:val="0"/>
              <w:marBottom w:val="0"/>
              <w:divBdr>
                <w:top w:val="none" w:sz="0" w:space="0" w:color="auto"/>
                <w:left w:val="none" w:sz="0" w:space="0" w:color="auto"/>
                <w:bottom w:val="none" w:sz="0" w:space="0" w:color="auto"/>
                <w:right w:val="none" w:sz="0" w:space="0" w:color="auto"/>
              </w:divBdr>
            </w:div>
            <w:div w:id="1744714646">
              <w:marLeft w:val="0"/>
              <w:marRight w:val="0"/>
              <w:marTop w:val="0"/>
              <w:marBottom w:val="0"/>
              <w:divBdr>
                <w:top w:val="none" w:sz="0" w:space="0" w:color="auto"/>
                <w:left w:val="none" w:sz="0" w:space="0" w:color="auto"/>
                <w:bottom w:val="none" w:sz="0" w:space="0" w:color="auto"/>
                <w:right w:val="none" w:sz="0" w:space="0" w:color="auto"/>
              </w:divBdr>
            </w:div>
            <w:div w:id="252321977">
              <w:marLeft w:val="0"/>
              <w:marRight w:val="0"/>
              <w:marTop w:val="0"/>
              <w:marBottom w:val="0"/>
              <w:divBdr>
                <w:top w:val="none" w:sz="0" w:space="0" w:color="auto"/>
                <w:left w:val="none" w:sz="0" w:space="0" w:color="auto"/>
                <w:bottom w:val="none" w:sz="0" w:space="0" w:color="auto"/>
                <w:right w:val="none" w:sz="0" w:space="0" w:color="auto"/>
              </w:divBdr>
            </w:div>
            <w:div w:id="1794009671">
              <w:marLeft w:val="0"/>
              <w:marRight w:val="0"/>
              <w:marTop w:val="0"/>
              <w:marBottom w:val="0"/>
              <w:divBdr>
                <w:top w:val="none" w:sz="0" w:space="0" w:color="auto"/>
                <w:left w:val="none" w:sz="0" w:space="0" w:color="auto"/>
                <w:bottom w:val="none" w:sz="0" w:space="0" w:color="auto"/>
                <w:right w:val="none" w:sz="0" w:space="0" w:color="auto"/>
              </w:divBdr>
            </w:div>
            <w:div w:id="1233004503">
              <w:marLeft w:val="0"/>
              <w:marRight w:val="0"/>
              <w:marTop w:val="0"/>
              <w:marBottom w:val="0"/>
              <w:divBdr>
                <w:top w:val="none" w:sz="0" w:space="0" w:color="auto"/>
                <w:left w:val="none" w:sz="0" w:space="0" w:color="auto"/>
                <w:bottom w:val="none" w:sz="0" w:space="0" w:color="auto"/>
                <w:right w:val="none" w:sz="0" w:space="0" w:color="auto"/>
              </w:divBdr>
            </w:div>
            <w:div w:id="1826167402">
              <w:marLeft w:val="0"/>
              <w:marRight w:val="0"/>
              <w:marTop w:val="0"/>
              <w:marBottom w:val="0"/>
              <w:divBdr>
                <w:top w:val="none" w:sz="0" w:space="0" w:color="auto"/>
                <w:left w:val="none" w:sz="0" w:space="0" w:color="auto"/>
                <w:bottom w:val="none" w:sz="0" w:space="0" w:color="auto"/>
                <w:right w:val="none" w:sz="0" w:space="0" w:color="auto"/>
              </w:divBdr>
            </w:div>
            <w:div w:id="1507864735">
              <w:marLeft w:val="0"/>
              <w:marRight w:val="0"/>
              <w:marTop w:val="0"/>
              <w:marBottom w:val="0"/>
              <w:divBdr>
                <w:top w:val="none" w:sz="0" w:space="0" w:color="auto"/>
                <w:left w:val="none" w:sz="0" w:space="0" w:color="auto"/>
                <w:bottom w:val="none" w:sz="0" w:space="0" w:color="auto"/>
                <w:right w:val="none" w:sz="0" w:space="0" w:color="auto"/>
              </w:divBdr>
            </w:div>
            <w:div w:id="1583876086">
              <w:marLeft w:val="0"/>
              <w:marRight w:val="0"/>
              <w:marTop w:val="0"/>
              <w:marBottom w:val="0"/>
              <w:divBdr>
                <w:top w:val="none" w:sz="0" w:space="0" w:color="auto"/>
                <w:left w:val="none" w:sz="0" w:space="0" w:color="auto"/>
                <w:bottom w:val="none" w:sz="0" w:space="0" w:color="auto"/>
                <w:right w:val="none" w:sz="0" w:space="0" w:color="auto"/>
              </w:divBdr>
            </w:div>
            <w:div w:id="1661690442">
              <w:marLeft w:val="0"/>
              <w:marRight w:val="0"/>
              <w:marTop w:val="0"/>
              <w:marBottom w:val="0"/>
              <w:divBdr>
                <w:top w:val="none" w:sz="0" w:space="0" w:color="auto"/>
                <w:left w:val="none" w:sz="0" w:space="0" w:color="auto"/>
                <w:bottom w:val="none" w:sz="0" w:space="0" w:color="auto"/>
                <w:right w:val="none" w:sz="0" w:space="0" w:color="auto"/>
              </w:divBdr>
            </w:div>
            <w:div w:id="1763986403">
              <w:marLeft w:val="0"/>
              <w:marRight w:val="0"/>
              <w:marTop w:val="0"/>
              <w:marBottom w:val="0"/>
              <w:divBdr>
                <w:top w:val="none" w:sz="0" w:space="0" w:color="auto"/>
                <w:left w:val="none" w:sz="0" w:space="0" w:color="auto"/>
                <w:bottom w:val="none" w:sz="0" w:space="0" w:color="auto"/>
                <w:right w:val="none" w:sz="0" w:space="0" w:color="auto"/>
              </w:divBdr>
            </w:div>
            <w:div w:id="18122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5966">
      <w:bodyDiv w:val="1"/>
      <w:marLeft w:val="0"/>
      <w:marRight w:val="0"/>
      <w:marTop w:val="0"/>
      <w:marBottom w:val="0"/>
      <w:divBdr>
        <w:top w:val="none" w:sz="0" w:space="0" w:color="auto"/>
        <w:left w:val="none" w:sz="0" w:space="0" w:color="auto"/>
        <w:bottom w:val="none" w:sz="0" w:space="0" w:color="auto"/>
        <w:right w:val="none" w:sz="0" w:space="0" w:color="auto"/>
      </w:divBdr>
      <w:divsChild>
        <w:div w:id="1767116589">
          <w:marLeft w:val="0"/>
          <w:marRight w:val="0"/>
          <w:marTop w:val="0"/>
          <w:marBottom w:val="0"/>
          <w:divBdr>
            <w:top w:val="none" w:sz="0" w:space="0" w:color="auto"/>
            <w:left w:val="none" w:sz="0" w:space="0" w:color="auto"/>
            <w:bottom w:val="none" w:sz="0" w:space="0" w:color="auto"/>
            <w:right w:val="none" w:sz="0" w:space="0" w:color="auto"/>
          </w:divBdr>
          <w:divsChild>
            <w:div w:id="586809937">
              <w:marLeft w:val="0"/>
              <w:marRight w:val="0"/>
              <w:marTop w:val="0"/>
              <w:marBottom w:val="0"/>
              <w:divBdr>
                <w:top w:val="none" w:sz="0" w:space="0" w:color="auto"/>
                <w:left w:val="none" w:sz="0" w:space="0" w:color="auto"/>
                <w:bottom w:val="none" w:sz="0" w:space="0" w:color="auto"/>
                <w:right w:val="none" w:sz="0" w:space="0" w:color="auto"/>
              </w:divBdr>
            </w:div>
            <w:div w:id="1630477155">
              <w:marLeft w:val="0"/>
              <w:marRight w:val="0"/>
              <w:marTop w:val="0"/>
              <w:marBottom w:val="0"/>
              <w:divBdr>
                <w:top w:val="none" w:sz="0" w:space="0" w:color="auto"/>
                <w:left w:val="none" w:sz="0" w:space="0" w:color="auto"/>
                <w:bottom w:val="none" w:sz="0" w:space="0" w:color="auto"/>
                <w:right w:val="none" w:sz="0" w:space="0" w:color="auto"/>
              </w:divBdr>
            </w:div>
            <w:div w:id="875581713">
              <w:marLeft w:val="0"/>
              <w:marRight w:val="0"/>
              <w:marTop w:val="0"/>
              <w:marBottom w:val="0"/>
              <w:divBdr>
                <w:top w:val="none" w:sz="0" w:space="0" w:color="auto"/>
                <w:left w:val="none" w:sz="0" w:space="0" w:color="auto"/>
                <w:bottom w:val="none" w:sz="0" w:space="0" w:color="auto"/>
                <w:right w:val="none" w:sz="0" w:space="0" w:color="auto"/>
              </w:divBdr>
            </w:div>
            <w:div w:id="55551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4284">
      <w:bodyDiv w:val="1"/>
      <w:marLeft w:val="0"/>
      <w:marRight w:val="0"/>
      <w:marTop w:val="0"/>
      <w:marBottom w:val="0"/>
      <w:divBdr>
        <w:top w:val="none" w:sz="0" w:space="0" w:color="auto"/>
        <w:left w:val="none" w:sz="0" w:space="0" w:color="auto"/>
        <w:bottom w:val="none" w:sz="0" w:space="0" w:color="auto"/>
        <w:right w:val="none" w:sz="0" w:space="0" w:color="auto"/>
      </w:divBdr>
      <w:divsChild>
        <w:div w:id="1236355756">
          <w:marLeft w:val="0"/>
          <w:marRight w:val="0"/>
          <w:marTop w:val="0"/>
          <w:marBottom w:val="0"/>
          <w:divBdr>
            <w:top w:val="none" w:sz="0" w:space="0" w:color="auto"/>
            <w:left w:val="none" w:sz="0" w:space="0" w:color="auto"/>
            <w:bottom w:val="none" w:sz="0" w:space="0" w:color="auto"/>
            <w:right w:val="none" w:sz="0" w:space="0" w:color="auto"/>
          </w:divBdr>
          <w:divsChild>
            <w:div w:id="645739757">
              <w:marLeft w:val="0"/>
              <w:marRight w:val="0"/>
              <w:marTop w:val="0"/>
              <w:marBottom w:val="0"/>
              <w:divBdr>
                <w:top w:val="none" w:sz="0" w:space="0" w:color="auto"/>
                <w:left w:val="none" w:sz="0" w:space="0" w:color="auto"/>
                <w:bottom w:val="none" w:sz="0" w:space="0" w:color="auto"/>
                <w:right w:val="none" w:sz="0" w:space="0" w:color="auto"/>
              </w:divBdr>
            </w:div>
            <w:div w:id="1906600412">
              <w:marLeft w:val="0"/>
              <w:marRight w:val="0"/>
              <w:marTop w:val="0"/>
              <w:marBottom w:val="0"/>
              <w:divBdr>
                <w:top w:val="none" w:sz="0" w:space="0" w:color="auto"/>
                <w:left w:val="none" w:sz="0" w:space="0" w:color="auto"/>
                <w:bottom w:val="none" w:sz="0" w:space="0" w:color="auto"/>
                <w:right w:val="none" w:sz="0" w:space="0" w:color="auto"/>
              </w:divBdr>
            </w:div>
            <w:div w:id="1224682558">
              <w:marLeft w:val="0"/>
              <w:marRight w:val="0"/>
              <w:marTop w:val="0"/>
              <w:marBottom w:val="0"/>
              <w:divBdr>
                <w:top w:val="none" w:sz="0" w:space="0" w:color="auto"/>
                <w:left w:val="none" w:sz="0" w:space="0" w:color="auto"/>
                <w:bottom w:val="none" w:sz="0" w:space="0" w:color="auto"/>
                <w:right w:val="none" w:sz="0" w:space="0" w:color="auto"/>
              </w:divBdr>
            </w:div>
            <w:div w:id="1605336488">
              <w:marLeft w:val="0"/>
              <w:marRight w:val="0"/>
              <w:marTop w:val="0"/>
              <w:marBottom w:val="0"/>
              <w:divBdr>
                <w:top w:val="none" w:sz="0" w:space="0" w:color="auto"/>
                <w:left w:val="none" w:sz="0" w:space="0" w:color="auto"/>
                <w:bottom w:val="none" w:sz="0" w:space="0" w:color="auto"/>
                <w:right w:val="none" w:sz="0" w:space="0" w:color="auto"/>
              </w:divBdr>
            </w:div>
            <w:div w:id="1166750087">
              <w:marLeft w:val="0"/>
              <w:marRight w:val="0"/>
              <w:marTop w:val="0"/>
              <w:marBottom w:val="0"/>
              <w:divBdr>
                <w:top w:val="none" w:sz="0" w:space="0" w:color="auto"/>
                <w:left w:val="none" w:sz="0" w:space="0" w:color="auto"/>
                <w:bottom w:val="none" w:sz="0" w:space="0" w:color="auto"/>
                <w:right w:val="none" w:sz="0" w:space="0" w:color="auto"/>
              </w:divBdr>
            </w:div>
            <w:div w:id="360977914">
              <w:marLeft w:val="0"/>
              <w:marRight w:val="0"/>
              <w:marTop w:val="0"/>
              <w:marBottom w:val="0"/>
              <w:divBdr>
                <w:top w:val="none" w:sz="0" w:space="0" w:color="auto"/>
                <w:left w:val="none" w:sz="0" w:space="0" w:color="auto"/>
                <w:bottom w:val="none" w:sz="0" w:space="0" w:color="auto"/>
                <w:right w:val="none" w:sz="0" w:space="0" w:color="auto"/>
              </w:divBdr>
            </w:div>
            <w:div w:id="524633602">
              <w:marLeft w:val="0"/>
              <w:marRight w:val="0"/>
              <w:marTop w:val="0"/>
              <w:marBottom w:val="0"/>
              <w:divBdr>
                <w:top w:val="none" w:sz="0" w:space="0" w:color="auto"/>
                <w:left w:val="none" w:sz="0" w:space="0" w:color="auto"/>
                <w:bottom w:val="none" w:sz="0" w:space="0" w:color="auto"/>
                <w:right w:val="none" w:sz="0" w:space="0" w:color="auto"/>
              </w:divBdr>
            </w:div>
            <w:div w:id="1292664619">
              <w:marLeft w:val="0"/>
              <w:marRight w:val="0"/>
              <w:marTop w:val="0"/>
              <w:marBottom w:val="0"/>
              <w:divBdr>
                <w:top w:val="none" w:sz="0" w:space="0" w:color="auto"/>
                <w:left w:val="none" w:sz="0" w:space="0" w:color="auto"/>
                <w:bottom w:val="none" w:sz="0" w:space="0" w:color="auto"/>
                <w:right w:val="none" w:sz="0" w:space="0" w:color="auto"/>
              </w:divBdr>
            </w:div>
            <w:div w:id="1091661352">
              <w:marLeft w:val="0"/>
              <w:marRight w:val="0"/>
              <w:marTop w:val="0"/>
              <w:marBottom w:val="0"/>
              <w:divBdr>
                <w:top w:val="none" w:sz="0" w:space="0" w:color="auto"/>
                <w:left w:val="none" w:sz="0" w:space="0" w:color="auto"/>
                <w:bottom w:val="none" w:sz="0" w:space="0" w:color="auto"/>
                <w:right w:val="none" w:sz="0" w:space="0" w:color="auto"/>
              </w:divBdr>
            </w:div>
            <w:div w:id="418602554">
              <w:marLeft w:val="0"/>
              <w:marRight w:val="0"/>
              <w:marTop w:val="0"/>
              <w:marBottom w:val="0"/>
              <w:divBdr>
                <w:top w:val="none" w:sz="0" w:space="0" w:color="auto"/>
                <w:left w:val="none" w:sz="0" w:space="0" w:color="auto"/>
                <w:bottom w:val="none" w:sz="0" w:space="0" w:color="auto"/>
                <w:right w:val="none" w:sz="0" w:space="0" w:color="auto"/>
              </w:divBdr>
            </w:div>
            <w:div w:id="2121490181">
              <w:marLeft w:val="0"/>
              <w:marRight w:val="0"/>
              <w:marTop w:val="0"/>
              <w:marBottom w:val="0"/>
              <w:divBdr>
                <w:top w:val="none" w:sz="0" w:space="0" w:color="auto"/>
                <w:left w:val="none" w:sz="0" w:space="0" w:color="auto"/>
                <w:bottom w:val="none" w:sz="0" w:space="0" w:color="auto"/>
                <w:right w:val="none" w:sz="0" w:space="0" w:color="auto"/>
              </w:divBdr>
            </w:div>
            <w:div w:id="1586766397">
              <w:marLeft w:val="0"/>
              <w:marRight w:val="0"/>
              <w:marTop w:val="0"/>
              <w:marBottom w:val="0"/>
              <w:divBdr>
                <w:top w:val="none" w:sz="0" w:space="0" w:color="auto"/>
                <w:left w:val="none" w:sz="0" w:space="0" w:color="auto"/>
                <w:bottom w:val="none" w:sz="0" w:space="0" w:color="auto"/>
                <w:right w:val="none" w:sz="0" w:space="0" w:color="auto"/>
              </w:divBdr>
            </w:div>
            <w:div w:id="48576773">
              <w:marLeft w:val="0"/>
              <w:marRight w:val="0"/>
              <w:marTop w:val="0"/>
              <w:marBottom w:val="0"/>
              <w:divBdr>
                <w:top w:val="none" w:sz="0" w:space="0" w:color="auto"/>
                <w:left w:val="none" w:sz="0" w:space="0" w:color="auto"/>
                <w:bottom w:val="none" w:sz="0" w:space="0" w:color="auto"/>
                <w:right w:val="none" w:sz="0" w:space="0" w:color="auto"/>
              </w:divBdr>
            </w:div>
            <w:div w:id="510295891">
              <w:marLeft w:val="0"/>
              <w:marRight w:val="0"/>
              <w:marTop w:val="0"/>
              <w:marBottom w:val="0"/>
              <w:divBdr>
                <w:top w:val="none" w:sz="0" w:space="0" w:color="auto"/>
                <w:left w:val="none" w:sz="0" w:space="0" w:color="auto"/>
                <w:bottom w:val="none" w:sz="0" w:space="0" w:color="auto"/>
                <w:right w:val="none" w:sz="0" w:space="0" w:color="auto"/>
              </w:divBdr>
            </w:div>
            <w:div w:id="1159272825">
              <w:marLeft w:val="0"/>
              <w:marRight w:val="0"/>
              <w:marTop w:val="0"/>
              <w:marBottom w:val="0"/>
              <w:divBdr>
                <w:top w:val="none" w:sz="0" w:space="0" w:color="auto"/>
                <w:left w:val="none" w:sz="0" w:space="0" w:color="auto"/>
                <w:bottom w:val="none" w:sz="0" w:space="0" w:color="auto"/>
                <w:right w:val="none" w:sz="0" w:space="0" w:color="auto"/>
              </w:divBdr>
            </w:div>
            <w:div w:id="1436947613">
              <w:marLeft w:val="0"/>
              <w:marRight w:val="0"/>
              <w:marTop w:val="0"/>
              <w:marBottom w:val="0"/>
              <w:divBdr>
                <w:top w:val="none" w:sz="0" w:space="0" w:color="auto"/>
                <w:left w:val="none" w:sz="0" w:space="0" w:color="auto"/>
                <w:bottom w:val="none" w:sz="0" w:space="0" w:color="auto"/>
                <w:right w:val="none" w:sz="0" w:space="0" w:color="auto"/>
              </w:divBdr>
            </w:div>
            <w:div w:id="1441871992">
              <w:marLeft w:val="0"/>
              <w:marRight w:val="0"/>
              <w:marTop w:val="0"/>
              <w:marBottom w:val="0"/>
              <w:divBdr>
                <w:top w:val="none" w:sz="0" w:space="0" w:color="auto"/>
                <w:left w:val="none" w:sz="0" w:space="0" w:color="auto"/>
                <w:bottom w:val="none" w:sz="0" w:space="0" w:color="auto"/>
                <w:right w:val="none" w:sz="0" w:space="0" w:color="auto"/>
              </w:divBdr>
            </w:div>
            <w:div w:id="1623150855">
              <w:marLeft w:val="0"/>
              <w:marRight w:val="0"/>
              <w:marTop w:val="0"/>
              <w:marBottom w:val="0"/>
              <w:divBdr>
                <w:top w:val="none" w:sz="0" w:space="0" w:color="auto"/>
                <w:left w:val="none" w:sz="0" w:space="0" w:color="auto"/>
                <w:bottom w:val="none" w:sz="0" w:space="0" w:color="auto"/>
                <w:right w:val="none" w:sz="0" w:space="0" w:color="auto"/>
              </w:divBdr>
            </w:div>
            <w:div w:id="26385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7893">
      <w:bodyDiv w:val="1"/>
      <w:marLeft w:val="0"/>
      <w:marRight w:val="0"/>
      <w:marTop w:val="0"/>
      <w:marBottom w:val="0"/>
      <w:divBdr>
        <w:top w:val="none" w:sz="0" w:space="0" w:color="auto"/>
        <w:left w:val="none" w:sz="0" w:space="0" w:color="auto"/>
        <w:bottom w:val="none" w:sz="0" w:space="0" w:color="auto"/>
        <w:right w:val="none" w:sz="0" w:space="0" w:color="auto"/>
      </w:divBdr>
      <w:divsChild>
        <w:div w:id="1957521990">
          <w:marLeft w:val="0"/>
          <w:marRight w:val="0"/>
          <w:marTop w:val="0"/>
          <w:marBottom w:val="0"/>
          <w:divBdr>
            <w:top w:val="none" w:sz="0" w:space="0" w:color="auto"/>
            <w:left w:val="none" w:sz="0" w:space="0" w:color="auto"/>
            <w:bottom w:val="none" w:sz="0" w:space="0" w:color="auto"/>
            <w:right w:val="none" w:sz="0" w:space="0" w:color="auto"/>
          </w:divBdr>
          <w:divsChild>
            <w:div w:id="1328485935">
              <w:marLeft w:val="0"/>
              <w:marRight w:val="0"/>
              <w:marTop w:val="0"/>
              <w:marBottom w:val="0"/>
              <w:divBdr>
                <w:top w:val="none" w:sz="0" w:space="0" w:color="auto"/>
                <w:left w:val="none" w:sz="0" w:space="0" w:color="auto"/>
                <w:bottom w:val="none" w:sz="0" w:space="0" w:color="auto"/>
                <w:right w:val="none" w:sz="0" w:space="0" w:color="auto"/>
              </w:divBdr>
            </w:div>
            <w:div w:id="622349447">
              <w:marLeft w:val="0"/>
              <w:marRight w:val="0"/>
              <w:marTop w:val="0"/>
              <w:marBottom w:val="0"/>
              <w:divBdr>
                <w:top w:val="none" w:sz="0" w:space="0" w:color="auto"/>
                <w:left w:val="none" w:sz="0" w:space="0" w:color="auto"/>
                <w:bottom w:val="none" w:sz="0" w:space="0" w:color="auto"/>
                <w:right w:val="none" w:sz="0" w:space="0" w:color="auto"/>
              </w:divBdr>
            </w:div>
            <w:div w:id="1851220396">
              <w:marLeft w:val="0"/>
              <w:marRight w:val="0"/>
              <w:marTop w:val="0"/>
              <w:marBottom w:val="0"/>
              <w:divBdr>
                <w:top w:val="none" w:sz="0" w:space="0" w:color="auto"/>
                <w:left w:val="none" w:sz="0" w:space="0" w:color="auto"/>
                <w:bottom w:val="none" w:sz="0" w:space="0" w:color="auto"/>
                <w:right w:val="none" w:sz="0" w:space="0" w:color="auto"/>
              </w:divBdr>
            </w:div>
            <w:div w:id="495732653">
              <w:marLeft w:val="0"/>
              <w:marRight w:val="0"/>
              <w:marTop w:val="0"/>
              <w:marBottom w:val="0"/>
              <w:divBdr>
                <w:top w:val="none" w:sz="0" w:space="0" w:color="auto"/>
                <w:left w:val="none" w:sz="0" w:space="0" w:color="auto"/>
                <w:bottom w:val="none" w:sz="0" w:space="0" w:color="auto"/>
                <w:right w:val="none" w:sz="0" w:space="0" w:color="auto"/>
              </w:divBdr>
            </w:div>
            <w:div w:id="1362170566">
              <w:marLeft w:val="0"/>
              <w:marRight w:val="0"/>
              <w:marTop w:val="0"/>
              <w:marBottom w:val="0"/>
              <w:divBdr>
                <w:top w:val="none" w:sz="0" w:space="0" w:color="auto"/>
                <w:left w:val="none" w:sz="0" w:space="0" w:color="auto"/>
                <w:bottom w:val="none" w:sz="0" w:space="0" w:color="auto"/>
                <w:right w:val="none" w:sz="0" w:space="0" w:color="auto"/>
              </w:divBdr>
            </w:div>
            <w:div w:id="1250382610">
              <w:marLeft w:val="0"/>
              <w:marRight w:val="0"/>
              <w:marTop w:val="0"/>
              <w:marBottom w:val="0"/>
              <w:divBdr>
                <w:top w:val="none" w:sz="0" w:space="0" w:color="auto"/>
                <w:left w:val="none" w:sz="0" w:space="0" w:color="auto"/>
                <w:bottom w:val="none" w:sz="0" w:space="0" w:color="auto"/>
                <w:right w:val="none" w:sz="0" w:space="0" w:color="auto"/>
              </w:divBdr>
            </w:div>
            <w:div w:id="1790927142">
              <w:marLeft w:val="0"/>
              <w:marRight w:val="0"/>
              <w:marTop w:val="0"/>
              <w:marBottom w:val="0"/>
              <w:divBdr>
                <w:top w:val="none" w:sz="0" w:space="0" w:color="auto"/>
                <w:left w:val="none" w:sz="0" w:space="0" w:color="auto"/>
                <w:bottom w:val="none" w:sz="0" w:space="0" w:color="auto"/>
                <w:right w:val="none" w:sz="0" w:space="0" w:color="auto"/>
              </w:divBdr>
            </w:div>
            <w:div w:id="306517804">
              <w:marLeft w:val="0"/>
              <w:marRight w:val="0"/>
              <w:marTop w:val="0"/>
              <w:marBottom w:val="0"/>
              <w:divBdr>
                <w:top w:val="none" w:sz="0" w:space="0" w:color="auto"/>
                <w:left w:val="none" w:sz="0" w:space="0" w:color="auto"/>
                <w:bottom w:val="none" w:sz="0" w:space="0" w:color="auto"/>
                <w:right w:val="none" w:sz="0" w:space="0" w:color="auto"/>
              </w:divBdr>
            </w:div>
            <w:div w:id="300960631">
              <w:marLeft w:val="0"/>
              <w:marRight w:val="0"/>
              <w:marTop w:val="0"/>
              <w:marBottom w:val="0"/>
              <w:divBdr>
                <w:top w:val="none" w:sz="0" w:space="0" w:color="auto"/>
                <w:left w:val="none" w:sz="0" w:space="0" w:color="auto"/>
                <w:bottom w:val="none" w:sz="0" w:space="0" w:color="auto"/>
                <w:right w:val="none" w:sz="0" w:space="0" w:color="auto"/>
              </w:divBdr>
            </w:div>
            <w:div w:id="821196582">
              <w:marLeft w:val="0"/>
              <w:marRight w:val="0"/>
              <w:marTop w:val="0"/>
              <w:marBottom w:val="0"/>
              <w:divBdr>
                <w:top w:val="none" w:sz="0" w:space="0" w:color="auto"/>
                <w:left w:val="none" w:sz="0" w:space="0" w:color="auto"/>
                <w:bottom w:val="none" w:sz="0" w:space="0" w:color="auto"/>
                <w:right w:val="none" w:sz="0" w:space="0" w:color="auto"/>
              </w:divBdr>
            </w:div>
            <w:div w:id="473453070">
              <w:marLeft w:val="0"/>
              <w:marRight w:val="0"/>
              <w:marTop w:val="0"/>
              <w:marBottom w:val="0"/>
              <w:divBdr>
                <w:top w:val="none" w:sz="0" w:space="0" w:color="auto"/>
                <w:left w:val="none" w:sz="0" w:space="0" w:color="auto"/>
                <w:bottom w:val="none" w:sz="0" w:space="0" w:color="auto"/>
                <w:right w:val="none" w:sz="0" w:space="0" w:color="auto"/>
              </w:divBdr>
            </w:div>
            <w:div w:id="2122724808">
              <w:marLeft w:val="0"/>
              <w:marRight w:val="0"/>
              <w:marTop w:val="0"/>
              <w:marBottom w:val="0"/>
              <w:divBdr>
                <w:top w:val="none" w:sz="0" w:space="0" w:color="auto"/>
                <w:left w:val="none" w:sz="0" w:space="0" w:color="auto"/>
                <w:bottom w:val="none" w:sz="0" w:space="0" w:color="auto"/>
                <w:right w:val="none" w:sz="0" w:space="0" w:color="auto"/>
              </w:divBdr>
            </w:div>
            <w:div w:id="124907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5319">
      <w:bodyDiv w:val="1"/>
      <w:marLeft w:val="0"/>
      <w:marRight w:val="0"/>
      <w:marTop w:val="0"/>
      <w:marBottom w:val="0"/>
      <w:divBdr>
        <w:top w:val="none" w:sz="0" w:space="0" w:color="auto"/>
        <w:left w:val="none" w:sz="0" w:space="0" w:color="auto"/>
        <w:bottom w:val="none" w:sz="0" w:space="0" w:color="auto"/>
        <w:right w:val="none" w:sz="0" w:space="0" w:color="auto"/>
      </w:divBdr>
      <w:divsChild>
        <w:div w:id="870264249">
          <w:marLeft w:val="0"/>
          <w:marRight w:val="0"/>
          <w:marTop w:val="0"/>
          <w:marBottom w:val="0"/>
          <w:divBdr>
            <w:top w:val="none" w:sz="0" w:space="0" w:color="auto"/>
            <w:left w:val="none" w:sz="0" w:space="0" w:color="auto"/>
            <w:bottom w:val="none" w:sz="0" w:space="0" w:color="auto"/>
            <w:right w:val="none" w:sz="0" w:space="0" w:color="auto"/>
          </w:divBdr>
          <w:divsChild>
            <w:div w:id="1280142116">
              <w:marLeft w:val="0"/>
              <w:marRight w:val="0"/>
              <w:marTop w:val="0"/>
              <w:marBottom w:val="0"/>
              <w:divBdr>
                <w:top w:val="none" w:sz="0" w:space="0" w:color="auto"/>
                <w:left w:val="none" w:sz="0" w:space="0" w:color="auto"/>
                <w:bottom w:val="none" w:sz="0" w:space="0" w:color="auto"/>
                <w:right w:val="none" w:sz="0" w:space="0" w:color="auto"/>
              </w:divBdr>
            </w:div>
            <w:div w:id="1785031883">
              <w:marLeft w:val="0"/>
              <w:marRight w:val="0"/>
              <w:marTop w:val="0"/>
              <w:marBottom w:val="0"/>
              <w:divBdr>
                <w:top w:val="none" w:sz="0" w:space="0" w:color="auto"/>
                <w:left w:val="none" w:sz="0" w:space="0" w:color="auto"/>
                <w:bottom w:val="none" w:sz="0" w:space="0" w:color="auto"/>
                <w:right w:val="none" w:sz="0" w:space="0" w:color="auto"/>
              </w:divBdr>
            </w:div>
            <w:div w:id="1243219011">
              <w:marLeft w:val="0"/>
              <w:marRight w:val="0"/>
              <w:marTop w:val="0"/>
              <w:marBottom w:val="0"/>
              <w:divBdr>
                <w:top w:val="none" w:sz="0" w:space="0" w:color="auto"/>
                <w:left w:val="none" w:sz="0" w:space="0" w:color="auto"/>
                <w:bottom w:val="none" w:sz="0" w:space="0" w:color="auto"/>
                <w:right w:val="none" w:sz="0" w:space="0" w:color="auto"/>
              </w:divBdr>
            </w:div>
            <w:div w:id="173768256">
              <w:marLeft w:val="0"/>
              <w:marRight w:val="0"/>
              <w:marTop w:val="0"/>
              <w:marBottom w:val="0"/>
              <w:divBdr>
                <w:top w:val="none" w:sz="0" w:space="0" w:color="auto"/>
                <w:left w:val="none" w:sz="0" w:space="0" w:color="auto"/>
                <w:bottom w:val="none" w:sz="0" w:space="0" w:color="auto"/>
                <w:right w:val="none" w:sz="0" w:space="0" w:color="auto"/>
              </w:divBdr>
            </w:div>
            <w:div w:id="23866857">
              <w:marLeft w:val="0"/>
              <w:marRight w:val="0"/>
              <w:marTop w:val="0"/>
              <w:marBottom w:val="0"/>
              <w:divBdr>
                <w:top w:val="none" w:sz="0" w:space="0" w:color="auto"/>
                <w:left w:val="none" w:sz="0" w:space="0" w:color="auto"/>
                <w:bottom w:val="none" w:sz="0" w:space="0" w:color="auto"/>
                <w:right w:val="none" w:sz="0" w:space="0" w:color="auto"/>
              </w:divBdr>
            </w:div>
            <w:div w:id="1260984817">
              <w:marLeft w:val="0"/>
              <w:marRight w:val="0"/>
              <w:marTop w:val="0"/>
              <w:marBottom w:val="0"/>
              <w:divBdr>
                <w:top w:val="none" w:sz="0" w:space="0" w:color="auto"/>
                <w:left w:val="none" w:sz="0" w:space="0" w:color="auto"/>
                <w:bottom w:val="none" w:sz="0" w:space="0" w:color="auto"/>
                <w:right w:val="none" w:sz="0" w:space="0" w:color="auto"/>
              </w:divBdr>
            </w:div>
            <w:div w:id="832647675">
              <w:marLeft w:val="0"/>
              <w:marRight w:val="0"/>
              <w:marTop w:val="0"/>
              <w:marBottom w:val="0"/>
              <w:divBdr>
                <w:top w:val="none" w:sz="0" w:space="0" w:color="auto"/>
                <w:left w:val="none" w:sz="0" w:space="0" w:color="auto"/>
                <w:bottom w:val="none" w:sz="0" w:space="0" w:color="auto"/>
                <w:right w:val="none" w:sz="0" w:space="0" w:color="auto"/>
              </w:divBdr>
            </w:div>
            <w:div w:id="72312945">
              <w:marLeft w:val="0"/>
              <w:marRight w:val="0"/>
              <w:marTop w:val="0"/>
              <w:marBottom w:val="0"/>
              <w:divBdr>
                <w:top w:val="none" w:sz="0" w:space="0" w:color="auto"/>
                <w:left w:val="none" w:sz="0" w:space="0" w:color="auto"/>
                <w:bottom w:val="none" w:sz="0" w:space="0" w:color="auto"/>
                <w:right w:val="none" w:sz="0" w:space="0" w:color="auto"/>
              </w:divBdr>
            </w:div>
            <w:div w:id="1813447241">
              <w:marLeft w:val="0"/>
              <w:marRight w:val="0"/>
              <w:marTop w:val="0"/>
              <w:marBottom w:val="0"/>
              <w:divBdr>
                <w:top w:val="none" w:sz="0" w:space="0" w:color="auto"/>
                <w:left w:val="none" w:sz="0" w:space="0" w:color="auto"/>
                <w:bottom w:val="none" w:sz="0" w:space="0" w:color="auto"/>
                <w:right w:val="none" w:sz="0" w:space="0" w:color="auto"/>
              </w:divBdr>
            </w:div>
            <w:div w:id="1091269894">
              <w:marLeft w:val="0"/>
              <w:marRight w:val="0"/>
              <w:marTop w:val="0"/>
              <w:marBottom w:val="0"/>
              <w:divBdr>
                <w:top w:val="none" w:sz="0" w:space="0" w:color="auto"/>
                <w:left w:val="none" w:sz="0" w:space="0" w:color="auto"/>
                <w:bottom w:val="none" w:sz="0" w:space="0" w:color="auto"/>
                <w:right w:val="none" w:sz="0" w:space="0" w:color="auto"/>
              </w:divBdr>
            </w:div>
            <w:div w:id="364138052">
              <w:marLeft w:val="0"/>
              <w:marRight w:val="0"/>
              <w:marTop w:val="0"/>
              <w:marBottom w:val="0"/>
              <w:divBdr>
                <w:top w:val="none" w:sz="0" w:space="0" w:color="auto"/>
                <w:left w:val="none" w:sz="0" w:space="0" w:color="auto"/>
                <w:bottom w:val="none" w:sz="0" w:space="0" w:color="auto"/>
                <w:right w:val="none" w:sz="0" w:space="0" w:color="auto"/>
              </w:divBdr>
            </w:div>
            <w:div w:id="749304481">
              <w:marLeft w:val="0"/>
              <w:marRight w:val="0"/>
              <w:marTop w:val="0"/>
              <w:marBottom w:val="0"/>
              <w:divBdr>
                <w:top w:val="none" w:sz="0" w:space="0" w:color="auto"/>
                <w:left w:val="none" w:sz="0" w:space="0" w:color="auto"/>
                <w:bottom w:val="none" w:sz="0" w:space="0" w:color="auto"/>
                <w:right w:val="none" w:sz="0" w:space="0" w:color="auto"/>
              </w:divBdr>
            </w:div>
            <w:div w:id="568731769">
              <w:marLeft w:val="0"/>
              <w:marRight w:val="0"/>
              <w:marTop w:val="0"/>
              <w:marBottom w:val="0"/>
              <w:divBdr>
                <w:top w:val="none" w:sz="0" w:space="0" w:color="auto"/>
                <w:left w:val="none" w:sz="0" w:space="0" w:color="auto"/>
                <w:bottom w:val="none" w:sz="0" w:space="0" w:color="auto"/>
                <w:right w:val="none" w:sz="0" w:space="0" w:color="auto"/>
              </w:divBdr>
            </w:div>
            <w:div w:id="1145783361">
              <w:marLeft w:val="0"/>
              <w:marRight w:val="0"/>
              <w:marTop w:val="0"/>
              <w:marBottom w:val="0"/>
              <w:divBdr>
                <w:top w:val="none" w:sz="0" w:space="0" w:color="auto"/>
                <w:left w:val="none" w:sz="0" w:space="0" w:color="auto"/>
                <w:bottom w:val="none" w:sz="0" w:space="0" w:color="auto"/>
                <w:right w:val="none" w:sz="0" w:space="0" w:color="auto"/>
              </w:divBdr>
            </w:div>
            <w:div w:id="262305118">
              <w:marLeft w:val="0"/>
              <w:marRight w:val="0"/>
              <w:marTop w:val="0"/>
              <w:marBottom w:val="0"/>
              <w:divBdr>
                <w:top w:val="none" w:sz="0" w:space="0" w:color="auto"/>
                <w:left w:val="none" w:sz="0" w:space="0" w:color="auto"/>
                <w:bottom w:val="none" w:sz="0" w:space="0" w:color="auto"/>
                <w:right w:val="none" w:sz="0" w:space="0" w:color="auto"/>
              </w:divBdr>
            </w:div>
            <w:div w:id="1016426708">
              <w:marLeft w:val="0"/>
              <w:marRight w:val="0"/>
              <w:marTop w:val="0"/>
              <w:marBottom w:val="0"/>
              <w:divBdr>
                <w:top w:val="none" w:sz="0" w:space="0" w:color="auto"/>
                <w:left w:val="none" w:sz="0" w:space="0" w:color="auto"/>
                <w:bottom w:val="none" w:sz="0" w:space="0" w:color="auto"/>
                <w:right w:val="none" w:sz="0" w:space="0" w:color="auto"/>
              </w:divBdr>
            </w:div>
            <w:div w:id="352658669">
              <w:marLeft w:val="0"/>
              <w:marRight w:val="0"/>
              <w:marTop w:val="0"/>
              <w:marBottom w:val="0"/>
              <w:divBdr>
                <w:top w:val="none" w:sz="0" w:space="0" w:color="auto"/>
                <w:left w:val="none" w:sz="0" w:space="0" w:color="auto"/>
                <w:bottom w:val="none" w:sz="0" w:space="0" w:color="auto"/>
                <w:right w:val="none" w:sz="0" w:space="0" w:color="auto"/>
              </w:divBdr>
            </w:div>
            <w:div w:id="426390156">
              <w:marLeft w:val="0"/>
              <w:marRight w:val="0"/>
              <w:marTop w:val="0"/>
              <w:marBottom w:val="0"/>
              <w:divBdr>
                <w:top w:val="none" w:sz="0" w:space="0" w:color="auto"/>
                <w:left w:val="none" w:sz="0" w:space="0" w:color="auto"/>
                <w:bottom w:val="none" w:sz="0" w:space="0" w:color="auto"/>
                <w:right w:val="none" w:sz="0" w:space="0" w:color="auto"/>
              </w:divBdr>
            </w:div>
            <w:div w:id="850723526">
              <w:marLeft w:val="0"/>
              <w:marRight w:val="0"/>
              <w:marTop w:val="0"/>
              <w:marBottom w:val="0"/>
              <w:divBdr>
                <w:top w:val="none" w:sz="0" w:space="0" w:color="auto"/>
                <w:left w:val="none" w:sz="0" w:space="0" w:color="auto"/>
                <w:bottom w:val="none" w:sz="0" w:space="0" w:color="auto"/>
                <w:right w:val="none" w:sz="0" w:space="0" w:color="auto"/>
              </w:divBdr>
            </w:div>
            <w:div w:id="1844542739">
              <w:marLeft w:val="0"/>
              <w:marRight w:val="0"/>
              <w:marTop w:val="0"/>
              <w:marBottom w:val="0"/>
              <w:divBdr>
                <w:top w:val="none" w:sz="0" w:space="0" w:color="auto"/>
                <w:left w:val="none" w:sz="0" w:space="0" w:color="auto"/>
                <w:bottom w:val="none" w:sz="0" w:space="0" w:color="auto"/>
                <w:right w:val="none" w:sz="0" w:space="0" w:color="auto"/>
              </w:divBdr>
            </w:div>
            <w:div w:id="1741705904">
              <w:marLeft w:val="0"/>
              <w:marRight w:val="0"/>
              <w:marTop w:val="0"/>
              <w:marBottom w:val="0"/>
              <w:divBdr>
                <w:top w:val="none" w:sz="0" w:space="0" w:color="auto"/>
                <w:left w:val="none" w:sz="0" w:space="0" w:color="auto"/>
                <w:bottom w:val="none" w:sz="0" w:space="0" w:color="auto"/>
                <w:right w:val="none" w:sz="0" w:space="0" w:color="auto"/>
              </w:divBdr>
            </w:div>
            <w:div w:id="1387873365">
              <w:marLeft w:val="0"/>
              <w:marRight w:val="0"/>
              <w:marTop w:val="0"/>
              <w:marBottom w:val="0"/>
              <w:divBdr>
                <w:top w:val="none" w:sz="0" w:space="0" w:color="auto"/>
                <w:left w:val="none" w:sz="0" w:space="0" w:color="auto"/>
                <w:bottom w:val="none" w:sz="0" w:space="0" w:color="auto"/>
                <w:right w:val="none" w:sz="0" w:space="0" w:color="auto"/>
              </w:divBdr>
            </w:div>
            <w:div w:id="152138876">
              <w:marLeft w:val="0"/>
              <w:marRight w:val="0"/>
              <w:marTop w:val="0"/>
              <w:marBottom w:val="0"/>
              <w:divBdr>
                <w:top w:val="none" w:sz="0" w:space="0" w:color="auto"/>
                <w:left w:val="none" w:sz="0" w:space="0" w:color="auto"/>
                <w:bottom w:val="none" w:sz="0" w:space="0" w:color="auto"/>
                <w:right w:val="none" w:sz="0" w:space="0" w:color="auto"/>
              </w:divBdr>
            </w:div>
            <w:div w:id="1906985283">
              <w:marLeft w:val="0"/>
              <w:marRight w:val="0"/>
              <w:marTop w:val="0"/>
              <w:marBottom w:val="0"/>
              <w:divBdr>
                <w:top w:val="none" w:sz="0" w:space="0" w:color="auto"/>
                <w:left w:val="none" w:sz="0" w:space="0" w:color="auto"/>
                <w:bottom w:val="none" w:sz="0" w:space="0" w:color="auto"/>
                <w:right w:val="none" w:sz="0" w:space="0" w:color="auto"/>
              </w:divBdr>
            </w:div>
            <w:div w:id="649947824">
              <w:marLeft w:val="0"/>
              <w:marRight w:val="0"/>
              <w:marTop w:val="0"/>
              <w:marBottom w:val="0"/>
              <w:divBdr>
                <w:top w:val="none" w:sz="0" w:space="0" w:color="auto"/>
                <w:left w:val="none" w:sz="0" w:space="0" w:color="auto"/>
                <w:bottom w:val="none" w:sz="0" w:space="0" w:color="auto"/>
                <w:right w:val="none" w:sz="0" w:space="0" w:color="auto"/>
              </w:divBdr>
            </w:div>
            <w:div w:id="467475618">
              <w:marLeft w:val="0"/>
              <w:marRight w:val="0"/>
              <w:marTop w:val="0"/>
              <w:marBottom w:val="0"/>
              <w:divBdr>
                <w:top w:val="none" w:sz="0" w:space="0" w:color="auto"/>
                <w:left w:val="none" w:sz="0" w:space="0" w:color="auto"/>
                <w:bottom w:val="none" w:sz="0" w:space="0" w:color="auto"/>
                <w:right w:val="none" w:sz="0" w:space="0" w:color="auto"/>
              </w:divBdr>
            </w:div>
            <w:div w:id="29039433">
              <w:marLeft w:val="0"/>
              <w:marRight w:val="0"/>
              <w:marTop w:val="0"/>
              <w:marBottom w:val="0"/>
              <w:divBdr>
                <w:top w:val="none" w:sz="0" w:space="0" w:color="auto"/>
                <w:left w:val="none" w:sz="0" w:space="0" w:color="auto"/>
                <w:bottom w:val="none" w:sz="0" w:space="0" w:color="auto"/>
                <w:right w:val="none" w:sz="0" w:space="0" w:color="auto"/>
              </w:divBdr>
            </w:div>
            <w:div w:id="1195121203">
              <w:marLeft w:val="0"/>
              <w:marRight w:val="0"/>
              <w:marTop w:val="0"/>
              <w:marBottom w:val="0"/>
              <w:divBdr>
                <w:top w:val="none" w:sz="0" w:space="0" w:color="auto"/>
                <w:left w:val="none" w:sz="0" w:space="0" w:color="auto"/>
                <w:bottom w:val="none" w:sz="0" w:space="0" w:color="auto"/>
                <w:right w:val="none" w:sz="0" w:space="0" w:color="auto"/>
              </w:divBdr>
            </w:div>
            <w:div w:id="628587151">
              <w:marLeft w:val="0"/>
              <w:marRight w:val="0"/>
              <w:marTop w:val="0"/>
              <w:marBottom w:val="0"/>
              <w:divBdr>
                <w:top w:val="none" w:sz="0" w:space="0" w:color="auto"/>
                <w:left w:val="none" w:sz="0" w:space="0" w:color="auto"/>
                <w:bottom w:val="none" w:sz="0" w:space="0" w:color="auto"/>
                <w:right w:val="none" w:sz="0" w:space="0" w:color="auto"/>
              </w:divBdr>
            </w:div>
            <w:div w:id="1791825952">
              <w:marLeft w:val="0"/>
              <w:marRight w:val="0"/>
              <w:marTop w:val="0"/>
              <w:marBottom w:val="0"/>
              <w:divBdr>
                <w:top w:val="none" w:sz="0" w:space="0" w:color="auto"/>
                <w:left w:val="none" w:sz="0" w:space="0" w:color="auto"/>
                <w:bottom w:val="none" w:sz="0" w:space="0" w:color="auto"/>
                <w:right w:val="none" w:sz="0" w:space="0" w:color="auto"/>
              </w:divBdr>
            </w:div>
            <w:div w:id="90132513">
              <w:marLeft w:val="0"/>
              <w:marRight w:val="0"/>
              <w:marTop w:val="0"/>
              <w:marBottom w:val="0"/>
              <w:divBdr>
                <w:top w:val="none" w:sz="0" w:space="0" w:color="auto"/>
                <w:left w:val="none" w:sz="0" w:space="0" w:color="auto"/>
                <w:bottom w:val="none" w:sz="0" w:space="0" w:color="auto"/>
                <w:right w:val="none" w:sz="0" w:space="0" w:color="auto"/>
              </w:divBdr>
            </w:div>
            <w:div w:id="378019304">
              <w:marLeft w:val="0"/>
              <w:marRight w:val="0"/>
              <w:marTop w:val="0"/>
              <w:marBottom w:val="0"/>
              <w:divBdr>
                <w:top w:val="none" w:sz="0" w:space="0" w:color="auto"/>
                <w:left w:val="none" w:sz="0" w:space="0" w:color="auto"/>
                <w:bottom w:val="none" w:sz="0" w:space="0" w:color="auto"/>
                <w:right w:val="none" w:sz="0" w:space="0" w:color="auto"/>
              </w:divBdr>
            </w:div>
            <w:div w:id="1284575628">
              <w:marLeft w:val="0"/>
              <w:marRight w:val="0"/>
              <w:marTop w:val="0"/>
              <w:marBottom w:val="0"/>
              <w:divBdr>
                <w:top w:val="none" w:sz="0" w:space="0" w:color="auto"/>
                <w:left w:val="none" w:sz="0" w:space="0" w:color="auto"/>
                <w:bottom w:val="none" w:sz="0" w:space="0" w:color="auto"/>
                <w:right w:val="none" w:sz="0" w:space="0" w:color="auto"/>
              </w:divBdr>
            </w:div>
            <w:div w:id="1158569819">
              <w:marLeft w:val="0"/>
              <w:marRight w:val="0"/>
              <w:marTop w:val="0"/>
              <w:marBottom w:val="0"/>
              <w:divBdr>
                <w:top w:val="none" w:sz="0" w:space="0" w:color="auto"/>
                <w:left w:val="none" w:sz="0" w:space="0" w:color="auto"/>
                <w:bottom w:val="none" w:sz="0" w:space="0" w:color="auto"/>
                <w:right w:val="none" w:sz="0" w:space="0" w:color="auto"/>
              </w:divBdr>
            </w:div>
            <w:div w:id="1164248320">
              <w:marLeft w:val="0"/>
              <w:marRight w:val="0"/>
              <w:marTop w:val="0"/>
              <w:marBottom w:val="0"/>
              <w:divBdr>
                <w:top w:val="none" w:sz="0" w:space="0" w:color="auto"/>
                <w:left w:val="none" w:sz="0" w:space="0" w:color="auto"/>
                <w:bottom w:val="none" w:sz="0" w:space="0" w:color="auto"/>
                <w:right w:val="none" w:sz="0" w:space="0" w:color="auto"/>
              </w:divBdr>
            </w:div>
            <w:div w:id="1654991829">
              <w:marLeft w:val="0"/>
              <w:marRight w:val="0"/>
              <w:marTop w:val="0"/>
              <w:marBottom w:val="0"/>
              <w:divBdr>
                <w:top w:val="none" w:sz="0" w:space="0" w:color="auto"/>
                <w:left w:val="none" w:sz="0" w:space="0" w:color="auto"/>
                <w:bottom w:val="none" w:sz="0" w:space="0" w:color="auto"/>
                <w:right w:val="none" w:sz="0" w:space="0" w:color="auto"/>
              </w:divBdr>
            </w:div>
            <w:div w:id="513616712">
              <w:marLeft w:val="0"/>
              <w:marRight w:val="0"/>
              <w:marTop w:val="0"/>
              <w:marBottom w:val="0"/>
              <w:divBdr>
                <w:top w:val="none" w:sz="0" w:space="0" w:color="auto"/>
                <w:left w:val="none" w:sz="0" w:space="0" w:color="auto"/>
                <w:bottom w:val="none" w:sz="0" w:space="0" w:color="auto"/>
                <w:right w:val="none" w:sz="0" w:space="0" w:color="auto"/>
              </w:divBdr>
            </w:div>
            <w:div w:id="1826242176">
              <w:marLeft w:val="0"/>
              <w:marRight w:val="0"/>
              <w:marTop w:val="0"/>
              <w:marBottom w:val="0"/>
              <w:divBdr>
                <w:top w:val="none" w:sz="0" w:space="0" w:color="auto"/>
                <w:left w:val="none" w:sz="0" w:space="0" w:color="auto"/>
                <w:bottom w:val="none" w:sz="0" w:space="0" w:color="auto"/>
                <w:right w:val="none" w:sz="0" w:space="0" w:color="auto"/>
              </w:divBdr>
            </w:div>
            <w:div w:id="1256091783">
              <w:marLeft w:val="0"/>
              <w:marRight w:val="0"/>
              <w:marTop w:val="0"/>
              <w:marBottom w:val="0"/>
              <w:divBdr>
                <w:top w:val="none" w:sz="0" w:space="0" w:color="auto"/>
                <w:left w:val="none" w:sz="0" w:space="0" w:color="auto"/>
                <w:bottom w:val="none" w:sz="0" w:space="0" w:color="auto"/>
                <w:right w:val="none" w:sz="0" w:space="0" w:color="auto"/>
              </w:divBdr>
            </w:div>
            <w:div w:id="85804674">
              <w:marLeft w:val="0"/>
              <w:marRight w:val="0"/>
              <w:marTop w:val="0"/>
              <w:marBottom w:val="0"/>
              <w:divBdr>
                <w:top w:val="none" w:sz="0" w:space="0" w:color="auto"/>
                <w:left w:val="none" w:sz="0" w:space="0" w:color="auto"/>
                <w:bottom w:val="none" w:sz="0" w:space="0" w:color="auto"/>
                <w:right w:val="none" w:sz="0" w:space="0" w:color="auto"/>
              </w:divBdr>
            </w:div>
            <w:div w:id="394475168">
              <w:marLeft w:val="0"/>
              <w:marRight w:val="0"/>
              <w:marTop w:val="0"/>
              <w:marBottom w:val="0"/>
              <w:divBdr>
                <w:top w:val="none" w:sz="0" w:space="0" w:color="auto"/>
                <w:left w:val="none" w:sz="0" w:space="0" w:color="auto"/>
                <w:bottom w:val="none" w:sz="0" w:space="0" w:color="auto"/>
                <w:right w:val="none" w:sz="0" w:space="0" w:color="auto"/>
              </w:divBdr>
            </w:div>
            <w:div w:id="1047097563">
              <w:marLeft w:val="0"/>
              <w:marRight w:val="0"/>
              <w:marTop w:val="0"/>
              <w:marBottom w:val="0"/>
              <w:divBdr>
                <w:top w:val="none" w:sz="0" w:space="0" w:color="auto"/>
                <w:left w:val="none" w:sz="0" w:space="0" w:color="auto"/>
                <w:bottom w:val="none" w:sz="0" w:space="0" w:color="auto"/>
                <w:right w:val="none" w:sz="0" w:space="0" w:color="auto"/>
              </w:divBdr>
            </w:div>
            <w:div w:id="731464847">
              <w:marLeft w:val="0"/>
              <w:marRight w:val="0"/>
              <w:marTop w:val="0"/>
              <w:marBottom w:val="0"/>
              <w:divBdr>
                <w:top w:val="none" w:sz="0" w:space="0" w:color="auto"/>
                <w:left w:val="none" w:sz="0" w:space="0" w:color="auto"/>
                <w:bottom w:val="none" w:sz="0" w:space="0" w:color="auto"/>
                <w:right w:val="none" w:sz="0" w:space="0" w:color="auto"/>
              </w:divBdr>
            </w:div>
            <w:div w:id="1050690365">
              <w:marLeft w:val="0"/>
              <w:marRight w:val="0"/>
              <w:marTop w:val="0"/>
              <w:marBottom w:val="0"/>
              <w:divBdr>
                <w:top w:val="none" w:sz="0" w:space="0" w:color="auto"/>
                <w:left w:val="none" w:sz="0" w:space="0" w:color="auto"/>
                <w:bottom w:val="none" w:sz="0" w:space="0" w:color="auto"/>
                <w:right w:val="none" w:sz="0" w:space="0" w:color="auto"/>
              </w:divBdr>
            </w:div>
            <w:div w:id="322045831">
              <w:marLeft w:val="0"/>
              <w:marRight w:val="0"/>
              <w:marTop w:val="0"/>
              <w:marBottom w:val="0"/>
              <w:divBdr>
                <w:top w:val="none" w:sz="0" w:space="0" w:color="auto"/>
                <w:left w:val="none" w:sz="0" w:space="0" w:color="auto"/>
                <w:bottom w:val="none" w:sz="0" w:space="0" w:color="auto"/>
                <w:right w:val="none" w:sz="0" w:space="0" w:color="auto"/>
              </w:divBdr>
            </w:div>
            <w:div w:id="1389067919">
              <w:marLeft w:val="0"/>
              <w:marRight w:val="0"/>
              <w:marTop w:val="0"/>
              <w:marBottom w:val="0"/>
              <w:divBdr>
                <w:top w:val="none" w:sz="0" w:space="0" w:color="auto"/>
                <w:left w:val="none" w:sz="0" w:space="0" w:color="auto"/>
                <w:bottom w:val="none" w:sz="0" w:space="0" w:color="auto"/>
                <w:right w:val="none" w:sz="0" w:space="0" w:color="auto"/>
              </w:divBdr>
            </w:div>
            <w:div w:id="1356154418">
              <w:marLeft w:val="0"/>
              <w:marRight w:val="0"/>
              <w:marTop w:val="0"/>
              <w:marBottom w:val="0"/>
              <w:divBdr>
                <w:top w:val="none" w:sz="0" w:space="0" w:color="auto"/>
                <w:left w:val="none" w:sz="0" w:space="0" w:color="auto"/>
                <w:bottom w:val="none" w:sz="0" w:space="0" w:color="auto"/>
                <w:right w:val="none" w:sz="0" w:space="0" w:color="auto"/>
              </w:divBdr>
            </w:div>
            <w:div w:id="344333249">
              <w:marLeft w:val="0"/>
              <w:marRight w:val="0"/>
              <w:marTop w:val="0"/>
              <w:marBottom w:val="0"/>
              <w:divBdr>
                <w:top w:val="none" w:sz="0" w:space="0" w:color="auto"/>
                <w:left w:val="none" w:sz="0" w:space="0" w:color="auto"/>
                <w:bottom w:val="none" w:sz="0" w:space="0" w:color="auto"/>
                <w:right w:val="none" w:sz="0" w:space="0" w:color="auto"/>
              </w:divBdr>
            </w:div>
            <w:div w:id="1105229956">
              <w:marLeft w:val="0"/>
              <w:marRight w:val="0"/>
              <w:marTop w:val="0"/>
              <w:marBottom w:val="0"/>
              <w:divBdr>
                <w:top w:val="none" w:sz="0" w:space="0" w:color="auto"/>
                <w:left w:val="none" w:sz="0" w:space="0" w:color="auto"/>
                <w:bottom w:val="none" w:sz="0" w:space="0" w:color="auto"/>
                <w:right w:val="none" w:sz="0" w:space="0" w:color="auto"/>
              </w:divBdr>
            </w:div>
            <w:div w:id="37780519">
              <w:marLeft w:val="0"/>
              <w:marRight w:val="0"/>
              <w:marTop w:val="0"/>
              <w:marBottom w:val="0"/>
              <w:divBdr>
                <w:top w:val="none" w:sz="0" w:space="0" w:color="auto"/>
                <w:left w:val="none" w:sz="0" w:space="0" w:color="auto"/>
                <w:bottom w:val="none" w:sz="0" w:space="0" w:color="auto"/>
                <w:right w:val="none" w:sz="0" w:space="0" w:color="auto"/>
              </w:divBdr>
            </w:div>
            <w:div w:id="504246926">
              <w:marLeft w:val="0"/>
              <w:marRight w:val="0"/>
              <w:marTop w:val="0"/>
              <w:marBottom w:val="0"/>
              <w:divBdr>
                <w:top w:val="none" w:sz="0" w:space="0" w:color="auto"/>
                <w:left w:val="none" w:sz="0" w:space="0" w:color="auto"/>
                <w:bottom w:val="none" w:sz="0" w:space="0" w:color="auto"/>
                <w:right w:val="none" w:sz="0" w:space="0" w:color="auto"/>
              </w:divBdr>
            </w:div>
            <w:div w:id="33389237">
              <w:marLeft w:val="0"/>
              <w:marRight w:val="0"/>
              <w:marTop w:val="0"/>
              <w:marBottom w:val="0"/>
              <w:divBdr>
                <w:top w:val="none" w:sz="0" w:space="0" w:color="auto"/>
                <w:left w:val="none" w:sz="0" w:space="0" w:color="auto"/>
                <w:bottom w:val="none" w:sz="0" w:space="0" w:color="auto"/>
                <w:right w:val="none" w:sz="0" w:space="0" w:color="auto"/>
              </w:divBdr>
            </w:div>
            <w:div w:id="818234121">
              <w:marLeft w:val="0"/>
              <w:marRight w:val="0"/>
              <w:marTop w:val="0"/>
              <w:marBottom w:val="0"/>
              <w:divBdr>
                <w:top w:val="none" w:sz="0" w:space="0" w:color="auto"/>
                <w:left w:val="none" w:sz="0" w:space="0" w:color="auto"/>
                <w:bottom w:val="none" w:sz="0" w:space="0" w:color="auto"/>
                <w:right w:val="none" w:sz="0" w:space="0" w:color="auto"/>
              </w:divBdr>
            </w:div>
            <w:div w:id="1470054156">
              <w:marLeft w:val="0"/>
              <w:marRight w:val="0"/>
              <w:marTop w:val="0"/>
              <w:marBottom w:val="0"/>
              <w:divBdr>
                <w:top w:val="none" w:sz="0" w:space="0" w:color="auto"/>
                <w:left w:val="none" w:sz="0" w:space="0" w:color="auto"/>
                <w:bottom w:val="none" w:sz="0" w:space="0" w:color="auto"/>
                <w:right w:val="none" w:sz="0" w:space="0" w:color="auto"/>
              </w:divBdr>
            </w:div>
            <w:div w:id="1527332066">
              <w:marLeft w:val="0"/>
              <w:marRight w:val="0"/>
              <w:marTop w:val="0"/>
              <w:marBottom w:val="0"/>
              <w:divBdr>
                <w:top w:val="none" w:sz="0" w:space="0" w:color="auto"/>
                <w:left w:val="none" w:sz="0" w:space="0" w:color="auto"/>
                <w:bottom w:val="none" w:sz="0" w:space="0" w:color="auto"/>
                <w:right w:val="none" w:sz="0" w:space="0" w:color="auto"/>
              </w:divBdr>
            </w:div>
            <w:div w:id="1360932740">
              <w:marLeft w:val="0"/>
              <w:marRight w:val="0"/>
              <w:marTop w:val="0"/>
              <w:marBottom w:val="0"/>
              <w:divBdr>
                <w:top w:val="none" w:sz="0" w:space="0" w:color="auto"/>
                <w:left w:val="none" w:sz="0" w:space="0" w:color="auto"/>
                <w:bottom w:val="none" w:sz="0" w:space="0" w:color="auto"/>
                <w:right w:val="none" w:sz="0" w:space="0" w:color="auto"/>
              </w:divBdr>
            </w:div>
            <w:div w:id="1940524036">
              <w:marLeft w:val="0"/>
              <w:marRight w:val="0"/>
              <w:marTop w:val="0"/>
              <w:marBottom w:val="0"/>
              <w:divBdr>
                <w:top w:val="none" w:sz="0" w:space="0" w:color="auto"/>
                <w:left w:val="none" w:sz="0" w:space="0" w:color="auto"/>
                <w:bottom w:val="none" w:sz="0" w:space="0" w:color="auto"/>
                <w:right w:val="none" w:sz="0" w:space="0" w:color="auto"/>
              </w:divBdr>
            </w:div>
            <w:div w:id="238372624">
              <w:marLeft w:val="0"/>
              <w:marRight w:val="0"/>
              <w:marTop w:val="0"/>
              <w:marBottom w:val="0"/>
              <w:divBdr>
                <w:top w:val="none" w:sz="0" w:space="0" w:color="auto"/>
                <w:left w:val="none" w:sz="0" w:space="0" w:color="auto"/>
                <w:bottom w:val="none" w:sz="0" w:space="0" w:color="auto"/>
                <w:right w:val="none" w:sz="0" w:space="0" w:color="auto"/>
              </w:divBdr>
            </w:div>
            <w:div w:id="1333483504">
              <w:marLeft w:val="0"/>
              <w:marRight w:val="0"/>
              <w:marTop w:val="0"/>
              <w:marBottom w:val="0"/>
              <w:divBdr>
                <w:top w:val="none" w:sz="0" w:space="0" w:color="auto"/>
                <w:left w:val="none" w:sz="0" w:space="0" w:color="auto"/>
                <w:bottom w:val="none" w:sz="0" w:space="0" w:color="auto"/>
                <w:right w:val="none" w:sz="0" w:space="0" w:color="auto"/>
              </w:divBdr>
            </w:div>
            <w:div w:id="834421386">
              <w:marLeft w:val="0"/>
              <w:marRight w:val="0"/>
              <w:marTop w:val="0"/>
              <w:marBottom w:val="0"/>
              <w:divBdr>
                <w:top w:val="none" w:sz="0" w:space="0" w:color="auto"/>
                <w:left w:val="none" w:sz="0" w:space="0" w:color="auto"/>
                <w:bottom w:val="none" w:sz="0" w:space="0" w:color="auto"/>
                <w:right w:val="none" w:sz="0" w:space="0" w:color="auto"/>
              </w:divBdr>
            </w:div>
            <w:div w:id="910964346">
              <w:marLeft w:val="0"/>
              <w:marRight w:val="0"/>
              <w:marTop w:val="0"/>
              <w:marBottom w:val="0"/>
              <w:divBdr>
                <w:top w:val="none" w:sz="0" w:space="0" w:color="auto"/>
                <w:left w:val="none" w:sz="0" w:space="0" w:color="auto"/>
                <w:bottom w:val="none" w:sz="0" w:space="0" w:color="auto"/>
                <w:right w:val="none" w:sz="0" w:space="0" w:color="auto"/>
              </w:divBdr>
            </w:div>
            <w:div w:id="29382015">
              <w:marLeft w:val="0"/>
              <w:marRight w:val="0"/>
              <w:marTop w:val="0"/>
              <w:marBottom w:val="0"/>
              <w:divBdr>
                <w:top w:val="none" w:sz="0" w:space="0" w:color="auto"/>
                <w:left w:val="none" w:sz="0" w:space="0" w:color="auto"/>
                <w:bottom w:val="none" w:sz="0" w:space="0" w:color="auto"/>
                <w:right w:val="none" w:sz="0" w:space="0" w:color="auto"/>
              </w:divBdr>
            </w:div>
            <w:div w:id="311719773">
              <w:marLeft w:val="0"/>
              <w:marRight w:val="0"/>
              <w:marTop w:val="0"/>
              <w:marBottom w:val="0"/>
              <w:divBdr>
                <w:top w:val="none" w:sz="0" w:space="0" w:color="auto"/>
                <w:left w:val="none" w:sz="0" w:space="0" w:color="auto"/>
                <w:bottom w:val="none" w:sz="0" w:space="0" w:color="auto"/>
                <w:right w:val="none" w:sz="0" w:space="0" w:color="auto"/>
              </w:divBdr>
            </w:div>
            <w:div w:id="1488017104">
              <w:marLeft w:val="0"/>
              <w:marRight w:val="0"/>
              <w:marTop w:val="0"/>
              <w:marBottom w:val="0"/>
              <w:divBdr>
                <w:top w:val="none" w:sz="0" w:space="0" w:color="auto"/>
                <w:left w:val="none" w:sz="0" w:space="0" w:color="auto"/>
                <w:bottom w:val="none" w:sz="0" w:space="0" w:color="auto"/>
                <w:right w:val="none" w:sz="0" w:space="0" w:color="auto"/>
              </w:divBdr>
            </w:div>
            <w:div w:id="298338500">
              <w:marLeft w:val="0"/>
              <w:marRight w:val="0"/>
              <w:marTop w:val="0"/>
              <w:marBottom w:val="0"/>
              <w:divBdr>
                <w:top w:val="none" w:sz="0" w:space="0" w:color="auto"/>
                <w:left w:val="none" w:sz="0" w:space="0" w:color="auto"/>
                <w:bottom w:val="none" w:sz="0" w:space="0" w:color="auto"/>
                <w:right w:val="none" w:sz="0" w:space="0" w:color="auto"/>
              </w:divBdr>
            </w:div>
            <w:div w:id="925455760">
              <w:marLeft w:val="0"/>
              <w:marRight w:val="0"/>
              <w:marTop w:val="0"/>
              <w:marBottom w:val="0"/>
              <w:divBdr>
                <w:top w:val="none" w:sz="0" w:space="0" w:color="auto"/>
                <w:left w:val="none" w:sz="0" w:space="0" w:color="auto"/>
                <w:bottom w:val="none" w:sz="0" w:space="0" w:color="auto"/>
                <w:right w:val="none" w:sz="0" w:space="0" w:color="auto"/>
              </w:divBdr>
            </w:div>
            <w:div w:id="444038692">
              <w:marLeft w:val="0"/>
              <w:marRight w:val="0"/>
              <w:marTop w:val="0"/>
              <w:marBottom w:val="0"/>
              <w:divBdr>
                <w:top w:val="none" w:sz="0" w:space="0" w:color="auto"/>
                <w:left w:val="none" w:sz="0" w:space="0" w:color="auto"/>
                <w:bottom w:val="none" w:sz="0" w:space="0" w:color="auto"/>
                <w:right w:val="none" w:sz="0" w:space="0" w:color="auto"/>
              </w:divBdr>
            </w:div>
            <w:div w:id="1215505318">
              <w:marLeft w:val="0"/>
              <w:marRight w:val="0"/>
              <w:marTop w:val="0"/>
              <w:marBottom w:val="0"/>
              <w:divBdr>
                <w:top w:val="none" w:sz="0" w:space="0" w:color="auto"/>
                <w:left w:val="none" w:sz="0" w:space="0" w:color="auto"/>
                <w:bottom w:val="none" w:sz="0" w:space="0" w:color="auto"/>
                <w:right w:val="none" w:sz="0" w:space="0" w:color="auto"/>
              </w:divBdr>
            </w:div>
            <w:div w:id="580992843">
              <w:marLeft w:val="0"/>
              <w:marRight w:val="0"/>
              <w:marTop w:val="0"/>
              <w:marBottom w:val="0"/>
              <w:divBdr>
                <w:top w:val="none" w:sz="0" w:space="0" w:color="auto"/>
                <w:left w:val="none" w:sz="0" w:space="0" w:color="auto"/>
                <w:bottom w:val="none" w:sz="0" w:space="0" w:color="auto"/>
                <w:right w:val="none" w:sz="0" w:space="0" w:color="auto"/>
              </w:divBdr>
            </w:div>
            <w:div w:id="1134133067">
              <w:marLeft w:val="0"/>
              <w:marRight w:val="0"/>
              <w:marTop w:val="0"/>
              <w:marBottom w:val="0"/>
              <w:divBdr>
                <w:top w:val="none" w:sz="0" w:space="0" w:color="auto"/>
                <w:left w:val="none" w:sz="0" w:space="0" w:color="auto"/>
                <w:bottom w:val="none" w:sz="0" w:space="0" w:color="auto"/>
                <w:right w:val="none" w:sz="0" w:space="0" w:color="auto"/>
              </w:divBdr>
            </w:div>
            <w:div w:id="450975735">
              <w:marLeft w:val="0"/>
              <w:marRight w:val="0"/>
              <w:marTop w:val="0"/>
              <w:marBottom w:val="0"/>
              <w:divBdr>
                <w:top w:val="none" w:sz="0" w:space="0" w:color="auto"/>
                <w:left w:val="none" w:sz="0" w:space="0" w:color="auto"/>
                <w:bottom w:val="none" w:sz="0" w:space="0" w:color="auto"/>
                <w:right w:val="none" w:sz="0" w:space="0" w:color="auto"/>
              </w:divBdr>
            </w:div>
            <w:div w:id="110037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39965">
      <w:bodyDiv w:val="1"/>
      <w:marLeft w:val="0"/>
      <w:marRight w:val="0"/>
      <w:marTop w:val="0"/>
      <w:marBottom w:val="0"/>
      <w:divBdr>
        <w:top w:val="none" w:sz="0" w:space="0" w:color="auto"/>
        <w:left w:val="none" w:sz="0" w:space="0" w:color="auto"/>
        <w:bottom w:val="none" w:sz="0" w:space="0" w:color="auto"/>
        <w:right w:val="none" w:sz="0" w:space="0" w:color="auto"/>
      </w:divBdr>
      <w:divsChild>
        <w:div w:id="1622572062">
          <w:marLeft w:val="0"/>
          <w:marRight w:val="0"/>
          <w:marTop w:val="0"/>
          <w:marBottom w:val="0"/>
          <w:divBdr>
            <w:top w:val="none" w:sz="0" w:space="0" w:color="auto"/>
            <w:left w:val="none" w:sz="0" w:space="0" w:color="auto"/>
            <w:bottom w:val="none" w:sz="0" w:space="0" w:color="auto"/>
            <w:right w:val="none" w:sz="0" w:space="0" w:color="auto"/>
          </w:divBdr>
          <w:divsChild>
            <w:div w:id="1498375005">
              <w:marLeft w:val="0"/>
              <w:marRight w:val="0"/>
              <w:marTop w:val="0"/>
              <w:marBottom w:val="0"/>
              <w:divBdr>
                <w:top w:val="none" w:sz="0" w:space="0" w:color="auto"/>
                <w:left w:val="none" w:sz="0" w:space="0" w:color="auto"/>
                <w:bottom w:val="none" w:sz="0" w:space="0" w:color="auto"/>
                <w:right w:val="none" w:sz="0" w:space="0" w:color="auto"/>
              </w:divBdr>
            </w:div>
            <w:div w:id="266083250">
              <w:marLeft w:val="0"/>
              <w:marRight w:val="0"/>
              <w:marTop w:val="0"/>
              <w:marBottom w:val="0"/>
              <w:divBdr>
                <w:top w:val="none" w:sz="0" w:space="0" w:color="auto"/>
                <w:left w:val="none" w:sz="0" w:space="0" w:color="auto"/>
                <w:bottom w:val="none" w:sz="0" w:space="0" w:color="auto"/>
                <w:right w:val="none" w:sz="0" w:space="0" w:color="auto"/>
              </w:divBdr>
            </w:div>
            <w:div w:id="19015275">
              <w:marLeft w:val="0"/>
              <w:marRight w:val="0"/>
              <w:marTop w:val="0"/>
              <w:marBottom w:val="0"/>
              <w:divBdr>
                <w:top w:val="none" w:sz="0" w:space="0" w:color="auto"/>
                <w:left w:val="none" w:sz="0" w:space="0" w:color="auto"/>
                <w:bottom w:val="none" w:sz="0" w:space="0" w:color="auto"/>
                <w:right w:val="none" w:sz="0" w:space="0" w:color="auto"/>
              </w:divBdr>
            </w:div>
            <w:div w:id="1667634897">
              <w:marLeft w:val="0"/>
              <w:marRight w:val="0"/>
              <w:marTop w:val="0"/>
              <w:marBottom w:val="0"/>
              <w:divBdr>
                <w:top w:val="none" w:sz="0" w:space="0" w:color="auto"/>
                <w:left w:val="none" w:sz="0" w:space="0" w:color="auto"/>
                <w:bottom w:val="none" w:sz="0" w:space="0" w:color="auto"/>
                <w:right w:val="none" w:sz="0" w:space="0" w:color="auto"/>
              </w:divBdr>
            </w:div>
            <w:div w:id="1696228929">
              <w:marLeft w:val="0"/>
              <w:marRight w:val="0"/>
              <w:marTop w:val="0"/>
              <w:marBottom w:val="0"/>
              <w:divBdr>
                <w:top w:val="none" w:sz="0" w:space="0" w:color="auto"/>
                <w:left w:val="none" w:sz="0" w:space="0" w:color="auto"/>
                <w:bottom w:val="none" w:sz="0" w:space="0" w:color="auto"/>
                <w:right w:val="none" w:sz="0" w:space="0" w:color="auto"/>
              </w:divBdr>
            </w:div>
            <w:div w:id="1729571407">
              <w:marLeft w:val="0"/>
              <w:marRight w:val="0"/>
              <w:marTop w:val="0"/>
              <w:marBottom w:val="0"/>
              <w:divBdr>
                <w:top w:val="none" w:sz="0" w:space="0" w:color="auto"/>
                <w:left w:val="none" w:sz="0" w:space="0" w:color="auto"/>
                <w:bottom w:val="none" w:sz="0" w:space="0" w:color="auto"/>
                <w:right w:val="none" w:sz="0" w:space="0" w:color="auto"/>
              </w:divBdr>
            </w:div>
            <w:div w:id="777604696">
              <w:marLeft w:val="0"/>
              <w:marRight w:val="0"/>
              <w:marTop w:val="0"/>
              <w:marBottom w:val="0"/>
              <w:divBdr>
                <w:top w:val="none" w:sz="0" w:space="0" w:color="auto"/>
                <w:left w:val="none" w:sz="0" w:space="0" w:color="auto"/>
                <w:bottom w:val="none" w:sz="0" w:space="0" w:color="auto"/>
                <w:right w:val="none" w:sz="0" w:space="0" w:color="auto"/>
              </w:divBdr>
            </w:div>
            <w:div w:id="738359433">
              <w:marLeft w:val="0"/>
              <w:marRight w:val="0"/>
              <w:marTop w:val="0"/>
              <w:marBottom w:val="0"/>
              <w:divBdr>
                <w:top w:val="none" w:sz="0" w:space="0" w:color="auto"/>
                <w:left w:val="none" w:sz="0" w:space="0" w:color="auto"/>
                <w:bottom w:val="none" w:sz="0" w:space="0" w:color="auto"/>
                <w:right w:val="none" w:sz="0" w:space="0" w:color="auto"/>
              </w:divBdr>
            </w:div>
            <w:div w:id="1359502955">
              <w:marLeft w:val="0"/>
              <w:marRight w:val="0"/>
              <w:marTop w:val="0"/>
              <w:marBottom w:val="0"/>
              <w:divBdr>
                <w:top w:val="none" w:sz="0" w:space="0" w:color="auto"/>
                <w:left w:val="none" w:sz="0" w:space="0" w:color="auto"/>
                <w:bottom w:val="none" w:sz="0" w:space="0" w:color="auto"/>
                <w:right w:val="none" w:sz="0" w:space="0" w:color="auto"/>
              </w:divBdr>
            </w:div>
            <w:div w:id="1164934535">
              <w:marLeft w:val="0"/>
              <w:marRight w:val="0"/>
              <w:marTop w:val="0"/>
              <w:marBottom w:val="0"/>
              <w:divBdr>
                <w:top w:val="none" w:sz="0" w:space="0" w:color="auto"/>
                <w:left w:val="none" w:sz="0" w:space="0" w:color="auto"/>
                <w:bottom w:val="none" w:sz="0" w:space="0" w:color="auto"/>
                <w:right w:val="none" w:sz="0" w:space="0" w:color="auto"/>
              </w:divBdr>
            </w:div>
            <w:div w:id="1241913403">
              <w:marLeft w:val="0"/>
              <w:marRight w:val="0"/>
              <w:marTop w:val="0"/>
              <w:marBottom w:val="0"/>
              <w:divBdr>
                <w:top w:val="none" w:sz="0" w:space="0" w:color="auto"/>
                <w:left w:val="none" w:sz="0" w:space="0" w:color="auto"/>
                <w:bottom w:val="none" w:sz="0" w:space="0" w:color="auto"/>
                <w:right w:val="none" w:sz="0" w:space="0" w:color="auto"/>
              </w:divBdr>
            </w:div>
            <w:div w:id="2419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5352">
      <w:bodyDiv w:val="1"/>
      <w:marLeft w:val="0"/>
      <w:marRight w:val="0"/>
      <w:marTop w:val="0"/>
      <w:marBottom w:val="0"/>
      <w:divBdr>
        <w:top w:val="none" w:sz="0" w:space="0" w:color="auto"/>
        <w:left w:val="none" w:sz="0" w:space="0" w:color="auto"/>
        <w:bottom w:val="none" w:sz="0" w:space="0" w:color="auto"/>
        <w:right w:val="none" w:sz="0" w:space="0" w:color="auto"/>
      </w:divBdr>
      <w:divsChild>
        <w:div w:id="1425228382">
          <w:marLeft w:val="0"/>
          <w:marRight w:val="0"/>
          <w:marTop w:val="0"/>
          <w:marBottom w:val="0"/>
          <w:divBdr>
            <w:top w:val="none" w:sz="0" w:space="0" w:color="auto"/>
            <w:left w:val="none" w:sz="0" w:space="0" w:color="auto"/>
            <w:bottom w:val="none" w:sz="0" w:space="0" w:color="auto"/>
            <w:right w:val="none" w:sz="0" w:space="0" w:color="auto"/>
          </w:divBdr>
          <w:divsChild>
            <w:div w:id="1231698262">
              <w:marLeft w:val="0"/>
              <w:marRight w:val="0"/>
              <w:marTop w:val="0"/>
              <w:marBottom w:val="0"/>
              <w:divBdr>
                <w:top w:val="none" w:sz="0" w:space="0" w:color="auto"/>
                <w:left w:val="none" w:sz="0" w:space="0" w:color="auto"/>
                <w:bottom w:val="none" w:sz="0" w:space="0" w:color="auto"/>
                <w:right w:val="none" w:sz="0" w:space="0" w:color="auto"/>
              </w:divBdr>
            </w:div>
            <w:div w:id="1041393306">
              <w:marLeft w:val="0"/>
              <w:marRight w:val="0"/>
              <w:marTop w:val="0"/>
              <w:marBottom w:val="0"/>
              <w:divBdr>
                <w:top w:val="none" w:sz="0" w:space="0" w:color="auto"/>
                <w:left w:val="none" w:sz="0" w:space="0" w:color="auto"/>
                <w:bottom w:val="none" w:sz="0" w:space="0" w:color="auto"/>
                <w:right w:val="none" w:sz="0" w:space="0" w:color="auto"/>
              </w:divBdr>
            </w:div>
            <w:div w:id="1255866687">
              <w:marLeft w:val="0"/>
              <w:marRight w:val="0"/>
              <w:marTop w:val="0"/>
              <w:marBottom w:val="0"/>
              <w:divBdr>
                <w:top w:val="none" w:sz="0" w:space="0" w:color="auto"/>
                <w:left w:val="none" w:sz="0" w:space="0" w:color="auto"/>
                <w:bottom w:val="none" w:sz="0" w:space="0" w:color="auto"/>
                <w:right w:val="none" w:sz="0" w:space="0" w:color="auto"/>
              </w:divBdr>
            </w:div>
            <w:div w:id="1682198410">
              <w:marLeft w:val="0"/>
              <w:marRight w:val="0"/>
              <w:marTop w:val="0"/>
              <w:marBottom w:val="0"/>
              <w:divBdr>
                <w:top w:val="none" w:sz="0" w:space="0" w:color="auto"/>
                <w:left w:val="none" w:sz="0" w:space="0" w:color="auto"/>
                <w:bottom w:val="none" w:sz="0" w:space="0" w:color="auto"/>
                <w:right w:val="none" w:sz="0" w:space="0" w:color="auto"/>
              </w:divBdr>
            </w:div>
            <w:div w:id="2005157123">
              <w:marLeft w:val="0"/>
              <w:marRight w:val="0"/>
              <w:marTop w:val="0"/>
              <w:marBottom w:val="0"/>
              <w:divBdr>
                <w:top w:val="none" w:sz="0" w:space="0" w:color="auto"/>
                <w:left w:val="none" w:sz="0" w:space="0" w:color="auto"/>
                <w:bottom w:val="none" w:sz="0" w:space="0" w:color="auto"/>
                <w:right w:val="none" w:sz="0" w:space="0" w:color="auto"/>
              </w:divBdr>
            </w:div>
            <w:div w:id="633294340">
              <w:marLeft w:val="0"/>
              <w:marRight w:val="0"/>
              <w:marTop w:val="0"/>
              <w:marBottom w:val="0"/>
              <w:divBdr>
                <w:top w:val="none" w:sz="0" w:space="0" w:color="auto"/>
                <w:left w:val="none" w:sz="0" w:space="0" w:color="auto"/>
                <w:bottom w:val="none" w:sz="0" w:space="0" w:color="auto"/>
                <w:right w:val="none" w:sz="0" w:space="0" w:color="auto"/>
              </w:divBdr>
            </w:div>
            <w:div w:id="111288142">
              <w:marLeft w:val="0"/>
              <w:marRight w:val="0"/>
              <w:marTop w:val="0"/>
              <w:marBottom w:val="0"/>
              <w:divBdr>
                <w:top w:val="none" w:sz="0" w:space="0" w:color="auto"/>
                <w:left w:val="none" w:sz="0" w:space="0" w:color="auto"/>
                <w:bottom w:val="none" w:sz="0" w:space="0" w:color="auto"/>
                <w:right w:val="none" w:sz="0" w:space="0" w:color="auto"/>
              </w:divBdr>
            </w:div>
            <w:div w:id="4094387">
              <w:marLeft w:val="0"/>
              <w:marRight w:val="0"/>
              <w:marTop w:val="0"/>
              <w:marBottom w:val="0"/>
              <w:divBdr>
                <w:top w:val="none" w:sz="0" w:space="0" w:color="auto"/>
                <w:left w:val="none" w:sz="0" w:space="0" w:color="auto"/>
                <w:bottom w:val="none" w:sz="0" w:space="0" w:color="auto"/>
                <w:right w:val="none" w:sz="0" w:space="0" w:color="auto"/>
              </w:divBdr>
            </w:div>
            <w:div w:id="2007433850">
              <w:marLeft w:val="0"/>
              <w:marRight w:val="0"/>
              <w:marTop w:val="0"/>
              <w:marBottom w:val="0"/>
              <w:divBdr>
                <w:top w:val="none" w:sz="0" w:space="0" w:color="auto"/>
                <w:left w:val="none" w:sz="0" w:space="0" w:color="auto"/>
                <w:bottom w:val="none" w:sz="0" w:space="0" w:color="auto"/>
                <w:right w:val="none" w:sz="0" w:space="0" w:color="auto"/>
              </w:divBdr>
            </w:div>
            <w:div w:id="430512359">
              <w:marLeft w:val="0"/>
              <w:marRight w:val="0"/>
              <w:marTop w:val="0"/>
              <w:marBottom w:val="0"/>
              <w:divBdr>
                <w:top w:val="none" w:sz="0" w:space="0" w:color="auto"/>
                <w:left w:val="none" w:sz="0" w:space="0" w:color="auto"/>
                <w:bottom w:val="none" w:sz="0" w:space="0" w:color="auto"/>
                <w:right w:val="none" w:sz="0" w:space="0" w:color="auto"/>
              </w:divBdr>
            </w:div>
            <w:div w:id="19551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8156">
      <w:bodyDiv w:val="1"/>
      <w:marLeft w:val="0"/>
      <w:marRight w:val="0"/>
      <w:marTop w:val="0"/>
      <w:marBottom w:val="0"/>
      <w:divBdr>
        <w:top w:val="none" w:sz="0" w:space="0" w:color="auto"/>
        <w:left w:val="none" w:sz="0" w:space="0" w:color="auto"/>
        <w:bottom w:val="none" w:sz="0" w:space="0" w:color="auto"/>
        <w:right w:val="none" w:sz="0" w:space="0" w:color="auto"/>
      </w:divBdr>
      <w:divsChild>
        <w:div w:id="550775799">
          <w:marLeft w:val="0"/>
          <w:marRight w:val="0"/>
          <w:marTop w:val="0"/>
          <w:marBottom w:val="0"/>
          <w:divBdr>
            <w:top w:val="none" w:sz="0" w:space="0" w:color="auto"/>
            <w:left w:val="none" w:sz="0" w:space="0" w:color="auto"/>
            <w:bottom w:val="none" w:sz="0" w:space="0" w:color="auto"/>
            <w:right w:val="none" w:sz="0" w:space="0" w:color="auto"/>
          </w:divBdr>
          <w:divsChild>
            <w:div w:id="914128309">
              <w:marLeft w:val="0"/>
              <w:marRight w:val="0"/>
              <w:marTop w:val="0"/>
              <w:marBottom w:val="0"/>
              <w:divBdr>
                <w:top w:val="none" w:sz="0" w:space="0" w:color="auto"/>
                <w:left w:val="none" w:sz="0" w:space="0" w:color="auto"/>
                <w:bottom w:val="none" w:sz="0" w:space="0" w:color="auto"/>
                <w:right w:val="none" w:sz="0" w:space="0" w:color="auto"/>
              </w:divBdr>
            </w:div>
            <w:div w:id="977566797">
              <w:marLeft w:val="0"/>
              <w:marRight w:val="0"/>
              <w:marTop w:val="0"/>
              <w:marBottom w:val="0"/>
              <w:divBdr>
                <w:top w:val="none" w:sz="0" w:space="0" w:color="auto"/>
                <w:left w:val="none" w:sz="0" w:space="0" w:color="auto"/>
                <w:bottom w:val="none" w:sz="0" w:space="0" w:color="auto"/>
                <w:right w:val="none" w:sz="0" w:space="0" w:color="auto"/>
              </w:divBdr>
            </w:div>
            <w:div w:id="11543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348556">
      <w:bodyDiv w:val="1"/>
      <w:marLeft w:val="0"/>
      <w:marRight w:val="0"/>
      <w:marTop w:val="0"/>
      <w:marBottom w:val="0"/>
      <w:divBdr>
        <w:top w:val="none" w:sz="0" w:space="0" w:color="auto"/>
        <w:left w:val="none" w:sz="0" w:space="0" w:color="auto"/>
        <w:bottom w:val="none" w:sz="0" w:space="0" w:color="auto"/>
        <w:right w:val="none" w:sz="0" w:space="0" w:color="auto"/>
      </w:divBdr>
      <w:divsChild>
        <w:div w:id="1265846916">
          <w:marLeft w:val="0"/>
          <w:marRight w:val="0"/>
          <w:marTop w:val="0"/>
          <w:marBottom w:val="0"/>
          <w:divBdr>
            <w:top w:val="none" w:sz="0" w:space="0" w:color="auto"/>
            <w:left w:val="none" w:sz="0" w:space="0" w:color="auto"/>
            <w:bottom w:val="none" w:sz="0" w:space="0" w:color="auto"/>
            <w:right w:val="none" w:sz="0" w:space="0" w:color="auto"/>
          </w:divBdr>
          <w:divsChild>
            <w:div w:id="644550400">
              <w:marLeft w:val="0"/>
              <w:marRight w:val="0"/>
              <w:marTop w:val="0"/>
              <w:marBottom w:val="0"/>
              <w:divBdr>
                <w:top w:val="none" w:sz="0" w:space="0" w:color="auto"/>
                <w:left w:val="none" w:sz="0" w:space="0" w:color="auto"/>
                <w:bottom w:val="none" w:sz="0" w:space="0" w:color="auto"/>
                <w:right w:val="none" w:sz="0" w:space="0" w:color="auto"/>
              </w:divBdr>
            </w:div>
            <w:div w:id="73825006">
              <w:marLeft w:val="0"/>
              <w:marRight w:val="0"/>
              <w:marTop w:val="0"/>
              <w:marBottom w:val="0"/>
              <w:divBdr>
                <w:top w:val="none" w:sz="0" w:space="0" w:color="auto"/>
                <w:left w:val="none" w:sz="0" w:space="0" w:color="auto"/>
                <w:bottom w:val="none" w:sz="0" w:space="0" w:color="auto"/>
                <w:right w:val="none" w:sz="0" w:space="0" w:color="auto"/>
              </w:divBdr>
            </w:div>
            <w:div w:id="743911081">
              <w:marLeft w:val="0"/>
              <w:marRight w:val="0"/>
              <w:marTop w:val="0"/>
              <w:marBottom w:val="0"/>
              <w:divBdr>
                <w:top w:val="none" w:sz="0" w:space="0" w:color="auto"/>
                <w:left w:val="none" w:sz="0" w:space="0" w:color="auto"/>
                <w:bottom w:val="none" w:sz="0" w:space="0" w:color="auto"/>
                <w:right w:val="none" w:sz="0" w:space="0" w:color="auto"/>
              </w:divBdr>
            </w:div>
            <w:div w:id="475492029">
              <w:marLeft w:val="0"/>
              <w:marRight w:val="0"/>
              <w:marTop w:val="0"/>
              <w:marBottom w:val="0"/>
              <w:divBdr>
                <w:top w:val="none" w:sz="0" w:space="0" w:color="auto"/>
                <w:left w:val="none" w:sz="0" w:space="0" w:color="auto"/>
                <w:bottom w:val="none" w:sz="0" w:space="0" w:color="auto"/>
                <w:right w:val="none" w:sz="0" w:space="0" w:color="auto"/>
              </w:divBdr>
            </w:div>
            <w:div w:id="56129307">
              <w:marLeft w:val="0"/>
              <w:marRight w:val="0"/>
              <w:marTop w:val="0"/>
              <w:marBottom w:val="0"/>
              <w:divBdr>
                <w:top w:val="none" w:sz="0" w:space="0" w:color="auto"/>
                <w:left w:val="none" w:sz="0" w:space="0" w:color="auto"/>
                <w:bottom w:val="none" w:sz="0" w:space="0" w:color="auto"/>
                <w:right w:val="none" w:sz="0" w:space="0" w:color="auto"/>
              </w:divBdr>
            </w:div>
            <w:div w:id="1917930728">
              <w:marLeft w:val="0"/>
              <w:marRight w:val="0"/>
              <w:marTop w:val="0"/>
              <w:marBottom w:val="0"/>
              <w:divBdr>
                <w:top w:val="none" w:sz="0" w:space="0" w:color="auto"/>
                <w:left w:val="none" w:sz="0" w:space="0" w:color="auto"/>
                <w:bottom w:val="none" w:sz="0" w:space="0" w:color="auto"/>
                <w:right w:val="none" w:sz="0" w:space="0" w:color="auto"/>
              </w:divBdr>
            </w:div>
            <w:div w:id="2057003370">
              <w:marLeft w:val="0"/>
              <w:marRight w:val="0"/>
              <w:marTop w:val="0"/>
              <w:marBottom w:val="0"/>
              <w:divBdr>
                <w:top w:val="none" w:sz="0" w:space="0" w:color="auto"/>
                <w:left w:val="none" w:sz="0" w:space="0" w:color="auto"/>
                <w:bottom w:val="none" w:sz="0" w:space="0" w:color="auto"/>
                <w:right w:val="none" w:sz="0" w:space="0" w:color="auto"/>
              </w:divBdr>
            </w:div>
            <w:div w:id="10055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25515">
      <w:bodyDiv w:val="1"/>
      <w:marLeft w:val="0"/>
      <w:marRight w:val="0"/>
      <w:marTop w:val="0"/>
      <w:marBottom w:val="0"/>
      <w:divBdr>
        <w:top w:val="none" w:sz="0" w:space="0" w:color="auto"/>
        <w:left w:val="none" w:sz="0" w:space="0" w:color="auto"/>
        <w:bottom w:val="none" w:sz="0" w:space="0" w:color="auto"/>
        <w:right w:val="none" w:sz="0" w:space="0" w:color="auto"/>
      </w:divBdr>
      <w:divsChild>
        <w:div w:id="1458840643">
          <w:marLeft w:val="0"/>
          <w:marRight w:val="0"/>
          <w:marTop w:val="0"/>
          <w:marBottom w:val="0"/>
          <w:divBdr>
            <w:top w:val="none" w:sz="0" w:space="0" w:color="auto"/>
            <w:left w:val="none" w:sz="0" w:space="0" w:color="auto"/>
            <w:bottom w:val="none" w:sz="0" w:space="0" w:color="auto"/>
            <w:right w:val="none" w:sz="0" w:space="0" w:color="auto"/>
          </w:divBdr>
          <w:divsChild>
            <w:div w:id="1691487892">
              <w:marLeft w:val="0"/>
              <w:marRight w:val="0"/>
              <w:marTop w:val="0"/>
              <w:marBottom w:val="0"/>
              <w:divBdr>
                <w:top w:val="none" w:sz="0" w:space="0" w:color="auto"/>
                <w:left w:val="none" w:sz="0" w:space="0" w:color="auto"/>
                <w:bottom w:val="none" w:sz="0" w:space="0" w:color="auto"/>
                <w:right w:val="none" w:sz="0" w:space="0" w:color="auto"/>
              </w:divBdr>
            </w:div>
            <w:div w:id="1185167252">
              <w:marLeft w:val="0"/>
              <w:marRight w:val="0"/>
              <w:marTop w:val="0"/>
              <w:marBottom w:val="0"/>
              <w:divBdr>
                <w:top w:val="none" w:sz="0" w:space="0" w:color="auto"/>
                <w:left w:val="none" w:sz="0" w:space="0" w:color="auto"/>
                <w:bottom w:val="none" w:sz="0" w:space="0" w:color="auto"/>
                <w:right w:val="none" w:sz="0" w:space="0" w:color="auto"/>
              </w:divBdr>
            </w:div>
            <w:div w:id="1353604019">
              <w:marLeft w:val="0"/>
              <w:marRight w:val="0"/>
              <w:marTop w:val="0"/>
              <w:marBottom w:val="0"/>
              <w:divBdr>
                <w:top w:val="none" w:sz="0" w:space="0" w:color="auto"/>
                <w:left w:val="none" w:sz="0" w:space="0" w:color="auto"/>
                <w:bottom w:val="none" w:sz="0" w:space="0" w:color="auto"/>
                <w:right w:val="none" w:sz="0" w:space="0" w:color="auto"/>
              </w:divBdr>
            </w:div>
            <w:div w:id="6253138">
              <w:marLeft w:val="0"/>
              <w:marRight w:val="0"/>
              <w:marTop w:val="0"/>
              <w:marBottom w:val="0"/>
              <w:divBdr>
                <w:top w:val="none" w:sz="0" w:space="0" w:color="auto"/>
                <w:left w:val="none" w:sz="0" w:space="0" w:color="auto"/>
                <w:bottom w:val="none" w:sz="0" w:space="0" w:color="auto"/>
                <w:right w:val="none" w:sz="0" w:space="0" w:color="auto"/>
              </w:divBdr>
            </w:div>
            <w:div w:id="1728453679">
              <w:marLeft w:val="0"/>
              <w:marRight w:val="0"/>
              <w:marTop w:val="0"/>
              <w:marBottom w:val="0"/>
              <w:divBdr>
                <w:top w:val="none" w:sz="0" w:space="0" w:color="auto"/>
                <w:left w:val="none" w:sz="0" w:space="0" w:color="auto"/>
                <w:bottom w:val="none" w:sz="0" w:space="0" w:color="auto"/>
                <w:right w:val="none" w:sz="0" w:space="0" w:color="auto"/>
              </w:divBdr>
            </w:div>
            <w:div w:id="985163058">
              <w:marLeft w:val="0"/>
              <w:marRight w:val="0"/>
              <w:marTop w:val="0"/>
              <w:marBottom w:val="0"/>
              <w:divBdr>
                <w:top w:val="none" w:sz="0" w:space="0" w:color="auto"/>
                <w:left w:val="none" w:sz="0" w:space="0" w:color="auto"/>
                <w:bottom w:val="none" w:sz="0" w:space="0" w:color="auto"/>
                <w:right w:val="none" w:sz="0" w:space="0" w:color="auto"/>
              </w:divBdr>
            </w:div>
            <w:div w:id="1147666547">
              <w:marLeft w:val="0"/>
              <w:marRight w:val="0"/>
              <w:marTop w:val="0"/>
              <w:marBottom w:val="0"/>
              <w:divBdr>
                <w:top w:val="none" w:sz="0" w:space="0" w:color="auto"/>
                <w:left w:val="none" w:sz="0" w:space="0" w:color="auto"/>
                <w:bottom w:val="none" w:sz="0" w:space="0" w:color="auto"/>
                <w:right w:val="none" w:sz="0" w:space="0" w:color="auto"/>
              </w:divBdr>
            </w:div>
            <w:div w:id="1086922299">
              <w:marLeft w:val="0"/>
              <w:marRight w:val="0"/>
              <w:marTop w:val="0"/>
              <w:marBottom w:val="0"/>
              <w:divBdr>
                <w:top w:val="none" w:sz="0" w:space="0" w:color="auto"/>
                <w:left w:val="none" w:sz="0" w:space="0" w:color="auto"/>
                <w:bottom w:val="none" w:sz="0" w:space="0" w:color="auto"/>
                <w:right w:val="none" w:sz="0" w:space="0" w:color="auto"/>
              </w:divBdr>
            </w:div>
            <w:div w:id="1502233214">
              <w:marLeft w:val="0"/>
              <w:marRight w:val="0"/>
              <w:marTop w:val="0"/>
              <w:marBottom w:val="0"/>
              <w:divBdr>
                <w:top w:val="none" w:sz="0" w:space="0" w:color="auto"/>
                <w:left w:val="none" w:sz="0" w:space="0" w:color="auto"/>
                <w:bottom w:val="none" w:sz="0" w:space="0" w:color="auto"/>
                <w:right w:val="none" w:sz="0" w:space="0" w:color="auto"/>
              </w:divBdr>
            </w:div>
            <w:div w:id="1887645837">
              <w:marLeft w:val="0"/>
              <w:marRight w:val="0"/>
              <w:marTop w:val="0"/>
              <w:marBottom w:val="0"/>
              <w:divBdr>
                <w:top w:val="none" w:sz="0" w:space="0" w:color="auto"/>
                <w:left w:val="none" w:sz="0" w:space="0" w:color="auto"/>
                <w:bottom w:val="none" w:sz="0" w:space="0" w:color="auto"/>
                <w:right w:val="none" w:sz="0" w:space="0" w:color="auto"/>
              </w:divBdr>
            </w:div>
            <w:div w:id="350842753">
              <w:marLeft w:val="0"/>
              <w:marRight w:val="0"/>
              <w:marTop w:val="0"/>
              <w:marBottom w:val="0"/>
              <w:divBdr>
                <w:top w:val="none" w:sz="0" w:space="0" w:color="auto"/>
                <w:left w:val="none" w:sz="0" w:space="0" w:color="auto"/>
                <w:bottom w:val="none" w:sz="0" w:space="0" w:color="auto"/>
                <w:right w:val="none" w:sz="0" w:space="0" w:color="auto"/>
              </w:divBdr>
            </w:div>
            <w:div w:id="1341274125">
              <w:marLeft w:val="0"/>
              <w:marRight w:val="0"/>
              <w:marTop w:val="0"/>
              <w:marBottom w:val="0"/>
              <w:divBdr>
                <w:top w:val="none" w:sz="0" w:space="0" w:color="auto"/>
                <w:left w:val="none" w:sz="0" w:space="0" w:color="auto"/>
                <w:bottom w:val="none" w:sz="0" w:space="0" w:color="auto"/>
                <w:right w:val="none" w:sz="0" w:space="0" w:color="auto"/>
              </w:divBdr>
            </w:div>
            <w:div w:id="1694040194">
              <w:marLeft w:val="0"/>
              <w:marRight w:val="0"/>
              <w:marTop w:val="0"/>
              <w:marBottom w:val="0"/>
              <w:divBdr>
                <w:top w:val="none" w:sz="0" w:space="0" w:color="auto"/>
                <w:left w:val="none" w:sz="0" w:space="0" w:color="auto"/>
                <w:bottom w:val="none" w:sz="0" w:space="0" w:color="auto"/>
                <w:right w:val="none" w:sz="0" w:space="0" w:color="auto"/>
              </w:divBdr>
            </w:div>
            <w:div w:id="143669906">
              <w:marLeft w:val="0"/>
              <w:marRight w:val="0"/>
              <w:marTop w:val="0"/>
              <w:marBottom w:val="0"/>
              <w:divBdr>
                <w:top w:val="none" w:sz="0" w:space="0" w:color="auto"/>
                <w:left w:val="none" w:sz="0" w:space="0" w:color="auto"/>
                <w:bottom w:val="none" w:sz="0" w:space="0" w:color="auto"/>
                <w:right w:val="none" w:sz="0" w:space="0" w:color="auto"/>
              </w:divBdr>
            </w:div>
            <w:div w:id="154955847">
              <w:marLeft w:val="0"/>
              <w:marRight w:val="0"/>
              <w:marTop w:val="0"/>
              <w:marBottom w:val="0"/>
              <w:divBdr>
                <w:top w:val="none" w:sz="0" w:space="0" w:color="auto"/>
                <w:left w:val="none" w:sz="0" w:space="0" w:color="auto"/>
                <w:bottom w:val="none" w:sz="0" w:space="0" w:color="auto"/>
                <w:right w:val="none" w:sz="0" w:space="0" w:color="auto"/>
              </w:divBdr>
            </w:div>
            <w:div w:id="1945306710">
              <w:marLeft w:val="0"/>
              <w:marRight w:val="0"/>
              <w:marTop w:val="0"/>
              <w:marBottom w:val="0"/>
              <w:divBdr>
                <w:top w:val="none" w:sz="0" w:space="0" w:color="auto"/>
                <w:left w:val="none" w:sz="0" w:space="0" w:color="auto"/>
                <w:bottom w:val="none" w:sz="0" w:space="0" w:color="auto"/>
                <w:right w:val="none" w:sz="0" w:space="0" w:color="auto"/>
              </w:divBdr>
            </w:div>
            <w:div w:id="503328786">
              <w:marLeft w:val="0"/>
              <w:marRight w:val="0"/>
              <w:marTop w:val="0"/>
              <w:marBottom w:val="0"/>
              <w:divBdr>
                <w:top w:val="none" w:sz="0" w:space="0" w:color="auto"/>
                <w:left w:val="none" w:sz="0" w:space="0" w:color="auto"/>
                <w:bottom w:val="none" w:sz="0" w:space="0" w:color="auto"/>
                <w:right w:val="none" w:sz="0" w:space="0" w:color="auto"/>
              </w:divBdr>
            </w:div>
            <w:div w:id="656347006">
              <w:marLeft w:val="0"/>
              <w:marRight w:val="0"/>
              <w:marTop w:val="0"/>
              <w:marBottom w:val="0"/>
              <w:divBdr>
                <w:top w:val="none" w:sz="0" w:space="0" w:color="auto"/>
                <w:left w:val="none" w:sz="0" w:space="0" w:color="auto"/>
                <w:bottom w:val="none" w:sz="0" w:space="0" w:color="auto"/>
                <w:right w:val="none" w:sz="0" w:space="0" w:color="auto"/>
              </w:divBdr>
            </w:div>
            <w:div w:id="1335643188">
              <w:marLeft w:val="0"/>
              <w:marRight w:val="0"/>
              <w:marTop w:val="0"/>
              <w:marBottom w:val="0"/>
              <w:divBdr>
                <w:top w:val="none" w:sz="0" w:space="0" w:color="auto"/>
                <w:left w:val="none" w:sz="0" w:space="0" w:color="auto"/>
                <w:bottom w:val="none" w:sz="0" w:space="0" w:color="auto"/>
                <w:right w:val="none" w:sz="0" w:space="0" w:color="auto"/>
              </w:divBdr>
            </w:div>
            <w:div w:id="399258869">
              <w:marLeft w:val="0"/>
              <w:marRight w:val="0"/>
              <w:marTop w:val="0"/>
              <w:marBottom w:val="0"/>
              <w:divBdr>
                <w:top w:val="none" w:sz="0" w:space="0" w:color="auto"/>
                <w:left w:val="none" w:sz="0" w:space="0" w:color="auto"/>
                <w:bottom w:val="none" w:sz="0" w:space="0" w:color="auto"/>
                <w:right w:val="none" w:sz="0" w:space="0" w:color="auto"/>
              </w:divBdr>
            </w:div>
            <w:div w:id="11666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7280">
      <w:bodyDiv w:val="1"/>
      <w:marLeft w:val="0"/>
      <w:marRight w:val="0"/>
      <w:marTop w:val="0"/>
      <w:marBottom w:val="0"/>
      <w:divBdr>
        <w:top w:val="none" w:sz="0" w:space="0" w:color="auto"/>
        <w:left w:val="none" w:sz="0" w:space="0" w:color="auto"/>
        <w:bottom w:val="none" w:sz="0" w:space="0" w:color="auto"/>
        <w:right w:val="none" w:sz="0" w:space="0" w:color="auto"/>
      </w:divBdr>
      <w:divsChild>
        <w:div w:id="881091449">
          <w:marLeft w:val="0"/>
          <w:marRight w:val="0"/>
          <w:marTop w:val="0"/>
          <w:marBottom w:val="0"/>
          <w:divBdr>
            <w:top w:val="none" w:sz="0" w:space="0" w:color="auto"/>
            <w:left w:val="none" w:sz="0" w:space="0" w:color="auto"/>
            <w:bottom w:val="none" w:sz="0" w:space="0" w:color="auto"/>
            <w:right w:val="none" w:sz="0" w:space="0" w:color="auto"/>
          </w:divBdr>
          <w:divsChild>
            <w:div w:id="1770343955">
              <w:marLeft w:val="0"/>
              <w:marRight w:val="0"/>
              <w:marTop w:val="0"/>
              <w:marBottom w:val="0"/>
              <w:divBdr>
                <w:top w:val="none" w:sz="0" w:space="0" w:color="auto"/>
                <w:left w:val="none" w:sz="0" w:space="0" w:color="auto"/>
                <w:bottom w:val="none" w:sz="0" w:space="0" w:color="auto"/>
                <w:right w:val="none" w:sz="0" w:space="0" w:color="auto"/>
              </w:divBdr>
            </w:div>
            <w:div w:id="1558971802">
              <w:marLeft w:val="0"/>
              <w:marRight w:val="0"/>
              <w:marTop w:val="0"/>
              <w:marBottom w:val="0"/>
              <w:divBdr>
                <w:top w:val="none" w:sz="0" w:space="0" w:color="auto"/>
                <w:left w:val="none" w:sz="0" w:space="0" w:color="auto"/>
                <w:bottom w:val="none" w:sz="0" w:space="0" w:color="auto"/>
                <w:right w:val="none" w:sz="0" w:space="0" w:color="auto"/>
              </w:divBdr>
            </w:div>
            <w:div w:id="1715038932">
              <w:marLeft w:val="0"/>
              <w:marRight w:val="0"/>
              <w:marTop w:val="0"/>
              <w:marBottom w:val="0"/>
              <w:divBdr>
                <w:top w:val="none" w:sz="0" w:space="0" w:color="auto"/>
                <w:left w:val="none" w:sz="0" w:space="0" w:color="auto"/>
                <w:bottom w:val="none" w:sz="0" w:space="0" w:color="auto"/>
                <w:right w:val="none" w:sz="0" w:space="0" w:color="auto"/>
              </w:divBdr>
            </w:div>
            <w:div w:id="2048875790">
              <w:marLeft w:val="0"/>
              <w:marRight w:val="0"/>
              <w:marTop w:val="0"/>
              <w:marBottom w:val="0"/>
              <w:divBdr>
                <w:top w:val="none" w:sz="0" w:space="0" w:color="auto"/>
                <w:left w:val="none" w:sz="0" w:space="0" w:color="auto"/>
                <w:bottom w:val="none" w:sz="0" w:space="0" w:color="auto"/>
                <w:right w:val="none" w:sz="0" w:space="0" w:color="auto"/>
              </w:divBdr>
            </w:div>
            <w:div w:id="400248812">
              <w:marLeft w:val="0"/>
              <w:marRight w:val="0"/>
              <w:marTop w:val="0"/>
              <w:marBottom w:val="0"/>
              <w:divBdr>
                <w:top w:val="none" w:sz="0" w:space="0" w:color="auto"/>
                <w:left w:val="none" w:sz="0" w:space="0" w:color="auto"/>
                <w:bottom w:val="none" w:sz="0" w:space="0" w:color="auto"/>
                <w:right w:val="none" w:sz="0" w:space="0" w:color="auto"/>
              </w:divBdr>
            </w:div>
            <w:div w:id="690109549">
              <w:marLeft w:val="0"/>
              <w:marRight w:val="0"/>
              <w:marTop w:val="0"/>
              <w:marBottom w:val="0"/>
              <w:divBdr>
                <w:top w:val="none" w:sz="0" w:space="0" w:color="auto"/>
                <w:left w:val="none" w:sz="0" w:space="0" w:color="auto"/>
                <w:bottom w:val="none" w:sz="0" w:space="0" w:color="auto"/>
                <w:right w:val="none" w:sz="0" w:space="0" w:color="auto"/>
              </w:divBdr>
            </w:div>
            <w:div w:id="1141654214">
              <w:marLeft w:val="0"/>
              <w:marRight w:val="0"/>
              <w:marTop w:val="0"/>
              <w:marBottom w:val="0"/>
              <w:divBdr>
                <w:top w:val="none" w:sz="0" w:space="0" w:color="auto"/>
                <w:left w:val="none" w:sz="0" w:space="0" w:color="auto"/>
                <w:bottom w:val="none" w:sz="0" w:space="0" w:color="auto"/>
                <w:right w:val="none" w:sz="0" w:space="0" w:color="auto"/>
              </w:divBdr>
            </w:div>
            <w:div w:id="965813815">
              <w:marLeft w:val="0"/>
              <w:marRight w:val="0"/>
              <w:marTop w:val="0"/>
              <w:marBottom w:val="0"/>
              <w:divBdr>
                <w:top w:val="none" w:sz="0" w:space="0" w:color="auto"/>
                <w:left w:val="none" w:sz="0" w:space="0" w:color="auto"/>
                <w:bottom w:val="none" w:sz="0" w:space="0" w:color="auto"/>
                <w:right w:val="none" w:sz="0" w:space="0" w:color="auto"/>
              </w:divBdr>
            </w:div>
            <w:div w:id="696781208">
              <w:marLeft w:val="0"/>
              <w:marRight w:val="0"/>
              <w:marTop w:val="0"/>
              <w:marBottom w:val="0"/>
              <w:divBdr>
                <w:top w:val="none" w:sz="0" w:space="0" w:color="auto"/>
                <w:left w:val="none" w:sz="0" w:space="0" w:color="auto"/>
                <w:bottom w:val="none" w:sz="0" w:space="0" w:color="auto"/>
                <w:right w:val="none" w:sz="0" w:space="0" w:color="auto"/>
              </w:divBdr>
            </w:div>
            <w:div w:id="44650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90705">
      <w:bodyDiv w:val="1"/>
      <w:marLeft w:val="0"/>
      <w:marRight w:val="0"/>
      <w:marTop w:val="0"/>
      <w:marBottom w:val="0"/>
      <w:divBdr>
        <w:top w:val="none" w:sz="0" w:space="0" w:color="auto"/>
        <w:left w:val="none" w:sz="0" w:space="0" w:color="auto"/>
        <w:bottom w:val="none" w:sz="0" w:space="0" w:color="auto"/>
        <w:right w:val="none" w:sz="0" w:space="0" w:color="auto"/>
      </w:divBdr>
      <w:divsChild>
        <w:div w:id="360396322">
          <w:marLeft w:val="0"/>
          <w:marRight w:val="0"/>
          <w:marTop w:val="0"/>
          <w:marBottom w:val="0"/>
          <w:divBdr>
            <w:top w:val="none" w:sz="0" w:space="0" w:color="auto"/>
            <w:left w:val="none" w:sz="0" w:space="0" w:color="auto"/>
            <w:bottom w:val="none" w:sz="0" w:space="0" w:color="auto"/>
            <w:right w:val="none" w:sz="0" w:space="0" w:color="auto"/>
          </w:divBdr>
          <w:divsChild>
            <w:div w:id="1726030141">
              <w:marLeft w:val="0"/>
              <w:marRight w:val="0"/>
              <w:marTop w:val="0"/>
              <w:marBottom w:val="0"/>
              <w:divBdr>
                <w:top w:val="none" w:sz="0" w:space="0" w:color="auto"/>
                <w:left w:val="none" w:sz="0" w:space="0" w:color="auto"/>
                <w:bottom w:val="none" w:sz="0" w:space="0" w:color="auto"/>
                <w:right w:val="none" w:sz="0" w:space="0" w:color="auto"/>
              </w:divBdr>
            </w:div>
            <w:div w:id="822620116">
              <w:marLeft w:val="0"/>
              <w:marRight w:val="0"/>
              <w:marTop w:val="0"/>
              <w:marBottom w:val="0"/>
              <w:divBdr>
                <w:top w:val="none" w:sz="0" w:space="0" w:color="auto"/>
                <w:left w:val="none" w:sz="0" w:space="0" w:color="auto"/>
                <w:bottom w:val="none" w:sz="0" w:space="0" w:color="auto"/>
                <w:right w:val="none" w:sz="0" w:space="0" w:color="auto"/>
              </w:divBdr>
            </w:div>
            <w:div w:id="2073579282">
              <w:marLeft w:val="0"/>
              <w:marRight w:val="0"/>
              <w:marTop w:val="0"/>
              <w:marBottom w:val="0"/>
              <w:divBdr>
                <w:top w:val="none" w:sz="0" w:space="0" w:color="auto"/>
                <w:left w:val="none" w:sz="0" w:space="0" w:color="auto"/>
                <w:bottom w:val="none" w:sz="0" w:space="0" w:color="auto"/>
                <w:right w:val="none" w:sz="0" w:space="0" w:color="auto"/>
              </w:divBdr>
            </w:div>
            <w:div w:id="321741845">
              <w:marLeft w:val="0"/>
              <w:marRight w:val="0"/>
              <w:marTop w:val="0"/>
              <w:marBottom w:val="0"/>
              <w:divBdr>
                <w:top w:val="none" w:sz="0" w:space="0" w:color="auto"/>
                <w:left w:val="none" w:sz="0" w:space="0" w:color="auto"/>
                <w:bottom w:val="none" w:sz="0" w:space="0" w:color="auto"/>
                <w:right w:val="none" w:sz="0" w:space="0" w:color="auto"/>
              </w:divBdr>
            </w:div>
            <w:div w:id="811367373">
              <w:marLeft w:val="0"/>
              <w:marRight w:val="0"/>
              <w:marTop w:val="0"/>
              <w:marBottom w:val="0"/>
              <w:divBdr>
                <w:top w:val="none" w:sz="0" w:space="0" w:color="auto"/>
                <w:left w:val="none" w:sz="0" w:space="0" w:color="auto"/>
                <w:bottom w:val="none" w:sz="0" w:space="0" w:color="auto"/>
                <w:right w:val="none" w:sz="0" w:space="0" w:color="auto"/>
              </w:divBdr>
            </w:div>
            <w:div w:id="165052098">
              <w:marLeft w:val="0"/>
              <w:marRight w:val="0"/>
              <w:marTop w:val="0"/>
              <w:marBottom w:val="0"/>
              <w:divBdr>
                <w:top w:val="none" w:sz="0" w:space="0" w:color="auto"/>
                <w:left w:val="none" w:sz="0" w:space="0" w:color="auto"/>
                <w:bottom w:val="none" w:sz="0" w:space="0" w:color="auto"/>
                <w:right w:val="none" w:sz="0" w:space="0" w:color="auto"/>
              </w:divBdr>
            </w:div>
            <w:div w:id="91048560">
              <w:marLeft w:val="0"/>
              <w:marRight w:val="0"/>
              <w:marTop w:val="0"/>
              <w:marBottom w:val="0"/>
              <w:divBdr>
                <w:top w:val="none" w:sz="0" w:space="0" w:color="auto"/>
                <w:left w:val="none" w:sz="0" w:space="0" w:color="auto"/>
                <w:bottom w:val="none" w:sz="0" w:space="0" w:color="auto"/>
                <w:right w:val="none" w:sz="0" w:space="0" w:color="auto"/>
              </w:divBdr>
            </w:div>
            <w:div w:id="1383942330">
              <w:marLeft w:val="0"/>
              <w:marRight w:val="0"/>
              <w:marTop w:val="0"/>
              <w:marBottom w:val="0"/>
              <w:divBdr>
                <w:top w:val="none" w:sz="0" w:space="0" w:color="auto"/>
                <w:left w:val="none" w:sz="0" w:space="0" w:color="auto"/>
                <w:bottom w:val="none" w:sz="0" w:space="0" w:color="auto"/>
                <w:right w:val="none" w:sz="0" w:space="0" w:color="auto"/>
              </w:divBdr>
            </w:div>
            <w:div w:id="759448671">
              <w:marLeft w:val="0"/>
              <w:marRight w:val="0"/>
              <w:marTop w:val="0"/>
              <w:marBottom w:val="0"/>
              <w:divBdr>
                <w:top w:val="none" w:sz="0" w:space="0" w:color="auto"/>
                <w:left w:val="none" w:sz="0" w:space="0" w:color="auto"/>
                <w:bottom w:val="none" w:sz="0" w:space="0" w:color="auto"/>
                <w:right w:val="none" w:sz="0" w:space="0" w:color="auto"/>
              </w:divBdr>
            </w:div>
            <w:div w:id="19018241">
              <w:marLeft w:val="0"/>
              <w:marRight w:val="0"/>
              <w:marTop w:val="0"/>
              <w:marBottom w:val="0"/>
              <w:divBdr>
                <w:top w:val="none" w:sz="0" w:space="0" w:color="auto"/>
                <w:left w:val="none" w:sz="0" w:space="0" w:color="auto"/>
                <w:bottom w:val="none" w:sz="0" w:space="0" w:color="auto"/>
                <w:right w:val="none" w:sz="0" w:space="0" w:color="auto"/>
              </w:divBdr>
            </w:div>
            <w:div w:id="18880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8647">
      <w:bodyDiv w:val="1"/>
      <w:marLeft w:val="0"/>
      <w:marRight w:val="0"/>
      <w:marTop w:val="0"/>
      <w:marBottom w:val="0"/>
      <w:divBdr>
        <w:top w:val="none" w:sz="0" w:space="0" w:color="auto"/>
        <w:left w:val="none" w:sz="0" w:space="0" w:color="auto"/>
        <w:bottom w:val="none" w:sz="0" w:space="0" w:color="auto"/>
        <w:right w:val="none" w:sz="0" w:space="0" w:color="auto"/>
      </w:divBdr>
      <w:divsChild>
        <w:div w:id="680350644">
          <w:marLeft w:val="0"/>
          <w:marRight w:val="0"/>
          <w:marTop w:val="0"/>
          <w:marBottom w:val="0"/>
          <w:divBdr>
            <w:top w:val="none" w:sz="0" w:space="0" w:color="auto"/>
            <w:left w:val="none" w:sz="0" w:space="0" w:color="auto"/>
            <w:bottom w:val="none" w:sz="0" w:space="0" w:color="auto"/>
            <w:right w:val="none" w:sz="0" w:space="0" w:color="auto"/>
          </w:divBdr>
          <w:divsChild>
            <w:div w:id="413749702">
              <w:marLeft w:val="0"/>
              <w:marRight w:val="0"/>
              <w:marTop w:val="0"/>
              <w:marBottom w:val="0"/>
              <w:divBdr>
                <w:top w:val="none" w:sz="0" w:space="0" w:color="auto"/>
                <w:left w:val="none" w:sz="0" w:space="0" w:color="auto"/>
                <w:bottom w:val="none" w:sz="0" w:space="0" w:color="auto"/>
                <w:right w:val="none" w:sz="0" w:space="0" w:color="auto"/>
              </w:divBdr>
            </w:div>
            <w:div w:id="1123619705">
              <w:marLeft w:val="0"/>
              <w:marRight w:val="0"/>
              <w:marTop w:val="0"/>
              <w:marBottom w:val="0"/>
              <w:divBdr>
                <w:top w:val="none" w:sz="0" w:space="0" w:color="auto"/>
                <w:left w:val="none" w:sz="0" w:space="0" w:color="auto"/>
                <w:bottom w:val="none" w:sz="0" w:space="0" w:color="auto"/>
                <w:right w:val="none" w:sz="0" w:space="0" w:color="auto"/>
              </w:divBdr>
            </w:div>
            <w:div w:id="475267306">
              <w:marLeft w:val="0"/>
              <w:marRight w:val="0"/>
              <w:marTop w:val="0"/>
              <w:marBottom w:val="0"/>
              <w:divBdr>
                <w:top w:val="none" w:sz="0" w:space="0" w:color="auto"/>
                <w:left w:val="none" w:sz="0" w:space="0" w:color="auto"/>
                <w:bottom w:val="none" w:sz="0" w:space="0" w:color="auto"/>
                <w:right w:val="none" w:sz="0" w:space="0" w:color="auto"/>
              </w:divBdr>
            </w:div>
            <w:div w:id="548884839">
              <w:marLeft w:val="0"/>
              <w:marRight w:val="0"/>
              <w:marTop w:val="0"/>
              <w:marBottom w:val="0"/>
              <w:divBdr>
                <w:top w:val="none" w:sz="0" w:space="0" w:color="auto"/>
                <w:left w:val="none" w:sz="0" w:space="0" w:color="auto"/>
                <w:bottom w:val="none" w:sz="0" w:space="0" w:color="auto"/>
                <w:right w:val="none" w:sz="0" w:space="0" w:color="auto"/>
              </w:divBdr>
            </w:div>
            <w:div w:id="2097245234">
              <w:marLeft w:val="0"/>
              <w:marRight w:val="0"/>
              <w:marTop w:val="0"/>
              <w:marBottom w:val="0"/>
              <w:divBdr>
                <w:top w:val="none" w:sz="0" w:space="0" w:color="auto"/>
                <w:left w:val="none" w:sz="0" w:space="0" w:color="auto"/>
                <w:bottom w:val="none" w:sz="0" w:space="0" w:color="auto"/>
                <w:right w:val="none" w:sz="0" w:space="0" w:color="auto"/>
              </w:divBdr>
            </w:div>
            <w:div w:id="1497381121">
              <w:marLeft w:val="0"/>
              <w:marRight w:val="0"/>
              <w:marTop w:val="0"/>
              <w:marBottom w:val="0"/>
              <w:divBdr>
                <w:top w:val="none" w:sz="0" w:space="0" w:color="auto"/>
                <w:left w:val="none" w:sz="0" w:space="0" w:color="auto"/>
                <w:bottom w:val="none" w:sz="0" w:space="0" w:color="auto"/>
                <w:right w:val="none" w:sz="0" w:space="0" w:color="auto"/>
              </w:divBdr>
            </w:div>
            <w:div w:id="1937590970">
              <w:marLeft w:val="0"/>
              <w:marRight w:val="0"/>
              <w:marTop w:val="0"/>
              <w:marBottom w:val="0"/>
              <w:divBdr>
                <w:top w:val="none" w:sz="0" w:space="0" w:color="auto"/>
                <w:left w:val="none" w:sz="0" w:space="0" w:color="auto"/>
                <w:bottom w:val="none" w:sz="0" w:space="0" w:color="auto"/>
                <w:right w:val="none" w:sz="0" w:space="0" w:color="auto"/>
              </w:divBdr>
            </w:div>
            <w:div w:id="1535733340">
              <w:marLeft w:val="0"/>
              <w:marRight w:val="0"/>
              <w:marTop w:val="0"/>
              <w:marBottom w:val="0"/>
              <w:divBdr>
                <w:top w:val="none" w:sz="0" w:space="0" w:color="auto"/>
                <w:left w:val="none" w:sz="0" w:space="0" w:color="auto"/>
                <w:bottom w:val="none" w:sz="0" w:space="0" w:color="auto"/>
                <w:right w:val="none" w:sz="0" w:space="0" w:color="auto"/>
              </w:divBdr>
            </w:div>
            <w:div w:id="1495875084">
              <w:marLeft w:val="0"/>
              <w:marRight w:val="0"/>
              <w:marTop w:val="0"/>
              <w:marBottom w:val="0"/>
              <w:divBdr>
                <w:top w:val="none" w:sz="0" w:space="0" w:color="auto"/>
                <w:left w:val="none" w:sz="0" w:space="0" w:color="auto"/>
                <w:bottom w:val="none" w:sz="0" w:space="0" w:color="auto"/>
                <w:right w:val="none" w:sz="0" w:space="0" w:color="auto"/>
              </w:divBdr>
            </w:div>
            <w:div w:id="1641425771">
              <w:marLeft w:val="0"/>
              <w:marRight w:val="0"/>
              <w:marTop w:val="0"/>
              <w:marBottom w:val="0"/>
              <w:divBdr>
                <w:top w:val="none" w:sz="0" w:space="0" w:color="auto"/>
                <w:left w:val="none" w:sz="0" w:space="0" w:color="auto"/>
                <w:bottom w:val="none" w:sz="0" w:space="0" w:color="auto"/>
                <w:right w:val="none" w:sz="0" w:space="0" w:color="auto"/>
              </w:divBdr>
            </w:div>
            <w:div w:id="1064453440">
              <w:marLeft w:val="0"/>
              <w:marRight w:val="0"/>
              <w:marTop w:val="0"/>
              <w:marBottom w:val="0"/>
              <w:divBdr>
                <w:top w:val="none" w:sz="0" w:space="0" w:color="auto"/>
                <w:left w:val="none" w:sz="0" w:space="0" w:color="auto"/>
                <w:bottom w:val="none" w:sz="0" w:space="0" w:color="auto"/>
                <w:right w:val="none" w:sz="0" w:space="0" w:color="auto"/>
              </w:divBdr>
            </w:div>
            <w:div w:id="1376080028">
              <w:marLeft w:val="0"/>
              <w:marRight w:val="0"/>
              <w:marTop w:val="0"/>
              <w:marBottom w:val="0"/>
              <w:divBdr>
                <w:top w:val="none" w:sz="0" w:space="0" w:color="auto"/>
                <w:left w:val="none" w:sz="0" w:space="0" w:color="auto"/>
                <w:bottom w:val="none" w:sz="0" w:space="0" w:color="auto"/>
                <w:right w:val="none" w:sz="0" w:space="0" w:color="auto"/>
              </w:divBdr>
            </w:div>
            <w:div w:id="16196758">
              <w:marLeft w:val="0"/>
              <w:marRight w:val="0"/>
              <w:marTop w:val="0"/>
              <w:marBottom w:val="0"/>
              <w:divBdr>
                <w:top w:val="none" w:sz="0" w:space="0" w:color="auto"/>
                <w:left w:val="none" w:sz="0" w:space="0" w:color="auto"/>
                <w:bottom w:val="none" w:sz="0" w:space="0" w:color="auto"/>
                <w:right w:val="none" w:sz="0" w:space="0" w:color="auto"/>
              </w:divBdr>
            </w:div>
            <w:div w:id="772749812">
              <w:marLeft w:val="0"/>
              <w:marRight w:val="0"/>
              <w:marTop w:val="0"/>
              <w:marBottom w:val="0"/>
              <w:divBdr>
                <w:top w:val="none" w:sz="0" w:space="0" w:color="auto"/>
                <w:left w:val="none" w:sz="0" w:space="0" w:color="auto"/>
                <w:bottom w:val="none" w:sz="0" w:space="0" w:color="auto"/>
                <w:right w:val="none" w:sz="0" w:space="0" w:color="auto"/>
              </w:divBdr>
            </w:div>
            <w:div w:id="1407998168">
              <w:marLeft w:val="0"/>
              <w:marRight w:val="0"/>
              <w:marTop w:val="0"/>
              <w:marBottom w:val="0"/>
              <w:divBdr>
                <w:top w:val="none" w:sz="0" w:space="0" w:color="auto"/>
                <w:left w:val="none" w:sz="0" w:space="0" w:color="auto"/>
                <w:bottom w:val="none" w:sz="0" w:space="0" w:color="auto"/>
                <w:right w:val="none" w:sz="0" w:space="0" w:color="auto"/>
              </w:divBdr>
            </w:div>
            <w:div w:id="2072927075">
              <w:marLeft w:val="0"/>
              <w:marRight w:val="0"/>
              <w:marTop w:val="0"/>
              <w:marBottom w:val="0"/>
              <w:divBdr>
                <w:top w:val="none" w:sz="0" w:space="0" w:color="auto"/>
                <w:left w:val="none" w:sz="0" w:space="0" w:color="auto"/>
                <w:bottom w:val="none" w:sz="0" w:space="0" w:color="auto"/>
                <w:right w:val="none" w:sz="0" w:space="0" w:color="auto"/>
              </w:divBdr>
            </w:div>
            <w:div w:id="458959003">
              <w:marLeft w:val="0"/>
              <w:marRight w:val="0"/>
              <w:marTop w:val="0"/>
              <w:marBottom w:val="0"/>
              <w:divBdr>
                <w:top w:val="none" w:sz="0" w:space="0" w:color="auto"/>
                <w:left w:val="none" w:sz="0" w:space="0" w:color="auto"/>
                <w:bottom w:val="none" w:sz="0" w:space="0" w:color="auto"/>
                <w:right w:val="none" w:sz="0" w:space="0" w:color="auto"/>
              </w:divBdr>
            </w:div>
            <w:div w:id="1652834090">
              <w:marLeft w:val="0"/>
              <w:marRight w:val="0"/>
              <w:marTop w:val="0"/>
              <w:marBottom w:val="0"/>
              <w:divBdr>
                <w:top w:val="none" w:sz="0" w:space="0" w:color="auto"/>
                <w:left w:val="none" w:sz="0" w:space="0" w:color="auto"/>
                <w:bottom w:val="none" w:sz="0" w:space="0" w:color="auto"/>
                <w:right w:val="none" w:sz="0" w:space="0" w:color="auto"/>
              </w:divBdr>
            </w:div>
            <w:div w:id="1276517667">
              <w:marLeft w:val="0"/>
              <w:marRight w:val="0"/>
              <w:marTop w:val="0"/>
              <w:marBottom w:val="0"/>
              <w:divBdr>
                <w:top w:val="none" w:sz="0" w:space="0" w:color="auto"/>
                <w:left w:val="none" w:sz="0" w:space="0" w:color="auto"/>
                <w:bottom w:val="none" w:sz="0" w:space="0" w:color="auto"/>
                <w:right w:val="none" w:sz="0" w:space="0" w:color="auto"/>
              </w:divBdr>
            </w:div>
            <w:div w:id="150007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90651">
      <w:bodyDiv w:val="1"/>
      <w:marLeft w:val="0"/>
      <w:marRight w:val="0"/>
      <w:marTop w:val="0"/>
      <w:marBottom w:val="0"/>
      <w:divBdr>
        <w:top w:val="none" w:sz="0" w:space="0" w:color="auto"/>
        <w:left w:val="none" w:sz="0" w:space="0" w:color="auto"/>
        <w:bottom w:val="none" w:sz="0" w:space="0" w:color="auto"/>
        <w:right w:val="none" w:sz="0" w:space="0" w:color="auto"/>
      </w:divBdr>
      <w:divsChild>
        <w:div w:id="2011984982">
          <w:marLeft w:val="0"/>
          <w:marRight w:val="0"/>
          <w:marTop w:val="0"/>
          <w:marBottom w:val="0"/>
          <w:divBdr>
            <w:top w:val="none" w:sz="0" w:space="0" w:color="auto"/>
            <w:left w:val="none" w:sz="0" w:space="0" w:color="auto"/>
            <w:bottom w:val="none" w:sz="0" w:space="0" w:color="auto"/>
            <w:right w:val="none" w:sz="0" w:space="0" w:color="auto"/>
          </w:divBdr>
          <w:divsChild>
            <w:div w:id="1987315732">
              <w:marLeft w:val="0"/>
              <w:marRight w:val="0"/>
              <w:marTop w:val="0"/>
              <w:marBottom w:val="0"/>
              <w:divBdr>
                <w:top w:val="none" w:sz="0" w:space="0" w:color="auto"/>
                <w:left w:val="none" w:sz="0" w:space="0" w:color="auto"/>
                <w:bottom w:val="none" w:sz="0" w:space="0" w:color="auto"/>
                <w:right w:val="none" w:sz="0" w:space="0" w:color="auto"/>
              </w:divBdr>
            </w:div>
            <w:div w:id="1850021691">
              <w:marLeft w:val="0"/>
              <w:marRight w:val="0"/>
              <w:marTop w:val="0"/>
              <w:marBottom w:val="0"/>
              <w:divBdr>
                <w:top w:val="none" w:sz="0" w:space="0" w:color="auto"/>
                <w:left w:val="none" w:sz="0" w:space="0" w:color="auto"/>
                <w:bottom w:val="none" w:sz="0" w:space="0" w:color="auto"/>
                <w:right w:val="none" w:sz="0" w:space="0" w:color="auto"/>
              </w:divBdr>
            </w:div>
            <w:div w:id="850223233">
              <w:marLeft w:val="0"/>
              <w:marRight w:val="0"/>
              <w:marTop w:val="0"/>
              <w:marBottom w:val="0"/>
              <w:divBdr>
                <w:top w:val="none" w:sz="0" w:space="0" w:color="auto"/>
                <w:left w:val="none" w:sz="0" w:space="0" w:color="auto"/>
                <w:bottom w:val="none" w:sz="0" w:space="0" w:color="auto"/>
                <w:right w:val="none" w:sz="0" w:space="0" w:color="auto"/>
              </w:divBdr>
            </w:div>
            <w:div w:id="1676567137">
              <w:marLeft w:val="0"/>
              <w:marRight w:val="0"/>
              <w:marTop w:val="0"/>
              <w:marBottom w:val="0"/>
              <w:divBdr>
                <w:top w:val="none" w:sz="0" w:space="0" w:color="auto"/>
                <w:left w:val="none" w:sz="0" w:space="0" w:color="auto"/>
                <w:bottom w:val="none" w:sz="0" w:space="0" w:color="auto"/>
                <w:right w:val="none" w:sz="0" w:space="0" w:color="auto"/>
              </w:divBdr>
            </w:div>
            <w:div w:id="1147404710">
              <w:marLeft w:val="0"/>
              <w:marRight w:val="0"/>
              <w:marTop w:val="0"/>
              <w:marBottom w:val="0"/>
              <w:divBdr>
                <w:top w:val="none" w:sz="0" w:space="0" w:color="auto"/>
                <w:left w:val="none" w:sz="0" w:space="0" w:color="auto"/>
                <w:bottom w:val="none" w:sz="0" w:space="0" w:color="auto"/>
                <w:right w:val="none" w:sz="0" w:space="0" w:color="auto"/>
              </w:divBdr>
            </w:div>
            <w:div w:id="945969472">
              <w:marLeft w:val="0"/>
              <w:marRight w:val="0"/>
              <w:marTop w:val="0"/>
              <w:marBottom w:val="0"/>
              <w:divBdr>
                <w:top w:val="none" w:sz="0" w:space="0" w:color="auto"/>
                <w:left w:val="none" w:sz="0" w:space="0" w:color="auto"/>
                <w:bottom w:val="none" w:sz="0" w:space="0" w:color="auto"/>
                <w:right w:val="none" w:sz="0" w:space="0" w:color="auto"/>
              </w:divBdr>
            </w:div>
            <w:div w:id="237132838">
              <w:marLeft w:val="0"/>
              <w:marRight w:val="0"/>
              <w:marTop w:val="0"/>
              <w:marBottom w:val="0"/>
              <w:divBdr>
                <w:top w:val="none" w:sz="0" w:space="0" w:color="auto"/>
                <w:left w:val="none" w:sz="0" w:space="0" w:color="auto"/>
                <w:bottom w:val="none" w:sz="0" w:space="0" w:color="auto"/>
                <w:right w:val="none" w:sz="0" w:space="0" w:color="auto"/>
              </w:divBdr>
            </w:div>
            <w:div w:id="1197506287">
              <w:marLeft w:val="0"/>
              <w:marRight w:val="0"/>
              <w:marTop w:val="0"/>
              <w:marBottom w:val="0"/>
              <w:divBdr>
                <w:top w:val="none" w:sz="0" w:space="0" w:color="auto"/>
                <w:left w:val="none" w:sz="0" w:space="0" w:color="auto"/>
                <w:bottom w:val="none" w:sz="0" w:space="0" w:color="auto"/>
                <w:right w:val="none" w:sz="0" w:space="0" w:color="auto"/>
              </w:divBdr>
            </w:div>
            <w:div w:id="1340886604">
              <w:marLeft w:val="0"/>
              <w:marRight w:val="0"/>
              <w:marTop w:val="0"/>
              <w:marBottom w:val="0"/>
              <w:divBdr>
                <w:top w:val="none" w:sz="0" w:space="0" w:color="auto"/>
                <w:left w:val="none" w:sz="0" w:space="0" w:color="auto"/>
                <w:bottom w:val="none" w:sz="0" w:space="0" w:color="auto"/>
                <w:right w:val="none" w:sz="0" w:space="0" w:color="auto"/>
              </w:divBdr>
            </w:div>
            <w:div w:id="1793015677">
              <w:marLeft w:val="0"/>
              <w:marRight w:val="0"/>
              <w:marTop w:val="0"/>
              <w:marBottom w:val="0"/>
              <w:divBdr>
                <w:top w:val="none" w:sz="0" w:space="0" w:color="auto"/>
                <w:left w:val="none" w:sz="0" w:space="0" w:color="auto"/>
                <w:bottom w:val="none" w:sz="0" w:space="0" w:color="auto"/>
                <w:right w:val="none" w:sz="0" w:space="0" w:color="auto"/>
              </w:divBdr>
            </w:div>
            <w:div w:id="793403074">
              <w:marLeft w:val="0"/>
              <w:marRight w:val="0"/>
              <w:marTop w:val="0"/>
              <w:marBottom w:val="0"/>
              <w:divBdr>
                <w:top w:val="none" w:sz="0" w:space="0" w:color="auto"/>
                <w:left w:val="none" w:sz="0" w:space="0" w:color="auto"/>
                <w:bottom w:val="none" w:sz="0" w:space="0" w:color="auto"/>
                <w:right w:val="none" w:sz="0" w:space="0" w:color="auto"/>
              </w:divBdr>
            </w:div>
            <w:div w:id="1525367246">
              <w:marLeft w:val="0"/>
              <w:marRight w:val="0"/>
              <w:marTop w:val="0"/>
              <w:marBottom w:val="0"/>
              <w:divBdr>
                <w:top w:val="none" w:sz="0" w:space="0" w:color="auto"/>
                <w:left w:val="none" w:sz="0" w:space="0" w:color="auto"/>
                <w:bottom w:val="none" w:sz="0" w:space="0" w:color="auto"/>
                <w:right w:val="none" w:sz="0" w:space="0" w:color="auto"/>
              </w:divBdr>
            </w:div>
            <w:div w:id="556473414">
              <w:marLeft w:val="0"/>
              <w:marRight w:val="0"/>
              <w:marTop w:val="0"/>
              <w:marBottom w:val="0"/>
              <w:divBdr>
                <w:top w:val="none" w:sz="0" w:space="0" w:color="auto"/>
                <w:left w:val="none" w:sz="0" w:space="0" w:color="auto"/>
                <w:bottom w:val="none" w:sz="0" w:space="0" w:color="auto"/>
                <w:right w:val="none" w:sz="0" w:space="0" w:color="auto"/>
              </w:divBdr>
            </w:div>
            <w:div w:id="959846844">
              <w:marLeft w:val="0"/>
              <w:marRight w:val="0"/>
              <w:marTop w:val="0"/>
              <w:marBottom w:val="0"/>
              <w:divBdr>
                <w:top w:val="none" w:sz="0" w:space="0" w:color="auto"/>
                <w:left w:val="none" w:sz="0" w:space="0" w:color="auto"/>
                <w:bottom w:val="none" w:sz="0" w:space="0" w:color="auto"/>
                <w:right w:val="none" w:sz="0" w:space="0" w:color="auto"/>
              </w:divBdr>
            </w:div>
            <w:div w:id="1135443014">
              <w:marLeft w:val="0"/>
              <w:marRight w:val="0"/>
              <w:marTop w:val="0"/>
              <w:marBottom w:val="0"/>
              <w:divBdr>
                <w:top w:val="none" w:sz="0" w:space="0" w:color="auto"/>
                <w:left w:val="none" w:sz="0" w:space="0" w:color="auto"/>
                <w:bottom w:val="none" w:sz="0" w:space="0" w:color="auto"/>
                <w:right w:val="none" w:sz="0" w:space="0" w:color="auto"/>
              </w:divBdr>
            </w:div>
            <w:div w:id="1208957003">
              <w:marLeft w:val="0"/>
              <w:marRight w:val="0"/>
              <w:marTop w:val="0"/>
              <w:marBottom w:val="0"/>
              <w:divBdr>
                <w:top w:val="none" w:sz="0" w:space="0" w:color="auto"/>
                <w:left w:val="none" w:sz="0" w:space="0" w:color="auto"/>
                <w:bottom w:val="none" w:sz="0" w:space="0" w:color="auto"/>
                <w:right w:val="none" w:sz="0" w:space="0" w:color="auto"/>
              </w:divBdr>
            </w:div>
            <w:div w:id="699356565">
              <w:marLeft w:val="0"/>
              <w:marRight w:val="0"/>
              <w:marTop w:val="0"/>
              <w:marBottom w:val="0"/>
              <w:divBdr>
                <w:top w:val="none" w:sz="0" w:space="0" w:color="auto"/>
                <w:left w:val="none" w:sz="0" w:space="0" w:color="auto"/>
                <w:bottom w:val="none" w:sz="0" w:space="0" w:color="auto"/>
                <w:right w:val="none" w:sz="0" w:space="0" w:color="auto"/>
              </w:divBdr>
            </w:div>
            <w:div w:id="1724937980">
              <w:marLeft w:val="0"/>
              <w:marRight w:val="0"/>
              <w:marTop w:val="0"/>
              <w:marBottom w:val="0"/>
              <w:divBdr>
                <w:top w:val="none" w:sz="0" w:space="0" w:color="auto"/>
                <w:left w:val="none" w:sz="0" w:space="0" w:color="auto"/>
                <w:bottom w:val="none" w:sz="0" w:space="0" w:color="auto"/>
                <w:right w:val="none" w:sz="0" w:space="0" w:color="auto"/>
              </w:divBdr>
            </w:div>
            <w:div w:id="1354258375">
              <w:marLeft w:val="0"/>
              <w:marRight w:val="0"/>
              <w:marTop w:val="0"/>
              <w:marBottom w:val="0"/>
              <w:divBdr>
                <w:top w:val="none" w:sz="0" w:space="0" w:color="auto"/>
                <w:left w:val="none" w:sz="0" w:space="0" w:color="auto"/>
                <w:bottom w:val="none" w:sz="0" w:space="0" w:color="auto"/>
                <w:right w:val="none" w:sz="0" w:space="0" w:color="auto"/>
              </w:divBdr>
            </w:div>
            <w:div w:id="443771279">
              <w:marLeft w:val="0"/>
              <w:marRight w:val="0"/>
              <w:marTop w:val="0"/>
              <w:marBottom w:val="0"/>
              <w:divBdr>
                <w:top w:val="none" w:sz="0" w:space="0" w:color="auto"/>
                <w:left w:val="none" w:sz="0" w:space="0" w:color="auto"/>
                <w:bottom w:val="none" w:sz="0" w:space="0" w:color="auto"/>
                <w:right w:val="none" w:sz="0" w:space="0" w:color="auto"/>
              </w:divBdr>
            </w:div>
            <w:div w:id="949974921">
              <w:marLeft w:val="0"/>
              <w:marRight w:val="0"/>
              <w:marTop w:val="0"/>
              <w:marBottom w:val="0"/>
              <w:divBdr>
                <w:top w:val="none" w:sz="0" w:space="0" w:color="auto"/>
                <w:left w:val="none" w:sz="0" w:space="0" w:color="auto"/>
                <w:bottom w:val="none" w:sz="0" w:space="0" w:color="auto"/>
                <w:right w:val="none" w:sz="0" w:space="0" w:color="auto"/>
              </w:divBdr>
            </w:div>
            <w:div w:id="1776368173">
              <w:marLeft w:val="0"/>
              <w:marRight w:val="0"/>
              <w:marTop w:val="0"/>
              <w:marBottom w:val="0"/>
              <w:divBdr>
                <w:top w:val="none" w:sz="0" w:space="0" w:color="auto"/>
                <w:left w:val="none" w:sz="0" w:space="0" w:color="auto"/>
                <w:bottom w:val="none" w:sz="0" w:space="0" w:color="auto"/>
                <w:right w:val="none" w:sz="0" w:space="0" w:color="auto"/>
              </w:divBdr>
            </w:div>
            <w:div w:id="1868759818">
              <w:marLeft w:val="0"/>
              <w:marRight w:val="0"/>
              <w:marTop w:val="0"/>
              <w:marBottom w:val="0"/>
              <w:divBdr>
                <w:top w:val="none" w:sz="0" w:space="0" w:color="auto"/>
                <w:left w:val="none" w:sz="0" w:space="0" w:color="auto"/>
                <w:bottom w:val="none" w:sz="0" w:space="0" w:color="auto"/>
                <w:right w:val="none" w:sz="0" w:space="0" w:color="auto"/>
              </w:divBdr>
            </w:div>
            <w:div w:id="6154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9152">
      <w:bodyDiv w:val="1"/>
      <w:marLeft w:val="0"/>
      <w:marRight w:val="0"/>
      <w:marTop w:val="0"/>
      <w:marBottom w:val="0"/>
      <w:divBdr>
        <w:top w:val="none" w:sz="0" w:space="0" w:color="auto"/>
        <w:left w:val="none" w:sz="0" w:space="0" w:color="auto"/>
        <w:bottom w:val="none" w:sz="0" w:space="0" w:color="auto"/>
        <w:right w:val="none" w:sz="0" w:space="0" w:color="auto"/>
      </w:divBdr>
      <w:divsChild>
        <w:div w:id="1069383497">
          <w:marLeft w:val="0"/>
          <w:marRight w:val="0"/>
          <w:marTop w:val="0"/>
          <w:marBottom w:val="0"/>
          <w:divBdr>
            <w:top w:val="none" w:sz="0" w:space="0" w:color="auto"/>
            <w:left w:val="none" w:sz="0" w:space="0" w:color="auto"/>
            <w:bottom w:val="none" w:sz="0" w:space="0" w:color="auto"/>
            <w:right w:val="none" w:sz="0" w:space="0" w:color="auto"/>
          </w:divBdr>
          <w:divsChild>
            <w:div w:id="187111123">
              <w:marLeft w:val="0"/>
              <w:marRight w:val="0"/>
              <w:marTop w:val="0"/>
              <w:marBottom w:val="0"/>
              <w:divBdr>
                <w:top w:val="none" w:sz="0" w:space="0" w:color="auto"/>
                <w:left w:val="none" w:sz="0" w:space="0" w:color="auto"/>
                <w:bottom w:val="none" w:sz="0" w:space="0" w:color="auto"/>
                <w:right w:val="none" w:sz="0" w:space="0" w:color="auto"/>
              </w:divBdr>
            </w:div>
            <w:div w:id="952395246">
              <w:marLeft w:val="0"/>
              <w:marRight w:val="0"/>
              <w:marTop w:val="0"/>
              <w:marBottom w:val="0"/>
              <w:divBdr>
                <w:top w:val="none" w:sz="0" w:space="0" w:color="auto"/>
                <w:left w:val="none" w:sz="0" w:space="0" w:color="auto"/>
                <w:bottom w:val="none" w:sz="0" w:space="0" w:color="auto"/>
                <w:right w:val="none" w:sz="0" w:space="0" w:color="auto"/>
              </w:divBdr>
            </w:div>
            <w:div w:id="2073116689">
              <w:marLeft w:val="0"/>
              <w:marRight w:val="0"/>
              <w:marTop w:val="0"/>
              <w:marBottom w:val="0"/>
              <w:divBdr>
                <w:top w:val="none" w:sz="0" w:space="0" w:color="auto"/>
                <w:left w:val="none" w:sz="0" w:space="0" w:color="auto"/>
                <w:bottom w:val="none" w:sz="0" w:space="0" w:color="auto"/>
                <w:right w:val="none" w:sz="0" w:space="0" w:color="auto"/>
              </w:divBdr>
            </w:div>
            <w:div w:id="1815564352">
              <w:marLeft w:val="0"/>
              <w:marRight w:val="0"/>
              <w:marTop w:val="0"/>
              <w:marBottom w:val="0"/>
              <w:divBdr>
                <w:top w:val="none" w:sz="0" w:space="0" w:color="auto"/>
                <w:left w:val="none" w:sz="0" w:space="0" w:color="auto"/>
                <w:bottom w:val="none" w:sz="0" w:space="0" w:color="auto"/>
                <w:right w:val="none" w:sz="0" w:space="0" w:color="auto"/>
              </w:divBdr>
            </w:div>
            <w:div w:id="1178275677">
              <w:marLeft w:val="0"/>
              <w:marRight w:val="0"/>
              <w:marTop w:val="0"/>
              <w:marBottom w:val="0"/>
              <w:divBdr>
                <w:top w:val="none" w:sz="0" w:space="0" w:color="auto"/>
                <w:left w:val="none" w:sz="0" w:space="0" w:color="auto"/>
                <w:bottom w:val="none" w:sz="0" w:space="0" w:color="auto"/>
                <w:right w:val="none" w:sz="0" w:space="0" w:color="auto"/>
              </w:divBdr>
            </w:div>
            <w:div w:id="1565752254">
              <w:marLeft w:val="0"/>
              <w:marRight w:val="0"/>
              <w:marTop w:val="0"/>
              <w:marBottom w:val="0"/>
              <w:divBdr>
                <w:top w:val="none" w:sz="0" w:space="0" w:color="auto"/>
                <w:left w:val="none" w:sz="0" w:space="0" w:color="auto"/>
                <w:bottom w:val="none" w:sz="0" w:space="0" w:color="auto"/>
                <w:right w:val="none" w:sz="0" w:space="0" w:color="auto"/>
              </w:divBdr>
            </w:div>
            <w:div w:id="1152915247">
              <w:marLeft w:val="0"/>
              <w:marRight w:val="0"/>
              <w:marTop w:val="0"/>
              <w:marBottom w:val="0"/>
              <w:divBdr>
                <w:top w:val="none" w:sz="0" w:space="0" w:color="auto"/>
                <w:left w:val="none" w:sz="0" w:space="0" w:color="auto"/>
                <w:bottom w:val="none" w:sz="0" w:space="0" w:color="auto"/>
                <w:right w:val="none" w:sz="0" w:space="0" w:color="auto"/>
              </w:divBdr>
            </w:div>
            <w:div w:id="649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sChild>
        <w:div w:id="135924945">
          <w:marLeft w:val="0"/>
          <w:marRight w:val="0"/>
          <w:marTop w:val="0"/>
          <w:marBottom w:val="0"/>
          <w:divBdr>
            <w:top w:val="none" w:sz="0" w:space="0" w:color="auto"/>
            <w:left w:val="none" w:sz="0" w:space="0" w:color="auto"/>
            <w:bottom w:val="none" w:sz="0" w:space="0" w:color="auto"/>
            <w:right w:val="none" w:sz="0" w:space="0" w:color="auto"/>
          </w:divBdr>
          <w:divsChild>
            <w:div w:id="1741906896">
              <w:marLeft w:val="0"/>
              <w:marRight w:val="0"/>
              <w:marTop w:val="0"/>
              <w:marBottom w:val="0"/>
              <w:divBdr>
                <w:top w:val="none" w:sz="0" w:space="0" w:color="auto"/>
                <w:left w:val="none" w:sz="0" w:space="0" w:color="auto"/>
                <w:bottom w:val="none" w:sz="0" w:space="0" w:color="auto"/>
                <w:right w:val="none" w:sz="0" w:space="0" w:color="auto"/>
              </w:divBdr>
            </w:div>
            <w:div w:id="1234002847">
              <w:marLeft w:val="0"/>
              <w:marRight w:val="0"/>
              <w:marTop w:val="0"/>
              <w:marBottom w:val="0"/>
              <w:divBdr>
                <w:top w:val="none" w:sz="0" w:space="0" w:color="auto"/>
                <w:left w:val="none" w:sz="0" w:space="0" w:color="auto"/>
                <w:bottom w:val="none" w:sz="0" w:space="0" w:color="auto"/>
                <w:right w:val="none" w:sz="0" w:space="0" w:color="auto"/>
              </w:divBdr>
            </w:div>
            <w:div w:id="1740789208">
              <w:marLeft w:val="0"/>
              <w:marRight w:val="0"/>
              <w:marTop w:val="0"/>
              <w:marBottom w:val="0"/>
              <w:divBdr>
                <w:top w:val="none" w:sz="0" w:space="0" w:color="auto"/>
                <w:left w:val="none" w:sz="0" w:space="0" w:color="auto"/>
                <w:bottom w:val="none" w:sz="0" w:space="0" w:color="auto"/>
                <w:right w:val="none" w:sz="0" w:space="0" w:color="auto"/>
              </w:divBdr>
            </w:div>
            <w:div w:id="1314985356">
              <w:marLeft w:val="0"/>
              <w:marRight w:val="0"/>
              <w:marTop w:val="0"/>
              <w:marBottom w:val="0"/>
              <w:divBdr>
                <w:top w:val="none" w:sz="0" w:space="0" w:color="auto"/>
                <w:left w:val="none" w:sz="0" w:space="0" w:color="auto"/>
                <w:bottom w:val="none" w:sz="0" w:space="0" w:color="auto"/>
                <w:right w:val="none" w:sz="0" w:space="0" w:color="auto"/>
              </w:divBdr>
            </w:div>
            <w:div w:id="860050423">
              <w:marLeft w:val="0"/>
              <w:marRight w:val="0"/>
              <w:marTop w:val="0"/>
              <w:marBottom w:val="0"/>
              <w:divBdr>
                <w:top w:val="none" w:sz="0" w:space="0" w:color="auto"/>
                <w:left w:val="none" w:sz="0" w:space="0" w:color="auto"/>
                <w:bottom w:val="none" w:sz="0" w:space="0" w:color="auto"/>
                <w:right w:val="none" w:sz="0" w:space="0" w:color="auto"/>
              </w:divBdr>
            </w:div>
            <w:div w:id="1033652246">
              <w:marLeft w:val="0"/>
              <w:marRight w:val="0"/>
              <w:marTop w:val="0"/>
              <w:marBottom w:val="0"/>
              <w:divBdr>
                <w:top w:val="none" w:sz="0" w:space="0" w:color="auto"/>
                <w:left w:val="none" w:sz="0" w:space="0" w:color="auto"/>
                <w:bottom w:val="none" w:sz="0" w:space="0" w:color="auto"/>
                <w:right w:val="none" w:sz="0" w:space="0" w:color="auto"/>
              </w:divBdr>
            </w:div>
            <w:div w:id="528421816">
              <w:marLeft w:val="0"/>
              <w:marRight w:val="0"/>
              <w:marTop w:val="0"/>
              <w:marBottom w:val="0"/>
              <w:divBdr>
                <w:top w:val="none" w:sz="0" w:space="0" w:color="auto"/>
                <w:left w:val="none" w:sz="0" w:space="0" w:color="auto"/>
                <w:bottom w:val="none" w:sz="0" w:space="0" w:color="auto"/>
                <w:right w:val="none" w:sz="0" w:space="0" w:color="auto"/>
              </w:divBdr>
            </w:div>
            <w:div w:id="380832749">
              <w:marLeft w:val="0"/>
              <w:marRight w:val="0"/>
              <w:marTop w:val="0"/>
              <w:marBottom w:val="0"/>
              <w:divBdr>
                <w:top w:val="none" w:sz="0" w:space="0" w:color="auto"/>
                <w:left w:val="none" w:sz="0" w:space="0" w:color="auto"/>
                <w:bottom w:val="none" w:sz="0" w:space="0" w:color="auto"/>
                <w:right w:val="none" w:sz="0" w:space="0" w:color="auto"/>
              </w:divBdr>
            </w:div>
            <w:div w:id="438337328">
              <w:marLeft w:val="0"/>
              <w:marRight w:val="0"/>
              <w:marTop w:val="0"/>
              <w:marBottom w:val="0"/>
              <w:divBdr>
                <w:top w:val="none" w:sz="0" w:space="0" w:color="auto"/>
                <w:left w:val="none" w:sz="0" w:space="0" w:color="auto"/>
                <w:bottom w:val="none" w:sz="0" w:space="0" w:color="auto"/>
                <w:right w:val="none" w:sz="0" w:space="0" w:color="auto"/>
              </w:divBdr>
            </w:div>
            <w:div w:id="64299428">
              <w:marLeft w:val="0"/>
              <w:marRight w:val="0"/>
              <w:marTop w:val="0"/>
              <w:marBottom w:val="0"/>
              <w:divBdr>
                <w:top w:val="none" w:sz="0" w:space="0" w:color="auto"/>
                <w:left w:val="none" w:sz="0" w:space="0" w:color="auto"/>
                <w:bottom w:val="none" w:sz="0" w:space="0" w:color="auto"/>
                <w:right w:val="none" w:sz="0" w:space="0" w:color="auto"/>
              </w:divBdr>
            </w:div>
            <w:div w:id="774053435">
              <w:marLeft w:val="0"/>
              <w:marRight w:val="0"/>
              <w:marTop w:val="0"/>
              <w:marBottom w:val="0"/>
              <w:divBdr>
                <w:top w:val="none" w:sz="0" w:space="0" w:color="auto"/>
                <w:left w:val="none" w:sz="0" w:space="0" w:color="auto"/>
                <w:bottom w:val="none" w:sz="0" w:space="0" w:color="auto"/>
                <w:right w:val="none" w:sz="0" w:space="0" w:color="auto"/>
              </w:divBdr>
            </w:div>
            <w:div w:id="1483235990">
              <w:marLeft w:val="0"/>
              <w:marRight w:val="0"/>
              <w:marTop w:val="0"/>
              <w:marBottom w:val="0"/>
              <w:divBdr>
                <w:top w:val="none" w:sz="0" w:space="0" w:color="auto"/>
                <w:left w:val="none" w:sz="0" w:space="0" w:color="auto"/>
                <w:bottom w:val="none" w:sz="0" w:space="0" w:color="auto"/>
                <w:right w:val="none" w:sz="0" w:space="0" w:color="auto"/>
              </w:divBdr>
            </w:div>
            <w:div w:id="1061056884">
              <w:marLeft w:val="0"/>
              <w:marRight w:val="0"/>
              <w:marTop w:val="0"/>
              <w:marBottom w:val="0"/>
              <w:divBdr>
                <w:top w:val="none" w:sz="0" w:space="0" w:color="auto"/>
                <w:left w:val="none" w:sz="0" w:space="0" w:color="auto"/>
                <w:bottom w:val="none" w:sz="0" w:space="0" w:color="auto"/>
                <w:right w:val="none" w:sz="0" w:space="0" w:color="auto"/>
              </w:divBdr>
            </w:div>
            <w:div w:id="572202361">
              <w:marLeft w:val="0"/>
              <w:marRight w:val="0"/>
              <w:marTop w:val="0"/>
              <w:marBottom w:val="0"/>
              <w:divBdr>
                <w:top w:val="none" w:sz="0" w:space="0" w:color="auto"/>
                <w:left w:val="none" w:sz="0" w:space="0" w:color="auto"/>
                <w:bottom w:val="none" w:sz="0" w:space="0" w:color="auto"/>
                <w:right w:val="none" w:sz="0" w:space="0" w:color="auto"/>
              </w:divBdr>
            </w:div>
            <w:div w:id="1275671511">
              <w:marLeft w:val="0"/>
              <w:marRight w:val="0"/>
              <w:marTop w:val="0"/>
              <w:marBottom w:val="0"/>
              <w:divBdr>
                <w:top w:val="none" w:sz="0" w:space="0" w:color="auto"/>
                <w:left w:val="none" w:sz="0" w:space="0" w:color="auto"/>
                <w:bottom w:val="none" w:sz="0" w:space="0" w:color="auto"/>
                <w:right w:val="none" w:sz="0" w:space="0" w:color="auto"/>
              </w:divBdr>
            </w:div>
            <w:div w:id="1466854383">
              <w:marLeft w:val="0"/>
              <w:marRight w:val="0"/>
              <w:marTop w:val="0"/>
              <w:marBottom w:val="0"/>
              <w:divBdr>
                <w:top w:val="none" w:sz="0" w:space="0" w:color="auto"/>
                <w:left w:val="none" w:sz="0" w:space="0" w:color="auto"/>
                <w:bottom w:val="none" w:sz="0" w:space="0" w:color="auto"/>
                <w:right w:val="none" w:sz="0" w:space="0" w:color="auto"/>
              </w:divBdr>
            </w:div>
            <w:div w:id="16593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36033">
      <w:bodyDiv w:val="1"/>
      <w:marLeft w:val="0"/>
      <w:marRight w:val="0"/>
      <w:marTop w:val="0"/>
      <w:marBottom w:val="0"/>
      <w:divBdr>
        <w:top w:val="none" w:sz="0" w:space="0" w:color="auto"/>
        <w:left w:val="none" w:sz="0" w:space="0" w:color="auto"/>
        <w:bottom w:val="none" w:sz="0" w:space="0" w:color="auto"/>
        <w:right w:val="none" w:sz="0" w:space="0" w:color="auto"/>
      </w:divBdr>
      <w:divsChild>
        <w:div w:id="1320769854">
          <w:marLeft w:val="0"/>
          <w:marRight w:val="0"/>
          <w:marTop w:val="0"/>
          <w:marBottom w:val="0"/>
          <w:divBdr>
            <w:top w:val="none" w:sz="0" w:space="0" w:color="auto"/>
            <w:left w:val="none" w:sz="0" w:space="0" w:color="auto"/>
            <w:bottom w:val="none" w:sz="0" w:space="0" w:color="auto"/>
            <w:right w:val="none" w:sz="0" w:space="0" w:color="auto"/>
          </w:divBdr>
          <w:divsChild>
            <w:div w:id="25436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4902">
      <w:bodyDiv w:val="1"/>
      <w:marLeft w:val="0"/>
      <w:marRight w:val="0"/>
      <w:marTop w:val="0"/>
      <w:marBottom w:val="0"/>
      <w:divBdr>
        <w:top w:val="none" w:sz="0" w:space="0" w:color="auto"/>
        <w:left w:val="none" w:sz="0" w:space="0" w:color="auto"/>
        <w:bottom w:val="none" w:sz="0" w:space="0" w:color="auto"/>
        <w:right w:val="none" w:sz="0" w:space="0" w:color="auto"/>
      </w:divBdr>
      <w:divsChild>
        <w:div w:id="1285425808">
          <w:marLeft w:val="0"/>
          <w:marRight w:val="0"/>
          <w:marTop w:val="0"/>
          <w:marBottom w:val="0"/>
          <w:divBdr>
            <w:top w:val="none" w:sz="0" w:space="0" w:color="auto"/>
            <w:left w:val="none" w:sz="0" w:space="0" w:color="auto"/>
            <w:bottom w:val="none" w:sz="0" w:space="0" w:color="auto"/>
            <w:right w:val="none" w:sz="0" w:space="0" w:color="auto"/>
          </w:divBdr>
          <w:divsChild>
            <w:div w:id="510610610">
              <w:marLeft w:val="0"/>
              <w:marRight w:val="0"/>
              <w:marTop w:val="0"/>
              <w:marBottom w:val="0"/>
              <w:divBdr>
                <w:top w:val="none" w:sz="0" w:space="0" w:color="auto"/>
                <w:left w:val="none" w:sz="0" w:space="0" w:color="auto"/>
                <w:bottom w:val="none" w:sz="0" w:space="0" w:color="auto"/>
                <w:right w:val="none" w:sz="0" w:space="0" w:color="auto"/>
              </w:divBdr>
            </w:div>
            <w:div w:id="1444417822">
              <w:marLeft w:val="0"/>
              <w:marRight w:val="0"/>
              <w:marTop w:val="0"/>
              <w:marBottom w:val="0"/>
              <w:divBdr>
                <w:top w:val="none" w:sz="0" w:space="0" w:color="auto"/>
                <w:left w:val="none" w:sz="0" w:space="0" w:color="auto"/>
                <w:bottom w:val="none" w:sz="0" w:space="0" w:color="auto"/>
                <w:right w:val="none" w:sz="0" w:space="0" w:color="auto"/>
              </w:divBdr>
            </w:div>
            <w:div w:id="746807677">
              <w:marLeft w:val="0"/>
              <w:marRight w:val="0"/>
              <w:marTop w:val="0"/>
              <w:marBottom w:val="0"/>
              <w:divBdr>
                <w:top w:val="none" w:sz="0" w:space="0" w:color="auto"/>
                <w:left w:val="none" w:sz="0" w:space="0" w:color="auto"/>
                <w:bottom w:val="none" w:sz="0" w:space="0" w:color="auto"/>
                <w:right w:val="none" w:sz="0" w:space="0" w:color="auto"/>
              </w:divBdr>
            </w:div>
            <w:div w:id="205141195">
              <w:marLeft w:val="0"/>
              <w:marRight w:val="0"/>
              <w:marTop w:val="0"/>
              <w:marBottom w:val="0"/>
              <w:divBdr>
                <w:top w:val="none" w:sz="0" w:space="0" w:color="auto"/>
                <w:left w:val="none" w:sz="0" w:space="0" w:color="auto"/>
                <w:bottom w:val="none" w:sz="0" w:space="0" w:color="auto"/>
                <w:right w:val="none" w:sz="0" w:space="0" w:color="auto"/>
              </w:divBdr>
            </w:div>
            <w:div w:id="1686176488">
              <w:marLeft w:val="0"/>
              <w:marRight w:val="0"/>
              <w:marTop w:val="0"/>
              <w:marBottom w:val="0"/>
              <w:divBdr>
                <w:top w:val="none" w:sz="0" w:space="0" w:color="auto"/>
                <w:left w:val="none" w:sz="0" w:space="0" w:color="auto"/>
                <w:bottom w:val="none" w:sz="0" w:space="0" w:color="auto"/>
                <w:right w:val="none" w:sz="0" w:space="0" w:color="auto"/>
              </w:divBdr>
            </w:div>
            <w:div w:id="11349046">
              <w:marLeft w:val="0"/>
              <w:marRight w:val="0"/>
              <w:marTop w:val="0"/>
              <w:marBottom w:val="0"/>
              <w:divBdr>
                <w:top w:val="none" w:sz="0" w:space="0" w:color="auto"/>
                <w:left w:val="none" w:sz="0" w:space="0" w:color="auto"/>
                <w:bottom w:val="none" w:sz="0" w:space="0" w:color="auto"/>
                <w:right w:val="none" w:sz="0" w:space="0" w:color="auto"/>
              </w:divBdr>
            </w:div>
            <w:div w:id="919098036">
              <w:marLeft w:val="0"/>
              <w:marRight w:val="0"/>
              <w:marTop w:val="0"/>
              <w:marBottom w:val="0"/>
              <w:divBdr>
                <w:top w:val="none" w:sz="0" w:space="0" w:color="auto"/>
                <w:left w:val="none" w:sz="0" w:space="0" w:color="auto"/>
                <w:bottom w:val="none" w:sz="0" w:space="0" w:color="auto"/>
                <w:right w:val="none" w:sz="0" w:space="0" w:color="auto"/>
              </w:divBdr>
            </w:div>
            <w:div w:id="1672179424">
              <w:marLeft w:val="0"/>
              <w:marRight w:val="0"/>
              <w:marTop w:val="0"/>
              <w:marBottom w:val="0"/>
              <w:divBdr>
                <w:top w:val="none" w:sz="0" w:space="0" w:color="auto"/>
                <w:left w:val="none" w:sz="0" w:space="0" w:color="auto"/>
                <w:bottom w:val="none" w:sz="0" w:space="0" w:color="auto"/>
                <w:right w:val="none" w:sz="0" w:space="0" w:color="auto"/>
              </w:divBdr>
            </w:div>
            <w:div w:id="979768691">
              <w:marLeft w:val="0"/>
              <w:marRight w:val="0"/>
              <w:marTop w:val="0"/>
              <w:marBottom w:val="0"/>
              <w:divBdr>
                <w:top w:val="none" w:sz="0" w:space="0" w:color="auto"/>
                <w:left w:val="none" w:sz="0" w:space="0" w:color="auto"/>
                <w:bottom w:val="none" w:sz="0" w:space="0" w:color="auto"/>
                <w:right w:val="none" w:sz="0" w:space="0" w:color="auto"/>
              </w:divBdr>
            </w:div>
            <w:div w:id="1781558967">
              <w:marLeft w:val="0"/>
              <w:marRight w:val="0"/>
              <w:marTop w:val="0"/>
              <w:marBottom w:val="0"/>
              <w:divBdr>
                <w:top w:val="none" w:sz="0" w:space="0" w:color="auto"/>
                <w:left w:val="none" w:sz="0" w:space="0" w:color="auto"/>
                <w:bottom w:val="none" w:sz="0" w:space="0" w:color="auto"/>
                <w:right w:val="none" w:sz="0" w:space="0" w:color="auto"/>
              </w:divBdr>
            </w:div>
            <w:div w:id="2082563173">
              <w:marLeft w:val="0"/>
              <w:marRight w:val="0"/>
              <w:marTop w:val="0"/>
              <w:marBottom w:val="0"/>
              <w:divBdr>
                <w:top w:val="none" w:sz="0" w:space="0" w:color="auto"/>
                <w:left w:val="none" w:sz="0" w:space="0" w:color="auto"/>
                <w:bottom w:val="none" w:sz="0" w:space="0" w:color="auto"/>
                <w:right w:val="none" w:sz="0" w:space="0" w:color="auto"/>
              </w:divBdr>
            </w:div>
            <w:div w:id="445583295">
              <w:marLeft w:val="0"/>
              <w:marRight w:val="0"/>
              <w:marTop w:val="0"/>
              <w:marBottom w:val="0"/>
              <w:divBdr>
                <w:top w:val="none" w:sz="0" w:space="0" w:color="auto"/>
                <w:left w:val="none" w:sz="0" w:space="0" w:color="auto"/>
                <w:bottom w:val="none" w:sz="0" w:space="0" w:color="auto"/>
                <w:right w:val="none" w:sz="0" w:space="0" w:color="auto"/>
              </w:divBdr>
            </w:div>
            <w:div w:id="831801169">
              <w:marLeft w:val="0"/>
              <w:marRight w:val="0"/>
              <w:marTop w:val="0"/>
              <w:marBottom w:val="0"/>
              <w:divBdr>
                <w:top w:val="none" w:sz="0" w:space="0" w:color="auto"/>
                <w:left w:val="none" w:sz="0" w:space="0" w:color="auto"/>
                <w:bottom w:val="none" w:sz="0" w:space="0" w:color="auto"/>
                <w:right w:val="none" w:sz="0" w:space="0" w:color="auto"/>
              </w:divBdr>
            </w:div>
            <w:div w:id="20366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5702">
      <w:bodyDiv w:val="1"/>
      <w:marLeft w:val="0"/>
      <w:marRight w:val="0"/>
      <w:marTop w:val="0"/>
      <w:marBottom w:val="0"/>
      <w:divBdr>
        <w:top w:val="none" w:sz="0" w:space="0" w:color="auto"/>
        <w:left w:val="none" w:sz="0" w:space="0" w:color="auto"/>
        <w:bottom w:val="none" w:sz="0" w:space="0" w:color="auto"/>
        <w:right w:val="none" w:sz="0" w:space="0" w:color="auto"/>
      </w:divBdr>
      <w:divsChild>
        <w:div w:id="766771759">
          <w:marLeft w:val="0"/>
          <w:marRight w:val="0"/>
          <w:marTop w:val="0"/>
          <w:marBottom w:val="0"/>
          <w:divBdr>
            <w:top w:val="none" w:sz="0" w:space="0" w:color="auto"/>
            <w:left w:val="none" w:sz="0" w:space="0" w:color="auto"/>
            <w:bottom w:val="none" w:sz="0" w:space="0" w:color="auto"/>
            <w:right w:val="none" w:sz="0" w:space="0" w:color="auto"/>
          </w:divBdr>
          <w:divsChild>
            <w:div w:id="800995999">
              <w:marLeft w:val="0"/>
              <w:marRight w:val="0"/>
              <w:marTop w:val="0"/>
              <w:marBottom w:val="0"/>
              <w:divBdr>
                <w:top w:val="none" w:sz="0" w:space="0" w:color="auto"/>
                <w:left w:val="none" w:sz="0" w:space="0" w:color="auto"/>
                <w:bottom w:val="none" w:sz="0" w:space="0" w:color="auto"/>
                <w:right w:val="none" w:sz="0" w:space="0" w:color="auto"/>
              </w:divBdr>
            </w:div>
            <w:div w:id="1970091153">
              <w:marLeft w:val="0"/>
              <w:marRight w:val="0"/>
              <w:marTop w:val="0"/>
              <w:marBottom w:val="0"/>
              <w:divBdr>
                <w:top w:val="none" w:sz="0" w:space="0" w:color="auto"/>
                <w:left w:val="none" w:sz="0" w:space="0" w:color="auto"/>
                <w:bottom w:val="none" w:sz="0" w:space="0" w:color="auto"/>
                <w:right w:val="none" w:sz="0" w:space="0" w:color="auto"/>
              </w:divBdr>
            </w:div>
            <w:div w:id="97074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7298">
      <w:bodyDiv w:val="1"/>
      <w:marLeft w:val="0"/>
      <w:marRight w:val="0"/>
      <w:marTop w:val="0"/>
      <w:marBottom w:val="0"/>
      <w:divBdr>
        <w:top w:val="none" w:sz="0" w:space="0" w:color="auto"/>
        <w:left w:val="none" w:sz="0" w:space="0" w:color="auto"/>
        <w:bottom w:val="none" w:sz="0" w:space="0" w:color="auto"/>
        <w:right w:val="none" w:sz="0" w:space="0" w:color="auto"/>
      </w:divBdr>
      <w:divsChild>
        <w:div w:id="105737238">
          <w:marLeft w:val="0"/>
          <w:marRight w:val="0"/>
          <w:marTop w:val="0"/>
          <w:marBottom w:val="0"/>
          <w:divBdr>
            <w:top w:val="none" w:sz="0" w:space="0" w:color="auto"/>
            <w:left w:val="none" w:sz="0" w:space="0" w:color="auto"/>
            <w:bottom w:val="none" w:sz="0" w:space="0" w:color="auto"/>
            <w:right w:val="none" w:sz="0" w:space="0" w:color="auto"/>
          </w:divBdr>
          <w:divsChild>
            <w:div w:id="1820875563">
              <w:marLeft w:val="0"/>
              <w:marRight w:val="0"/>
              <w:marTop w:val="0"/>
              <w:marBottom w:val="0"/>
              <w:divBdr>
                <w:top w:val="none" w:sz="0" w:space="0" w:color="auto"/>
                <w:left w:val="none" w:sz="0" w:space="0" w:color="auto"/>
                <w:bottom w:val="none" w:sz="0" w:space="0" w:color="auto"/>
                <w:right w:val="none" w:sz="0" w:space="0" w:color="auto"/>
              </w:divBdr>
            </w:div>
            <w:div w:id="914436812">
              <w:marLeft w:val="0"/>
              <w:marRight w:val="0"/>
              <w:marTop w:val="0"/>
              <w:marBottom w:val="0"/>
              <w:divBdr>
                <w:top w:val="none" w:sz="0" w:space="0" w:color="auto"/>
                <w:left w:val="none" w:sz="0" w:space="0" w:color="auto"/>
                <w:bottom w:val="none" w:sz="0" w:space="0" w:color="auto"/>
                <w:right w:val="none" w:sz="0" w:space="0" w:color="auto"/>
              </w:divBdr>
            </w:div>
            <w:div w:id="1682121137">
              <w:marLeft w:val="0"/>
              <w:marRight w:val="0"/>
              <w:marTop w:val="0"/>
              <w:marBottom w:val="0"/>
              <w:divBdr>
                <w:top w:val="none" w:sz="0" w:space="0" w:color="auto"/>
                <w:left w:val="none" w:sz="0" w:space="0" w:color="auto"/>
                <w:bottom w:val="none" w:sz="0" w:space="0" w:color="auto"/>
                <w:right w:val="none" w:sz="0" w:space="0" w:color="auto"/>
              </w:divBdr>
            </w:div>
            <w:div w:id="387843832">
              <w:marLeft w:val="0"/>
              <w:marRight w:val="0"/>
              <w:marTop w:val="0"/>
              <w:marBottom w:val="0"/>
              <w:divBdr>
                <w:top w:val="none" w:sz="0" w:space="0" w:color="auto"/>
                <w:left w:val="none" w:sz="0" w:space="0" w:color="auto"/>
                <w:bottom w:val="none" w:sz="0" w:space="0" w:color="auto"/>
                <w:right w:val="none" w:sz="0" w:space="0" w:color="auto"/>
              </w:divBdr>
            </w:div>
            <w:div w:id="1349679936">
              <w:marLeft w:val="0"/>
              <w:marRight w:val="0"/>
              <w:marTop w:val="0"/>
              <w:marBottom w:val="0"/>
              <w:divBdr>
                <w:top w:val="none" w:sz="0" w:space="0" w:color="auto"/>
                <w:left w:val="none" w:sz="0" w:space="0" w:color="auto"/>
                <w:bottom w:val="none" w:sz="0" w:space="0" w:color="auto"/>
                <w:right w:val="none" w:sz="0" w:space="0" w:color="auto"/>
              </w:divBdr>
            </w:div>
            <w:div w:id="1944145774">
              <w:marLeft w:val="0"/>
              <w:marRight w:val="0"/>
              <w:marTop w:val="0"/>
              <w:marBottom w:val="0"/>
              <w:divBdr>
                <w:top w:val="none" w:sz="0" w:space="0" w:color="auto"/>
                <w:left w:val="none" w:sz="0" w:space="0" w:color="auto"/>
                <w:bottom w:val="none" w:sz="0" w:space="0" w:color="auto"/>
                <w:right w:val="none" w:sz="0" w:space="0" w:color="auto"/>
              </w:divBdr>
            </w:div>
            <w:div w:id="1638141797">
              <w:marLeft w:val="0"/>
              <w:marRight w:val="0"/>
              <w:marTop w:val="0"/>
              <w:marBottom w:val="0"/>
              <w:divBdr>
                <w:top w:val="none" w:sz="0" w:space="0" w:color="auto"/>
                <w:left w:val="none" w:sz="0" w:space="0" w:color="auto"/>
                <w:bottom w:val="none" w:sz="0" w:space="0" w:color="auto"/>
                <w:right w:val="none" w:sz="0" w:space="0" w:color="auto"/>
              </w:divBdr>
            </w:div>
            <w:div w:id="629898857">
              <w:marLeft w:val="0"/>
              <w:marRight w:val="0"/>
              <w:marTop w:val="0"/>
              <w:marBottom w:val="0"/>
              <w:divBdr>
                <w:top w:val="none" w:sz="0" w:space="0" w:color="auto"/>
                <w:left w:val="none" w:sz="0" w:space="0" w:color="auto"/>
                <w:bottom w:val="none" w:sz="0" w:space="0" w:color="auto"/>
                <w:right w:val="none" w:sz="0" w:space="0" w:color="auto"/>
              </w:divBdr>
            </w:div>
            <w:div w:id="938873366">
              <w:marLeft w:val="0"/>
              <w:marRight w:val="0"/>
              <w:marTop w:val="0"/>
              <w:marBottom w:val="0"/>
              <w:divBdr>
                <w:top w:val="none" w:sz="0" w:space="0" w:color="auto"/>
                <w:left w:val="none" w:sz="0" w:space="0" w:color="auto"/>
                <w:bottom w:val="none" w:sz="0" w:space="0" w:color="auto"/>
                <w:right w:val="none" w:sz="0" w:space="0" w:color="auto"/>
              </w:divBdr>
            </w:div>
            <w:div w:id="1551260739">
              <w:marLeft w:val="0"/>
              <w:marRight w:val="0"/>
              <w:marTop w:val="0"/>
              <w:marBottom w:val="0"/>
              <w:divBdr>
                <w:top w:val="none" w:sz="0" w:space="0" w:color="auto"/>
                <w:left w:val="none" w:sz="0" w:space="0" w:color="auto"/>
                <w:bottom w:val="none" w:sz="0" w:space="0" w:color="auto"/>
                <w:right w:val="none" w:sz="0" w:space="0" w:color="auto"/>
              </w:divBdr>
            </w:div>
            <w:div w:id="312410114">
              <w:marLeft w:val="0"/>
              <w:marRight w:val="0"/>
              <w:marTop w:val="0"/>
              <w:marBottom w:val="0"/>
              <w:divBdr>
                <w:top w:val="none" w:sz="0" w:space="0" w:color="auto"/>
                <w:left w:val="none" w:sz="0" w:space="0" w:color="auto"/>
                <w:bottom w:val="none" w:sz="0" w:space="0" w:color="auto"/>
                <w:right w:val="none" w:sz="0" w:space="0" w:color="auto"/>
              </w:divBdr>
            </w:div>
            <w:div w:id="12427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5911">
      <w:bodyDiv w:val="1"/>
      <w:marLeft w:val="0"/>
      <w:marRight w:val="0"/>
      <w:marTop w:val="0"/>
      <w:marBottom w:val="0"/>
      <w:divBdr>
        <w:top w:val="none" w:sz="0" w:space="0" w:color="auto"/>
        <w:left w:val="none" w:sz="0" w:space="0" w:color="auto"/>
        <w:bottom w:val="none" w:sz="0" w:space="0" w:color="auto"/>
        <w:right w:val="none" w:sz="0" w:space="0" w:color="auto"/>
      </w:divBdr>
      <w:divsChild>
        <w:div w:id="790829860">
          <w:marLeft w:val="0"/>
          <w:marRight w:val="0"/>
          <w:marTop w:val="0"/>
          <w:marBottom w:val="0"/>
          <w:divBdr>
            <w:top w:val="none" w:sz="0" w:space="0" w:color="auto"/>
            <w:left w:val="none" w:sz="0" w:space="0" w:color="auto"/>
            <w:bottom w:val="none" w:sz="0" w:space="0" w:color="auto"/>
            <w:right w:val="none" w:sz="0" w:space="0" w:color="auto"/>
          </w:divBdr>
          <w:divsChild>
            <w:div w:id="546336384">
              <w:marLeft w:val="0"/>
              <w:marRight w:val="0"/>
              <w:marTop w:val="0"/>
              <w:marBottom w:val="0"/>
              <w:divBdr>
                <w:top w:val="none" w:sz="0" w:space="0" w:color="auto"/>
                <w:left w:val="none" w:sz="0" w:space="0" w:color="auto"/>
                <w:bottom w:val="none" w:sz="0" w:space="0" w:color="auto"/>
                <w:right w:val="none" w:sz="0" w:space="0" w:color="auto"/>
              </w:divBdr>
            </w:div>
            <w:div w:id="1363508509">
              <w:marLeft w:val="0"/>
              <w:marRight w:val="0"/>
              <w:marTop w:val="0"/>
              <w:marBottom w:val="0"/>
              <w:divBdr>
                <w:top w:val="none" w:sz="0" w:space="0" w:color="auto"/>
                <w:left w:val="none" w:sz="0" w:space="0" w:color="auto"/>
                <w:bottom w:val="none" w:sz="0" w:space="0" w:color="auto"/>
                <w:right w:val="none" w:sz="0" w:space="0" w:color="auto"/>
              </w:divBdr>
            </w:div>
            <w:div w:id="1649088072">
              <w:marLeft w:val="0"/>
              <w:marRight w:val="0"/>
              <w:marTop w:val="0"/>
              <w:marBottom w:val="0"/>
              <w:divBdr>
                <w:top w:val="none" w:sz="0" w:space="0" w:color="auto"/>
                <w:left w:val="none" w:sz="0" w:space="0" w:color="auto"/>
                <w:bottom w:val="none" w:sz="0" w:space="0" w:color="auto"/>
                <w:right w:val="none" w:sz="0" w:space="0" w:color="auto"/>
              </w:divBdr>
            </w:div>
            <w:div w:id="1304232434">
              <w:marLeft w:val="0"/>
              <w:marRight w:val="0"/>
              <w:marTop w:val="0"/>
              <w:marBottom w:val="0"/>
              <w:divBdr>
                <w:top w:val="none" w:sz="0" w:space="0" w:color="auto"/>
                <w:left w:val="none" w:sz="0" w:space="0" w:color="auto"/>
                <w:bottom w:val="none" w:sz="0" w:space="0" w:color="auto"/>
                <w:right w:val="none" w:sz="0" w:space="0" w:color="auto"/>
              </w:divBdr>
            </w:div>
            <w:div w:id="415858129">
              <w:marLeft w:val="0"/>
              <w:marRight w:val="0"/>
              <w:marTop w:val="0"/>
              <w:marBottom w:val="0"/>
              <w:divBdr>
                <w:top w:val="none" w:sz="0" w:space="0" w:color="auto"/>
                <w:left w:val="none" w:sz="0" w:space="0" w:color="auto"/>
                <w:bottom w:val="none" w:sz="0" w:space="0" w:color="auto"/>
                <w:right w:val="none" w:sz="0" w:space="0" w:color="auto"/>
              </w:divBdr>
            </w:div>
            <w:div w:id="1939949468">
              <w:marLeft w:val="0"/>
              <w:marRight w:val="0"/>
              <w:marTop w:val="0"/>
              <w:marBottom w:val="0"/>
              <w:divBdr>
                <w:top w:val="none" w:sz="0" w:space="0" w:color="auto"/>
                <w:left w:val="none" w:sz="0" w:space="0" w:color="auto"/>
                <w:bottom w:val="none" w:sz="0" w:space="0" w:color="auto"/>
                <w:right w:val="none" w:sz="0" w:space="0" w:color="auto"/>
              </w:divBdr>
            </w:div>
            <w:div w:id="1331374027">
              <w:marLeft w:val="0"/>
              <w:marRight w:val="0"/>
              <w:marTop w:val="0"/>
              <w:marBottom w:val="0"/>
              <w:divBdr>
                <w:top w:val="none" w:sz="0" w:space="0" w:color="auto"/>
                <w:left w:val="none" w:sz="0" w:space="0" w:color="auto"/>
                <w:bottom w:val="none" w:sz="0" w:space="0" w:color="auto"/>
                <w:right w:val="none" w:sz="0" w:space="0" w:color="auto"/>
              </w:divBdr>
            </w:div>
            <w:div w:id="483397214">
              <w:marLeft w:val="0"/>
              <w:marRight w:val="0"/>
              <w:marTop w:val="0"/>
              <w:marBottom w:val="0"/>
              <w:divBdr>
                <w:top w:val="none" w:sz="0" w:space="0" w:color="auto"/>
                <w:left w:val="none" w:sz="0" w:space="0" w:color="auto"/>
                <w:bottom w:val="none" w:sz="0" w:space="0" w:color="auto"/>
                <w:right w:val="none" w:sz="0" w:space="0" w:color="auto"/>
              </w:divBdr>
            </w:div>
            <w:div w:id="1137257400">
              <w:marLeft w:val="0"/>
              <w:marRight w:val="0"/>
              <w:marTop w:val="0"/>
              <w:marBottom w:val="0"/>
              <w:divBdr>
                <w:top w:val="none" w:sz="0" w:space="0" w:color="auto"/>
                <w:left w:val="none" w:sz="0" w:space="0" w:color="auto"/>
                <w:bottom w:val="none" w:sz="0" w:space="0" w:color="auto"/>
                <w:right w:val="none" w:sz="0" w:space="0" w:color="auto"/>
              </w:divBdr>
            </w:div>
            <w:div w:id="1408308860">
              <w:marLeft w:val="0"/>
              <w:marRight w:val="0"/>
              <w:marTop w:val="0"/>
              <w:marBottom w:val="0"/>
              <w:divBdr>
                <w:top w:val="none" w:sz="0" w:space="0" w:color="auto"/>
                <w:left w:val="none" w:sz="0" w:space="0" w:color="auto"/>
                <w:bottom w:val="none" w:sz="0" w:space="0" w:color="auto"/>
                <w:right w:val="none" w:sz="0" w:space="0" w:color="auto"/>
              </w:divBdr>
            </w:div>
            <w:div w:id="418216915">
              <w:marLeft w:val="0"/>
              <w:marRight w:val="0"/>
              <w:marTop w:val="0"/>
              <w:marBottom w:val="0"/>
              <w:divBdr>
                <w:top w:val="none" w:sz="0" w:space="0" w:color="auto"/>
                <w:left w:val="none" w:sz="0" w:space="0" w:color="auto"/>
                <w:bottom w:val="none" w:sz="0" w:space="0" w:color="auto"/>
                <w:right w:val="none" w:sz="0" w:space="0" w:color="auto"/>
              </w:divBdr>
            </w:div>
            <w:div w:id="12519">
              <w:marLeft w:val="0"/>
              <w:marRight w:val="0"/>
              <w:marTop w:val="0"/>
              <w:marBottom w:val="0"/>
              <w:divBdr>
                <w:top w:val="none" w:sz="0" w:space="0" w:color="auto"/>
                <w:left w:val="none" w:sz="0" w:space="0" w:color="auto"/>
                <w:bottom w:val="none" w:sz="0" w:space="0" w:color="auto"/>
                <w:right w:val="none" w:sz="0" w:space="0" w:color="auto"/>
              </w:divBdr>
            </w:div>
            <w:div w:id="8765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1576">
      <w:bodyDiv w:val="1"/>
      <w:marLeft w:val="0"/>
      <w:marRight w:val="0"/>
      <w:marTop w:val="0"/>
      <w:marBottom w:val="0"/>
      <w:divBdr>
        <w:top w:val="none" w:sz="0" w:space="0" w:color="auto"/>
        <w:left w:val="none" w:sz="0" w:space="0" w:color="auto"/>
        <w:bottom w:val="none" w:sz="0" w:space="0" w:color="auto"/>
        <w:right w:val="none" w:sz="0" w:space="0" w:color="auto"/>
      </w:divBdr>
      <w:divsChild>
        <w:div w:id="1887982569">
          <w:marLeft w:val="0"/>
          <w:marRight w:val="0"/>
          <w:marTop w:val="0"/>
          <w:marBottom w:val="0"/>
          <w:divBdr>
            <w:top w:val="none" w:sz="0" w:space="0" w:color="auto"/>
            <w:left w:val="none" w:sz="0" w:space="0" w:color="auto"/>
            <w:bottom w:val="none" w:sz="0" w:space="0" w:color="auto"/>
            <w:right w:val="none" w:sz="0" w:space="0" w:color="auto"/>
          </w:divBdr>
          <w:divsChild>
            <w:div w:id="1919056823">
              <w:marLeft w:val="0"/>
              <w:marRight w:val="0"/>
              <w:marTop w:val="0"/>
              <w:marBottom w:val="0"/>
              <w:divBdr>
                <w:top w:val="none" w:sz="0" w:space="0" w:color="auto"/>
                <w:left w:val="none" w:sz="0" w:space="0" w:color="auto"/>
                <w:bottom w:val="none" w:sz="0" w:space="0" w:color="auto"/>
                <w:right w:val="none" w:sz="0" w:space="0" w:color="auto"/>
              </w:divBdr>
            </w:div>
            <w:div w:id="984166460">
              <w:marLeft w:val="0"/>
              <w:marRight w:val="0"/>
              <w:marTop w:val="0"/>
              <w:marBottom w:val="0"/>
              <w:divBdr>
                <w:top w:val="none" w:sz="0" w:space="0" w:color="auto"/>
                <w:left w:val="none" w:sz="0" w:space="0" w:color="auto"/>
                <w:bottom w:val="none" w:sz="0" w:space="0" w:color="auto"/>
                <w:right w:val="none" w:sz="0" w:space="0" w:color="auto"/>
              </w:divBdr>
            </w:div>
            <w:div w:id="203828771">
              <w:marLeft w:val="0"/>
              <w:marRight w:val="0"/>
              <w:marTop w:val="0"/>
              <w:marBottom w:val="0"/>
              <w:divBdr>
                <w:top w:val="none" w:sz="0" w:space="0" w:color="auto"/>
                <w:left w:val="none" w:sz="0" w:space="0" w:color="auto"/>
                <w:bottom w:val="none" w:sz="0" w:space="0" w:color="auto"/>
                <w:right w:val="none" w:sz="0" w:space="0" w:color="auto"/>
              </w:divBdr>
            </w:div>
            <w:div w:id="2865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45447">
      <w:bodyDiv w:val="1"/>
      <w:marLeft w:val="0"/>
      <w:marRight w:val="0"/>
      <w:marTop w:val="0"/>
      <w:marBottom w:val="0"/>
      <w:divBdr>
        <w:top w:val="none" w:sz="0" w:space="0" w:color="auto"/>
        <w:left w:val="none" w:sz="0" w:space="0" w:color="auto"/>
        <w:bottom w:val="none" w:sz="0" w:space="0" w:color="auto"/>
        <w:right w:val="none" w:sz="0" w:space="0" w:color="auto"/>
      </w:divBdr>
      <w:divsChild>
        <w:div w:id="1111238430">
          <w:marLeft w:val="0"/>
          <w:marRight w:val="0"/>
          <w:marTop w:val="0"/>
          <w:marBottom w:val="0"/>
          <w:divBdr>
            <w:top w:val="none" w:sz="0" w:space="0" w:color="auto"/>
            <w:left w:val="none" w:sz="0" w:space="0" w:color="auto"/>
            <w:bottom w:val="none" w:sz="0" w:space="0" w:color="auto"/>
            <w:right w:val="none" w:sz="0" w:space="0" w:color="auto"/>
          </w:divBdr>
          <w:divsChild>
            <w:div w:id="1258834051">
              <w:marLeft w:val="0"/>
              <w:marRight w:val="0"/>
              <w:marTop w:val="0"/>
              <w:marBottom w:val="0"/>
              <w:divBdr>
                <w:top w:val="none" w:sz="0" w:space="0" w:color="auto"/>
                <w:left w:val="none" w:sz="0" w:space="0" w:color="auto"/>
                <w:bottom w:val="none" w:sz="0" w:space="0" w:color="auto"/>
                <w:right w:val="none" w:sz="0" w:space="0" w:color="auto"/>
              </w:divBdr>
            </w:div>
            <w:div w:id="1910842390">
              <w:marLeft w:val="0"/>
              <w:marRight w:val="0"/>
              <w:marTop w:val="0"/>
              <w:marBottom w:val="0"/>
              <w:divBdr>
                <w:top w:val="none" w:sz="0" w:space="0" w:color="auto"/>
                <w:left w:val="none" w:sz="0" w:space="0" w:color="auto"/>
                <w:bottom w:val="none" w:sz="0" w:space="0" w:color="auto"/>
                <w:right w:val="none" w:sz="0" w:space="0" w:color="auto"/>
              </w:divBdr>
            </w:div>
            <w:div w:id="2585806">
              <w:marLeft w:val="0"/>
              <w:marRight w:val="0"/>
              <w:marTop w:val="0"/>
              <w:marBottom w:val="0"/>
              <w:divBdr>
                <w:top w:val="none" w:sz="0" w:space="0" w:color="auto"/>
                <w:left w:val="none" w:sz="0" w:space="0" w:color="auto"/>
                <w:bottom w:val="none" w:sz="0" w:space="0" w:color="auto"/>
                <w:right w:val="none" w:sz="0" w:space="0" w:color="auto"/>
              </w:divBdr>
            </w:div>
            <w:div w:id="784277360">
              <w:marLeft w:val="0"/>
              <w:marRight w:val="0"/>
              <w:marTop w:val="0"/>
              <w:marBottom w:val="0"/>
              <w:divBdr>
                <w:top w:val="none" w:sz="0" w:space="0" w:color="auto"/>
                <w:left w:val="none" w:sz="0" w:space="0" w:color="auto"/>
                <w:bottom w:val="none" w:sz="0" w:space="0" w:color="auto"/>
                <w:right w:val="none" w:sz="0" w:space="0" w:color="auto"/>
              </w:divBdr>
            </w:div>
            <w:div w:id="269624713">
              <w:marLeft w:val="0"/>
              <w:marRight w:val="0"/>
              <w:marTop w:val="0"/>
              <w:marBottom w:val="0"/>
              <w:divBdr>
                <w:top w:val="none" w:sz="0" w:space="0" w:color="auto"/>
                <w:left w:val="none" w:sz="0" w:space="0" w:color="auto"/>
                <w:bottom w:val="none" w:sz="0" w:space="0" w:color="auto"/>
                <w:right w:val="none" w:sz="0" w:space="0" w:color="auto"/>
              </w:divBdr>
            </w:div>
            <w:div w:id="63064757">
              <w:marLeft w:val="0"/>
              <w:marRight w:val="0"/>
              <w:marTop w:val="0"/>
              <w:marBottom w:val="0"/>
              <w:divBdr>
                <w:top w:val="none" w:sz="0" w:space="0" w:color="auto"/>
                <w:left w:val="none" w:sz="0" w:space="0" w:color="auto"/>
                <w:bottom w:val="none" w:sz="0" w:space="0" w:color="auto"/>
                <w:right w:val="none" w:sz="0" w:space="0" w:color="auto"/>
              </w:divBdr>
            </w:div>
            <w:div w:id="324017273">
              <w:marLeft w:val="0"/>
              <w:marRight w:val="0"/>
              <w:marTop w:val="0"/>
              <w:marBottom w:val="0"/>
              <w:divBdr>
                <w:top w:val="none" w:sz="0" w:space="0" w:color="auto"/>
                <w:left w:val="none" w:sz="0" w:space="0" w:color="auto"/>
                <w:bottom w:val="none" w:sz="0" w:space="0" w:color="auto"/>
                <w:right w:val="none" w:sz="0" w:space="0" w:color="auto"/>
              </w:divBdr>
            </w:div>
            <w:div w:id="1334143381">
              <w:marLeft w:val="0"/>
              <w:marRight w:val="0"/>
              <w:marTop w:val="0"/>
              <w:marBottom w:val="0"/>
              <w:divBdr>
                <w:top w:val="none" w:sz="0" w:space="0" w:color="auto"/>
                <w:left w:val="none" w:sz="0" w:space="0" w:color="auto"/>
                <w:bottom w:val="none" w:sz="0" w:space="0" w:color="auto"/>
                <w:right w:val="none" w:sz="0" w:space="0" w:color="auto"/>
              </w:divBdr>
            </w:div>
            <w:div w:id="546450382">
              <w:marLeft w:val="0"/>
              <w:marRight w:val="0"/>
              <w:marTop w:val="0"/>
              <w:marBottom w:val="0"/>
              <w:divBdr>
                <w:top w:val="none" w:sz="0" w:space="0" w:color="auto"/>
                <w:left w:val="none" w:sz="0" w:space="0" w:color="auto"/>
                <w:bottom w:val="none" w:sz="0" w:space="0" w:color="auto"/>
                <w:right w:val="none" w:sz="0" w:space="0" w:color="auto"/>
              </w:divBdr>
            </w:div>
            <w:div w:id="46685730">
              <w:marLeft w:val="0"/>
              <w:marRight w:val="0"/>
              <w:marTop w:val="0"/>
              <w:marBottom w:val="0"/>
              <w:divBdr>
                <w:top w:val="none" w:sz="0" w:space="0" w:color="auto"/>
                <w:left w:val="none" w:sz="0" w:space="0" w:color="auto"/>
                <w:bottom w:val="none" w:sz="0" w:space="0" w:color="auto"/>
                <w:right w:val="none" w:sz="0" w:space="0" w:color="auto"/>
              </w:divBdr>
            </w:div>
            <w:div w:id="1761368688">
              <w:marLeft w:val="0"/>
              <w:marRight w:val="0"/>
              <w:marTop w:val="0"/>
              <w:marBottom w:val="0"/>
              <w:divBdr>
                <w:top w:val="none" w:sz="0" w:space="0" w:color="auto"/>
                <w:left w:val="none" w:sz="0" w:space="0" w:color="auto"/>
                <w:bottom w:val="none" w:sz="0" w:space="0" w:color="auto"/>
                <w:right w:val="none" w:sz="0" w:space="0" w:color="auto"/>
              </w:divBdr>
            </w:div>
            <w:div w:id="525606816">
              <w:marLeft w:val="0"/>
              <w:marRight w:val="0"/>
              <w:marTop w:val="0"/>
              <w:marBottom w:val="0"/>
              <w:divBdr>
                <w:top w:val="none" w:sz="0" w:space="0" w:color="auto"/>
                <w:left w:val="none" w:sz="0" w:space="0" w:color="auto"/>
                <w:bottom w:val="none" w:sz="0" w:space="0" w:color="auto"/>
                <w:right w:val="none" w:sz="0" w:space="0" w:color="auto"/>
              </w:divBdr>
            </w:div>
            <w:div w:id="1548254612">
              <w:marLeft w:val="0"/>
              <w:marRight w:val="0"/>
              <w:marTop w:val="0"/>
              <w:marBottom w:val="0"/>
              <w:divBdr>
                <w:top w:val="none" w:sz="0" w:space="0" w:color="auto"/>
                <w:left w:val="none" w:sz="0" w:space="0" w:color="auto"/>
                <w:bottom w:val="none" w:sz="0" w:space="0" w:color="auto"/>
                <w:right w:val="none" w:sz="0" w:space="0" w:color="auto"/>
              </w:divBdr>
            </w:div>
            <w:div w:id="897206896">
              <w:marLeft w:val="0"/>
              <w:marRight w:val="0"/>
              <w:marTop w:val="0"/>
              <w:marBottom w:val="0"/>
              <w:divBdr>
                <w:top w:val="none" w:sz="0" w:space="0" w:color="auto"/>
                <w:left w:val="none" w:sz="0" w:space="0" w:color="auto"/>
                <w:bottom w:val="none" w:sz="0" w:space="0" w:color="auto"/>
                <w:right w:val="none" w:sz="0" w:space="0" w:color="auto"/>
              </w:divBdr>
            </w:div>
            <w:div w:id="11011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4274">
      <w:bodyDiv w:val="1"/>
      <w:marLeft w:val="0"/>
      <w:marRight w:val="0"/>
      <w:marTop w:val="0"/>
      <w:marBottom w:val="0"/>
      <w:divBdr>
        <w:top w:val="none" w:sz="0" w:space="0" w:color="auto"/>
        <w:left w:val="none" w:sz="0" w:space="0" w:color="auto"/>
        <w:bottom w:val="none" w:sz="0" w:space="0" w:color="auto"/>
        <w:right w:val="none" w:sz="0" w:space="0" w:color="auto"/>
      </w:divBdr>
      <w:divsChild>
        <w:div w:id="1639459958">
          <w:marLeft w:val="0"/>
          <w:marRight w:val="0"/>
          <w:marTop w:val="0"/>
          <w:marBottom w:val="0"/>
          <w:divBdr>
            <w:top w:val="none" w:sz="0" w:space="0" w:color="auto"/>
            <w:left w:val="none" w:sz="0" w:space="0" w:color="auto"/>
            <w:bottom w:val="none" w:sz="0" w:space="0" w:color="auto"/>
            <w:right w:val="none" w:sz="0" w:space="0" w:color="auto"/>
          </w:divBdr>
          <w:divsChild>
            <w:div w:id="8708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9250">
      <w:bodyDiv w:val="1"/>
      <w:marLeft w:val="0"/>
      <w:marRight w:val="0"/>
      <w:marTop w:val="0"/>
      <w:marBottom w:val="0"/>
      <w:divBdr>
        <w:top w:val="none" w:sz="0" w:space="0" w:color="auto"/>
        <w:left w:val="none" w:sz="0" w:space="0" w:color="auto"/>
        <w:bottom w:val="none" w:sz="0" w:space="0" w:color="auto"/>
        <w:right w:val="none" w:sz="0" w:space="0" w:color="auto"/>
      </w:divBdr>
      <w:divsChild>
        <w:div w:id="594634701">
          <w:marLeft w:val="0"/>
          <w:marRight w:val="0"/>
          <w:marTop w:val="0"/>
          <w:marBottom w:val="0"/>
          <w:divBdr>
            <w:top w:val="none" w:sz="0" w:space="0" w:color="auto"/>
            <w:left w:val="none" w:sz="0" w:space="0" w:color="auto"/>
            <w:bottom w:val="none" w:sz="0" w:space="0" w:color="auto"/>
            <w:right w:val="none" w:sz="0" w:space="0" w:color="auto"/>
          </w:divBdr>
          <w:divsChild>
            <w:div w:id="1644458350">
              <w:marLeft w:val="0"/>
              <w:marRight w:val="0"/>
              <w:marTop w:val="0"/>
              <w:marBottom w:val="0"/>
              <w:divBdr>
                <w:top w:val="none" w:sz="0" w:space="0" w:color="auto"/>
                <w:left w:val="none" w:sz="0" w:space="0" w:color="auto"/>
                <w:bottom w:val="none" w:sz="0" w:space="0" w:color="auto"/>
                <w:right w:val="none" w:sz="0" w:space="0" w:color="auto"/>
              </w:divBdr>
            </w:div>
            <w:div w:id="715469177">
              <w:marLeft w:val="0"/>
              <w:marRight w:val="0"/>
              <w:marTop w:val="0"/>
              <w:marBottom w:val="0"/>
              <w:divBdr>
                <w:top w:val="none" w:sz="0" w:space="0" w:color="auto"/>
                <w:left w:val="none" w:sz="0" w:space="0" w:color="auto"/>
                <w:bottom w:val="none" w:sz="0" w:space="0" w:color="auto"/>
                <w:right w:val="none" w:sz="0" w:space="0" w:color="auto"/>
              </w:divBdr>
            </w:div>
            <w:div w:id="43720605">
              <w:marLeft w:val="0"/>
              <w:marRight w:val="0"/>
              <w:marTop w:val="0"/>
              <w:marBottom w:val="0"/>
              <w:divBdr>
                <w:top w:val="none" w:sz="0" w:space="0" w:color="auto"/>
                <w:left w:val="none" w:sz="0" w:space="0" w:color="auto"/>
                <w:bottom w:val="none" w:sz="0" w:space="0" w:color="auto"/>
                <w:right w:val="none" w:sz="0" w:space="0" w:color="auto"/>
              </w:divBdr>
            </w:div>
            <w:div w:id="1224677081">
              <w:marLeft w:val="0"/>
              <w:marRight w:val="0"/>
              <w:marTop w:val="0"/>
              <w:marBottom w:val="0"/>
              <w:divBdr>
                <w:top w:val="none" w:sz="0" w:space="0" w:color="auto"/>
                <w:left w:val="none" w:sz="0" w:space="0" w:color="auto"/>
                <w:bottom w:val="none" w:sz="0" w:space="0" w:color="auto"/>
                <w:right w:val="none" w:sz="0" w:space="0" w:color="auto"/>
              </w:divBdr>
            </w:div>
            <w:div w:id="114058152">
              <w:marLeft w:val="0"/>
              <w:marRight w:val="0"/>
              <w:marTop w:val="0"/>
              <w:marBottom w:val="0"/>
              <w:divBdr>
                <w:top w:val="none" w:sz="0" w:space="0" w:color="auto"/>
                <w:left w:val="none" w:sz="0" w:space="0" w:color="auto"/>
                <w:bottom w:val="none" w:sz="0" w:space="0" w:color="auto"/>
                <w:right w:val="none" w:sz="0" w:space="0" w:color="auto"/>
              </w:divBdr>
            </w:div>
            <w:div w:id="1130978885">
              <w:marLeft w:val="0"/>
              <w:marRight w:val="0"/>
              <w:marTop w:val="0"/>
              <w:marBottom w:val="0"/>
              <w:divBdr>
                <w:top w:val="none" w:sz="0" w:space="0" w:color="auto"/>
                <w:left w:val="none" w:sz="0" w:space="0" w:color="auto"/>
                <w:bottom w:val="none" w:sz="0" w:space="0" w:color="auto"/>
                <w:right w:val="none" w:sz="0" w:space="0" w:color="auto"/>
              </w:divBdr>
            </w:div>
            <w:div w:id="434979044">
              <w:marLeft w:val="0"/>
              <w:marRight w:val="0"/>
              <w:marTop w:val="0"/>
              <w:marBottom w:val="0"/>
              <w:divBdr>
                <w:top w:val="none" w:sz="0" w:space="0" w:color="auto"/>
                <w:left w:val="none" w:sz="0" w:space="0" w:color="auto"/>
                <w:bottom w:val="none" w:sz="0" w:space="0" w:color="auto"/>
                <w:right w:val="none" w:sz="0" w:space="0" w:color="auto"/>
              </w:divBdr>
            </w:div>
            <w:div w:id="2023239563">
              <w:marLeft w:val="0"/>
              <w:marRight w:val="0"/>
              <w:marTop w:val="0"/>
              <w:marBottom w:val="0"/>
              <w:divBdr>
                <w:top w:val="none" w:sz="0" w:space="0" w:color="auto"/>
                <w:left w:val="none" w:sz="0" w:space="0" w:color="auto"/>
                <w:bottom w:val="none" w:sz="0" w:space="0" w:color="auto"/>
                <w:right w:val="none" w:sz="0" w:space="0" w:color="auto"/>
              </w:divBdr>
            </w:div>
            <w:div w:id="2078244481">
              <w:marLeft w:val="0"/>
              <w:marRight w:val="0"/>
              <w:marTop w:val="0"/>
              <w:marBottom w:val="0"/>
              <w:divBdr>
                <w:top w:val="none" w:sz="0" w:space="0" w:color="auto"/>
                <w:left w:val="none" w:sz="0" w:space="0" w:color="auto"/>
                <w:bottom w:val="none" w:sz="0" w:space="0" w:color="auto"/>
                <w:right w:val="none" w:sz="0" w:space="0" w:color="auto"/>
              </w:divBdr>
            </w:div>
            <w:div w:id="926842109">
              <w:marLeft w:val="0"/>
              <w:marRight w:val="0"/>
              <w:marTop w:val="0"/>
              <w:marBottom w:val="0"/>
              <w:divBdr>
                <w:top w:val="none" w:sz="0" w:space="0" w:color="auto"/>
                <w:left w:val="none" w:sz="0" w:space="0" w:color="auto"/>
                <w:bottom w:val="none" w:sz="0" w:space="0" w:color="auto"/>
                <w:right w:val="none" w:sz="0" w:space="0" w:color="auto"/>
              </w:divBdr>
            </w:div>
            <w:div w:id="282230608">
              <w:marLeft w:val="0"/>
              <w:marRight w:val="0"/>
              <w:marTop w:val="0"/>
              <w:marBottom w:val="0"/>
              <w:divBdr>
                <w:top w:val="none" w:sz="0" w:space="0" w:color="auto"/>
                <w:left w:val="none" w:sz="0" w:space="0" w:color="auto"/>
                <w:bottom w:val="none" w:sz="0" w:space="0" w:color="auto"/>
                <w:right w:val="none" w:sz="0" w:space="0" w:color="auto"/>
              </w:divBdr>
            </w:div>
            <w:div w:id="1066223606">
              <w:marLeft w:val="0"/>
              <w:marRight w:val="0"/>
              <w:marTop w:val="0"/>
              <w:marBottom w:val="0"/>
              <w:divBdr>
                <w:top w:val="none" w:sz="0" w:space="0" w:color="auto"/>
                <w:left w:val="none" w:sz="0" w:space="0" w:color="auto"/>
                <w:bottom w:val="none" w:sz="0" w:space="0" w:color="auto"/>
                <w:right w:val="none" w:sz="0" w:space="0" w:color="auto"/>
              </w:divBdr>
            </w:div>
            <w:div w:id="1245071377">
              <w:marLeft w:val="0"/>
              <w:marRight w:val="0"/>
              <w:marTop w:val="0"/>
              <w:marBottom w:val="0"/>
              <w:divBdr>
                <w:top w:val="none" w:sz="0" w:space="0" w:color="auto"/>
                <w:left w:val="none" w:sz="0" w:space="0" w:color="auto"/>
                <w:bottom w:val="none" w:sz="0" w:space="0" w:color="auto"/>
                <w:right w:val="none" w:sz="0" w:space="0" w:color="auto"/>
              </w:divBdr>
            </w:div>
            <w:div w:id="159917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7592">
      <w:bodyDiv w:val="1"/>
      <w:marLeft w:val="0"/>
      <w:marRight w:val="0"/>
      <w:marTop w:val="0"/>
      <w:marBottom w:val="0"/>
      <w:divBdr>
        <w:top w:val="none" w:sz="0" w:space="0" w:color="auto"/>
        <w:left w:val="none" w:sz="0" w:space="0" w:color="auto"/>
        <w:bottom w:val="none" w:sz="0" w:space="0" w:color="auto"/>
        <w:right w:val="none" w:sz="0" w:space="0" w:color="auto"/>
      </w:divBdr>
      <w:divsChild>
        <w:div w:id="564217723">
          <w:marLeft w:val="0"/>
          <w:marRight w:val="0"/>
          <w:marTop w:val="0"/>
          <w:marBottom w:val="0"/>
          <w:divBdr>
            <w:top w:val="none" w:sz="0" w:space="0" w:color="auto"/>
            <w:left w:val="none" w:sz="0" w:space="0" w:color="auto"/>
            <w:bottom w:val="none" w:sz="0" w:space="0" w:color="auto"/>
            <w:right w:val="none" w:sz="0" w:space="0" w:color="auto"/>
          </w:divBdr>
          <w:divsChild>
            <w:div w:id="658926073">
              <w:marLeft w:val="0"/>
              <w:marRight w:val="0"/>
              <w:marTop w:val="0"/>
              <w:marBottom w:val="0"/>
              <w:divBdr>
                <w:top w:val="none" w:sz="0" w:space="0" w:color="auto"/>
                <w:left w:val="none" w:sz="0" w:space="0" w:color="auto"/>
                <w:bottom w:val="none" w:sz="0" w:space="0" w:color="auto"/>
                <w:right w:val="none" w:sz="0" w:space="0" w:color="auto"/>
              </w:divBdr>
            </w:div>
            <w:div w:id="227571760">
              <w:marLeft w:val="0"/>
              <w:marRight w:val="0"/>
              <w:marTop w:val="0"/>
              <w:marBottom w:val="0"/>
              <w:divBdr>
                <w:top w:val="none" w:sz="0" w:space="0" w:color="auto"/>
                <w:left w:val="none" w:sz="0" w:space="0" w:color="auto"/>
                <w:bottom w:val="none" w:sz="0" w:space="0" w:color="auto"/>
                <w:right w:val="none" w:sz="0" w:space="0" w:color="auto"/>
              </w:divBdr>
            </w:div>
            <w:div w:id="1718965192">
              <w:marLeft w:val="0"/>
              <w:marRight w:val="0"/>
              <w:marTop w:val="0"/>
              <w:marBottom w:val="0"/>
              <w:divBdr>
                <w:top w:val="none" w:sz="0" w:space="0" w:color="auto"/>
                <w:left w:val="none" w:sz="0" w:space="0" w:color="auto"/>
                <w:bottom w:val="none" w:sz="0" w:space="0" w:color="auto"/>
                <w:right w:val="none" w:sz="0" w:space="0" w:color="auto"/>
              </w:divBdr>
            </w:div>
            <w:div w:id="773597674">
              <w:marLeft w:val="0"/>
              <w:marRight w:val="0"/>
              <w:marTop w:val="0"/>
              <w:marBottom w:val="0"/>
              <w:divBdr>
                <w:top w:val="none" w:sz="0" w:space="0" w:color="auto"/>
                <w:left w:val="none" w:sz="0" w:space="0" w:color="auto"/>
                <w:bottom w:val="none" w:sz="0" w:space="0" w:color="auto"/>
                <w:right w:val="none" w:sz="0" w:space="0" w:color="auto"/>
              </w:divBdr>
            </w:div>
            <w:div w:id="178085313">
              <w:marLeft w:val="0"/>
              <w:marRight w:val="0"/>
              <w:marTop w:val="0"/>
              <w:marBottom w:val="0"/>
              <w:divBdr>
                <w:top w:val="none" w:sz="0" w:space="0" w:color="auto"/>
                <w:left w:val="none" w:sz="0" w:space="0" w:color="auto"/>
                <w:bottom w:val="none" w:sz="0" w:space="0" w:color="auto"/>
                <w:right w:val="none" w:sz="0" w:space="0" w:color="auto"/>
              </w:divBdr>
            </w:div>
            <w:div w:id="1811630815">
              <w:marLeft w:val="0"/>
              <w:marRight w:val="0"/>
              <w:marTop w:val="0"/>
              <w:marBottom w:val="0"/>
              <w:divBdr>
                <w:top w:val="none" w:sz="0" w:space="0" w:color="auto"/>
                <w:left w:val="none" w:sz="0" w:space="0" w:color="auto"/>
                <w:bottom w:val="none" w:sz="0" w:space="0" w:color="auto"/>
                <w:right w:val="none" w:sz="0" w:space="0" w:color="auto"/>
              </w:divBdr>
            </w:div>
            <w:div w:id="1489714397">
              <w:marLeft w:val="0"/>
              <w:marRight w:val="0"/>
              <w:marTop w:val="0"/>
              <w:marBottom w:val="0"/>
              <w:divBdr>
                <w:top w:val="none" w:sz="0" w:space="0" w:color="auto"/>
                <w:left w:val="none" w:sz="0" w:space="0" w:color="auto"/>
                <w:bottom w:val="none" w:sz="0" w:space="0" w:color="auto"/>
                <w:right w:val="none" w:sz="0" w:space="0" w:color="auto"/>
              </w:divBdr>
            </w:div>
            <w:div w:id="19062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36023">
      <w:bodyDiv w:val="1"/>
      <w:marLeft w:val="0"/>
      <w:marRight w:val="0"/>
      <w:marTop w:val="0"/>
      <w:marBottom w:val="0"/>
      <w:divBdr>
        <w:top w:val="none" w:sz="0" w:space="0" w:color="auto"/>
        <w:left w:val="none" w:sz="0" w:space="0" w:color="auto"/>
        <w:bottom w:val="none" w:sz="0" w:space="0" w:color="auto"/>
        <w:right w:val="none" w:sz="0" w:space="0" w:color="auto"/>
      </w:divBdr>
      <w:divsChild>
        <w:div w:id="140195779">
          <w:marLeft w:val="0"/>
          <w:marRight w:val="0"/>
          <w:marTop w:val="0"/>
          <w:marBottom w:val="0"/>
          <w:divBdr>
            <w:top w:val="none" w:sz="0" w:space="0" w:color="auto"/>
            <w:left w:val="none" w:sz="0" w:space="0" w:color="auto"/>
            <w:bottom w:val="none" w:sz="0" w:space="0" w:color="auto"/>
            <w:right w:val="none" w:sz="0" w:space="0" w:color="auto"/>
          </w:divBdr>
          <w:divsChild>
            <w:div w:id="1637834488">
              <w:marLeft w:val="0"/>
              <w:marRight w:val="0"/>
              <w:marTop w:val="0"/>
              <w:marBottom w:val="0"/>
              <w:divBdr>
                <w:top w:val="none" w:sz="0" w:space="0" w:color="auto"/>
                <w:left w:val="none" w:sz="0" w:space="0" w:color="auto"/>
                <w:bottom w:val="none" w:sz="0" w:space="0" w:color="auto"/>
                <w:right w:val="none" w:sz="0" w:space="0" w:color="auto"/>
              </w:divBdr>
            </w:div>
            <w:div w:id="1843007099">
              <w:marLeft w:val="0"/>
              <w:marRight w:val="0"/>
              <w:marTop w:val="0"/>
              <w:marBottom w:val="0"/>
              <w:divBdr>
                <w:top w:val="none" w:sz="0" w:space="0" w:color="auto"/>
                <w:left w:val="none" w:sz="0" w:space="0" w:color="auto"/>
                <w:bottom w:val="none" w:sz="0" w:space="0" w:color="auto"/>
                <w:right w:val="none" w:sz="0" w:space="0" w:color="auto"/>
              </w:divBdr>
            </w:div>
            <w:div w:id="450704349">
              <w:marLeft w:val="0"/>
              <w:marRight w:val="0"/>
              <w:marTop w:val="0"/>
              <w:marBottom w:val="0"/>
              <w:divBdr>
                <w:top w:val="none" w:sz="0" w:space="0" w:color="auto"/>
                <w:left w:val="none" w:sz="0" w:space="0" w:color="auto"/>
                <w:bottom w:val="none" w:sz="0" w:space="0" w:color="auto"/>
                <w:right w:val="none" w:sz="0" w:space="0" w:color="auto"/>
              </w:divBdr>
            </w:div>
            <w:div w:id="786779982">
              <w:marLeft w:val="0"/>
              <w:marRight w:val="0"/>
              <w:marTop w:val="0"/>
              <w:marBottom w:val="0"/>
              <w:divBdr>
                <w:top w:val="none" w:sz="0" w:space="0" w:color="auto"/>
                <w:left w:val="none" w:sz="0" w:space="0" w:color="auto"/>
                <w:bottom w:val="none" w:sz="0" w:space="0" w:color="auto"/>
                <w:right w:val="none" w:sz="0" w:space="0" w:color="auto"/>
              </w:divBdr>
            </w:div>
            <w:div w:id="2058964820">
              <w:marLeft w:val="0"/>
              <w:marRight w:val="0"/>
              <w:marTop w:val="0"/>
              <w:marBottom w:val="0"/>
              <w:divBdr>
                <w:top w:val="none" w:sz="0" w:space="0" w:color="auto"/>
                <w:left w:val="none" w:sz="0" w:space="0" w:color="auto"/>
                <w:bottom w:val="none" w:sz="0" w:space="0" w:color="auto"/>
                <w:right w:val="none" w:sz="0" w:space="0" w:color="auto"/>
              </w:divBdr>
            </w:div>
            <w:div w:id="1847206995">
              <w:marLeft w:val="0"/>
              <w:marRight w:val="0"/>
              <w:marTop w:val="0"/>
              <w:marBottom w:val="0"/>
              <w:divBdr>
                <w:top w:val="none" w:sz="0" w:space="0" w:color="auto"/>
                <w:left w:val="none" w:sz="0" w:space="0" w:color="auto"/>
                <w:bottom w:val="none" w:sz="0" w:space="0" w:color="auto"/>
                <w:right w:val="none" w:sz="0" w:space="0" w:color="auto"/>
              </w:divBdr>
            </w:div>
            <w:div w:id="135075946">
              <w:marLeft w:val="0"/>
              <w:marRight w:val="0"/>
              <w:marTop w:val="0"/>
              <w:marBottom w:val="0"/>
              <w:divBdr>
                <w:top w:val="none" w:sz="0" w:space="0" w:color="auto"/>
                <w:left w:val="none" w:sz="0" w:space="0" w:color="auto"/>
                <w:bottom w:val="none" w:sz="0" w:space="0" w:color="auto"/>
                <w:right w:val="none" w:sz="0" w:space="0" w:color="auto"/>
              </w:divBdr>
            </w:div>
            <w:div w:id="595208876">
              <w:marLeft w:val="0"/>
              <w:marRight w:val="0"/>
              <w:marTop w:val="0"/>
              <w:marBottom w:val="0"/>
              <w:divBdr>
                <w:top w:val="none" w:sz="0" w:space="0" w:color="auto"/>
                <w:left w:val="none" w:sz="0" w:space="0" w:color="auto"/>
                <w:bottom w:val="none" w:sz="0" w:space="0" w:color="auto"/>
                <w:right w:val="none" w:sz="0" w:space="0" w:color="auto"/>
              </w:divBdr>
            </w:div>
            <w:div w:id="442917478">
              <w:marLeft w:val="0"/>
              <w:marRight w:val="0"/>
              <w:marTop w:val="0"/>
              <w:marBottom w:val="0"/>
              <w:divBdr>
                <w:top w:val="none" w:sz="0" w:space="0" w:color="auto"/>
                <w:left w:val="none" w:sz="0" w:space="0" w:color="auto"/>
                <w:bottom w:val="none" w:sz="0" w:space="0" w:color="auto"/>
                <w:right w:val="none" w:sz="0" w:space="0" w:color="auto"/>
              </w:divBdr>
            </w:div>
            <w:div w:id="7301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2786">
      <w:bodyDiv w:val="1"/>
      <w:marLeft w:val="0"/>
      <w:marRight w:val="0"/>
      <w:marTop w:val="0"/>
      <w:marBottom w:val="0"/>
      <w:divBdr>
        <w:top w:val="none" w:sz="0" w:space="0" w:color="auto"/>
        <w:left w:val="none" w:sz="0" w:space="0" w:color="auto"/>
        <w:bottom w:val="none" w:sz="0" w:space="0" w:color="auto"/>
        <w:right w:val="none" w:sz="0" w:space="0" w:color="auto"/>
      </w:divBdr>
      <w:divsChild>
        <w:div w:id="1196848772">
          <w:marLeft w:val="0"/>
          <w:marRight w:val="0"/>
          <w:marTop w:val="0"/>
          <w:marBottom w:val="0"/>
          <w:divBdr>
            <w:top w:val="none" w:sz="0" w:space="0" w:color="auto"/>
            <w:left w:val="none" w:sz="0" w:space="0" w:color="auto"/>
            <w:bottom w:val="none" w:sz="0" w:space="0" w:color="auto"/>
            <w:right w:val="none" w:sz="0" w:space="0" w:color="auto"/>
          </w:divBdr>
          <w:divsChild>
            <w:div w:id="1423453122">
              <w:marLeft w:val="0"/>
              <w:marRight w:val="0"/>
              <w:marTop w:val="0"/>
              <w:marBottom w:val="0"/>
              <w:divBdr>
                <w:top w:val="none" w:sz="0" w:space="0" w:color="auto"/>
                <w:left w:val="none" w:sz="0" w:space="0" w:color="auto"/>
                <w:bottom w:val="none" w:sz="0" w:space="0" w:color="auto"/>
                <w:right w:val="none" w:sz="0" w:space="0" w:color="auto"/>
              </w:divBdr>
            </w:div>
            <w:div w:id="940143800">
              <w:marLeft w:val="0"/>
              <w:marRight w:val="0"/>
              <w:marTop w:val="0"/>
              <w:marBottom w:val="0"/>
              <w:divBdr>
                <w:top w:val="none" w:sz="0" w:space="0" w:color="auto"/>
                <w:left w:val="none" w:sz="0" w:space="0" w:color="auto"/>
                <w:bottom w:val="none" w:sz="0" w:space="0" w:color="auto"/>
                <w:right w:val="none" w:sz="0" w:space="0" w:color="auto"/>
              </w:divBdr>
            </w:div>
            <w:div w:id="1770809389">
              <w:marLeft w:val="0"/>
              <w:marRight w:val="0"/>
              <w:marTop w:val="0"/>
              <w:marBottom w:val="0"/>
              <w:divBdr>
                <w:top w:val="none" w:sz="0" w:space="0" w:color="auto"/>
                <w:left w:val="none" w:sz="0" w:space="0" w:color="auto"/>
                <w:bottom w:val="none" w:sz="0" w:space="0" w:color="auto"/>
                <w:right w:val="none" w:sz="0" w:space="0" w:color="auto"/>
              </w:divBdr>
            </w:div>
            <w:div w:id="994649426">
              <w:marLeft w:val="0"/>
              <w:marRight w:val="0"/>
              <w:marTop w:val="0"/>
              <w:marBottom w:val="0"/>
              <w:divBdr>
                <w:top w:val="none" w:sz="0" w:space="0" w:color="auto"/>
                <w:left w:val="none" w:sz="0" w:space="0" w:color="auto"/>
                <w:bottom w:val="none" w:sz="0" w:space="0" w:color="auto"/>
                <w:right w:val="none" w:sz="0" w:space="0" w:color="auto"/>
              </w:divBdr>
            </w:div>
            <w:div w:id="1210727367">
              <w:marLeft w:val="0"/>
              <w:marRight w:val="0"/>
              <w:marTop w:val="0"/>
              <w:marBottom w:val="0"/>
              <w:divBdr>
                <w:top w:val="none" w:sz="0" w:space="0" w:color="auto"/>
                <w:left w:val="none" w:sz="0" w:space="0" w:color="auto"/>
                <w:bottom w:val="none" w:sz="0" w:space="0" w:color="auto"/>
                <w:right w:val="none" w:sz="0" w:space="0" w:color="auto"/>
              </w:divBdr>
            </w:div>
            <w:div w:id="1646861740">
              <w:marLeft w:val="0"/>
              <w:marRight w:val="0"/>
              <w:marTop w:val="0"/>
              <w:marBottom w:val="0"/>
              <w:divBdr>
                <w:top w:val="none" w:sz="0" w:space="0" w:color="auto"/>
                <w:left w:val="none" w:sz="0" w:space="0" w:color="auto"/>
                <w:bottom w:val="none" w:sz="0" w:space="0" w:color="auto"/>
                <w:right w:val="none" w:sz="0" w:space="0" w:color="auto"/>
              </w:divBdr>
            </w:div>
            <w:div w:id="1905531015">
              <w:marLeft w:val="0"/>
              <w:marRight w:val="0"/>
              <w:marTop w:val="0"/>
              <w:marBottom w:val="0"/>
              <w:divBdr>
                <w:top w:val="none" w:sz="0" w:space="0" w:color="auto"/>
                <w:left w:val="none" w:sz="0" w:space="0" w:color="auto"/>
                <w:bottom w:val="none" w:sz="0" w:space="0" w:color="auto"/>
                <w:right w:val="none" w:sz="0" w:space="0" w:color="auto"/>
              </w:divBdr>
            </w:div>
            <w:div w:id="247348898">
              <w:marLeft w:val="0"/>
              <w:marRight w:val="0"/>
              <w:marTop w:val="0"/>
              <w:marBottom w:val="0"/>
              <w:divBdr>
                <w:top w:val="none" w:sz="0" w:space="0" w:color="auto"/>
                <w:left w:val="none" w:sz="0" w:space="0" w:color="auto"/>
                <w:bottom w:val="none" w:sz="0" w:space="0" w:color="auto"/>
                <w:right w:val="none" w:sz="0" w:space="0" w:color="auto"/>
              </w:divBdr>
            </w:div>
            <w:div w:id="185429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54678">
      <w:bodyDiv w:val="1"/>
      <w:marLeft w:val="0"/>
      <w:marRight w:val="0"/>
      <w:marTop w:val="0"/>
      <w:marBottom w:val="0"/>
      <w:divBdr>
        <w:top w:val="none" w:sz="0" w:space="0" w:color="auto"/>
        <w:left w:val="none" w:sz="0" w:space="0" w:color="auto"/>
        <w:bottom w:val="none" w:sz="0" w:space="0" w:color="auto"/>
        <w:right w:val="none" w:sz="0" w:space="0" w:color="auto"/>
      </w:divBdr>
      <w:divsChild>
        <w:div w:id="95441657">
          <w:marLeft w:val="0"/>
          <w:marRight w:val="0"/>
          <w:marTop w:val="0"/>
          <w:marBottom w:val="0"/>
          <w:divBdr>
            <w:top w:val="none" w:sz="0" w:space="0" w:color="auto"/>
            <w:left w:val="none" w:sz="0" w:space="0" w:color="auto"/>
            <w:bottom w:val="none" w:sz="0" w:space="0" w:color="auto"/>
            <w:right w:val="none" w:sz="0" w:space="0" w:color="auto"/>
          </w:divBdr>
          <w:divsChild>
            <w:div w:id="841699783">
              <w:marLeft w:val="0"/>
              <w:marRight w:val="0"/>
              <w:marTop w:val="0"/>
              <w:marBottom w:val="0"/>
              <w:divBdr>
                <w:top w:val="none" w:sz="0" w:space="0" w:color="auto"/>
                <w:left w:val="none" w:sz="0" w:space="0" w:color="auto"/>
                <w:bottom w:val="none" w:sz="0" w:space="0" w:color="auto"/>
                <w:right w:val="none" w:sz="0" w:space="0" w:color="auto"/>
              </w:divBdr>
            </w:div>
            <w:div w:id="136231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75530">
      <w:bodyDiv w:val="1"/>
      <w:marLeft w:val="0"/>
      <w:marRight w:val="0"/>
      <w:marTop w:val="0"/>
      <w:marBottom w:val="0"/>
      <w:divBdr>
        <w:top w:val="none" w:sz="0" w:space="0" w:color="auto"/>
        <w:left w:val="none" w:sz="0" w:space="0" w:color="auto"/>
        <w:bottom w:val="none" w:sz="0" w:space="0" w:color="auto"/>
        <w:right w:val="none" w:sz="0" w:space="0" w:color="auto"/>
      </w:divBdr>
      <w:divsChild>
        <w:div w:id="743142073">
          <w:marLeft w:val="0"/>
          <w:marRight w:val="0"/>
          <w:marTop w:val="0"/>
          <w:marBottom w:val="0"/>
          <w:divBdr>
            <w:top w:val="none" w:sz="0" w:space="0" w:color="auto"/>
            <w:left w:val="none" w:sz="0" w:space="0" w:color="auto"/>
            <w:bottom w:val="none" w:sz="0" w:space="0" w:color="auto"/>
            <w:right w:val="none" w:sz="0" w:space="0" w:color="auto"/>
          </w:divBdr>
          <w:divsChild>
            <w:div w:id="744494724">
              <w:marLeft w:val="0"/>
              <w:marRight w:val="0"/>
              <w:marTop w:val="0"/>
              <w:marBottom w:val="0"/>
              <w:divBdr>
                <w:top w:val="none" w:sz="0" w:space="0" w:color="auto"/>
                <w:left w:val="none" w:sz="0" w:space="0" w:color="auto"/>
                <w:bottom w:val="none" w:sz="0" w:space="0" w:color="auto"/>
                <w:right w:val="none" w:sz="0" w:space="0" w:color="auto"/>
              </w:divBdr>
            </w:div>
            <w:div w:id="1214583360">
              <w:marLeft w:val="0"/>
              <w:marRight w:val="0"/>
              <w:marTop w:val="0"/>
              <w:marBottom w:val="0"/>
              <w:divBdr>
                <w:top w:val="none" w:sz="0" w:space="0" w:color="auto"/>
                <w:left w:val="none" w:sz="0" w:space="0" w:color="auto"/>
                <w:bottom w:val="none" w:sz="0" w:space="0" w:color="auto"/>
                <w:right w:val="none" w:sz="0" w:space="0" w:color="auto"/>
              </w:divBdr>
            </w:div>
            <w:div w:id="1015427067">
              <w:marLeft w:val="0"/>
              <w:marRight w:val="0"/>
              <w:marTop w:val="0"/>
              <w:marBottom w:val="0"/>
              <w:divBdr>
                <w:top w:val="none" w:sz="0" w:space="0" w:color="auto"/>
                <w:left w:val="none" w:sz="0" w:space="0" w:color="auto"/>
                <w:bottom w:val="none" w:sz="0" w:space="0" w:color="auto"/>
                <w:right w:val="none" w:sz="0" w:space="0" w:color="auto"/>
              </w:divBdr>
            </w:div>
            <w:div w:id="1426531765">
              <w:marLeft w:val="0"/>
              <w:marRight w:val="0"/>
              <w:marTop w:val="0"/>
              <w:marBottom w:val="0"/>
              <w:divBdr>
                <w:top w:val="none" w:sz="0" w:space="0" w:color="auto"/>
                <w:left w:val="none" w:sz="0" w:space="0" w:color="auto"/>
                <w:bottom w:val="none" w:sz="0" w:space="0" w:color="auto"/>
                <w:right w:val="none" w:sz="0" w:space="0" w:color="auto"/>
              </w:divBdr>
            </w:div>
            <w:div w:id="321593075">
              <w:marLeft w:val="0"/>
              <w:marRight w:val="0"/>
              <w:marTop w:val="0"/>
              <w:marBottom w:val="0"/>
              <w:divBdr>
                <w:top w:val="none" w:sz="0" w:space="0" w:color="auto"/>
                <w:left w:val="none" w:sz="0" w:space="0" w:color="auto"/>
                <w:bottom w:val="none" w:sz="0" w:space="0" w:color="auto"/>
                <w:right w:val="none" w:sz="0" w:space="0" w:color="auto"/>
              </w:divBdr>
            </w:div>
            <w:div w:id="1410155997">
              <w:marLeft w:val="0"/>
              <w:marRight w:val="0"/>
              <w:marTop w:val="0"/>
              <w:marBottom w:val="0"/>
              <w:divBdr>
                <w:top w:val="none" w:sz="0" w:space="0" w:color="auto"/>
                <w:left w:val="none" w:sz="0" w:space="0" w:color="auto"/>
                <w:bottom w:val="none" w:sz="0" w:space="0" w:color="auto"/>
                <w:right w:val="none" w:sz="0" w:space="0" w:color="auto"/>
              </w:divBdr>
            </w:div>
            <w:div w:id="1311712282">
              <w:marLeft w:val="0"/>
              <w:marRight w:val="0"/>
              <w:marTop w:val="0"/>
              <w:marBottom w:val="0"/>
              <w:divBdr>
                <w:top w:val="none" w:sz="0" w:space="0" w:color="auto"/>
                <w:left w:val="none" w:sz="0" w:space="0" w:color="auto"/>
                <w:bottom w:val="none" w:sz="0" w:space="0" w:color="auto"/>
                <w:right w:val="none" w:sz="0" w:space="0" w:color="auto"/>
              </w:divBdr>
            </w:div>
            <w:div w:id="397830040">
              <w:marLeft w:val="0"/>
              <w:marRight w:val="0"/>
              <w:marTop w:val="0"/>
              <w:marBottom w:val="0"/>
              <w:divBdr>
                <w:top w:val="none" w:sz="0" w:space="0" w:color="auto"/>
                <w:left w:val="none" w:sz="0" w:space="0" w:color="auto"/>
                <w:bottom w:val="none" w:sz="0" w:space="0" w:color="auto"/>
                <w:right w:val="none" w:sz="0" w:space="0" w:color="auto"/>
              </w:divBdr>
            </w:div>
            <w:div w:id="1482891650">
              <w:marLeft w:val="0"/>
              <w:marRight w:val="0"/>
              <w:marTop w:val="0"/>
              <w:marBottom w:val="0"/>
              <w:divBdr>
                <w:top w:val="none" w:sz="0" w:space="0" w:color="auto"/>
                <w:left w:val="none" w:sz="0" w:space="0" w:color="auto"/>
                <w:bottom w:val="none" w:sz="0" w:space="0" w:color="auto"/>
                <w:right w:val="none" w:sz="0" w:space="0" w:color="auto"/>
              </w:divBdr>
            </w:div>
            <w:div w:id="171264067">
              <w:marLeft w:val="0"/>
              <w:marRight w:val="0"/>
              <w:marTop w:val="0"/>
              <w:marBottom w:val="0"/>
              <w:divBdr>
                <w:top w:val="none" w:sz="0" w:space="0" w:color="auto"/>
                <w:left w:val="none" w:sz="0" w:space="0" w:color="auto"/>
                <w:bottom w:val="none" w:sz="0" w:space="0" w:color="auto"/>
                <w:right w:val="none" w:sz="0" w:space="0" w:color="auto"/>
              </w:divBdr>
            </w:div>
            <w:div w:id="1189685758">
              <w:marLeft w:val="0"/>
              <w:marRight w:val="0"/>
              <w:marTop w:val="0"/>
              <w:marBottom w:val="0"/>
              <w:divBdr>
                <w:top w:val="none" w:sz="0" w:space="0" w:color="auto"/>
                <w:left w:val="none" w:sz="0" w:space="0" w:color="auto"/>
                <w:bottom w:val="none" w:sz="0" w:space="0" w:color="auto"/>
                <w:right w:val="none" w:sz="0" w:space="0" w:color="auto"/>
              </w:divBdr>
            </w:div>
            <w:div w:id="255332901">
              <w:marLeft w:val="0"/>
              <w:marRight w:val="0"/>
              <w:marTop w:val="0"/>
              <w:marBottom w:val="0"/>
              <w:divBdr>
                <w:top w:val="none" w:sz="0" w:space="0" w:color="auto"/>
                <w:left w:val="none" w:sz="0" w:space="0" w:color="auto"/>
                <w:bottom w:val="none" w:sz="0" w:space="0" w:color="auto"/>
                <w:right w:val="none" w:sz="0" w:space="0" w:color="auto"/>
              </w:divBdr>
            </w:div>
            <w:div w:id="663044816">
              <w:marLeft w:val="0"/>
              <w:marRight w:val="0"/>
              <w:marTop w:val="0"/>
              <w:marBottom w:val="0"/>
              <w:divBdr>
                <w:top w:val="none" w:sz="0" w:space="0" w:color="auto"/>
                <w:left w:val="none" w:sz="0" w:space="0" w:color="auto"/>
                <w:bottom w:val="none" w:sz="0" w:space="0" w:color="auto"/>
                <w:right w:val="none" w:sz="0" w:space="0" w:color="auto"/>
              </w:divBdr>
            </w:div>
            <w:div w:id="1373072031">
              <w:marLeft w:val="0"/>
              <w:marRight w:val="0"/>
              <w:marTop w:val="0"/>
              <w:marBottom w:val="0"/>
              <w:divBdr>
                <w:top w:val="none" w:sz="0" w:space="0" w:color="auto"/>
                <w:left w:val="none" w:sz="0" w:space="0" w:color="auto"/>
                <w:bottom w:val="none" w:sz="0" w:space="0" w:color="auto"/>
                <w:right w:val="none" w:sz="0" w:space="0" w:color="auto"/>
              </w:divBdr>
            </w:div>
            <w:div w:id="18791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79082">
      <w:bodyDiv w:val="1"/>
      <w:marLeft w:val="0"/>
      <w:marRight w:val="0"/>
      <w:marTop w:val="0"/>
      <w:marBottom w:val="0"/>
      <w:divBdr>
        <w:top w:val="none" w:sz="0" w:space="0" w:color="auto"/>
        <w:left w:val="none" w:sz="0" w:space="0" w:color="auto"/>
        <w:bottom w:val="none" w:sz="0" w:space="0" w:color="auto"/>
        <w:right w:val="none" w:sz="0" w:space="0" w:color="auto"/>
      </w:divBdr>
      <w:divsChild>
        <w:div w:id="274141257">
          <w:marLeft w:val="0"/>
          <w:marRight w:val="0"/>
          <w:marTop w:val="0"/>
          <w:marBottom w:val="0"/>
          <w:divBdr>
            <w:top w:val="none" w:sz="0" w:space="0" w:color="auto"/>
            <w:left w:val="none" w:sz="0" w:space="0" w:color="auto"/>
            <w:bottom w:val="none" w:sz="0" w:space="0" w:color="auto"/>
            <w:right w:val="none" w:sz="0" w:space="0" w:color="auto"/>
          </w:divBdr>
          <w:divsChild>
            <w:div w:id="1187789176">
              <w:marLeft w:val="0"/>
              <w:marRight w:val="0"/>
              <w:marTop w:val="0"/>
              <w:marBottom w:val="0"/>
              <w:divBdr>
                <w:top w:val="none" w:sz="0" w:space="0" w:color="auto"/>
                <w:left w:val="none" w:sz="0" w:space="0" w:color="auto"/>
                <w:bottom w:val="none" w:sz="0" w:space="0" w:color="auto"/>
                <w:right w:val="none" w:sz="0" w:space="0" w:color="auto"/>
              </w:divBdr>
            </w:div>
            <w:div w:id="1338464042">
              <w:marLeft w:val="0"/>
              <w:marRight w:val="0"/>
              <w:marTop w:val="0"/>
              <w:marBottom w:val="0"/>
              <w:divBdr>
                <w:top w:val="none" w:sz="0" w:space="0" w:color="auto"/>
                <w:left w:val="none" w:sz="0" w:space="0" w:color="auto"/>
                <w:bottom w:val="none" w:sz="0" w:space="0" w:color="auto"/>
                <w:right w:val="none" w:sz="0" w:space="0" w:color="auto"/>
              </w:divBdr>
            </w:div>
            <w:div w:id="452093860">
              <w:marLeft w:val="0"/>
              <w:marRight w:val="0"/>
              <w:marTop w:val="0"/>
              <w:marBottom w:val="0"/>
              <w:divBdr>
                <w:top w:val="none" w:sz="0" w:space="0" w:color="auto"/>
                <w:left w:val="none" w:sz="0" w:space="0" w:color="auto"/>
                <w:bottom w:val="none" w:sz="0" w:space="0" w:color="auto"/>
                <w:right w:val="none" w:sz="0" w:space="0" w:color="auto"/>
              </w:divBdr>
            </w:div>
            <w:div w:id="597494131">
              <w:marLeft w:val="0"/>
              <w:marRight w:val="0"/>
              <w:marTop w:val="0"/>
              <w:marBottom w:val="0"/>
              <w:divBdr>
                <w:top w:val="none" w:sz="0" w:space="0" w:color="auto"/>
                <w:left w:val="none" w:sz="0" w:space="0" w:color="auto"/>
                <w:bottom w:val="none" w:sz="0" w:space="0" w:color="auto"/>
                <w:right w:val="none" w:sz="0" w:space="0" w:color="auto"/>
              </w:divBdr>
            </w:div>
            <w:div w:id="414087109">
              <w:marLeft w:val="0"/>
              <w:marRight w:val="0"/>
              <w:marTop w:val="0"/>
              <w:marBottom w:val="0"/>
              <w:divBdr>
                <w:top w:val="none" w:sz="0" w:space="0" w:color="auto"/>
                <w:left w:val="none" w:sz="0" w:space="0" w:color="auto"/>
                <w:bottom w:val="none" w:sz="0" w:space="0" w:color="auto"/>
                <w:right w:val="none" w:sz="0" w:space="0" w:color="auto"/>
              </w:divBdr>
            </w:div>
            <w:div w:id="2085563640">
              <w:marLeft w:val="0"/>
              <w:marRight w:val="0"/>
              <w:marTop w:val="0"/>
              <w:marBottom w:val="0"/>
              <w:divBdr>
                <w:top w:val="none" w:sz="0" w:space="0" w:color="auto"/>
                <w:left w:val="none" w:sz="0" w:space="0" w:color="auto"/>
                <w:bottom w:val="none" w:sz="0" w:space="0" w:color="auto"/>
                <w:right w:val="none" w:sz="0" w:space="0" w:color="auto"/>
              </w:divBdr>
            </w:div>
            <w:div w:id="1259750925">
              <w:marLeft w:val="0"/>
              <w:marRight w:val="0"/>
              <w:marTop w:val="0"/>
              <w:marBottom w:val="0"/>
              <w:divBdr>
                <w:top w:val="none" w:sz="0" w:space="0" w:color="auto"/>
                <w:left w:val="none" w:sz="0" w:space="0" w:color="auto"/>
                <w:bottom w:val="none" w:sz="0" w:space="0" w:color="auto"/>
                <w:right w:val="none" w:sz="0" w:space="0" w:color="auto"/>
              </w:divBdr>
            </w:div>
            <w:div w:id="260336351">
              <w:marLeft w:val="0"/>
              <w:marRight w:val="0"/>
              <w:marTop w:val="0"/>
              <w:marBottom w:val="0"/>
              <w:divBdr>
                <w:top w:val="none" w:sz="0" w:space="0" w:color="auto"/>
                <w:left w:val="none" w:sz="0" w:space="0" w:color="auto"/>
                <w:bottom w:val="none" w:sz="0" w:space="0" w:color="auto"/>
                <w:right w:val="none" w:sz="0" w:space="0" w:color="auto"/>
              </w:divBdr>
            </w:div>
            <w:div w:id="292097976">
              <w:marLeft w:val="0"/>
              <w:marRight w:val="0"/>
              <w:marTop w:val="0"/>
              <w:marBottom w:val="0"/>
              <w:divBdr>
                <w:top w:val="none" w:sz="0" w:space="0" w:color="auto"/>
                <w:left w:val="none" w:sz="0" w:space="0" w:color="auto"/>
                <w:bottom w:val="none" w:sz="0" w:space="0" w:color="auto"/>
                <w:right w:val="none" w:sz="0" w:space="0" w:color="auto"/>
              </w:divBdr>
            </w:div>
            <w:div w:id="93668901">
              <w:marLeft w:val="0"/>
              <w:marRight w:val="0"/>
              <w:marTop w:val="0"/>
              <w:marBottom w:val="0"/>
              <w:divBdr>
                <w:top w:val="none" w:sz="0" w:space="0" w:color="auto"/>
                <w:left w:val="none" w:sz="0" w:space="0" w:color="auto"/>
                <w:bottom w:val="none" w:sz="0" w:space="0" w:color="auto"/>
                <w:right w:val="none" w:sz="0" w:space="0" w:color="auto"/>
              </w:divBdr>
            </w:div>
            <w:div w:id="426655987">
              <w:marLeft w:val="0"/>
              <w:marRight w:val="0"/>
              <w:marTop w:val="0"/>
              <w:marBottom w:val="0"/>
              <w:divBdr>
                <w:top w:val="none" w:sz="0" w:space="0" w:color="auto"/>
                <w:left w:val="none" w:sz="0" w:space="0" w:color="auto"/>
                <w:bottom w:val="none" w:sz="0" w:space="0" w:color="auto"/>
                <w:right w:val="none" w:sz="0" w:space="0" w:color="auto"/>
              </w:divBdr>
            </w:div>
            <w:div w:id="1412656669">
              <w:marLeft w:val="0"/>
              <w:marRight w:val="0"/>
              <w:marTop w:val="0"/>
              <w:marBottom w:val="0"/>
              <w:divBdr>
                <w:top w:val="none" w:sz="0" w:space="0" w:color="auto"/>
                <w:left w:val="none" w:sz="0" w:space="0" w:color="auto"/>
                <w:bottom w:val="none" w:sz="0" w:space="0" w:color="auto"/>
                <w:right w:val="none" w:sz="0" w:space="0" w:color="auto"/>
              </w:divBdr>
            </w:div>
            <w:div w:id="1745644440">
              <w:marLeft w:val="0"/>
              <w:marRight w:val="0"/>
              <w:marTop w:val="0"/>
              <w:marBottom w:val="0"/>
              <w:divBdr>
                <w:top w:val="none" w:sz="0" w:space="0" w:color="auto"/>
                <w:left w:val="none" w:sz="0" w:space="0" w:color="auto"/>
                <w:bottom w:val="none" w:sz="0" w:space="0" w:color="auto"/>
                <w:right w:val="none" w:sz="0" w:space="0" w:color="auto"/>
              </w:divBdr>
            </w:div>
            <w:div w:id="1624186451">
              <w:marLeft w:val="0"/>
              <w:marRight w:val="0"/>
              <w:marTop w:val="0"/>
              <w:marBottom w:val="0"/>
              <w:divBdr>
                <w:top w:val="none" w:sz="0" w:space="0" w:color="auto"/>
                <w:left w:val="none" w:sz="0" w:space="0" w:color="auto"/>
                <w:bottom w:val="none" w:sz="0" w:space="0" w:color="auto"/>
                <w:right w:val="none" w:sz="0" w:space="0" w:color="auto"/>
              </w:divBdr>
            </w:div>
            <w:div w:id="202736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9751">
      <w:bodyDiv w:val="1"/>
      <w:marLeft w:val="0"/>
      <w:marRight w:val="0"/>
      <w:marTop w:val="0"/>
      <w:marBottom w:val="0"/>
      <w:divBdr>
        <w:top w:val="none" w:sz="0" w:space="0" w:color="auto"/>
        <w:left w:val="none" w:sz="0" w:space="0" w:color="auto"/>
        <w:bottom w:val="none" w:sz="0" w:space="0" w:color="auto"/>
        <w:right w:val="none" w:sz="0" w:space="0" w:color="auto"/>
      </w:divBdr>
      <w:divsChild>
        <w:div w:id="893202164">
          <w:marLeft w:val="0"/>
          <w:marRight w:val="0"/>
          <w:marTop w:val="0"/>
          <w:marBottom w:val="0"/>
          <w:divBdr>
            <w:top w:val="none" w:sz="0" w:space="0" w:color="auto"/>
            <w:left w:val="none" w:sz="0" w:space="0" w:color="auto"/>
            <w:bottom w:val="none" w:sz="0" w:space="0" w:color="auto"/>
            <w:right w:val="none" w:sz="0" w:space="0" w:color="auto"/>
          </w:divBdr>
          <w:divsChild>
            <w:div w:id="492646604">
              <w:marLeft w:val="0"/>
              <w:marRight w:val="0"/>
              <w:marTop w:val="0"/>
              <w:marBottom w:val="0"/>
              <w:divBdr>
                <w:top w:val="none" w:sz="0" w:space="0" w:color="auto"/>
                <w:left w:val="none" w:sz="0" w:space="0" w:color="auto"/>
                <w:bottom w:val="none" w:sz="0" w:space="0" w:color="auto"/>
                <w:right w:val="none" w:sz="0" w:space="0" w:color="auto"/>
              </w:divBdr>
            </w:div>
            <w:div w:id="301889636">
              <w:marLeft w:val="0"/>
              <w:marRight w:val="0"/>
              <w:marTop w:val="0"/>
              <w:marBottom w:val="0"/>
              <w:divBdr>
                <w:top w:val="none" w:sz="0" w:space="0" w:color="auto"/>
                <w:left w:val="none" w:sz="0" w:space="0" w:color="auto"/>
                <w:bottom w:val="none" w:sz="0" w:space="0" w:color="auto"/>
                <w:right w:val="none" w:sz="0" w:space="0" w:color="auto"/>
              </w:divBdr>
            </w:div>
            <w:div w:id="1223324041">
              <w:marLeft w:val="0"/>
              <w:marRight w:val="0"/>
              <w:marTop w:val="0"/>
              <w:marBottom w:val="0"/>
              <w:divBdr>
                <w:top w:val="none" w:sz="0" w:space="0" w:color="auto"/>
                <w:left w:val="none" w:sz="0" w:space="0" w:color="auto"/>
                <w:bottom w:val="none" w:sz="0" w:space="0" w:color="auto"/>
                <w:right w:val="none" w:sz="0" w:space="0" w:color="auto"/>
              </w:divBdr>
            </w:div>
            <w:div w:id="854342217">
              <w:marLeft w:val="0"/>
              <w:marRight w:val="0"/>
              <w:marTop w:val="0"/>
              <w:marBottom w:val="0"/>
              <w:divBdr>
                <w:top w:val="none" w:sz="0" w:space="0" w:color="auto"/>
                <w:left w:val="none" w:sz="0" w:space="0" w:color="auto"/>
                <w:bottom w:val="none" w:sz="0" w:space="0" w:color="auto"/>
                <w:right w:val="none" w:sz="0" w:space="0" w:color="auto"/>
              </w:divBdr>
            </w:div>
            <w:div w:id="651101601">
              <w:marLeft w:val="0"/>
              <w:marRight w:val="0"/>
              <w:marTop w:val="0"/>
              <w:marBottom w:val="0"/>
              <w:divBdr>
                <w:top w:val="none" w:sz="0" w:space="0" w:color="auto"/>
                <w:left w:val="none" w:sz="0" w:space="0" w:color="auto"/>
                <w:bottom w:val="none" w:sz="0" w:space="0" w:color="auto"/>
                <w:right w:val="none" w:sz="0" w:space="0" w:color="auto"/>
              </w:divBdr>
            </w:div>
            <w:div w:id="1847555476">
              <w:marLeft w:val="0"/>
              <w:marRight w:val="0"/>
              <w:marTop w:val="0"/>
              <w:marBottom w:val="0"/>
              <w:divBdr>
                <w:top w:val="none" w:sz="0" w:space="0" w:color="auto"/>
                <w:left w:val="none" w:sz="0" w:space="0" w:color="auto"/>
                <w:bottom w:val="none" w:sz="0" w:space="0" w:color="auto"/>
                <w:right w:val="none" w:sz="0" w:space="0" w:color="auto"/>
              </w:divBdr>
            </w:div>
            <w:div w:id="1538929491">
              <w:marLeft w:val="0"/>
              <w:marRight w:val="0"/>
              <w:marTop w:val="0"/>
              <w:marBottom w:val="0"/>
              <w:divBdr>
                <w:top w:val="none" w:sz="0" w:space="0" w:color="auto"/>
                <w:left w:val="none" w:sz="0" w:space="0" w:color="auto"/>
                <w:bottom w:val="none" w:sz="0" w:space="0" w:color="auto"/>
                <w:right w:val="none" w:sz="0" w:space="0" w:color="auto"/>
              </w:divBdr>
            </w:div>
            <w:div w:id="336538148">
              <w:marLeft w:val="0"/>
              <w:marRight w:val="0"/>
              <w:marTop w:val="0"/>
              <w:marBottom w:val="0"/>
              <w:divBdr>
                <w:top w:val="none" w:sz="0" w:space="0" w:color="auto"/>
                <w:left w:val="none" w:sz="0" w:space="0" w:color="auto"/>
                <w:bottom w:val="none" w:sz="0" w:space="0" w:color="auto"/>
                <w:right w:val="none" w:sz="0" w:space="0" w:color="auto"/>
              </w:divBdr>
            </w:div>
            <w:div w:id="701706627">
              <w:marLeft w:val="0"/>
              <w:marRight w:val="0"/>
              <w:marTop w:val="0"/>
              <w:marBottom w:val="0"/>
              <w:divBdr>
                <w:top w:val="none" w:sz="0" w:space="0" w:color="auto"/>
                <w:left w:val="none" w:sz="0" w:space="0" w:color="auto"/>
                <w:bottom w:val="none" w:sz="0" w:space="0" w:color="auto"/>
                <w:right w:val="none" w:sz="0" w:space="0" w:color="auto"/>
              </w:divBdr>
            </w:div>
            <w:div w:id="23095065">
              <w:marLeft w:val="0"/>
              <w:marRight w:val="0"/>
              <w:marTop w:val="0"/>
              <w:marBottom w:val="0"/>
              <w:divBdr>
                <w:top w:val="none" w:sz="0" w:space="0" w:color="auto"/>
                <w:left w:val="none" w:sz="0" w:space="0" w:color="auto"/>
                <w:bottom w:val="none" w:sz="0" w:space="0" w:color="auto"/>
                <w:right w:val="none" w:sz="0" w:space="0" w:color="auto"/>
              </w:divBdr>
            </w:div>
            <w:div w:id="1093092259">
              <w:marLeft w:val="0"/>
              <w:marRight w:val="0"/>
              <w:marTop w:val="0"/>
              <w:marBottom w:val="0"/>
              <w:divBdr>
                <w:top w:val="none" w:sz="0" w:space="0" w:color="auto"/>
                <w:left w:val="none" w:sz="0" w:space="0" w:color="auto"/>
                <w:bottom w:val="none" w:sz="0" w:space="0" w:color="auto"/>
                <w:right w:val="none" w:sz="0" w:space="0" w:color="auto"/>
              </w:divBdr>
            </w:div>
            <w:div w:id="19254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71702">
      <w:bodyDiv w:val="1"/>
      <w:marLeft w:val="0"/>
      <w:marRight w:val="0"/>
      <w:marTop w:val="0"/>
      <w:marBottom w:val="0"/>
      <w:divBdr>
        <w:top w:val="none" w:sz="0" w:space="0" w:color="auto"/>
        <w:left w:val="none" w:sz="0" w:space="0" w:color="auto"/>
        <w:bottom w:val="none" w:sz="0" w:space="0" w:color="auto"/>
        <w:right w:val="none" w:sz="0" w:space="0" w:color="auto"/>
      </w:divBdr>
      <w:divsChild>
        <w:div w:id="1008486247">
          <w:marLeft w:val="0"/>
          <w:marRight w:val="0"/>
          <w:marTop w:val="0"/>
          <w:marBottom w:val="0"/>
          <w:divBdr>
            <w:top w:val="none" w:sz="0" w:space="0" w:color="auto"/>
            <w:left w:val="none" w:sz="0" w:space="0" w:color="auto"/>
            <w:bottom w:val="none" w:sz="0" w:space="0" w:color="auto"/>
            <w:right w:val="none" w:sz="0" w:space="0" w:color="auto"/>
          </w:divBdr>
          <w:divsChild>
            <w:div w:id="14115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5315">
      <w:bodyDiv w:val="1"/>
      <w:marLeft w:val="0"/>
      <w:marRight w:val="0"/>
      <w:marTop w:val="0"/>
      <w:marBottom w:val="0"/>
      <w:divBdr>
        <w:top w:val="none" w:sz="0" w:space="0" w:color="auto"/>
        <w:left w:val="none" w:sz="0" w:space="0" w:color="auto"/>
        <w:bottom w:val="none" w:sz="0" w:space="0" w:color="auto"/>
        <w:right w:val="none" w:sz="0" w:space="0" w:color="auto"/>
      </w:divBdr>
      <w:divsChild>
        <w:div w:id="1668440229">
          <w:marLeft w:val="0"/>
          <w:marRight w:val="0"/>
          <w:marTop w:val="0"/>
          <w:marBottom w:val="0"/>
          <w:divBdr>
            <w:top w:val="none" w:sz="0" w:space="0" w:color="auto"/>
            <w:left w:val="none" w:sz="0" w:space="0" w:color="auto"/>
            <w:bottom w:val="none" w:sz="0" w:space="0" w:color="auto"/>
            <w:right w:val="none" w:sz="0" w:space="0" w:color="auto"/>
          </w:divBdr>
          <w:divsChild>
            <w:div w:id="1884049859">
              <w:marLeft w:val="0"/>
              <w:marRight w:val="0"/>
              <w:marTop w:val="0"/>
              <w:marBottom w:val="0"/>
              <w:divBdr>
                <w:top w:val="none" w:sz="0" w:space="0" w:color="auto"/>
                <w:left w:val="none" w:sz="0" w:space="0" w:color="auto"/>
                <w:bottom w:val="none" w:sz="0" w:space="0" w:color="auto"/>
                <w:right w:val="none" w:sz="0" w:space="0" w:color="auto"/>
              </w:divBdr>
            </w:div>
            <w:div w:id="867645010">
              <w:marLeft w:val="0"/>
              <w:marRight w:val="0"/>
              <w:marTop w:val="0"/>
              <w:marBottom w:val="0"/>
              <w:divBdr>
                <w:top w:val="none" w:sz="0" w:space="0" w:color="auto"/>
                <w:left w:val="none" w:sz="0" w:space="0" w:color="auto"/>
                <w:bottom w:val="none" w:sz="0" w:space="0" w:color="auto"/>
                <w:right w:val="none" w:sz="0" w:space="0" w:color="auto"/>
              </w:divBdr>
            </w:div>
            <w:div w:id="115178789">
              <w:marLeft w:val="0"/>
              <w:marRight w:val="0"/>
              <w:marTop w:val="0"/>
              <w:marBottom w:val="0"/>
              <w:divBdr>
                <w:top w:val="none" w:sz="0" w:space="0" w:color="auto"/>
                <w:left w:val="none" w:sz="0" w:space="0" w:color="auto"/>
                <w:bottom w:val="none" w:sz="0" w:space="0" w:color="auto"/>
                <w:right w:val="none" w:sz="0" w:space="0" w:color="auto"/>
              </w:divBdr>
            </w:div>
            <w:div w:id="328413846">
              <w:marLeft w:val="0"/>
              <w:marRight w:val="0"/>
              <w:marTop w:val="0"/>
              <w:marBottom w:val="0"/>
              <w:divBdr>
                <w:top w:val="none" w:sz="0" w:space="0" w:color="auto"/>
                <w:left w:val="none" w:sz="0" w:space="0" w:color="auto"/>
                <w:bottom w:val="none" w:sz="0" w:space="0" w:color="auto"/>
                <w:right w:val="none" w:sz="0" w:space="0" w:color="auto"/>
              </w:divBdr>
            </w:div>
            <w:div w:id="1128744043">
              <w:marLeft w:val="0"/>
              <w:marRight w:val="0"/>
              <w:marTop w:val="0"/>
              <w:marBottom w:val="0"/>
              <w:divBdr>
                <w:top w:val="none" w:sz="0" w:space="0" w:color="auto"/>
                <w:left w:val="none" w:sz="0" w:space="0" w:color="auto"/>
                <w:bottom w:val="none" w:sz="0" w:space="0" w:color="auto"/>
                <w:right w:val="none" w:sz="0" w:space="0" w:color="auto"/>
              </w:divBdr>
            </w:div>
            <w:div w:id="1211772592">
              <w:marLeft w:val="0"/>
              <w:marRight w:val="0"/>
              <w:marTop w:val="0"/>
              <w:marBottom w:val="0"/>
              <w:divBdr>
                <w:top w:val="none" w:sz="0" w:space="0" w:color="auto"/>
                <w:left w:val="none" w:sz="0" w:space="0" w:color="auto"/>
                <w:bottom w:val="none" w:sz="0" w:space="0" w:color="auto"/>
                <w:right w:val="none" w:sz="0" w:space="0" w:color="auto"/>
              </w:divBdr>
            </w:div>
            <w:div w:id="758869841">
              <w:marLeft w:val="0"/>
              <w:marRight w:val="0"/>
              <w:marTop w:val="0"/>
              <w:marBottom w:val="0"/>
              <w:divBdr>
                <w:top w:val="none" w:sz="0" w:space="0" w:color="auto"/>
                <w:left w:val="none" w:sz="0" w:space="0" w:color="auto"/>
                <w:bottom w:val="none" w:sz="0" w:space="0" w:color="auto"/>
                <w:right w:val="none" w:sz="0" w:space="0" w:color="auto"/>
              </w:divBdr>
            </w:div>
            <w:div w:id="314574743">
              <w:marLeft w:val="0"/>
              <w:marRight w:val="0"/>
              <w:marTop w:val="0"/>
              <w:marBottom w:val="0"/>
              <w:divBdr>
                <w:top w:val="none" w:sz="0" w:space="0" w:color="auto"/>
                <w:left w:val="none" w:sz="0" w:space="0" w:color="auto"/>
                <w:bottom w:val="none" w:sz="0" w:space="0" w:color="auto"/>
                <w:right w:val="none" w:sz="0" w:space="0" w:color="auto"/>
              </w:divBdr>
            </w:div>
            <w:div w:id="1201212679">
              <w:marLeft w:val="0"/>
              <w:marRight w:val="0"/>
              <w:marTop w:val="0"/>
              <w:marBottom w:val="0"/>
              <w:divBdr>
                <w:top w:val="none" w:sz="0" w:space="0" w:color="auto"/>
                <w:left w:val="none" w:sz="0" w:space="0" w:color="auto"/>
                <w:bottom w:val="none" w:sz="0" w:space="0" w:color="auto"/>
                <w:right w:val="none" w:sz="0" w:space="0" w:color="auto"/>
              </w:divBdr>
            </w:div>
            <w:div w:id="1398168418">
              <w:marLeft w:val="0"/>
              <w:marRight w:val="0"/>
              <w:marTop w:val="0"/>
              <w:marBottom w:val="0"/>
              <w:divBdr>
                <w:top w:val="none" w:sz="0" w:space="0" w:color="auto"/>
                <w:left w:val="none" w:sz="0" w:space="0" w:color="auto"/>
                <w:bottom w:val="none" w:sz="0" w:space="0" w:color="auto"/>
                <w:right w:val="none" w:sz="0" w:space="0" w:color="auto"/>
              </w:divBdr>
            </w:div>
            <w:div w:id="1557088806">
              <w:marLeft w:val="0"/>
              <w:marRight w:val="0"/>
              <w:marTop w:val="0"/>
              <w:marBottom w:val="0"/>
              <w:divBdr>
                <w:top w:val="none" w:sz="0" w:space="0" w:color="auto"/>
                <w:left w:val="none" w:sz="0" w:space="0" w:color="auto"/>
                <w:bottom w:val="none" w:sz="0" w:space="0" w:color="auto"/>
                <w:right w:val="none" w:sz="0" w:space="0" w:color="auto"/>
              </w:divBdr>
            </w:div>
            <w:div w:id="688794725">
              <w:marLeft w:val="0"/>
              <w:marRight w:val="0"/>
              <w:marTop w:val="0"/>
              <w:marBottom w:val="0"/>
              <w:divBdr>
                <w:top w:val="none" w:sz="0" w:space="0" w:color="auto"/>
                <w:left w:val="none" w:sz="0" w:space="0" w:color="auto"/>
                <w:bottom w:val="none" w:sz="0" w:space="0" w:color="auto"/>
                <w:right w:val="none" w:sz="0" w:space="0" w:color="auto"/>
              </w:divBdr>
            </w:div>
            <w:div w:id="1113204623">
              <w:marLeft w:val="0"/>
              <w:marRight w:val="0"/>
              <w:marTop w:val="0"/>
              <w:marBottom w:val="0"/>
              <w:divBdr>
                <w:top w:val="none" w:sz="0" w:space="0" w:color="auto"/>
                <w:left w:val="none" w:sz="0" w:space="0" w:color="auto"/>
                <w:bottom w:val="none" w:sz="0" w:space="0" w:color="auto"/>
                <w:right w:val="none" w:sz="0" w:space="0" w:color="auto"/>
              </w:divBdr>
            </w:div>
            <w:div w:id="655451367">
              <w:marLeft w:val="0"/>
              <w:marRight w:val="0"/>
              <w:marTop w:val="0"/>
              <w:marBottom w:val="0"/>
              <w:divBdr>
                <w:top w:val="none" w:sz="0" w:space="0" w:color="auto"/>
                <w:left w:val="none" w:sz="0" w:space="0" w:color="auto"/>
                <w:bottom w:val="none" w:sz="0" w:space="0" w:color="auto"/>
                <w:right w:val="none" w:sz="0" w:space="0" w:color="auto"/>
              </w:divBdr>
            </w:div>
            <w:div w:id="486632764">
              <w:marLeft w:val="0"/>
              <w:marRight w:val="0"/>
              <w:marTop w:val="0"/>
              <w:marBottom w:val="0"/>
              <w:divBdr>
                <w:top w:val="none" w:sz="0" w:space="0" w:color="auto"/>
                <w:left w:val="none" w:sz="0" w:space="0" w:color="auto"/>
                <w:bottom w:val="none" w:sz="0" w:space="0" w:color="auto"/>
                <w:right w:val="none" w:sz="0" w:space="0" w:color="auto"/>
              </w:divBdr>
            </w:div>
            <w:div w:id="1132598631">
              <w:marLeft w:val="0"/>
              <w:marRight w:val="0"/>
              <w:marTop w:val="0"/>
              <w:marBottom w:val="0"/>
              <w:divBdr>
                <w:top w:val="none" w:sz="0" w:space="0" w:color="auto"/>
                <w:left w:val="none" w:sz="0" w:space="0" w:color="auto"/>
                <w:bottom w:val="none" w:sz="0" w:space="0" w:color="auto"/>
                <w:right w:val="none" w:sz="0" w:space="0" w:color="auto"/>
              </w:divBdr>
            </w:div>
            <w:div w:id="702095900">
              <w:marLeft w:val="0"/>
              <w:marRight w:val="0"/>
              <w:marTop w:val="0"/>
              <w:marBottom w:val="0"/>
              <w:divBdr>
                <w:top w:val="none" w:sz="0" w:space="0" w:color="auto"/>
                <w:left w:val="none" w:sz="0" w:space="0" w:color="auto"/>
                <w:bottom w:val="none" w:sz="0" w:space="0" w:color="auto"/>
                <w:right w:val="none" w:sz="0" w:space="0" w:color="auto"/>
              </w:divBdr>
            </w:div>
            <w:div w:id="472061847">
              <w:marLeft w:val="0"/>
              <w:marRight w:val="0"/>
              <w:marTop w:val="0"/>
              <w:marBottom w:val="0"/>
              <w:divBdr>
                <w:top w:val="none" w:sz="0" w:space="0" w:color="auto"/>
                <w:left w:val="none" w:sz="0" w:space="0" w:color="auto"/>
                <w:bottom w:val="none" w:sz="0" w:space="0" w:color="auto"/>
                <w:right w:val="none" w:sz="0" w:space="0" w:color="auto"/>
              </w:divBdr>
            </w:div>
            <w:div w:id="423306714">
              <w:marLeft w:val="0"/>
              <w:marRight w:val="0"/>
              <w:marTop w:val="0"/>
              <w:marBottom w:val="0"/>
              <w:divBdr>
                <w:top w:val="none" w:sz="0" w:space="0" w:color="auto"/>
                <w:left w:val="none" w:sz="0" w:space="0" w:color="auto"/>
                <w:bottom w:val="none" w:sz="0" w:space="0" w:color="auto"/>
                <w:right w:val="none" w:sz="0" w:space="0" w:color="auto"/>
              </w:divBdr>
            </w:div>
            <w:div w:id="865364064">
              <w:marLeft w:val="0"/>
              <w:marRight w:val="0"/>
              <w:marTop w:val="0"/>
              <w:marBottom w:val="0"/>
              <w:divBdr>
                <w:top w:val="none" w:sz="0" w:space="0" w:color="auto"/>
                <w:left w:val="none" w:sz="0" w:space="0" w:color="auto"/>
                <w:bottom w:val="none" w:sz="0" w:space="0" w:color="auto"/>
                <w:right w:val="none" w:sz="0" w:space="0" w:color="auto"/>
              </w:divBdr>
            </w:div>
            <w:div w:id="1554459338">
              <w:marLeft w:val="0"/>
              <w:marRight w:val="0"/>
              <w:marTop w:val="0"/>
              <w:marBottom w:val="0"/>
              <w:divBdr>
                <w:top w:val="none" w:sz="0" w:space="0" w:color="auto"/>
                <w:left w:val="none" w:sz="0" w:space="0" w:color="auto"/>
                <w:bottom w:val="none" w:sz="0" w:space="0" w:color="auto"/>
                <w:right w:val="none" w:sz="0" w:space="0" w:color="auto"/>
              </w:divBdr>
            </w:div>
            <w:div w:id="313339216">
              <w:marLeft w:val="0"/>
              <w:marRight w:val="0"/>
              <w:marTop w:val="0"/>
              <w:marBottom w:val="0"/>
              <w:divBdr>
                <w:top w:val="none" w:sz="0" w:space="0" w:color="auto"/>
                <w:left w:val="none" w:sz="0" w:space="0" w:color="auto"/>
                <w:bottom w:val="none" w:sz="0" w:space="0" w:color="auto"/>
                <w:right w:val="none" w:sz="0" w:space="0" w:color="auto"/>
              </w:divBdr>
            </w:div>
            <w:div w:id="1845901589">
              <w:marLeft w:val="0"/>
              <w:marRight w:val="0"/>
              <w:marTop w:val="0"/>
              <w:marBottom w:val="0"/>
              <w:divBdr>
                <w:top w:val="none" w:sz="0" w:space="0" w:color="auto"/>
                <w:left w:val="none" w:sz="0" w:space="0" w:color="auto"/>
                <w:bottom w:val="none" w:sz="0" w:space="0" w:color="auto"/>
                <w:right w:val="none" w:sz="0" w:space="0" w:color="auto"/>
              </w:divBdr>
            </w:div>
            <w:div w:id="1676613117">
              <w:marLeft w:val="0"/>
              <w:marRight w:val="0"/>
              <w:marTop w:val="0"/>
              <w:marBottom w:val="0"/>
              <w:divBdr>
                <w:top w:val="none" w:sz="0" w:space="0" w:color="auto"/>
                <w:left w:val="none" w:sz="0" w:space="0" w:color="auto"/>
                <w:bottom w:val="none" w:sz="0" w:space="0" w:color="auto"/>
                <w:right w:val="none" w:sz="0" w:space="0" w:color="auto"/>
              </w:divBdr>
            </w:div>
            <w:div w:id="482426082">
              <w:marLeft w:val="0"/>
              <w:marRight w:val="0"/>
              <w:marTop w:val="0"/>
              <w:marBottom w:val="0"/>
              <w:divBdr>
                <w:top w:val="none" w:sz="0" w:space="0" w:color="auto"/>
                <w:left w:val="none" w:sz="0" w:space="0" w:color="auto"/>
                <w:bottom w:val="none" w:sz="0" w:space="0" w:color="auto"/>
                <w:right w:val="none" w:sz="0" w:space="0" w:color="auto"/>
              </w:divBdr>
            </w:div>
            <w:div w:id="1383139433">
              <w:marLeft w:val="0"/>
              <w:marRight w:val="0"/>
              <w:marTop w:val="0"/>
              <w:marBottom w:val="0"/>
              <w:divBdr>
                <w:top w:val="none" w:sz="0" w:space="0" w:color="auto"/>
                <w:left w:val="none" w:sz="0" w:space="0" w:color="auto"/>
                <w:bottom w:val="none" w:sz="0" w:space="0" w:color="auto"/>
                <w:right w:val="none" w:sz="0" w:space="0" w:color="auto"/>
              </w:divBdr>
            </w:div>
            <w:div w:id="528298215">
              <w:marLeft w:val="0"/>
              <w:marRight w:val="0"/>
              <w:marTop w:val="0"/>
              <w:marBottom w:val="0"/>
              <w:divBdr>
                <w:top w:val="none" w:sz="0" w:space="0" w:color="auto"/>
                <w:left w:val="none" w:sz="0" w:space="0" w:color="auto"/>
                <w:bottom w:val="none" w:sz="0" w:space="0" w:color="auto"/>
                <w:right w:val="none" w:sz="0" w:space="0" w:color="auto"/>
              </w:divBdr>
            </w:div>
            <w:div w:id="6629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67642">
      <w:bodyDiv w:val="1"/>
      <w:marLeft w:val="0"/>
      <w:marRight w:val="0"/>
      <w:marTop w:val="0"/>
      <w:marBottom w:val="0"/>
      <w:divBdr>
        <w:top w:val="none" w:sz="0" w:space="0" w:color="auto"/>
        <w:left w:val="none" w:sz="0" w:space="0" w:color="auto"/>
        <w:bottom w:val="none" w:sz="0" w:space="0" w:color="auto"/>
        <w:right w:val="none" w:sz="0" w:space="0" w:color="auto"/>
      </w:divBdr>
      <w:divsChild>
        <w:div w:id="72091507">
          <w:marLeft w:val="0"/>
          <w:marRight w:val="0"/>
          <w:marTop w:val="0"/>
          <w:marBottom w:val="0"/>
          <w:divBdr>
            <w:top w:val="none" w:sz="0" w:space="0" w:color="auto"/>
            <w:left w:val="none" w:sz="0" w:space="0" w:color="auto"/>
            <w:bottom w:val="none" w:sz="0" w:space="0" w:color="auto"/>
            <w:right w:val="none" w:sz="0" w:space="0" w:color="auto"/>
          </w:divBdr>
          <w:divsChild>
            <w:div w:id="1111129066">
              <w:marLeft w:val="0"/>
              <w:marRight w:val="0"/>
              <w:marTop w:val="0"/>
              <w:marBottom w:val="0"/>
              <w:divBdr>
                <w:top w:val="none" w:sz="0" w:space="0" w:color="auto"/>
                <w:left w:val="none" w:sz="0" w:space="0" w:color="auto"/>
                <w:bottom w:val="none" w:sz="0" w:space="0" w:color="auto"/>
                <w:right w:val="none" w:sz="0" w:space="0" w:color="auto"/>
              </w:divBdr>
            </w:div>
            <w:div w:id="1646933130">
              <w:marLeft w:val="0"/>
              <w:marRight w:val="0"/>
              <w:marTop w:val="0"/>
              <w:marBottom w:val="0"/>
              <w:divBdr>
                <w:top w:val="none" w:sz="0" w:space="0" w:color="auto"/>
                <w:left w:val="none" w:sz="0" w:space="0" w:color="auto"/>
                <w:bottom w:val="none" w:sz="0" w:space="0" w:color="auto"/>
                <w:right w:val="none" w:sz="0" w:space="0" w:color="auto"/>
              </w:divBdr>
            </w:div>
            <w:div w:id="791824528">
              <w:marLeft w:val="0"/>
              <w:marRight w:val="0"/>
              <w:marTop w:val="0"/>
              <w:marBottom w:val="0"/>
              <w:divBdr>
                <w:top w:val="none" w:sz="0" w:space="0" w:color="auto"/>
                <w:left w:val="none" w:sz="0" w:space="0" w:color="auto"/>
                <w:bottom w:val="none" w:sz="0" w:space="0" w:color="auto"/>
                <w:right w:val="none" w:sz="0" w:space="0" w:color="auto"/>
              </w:divBdr>
            </w:div>
            <w:div w:id="11921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7538">
      <w:bodyDiv w:val="1"/>
      <w:marLeft w:val="0"/>
      <w:marRight w:val="0"/>
      <w:marTop w:val="0"/>
      <w:marBottom w:val="0"/>
      <w:divBdr>
        <w:top w:val="none" w:sz="0" w:space="0" w:color="auto"/>
        <w:left w:val="none" w:sz="0" w:space="0" w:color="auto"/>
        <w:bottom w:val="none" w:sz="0" w:space="0" w:color="auto"/>
        <w:right w:val="none" w:sz="0" w:space="0" w:color="auto"/>
      </w:divBdr>
      <w:divsChild>
        <w:div w:id="1601638797">
          <w:marLeft w:val="0"/>
          <w:marRight w:val="0"/>
          <w:marTop w:val="0"/>
          <w:marBottom w:val="0"/>
          <w:divBdr>
            <w:top w:val="none" w:sz="0" w:space="0" w:color="auto"/>
            <w:left w:val="none" w:sz="0" w:space="0" w:color="auto"/>
            <w:bottom w:val="none" w:sz="0" w:space="0" w:color="auto"/>
            <w:right w:val="none" w:sz="0" w:space="0" w:color="auto"/>
          </w:divBdr>
          <w:divsChild>
            <w:div w:id="951130234">
              <w:marLeft w:val="0"/>
              <w:marRight w:val="0"/>
              <w:marTop w:val="0"/>
              <w:marBottom w:val="0"/>
              <w:divBdr>
                <w:top w:val="none" w:sz="0" w:space="0" w:color="auto"/>
                <w:left w:val="none" w:sz="0" w:space="0" w:color="auto"/>
                <w:bottom w:val="none" w:sz="0" w:space="0" w:color="auto"/>
                <w:right w:val="none" w:sz="0" w:space="0" w:color="auto"/>
              </w:divBdr>
            </w:div>
            <w:div w:id="536816064">
              <w:marLeft w:val="0"/>
              <w:marRight w:val="0"/>
              <w:marTop w:val="0"/>
              <w:marBottom w:val="0"/>
              <w:divBdr>
                <w:top w:val="none" w:sz="0" w:space="0" w:color="auto"/>
                <w:left w:val="none" w:sz="0" w:space="0" w:color="auto"/>
                <w:bottom w:val="none" w:sz="0" w:space="0" w:color="auto"/>
                <w:right w:val="none" w:sz="0" w:space="0" w:color="auto"/>
              </w:divBdr>
            </w:div>
            <w:div w:id="1226843658">
              <w:marLeft w:val="0"/>
              <w:marRight w:val="0"/>
              <w:marTop w:val="0"/>
              <w:marBottom w:val="0"/>
              <w:divBdr>
                <w:top w:val="none" w:sz="0" w:space="0" w:color="auto"/>
                <w:left w:val="none" w:sz="0" w:space="0" w:color="auto"/>
                <w:bottom w:val="none" w:sz="0" w:space="0" w:color="auto"/>
                <w:right w:val="none" w:sz="0" w:space="0" w:color="auto"/>
              </w:divBdr>
            </w:div>
            <w:div w:id="1701585696">
              <w:marLeft w:val="0"/>
              <w:marRight w:val="0"/>
              <w:marTop w:val="0"/>
              <w:marBottom w:val="0"/>
              <w:divBdr>
                <w:top w:val="none" w:sz="0" w:space="0" w:color="auto"/>
                <w:left w:val="none" w:sz="0" w:space="0" w:color="auto"/>
                <w:bottom w:val="none" w:sz="0" w:space="0" w:color="auto"/>
                <w:right w:val="none" w:sz="0" w:space="0" w:color="auto"/>
              </w:divBdr>
            </w:div>
            <w:div w:id="193226480">
              <w:marLeft w:val="0"/>
              <w:marRight w:val="0"/>
              <w:marTop w:val="0"/>
              <w:marBottom w:val="0"/>
              <w:divBdr>
                <w:top w:val="none" w:sz="0" w:space="0" w:color="auto"/>
                <w:left w:val="none" w:sz="0" w:space="0" w:color="auto"/>
                <w:bottom w:val="none" w:sz="0" w:space="0" w:color="auto"/>
                <w:right w:val="none" w:sz="0" w:space="0" w:color="auto"/>
              </w:divBdr>
            </w:div>
            <w:div w:id="1051229087">
              <w:marLeft w:val="0"/>
              <w:marRight w:val="0"/>
              <w:marTop w:val="0"/>
              <w:marBottom w:val="0"/>
              <w:divBdr>
                <w:top w:val="none" w:sz="0" w:space="0" w:color="auto"/>
                <w:left w:val="none" w:sz="0" w:space="0" w:color="auto"/>
                <w:bottom w:val="none" w:sz="0" w:space="0" w:color="auto"/>
                <w:right w:val="none" w:sz="0" w:space="0" w:color="auto"/>
              </w:divBdr>
            </w:div>
            <w:div w:id="653610253">
              <w:marLeft w:val="0"/>
              <w:marRight w:val="0"/>
              <w:marTop w:val="0"/>
              <w:marBottom w:val="0"/>
              <w:divBdr>
                <w:top w:val="none" w:sz="0" w:space="0" w:color="auto"/>
                <w:left w:val="none" w:sz="0" w:space="0" w:color="auto"/>
                <w:bottom w:val="none" w:sz="0" w:space="0" w:color="auto"/>
                <w:right w:val="none" w:sz="0" w:space="0" w:color="auto"/>
              </w:divBdr>
            </w:div>
            <w:div w:id="2121874535">
              <w:marLeft w:val="0"/>
              <w:marRight w:val="0"/>
              <w:marTop w:val="0"/>
              <w:marBottom w:val="0"/>
              <w:divBdr>
                <w:top w:val="none" w:sz="0" w:space="0" w:color="auto"/>
                <w:left w:val="none" w:sz="0" w:space="0" w:color="auto"/>
                <w:bottom w:val="none" w:sz="0" w:space="0" w:color="auto"/>
                <w:right w:val="none" w:sz="0" w:space="0" w:color="auto"/>
              </w:divBdr>
            </w:div>
            <w:div w:id="1222640005">
              <w:marLeft w:val="0"/>
              <w:marRight w:val="0"/>
              <w:marTop w:val="0"/>
              <w:marBottom w:val="0"/>
              <w:divBdr>
                <w:top w:val="none" w:sz="0" w:space="0" w:color="auto"/>
                <w:left w:val="none" w:sz="0" w:space="0" w:color="auto"/>
                <w:bottom w:val="none" w:sz="0" w:space="0" w:color="auto"/>
                <w:right w:val="none" w:sz="0" w:space="0" w:color="auto"/>
              </w:divBdr>
            </w:div>
            <w:div w:id="1426347001">
              <w:marLeft w:val="0"/>
              <w:marRight w:val="0"/>
              <w:marTop w:val="0"/>
              <w:marBottom w:val="0"/>
              <w:divBdr>
                <w:top w:val="none" w:sz="0" w:space="0" w:color="auto"/>
                <w:left w:val="none" w:sz="0" w:space="0" w:color="auto"/>
                <w:bottom w:val="none" w:sz="0" w:space="0" w:color="auto"/>
                <w:right w:val="none" w:sz="0" w:space="0" w:color="auto"/>
              </w:divBdr>
            </w:div>
            <w:div w:id="261302901">
              <w:marLeft w:val="0"/>
              <w:marRight w:val="0"/>
              <w:marTop w:val="0"/>
              <w:marBottom w:val="0"/>
              <w:divBdr>
                <w:top w:val="none" w:sz="0" w:space="0" w:color="auto"/>
                <w:left w:val="none" w:sz="0" w:space="0" w:color="auto"/>
                <w:bottom w:val="none" w:sz="0" w:space="0" w:color="auto"/>
                <w:right w:val="none" w:sz="0" w:space="0" w:color="auto"/>
              </w:divBdr>
            </w:div>
            <w:div w:id="1552767927">
              <w:marLeft w:val="0"/>
              <w:marRight w:val="0"/>
              <w:marTop w:val="0"/>
              <w:marBottom w:val="0"/>
              <w:divBdr>
                <w:top w:val="none" w:sz="0" w:space="0" w:color="auto"/>
                <w:left w:val="none" w:sz="0" w:space="0" w:color="auto"/>
                <w:bottom w:val="none" w:sz="0" w:space="0" w:color="auto"/>
                <w:right w:val="none" w:sz="0" w:space="0" w:color="auto"/>
              </w:divBdr>
            </w:div>
            <w:div w:id="598492221">
              <w:marLeft w:val="0"/>
              <w:marRight w:val="0"/>
              <w:marTop w:val="0"/>
              <w:marBottom w:val="0"/>
              <w:divBdr>
                <w:top w:val="none" w:sz="0" w:space="0" w:color="auto"/>
                <w:left w:val="none" w:sz="0" w:space="0" w:color="auto"/>
                <w:bottom w:val="none" w:sz="0" w:space="0" w:color="auto"/>
                <w:right w:val="none" w:sz="0" w:space="0" w:color="auto"/>
              </w:divBdr>
            </w:div>
            <w:div w:id="1787039229">
              <w:marLeft w:val="0"/>
              <w:marRight w:val="0"/>
              <w:marTop w:val="0"/>
              <w:marBottom w:val="0"/>
              <w:divBdr>
                <w:top w:val="none" w:sz="0" w:space="0" w:color="auto"/>
                <w:left w:val="none" w:sz="0" w:space="0" w:color="auto"/>
                <w:bottom w:val="none" w:sz="0" w:space="0" w:color="auto"/>
                <w:right w:val="none" w:sz="0" w:space="0" w:color="auto"/>
              </w:divBdr>
            </w:div>
            <w:div w:id="1013455650">
              <w:marLeft w:val="0"/>
              <w:marRight w:val="0"/>
              <w:marTop w:val="0"/>
              <w:marBottom w:val="0"/>
              <w:divBdr>
                <w:top w:val="none" w:sz="0" w:space="0" w:color="auto"/>
                <w:left w:val="none" w:sz="0" w:space="0" w:color="auto"/>
                <w:bottom w:val="none" w:sz="0" w:space="0" w:color="auto"/>
                <w:right w:val="none" w:sz="0" w:space="0" w:color="auto"/>
              </w:divBdr>
            </w:div>
            <w:div w:id="85813463">
              <w:marLeft w:val="0"/>
              <w:marRight w:val="0"/>
              <w:marTop w:val="0"/>
              <w:marBottom w:val="0"/>
              <w:divBdr>
                <w:top w:val="none" w:sz="0" w:space="0" w:color="auto"/>
                <w:left w:val="none" w:sz="0" w:space="0" w:color="auto"/>
                <w:bottom w:val="none" w:sz="0" w:space="0" w:color="auto"/>
                <w:right w:val="none" w:sz="0" w:space="0" w:color="auto"/>
              </w:divBdr>
            </w:div>
            <w:div w:id="948511793">
              <w:marLeft w:val="0"/>
              <w:marRight w:val="0"/>
              <w:marTop w:val="0"/>
              <w:marBottom w:val="0"/>
              <w:divBdr>
                <w:top w:val="none" w:sz="0" w:space="0" w:color="auto"/>
                <w:left w:val="none" w:sz="0" w:space="0" w:color="auto"/>
                <w:bottom w:val="none" w:sz="0" w:space="0" w:color="auto"/>
                <w:right w:val="none" w:sz="0" w:space="0" w:color="auto"/>
              </w:divBdr>
            </w:div>
            <w:div w:id="60755735">
              <w:marLeft w:val="0"/>
              <w:marRight w:val="0"/>
              <w:marTop w:val="0"/>
              <w:marBottom w:val="0"/>
              <w:divBdr>
                <w:top w:val="none" w:sz="0" w:space="0" w:color="auto"/>
                <w:left w:val="none" w:sz="0" w:space="0" w:color="auto"/>
                <w:bottom w:val="none" w:sz="0" w:space="0" w:color="auto"/>
                <w:right w:val="none" w:sz="0" w:space="0" w:color="auto"/>
              </w:divBdr>
            </w:div>
            <w:div w:id="1973167946">
              <w:marLeft w:val="0"/>
              <w:marRight w:val="0"/>
              <w:marTop w:val="0"/>
              <w:marBottom w:val="0"/>
              <w:divBdr>
                <w:top w:val="none" w:sz="0" w:space="0" w:color="auto"/>
                <w:left w:val="none" w:sz="0" w:space="0" w:color="auto"/>
                <w:bottom w:val="none" w:sz="0" w:space="0" w:color="auto"/>
                <w:right w:val="none" w:sz="0" w:space="0" w:color="auto"/>
              </w:divBdr>
            </w:div>
            <w:div w:id="1703165059">
              <w:marLeft w:val="0"/>
              <w:marRight w:val="0"/>
              <w:marTop w:val="0"/>
              <w:marBottom w:val="0"/>
              <w:divBdr>
                <w:top w:val="none" w:sz="0" w:space="0" w:color="auto"/>
                <w:left w:val="none" w:sz="0" w:space="0" w:color="auto"/>
                <w:bottom w:val="none" w:sz="0" w:space="0" w:color="auto"/>
                <w:right w:val="none" w:sz="0" w:space="0" w:color="auto"/>
              </w:divBdr>
            </w:div>
            <w:div w:id="324285149">
              <w:marLeft w:val="0"/>
              <w:marRight w:val="0"/>
              <w:marTop w:val="0"/>
              <w:marBottom w:val="0"/>
              <w:divBdr>
                <w:top w:val="none" w:sz="0" w:space="0" w:color="auto"/>
                <w:left w:val="none" w:sz="0" w:space="0" w:color="auto"/>
                <w:bottom w:val="none" w:sz="0" w:space="0" w:color="auto"/>
                <w:right w:val="none" w:sz="0" w:space="0" w:color="auto"/>
              </w:divBdr>
            </w:div>
            <w:div w:id="1895968064">
              <w:marLeft w:val="0"/>
              <w:marRight w:val="0"/>
              <w:marTop w:val="0"/>
              <w:marBottom w:val="0"/>
              <w:divBdr>
                <w:top w:val="none" w:sz="0" w:space="0" w:color="auto"/>
                <w:left w:val="none" w:sz="0" w:space="0" w:color="auto"/>
                <w:bottom w:val="none" w:sz="0" w:space="0" w:color="auto"/>
                <w:right w:val="none" w:sz="0" w:space="0" w:color="auto"/>
              </w:divBdr>
            </w:div>
            <w:div w:id="246574070">
              <w:marLeft w:val="0"/>
              <w:marRight w:val="0"/>
              <w:marTop w:val="0"/>
              <w:marBottom w:val="0"/>
              <w:divBdr>
                <w:top w:val="none" w:sz="0" w:space="0" w:color="auto"/>
                <w:left w:val="none" w:sz="0" w:space="0" w:color="auto"/>
                <w:bottom w:val="none" w:sz="0" w:space="0" w:color="auto"/>
                <w:right w:val="none" w:sz="0" w:space="0" w:color="auto"/>
              </w:divBdr>
            </w:div>
            <w:div w:id="18411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144">
      <w:bodyDiv w:val="1"/>
      <w:marLeft w:val="0"/>
      <w:marRight w:val="0"/>
      <w:marTop w:val="0"/>
      <w:marBottom w:val="0"/>
      <w:divBdr>
        <w:top w:val="none" w:sz="0" w:space="0" w:color="auto"/>
        <w:left w:val="none" w:sz="0" w:space="0" w:color="auto"/>
        <w:bottom w:val="none" w:sz="0" w:space="0" w:color="auto"/>
        <w:right w:val="none" w:sz="0" w:space="0" w:color="auto"/>
      </w:divBdr>
      <w:divsChild>
        <w:div w:id="1976181374">
          <w:marLeft w:val="0"/>
          <w:marRight w:val="0"/>
          <w:marTop w:val="0"/>
          <w:marBottom w:val="0"/>
          <w:divBdr>
            <w:top w:val="none" w:sz="0" w:space="0" w:color="auto"/>
            <w:left w:val="none" w:sz="0" w:space="0" w:color="auto"/>
            <w:bottom w:val="none" w:sz="0" w:space="0" w:color="auto"/>
            <w:right w:val="none" w:sz="0" w:space="0" w:color="auto"/>
          </w:divBdr>
          <w:divsChild>
            <w:div w:id="419644777">
              <w:marLeft w:val="0"/>
              <w:marRight w:val="0"/>
              <w:marTop w:val="0"/>
              <w:marBottom w:val="0"/>
              <w:divBdr>
                <w:top w:val="none" w:sz="0" w:space="0" w:color="auto"/>
                <w:left w:val="none" w:sz="0" w:space="0" w:color="auto"/>
                <w:bottom w:val="none" w:sz="0" w:space="0" w:color="auto"/>
                <w:right w:val="none" w:sz="0" w:space="0" w:color="auto"/>
              </w:divBdr>
            </w:div>
            <w:div w:id="1684672495">
              <w:marLeft w:val="0"/>
              <w:marRight w:val="0"/>
              <w:marTop w:val="0"/>
              <w:marBottom w:val="0"/>
              <w:divBdr>
                <w:top w:val="none" w:sz="0" w:space="0" w:color="auto"/>
                <w:left w:val="none" w:sz="0" w:space="0" w:color="auto"/>
                <w:bottom w:val="none" w:sz="0" w:space="0" w:color="auto"/>
                <w:right w:val="none" w:sz="0" w:space="0" w:color="auto"/>
              </w:divBdr>
            </w:div>
            <w:div w:id="1073700174">
              <w:marLeft w:val="0"/>
              <w:marRight w:val="0"/>
              <w:marTop w:val="0"/>
              <w:marBottom w:val="0"/>
              <w:divBdr>
                <w:top w:val="none" w:sz="0" w:space="0" w:color="auto"/>
                <w:left w:val="none" w:sz="0" w:space="0" w:color="auto"/>
                <w:bottom w:val="none" w:sz="0" w:space="0" w:color="auto"/>
                <w:right w:val="none" w:sz="0" w:space="0" w:color="auto"/>
              </w:divBdr>
            </w:div>
            <w:div w:id="440731780">
              <w:marLeft w:val="0"/>
              <w:marRight w:val="0"/>
              <w:marTop w:val="0"/>
              <w:marBottom w:val="0"/>
              <w:divBdr>
                <w:top w:val="none" w:sz="0" w:space="0" w:color="auto"/>
                <w:left w:val="none" w:sz="0" w:space="0" w:color="auto"/>
                <w:bottom w:val="none" w:sz="0" w:space="0" w:color="auto"/>
                <w:right w:val="none" w:sz="0" w:space="0" w:color="auto"/>
              </w:divBdr>
            </w:div>
            <w:div w:id="1098260281">
              <w:marLeft w:val="0"/>
              <w:marRight w:val="0"/>
              <w:marTop w:val="0"/>
              <w:marBottom w:val="0"/>
              <w:divBdr>
                <w:top w:val="none" w:sz="0" w:space="0" w:color="auto"/>
                <w:left w:val="none" w:sz="0" w:space="0" w:color="auto"/>
                <w:bottom w:val="none" w:sz="0" w:space="0" w:color="auto"/>
                <w:right w:val="none" w:sz="0" w:space="0" w:color="auto"/>
              </w:divBdr>
            </w:div>
            <w:div w:id="1475173289">
              <w:marLeft w:val="0"/>
              <w:marRight w:val="0"/>
              <w:marTop w:val="0"/>
              <w:marBottom w:val="0"/>
              <w:divBdr>
                <w:top w:val="none" w:sz="0" w:space="0" w:color="auto"/>
                <w:left w:val="none" w:sz="0" w:space="0" w:color="auto"/>
                <w:bottom w:val="none" w:sz="0" w:space="0" w:color="auto"/>
                <w:right w:val="none" w:sz="0" w:space="0" w:color="auto"/>
              </w:divBdr>
            </w:div>
            <w:div w:id="2132825439">
              <w:marLeft w:val="0"/>
              <w:marRight w:val="0"/>
              <w:marTop w:val="0"/>
              <w:marBottom w:val="0"/>
              <w:divBdr>
                <w:top w:val="none" w:sz="0" w:space="0" w:color="auto"/>
                <w:left w:val="none" w:sz="0" w:space="0" w:color="auto"/>
                <w:bottom w:val="none" w:sz="0" w:space="0" w:color="auto"/>
                <w:right w:val="none" w:sz="0" w:space="0" w:color="auto"/>
              </w:divBdr>
            </w:div>
            <w:div w:id="1209104535">
              <w:marLeft w:val="0"/>
              <w:marRight w:val="0"/>
              <w:marTop w:val="0"/>
              <w:marBottom w:val="0"/>
              <w:divBdr>
                <w:top w:val="none" w:sz="0" w:space="0" w:color="auto"/>
                <w:left w:val="none" w:sz="0" w:space="0" w:color="auto"/>
                <w:bottom w:val="none" w:sz="0" w:space="0" w:color="auto"/>
                <w:right w:val="none" w:sz="0" w:space="0" w:color="auto"/>
              </w:divBdr>
            </w:div>
            <w:div w:id="1585605164">
              <w:marLeft w:val="0"/>
              <w:marRight w:val="0"/>
              <w:marTop w:val="0"/>
              <w:marBottom w:val="0"/>
              <w:divBdr>
                <w:top w:val="none" w:sz="0" w:space="0" w:color="auto"/>
                <w:left w:val="none" w:sz="0" w:space="0" w:color="auto"/>
                <w:bottom w:val="none" w:sz="0" w:space="0" w:color="auto"/>
                <w:right w:val="none" w:sz="0" w:space="0" w:color="auto"/>
              </w:divBdr>
            </w:div>
            <w:div w:id="855658864">
              <w:marLeft w:val="0"/>
              <w:marRight w:val="0"/>
              <w:marTop w:val="0"/>
              <w:marBottom w:val="0"/>
              <w:divBdr>
                <w:top w:val="none" w:sz="0" w:space="0" w:color="auto"/>
                <w:left w:val="none" w:sz="0" w:space="0" w:color="auto"/>
                <w:bottom w:val="none" w:sz="0" w:space="0" w:color="auto"/>
                <w:right w:val="none" w:sz="0" w:space="0" w:color="auto"/>
              </w:divBdr>
            </w:div>
            <w:div w:id="1740251209">
              <w:marLeft w:val="0"/>
              <w:marRight w:val="0"/>
              <w:marTop w:val="0"/>
              <w:marBottom w:val="0"/>
              <w:divBdr>
                <w:top w:val="none" w:sz="0" w:space="0" w:color="auto"/>
                <w:left w:val="none" w:sz="0" w:space="0" w:color="auto"/>
                <w:bottom w:val="none" w:sz="0" w:space="0" w:color="auto"/>
                <w:right w:val="none" w:sz="0" w:space="0" w:color="auto"/>
              </w:divBdr>
            </w:div>
            <w:div w:id="805664654">
              <w:marLeft w:val="0"/>
              <w:marRight w:val="0"/>
              <w:marTop w:val="0"/>
              <w:marBottom w:val="0"/>
              <w:divBdr>
                <w:top w:val="none" w:sz="0" w:space="0" w:color="auto"/>
                <w:left w:val="none" w:sz="0" w:space="0" w:color="auto"/>
                <w:bottom w:val="none" w:sz="0" w:space="0" w:color="auto"/>
                <w:right w:val="none" w:sz="0" w:space="0" w:color="auto"/>
              </w:divBdr>
            </w:div>
            <w:div w:id="541403505">
              <w:marLeft w:val="0"/>
              <w:marRight w:val="0"/>
              <w:marTop w:val="0"/>
              <w:marBottom w:val="0"/>
              <w:divBdr>
                <w:top w:val="none" w:sz="0" w:space="0" w:color="auto"/>
                <w:left w:val="none" w:sz="0" w:space="0" w:color="auto"/>
                <w:bottom w:val="none" w:sz="0" w:space="0" w:color="auto"/>
                <w:right w:val="none" w:sz="0" w:space="0" w:color="auto"/>
              </w:divBdr>
            </w:div>
            <w:div w:id="1457404881">
              <w:marLeft w:val="0"/>
              <w:marRight w:val="0"/>
              <w:marTop w:val="0"/>
              <w:marBottom w:val="0"/>
              <w:divBdr>
                <w:top w:val="none" w:sz="0" w:space="0" w:color="auto"/>
                <w:left w:val="none" w:sz="0" w:space="0" w:color="auto"/>
                <w:bottom w:val="none" w:sz="0" w:space="0" w:color="auto"/>
                <w:right w:val="none" w:sz="0" w:space="0" w:color="auto"/>
              </w:divBdr>
            </w:div>
            <w:div w:id="1515919085">
              <w:marLeft w:val="0"/>
              <w:marRight w:val="0"/>
              <w:marTop w:val="0"/>
              <w:marBottom w:val="0"/>
              <w:divBdr>
                <w:top w:val="none" w:sz="0" w:space="0" w:color="auto"/>
                <w:left w:val="none" w:sz="0" w:space="0" w:color="auto"/>
                <w:bottom w:val="none" w:sz="0" w:space="0" w:color="auto"/>
                <w:right w:val="none" w:sz="0" w:space="0" w:color="auto"/>
              </w:divBdr>
            </w:div>
            <w:div w:id="186260149">
              <w:marLeft w:val="0"/>
              <w:marRight w:val="0"/>
              <w:marTop w:val="0"/>
              <w:marBottom w:val="0"/>
              <w:divBdr>
                <w:top w:val="none" w:sz="0" w:space="0" w:color="auto"/>
                <w:left w:val="none" w:sz="0" w:space="0" w:color="auto"/>
                <w:bottom w:val="none" w:sz="0" w:space="0" w:color="auto"/>
                <w:right w:val="none" w:sz="0" w:space="0" w:color="auto"/>
              </w:divBdr>
            </w:div>
            <w:div w:id="502008664">
              <w:marLeft w:val="0"/>
              <w:marRight w:val="0"/>
              <w:marTop w:val="0"/>
              <w:marBottom w:val="0"/>
              <w:divBdr>
                <w:top w:val="none" w:sz="0" w:space="0" w:color="auto"/>
                <w:left w:val="none" w:sz="0" w:space="0" w:color="auto"/>
                <w:bottom w:val="none" w:sz="0" w:space="0" w:color="auto"/>
                <w:right w:val="none" w:sz="0" w:space="0" w:color="auto"/>
              </w:divBdr>
            </w:div>
            <w:div w:id="662660949">
              <w:marLeft w:val="0"/>
              <w:marRight w:val="0"/>
              <w:marTop w:val="0"/>
              <w:marBottom w:val="0"/>
              <w:divBdr>
                <w:top w:val="none" w:sz="0" w:space="0" w:color="auto"/>
                <w:left w:val="none" w:sz="0" w:space="0" w:color="auto"/>
                <w:bottom w:val="none" w:sz="0" w:space="0" w:color="auto"/>
                <w:right w:val="none" w:sz="0" w:space="0" w:color="auto"/>
              </w:divBdr>
            </w:div>
            <w:div w:id="1414474112">
              <w:marLeft w:val="0"/>
              <w:marRight w:val="0"/>
              <w:marTop w:val="0"/>
              <w:marBottom w:val="0"/>
              <w:divBdr>
                <w:top w:val="none" w:sz="0" w:space="0" w:color="auto"/>
                <w:left w:val="none" w:sz="0" w:space="0" w:color="auto"/>
                <w:bottom w:val="none" w:sz="0" w:space="0" w:color="auto"/>
                <w:right w:val="none" w:sz="0" w:space="0" w:color="auto"/>
              </w:divBdr>
            </w:div>
            <w:div w:id="592052541">
              <w:marLeft w:val="0"/>
              <w:marRight w:val="0"/>
              <w:marTop w:val="0"/>
              <w:marBottom w:val="0"/>
              <w:divBdr>
                <w:top w:val="none" w:sz="0" w:space="0" w:color="auto"/>
                <w:left w:val="none" w:sz="0" w:space="0" w:color="auto"/>
                <w:bottom w:val="none" w:sz="0" w:space="0" w:color="auto"/>
                <w:right w:val="none" w:sz="0" w:space="0" w:color="auto"/>
              </w:divBdr>
            </w:div>
            <w:div w:id="273094835">
              <w:marLeft w:val="0"/>
              <w:marRight w:val="0"/>
              <w:marTop w:val="0"/>
              <w:marBottom w:val="0"/>
              <w:divBdr>
                <w:top w:val="none" w:sz="0" w:space="0" w:color="auto"/>
                <w:left w:val="none" w:sz="0" w:space="0" w:color="auto"/>
                <w:bottom w:val="none" w:sz="0" w:space="0" w:color="auto"/>
                <w:right w:val="none" w:sz="0" w:space="0" w:color="auto"/>
              </w:divBdr>
            </w:div>
            <w:div w:id="613175762">
              <w:marLeft w:val="0"/>
              <w:marRight w:val="0"/>
              <w:marTop w:val="0"/>
              <w:marBottom w:val="0"/>
              <w:divBdr>
                <w:top w:val="none" w:sz="0" w:space="0" w:color="auto"/>
                <w:left w:val="none" w:sz="0" w:space="0" w:color="auto"/>
                <w:bottom w:val="none" w:sz="0" w:space="0" w:color="auto"/>
                <w:right w:val="none" w:sz="0" w:space="0" w:color="auto"/>
              </w:divBdr>
            </w:div>
            <w:div w:id="227688954">
              <w:marLeft w:val="0"/>
              <w:marRight w:val="0"/>
              <w:marTop w:val="0"/>
              <w:marBottom w:val="0"/>
              <w:divBdr>
                <w:top w:val="none" w:sz="0" w:space="0" w:color="auto"/>
                <w:left w:val="none" w:sz="0" w:space="0" w:color="auto"/>
                <w:bottom w:val="none" w:sz="0" w:space="0" w:color="auto"/>
                <w:right w:val="none" w:sz="0" w:space="0" w:color="auto"/>
              </w:divBdr>
            </w:div>
            <w:div w:id="962881398">
              <w:marLeft w:val="0"/>
              <w:marRight w:val="0"/>
              <w:marTop w:val="0"/>
              <w:marBottom w:val="0"/>
              <w:divBdr>
                <w:top w:val="none" w:sz="0" w:space="0" w:color="auto"/>
                <w:left w:val="none" w:sz="0" w:space="0" w:color="auto"/>
                <w:bottom w:val="none" w:sz="0" w:space="0" w:color="auto"/>
                <w:right w:val="none" w:sz="0" w:space="0" w:color="auto"/>
              </w:divBdr>
            </w:div>
            <w:div w:id="91292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066">
      <w:bodyDiv w:val="1"/>
      <w:marLeft w:val="0"/>
      <w:marRight w:val="0"/>
      <w:marTop w:val="0"/>
      <w:marBottom w:val="0"/>
      <w:divBdr>
        <w:top w:val="none" w:sz="0" w:space="0" w:color="auto"/>
        <w:left w:val="none" w:sz="0" w:space="0" w:color="auto"/>
        <w:bottom w:val="none" w:sz="0" w:space="0" w:color="auto"/>
        <w:right w:val="none" w:sz="0" w:space="0" w:color="auto"/>
      </w:divBdr>
      <w:divsChild>
        <w:div w:id="1618292087">
          <w:marLeft w:val="0"/>
          <w:marRight w:val="0"/>
          <w:marTop w:val="0"/>
          <w:marBottom w:val="0"/>
          <w:divBdr>
            <w:top w:val="none" w:sz="0" w:space="0" w:color="auto"/>
            <w:left w:val="none" w:sz="0" w:space="0" w:color="auto"/>
            <w:bottom w:val="none" w:sz="0" w:space="0" w:color="auto"/>
            <w:right w:val="none" w:sz="0" w:space="0" w:color="auto"/>
          </w:divBdr>
          <w:divsChild>
            <w:div w:id="934629052">
              <w:marLeft w:val="0"/>
              <w:marRight w:val="0"/>
              <w:marTop w:val="0"/>
              <w:marBottom w:val="0"/>
              <w:divBdr>
                <w:top w:val="none" w:sz="0" w:space="0" w:color="auto"/>
                <w:left w:val="none" w:sz="0" w:space="0" w:color="auto"/>
                <w:bottom w:val="none" w:sz="0" w:space="0" w:color="auto"/>
                <w:right w:val="none" w:sz="0" w:space="0" w:color="auto"/>
              </w:divBdr>
            </w:div>
            <w:div w:id="317927933">
              <w:marLeft w:val="0"/>
              <w:marRight w:val="0"/>
              <w:marTop w:val="0"/>
              <w:marBottom w:val="0"/>
              <w:divBdr>
                <w:top w:val="none" w:sz="0" w:space="0" w:color="auto"/>
                <w:left w:val="none" w:sz="0" w:space="0" w:color="auto"/>
                <w:bottom w:val="none" w:sz="0" w:space="0" w:color="auto"/>
                <w:right w:val="none" w:sz="0" w:space="0" w:color="auto"/>
              </w:divBdr>
            </w:div>
            <w:div w:id="1312634801">
              <w:marLeft w:val="0"/>
              <w:marRight w:val="0"/>
              <w:marTop w:val="0"/>
              <w:marBottom w:val="0"/>
              <w:divBdr>
                <w:top w:val="none" w:sz="0" w:space="0" w:color="auto"/>
                <w:left w:val="none" w:sz="0" w:space="0" w:color="auto"/>
                <w:bottom w:val="none" w:sz="0" w:space="0" w:color="auto"/>
                <w:right w:val="none" w:sz="0" w:space="0" w:color="auto"/>
              </w:divBdr>
            </w:div>
            <w:div w:id="433868268">
              <w:marLeft w:val="0"/>
              <w:marRight w:val="0"/>
              <w:marTop w:val="0"/>
              <w:marBottom w:val="0"/>
              <w:divBdr>
                <w:top w:val="none" w:sz="0" w:space="0" w:color="auto"/>
                <w:left w:val="none" w:sz="0" w:space="0" w:color="auto"/>
                <w:bottom w:val="none" w:sz="0" w:space="0" w:color="auto"/>
                <w:right w:val="none" w:sz="0" w:space="0" w:color="auto"/>
              </w:divBdr>
            </w:div>
            <w:div w:id="1806312079">
              <w:marLeft w:val="0"/>
              <w:marRight w:val="0"/>
              <w:marTop w:val="0"/>
              <w:marBottom w:val="0"/>
              <w:divBdr>
                <w:top w:val="none" w:sz="0" w:space="0" w:color="auto"/>
                <w:left w:val="none" w:sz="0" w:space="0" w:color="auto"/>
                <w:bottom w:val="none" w:sz="0" w:space="0" w:color="auto"/>
                <w:right w:val="none" w:sz="0" w:space="0" w:color="auto"/>
              </w:divBdr>
            </w:div>
            <w:div w:id="1431900497">
              <w:marLeft w:val="0"/>
              <w:marRight w:val="0"/>
              <w:marTop w:val="0"/>
              <w:marBottom w:val="0"/>
              <w:divBdr>
                <w:top w:val="none" w:sz="0" w:space="0" w:color="auto"/>
                <w:left w:val="none" w:sz="0" w:space="0" w:color="auto"/>
                <w:bottom w:val="none" w:sz="0" w:space="0" w:color="auto"/>
                <w:right w:val="none" w:sz="0" w:space="0" w:color="auto"/>
              </w:divBdr>
            </w:div>
            <w:div w:id="1889995531">
              <w:marLeft w:val="0"/>
              <w:marRight w:val="0"/>
              <w:marTop w:val="0"/>
              <w:marBottom w:val="0"/>
              <w:divBdr>
                <w:top w:val="none" w:sz="0" w:space="0" w:color="auto"/>
                <w:left w:val="none" w:sz="0" w:space="0" w:color="auto"/>
                <w:bottom w:val="none" w:sz="0" w:space="0" w:color="auto"/>
                <w:right w:val="none" w:sz="0" w:space="0" w:color="auto"/>
              </w:divBdr>
            </w:div>
            <w:div w:id="9715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2230">
      <w:bodyDiv w:val="1"/>
      <w:marLeft w:val="0"/>
      <w:marRight w:val="0"/>
      <w:marTop w:val="0"/>
      <w:marBottom w:val="0"/>
      <w:divBdr>
        <w:top w:val="none" w:sz="0" w:space="0" w:color="auto"/>
        <w:left w:val="none" w:sz="0" w:space="0" w:color="auto"/>
        <w:bottom w:val="none" w:sz="0" w:space="0" w:color="auto"/>
        <w:right w:val="none" w:sz="0" w:space="0" w:color="auto"/>
      </w:divBdr>
      <w:divsChild>
        <w:div w:id="74517270">
          <w:marLeft w:val="0"/>
          <w:marRight w:val="0"/>
          <w:marTop w:val="0"/>
          <w:marBottom w:val="0"/>
          <w:divBdr>
            <w:top w:val="none" w:sz="0" w:space="0" w:color="auto"/>
            <w:left w:val="none" w:sz="0" w:space="0" w:color="auto"/>
            <w:bottom w:val="none" w:sz="0" w:space="0" w:color="auto"/>
            <w:right w:val="none" w:sz="0" w:space="0" w:color="auto"/>
          </w:divBdr>
          <w:divsChild>
            <w:div w:id="1137648688">
              <w:marLeft w:val="0"/>
              <w:marRight w:val="0"/>
              <w:marTop w:val="0"/>
              <w:marBottom w:val="0"/>
              <w:divBdr>
                <w:top w:val="none" w:sz="0" w:space="0" w:color="auto"/>
                <w:left w:val="none" w:sz="0" w:space="0" w:color="auto"/>
                <w:bottom w:val="none" w:sz="0" w:space="0" w:color="auto"/>
                <w:right w:val="none" w:sz="0" w:space="0" w:color="auto"/>
              </w:divBdr>
            </w:div>
            <w:div w:id="1608810276">
              <w:marLeft w:val="0"/>
              <w:marRight w:val="0"/>
              <w:marTop w:val="0"/>
              <w:marBottom w:val="0"/>
              <w:divBdr>
                <w:top w:val="none" w:sz="0" w:space="0" w:color="auto"/>
                <w:left w:val="none" w:sz="0" w:space="0" w:color="auto"/>
                <w:bottom w:val="none" w:sz="0" w:space="0" w:color="auto"/>
                <w:right w:val="none" w:sz="0" w:space="0" w:color="auto"/>
              </w:divBdr>
            </w:div>
            <w:div w:id="588588362">
              <w:marLeft w:val="0"/>
              <w:marRight w:val="0"/>
              <w:marTop w:val="0"/>
              <w:marBottom w:val="0"/>
              <w:divBdr>
                <w:top w:val="none" w:sz="0" w:space="0" w:color="auto"/>
                <w:left w:val="none" w:sz="0" w:space="0" w:color="auto"/>
                <w:bottom w:val="none" w:sz="0" w:space="0" w:color="auto"/>
                <w:right w:val="none" w:sz="0" w:space="0" w:color="auto"/>
              </w:divBdr>
            </w:div>
            <w:div w:id="440102744">
              <w:marLeft w:val="0"/>
              <w:marRight w:val="0"/>
              <w:marTop w:val="0"/>
              <w:marBottom w:val="0"/>
              <w:divBdr>
                <w:top w:val="none" w:sz="0" w:space="0" w:color="auto"/>
                <w:left w:val="none" w:sz="0" w:space="0" w:color="auto"/>
                <w:bottom w:val="none" w:sz="0" w:space="0" w:color="auto"/>
                <w:right w:val="none" w:sz="0" w:space="0" w:color="auto"/>
              </w:divBdr>
            </w:div>
            <w:div w:id="675379465">
              <w:marLeft w:val="0"/>
              <w:marRight w:val="0"/>
              <w:marTop w:val="0"/>
              <w:marBottom w:val="0"/>
              <w:divBdr>
                <w:top w:val="none" w:sz="0" w:space="0" w:color="auto"/>
                <w:left w:val="none" w:sz="0" w:space="0" w:color="auto"/>
                <w:bottom w:val="none" w:sz="0" w:space="0" w:color="auto"/>
                <w:right w:val="none" w:sz="0" w:space="0" w:color="auto"/>
              </w:divBdr>
            </w:div>
            <w:div w:id="123812318">
              <w:marLeft w:val="0"/>
              <w:marRight w:val="0"/>
              <w:marTop w:val="0"/>
              <w:marBottom w:val="0"/>
              <w:divBdr>
                <w:top w:val="none" w:sz="0" w:space="0" w:color="auto"/>
                <w:left w:val="none" w:sz="0" w:space="0" w:color="auto"/>
                <w:bottom w:val="none" w:sz="0" w:space="0" w:color="auto"/>
                <w:right w:val="none" w:sz="0" w:space="0" w:color="auto"/>
              </w:divBdr>
            </w:div>
            <w:div w:id="172644155">
              <w:marLeft w:val="0"/>
              <w:marRight w:val="0"/>
              <w:marTop w:val="0"/>
              <w:marBottom w:val="0"/>
              <w:divBdr>
                <w:top w:val="none" w:sz="0" w:space="0" w:color="auto"/>
                <w:left w:val="none" w:sz="0" w:space="0" w:color="auto"/>
                <w:bottom w:val="none" w:sz="0" w:space="0" w:color="auto"/>
                <w:right w:val="none" w:sz="0" w:space="0" w:color="auto"/>
              </w:divBdr>
            </w:div>
            <w:div w:id="140661593">
              <w:marLeft w:val="0"/>
              <w:marRight w:val="0"/>
              <w:marTop w:val="0"/>
              <w:marBottom w:val="0"/>
              <w:divBdr>
                <w:top w:val="none" w:sz="0" w:space="0" w:color="auto"/>
                <w:left w:val="none" w:sz="0" w:space="0" w:color="auto"/>
                <w:bottom w:val="none" w:sz="0" w:space="0" w:color="auto"/>
                <w:right w:val="none" w:sz="0" w:space="0" w:color="auto"/>
              </w:divBdr>
            </w:div>
            <w:div w:id="194654747">
              <w:marLeft w:val="0"/>
              <w:marRight w:val="0"/>
              <w:marTop w:val="0"/>
              <w:marBottom w:val="0"/>
              <w:divBdr>
                <w:top w:val="none" w:sz="0" w:space="0" w:color="auto"/>
                <w:left w:val="none" w:sz="0" w:space="0" w:color="auto"/>
                <w:bottom w:val="none" w:sz="0" w:space="0" w:color="auto"/>
                <w:right w:val="none" w:sz="0" w:space="0" w:color="auto"/>
              </w:divBdr>
            </w:div>
            <w:div w:id="1362781001">
              <w:marLeft w:val="0"/>
              <w:marRight w:val="0"/>
              <w:marTop w:val="0"/>
              <w:marBottom w:val="0"/>
              <w:divBdr>
                <w:top w:val="none" w:sz="0" w:space="0" w:color="auto"/>
                <w:left w:val="none" w:sz="0" w:space="0" w:color="auto"/>
                <w:bottom w:val="none" w:sz="0" w:space="0" w:color="auto"/>
                <w:right w:val="none" w:sz="0" w:space="0" w:color="auto"/>
              </w:divBdr>
            </w:div>
            <w:div w:id="266621098">
              <w:marLeft w:val="0"/>
              <w:marRight w:val="0"/>
              <w:marTop w:val="0"/>
              <w:marBottom w:val="0"/>
              <w:divBdr>
                <w:top w:val="none" w:sz="0" w:space="0" w:color="auto"/>
                <w:left w:val="none" w:sz="0" w:space="0" w:color="auto"/>
                <w:bottom w:val="none" w:sz="0" w:space="0" w:color="auto"/>
                <w:right w:val="none" w:sz="0" w:space="0" w:color="auto"/>
              </w:divBdr>
            </w:div>
            <w:div w:id="954557889">
              <w:marLeft w:val="0"/>
              <w:marRight w:val="0"/>
              <w:marTop w:val="0"/>
              <w:marBottom w:val="0"/>
              <w:divBdr>
                <w:top w:val="none" w:sz="0" w:space="0" w:color="auto"/>
                <w:left w:val="none" w:sz="0" w:space="0" w:color="auto"/>
                <w:bottom w:val="none" w:sz="0" w:space="0" w:color="auto"/>
                <w:right w:val="none" w:sz="0" w:space="0" w:color="auto"/>
              </w:divBdr>
            </w:div>
            <w:div w:id="1207525436">
              <w:marLeft w:val="0"/>
              <w:marRight w:val="0"/>
              <w:marTop w:val="0"/>
              <w:marBottom w:val="0"/>
              <w:divBdr>
                <w:top w:val="none" w:sz="0" w:space="0" w:color="auto"/>
                <w:left w:val="none" w:sz="0" w:space="0" w:color="auto"/>
                <w:bottom w:val="none" w:sz="0" w:space="0" w:color="auto"/>
                <w:right w:val="none" w:sz="0" w:space="0" w:color="auto"/>
              </w:divBdr>
            </w:div>
            <w:div w:id="1871409294">
              <w:marLeft w:val="0"/>
              <w:marRight w:val="0"/>
              <w:marTop w:val="0"/>
              <w:marBottom w:val="0"/>
              <w:divBdr>
                <w:top w:val="none" w:sz="0" w:space="0" w:color="auto"/>
                <w:left w:val="none" w:sz="0" w:space="0" w:color="auto"/>
                <w:bottom w:val="none" w:sz="0" w:space="0" w:color="auto"/>
                <w:right w:val="none" w:sz="0" w:space="0" w:color="auto"/>
              </w:divBdr>
            </w:div>
            <w:div w:id="788084531">
              <w:marLeft w:val="0"/>
              <w:marRight w:val="0"/>
              <w:marTop w:val="0"/>
              <w:marBottom w:val="0"/>
              <w:divBdr>
                <w:top w:val="none" w:sz="0" w:space="0" w:color="auto"/>
                <w:left w:val="none" w:sz="0" w:space="0" w:color="auto"/>
                <w:bottom w:val="none" w:sz="0" w:space="0" w:color="auto"/>
                <w:right w:val="none" w:sz="0" w:space="0" w:color="auto"/>
              </w:divBdr>
            </w:div>
            <w:div w:id="832986608">
              <w:marLeft w:val="0"/>
              <w:marRight w:val="0"/>
              <w:marTop w:val="0"/>
              <w:marBottom w:val="0"/>
              <w:divBdr>
                <w:top w:val="none" w:sz="0" w:space="0" w:color="auto"/>
                <w:left w:val="none" w:sz="0" w:space="0" w:color="auto"/>
                <w:bottom w:val="none" w:sz="0" w:space="0" w:color="auto"/>
                <w:right w:val="none" w:sz="0" w:space="0" w:color="auto"/>
              </w:divBdr>
            </w:div>
            <w:div w:id="1461267403">
              <w:marLeft w:val="0"/>
              <w:marRight w:val="0"/>
              <w:marTop w:val="0"/>
              <w:marBottom w:val="0"/>
              <w:divBdr>
                <w:top w:val="none" w:sz="0" w:space="0" w:color="auto"/>
                <w:left w:val="none" w:sz="0" w:space="0" w:color="auto"/>
                <w:bottom w:val="none" w:sz="0" w:space="0" w:color="auto"/>
                <w:right w:val="none" w:sz="0" w:space="0" w:color="auto"/>
              </w:divBdr>
            </w:div>
            <w:div w:id="687952186">
              <w:marLeft w:val="0"/>
              <w:marRight w:val="0"/>
              <w:marTop w:val="0"/>
              <w:marBottom w:val="0"/>
              <w:divBdr>
                <w:top w:val="none" w:sz="0" w:space="0" w:color="auto"/>
                <w:left w:val="none" w:sz="0" w:space="0" w:color="auto"/>
                <w:bottom w:val="none" w:sz="0" w:space="0" w:color="auto"/>
                <w:right w:val="none" w:sz="0" w:space="0" w:color="auto"/>
              </w:divBdr>
            </w:div>
            <w:div w:id="809984693">
              <w:marLeft w:val="0"/>
              <w:marRight w:val="0"/>
              <w:marTop w:val="0"/>
              <w:marBottom w:val="0"/>
              <w:divBdr>
                <w:top w:val="none" w:sz="0" w:space="0" w:color="auto"/>
                <w:left w:val="none" w:sz="0" w:space="0" w:color="auto"/>
                <w:bottom w:val="none" w:sz="0" w:space="0" w:color="auto"/>
                <w:right w:val="none" w:sz="0" w:space="0" w:color="auto"/>
              </w:divBdr>
            </w:div>
            <w:div w:id="1299142931">
              <w:marLeft w:val="0"/>
              <w:marRight w:val="0"/>
              <w:marTop w:val="0"/>
              <w:marBottom w:val="0"/>
              <w:divBdr>
                <w:top w:val="none" w:sz="0" w:space="0" w:color="auto"/>
                <w:left w:val="none" w:sz="0" w:space="0" w:color="auto"/>
                <w:bottom w:val="none" w:sz="0" w:space="0" w:color="auto"/>
                <w:right w:val="none" w:sz="0" w:space="0" w:color="auto"/>
              </w:divBdr>
            </w:div>
            <w:div w:id="1629239946">
              <w:marLeft w:val="0"/>
              <w:marRight w:val="0"/>
              <w:marTop w:val="0"/>
              <w:marBottom w:val="0"/>
              <w:divBdr>
                <w:top w:val="none" w:sz="0" w:space="0" w:color="auto"/>
                <w:left w:val="none" w:sz="0" w:space="0" w:color="auto"/>
                <w:bottom w:val="none" w:sz="0" w:space="0" w:color="auto"/>
                <w:right w:val="none" w:sz="0" w:space="0" w:color="auto"/>
              </w:divBdr>
            </w:div>
            <w:div w:id="1696492232">
              <w:marLeft w:val="0"/>
              <w:marRight w:val="0"/>
              <w:marTop w:val="0"/>
              <w:marBottom w:val="0"/>
              <w:divBdr>
                <w:top w:val="none" w:sz="0" w:space="0" w:color="auto"/>
                <w:left w:val="none" w:sz="0" w:space="0" w:color="auto"/>
                <w:bottom w:val="none" w:sz="0" w:space="0" w:color="auto"/>
                <w:right w:val="none" w:sz="0" w:space="0" w:color="auto"/>
              </w:divBdr>
            </w:div>
            <w:div w:id="42827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4986">
      <w:bodyDiv w:val="1"/>
      <w:marLeft w:val="0"/>
      <w:marRight w:val="0"/>
      <w:marTop w:val="0"/>
      <w:marBottom w:val="0"/>
      <w:divBdr>
        <w:top w:val="none" w:sz="0" w:space="0" w:color="auto"/>
        <w:left w:val="none" w:sz="0" w:space="0" w:color="auto"/>
        <w:bottom w:val="none" w:sz="0" w:space="0" w:color="auto"/>
        <w:right w:val="none" w:sz="0" w:space="0" w:color="auto"/>
      </w:divBdr>
      <w:divsChild>
        <w:div w:id="1249971600">
          <w:marLeft w:val="0"/>
          <w:marRight w:val="0"/>
          <w:marTop w:val="0"/>
          <w:marBottom w:val="0"/>
          <w:divBdr>
            <w:top w:val="none" w:sz="0" w:space="0" w:color="auto"/>
            <w:left w:val="none" w:sz="0" w:space="0" w:color="auto"/>
            <w:bottom w:val="none" w:sz="0" w:space="0" w:color="auto"/>
            <w:right w:val="none" w:sz="0" w:space="0" w:color="auto"/>
          </w:divBdr>
          <w:divsChild>
            <w:div w:id="92015802">
              <w:marLeft w:val="0"/>
              <w:marRight w:val="0"/>
              <w:marTop w:val="0"/>
              <w:marBottom w:val="0"/>
              <w:divBdr>
                <w:top w:val="none" w:sz="0" w:space="0" w:color="auto"/>
                <w:left w:val="none" w:sz="0" w:space="0" w:color="auto"/>
                <w:bottom w:val="none" w:sz="0" w:space="0" w:color="auto"/>
                <w:right w:val="none" w:sz="0" w:space="0" w:color="auto"/>
              </w:divBdr>
            </w:div>
            <w:div w:id="1193497993">
              <w:marLeft w:val="0"/>
              <w:marRight w:val="0"/>
              <w:marTop w:val="0"/>
              <w:marBottom w:val="0"/>
              <w:divBdr>
                <w:top w:val="none" w:sz="0" w:space="0" w:color="auto"/>
                <w:left w:val="none" w:sz="0" w:space="0" w:color="auto"/>
                <w:bottom w:val="none" w:sz="0" w:space="0" w:color="auto"/>
                <w:right w:val="none" w:sz="0" w:space="0" w:color="auto"/>
              </w:divBdr>
            </w:div>
            <w:div w:id="153643752">
              <w:marLeft w:val="0"/>
              <w:marRight w:val="0"/>
              <w:marTop w:val="0"/>
              <w:marBottom w:val="0"/>
              <w:divBdr>
                <w:top w:val="none" w:sz="0" w:space="0" w:color="auto"/>
                <w:left w:val="none" w:sz="0" w:space="0" w:color="auto"/>
                <w:bottom w:val="none" w:sz="0" w:space="0" w:color="auto"/>
                <w:right w:val="none" w:sz="0" w:space="0" w:color="auto"/>
              </w:divBdr>
            </w:div>
            <w:div w:id="1616055669">
              <w:marLeft w:val="0"/>
              <w:marRight w:val="0"/>
              <w:marTop w:val="0"/>
              <w:marBottom w:val="0"/>
              <w:divBdr>
                <w:top w:val="none" w:sz="0" w:space="0" w:color="auto"/>
                <w:left w:val="none" w:sz="0" w:space="0" w:color="auto"/>
                <w:bottom w:val="none" w:sz="0" w:space="0" w:color="auto"/>
                <w:right w:val="none" w:sz="0" w:space="0" w:color="auto"/>
              </w:divBdr>
            </w:div>
            <w:div w:id="1394160240">
              <w:marLeft w:val="0"/>
              <w:marRight w:val="0"/>
              <w:marTop w:val="0"/>
              <w:marBottom w:val="0"/>
              <w:divBdr>
                <w:top w:val="none" w:sz="0" w:space="0" w:color="auto"/>
                <w:left w:val="none" w:sz="0" w:space="0" w:color="auto"/>
                <w:bottom w:val="none" w:sz="0" w:space="0" w:color="auto"/>
                <w:right w:val="none" w:sz="0" w:space="0" w:color="auto"/>
              </w:divBdr>
            </w:div>
            <w:div w:id="329724492">
              <w:marLeft w:val="0"/>
              <w:marRight w:val="0"/>
              <w:marTop w:val="0"/>
              <w:marBottom w:val="0"/>
              <w:divBdr>
                <w:top w:val="none" w:sz="0" w:space="0" w:color="auto"/>
                <w:left w:val="none" w:sz="0" w:space="0" w:color="auto"/>
                <w:bottom w:val="none" w:sz="0" w:space="0" w:color="auto"/>
                <w:right w:val="none" w:sz="0" w:space="0" w:color="auto"/>
              </w:divBdr>
            </w:div>
            <w:div w:id="334848342">
              <w:marLeft w:val="0"/>
              <w:marRight w:val="0"/>
              <w:marTop w:val="0"/>
              <w:marBottom w:val="0"/>
              <w:divBdr>
                <w:top w:val="none" w:sz="0" w:space="0" w:color="auto"/>
                <w:left w:val="none" w:sz="0" w:space="0" w:color="auto"/>
                <w:bottom w:val="none" w:sz="0" w:space="0" w:color="auto"/>
                <w:right w:val="none" w:sz="0" w:space="0" w:color="auto"/>
              </w:divBdr>
            </w:div>
            <w:div w:id="1123957383">
              <w:marLeft w:val="0"/>
              <w:marRight w:val="0"/>
              <w:marTop w:val="0"/>
              <w:marBottom w:val="0"/>
              <w:divBdr>
                <w:top w:val="none" w:sz="0" w:space="0" w:color="auto"/>
                <w:left w:val="none" w:sz="0" w:space="0" w:color="auto"/>
                <w:bottom w:val="none" w:sz="0" w:space="0" w:color="auto"/>
                <w:right w:val="none" w:sz="0" w:space="0" w:color="auto"/>
              </w:divBdr>
            </w:div>
            <w:div w:id="1808890789">
              <w:marLeft w:val="0"/>
              <w:marRight w:val="0"/>
              <w:marTop w:val="0"/>
              <w:marBottom w:val="0"/>
              <w:divBdr>
                <w:top w:val="none" w:sz="0" w:space="0" w:color="auto"/>
                <w:left w:val="none" w:sz="0" w:space="0" w:color="auto"/>
                <w:bottom w:val="none" w:sz="0" w:space="0" w:color="auto"/>
                <w:right w:val="none" w:sz="0" w:space="0" w:color="auto"/>
              </w:divBdr>
            </w:div>
            <w:div w:id="530143015">
              <w:marLeft w:val="0"/>
              <w:marRight w:val="0"/>
              <w:marTop w:val="0"/>
              <w:marBottom w:val="0"/>
              <w:divBdr>
                <w:top w:val="none" w:sz="0" w:space="0" w:color="auto"/>
                <w:left w:val="none" w:sz="0" w:space="0" w:color="auto"/>
                <w:bottom w:val="none" w:sz="0" w:space="0" w:color="auto"/>
                <w:right w:val="none" w:sz="0" w:space="0" w:color="auto"/>
              </w:divBdr>
            </w:div>
            <w:div w:id="390422559">
              <w:marLeft w:val="0"/>
              <w:marRight w:val="0"/>
              <w:marTop w:val="0"/>
              <w:marBottom w:val="0"/>
              <w:divBdr>
                <w:top w:val="none" w:sz="0" w:space="0" w:color="auto"/>
                <w:left w:val="none" w:sz="0" w:space="0" w:color="auto"/>
                <w:bottom w:val="none" w:sz="0" w:space="0" w:color="auto"/>
                <w:right w:val="none" w:sz="0" w:space="0" w:color="auto"/>
              </w:divBdr>
            </w:div>
            <w:div w:id="864946062">
              <w:marLeft w:val="0"/>
              <w:marRight w:val="0"/>
              <w:marTop w:val="0"/>
              <w:marBottom w:val="0"/>
              <w:divBdr>
                <w:top w:val="none" w:sz="0" w:space="0" w:color="auto"/>
                <w:left w:val="none" w:sz="0" w:space="0" w:color="auto"/>
                <w:bottom w:val="none" w:sz="0" w:space="0" w:color="auto"/>
                <w:right w:val="none" w:sz="0" w:space="0" w:color="auto"/>
              </w:divBdr>
            </w:div>
            <w:div w:id="1606964127">
              <w:marLeft w:val="0"/>
              <w:marRight w:val="0"/>
              <w:marTop w:val="0"/>
              <w:marBottom w:val="0"/>
              <w:divBdr>
                <w:top w:val="none" w:sz="0" w:space="0" w:color="auto"/>
                <w:left w:val="none" w:sz="0" w:space="0" w:color="auto"/>
                <w:bottom w:val="none" w:sz="0" w:space="0" w:color="auto"/>
                <w:right w:val="none" w:sz="0" w:space="0" w:color="auto"/>
              </w:divBdr>
            </w:div>
            <w:div w:id="592930929">
              <w:marLeft w:val="0"/>
              <w:marRight w:val="0"/>
              <w:marTop w:val="0"/>
              <w:marBottom w:val="0"/>
              <w:divBdr>
                <w:top w:val="none" w:sz="0" w:space="0" w:color="auto"/>
                <w:left w:val="none" w:sz="0" w:space="0" w:color="auto"/>
                <w:bottom w:val="none" w:sz="0" w:space="0" w:color="auto"/>
                <w:right w:val="none" w:sz="0" w:space="0" w:color="auto"/>
              </w:divBdr>
            </w:div>
            <w:div w:id="1403681167">
              <w:marLeft w:val="0"/>
              <w:marRight w:val="0"/>
              <w:marTop w:val="0"/>
              <w:marBottom w:val="0"/>
              <w:divBdr>
                <w:top w:val="none" w:sz="0" w:space="0" w:color="auto"/>
                <w:left w:val="none" w:sz="0" w:space="0" w:color="auto"/>
                <w:bottom w:val="none" w:sz="0" w:space="0" w:color="auto"/>
                <w:right w:val="none" w:sz="0" w:space="0" w:color="auto"/>
              </w:divBdr>
            </w:div>
            <w:div w:id="166944535">
              <w:marLeft w:val="0"/>
              <w:marRight w:val="0"/>
              <w:marTop w:val="0"/>
              <w:marBottom w:val="0"/>
              <w:divBdr>
                <w:top w:val="none" w:sz="0" w:space="0" w:color="auto"/>
                <w:left w:val="none" w:sz="0" w:space="0" w:color="auto"/>
                <w:bottom w:val="none" w:sz="0" w:space="0" w:color="auto"/>
                <w:right w:val="none" w:sz="0" w:space="0" w:color="auto"/>
              </w:divBdr>
            </w:div>
            <w:div w:id="5871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20201">
      <w:bodyDiv w:val="1"/>
      <w:marLeft w:val="0"/>
      <w:marRight w:val="0"/>
      <w:marTop w:val="0"/>
      <w:marBottom w:val="0"/>
      <w:divBdr>
        <w:top w:val="none" w:sz="0" w:space="0" w:color="auto"/>
        <w:left w:val="none" w:sz="0" w:space="0" w:color="auto"/>
        <w:bottom w:val="none" w:sz="0" w:space="0" w:color="auto"/>
        <w:right w:val="none" w:sz="0" w:space="0" w:color="auto"/>
      </w:divBdr>
      <w:divsChild>
        <w:div w:id="811795064">
          <w:marLeft w:val="0"/>
          <w:marRight w:val="0"/>
          <w:marTop w:val="0"/>
          <w:marBottom w:val="0"/>
          <w:divBdr>
            <w:top w:val="none" w:sz="0" w:space="0" w:color="auto"/>
            <w:left w:val="none" w:sz="0" w:space="0" w:color="auto"/>
            <w:bottom w:val="none" w:sz="0" w:space="0" w:color="auto"/>
            <w:right w:val="none" w:sz="0" w:space="0" w:color="auto"/>
          </w:divBdr>
          <w:divsChild>
            <w:div w:id="1067531357">
              <w:marLeft w:val="0"/>
              <w:marRight w:val="0"/>
              <w:marTop w:val="0"/>
              <w:marBottom w:val="0"/>
              <w:divBdr>
                <w:top w:val="none" w:sz="0" w:space="0" w:color="auto"/>
                <w:left w:val="none" w:sz="0" w:space="0" w:color="auto"/>
                <w:bottom w:val="none" w:sz="0" w:space="0" w:color="auto"/>
                <w:right w:val="none" w:sz="0" w:space="0" w:color="auto"/>
              </w:divBdr>
            </w:div>
            <w:div w:id="1560050187">
              <w:marLeft w:val="0"/>
              <w:marRight w:val="0"/>
              <w:marTop w:val="0"/>
              <w:marBottom w:val="0"/>
              <w:divBdr>
                <w:top w:val="none" w:sz="0" w:space="0" w:color="auto"/>
                <w:left w:val="none" w:sz="0" w:space="0" w:color="auto"/>
                <w:bottom w:val="none" w:sz="0" w:space="0" w:color="auto"/>
                <w:right w:val="none" w:sz="0" w:space="0" w:color="auto"/>
              </w:divBdr>
            </w:div>
            <w:div w:id="809637067">
              <w:marLeft w:val="0"/>
              <w:marRight w:val="0"/>
              <w:marTop w:val="0"/>
              <w:marBottom w:val="0"/>
              <w:divBdr>
                <w:top w:val="none" w:sz="0" w:space="0" w:color="auto"/>
                <w:left w:val="none" w:sz="0" w:space="0" w:color="auto"/>
                <w:bottom w:val="none" w:sz="0" w:space="0" w:color="auto"/>
                <w:right w:val="none" w:sz="0" w:space="0" w:color="auto"/>
              </w:divBdr>
            </w:div>
            <w:div w:id="1043208510">
              <w:marLeft w:val="0"/>
              <w:marRight w:val="0"/>
              <w:marTop w:val="0"/>
              <w:marBottom w:val="0"/>
              <w:divBdr>
                <w:top w:val="none" w:sz="0" w:space="0" w:color="auto"/>
                <w:left w:val="none" w:sz="0" w:space="0" w:color="auto"/>
                <w:bottom w:val="none" w:sz="0" w:space="0" w:color="auto"/>
                <w:right w:val="none" w:sz="0" w:space="0" w:color="auto"/>
              </w:divBdr>
            </w:div>
            <w:div w:id="1783694781">
              <w:marLeft w:val="0"/>
              <w:marRight w:val="0"/>
              <w:marTop w:val="0"/>
              <w:marBottom w:val="0"/>
              <w:divBdr>
                <w:top w:val="none" w:sz="0" w:space="0" w:color="auto"/>
                <w:left w:val="none" w:sz="0" w:space="0" w:color="auto"/>
                <w:bottom w:val="none" w:sz="0" w:space="0" w:color="auto"/>
                <w:right w:val="none" w:sz="0" w:space="0" w:color="auto"/>
              </w:divBdr>
            </w:div>
            <w:div w:id="868184253">
              <w:marLeft w:val="0"/>
              <w:marRight w:val="0"/>
              <w:marTop w:val="0"/>
              <w:marBottom w:val="0"/>
              <w:divBdr>
                <w:top w:val="none" w:sz="0" w:space="0" w:color="auto"/>
                <w:left w:val="none" w:sz="0" w:space="0" w:color="auto"/>
                <w:bottom w:val="none" w:sz="0" w:space="0" w:color="auto"/>
                <w:right w:val="none" w:sz="0" w:space="0" w:color="auto"/>
              </w:divBdr>
            </w:div>
            <w:div w:id="967318256">
              <w:marLeft w:val="0"/>
              <w:marRight w:val="0"/>
              <w:marTop w:val="0"/>
              <w:marBottom w:val="0"/>
              <w:divBdr>
                <w:top w:val="none" w:sz="0" w:space="0" w:color="auto"/>
                <w:left w:val="none" w:sz="0" w:space="0" w:color="auto"/>
                <w:bottom w:val="none" w:sz="0" w:space="0" w:color="auto"/>
                <w:right w:val="none" w:sz="0" w:space="0" w:color="auto"/>
              </w:divBdr>
            </w:div>
            <w:div w:id="19770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48511">
      <w:bodyDiv w:val="1"/>
      <w:marLeft w:val="0"/>
      <w:marRight w:val="0"/>
      <w:marTop w:val="0"/>
      <w:marBottom w:val="0"/>
      <w:divBdr>
        <w:top w:val="none" w:sz="0" w:space="0" w:color="auto"/>
        <w:left w:val="none" w:sz="0" w:space="0" w:color="auto"/>
        <w:bottom w:val="none" w:sz="0" w:space="0" w:color="auto"/>
        <w:right w:val="none" w:sz="0" w:space="0" w:color="auto"/>
      </w:divBdr>
      <w:divsChild>
        <w:div w:id="1383360971">
          <w:marLeft w:val="0"/>
          <w:marRight w:val="0"/>
          <w:marTop w:val="0"/>
          <w:marBottom w:val="0"/>
          <w:divBdr>
            <w:top w:val="none" w:sz="0" w:space="0" w:color="auto"/>
            <w:left w:val="none" w:sz="0" w:space="0" w:color="auto"/>
            <w:bottom w:val="none" w:sz="0" w:space="0" w:color="auto"/>
            <w:right w:val="none" w:sz="0" w:space="0" w:color="auto"/>
          </w:divBdr>
          <w:divsChild>
            <w:div w:id="1715151049">
              <w:marLeft w:val="0"/>
              <w:marRight w:val="0"/>
              <w:marTop w:val="0"/>
              <w:marBottom w:val="0"/>
              <w:divBdr>
                <w:top w:val="none" w:sz="0" w:space="0" w:color="auto"/>
                <w:left w:val="none" w:sz="0" w:space="0" w:color="auto"/>
                <w:bottom w:val="none" w:sz="0" w:space="0" w:color="auto"/>
                <w:right w:val="none" w:sz="0" w:space="0" w:color="auto"/>
              </w:divBdr>
            </w:div>
            <w:div w:id="111779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6775">
      <w:bodyDiv w:val="1"/>
      <w:marLeft w:val="0"/>
      <w:marRight w:val="0"/>
      <w:marTop w:val="0"/>
      <w:marBottom w:val="0"/>
      <w:divBdr>
        <w:top w:val="none" w:sz="0" w:space="0" w:color="auto"/>
        <w:left w:val="none" w:sz="0" w:space="0" w:color="auto"/>
        <w:bottom w:val="none" w:sz="0" w:space="0" w:color="auto"/>
        <w:right w:val="none" w:sz="0" w:space="0" w:color="auto"/>
      </w:divBdr>
      <w:divsChild>
        <w:div w:id="1944142614">
          <w:marLeft w:val="0"/>
          <w:marRight w:val="0"/>
          <w:marTop w:val="0"/>
          <w:marBottom w:val="0"/>
          <w:divBdr>
            <w:top w:val="none" w:sz="0" w:space="0" w:color="auto"/>
            <w:left w:val="none" w:sz="0" w:space="0" w:color="auto"/>
            <w:bottom w:val="none" w:sz="0" w:space="0" w:color="auto"/>
            <w:right w:val="none" w:sz="0" w:space="0" w:color="auto"/>
          </w:divBdr>
          <w:divsChild>
            <w:div w:id="673190524">
              <w:marLeft w:val="0"/>
              <w:marRight w:val="0"/>
              <w:marTop w:val="0"/>
              <w:marBottom w:val="0"/>
              <w:divBdr>
                <w:top w:val="none" w:sz="0" w:space="0" w:color="auto"/>
                <w:left w:val="none" w:sz="0" w:space="0" w:color="auto"/>
                <w:bottom w:val="none" w:sz="0" w:space="0" w:color="auto"/>
                <w:right w:val="none" w:sz="0" w:space="0" w:color="auto"/>
              </w:divBdr>
            </w:div>
            <w:div w:id="970592343">
              <w:marLeft w:val="0"/>
              <w:marRight w:val="0"/>
              <w:marTop w:val="0"/>
              <w:marBottom w:val="0"/>
              <w:divBdr>
                <w:top w:val="none" w:sz="0" w:space="0" w:color="auto"/>
                <w:left w:val="none" w:sz="0" w:space="0" w:color="auto"/>
                <w:bottom w:val="none" w:sz="0" w:space="0" w:color="auto"/>
                <w:right w:val="none" w:sz="0" w:space="0" w:color="auto"/>
              </w:divBdr>
            </w:div>
            <w:div w:id="1732851800">
              <w:marLeft w:val="0"/>
              <w:marRight w:val="0"/>
              <w:marTop w:val="0"/>
              <w:marBottom w:val="0"/>
              <w:divBdr>
                <w:top w:val="none" w:sz="0" w:space="0" w:color="auto"/>
                <w:left w:val="none" w:sz="0" w:space="0" w:color="auto"/>
                <w:bottom w:val="none" w:sz="0" w:space="0" w:color="auto"/>
                <w:right w:val="none" w:sz="0" w:space="0" w:color="auto"/>
              </w:divBdr>
            </w:div>
            <w:div w:id="417405327">
              <w:marLeft w:val="0"/>
              <w:marRight w:val="0"/>
              <w:marTop w:val="0"/>
              <w:marBottom w:val="0"/>
              <w:divBdr>
                <w:top w:val="none" w:sz="0" w:space="0" w:color="auto"/>
                <w:left w:val="none" w:sz="0" w:space="0" w:color="auto"/>
                <w:bottom w:val="none" w:sz="0" w:space="0" w:color="auto"/>
                <w:right w:val="none" w:sz="0" w:space="0" w:color="auto"/>
              </w:divBdr>
            </w:div>
            <w:div w:id="105806823">
              <w:marLeft w:val="0"/>
              <w:marRight w:val="0"/>
              <w:marTop w:val="0"/>
              <w:marBottom w:val="0"/>
              <w:divBdr>
                <w:top w:val="none" w:sz="0" w:space="0" w:color="auto"/>
                <w:left w:val="none" w:sz="0" w:space="0" w:color="auto"/>
                <w:bottom w:val="none" w:sz="0" w:space="0" w:color="auto"/>
                <w:right w:val="none" w:sz="0" w:space="0" w:color="auto"/>
              </w:divBdr>
            </w:div>
            <w:div w:id="1677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8022">
      <w:bodyDiv w:val="1"/>
      <w:marLeft w:val="0"/>
      <w:marRight w:val="0"/>
      <w:marTop w:val="0"/>
      <w:marBottom w:val="0"/>
      <w:divBdr>
        <w:top w:val="none" w:sz="0" w:space="0" w:color="auto"/>
        <w:left w:val="none" w:sz="0" w:space="0" w:color="auto"/>
        <w:bottom w:val="none" w:sz="0" w:space="0" w:color="auto"/>
        <w:right w:val="none" w:sz="0" w:space="0" w:color="auto"/>
      </w:divBdr>
    </w:div>
    <w:div w:id="1267157757">
      <w:bodyDiv w:val="1"/>
      <w:marLeft w:val="0"/>
      <w:marRight w:val="0"/>
      <w:marTop w:val="0"/>
      <w:marBottom w:val="0"/>
      <w:divBdr>
        <w:top w:val="none" w:sz="0" w:space="0" w:color="auto"/>
        <w:left w:val="none" w:sz="0" w:space="0" w:color="auto"/>
        <w:bottom w:val="none" w:sz="0" w:space="0" w:color="auto"/>
        <w:right w:val="none" w:sz="0" w:space="0" w:color="auto"/>
      </w:divBdr>
      <w:divsChild>
        <w:div w:id="1578057114">
          <w:marLeft w:val="0"/>
          <w:marRight w:val="0"/>
          <w:marTop w:val="0"/>
          <w:marBottom w:val="0"/>
          <w:divBdr>
            <w:top w:val="none" w:sz="0" w:space="0" w:color="auto"/>
            <w:left w:val="none" w:sz="0" w:space="0" w:color="auto"/>
            <w:bottom w:val="none" w:sz="0" w:space="0" w:color="auto"/>
            <w:right w:val="none" w:sz="0" w:space="0" w:color="auto"/>
          </w:divBdr>
          <w:divsChild>
            <w:div w:id="1305236624">
              <w:marLeft w:val="0"/>
              <w:marRight w:val="0"/>
              <w:marTop w:val="0"/>
              <w:marBottom w:val="0"/>
              <w:divBdr>
                <w:top w:val="none" w:sz="0" w:space="0" w:color="auto"/>
                <w:left w:val="none" w:sz="0" w:space="0" w:color="auto"/>
                <w:bottom w:val="none" w:sz="0" w:space="0" w:color="auto"/>
                <w:right w:val="none" w:sz="0" w:space="0" w:color="auto"/>
              </w:divBdr>
            </w:div>
            <w:div w:id="1162963606">
              <w:marLeft w:val="0"/>
              <w:marRight w:val="0"/>
              <w:marTop w:val="0"/>
              <w:marBottom w:val="0"/>
              <w:divBdr>
                <w:top w:val="none" w:sz="0" w:space="0" w:color="auto"/>
                <w:left w:val="none" w:sz="0" w:space="0" w:color="auto"/>
                <w:bottom w:val="none" w:sz="0" w:space="0" w:color="auto"/>
                <w:right w:val="none" w:sz="0" w:space="0" w:color="auto"/>
              </w:divBdr>
            </w:div>
            <w:div w:id="616176772">
              <w:marLeft w:val="0"/>
              <w:marRight w:val="0"/>
              <w:marTop w:val="0"/>
              <w:marBottom w:val="0"/>
              <w:divBdr>
                <w:top w:val="none" w:sz="0" w:space="0" w:color="auto"/>
                <w:left w:val="none" w:sz="0" w:space="0" w:color="auto"/>
                <w:bottom w:val="none" w:sz="0" w:space="0" w:color="auto"/>
                <w:right w:val="none" w:sz="0" w:space="0" w:color="auto"/>
              </w:divBdr>
            </w:div>
            <w:div w:id="334456586">
              <w:marLeft w:val="0"/>
              <w:marRight w:val="0"/>
              <w:marTop w:val="0"/>
              <w:marBottom w:val="0"/>
              <w:divBdr>
                <w:top w:val="none" w:sz="0" w:space="0" w:color="auto"/>
                <w:left w:val="none" w:sz="0" w:space="0" w:color="auto"/>
                <w:bottom w:val="none" w:sz="0" w:space="0" w:color="auto"/>
                <w:right w:val="none" w:sz="0" w:space="0" w:color="auto"/>
              </w:divBdr>
            </w:div>
            <w:div w:id="497237810">
              <w:marLeft w:val="0"/>
              <w:marRight w:val="0"/>
              <w:marTop w:val="0"/>
              <w:marBottom w:val="0"/>
              <w:divBdr>
                <w:top w:val="none" w:sz="0" w:space="0" w:color="auto"/>
                <w:left w:val="none" w:sz="0" w:space="0" w:color="auto"/>
                <w:bottom w:val="none" w:sz="0" w:space="0" w:color="auto"/>
                <w:right w:val="none" w:sz="0" w:space="0" w:color="auto"/>
              </w:divBdr>
            </w:div>
            <w:div w:id="1838224848">
              <w:marLeft w:val="0"/>
              <w:marRight w:val="0"/>
              <w:marTop w:val="0"/>
              <w:marBottom w:val="0"/>
              <w:divBdr>
                <w:top w:val="none" w:sz="0" w:space="0" w:color="auto"/>
                <w:left w:val="none" w:sz="0" w:space="0" w:color="auto"/>
                <w:bottom w:val="none" w:sz="0" w:space="0" w:color="auto"/>
                <w:right w:val="none" w:sz="0" w:space="0" w:color="auto"/>
              </w:divBdr>
            </w:div>
            <w:div w:id="1713725301">
              <w:marLeft w:val="0"/>
              <w:marRight w:val="0"/>
              <w:marTop w:val="0"/>
              <w:marBottom w:val="0"/>
              <w:divBdr>
                <w:top w:val="none" w:sz="0" w:space="0" w:color="auto"/>
                <w:left w:val="none" w:sz="0" w:space="0" w:color="auto"/>
                <w:bottom w:val="none" w:sz="0" w:space="0" w:color="auto"/>
                <w:right w:val="none" w:sz="0" w:space="0" w:color="auto"/>
              </w:divBdr>
            </w:div>
            <w:div w:id="585111285">
              <w:marLeft w:val="0"/>
              <w:marRight w:val="0"/>
              <w:marTop w:val="0"/>
              <w:marBottom w:val="0"/>
              <w:divBdr>
                <w:top w:val="none" w:sz="0" w:space="0" w:color="auto"/>
                <w:left w:val="none" w:sz="0" w:space="0" w:color="auto"/>
                <w:bottom w:val="none" w:sz="0" w:space="0" w:color="auto"/>
                <w:right w:val="none" w:sz="0" w:space="0" w:color="auto"/>
              </w:divBdr>
            </w:div>
            <w:div w:id="1186483117">
              <w:marLeft w:val="0"/>
              <w:marRight w:val="0"/>
              <w:marTop w:val="0"/>
              <w:marBottom w:val="0"/>
              <w:divBdr>
                <w:top w:val="none" w:sz="0" w:space="0" w:color="auto"/>
                <w:left w:val="none" w:sz="0" w:space="0" w:color="auto"/>
                <w:bottom w:val="none" w:sz="0" w:space="0" w:color="auto"/>
                <w:right w:val="none" w:sz="0" w:space="0" w:color="auto"/>
              </w:divBdr>
            </w:div>
            <w:div w:id="1409497443">
              <w:marLeft w:val="0"/>
              <w:marRight w:val="0"/>
              <w:marTop w:val="0"/>
              <w:marBottom w:val="0"/>
              <w:divBdr>
                <w:top w:val="none" w:sz="0" w:space="0" w:color="auto"/>
                <w:left w:val="none" w:sz="0" w:space="0" w:color="auto"/>
                <w:bottom w:val="none" w:sz="0" w:space="0" w:color="auto"/>
                <w:right w:val="none" w:sz="0" w:space="0" w:color="auto"/>
              </w:divBdr>
            </w:div>
            <w:div w:id="754136358">
              <w:marLeft w:val="0"/>
              <w:marRight w:val="0"/>
              <w:marTop w:val="0"/>
              <w:marBottom w:val="0"/>
              <w:divBdr>
                <w:top w:val="none" w:sz="0" w:space="0" w:color="auto"/>
                <w:left w:val="none" w:sz="0" w:space="0" w:color="auto"/>
                <w:bottom w:val="none" w:sz="0" w:space="0" w:color="auto"/>
                <w:right w:val="none" w:sz="0" w:space="0" w:color="auto"/>
              </w:divBdr>
            </w:div>
            <w:div w:id="161509919">
              <w:marLeft w:val="0"/>
              <w:marRight w:val="0"/>
              <w:marTop w:val="0"/>
              <w:marBottom w:val="0"/>
              <w:divBdr>
                <w:top w:val="none" w:sz="0" w:space="0" w:color="auto"/>
                <w:left w:val="none" w:sz="0" w:space="0" w:color="auto"/>
                <w:bottom w:val="none" w:sz="0" w:space="0" w:color="auto"/>
                <w:right w:val="none" w:sz="0" w:space="0" w:color="auto"/>
              </w:divBdr>
            </w:div>
            <w:div w:id="1217208016">
              <w:marLeft w:val="0"/>
              <w:marRight w:val="0"/>
              <w:marTop w:val="0"/>
              <w:marBottom w:val="0"/>
              <w:divBdr>
                <w:top w:val="none" w:sz="0" w:space="0" w:color="auto"/>
                <w:left w:val="none" w:sz="0" w:space="0" w:color="auto"/>
                <w:bottom w:val="none" w:sz="0" w:space="0" w:color="auto"/>
                <w:right w:val="none" w:sz="0" w:space="0" w:color="auto"/>
              </w:divBdr>
            </w:div>
            <w:div w:id="619604606">
              <w:marLeft w:val="0"/>
              <w:marRight w:val="0"/>
              <w:marTop w:val="0"/>
              <w:marBottom w:val="0"/>
              <w:divBdr>
                <w:top w:val="none" w:sz="0" w:space="0" w:color="auto"/>
                <w:left w:val="none" w:sz="0" w:space="0" w:color="auto"/>
                <w:bottom w:val="none" w:sz="0" w:space="0" w:color="auto"/>
                <w:right w:val="none" w:sz="0" w:space="0" w:color="auto"/>
              </w:divBdr>
            </w:div>
            <w:div w:id="467238511">
              <w:marLeft w:val="0"/>
              <w:marRight w:val="0"/>
              <w:marTop w:val="0"/>
              <w:marBottom w:val="0"/>
              <w:divBdr>
                <w:top w:val="none" w:sz="0" w:space="0" w:color="auto"/>
                <w:left w:val="none" w:sz="0" w:space="0" w:color="auto"/>
                <w:bottom w:val="none" w:sz="0" w:space="0" w:color="auto"/>
                <w:right w:val="none" w:sz="0" w:space="0" w:color="auto"/>
              </w:divBdr>
            </w:div>
            <w:div w:id="309556199">
              <w:marLeft w:val="0"/>
              <w:marRight w:val="0"/>
              <w:marTop w:val="0"/>
              <w:marBottom w:val="0"/>
              <w:divBdr>
                <w:top w:val="none" w:sz="0" w:space="0" w:color="auto"/>
                <w:left w:val="none" w:sz="0" w:space="0" w:color="auto"/>
                <w:bottom w:val="none" w:sz="0" w:space="0" w:color="auto"/>
                <w:right w:val="none" w:sz="0" w:space="0" w:color="auto"/>
              </w:divBdr>
            </w:div>
            <w:div w:id="330135098">
              <w:marLeft w:val="0"/>
              <w:marRight w:val="0"/>
              <w:marTop w:val="0"/>
              <w:marBottom w:val="0"/>
              <w:divBdr>
                <w:top w:val="none" w:sz="0" w:space="0" w:color="auto"/>
                <w:left w:val="none" w:sz="0" w:space="0" w:color="auto"/>
                <w:bottom w:val="none" w:sz="0" w:space="0" w:color="auto"/>
                <w:right w:val="none" w:sz="0" w:space="0" w:color="auto"/>
              </w:divBdr>
            </w:div>
            <w:div w:id="1197236863">
              <w:marLeft w:val="0"/>
              <w:marRight w:val="0"/>
              <w:marTop w:val="0"/>
              <w:marBottom w:val="0"/>
              <w:divBdr>
                <w:top w:val="none" w:sz="0" w:space="0" w:color="auto"/>
                <w:left w:val="none" w:sz="0" w:space="0" w:color="auto"/>
                <w:bottom w:val="none" w:sz="0" w:space="0" w:color="auto"/>
                <w:right w:val="none" w:sz="0" w:space="0" w:color="auto"/>
              </w:divBdr>
            </w:div>
            <w:div w:id="941500230">
              <w:marLeft w:val="0"/>
              <w:marRight w:val="0"/>
              <w:marTop w:val="0"/>
              <w:marBottom w:val="0"/>
              <w:divBdr>
                <w:top w:val="none" w:sz="0" w:space="0" w:color="auto"/>
                <w:left w:val="none" w:sz="0" w:space="0" w:color="auto"/>
                <w:bottom w:val="none" w:sz="0" w:space="0" w:color="auto"/>
                <w:right w:val="none" w:sz="0" w:space="0" w:color="auto"/>
              </w:divBdr>
            </w:div>
            <w:div w:id="926617130">
              <w:marLeft w:val="0"/>
              <w:marRight w:val="0"/>
              <w:marTop w:val="0"/>
              <w:marBottom w:val="0"/>
              <w:divBdr>
                <w:top w:val="none" w:sz="0" w:space="0" w:color="auto"/>
                <w:left w:val="none" w:sz="0" w:space="0" w:color="auto"/>
                <w:bottom w:val="none" w:sz="0" w:space="0" w:color="auto"/>
                <w:right w:val="none" w:sz="0" w:space="0" w:color="auto"/>
              </w:divBdr>
            </w:div>
            <w:div w:id="1917473057">
              <w:marLeft w:val="0"/>
              <w:marRight w:val="0"/>
              <w:marTop w:val="0"/>
              <w:marBottom w:val="0"/>
              <w:divBdr>
                <w:top w:val="none" w:sz="0" w:space="0" w:color="auto"/>
                <w:left w:val="none" w:sz="0" w:space="0" w:color="auto"/>
                <w:bottom w:val="none" w:sz="0" w:space="0" w:color="auto"/>
                <w:right w:val="none" w:sz="0" w:space="0" w:color="auto"/>
              </w:divBdr>
            </w:div>
            <w:div w:id="2061903511">
              <w:marLeft w:val="0"/>
              <w:marRight w:val="0"/>
              <w:marTop w:val="0"/>
              <w:marBottom w:val="0"/>
              <w:divBdr>
                <w:top w:val="none" w:sz="0" w:space="0" w:color="auto"/>
                <w:left w:val="none" w:sz="0" w:space="0" w:color="auto"/>
                <w:bottom w:val="none" w:sz="0" w:space="0" w:color="auto"/>
                <w:right w:val="none" w:sz="0" w:space="0" w:color="auto"/>
              </w:divBdr>
            </w:div>
            <w:div w:id="278953722">
              <w:marLeft w:val="0"/>
              <w:marRight w:val="0"/>
              <w:marTop w:val="0"/>
              <w:marBottom w:val="0"/>
              <w:divBdr>
                <w:top w:val="none" w:sz="0" w:space="0" w:color="auto"/>
                <w:left w:val="none" w:sz="0" w:space="0" w:color="auto"/>
                <w:bottom w:val="none" w:sz="0" w:space="0" w:color="auto"/>
                <w:right w:val="none" w:sz="0" w:space="0" w:color="auto"/>
              </w:divBdr>
            </w:div>
            <w:div w:id="1950433342">
              <w:marLeft w:val="0"/>
              <w:marRight w:val="0"/>
              <w:marTop w:val="0"/>
              <w:marBottom w:val="0"/>
              <w:divBdr>
                <w:top w:val="none" w:sz="0" w:space="0" w:color="auto"/>
                <w:left w:val="none" w:sz="0" w:space="0" w:color="auto"/>
                <w:bottom w:val="none" w:sz="0" w:space="0" w:color="auto"/>
                <w:right w:val="none" w:sz="0" w:space="0" w:color="auto"/>
              </w:divBdr>
            </w:div>
            <w:div w:id="785347123">
              <w:marLeft w:val="0"/>
              <w:marRight w:val="0"/>
              <w:marTop w:val="0"/>
              <w:marBottom w:val="0"/>
              <w:divBdr>
                <w:top w:val="none" w:sz="0" w:space="0" w:color="auto"/>
                <w:left w:val="none" w:sz="0" w:space="0" w:color="auto"/>
                <w:bottom w:val="none" w:sz="0" w:space="0" w:color="auto"/>
                <w:right w:val="none" w:sz="0" w:space="0" w:color="auto"/>
              </w:divBdr>
            </w:div>
            <w:div w:id="1246110111">
              <w:marLeft w:val="0"/>
              <w:marRight w:val="0"/>
              <w:marTop w:val="0"/>
              <w:marBottom w:val="0"/>
              <w:divBdr>
                <w:top w:val="none" w:sz="0" w:space="0" w:color="auto"/>
                <w:left w:val="none" w:sz="0" w:space="0" w:color="auto"/>
                <w:bottom w:val="none" w:sz="0" w:space="0" w:color="auto"/>
                <w:right w:val="none" w:sz="0" w:space="0" w:color="auto"/>
              </w:divBdr>
            </w:div>
            <w:div w:id="1661619339">
              <w:marLeft w:val="0"/>
              <w:marRight w:val="0"/>
              <w:marTop w:val="0"/>
              <w:marBottom w:val="0"/>
              <w:divBdr>
                <w:top w:val="none" w:sz="0" w:space="0" w:color="auto"/>
                <w:left w:val="none" w:sz="0" w:space="0" w:color="auto"/>
                <w:bottom w:val="none" w:sz="0" w:space="0" w:color="auto"/>
                <w:right w:val="none" w:sz="0" w:space="0" w:color="auto"/>
              </w:divBdr>
            </w:div>
            <w:div w:id="306475783">
              <w:marLeft w:val="0"/>
              <w:marRight w:val="0"/>
              <w:marTop w:val="0"/>
              <w:marBottom w:val="0"/>
              <w:divBdr>
                <w:top w:val="none" w:sz="0" w:space="0" w:color="auto"/>
                <w:left w:val="none" w:sz="0" w:space="0" w:color="auto"/>
                <w:bottom w:val="none" w:sz="0" w:space="0" w:color="auto"/>
                <w:right w:val="none" w:sz="0" w:space="0" w:color="auto"/>
              </w:divBdr>
            </w:div>
            <w:div w:id="1828938639">
              <w:marLeft w:val="0"/>
              <w:marRight w:val="0"/>
              <w:marTop w:val="0"/>
              <w:marBottom w:val="0"/>
              <w:divBdr>
                <w:top w:val="none" w:sz="0" w:space="0" w:color="auto"/>
                <w:left w:val="none" w:sz="0" w:space="0" w:color="auto"/>
                <w:bottom w:val="none" w:sz="0" w:space="0" w:color="auto"/>
                <w:right w:val="none" w:sz="0" w:space="0" w:color="auto"/>
              </w:divBdr>
            </w:div>
            <w:div w:id="31078589">
              <w:marLeft w:val="0"/>
              <w:marRight w:val="0"/>
              <w:marTop w:val="0"/>
              <w:marBottom w:val="0"/>
              <w:divBdr>
                <w:top w:val="none" w:sz="0" w:space="0" w:color="auto"/>
                <w:left w:val="none" w:sz="0" w:space="0" w:color="auto"/>
                <w:bottom w:val="none" w:sz="0" w:space="0" w:color="auto"/>
                <w:right w:val="none" w:sz="0" w:space="0" w:color="auto"/>
              </w:divBdr>
            </w:div>
            <w:div w:id="1185022112">
              <w:marLeft w:val="0"/>
              <w:marRight w:val="0"/>
              <w:marTop w:val="0"/>
              <w:marBottom w:val="0"/>
              <w:divBdr>
                <w:top w:val="none" w:sz="0" w:space="0" w:color="auto"/>
                <w:left w:val="none" w:sz="0" w:space="0" w:color="auto"/>
                <w:bottom w:val="none" w:sz="0" w:space="0" w:color="auto"/>
                <w:right w:val="none" w:sz="0" w:space="0" w:color="auto"/>
              </w:divBdr>
            </w:div>
            <w:div w:id="2133134637">
              <w:marLeft w:val="0"/>
              <w:marRight w:val="0"/>
              <w:marTop w:val="0"/>
              <w:marBottom w:val="0"/>
              <w:divBdr>
                <w:top w:val="none" w:sz="0" w:space="0" w:color="auto"/>
                <w:left w:val="none" w:sz="0" w:space="0" w:color="auto"/>
                <w:bottom w:val="none" w:sz="0" w:space="0" w:color="auto"/>
                <w:right w:val="none" w:sz="0" w:space="0" w:color="auto"/>
              </w:divBdr>
            </w:div>
            <w:div w:id="2009676167">
              <w:marLeft w:val="0"/>
              <w:marRight w:val="0"/>
              <w:marTop w:val="0"/>
              <w:marBottom w:val="0"/>
              <w:divBdr>
                <w:top w:val="none" w:sz="0" w:space="0" w:color="auto"/>
                <w:left w:val="none" w:sz="0" w:space="0" w:color="auto"/>
                <w:bottom w:val="none" w:sz="0" w:space="0" w:color="auto"/>
                <w:right w:val="none" w:sz="0" w:space="0" w:color="auto"/>
              </w:divBdr>
            </w:div>
            <w:div w:id="339964746">
              <w:marLeft w:val="0"/>
              <w:marRight w:val="0"/>
              <w:marTop w:val="0"/>
              <w:marBottom w:val="0"/>
              <w:divBdr>
                <w:top w:val="none" w:sz="0" w:space="0" w:color="auto"/>
                <w:left w:val="none" w:sz="0" w:space="0" w:color="auto"/>
                <w:bottom w:val="none" w:sz="0" w:space="0" w:color="auto"/>
                <w:right w:val="none" w:sz="0" w:space="0" w:color="auto"/>
              </w:divBdr>
            </w:div>
            <w:div w:id="46532020">
              <w:marLeft w:val="0"/>
              <w:marRight w:val="0"/>
              <w:marTop w:val="0"/>
              <w:marBottom w:val="0"/>
              <w:divBdr>
                <w:top w:val="none" w:sz="0" w:space="0" w:color="auto"/>
                <w:left w:val="none" w:sz="0" w:space="0" w:color="auto"/>
                <w:bottom w:val="none" w:sz="0" w:space="0" w:color="auto"/>
                <w:right w:val="none" w:sz="0" w:space="0" w:color="auto"/>
              </w:divBdr>
            </w:div>
            <w:div w:id="1295450369">
              <w:marLeft w:val="0"/>
              <w:marRight w:val="0"/>
              <w:marTop w:val="0"/>
              <w:marBottom w:val="0"/>
              <w:divBdr>
                <w:top w:val="none" w:sz="0" w:space="0" w:color="auto"/>
                <w:left w:val="none" w:sz="0" w:space="0" w:color="auto"/>
                <w:bottom w:val="none" w:sz="0" w:space="0" w:color="auto"/>
                <w:right w:val="none" w:sz="0" w:space="0" w:color="auto"/>
              </w:divBdr>
            </w:div>
            <w:div w:id="2070375841">
              <w:marLeft w:val="0"/>
              <w:marRight w:val="0"/>
              <w:marTop w:val="0"/>
              <w:marBottom w:val="0"/>
              <w:divBdr>
                <w:top w:val="none" w:sz="0" w:space="0" w:color="auto"/>
                <w:left w:val="none" w:sz="0" w:space="0" w:color="auto"/>
                <w:bottom w:val="none" w:sz="0" w:space="0" w:color="auto"/>
                <w:right w:val="none" w:sz="0" w:space="0" w:color="auto"/>
              </w:divBdr>
            </w:div>
            <w:div w:id="1812209890">
              <w:marLeft w:val="0"/>
              <w:marRight w:val="0"/>
              <w:marTop w:val="0"/>
              <w:marBottom w:val="0"/>
              <w:divBdr>
                <w:top w:val="none" w:sz="0" w:space="0" w:color="auto"/>
                <w:left w:val="none" w:sz="0" w:space="0" w:color="auto"/>
                <w:bottom w:val="none" w:sz="0" w:space="0" w:color="auto"/>
                <w:right w:val="none" w:sz="0" w:space="0" w:color="auto"/>
              </w:divBdr>
            </w:div>
            <w:div w:id="392850260">
              <w:marLeft w:val="0"/>
              <w:marRight w:val="0"/>
              <w:marTop w:val="0"/>
              <w:marBottom w:val="0"/>
              <w:divBdr>
                <w:top w:val="none" w:sz="0" w:space="0" w:color="auto"/>
                <w:left w:val="none" w:sz="0" w:space="0" w:color="auto"/>
                <w:bottom w:val="none" w:sz="0" w:space="0" w:color="auto"/>
                <w:right w:val="none" w:sz="0" w:space="0" w:color="auto"/>
              </w:divBdr>
            </w:div>
            <w:div w:id="655258866">
              <w:marLeft w:val="0"/>
              <w:marRight w:val="0"/>
              <w:marTop w:val="0"/>
              <w:marBottom w:val="0"/>
              <w:divBdr>
                <w:top w:val="none" w:sz="0" w:space="0" w:color="auto"/>
                <w:left w:val="none" w:sz="0" w:space="0" w:color="auto"/>
                <w:bottom w:val="none" w:sz="0" w:space="0" w:color="auto"/>
                <w:right w:val="none" w:sz="0" w:space="0" w:color="auto"/>
              </w:divBdr>
            </w:div>
            <w:div w:id="421025678">
              <w:marLeft w:val="0"/>
              <w:marRight w:val="0"/>
              <w:marTop w:val="0"/>
              <w:marBottom w:val="0"/>
              <w:divBdr>
                <w:top w:val="none" w:sz="0" w:space="0" w:color="auto"/>
                <w:left w:val="none" w:sz="0" w:space="0" w:color="auto"/>
                <w:bottom w:val="none" w:sz="0" w:space="0" w:color="auto"/>
                <w:right w:val="none" w:sz="0" w:space="0" w:color="auto"/>
              </w:divBdr>
            </w:div>
            <w:div w:id="1985353654">
              <w:marLeft w:val="0"/>
              <w:marRight w:val="0"/>
              <w:marTop w:val="0"/>
              <w:marBottom w:val="0"/>
              <w:divBdr>
                <w:top w:val="none" w:sz="0" w:space="0" w:color="auto"/>
                <w:left w:val="none" w:sz="0" w:space="0" w:color="auto"/>
                <w:bottom w:val="none" w:sz="0" w:space="0" w:color="auto"/>
                <w:right w:val="none" w:sz="0" w:space="0" w:color="auto"/>
              </w:divBdr>
            </w:div>
            <w:div w:id="977147803">
              <w:marLeft w:val="0"/>
              <w:marRight w:val="0"/>
              <w:marTop w:val="0"/>
              <w:marBottom w:val="0"/>
              <w:divBdr>
                <w:top w:val="none" w:sz="0" w:space="0" w:color="auto"/>
                <w:left w:val="none" w:sz="0" w:space="0" w:color="auto"/>
                <w:bottom w:val="none" w:sz="0" w:space="0" w:color="auto"/>
                <w:right w:val="none" w:sz="0" w:space="0" w:color="auto"/>
              </w:divBdr>
            </w:div>
            <w:div w:id="706686150">
              <w:marLeft w:val="0"/>
              <w:marRight w:val="0"/>
              <w:marTop w:val="0"/>
              <w:marBottom w:val="0"/>
              <w:divBdr>
                <w:top w:val="none" w:sz="0" w:space="0" w:color="auto"/>
                <w:left w:val="none" w:sz="0" w:space="0" w:color="auto"/>
                <w:bottom w:val="none" w:sz="0" w:space="0" w:color="auto"/>
                <w:right w:val="none" w:sz="0" w:space="0" w:color="auto"/>
              </w:divBdr>
            </w:div>
            <w:div w:id="877278659">
              <w:marLeft w:val="0"/>
              <w:marRight w:val="0"/>
              <w:marTop w:val="0"/>
              <w:marBottom w:val="0"/>
              <w:divBdr>
                <w:top w:val="none" w:sz="0" w:space="0" w:color="auto"/>
                <w:left w:val="none" w:sz="0" w:space="0" w:color="auto"/>
                <w:bottom w:val="none" w:sz="0" w:space="0" w:color="auto"/>
                <w:right w:val="none" w:sz="0" w:space="0" w:color="auto"/>
              </w:divBdr>
            </w:div>
            <w:div w:id="285695553">
              <w:marLeft w:val="0"/>
              <w:marRight w:val="0"/>
              <w:marTop w:val="0"/>
              <w:marBottom w:val="0"/>
              <w:divBdr>
                <w:top w:val="none" w:sz="0" w:space="0" w:color="auto"/>
                <w:left w:val="none" w:sz="0" w:space="0" w:color="auto"/>
                <w:bottom w:val="none" w:sz="0" w:space="0" w:color="auto"/>
                <w:right w:val="none" w:sz="0" w:space="0" w:color="auto"/>
              </w:divBdr>
            </w:div>
            <w:div w:id="98334775">
              <w:marLeft w:val="0"/>
              <w:marRight w:val="0"/>
              <w:marTop w:val="0"/>
              <w:marBottom w:val="0"/>
              <w:divBdr>
                <w:top w:val="none" w:sz="0" w:space="0" w:color="auto"/>
                <w:left w:val="none" w:sz="0" w:space="0" w:color="auto"/>
                <w:bottom w:val="none" w:sz="0" w:space="0" w:color="auto"/>
                <w:right w:val="none" w:sz="0" w:space="0" w:color="auto"/>
              </w:divBdr>
            </w:div>
            <w:div w:id="2004894081">
              <w:marLeft w:val="0"/>
              <w:marRight w:val="0"/>
              <w:marTop w:val="0"/>
              <w:marBottom w:val="0"/>
              <w:divBdr>
                <w:top w:val="none" w:sz="0" w:space="0" w:color="auto"/>
                <w:left w:val="none" w:sz="0" w:space="0" w:color="auto"/>
                <w:bottom w:val="none" w:sz="0" w:space="0" w:color="auto"/>
                <w:right w:val="none" w:sz="0" w:space="0" w:color="auto"/>
              </w:divBdr>
            </w:div>
            <w:div w:id="295531603">
              <w:marLeft w:val="0"/>
              <w:marRight w:val="0"/>
              <w:marTop w:val="0"/>
              <w:marBottom w:val="0"/>
              <w:divBdr>
                <w:top w:val="none" w:sz="0" w:space="0" w:color="auto"/>
                <w:left w:val="none" w:sz="0" w:space="0" w:color="auto"/>
                <w:bottom w:val="none" w:sz="0" w:space="0" w:color="auto"/>
                <w:right w:val="none" w:sz="0" w:space="0" w:color="auto"/>
              </w:divBdr>
            </w:div>
            <w:div w:id="833836646">
              <w:marLeft w:val="0"/>
              <w:marRight w:val="0"/>
              <w:marTop w:val="0"/>
              <w:marBottom w:val="0"/>
              <w:divBdr>
                <w:top w:val="none" w:sz="0" w:space="0" w:color="auto"/>
                <w:left w:val="none" w:sz="0" w:space="0" w:color="auto"/>
                <w:bottom w:val="none" w:sz="0" w:space="0" w:color="auto"/>
                <w:right w:val="none" w:sz="0" w:space="0" w:color="auto"/>
              </w:divBdr>
            </w:div>
            <w:div w:id="393964939">
              <w:marLeft w:val="0"/>
              <w:marRight w:val="0"/>
              <w:marTop w:val="0"/>
              <w:marBottom w:val="0"/>
              <w:divBdr>
                <w:top w:val="none" w:sz="0" w:space="0" w:color="auto"/>
                <w:left w:val="none" w:sz="0" w:space="0" w:color="auto"/>
                <w:bottom w:val="none" w:sz="0" w:space="0" w:color="auto"/>
                <w:right w:val="none" w:sz="0" w:space="0" w:color="auto"/>
              </w:divBdr>
            </w:div>
            <w:div w:id="335691291">
              <w:marLeft w:val="0"/>
              <w:marRight w:val="0"/>
              <w:marTop w:val="0"/>
              <w:marBottom w:val="0"/>
              <w:divBdr>
                <w:top w:val="none" w:sz="0" w:space="0" w:color="auto"/>
                <w:left w:val="none" w:sz="0" w:space="0" w:color="auto"/>
                <w:bottom w:val="none" w:sz="0" w:space="0" w:color="auto"/>
                <w:right w:val="none" w:sz="0" w:space="0" w:color="auto"/>
              </w:divBdr>
            </w:div>
            <w:div w:id="651981988">
              <w:marLeft w:val="0"/>
              <w:marRight w:val="0"/>
              <w:marTop w:val="0"/>
              <w:marBottom w:val="0"/>
              <w:divBdr>
                <w:top w:val="none" w:sz="0" w:space="0" w:color="auto"/>
                <w:left w:val="none" w:sz="0" w:space="0" w:color="auto"/>
                <w:bottom w:val="none" w:sz="0" w:space="0" w:color="auto"/>
                <w:right w:val="none" w:sz="0" w:space="0" w:color="auto"/>
              </w:divBdr>
            </w:div>
            <w:div w:id="1696269258">
              <w:marLeft w:val="0"/>
              <w:marRight w:val="0"/>
              <w:marTop w:val="0"/>
              <w:marBottom w:val="0"/>
              <w:divBdr>
                <w:top w:val="none" w:sz="0" w:space="0" w:color="auto"/>
                <w:left w:val="none" w:sz="0" w:space="0" w:color="auto"/>
                <w:bottom w:val="none" w:sz="0" w:space="0" w:color="auto"/>
                <w:right w:val="none" w:sz="0" w:space="0" w:color="auto"/>
              </w:divBdr>
            </w:div>
            <w:div w:id="1394696750">
              <w:marLeft w:val="0"/>
              <w:marRight w:val="0"/>
              <w:marTop w:val="0"/>
              <w:marBottom w:val="0"/>
              <w:divBdr>
                <w:top w:val="none" w:sz="0" w:space="0" w:color="auto"/>
                <w:left w:val="none" w:sz="0" w:space="0" w:color="auto"/>
                <w:bottom w:val="none" w:sz="0" w:space="0" w:color="auto"/>
                <w:right w:val="none" w:sz="0" w:space="0" w:color="auto"/>
              </w:divBdr>
            </w:div>
            <w:div w:id="472404232">
              <w:marLeft w:val="0"/>
              <w:marRight w:val="0"/>
              <w:marTop w:val="0"/>
              <w:marBottom w:val="0"/>
              <w:divBdr>
                <w:top w:val="none" w:sz="0" w:space="0" w:color="auto"/>
                <w:left w:val="none" w:sz="0" w:space="0" w:color="auto"/>
                <w:bottom w:val="none" w:sz="0" w:space="0" w:color="auto"/>
                <w:right w:val="none" w:sz="0" w:space="0" w:color="auto"/>
              </w:divBdr>
            </w:div>
            <w:div w:id="948971299">
              <w:marLeft w:val="0"/>
              <w:marRight w:val="0"/>
              <w:marTop w:val="0"/>
              <w:marBottom w:val="0"/>
              <w:divBdr>
                <w:top w:val="none" w:sz="0" w:space="0" w:color="auto"/>
                <w:left w:val="none" w:sz="0" w:space="0" w:color="auto"/>
                <w:bottom w:val="none" w:sz="0" w:space="0" w:color="auto"/>
                <w:right w:val="none" w:sz="0" w:space="0" w:color="auto"/>
              </w:divBdr>
            </w:div>
            <w:div w:id="2126653629">
              <w:marLeft w:val="0"/>
              <w:marRight w:val="0"/>
              <w:marTop w:val="0"/>
              <w:marBottom w:val="0"/>
              <w:divBdr>
                <w:top w:val="none" w:sz="0" w:space="0" w:color="auto"/>
                <w:left w:val="none" w:sz="0" w:space="0" w:color="auto"/>
                <w:bottom w:val="none" w:sz="0" w:space="0" w:color="auto"/>
                <w:right w:val="none" w:sz="0" w:space="0" w:color="auto"/>
              </w:divBdr>
            </w:div>
            <w:div w:id="2087218903">
              <w:marLeft w:val="0"/>
              <w:marRight w:val="0"/>
              <w:marTop w:val="0"/>
              <w:marBottom w:val="0"/>
              <w:divBdr>
                <w:top w:val="none" w:sz="0" w:space="0" w:color="auto"/>
                <w:left w:val="none" w:sz="0" w:space="0" w:color="auto"/>
                <w:bottom w:val="none" w:sz="0" w:space="0" w:color="auto"/>
                <w:right w:val="none" w:sz="0" w:space="0" w:color="auto"/>
              </w:divBdr>
            </w:div>
            <w:div w:id="1231845111">
              <w:marLeft w:val="0"/>
              <w:marRight w:val="0"/>
              <w:marTop w:val="0"/>
              <w:marBottom w:val="0"/>
              <w:divBdr>
                <w:top w:val="none" w:sz="0" w:space="0" w:color="auto"/>
                <w:left w:val="none" w:sz="0" w:space="0" w:color="auto"/>
                <w:bottom w:val="none" w:sz="0" w:space="0" w:color="auto"/>
                <w:right w:val="none" w:sz="0" w:space="0" w:color="auto"/>
              </w:divBdr>
            </w:div>
            <w:div w:id="2067869397">
              <w:marLeft w:val="0"/>
              <w:marRight w:val="0"/>
              <w:marTop w:val="0"/>
              <w:marBottom w:val="0"/>
              <w:divBdr>
                <w:top w:val="none" w:sz="0" w:space="0" w:color="auto"/>
                <w:left w:val="none" w:sz="0" w:space="0" w:color="auto"/>
                <w:bottom w:val="none" w:sz="0" w:space="0" w:color="auto"/>
                <w:right w:val="none" w:sz="0" w:space="0" w:color="auto"/>
              </w:divBdr>
            </w:div>
            <w:div w:id="1232886357">
              <w:marLeft w:val="0"/>
              <w:marRight w:val="0"/>
              <w:marTop w:val="0"/>
              <w:marBottom w:val="0"/>
              <w:divBdr>
                <w:top w:val="none" w:sz="0" w:space="0" w:color="auto"/>
                <w:left w:val="none" w:sz="0" w:space="0" w:color="auto"/>
                <w:bottom w:val="none" w:sz="0" w:space="0" w:color="auto"/>
                <w:right w:val="none" w:sz="0" w:space="0" w:color="auto"/>
              </w:divBdr>
            </w:div>
            <w:div w:id="592130606">
              <w:marLeft w:val="0"/>
              <w:marRight w:val="0"/>
              <w:marTop w:val="0"/>
              <w:marBottom w:val="0"/>
              <w:divBdr>
                <w:top w:val="none" w:sz="0" w:space="0" w:color="auto"/>
                <w:left w:val="none" w:sz="0" w:space="0" w:color="auto"/>
                <w:bottom w:val="none" w:sz="0" w:space="0" w:color="auto"/>
                <w:right w:val="none" w:sz="0" w:space="0" w:color="auto"/>
              </w:divBdr>
            </w:div>
            <w:div w:id="640041391">
              <w:marLeft w:val="0"/>
              <w:marRight w:val="0"/>
              <w:marTop w:val="0"/>
              <w:marBottom w:val="0"/>
              <w:divBdr>
                <w:top w:val="none" w:sz="0" w:space="0" w:color="auto"/>
                <w:left w:val="none" w:sz="0" w:space="0" w:color="auto"/>
                <w:bottom w:val="none" w:sz="0" w:space="0" w:color="auto"/>
                <w:right w:val="none" w:sz="0" w:space="0" w:color="auto"/>
              </w:divBdr>
            </w:div>
            <w:div w:id="1849369065">
              <w:marLeft w:val="0"/>
              <w:marRight w:val="0"/>
              <w:marTop w:val="0"/>
              <w:marBottom w:val="0"/>
              <w:divBdr>
                <w:top w:val="none" w:sz="0" w:space="0" w:color="auto"/>
                <w:left w:val="none" w:sz="0" w:space="0" w:color="auto"/>
                <w:bottom w:val="none" w:sz="0" w:space="0" w:color="auto"/>
                <w:right w:val="none" w:sz="0" w:space="0" w:color="auto"/>
              </w:divBdr>
            </w:div>
            <w:div w:id="1541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7144">
      <w:bodyDiv w:val="1"/>
      <w:marLeft w:val="0"/>
      <w:marRight w:val="0"/>
      <w:marTop w:val="0"/>
      <w:marBottom w:val="0"/>
      <w:divBdr>
        <w:top w:val="none" w:sz="0" w:space="0" w:color="auto"/>
        <w:left w:val="none" w:sz="0" w:space="0" w:color="auto"/>
        <w:bottom w:val="none" w:sz="0" w:space="0" w:color="auto"/>
        <w:right w:val="none" w:sz="0" w:space="0" w:color="auto"/>
      </w:divBdr>
      <w:divsChild>
        <w:div w:id="381487427">
          <w:marLeft w:val="0"/>
          <w:marRight w:val="0"/>
          <w:marTop w:val="0"/>
          <w:marBottom w:val="0"/>
          <w:divBdr>
            <w:top w:val="none" w:sz="0" w:space="0" w:color="auto"/>
            <w:left w:val="none" w:sz="0" w:space="0" w:color="auto"/>
            <w:bottom w:val="none" w:sz="0" w:space="0" w:color="auto"/>
            <w:right w:val="none" w:sz="0" w:space="0" w:color="auto"/>
          </w:divBdr>
          <w:divsChild>
            <w:div w:id="530072105">
              <w:marLeft w:val="0"/>
              <w:marRight w:val="0"/>
              <w:marTop w:val="0"/>
              <w:marBottom w:val="0"/>
              <w:divBdr>
                <w:top w:val="none" w:sz="0" w:space="0" w:color="auto"/>
                <w:left w:val="none" w:sz="0" w:space="0" w:color="auto"/>
                <w:bottom w:val="none" w:sz="0" w:space="0" w:color="auto"/>
                <w:right w:val="none" w:sz="0" w:space="0" w:color="auto"/>
              </w:divBdr>
            </w:div>
            <w:div w:id="744231145">
              <w:marLeft w:val="0"/>
              <w:marRight w:val="0"/>
              <w:marTop w:val="0"/>
              <w:marBottom w:val="0"/>
              <w:divBdr>
                <w:top w:val="none" w:sz="0" w:space="0" w:color="auto"/>
                <w:left w:val="none" w:sz="0" w:space="0" w:color="auto"/>
                <w:bottom w:val="none" w:sz="0" w:space="0" w:color="auto"/>
                <w:right w:val="none" w:sz="0" w:space="0" w:color="auto"/>
              </w:divBdr>
            </w:div>
            <w:div w:id="1161196569">
              <w:marLeft w:val="0"/>
              <w:marRight w:val="0"/>
              <w:marTop w:val="0"/>
              <w:marBottom w:val="0"/>
              <w:divBdr>
                <w:top w:val="none" w:sz="0" w:space="0" w:color="auto"/>
                <w:left w:val="none" w:sz="0" w:space="0" w:color="auto"/>
                <w:bottom w:val="none" w:sz="0" w:space="0" w:color="auto"/>
                <w:right w:val="none" w:sz="0" w:space="0" w:color="auto"/>
              </w:divBdr>
            </w:div>
            <w:div w:id="2121994553">
              <w:marLeft w:val="0"/>
              <w:marRight w:val="0"/>
              <w:marTop w:val="0"/>
              <w:marBottom w:val="0"/>
              <w:divBdr>
                <w:top w:val="none" w:sz="0" w:space="0" w:color="auto"/>
                <w:left w:val="none" w:sz="0" w:space="0" w:color="auto"/>
                <w:bottom w:val="none" w:sz="0" w:space="0" w:color="auto"/>
                <w:right w:val="none" w:sz="0" w:space="0" w:color="auto"/>
              </w:divBdr>
            </w:div>
            <w:div w:id="1181510739">
              <w:marLeft w:val="0"/>
              <w:marRight w:val="0"/>
              <w:marTop w:val="0"/>
              <w:marBottom w:val="0"/>
              <w:divBdr>
                <w:top w:val="none" w:sz="0" w:space="0" w:color="auto"/>
                <w:left w:val="none" w:sz="0" w:space="0" w:color="auto"/>
                <w:bottom w:val="none" w:sz="0" w:space="0" w:color="auto"/>
                <w:right w:val="none" w:sz="0" w:space="0" w:color="auto"/>
              </w:divBdr>
            </w:div>
            <w:div w:id="1171942871">
              <w:marLeft w:val="0"/>
              <w:marRight w:val="0"/>
              <w:marTop w:val="0"/>
              <w:marBottom w:val="0"/>
              <w:divBdr>
                <w:top w:val="none" w:sz="0" w:space="0" w:color="auto"/>
                <w:left w:val="none" w:sz="0" w:space="0" w:color="auto"/>
                <w:bottom w:val="none" w:sz="0" w:space="0" w:color="auto"/>
                <w:right w:val="none" w:sz="0" w:space="0" w:color="auto"/>
              </w:divBdr>
            </w:div>
            <w:div w:id="15236341">
              <w:marLeft w:val="0"/>
              <w:marRight w:val="0"/>
              <w:marTop w:val="0"/>
              <w:marBottom w:val="0"/>
              <w:divBdr>
                <w:top w:val="none" w:sz="0" w:space="0" w:color="auto"/>
                <w:left w:val="none" w:sz="0" w:space="0" w:color="auto"/>
                <w:bottom w:val="none" w:sz="0" w:space="0" w:color="auto"/>
                <w:right w:val="none" w:sz="0" w:space="0" w:color="auto"/>
              </w:divBdr>
            </w:div>
            <w:div w:id="2007707691">
              <w:marLeft w:val="0"/>
              <w:marRight w:val="0"/>
              <w:marTop w:val="0"/>
              <w:marBottom w:val="0"/>
              <w:divBdr>
                <w:top w:val="none" w:sz="0" w:space="0" w:color="auto"/>
                <w:left w:val="none" w:sz="0" w:space="0" w:color="auto"/>
                <w:bottom w:val="none" w:sz="0" w:space="0" w:color="auto"/>
                <w:right w:val="none" w:sz="0" w:space="0" w:color="auto"/>
              </w:divBdr>
            </w:div>
            <w:div w:id="151606359">
              <w:marLeft w:val="0"/>
              <w:marRight w:val="0"/>
              <w:marTop w:val="0"/>
              <w:marBottom w:val="0"/>
              <w:divBdr>
                <w:top w:val="none" w:sz="0" w:space="0" w:color="auto"/>
                <w:left w:val="none" w:sz="0" w:space="0" w:color="auto"/>
                <w:bottom w:val="none" w:sz="0" w:space="0" w:color="auto"/>
                <w:right w:val="none" w:sz="0" w:space="0" w:color="auto"/>
              </w:divBdr>
            </w:div>
            <w:div w:id="1082340467">
              <w:marLeft w:val="0"/>
              <w:marRight w:val="0"/>
              <w:marTop w:val="0"/>
              <w:marBottom w:val="0"/>
              <w:divBdr>
                <w:top w:val="none" w:sz="0" w:space="0" w:color="auto"/>
                <w:left w:val="none" w:sz="0" w:space="0" w:color="auto"/>
                <w:bottom w:val="none" w:sz="0" w:space="0" w:color="auto"/>
                <w:right w:val="none" w:sz="0" w:space="0" w:color="auto"/>
              </w:divBdr>
            </w:div>
            <w:div w:id="1114716133">
              <w:marLeft w:val="0"/>
              <w:marRight w:val="0"/>
              <w:marTop w:val="0"/>
              <w:marBottom w:val="0"/>
              <w:divBdr>
                <w:top w:val="none" w:sz="0" w:space="0" w:color="auto"/>
                <w:left w:val="none" w:sz="0" w:space="0" w:color="auto"/>
                <w:bottom w:val="none" w:sz="0" w:space="0" w:color="auto"/>
                <w:right w:val="none" w:sz="0" w:space="0" w:color="auto"/>
              </w:divBdr>
            </w:div>
            <w:div w:id="1614822336">
              <w:marLeft w:val="0"/>
              <w:marRight w:val="0"/>
              <w:marTop w:val="0"/>
              <w:marBottom w:val="0"/>
              <w:divBdr>
                <w:top w:val="none" w:sz="0" w:space="0" w:color="auto"/>
                <w:left w:val="none" w:sz="0" w:space="0" w:color="auto"/>
                <w:bottom w:val="none" w:sz="0" w:space="0" w:color="auto"/>
                <w:right w:val="none" w:sz="0" w:space="0" w:color="auto"/>
              </w:divBdr>
            </w:div>
            <w:div w:id="1036153806">
              <w:marLeft w:val="0"/>
              <w:marRight w:val="0"/>
              <w:marTop w:val="0"/>
              <w:marBottom w:val="0"/>
              <w:divBdr>
                <w:top w:val="none" w:sz="0" w:space="0" w:color="auto"/>
                <w:left w:val="none" w:sz="0" w:space="0" w:color="auto"/>
                <w:bottom w:val="none" w:sz="0" w:space="0" w:color="auto"/>
                <w:right w:val="none" w:sz="0" w:space="0" w:color="auto"/>
              </w:divBdr>
            </w:div>
            <w:div w:id="1518494990">
              <w:marLeft w:val="0"/>
              <w:marRight w:val="0"/>
              <w:marTop w:val="0"/>
              <w:marBottom w:val="0"/>
              <w:divBdr>
                <w:top w:val="none" w:sz="0" w:space="0" w:color="auto"/>
                <w:left w:val="none" w:sz="0" w:space="0" w:color="auto"/>
                <w:bottom w:val="none" w:sz="0" w:space="0" w:color="auto"/>
                <w:right w:val="none" w:sz="0" w:space="0" w:color="auto"/>
              </w:divBdr>
            </w:div>
            <w:div w:id="1867400362">
              <w:marLeft w:val="0"/>
              <w:marRight w:val="0"/>
              <w:marTop w:val="0"/>
              <w:marBottom w:val="0"/>
              <w:divBdr>
                <w:top w:val="none" w:sz="0" w:space="0" w:color="auto"/>
                <w:left w:val="none" w:sz="0" w:space="0" w:color="auto"/>
                <w:bottom w:val="none" w:sz="0" w:space="0" w:color="auto"/>
                <w:right w:val="none" w:sz="0" w:space="0" w:color="auto"/>
              </w:divBdr>
            </w:div>
            <w:div w:id="1221474390">
              <w:marLeft w:val="0"/>
              <w:marRight w:val="0"/>
              <w:marTop w:val="0"/>
              <w:marBottom w:val="0"/>
              <w:divBdr>
                <w:top w:val="none" w:sz="0" w:space="0" w:color="auto"/>
                <w:left w:val="none" w:sz="0" w:space="0" w:color="auto"/>
                <w:bottom w:val="none" w:sz="0" w:space="0" w:color="auto"/>
                <w:right w:val="none" w:sz="0" w:space="0" w:color="auto"/>
              </w:divBdr>
            </w:div>
            <w:div w:id="13376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1744">
      <w:bodyDiv w:val="1"/>
      <w:marLeft w:val="0"/>
      <w:marRight w:val="0"/>
      <w:marTop w:val="0"/>
      <w:marBottom w:val="0"/>
      <w:divBdr>
        <w:top w:val="none" w:sz="0" w:space="0" w:color="auto"/>
        <w:left w:val="none" w:sz="0" w:space="0" w:color="auto"/>
        <w:bottom w:val="none" w:sz="0" w:space="0" w:color="auto"/>
        <w:right w:val="none" w:sz="0" w:space="0" w:color="auto"/>
      </w:divBdr>
      <w:divsChild>
        <w:div w:id="1853642576">
          <w:marLeft w:val="0"/>
          <w:marRight w:val="0"/>
          <w:marTop w:val="0"/>
          <w:marBottom w:val="0"/>
          <w:divBdr>
            <w:top w:val="none" w:sz="0" w:space="0" w:color="auto"/>
            <w:left w:val="none" w:sz="0" w:space="0" w:color="auto"/>
            <w:bottom w:val="none" w:sz="0" w:space="0" w:color="auto"/>
            <w:right w:val="none" w:sz="0" w:space="0" w:color="auto"/>
          </w:divBdr>
          <w:divsChild>
            <w:div w:id="975255492">
              <w:marLeft w:val="0"/>
              <w:marRight w:val="0"/>
              <w:marTop w:val="0"/>
              <w:marBottom w:val="0"/>
              <w:divBdr>
                <w:top w:val="none" w:sz="0" w:space="0" w:color="auto"/>
                <w:left w:val="none" w:sz="0" w:space="0" w:color="auto"/>
                <w:bottom w:val="none" w:sz="0" w:space="0" w:color="auto"/>
                <w:right w:val="none" w:sz="0" w:space="0" w:color="auto"/>
              </w:divBdr>
            </w:div>
            <w:div w:id="17132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7704">
      <w:bodyDiv w:val="1"/>
      <w:marLeft w:val="0"/>
      <w:marRight w:val="0"/>
      <w:marTop w:val="0"/>
      <w:marBottom w:val="0"/>
      <w:divBdr>
        <w:top w:val="none" w:sz="0" w:space="0" w:color="auto"/>
        <w:left w:val="none" w:sz="0" w:space="0" w:color="auto"/>
        <w:bottom w:val="none" w:sz="0" w:space="0" w:color="auto"/>
        <w:right w:val="none" w:sz="0" w:space="0" w:color="auto"/>
      </w:divBdr>
      <w:divsChild>
        <w:div w:id="1909536594">
          <w:marLeft w:val="0"/>
          <w:marRight w:val="0"/>
          <w:marTop w:val="0"/>
          <w:marBottom w:val="0"/>
          <w:divBdr>
            <w:top w:val="none" w:sz="0" w:space="0" w:color="auto"/>
            <w:left w:val="none" w:sz="0" w:space="0" w:color="auto"/>
            <w:bottom w:val="none" w:sz="0" w:space="0" w:color="auto"/>
            <w:right w:val="none" w:sz="0" w:space="0" w:color="auto"/>
          </w:divBdr>
          <w:divsChild>
            <w:div w:id="1218128235">
              <w:marLeft w:val="0"/>
              <w:marRight w:val="0"/>
              <w:marTop w:val="0"/>
              <w:marBottom w:val="0"/>
              <w:divBdr>
                <w:top w:val="none" w:sz="0" w:space="0" w:color="auto"/>
                <w:left w:val="none" w:sz="0" w:space="0" w:color="auto"/>
                <w:bottom w:val="none" w:sz="0" w:space="0" w:color="auto"/>
                <w:right w:val="none" w:sz="0" w:space="0" w:color="auto"/>
              </w:divBdr>
            </w:div>
            <w:div w:id="1994026514">
              <w:marLeft w:val="0"/>
              <w:marRight w:val="0"/>
              <w:marTop w:val="0"/>
              <w:marBottom w:val="0"/>
              <w:divBdr>
                <w:top w:val="none" w:sz="0" w:space="0" w:color="auto"/>
                <w:left w:val="none" w:sz="0" w:space="0" w:color="auto"/>
                <w:bottom w:val="none" w:sz="0" w:space="0" w:color="auto"/>
                <w:right w:val="none" w:sz="0" w:space="0" w:color="auto"/>
              </w:divBdr>
            </w:div>
            <w:div w:id="1372535014">
              <w:marLeft w:val="0"/>
              <w:marRight w:val="0"/>
              <w:marTop w:val="0"/>
              <w:marBottom w:val="0"/>
              <w:divBdr>
                <w:top w:val="none" w:sz="0" w:space="0" w:color="auto"/>
                <w:left w:val="none" w:sz="0" w:space="0" w:color="auto"/>
                <w:bottom w:val="none" w:sz="0" w:space="0" w:color="auto"/>
                <w:right w:val="none" w:sz="0" w:space="0" w:color="auto"/>
              </w:divBdr>
            </w:div>
            <w:div w:id="1966351582">
              <w:marLeft w:val="0"/>
              <w:marRight w:val="0"/>
              <w:marTop w:val="0"/>
              <w:marBottom w:val="0"/>
              <w:divBdr>
                <w:top w:val="none" w:sz="0" w:space="0" w:color="auto"/>
                <w:left w:val="none" w:sz="0" w:space="0" w:color="auto"/>
                <w:bottom w:val="none" w:sz="0" w:space="0" w:color="auto"/>
                <w:right w:val="none" w:sz="0" w:space="0" w:color="auto"/>
              </w:divBdr>
            </w:div>
            <w:div w:id="1668484289">
              <w:marLeft w:val="0"/>
              <w:marRight w:val="0"/>
              <w:marTop w:val="0"/>
              <w:marBottom w:val="0"/>
              <w:divBdr>
                <w:top w:val="none" w:sz="0" w:space="0" w:color="auto"/>
                <w:left w:val="none" w:sz="0" w:space="0" w:color="auto"/>
                <w:bottom w:val="none" w:sz="0" w:space="0" w:color="auto"/>
                <w:right w:val="none" w:sz="0" w:space="0" w:color="auto"/>
              </w:divBdr>
            </w:div>
            <w:div w:id="1613632038">
              <w:marLeft w:val="0"/>
              <w:marRight w:val="0"/>
              <w:marTop w:val="0"/>
              <w:marBottom w:val="0"/>
              <w:divBdr>
                <w:top w:val="none" w:sz="0" w:space="0" w:color="auto"/>
                <w:left w:val="none" w:sz="0" w:space="0" w:color="auto"/>
                <w:bottom w:val="none" w:sz="0" w:space="0" w:color="auto"/>
                <w:right w:val="none" w:sz="0" w:space="0" w:color="auto"/>
              </w:divBdr>
            </w:div>
            <w:div w:id="1300377028">
              <w:marLeft w:val="0"/>
              <w:marRight w:val="0"/>
              <w:marTop w:val="0"/>
              <w:marBottom w:val="0"/>
              <w:divBdr>
                <w:top w:val="none" w:sz="0" w:space="0" w:color="auto"/>
                <w:left w:val="none" w:sz="0" w:space="0" w:color="auto"/>
                <w:bottom w:val="none" w:sz="0" w:space="0" w:color="auto"/>
                <w:right w:val="none" w:sz="0" w:space="0" w:color="auto"/>
              </w:divBdr>
            </w:div>
            <w:div w:id="14275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2335">
      <w:bodyDiv w:val="1"/>
      <w:marLeft w:val="0"/>
      <w:marRight w:val="0"/>
      <w:marTop w:val="0"/>
      <w:marBottom w:val="0"/>
      <w:divBdr>
        <w:top w:val="none" w:sz="0" w:space="0" w:color="auto"/>
        <w:left w:val="none" w:sz="0" w:space="0" w:color="auto"/>
        <w:bottom w:val="none" w:sz="0" w:space="0" w:color="auto"/>
        <w:right w:val="none" w:sz="0" w:space="0" w:color="auto"/>
      </w:divBdr>
      <w:divsChild>
        <w:div w:id="421295801">
          <w:marLeft w:val="0"/>
          <w:marRight w:val="0"/>
          <w:marTop w:val="0"/>
          <w:marBottom w:val="0"/>
          <w:divBdr>
            <w:top w:val="none" w:sz="0" w:space="0" w:color="auto"/>
            <w:left w:val="none" w:sz="0" w:space="0" w:color="auto"/>
            <w:bottom w:val="none" w:sz="0" w:space="0" w:color="auto"/>
            <w:right w:val="none" w:sz="0" w:space="0" w:color="auto"/>
          </w:divBdr>
          <w:divsChild>
            <w:div w:id="1623271729">
              <w:marLeft w:val="0"/>
              <w:marRight w:val="0"/>
              <w:marTop w:val="0"/>
              <w:marBottom w:val="0"/>
              <w:divBdr>
                <w:top w:val="none" w:sz="0" w:space="0" w:color="auto"/>
                <w:left w:val="none" w:sz="0" w:space="0" w:color="auto"/>
                <w:bottom w:val="none" w:sz="0" w:space="0" w:color="auto"/>
                <w:right w:val="none" w:sz="0" w:space="0" w:color="auto"/>
              </w:divBdr>
            </w:div>
            <w:div w:id="1522819159">
              <w:marLeft w:val="0"/>
              <w:marRight w:val="0"/>
              <w:marTop w:val="0"/>
              <w:marBottom w:val="0"/>
              <w:divBdr>
                <w:top w:val="none" w:sz="0" w:space="0" w:color="auto"/>
                <w:left w:val="none" w:sz="0" w:space="0" w:color="auto"/>
                <w:bottom w:val="none" w:sz="0" w:space="0" w:color="auto"/>
                <w:right w:val="none" w:sz="0" w:space="0" w:color="auto"/>
              </w:divBdr>
            </w:div>
            <w:div w:id="191967202">
              <w:marLeft w:val="0"/>
              <w:marRight w:val="0"/>
              <w:marTop w:val="0"/>
              <w:marBottom w:val="0"/>
              <w:divBdr>
                <w:top w:val="none" w:sz="0" w:space="0" w:color="auto"/>
                <w:left w:val="none" w:sz="0" w:space="0" w:color="auto"/>
                <w:bottom w:val="none" w:sz="0" w:space="0" w:color="auto"/>
                <w:right w:val="none" w:sz="0" w:space="0" w:color="auto"/>
              </w:divBdr>
            </w:div>
            <w:div w:id="245191365">
              <w:marLeft w:val="0"/>
              <w:marRight w:val="0"/>
              <w:marTop w:val="0"/>
              <w:marBottom w:val="0"/>
              <w:divBdr>
                <w:top w:val="none" w:sz="0" w:space="0" w:color="auto"/>
                <w:left w:val="none" w:sz="0" w:space="0" w:color="auto"/>
                <w:bottom w:val="none" w:sz="0" w:space="0" w:color="auto"/>
                <w:right w:val="none" w:sz="0" w:space="0" w:color="auto"/>
              </w:divBdr>
            </w:div>
            <w:div w:id="181143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3559">
      <w:bodyDiv w:val="1"/>
      <w:marLeft w:val="0"/>
      <w:marRight w:val="0"/>
      <w:marTop w:val="0"/>
      <w:marBottom w:val="0"/>
      <w:divBdr>
        <w:top w:val="none" w:sz="0" w:space="0" w:color="auto"/>
        <w:left w:val="none" w:sz="0" w:space="0" w:color="auto"/>
        <w:bottom w:val="none" w:sz="0" w:space="0" w:color="auto"/>
        <w:right w:val="none" w:sz="0" w:space="0" w:color="auto"/>
      </w:divBdr>
      <w:divsChild>
        <w:div w:id="2069961739">
          <w:marLeft w:val="0"/>
          <w:marRight w:val="0"/>
          <w:marTop w:val="0"/>
          <w:marBottom w:val="0"/>
          <w:divBdr>
            <w:top w:val="none" w:sz="0" w:space="0" w:color="auto"/>
            <w:left w:val="none" w:sz="0" w:space="0" w:color="auto"/>
            <w:bottom w:val="none" w:sz="0" w:space="0" w:color="auto"/>
            <w:right w:val="none" w:sz="0" w:space="0" w:color="auto"/>
          </w:divBdr>
          <w:divsChild>
            <w:div w:id="992178599">
              <w:marLeft w:val="0"/>
              <w:marRight w:val="0"/>
              <w:marTop w:val="0"/>
              <w:marBottom w:val="0"/>
              <w:divBdr>
                <w:top w:val="none" w:sz="0" w:space="0" w:color="auto"/>
                <w:left w:val="none" w:sz="0" w:space="0" w:color="auto"/>
                <w:bottom w:val="none" w:sz="0" w:space="0" w:color="auto"/>
                <w:right w:val="none" w:sz="0" w:space="0" w:color="auto"/>
              </w:divBdr>
            </w:div>
            <w:div w:id="840656790">
              <w:marLeft w:val="0"/>
              <w:marRight w:val="0"/>
              <w:marTop w:val="0"/>
              <w:marBottom w:val="0"/>
              <w:divBdr>
                <w:top w:val="none" w:sz="0" w:space="0" w:color="auto"/>
                <w:left w:val="none" w:sz="0" w:space="0" w:color="auto"/>
                <w:bottom w:val="none" w:sz="0" w:space="0" w:color="auto"/>
                <w:right w:val="none" w:sz="0" w:space="0" w:color="auto"/>
              </w:divBdr>
            </w:div>
            <w:div w:id="26824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7271">
      <w:bodyDiv w:val="1"/>
      <w:marLeft w:val="0"/>
      <w:marRight w:val="0"/>
      <w:marTop w:val="0"/>
      <w:marBottom w:val="0"/>
      <w:divBdr>
        <w:top w:val="none" w:sz="0" w:space="0" w:color="auto"/>
        <w:left w:val="none" w:sz="0" w:space="0" w:color="auto"/>
        <w:bottom w:val="none" w:sz="0" w:space="0" w:color="auto"/>
        <w:right w:val="none" w:sz="0" w:space="0" w:color="auto"/>
      </w:divBdr>
      <w:divsChild>
        <w:div w:id="1074622934">
          <w:marLeft w:val="0"/>
          <w:marRight w:val="0"/>
          <w:marTop w:val="0"/>
          <w:marBottom w:val="0"/>
          <w:divBdr>
            <w:top w:val="none" w:sz="0" w:space="0" w:color="auto"/>
            <w:left w:val="none" w:sz="0" w:space="0" w:color="auto"/>
            <w:bottom w:val="none" w:sz="0" w:space="0" w:color="auto"/>
            <w:right w:val="none" w:sz="0" w:space="0" w:color="auto"/>
          </w:divBdr>
          <w:divsChild>
            <w:div w:id="1596595091">
              <w:marLeft w:val="0"/>
              <w:marRight w:val="0"/>
              <w:marTop w:val="0"/>
              <w:marBottom w:val="0"/>
              <w:divBdr>
                <w:top w:val="none" w:sz="0" w:space="0" w:color="auto"/>
                <w:left w:val="none" w:sz="0" w:space="0" w:color="auto"/>
                <w:bottom w:val="none" w:sz="0" w:space="0" w:color="auto"/>
                <w:right w:val="none" w:sz="0" w:space="0" w:color="auto"/>
              </w:divBdr>
            </w:div>
            <w:div w:id="1448504137">
              <w:marLeft w:val="0"/>
              <w:marRight w:val="0"/>
              <w:marTop w:val="0"/>
              <w:marBottom w:val="0"/>
              <w:divBdr>
                <w:top w:val="none" w:sz="0" w:space="0" w:color="auto"/>
                <w:left w:val="none" w:sz="0" w:space="0" w:color="auto"/>
                <w:bottom w:val="none" w:sz="0" w:space="0" w:color="auto"/>
                <w:right w:val="none" w:sz="0" w:space="0" w:color="auto"/>
              </w:divBdr>
            </w:div>
            <w:div w:id="2098820406">
              <w:marLeft w:val="0"/>
              <w:marRight w:val="0"/>
              <w:marTop w:val="0"/>
              <w:marBottom w:val="0"/>
              <w:divBdr>
                <w:top w:val="none" w:sz="0" w:space="0" w:color="auto"/>
                <w:left w:val="none" w:sz="0" w:space="0" w:color="auto"/>
                <w:bottom w:val="none" w:sz="0" w:space="0" w:color="auto"/>
                <w:right w:val="none" w:sz="0" w:space="0" w:color="auto"/>
              </w:divBdr>
            </w:div>
            <w:div w:id="1406757276">
              <w:marLeft w:val="0"/>
              <w:marRight w:val="0"/>
              <w:marTop w:val="0"/>
              <w:marBottom w:val="0"/>
              <w:divBdr>
                <w:top w:val="none" w:sz="0" w:space="0" w:color="auto"/>
                <w:left w:val="none" w:sz="0" w:space="0" w:color="auto"/>
                <w:bottom w:val="none" w:sz="0" w:space="0" w:color="auto"/>
                <w:right w:val="none" w:sz="0" w:space="0" w:color="auto"/>
              </w:divBdr>
            </w:div>
            <w:div w:id="1064645111">
              <w:marLeft w:val="0"/>
              <w:marRight w:val="0"/>
              <w:marTop w:val="0"/>
              <w:marBottom w:val="0"/>
              <w:divBdr>
                <w:top w:val="none" w:sz="0" w:space="0" w:color="auto"/>
                <w:left w:val="none" w:sz="0" w:space="0" w:color="auto"/>
                <w:bottom w:val="none" w:sz="0" w:space="0" w:color="auto"/>
                <w:right w:val="none" w:sz="0" w:space="0" w:color="auto"/>
              </w:divBdr>
            </w:div>
            <w:div w:id="1907104048">
              <w:marLeft w:val="0"/>
              <w:marRight w:val="0"/>
              <w:marTop w:val="0"/>
              <w:marBottom w:val="0"/>
              <w:divBdr>
                <w:top w:val="none" w:sz="0" w:space="0" w:color="auto"/>
                <w:left w:val="none" w:sz="0" w:space="0" w:color="auto"/>
                <w:bottom w:val="none" w:sz="0" w:space="0" w:color="auto"/>
                <w:right w:val="none" w:sz="0" w:space="0" w:color="auto"/>
              </w:divBdr>
            </w:div>
            <w:div w:id="1164472615">
              <w:marLeft w:val="0"/>
              <w:marRight w:val="0"/>
              <w:marTop w:val="0"/>
              <w:marBottom w:val="0"/>
              <w:divBdr>
                <w:top w:val="none" w:sz="0" w:space="0" w:color="auto"/>
                <w:left w:val="none" w:sz="0" w:space="0" w:color="auto"/>
                <w:bottom w:val="none" w:sz="0" w:space="0" w:color="auto"/>
                <w:right w:val="none" w:sz="0" w:space="0" w:color="auto"/>
              </w:divBdr>
            </w:div>
            <w:div w:id="431123317">
              <w:marLeft w:val="0"/>
              <w:marRight w:val="0"/>
              <w:marTop w:val="0"/>
              <w:marBottom w:val="0"/>
              <w:divBdr>
                <w:top w:val="none" w:sz="0" w:space="0" w:color="auto"/>
                <w:left w:val="none" w:sz="0" w:space="0" w:color="auto"/>
                <w:bottom w:val="none" w:sz="0" w:space="0" w:color="auto"/>
                <w:right w:val="none" w:sz="0" w:space="0" w:color="auto"/>
              </w:divBdr>
            </w:div>
            <w:div w:id="530919639">
              <w:marLeft w:val="0"/>
              <w:marRight w:val="0"/>
              <w:marTop w:val="0"/>
              <w:marBottom w:val="0"/>
              <w:divBdr>
                <w:top w:val="none" w:sz="0" w:space="0" w:color="auto"/>
                <w:left w:val="none" w:sz="0" w:space="0" w:color="auto"/>
                <w:bottom w:val="none" w:sz="0" w:space="0" w:color="auto"/>
                <w:right w:val="none" w:sz="0" w:space="0" w:color="auto"/>
              </w:divBdr>
            </w:div>
            <w:div w:id="1051267471">
              <w:marLeft w:val="0"/>
              <w:marRight w:val="0"/>
              <w:marTop w:val="0"/>
              <w:marBottom w:val="0"/>
              <w:divBdr>
                <w:top w:val="none" w:sz="0" w:space="0" w:color="auto"/>
                <w:left w:val="none" w:sz="0" w:space="0" w:color="auto"/>
                <w:bottom w:val="none" w:sz="0" w:space="0" w:color="auto"/>
                <w:right w:val="none" w:sz="0" w:space="0" w:color="auto"/>
              </w:divBdr>
            </w:div>
            <w:div w:id="615520882">
              <w:marLeft w:val="0"/>
              <w:marRight w:val="0"/>
              <w:marTop w:val="0"/>
              <w:marBottom w:val="0"/>
              <w:divBdr>
                <w:top w:val="none" w:sz="0" w:space="0" w:color="auto"/>
                <w:left w:val="none" w:sz="0" w:space="0" w:color="auto"/>
                <w:bottom w:val="none" w:sz="0" w:space="0" w:color="auto"/>
                <w:right w:val="none" w:sz="0" w:space="0" w:color="auto"/>
              </w:divBdr>
            </w:div>
            <w:div w:id="632056443">
              <w:marLeft w:val="0"/>
              <w:marRight w:val="0"/>
              <w:marTop w:val="0"/>
              <w:marBottom w:val="0"/>
              <w:divBdr>
                <w:top w:val="none" w:sz="0" w:space="0" w:color="auto"/>
                <w:left w:val="none" w:sz="0" w:space="0" w:color="auto"/>
                <w:bottom w:val="none" w:sz="0" w:space="0" w:color="auto"/>
                <w:right w:val="none" w:sz="0" w:space="0" w:color="auto"/>
              </w:divBdr>
            </w:div>
            <w:div w:id="594822461">
              <w:marLeft w:val="0"/>
              <w:marRight w:val="0"/>
              <w:marTop w:val="0"/>
              <w:marBottom w:val="0"/>
              <w:divBdr>
                <w:top w:val="none" w:sz="0" w:space="0" w:color="auto"/>
                <w:left w:val="none" w:sz="0" w:space="0" w:color="auto"/>
                <w:bottom w:val="none" w:sz="0" w:space="0" w:color="auto"/>
                <w:right w:val="none" w:sz="0" w:space="0" w:color="auto"/>
              </w:divBdr>
            </w:div>
            <w:div w:id="1652832332">
              <w:marLeft w:val="0"/>
              <w:marRight w:val="0"/>
              <w:marTop w:val="0"/>
              <w:marBottom w:val="0"/>
              <w:divBdr>
                <w:top w:val="none" w:sz="0" w:space="0" w:color="auto"/>
                <w:left w:val="none" w:sz="0" w:space="0" w:color="auto"/>
                <w:bottom w:val="none" w:sz="0" w:space="0" w:color="auto"/>
                <w:right w:val="none" w:sz="0" w:space="0" w:color="auto"/>
              </w:divBdr>
            </w:div>
            <w:div w:id="1168253619">
              <w:marLeft w:val="0"/>
              <w:marRight w:val="0"/>
              <w:marTop w:val="0"/>
              <w:marBottom w:val="0"/>
              <w:divBdr>
                <w:top w:val="none" w:sz="0" w:space="0" w:color="auto"/>
                <w:left w:val="none" w:sz="0" w:space="0" w:color="auto"/>
                <w:bottom w:val="none" w:sz="0" w:space="0" w:color="auto"/>
                <w:right w:val="none" w:sz="0" w:space="0" w:color="auto"/>
              </w:divBdr>
            </w:div>
            <w:div w:id="855998425">
              <w:marLeft w:val="0"/>
              <w:marRight w:val="0"/>
              <w:marTop w:val="0"/>
              <w:marBottom w:val="0"/>
              <w:divBdr>
                <w:top w:val="none" w:sz="0" w:space="0" w:color="auto"/>
                <w:left w:val="none" w:sz="0" w:space="0" w:color="auto"/>
                <w:bottom w:val="none" w:sz="0" w:space="0" w:color="auto"/>
                <w:right w:val="none" w:sz="0" w:space="0" w:color="auto"/>
              </w:divBdr>
            </w:div>
            <w:div w:id="1269897233">
              <w:marLeft w:val="0"/>
              <w:marRight w:val="0"/>
              <w:marTop w:val="0"/>
              <w:marBottom w:val="0"/>
              <w:divBdr>
                <w:top w:val="none" w:sz="0" w:space="0" w:color="auto"/>
                <w:left w:val="none" w:sz="0" w:space="0" w:color="auto"/>
                <w:bottom w:val="none" w:sz="0" w:space="0" w:color="auto"/>
                <w:right w:val="none" w:sz="0" w:space="0" w:color="auto"/>
              </w:divBdr>
            </w:div>
            <w:div w:id="1508668259">
              <w:marLeft w:val="0"/>
              <w:marRight w:val="0"/>
              <w:marTop w:val="0"/>
              <w:marBottom w:val="0"/>
              <w:divBdr>
                <w:top w:val="none" w:sz="0" w:space="0" w:color="auto"/>
                <w:left w:val="none" w:sz="0" w:space="0" w:color="auto"/>
                <w:bottom w:val="none" w:sz="0" w:space="0" w:color="auto"/>
                <w:right w:val="none" w:sz="0" w:space="0" w:color="auto"/>
              </w:divBdr>
            </w:div>
            <w:div w:id="1227914741">
              <w:marLeft w:val="0"/>
              <w:marRight w:val="0"/>
              <w:marTop w:val="0"/>
              <w:marBottom w:val="0"/>
              <w:divBdr>
                <w:top w:val="none" w:sz="0" w:space="0" w:color="auto"/>
                <w:left w:val="none" w:sz="0" w:space="0" w:color="auto"/>
                <w:bottom w:val="none" w:sz="0" w:space="0" w:color="auto"/>
                <w:right w:val="none" w:sz="0" w:space="0" w:color="auto"/>
              </w:divBdr>
            </w:div>
            <w:div w:id="132004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2915">
      <w:bodyDiv w:val="1"/>
      <w:marLeft w:val="0"/>
      <w:marRight w:val="0"/>
      <w:marTop w:val="0"/>
      <w:marBottom w:val="0"/>
      <w:divBdr>
        <w:top w:val="none" w:sz="0" w:space="0" w:color="auto"/>
        <w:left w:val="none" w:sz="0" w:space="0" w:color="auto"/>
        <w:bottom w:val="none" w:sz="0" w:space="0" w:color="auto"/>
        <w:right w:val="none" w:sz="0" w:space="0" w:color="auto"/>
      </w:divBdr>
      <w:divsChild>
        <w:div w:id="1696881332">
          <w:marLeft w:val="0"/>
          <w:marRight w:val="0"/>
          <w:marTop w:val="0"/>
          <w:marBottom w:val="0"/>
          <w:divBdr>
            <w:top w:val="none" w:sz="0" w:space="0" w:color="auto"/>
            <w:left w:val="none" w:sz="0" w:space="0" w:color="auto"/>
            <w:bottom w:val="none" w:sz="0" w:space="0" w:color="auto"/>
            <w:right w:val="none" w:sz="0" w:space="0" w:color="auto"/>
          </w:divBdr>
          <w:divsChild>
            <w:div w:id="1899248372">
              <w:marLeft w:val="0"/>
              <w:marRight w:val="0"/>
              <w:marTop w:val="0"/>
              <w:marBottom w:val="0"/>
              <w:divBdr>
                <w:top w:val="none" w:sz="0" w:space="0" w:color="auto"/>
                <w:left w:val="none" w:sz="0" w:space="0" w:color="auto"/>
                <w:bottom w:val="none" w:sz="0" w:space="0" w:color="auto"/>
                <w:right w:val="none" w:sz="0" w:space="0" w:color="auto"/>
              </w:divBdr>
            </w:div>
            <w:div w:id="812718874">
              <w:marLeft w:val="0"/>
              <w:marRight w:val="0"/>
              <w:marTop w:val="0"/>
              <w:marBottom w:val="0"/>
              <w:divBdr>
                <w:top w:val="none" w:sz="0" w:space="0" w:color="auto"/>
                <w:left w:val="none" w:sz="0" w:space="0" w:color="auto"/>
                <w:bottom w:val="none" w:sz="0" w:space="0" w:color="auto"/>
                <w:right w:val="none" w:sz="0" w:space="0" w:color="auto"/>
              </w:divBdr>
            </w:div>
            <w:div w:id="1465153975">
              <w:marLeft w:val="0"/>
              <w:marRight w:val="0"/>
              <w:marTop w:val="0"/>
              <w:marBottom w:val="0"/>
              <w:divBdr>
                <w:top w:val="none" w:sz="0" w:space="0" w:color="auto"/>
                <w:left w:val="none" w:sz="0" w:space="0" w:color="auto"/>
                <w:bottom w:val="none" w:sz="0" w:space="0" w:color="auto"/>
                <w:right w:val="none" w:sz="0" w:space="0" w:color="auto"/>
              </w:divBdr>
            </w:div>
            <w:div w:id="77597660">
              <w:marLeft w:val="0"/>
              <w:marRight w:val="0"/>
              <w:marTop w:val="0"/>
              <w:marBottom w:val="0"/>
              <w:divBdr>
                <w:top w:val="none" w:sz="0" w:space="0" w:color="auto"/>
                <w:left w:val="none" w:sz="0" w:space="0" w:color="auto"/>
                <w:bottom w:val="none" w:sz="0" w:space="0" w:color="auto"/>
                <w:right w:val="none" w:sz="0" w:space="0" w:color="auto"/>
              </w:divBdr>
            </w:div>
            <w:div w:id="1953515594">
              <w:marLeft w:val="0"/>
              <w:marRight w:val="0"/>
              <w:marTop w:val="0"/>
              <w:marBottom w:val="0"/>
              <w:divBdr>
                <w:top w:val="none" w:sz="0" w:space="0" w:color="auto"/>
                <w:left w:val="none" w:sz="0" w:space="0" w:color="auto"/>
                <w:bottom w:val="none" w:sz="0" w:space="0" w:color="auto"/>
                <w:right w:val="none" w:sz="0" w:space="0" w:color="auto"/>
              </w:divBdr>
            </w:div>
            <w:div w:id="1562986511">
              <w:marLeft w:val="0"/>
              <w:marRight w:val="0"/>
              <w:marTop w:val="0"/>
              <w:marBottom w:val="0"/>
              <w:divBdr>
                <w:top w:val="none" w:sz="0" w:space="0" w:color="auto"/>
                <w:left w:val="none" w:sz="0" w:space="0" w:color="auto"/>
                <w:bottom w:val="none" w:sz="0" w:space="0" w:color="auto"/>
                <w:right w:val="none" w:sz="0" w:space="0" w:color="auto"/>
              </w:divBdr>
            </w:div>
            <w:div w:id="2093621190">
              <w:marLeft w:val="0"/>
              <w:marRight w:val="0"/>
              <w:marTop w:val="0"/>
              <w:marBottom w:val="0"/>
              <w:divBdr>
                <w:top w:val="none" w:sz="0" w:space="0" w:color="auto"/>
                <w:left w:val="none" w:sz="0" w:space="0" w:color="auto"/>
                <w:bottom w:val="none" w:sz="0" w:space="0" w:color="auto"/>
                <w:right w:val="none" w:sz="0" w:space="0" w:color="auto"/>
              </w:divBdr>
            </w:div>
            <w:div w:id="301425579">
              <w:marLeft w:val="0"/>
              <w:marRight w:val="0"/>
              <w:marTop w:val="0"/>
              <w:marBottom w:val="0"/>
              <w:divBdr>
                <w:top w:val="none" w:sz="0" w:space="0" w:color="auto"/>
                <w:left w:val="none" w:sz="0" w:space="0" w:color="auto"/>
                <w:bottom w:val="none" w:sz="0" w:space="0" w:color="auto"/>
                <w:right w:val="none" w:sz="0" w:space="0" w:color="auto"/>
              </w:divBdr>
            </w:div>
            <w:div w:id="1230262975">
              <w:marLeft w:val="0"/>
              <w:marRight w:val="0"/>
              <w:marTop w:val="0"/>
              <w:marBottom w:val="0"/>
              <w:divBdr>
                <w:top w:val="none" w:sz="0" w:space="0" w:color="auto"/>
                <w:left w:val="none" w:sz="0" w:space="0" w:color="auto"/>
                <w:bottom w:val="none" w:sz="0" w:space="0" w:color="auto"/>
                <w:right w:val="none" w:sz="0" w:space="0" w:color="auto"/>
              </w:divBdr>
            </w:div>
            <w:div w:id="32848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7681">
      <w:bodyDiv w:val="1"/>
      <w:marLeft w:val="0"/>
      <w:marRight w:val="0"/>
      <w:marTop w:val="0"/>
      <w:marBottom w:val="0"/>
      <w:divBdr>
        <w:top w:val="none" w:sz="0" w:space="0" w:color="auto"/>
        <w:left w:val="none" w:sz="0" w:space="0" w:color="auto"/>
        <w:bottom w:val="none" w:sz="0" w:space="0" w:color="auto"/>
        <w:right w:val="none" w:sz="0" w:space="0" w:color="auto"/>
      </w:divBdr>
      <w:divsChild>
        <w:div w:id="926187297">
          <w:marLeft w:val="0"/>
          <w:marRight w:val="0"/>
          <w:marTop w:val="0"/>
          <w:marBottom w:val="0"/>
          <w:divBdr>
            <w:top w:val="none" w:sz="0" w:space="0" w:color="auto"/>
            <w:left w:val="none" w:sz="0" w:space="0" w:color="auto"/>
            <w:bottom w:val="none" w:sz="0" w:space="0" w:color="auto"/>
            <w:right w:val="none" w:sz="0" w:space="0" w:color="auto"/>
          </w:divBdr>
          <w:divsChild>
            <w:div w:id="1572885104">
              <w:marLeft w:val="0"/>
              <w:marRight w:val="0"/>
              <w:marTop w:val="0"/>
              <w:marBottom w:val="0"/>
              <w:divBdr>
                <w:top w:val="none" w:sz="0" w:space="0" w:color="auto"/>
                <w:left w:val="none" w:sz="0" w:space="0" w:color="auto"/>
                <w:bottom w:val="none" w:sz="0" w:space="0" w:color="auto"/>
                <w:right w:val="none" w:sz="0" w:space="0" w:color="auto"/>
              </w:divBdr>
            </w:div>
            <w:div w:id="1150361363">
              <w:marLeft w:val="0"/>
              <w:marRight w:val="0"/>
              <w:marTop w:val="0"/>
              <w:marBottom w:val="0"/>
              <w:divBdr>
                <w:top w:val="none" w:sz="0" w:space="0" w:color="auto"/>
                <w:left w:val="none" w:sz="0" w:space="0" w:color="auto"/>
                <w:bottom w:val="none" w:sz="0" w:space="0" w:color="auto"/>
                <w:right w:val="none" w:sz="0" w:space="0" w:color="auto"/>
              </w:divBdr>
            </w:div>
            <w:div w:id="961038335">
              <w:marLeft w:val="0"/>
              <w:marRight w:val="0"/>
              <w:marTop w:val="0"/>
              <w:marBottom w:val="0"/>
              <w:divBdr>
                <w:top w:val="none" w:sz="0" w:space="0" w:color="auto"/>
                <w:left w:val="none" w:sz="0" w:space="0" w:color="auto"/>
                <w:bottom w:val="none" w:sz="0" w:space="0" w:color="auto"/>
                <w:right w:val="none" w:sz="0" w:space="0" w:color="auto"/>
              </w:divBdr>
            </w:div>
            <w:div w:id="310451842">
              <w:marLeft w:val="0"/>
              <w:marRight w:val="0"/>
              <w:marTop w:val="0"/>
              <w:marBottom w:val="0"/>
              <w:divBdr>
                <w:top w:val="none" w:sz="0" w:space="0" w:color="auto"/>
                <w:left w:val="none" w:sz="0" w:space="0" w:color="auto"/>
                <w:bottom w:val="none" w:sz="0" w:space="0" w:color="auto"/>
                <w:right w:val="none" w:sz="0" w:space="0" w:color="auto"/>
              </w:divBdr>
            </w:div>
            <w:div w:id="1609584461">
              <w:marLeft w:val="0"/>
              <w:marRight w:val="0"/>
              <w:marTop w:val="0"/>
              <w:marBottom w:val="0"/>
              <w:divBdr>
                <w:top w:val="none" w:sz="0" w:space="0" w:color="auto"/>
                <w:left w:val="none" w:sz="0" w:space="0" w:color="auto"/>
                <w:bottom w:val="none" w:sz="0" w:space="0" w:color="auto"/>
                <w:right w:val="none" w:sz="0" w:space="0" w:color="auto"/>
              </w:divBdr>
            </w:div>
            <w:div w:id="1780251033">
              <w:marLeft w:val="0"/>
              <w:marRight w:val="0"/>
              <w:marTop w:val="0"/>
              <w:marBottom w:val="0"/>
              <w:divBdr>
                <w:top w:val="none" w:sz="0" w:space="0" w:color="auto"/>
                <w:left w:val="none" w:sz="0" w:space="0" w:color="auto"/>
                <w:bottom w:val="none" w:sz="0" w:space="0" w:color="auto"/>
                <w:right w:val="none" w:sz="0" w:space="0" w:color="auto"/>
              </w:divBdr>
            </w:div>
            <w:div w:id="264728980">
              <w:marLeft w:val="0"/>
              <w:marRight w:val="0"/>
              <w:marTop w:val="0"/>
              <w:marBottom w:val="0"/>
              <w:divBdr>
                <w:top w:val="none" w:sz="0" w:space="0" w:color="auto"/>
                <w:left w:val="none" w:sz="0" w:space="0" w:color="auto"/>
                <w:bottom w:val="none" w:sz="0" w:space="0" w:color="auto"/>
                <w:right w:val="none" w:sz="0" w:space="0" w:color="auto"/>
              </w:divBdr>
            </w:div>
            <w:div w:id="1738438002">
              <w:marLeft w:val="0"/>
              <w:marRight w:val="0"/>
              <w:marTop w:val="0"/>
              <w:marBottom w:val="0"/>
              <w:divBdr>
                <w:top w:val="none" w:sz="0" w:space="0" w:color="auto"/>
                <w:left w:val="none" w:sz="0" w:space="0" w:color="auto"/>
                <w:bottom w:val="none" w:sz="0" w:space="0" w:color="auto"/>
                <w:right w:val="none" w:sz="0" w:space="0" w:color="auto"/>
              </w:divBdr>
            </w:div>
            <w:div w:id="1414544609">
              <w:marLeft w:val="0"/>
              <w:marRight w:val="0"/>
              <w:marTop w:val="0"/>
              <w:marBottom w:val="0"/>
              <w:divBdr>
                <w:top w:val="none" w:sz="0" w:space="0" w:color="auto"/>
                <w:left w:val="none" w:sz="0" w:space="0" w:color="auto"/>
                <w:bottom w:val="none" w:sz="0" w:space="0" w:color="auto"/>
                <w:right w:val="none" w:sz="0" w:space="0" w:color="auto"/>
              </w:divBdr>
            </w:div>
            <w:div w:id="297804526">
              <w:marLeft w:val="0"/>
              <w:marRight w:val="0"/>
              <w:marTop w:val="0"/>
              <w:marBottom w:val="0"/>
              <w:divBdr>
                <w:top w:val="none" w:sz="0" w:space="0" w:color="auto"/>
                <w:left w:val="none" w:sz="0" w:space="0" w:color="auto"/>
                <w:bottom w:val="none" w:sz="0" w:space="0" w:color="auto"/>
                <w:right w:val="none" w:sz="0" w:space="0" w:color="auto"/>
              </w:divBdr>
            </w:div>
            <w:div w:id="309604134">
              <w:marLeft w:val="0"/>
              <w:marRight w:val="0"/>
              <w:marTop w:val="0"/>
              <w:marBottom w:val="0"/>
              <w:divBdr>
                <w:top w:val="none" w:sz="0" w:space="0" w:color="auto"/>
                <w:left w:val="none" w:sz="0" w:space="0" w:color="auto"/>
                <w:bottom w:val="none" w:sz="0" w:space="0" w:color="auto"/>
                <w:right w:val="none" w:sz="0" w:space="0" w:color="auto"/>
              </w:divBdr>
            </w:div>
            <w:div w:id="1732001857">
              <w:marLeft w:val="0"/>
              <w:marRight w:val="0"/>
              <w:marTop w:val="0"/>
              <w:marBottom w:val="0"/>
              <w:divBdr>
                <w:top w:val="none" w:sz="0" w:space="0" w:color="auto"/>
                <w:left w:val="none" w:sz="0" w:space="0" w:color="auto"/>
                <w:bottom w:val="none" w:sz="0" w:space="0" w:color="auto"/>
                <w:right w:val="none" w:sz="0" w:space="0" w:color="auto"/>
              </w:divBdr>
            </w:div>
            <w:div w:id="166022519">
              <w:marLeft w:val="0"/>
              <w:marRight w:val="0"/>
              <w:marTop w:val="0"/>
              <w:marBottom w:val="0"/>
              <w:divBdr>
                <w:top w:val="none" w:sz="0" w:space="0" w:color="auto"/>
                <w:left w:val="none" w:sz="0" w:space="0" w:color="auto"/>
                <w:bottom w:val="none" w:sz="0" w:space="0" w:color="auto"/>
                <w:right w:val="none" w:sz="0" w:space="0" w:color="auto"/>
              </w:divBdr>
            </w:div>
            <w:div w:id="1899121228">
              <w:marLeft w:val="0"/>
              <w:marRight w:val="0"/>
              <w:marTop w:val="0"/>
              <w:marBottom w:val="0"/>
              <w:divBdr>
                <w:top w:val="none" w:sz="0" w:space="0" w:color="auto"/>
                <w:left w:val="none" w:sz="0" w:space="0" w:color="auto"/>
                <w:bottom w:val="none" w:sz="0" w:space="0" w:color="auto"/>
                <w:right w:val="none" w:sz="0" w:space="0" w:color="auto"/>
              </w:divBdr>
            </w:div>
            <w:div w:id="1459488569">
              <w:marLeft w:val="0"/>
              <w:marRight w:val="0"/>
              <w:marTop w:val="0"/>
              <w:marBottom w:val="0"/>
              <w:divBdr>
                <w:top w:val="none" w:sz="0" w:space="0" w:color="auto"/>
                <w:left w:val="none" w:sz="0" w:space="0" w:color="auto"/>
                <w:bottom w:val="none" w:sz="0" w:space="0" w:color="auto"/>
                <w:right w:val="none" w:sz="0" w:space="0" w:color="auto"/>
              </w:divBdr>
            </w:div>
            <w:div w:id="403649120">
              <w:marLeft w:val="0"/>
              <w:marRight w:val="0"/>
              <w:marTop w:val="0"/>
              <w:marBottom w:val="0"/>
              <w:divBdr>
                <w:top w:val="none" w:sz="0" w:space="0" w:color="auto"/>
                <w:left w:val="none" w:sz="0" w:space="0" w:color="auto"/>
                <w:bottom w:val="none" w:sz="0" w:space="0" w:color="auto"/>
                <w:right w:val="none" w:sz="0" w:space="0" w:color="auto"/>
              </w:divBdr>
            </w:div>
            <w:div w:id="442770737">
              <w:marLeft w:val="0"/>
              <w:marRight w:val="0"/>
              <w:marTop w:val="0"/>
              <w:marBottom w:val="0"/>
              <w:divBdr>
                <w:top w:val="none" w:sz="0" w:space="0" w:color="auto"/>
                <w:left w:val="none" w:sz="0" w:space="0" w:color="auto"/>
                <w:bottom w:val="none" w:sz="0" w:space="0" w:color="auto"/>
                <w:right w:val="none" w:sz="0" w:space="0" w:color="auto"/>
              </w:divBdr>
            </w:div>
            <w:div w:id="147267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8010">
      <w:bodyDiv w:val="1"/>
      <w:marLeft w:val="0"/>
      <w:marRight w:val="0"/>
      <w:marTop w:val="0"/>
      <w:marBottom w:val="0"/>
      <w:divBdr>
        <w:top w:val="none" w:sz="0" w:space="0" w:color="auto"/>
        <w:left w:val="none" w:sz="0" w:space="0" w:color="auto"/>
        <w:bottom w:val="none" w:sz="0" w:space="0" w:color="auto"/>
        <w:right w:val="none" w:sz="0" w:space="0" w:color="auto"/>
      </w:divBdr>
      <w:divsChild>
        <w:div w:id="296106077">
          <w:marLeft w:val="0"/>
          <w:marRight w:val="0"/>
          <w:marTop w:val="0"/>
          <w:marBottom w:val="0"/>
          <w:divBdr>
            <w:top w:val="none" w:sz="0" w:space="0" w:color="auto"/>
            <w:left w:val="none" w:sz="0" w:space="0" w:color="auto"/>
            <w:bottom w:val="none" w:sz="0" w:space="0" w:color="auto"/>
            <w:right w:val="none" w:sz="0" w:space="0" w:color="auto"/>
          </w:divBdr>
          <w:divsChild>
            <w:div w:id="1889419015">
              <w:marLeft w:val="0"/>
              <w:marRight w:val="0"/>
              <w:marTop w:val="0"/>
              <w:marBottom w:val="0"/>
              <w:divBdr>
                <w:top w:val="none" w:sz="0" w:space="0" w:color="auto"/>
                <w:left w:val="none" w:sz="0" w:space="0" w:color="auto"/>
                <w:bottom w:val="none" w:sz="0" w:space="0" w:color="auto"/>
                <w:right w:val="none" w:sz="0" w:space="0" w:color="auto"/>
              </w:divBdr>
            </w:div>
            <w:div w:id="69890574">
              <w:marLeft w:val="0"/>
              <w:marRight w:val="0"/>
              <w:marTop w:val="0"/>
              <w:marBottom w:val="0"/>
              <w:divBdr>
                <w:top w:val="none" w:sz="0" w:space="0" w:color="auto"/>
                <w:left w:val="none" w:sz="0" w:space="0" w:color="auto"/>
                <w:bottom w:val="none" w:sz="0" w:space="0" w:color="auto"/>
                <w:right w:val="none" w:sz="0" w:space="0" w:color="auto"/>
              </w:divBdr>
            </w:div>
            <w:div w:id="526716516">
              <w:marLeft w:val="0"/>
              <w:marRight w:val="0"/>
              <w:marTop w:val="0"/>
              <w:marBottom w:val="0"/>
              <w:divBdr>
                <w:top w:val="none" w:sz="0" w:space="0" w:color="auto"/>
                <w:left w:val="none" w:sz="0" w:space="0" w:color="auto"/>
                <w:bottom w:val="none" w:sz="0" w:space="0" w:color="auto"/>
                <w:right w:val="none" w:sz="0" w:space="0" w:color="auto"/>
              </w:divBdr>
            </w:div>
            <w:div w:id="425808294">
              <w:marLeft w:val="0"/>
              <w:marRight w:val="0"/>
              <w:marTop w:val="0"/>
              <w:marBottom w:val="0"/>
              <w:divBdr>
                <w:top w:val="none" w:sz="0" w:space="0" w:color="auto"/>
                <w:left w:val="none" w:sz="0" w:space="0" w:color="auto"/>
                <w:bottom w:val="none" w:sz="0" w:space="0" w:color="auto"/>
                <w:right w:val="none" w:sz="0" w:space="0" w:color="auto"/>
              </w:divBdr>
            </w:div>
            <w:div w:id="1743016090">
              <w:marLeft w:val="0"/>
              <w:marRight w:val="0"/>
              <w:marTop w:val="0"/>
              <w:marBottom w:val="0"/>
              <w:divBdr>
                <w:top w:val="none" w:sz="0" w:space="0" w:color="auto"/>
                <w:left w:val="none" w:sz="0" w:space="0" w:color="auto"/>
                <w:bottom w:val="none" w:sz="0" w:space="0" w:color="auto"/>
                <w:right w:val="none" w:sz="0" w:space="0" w:color="auto"/>
              </w:divBdr>
            </w:div>
            <w:div w:id="866480560">
              <w:marLeft w:val="0"/>
              <w:marRight w:val="0"/>
              <w:marTop w:val="0"/>
              <w:marBottom w:val="0"/>
              <w:divBdr>
                <w:top w:val="none" w:sz="0" w:space="0" w:color="auto"/>
                <w:left w:val="none" w:sz="0" w:space="0" w:color="auto"/>
                <w:bottom w:val="none" w:sz="0" w:space="0" w:color="auto"/>
                <w:right w:val="none" w:sz="0" w:space="0" w:color="auto"/>
              </w:divBdr>
            </w:div>
            <w:div w:id="297540241">
              <w:marLeft w:val="0"/>
              <w:marRight w:val="0"/>
              <w:marTop w:val="0"/>
              <w:marBottom w:val="0"/>
              <w:divBdr>
                <w:top w:val="none" w:sz="0" w:space="0" w:color="auto"/>
                <w:left w:val="none" w:sz="0" w:space="0" w:color="auto"/>
                <w:bottom w:val="none" w:sz="0" w:space="0" w:color="auto"/>
                <w:right w:val="none" w:sz="0" w:space="0" w:color="auto"/>
              </w:divBdr>
            </w:div>
            <w:div w:id="13067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4430">
      <w:bodyDiv w:val="1"/>
      <w:marLeft w:val="0"/>
      <w:marRight w:val="0"/>
      <w:marTop w:val="0"/>
      <w:marBottom w:val="0"/>
      <w:divBdr>
        <w:top w:val="none" w:sz="0" w:space="0" w:color="auto"/>
        <w:left w:val="none" w:sz="0" w:space="0" w:color="auto"/>
        <w:bottom w:val="none" w:sz="0" w:space="0" w:color="auto"/>
        <w:right w:val="none" w:sz="0" w:space="0" w:color="auto"/>
      </w:divBdr>
      <w:divsChild>
        <w:div w:id="1919635370">
          <w:marLeft w:val="0"/>
          <w:marRight w:val="0"/>
          <w:marTop w:val="0"/>
          <w:marBottom w:val="0"/>
          <w:divBdr>
            <w:top w:val="none" w:sz="0" w:space="0" w:color="auto"/>
            <w:left w:val="none" w:sz="0" w:space="0" w:color="auto"/>
            <w:bottom w:val="none" w:sz="0" w:space="0" w:color="auto"/>
            <w:right w:val="none" w:sz="0" w:space="0" w:color="auto"/>
          </w:divBdr>
          <w:divsChild>
            <w:div w:id="2010861056">
              <w:marLeft w:val="0"/>
              <w:marRight w:val="0"/>
              <w:marTop w:val="0"/>
              <w:marBottom w:val="0"/>
              <w:divBdr>
                <w:top w:val="none" w:sz="0" w:space="0" w:color="auto"/>
                <w:left w:val="none" w:sz="0" w:space="0" w:color="auto"/>
                <w:bottom w:val="none" w:sz="0" w:space="0" w:color="auto"/>
                <w:right w:val="none" w:sz="0" w:space="0" w:color="auto"/>
              </w:divBdr>
            </w:div>
            <w:div w:id="78913859">
              <w:marLeft w:val="0"/>
              <w:marRight w:val="0"/>
              <w:marTop w:val="0"/>
              <w:marBottom w:val="0"/>
              <w:divBdr>
                <w:top w:val="none" w:sz="0" w:space="0" w:color="auto"/>
                <w:left w:val="none" w:sz="0" w:space="0" w:color="auto"/>
                <w:bottom w:val="none" w:sz="0" w:space="0" w:color="auto"/>
                <w:right w:val="none" w:sz="0" w:space="0" w:color="auto"/>
              </w:divBdr>
            </w:div>
            <w:div w:id="264075221">
              <w:marLeft w:val="0"/>
              <w:marRight w:val="0"/>
              <w:marTop w:val="0"/>
              <w:marBottom w:val="0"/>
              <w:divBdr>
                <w:top w:val="none" w:sz="0" w:space="0" w:color="auto"/>
                <w:left w:val="none" w:sz="0" w:space="0" w:color="auto"/>
                <w:bottom w:val="none" w:sz="0" w:space="0" w:color="auto"/>
                <w:right w:val="none" w:sz="0" w:space="0" w:color="auto"/>
              </w:divBdr>
            </w:div>
            <w:div w:id="1387416824">
              <w:marLeft w:val="0"/>
              <w:marRight w:val="0"/>
              <w:marTop w:val="0"/>
              <w:marBottom w:val="0"/>
              <w:divBdr>
                <w:top w:val="none" w:sz="0" w:space="0" w:color="auto"/>
                <w:left w:val="none" w:sz="0" w:space="0" w:color="auto"/>
                <w:bottom w:val="none" w:sz="0" w:space="0" w:color="auto"/>
                <w:right w:val="none" w:sz="0" w:space="0" w:color="auto"/>
              </w:divBdr>
            </w:div>
            <w:div w:id="1660618808">
              <w:marLeft w:val="0"/>
              <w:marRight w:val="0"/>
              <w:marTop w:val="0"/>
              <w:marBottom w:val="0"/>
              <w:divBdr>
                <w:top w:val="none" w:sz="0" w:space="0" w:color="auto"/>
                <w:left w:val="none" w:sz="0" w:space="0" w:color="auto"/>
                <w:bottom w:val="none" w:sz="0" w:space="0" w:color="auto"/>
                <w:right w:val="none" w:sz="0" w:space="0" w:color="auto"/>
              </w:divBdr>
            </w:div>
            <w:div w:id="1149830126">
              <w:marLeft w:val="0"/>
              <w:marRight w:val="0"/>
              <w:marTop w:val="0"/>
              <w:marBottom w:val="0"/>
              <w:divBdr>
                <w:top w:val="none" w:sz="0" w:space="0" w:color="auto"/>
                <w:left w:val="none" w:sz="0" w:space="0" w:color="auto"/>
                <w:bottom w:val="none" w:sz="0" w:space="0" w:color="auto"/>
                <w:right w:val="none" w:sz="0" w:space="0" w:color="auto"/>
              </w:divBdr>
            </w:div>
            <w:div w:id="1063334559">
              <w:marLeft w:val="0"/>
              <w:marRight w:val="0"/>
              <w:marTop w:val="0"/>
              <w:marBottom w:val="0"/>
              <w:divBdr>
                <w:top w:val="none" w:sz="0" w:space="0" w:color="auto"/>
                <w:left w:val="none" w:sz="0" w:space="0" w:color="auto"/>
                <w:bottom w:val="none" w:sz="0" w:space="0" w:color="auto"/>
                <w:right w:val="none" w:sz="0" w:space="0" w:color="auto"/>
              </w:divBdr>
            </w:div>
            <w:div w:id="262761800">
              <w:marLeft w:val="0"/>
              <w:marRight w:val="0"/>
              <w:marTop w:val="0"/>
              <w:marBottom w:val="0"/>
              <w:divBdr>
                <w:top w:val="none" w:sz="0" w:space="0" w:color="auto"/>
                <w:left w:val="none" w:sz="0" w:space="0" w:color="auto"/>
                <w:bottom w:val="none" w:sz="0" w:space="0" w:color="auto"/>
                <w:right w:val="none" w:sz="0" w:space="0" w:color="auto"/>
              </w:divBdr>
            </w:div>
            <w:div w:id="26746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07881">
      <w:bodyDiv w:val="1"/>
      <w:marLeft w:val="0"/>
      <w:marRight w:val="0"/>
      <w:marTop w:val="0"/>
      <w:marBottom w:val="0"/>
      <w:divBdr>
        <w:top w:val="none" w:sz="0" w:space="0" w:color="auto"/>
        <w:left w:val="none" w:sz="0" w:space="0" w:color="auto"/>
        <w:bottom w:val="none" w:sz="0" w:space="0" w:color="auto"/>
        <w:right w:val="none" w:sz="0" w:space="0" w:color="auto"/>
      </w:divBdr>
      <w:divsChild>
        <w:div w:id="853956653">
          <w:marLeft w:val="0"/>
          <w:marRight w:val="0"/>
          <w:marTop w:val="0"/>
          <w:marBottom w:val="0"/>
          <w:divBdr>
            <w:top w:val="none" w:sz="0" w:space="0" w:color="auto"/>
            <w:left w:val="none" w:sz="0" w:space="0" w:color="auto"/>
            <w:bottom w:val="none" w:sz="0" w:space="0" w:color="auto"/>
            <w:right w:val="none" w:sz="0" w:space="0" w:color="auto"/>
          </w:divBdr>
          <w:divsChild>
            <w:div w:id="617294763">
              <w:marLeft w:val="0"/>
              <w:marRight w:val="0"/>
              <w:marTop w:val="0"/>
              <w:marBottom w:val="0"/>
              <w:divBdr>
                <w:top w:val="none" w:sz="0" w:space="0" w:color="auto"/>
                <w:left w:val="none" w:sz="0" w:space="0" w:color="auto"/>
                <w:bottom w:val="none" w:sz="0" w:space="0" w:color="auto"/>
                <w:right w:val="none" w:sz="0" w:space="0" w:color="auto"/>
              </w:divBdr>
            </w:div>
            <w:div w:id="1215658498">
              <w:marLeft w:val="0"/>
              <w:marRight w:val="0"/>
              <w:marTop w:val="0"/>
              <w:marBottom w:val="0"/>
              <w:divBdr>
                <w:top w:val="none" w:sz="0" w:space="0" w:color="auto"/>
                <w:left w:val="none" w:sz="0" w:space="0" w:color="auto"/>
                <w:bottom w:val="none" w:sz="0" w:space="0" w:color="auto"/>
                <w:right w:val="none" w:sz="0" w:space="0" w:color="auto"/>
              </w:divBdr>
            </w:div>
            <w:div w:id="1234202001">
              <w:marLeft w:val="0"/>
              <w:marRight w:val="0"/>
              <w:marTop w:val="0"/>
              <w:marBottom w:val="0"/>
              <w:divBdr>
                <w:top w:val="none" w:sz="0" w:space="0" w:color="auto"/>
                <w:left w:val="none" w:sz="0" w:space="0" w:color="auto"/>
                <w:bottom w:val="none" w:sz="0" w:space="0" w:color="auto"/>
                <w:right w:val="none" w:sz="0" w:space="0" w:color="auto"/>
              </w:divBdr>
            </w:div>
            <w:div w:id="59258868">
              <w:marLeft w:val="0"/>
              <w:marRight w:val="0"/>
              <w:marTop w:val="0"/>
              <w:marBottom w:val="0"/>
              <w:divBdr>
                <w:top w:val="none" w:sz="0" w:space="0" w:color="auto"/>
                <w:left w:val="none" w:sz="0" w:space="0" w:color="auto"/>
                <w:bottom w:val="none" w:sz="0" w:space="0" w:color="auto"/>
                <w:right w:val="none" w:sz="0" w:space="0" w:color="auto"/>
              </w:divBdr>
            </w:div>
            <w:div w:id="452749854">
              <w:marLeft w:val="0"/>
              <w:marRight w:val="0"/>
              <w:marTop w:val="0"/>
              <w:marBottom w:val="0"/>
              <w:divBdr>
                <w:top w:val="none" w:sz="0" w:space="0" w:color="auto"/>
                <w:left w:val="none" w:sz="0" w:space="0" w:color="auto"/>
                <w:bottom w:val="none" w:sz="0" w:space="0" w:color="auto"/>
                <w:right w:val="none" w:sz="0" w:space="0" w:color="auto"/>
              </w:divBdr>
            </w:div>
            <w:div w:id="724766336">
              <w:marLeft w:val="0"/>
              <w:marRight w:val="0"/>
              <w:marTop w:val="0"/>
              <w:marBottom w:val="0"/>
              <w:divBdr>
                <w:top w:val="none" w:sz="0" w:space="0" w:color="auto"/>
                <w:left w:val="none" w:sz="0" w:space="0" w:color="auto"/>
                <w:bottom w:val="none" w:sz="0" w:space="0" w:color="auto"/>
                <w:right w:val="none" w:sz="0" w:space="0" w:color="auto"/>
              </w:divBdr>
            </w:div>
            <w:div w:id="1632707255">
              <w:marLeft w:val="0"/>
              <w:marRight w:val="0"/>
              <w:marTop w:val="0"/>
              <w:marBottom w:val="0"/>
              <w:divBdr>
                <w:top w:val="none" w:sz="0" w:space="0" w:color="auto"/>
                <w:left w:val="none" w:sz="0" w:space="0" w:color="auto"/>
                <w:bottom w:val="none" w:sz="0" w:space="0" w:color="auto"/>
                <w:right w:val="none" w:sz="0" w:space="0" w:color="auto"/>
              </w:divBdr>
            </w:div>
            <w:div w:id="1200358343">
              <w:marLeft w:val="0"/>
              <w:marRight w:val="0"/>
              <w:marTop w:val="0"/>
              <w:marBottom w:val="0"/>
              <w:divBdr>
                <w:top w:val="none" w:sz="0" w:space="0" w:color="auto"/>
                <w:left w:val="none" w:sz="0" w:space="0" w:color="auto"/>
                <w:bottom w:val="none" w:sz="0" w:space="0" w:color="auto"/>
                <w:right w:val="none" w:sz="0" w:space="0" w:color="auto"/>
              </w:divBdr>
            </w:div>
            <w:div w:id="2052994591">
              <w:marLeft w:val="0"/>
              <w:marRight w:val="0"/>
              <w:marTop w:val="0"/>
              <w:marBottom w:val="0"/>
              <w:divBdr>
                <w:top w:val="none" w:sz="0" w:space="0" w:color="auto"/>
                <w:left w:val="none" w:sz="0" w:space="0" w:color="auto"/>
                <w:bottom w:val="none" w:sz="0" w:space="0" w:color="auto"/>
                <w:right w:val="none" w:sz="0" w:space="0" w:color="auto"/>
              </w:divBdr>
            </w:div>
            <w:div w:id="1349872051">
              <w:marLeft w:val="0"/>
              <w:marRight w:val="0"/>
              <w:marTop w:val="0"/>
              <w:marBottom w:val="0"/>
              <w:divBdr>
                <w:top w:val="none" w:sz="0" w:space="0" w:color="auto"/>
                <w:left w:val="none" w:sz="0" w:space="0" w:color="auto"/>
                <w:bottom w:val="none" w:sz="0" w:space="0" w:color="auto"/>
                <w:right w:val="none" w:sz="0" w:space="0" w:color="auto"/>
              </w:divBdr>
            </w:div>
            <w:div w:id="340819729">
              <w:marLeft w:val="0"/>
              <w:marRight w:val="0"/>
              <w:marTop w:val="0"/>
              <w:marBottom w:val="0"/>
              <w:divBdr>
                <w:top w:val="none" w:sz="0" w:space="0" w:color="auto"/>
                <w:left w:val="none" w:sz="0" w:space="0" w:color="auto"/>
                <w:bottom w:val="none" w:sz="0" w:space="0" w:color="auto"/>
                <w:right w:val="none" w:sz="0" w:space="0" w:color="auto"/>
              </w:divBdr>
            </w:div>
            <w:div w:id="1326206169">
              <w:marLeft w:val="0"/>
              <w:marRight w:val="0"/>
              <w:marTop w:val="0"/>
              <w:marBottom w:val="0"/>
              <w:divBdr>
                <w:top w:val="none" w:sz="0" w:space="0" w:color="auto"/>
                <w:left w:val="none" w:sz="0" w:space="0" w:color="auto"/>
                <w:bottom w:val="none" w:sz="0" w:space="0" w:color="auto"/>
                <w:right w:val="none" w:sz="0" w:space="0" w:color="auto"/>
              </w:divBdr>
            </w:div>
            <w:div w:id="821698723">
              <w:marLeft w:val="0"/>
              <w:marRight w:val="0"/>
              <w:marTop w:val="0"/>
              <w:marBottom w:val="0"/>
              <w:divBdr>
                <w:top w:val="none" w:sz="0" w:space="0" w:color="auto"/>
                <w:left w:val="none" w:sz="0" w:space="0" w:color="auto"/>
                <w:bottom w:val="none" w:sz="0" w:space="0" w:color="auto"/>
                <w:right w:val="none" w:sz="0" w:space="0" w:color="auto"/>
              </w:divBdr>
            </w:div>
            <w:div w:id="406926070">
              <w:marLeft w:val="0"/>
              <w:marRight w:val="0"/>
              <w:marTop w:val="0"/>
              <w:marBottom w:val="0"/>
              <w:divBdr>
                <w:top w:val="none" w:sz="0" w:space="0" w:color="auto"/>
                <w:left w:val="none" w:sz="0" w:space="0" w:color="auto"/>
                <w:bottom w:val="none" w:sz="0" w:space="0" w:color="auto"/>
                <w:right w:val="none" w:sz="0" w:space="0" w:color="auto"/>
              </w:divBdr>
            </w:div>
            <w:div w:id="609357182">
              <w:marLeft w:val="0"/>
              <w:marRight w:val="0"/>
              <w:marTop w:val="0"/>
              <w:marBottom w:val="0"/>
              <w:divBdr>
                <w:top w:val="none" w:sz="0" w:space="0" w:color="auto"/>
                <w:left w:val="none" w:sz="0" w:space="0" w:color="auto"/>
                <w:bottom w:val="none" w:sz="0" w:space="0" w:color="auto"/>
                <w:right w:val="none" w:sz="0" w:space="0" w:color="auto"/>
              </w:divBdr>
            </w:div>
            <w:div w:id="90230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0367">
      <w:bodyDiv w:val="1"/>
      <w:marLeft w:val="0"/>
      <w:marRight w:val="0"/>
      <w:marTop w:val="0"/>
      <w:marBottom w:val="0"/>
      <w:divBdr>
        <w:top w:val="none" w:sz="0" w:space="0" w:color="auto"/>
        <w:left w:val="none" w:sz="0" w:space="0" w:color="auto"/>
        <w:bottom w:val="none" w:sz="0" w:space="0" w:color="auto"/>
        <w:right w:val="none" w:sz="0" w:space="0" w:color="auto"/>
      </w:divBdr>
      <w:divsChild>
        <w:div w:id="1172138567">
          <w:marLeft w:val="0"/>
          <w:marRight w:val="0"/>
          <w:marTop w:val="0"/>
          <w:marBottom w:val="0"/>
          <w:divBdr>
            <w:top w:val="none" w:sz="0" w:space="0" w:color="auto"/>
            <w:left w:val="none" w:sz="0" w:space="0" w:color="auto"/>
            <w:bottom w:val="none" w:sz="0" w:space="0" w:color="auto"/>
            <w:right w:val="none" w:sz="0" w:space="0" w:color="auto"/>
          </w:divBdr>
          <w:divsChild>
            <w:div w:id="198591748">
              <w:marLeft w:val="0"/>
              <w:marRight w:val="0"/>
              <w:marTop w:val="0"/>
              <w:marBottom w:val="0"/>
              <w:divBdr>
                <w:top w:val="none" w:sz="0" w:space="0" w:color="auto"/>
                <w:left w:val="none" w:sz="0" w:space="0" w:color="auto"/>
                <w:bottom w:val="none" w:sz="0" w:space="0" w:color="auto"/>
                <w:right w:val="none" w:sz="0" w:space="0" w:color="auto"/>
              </w:divBdr>
            </w:div>
            <w:div w:id="1497260006">
              <w:marLeft w:val="0"/>
              <w:marRight w:val="0"/>
              <w:marTop w:val="0"/>
              <w:marBottom w:val="0"/>
              <w:divBdr>
                <w:top w:val="none" w:sz="0" w:space="0" w:color="auto"/>
                <w:left w:val="none" w:sz="0" w:space="0" w:color="auto"/>
                <w:bottom w:val="none" w:sz="0" w:space="0" w:color="auto"/>
                <w:right w:val="none" w:sz="0" w:space="0" w:color="auto"/>
              </w:divBdr>
            </w:div>
            <w:div w:id="429618631">
              <w:marLeft w:val="0"/>
              <w:marRight w:val="0"/>
              <w:marTop w:val="0"/>
              <w:marBottom w:val="0"/>
              <w:divBdr>
                <w:top w:val="none" w:sz="0" w:space="0" w:color="auto"/>
                <w:left w:val="none" w:sz="0" w:space="0" w:color="auto"/>
                <w:bottom w:val="none" w:sz="0" w:space="0" w:color="auto"/>
                <w:right w:val="none" w:sz="0" w:space="0" w:color="auto"/>
              </w:divBdr>
            </w:div>
            <w:div w:id="1886595750">
              <w:marLeft w:val="0"/>
              <w:marRight w:val="0"/>
              <w:marTop w:val="0"/>
              <w:marBottom w:val="0"/>
              <w:divBdr>
                <w:top w:val="none" w:sz="0" w:space="0" w:color="auto"/>
                <w:left w:val="none" w:sz="0" w:space="0" w:color="auto"/>
                <w:bottom w:val="none" w:sz="0" w:space="0" w:color="auto"/>
                <w:right w:val="none" w:sz="0" w:space="0" w:color="auto"/>
              </w:divBdr>
            </w:div>
            <w:div w:id="910576578">
              <w:marLeft w:val="0"/>
              <w:marRight w:val="0"/>
              <w:marTop w:val="0"/>
              <w:marBottom w:val="0"/>
              <w:divBdr>
                <w:top w:val="none" w:sz="0" w:space="0" w:color="auto"/>
                <w:left w:val="none" w:sz="0" w:space="0" w:color="auto"/>
                <w:bottom w:val="none" w:sz="0" w:space="0" w:color="auto"/>
                <w:right w:val="none" w:sz="0" w:space="0" w:color="auto"/>
              </w:divBdr>
            </w:div>
            <w:div w:id="2068530122">
              <w:marLeft w:val="0"/>
              <w:marRight w:val="0"/>
              <w:marTop w:val="0"/>
              <w:marBottom w:val="0"/>
              <w:divBdr>
                <w:top w:val="none" w:sz="0" w:space="0" w:color="auto"/>
                <w:left w:val="none" w:sz="0" w:space="0" w:color="auto"/>
                <w:bottom w:val="none" w:sz="0" w:space="0" w:color="auto"/>
                <w:right w:val="none" w:sz="0" w:space="0" w:color="auto"/>
              </w:divBdr>
            </w:div>
            <w:div w:id="852110908">
              <w:marLeft w:val="0"/>
              <w:marRight w:val="0"/>
              <w:marTop w:val="0"/>
              <w:marBottom w:val="0"/>
              <w:divBdr>
                <w:top w:val="none" w:sz="0" w:space="0" w:color="auto"/>
                <w:left w:val="none" w:sz="0" w:space="0" w:color="auto"/>
                <w:bottom w:val="none" w:sz="0" w:space="0" w:color="auto"/>
                <w:right w:val="none" w:sz="0" w:space="0" w:color="auto"/>
              </w:divBdr>
            </w:div>
            <w:div w:id="1458332169">
              <w:marLeft w:val="0"/>
              <w:marRight w:val="0"/>
              <w:marTop w:val="0"/>
              <w:marBottom w:val="0"/>
              <w:divBdr>
                <w:top w:val="none" w:sz="0" w:space="0" w:color="auto"/>
                <w:left w:val="none" w:sz="0" w:space="0" w:color="auto"/>
                <w:bottom w:val="none" w:sz="0" w:space="0" w:color="auto"/>
                <w:right w:val="none" w:sz="0" w:space="0" w:color="auto"/>
              </w:divBdr>
            </w:div>
            <w:div w:id="101725237">
              <w:marLeft w:val="0"/>
              <w:marRight w:val="0"/>
              <w:marTop w:val="0"/>
              <w:marBottom w:val="0"/>
              <w:divBdr>
                <w:top w:val="none" w:sz="0" w:space="0" w:color="auto"/>
                <w:left w:val="none" w:sz="0" w:space="0" w:color="auto"/>
                <w:bottom w:val="none" w:sz="0" w:space="0" w:color="auto"/>
                <w:right w:val="none" w:sz="0" w:space="0" w:color="auto"/>
              </w:divBdr>
            </w:div>
            <w:div w:id="1643806131">
              <w:marLeft w:val="0"/>
              <w:marRight w:val="0"/>
              <w:marTop w:val="0"/>
              <w:marBottom w:val="0"/>
              <w:divBdr>
                <w:top w:val="none" w:sz="0" w:space="0" w:color="auto"/>
                <w:left w:val="none" w:sz="0" w:space="0" w:color="auto"/>
                <w:bottom w:val="none" w:sz="0" w:space="0" w:color="auto"/>
                <w:right w:val="none" w:sz="0" w:space="0" w:color="auto"/>
              </w:divBdr>
            </w:div>
            <w:div w:id="1915772477">
              <w:marLeft w:val="0"/>
              <w:marRight w:val="0"/>
              <w:marTop w:val="0"/>
              <w:marBottom w:val="0"/>
              <w:divBdr>
                <w:top w:val="none" w:sz="0" w:space="0" w:color="auto"/>
                <w:left w:val="none" w:sz="0" w:space="0" w:color="auto"/>
                <w:bottom w:val="none" w:sz="0" w:space="0" w:color="auto"/>
                <w:right w:val="none" w:sz="0" w:space="0" w:color="auto"/>
              </w:divBdr>
            </w:div>
            <w:div w:id="19665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8042">
      <w:bodyDiv w:val="1"/>
      <w:marLeft w:val="0"/>
      <w:marRight w:val="0"/>
      <w:marTop w:val="0"/>
      <w:marBottom w:val="0"/>
      <w:divBdr>
        <w:top w:val="none" w:sz="0" w:space="0" w:color="auto"/>
        <w:left w:val="none" w:sz="0" w:space="0" w:color="auto"/>
        <w:bottom w:val="none" w:sz="0" w:space="0" w:color="auto"/>
        <w:right w:val="none" w:sz="0" w:space="0" w:color="auto"/>
      </w:divBdr>
      <w:divsChild>
        <w:div w:id="573393043">
          <w:marLeft w:val="0"/>
          <w:marRight w:val="0"/>
          <w:marTop w:val="0"/>
          <w:marBottom w:val="0"/>
          <w:divBdr>
            <w:top w:val="none" w:sz="0" w:space="0" w:color="auto"/>
            <w:left w:val="none" w:sz="0" w:space="0" w:color="auto"/>
            <w:bottom w:val="none" w:sz="0" w:space="0" w:color="auto"/>
            <w:right w:val="none" w:sz="0" w:space="0" w:color="auto"/>
          </w:divBdr>
          <w:divsChild>
            <w:div w:id="432089478">
              <w:marLeft w:val="0"/>
              <w:marRight w:val="0"/>
              <w:marTop w:val="0"/>
              <w:marBottom w:val="0"/>
              <w:divBdr>
                <w:top w:val="none" w:sz="0" w:space="0" w:color="auto"/>
                <w:left w:val="none" w:sz="0" w:space="0" w:color="auto"/>
                <w:bottom w:val="none" w:sz="0" w:space="0" w:color="auto"/>
                <w:right w:val="none" w:sz="0" w:space="0" w:color="auto"/>
              </w:divBdr>
            </w:div>
            <w:div w:id="189996897">
              <w:marLeft w:val="0"/>
              <w:marRight w:val="0"/>
              <w:marTop w:val="0"/>
              <w:marBottom w:val="0"/>
              <w:divBdr>
                <w:top w:val="none" w:sz="0" w:space="0" w:color="auto"/>
                <w:left w:val="none" w:sz="0" w:space="0" w:color="auto"/>
                <w:bottom w:val="none" w:sz="0" w:space="0" w:color="auto"/>
                <w:right w:val="none" w:sz="0" w:space="0" w:color="auto"/>
              </w:divBdr>
            </w:div>
            <w:div w:id="1520116773">
              <w:marLeft w:val="0"/>
              <w:marRight w:val="0"/>
              <w:marTop w:val="0"/>
              <w:marBottom w:val="0"/>
              <w:divBdr>
                <w:top w:val="none" w:sz="0" w:space="0" w:color="auto"/>
                <w:left w:val="none" w:sz="0" w:space="0" w:color="auto"/>
                <w:bottom w:val="none" w:sz="0" w:space="0" w:color="auto"/>
                <w:right w:val="none" w:sz="0" w:space="0" w:color="auto"/>
              </w:divBdr>
            </w:div>
            <w:div w:id="779954302">
              <w:marLeft w:val="0"/>
              <w:marRight w:val="0"/>
              <w:marTop w:val="0"/>
              <w:marBottom w:val="0"/>
              <w:divBdr>
                <w:top w:val="none" w:sz="0" w:space="0" w:color="auto"/>
                <w:left w:val="none" w:sz="0" w:space="0" w:color="auto"/>
                <w:bottom w:val="none" w:sz="0" w:space="0" w:color="auto"/>
                <w:right w:val="none" w:sz="0" w:space="0" w:color="auto"/>
              </w:divBdr>
            </w:div>
            <w:div w:id="216282457">
              <w:marLeft w:val="0"/>
              <w:marRight w:val="0"/>
              <w:marTop w:val="0"/>
              <w:marBottom w:val="0"/>
              <w:divBdr>
                <w:top w:val="none" w:sz="0" w:space="0" w:color="auto"/>
                <w:left w:val="none" w:sz="0" w:space="0" w:color="auto"/>
                <w:bottom w:val="none" w:sz="0" w:space="0" w:color="auto"/>
                <w:right w:val="none" w:sz="0" w:space="0" w:color="auto"/>
              </w:divBdr>
            </w:div>
            <w:div w:id="962150606">
              <w:marLeft w:val="0"/>
              <w:marRight w:val="0"/>
              <w:marTop w:val="0"/>
              <w:marBottom w:val="0"/>
              <w:divBdr>
                <w:top w:val="none" w:sz="0" w:space="0" w:color="auto"/>
                <w:left w:val="none" w:sz="0" w:space="0" w:color="auto"/>
                <w:bottom w:val="none" w:sz="0" w:space="0" w:color="auto"/>
                <w:right w:val="none" w:sz="0" w:space="0" w:color="auto"/>
              </w:divBdr>
            </w:div>
            <w:div w:id="1196039833">
              <w:marLeft w:val="0"/>
              <w:marRight w:val="0"/>
              <w:marTop w:val="0"/>
              <w:marBottom w:val="0"/>
              <w:divBdr>
                <w:top w:val="none" w:sz="0" w:space="0" w:color="auto"/>
                <w:left w:val="none" w:sz="0" w:space="0" w:color="auto"/>
                <w:bottom w:val="none" w:sz="0" w:space="0" w:color="auto"/>
                <w:right w:val="none" w:sz="0" w:space="0" w:color="auto"/>
              </w:divBdr>
            </w:div>
            <w:div w:id="1427075240">
              <w:marLeft w:val="0"/>
              <w:marRight w:val="0"/>
              <w:marTop w:val="0"/>
              <w:marBottom w:val="0"/>
              <w:divBdr>
                <w:top w:val="none" w:sz="0" w:space="0" w:color="auto"/>
                <w:left w:val="none" w:sz="0" w:space="0" w:color="auto"/>
                <w:bottom w:val="none" w:sz="0" w:space="0" w:color="auto"/>
                <w:right w:val="none" w:sz="0" w:space="0" w:color="auto"/>
              </w:divBdr>
            </w:div>
            <w:div w:id="2135295511">
              <w:marLeft w:val="0"/>
              <w:marRight w:val="0"/>
              <w:marTop w:val="0"/>
              <w:marBottom w:val="0"/>
              <w:divBdr>
                <w:top w:val="none" w:sz="0" w:space="0" w:color="auto"/>
                <w:left w:val="none" w:sz="0" w:space="0" w:color="auto"/>
                <w:bottom w:val="none" w:sz="0" w:space="0" w:color="auto"/>
                <w:right w:val="none" w:sz="0" w:space="0" w:color="auto"/>
              </w:divBdr>
            </w:div>
            <w:div w:id="561869042">
              <w:marLeft w:val="0"/>
              <w:marRight w:val="0"/>
              <w:marTop w:val="0"/>
              <w:marBottom w:val="0"/>
              <w:divBdr>
                <w:top w:val="none" w:sz="0" w:space="0" w:color="auto"/>
                <w:left w:val="none" w:sz="0" w:space="0" w:color="auto"/>
                <w:bottom w:val="none" w:sz="0" w:space="0" w:color="auto"/>
                <w:right w:val="none" w:sz="0" w:space="0" w:color="auto"/>
              </w:divBdr>
            </w:div>
            <w:div w:id="421729250">
              <w:marLeft w:val="0"/>
              <w:marRight w:val="0"/>
              <w:marTop w:val="0"/>
              <w:marBottom w:val="0"/>
              <w:divBdr>
                <w:top w:val="none" w:sz="0" w:space="0" w:color="auto"/>
                <w:left w:val="none" w:sz="0" w:space="0" w:color="auto"/>
                <w:bottom w:val="none" w:sz="0" w:space="0" w:color="auto"/>
                <w:right w:val="none" w:sz="0" w:space="0" w:color="auto"/>
              </w:divBdr>
            </w:div>
            <w:div w:id="1099253335">
              <w:marLeft w:val="0"/>
              <w:marRight w:val="0"/>
              <w:marTop w:val="0"/>
              <w:marBottom w:val="0"/>
              <w:divBdr>
                <w:top w:val="none" w:sz="0" w:space="0" w:color="auto"/>
                <w:left w:val="none" w:sz="0" w:space="0" w:color="auto"/>
                <w:bottom w:val="none" w:sz="0" w:space="0" w:color="auto"/>
                <w:right w:val="none" w:sz="0" w:space="0" w:color="auto"/>
              </w:divBdr>
            </w:div>
            <w:div w:id="509028849">
              <w:marLeft w:val="0"/>
              <w:marRight w:val="0"/>
              <w:marTop w:val="0"/>
              <w:marBottom w:val="0"/>
              <w:divBdr>
                <w:top w:val="none" w:sz="0" w:space="0" w:color="auto"/>
                <w:left w:val="none" w:sz="0" w:space="0" w:color="auto"/>
                <w:bottom w:val="none" w:sz="0" w:space="0" w:color="auto"/>
                <w:right w:val="none" w:sz="0" w:space="0" w:color="auto"/>
              </w:divBdr>
            </w:div>
            <w:div w:id="96566321">
              <w:marLeft w:val="0"/>
              <w:marRight w:val="0"/>
              <w:marTop w:val="0"/>
              <w:marBottom w:val="0"/>
              <w:divBdr>
                <w:top w:val="none" w:sz="0" w:space="0" w:color="auto"/>
                <w:left w:val="none" w:sz="0" w:space="0" w:color="auto"/>
                <w:bottom w:val="none" w:sz="0" w:space="0" w:color="auto"/>
                <w:right w:val="none" w:sz="0" w:space="0" w:color="auto"/>
              </w:divBdr>
            </w:div>
            <w:div w:id="346517594">
              <w:marLeft w:val="0"/>
              <w:marRight w:val="0"/>
              <w:marTop w:val="0"/>
              <w:marBottom w:val="0"/>
              <w:divBdr>
                <w:top w:val="none" w:sz="0" w:space="0" w:color="auto"/>
                <w:left w:val="none" w:sz="0" w:space="0" w:color="auto"/>
                <w:bottom w:val="none" w:sz="0" w:space="0" w:color="auto"/>
                <w:right w:val="none" w:sz="0" w:space="0" w:color="auto"/>
              </w:divBdr>
            </w:div>
            <w:div w:id="1512648776">
              <w:marLeft w:val="0"/>
              <w:marRight w:val="0"/>
              <w:marTop w:val="0"/>
              <w:marBottom w:val="0"/>
              <w:divBdr>
                <w:top w:val="none" w:sz="0" w:space="0" w:color="auto"/>
                <w:left w:val="none" w:sz="0" w:space="0" w:color="auto"/>
                <w:bottom w:val="none" w:sz="0" w:space="0" w:color="auto"/>
                <w:right w:val="none" w:sz="0" w:space="0" w:color="auto"/>
              </w:divBdr>
            </w:div>
            <w:div w:id="1488671572">
              <w:marLeft w:val="0"/>
              <w:marRight w:val="0"/>
              <w:marTop w:val="0"/>
              <w:marBottom w:val="0"/>
              <w:divBdr>
                <w:top w:val="none" w:sz="0" w:space="0" w:color="auto"/>
                <w:left w:val="none" w:sz="0" w:space="0" w:color="auto"/>
                <w:bottom w:val="none" w:sz="0" w:space="0" w:color="auto"/>
                <w:right w:val="none" w:sz="0" w:space="0" w:color="auto"/>
              </w:divBdr>
            </w:div>
            <w:div w:id="1656489314">
              <w:marLeft w:val="0"/>
              <w:marRight w:val="0"/>
              <w:marTop w:val="0"/>
              <w:marBottom w:val="0"/>
              <w:divBdr>
                <w:top w:val="none" w:sz="0" w:space="0" w:color="auto"/>
                <w:left w:val="none" w:sz="0" w:space="0" w:color="auto"/>
                <w:bottom w:val="none" w:sz="0" w:space="0" w:color="auto"/>
                <w:right w:val="none" w:sz="0" w:space="0" w:color="auto"/>
              </w:divBdr>
            </w:div>
            <w:div w:id="2032686554">
              <w:marLeft w:val="0"/>
              <w:marRight w:val="0"/>
              <w:marTop w:val="0"/>
              <w:marBottom w:val="0"/>
              <w:divBdr>
                <w:top w:val="none" w:sz="0" w:space="0" w:color="auto"/>
                <w:left w:val="none" w:sz="0" w:space="0" w:color="auto"/>
                <w:bottom w:val="none" w:sz="0" w:space="0" w:color="auto"/>
                <w:right w:val="none" w:sz="0" w:space="0" w:color="auto"/>
              </w:divBdr>
            </w:div>
            <w:div w:id="848911256">
              <w:marLeft w:val="0"/>
              <w:marRight w:val="0"/>
              <w:marTop w:val="0"/>
              <w:marBottom w:val="0"/>
              <w:divBdr>
                <w:top w:val="none" w:sz="0" w:space="0" w:color="auto"/>
                <w:left w:val="none" w:sz="0" w:space="0" w:color="auto"/>
                <w:bottom w:val="none" w:sz="0" w:space="0" w:color="auto"/>
                <w:right w:val="none" w:sz="0" w:space="0" w:color="auto"/>
              </w:divBdr>
            </w:div>
            <w:div w:id="2078935536">
              <w:marLeft w:val="0"/>
              <w:marRight w:val="0"/>
              <w:marTop w:val="0"/>
              <w:marBottom w:val="0"/>
              <w:divBdr>
                <w:top w:val="none" w:sz="0" w:space="0" w:color="auto"/>
                <w:left w:val="none" w:sz="0" w:space="0" w:color="auto"/>
                <w:bottom w:val="none" w:sz="0" w:space="0" w:color="auto"/>
                <w:right w:val="none" w:sz="0" w:space="0" w:color="auto"/>
              </w:divBdr>
            </w:div>
            <w:div w:id="927231330">
              <w:marLeft w:val="0"/>
              <w:marRight w:val="0"/>
              <w:marTop w:val="0"/>
              <w:marBottom w:val="0"/>
              <w:divBdr>
                <w:top w:val="none" w:sz="0" w:space="0" w:color="auto"/>
                <w:left w:val="none" w:sz="0" w:space="0" w:color="auto"/>
                <w:bottom w:val="none" w:sz="0" w:space="0" w:color="auto"/>
                <w:right w:val="none" w:sz="0" w:space="0" w:color="auto"/>
              </w:divBdr>
            </w:div>
            <w:div w:id="2087916275">
              <w:marLeft w:val="0"/>
              <w:marRight w:val="0"/>
              <w:marTop w:val="0"/>
              <w:marBottom w:val="0"/>
              <w:divBdr>
                <w:top w:val="none" w:sz="0" w:space="0" w:color="auto"/>
                <w:left w:val="none" w:sz="0" w:space="0" w:color="auto"/>
                <w:bottom w:val="none" w:sz="0" w:space="0" w:color="auto"/>
                <w:right w:val="none" w:sz="0" w:space="0" w:color="auto"/>
              </w:divBdr>
            </w:div>
            <w:div w:id="3085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4403">
      <w:bodyDiv w:val="1"/>
      <w:marLeft w:val="0"/>
      <w:marRight w:val="0"/>
      <w:marTop w:val="0"/>
      <w:marBottom w:val="0"/>
      <w:divBdr>
        <w:top w:val="none" w:sz="0" w:space="0" w:color="auto"/>
        <w:left w:val="none" w:sz="0" w:space="0" w:color="auto"/>
        <w:bottom w:val="none" w:sz="0" w:space="0" w:color="auto"/>
        <w:right w:val="none" w:sz="0" w:space="0" w:color="auto"/>
      </w:divBdr>
      <w:divsChild>
        <w:div w:id="81995013">
          <w:marLeft w:val="0"/>
          <w:marRight w:val="0"/>
          <w:marTop w:val="0"/>
          <w:marBottom w:val="0"/>
          <w:divBdr>
            <w:top w:val="none" w:sz="0" w:space="0" w:color="auto"/>
            <w:left w:val="none" w:sz="0" w:space="0" w:color="auto"/>
            <w:bottom w:val="none" w:sz="0" w:space="0" w:color="auto"/>
            <w:right w:val="none" w:sz="0" w:space="0" w:color="auto"/>
          </w:divBdr>
          <w:divsChild>
            <w:div w:id="6449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2786">
      <w:bodyDiv w:val="1"/>
      <w:marLeft w:val="0"/>
      <w:marRight w:val="0"/>
      <w:marTop w:val="0"/>
      <w:marBottom w:val="0"/>
      <w:divBdr>
        <w:top w:val="none" w:sz="0" w:space="0" w:color="auto"/>
        <w:left w:val="none" w:sz="0" w:space="0" w:color="auto"/>
        <w:bottom w:val="none" w:sz="0" w:space="0" w:color="auto"/>
        <w:right w:val="none" w:sz="0" w:space="0" w:color="auto"/>
      </w:divBdr>
      <w:divsChild>
        <w:div w:id="101652851">
          <w:marLeft w:val="0"/>
          <w:marRight w:val="0"/>
          <w:marTop w:val="0"/>
          <w:marBottom w:val="0"/>
          <w:divBdr>
            <w:top w:val="none" w:sz="0" w:space="0" w:color="auto"/>
            <w:left w:val="none" w:sz="0" w:space="0" w:color="auto"/>
            <w:bottom w:val="none" w:sz="0" w:space="0" w:color="auto"/>
            <w:right w:val="none" w:sz="0" w:space="0" w:color="auto"/>
          </w:divBdr>
          <w:divsChild>
            <w:div w:id="1112433004">
              <w:marLeft w:val="0"/>
              <w:marRight w:val="0"/>
              <w:marTop w:val="0"/>
              <w:marBottom w:val="0"/>
              <w:divBdr>
                <w:top w:val="none" w:sz="0" w:space="0" w:color="auto"/>
                <w:left w:val="none" w:sz="0" w:space="0" w:color="auto"/>
                <w:bottom w:val="none" w:sz="0" w:space="0" w:color="auto"/>
                <w:right w:val="none" w:sz="0" w:space="0" w:color="auto"/>
              </w:divBdr>
            </w:div>
            <w:div w:id="4095432">
              <w:marLeft w:val="0"/>
              <w:marRight w:val="0"/>
              <w:marTop w:val="0"/>
              <w:marBottom w:val="0"/>
              <w:divBdr>
                <w:top w:val="none" w:sz="0" w:space="0" w:color="auto"/>
                <w:left w:val="none" w:sz="0" w:space="0" w:color="auto"/>
                <w:bottom w:val="none" w:sz="0" w:space="0" w:color="auto"/>
                <w:right w:val="none" w:sz="0" w:space="0" w:color="auto"/>
              </w:divBdr>
            </w:div>
            <w:div w:id="342633750">
              <w:marLeft w:val="0"/>
              <w:marRight w:val="0"/>
              <w:marTop w:val="0"/>
              <w:marBottom w:val="0"/>
              <w:divBdr>
                <w:top w:val="none" w:sz="0" w:space="0" w:color="auto"/>
                <w:left w:val="none" w:sz="0" w:space="0" w:color="auto"/>
                <w:bottom w:val="none" w:sz="0" w:space="0" w:color="auto"/>
                <w:right w:val="none" w:sz="0" w:space="0" w:color="auto"/>
              </w:divBdr>
            </w:div>
            <w:div w:id="843279497">
              <w:marLeft w:val="0"/>
              <w:marRight w:val="0"/>
              <w:marTop w:val="0"/>
              <w:marBottom w:val="0"/>
              <w:divBdr>
                <w:top w:val="none" w:sz="0" w:space="0" w:color="auto"/>
                <w:left w:val="none" w:sz="0" w:space="0" w:color="auto"/>
                <w:bottom w:val="none" w:sz="0" w:space="0" w:color="auto"/>
                <w:right w:val="none" w:sz="0" w:space="0" w:color="auto"/>
              </w:divBdr>
            </w:div>
            <w:div w:id="1743987260">
              <w:marLeft w:val="0"/>
              <w:marRight w:val="0"/>
              <w:marTop w:val="0"/>
              <w:marBottom w:val="0"/>
              <w:divBdr>
                <w:top w:val="none" w:sz="0" w:space="0" w:color="auto"/>
                <w:left w:val="none" w:sz="0" w:space="0" w:color="auto"/>
                <w:bottom w:val="none" w:sz="0" w:space="0" w:color="auto"/>
                <w:right w:val="none" w:sz="0" w:space="0" w:color="auto"/>
              </w:divBdr>
            </w:div>
            <w:div w:id="1985623198">
              <w:marLeft w:val="0"/>
              <w:marRight w:val="0"/>
              <w:marTop w:val="0"/>
              <w:marBottom w:val="0"/>
              <w:divBdr>
                <w:top w:val="none" w:sz="0" w:space="0" w:color="auto"/>
                <w:left w:val="none" w:sz="0" w:space="0" w:color="auto"/>
                <w:bottom w:val="none" w:sz="0" w:space="0" w:color="auto"/>
                <w:right w:val="none" w:sz="0" w:space="0" w:color="auto"/>
              </w:divBdr>
            </w:div>
            <w:div w:id="547181902">
              <w:marLeft w:val="0"/>
              <w:marRight w:val="0"/>
              <w:marTop w:val="0"/>
              <w:marBottom w:val="0"/>
              <w:divBdr>
                <w:top w:val="none" w:sz="0" w:space="0" w:color="auto"/>
                <w:left w:val="none" w:sz="0" w:space="0" w:color="auto"/>
                <w:bottom w:val="none" w:sz="0" w:space="0" w:color="auto"/>
                <w:right w:val="none" w:sz="0" w:space="0" w:color="auto"/>
              </w:divBdr>
            </w:div>
            <w:div w:id="914584323">
              <w:marLeft w:val="0"/>
              <w:marRight w:val="0"/>
              <w:marTop w:val="0"/>
              <w:marBottom w:val="0"/>
              <w:divBdr>
                <w:top w:val="none" w:sz="0" w:space="0" w:color="auto"/>
                <w:left w:val="none" w:sz="0" w:space="0" w:color="auto"/>
                <w:bottom w:val="none" w:sz="0" w:space="0" w:color="auto"/>
                <w:right w:val="none" w:sz="0" w:space="0" w:color="auto"/>
              </w:divBdr>
            </w:div>
            <w:div w:id="1580628244">
              <w:marLeft w:val="0"/>
              <w:marRight w:val="0"/>
              <w:marTop w:val="0"/>
              <w:marBottom w:val="0"/>
              <w:divBdr>
                <w:top w:val="none" w:sz="0" w:space="0" w:color="auto"/>
                <w:left w:val="none" w:sz="0" w:space="0" w:color="auto"/>
                <w:bottom w:val="none" w:sz="0" w:space="0" w:color="auto"/>
                <w:right w:val="none" w:sz="0" w:space="0" w:color="auto"/>
              </w:divBdr>
            </w:div>
            <w:div w:id="671297482">
              <w:marLeft w:val="0"/>
              <w:marRight w:val="0"/>
              <w:marTop w:val="0"/>
              <w:marBottom w:val="0"/>
              <w:divBdr>
                <w:top w:val="none" w:sz="0" w:space="0" w:color="auto"/>
                <w:left w:val="none" w:sz="0" w:space="0" w:color="auto"/>
                <w:bottom w:val="none" w:sz="0" w:space="0" w:color="auto"/>
                <w:right w:val="none" w:sz="0" w:space="0" w:color="auto"/>
              </w:divBdr>
            </w:div>
            <w:div w:id="1995521955">
              <w:marLeft w:val="0"/>
              <w:marRight w:val="0"/>
              <w:marTop w:val="0"/>
              <w:marBottom w:val="0"/>
              <w:divBdr>
                <w:top w:val="none" w:sz="0" w:space="0" w:color="auto"/>
                <w:left w:val="none" w:sz="0" w:space="0" w:color="auto"/>
                <w:bottom w:val="none" w:sz="0" w:space="0" w:color="auto"/>
                <w:right w:val="none" w:sz="0" w:space="0" w:color="auto"/>
              </w:divBdr>
            </w:div>
            <w:div w:id="1766031113">
              <w:marLeft w:val="0"/>
              <w:marRight w:val="0"/>
              <w:marTop w:val="0"/>
              <w:marBottom w:val="0"/>
              <w:divBdr>
                <w:top w:val="none" w:sz="0" w:space="0" w:color="auto"/>
                <w:left w:val="none" w:sz="0" w:space="0" w:color="auto"/>
                <w:bottom w:val="none" w:sz="0" w:space="0" w:color="auto"/>
                <w:right w:val="none" w:sz="0" w:space="0" w:color="auto"/>
              </w:divBdr>
            </w:div>
            <w:div w:id="667906530">
              <w:marLeft w:val="0"/>
              <w:marRight w:val="0"/>
              <w:marTop w:val="0"/>
              <w:marBottom w:val="0"/>
              <w:divBdr>
                <w:top w:val="none" w:sz="0" w:space="0" w:color="auto"/>
                <w:left w:val="none" w:sz="0" w:space="0" w:color="auto"/>
                <w:bottom w:val="none" w:sz="0" w:space="0" w:color="auto"/>
                <w:right w:val="none" w:sz="0" w:space="0" w:color="auto"/>
              </w:divBdr>
            </w:div>
            <w:div w:id="70277067">
              <w:marLeft w:val="0"/>
              <w:marRight w:val="0"/>
              <w:marTop w:val="0"/>
              <w:marBottom w:val="0"/>
              <w:divBdr>
                <w:top w:val="none" w:sz="0" w:space="0" w:color="auto"/>
                <w:left w:val="none" w:sz="0" w:space="0" w:color="auto"/>
                <w:bottom w:val="none" w:sz="0" w:space="0" w:color="auto"/>
                <w:right w:val="none" w:sz="0" w:space="0" w:color="auto"/>
              </w:divBdr>
            </w:div>
            <w:div w:id="802237895">
              <w:marLeft w:val="0"/>
              <w:marRight w:val="0"/>
              <w:marTop w:val="0"/>
              <w:marBottom w:val="0"/>
              <w:divBdr>
                <w:top w:val="none" w:sz="0" w:space="0" w:color="auto"/>
                <w:left w:val="none" w:sz="0" w:space="0" w:color="auto"/>
                <w:bottom w:val="none" w:sz="0" w:space="0" w:color="auto"/>
                <w:right w:val="none" w:sz="0" w:space="0" w:color="auto"/>
              </w:divBdr>
            </w:div>
            <w:div w:id="123162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0560">
      <w:bodyDiv w:val="1"/>
      <w:marLeft w:val="0"/>
      <w:marRight w:val="0"/>
      <w:marTop w:val="0"/>
      <w:marBottom w:val="0"/>
      <w:divBdr>
        <w:top w:val="none" w:sz="0" w:space="0" w:color="auto"/>
        <w:left w:val="none" w:sz="0" w:space="0" w:color="auto"/>
        <w:bottom w:val="none" w:sz="0" w:space="0" w:color="auto"/>
        <w:right w:val="none" w:sz="0" w:space="0" w:color="auto"/>
      </w:divBdr>
      <w:divsChild>
        <w:div w:id="1511338470">
          <w:marLeft w:val="0"/>
          <w:marRight w:val="0"/>
          <w:marTop w:val="0"/>
          <w:marBottom w:val="0"/>
          <w:divBdr>
            <w:top w:val="none" w:sz="0" w:space="0" w:color="auto"/>
            <w:left w:val="none" w:sz="0" w:space="0" w:color="auto"/>
            <w:bottom w:val="none" w:sz="0" w:space="0" w:color="auto"/>
            <w:right w:val="none" w:sz="0" w:space="0" w:color="auto"/>
          </w:divBdr>
          <w:divsChild>
            <w:div w:id="197007740">
              <w:marLeft w:val="0"/>
              <w:marRight w:val="0"/>
              <w:marTop w:val="0"/>
              <w:marBottom w:val="0"/>
              <w:divBdr>
                <w:top w:val="none" w:sz="0" w:space="0" w:color="auto"/>
                <w:left w:val="none" w:sz="0" w:space="0" w:color="auto"/>
                <w:bottom w:val="none" w:sz="0" w:space="0" w:color="auto"/>
                <w:right w:val="none" w:sz="0" w:space="0" w:color="auto"/>
              </w:divBdr>
            </w:div>
            <w:div w:id="812521389">
              <w:marLeft w:val="0"/>
              <w:marRight w:val="0"/>
              <w:marTop w:val="0"/>
              <w:marBottom w:val="0"/>
              <w:divBdr>
                <w:top w:val="none" w:sz="0" w:space="0" w:color="auto"/>
                <w:left w:val="none" w:sz="0" w:space="0" w:color="auto"/>
                <w:bottom w:val="none" w:sz="0" w:space="0" w:color="auto"/>
                <w:right w:val="none" w:sz="0" w:space="0" w:color="auto"/>
              </w:divBdr>
            </w:div>
            <w:div w:id="1645893133">
              <w:marLeft w:val="0"/>
              <w:marRight w:val="0"/>
              <w:marTop w:val="0"/>
              <w:marBottom w:val="0"/>
              <w:divBdr>
                <w:top w:val="none" w:sz="0" w:space="0" w:color="auto"/>
                <w:left w:val="none" w:sz="0" w:space="0" w:color="auto"/>
                <w:bottom w:val="none" w:sz="0" w:space="0" w:color="auto"/>
                <w:right w:val="none" w:sz="0" w:space="0" w:color="auto"/>
              </w:divBdr>
            </w:div>
            <w:div w:id="1696887352">
              <w:marLeft w:val="0"/>
              <w:marRight w:val="0"/>
              <w:marTop w:val="0"/>
              <w:marBottom w:val="0"/>
              <w:divBdr>
                <w:top w:val="none" w:sz="0" w:space="0" w:color="auto"/>
                <w:left w:val="none" w:sz="0" w:space="0" w:color="auto"/>
                <w:bottom w:val="none" w:sz="0" w:space="0" w:color="auto"/>
                <w:right w:val="none" w:sz="0" w:space="0" w:color="auto"/>
              </w:divBdr>
            </w:div>
            <w:div w:id="2055108708">
              <w:marLeft w:val="0"/>
              <w:marRight w:val="0"/>
              <w:marTop w:val="0"/>
              <w:marBottom w:val="0"/>
              <w:divBdr>
                <w:top w:val="none" w:sz="0" w:space="0" w:color="auto"/>
                <w:left w:val="none" w:sz="0" w:space="0" w:color="auto"/>
                <w:bottom w:val="none" w:sz="0" w:space="0" w:color="auto"/>
                <w:right w:val="none" w:sz="0" w:space="0" w:color="auto"/>
              </w:divBdr>
            </w:div>
            <w:div w:id="915092207">
              <w:marLeft w:val="0"/>
              <w:marRight w:val="0"/>
              <w:marTop w:val="0"/>
              <w:marBottom w:val="0"/>
              <w:divBdr>
                <w:top w:val="none" w:sz="0" w:space="0" w:color="auto"/>
                <w:left w:val="none" w:sz="0" w:space="0" w:color="auto"/>
                <w:bottom w:val="none" w:sz="0" w:space="0" w:color="auto"/>
                <w:right w:val="none" w:sz="0" w:space="0" w:color="auto"/>
              </w:divBdr>
            </w:div>
            <w:div w:id="338502814">
              <w:marLeft w:val="0"/>
              <w:marRight w:val="0"/>
              <w:marTop w:val="0"/>
              <w:marBottom w:val="0"/>
              <w:divBdr>
                <w:top w:val="none" w:sz="0" w:space="0" w:color="auto"/>
                <w:left w:val="none" w:sz="0" w:space="0" w:color="auto"/>
                <w:bottom w:val="none" w:sz="0" w:space="0" w:color="auto"/>
                <w:right w:val="none" w:sz="0" w:space="0" w:color="auto"/>
              </w:divBdr>
            </w:div>
            <w:div w:id="1371493801">
              <w:marLeft w:val="0"/>
              <w:marRight w:val="0"/>
              <w:marTop w:val="0"/>
              <w:marBottom w:val="0"/>
              <w:divBdr>
                <w:top w:val="none" w:sz="0" w:space="0" w:color="auto"/>
                <w:left w:val="none" w:sz="0" w:space="0" w:color="auto"/>
                <w:bottom w:val="none" w:sz="0" w:space="0" w:color="auto"/>
                <w:right w:val="none" w:sz="0" w:space="0" w:color="auto"/>
              </w:divBdr>
            </w:div>
            <w:div w:id="1419983207">
              <w:marLeft w:val="0"/>
              <w:marRight w:val="0"/>
              <w:marTop w:val="0"/>
              <w:marBottom w:val="0"/>
              <w:divBdr>
                <w:top w:val="none" w:sz="0" w:space="0" w:color="auto"/>
                <w:left w:val="none" w:sz="0" w:space="0" w:color="auto"/>
                <w:bottom w:val="none" w:sz="0" w:space="0" w:color="auto"/>
                <w:right w:val="none" w:sz="0" w:space="0" w:color="auto"/>
              </w:divBdr>
            </w:div>
            <w:div w:id="974261956">
              <w:marLeft w:val="0"/>
              <w:marRight w:val="0"/>
              <w:marTop w:val="0"/>
              <w:marBottom w:val="0"/>
              <w:divBdr>
                <w:top w:val="none" w:sz="0" w:space="0" w:color="auto"/>
                <w:left w:val="none" w:sz="0" w:space="0" w:color="auto"/>
                <w:bottom w:val="none" w:sz="0" w:space="0" w:color="auto"/>
                <w:right w:val="none" w:sz="0" w:space="0" w:color="auto"/>
              </w:divBdr>
            </w:div>
            <w:div w:id="73819045">
              <w:marLeft w:val="0"/>
              <w:marRight w:val="0"/>
              <w:marTop w:val="0"/>
              <w:marBottom w:val="0"/>
              <w:divBdr>
                <w:top w:val="none" w:sz="0" w:space="0" w:color="auto"/>
                <w:left w:val="none" w:sz="0" w:space="0" w:color="auto"/>
                <w:bottom w:val="none" w:sz="0" w:space="0" w:color="auto"/>
                <w:right w:val="none" w:sz="0" w:space="0" w:color="auto"/>
              </w:divBdr>
            </w:div>
            <w:div w:id="1348563127">
              <w:marLeft w:val="0"/>
              <w:marRight w:val="0"/>
              <w:marTop w:val="0"/>
              <w:marBottom w:val="0"/>
              <w:divBdr>
                <w:top w:val="none" w:sz="0" w:space="0" w:color="auto"/>
                <w:left w:val="none" w:sz="0" w:space="0" w:color="auto"/>
                <w:bottom w:val="none" w:sz="0" w:space="0" w:color="auto"/>
                <w:right w:val="none" w:sz="0" w:space="0" w:color="auto"/>
              </w:divBdr>
            </w:div>
            <w:div w:id="916551069">
              <w:marLeft w:val="0"/>
              <w:marRight w:val="0"/>
              <w:marTop w:val="0"/>
              <w:marBottom w:val="0"/>
              <w:divBdr>
                <w:top w:val="none" w:sz="0" w:space="0" w:color="auto"/>
                <w:left w:val="none" w:sz="0" w:space="0" w:color="auto"/>
                <w:bottom w:val="none" w:sz="0" w:space="0" w:color="auto"/>
                <w:right w:val="none" w:sz="0" w:space="0" w:color="auto"/>
              </w:divBdr>
            </w:div>
            <w:div w:id="704672524">
              <w:marLeft w:val="0"/>
              <w:marRight w:val="0"/>
              <w:marTop w:val="0"/>
              <w:marBottom w:val="0"/>
              <w:divBdr>
                <w:top w:val="none" w:sz="0" w:space="0" w:color="auto"/>
                <w:left w:val="none" w:sz="0" w:space="0" w:color="auto"/>
                <w:bottom w:val="none" w:sz="0" w:space="0" w:color="auto"/>
                <w:right w:val="none" w:sz="0" w:space="0" w:color="auto"/>
              </w:divBdr>
            </w:div>
            <w:div w:id="931201755">
              <w:marLeft w:val="0"/>
              <w:marRight w:val="0"/>
              <w:marTop w:val="0"/>
              <w:marBottom w:val="0"/>
              <w:divBdr>
                <w:top w:val="none" w:sz="0" w:space="0" w:color="auto"/>
                <w:left w:val="none" w:sz="0" w:space="0" w:color="auto"/>
                <w:bottom w:val="none" w:sz="0" w:space="0" w:color="auto"/>
                <w:right w:val="none" w:sz="0" w:space="0" w:color="auto"/>
              </w:divBdr>
            </w:div>
            <w:div w:id="35442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76788">
      <w:bodyDiv w:val="1"/>
      <w:marLeft w:val="0"/>
      <w:marRight w:val="0"/>
      <w:marTop w:val="0"/>
      <w:marBottom w:val="0"/>
      <w:divBdr>
        <w:top w:val="none" w:sz="0" w:space="0" w:color="auto"/>
        <w:left w:val="none" w:sz="0" w:space="0" w:color="auto"/>
        <w:bottom w:val="none" w:sz="0" w:space="0" w:color="auto"/>
        <w:right w:val="none" w:sz="0" w:space="0" w:color="auto"/>
      </w:divBdr>
      <w:divsChild>
        <w:div w:id="115024800">
          <w:marLeft w:val="0"/>
          <w:marRight w:val="0"/>
          <w:marTop w:val="0"/>
          <w:marBottom w:val="0"/>
          <w:divBdr>
            <w:top w:val="none" w:sz="0" w:space="0" w:color="auto"/>
            <w:left w:val="none" w:sz="0" w:space="0" w:color="auto"/>
            <w:bottom w:val="none" w:sz="0" w:space="0" w:color="auto"/>
            <w:right w:val="none" w:sz="0" w:space="0" w:color="auto"/>
          </w:divBdr>
          <w:divsChild>
            <w:div w:id="717632263">
              <w:marLeft w:val="0"/>
              <w:marRight w:val="0"/>
              <w:marTop w:val="0"/>
              <w:marBottom w:val="0"/>
              <w:divBdr>
                <w:top w:val="none" w:sz="0" w:space="0" w:color="auto"/>
                <w:left w:val="none" w:sz="0" w:space="0" w:color="auto"/>
                <w:bottom w:val="none" w:sz="0" w:space="0" w:color="auto"/>
                <w:right w:val="none" w:sz="0" w:space="0" w:color="auto"/>
              </w:divBdr>
            </w:div>
            <w:div w:id="538780406">
              <w:marLeft w:val="0"/>
              <w:marRight w:val="0"/>
              <w:marTop w:val="0"/>
              <w:marBottom w:val="0"/>
              <w:divBdr>
                <w:top w:val="none" w:sz="0" w:space="0" w:color="auto"/>
                <w:left w:val="none" w:sz="0" w:space="0" w:color="auto"/>
                <w:bottom w:val="none" w:sz="0" w:space="0" w:color="auto"/>
                <w:right w:val="none" w:sz="0" w:space="0" w:color="auto"/>
              </w:divBdr>
            </w:div>
            <w:div w:id="1100031653">
              <w:marLeft w:val="0"/>
              <w:marRight w:val="0"/>
              <w:marTop w:val="0"/>
              <w:marBottom w:val="0"/>
              <w:divBdr>
                <w:top w:val="none" w:sz="0" w:space="0" w:color="auto"/>
                <w:left w:val="none" w:sz="0" w:space="0" w:color="auto"/>
                <w:bottom w:val="none" w:sz="0" w:space="0" w:color="auto"/>
                <w:right w:val="none" w:sz="0" w:space="0" w:color="auto"/>
              </w:divBdr>
            </w:div>
            <w:div w:id="166098390">
              <w:marLeft w:val="0"/>
              <w:marRight w:val="0"/>
              <w:marTop w:val="0"/>
              <w:marBottom w:val="0"/>
              <w:divBdr>
                <w:top w:val="none" w:sz="0" w:space="0" w:color="auto"/>
                <w:left w:val="none" w:sz="0" w:space="0" w:color="auto"/>
                <w:bottom w:val="none" w:sz="0" w:space="0" w:color="auto"/>
                <w:right w:val="none" w:sz="0" w:space="0" w:color="auto"/>
              </w:divBdr>
            </w:div>
            <w:div w:id="717827277">
              <w:marLeft w:val="0"/>
              <w:marRight w:val="0"/>
              <w:marTop w:val="0"/>
              <w:marBottom w:val="0"/>
              <w:divBdr>
                <w:top w:val="none" w:sz="0" w:space="0" w:color="auto"/>
                <w:left w:val="none" w:sz="0" w:space="0" w:color="auto"/>
                <w:bottom w:val="none" w:sz="0" w:space="0" w:color="auto"/>
                <w:right w:val="none" w:sz="0" w:space="0" w:color="auto"/>
              </w:divBdr>
            </w:div>
            <w:div w:id="1374308253">
              <w:marLeft w:val="0"/>
              <w:marRight w:val="0"/>
              <w:marTop w:val="0"/>
              <w:marBottom w:val="0"/>
              <w:divBdr>
                <w:top w:val="none" w:sz="0" w:space="0" w:color="auto"/>
                <w:left w:val="none" w:sz="0" w:space="0" w:color="auto"/>
                <w:bottom w:val="none" w:sz="0" w:space="0" w:color="auto"/>
                <w:right w:val="none" w:sz="0" w:space="0" w:color="auto"/>
              </w:divBdr>
            </w:div>
            <w:div w:id="2045136767">
              <w:marLeft w:val="0"/>
              <w:marRight w:val="0"/>
              <w:marTop w:val="0"/>
              <w:marBottom w:val="0"/>
              <w:divBdr>
                <w:top w:val="none" w:sz="0" w:space="0" w:color="auto"/>
                <w:left w:val="none" w:sz="0" w:space="0" w:color="auto"/>
                <w:bottom w:val="none" w:sz="0" w:space="0" w:color="auto"/>
                <w:right w:val="none" w:sz="0" w:space="0" w:color="auto"/>
              </w:divBdr>
            </w:div>
            <w:div w:id="1438719600">
              <w:marLeft w:val="0"/>
              <w:marRight w:val="0"/>
              <w:marTop w:val="0"/>
              <w:marBottom w:val="0"/>
              <w:divBdr>
                <w:top w:val="none" w:sz="0" w:space="0" w:color="auto"/>
                <w:left w:val="none" w:sz="0" w:space="0" w:color="auto"/>
                <w:bottom w:val="none" w:sz="0" w:space="0" w:color="auto"/>
                <w:right w:val="none" w:sz="0" w:space="0" w:color="auto"/>
              </w:divBdr>
            </w:div>
            <w:div w:id="758644830">
              <w:marLeft w:val="0"/>
              <w:marRight w:val="0"/>
              <w:marTop w:val="0"/>
              <w:marBottom w:val="0"/>
              <w:divBdr>
                <w:top w:val="none" w:sz="0" w:space="0" w:color="auto"/>
                <w:left w:val="none" w:sz="0" w:space="0" w:color="auto"/>
                <w:bottom w:val="none" w:sz="0" w:space="0" w:color="auto"/>
                <w:right w:val="none" w:sz="0" w:space="0" w:color="auto"/>
              </w:divBdr>
            </w:div>
            <w:div w:id="539829573">
              <w:marLeft w:val="0"/>
              <w:marRight w:val="0"/>
              <w:marTop w:val="0"/>
              <w:marBottom w:val="0"/>
              <w:divBdr>
                <w:top w:val="none" w:sz="0" w:space="0" w:color="auto"/>
                <w:left w:val="none" w:sz="0" w:space="0" w:color="auto"/>
                <w:bottom w:val="none" w:sz="0" w:space="0" w:color="auto"/>
                <w:right w:val="none" w:sz="0" w:space="0" w:color="auto"/>
              </w:divBdr>
            </w:div>
            <w:div w:id="1358240248">
              <w:marLeft w:val="0"/>
              <w:marRight w:val="0"/>
              <w:marTop w:val="0"/>
              <w:marBottom w:val="0"/>
              <w:divBdr>
                <w:top w:val="none" w:sz="0" w:space="0" w:color="auto"/>
                <w:left w:val="none" w:sz="0" w:space="0" w:color="auto"/>
                <w:bottom w:val="none" w:sz="0" w:space="0" w:color="auto"/>
                <w:right w:val="none" w:sz="0" w:space="0" w:color="auto"/>
              </w:divBdr>
            </w:div>
            <w:div w:id="1511988275">
              <w:marLeft w:val="0"/>
              <w:marRight w:val="0"/>
              <w:marTop w:val="0"/>
              <w:marBottom w:val="0"/>
              <w:divBdr>
                <w:top w:val="none" w:sz="0" w:space="0" w:color="auto"/>
                <w:left w:val="none" w:sz="0" w:space="0" w:color="auto"/>
                <w:bottom w:val="none" w:sz="0" w:space="0" w:color="auto"/>
                <w:right w:val="none" w:sz="0" w:space="0" w:color="auto"/>
              </w:divBdr>
            </w:div>
            <w:div w:id="1537280053">
              <w:marLeft w:val="0"/>
              <w:marRight w:val="0"/>
              <w:marTop w:val="0"/>
              <w:marBottom w:val="0"/>
              <w:divBdr>
                <w:top w:val="none" w:sz="0" w:space="0" w:color="auto"/>
                <w:left w:val="none" w:sz="0" w:space="0" w:color="auto"/>
                <w:bottom w:val="none" w:sz="0" w:space="0" w:color="auto"/>
                <w:right w:val="none" w:sz="0" w:space="0" w:color="auto"/>
              </w:divBdr>
            </w:div>
            <w:div w:id="1518274916">
              <w:marLeft w:val="0"/>
              <w:marRight w:val="0"/>
              <w:marTop w:val="0"/>
              <w:marBottom w:val="0"/>
              <w:divBdr>
                <w:top w:val="none" w:sz="0" w:space="0" w:color="auto"/>
                <w:left w:val="none" w:sz="0" w:space="0" w:color="auto"/>
                <w:bottom w:val="none" w:sz="0" w:space="0" w:color="auto"/>
                <w:right w:val="none" w:sz="0" w:space="0" w:color="auto"/>
              </w:divBdr>
            </w:div>
            <w:div w:id="1495296268">
              <w:marLeft w:val="0"/>
              <w:marRight w:val="0"/>
              <w:marTop w:val="0"/>
              <w:marBottom w:val="0"/>
              <w:divBdr>
                <w:top w:val="none" w:sz="0" w:space="0" w:color="auto"/>
                <w:left w:val="none" w:sz="0" w:space="0" w:color="auto"/>
                <w:bottom w:val="none" w:sz="0" w:space="0" w:color="auto"/>
                <w:right w:val="none" w:sz="0" w:space="0" w:color="auto"/>
              </w:divBdr>
            </w:div>
            <w:div w:id="256908106">
              <w:marLeft w:val="0"/>
              <w:marRight w:val="0"/>
              <w:marTop w:val="0"/>
              <w:marBottom w:val="0"/>
              <w:divBdr>
                <w:top w:val="none" w:sz="0" w:space="0" w:color="auto"/>
                <w:left w:val="none" w:sz="0" w:space="0" w:color="auto"/>
                <w:bottom w:val="none" w:sz="0" w:space="0" w:color="auto"/>
                <w:right w:val="none" w:sz="0" w:space="0" w:color="auto"/>
              </w:divBdr>
            </w:div>
            <w:div w:id="2144153048">
              <w:marLeft w:val="0"/>
              <w:marRight w:val="0"/>
              <w:marTop w:val="0"/>
              <w:marBottom w:val="0"/>
              <w:divBdr>
                <w:top w:val="none" w:sz="0" w:space="0" w:color="auto"/>
                <w:left w:val="none" w:sz="0" w:space="0" w:color="auto"/>
                <w:bottom w:val="none" w:sz="0" w:space="0" w:color="auto"/>
                <w:right w:val="none" w:sz="0" w:space="0" w:color="auto"/>
              </w:divBdr>
            </w:div>
            <w:div w:id="1328169789">
              <w:marLeft w:val="0"/>
              <w:marRight w:val="0"/>
              <w:marTop w:val="0"/>
              <w:marBottom w:val="0"/>
              <w:divBdr>
                <w:top w:val="none" w:sz="0" w:space="0" w:color="auto"/>
                <w:left w:val="none" w:sz="0" w:space="0" w:color="auto"/>
                <w:bottom w:val="none" w:sz="0" w:space="0" w:color="auto"/>
                <w:right w:val="none" w:sz="0" w:space="0" w:color="auto"/>
              </w:divBdr>
            </w:div>
            <w:div w:id="601958416">
              <w:marLeft w:val="0"/>
              <w:marRight w:val="0"/>
              <w:marTop w:val="0"/>
              <w:marBottom w:val="0"/>
              <w:divBdr>
                <w:top w:val="none" w:sz="0" w:space="0" w:color="auto"/>
                <w:left w:val="none" w:sz="0" w:space="0" w:color="auto"/>
                <w:bottom w:val="none" w:sz="0" w:space="0" w:color="auto"/>
                <w:right w:val="none" w:sz="0" w:space="0" w:color="auto"/>
              </w:divBdr>
            </w:div>
            <w:div w:id="2130859583">
              <w:marLeft w:val="0"/>
              <w:marRight w:val="0"/>
              <w:marTop w:val="0"/>
              <w:marBottom w:val="0"/>
              <w:divBdr>
                <w:top w:val="none" w:sz="0" w:space="0" w:color="auto"/>
                <w:left w:val="none" w:sz="0" w:space="0" w:color="auto"/>
                <w:bottom w:val="none" w:sz="0" w:space="0" w:color="auto"/>
                <w:right w:val="none" w:sz="0" w:space="0" w:color="auto"/>
              </w:divBdr>
            </w:div>
            <w:div w:id="1500190742">
              <w:marLeft w:val="0"/>
              <w:marRight w:val="0"/>
              <w:marTop w:val="0"/>
              <w:marBottom w:val="0"/>
              <w:divBdr>
                <w:top w:val="none" w:sz="0" w:space="0" w:color="auto"/>
                <w:left w:val="none" w:sz="0" w:space="0" w:color="auto"/>
                <w:bottom w:val="none" w:sz="0" w:space="0" w:color="auto"/>
                <w:right w:val="none" w:sz="0" w:space="0" w:color="auto"/>
              </w:divBdr>
            </w:div>
            <w:div w:id="579564377">
              <w:marLeft w:val="0"/>
              <w:marRight w:val="0"/>
              <w:marTop w:val="0"/>
              <w:marBottom w:val="0"/>
              <w:divBdr>
                <w:top w:val="none" w:sz="0" w:space="0" w:color="auto"/>
                <w:left w:val="none" w:sz="0" w:space="0" w:color="auto"/>
                <w:bottom w:val="none" w:sz="0" w:space="0" w:color="auto"/>
                <w:right w:val="none" w:sz="0" w:space="0" w:color="auto"/>
              </w:divBdr>
            </w:div>
            <w:div w:id="939725167">
              <w:marLeft w:val="0"/>
              <w:marRight w:val="0"/>
              <w:marTop w:val="0"/>
              <w:marBottom w:val="0"/>
              <w:divBdr>
                <w:top w:val="none" w:sz="0" w:space="0" w:color="auto"/>
                <w:left w:val="none" w:sz="0" w:space="0" w:color="auto"/>
                <w:bottom w:val="none" w:sz="0" w:space="0" w:color="auto"/>
                <w:right w:val="none" w:sz="0" w:space="0" w:color="auto"/>
              </w:divBdr>
            </w:div>
            <w:div w:id="1871451634">
              <w:marLeft w:val="0"/>
              <w:marRight w:val="0"/>
              <w:marTop w:val="0"/>
              <w:marBottom w:val="0"/>
              <w:divBdr>
                <w:top w:val="none" w:sz="0" w:space="0" w:color="auto"/>
                <w:left w:val="none" w:sz="0" w:space="0" w:color="auto"/>
                <w:bottom w:val="none" w:sz="0" w:space="0" w:color="auto"/>
                <w:right w:val="none" w:sz="0" w:space="0" w:color="auto"/>
              </w:divBdr>
            </w:div>
            <w:div w:id="2142917202">
              <w:marLeft w:val="0"/>
              <w:marRight w:val="0"/>
              <w:marTop w:val="0"/>
              <w:marBottom w:val="0"/>
              <w:divBdr>
                <w:top w:val="none" w:sz="0" w:space="0" w:color="auto"/>
                <w:left w:val="none" w:sz="0" w:space="0" w:color="auto"/>
                <w:bottom w:val="none" w:sz="0" w:space="0" w:color="auto"/>
                <w:right w:val="none" w:sz="0" w:space="0" w:color="auto"/>
              </w:divBdr>
            </w:div>
            <w:div w:id="642732476">
              <w:marLeft w:val="0"/>
              <w:marRight w:val="0"/>
              <w:marTop w:val="0"/>
              <w:marBottom w:val="0"/>
              <w:divBdr>
                <w:top w:val="none" w:sz="0" w:space="0" w:color="auto"/>
                <w:left w:val="none" w:sz="0" w:space="0" w:color="auto"/>
                <w:bottom w:val="none" w:sz="0" w:space="0" w:color="auto"/>
                <w:right w:val="none" w:sz="0" w:space="0" w:color="auto"/>
              </w:divBdr>
            </w:div>
            <w:div w:id="1121148430">
              <w:marLeft w:val="0"/>
              <w:marRight w:val="0"/>
              <w:marTop w:val="0"/>
              <w:marBottom w:val="0"/>
              <w:divBdr>
                <w:top w:val="none" w:sz="0" w:space="0" w:color="auto"/>
                <w:left w:val="none" w:sz="0" w:space="0" w:color="auto"/>
                <w:bottom w:val="none" w:sz="0" w:space="0" w:color="auto"/>
                <w:right w:val="none" w:sz="0" w:space="0" w:color="auto"/>
              </w:divBdr>
            </w:div>
            <w:div w:id="1459951587">
              <w:marLeft w:val="0"/>
              <w:marRight w:val="0"/>
              <w:marTop w:val="0"/>
              <w:marBottom w:val="0"/>
              <w:divBdr>
                <w:top w:val="none" w:sz="0" w:space="0" w:color="auto"/>
                <w:left w:val="none" w:sz="0" w:space="0" w:color="auto"/>
                <w:bottom w:val="none" w:sz="0" w:space="0" w:color="auto"/>
                <w:right w:val="none" w:sz="0" w:space="0" w:color="auto"/>
              </w:divBdr>
            </w:div>
            <w:div w:id="2008166311">
              <w:marLeft w:val="0"/>
              <w:marRight w:val="0"/>
              <w:marTop w:val="0"/>
              <w:marBottom w:val="0"/>
              <w:divBdr>
                <w:top w:val="none" w:sz="0" w:space="0" w:color="auto"/>
                <w:left w:val="none" w:sz="0" w:space="0" w:color="auto"/>
                <w:bottom w:val="none" w:sz="0" w:space="0" w:color="auto"/>
                <w:right w:val="none" w:sz="0" w:space="0" w:color="auto"/>
              </w:divBdr>
            </w:div>
            <w:div w:id="890725946">
              <w:marLeft w:val="0"/>
              <w:marRight w:val="0"/>
              <w:marTop w:val="0"/>
              <w:marBottom w:val="0"/>
              <w:divBdr>
                <w:top w:val="none" w:sz="0" w:space="0" w:color="auto"/>
                <w:left w:val="none" w:sz="0" w:space="0" w:color="auto"/>
                <w:bottom w:val="none" w:sz="0" w:space="0" w:color="auto"/>
                <w:right w:val="none" w:sz="0" w:space="0" w:color="auto"/>
              </w:divBdr>
            </w:div>
            <w:div w:id="1879776377">
              <w:marLeft w:val="0"/>
              <w:marRight w:val="0"/>
              <w:marTop w:val="0"/>
              <w:marBottom w:val="0"/>
              <w:divBdr>
                <w:top w:val="none" w:sz="0" w:space="0" w:color="auto"/>
                <w:left w:val="none" w:sz="0" w:space="0" w:color="auto"/>
                <w:bottom w:val="none" w:sz="0" w:space="0" w:color="auto"/>
                <w:right w:val="none" w:sz="0" w:space="0" w:color="auto"/>
              </w:divBdr>
            </w:div>
            <w:div w:id="1841113258">
              <w:marLeft w:val="0"/>
              <w:marRight w:val="0"/>
              <w:marTop w:val="0"/>
              <w:marBottom w:val="0"/>
              <w:divBdr>
                <w:top w:val="none" w:sz="0" w:space="0" w:color="auto"/>
                <w:left w:val="none" w:sz="0" w:space="0" w:color="auto"/>
                <w:bottom w:val="none" w:sz="0" w:space="0" w:color="auto"/>
                <w:right w:val="none" w:sz="0" w:space="0" w:color="auto"/>
              </w:divBdr>
            </w:div>
            <w:div w:id="100417403">
              <w:marLeft w:val="0"/>
              <w:marRight w:val="0"/>
              <w:marTop w:val="0"/>
              <w:marBottom w:val="0"/>
              <w:divBdr>
                <w:top w:val="none" w:sz="0" w:space="0" w:color="auto"/>
                <w:left w:val="none" w:sz="0" w:space="0" w:color="auto"/>
                <w:bottom w:val="none" w:sz="0" w:space="0" w:color="auto"/>
                <w:right w:val="none" w:sz="0" w:space="0" w:color="auto"/>
              </w:divBdr>
            </w:div>
            <w:div w:id="1752701297">
              <w:marLeft w:val="0"/>
              <w:marRight w:val="0"/>
              <w:marTop w:val="0"/>
              <w:marBottom w:val="0"/>
              <w:divBdr>
                <w:top w:val="none" w:sz="0" w:space="0" w:color="auto"/>
                <w:left w:val="none" w:sz="0" w:space="0" w:color="auto"/>
                <w:bottom w:val="none" w:sz="0" w:space="0" w:color="auto"/>
                <w:right w:val="none" w:sz="0" w:space="0" w:color="auto"/>
              </w:divBdr>
            </w:div>
            <w:div w:id="202905080">
              <w:marLeft w:val="0"/>
              <w:marRight w:val="0"/>
              <w:marTop w:val="0"/>
              <w:marBottom w:val="0"/>
              <w:divBdr>
                <w:top w:val="none" w:sz="0" w:space="0" w:color="auto"/>
                <w:left w:val="none" w:sz="0" w:space="0" w:color="auto"/>
                <w:bottom w:val="none" w:sz="0" w:space="0" w:color="auto"/>
                <w:right w:val="none" w:sz="0" w:space="0" w:color="auto"/>
              </w:divBdr>
            </w:div>
            <w:div w:id="1409383192">
              <w:marLeft w:val="0"/>
              <w:marRight w:val="0"/>
              <w:marTop w:val="0"/>
              <w:marBottom w:val="0"/>
              <w:divBdr>
                <w:top w:val="none" w:sz="0" w:space="0" w:color="auto"/>
                <w:left w:val="none" w:sz="0" w:space="0" w:color="auto"/>
                <w:bottom w:val="none" w:sz="0" w:space="0" w:color="auto"/>
                <w:right w:val="none" w:sz="0" w:space="0" w:color="auto"/>
              </w:divBdr>
            </w:div>
            <w:div w:id="1637754991">
              <w:marLeft w:val="0"/>
              <w:marRight w:val="0"/>
              <w:marTop w:val="0"/>
              <w:marBottom w:val="0"/>
              <w:divBdr>
                <w:top w:val="none" w:sz="0" w:space="0" w:color="auto"/>
                <w:left w:val="none" w:sz="0" w:space="0" w:color="auto"/>
                <w:bottom w:val="none" w:sz="0" w:space="0" w:color="auto"/>
                <w:right w:val="none" w:sz="0" w:space="0" w:color="auto"/>
              </w:divBdr>
            </w:div>
            <w:div w:id="1297637482">
              <w:marLeft w:val="0"/>
              <w:marRight w:val="0"/>
              <w:marTop w:val="0"/>
              <w:marBottom w:val="0"/>
              <w:divBdr>
                <w:top w:val="none" w:sz="0" w:space="0" w:color="auto"/>
                <w:left w:val="none" w:sz="0" w:space="0" w:color="auto"/>
                <w:bottom w:val="none" w:sz="0" w:space="0" w:color="auto"/>
                <w:right w:val="none" w:sz="0" w:space="0" w:color="auto"/>
              </w:divBdr>
            </w:div>
            <w:div w:id="1846312560">
              <w:marLeft w:val="0"/>
              <w:marRight w:val="0"/>
              <w:marTop w:val="0"/>
              <w:marBottom w:val="0"/>
              <w:divBdr>
                <w:top w:val="none" w:sz="0" w:space="0" w:color="auto"/>
                <w:left w:val="none" w:sz="0" w:space="0" w:color="auto"/>
                <w:bottom w:val="none" w:sz="0" w:space="0" w:color="auto"/>
                <w:right w:val="none" w:sz="0" w:space="0" w:color="auto"/>
              </w:divBdr>
            </w:div>
            <w:div w:id="1070662393">
              <w:marLeft w:val="0"/>
              <w:marRight w:val="0"/>
              <w:marTop w:val="0"/>
              <w:marBottom w:val="0"/>
              <w:divBdr>
                <w:top w:val="none" w:sz="0" w:space="0" w:color="auto"/>
                <w:left w:val="none" w:sz="0" w:space="0" w:color="auto"/>
                <w:bottom w:val="none" w:sz="0" w:space="0" w:color="auto"/>
                <w:right w:val="none" w:sz="0" w:space="0" w:color="auto"/>
              </w:divBdr>
            </w:div>
            <w:div w:id="3031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49443">
      <w:bodyDiv w:val="1"/>
      <w:marLeft w:val="0"/>
      <w:marRight w:val="0"/>
      <w:marTop w:val="0"/>
      <w:marBottom w:val="0"/>
      <w:divBdr>
        <w:top w:val="none" w:sz="0" w:space="0" w:color="auto"/>
        <w:left w:val="none" w:sz="0" w:space="0" w:color="auto"/>
        <w:bottom w:val="none" w:sz="0" w:space="0" w:color="auto"/>
        <w:right w:val="none" w:sz="0" w:space="0" w:color="auto"/>
      </w:divBdr>
      <w:divsChild>
        <w:div w:id="518005541">
          <w:marLeft w:val="0"/>
          <w:marRight w:val="0"/>
          <w:marTop w:val="0"/>
          <w:marBottom w:val="0"/>
          <w:divBdr>
            <w:top w:val="none" w:sz="0" w:space="0" w:color="auto"/>
            <w:left w:val="none" w:sz="0" w:space="0" w:color="auto"/>
            <w:bottom w:val="none" w:sz="0" w:space="0" w:color="auto"/>
            <w:right w:val="none" w:sz="0" w:space="0" w:color="auto"/>
          </w:divBdr>
          <w:divsChild>
            <w:div w:id="863178915">
              <w:marLeft w:val="0"/>
              <w:marRight w:val="0"/>
              <w:marTop w:val="0"/>
              <w:marBottom w:val="0"/>
              <w:divBdr>
                <w:top w:val="none" w:sz="0" w:space="0" w:color="auto"/>
                <w:left w:val="none" w:sz="0" w:space="0" w:color="auto"/>
                <w:bottom w:val="none" w:sz="0" w:space="0" w:color="auto"/>
                <w:right w:val="none" w:sz="0" w:space="0" w:color="auto"/>
              </w:divBdr>
            </w:div>
            <w:div w:id="1542747693">
              <w:marLeft w:val="0"/>
              <w:marRight w:val="0"/>
              <w:marTop w:val="0"/>
              <w:marBottom w:val="0"/>
              <w:divBdr>
                <w:top w:val="none" w:sz="0" w:space="0" w:color="auto"/>
                <w:left w:val="none" w:sz="0" w:space="0" w:color="auto"/>
                <w:bottom w:val="none" w:sz="0" w:space="0" w:color="auto"/>
                <w:right w:val="none" w:sz="0" w:space="0" w:color="auto"/>
              </w:divBdr>
            </w:div>
            <w:div w:id="1474449500">
              <w:marLeft w:val="0"/>
              <w:marRight w:val="0"/>
              <w:marTop w:val="0"/>
              <w:marBottom w:val="0"/>
              <w:divBdr>
                <w:top w:val="none" w:sz="0" w:space="0" w:color="auto"/>
                <w:left w:val="none" w:sz="0" w:space="0" w:color="auto"/>
                <w:bottom w:val="none" w:sz="0" w:space="0" w:color="auto"/>
                <w:right w:val="none" w:sz="0" w:space="0" w:color="auto"/>
              </w:divBdr>
            </w:div>
            <w:div w:id="145974999">
              <w:marLeft w:val="0"/>
              <w:marRight w:val="0"/>
              <w:marTop w:val="0"/>
              <w:marBottom w:val="0"/>
              <w:divBdr>
                <w:top w:val="none" w:sz="0" w:space="0" w:color="auto"/>
                <w:left w:val="none" w:sz="0" w:space="0" w:color="auto"/>
                <w:bottom w:val="none" w:sz="0" w:space="0" w:color="auto"/>
                <w:right w:val="none" w:sz="0" w:space="0" w:color="auto"/>
              </w:divBdr>
            </w:div>
            <w:div w:id="2131894617">
              <w:marLeft w:val="0"/>
              <w:marRight w:val="0"/>
              <w:marTop w:val="0"/>
              <w:marBottom w:val="0"/>
              <w:divBdr>
                <w:top w:val="none" w:sz="0" w:space="0" w:color="auto"/>
                <w:left w:val="none" w:sz="0" w:space="0" w:color="auto"/>
                <w:bottom w:val="none" w:sz="0" w:space="0" w:color="auto"/>
                <w:right w:val="none" w:sz="0" w:space="0" w:color="auto"/>
              </w:divBdr>
            </w:div>
            <w:div w:id="1608659340">
              <w:marLeft w:val="0"/>
              <w:marRight w:val="0"/>
              <w:marTop w:val="0"/>
              <w:marBottom w:val="0"/>
              <w:divBdr>
                <w:top w:val="none" w:sz="0" w:space="0" w:color="auto"/>
                <w:left w:val="none" w:sz="0" w:space="0" w:color="auto"/>
                <w:bottom w:val="none" w:sz="0" w:space="0" w:color="auto"/>
                <w:right w:val="none" w:sz="0" w:space="0" w:color="auto"/>
              </w:divBdr>
            </w:div>
            <w:div w:id="1405370247">
              <w:marLeft w:val="0"/>
              <w:marRight w:val="0"/>
              <w:marTop w:val="0"/>
              <w:marBottom w:val="0"/>
              <w:divBdr>
                <w:top w:val="none" w:sz="0" w:space="0" w:color="auto"/>
                <w:left w:val="none" w:sz="0" w:space="0" w:color="auto"/>
                <w:bottom w:val="none" w:sz="0" w:space="0" w:color="auto"/>
                <w:right w:val="none" w:sz="0" w:space="0" w:color="auto"/>
              </w:divBdr>
            </w:div>
            <w:div w:id="1076704374">
              <w:marLeft w:val="0"/>
              <w:marRight w:val="0"/>
              <w:marTop w:val="0"/>
              <w:marBottom w:val="0"/>
              <w:divBdr>
                <w:top w:val="none" w:sz="0" w:space="0" w:color="auto"/>
                <w:left w:val="none" w:sz="0" w:space="0" w:color="auto"/>
                <w:bottom w:val="none" w:sz="0" w:space="0" w:color="auto"/>
                <w:right w:val="none" w:sz="0" w:space="0" w:color="auto"/>
              </w:divBdr>
            </w:div>
            <w:div w:id="877014188">
              <w:marLeft w:val="0"/>
              <w:marRight w:val="0"/>
              <w:marTop w:val="0"/>
              <w:marBottom w:val="0"/>
              <w:divBdr>
                <w:top w:val="none" w:sz="0" w:space="0" w:color="auto"/>
                <w:left w:val="none" w:sz="0" w:space="0" w:color="auto"/>
                <w:bottom w:val="none" w:sz="0" w:space="0" w:color="auto"/>
                <w:right w:val="none" w:sz="0" w:space="0" w:color="auto"/>
              </w:divBdr>
            </w:div>
            <w:div w:id="1569418651">
              <w:marLeft w:val="0"/>
              <w:marRight w:val="0"/>
              <w:marTop w:val="0"/>
              <w:marBottom w:val="0"/>
              <w:divBdr>
                <w:top w:val="none" w:sz="0" w:space="0" w:color="auto"/>
                <w:left w:val="none" w:sz="0" w:space="0" w:color="auto"/>
                <w:bottom w:val="none" w:sz="0" w:space="0" w:color="auto"/>
                <w:right w:val="none" w:sz="0" w:space="0" w:color="auto"/>
              </w:divBdr>
            </w:div>
            <w:div w:id="2027630003">
              <w:marLeft w:val="0"/>
              <w:marRight w:val="0"/>
              <w:marTop w:val="0"/>
              <w:marBottom w:val="0"/>
              <w:divBdr>
                <w:top w:val="none" w:sz="0" w:space="0" w:color="auto"/>
                <w:left w:val="none" w:sz="0" w:space="0" w:color="auto"/>
                <w:bottom w:val="none" w:sz="0" w:space="0" w:color="auto"/>
                <w:right w:val="none" w:sz="0" w:space="0" w:color="auto"/>
              </w:divBdr>
            </w:div>
            <w:div w:id="1363050268">
              <w:marLeft w:val="0"/>
              <w:marRight w:val="0"/>
              <w:marTop w:val="0"/>
              <w:marBottom w:val="0"/>
              <w:divBdr>
                <w:top w:val="none" w:sz="0" w:space="0" w:color="auto"/>
                <w:left w:val="none" w:sz="0" w:space="0" w:color="auto"/>
                <w:bottom w:val="none" w:sz="0" w:space="0" w:color="auto"/>
                <w:right w:val="none" w:sz="0" w:space="0" w:color="auto"/>
              </w:divBdr>
            </w:div>
            <w:div w:id="262542533">
              <w:marLeft w:val="0"/>
              <w:marRight w:val="0"/>
              <w:marTop w:val="0"/>
              <w:marBottom w:val="0"/>
              <w:divBdr>
                <w:top w:val="none" w:sz="0" w:space="0" w:color="auto"/>
                <w:left w:val="none" w:sz="0" w:space="0" w:color="auto"/>
                <w:bottom w:val="none" w:sz="0" w:space="0" w:color="auto"/>
                <w:right w:val="none" w:sz="0" w:space="0" w:color="auto"/>
              </w:divBdr>
            </w:div>
            <w:div w:id="1207062266">
              <w:marLeft w:val="0"/>
              <w:marRight w:val="0"/>
              <w:marTop w:val="0"/>
              <w:marBottom w:val="0"/>
              <w:divBdr>
                <w:top w:val="none" w:sz="0" w:space="0" w:color="auto"/>
                <w:left w:val="none" w:sz="0" w:space="0" w:color="auto"/>
                <w:bottom w:val="none" w:sz="0" w:space="0" w:color="auto"/>
                <w:right w:val="none" w:sz="0" w:space="0" w:color="auto"/>
              </w:divBdr>
            </w:div>
            <w:div w:id="1664313137">
              <w:marLeft w:val="0"/>
              <w:marRight w:val="0"/>
              <w:marTop w:val="0"/>
              <w:marBottom w:val="0"/>
              <w:divBdr>
                <w:top w:val="none" w:sz="0" w:space="0" w:color="auto"/>
                <w:left w:val="none" w:sz="0" w:space="0" w:color="auto"/>
                <w:bottom w:val="none" w:sz="0" w:space="0" w:color="auto"/>
                <w:right w:val="none" w:sz="0" w:space="0" w:color="auto"/>
              </w:divBdr>
            </w:div>
            <w:div w:id="1954900485">
              <w:marLeft w:val="0"/>
              <w:marRight w:val="0"/>
              <w:marTop w:val="0"/>
              <w:marBottom w:val="0"/>
              <w:divBdr>
                <w:top w:val="none" w:sz="0" w:space="0" w:color="auto"/>
                <w:left w:val="none" w:sz="0" w:space="0" w:color="auto"/>
                <w:bottom w:val="none" w:sz="0" w:space="0" w:color="auto"/>
                <w:right w:val="none" w:sz="0" w:space="0" w:color="auto"/>
              </w:divBdr>
            </w:div>
            <w:div w:id="1917209149">
              <w:marLeft w:val="0"/>
              <w:marRight w:val="0"/>
              <w:marTop w:val="0"/>
              <w:marBottom w:val="0"/>
              <w:divBdr>
                <w:top w:val="none" w:sz="0" w:space="0" w:color="auto"/>
                <w:left w:val="none" w:sz="0" w:space="0" w:color="auto"/>
                <w:bottom w:val="none" w:sz="0" w:space="0" w:color="auto"/>
                <w:right w:val="none" w:sz="0" w:space="0" w:color="auto"/>
              </w:divBdr>
            </w:div>
            <w:div w:id="673069727">
              <w:marLeft w:val="0"/>
              <w:marRight w:val="0"/>
              <w:marTop w:val="0"/>
              <w:marBottom w:val="0"/>
              <w:divBdr>
                <w:top w:val="none" w:sz="0" w:space="0" w:color="auto"/>
                <w:left w:val="none" w:sz="0" w:space="0" w:color="auto"/>
                <w:bottom w:val="none" w:sz="0" w:space="0" w:color="auto"/>
                <w:right w:val="none" w:sz="0" w:space="0" w:color="auto"/>
              </w:divBdr>
            </w:div>
            <w:div w:id="2124424696">
              <w:marLeft w:val="0"/>
              <w:marRight w:val="0"/>
              <w:marTop w:val="0"/>
              <w:marBottom w:val="0"/>
              <w:divBdr>
                <w:top w:val="none" w:sz="0" w:space="0" w:color="auto"/>
                <w:left w:val="none" w:sz="0" w:space="0" w:color="auto"/>
                <w:bottom w:val="none" w:sz="0" w:space="0" w:color="auto"/>
                <w:right w:val="none" w:sz="0" w:space="0" w:color="auto"/>
              </w:divBdr>
            </w:div>
            <w:div w:id="622156995">
              <w:marLeft w:val="0"/>
              <w:marRight w:val="0"/>
              <w:marTop w:val="0"/>
              <w:marBottom w:val="0"/>
              <w:divBdr>
                <w:top w:val="none" w:sz="0" w:space="0" w:color="auto"/>
                <w:left w:val="none" w:sz="0" w:space="0" w:color="auto"/>
                <w:bottom w:val="none" w:sz="0" w:space="0" w:color="auto"/>
                <w:right w:val="none" w:sz="0" w:space="0" w:color="auto"/>
              </w:divBdr>
            </w:div>
            <w:div w:id="12791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4339">
      <w:bodyDiv w:val="1"/>
      <w:marLeft w:val="0"/>
      <w:marRight w:val="0"/>
      <w:marTop w:val="0"/>
      <w:marBottom w:val="0"/>
      <w:divBdr>
        <w:top w:val="none" w:sz="0" w:space="0" w:color="auto"/>
        <w:left w:val="none" w:sz="0" w:space="0" w:color="auto"/>
        <w:bottom w:val="none" w:sz="0" w:space="0" w:color="auto"/>
        <w:right w:val="none" w:sz="0" w:space="0" w:color="auto"/>
      </w:divBdr>
      <w:divsChild>
        <w:div w:id="1565027911">
          <w:marLeft w:val="0"/>
          <w:marRight w:val="0"/>
          <w:marTop w:val="0"/>
          <w:marBottom w:val="0"/>
          <w:divBdr>
            <w:top w:val="none" w:sz="0" w:space="0" w:color="auto"/>
            <w:left w:val="none" w:sz="0" w:space="0" w:color="auto"/>
            <w:bottom w:val="none" w:sz="0" w:space="0" w:color="auto"/>
            <w:right w:val="none" w:sz="0" w:space="0" w:color="auto"/>
          </w:divBdr>
          <w:divsChild>
            <w:div w:id="1895659954">
              <w:marLeft w:val="0"/>
              <w:marRight w:val="0"/>
              <w:marTop w:val="0"/>
              <w:marBottom w:val="0"/>
              <w:divBdr>
                <w:top w:val="none" w:sz="0" w:space="0" w:color="auto"/>
                <w:left w:val="none" w:sz="0" w:space="0" w:color="auto"/>
                <w:bottom w:val="none" w:sz="0" w:space="0" w:color="auto"/>
                <w:right w:val="none" w:sz="0" w:space="0" w:color="auto"/>
              </w:divBdr>
            </w:div>
            <w:div w:id="1154376457">
              <w:marLeft w:val="0"/>
              <w:marRight w:val="0"/>
              <w:marTop w:val="0"/>
              <w:marBottom w:val="0"/>
              <w:divBdr>
                <w:top w:val="none" w:sz="0" w:space="0" w:color="auto"/>
                <w:left w:val="none" w:sz="0" w:space="0" w:color="auto"/>
                <w:bottom w:val="none" w:sz="0" w:space="0" w:color="auto"/>
                <w:right w:val="none" w:sz="0" w:space="0" w:color="auto"/>
              </w:divBdr>
            </w:div>
            <w:div w:id="1759061135">
              <w:marLeft w:val="0"/>
              <w:marRight w:val="0"/>
              <w:marTop w:val="0"/>
              <w:marBottom w:val="0"/>
              <w:divBdr>
                <w:top w:val="none" w:sz="0" w:space="0" w:color="auto"/>
                <w:left w:val="none" w:sz="0" w:space="0" w:color="auto"/>
                <w:bottom w:val="none" w:sz="0" w:space="0" w:color="auto"/>
                <w:right w:val="none" w:sz="0" w:space="0" w:color="auto"/>
              </w:divBdr>
            </w:div>
            <w:div w:id="366220845">
              <w:marLeft w:val="0"/>
              <w:marRight w:val="0"/>
              <w:marTop w:val="0"/>
              <w:marBottom w:val="0"/>
              <w:divBdr>
                <w:top w:val="none" w:sz="0" w:space="0" w:color="auto"/>
                <w:left w:val="none" w:sz="0" w:space="0" w:color="auto"/>
                <w:bottom w:val="none" w:sz="0" w:space="0" w:color="auto"/>
                <w:right w:val="none" w:sz="0" w:space="0" w:color="auto"/>
              </w:divBdr>
            </w:div>
            <w:div w:id="1283224919">
              <w:marLeft w:val="0"/>
              <w:marRight w:val="0"/>
              <w:marTop w:val="0"/>
              <w:marBottom w:val="0"/>
              <w:divBdr>
                <w:top w:val="none" w:sz="0" w:space="0" w:color="auto"/>
                <w:left w:val="none" w:sz="0" w:space="0" w:color="auto"/>
                <w:bottom w:val="none" w:sz="0" w:space="0" w:color="auto"/>
                <w:right w:val="none" w:sz="0" w:space="0" w:color="auto"/>
              </w:divBdr>
            </w:div>
            <w:div w:id="672487873">
              <w:marLeft w:val="0"/>
              <w:marRight w:val="0"/>
              <w:marTop w:val="0"/>
              <w:marBottom w:val="0"/>
              <w:divBdr>
                <w:top w:val="none" w:sz="0" w:space="0" w:color="auto"/>
                <w:left w:val="none" w:sz="0" w:space="0" w:color="auto"/>
                <w:bottom w:val="none" w:sz="0" w:space="0" w:color="auto"/>
                <w:right w:val="none" w:sz="0" w:space="0" w:color="auto"/>
              </w:divBdr>
            </w:div>
            <w:div w:id="1949777521">
              <w:marLeft w:val="0"/>
              <w:marRight w:val="0"/>
              <w:marTop w:val="0"/>
              <w:marBottom w:val="0"/>
              <w:divBdr>
                <w:top w:val="none" w:sz="0" w:space="0" w:color="auto"/>
                <w:left w:val="none" w:sz="0" w:space="0" w:color="auto"/>
                <w:bottom w:val="none" w:sz="0" w:space="0" w:color="auto"/>
                <w:right w:val="none" w:sz="0" w:space="0" w:color="auto"/>
              </w:divBdr>
            </w:div>
            <w:div w:id="168371081">
              <w:marLeft w:val="0"/>
              <w:marRight w:val="0"/>
              <w:marTop w:val="0"/>
              <w:marBottom w:val="0"/>
              <w:divBdr>
                <w:top w:val="none" w:sz="0" w:space="0" w:color="auto"/>
                <w:left w:val="none" w:sz="0" w:space="0" w:color="auto"/>
                <w:bottom w:val="none" w:sz="0" w:space="0" w:color="auto"/>
                <w:right w:val="none" w:sz="0" w:space="0" w:color="auto"/>
              </w:divBdr>
            </w:div>
            <w:div w:id="1660695402">
              <w:marLeft w:val="0"/>
              <w:marRight w:val="0"/>
              <w:marTop w:val="0"/>
              <w:marBottom w:val="0"/>
              <w:divBdr>
                <w:top w:val="none" w:sz="0" w:space="0" w:color="auto"/>
                <w:left w:val="none" w:sz="0" w:space="0" w:color="auto"/>
                <w:bottom w:val="none" w:sz="0" w:space="0" w:color="auto"/>
                <w:right w:val="none" w:sz="0" w:space="0" w:color="auto"/>
              </w:divBdr>
            </w:div>
            <w:div w:id="257719179">
              <w:marLeft w:val="0"/>
              <w:marRight w:val="0"/>
              <w:marTop w:val="0"/>
              <w:marBottom w:val="0"/>
              <w:divBdr>
                <w:top w:val="none" w:sz="0" w:space="0" w:color="auto"/>
                <w:left w:val="none" w:sz="0" w:space="0" w:color="auto"/>
                <w:bottom w:val="none" w:sz="0" w:space="0" w:color="auto"/>
                <w:right w:val="none" w:sz="0" w:space="0" w:color="auto"/>
              </w:divBdr>
            </w:div>
            <w:div w:id="1067803753">
              <w:marLeft w:val="0"/>
              <w:marRight w:val="0"/>
              <w:marTop w:val="0"/>
              <w:marBottom w:val="0"/>
              <w:divBdr>
                <w:top w:val="none" w:sz="0" w:space="0" w:color="auto"/>
                <w:left w:val="none" w:sz="0" w:space="0" w:color="auto"/>
                <w:bottom w:val="none" w:sz="0" w:space="0" w:color="auto"/>
                <w:right w:val="none" w:sz="0" w:space="0" w:color="auto"/>
              </w:divBdr>
            </w:div>
            <w:div w:id="889658737">
              <w:marLeft w:val="0"/>
              <w:marRight w:val="0"/>
              <w:marTop w:val="0"/>
              <w:marBottom w:val="0"/>
              <w:divBdr>
                <w:top w:val="none" w:sz="0" w:space="0" w:color="auto"/>
                <w:left w:val="none" w:sz="0" w:space="0" w:color="auto"/>
                <w:bottom w:val="none" w:sz="0" w:space="0" w:color="auto"/>
                <w:right w:val="none" w:sz="0" w:space="0" w:color="auto"/>
              </w:divBdr>
            </w:div>
            <w:div w:id="339744199">
              <w:marLeft w:val="0"/>
              <w:marRight w:val="0"/>
              <w:marTop w:val="0"/>
              <w:marBottom w:val="0"/>
              <w:divBdr>
                <w:top w:val="none" w:sz="0" w:space="0" w:color="auto"/>
                <w:left w:val="none" w:sz="0" w:space="0" w:color="auto"/>
                <w:bottom w:val="none" w:sz="0" w:space="0" w:color="auto"/>
                <w:right w:val="none" w:sz="0" w:space="0" w:color="auto"/>
              </w:divBdr>
            </w:div>
            <w:div w:id="1974517">
              <w:marLeft w:val="0"/>
              <w:marRight w:val="0"/>
              <w:marTop w:val="0"/>
              <w:marBottom w:val="0"/>
              <w:divBdr>
                <w:top w:val="none" w:sz="0" w:space="0" w:color="auto"/>
                <w:left w:val="none" w:sz="0" w:space="0" w:color="auto"/>
                <w:bottom w:val="none" w:sz="0" w:space="0" w:color="auto"/>
                <w:right w:val="none" w:sz="0" w:space="0" w:color="auto"/>
              </w:divBdr>
            </w:div>
            <w:div w:id="1911882443">
              <w:marLeft w:val="0"/>
              <w:marRight w:val="0"/>
              <w:marTop w:val="0"/>
              <w:marBottom w:val="0"/>
              <w:divBdr>
                <w:top w:val="none" w:sz="0" w:space="0" w:color="auto"/>
                <w:left w:val="none" w:sz="0" w:space="0" w:color="auto"/>
                <w:bottom w:val="none" w:sz="0" w:space="0" w:color="auto"/>
                <w:right w:val="none" w:sz="0" w:space="0" w:color="auto"/>
              </w:divBdr>
            </w:div>
            <w:div w:id="820731170">
              <w:marLeft w:val="0"/>
              <w:marRight w:val="0"/>
              <w:marTop w:val="0"/>
              <w:marBottom w:val="0"/>
              <w:divBdr>
                <w:top w:val="none" w:sz="0" w:space="0" w:color="auto"/>
                <w:left w:val="none" w:sz="0" w:space="0" w:color="auto"/>
                <w:bottom w:val="none" w:sz="0" w:space="0" w:color="auto"/>
                <w:right w:val="none" w:sz="0" w:space="0" w:color="auto"/>
              </w:divBdr>
            </w:div>
            <w:div w:id="314190266">
              <w:marLeft w:val="0"/>
              <w:marRight w:val="0"/>
              <w:marTop w:val="0"/>
              <w:marBottom w:val="0"/>
              <w:divBdr>
                <w:top w:val="none" w:sz="0" w:space="0" w:color="auto"/>
                <w:left w:val="none" w:sz="0" w:space="0" w:color="auto"/>
                <w:bottom w:val="none" w:sz="0" w:space="0" w:color="auto"/>
                <w:right w:val="none" w:sz="0" w:space="0" w:color="auto"/>
              </w:divBdr>
            </w:div>
            <w:div w:id="1768426800">
              <w:marLeft w:val="0"/>
              <w:marRight w:val="0"/>
              <w:marTop w:val="0"/>
              <w:marBottom w:val="0"/>
              <w:divBdr>
                <w:top w:val="none" w:sz="0" w:space="0" w:color="auto"/>
                <w:left w:val="none" w:sz="0" w:space="0" w:color="auto"/>
                <w:bottom w:val="none" w:sz="0" w:space="0" w:color="auto"/>
                <w:right w:val="none" w:sz="0" w:space="0" w:color="auto"/>
              </w:divBdr>
            </w:div>
            <w:div w:id="2000842912">
              <w:marLeft w:val="0"/>
              <w:marRight w:val="0"/>
              <w:marTop w:val="0"/>
              <w:marBottom w:val="0"/>
              <w:divBdr>
                <w:top w:val="none" w:sz="0" w:space="0" w:color="auto"/>
                <w:left w:val="none" w:sz="0" w:space="0" w:color="auto"/>
                <w:bottom w:val="none" w:sz="0" w:space="0" w:color="auto"/>
                <w:right w:val="none" w:sz="0" w:space="0" w:color="auto"/>
              </w:divBdr>
            </w:div>
            <w:div w:id="1696224656">
              <w:marLeft w:val="0"/>
              <w:marRight w:val="0"/>
              <w:marTop w:val="0"/>
              <w:marBottom w:val="0"/>
              <w:divBdr>
                <w:top w:val="none" w:sz="0" w:space="0" w:color="auto"/>
                <w:left w:val="none" w:sz="0" w:space="0" w:color="auto"/>
                <w:bottom w:val="none" w:sz="0" w:space="0" w:color="auto"/>
                <w:right w:val="none" w:sz="0" w:space="0" w:color="auto"/>
              </w:divBdr>
            </w:div>
            <w:div w:id="229968767">
              <w:marLeft w:val="0"/>
              <w:marRight w:val="0"/>
              <w:marTop w:val="0"/>
              <w:marBottom w:val="0"/>
              <w:divBdr>
                <w:top w:val="none" w:sz="0" w:space="0" w:color="auto"/>
                <w:left w:val="none" w:sz="0" w:space="0" w:color="auto"/>
                <w:bottom w:val="none" w:sz="0" w:space="0" w:color="auto"/>
                <w:right w:val="none" w:sz="0" w:space="0" w:color="auto"/>
              </w:divBdr>
            </w:div>
            <w:div w:id="476262079">
              <w:marLeft w:val="0"/>
              <w:marRight w:val="0"/>
              <w:marTop w:val="0"/>
              <w:marBottom w:val="0"/>
              <w:divBdr>
                <w:top w:val="none" w:sz="0" w:space="0" w:color="auto"/>
                <w:left w:val="none" w:sz="0" w:space="0" w:color="auto"/>
                <w:bottom w:val="none" w:sz="0" w:space="0" w:color="auto"/>
                <w:right w:val="none" w:sz="0" w:space="0" w:color="auto"/>
              </w:divBdr>
            </w:div>
            <w:div w:id="2075004845">
              <w:marLeft w:val="0"/>
              <w:marRight w:val="0"/>
              <w:marTop w:val="0"/>
              <w:marBottom w:val="0"/>
              <w:divBdr>
                <w:top w:val="none" w:sz="0" w:space="0" w:color="auto"/>
                <w:left w:val="none" w:sz="0" w:space="0" w:color="auto"/>
                <w:bottom w:val="none" w:sz="0" w:space="0" w:color="auto"/>
                <w:right w:val="none" w:sz="0" w:space="0" w:color="auto"/>
              </w:divBdr>
            </w:div>
            <w:div w:id="2097356872">
              <w:marLeft w:val="0"/>
              <w:marRight w:val="0"/>
              <w:marTop w:val="0"/>
              <w:marBottom w:val="0"/>
              <w:divBdr>
                <w:top w:val="none" w:sz="0" w:space="0" w:color="auto"/>
                <w:left w:val="none" w:sz="0" w:space="0" w:color="auto"/>
                <w:bottom w:val="none" w:sz="0" w:space="0" w:color="auto"/>
                <w:right w:val="none" w:sz="0" w:space="0" w:color="auto"/>
              </w:divBdr>
            </w:div>
            <w:div w:id="2072920366">
              <w:marLeft w:val="0"/>
              <w:marRight w:val="0"/>
              <w:marTop w:val="0"/>
              <w:marBottom w:val="0"/>
              <w:divBdr>
                <w:top w:val="none" w:sz="0" w:space="0" w:color="auto"/>
                <w:left w:val="none" w:sz="0" w:space="0" w:color="auto"/>
                <w:bottom w:val="none" w:sz="0" w:space="0" w:color="auto"/>
                <w:right w:val="none" w:sz="0" w:space="0" w:color="auto"/>
              </w:divBdr>
            </w:div>
            <w:div w:id="423500176">
              <w:marLeft w:val="0"/>
              <w:marRight w:val="0"/>
              <w:marTop w:val="0"/>
              <w:marBottom w:val="0"/>
              <w:divBdr>
                <w:top w:val="none" w:sz="0" w:space="0" w:color="auto"/>
                <w:left w:val="none" w:sz="0" w:space="0" w:color="auto"/>
                <w:bottom w:val="none" w:sz="0" w:space="0" w:color="auto"/>
                <w:right w:val="none" w:sz="0" w:space="0" w:color="auto"/>
              </w:divBdr>
            </w:div>
            <w:div w:id="722487384">
              <w:marLeft w:val="0"/>
              <w:marRight w:val="0"/>
              <w:marTop w:val="0"/>
              <w:marBottom w:val="0"/>
              <w:divBdr>
                <w:top w:val="none" w:sz="0" w:space="0" w:color="auto"/>
                <w:left w:val="none" w:sz="0" w:space="0" w:color="auto"/>
                <w:bottom w:val="none" w:sz="0" w:space="0" w:color="auto"/>
                <w:right w:val="none" w:sz="0" w:space="0" w:color="auto"/>
              </w:divBdr>
            </w:div>
            <w:div w:id="1809476375">
              <w:marLeft w:val="0"/>
              <w:marRight w:val="0"/>
              <w:marTop w:val="0"/>
              <w:marBottom w:val="0"/>
              <w:divBdr>
                <w:top w:val="none" w:sz="0" w:space="0" w:color="auto"/>
                <w:left w:val="none" w:sz="0" w:space="0" w:color="auto"/>
                <w:bottom w:val="none" w:sz="0" w:space="0" w:color="auto"/>
                <w:right w:val="none" w:sz="0" w:space="0" w:color="auto"/>
              </w:divBdr>
            </w:div>
            <w:div w:id="1929345744">
              <w:marLeft w:val="0"/>
              <w:marRight w:val="0"/>
              <w:marTop w:val="0"/>
              <w:marBottom w:val="0"/>
              <w:divBdr>
                <w:top w:val="none" w:sz="0" w:space="0" w:color="auto"/>
                <w:left w:val="none" w:sz="0" w:space="0" w:color="auto"/>
                <w:bottom w:val="none" w:sz="0" w:space="0" w:color="auto"/>
                <w:right w:val="none" w:sz="0" w:space="0" w:color="auto"/>
              </w:divBdr>
            </w:div>
            <w:div w:id="4251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9092">
      <w:bodyDiv w:val="1"/>
      <w:marLeft w:val="0"/>
      <w:marRight w:val="0"/>
      <w:marTop w:val="0"/>
      <w:marBottom w:val="0"/>
      <w:divBdr>
        <w:top w:val="none" w:sz="0" w:space="0" w:color="auto"/>
        <w:left w:val="none" w:sz="0" w:space="0" w:color="auto"/>
        <w:bottom w:val="none" w:sz="0" w:space="0" w:color="auto"/>
        <w:right w:val="none" w:sz="0" w:space="0" w:color="auto"/>
      </w:divBdr>
      <w:divsChild>
        <w:div w:id="1192299366">
          <w:marLeft w:val="0"/>
          <w:marRight w:val="0"/>
          <w:marTop w:val="0"/>
          <w:marBottom w:val="0"/>
          <w:divBdr>
            <w:top w:val="none" w:sz="0" w:space="0" w:color="auto"/>
            <w:left w:val="none" w:sz="0" w:space="0" w:color="auto"/>
            <w:bottom w:val="none" w:sz="0" w:space="0" w:color="auto"/>
            <w:right w:val="none" w:sz="0" w:space="0" w:color="auto"/>
          </w:divBdr>
          <w:divsChild>
            <w:div w:id="540898139">
              <w:marLeft w:val="0"/>
              <w:marRight w:val="0"/>
              <w:marTop w:val="0"/>
              <w:marBottom w:val="0"/>
              <w:divBdr>
                <w:top w:val="none" w:sz="0" w:space="0" w:color="auto"/>
                <w:left w:val="none" w:sz="0" w:space="0" w:color="auto"/>
                <w:bottom w:val="none" w:sz="0" w:space="0" w:color="auto"/>
                <w:right w:val="none" w:sz="0" w:space="0" w:color="auto"/>
              </w:divBdr>
            </w:div>
            <w:div w:id="85733416">
              <w:marLeft w:val="0"/>
              <w:marRight w:val="0"/>
              <w:marTop w:val="0"/>
              <w:marBottom w:val="0"/>
              <w:divBdr>
                <w:top w:val="none" w:sz="0" w:space="0" w:color="auto"/>
                <w:left w:val="none" w:sz="0" w:space="0" w:color="auto"/>
                <w:bottom w:val="none" w:sz="0" w:space="0" w:color="auto"/>
                <w:right w:val="none" w:sz="0" w:space="0" w:color="auto"/>
              </w:divBdr>
            </w:div>
            <w:div w:id="156724402">
              <w:marLeft w:val="0"/>
              <w:marRight w:val="0"/>
              <w:marTop w:val="0"/>
              <w:marBottom w:val="0"/>
              <w:divBdr>
                <w:top w:val="none" w:sz="0" w:space="0" w:color="auto"/>
                <w:left w:val="none" w:sz="0" w:space="0" w:color="auto"/>
                <w:bottom w:val="none" w:sz="0" w:space="0" w:color="auto"/>
                <w:right w:val="none" w:sz="0" w:space="0" w:color="auto"/>
              </w:divBdr>
            </w:div>
            <w:div w:id="456684550">
              <w:marLeft w:val="0"/>
              <w:marRight w:val="0"/>
              <w:marTop w:val="0"/>
              <w:marBottom w:val="0"/>
              <w:divBdr>
                <w:top w:val="none" w:sz="0" w:space="0" w:color="auto"/>
                <w:left w:val="none" w:sz="0" w:space="0" w:color="auto"/>
                <w:bottom w:val="none" w:sz="0" w:space="0" w:color="auto"/>
                <w:right w:val="none" w:sz="0" w:space="0" w:color="auto"/>
              </w:divBdr>
            </w:div>
            <w:div w:id="93417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2765">
      <w:bodyDiv w:val="1"/>
      <w:marLeft w:val="0"/>
      <w:marRight w:val="0"/>
      <w:marTop w:val="0"/>
      <w:marBottom w:val="0"/>
      <w:divBdr>
        <w:top w:val="none" w:sz="0" w:space="0" w:color="auto"/>
        <w:left w:val="none" w:sz="0" w:space="0" w:color="auto"/>
        <w:bottom w:val="none" w:sz="0" w:space="0" w:color="auto"/>
        <w:right w:val="none" w:sz="0" w:space="0" w:color="auto"/>
      </w:divBdr>
      <w:divsChild>
        <w:div w:id="328138761">
          <w:marLeft w:val="0"/>
          <w:marRight w:val="0"/>
          <w:marTop w:val="0"/>
          <w:marBottom w:val="0"/>
          <w:divBdr>
            <w:top w:val="none" w:sz="0" w:space="0" w:color="auto"/>
            <w:left w:val="none" w:sz="0" w:space="0" w:color="auto"/>
            <w:bottom w:val="none" w:sz="0" w:space="0" w:color="auto"/>
            <w:right w:val="none" w:sz="0" w:space="0" w:color="auto"/>
          </w:divBdr>
          <w:divsChild>
            <w:div w:id="599530265">
              <w:marLeft w:val="0"/>
              <w:marRight w:val="0"/>
              <w:marTop w:val="0"/>
              <w:marBottom w:val="0"/>
              <w:divBdr>
                <w:top w:val="none" w:sz="0" w:space="0" w:color="auto"/>
                <w:left w:val="none" w:sz="0" w:space="0" w:color="auto"/>
                <w:bottom w:val="none" w:sz="0" w:space="0" w:color="auto"/>
                <w:right w:val="none" w:sz="0" w:space="0" w:color="auto"/>
              </w:divBdr>
            </w:div>
            <w:div w:id="324405132">
              <w:marLeft w:val="0"/>
              <w:marRight w:val="0"/>
              <w:marTop w:val="0"/>
              <w:marBottom w:val="0"/>
              <w:divBdr>
                <w:top w:val="none" w:sz="0" w:space="0" w:color="auto"/>
                <w:left w:val="none" w:sz="0" w:space="0" w:color="auto"/>
                <w:bottom w:val="none" w:sz="0" w:space="0" w:color="auto"/>
                <w:right w:val="none" w:sz="0" w:space="0" w:color="auto"/>
              </w:divBdr>
            </w:div>
            <w:div w:id="472066610">
              <w:marLeft w:val="0"/>
              <w:marRight w:val="0"/>
              <w:marTop w:val="0"/>
              <w:marBottom w:val="0"/>
              <w:divBdr>
                <w:top w:val="none" w:sz="0" w:space="0" w:color="auto"/>
                <w:left w:val="none" w:sz="0" w:space="0" w:color="auto"/>
                <w:bottom w:val="none" w:sz="0" w:space="0" w:color="auto"/>
                <w:right w:val="none" w:sz="0" w:space="0" w:color="auto"/>
              </w:divBdr>
            </w:div>
            <w:div w:id="1298754577">
              <w:marLeft w:val="0"/>
              <w:marRight w:val="0"/>
              <w:marTop w:val="0"/>
              <w:marBottom w:val="0"/>
              <w:divBdr>
                <w:top w:val="none" w:sz="0" w:space="0" w:color="auto"/>
                <w:left w:val="none" w:sz="0" w:space="0" w:color="auto"/>
                <w:bottom w:val="none" w:sz="0" w:space="0" w:color="auto"/>
                <w:right w:val="none" w:sz="0" w:space="0" w:color="auto"/>
              </w:divBdr>
            </w:div>
            <w:div w:id="1842575970">
              <w:marLeft w:val="0"/>
              <w:marRight w:val="0"/>
              <w:marTop w:val="0"/>
              <w:marBottom w:val="0"/>
              <w:divBdr>
                <w:top w:val="none" w:sz="0" w:space="0" w:color="auto"/>
                <w:left w:val="none" w:sz="0" w:space="0" w:color="auto"/>
                <w:bottom w:val="none" w:sz="0" w:space="0" w:color="auto"/>
                <w:right w:val="none" w:sz="0" w:space="0" w:color="auto"/>
              </w:divBdr>
            </w:div>
            <w:div w:id="611059866">
              <w:marLeft w:val="0"/>
              <w:marRight w:val="0"/>
              <w:marTop w:val="0"/>
              <w:marBottom w:val="0"/>
              <w:divBdr>
                <w:top w:val="none" w:sz="0" w:space="0" w:color="auto"/>
                <w:left w:val="none" w:sz="0" w:space="0" w:color="auto"/>
                <w:bottom w:val="none" w:sz="0" w:space="0" w:color="auto"/>
                <w:right w:val="none" w:sz="0" w:space="0" w:color="auto"/>
              </w:divBdr>
            </w:div>
            <w:div w:id="195704556">
              <w:marLeft w:val="0"/>
              <w:marRight w:val="0"/>
              <w:marTop w:val="0"/>
              <w:marBottom w:val="0"/>
              <w:divBdr>
                <w:top w:val="none" w:sz="0" w:space="0" w:color="auto"/>
                <w:left w:val="none" w:sz="0" w:space="0" w:color="auto"/>
                <w:bottom w:val="none" w:sz="0" w:space="0" w:color="auto"/>
                <w:right w:val="none" w:sz="0" w:space="0" w:color="auto"/>
              </w:divBdr>
            </w:div>
            <w:div w:id="556354871">
              <w:marLeft w:val="0"/>
              <w:marRight w:val="0"/>
              <w:marTop w:val="0"/>
              <w:marBottom w:val="0"/>
              <w:divBdr>
                <w:top w:val="none" w:sz="0" w:space="0" w:color="auto"/>
                <w:left w:val="none" w:sz="0" w:space="0" w:color="auto"/>
                <w:bottom w:val="none" w:sz="0" w:space="0" w:color="auto"/>
                <w:right w:val="none" w:sz="0" w:space="0" w:color="auto"/>
              </w:divBdr>
            </w:div>
            <w:div w:id="1705903110">
              <w:marLeft w:val="0"/>
              <w:marRight w:val="0"/>
              <w:marTop w:val="0"/>
              <w:marBottom w:val="0"/>
              <w:divBdr>
                <w:top w:val="none" w:sz="0" w:space="0" w:color="auto"/>
                <w:left w:val="none" w:sz="0" w:space="0" w:color="auto"/>
                <w:bottom w:val="none" w:sz="0" w:space="0" w:color="auto"/>
                <w:right w:val="none" w:sz="0" w:space="0" w:color="auto"/>
              </w:divBdr>
            </w:div>
            <w:div w:id="1855726671">
              <w:marLeft w:val="0"/>
              <w:marRight w:val="0"/>
              <w:marTop w:val="0"/>
              <w:marBottom w:val="0"/>
              <w:divBdr>
                <w:top w:val="none" w:sz="0" w:space="0" w:color="auto"/>
                <w:left w:val="none" w:sz="0" w:space="0" w:color="auto"/>
                <w:bottom w:val="none" w:sz="0" w:space="0" w:color="auto"/>
                <w:right w:val="none" w:sz="0" w:space="0" w:color="auto"/>
              </w:divBdr>
            </w:div>
            <w:div w:id="272790893">
              <w:marLeft w:val="0"/>
              <w:marRight w:val="0"/>
              <w:marTop w:val="0"/>
              <w:marBottom w:val="0"/>
              <w:divBdr>
                <w:top w:val="none" w:sz="0" w:space="0" w:color="auto"/>
                <w:left w:val="none" w:sz="0" w:space="0" w:color="auto"/>
                <w:bottom w:val="none" w:sz="0" w:space="0" w:color="auto"/>
                <w:right w:val="none" w:sz="0" w:space="0" w:color="auto"/>
              </w:divBdr>
            </w:div>
            <w:div w:id="1879514048">
              <w:marLeft w:val="0"/>
              <w:marRight w:val="0"/>
              <w:marTop w:val="0"/>
              <w:marBottom w:val="0"/>
              <w:divBdr>
                <w:top w:val="none" w:sz="0" w:space="0" w:color="auto"/>
                <w:left w:val="none" w:sz="0" w:space="0" w:color="auto"/>
                <w:bottom w:val="none" w:sz="0" w:space="0" w:color="auto"/>
                <w:right w:val="none" w:sz="0" w:space="0" w:color="auto"/>
              </w:divBdr>
            </w:div>
            <w:div w:id="534806344">
              <w:marLeft w:val="0"/>
              <w:marRight w:val="0"/>
              <w:marTop w:val="0"/>
              <w:marBottom w:val="0"/>
              <w:divBdr>
                <w:top w:val="none" w:sz="0" w:space="0" w:color="auto"/>
                <w:left w:val="none" w:sz="0" w:space="0" w:color="auto"/>
                <w:bottom w:val="none" w:sz="0" w:space="0" w:color="auto"/>
                <w:right w:val="none" w:sz="0" w:space="0" w:color="auto"/>
              </w:divBdr>
            </w:div>
            <w:div w:id="480342345">
              <w:marLeft w:val="0"/>
              <w:marRight w:val="0"/>
              <w:marTop w:val="0"/>
              <w:marBottom w:val="0"/>
              <w:divBdr>
                <w:top w:val="none" w:sz="0" w:space="0" w:color="auto"/>
                <w:left w:val="none" w:sz="0" w:space="0" w:color="auto"/>
                <w:bottom w:val="none" w:sz="0" w:space="0" w:color="auto"/>
                <w:right w:val="none" w:sz="0" w:space="0" w:color="auto"/>
              </w:divBdr>
            </w:div>
            <w:div w:id="522328883">
              <w:marLeft w:val="0"/>
              <w:marRight w:val="0"/>
              <w:marTop w:val="0"/>
              <w:marBottom w:val="0"/>
              <w:divBdr>
                <w:top w:val="none" w:sz="0" w:space="0" w:color="auto"/>
                <w:left w:val="none" w:sz="0" w:space="0" w:color="auto"/>
                <w:bottom w:val="none" w:sz="0" w:space="0" w:color="auto"/>
                <w:right w:val="none" w:sz="0" w:space="0" w:color="auto"/>
              </w:divBdr>
            </w:div>
            <w:div w:id="187180948">
              <w:marLeft w:val="0"/>
              <w:marRight w:val="0"/>
              <w:marTop w:val="0"/>
              <w:marBottom w:val="0"/>
              <w:divBdr>
                <w:top w:val="none" w:sz="0" w:space="0" w:color="auto"/>
                <w:left w:val="none" w:sz="0" w:space="0" w:color="auto"/>
                <w:bottom w:val="none" w:sz="0" w:space="0" w:color="auto"/>
                <w:right w:val="none" w:sz="0" w:space="0" w:color="auto"/>
              </w:divBdr>
            </w:div>
            <w:div w:id="1965579274">
              <w:marLeft w:val="0"/>
              <w:marRight w:val="0"/>
              <w:marTop w:val="0"/>
              <w:marBottom w:val="0"/>
              <w:divBdr>
                <w:top w:val="none" w:sz="0" w:space="0" w:color="auto"/>
                <w:left w:val="none" w:sz="0" w:space="0" w:color="auto"/>
                <w:bottom w:val="none" w:sz="0" w:space="0" w:color="auto"/>
                <w:right w:val="none" w:sz="0" w:space="0" w:color="auto"/>
              </w:divBdr>
            </w:div>
            <w:div w:id="450907264">
              <w:marLeft w:val="0"/>
              <w:marRight w:val="0"/>
              <w:marTop w:val="0"/>
              <w:marBottom w:val="0"/>
              <w:divBdr>
                <w:top w:val="none" w:sz="0" w:space="0" w:color="auto"/>
                <w:left w:val="none" w:sz="0" w:space="0" w:color="auto"/>
                <w:bottom w:val="none" w:sz="0" w:space="0" w:color="auto"/>
                <w:right w:val="none" w:sz="0" w:space="0" w:color="auto"/>
              </w:divBdr>
            </w:div>
            <w:div w:id="1941907251">
              <w:marLeft w:val="0"/>
              <w:marRight w:val="0"/>
              <w:marTop w:val="0"/>
              <w:marBottom w:val="0"/>
              <w:divBdr>
                <w:top w:val="none" w:sz="0" w:space="0" w:color="auto"/>
                <w:left w:val="none" w:sz="0" w:space="0" w:color="auto"/>
                <w:bottom w:val="none" w:sz="0" w:space="0" w:color="auto"/>
                <w:right w:val="none" w:sz="0" w:space="0" w:color="auto"/>
              </w:divBdr>
            </w:div>
            <w:div w:id="1721709867">
              <w:marLeft w:val="0"/>
              <w:marRight w:val="0"/>
              <w:marTop w:val="0"/>
              <w:marBottom w:val="0"/>
              <w:divBdr>
                <w:top w:val="none" w:sz="0" w:space="0" w:color="auto"/>
                <w:left w:val="none" w:sz="0" w:space="0" w:color="auto"/>
                <w:bottom w:val="none" w:sz="0" w:space="0" w:color="auto"/>
                <w:right w:val="none" w:sz="0" w:space="0" w:color="auto"/>
              </w:divBdr>
            </w:div>
            <w:div w:id="988172452">
              <w:marLeft w:val="0"/>
              <w:marRight w:val="0"/>
              <w:marTop w:val="0"/>
              <w:marBottom w:val="0"/>
              <w:divBdr>
                <w:top w:val="none" w:sz="0" w:space="0" w:color="auto"/>
                <w:left w:val="none" w:sz="0" w:space="0" w:color="auto"/>
                <w:bottom w:val="none" w:sz="0" w:space="0" w:color="auto"/>
                <w:right w:val="none" w:sz="0" w:space="0" w:color="auto"/>
              </w:divBdr>
            </w:div>
            <w:div w:id="1382244249">
              <w:marLeft w:val="0"/>
              <w:marRight w:val="0"/>
              <w:marTop w:val="0"/>
              <w:marBottom w:val="0"/>
              <w:divBdr>
                <w:top w:val="none" w:sz="0" w:space="0" w:color="auto"/>
                <w:left w:val="none" w:sz="0" w:space="0" w:color="auto"/>
                <w:bottom w:val="none" w:sz="0" w:space="0" w:color="auto"/>
                <w:right w:val="none" w:sz="0" w:space="0" w:color="auto"/>
              </w:divBdr>
            </w:div>
            <w:div w:id="441388839">
              <w:marLeft w:val="0"/>
              <w:marRight w:val="0"/>
              <w:marTop w:val="0"/>
              <w:marBottom w:val="0"/>
              <w:divBdr>
                <w:top w:val="none" w:sz="0" w:space="0" w:color="auto"/>
                <w:left w:val="none" w:sz="0" w:space="0" w:color="auto"/>
                <w:bottom w:val="none" w:sz="0" w:space="0" w:color="auto"/>
                <w:right w:val="none" w:sz="0" w:space="0" w:color="auto"/>
              </w:divBdr>
            </w:div>
            <w:div w:id="1293902555">
              <w:marLeft w:val="0"/>
              <w:marRight w:val="0"/>
              <w:marTop w:val="0"/>
              <w:marBottom w:val="0"/>
              <w:divBdr>
                <w:top w:val="none" w:sz="0" w:space="0" w:color="auto"/>
                <w:left w:val="none" w:sz="0" w:space="0" w:color="auto"/>
                <w:bottom w:val="none" w:sz="0" w:space="0" w:color="auto"/>
                <w:right w:val="none" w:sz="0" w:space="0" w:color="auto"/>
              </w:divBdr>
            </w:div>
            <w:div w:id="280576976">
              <w:marLeft w:val="0"/>
              <w:marRight w:val="0"/>
              <w:marTop w:val="0"/>
              <w:marBottom w:val="0"/>
              <w:divBdr>
                <w:top w:val="none" w:sz="0" w:space="0" w:color="auto"/>
                <w:left w:val="none" w:sz="0" w:space="0" w:color="auto"/>
                <w:bottom w:val="none" w:sz="0" w:space="0" w:color="auto"/>
                <w:right w:val="none" w:sz="0" w:space="0" w:color="auto"/>
              </w:divBdr>
            </w:div>
            <w:div w:id="716469622">
              <w:marLeft w:val="0"/>
              <w:marRight w:val="0"/>
              <w:marTop w:val="0"/>
              <w:marBottom w:val="0"/>
              <w:divBdr>
                <w:top w:val="none" w:sz="0" w:space="0" w:color="auto"/>
                <w:left w:val="none" w:sz="0" w:space="0" w:color="auto"/>
                <w:bottom w:val="none" w:sz="0" w:space="0" w:color="auto"/>
                <w:right w:val="none" w:sz="0" w:space="0" w:color="auto"/>
              </w:divBdr>
            </w:div>
            <w:div w:id="1840534909">
              <w:marLeft w:val="0"/>
              <w:marRight w:val="0"/>
              <w:marTop w:val="0"/>
              <w:marBottom w:val="0"/>
              <w:divBdr>
                <w:top w:val="none" w:sz="0" w:space="0" w:color="auto"/>
                <w:left w:val="none" w:sz="0" w:space="0" w:color="auto"/>
                <w:bottom w:val="none" w:sz="0" w:space="0" w:color="auto"/>
                <w:right w:val="none" w:sz="0" w:space="0" w:color="auto"/>
              </w:divBdr>
            </w:div>
            <w:div w:id="977496711">
              <w:marLeft w:val="0"/>
              <w:marRight w:val="0"/>
              <w:marTop w:val="0"/>
              <w:marBottom w:val="0"/>
              <w:divBdr>
                <w:top w:val="none" w:sz="0" w:space="0" w:color="auto"/>
                <w:left w:val="none" w:sz="0" w:space="0" w:color="auto"/>
                <w:bottom w:val="none" w:sz="0" w:space="0" w:color="auto"/>
                <w:right w:val="none" w:sz="0" w:space="0" w:color="auto"/>
              </w:divBdr>
            </w:div>
            <w:div w:id="1493064362">
              <w:marLeft w:val="0"/>
              <w:marRight w:val="0"/>
              <w:marTop w:val="0"/>
              <w:marBottom w:val="0"/>
              <w:divBdr>
                <w:top w:val="none" w:sz="0" w:space="0" w:color="auto"/>
                <w:left w:val="none" w:sz="0" w:space="0" w:color="auto"/>
                <w:bottom w:val="none" w:sz="0" w:space="0" w:color="auto"/>
                <w:right w:val="none" w:sz="0" w:space="0" w:color="auto"/>
              </w:divBdr>
            </w:div>
            <w:div w:id="1280719232">
              <w:marLeft w:val="0"/>
              <w:marRight w:val="0"/>
              <w:marTop w:val="0"/>
              <w:marBottom w:val="0"/>
              <w:divBdr>
                <w:top w:val="none" w:sz="0" w:space="0" w:color="auto"/>
                <w:left w:val="none" w:sz="0" w:space="0" w:color="auto"/>
                <w:bottom w:val="none" w:sz="0" w:space="0" w:color="auto"/>
                <w:right w:val="none" w:sz="0" w:space="0" w:color="auto"/>
              </w:divBdr>
            </w:div>
            <w:div w:id="1914241130">
              <w:marLeft w:val="0"/>
              <w:marRight w:val="0"/>
              <w:marTop w:val="0"/>
              <w:marBottom w:val="0"/>
              <w:divBdr>
                <w:top w:val="none" w:sz="0" w:space="0" w:color="auto"/>
                <w:left w:val="none" w:sz="0" w:space="0" w:color="auto"/>
                <w:bottom w:val="none" w:sz="0" w:space="0" w:color="auto"/>
                <w:right w:val="none" w:sz="0" w:space="0" w:color="auto"/>
              </w:divBdr>
            </w:div>
            <w:div w:id="2025280794">
              <w:marLeft w:val="0"/>
              <w:marRight w:val="0"/>
              <w:marTop w:val="0"/>
              <w:marBottom w:val="0"/>
              <w:divBdr>
                <w:top w:val="none" w:sz="0" w:space="0" w:color="auto"/>
                <w:left w:val="none" w:sz="0" w:space="0" w:color="auto"/>
                <w:bottom w:val="none" w:sz="0" w:space="0" w:color="auto"/>
                <w:right w:val="none" w:sz="0" w:space="0" w:color="auto"/>
              </w:divBdr>
            </w:div>
            <w:div w:id="1916816354">
              <w:marLeft w:val="0"/>
              <w:marRight w:val="0"/>
              <w:marTop w:val="0"/>
              <w:marBottom w:val="0"/>
              <w:divBdr>
                <w:top w:val="none" w:sz="0" w:space="0" w:color="auto"/>
                <w:left w:val="none" w:sz="0" w:space="0" w:color="auto"/>
                <w:bottom w:val="none" w:sz="0" w:space="0" w:color="auto"/>
                <w:right w:val="none" w:sz="0" w:space="0" w:color="auto"/>
              </w:divBdr>
            </w:div>
            <w:div w:id="1217621242">
              <w:marLeft w:val="0"/>
              <w:marRight w:val="0"/>
              <w:marTop w:val="0"/>
              <w:marBottom w:val="0"/>
              <w:divBdr>
                <w:top w:val="none" w:sz="0" w:space="0" w:color="auto"/>
                <w:left w:val="none" w:sz="0" w:space="0" w:color="auto"/>
                <w:bottom w:val="none" w:sz="0" w:space="0" w:color="auto"/>
                <w:right w:val="none" w:sz="0" w:space="0" w:color="auto"/>
              </w:divBdr>
            </w:div>
            <w:div w:id="1612281446">
              <w:marLeft w:val="0"/>
              <w:marRight w:val="0"/>
              <w:marTop w:val="0"/>
              <w:marBottom w:val="0"/>
              <w:divBdr>
                <w:top w:val="none" w:sz="0" w:space="0" w:color="auto"/>
                <w:left w:val="none" w:sz="0" w:space="0" w:color="auto"/>
                <w:bottom w:val="none" w:sz="0" w:space="0" w:color="auto"/>
                <w:right w:val="none" w:sz="0" w:space="0" w:color="auto"/>
              </w:divBdr>
            </w:div>
            <w:div w:id="1532188293">
              <w:marLeft w:val="0"/>
              <w:marRight w:val="0"/>
              <w:marTop w:val="0"/>
              <w:marBottom w:val="0"/>
              <w:divBdr>
                <w:top w:val="none" w:sz="0" w:space="0" w:color="auto"/>
                <w:left w:val="none" w:sz="0" w:space="0" w:color="auto"/>
                <w:bottom w:val="none" w:sz="0" w:space="0" w:color="auto"/>
                <w:right w:val="none" w:sz="0" w:space="0" w:color="auto"/>
              </w:divBdr>
            </w:div>
            <w:div w:id="1357124325">
              <w:marLeft w:val="0"/>
              <w:marRight w:val="0"/>
              <w:marTop w:val="0"/>
              <w:marBottom w:val="0"/>
              <w:divBdr>
                <w:top w:val="none" w:sz="0" w:space="0" w:color="auto"/>
                <w:left w:val="none" w:sz="0" w:space="0" w:color="auto"/>
                <w:bottom w:val="none" w:sz="0" w:space="0" w:color="auto"/>
                <w:right w:val="none" w:sz="0" w:space="0" w:color="auto"/>
              </w:divBdr>
            </w:div>
            <w:div w:id="1994067766">
              <w:marLeft w:val="0"/>
              <w:marRight w:val="0"/>
              <w:marTop w:val="0"/>
              <w:marBottom w:val="0"/>
              <w:divBdr>
                <w:top w:val="none" w:sz="0" w:space="0" w:color="auto"/>
                <w:left w:val="none" w:sz="0" w:space="0" w:color="auto"/>
                <w:bottom w:val="none" w:sz="0" w:space="0" w:color="auto"/>
                <w:right w:val="none" w:sz="0" w:space="0" w:color="auto"/>
              </w:divBdr>
            </w:div>
            <w:div w:id="258833891">
              <w:marLeft w:val="0"/>
              <w:marRight w:val="0"/>
              <w:marTop w:val="0"/>
              <w:marBottom w:val="0"/>
              <w:divBdr>
                <w:top w:val="none" w:sz="0" w:space="0" w:color="auto"/>
                <w:left w:val="none" w:sz="0" w:space="0" w:color="auto"/>
                <w:bottom w:val="none" w:sz="0" w:space="0" w:color="auto"/>
                <w:right w:val="none" w:sz="0" w:space="0" w:color="auto"/>
              </w:divBdr>
            </w:div>
            <w:div w:id="625280751">
              <w:marLeft w:val="0"/>
              <w:marRight w:val="0"/>
              <w:marTop w:val="0"/>
              <w:marBottom w:val="0"/>
              <w:divBdr>
                <w:top w:val="none" w:sz="0" w:space="0" w:color="auto"/>
                <w:left w:val="none" w:sz="0" w:space="0" w:color="auto"/>
                <w:bottom w:val="none" w:sz="0" w:space="0" w:color="auto"/>
                <w:right w:val="none" w:sz="0" w:space="0" w:color="auto"/>
              </w:divBdr>
            </w:div>
            <w:div w:id="206690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3482">
      <w:bodyDiv w:val="1"/>
      <w:marLeft w:val="0"/>
      <w:marRight w:val="0"/>
      <w:marTop w:val="0"/>
      <w:marBottom w:val="0"/>
      <w:divBdr>
        <w:top w:val="none" w:sz="0" w:space="0" w:color="auto"/>
        <w:left w:val="none" w:sz="0" w:space="0" w:color="auto"/>
        <w:bottom w:val="none" w:sz="0" w:space="0" w:color="auto"/>
        <w:right w:val="none" w:sz="0" w:space="0" w:color="auto"/>
      </w:divBdr>
      <w:divsChild>
        <w:div w:id="1678144702">
          <w:marLeft w:val="0"/>
          <w:marRight w:val="0"/>
          <w:marTop w:val="0"/>
          <w:marBottom w:val="0"/>
          <w:divBdr>
            <w:top w:val="none" w:sz="0" w:space="0" w:color="auto"/>
            <w:left w:val="none" w:sz="0" w:space="0" w:color="auto"/>
            <w:bottom w:val="none" w:sz="0" w:space="0" w:color="auto"/>
            <w:right w:val="none" w:sz="0" w:space="0" w:color="auto"/>
          </w:divBdr>
          <w:divsChild>
            <w:div w:id="728848452">
              <w:marLeft w:val="0"/>
              <w:marRight w:val="0"/>
              <w:marTop w:val="0"/>
              <w:marBottom w:val="0"/>
              <w:divBdr>
                <w:top w:val="none" w:sz="0" w:space="0" w:color="auto"/>
                <w:left w:val="none" w:sz="0" w:space="0" w:color="auto"/>
                <w:bottom w:val="none" w:sz="0" w:space="0" w:color="auto"/>
                <w:right w:val="none" w:sz="0" w:space="0" w:color="auto"/>
              </w:divBdr>
            </w:div>
            <w:div w:id="1551302926">
              <w:marLeft w:val="0"/>
              <w:marRight w:val="0"/>
              <w:marTop w:val="0"/>
              <w:marBottom w:val="0"/>
              <w:divBdr>
                <w:top w:val="none" w:sz="0" w:space="0" w:color="auto"/>
                <w:left w:val="none" w:sz="0" w:space="0" w:color="auto"/>
                <w:bottom w:val="none" w:sz="0" w:space="0" w:color="auto"/>
                <w:right w:val="none" w:sz="0" w:space="0" w:color="auto"/>
              </w:divBdr>
            </w:div>
            <w:div w:id="5642767">
              <w:marLeft w:val="0"/>
              <w:marRight w:val="0"/>
              <w:marTop w:val="0"/>
              <w:marBottom w:val="0"/>
              <w:divBdr>
                <w:top w:val="none" w:sz="0" w:space="0" w:color="auto"/>
                <w:left w:val="none" w:sz="0" w:space="0" w:color="auto"/>
                <w:bottom w:val="none" w:sz="0" w:space="0" w:color="auto"/>
                <w:right w:val="none" w:sz="0" w:space="0" w:color="auto"/>
              </w:divBdr>
            </w:div>
            <w:div w:id="1199469388">
              <w:marLeft w:val="0"/>
              <w:marRight w:val="0"/>
              <w:marTop w:val="0"/>
              <w:marBottom w:val="0"/>
              <w:divBdr>
                <w:top w:val="none" w:sz="0" w:space="0" w:color="auto"/>
                <w:left w:val="none" w:sz="0" w:space="0" w:color="auto"/>
                <w:bottom w:val="none" w:sz="0" w:space="0" w:color="auto"/>
                <w:right w:val="none" w:sz="0" w:space="0" w:color="auto"/>
              </w:divBdr>
            </w:div>
            <w:div w:id="1404791209">
              <w:marLeft w:val="0"/>
              <w:marRight w:val="0"/>
              <w:marTop w:val="0"/>
              <w:marBottom w:val="0"/>
              <w:divBdr>
                <w:top w:val="none" w:sz="0" w:space="0" w:color="auto"/>
                <w:left w:val="none" w:sz="0" w:space="0" w:color="auto"/>
                <w:bottom w:val="none" w:sz="0" w:space="0" w:color="auto"/>
                <w:right w:val="none" w:sz="0" w:space="0" w:color="auto"/>
              </w:divBdr>
            </w:div>
            <w:div w:id="447355217">
              <w:marLeft w:val="0"/>
              <w:marRight w:val="0"/>
              <w:marTop w:val="0"/>
              <w:marBottom w:val="0"/>
              <w:divBdr>
                <w:top w:val="none" w:sz="0" w:space="0" w:color="auto"/>
                <w:left w:val="none" w:sz="0" w:space="0" w:color="auto"/>
                <w:bottom w:val="none" w:sz="0" w:space="0" w:color="auto"/>
                <w:right w:val="none" w:sz="0" w:space="0" w:color="auto"/>
              </w:divBdr>
            </w:div>
            <w:div w:id="1249772860">
              <w:marLeft w:val="0"/>
              <w:marRight w:val="0"/>
              <w:marTop w:val="0"/>
              <w:marBottom w:val="0"/>
              <w:divBdr>
                <w:top w:val="none" w:sz="0" w:space="0" w:color="auto"/>
                <w:left w:val="none" w:sz="0" w:space="0" w:color="auto"/>
                <w:bottom w:val="none" w:sz="0" w:space="0" w:color="auto"/>
                <w:right w:val="none" w:sz="0" w:space="0" w:color="auto"/>
              </w:divBdr>
            </w:div>
            <w:div w:id="1163815469">
              <w:marLeft w:val="0"/>
              <w:marRight w:val="0"/>
              <w:marTop w:val="0"/>
              <w:marBottom w:val="0"/>
              <w:divBdr>
                <w:top w:val="none" w:sz="0" w:space="0" w:color="auto"/>
                <w:left w:val="none" w:sz="0" w:space="0" w:color="auto"/>
                <w:bottom w:val="none" w:sz="0" w:space="0" w:color="auto"/>
                <w:right w:val="none" w:sz="0" w:space="0" w:color="auto"/>
              </w:divBdr>
            </w:div>
            <w:div w:id="1539508647">
              <w:marLeft w:val="0"/>
              <w:marRight w:val="0"/>
              <w:marTop w:val="0"/>
              <w:marBottom w:val="0"/>
              <w:divBdr>
                <w:top w:val="none" w:sz="0" w:space="0" w:color="auto"/>
                <w:left w:val="none" w:sz="0" w:space="0" w:color="auto"/>
                <w:bottom w:val="none" w:sz="0" w:space="0" w:color="auto"/>
                <w:right w:val="none" w:sz="0" w:space="0" w:color="auto"/>
              </w:divBdr>
            </w:div>
            <w:div w:id="1225484399">
              <w:marLeft w:val="0"/>
              <w:marRight w:val="0"/>
              <w:marTop w:val="0"/>
              <w:marBottom w:val="0"/>
              <w:divBdr>
                <w:top w:val="none" w:sz="0" w:space="0" w:color="auto"/>
                <w:left w:val="none" w:sz="0" w:space="0" w:color="auto"/>
                <w:bottom w:val="none" w:sz="0" w:space="0" w:color="auto"/>
                <w:right w:val="none" w:sz="0" w:space="0" w:color="auto"/>
              </w:divBdr>
            </w:div>
            <w:div w:id="139882887">
              <w:marLeft w:val="0"/>
              <w:marRight w:val="0"/>
              <w:marTop w:val="0"/>
              <w:marBottom w:val="0"/>
              <w:divBdr>
                <w:top w:val="none" w:sz="0" w:space="0" w:color="auto"/>
                <w:left w:val="none" w:sz="0" w:space="0" w:color="auto"/>
                <w:bottom w:val="none" w:sz="0" w:space="0" w:color="auto"/>
                <w:right w:val="none" w:sz="0" w:space="0" w:color="auto"/>
              </w:divBdr>
            </w:div>
            <w:div w:id="1777014725">
              <w:marLeft w:val="0"/>
              <w:marRight w:val="0"/>
              <w:marTop w:val="0"/>
              <w:marBottom w:val="0"/>
              <w:divBdr>
                <w:top w:val="none" w:sz="0" w:space="0" w:color="auto"/>
                <w:left w:val="none" w:sz="0" w:space="0" w:color="auto"/>
                <w:bottom w:val="none" w:sz="0" w:space="0" w:color="auto"/>
                <w:right w:val="none" w:sz="0" w:space="0" w:color="auto"/>
              </w:divBdr>
            </w:div>
            <w:div w:id="20541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804842">
      <w:bodyDiv w:val="1"/>
      <w:marLeft w:val="0"/>
      <w:marRight w:val="0"/>
      <w:marTop w:val="0"/>
      <w:marBottom w:val="0"/>
      <w:divBdr>
        <w:top w:val="none" w:sz="0" w:space="0" w:color="auto"/>
        <w:left w:val="none" w:sz="0" w:space="0" w:color="auto"/>
        <w:bottom w:val="none" w:sz="0" w:space="0" w:color="auto"/>
        <w:right w:val="none" w:sz="0" w:space="0" w:color="auto"/>
      </w:divBdr>
      <w:divsChild>
        <w:div w:id="1890070323">
          <w:marLeft w:val="0"/>
          <w:marRight w:val="0"/>
          <w:marTop w:val="0"/>
          <w:marBottom w:val="0"/>
          <w:divBdr>
            <w:top w:val="none" w:sz="0" w:space="0" w:color="auto"/>
            <w:left w:val="none" w:sz="0" w:space="0" w:color="auto"/>
            <w:bottom w:val="none" w:sz="0" w:space="0" w:color="auto"/>
            <w:right w:val="none" w:sz="0" w:space="0" w:color="auto"/>
          </w:divBdr>
          <w:divsChild>
            <w:div w:id="32972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5701">
      <w:bodyDiv w:val="1"/>
      <w:marLeft w:val="0"/>
      <w:marRight w:val="0"/>
      <w:marTop w:val="0"/>
      <w:marBottom w:val="0"/>
      <w:divBdr>
        <w:top w:val="none" w:sz="0" w:space="0" w:color="auto"/>
        <w:left w:val="none" w:sz="0" w:space="0" w:color="auto"/>
        <w:bottom w:val="none" w:sz="0" w:space="0" w:color="auto"/>
        <w:right w:val="none" w:sz="0" w:space="0" w:color="auto"/>
      </w:divBdr>
      <w:divsChild>
        <w:div w:id="562134130">
          <w:marLeft w:val="0"/>
          <w:marRight w:val="0"/>
          <w:marTop w:val="0"/>
          <w:marBottom w:val="0"/>
          <w:divBdr>
            <w:top w:val="none" w:sz="0" w:space="0" w:color="auto"/>
            <w:left w:val="none" w:sz="0" w:space="0" w:color="auto"/>
            <w:bottom w:val="none" w:sz="0" w:space="0" w:color="auto"/>
            <w:right w:val="none" w:sz="0" w:space="0" w:color="auto"/>
          </w:divBdr>
          <w:divsChild>
            <w:div w:id="2110658339">
              <w:marLeft w:val="0"/>
              <w:marRight w:val="0"/>
              <w:marTop w:val="0"/>
              <w:marBottom w:val="0"/>
              <w:divBdr>
                <w:top w:val="none" w:sz="0" w:space="0" w:color="auto"/>
                <w:left w:val="none" w:sz="0" w:space="0" w:color="auto"/>
                <w:bottom w:val="none" w:sz="0" w:space="0" w:color="auto"/>
                <w:right w:val="none" w:sz="0" w:space="0" w:color="auto"/>
              </w:divBdr>
            </w:div>
            <w:div w:id="481459855">
              <w:marLeft w:val="0"/>
              <w:marRight w:val="0"/>
              <w:marTop w:val="0"/>
              <w:marBottom w:val="0"/>
              <w:divBdr>
                <w:top w:val="none" w:sz="0" w:space="0" w:color="auto"/>
                <w:left w:val="none" w:sz="0" w:space="0" w:color="auto"/>
                <w:bottom w:val="none" w:sz="0" w:space="0" w:color="auto"/>
                <w:right w:val="none" w:sz="0" w:space="0" w:color="auto"/>
              </w:divBdr>
            </w:div>
            <w:div w:id="1781029629">
              <w:marLeft w:val="0"/>
              <w:marRight w:val="0"/>
              <w:marTop w:val="0"/>
              <w:marBottom w:val="0"/>
              <w:divBdr>
                <w:top w:val="none" w:sz="0" w:space="0" w:color="auto"/>
                <w:left w:val="none" w:sz="0" w:space="0" w:color="auto"/>
                <w:bottom w:val="none" w:sz="0" w:space="0" w:color="auto"/>
                <w:right w:val="none" w:sz="0" w:space="0" w:color="auto"/>
              </w:divBdr>
            </w:div>
            <w:div w:id="1173684986">
              <w:marLeft w:val="0"/>
              <w:marRight w:val="0"/>
              <w:marTop w:val="0"/>
              <w:marBottom w:val="0"/>
              <w:divBdr>
                <w:top w:val="none" w:sz="0" w:space="0" w:color="auto"/>
                <w:left w:val="none" w:sz="0" w:space="0" w:color="auto"/>
                <w:bottom w:val="none" w:sz="0" w:space="0" w:color="auto"/>
                <w:right w:val="none" w:sz="0" w:space="0" w:color="auto"/>
              </w:divBdr>
            </w:div>
            <w:div w:id="12443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5996">
      <w:bodyDiv w:val="1"/>
      <w:marLeft w:val="0"/>
      <w:marRight w:val="0"/>
      <w:marTop w:val="0"/>
      <w:marBottom w:val="0"/>
      <w:divBdr>
        <w:top w:val="none" w:sz="0" w:space="0" w:color="auto"/>
        <w:left w:val="none" w:sz="0" w:space="0" w:color="auto"/>
        <w:bottom w:val="none" w:sz="0" w:space="0" w:color="auto"/>
        <w:right w:val="none" w:sz="0" w:space="0" w:color="auto"/>
      </w:divBdr>
      <w:divsChild>
        <w:div w:id="1193418559">
          <w:marLeft w:val="0"/>
          <w:marRight w:val="0"/>
          <w:marTop w:val="0"/>
          <w:marBottom w:val="0"/>
          <w:divBdr>
            <w:top w:val="none" w:sz="0" w:space="0" w:color="auto"/>
            <w:left w:val="none" w:sz="0" w:space="0" w:color="auto"/>
            <w:bottom w:val="none" w:sz="0" w:space="0" w:color="auto"/>
            <w:right w:val="none" w:sz="0" w:space="0" w:color="auto"/>
          </w:divBdr>
          <w:divsChild>
            <w:div w:id="1473868695">
              <w:marLeft w:val="0"/>
              <w:marRight w:val="0"/>
              <w:marTop w:val="0"/>
              <w:marBottom w:val="0"/>
              <w:divBdr>
                <w:top w:val="none" w:sz="0" w:space="0" w:color="auto"/>
                <w:left w:val="none" w:sz="0" w:space="0" w:color="auto"/>
                <w:bottom w:val="none" w:sz="0" w:space="0" w:color="auto"/>
                <w:right w:val="none" w:sz="0" w:space="0" w:color="auto"/>
              </w:divBdr>
            </w:div>
            <w:div w:id="388845149">
              <w:marLeft w:val="0"/>
              <w:marRight w:val="0"/>
              <w:marTop w:val="0"/>
              <w:marBottom w:val="0"/>
              <w:divBdr>
                <w:top w:val="none" w:sz="0" w:space="0" w:color="auto"/>
                <w:left w:val="none" w:sz="0" w:space="0" w:color="auto"/>
                <w:bottom w:val="none" w:sz="0" w:space="0" w:color="auto"/>
                <w:right w:val="none" w:sz="0" w:space="0" w:color="auto"/>
              </w:divBdr>
            </w:div>
            <w:div w:id="1708220186">
              <w:marLeft w:val="0"/>
              <w:marRight w:val="0"/>
              <w:marTop w:val="0"/>
              <w:marBottom w:val="0"/>
              <w:divBdr>
                <w:top w:val="none" w:sz="0" w:space="0" w:color="auto"/>
                <w:left w:val="none" w:sz="0" w:space="0" w:color="auto"/>
                <w:bottom w:val="none" w:sz="0" w:space="0" w:color="auto"/>
                <w:right w:val="none" w:sz="0" w:space="0" w:color="auto"/>
              </w:divBdr>
            </w:div>
            <w:div w:id="485822029">
              <w:marLeft w:val="0"/>
              <w:marRight w:val="0"/>
              <w:marTop w:val="0"/>
              <w:marBottom w:val="0"/>
              <w:divBdr>
                <w:top w:val="none" w:sz="0" w:space="0" w:color="auto"/>
                <w:left w:val="none" w:sz="0" w:space="0" w:color="auto"/>
                <w:bottom w:val="none" w:sz="0" w:space="0" w:color="auto"/>
                <w:right w:val="none" w:sz="0" w:space="0" w:color="auto"/>
              </w:divBdr>
            </w:div>
            <w:div w:id="487944647">
              <w:marLeft w:val="0"/>
              <w:marRight w:val="0"/>
              <w:marTop w:val="0"/>
              <w:marBottom w:val="0"/>
              <w:divBdr>
                <w:top w:val="none" w:sz="0" w:space="0" w:color="auto"/>
                <w:left w:val="none" w:sz="0" w:space="0" w:color="auto"/>
                <w:bottom w:val="none" w:sz="0" w:space="0" w:color="auto"/>
                <w:right w:val="none" w:sz="0" w:space="0" w:color="auto"/>
              </w:divBdr>
            </w:div>
            <w:div w:id="347828681">
              <w:marLeft w:val="0"/>
              <w:marRight w:val="0"/>
              <w:marTop w:val="0"/>
              <w:marBottom w:val="0"/>
              <w:divBdr>
                <w:top w:val="none" w:sz="0" w:space="0" w:color="auto"/>
                <w:left w:val="none" w:sz="0" w:space="0" w:color="auto"/>
                <w:bottom w:val="none" w:sz="0" w:space="0" w:color="auto"/>
                <w:right w:val="none" w:sz="0" w:space="0" w:color="auto"/>
              </w:divBdr>
            </w:div>
            <w:div w:id="1715884424">
              <w:marLeft w:val="0"/>
              <w:marRight w:val="0"/>
              <w:marTop w:val="0"/>
              <w:marBottom w:val="0"/>
              <w:divBdr>
                <w:top w:val="none" w:sz="0" w:space="0" w:color="auto"/>
                <w:left w:val="none" w:sz="0" w:space="0" w:color="auto"/>
                <w:bottom w:val="none" w:sz="0" w:space="0" w:color="auto"/>
                <w:right w:val="none" w:sz="0" w:space="0" w:color="auto"/>
              </w:divBdr>
            </w:div>
            <w:div w:id="1801999886">
              <w:marLeft w:val="0"/>
              <w:marRight w:val="0"/>
              <w:marTop w:val="0"/>
              <w:marBottom w:val="0"/>
              <w:divBdr>
                <w:top w:val="none" w:sz="0" w:space="0" w:color="auto"/>
                <w:left w:val="none" w:sz="0" w:space="0" w:color="auto"/>
                <w:bottom w:val="none" w:sz="0" w:space="0" w:color="auto"/>
                <w:right w:val="none" w:sz="0" w:space="0" w:color="auto"/>
              </w:divBdr>
            </w:div>
            <w:div w:id="2112310471">
              <w:marLeft w:val="0"/>
              <w:marRight w:val="0"/>
              <w:marTop w:val="0"/>
              <w:marBottom w:val="0"/>
              <w:divBdr>
                <w:top w:val="none" w:sz="0" w:space="0" w:color="auto"/>
                <w:left w:val="none" w:sz="0" w:space="0" w:color="auto"/>
                <w:bottom w:val="none" w:sz="0" w:space="0" w:color="auto"/>
                <w:right w:val="none" w:sz="0" w:space="0" w:color="auto"/>
              </w:divBdr>
            </w:div>
            <w:div w:id="2136212669">
              <w:marLeft w:val="0"/>
              <w:marRight w:val="0"/>
              <w:marTop w:val="0"/>
              <w:marBottom w:val="0"/>
              <w:divBdr>
                <w:top w:val="none" w:sz="0" w:space="0" w:color="auto"/>
                <w:left w:val="none" w:sz="0" w:space="0" w:color="auto"/>
                <w:bottom w:val="none" w:sz="0" w:space="0" w:color="auto"/>
                <w:right w:val="none" w:sz="0" w:space="0" w:color="auto"/>
              </w:divBdr>
            </w:div>
            <w:div w:id="1251618773">
              <w:marLeft w:val="0"/>
              <w:marRight w:val="0"/>
              <w:marTop w:val="0"/>
              <w:marBottom w:val="0"/>
              <w:divBdr>
                <w:top w:val="none" w:sz="0" w:space="0" w:color="auto"/>
                <w:left w:val="none" w:sz="0" w:space="0" w:color="auto"/>
                <w:bottom w:val="none" w:sz="0" w:space="0" w:color="auto"/>
                <w:right w:val="none" w:sz="0" w:space="0" w:color="auto"/>
              </w:divBdr>
            </w:div>
            <w:div w:id="564222362">
              <w:marLeft w:val="0"/>
              <w:marRight w:val="0"/>
              <w:marTop w:val="0"/>
              <w:marBottom w:val="0"/>
              <w:divBdr>
                <w:top w:val="none" w:sz="0" w:space="0" w:color="auto"/>
                <w:left w:val="none" w:sz="0" w:space="0" w:color="auto"/>
                <w:bottom w:val="none" w:sz="0" w:space="0" w:color="auto"/>
                <w:right w:val="none" w:sz="0" w:space="0" w:color="auto"/>
              </w:divBdr>
            </w:div>
            <w:div w:id="74279470">
              <w:marLeft w:val="0"/>
              <w:marRight w:val="0"/>
              <w:marTop w:val="0"/>
              <w:marBottom w:val="0"/>
              <w:divBdr>
                <w:top w:val="none" w:sz="0" w:space="0" w:color="auto"/>
                <w:left w:val="none" w:sz="0" w:space="0" w:color="auto"/>
                <w:bottom w:val="none" w:sz="0" w:space="0" w:color="auto"/>
                <w:right w:val="none" w:sz="0" w:space="0" w:color="auto"/>
              </w:divBdr>
            </w:div>
            <w:div w:id="32466053">
              <w:marLeft w:val="0"/>
              <w:marRight w:val="0"/>
              <w:marTop w:val="0"/>
              <w:marBottom w:val="0"/>
              <w:divBdr>
                <w:top w:val="none" w:sz="0" w:space="0" w:color="auto"/>
                <w:left w:val="none" w:sz="0" w:space="0" w:color="auto"/>
                <w:bottom w:val="none" w:sz="0" w:space="0" w:color="auto"/>
                <w:right w:val="none" w:sz="0" w:space="0" w:color="auto"/>
              </w:divBdr>
            </w:div>
            <w:div w:id="2000961157">
              <w:marLeft w:val="0"/>
              <w:marRight w:val="0"/>
              <w:marTop w:val="0"/>
              <w:marBottom w:val="0"/>
              <w:divBdr>
                <w:top w:val="none" w:sz="0" w:space="0" w:color="auto"/>
                <w:left w:val="none" w:sz="0" w:space="0" w:color="auto"/>
                <w:bottom w:val="none" w:sz="0" w:space="0" w:color="auto"/>
                <w:right w:val="none" w:sz="0" w:space="0" w:color="auto"/>
              </w:divBdr>
            </w:div>
            <w:div w:id="157966869">
              <w:marLeft w:val="0"/>
              <w:marRight w:val="0"/>
              <w:marTop w:val="0"/>
              <w:marBottom w:val="0"/>
              <w:divBdr>
                <w:top w:val="none" w:sz="0" w:space="0" w:color="auto"/>
                <w:left w:val="none" w:sz="0" w:space="0" w:color="auto"/>
                <w:bottom w:val="none" w:sz="0" w:space="0" w:color="auto"/>
                <w:right w:val="none" w:sz="0" w:space="0" w:color="auto"/>
              </w:divBdr>
            </w:div>
            <w:div w:id="1753894366">
              <w:marLeft w:val="0"/>
              <w:marRight w:val="0"/>
              <w:marTop w:val="0"/>
              <w:marBottom w:val="0"/>
              <w:divBdr>
                <w:top w:val="none" w:sz="0" w:space="0" w:color="auto"/>
                <w:left w:val="none" w:sz="0" w:space="0" w:color="auto"/>
                <w:bottom w:val="none" w:sz="0" w:space="0" w:color="auto"/>
                <w:right w:val="none" w:sz="0" w:space="0" w:color="auto"/>
              </w:divBdr>
            </w:div>
            <w:div w:id="1842815937">
              <w:marLeft w:val="0"/>
              <w:marRight w:val="0"/>
              <w:marTop w:val="0"/>
              <w:marBottom w:val="0"/>
              <w:divBdr>
                <w:top w:val="none" w:sz="0" w:space="0" w:color="auto"/>
                <w:left w:val="none" w:sz="0" w:space="0" w:color="auto"/>
                <w:bottom w:val="none" w:sz="0" w:space="0" w:color="auto"/>
                <w:right w:val="none" w:sz="0" w:space="0" w:color="auto"/>
              </w:divBdr>
            </w:div>
            <w:div w:id="1219780562">
              <w:marLeft w:val="0"/>
              <w:marRight w:val="0"/>
              <w:marTop w:val="0"/>
              <w:marBottom w:val="0"/>
              <w:divBdr>
                <w:top w:val="none" w:sz="0" w:space="0" w:color="auto"/>
                <w:left w:val="none" w:sz="0" w:space="0" w:color="auto"/>
                <w:bottom w:val="none" w:sz="0" w:space="0" w:color="auto"/>
                <w:right w:val="none" w:sz="0" w:space="0" w:color="auto"/>
              </w:divBdr>
            </w:div>
            <w:div w:id="558707089">
              <w:marLeft w:val="0"/>
              <w:marRight w:val="0"/>
              <w:marTop w:val="0"/>
              <w:marBottom w:val="0"/>
              <w:divBdr>
                <w:top w:val="none" w:sz="0" w:space="0" w:color="auto"/>
                <w:left w:val="none" w:sz="0" w:space="0" w:color="auto"/>
                <w:bottom w:val="none" w:sz="0" w:space="0" w:color="auto"/>
                <w:right w:val="none" w:sz="0" w:space="0" w:color="auto"/>
              </w:divBdr>
            </w:div>
            <w:div w:id="27414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1915">
      <w:bodyDiv w:val="1"/>
      <w:marLeft w:val="0"/>
      <w:marRight w:val="0"/>
      <w:marTop w:val="0"/>
      <w:marBottom w:val="0"/>
      <w:divBdr>
        <w:top w:val="none" w:sz="0" w:space="0" w:color="auto"/>
        <w:left w:val="none" w:sz="0" w:space="0" w:color="auto"/>
        <w:bottom w:val="none" w:sz="0" w:space="0" w:color="auto"/>
        <w:right w:val="none" w:sz="0" w:space="0" w:color="auto"/>
      </w:divBdr>
      <w:divsChild>
        <w:div w:id="1812625419">
          <w:marLeft w:val="0"/>
          <w:marRight w:val="0"/>
          <w:marTop w:val="0"/>
          <w:marBottom w:val="0"/>
          <w:divBdr>
            <w:top w:val="none" w:sz="0" w:space="0" w:color="auto"/>
            <w:left w:val="none" w:sz="0" w:space="0" w:color="auto"/>
            <w:bottom w:val="none" w:sz="0" w:space="0" w:color="auto"/>
            <w:right w:val="none" w:sz="0" w:space="0" w:color="auto"/>
          </w:divBdr>
          <w:divsChild>
            <w:div w:id="687873831">
              <w:marLeft w:val="0"/>
              <w:marRight w:val="0"/>
              <w:marTop w:val="0"/>
              <w:marBottom w:val="0"/>
              <w:divBdr>
                <w:top w:val="none" w:sz="0" w:space="0" w:color="auto"/>
                <w:left w:val="none" w:sz="0" w:space="0" w:color="auto"/>
                <w:bottom w:val="none" w:sz="0" w:space="0" w:color="auto"/>
                <w:right w:val="none" w:sz="0" w:space="0" w:color="auto"/>
              </w:divBdr>
            </w:div>
            <w:div w:id="1008827989">
              <w:marLeft w:val="0"/>
              <w:marRight w:val="0"/>
              <w:marTop w:val="0"/>
              <w:marBottom w:val="0"/>
              <w:divBdr>
                <w:top w:val="none" w:sz="0" w:space="0" w:color="auto"/>
                <w:left w:val="none" w:sz="0" w:space="0" w:color="auto"/>
                <w:bottom w:val="none" w:sz="0" w:space="0" w:color="auto"/>
                <w:right w:val="none" w:sz="0" w:space="0" w:color="auto"/>
              </w:divBdr>
            </w:div>
            <w:div w:id="585192847">
              <w:marLeft w:val="0"/>
              <w:marRight w:val="0"/>
              <w:marTop w:val="0"/>
              <w:marBottom w:val="0"/>
              <w:divBdr>
                <w:top w:val="none" w:sz="0" w:space="0" w:color="auto"/>
                <w:left w:val="none" w:sz="0" w:space="0" w:color="auto"/>
                <w:bottom w:val="none" w:sz="0" w:space="0" w:color="auto"/>
                <w:right w:val="none" w:sz="0" w:space="0" w:color="auto"/>
              </w:divBdr>
            </w:div>
            <w:div w:id="1982688065">
              <w:marLeft w:val="0"/>
              <w:marRight w:val="0"/>
              <w:marTop w:val="0"/>
              <w:marBottom w:val="0"/>
              <w:divBdr>
                <w:top w:val="none" w:sz="0" w:space="0" w:color="auto"/>
                <w:left w:val="none" w:sz="0" w:space="0" w:color="auto"/>
                <w:bottom w:val="none" w:sz="0" w:space="0" w:color="auto"/>
                <w:right w:val="none" w:sz="0" w:space="0" w:color="auto"/>
              </w:divBdr>
            </w:div>
            <w:div w:id="1241065520">
              <w:marLeft w:val="0"/>
              <w:marRight w:val="0"/>
              <w:marTop w:val="0"/>
              <w:marBottom w:val="0"/>
              <w:divBdr>
                <w:top w:val="none" w:sz="0" w:space="0" w:color="auto"/>
                <w:left w:val="none" w:sz="0" w:space="0" w:color="auto"/>
                <w:bottom w:val="none" w:sz="0" w:space="0" w:color="auto"/>
                <w:right w:val="none" w:sz="0" w:space="0" w:color="auto"/>
              </w:divBdr>
            </w:div>
            <w:div w:id="1493374427">
              <w:marLeft w:val="0"/>
              <w:marRight w:val="0"/>
              <w:marTop w:val="0"/>
              <w:marBottom w:val="0"/>
              <w:divBdr>
                <w:top w:val="none" w:sz="0" w:space="0" w:color="auto"/>
                <w:left w:val="none" w:sz="0" w:space="0" w:color="auto"/>
                <w:bottom w:val="none" w:sz="0" w:space="0" w:color="auto"/>
                <w:right w:val="none" w:sz="0" w:space="0" w:color="auto"/>
              </w:divBdr>
            </w:div>
            <w:div w:id="2056276273">
              <w:marLeft w:val="0"/>
              <w:marRight w:val="0"/>
              <w:marTop w:val="0"/>
              <w:marBottom w:val="0"/>
              <w:divBdr>
                <w:top w:val="none" w:sz="0" w:space="0" w:color="auto"/>
                <w:left w:val="none" w:sz="0" w:space="0" w:color="auto"/>
                <w:bottom w:val="none" w:sz="0" w:space="0" w:color="auto"/>
                <w:right w:val="none" w:sz="0" w:space="0" w:color="auto"/>
              </w:divBdr>
            </w:div>
            <w:div w:id="1984583216">
              <w:marLeft w:val="0"/>
              <w:marRight w:val="0"/>
              <w:marTop w:val="0"/>
              <w:marBottom w:val="0"/>
              <w:divBdr>
                <w:top w:val="none" w:sz="0" w:space="0" w:color="auto"/>
                <w:left w:val="none" w:sz="0" w:space="0" w:color="auto"/>
                <w:bottom w:val="none" w:sz="0" w:space="0" w:color="auto"/>
                <w:right w:val="none" w:sz="0" w:space="0" w:color="auto"/>
              </w:divBdr>
            </w:div>
            <w:div w:id="2404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34029">
      <w:bodyDiv w:val="1"/>
      <w:marLeft w:val="0"/>
      <w:marRight w:val="0"/>
      <w:marTop w:val="0"/>
      <w:marBottom w:val="0"/>
      <w:divBdr>
        <w:top w:val="none" w:sz="0" w:space="0" w:color="auto"/>
        <w:left w:val="none" w:sz="0" w:space="0" w:color="auto"/>
        <w:bottom w:val="none" w:sz="0" w:space="0" w:color="auto"/>
        <w:right w:val="none" w:sz="0" w:space="0" w:color="auto"/>
      </w:divBdr>
      <w:divsChild>
        <w:div w:id="729809175">
          <w:marLeft w:val="0"/>
          <w:marRight w:val="0"/>
          <w:marTop w:val="0"/>
          <w:marBottom w:val="0"/>
          <w:divBdr>
            <w:top w:val="none" w:sz="0" w:space="0" w:color="auto"/>
            <w:left w:val="none" w:sz="0" w:space="0" w:color="auto"/>
            <w:bottom w:val="none" w:sz="0" w:space="0" w:color="auto"/>
            <w:right w:val="none" w:sz="0" w:space="0" w:color="auto"/>
          </w:divBdr>
          <w:divsChild>
            <w:div w:id="308554816">
              <w:marLeft w:val="0"/>
              <w:marRight w:val="0"/>
              <w:marTop w:val="0"/>
              <w:marBottom w:val="0"/>
              <w:divBdr>
                <w:top w:val="none" w:sz="0" w:space="0" w:color="auto"/>
                <w:left w:val="none" w:sz="0" w:space="0" w:color="auto"/>
                <w:bottom w:val="none" w:sz="0" w:space="0" w:color="auto"/>
                <w:right w:val="none" w:sz="0" w:space="0" w:color="auto"/>
              </w:divBdr>
            </w:div>
            <w:div w:id="717556716">
              <w:marLeft w:val="0"/>
              <w:marRight w:val="0"/>
              <w:marTop w:val="0"/>
              <w:marBottom w:val="0"/>
              <w:divBdr>
                <w:top w:val="none" w:sz="0" w:space="0" w:color="auto"/>
                <w:left w:val="none" w:sz="0" w:space="0" w:color="auto"/>
                <w:bottom w:val="none" w:sz="0" w:space="0" w:color="auto"/>
                <w:right w:val="none" w:sz="0" w:space="0" w:color="auto"/>
              </w:divBdr>
            </w:div>
            <w:div w:id="1642346875">
              <w:marLeft w:val="0"/>
              <w:marRight w:val="0"/>
              <w:marTop w:val="0"/>
              <w:marBottom w:val="0"/>
              <w:divBdr>
                <w:top w:val="none" w:sz="0" w:space="0" w:color="auto"/>
                <w:left w:val="none" w:sz="0" w:space="0" w:color="auto"/>
                <w:bottom w:val="none" w:sz="0" w:space="0" w:color="auto"/>
                <w:right w:val="none" w:sz="0" w:space="0" w:color="auto"/>
              </w:divBdr>
            </w:div>
            <w:div w:id="721098881">
              <w:marLeft w:val="0"/>
              <w:marRight w:val="0"/>
              <w:marTop w:val="0"/>
              <w:marBottom w:val="0"/>
              <w:divBdr>
                <w:top w:val="none" w:sz="0" w:space="0" w:color="auto"/>
                <w:left w:val="none" w:sz="0" w:space="0" w:color="auto"/>
                <w:bottom w:val="none" w:sz="0" w:space="0" w:color="auto"/>
                <w:right w:val="none" w:sz="0" w:space="0" w:color="auto"/>
              </w:divBdr>
            </w:div>
            <w:div w:id="337777857">
              <w:marLeft w:val="0"/>
              <w:marRight w:val="0"/>
              <w:marTop w:val="0"/>
              <w:marBottom w:val="0"/>
              <w:divBdr>
                <w:top w:val="none" w:sz="0" w:space="0" w:color="auto"/>
                <w:left w:val="none" w:sz="0" w:space="0" w:color="auto"/>
                <w:bottom w:val="none" w:sz="0" w:space="0" w:color="auto"/>
                <w:right w:val="none" w:sz="0" w:space="0" w:color="auto"/>
              </w:divBdr>
            </w:div>
            <w:div w:id="847603424">
              <w:marLeft w:val="0"/>
              <w:marRight w:val="0"/>
              <w:marTop w:val="0"/>
              <w:marBottom w:val="0"/>
              <w:divBdr>
                <w:top w:val="none" w:sz="0" w:space="0" w:color="auto"/>
                <w:left w:val="none" w:sz="0" w:space="0" w:color="auto"/>
                <w:bottom w:val="none" w:sz="0" w:space="0" w:color="auto"/>
                <w:right w:val="none" w:sz="0" w:space="0" w:color="auto"/>
              </w:divBdr>
            </w:div>
            <w:div w:id="964045890">
              <w:marLeft w:val="0"/>
              <w:marRight w:val="0"/>
              <w:marTop w:val="0"/>
              <w:marBottom w:val="0"/>
              <w:divBdr>
                <w:top w:val="none" w:sz="0" w:space="0" w:color="auto"/>
                <w:left w:val="none" w:sz="0" w:space="0" w:color="auto"/>
                <w:bottom w:val="none" w:sz="0" w:space="0" w:color="auto"/>
                <w:right w:val="none" w:sz="0" w:space="0" w:color="auto"/>
              </w:divBdr>
            </w:div>
            <w:div w:id="2076120980">
              <w:marLeft w:val="0"/>
              <w:marRight w:val="0"/>
              <w:marTop w:val="0"/>
              <w:marBottom w:val="0"/>
              <w:divBdr>
                <w:top w:val="none" w:sz="0" w:space="0" w:color="auto"/>
                <w:left w:val="none" w:sz="0" w:space="0" w:color="auto"/>
                <w:bottom w:val="none" w:sz="0" w:space="0" w:color="auto"/>
                <w:right w:val="none" w:sz="0" w:space="0" w:color="auto"/>
              </w:divBdr>
            </w:div>
            <w:div w:id="490753187">
              <w:marLeft w:val="0"/>
              <w:marRight w:val="0"/>
              <w:marTop w:val="0"/>
              <w:marBottom w:val="0"/>
              <w:divBdr>
                <w:top w:val="none" w:sz="0" w:space="0" w:color="auto"/>
                <w:left w:val="none" w:sz="0" w:space="0" w:color="auto"/>
                <w:bottom w:val="none" w:sz="0" w:space="0" w:color="auto"/>
                <w:right w:val="none" w:sz="0" w:space="0" w:color="auto"/>
              </w:divBdr>
            </w:div>
            <w:div w:id="435364694">
              <w:marLeft w:val="0"/>
              <w:marRight w:val="0"/>
              <w:marTop w:val="0"/>
              <w:marBottom w:val="0"/>
              <w:divBdr>
                <w:top w:val="none" w:sz="0" w:space="0" w:color="auto"/>
                <w:left w:val="none" w:sz="0" w:space="0" w:color="auto"/>
                <w:bottom w:val="none" w:sz="0" w:space="0" w:color="auto"/>
                <w:right w:val="none" w:sz="0" w:space="0" w:color="auto"/>
              </w:divBdr>
            </w:div>
            <w:div w:id="772627818">
              <w:marLeft w:val="0"/>
              <w:marRight w:val="0"/>
              <w:marTop w:val="0"/>
              <w:marBottom w:val="0"/>
              <w:divBdr>
                <w:top w:val="none" w:sz="0" w:space="0" w:color="auto"/>
                <w:left w:val="none" w:sz="0" w:space="0" w:color="auto"/>
                <w:bottom w:val="none" w:sz="0" w:space="0" w:color="auto"/>
                <w:right w:val="none" w:sz="0" w:space="0" w:color="auto"/>
              </w:divBdr>
            </w:div>
            <w:div w:id="1476291957">
              <w:marLeft w:val="0"/>
              <w:marRight w:val="0"/>
              <w:marTop w:val="0"/>
              <w:marBottom w:val="0"/>
              <w:divBdr>
                <w:top w:val="none" w:sz="0" w:space="0" w:color="auto"/>
                <w:left w:val="none" w:sz="0" w:space="0" w:color="auto"/>
                <w:bottom w:val="none" w:sz="0" w:space="0" w:color="auto"/>
                <w:right w:val="none" w:sz="0" w:space="0" w:color="auto"/>
              </w:divBdr>
            </w:div>
            <w:div w:id="1328094792">
              <w:marLeft w:val="0"/>
              <w:marRight w:val="0"/>
              <w:marTop w:val="0"/>
              <w:marBottom w:val="0"/>
              <w:divBdr>
                <w:top w:val="none" w:sz="0" w:space="0" w:color="auto"/>
                <w:left w:val="none" w:sz="0" w:space="0" w:color="auto"/>
                <w:bottom w:val="none" w:sz="0" w:space="0" w:color="auto"/>
                <w:right w:val="none" w:sz="0" w:space="0" w:color="auto"/>
              </w:divBdr>
            </w:div>
            <w:div w:id="777677140">
              <w:marLeft w:val="0"/>
              <w:marRight w:val="0"/>
              <w:marTop w:val="0"/>
              <w:marBottom w:val="0"/>
              <w:divBdr>
                <w:top w:val="none" w:sz="0" w:space="0" w:color="auto"/>
                <w:left w:val="none" w:sz="0" w:space="0" w:color="auto"/>
                <w:bottom w:val="none" w:sz="0" w:space="0" w:color="auto"/>
                <w:right w:val="none" w:sz="0" w:space="0" w:color="auto"/>
              </w:divBdr>
            </w:div>
            <w:div w:id="1403602185">
              <w:marLeft w:val="0"/>
              <w:marRight w:val="0"/>
              <w:marTop w:val="0"/>
              <w:marBottom w:val="0"/>
              <w:divBdr>
                <w:top w:val="none" w:sz="0" w:space="0" w:color="auto"/>
                <w:left w:val="none" w:sz="0" w:space="0" w:color="auto"/>
                <w:bottom w:val="none" w:sz="0" w:space="0" w:color="auto"/>
                <w:right w:val="none" w:sz="0" w:space="0" w:color="auto"/>
              </w:divBdr>
            </w:div>
            <w:div w:id="81069885">
              <w:marLeft w:val="0"/>
              <w:marRight w:val="0"/>
              <w:marTop w:val="0"/>
              <w:marBottom w:val="0"/>
              <w:divBdr>
                <w:top w:val="none" w:sz="0" w:space="0" w:color="auto"/>
                <w:left w:val="none" w:sz="0" w:space="0" w:color="auto"/>
                <w:bottom w:val="none" w:sz="0" w:space="0" w:color="auto"/>
                <w:right w:val="none" w:sz="0" w:space="0" w:color="auto"/>
              </w:divBdr>
            </w:div>
            <w:div w:id="1187720573">
              <w:marLeft w:val="0"/>
              <w:marRight w:val="0"/>
              <w:marTop w:val="0"/>
              <w:marBottom w:val="0"/>
              <w:divBdr>
                <w:top w:val="none" w:sz="0" w:space="0" w:color="auto"/>
                <w:left w:val="none" w:sz="0" w:space="0" w:color="auto"/>
                <w:bottom w:val="none" w:sz="0" w:space="0" w:color="auto"/>
                <w:right w:val="none" w:sz="0" w:space="0" w:color="auto"/>
              </w:divBdr>
            </w:div>
            <w:div w:id="914125222">
              <w:marLeft w:val="0"/>
              <w:marRight w:val="0"/>
              <w:marTop w:val="0"/>
              <w:marBottom w:val="0"/>
              <w:divBdr>
                <w:top w:val="none" w:sz="0" w:space="0" w:color="auto"/>
                <w:left w:val="none" w:sz="0" w:space="0" w:color="auto"/>
                <w:bottom w:val="none" w:sz="0" w:space="0" w:color="auto"/>
                <w:right w:val="none" w:sz="0" w:space="0" w:color="auto"/>
              </w:divBdr>
            </w:div>
            <w:div w:id="332491163">
              <w:marLeft w:val="0"/>
              <w:marRight w:val="0"/>
              <w:marTop w:val="0"/>
              <w:marBottom w:val="0"/>
              <w:divBdr>
                <w:top w:val="none" w:sz="0" w:space="0" w:color="auto"/>
                <w:left w:val="none" w:sz="0" w:space="0" w:color="auto"/>
                <w:bottom w:val="none" w:sz="0" w:space="0" w:color="auto"/>
                <w:right w:val="none" w:sz="0" w:space="0" w:color="auto"/>
              </w:divBdr>
            </w:div>
            <w:div w:id="2017073351">
              <w:marLeft w:val="0"/>
              <w:marRight w:val="0"/>
              <w:marTop w:val="0"/>
              <w:marBottom w:val="0"/>
              <w:divBdr>
                <w:top w:val="none" w:sz="0" w:space="0" w:color="auto"/>
                <w:left w:val="none" w:sz="0" w:space="0" w:color="auto"/>
                <w:bottom w:val="none" w:sz="0" w:space="0" w:color="auto"/>
                <w:right w:val="none" w:sz="0" w:space="0" w:color="auto"/>
              </w:divBdr>
            </w:div>
            <w:div w:id="473526942">
              <w:marLeft w:val="0"/>
              <w:marRight w:val="0"/>
              <w:marTop w:val="0"/>
              <w:marBottom w:val="0"/>
              <w:divBdr>
                <w:top w:val="none" w:sz="0" w:space="0" w:color="auto"/>
                <w:left w:val="none" w:sz="0" w:space="0" w:color="auto"/>
                <w:bottom w:val="none" w:sz="0" w:space="0" w:color="auto"/>
                <w:right w:val="none" w:sz="0" w:space="0" w:color="auto"/>
              </w:divBdr>
            </w:div>
            <w:div w:id="900137037">
              <w:marLeft w:val="0"/>
              <w:marRight w:val="0"/>
              <w:marTop w:val="0"/>
              <w:marBottom w:val="0"/>
              <w:divBdr>
                <w:top w:val="none" w:sz="0" w:space="0" w:color="auto"/>
                <w:left w:val="none" w:sz="0" w:space="0" w:color="auto"/>
                <w:bottom w:val="none" w:sz="0" w:space="0" w:color="auto"/>
                <w:right w:val="none" w:sz="0" w:space="0" w:color="auto"/>
              </w:divBdr>
            </w:div>
            <w:div w:id="277566842">
              <w:marLeft w:val="0"/>
              <w:marRight w:val="0"/>
              <w:marTop w:val="0"/>
              <w:marBottom w:val="0"/>
              <w:divBdr>
                <w:top w:val="none" w:sz="0" w:space="0" w:color="auto"/>
                <w:left w:val="none" w:sz="0" w:space="0" w:color="auto"/>
                <w:bottom w:val="none" w:sz="0" w:space="0" w:color="auto"/>
                <w:right w:val="none" w:sz="0" w:space="0" w:color="auto"/>
              </w:divBdr>
            </w:div>
            <w:div w:id="1561868532">
              <w:marLeft w:val="0"/>
              <w:marRight w:val="0"/>
              <w:marTop w:val="0"/>
              <w:marBottom w:val="0"/>
              <w:divBdr>
                <w:top w:val="none" w:sz="0" w:space="0" w:color="auto"/>
                <w:left w:val="none" w:sz="0" w:space="0" w:color="auto"/>
                <w:bottom w:val="none" w:sz="0" w:space="0" w:color="auto"/>
                <w:right w:val="none" w:sz="0" w:space="0" w:color="auto"/>
              </w:divBdr>
            </w:div>
            <w:div w:id="2040230383">
              <w:marLeft w:val="0"/>
              <w:marRight w:val="0"/>
              <w:marTop w:val="0"/>
              <w:marBottom w:val="0"/>
              <w:divBdr>
                <w:top w:val="none" w:sz="0" w:space="0" w:color="auto"/>
                <w:left w:val="none" w:sz="0" w:space="0" w:color="auto"/>
                <w:bottom w:val="none" w:sz="0" w:space="0" w:color="auto"/>
                <w:right w:val="none" w:sz="0" w:space="0" w:color="auto"/>
              </w:divBdr>
            </w:div>
            <w:div w:id="428962495">
              <w:marLeft w:val="0"/>
              <w:marRight w:val="0"/>
              <w:marTop w:val="0"/>
              <w:marBottom w:val="0"/>
              <w:divBdr>
                <w:top w:val="none" w:sz="0" w:space="0" w:color="auto"/>
                <w:left w:val="none" w:sz="0" w:space="0" w:color="auto"/>
                <w:bottom w:val="none" w:sz="0" w:space="0" w:color="auto"/>
                <w:right w:val="none" w:sz="0" w:space="0" w:color="auto"/>
              </w:divBdr>
            </w:div>
            <w:div w:id="86710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56636">
      <w:bodyDiv w:val="1"/>
      <w:marLeft w:val="0"/>
      <w:marRight w:val="0"/>
      <w:marTop w:val="0"/>
      <w:marBottom w:val="0"/>
      <w:divBdr>
        <w:top w:val="none" w:sz="0" w:space="0" w:color="auto"/>
        <w:left w:val="none" w:sz="0" w:space="0" w:color="auto"/>
        <w:bottom w:val="none" w:sz="0" w:space="0" w:color="auto"/>
        <w:right w:val="none" w:sz="0" w:space="0" w:color="auto"/>
      </w:divBdr>
      <w:divsChild>
        <w:div w:id="2122415412">
          <w:marLeft w:val="0"/>
          <w:marRight w:val="0"/>
          <w:marTop w:val="0"/>
          <w:marBottom w:val="0"/>
          <w:divBdr>
            <w:top w:val="none" w:sz="0" w:space="0" w:color="auto"/>
            <w:left w:val="none" w:sz="0" w:space="0" w:color="auto"/>
            <w:bottom w:val="none" w:sz="0" w:space="0" w:color="auto"/>
            <w:right w:val="none" w:sz="0" w:space="0" w:color="auto"/>
          </w:divBdr>
          <w:divsChild>
            <w:div w:id="1217202603">
              <w:marLeft w:val="0"/>
              <w:marRight w:val="0"/>
              <w:marTop w:val="0"/>
              <w:marBottom w:val="0"/>
              <w:divBdr>
                <w:top w:val="none" w:sz="0" w:space="0" w:color="auto"/>
                <w:left w:val="none" w:sz="0" w:space="0" w:color="auto"/>
                <w:bottom w:val="none" w:sz="0" w:space="0" w:color="auto"/>
                <w:right w:val="none" w:sz="0" w:space="0" w:color="auto"/>
              </w:divBdr>
            </w:div>
            <w:div w:id="2032804421">
              <w:marLeft w:val="0"/>
              <w:marRight w:val="0"/>
              <w:marTop w:val="0"/>
              <w:marBottom w:val="0"/>
              <w:divBdr>
                <w:top w:val="none" w:sz="0" w:space="0" w:color="auto"/>
                <w:left w:val="none" w:sz="0" w:space="0" w:color="auto"/>
                <w:bottom w:val="none" w:sz="0" w:space="0" w:color="auto"/>
                <w:right w:val="none" w:sz="0" w:space="0" w:color="auto"/>
              </w:divBdr>
            </w:div>
            <w:div w:id="1184246800">
              <w:marLeft w:val="0"/>
              <w:marRight w:val="0"/>
              <w:marTop w:val="0"/>
              <w:marBottom w:val="0"/>
              <w:divBdr>
                <w:top w:val="none" w:sz="0" w:space="0" w:color="auto"/>
                <w:left w:val="none" w:sz="0" w:space="0" w:color="auto"/>
                <w:bottom w:val="none" w:sz="0" w:space="0" w:color="auto"/>
                <w:right w:val="none" w:sz="0" w:space="0" w:color="auto"/>
              </w:divBdr>
            </w:div>
            <w:div w:id="139927236">
              <w:marLeft w:val="0"/>
              <w:marRight w:val="0"/>
              <w:marTop w:val="0"/>
              <w:marBottom w:val="0"/>
              <w:divBdr>
                <w:top w:val="none" w:sz="0" w:space="0" w:color="auto"/>
                <w:left w:val="none" w:sz="0" w:space="0" w:color="auto"/>
                <w:bottom w:val="none" w:sz="0" w:space="0" w:color="auto"/>
                <w:right w:val="none" w:sz="0" w:space="0" w:color="auto"/>
              </w:divBdr>
            </w:div>
            <w:div w:id="1662351060">
              <w:marLeft w:val="0"/>
              <w:marRight w:val="0"/>
              <w:marTop w:val="0"/>
              <w:marBottom w:val="0"/>
              <w:divBdr>
                <w:top w:val="none" w:sz="0" w:space="0" w:color="auto"/>
                <w:left w:val="none" w:sz="0" w:space="0" w:color="auto"/>
                <w:bottom w:val="none" w:sz="0" w:space="0" w:color="auto"/>
                <w:right w:val="none" w:sz="0" w:space="0" w:color="auto"/>
              </w:divBdr>
            </w:div>
            <w:div w:id="1138566381">
              <w:marLeft w:val="0"/>
              <w:marRight w:val="0"/>
              <w:marTop w:val="0"/>
              <w:marBottom w:val="0"/>
              <w:divBdr>
                <w:top w:val="none" w:sz="0" w:space="0" w:color="auto"/>
                <w:left w:val="none" w:sz="0" w:space="0" w:color="auto"/>
                <w:bottom w:val="none" w:sz="0" w:space="0" w:color="auto"/>
                <w:right w:val="none" w:sz="0" w:space="0" w:color="auto"/>
              </w:divBdr>
            </w:div>
            <w:div w:id="896552083">
              <w:marLeft w:val="0"/>
              <w:marRight w:val="0"/>
              <w:marTop w:val="0"/>
              <w:marBottom w:val="0"/>
              <w:divBdr>
                <w:top w:val="none" w:sz="0" w:space="0" w:color="auto"/>
                <w:left w:val="none" w:sz="0" w:space="0" w:color="auto"/>
                <w:bottom w:val="none" w:sz="0" w:space="0" w:color="auto"/>
                <w:right w:val="none" w:sz="0" w:space="0" w:color="auto"/>
              </w:divBdr>
            </w:div>
            <w:div w:id="1216552102">
              <w:marLeft w:val="0"/>
              <w:marRight w:val="0"/>
              <w:marTop w:val="0"/>
              <w:marBottom w:val="0"/>
              <w:divBdr>
                <w:top w:val="none" w:sz="0" w:space="0" w:color="auto"/>
                <w:left w:val="none" w:sz="0" w:space="0" w:color="auto"/>
                <w:bottom w:val="none" w:sz="0" w:space="0" w:color="auto"/>
                <w:right w:val="none" w:sz="0" w:space="0" w:color="auto"/>
              </w:divBdr>
            </w:div>
            <w:div w:id="197008892">
              <w:marLeft w:val="0"/>
              <w:marRight w:val="0"/>
              <w:marTop w:val="0"/>
              <w:marBottom w:val="0"/>
              <w:divBdr>
                <w:top w:val="none" w:sz="0" w:space="0" w:color="auto"/>
                <w:left w:val="none" w:sz="0" w:space="0" w:color="auto"/>
                <w:bottom w:val="none" w:sz="0" w:space="0" w:color="auto"/>
                <w:right w:val="none" w:sz="0" w:space="0" w:color="auto"/>
              </w:divBdr>
            </w:div>
            <w:div w:id="1453552431">
              <w:marLeft w:val="0"/>
              <w:marRight w:val="0"/>
              <w:marTop w:val="0"/>
              <w:marBottom w:val="0"/>
              <w:divBdr>
                <w:top w:val="none" w:sz="0" w:space="0" w:color="auto"/>
                <w:left w:val="none" w:sz="0" w:space="0" w:color="auto"/>
                <w:bottom w:val="none" w:sz="0" w:space="0" w:color="auto"/>
                <w:right w:val="none" w:sz="0" w:space="0" w:color="auto"/>
              </w:divBdr>
            </w:div>
            <w:div w:id="1823428710">
              <w:marLeft w:val="0"/>
              <w:marRight w:val="0"/>
              <w:marTop w:val="0"/>
              <w:marBottom w:val="0"/>
              <w:divBdr>
                <w:top w:val="none" w:sz="0" w:space="0" w:color="auto"/>
                <w:left w:val="none" w:sz="0" w:space="0" w:color="auto"/>
                <w:bottom w:val="none" w:sz="0" w:space="0" w:color="auto"/>
                <w:right w:val="none" w:sz="0" w:space="0" w:color="auto"/>
              </w:divBdr>
            </w:div>
            <w:div w:id="1726566745">
              <w:marLeft w:val="0"/>
              <w:marRight w:val="0"/>
              <w:marTop w:val="0"/>
              <w:marBottom w:val="0"/>
              <w:divBdr>
                <w:top w:val="none" w:sz="0" w:space="0" w:color="auto"/>
                <w:left w:val="none" w:sz="0" w:space="0" w:color="auto"/>
                <w:bottom w:val="none" w:sz="0" w:space="0" w:color="auto"/>
                <w:right w:val="none" w:sz="0" w:space="0" w:color="auto"/>
              </w:divBdr>
            </w:div>
            <w:div w:id="1423406386">
              <w:marLeft w:val="0"/>
              <w:marRight w:val="0"/>
              <w:marTop w:val="0"/>
              <w:marBottom w:val="0"/>
              <w:divBdr>
                <w:top w:val="none" w:sz="0" w:space="0" w:color="auto"/>
                <w:left w:val="none" w:sz="0" w:space="0" w:color="auto"/>
                <w:bottom w:val="none" w:sz="0" w:space="0" w:color="auto"/>
                <w:right w:val="none" w:sz="0" w:space="0" w:color="auto"/>
              </w:divBdr>
            </w:div>
            <w:div w:id="515727949">
              <w:marLeft w:val="0"/>
              <w:marRight w:val="0"/>
              <w:marTop w:val="0"/>
              <w:marBottom w:val="0"/>
              <w:divBdr>
                <w:top w:val="none" w:sz="0" w:space="0" w:color="auto"/>
                <w:left w:val="none" w:sz="0" w:space="0" w:color="auto"/>
                <w:bottom w:val="none" w:sz="0" w:space="0" w:color="auto"/>
                <w:right w:val="none" w:sz="0" w:space="0" w:color="auto"/>
              </w:divBdr>
            </w:div>
            <w:div w:id="1220899357">
              <w:marLeft w:val="0"/>
              <w:marRight w:val="0"/>
              <w:marTop w:val="0"/>
              <w:marBottom w:val="0"/>
              <w:divBdr>
                <w:top w:val="none" w:sz="0" w:space="0" w:color="auto"/>
                <w:left w:val="none" w:sz="0" w:space="0" w:color="auto"/>
                <w:bottom w:val="none" w:sz="0" w:space="0" w:color="auto"/>
                <w:right w:val="none" w:sz="0" w:space="0" w:color="auto"/>
              </w:divBdr>
            </w:div>
            <w:div w:id="1899902193">
              <w:marLeft w:val="0"/>
              <w:marRight w:val="0"/>
              <w:marTop w:val="0"/>
              <w:marBottom w:val="0"/>
              <w:divBdr>
                <w:top w:val="none" w:sz="0" w:space="0" w:color="auto"/>
                <w:left w:val="none" w:sz="0" w:space="0" w:color="auto"/>
                <w:bottom w:val="none" w:sz="0" w:space="0" w:color="auto"/>
                <w:right w:val="none" w:sz="0" w:space="0" w:color="auto"/>
              </w:divBdr>
            </w:div>
            <w:div w:id="668749591">
              <w:marLeft w:val="0"/>
              <w:marRight w:val="0"/>
              <w:marTop w:val="0"/>
              <w:marBottom w:val="0"/>
              <w:divBdr>
                <w:top w:val="none" w:sz="0" w:space="0" w:color="auto"/>
                <w:left w:val="none" w:sz="0" w:space="0" w:color="auto"/>
                <w:bottom w:val="none" w:sz="0" w:space="0" w:color="auto"/>
                <w:right w:val="none" w:sz="0" w:space="0" w:color="auto"/>
              </w:divBdr>
            </w:div>
            <w:div w:id="1096100364">
              <w:marLeft w:val="0"/>
              <w:marRight w:val="0"/>
              <w:marTop w:val="0"/>
              <w:marBottom w:val="0"/>
              <w:divBdr>
                <w:top w:val="none" w:sz="0" w:space="0" w:color="auto"/>
                <w:left w:val="none" w:sz="0" w:space="0" w:color="auto"/>
                <w:bottom w:val="none" w:sz="0" w:space="0" w:color="auto"/>
                <w:right w:val="none" w:sz="0" w:space="0" w:color="auto"/>
              </w:divBdr>
            </w:div>
            <w:div w:id="316494686">
              <w:marLeft w:val="0"/>
              <w:marRight w:val="0"/>
              <w:marTop w:val="0"/>
              <w:marBottom w:val="0"/>
              <w:divBdr>
                <w:top w:val="none" w:sz="0" w:space="0" w:color="auto"/>
                <w:left w:val="none" w:sz="0" w:space="0" w:color="auto"/>
                <w:bottom w:val="none" w:sz="0" w:space="0" w:color="auto"/>
                <w:right w:val="none" w:sz="0" w:space="0" w:color="auto"/>
              </w:divBdr>
            </w:div>
            <w:div w:id="1696269525">
              <w:marLeft w:val="0"/>
              <w:marRight w:val="0"/>
              <w:marTop w:val="0"/>
              <w:marBottom w:val="0"/>
              <w:divBdr>
                <w:top w:val="none" w:sz="0" w:space="0" w:color="auto"/>
                <w:left w:val="none" w:sz="0" w:space="0" w:color="auto"/>
                <w:bottom w:val="none" w:sz="0" w:space="0" w:color="auto"/>
                <w:right w:val="none" w:sz="0" w:space="0" w:color="auto"/>
              </w:divBdr>
            </w:div>
            <w:div w:id="1829396979">
              <w:marLeft w:val="0"/>
              <w:marRight w:val="0"/>
              <w:marTop w:val="0"/>
              <w:marBottom w:val="0"/>
              <w:divBdr>
                <w:top w:val="none" w:sz="0" w:space="0" w:color="auto"/>
                <w:left w:val="none" w:sz="0" w:space="0" w:color="auto"/>
                <w:bottom w:val="none" w:sz="0" w:space="0" w:color="auto"/>
                <w:right w:val="none" w:sz="0" w:space="0" w:color="auto"/>
              </w:divBdr>
            </w:div>
            <w:div w:id="1591111738">
              <w:marLeft w:val="0"/>
              <w:marRight w:val="0"/>
              <w:marTop w:val="0"/>
              <w:marBottom w:val="0"/>
              <w:divBdr>
                <w:top w:val="none" w:sz="0" w:space="0" w:color="auto"/>
                <w:left w:val="none" w:sz="0" w:space="0" w:color="auto"/>
                <w:bottom w:val="none" w:sz="0" w:space="0" w:color="auto"/>
                <w:right w:val="none" w:sz="0" w:space="0" w:color="auto"/>
              </w:divBdr>
            </w:div>
            <w:div w:id="2066105600">
              <w:marLeft w:val="0"/>
              <w:marRight w:val="0"/>
              <w:marTop w:val="0"/>
              <w:marBottom w:val="0"/>
              <w:divBdr>
                <w:top w:val="none" w:sz="0" w:space="0" w:color="auto"/>
                <w:left w:val="none" w:sz="0" w:space="0" w:color="auto"/>
                <w:bottom w:val="none" w:sz="0" w:space="0" w:color="auto"/>
                <w:right w:val="none" w:sz="0" w:space="0" w:color="auto"/>
              </w:divBdr>
            </w:div>
            <w:div w:id="639384710">
              <w:marLeft w:val="0"/>
              <w:marRight w:val="0"/>
              <w:marTop w:val="0"/>
              <w:marBottom w:val="0"/>
              <w:divBdr>
                <w:top w:val="none" w:sz="0" w:space="0" w:color="auto"/>
                <w:left w:val="none" w:sz="0" w:space="0" w:color="auto"/>
                <w:bottom w:val="none" w:sz="0" w:space="0" w:color="auto"/>
                <w:right w:val="none" w:sz="0" w:space="0" w:color="auto"/>
              </w:divBdr>
            </w:div>
            <w:div w:id="2142383078">
              <w:marLeft w:val="0"/>
              <w:marRight w:val="0"/>
              <w:marTop w:val="0"/>
              <w:marBottom w:val="0"/>
              <w:divBdr>
                <w:top w:val="none" w:sz="0" w:space="0" w:color="auto"/>
                <w:left w:val="none" w:sz="0" w:space="0" w:color="auto"/>
                <w:bottom w:val="none" w:sz="0" w:space="0" w:color="auto"/>
                <w:right w:val="none" w:sz="0" w:space="0" w:color="auto"/>
              </w:divBdr>
            </w:div>
            <w:div w:id="1022047066">
              <w:marLeft w:val="0"/>
              <w:marRight w:val="0"/>
              <w:marTop w:val="0"/>
              <w:marBottom w:val="0"/>
              <w:divBdr>
                <w:top w:val="none" w:sz="0" w:space="0" w:color="auto"/>
                <w:left w:val="none" w:sz="0" w:space="0" w:color="auto"/>
                <w:bottom w:val="none" w:sz="0" w:space="0" w:color="auto"/>
                <w:right w:val="none" w:sz="0" w:space="0" w:color="auto"/>
              </w:divBdr>
            </w:div>
            <w:div w:id="637302548">
              <w:marLeft w:val="0"/>
              <w:marRight w:val="0"/>
              <w:marTop w:val="0"/>
              <w:marBottom w:val="0"/>
              <w:divBdr>
                <w:top w:val="none" w:sz="0" w:space="0" w:color="auto"/>
                <w:left w:val="none" w:sz="0" w:space="0" w:color="auto"/>
                <w:bottom w:val="none" w:sz="0" w:space="0" w:color="auto"/>
                <w:right w:val="none" w:sz="0" w:space="0" w:color="auto"/>
              </w:divBdr>
            </w:div>
            <w:div w:id="1635519490">
              <w:marLeft w:val="0"/>
              <w:marRight w:val="0"/>
              <w:marTop w:val="0"/>
              <w:marBottom w:val="0"/>
              <w:divBdr>
                <w:top w:val="none" w:sz="0" w:space="0" w:color="auto"/>
                <w:left w:val="none" w:sz="0" w:space="0" w:color="auto"/>
                <w:bottom w:val="none" w:sz="0" w:space="0" w:color="auto"/>
                <w:right w:val="none" w:sz="0" w:space="0" w:color="auto"/>
              </w:divBdr>
            </w:div>
            <w:div w:id="652567775">
              <w:marLeft w:val="0"/>
              <w:marRight w:val="0"/>
              <w:marTop w:val="0"/>
              <w:marBottom w:val="0"/>
              <w:divBdr>
                <w:top w:val="none" w:sz="0" w:space="0" w:color="auto"/>
                <w:left w:val="none" w:sz="0" w:space="0" w:color="auto"/>
                <w:bottom w:val="none" w:sz="0" w:space="0" w:color="auto"/>
                <w:right w:val="none" w:sz="0" w:space="0" w:color="auto"/>
              </w:divBdr>
            </w:div>
            <w:div w:id="1722897922">
              <w:marLeft w:val="0"/>
              <w:marRight w:val="0"/>
              <w:marTop w:val="0"/>
              <w:marBottom w:val="0"/>
              <w:divBdr>
                <w:top w:val="none" w:sz="0" w:space="0" w:color="auto"/>
                <w:left w:val="none" w:sz="0" w:space="0" w:color="auto"/>
                <w:bottom w:val="none" w:sz="0" w:space="0" w:color="auto"/>
                <w:right w:val="none" w:sz="0" w:space="0" w:color="auto"/>
              </w:divBdr>
            </w:div>
            <w:div w:id="701899835">
              <w:marLeft w:val="0"/>
              <w:marRight w:val="0"/>
              <w:marTop w:val="0"/>
              <w:marBottom w:val="0"/>
              <w:divBdr>
                <w:top w:val="none" w:sz="0" w:space="0" w:color="auto"/>
                <w:left w:val="none" w:sz="0" w:space="0" w:color="auto"/>
                <w:bottom w:val="none" w:sz="0" w:space="0" w:color="auto"/>
                <w:right w:val="none" w:sz="0" w:space="0" w:color="auto"/>
              </w:divBdr>
            </w:div>
            <w:div w:id="1998268694">
              <w:marLeft w:val="0"/>
              <w:marRight w:val="0"/>
              <w:marTop w:val="0"/>
              <w:marBottom w:val="0"/>
              <w:divBdr>
                <w:top w:val="none" w:sz="0" w:space="0" w:color="auto"/>
                <w:left w:val="none" w:sz="0" w:space="0" w:color="auto"/>
                <w:bottom w:val="none" w:sz="0" w:space="0" w:color="auto"/>
                <w:right w:val="none" w:sz="0" w:space="0" w:color="auto"/>
              </w:divBdr>
            </w:div>
            <w:div w:id="971323763">
              <w:marLeft w:val="0"/>
              <w:marRight w:val="0"/>
              <w:marTop w:val="0"/>
              <w:marBottom w:val="0"/>
              <w:divBdr>
                <w:top w:val="none" w:sz="0" w:space="0" w:color="auto"/>
                <w:left w:val="none" w:sz="0" w:space="0" w:color="auto"/>
                <w:bottom w:val="none" w:sz="0" w:space="0" w:color="auto"/>
                <w:right w:val="none" w:sz="0" w:space="0" w:color="auto"/>
              </w:divBdr>
            </w:div>
            <w:div w:id="197164162">
              <w:marLeft w:val="0"/>
              <w:marRight w:val="0"/>
              <w:marTop w:val="0"/>
              <w:marBottom w:val="0"/>
              <w:divBdr>
                <w:top w:val="none" w:sz="0" w:space="0" w:color="auto"/>
                <w:left w:val="none" w:sz="0" w:space="0" w:color="auto"/>
                <w:bottom w:val="none" w:sz="0" w:space="0" w:color="auto"/>
                <w:right w:val="none" w:sz="0" w:space="0" w:color="auto"/>
              </w:divBdr>
            </w:div>
            <w:div w:id="633757182">
              <w:marLeft w:val="0"/>
              <w:marRight w:val="0"/>
              <w:marTop w:val="0"/>
              <w:marBottom w:val="0"/>
              <w:divBdr>
                <w:top w:val="none" w:sz="0" w:space="0" w:color="auto"/>
                <w:left w:val="none" w:sz="0" w:space="0" w:color="auto"/>
                <w:bottom w:val="none" w:sz="0" w:space="0" w:color="auto"/>
                <w:right w:val="none" w:sz="0" w:space="0" w:color="auto"/>
              </w:divBdr>
            </w:div>
            <w:div w:id="2039812818">
              <w:marLeft w:val="0"/>
              <w:marRight w:val="0"/>
              <w:marTop w:val="0"/>
              <w:marBottom w:val="0"/>
              <w:divBdr>
                <w:top w:val="none" w:sz="0" w:space="0" w:color="auto"/>
                <w:left w:val="none" w:sz="0" w:space="0" w:color="auto"/>
                <w:bottom w:val="none" w:sz="0" w:space="0" w:color="auto"/>
                <w:right w:val="none" w:sz="0" w:space="0" w:color="auto"/>
              </w:divBdr>
            </w:div>
            <w:div w:id="138154315">
              <w:marLeft w:val="0"/>
              <w:marRight w:val="0"/>
              <w:marTop w:val="0"/>
              <w:marBottom w:val="0"/>
              <w:divBdr>
                <w:top w:val="none" w:sz="0" w:space="0" w:color="auto"/>
                <w:left w:val="none" w:sz="0" w:space="0" w:color="auto"/>
                <w:bottom w:val="none" w:sz="0" w:space="0" w:color="auto"/>
                <w:right w:val="none" w:sz="0" w:space="0" w:color="auto"/>
              </w:divBdr>
            </w:div>
            <w:div w:id="1705860637">
              <w:marLeft w:val="0"/>
              <w:marRight w:val="0"/>
              <w:marTop w:val="0"/>
              <w:marBottom w:val="0"/>
              <w:divBdr>
                <w:top w:val="none" w:sz="0" w:space="0" w:color="auto"/>
                <w:left w:val="none" w:sz="0" w:space="0" w:color="auto"/>
                <w:bottom w:val="none" w:sz="0" w:space="0" w:color="auto"/>
                <w:right w:val="none" w:sz="0" w:space="0" w:color="auto"/>
              </w:divBdr>
            </w:div>
            <w:div w:id="667751238">
              <w:marLeft w:val="0"/>
              <w:marRight w:val="0"/>
              <w:marTop w:val="0"/>
              <w:marBottom w:val="0"/>
              <w:divBdr>
                <w:top w:val="none" w:sz="0" w:space="0" w:color="auto"/>
                <w:left w:val="none" w:sz="0" w:space="0" w:color="auto"/>
                <w:bottom w:val="none" w:sz="0" w:space="0" w:color="auto"/>
                <w:right w:val="none" w:sz="0" w:space="0" w:color="auto"/>
              </w:divBdr>
            </w:div>
            <w:div w:id="12079653">
              <w:marLeft w:val="0"/>
              <w:marRight w:val="0"/>
              <w:marTop w:val="0"/>
              <w:marBottom w:val="0"/>
              <w:divBdr>
                <w:top w:val="none" w:sz="0" w:space="0" w:color="auto"/>
                <w:left w:val="none" w:sz="0" w:space="0" w:color="auto"/>
                <w:bottom w:val="none" w:sz="0" w:space="0" w:color="auto"/>
                <w:right w:val="none" w:sz="0" w:space="0" w:color="auto"/>
              </w:divBdr>
            </w:div>
            <w:div w:id="1785226174">
              <w:marLeft w:val="0"/>
              <w:marRight w:val="0"/>
              <w:marTop w:val="0"/>
              <w:marBottom w:val="0"/>
              <w:divBdr>
                <w:top w:val="none" w:sz="0" w:space="0" w:color="auto"/>
                <w:left w:val="none" w:sz="0" w:space="0" w:color="auto"/>
                <w:bottom w:val="none" w:sz="0" w:space="0" w:color="auto"/>
                <w:right w:val="none" w:sz="0" w:space="0" w:color="auto"/>
              </w:divBdr>
            </w:div>
            <w:div w:id="383876271">
              <w:marLeft w:val="0"/>
              <w:marRight w:val="0"/>
              <w:marTop w:val="0"/>
              <w:marBottom w:val="0"/>
              <w:divBdr>
                <w:top w:val="none" w:sz="0" w:space="0" w:color="auto"/>
                <w:left w:val="none" w:sz="0" w:space="0" w:color="auto"/>
                <w:bottom w:val="none" w:sz="0" w:space="0" w:color="auto"/>
                <w:right w:val="none" w:sz="0" w:space="0" w:color="auto"/>
              </w:divBdr>
            </w:div>
            <w:div w:id="1978297390">
              <w:marLeft w:val="0"/>
              <w:marRight w:val="0"/>
              <w:marTop w:val="0"/>
              <w:marBottom w:val="0"/>
              <w:divBdr>
                <w:top w:val="none" w:sz="0" w:space="0" w:color="auto"/>
                <w:left w:val="none" w:sz="0" w:space="0" w:color="auto"/>
                <w:bottom w:val="none" w:sz="0" w:space="0" w:color="auto"/>
                <w:right w:val="none" w:sz="0" w:space="0" w:color="auto"/>
              </w:divBdr>
            </w:div>
            <w:div w:id="1468551476">
              <w:marLeft w:val="0"/>
              <w:marRight w:val="0"/>
              <w:marTop w:val="0"/>
              <w:marBottom w:val="0"/>
              <w:divBdr>
                <w:top w:val="none" w:sz="0" w:space="0" w:color="auto"/>
                <w:left w:val="none" w:sz="0" w:space="0" w:color="auto"/>
                <w:bottom w:val="none" w:sz="0" w:space="0" w:color="auto"/>
                <w:right w:val="none" w:sz="0" w:space="0" w:color="auto"/>
              </w:divBdr>
            </w:div>
            <w:div w:id="1336417415">
              <w:marLeft w:val="0"/>
              <w:marRight w:val="0"/>
              <w:marTop w:val="0"/>
              <w:marBottom w:val="0"/>
              <w:divBdr>
                <w:top w:val="none" w:sz="0" w:space="0" w:color="auto"/>
                <w:left w:val="none" w:sz="0" w:space="0" w:color="auto"/>
                <w:bottom w:val="none" w:sz="0" w:space="0" w:color="auto"/>
                <w:right w:val="none" w:sz="0" w:space="0" w:color="auto"/>
              </w:divBdr>
            </w:div>
            <w:div w:id="2050759318">
              <w:marLeft w:val="0"/>
              <w:marRight w:val="0"/>
              <w:marTop w:val="0"/>
              <w:marBottom w:val="0"/>
              <w:divBdr>
                <w:top w:val="none" w:sz="0" w:space="0" w:color="auto"/>
                <w:left w:val="none" w:sz="0" w:space="0" w:color="auto"/>
                <w:bottom w:val="none" w:sz="0" w:space="0" w:color="auto"/>
                <w:right w:val="none" w:sz="0" w:space="0" w:color="auto"/>
              </w:divBdr>
            </w:div>
            <w:div w:id="154028684">
              <w:marLeft w:val="0"/>
              <w:marRight w:val="0"/>
              <w:marTop w:val="0"/>
              <w:marBottom w:val="0"/>
              <w:divBdr>
                <w:top w:val="none" w:sz="0" w:space="0" w:color="auto"/>
                <w:left w:val="none" w:sz="0" w:space="0" w:color="auto"/>
                <w:bottom w:val="none" w:sz="0" w:space="0" w:color="auto"/>
                <w:right w:val="none" w:sz="0" w:space="0" w:color="auto"/>
              </w:divBdr>
            </w:div>
            <w:div w:id="1793281192">
              <w:marLeft w:val="0"/>
              <w:marRight w:val="0"/>
              <w:marTop w:val="0"/>
              <w:marBottom w:val="0"/>
              <w:divBdr>
                <w:top w:val="none" w:sz="0" w:space="0" w:color="auto"/>
                <w:left w:val="none" w:sz="0" w:space="0" w:color="auto"/>
                <w:bottom w:val="none" w:sz="0" w:space="0" w:color="auto"/>
                <w:right w:val="none" w:sz="0" w:space="0" w:color="auto"/>
              </w:divBdr>
            </w:div>
            <w:div w:id="1930262565">
              <w:marLeft w:val="0"/>
              <w:marRight w:val="0"/>
              <w:marTop w:val="0"/>
              <w:marBottom w:val="0"/>
              <w:divBdr>
                <w:top w:val="none" w:sz="0" w:space="0" w:color="auto"/>
                <w:left w:val="none" w:sz="0" w:space="0" w:color="auto"/>
                <w:bottom w:val="none" w:sz="0" w:space="0" w:color="auto"/>
                <w:right w:val="none" w:sz="0" w:space="0" w:color="auto"/>
              </w:divBdr>
            </w:div>
            <w:div w:id="1053163600">
              <w:marLeft w:val="0"/>
              <w:marRight w:val="0"/>
              <w:marTop w:val="0"/>
              <w:marBottom w:val="0"/>
              <w:divBdr>
                <w:top w:val="none" w:sz="0" w:space="0" w:color="auto"/>
                <w:left w:val="none" w:sz="0" w:space="0" w:color="auto"/>
                <w:bottom w:val="none" w:sz="0" w:space="0" w:color="auto"/>
                <w:right w:val="none" w:sz="0" w:space="0" w:color="auto"/>
              </w:divBdr>
            </w:div>
            <w:div w:id="103422146">
              <w:marLeft w:val="0"/>
              <w:marRight w:val="0"/>
              <w:marTop w:val="0"/>
              <w:marBottom w:val="0"/>
              <w:divBdr>
                <w:top w:val="none" w:sz="0" w:space="0" w:color="auto"/>
                <w:left w:val="none" w:sz="0" w:space="0" w:color="auto"/>
                <w:bottom w:val="none" w:sz="0" w:space="0" w:color="auto"/>
                <w:right w:val="none" w:sz="0" w:space="0" w:color="auto"/>
              </w:divBdr>
            </w:div>
            <w:div w:id="1694382638">
              <w:marLeft w:val="0"/>
              <w:marRight w:val="0"/>
              <w:marTop w:val="0"/>
              <w:marBottom w:val="0"/>
              <w:divBdr>
                <w:top w:val="none" w:sz="0" w:space="0" w:color="auto"/>
                <w:left w:val="none" w:sz="0" w:space="0" w:color="auto"/>
                <w:bottom w:val="none" w:sz="0" w:space="0" w:color="auto"/>
                <w:right w:val="none" w:sz="0" w:space="0" w:color="auto"/>
              </w:divBdr>
            </w:div>
            <w:div w:id="466704834">
              <w:marLeft w:val="0"/>
              <w:marRight w:val="0"/>
              <w:marTop w:val="0"/>
              <w:marBottom w:val="0"/>
              <w:divBdr>
                <w:top w:val="none" w:sz="0" w:space="0" w:color="auto"/>
                <w:left w:val="none" w:sz="0" w:space="0" w:color="auto"/>
                <w:bottom w:val="none" w:sz="0" w:space="0" w:color="auto"/>
                <w:right w:val="none" w:sz="0" w:space="0" w:color="auto"/>
              </w:divBdr>
            </w:div>
            <w:div w:id="162094044">
              <w:marLeft w:val="0"/>
              <w:marRight w:val="0"/>
              <w:marTop w:val="0"/>
              <w:marBottom w:val="0"/>
              <w:divBdr>
                <w:top w:val="none" w:sz="0" w:space="0" w:color="auto"/>
                <w:left w:val="none" w:sz="0" w:space="0" w:color="auto"/>
                <w:bottom w:val="none" w:sz="0" w:space="0" w:color="auto"/>
                <w:right w:val="none" w:sz="0" w:space="0" w:color="auto"/>
              </w:divBdr>
            </w:div>
            <w:div w:id="893083042">
              <w:marLeft w:val="0"/>
              <w:marRight w:val="0"/>
              <w:marTop w:val="0"/>
              <w:marBottom w:val="0"/>
              <w:divBdr>
                <w:top w:val="none" w:sz="0" w:space="0" w:color="auto"/>
                <w:left w:val="none" w:sz="0" w:space="0" w:color="auto"/>
                <w:bottom w:val="none" w:sz="0" w:space="0" w:color="auto"/>
                <w:right w:val="none" w:sz="0" w:space="0" w:color="auto"/>
              </w:divBdr>
            </w:div>
            <w:div w:id="1160347307">
              <w:marLeft w:val="0"/>
              <w:marRight w:val="0"/>
              <w:marTop w:val="0"/>
              <w:marBottom w:val="0"/>
              <w:divBdr>
                <w:top w:val="none" w:sz="0" w:space="0" w:color="auto"/>
                <w:left w:val="none" w:sz="0" w:space="0" w:color="auto"/>
                <w:bottom w:val="none" w:sz="0" w:space="0" w:color="auto"/>
                <w:right w:val="none" w:sz="0" w:space="0" w:color="auto"/>
              </w:divBdr>
            </w:div>
            <w:div w:id="206451791">
              <w:marLeft w:val="0"/>
              <w:marRight w:val="0"/>
              <w:marTop w:val="0"/>
              <w:marBottom w:val="0"/>
              <w:divBdr>
                <w:top w:val="none" w:sz="0" w:space="0" w:color="auto"/>
                <w:left w:val="none" w:sz="0" w:space="0" w:color="auto"/>
                <w:bottom w:val="none" w:sz="0" w:space="0" w:color="auto"/>
                <w:right w:val="none" w:sz="0" w:space="0" w:color="auto"/>
              </w:divBdr>
            </w:div>
            <w:div w:id="11621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6076">
      <w:bodyDiv w:val="1"/>
      <w:marLeft w:val="0"/>
      <w:marRight w:val="0"/>
      <w:marTop w:val="0"/>
      <w:marBottom w:val="0"/>
      <w:divBdr>
        <w:top w:val="none" w:sz="0" w:space="0" w:color="auto"/>
        <w:left w:val="none" w:sz="0" w:space="0" w:color="auto"/>
        <w:bottom w:val="none" w:sz="0" w:space="0" w:color="auto"/>
        <w:right w:val="none" w:sz="0" w:space="0" w:color="auto"/>
      </w:divBdr>
      <w:divsChild>
        <w:div w:id="1385105034">
          <w:marLeft w:val="0"/>
          <w:marRight w:val="0"/>
          <w:marTop w:val="0"/>
          <w:marBottom w:val="0"/>
          <w:divBdr>
            <w:top w:val="none" w:sz="0" w:space="0" w:color="auto"/>
            <w:left w:val="none" w:sz="0" w:space="0" w:color="auto"/>
            <w:bottom w:val="none" w:sz="0" w:space="0" w:color="auto"/>
            <w:right w:val="none" w:sz="0" w:space="0" w:color="auto"/>
          </w:divBdr>
          <w:divsChild>
            <w:div w:id="1274751055">
              <w:marLeft w:val="0"/>
              <w:marRight w:val="0"/>
              <w:marTop w:val="0"/>
              <w:marBottom w:val="0"/>
              <w:divBdr>
                <w:top w:val="none" w:sz="0" w:space="0" w:color="auto"/>
                <w:left w:val="none" w:sz="0" w:space="0" w:color="auto"/>
                <w:bottom w:val="none" w:sz="0" w:space="0" w:color="auto"/>
                <w:right w:val="none" w:sz="0" w:space="0" w:color="auto"/>
              </w:divBdr>
            </w:div>
            <w:div w:id="88282298">
              <w:marLeft w:val="0"/>
              <w:marRight w:val="0"/>
              <w:marTop w:val="0"/>
              <w:marBottom w:val="0"/>
              <w:divBdr>
                <w:top w:val="none" w:sz="0" w:space="0" w:color="auto"/>
                <w:left w:val="none" w:sz="0" w:space="0" w:color="auto"/>
                <w:bottom w:val="none" w:sz="0" w:space="0" w:color="auto"/>
                <w:right w:val="none" w:sz="0" w:space="0" w:color="auto"/>
              </w:divBdr>
            </w:div>
            <w:div w:id="561409057">
              <w:marLeft w:val="0"/>
              <w:marRight w:val="0"/>
              <w:marTop w:val="0"/>
              <w:marBottom w:val="0"/>
              <w:divBdr>
                <w:top w:val="none" w:sz="0" w:space="0" w:color="auto"/>
                <w:left w:val="none" w:sz="0" w:space="0" w:color="auto"/>
                <w:bottom w:val="none" w:sz="0" w:space="0" w:color="auto"/>
                <w:right w:val="none" w:sz="0" w:space="0" w:color="auto"/>
              </w:divBdr>
            </w:div>
            <w:div w:id="1703941385">
              <w:marLeft w:val="0"/>
              <w:marRight w:val="0"/>
              <w:marTop w:val="0"/>
              <w:marBottom w:val="0"/>
              <w:divBdr>
                <w:top w:val="none" w:sz="0" w:space="0" w:color="auto"/>
                <w:left w:val="none" w:sz="0" w:space="0" w:color="auto"/>
                <w:bottom w:val="none" w:sz="0" w:space="0" w:color="auto"/>
                <w:right w:val="none" w:sz="0" w:space="0" w:color="auto"/>
              </w:divBdr>
            </w:div>
            <w:div w:id="374161334">
              <w:marLeft w:val="0"/>
              <w:marRight w:val="0"/>
              <w:marTop w:val="0"/>
              <w:marBottom w:val="0"/>
              <w:divBdr>
                <w:top w:val="none" w:sz="0" w:space="0" w:color="auto"/>
                <w:left w:val="none" w:sz="0" w:space="0" w:color="auto"/>
                <w:bottom w:val="none" w:sz="0" w:space="0" w:color="auto"/>
                <w:right w:val="none" w:sz="0" w:space="0" w:color="auto"/>
              </w:divBdr>
            </w:div>
            <w:div w:id="1286734141">
              <w:marLeft w:val="0"/>
              <w:marRight w:val="0"/>
              <w:marTop w:val="0"/>
              <w:marBottom w:val="0"/>
              <w:divBdr>
                <w:top w:val="none" w:sz="0" w:space="0" w:color="auto"/>
                <w:left w:val="none" w:sz="0" w:space="0" w:color="auto"/>
                <w:bottom w:val="none" w:sz="0" w:space="0" w:color="auto"/>
                <w:right w:val="none" w:sz="0" w:space="0" w:color="auto"/>
              </w:divBdr>
            </w:div>
            <w:div w:id="30424969">
              <w:marLeft w:val="0"/>
              <w:marRight w:val="0"/>
              <w:marTop w:val="0"/>
              <w:marBottom w:val="0"/>
              <w:divBdr>
                <w:top w:val="none" w:sz="0" w:space="0" w:color="auto"/>
                <w:left w:val="none" w:sz="0" w:space="0" w:color="auto"/>
                <w:bottom w:val="none" w:sz="0" w:space="0" w:color="auto"/>
                <w:right w:val="none" w:sz="0" w:space="0" w:color="auto"/>
              </w:divBdr>
            </w:div>
            <w:div w:id="263655311">
              <w:marLeft w:val="0"/>
              <w:marRight w:val="0"/>
              <w:marTop w:val="0"/>
              <w:marBottom w:val="0"/>
              <w:divBdr>
                <w:top w:val="none" w:sz="0" w:space="0" w:color="auto"/>
                <w:left w:val="none" w:sz="0" w:space="0" w:color="auto"/>
                <w:bottom w:val="none" w:sz="0" w:space="0" w:color="auto"/>
                <w:right w:val="none" w:sz="0" w:space="0" w:color="auto"/>
              </w:divBdr>
            </w:div>
            <w:div w:id="1641764097">
              <w:marLeft w:val="0"/>
              <w:marRight w:val="0"/>
              <w:marTop w:val="0"/>
              <w:marBottom w:val="0"/>
              <w:divBdr>
                <w:top w:val="none" w:sz="0" w:space="0" w:color="auto"/>
                <w:left w:val="none" w:sz="0" w:space="0" w:color="auto"/>
                <w:bottom w:val="none" w:sz="0" w:space="0" w:color="auto"/>
                <w:right w:val="none" w:sz="0" w:space="0" w:color="auto"/>
              </w:divBdr>
            </w:div>
            <w:div w:id="736367627">
              <w:marLeft w:val="0"/>
              <w:marRight w:val="0"/>
              <w:marTop w:val="0"/>
              <w:marBottom w:val="0"/>
              <w:divBdr>
                <w:top w:val="none" w:sz="0" w:space="0" w:color="auto"/>
                <w:left w:val="none" w:sz="0" w:space="0" w:color="auto"/>
                <w:bottom w:val="none" w:sz="0" w:space="0" w:color="auto"/>
                <w:right w:val="none" w:sz="0" w:space="0" w:color="auto"/>
              </w:divBdr>
            </w:div>
            <w:div w:id="1895046614">
              <w:marLeft w:val="0"/>
              <w:marRight w:val="0"/>
              <w:marTop w:val="0"/>
              <w:marBottom w:val="0"/>
              <w:divBdr>
                <w:top w:val="none" w:sz="0" w:space="0" w:color="auto"/>
                <w:left w:val="none" w:sz="0" w:space="0" w:color="auto"/>
                <w:bottom w:val="none" w:sz="0" w:space="0" w:color="auto"/>
                <w:right w:val="none" w:sz="0" w:space="0" w:color="auto"/>
              </w:divBdr>
            </w:div>
            <w:div w:id="1003432367">
              <w:marLeft w:val="0"/>
              <w:marRight w:val="0"/>
              <w:marTop w:val="0"/>
              <w:marBottom w:val="0"/>
              <w:divBdr>
                <w:top w:val="none" w:sz="0" w:space="0" w:color="auto"/>
                <w:left w:val="none" w:sz="0" w:space="0" w:color="auto"/>
                <w:bottom w:val="none" w:sz="0" w:space="0" w:color="auto"/>
                <w:right w:val="none" w:sz="0" w:space="0" w:color="auto"/>
              </w:divBdr>
            </w:div>
            <w:div w:id="896477488">
              <w:marLeft w:val="0"/>
              <w:marRight w:val="0"/>
              <w:marTop w:val="0"/>
              <w:marBottom w:val="0"/>
              <w:divBdr>
                <w:top w:val="none" w:sz="0" w:space="0" w:color="auto"/>
                <w:left w:val="none" w:sz="0" w:space="0" w:color="auto"/>
                <w:bottom w:val="none" w:sz="0" w:space="0" w:color="auto"/>
                <w:right w:val="none" w:sz="0" w:space="0" w:color="auto"/>
              </w:divBdr>
            </w:div>
            <w:div w:id="785002831">
              <w:marLeft w:val="0"/>
              <w:marRight w:val="0"/>
              <w:marTop w:val="0"/>
              <w:marBottom w:val="0"/>
              <w:divBdr>
                <w:top w:val="none" w:sz="0" w:space="0" w:color="auto"/>
                <w:left w:val="none" w:sz="0" w:space="0" w:color="auto"/>
                <w:bottom w:val="none" w:sz="0" w:space="0" w:color="auto"/>
                <w:right w:val="none" w:sz="0" w:space="0" w:color="auto"/>
              </w:divBdr>
            </w:div>
            <w:div w:id="1095519382">
              <w:marLeft w:val="0"/>
              <w:marRight w:val="0"/>
              <w:marTop w:val="0"/>
              <w:marBottom w:val="0"/>
              <w:divBdr>
                <w:top w:val="none" w:sz="0" w:space="0" w:color="auto"/>
                <w:left w:val="none" w:sz="0" w:space="0" w:color="auto"/>
                <w:bottom w:val="none" w:sz="0" w:space="0" w:color="auto"/>
                <w:right w:val="none" w:sz="0" w:space="0" w:color="auto"/>
              </w:divBdr>
            </w:div>
            <w:div w:id="710618855">
              <w:marLeft w:val="0"/>
              <w:marRight w:val="0"/>
              <w:marTop w:val="0"/>
              <w:marBottom w:val="0"/>
              <w:divBdr>
                <w:top w:val="none" w:sz="0" w:space="0" w:color="auto"/>
                <w:left w:val="none" w:sz="0" w:space="0" w:color="auto"/>
                <w:bottom w:val="none" w:sz="0" w:space="0" w:color="auto"/>
                <w:right w:val="none" w:sz="0" w:space="0" w:color="auto"/>
              </w:divBdr>
            </w:div>
            <w:div w:id="1758092029">
              <w:marLeft w:val="0"/>
              <w:marRight w:val="0"/>
              <w:marTop w:val="0"/>
              <w:marBottom w:val="0"/>
              <w:divBdr>
                <w:top w:val="none" w:sz="0" w:space="0" w:color="auto"/>
                <w:left w:val="none" w:sz="0" w:space="0" w:color="auto"/>
                <w:bottom w:val="none" w:sz="0" w:space="0" w:color="auto"/>
                <w:right w:val="none" w:sz="0" w:space="0" w:color="auto"/>
              </w:divBdr>
            </w:div>
            <w:div w:id="994728192">
              <w:marLeft w:val="0"/>
              <w:marRight w:val="0"/>
              <w:marTop w:val="0"/>
              <w:marBottom w:val="0"/>
              <w:divBdr>
                <w:top w:val="none" w:sz="0" w:space="0" w:color="auto"/>
                <w:left w:val="none" w:sz="0" w:space="0" w:color="auto"/>
                <w:bottom w:val="none" w:sz="0" w:space="0" w:color="auto"/>
                <w:right w:val="none" w:sz="0" w:space="0" w:color="auto"/>
              </w:divBdr>
            </w:div>
            <w:div w:id="174853256">
              <w:marLeft w:val="0"/>
              <w:marRight w:val="0"/>
              <w:marTop w:val="0"/>
              <w:marBottom w:val="0"/>
              <w:divBdr>
                <w:top w:val="none" w:sz="0" w:space="0" w:color="auto"/>
                <w:left w:val="none" w:sz="0" w:space="0" w:color="auto"/>
                <w:bottom w:val="none" w:sz="0" w:space="0" w:color="auto"/>
                <w:right w:val="none" w:sz="0" w:space="0" w:color="auto"/>
              </w:divBdr>
            </w:div>
            <w:div w:id="13023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59463">
      <w:bodyDiv w:val="1"/>
      <w:marLeft w:val="0"/>
      <w:marRight w:val="0"/>
      <w:marTop w:val="0"/>
      <w:marBottom w:val="0"/>
      <w:divBdr>
        <w:top w:val="none" w:sz="0" w:space="0" w:color="auto"/>
        <w:left w:val="none" w:sz="0" w:space="0" w:color="auto"/>
        <w:bottom w:val="none" w:sz="0" w:space="0" w:color="auto"/>
        <w:right w:val="none" w:sz="0" w:space="0" w:color="auto"/>
      </w:divBdr>
      <w:divsChild>
        <w:div w:id="74593586">
          <w:marLeft w:val="0"/>
          <w:marRight w:val="0"/>
          <w:marTop w:val="0"/>
          <w:marBottom w:val="0"/>
          <w:divBdr>
            <w:top w:val="none" w:sz="0" w:space="0" w:color="auto"/>
            <w:left w:val="none" w:sz="0" w:space="0" w:color="auto"/>
            <w:bottom w:val="none" w:sz="0" w:space="0" w:color="auto"/>
            <w:right w:val="none" w:sz="0" w:space="0" w:color="auto"/>
          </w:divBdr>
          <w:divsChild>
            <w:div w:id="1755006844">
              <w:marLeft w:val="0"/>
              <w:marRight w:val="0"/>
              <w:marTop w:val="0"/>
              <w:marBottom w:val="0"/>
              <w:divBdr>
                <w:top w:val="none" w:sz="0" w:space="0" w:color="auto"/>
                <w:left w:val="none" w:sz="0" w:space="0" w:color="auto"/>
                <w:bottom w:val="none" w:sz="0" w:space="0" w:color="auto"/>
                <w:right w:val="none" w:sz="0" w:space="0" w:color="auto"/>
              </w:divBdr>
            </w:div>
            <w:div w:id="1849784119">
              <w:marLeft w:val="0"/>
              <w:marRight w:val="0"/>
              <w:marTop w:val="0"/>
              <w:marBottom w:val="0"/>
              <w:divBdr>
                <w:top w:val="none" w:sz="0" w:space="0" w:color="auto"/>
                <w:left w:val="none" w:sz="0" w:space="0" w:color="auto"/>
                <w:bottom w:val="none" w:sz="0" w:space="0" w:color="auto"/>
                <w:right w:val="none" w:sz="0" w:space="0" w:color="auto"/>
              </w:divBdr>
            </w:div>
            <w:div w:id="648828066">
              <w:marLeft w:val="0"/>
              <w:marRight w:val="0"/>
              <w:marTop w:val="0"/>
              <w:marBottom w:val="0"/>
              <w:divBdr>
                <w:top w:val="none" w:sz="0" w:space="0" w:color="auto"/>
                <w:left w:val="none" w:sz="0" w:space="0" w:color="auto"/>
                <w:bottom w:val="none" w:sz="0" w:space="0" w:color="auto"/>
                <w:right w:val="none" w:sz="0" w:space="0" w:color="auto"/>
              </w:divBdr>
            </w:div>
            <w:div w:id="1545170305">
              <w:marLeft w:val="0"/>
              <w:marRight w:val="0"/>
              <w:marTop w:val="0"/>
              <w:marBottom w:val="0"/>
              <w:divBdr>
                <w:top w:val="none" w:sz="0" w:space="0" w:color="auto"/>
                <w:left w:val="none" w:sz="0" w:space="0" w:color="auto"/>
                <w:bottom w:val="none" w:sz="0" w:space="0" w:color="auto"/>
                <w:right w:val="none" w:sz="0" w:space="0" w:color="auto"/>
              </w:divBdr>
            </w:div>
            <w:div w:id="448595515">
              <w:marLeft w:val="0"/>
              <w:marRight w:val="0"/>
              <w:marTop w:val="0"/>
              <w:marBottom w:val="0"/>
              <w:divBdr>
                <w:top w:val="none" w:sz="0" w:space="0" w:color="auto"/>
                <w:left w:val="none" w:sz="0" w:space="0" w:color="auto"/>
                <w:bottom w:val="none" w:sz="0" w:space="0" w:color="auto"/>
                <w:right w:val="none" w:sz="0" w:space="0" w:color="auto"/>
              </w:divBdr>
            </w:div>
            <w:div w:id="87315877">
              <w:marLeft w:val="0"/>
              <w:marRight w:val="0"/>
              <w:marTop w:val="0"/>
              <w:marBottom w:val="0"/>
              <w:divBdr>
                <w:top w:val="none" w:sz="0" w:space="0" w:color="auto"/>
                <w:left w:val="none" w:sz="0" w:space="0" w:color="auto"/>
                <w:bottom w:val="none" w:sz="0" w:space="0" w:color="auto"/>
                <w:right w:val="none" w:sz="0" w:space="0" w:color="auto"/>
              </w:divBdr>
            </w:div>
            <w:div w:id="1039547276">
              <w:marLeft w:val="0"/>
              <w:marRight w:val="0"/>
              <w:marTop w:val="0"/>
              <w:marBottom w:val="0"/>
              <w:divBdr>
                <w:top w:val="none" w:sz="0" w:space="0" w:color="auto"/>
                <w:left w:val="none" w:sz="0" w:space="0" w:color="auto"/>
                <w:bottom w:val="none" w:sz="0" w:space="0" w:color="auto"/>
                <w:right w:val="none" w:sz="0" w:space="0" w:color="auto"/>
              </w:divBdr>
            </w:div>
            <w:div w:id="2089420624">
              <w:marLeft w:val="0"/>
              <w:marRight w:val="0"/>
              <w:marTop w:val="0"/>
              <w:marBottom w:val="0"/>
              <w:divBdr>
                <w:top w:val="none" w:sz="0" w:space="0" w:color="auto"/>
                <w:left w:val="none" w:sz="0" w:space="0" w:color="auto"/>
                <w:bottom w:val="none" w:sz="0" w:space="0" w:color="auto"/>
                <w:right w:val="none" w:sz="0" w:space="0" w:color="auto"/>
              </w:divBdr>
            </w:div>
            <w:div w:id="132525198">
              <w:marLeft w:val="0"/>
              <w:marRight w:val="0"/>
              <w:marTop w:val="0"/>
              <w:marBottom w:val="0"/>
              <w:divBdr>
                <w:top w:val="none" w:sz="0" w:space="0" w:color="auto"/>
                <w:left w:val="none" w:sz="0" w:space="0" w:color="auto"/>
                <w:bottom w:val="none" w:sz="0" w:space="0" w:color="auto"/>
                <w:right w:val="none" w:sz="0" w:space="0" w:color="auto"/>
              </w:divBdr>
            </w:div>
            <w:div w:id="1394427298">
              <w:marLeft w:val="0"/>
              <w:marRight w:val="0"/>
              <w:marTop w:val="0"/>
              <w:marBottom w:val="0"/>
              <w:divBdr>
                <w:top w:val="none" w:sz="0" w:space="0" w:color="auto"/>
                <w:left w:val="none" w:sz="0" w:space="0" w:color="auto"/>
                <w:bottom w:val="none" w:sz="0" w:space="0" w:color="auto"/>
                <w:right w:val="none" w:sz="0" w:space="0" w:color="auto"/>
              </w:divBdr>
            </w:div>
            <w:div w:id="1839078212">
              <w:marLeft w:val="0"/>
              <w:marRight w:val="0"/>
              <w:marTop w:val="0"/>
              <w:marBottom w:val="0"/>
              <w:divBdr>
                <w:top w:val="none" w:sz="0" w:space="0" w:color="auto"/>
                <w:left w:val="none" w:sz="0" w:space="0" w:color="auto"/>
                <w:bottom w:val="none" w:sz="0" w:space="0" w:color="auto"/>
                <w:right w:val="none" w:sz="0" w:space="0" w:color="auto"/>
              </w:divBdr>
            </w:div>
            <w:div w:id="148524630">
              <w:marLeft w:val="0"/>
              <w:marRight w:val="0"/>
              <w:marTop w:val="0"/>
              <w:marBottom w:val="0"/>
              <w:divBdr>
                <w:top w:val="none" w:sz="0" w:space="0" w:color="auto"/>
                <w:left w:val="none" w:sz="0" w:space="0" w:color="auto"/>
                <w:bottom w:val="none" w:sz="0" w:space="0" w:color="auto"/>
                <w:right w:val="none" w:sz="0" w:space="0" w:color="auto"/>
              </w:divBdr>
            </w:div>
            <w:div w:id="1675186151">
              <w:marLeft w:val="0"/>
              <w:marRight w:val="0"/>
              <w:marTop w:val="0"/>
              <w:marBottom w:val="0"/>
              <w:divBdr>
                <w:top w:val="none" w:sz="0" w:space="0" w:color="auto"/>
                <w:left w:val="none" w:sz="0" w:space="0" w:color="auto"/>
                <w:bottom w:val="none" w:sz="0" w:space="0" w:color="auto"/>
                <w:right w:val="none" w:sz="0" w:space="0" w:color="auto"/>
              </w:divBdr>
            </w:div>
            <w:div w:id="1736850107">
              <w:marLeft w:val="0"/>
              <w:marRight w:val="0"/>
              <w:marTop w:val="0"/>
              <w:marBottom w:val="0"/>
              <w:divBdr>
                <w:top w:val="none" w:sz="0" w:space="0" w:color="auto"/>
                <w:left w:val="none" w:sz="0" w:space="0" w:color="auto"/>
                <w:bottom w:val="none" w:sz="0" w:space="0" w:color="auto"/>
                <w:right w:val="none" w:sz="0" w:space="0" w:color="auto"/>
              </w:divBdr>
            </w:div>
            <w:div w:id="762605177">
              <w:marLeft w:val="0"/>
              <w:marRight w:val="0"/>
              <w:marTop w:val="0"/>
              <w:marBottom w:val="0"/>
              <w:divBdr>
                <w:top w:val="none" w:sz="0" w:space="0" w:color="auto"/>
                <w:left w:val="none" w:sz="0" w:space="0" w:color="auto"/>
                <w:bottom w:val="none" w:sz="0" w:space="0" w:color="auto"/>
                <w:right w:val="none" w:sz="0" w:space="0" w:color="auto"/>
              </w:divBdr>
            </w:div>
            <w:div w:id="1357541389">
              <w:marLeft w:val="0"/>
              <w:marRight w:val="0"/>
              <w:marTop w:val="0"/>
              <w:marBottom w:val="0"/>
              <w:divBdr>
                <w:top w:val="none" w:sz="0" w:space="0" w:color="auto"/>
                <w:left w:val="none" w:sz="0" w:space="0" w:color="auto"/>
                <w:bottom w:val="none" w:sz="0" w:space="0" w:color="auto"/>
                <w:right w:val="none" w:sz="0" w:space="0" w:color="auto"/>
              </w:divBdr>
            </w:div>
            <w:div w:id="1071003395">
              <w:marLeft w:val="0"/>
              <w:marRight w:val="0"/>
              <w:marTop w:val="0"/>
              <w:marBottom w:val="0"/>
              <w:divBdr>
                <w:top w:val="none" w:sz="0" w:space="0" w:color="auto"/>
                <w:left w:val="none" w:sz="0" w:space="0" w:color="auto"/>
                <w:bottom w:val="none" w:sz="0" w:space="0" w:color="auto"/>
                <w:right w:val="none" w:sz="0" w:space="0" w:color="auto"/>
              </w:divBdr>
            </w:div>
            <w:div w:id="2074574789">
              <w:marLeft w:val="0"/>
              <w:marRight w:val="0"/>
              <w:marTop w:val="0"/>
              <w:marBottom w:val="0"/>
              <w:divBdr>
                <w:top w:val="none" w:sz="0" w:space="0" w:color="auto"/>
                <w:left w:val="none" w:sz="0" w:space="0" w:color="auto"/>
                <w:bottom w:val="none" w:sz="0" w:space="0" w:color="auto"/>
                <w:right w:val="none" w:sz="0" w:space="0" w:color="auto"/>
              </w:divBdr>
            </w:div>
            <w:div w:id="1766876551">
              <w:marLeft w:val="0"/>
              <w:marRight w:val="0"/>
              <w:marTop w:val="0"/>
              <w:marBottom w:val="0"/>
              <w:divBdr>
                <w:top w:val="none" w:sz="0" w:space="0" w:color="auto"/>
                <w:left w:val="none" w:sz="0" w:space="0" w:color="auto"/>
                <w:bottom w:val="none" w:sz="0" w:space="0" w:color="auto"/>
                <w:right w:val="none" w:sz="0" w:space="0" w:color="auto"/>
              </w:divBdr>
            </w:div>
            <w:div w:id="241304241">
              <w:marLeft w:val="0"/>
              <w:marRight w:val="0"/>
              <w:marTop w:val="0"/>
              <w:marBottom w:val="0"/>
              <w:divBdr>
                <w:top w:val="none" w:sz="0" w:space="0" w:color="auto"/>
                <w:left w:val="none" w:sz="0" w:space="0" w:color="auto"/>
                <w:bottom w:val="none" w:sz="0" w:space="0" w:color="auto"/>
                <w:right w:val="none" w:sz="0" w:space="0" w:color="auto"/>
              </w:divBdr>
            </w:div>
            <w:div w:id="1371149958">
              <w:marLeft w:val="0"/>
              <w:marRight w:val="0"/>
              <w:marTop w:val="0"/>
              <w:marBottom w:val="0"/>
              <w:divBdr>
                <w:top w:val="none" w:sz="0" w:space="0" w:color="auto"/>
                <w:left w:val="none" w:sz="0" w:space="0" w:color="auto"/>
                <w:bottom w:val="none" w:sz="0" w:space="0" w:color="auto"/>
                <w:right w:val="none" w:sz="0" w:space="0" w:color="auto"/>
              </w:divBdr>
            </w:div>
            <w:div w:id="43267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47128">
      <w:bodyDiv w:val="1"/>
      <w:marLeft w:val="0"/>
      <w:marRight w:val="0"/>
      <w:marTop w:val="0"/>
      <w:marBottom w:val="0"/>
      <w:divBdr>
        <w:top w:val="none" w:sz="0" w:space="0" w:color="auto"/>
        <w:left w:val="none" w:sz="0" w:space="0" w:color="auto"/>
        <w:bottom w:val="none" w:sz="0" w:space="0" w:color="auto"/>
        <w:right w:val="none" w:sz="0" w:space="0" w:color="auto"/>
      </w:divBdr>
      <w:divsChild>
        <w:div w:id="1221751665">
          <w:marLeft w:val="0"/>
          <w:marRight w:val="0"/>
          <w:marTop w:val="0"/>
          <w:marBottom w:val="0"/>
          <w:divBdr>
            <w:top w:val="none" w:sz="0" w:space="0" w:color="auto"/>
            <w:left w:val="none" w:sz="0" w:space="0" w:color="auto"/>
            <w:bottom w:val="none" w:sz="0" w:space="0" w:color="auto"/>
            <w:right w:val="none" w:sz="0" w:space="0" w:color="auto"/>
          </w:divBdr>
          <w:divsChild>
            <w:div w:id="11830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095">
      <w:bodyDiv w:val="1"/>
      <w:marLeft w:val="0"/>
      <w:marRight w:val="0"/>
      <w:marTop w:val="0"/>
      <w:marBottom w:val="0"/>
      <w:divBdr>
        <w:top w:val="none" w:sz="0" w:space="0" w:color="auto"/>
        <w:left w:val="none" w:sz="0" w:space="0" w:color="auto"/>
        <w:bottom w:val="none" w:sz="0" w:space="0" w:color="auto"/>
        <w:right w:val="none" w:sz="0" w:space="0" w:color="auto"/>
      </w:divBdr>
      <w:divsChild>
        <w:div w:id="1994523390">
          <w:marLeft w:val="0"/>
          <w:marRight w:val="0"/>
          <w:marTop w:val="0"/>
          <w:marBottom w:val="0"/>
          <w:divBdr>
            <w:top w:val="none" w:sz="0" w:space="0" w:color="auto"/>
            <w:left w:val="none" w:sz="0" w:space="0" w:color="auto"/>
            <w:bottom w:val="none" w:sz="0" w:space="0" w:color="auto"/>
            <w:right w:val="none" w:sz="0" w:space="0" w:color="auto"/>
          </w:divBdr>
          <w:divsChild>
            <w:div w:id="1888100933">
              <w:marLeft w:val="0"/>
              <w:marRight w:val="0"/>
              <w:marTop w:val="0"/>
              <w:marBottom w:val="0"/>
              <w:divBdr>
                <w:top w:val="none" w:sz="0" w:space="0" w:color="auto"/>
                <w:left w:val="none" w:sz="0" w:space="0" w:color="auto"/>
                <w:bottom w:val="none" w:sz="0" w:space="0" w:color="auto"/>
                <w:right w:val="none" w:sz="0" w:space="0" w:color="auto"/>
              </w:divBdr>
            </w:div>
            <w:div w:id="1191525344">
              <w:marLeft w:val="0"/>
              <w:marRight w:val="0"/>
              <w:marTop w:val="0"/>
              <w:marBottom w:val="0"/>
              <w:divBdr>
                <w:top w:val="none" w:sz="0" w:space="0" w:color="auto"/>
                <w:left w:val="none" w:sz="0" w:space="0" w:color="auto"/>
                <w:bottom w:val="none" w:sz="0" w:space="0" w:color="auto"/>
                <w:right w:val="none" w:sz="0" w:space="0" w:color="auto"/>
              </w:divBdr>
            </w:div>
            <w:div w:id="650984725">
              <w:marLeft w:val="0"/>
              <w:marRight w:val="0"/>
              <w:marTop w:val="0"/>
              <w:marBottom w:val="0"/>
              <w:divBdr>
                <w:top w:val="none" w:sz="0" w:space="0" w:color="auto"/>
                <w:left w:val="none" w:sz="0" w:space="0" w:color="auto"/>
                <w:bottom w:val="none" w:sz="0" w:space="0" w:color="auto"/>
                <w:right w:val="none" w:sz="0" w:space="0" w:color="auto"/>
              </w:divBdr>
            </w:div>
            <w:div w:id="1949661165">
              <w:marLeft w:val="0"/>
              <w:marRight w:val="0"/>
              <w:marTop w:val="0"/>
              <w:marBottom w:val="0"/>
              <w:divBdr>
                <w:top w:val="none" w:sz="0" w:space="0" w:color="auto"/>
                <w:left w:val="none" w:sz="0" w:space="0" w:color="auto"/>
                <w:bottom w:val="none" w:sz="0" w:space="0" w:color="auto"/>
                <w:right w:val="none" w:sz="0" w:space="0" w:color="auto"/>
              </w:divBdr>
            </w:div>
            <w:div w:id="1887646693">
              <w:marLeft w:val="0"/>
              <w:marRight w:val="0"/>
              <w:marTop w:val="0"/>
              <w:marBottom w:val="0"/>
              <w:divBdr>
                <w:top w:val="none" w:sz="0" w:space="0" w:color="auto"/>
                <w:left w:val="none" w:sz="0" w:space="0" w:color="auto"/>
                <w:bottom w:val="none" w:sz="0" w:space="0" w:color="auto"/>
                <w:right w:val="none" w:sz="0" w:space="0" w:color="auto"/>
              </w:divBdr>
            </w:div>
            <w:div w:id="1665818768">
              <w:marLeft w:val="0"/>
              <w:marRight w:val="0"/>
              <w:marTop w:val="0"/>
              <w:marBottom w:val="0"/>
              <w:divBdr>
                <w:top w:val="none" w:sz="0" w:space="0" w:color="auto"/>
                <w:left w:val="none" w:sz="0" w:space="0" w:color="auto"/>
                <w:bottom w:val="none" w:sz="0" w:space="0" w:color="auto"/>
                <w:right w:val="none" w:sz="0" w:space="0" w:color="auto"/>
              </w:divBdr>
            </w:div>
            <w:div w:id="627707656">
              <w:marLeft w:val="0"/>
              <w:marRight w:val="0"/>
              <w:marTop w:val="0"/>
              <w:marBottom w:val="0"/>
              <w:divBdr>
                <w:top w:val="none" w:sz="0" w:space="0" w:color="auto"/>
                <w:left w:val="none" w:sz="0" w:space="0" w:color="auto"/>
                <w:bottom w:val="none" w:sz="0" w:space="0" w:color="auto"/>
                <w:right w:val="none" w:sz="0" w:space="0" w:color="auto"/>
              </w:divBdr>
            </w:div>
            <w:div w:id="548150777">
              <w:marLeft w:val="0"/>
              <w:marRight w:val="0"/>
              <w:marTop w:val="0"/>
              <w:marBottom w:val="0"/>
              <w:divBdr>
                <w:top w:val="none" w:sz="0" w:space="0" w:color="auto"/>
                <w:left w:val="none" w:sz="0" w:space="0" w:color="auto"/>
                <w:bottom w:val="none" w:sz="0" w:space="0" w:color="auto"/>
                <w:right w:val="none" w:sz="0" w:space="0" w:color="auto"/>
              </w:divBdr>
            </w:div>
            <w:div w:id="17517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3054">
      <w:bodyDiv w:val="1"/>
      <w:marLeft w:val="0"/>
      <w:marRight w:val="0"/>
      <w:marTop w:val="0"/>
      <w:marBottom w:val="0"/>
      <w:divBdr>
        <w:top w:val="none" w:sz="0" w:space="0" w:color="auto"/>
        <w:left w:val="none" w:sz="0" w:space="0" w:color="auto"/>
        <w:bottom w:val="none" w:sz="0" w:space="0" w:color="auto"/>
        <w:right w:val="none" w:sz="0" w:space="0" w:color="auto"/>
      </w:divBdr>
      <w:divsChild>
        <w:div w:id="896551183">
          <w:marLeft w:val="0"/>
          <w:marRight w:val="0"/>
          <w:marTop w:val="0"/>
          <w:marBottom w:val="0"/>
          <w:divBdr>
            <w:top w:val="none" w:sz="0" w:space="0" w:color="auto"/>
            <w:left w:val="none" w:sz="0" w:space="0" w:color="auto"/>
            <w:bottom w:val="none" w:sz="0" w:space="0" w:color="auto"/>
            <w:right w:val="none" w:sz="0" w:space="0" w:color="auto"/>
          </w:divBdr>
          <w:divsChild>
            <w:div w:id="1649048095">
              <w:marLeft w:val="0"/>
              <w:marRight w:val="0"/>
              <w:marTop w:val="0"/>
              <w:marBottom w:val="0"/>
              <w:divBdr>
                <w:top w:val="none" w:sz="0" w:space="0" w:color="auto"/>
                <w:left w:val="none" w:sz="0" w:space="0" w:color="auto"/>
                <w:bottom w:val="none" w:sz="0" w:space="0" w:color="auto"/>
                <w:right w:val="none" w:sz="0" w:space="0" w:color="auto"/>
              </w:divBdr>
            </w:div>
            <w:div w:id="300813774">
              <w:marLeft w:val="0"/>
              <w:marRight w:val="0"/>
              <w:marTop w:val="0"/>
              <w:marBottom w:val="0"/>
              <w:divBdr>
                <w:top w:val="none" w:sz="0" w:space="0" w:color="auto"/>
                <w:left w:val="none" w:sz="0" w:space="0" w:color="auto"/>
                <w:bottom w:val="none" w:sz="0" w:space="0" w:color="auto"/>
                <w:right w:val="none" w:sz="0" w:space="0" w:color="auto"/>
              </w:divBdr>
            </w:div>
            <w:div w:id="472412164">
              <w:marLeft w:val="0"/>
              <w:marRight w:val="0"/>
              <w:marTop w:val="0"/>
              <w:marBottom w:val="0"/>
              <w:divBdr>
                <w:top w:val="none" w:sz="0" w:space="0" w:color="auto"/>
                <w:left w:val="none" w:sz="0" w:space="0" w:color="auto"/>
                <w:bottom w:val="none" w:sz="0" w:space="0" w:color="auto"/>
                <w:right w:val="none" w:sz="0" w:space="0" w:color="auto"/>
              </w:divBdr>
            </w:div>
            <w:div w:id="1618871639">
              <w:marLeft w:val="0"/>
              <w:marRight w:val="0"/>
              <w:marTop w:val="0"/>
              <w:marBottom w:val="0"/>
              <w:divBdr>
                <w:top w:val="none" w:sz="0" w:space="0" w:color="auto"/>
                <w:left w:val="none" w:sz="0" w:space="0" w:color="auto"/>
                <w:bottom w:val="none" w:sz="0" w:space="0" w:color="auto"/>
                <w:right w:val="none" w:sz="0" w:space="0" w:color="auto"/>
              </w:divBdr>
            </w:div>
            <w:div w:id="1820881406">
              <w:marLeft w:val="0"/>
              <w:marRight w:val="0"/>
              <w:marTop w:val="0"/>
              <w:marBottom w:val="0"/>
              <w:divBdr>
                <w:top w:val="none" w:sz="0" w:space="0" w:color="auto"/>
                <w:left w:val="none" w:sz="0" w:space="0" w:color="auto"/>
                <w:bottom w:val="none" w:sz="0" w:space="0" w:color="auto"/>
                <w:right w:val="none" w:sz="0" w:space="0" w:color="auto"/>
              </w:divBdr>
            </w:div>
            <w:div w:id="992828797">
              <w:marLeft w:val="0"/>
              <w:marRight w:val="0"/>
              <w:marTop w:val="0"/>
              <w:marBottom w:val="0"/>
              <w:divBdr>
                <w:top w:val="none" w:sz="0" w:space="0" w:color="auto"/>
                <w:left w:val="none" w:sz="0" w:space="0" w:color="auto"/>
                <w:bottom w:val="none" w:sz="0" w:space="0" w:color="auto"/>
                <w:right w:val="none" w:sz="0" w:space="0" w:color="auto"/>
              </w:divBdr>
            </w:div>
            <w:div w:id="809513958">
              <w:marLeft w:val="0"/>
              <w:marRight w:val="0"/>
              <w:marTop w:val="0"/>
              <w:marBottom w:val="0"/>
              <w:divBdr>
                <w:top w:val="none" w:sz="0" w:space="0" w:color="auto"/>
                <w:left w:val="none" w:sz="0" w:space="0" w:color="auto"/>
                <w:bottom w:val="none" w:sz="0" w:space="0" w:color="auto"/>
                <w:right w:val="none" w:sz="0" w:space="0" w:color="auto"/>
              </w:divBdr>
            </w:div>
            <w:div w:id="666589726">
              <w:marLeft w:val="0"/>
              <w:marRight w:val="0"/>
              <w:marTop w:val="0"/>
              <w:marBottom w:val="0"/>
              <w:divBdr>
                <w:top w:val="none" w:sz="0" w:space="0" w:color="auto"/>
                <w:left w:val="none" w:sz="0" w:space="0" w:color="auto"/>
                <w:bottom w:val="none" w:sz="0" w:space="0" w:color="auto"/>
                <w:right w:val="none" w:sz="0" w:space="0" w:color="auto"/>
              </w:divBdr>
            </w:div>
            <w:div w:id="1533493366">
              <w:marLeft w:val="0"/>
              <w:marRight w:val="0"/>
              <w:marTop w:val="0"/>
              <w:marBottom w:val="0"/>
              <w:divBdr>
                <w:top w:val="none" w:sz="0" w:space="0" w:color="auto"/>
                <w:left w:val="none" w:sz="0" w:space="0" w:color="auto"/>
                <w:bottom w:val="none" w:sz="0" w:space="0" w:color="auto"/>
                <w:right w:val="none" w:sz="0" w:space="0" w:color="auto"/>
              </w:divBdr>
            </w:div>
            <w:div w:id="292565722">
              <w:marLeft w:val="0"/>
              <w:marRight w:val="0"/>
              <w:marTop w:val="0"/>
              <w:marBottom w:val="0"/>
              <w:divBdr>
                <w:top w:val="none" w:sz="0" w:space="0" w:color="auto"/>
                <w:left w:val="none" w:sz="0" w:space="0" w:color="auto"/>
                <w:bottom w:val="none" w:sz="0" w:space="0" w:color="auto"/>
                <w:right w:val="none" w:sz="0" w:space="0" w:color="auto"/>
              </w:divBdr>
            </w:div>
            <w:div w:id="1665666864">
              <w:marLeft w:val="0"/>
              <w:marRight w:val="0"/>
              <w:marTop w:val="0"/>
              <w:marBottom w:val="0"/>
              <w:divBdr>
                <w:top w:val="none" w:sz="0" w:space="0" w:color="auto"/>
                <w:left w:val="none" w:sz="0" w:space="0" w:color="auto"/>
                <w:bottom w:val="none" w:sz="0" w:space="0" w:color="auto"/>
                <w:right w:val="none" w:sz="0" w:space="0" w:color="auto"/>
              </w:divBdr>
            </w:div>
            <w:div w:id="918831146">
              <w:marLeft w:val="0"/>
              <w:marRight w:val="0"/>
              <w:marTop w:val="0"/>
              <w:marBottom w:val="0"/>
              <w:divBdr>
                <w:top w:val="none" w:sz="0" w:space="0" w:color="auto"/>
                <w:left w:val="none" w:sz="0" w:space="0" w:color="auto"/>
                <w:bottom w:val="none" w:sz="0" w:space="0" w:color="auto"/>
                <w:right w:val="none" w:sz="0" w:space="0" w:color="auto"/>
              </w:divBdr>
            </w:div>
            <w:div w:id="378746514">
              <w:marLeft w:val="0"/>
              <w:marRight w:val="0"/>
              <w:marTop w:val="0"/>
              <w:marBottom w:val="0"/>
              <w:divBdr>
                <w:top w:val="none" w:sz="0" w:space="0" w:color="auto"/>
                <w:left w:val="none" w:sz="0" w:space="0" w:color="auto"/>
                <w:bottom w:val="none" w:sz="0" w:space="0" w:color="auto"/>
                <w:right w:val="none" w:sz="0" w:space="0" w:color="auto"/>
              </w:divBdr>
            </w:div>
            <w:div w:id="631984839">
              <w:marLeft w:val="0"/>
              <w:marRight w:val="0"/>
              <w:marTop w:val="0"/>
              <w:marBottom w:val="0"/>
              <w:divBdr>
                <w:top w:val="none" w:sz="0" w:space="0" w:color="auto"/>
                <w:left w:val="none" w:sz="0" w:space="0" w:color="auto"/>
                <w:bottom w:val="none" w:sz="0" w:space="0" w:color="auto"/>
                <w:right w:val="none" w:sz="0" w:space="0" w:color="auto"/>
              </w:divBdr>
            </w:div>
            <w:div w:id="1025592500">
              <w:marLeft w:val="0"/>
              <w:marRight w:val="0"/>
              <w:marTop w:val="0"/>
              <w:marBottom w:val="0"/>
              <w:divBdr>
                <w:top w:val="none" w:sz="0" w:space="0" w:color="auto"/>
                <w:left w:val="none" w:sz="0" w:space="0" w:color="auto"/>
                <w:bottom w:val="none" w:sz="0" w:space="0" w:color="auto"/>
                <w:right w:val="none" w:sz="0" w:space="0" w:color="auto"/>
              </w:divBdr>
            </w:div>
            <w:div w:id="985860435">
              <w:marLeft w:val="0"/>
              <w:marRight w:val="0"/>
              <w:marTop w:val="0"/>
              <w:marBottom w:val="0"/>
              <w:divBdr>
                <w:top w:val="none" w:sz="0" w:space="0" w:color="auto"/>
                <w:left w:val="none" w:sz="0" w:space="0" w:color="auto"/>
                <w:bottom w:val="none" w:sz="0" w:space="0" w:color="auto"/>
                <w:right w:val="none" w:sz="0" w:space="0" w:color="auto"/>
              </w:divBdr>
            </w:div>
            <w:div w:id="1065026611">
              <w:marLeft w:val="0"/>
              <w:marRight w:val="0"/>
              <w:marTop w:val="0"/>
              <w:marBottom w:val="0"/>
              <w:divBdr>
                <w:top w:val="none" w:sz="0" w:space="0" w:color="auto"/>
                <w:left w:val="none" w:sz="0" w:space="0" w:color="auto"/>
                <w:bottom w:val="none" w:sz="0" w:space="0" w:color="auto"/>
                <w:right w:val="none" w:sz="0" w:space="0" w:color="auto"/>
              </w:divBdr>
            </w:div>
            <w:div w:id="812604268">
              <w:marLeft w:val="0"/>
              <w:marRight w:val="0"/>
              <w:marTop w:val="0"/>
              <w:marBottom w:val="0"/>
              <w:divBdr>
                <w:top w:val="none" w:sz="0" w:space="0" w:color="auto"/>
                <w:left w:val="none" w:sz="0" w:space="0" w:color="auto"/>
                <w:bottom w:val="none" w:sz="0" w:space="0" w:color="auto"/>
                <w:right w:val="none" w:sz="0" w:space="0" w:color="auto"/>
              </w:divBdr>
            </w:div>
            <w:div w:id="1557358027">
              <w:marLeft w:val="0"/>
              <w:marRight w:val="0"/>
              <w:marTop w:val="0"/>
              <w:marBottom w:val="0"/>
              <w:divBdr>
                <w:top w:val="none" w:sz="0" w:space="0" w:color="auto"/>
                <w:left w:val="none" w:sz="0" w:space="0" w:color="auto"/>
                <w:bottom w:val="none" w:sz="0" w:space="0" w:color="auto"/>
                <w:right w:val="none" w:sz="0" w:space="0" w:color="auto"/>
              </w:divBdr>
            </w:div>
            <w:div w:id="841310775">
              <w:marLeft w:val="0"/>
              <w:marRight w:val="0"/>
              <w:marTop w:val="0"/>
              <w:marBottom w:val="0"/>
              <w:divBdr>
                <w:top w:val="none" w:sz="0" w:space="0" w:color="auto"/>
                <w:left w:val="none" w:sz="0" w:space="0" w:color="auto"/>
                <w:bottom w:val="none" w:sz="0" w:space="0" w:color="auto"/>
                <w:right w:val="none" w:sz="0" w:space="0" w:color="auto"/>
              </w:divBdr>
            </w:div>
            <w:div w:id="1901362147">
              <w:marLeft w:val="0"/>
              <w:marRight w:val="0"/>
              <w:marTop w:val="0"/>
              <w:marBottom w:val="0"/>
              <w:divBdr>
                <w:top w:val="none" w:sz="0" w:space="0" w:color="auto"/>
                <w:left w:val="none" w:sz="0" w:space="0" w:color="auto"/>
                <w:bottom w:val="none" w:sz="0" w:space="0" w:color="auto"/>
                <w:right w:val="none" w:sz="0" w:space="0" w:color="auto"/>
              </w:divBdr>
            </w:div>
            <w:div w:id="180823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1679">
      <w:bodyDiv w:val="1"/>
      <w:marLeft w:val="0"/>
      <w:marRight w:val="0"/>
      <w:marTop w:val="0"/>
      <w:marBottom w:val="0"/>
      <w:divBdr>
        <w:top w:val="none" w:sz="0" w:space="0" w:color="auto"/>
        <w:left w:val="none" w:sz="0" w:space="0" w:color="auto"/>
        <w:bottom w:val="none" w:sz="0" w:space="0" w:color="auto"/>
        <w:right w:val="none" w:sz="0" w:space="0" w:color="auto"/>
      </w:divBdr>
      <w:divsChild>
        <w:div w:id="1019819584">
          <w:marLeft w:val="0"/>
          <w:marRight w:val="0"/>
          <w:marTop w:val="0"/>
          <w:marBottom w:val="0"/>
          <w:divBdr>
            <w:top w:val="none" w:sz="0" w:space="0" w:color="auto"/>
            <w:left w:val="none" w:sz="0" w:space="0" w:color="auto"/>
            <w:bottom w:val="none" w:sz="0" w:space="0" w:color="auto"/>
            <w:right w:val="none" w:sz="0" w:space="0" w:color="auto"/>
          </w:divBdr>
          <w:divsChild>
            <w:div w:id="967390748">
              <w:marLeft w:val="0"/>
              <w:marRight w:val="0"/>
              <w:marTop w:val="0"/>
              <w:marBottom w:val="0"/>
              <w:divBdr>
                <w:top w:val="none" w:sz="0" w:space="0" w:color="auto"/>
                <w:left w:val="none" w:sz="0" w:space="0" w:color="auto"/>
                <w:bottom w:val="none" w:sz="0" w:space="0" w:color="auto"/>
                <w:right w:val="none" w:sz="0" w:space="0" w:color="auto"/>
              </w:divBdr>
            </w:div>
            <w:div w:id="1868177242">
              <w:marLeft w:val="0"/>
              <w:marRight w:val="0"/>
              <w:marTop w:val="0"/>
              <w:marBottom w:val="0"/>
              <w:divBdr>
                <w:top w:val="none" w:sz="0" w:space="0" w:color="auto"/>
                <w:left w:val="none" w:sz="0" w:space="0" w:color="auto"/>
                <w:bottom w:val="none" w:sz="0" w:space="0" w:color="auto"/>
                <w:right w:val="none" w:sz="0" w:space="0" w:color="auto"/>
              </w:divBdr>
            </w:div>
            <w:div w:id="1679431223">
              <w:marLeft w:val="0"/>
              <w:marRight w:val="0"/>
              <w:marTop w:val="0"/>
              <w:marBottom w:val="0"/>
              <w:divBdr>
                <w:top w:val="none" w:sz="0" w:space="0" w:color="auto"/>
                <w:left w:val="none" w:sz="0" w:space="0" w:color="auto"/>
                <w:bottom w:val="none" w:sz="0" w:space="0" w:color="auto"/>
                <w:right w:val="none" w:sz="0" w:space="0" w:color="auto"/>
              </w:divBdr>
            </w:div>
            <w:div w:id="1394042142">
              <w:marLeft w:val="0"/>
              <w:marRight w:val="0"/>
              <w:marTop w:val="0"/>
              <w:marBottom w:val="0"/>
              <w:divBdr>
                <w:top w:val="none" w:sz="0" w:space="0" w:color="auto"/>
                <w:left w:val="none" w:sz="0" w:space="0" w:color="auto"/>
                <w:bottom w:val="none" w:sz="0" w:space="0" w:color="auto"/>
                <w:right w:val="none" w:sz="0" w:space="0" w:color="auto"/>
              </w:divBdr>
            </w:div>
            <w:div w:id="1708219397">
              <w:marLeft w:val="0"/>
              <w:marRight w:val="0"/>
              <w:marTop w:val="0"/>
              <w:marBottom w:val="0"/>
              <w:divBdr>
                <w:top w:val="none" w:sz="0" w:space="0" w:color="auto"/>
                <w:left w:val="none" w:sz="0" w:space="0" w:color="auto"/>
                <w:bottom w:val="none" w:sz="0" w:space="0" w:color="auto"/>
                <w:right w:val="none" w:sz="0" w:space="0" w:color="auto"/>
              </w:divBdr>
            </w:div>
            <w:div w:id="1141115484">
              <w:marLeft w:val="0"/>
              <w:marRight w:val="0"/>
              <w:marTop w:val="0"/>
              <w:marBottom w:val="0"/>
              <w:divBdr>
                <w:top w:val="none" w:sz="0" w:space="0" w:color="auto"/>
                <w:left w:val="none" w:sz="0" w:space="0" w:color="auto"/>
                <w:bottom w:val="none" w:sz="0" w:space="0" w:color="auto"/>
                <w:right w:val="none" w:sz="0" w:space="0" w:color="auto"/>
              </w:divBdr>
            </w:div>
            <w:div w:id="1816025556">
              <w:marLeft w:val="0"/>
              <w:marRight w:val="0"/>
              <w:marTop w:val="0"/>
              <w:marBottom w:val="0"/>
              <w:divBdr>
                <w:top w:val="none" w:sz="0" w:space="0" w:color="auto"/>
                <w:left w:val="none" w:sz="0" w:space="0" w:color="auto"/>
                <w:bottom w:val="none" w:sz="0" w:space="0" w:color="auto"/>
                <w:right w:val="none" w:sz="0" w:space="0" w:color="auto"/>
              </w:divBdr>
            </w:div>
            <w:div w:id="980693799">
              <w:marLeft w:val="0"/>
              <w:marRight w:val="0"/>
              <w:marTop w:val="0"/>
              <w:marBottom w:val="0"/>
              <w:divBdr>
                <w:top w:val="none" w:sz="0" w:space="0" w:color="auto"/>
                <w:left w:val="none" w:sz="0" w:space="0" w:color="auto"/>
                <w:bottom w:val="none" w:sz="0" w:space="0" w:color="auto"/>
                <w:right w:val="none" w:sz="0" w:space="0" w:color="auto"/>
              </w:divBdr>
            </w:div>
            <w:div w:id="126554763">
              <w:marLeft w:val="0"/>
              <w:marRight w:val="0"/>
              <w:marTop w:val="0"/>
              <w:marBottom w:val="0"/>
              <w:divBdr>
                <w:top w:val="none" w:sz="0" w:space="0" w:color="auto"/>
                <w:left w:val="none" w:sz="0" w:space="0" w:color="auto"/>
                <w:bottom w:val="none" w:sz="0" w:space="0" w:color="auto"/>
                <w:right w:val="none" w:sz="0" w:space="0" w:color="auto"/>
              </w:divBdr>
            </w:div>
            <w:div w:id="1661545720">
              <w:marLeft w:val="0"/>
              <w:marRight w:val="0"/>
              <w:marTop w:val="0"/>
              <w:marBottom w:val="0"/>
              <w:divBdr>
                <w:top w:val="none" w:sz="0" w:space="0" w:color="auto"/>
                <w:left w:val="none" w:sz="0" w:space="0" w:color="auto"/>
                <w:bottom w:val="none" w:sz="0" w:space="0" w:color="auto"/>
                <w:right w:val="none" w:sz="0" w:space="0" w:color="auto"/>
              </w:divBdr>
            </w:div>
            <w:div w:id="816382222">
              <w:marLeft w:val="0"/>
              <w:marRight w:val="0"/>
              <w:marTop w:val="0"/>
              <w:marBottom w:val="0"/>
              <w:divBdr>
                <w:top w:val="none" w:sz="0" w:space="0" w:color="auto"/>
                <w:left w:val="none" w:sz="0" w:space="0" w:color="auto"/>
                <w:bottom w:val="none" w:sz="0" w:space="0" w:color="auto"/>
                <w:right w:val="none" w:sz="0" w:space="0" w:color="auto"/>
              </w:divBdr>
            </w:div>
            <w:div w:id="2117019266">
              <w:marLeft w:val="0"/>
              <w:marRight w:val="0"/>
              <w:marTop w:val="0"/>
              <w:marBottom w:val="0"/>
              <w:divBdr>
                <w:top w:val="none" w:sz="0" w:space="0" w:color="auto"/>
                <w:left w:val="none" w:sz="0" w:space="0" w:color="auto"/>
                <w:bottom w:val="none" w:sz="0" w:space="0" w:color="auto"/>
                <w:right w:val="none" w:sz="0" w:space="0" w:color="auto"/>
              </w:divBdr>
            </w:div>
            <w:div w:id="16922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4486">
      <w:bodyDiv w:val="1"/>
      <w:marLeft w:val="0"/>
      <w:marRight w:val="0"/>
      <w:marTop w:val="0"/>
      <w:marBottom w:val="0"/>
      <w:divBdr>
        <w:top w:val="none" w:sz="0" w:space="0" w:color="auto"/>
        <w:left w:val="none" w:sz="0" w:space="0" w:color="auto"/>
        <w:bottom w:val="none" w:sz="0" w:space="0" w:color="auto"/>
        <w:right w:val="none" w:sz="0" w:space="0" w:color="auto"/>
      </w:divBdr>
      <w:divsChild>
        <w:div w:id="841162590">
          <w:marLeft w:val="0"/>
          <w:marRight w:val="0"/>
          <w:marTop w:val="0"/>
          <w:marBottom w:val="0"/>
          <w:divBdr>
            <w:top w:val="none" w:sz="0" w:space="0" w:color="auto"/>
            <w:left w:val="none" w:sz="0" w:space="0" w:color="auto"/>
            <w:bottom w:val="none" w:sz="0" w:space="0" w:color="auto"/>
            <w:right w:val="none" w:sz="0" w:space="0" w:color="auto"/>
          </w:divBdr>
          <w:divsChild>
            <w:div w:id="1390378097">
              <w:marLeft w:val="0"/>
              <w:marRight w:val="0"/>
              <w:marTop w:val="0"/>
              <w:marBottom w:val="0"/>
              <w:divBdr>
                <w:top w:val="none" w:sz="0" w:space="0" w:color="auto"/>
                <w:left w:val="none" w:sz="0" w:space="0" w:color="auto"/>
                <w:bottom w:val="none" w:sz="0" w:space="0" w:color="auto"/>
                <w:right w:val="none" w:sz="0" w:space="0" w:color="auto"/>
              </w:divBdr>
            </w:div>
            <w:div w:id="564068701">
              <w:marLeft w:val="0"/>
              <w:marRight w:val="0"/>
              <w:marTop w:val="0"/>
              <w:marBottom w:val="0"/>
              <w:divBdr>
                <w:top w:val="none" w:sz="0" w:space="0" w:color="auto"/>
                <w:left w:val="none" w:sz="0" w:space="0" w:color="auto"/>
                <w:bottom w:val="none" w:sz="0" w:space="0" w:color="auto"/>
                <w:right w:val="none" w:sz="0" w:space="0" w:color="auto"/>
              </w:divBdr>
            </w:div>
            <w:div w:id="1618877245">
              <w:marLeft w:val="0"/>
              <w:marRight w:val="0"/>
              <w:marTop w:val="0"/>
              <w:marBottom w:val="0"/>
              <w:divBdr>
                <w:top w:val="none" w:sz="0" w:space="0" w:color="auto"/>
                <w:left w:val="none" w:sz="0" w:space="0" w:color="auto"/>
                <w:bottom w:val="none" w:sz="0" w:space="0" w:color="auto"/>
                <w:right w:val="none" w:sz="0" w:space="0" w:color="auto"/>
              </w:divBdr>
            </w:div>
            <w:div w:id="1936016500">
              <w:marLeft w:val="0"/>
              <w:marRight w:val="0"/>
              <w:marTop w:val="0"/>
              <w:marBottom w:val="0"/>
              <w:divBdr>
                <w:top w:val="none" w:sz="0" w:space="0" w:color="auto"/>
                <w:left w:val="none" w:sz="0" w:space="0" w:color="auto"/>
                <w:bottom w:val="none" w:sz="0" w:space="0" w:color="auto"/>
                <w:right w:val="none" w:sz="0" w:space="0" w:color="auto"/>
              </w:divBdr>
            </w:div>
            <w:div w:id="795872540">
              <w:marLeft w:val="0"/>
              <w:marRight w:val="0"/>
              <w:marTop w:val="0"/>
              <w:marBottom w:val="0"/>
              <w:divBdr>
                <w:top w:val="none" w:sz="0" w:space="0" w:color="auto"/>
                <w:left w:val="none" w:sz="0" w:space="0" w:color="auto"/>
                <w:bottom w:val="none" w:sz="0" w:space="0" w:color="auto"/>
                <w:right w:val="none" w:sz="0" w:space="0" w:color="auto"/>
              </w:divBdr>
            </w:div>
            <w:div w:id="19804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7565">
      <w:bodyDiv w:val="1"/>
      <w:marLeft w:val="0"/>
      <w:marRight w:val="0"/>
      <w:marTop w:val="0"/>
      <w:marBottom w:val="0"/>
      <w:divBdr>
        <w:top w:val="none" w:sz="0" w:space="0" w:color="auto"/>
        <w:left w:val="none" w:sz="0" w:space="0" w:color="auto"/>
        <w:bottom w:val="none" w:sz="0" w:space="0" w:color="auto"/>
        <w:right w:val="none" w:sz="0" w:space="0" w:color="auto"/>
      </w:divBdr>
      <w:divsChild>
        <w:div w:id="116994494">
          <w:marLeft w:val="0"/>
          <w:marRight w:val="0"/>
          <w:marTop w:val="0"/>
          <w:marBottom w:val="0"/>
          <w:divBdr>
            <w:top w:val="none" w:sz="0" w:space="0" w:color="auto"/>
            <w:left w:val="none" w:sz="0" w:space="0" w:color="auto"/>
            <w:bottom w:val="none" w:sz="0" w:space="0" w:color="auto"/>
            <w:right w:val="none" w:sz="0" w:space="0" w:color="auto"/>
          </w:divBdr>
          <w:divsChild>
            <w:div w:id="226886852">
              <w:marLeft w:val="0"/>
              <w:marRight w:val="0"/>
              <w:marTop w:val="0"/>
              <w:marBottom w:val="0"/>
              <w:divBdr>
                <w:top w:val="none" w:sz="0" w:space="0" w:color="auto"/>
                <w:left w:val="none" w:sz="0" w:space="0" w:color="auto"/>
                <w:bottom w:val="none" w:sz="0" w:space="0" w:color="auto"/>
                <w:right w:val="none" w:sz="0" w:space="0" w:color="auto"/>
              </w:divBdr>
            </w:div>
            <w:div w:id="1435981466">
              <w:marLeft w:val="0"/>
              <w:marRight w:val="0"/>
              <w:marTop w:val="0"/>
              <w:marBottom w:val="0"/>
              <w:divBdr>
                <w:top w:val="none" w:sz="0" w:space="0" w:color="auto"/>
                <w:left w:val="none" w:sz="0" w:space="0" w:color="auto"/>
                <w:bottom w:val="none" w:sz="0" w:space="0" w:color="auto"/>
                <w:right w:val="none" w:sz="0" w:space="0" w:color="auto"/>
              </w:divBdr>
            </w:div>
            <w:div w:id="1717000073">
              <w:marLeft w:val="0"/>
              <w:marRight w:val="0"/>
              <w:marTop w:val="0"/>
              <w:marBottom w:val="0"/>
              <w:divBdr>
                <w:top w:val="none" w:sz="0" w:space="0" w:color="auto"/>
                <w:left w:val="none" w:sz="0" w:space="0" w:color="auto"/>
                <w:bottom w:val="none" w:sz="0" w:space="0" w:color="auto"/>
                <w:right w:val="none" w:sz="0" w:space="0" w:color="auto"/>
              </w:divBdr>
            </w:div>
            <w:div w:id="1471286279">
              <w:marLeft w:val="0"/>
              <w:marRight w:val="0"/>
              <w:marTop w:val="0"/>
              <w:marBottom w:val="0"/>
              <w:divBdr>
                <w:top w:val="none" w:sz="0" w:space="0" w:color="auto"/>
                <w:left w:val="none" w:sz="0" w:space="0" w:color="auto"/>
                <w:bottom w:val="none" w:sz="0" w:space="0" w:color="auto"/>
                <w:right w:val="none" w:sz="0" w:space="0" w:color="auto"/>
              </w:divBdr>
            </w:div>
            <w:div w:id="1651865143">
              <w:marLeft w:val="0"/>
              <w:marRight w:val="0"/>
              <w:marTop w:val="0"/>
              <w:marBottom w:val="0"/>
              <w:divBdr>
                <w:top w:val="none" w:sz="0" w:space="0" w:color="auto"/>
                <w:left w:val="none" w:sz="0" w:space="0" w:color="auto"/>
                <w:bottom w:val="none" w:sz="0" w:space="0" w:color="auto"/>
                <w:right w:val="none" w:sz="0" w:space="0" w:color="auto"/>
              </w:divBdr>
            </w:div>
            <w:div w:id="1442528276">
              <w:marLeft w:val="0"/>
              <w:marRight w:val="0"/>
              <w:marTop w:val="0"/>
              <w:marBottom w:val="0"/>
              <w:divBdr>
                <w:top w:val="none" w:sz="0" w:space="0" w:color="auto"/>
                <w:left w:val="none" w:sz="0" w:space="0" w:color="auto"/>
                <w:bottom w:val="none" w:sz="0" w:space="0" w:color="auto"/>
                <w:right w:val="none" w:sz="0" w:space="0" w:color="auto"/>
              </w:divBdr>
            </w:div>
            <w:div w:id="1626036203">
              <w:marLeft w:val="0"/>
              <w:marRight w:val="0"/>
              <w:marTop w:val="0"/>
              <w:marBottom w:val="0"/>
              <w:divBdr>
                <w:top w:val="none" w:sz="0" w:space="0" w:color="auto"/>
                <w:left w:val="none" w:sz="0" w:space="0" w:color="auto"/>
                <w:bottom w:val="none" w:sz="0" w:space="0" w:color="auto"/>
                <w:right w:val="none" w:sz="0" w:space="0" w:color="auto"/>
              </w:divBdr>
            </w:div>
            <w:div w:id="1756173036">
              <w:marLeft w:val="0"/>
              <w:marRight w:val="0"/>
              <w:marTop w:val="0"/>
              <w:marBottom w:val="0"/>
              <w:divBdr>
                <w:top w:val="none" w:sz="0" w:space="0" w:color="auto"/>
                <w:left w:val="none" w:sz="0" w:space="0" w:color="auto"/>
                <w:bottom w:val="none" w:sz="0" w:space="0" w:color="auto"/>
                <w:right w:val="none" w:sz="0" w:space="0" w:color="auto"/>
              </w:divBdr>
            </w:div>
            <w:div w:id="83262278">
              <w:marLeft w:val="0"/>
              <w:marRight w:val="0"/>
              <w:marTop w:val="0"/>
              <w:marBottom w:val="0"/>
              <w:divBdr>
                <w:top w:val="none" w:sz="0" w:space="0" w:color="auto"/>
                <w:left w:val="none" w:sz="0" w:space="0" w:color="auto"/>
                <w:bottom w:val="none" w:sz="0" w:space="0" w:color="auto"/>
                <w:right w:val="none" w:sz="0" w:space="0" w:color="auto"/>
              </w:divBdr>
            </w:div>
            <w:div w:id="1643273634">
              <w:marLeft w:val="0"/>
              <w:marRight w:val="0"/>
              <w:marTop w:val="0"/>
              <w:marBottom w:val="0"/>
              <w:divBdr>
                <w:top w:val="none" w:sz="0" w:space="0" w:color="auto"/>
                <w:left w:val="none" w:sz="0" w:space="0" w:color="auto"/>
                <w:bottom w:val="none" w:sz="0" w:space="0" w:color="auto"/>
                <w:right w:val="none" w:sz="0" w:space="0" w:color="auto"/>
              </w:divBdr>
            </w:div>
            <w:div w:id="665135194">
              <w:marLeft w:val="0"/>
              <w:marRight w:val="0"/>
              <w:marTop w:val="0"/>
              <w:marBottom w:val="0"/>
              <w:divBdr>
                <w:top w:val="none" w:sz="0" w:space="0" w:color="auto"/>
                <w:left w:val="none" w:sz="0" w:space="0" w:color="auto"/>
                <w:bottom w:val="none" w:sz="0" w:space="0" w:color="auto"/>
                <w:right w:val="none" w:sz="0" w:space="0" w:color="auto"/>
              </w:divBdr>
            </w:div>
            <w:div w:id="469634906">
              <w:marLeft w:val="0"/>
              <w:marRight w:val="0"/>
              <w:marTop w:val="0"/>
              <w:marBottom w:val="0"/>
              <w:divBdr>
                <w:top w:val="none" w:sz="0" w:space="0" w:color="auto"/>
                <w:left w:val="none" w:sz="0" w:space="0" w:color="auto"/>
                <w:bottom w:val="none" w:sz="0" w:space="0" w:color="auto"/>
                <w:right w:val="none" w:sz="0" w:space="0" w:color="auto"/>
              </w:divBdr>
            </w:div>
            <w:div w:id="2246858">
              <w:marLeft w:val="0"/>
              <w:marRight w:val="0"/>
              <w:marTop w:val="0"/>
              <w:marBottom w:val="0"/>
              <w:divBdr>
                <w:top w:val="none" w:sz="0" w:space="0" w:color="auto"/>
                <w:left w:val="none" w:sz="0" w:space="0" w:color="auto"/>
                <w:bottom w:val="none" w:sz="0" w:space="0" w:color="auto"/>
                <w:right w:val="none" w:sz="0" w:space="0" w:color="auto"/>
              </w:divBdr>
            </w:div>
            <w:div w:id="337732785">
              <w:marLeft w:val="0"/>
              <w:marRight w:val="0"/>
              <w:marTop w:val="0"/>
              <w:marBottom w:val="0"/>
              <w:divBdr>
                <w:top w:val="none" w:sz="0" w:space="0" w:color="auto"/>
                <w:left w:val="none" w:sz="0" w:space="0" w:color="auto"/>
                <w:bottom w:val="none" w:sz="0" w:space="0" w:color="auto"/>
                <w:right w:val="none" w:sz="0" w:space="0" w:color="auto"/>
              </w:divBdr>
            </w:div>
            <w:div w:id="1988045459">
              <w:marLeft w:val="0"/>
              <w:marRight w:val="0"/>
              <w:marTop w:val="0"/>
              <w:marBottom w:val="0"/>
              <w:divBdr>
                <w:top w:val="none" w:sz="0" w:space="0" w:color="auto"/>
                <w:left w:val="none" w:sz="0" w:space="0" w:color="auto"/>
                <w:bottom w:val="none" w:sz="0" w:space="0" w:color="auto"/>
                <w:right w:val="none" w:sz="0" w:space="0" w:color="auto"/>
              </w:divBdr>
            </w:div>
            <w:div w:id="1466001110">
              <w:marLeft w:val="0"/>
              <w:marRight w:val="0"/>
              <w:marTop w:val="0"/>
              <w:marBottom w:val="0"/>
              <w:divBdr>
                <w:top w:val="none" w:sz="0" w:space="0" w:color="auto"/>
                <w:left w:val="none" w:sz="0" w:space="0" w:color="auto"/>
                <w:bottom w:val="none" w:sz="0" w:space="0" w:color="auto"/>
                <w:right w:val="none" w:sz="0" w:space="0" w:color="auto"/>
              </w:divBdr>
            </w:div>
            <w:div w:id="979916572">
              <w:marLeft w:val="0"/>
              <w:marRight w:val="0"/>
              <w:marTop w:val="0"/>
              <w:marBottom w:val="0"/>
              <w:divBdr>
                <w:top w:val="none" w:sz="0" w:space="0" w:color="auto"/>
                <w:left w:val="none" w:sz="0" w:space="0" w:color="auto"/>
                <w:bottom w:val="none" w:sz="0" w:space="0" w:color="auto"/>
                <w:right w:val="none" w:sz="0" w:space="0" w:color="auto"/>
              </w:divBdr>
            </w:div>
            <w:div w:id="2117944013">
              <w:marLeft w:val="0"/>
              <w:marRight w:val="0"/>
              <w:marTop w:val="0"/>
              <w:marBottom w:val="0"/>
              <w:divBdr>
                <w:top w:val="none" w:sz="0" w:space="0" w:color="auto"/>
                <w:left w:val="none" w:sz="0" w:space="0" w:color="auto"/>
                <w:bottom w:val="none" w:sz="0" w:space="0" w:color="auto"/>
                <w:right w:val="none" w:sz="0" w:space="0" w:color="auto"/>
              </w:divBdr>
            </w:div>
            <w:div w:id="1224834303">
              <w:marLeft w:val="0"/>
              <w:marRight w:val="0"/>
              <w:marTop w:val="0"/>
              <w:marBottom w:val="0"/>
              <w:divBdr>
                <w:top w:val="none" w:sz="0" w:space="0" w:color="auto"/>
                <w:left w:val="none" w:sz="0" w:space="0" w:color="auto"/>
                <w:bottom w:val="none" w:sz="0" w:space="0" w:color="auto"/>
                <w:right w:val="none" w:sz="0" w:space="0" w:color="auto"/>
              </w:divBdr>
            </w:div>
            <w:div w:id="1979604644">
              <w:marLeft w:val="0"/>
              <w:marRight w:val="0"/>
              <w:marTop w:val="0"/>
              <w:marBottom w:val="0"/>
              <w:divBdr>
                <w:top w:val="none" w:sz="0" w:space="0" w:color="auto"/>
                <w:left w:val="none" w:sz="0" w:space="0" w:color="auto"/>
                <w:bottom w:val="none" w:sz="0" w:space="0" w:color="auto"/>
                <w:right w:val="none" w:sz="0" w:space="0" w:color="auto"/>
              </w:divBdr>
            </w:div>
            <w:div w:id="1713573701">
              <w:marLeft w:val="0"/>
              <w:marRight w:val="0"/>
              <w:marTop w:val="0"/>
              <w:marBottom w:val="0"/>
              <w:divBdr>
                <w:top w:val="none" w:sz="0" w:space="0" w:color="auto"/>
                <w:left w:val="none" w:sz="0" w:space="0" w:color="auto"/>
                <w:bottom w:val="none" w:sz="0" w:space="0" w:color="auto"/>
                <w:right w:val="none" w:sz="0" w:space="0" w:color="auto"/>
              </w:divBdr>
            </w:div>
            <w:div w:id="11652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65624">
      <w:bodyDiv w:val="1"/>
      <w:marLeft w:val="0"/>
      <w:marRight w:val="0"/>
      <w:marTop w:val="0"/>
      <w:marBottom w:val="0"/>
      <w:divBdr>
        <w:top w:val="none" w:sz="0" w:space="0" w:color="auto"/>
        <w:left w:val="none" w:sz="0" w:space="0" w:color="auto"/>
        <w:bottom w:val="none" w:sz="0" w:space="0" w:color="auto"/>
        <w:right w:val="none" w:sz="0" w:space="0" w:color="auto"/>
      </w:divBdr>
      <w:divsChild>
        <w:div w:id="1960991516">
          <w:marLeft w:val="0"/>
          <w:marRight w:val="0"/>
          <w:marTop w:val="0"/>
          <w:marBottom w:val="0"/>
          <w:divBdr>
            <w:top w:val="none" w:sz="0" w:space="0" w:color="auto"/>
            <w:left w:val="none" w:sz="0" w:space="0" w:color="auto"/>
            <w:bottom w:val="none" w:sz="0" w:space="0" w:color="auto"/>
            <w:right w:val="none" w:sz="0" w:space="0" w:color="auto"/>
          </w:divBdr>
          <w:divsChild>
            <w:div w:id="1973168437">
              <w:marLeft w:val="0"/>
              <w:marRight w:val="0"/>
              <w:marTop w:val="0"/>
              <w:marBottom w:val="0"/>
              <w:divBdr>
                <w:top w:val="none" w:sz="0" w:space="0" w:color="auto"/>
                <w:left w:val="none" w:sz="0" w:space="0" w:color="auto"/>
                <w:bottom w:val="none" w:sz="0" w:space="0" w:color="auto"/>
                <w:right w:val="none" w:sz="0" w:space="0" w:color="auto"/>
              </w:divBdr>
            </w:div>
            <w:div w:id="1501309075">
              <w:marLeft w:val="0"/>
              <w:marRight w:val="0"/>
              <w:marTop w:val="0"/>
              <w:marBottom w:val="0"/>
              <w:divBdr>
                <w:top w:val="none" w:sz="0" w:space="0" w:color="auto"/>
                <w:left w:val="none" w:sz="0" w:space="0" w:color="auto"/>
                <w:bottom w:val="none" w:sz="0" w:space="0" w:color="auto"/>
                <w:right w:val="none" w:sz="0" w:space="0" w:color="auto"/>
              </w:divBdr>
            </w:div>
            <w:div w:id="799878808">
              <w:marLeft w:val="0"/>
              <w:marRight w:val="0"/>
              <w:marTop w:val="0"/>
              <w:marBottom w:val="0"/>
              <w:divBdr>
                <w:top w:val="none" w:sz="0" w:space="0" w:color="auto"/>
                <w:left w:val="none" w:sz="0" w:space="0" w:color="auto"/>
                <w:bottom w:val="none" w:sz="0" w:space="0" w:color="auto"/>
                <w:right w:val="none" w:sz="0" w:space="0" w:color="auto"/>
              </w:divBdr>
            </w:div>
            <w:div w:id="291985215">
              <w:marLeft w:val="0"/>
              <w:marRight w:val="0"/>
              <w:marTop w:val="0"/>
              <w:marBottom w:val="0"/>
              <w:divBdr>
                <w:top w:val="none" w:sz="0" w:space="0" w:color="auto"/>
                <w:left w:val="none" w:sz="0" w:space="0" w:color="auto"/>
                <w:bottom w:val="none" w:sz="0" w:space="0" w:color="auto"/>
                <w:right w:val="none" w:sz="0" w:space="0" w:color="auto"/>
              </w:divBdr>
            </w:div>
            <w:div w:id="642273720">
              <w:marLeft w:val="0"/>
              <w:marRight w:val="0"/>
              <w:marTop w:val="0"/>
              <w:marBottom w:val="0"/>
              <w:divBdr>
                <w:top w:val="none" w:sz="0" w:space="0" w:color="auto"/>
                <w:left w:val="none" w:sz="0" w:space="0" w:color="auto"/>
                <w:bottom w:val="none" w:sz="0" w:space="0" w:color="auto"/>
                <w:right w:val="none" w:sz="0" w:space="0" w:color="auto"/>
              </w:divBdr>
            </w:div>
            <w:div w:id="745496010">
              <w:marLeft w:val="0"/>
              <w:marRight w:val="0"/>
              <w:marTop w:val="0"/>
              <w:marBottom w:val="0"/>
              <w:divBdr>
                <w:top w:val="none" w:sz="0" w:space="0" w:color="auto"/>
                <w:left w:val="none" w:sz="0" w:space="0" w:color="auto"/>
                <w:bottom w:val="none" w:sz="0" w:space="0" w:color="auto"/>
                <w:right w:val="none" w:sz="0" w:space="0" w:color="auto"/>
              </w:divBdr>
            </w:div>
            <w:div w:id="859588822">
              <w:marLeft w:val="0"/>
              <w:marRight w:val="0"/>
              <w:marTop w:val="0"/>
              <w:marBottom w:val="0"/>
              <w:divBdr>
                <w:top w:val="none" w:sz="0" w:space="0" w:color="auto"/>
                <w:left w:val="none" w:sz="0" w:space="0" w:color="auto"/>
                <w:bottom w:val="none" w:sz="0" w:space="0" w:color="auto"/>
                <w:right w:val="none" w:sz="0" w:space="0" w:color="auto"/>
              </w:divBdr>
            </w:div>
            <w:div w:id="1420326717">
              <w:marLeft w:val="0"/>
              <w:marRight w:val="0"/>
              <w:marTop w:val="0"/>
              <w:marBottom w:val="0"/>
              <w:divBdr>
                <w:top w:val="none" w:sz="0" w:space="0" w:color="auto"/>
                <w:left w:val="none" w:sz="0" w:space="0" w:color="auto"/>
                <w:bottom w:val="none" w:sz="0" w:space="0" w:color="auto"/>
                <w:right w:val="none" w:sz="0" w:space="0" w:color="auto"/>
              </w:divBdr>
            </w:div>
            <w:div w:id="276764469">
              <w:marLeft w:val="0"/>
              <w:marRight w:val="0"/>
              <w:marTop w:val="0"/>
              <w:marBottom w:val="0"/>
              <w:divBdr>
                <w:top w:val="none" w:sz="0" w:space="0" w:color="auto"/>
                <w:left w:val="none" w:sz="0" w:space="0" w:color="auto"/>
                <w:bottom w:val="none" w:sz="0" w:space="0" w:color="auto"/>
                <w:right w:val="none" w:sz="0" w:space="0" w:color="auto"/>
              </w:divBdr>
            </w:div>
            <w:div w:id="1372339647">
              <w:marLeft w:val="0"/>
              <w:marRight w:val="0"/>
              <w:marTop w:val="0"/>
              <w:marBottom w:val="0"/>
              <w:divBdr>
                <w:top w:val="none" w:sz="0" w:space="0" w:color="auto"/>
                <w:left w:val="none" w:sz="0" w:space="0" w:color="auto"/>
                <w:bottom w:val="none" w:sz="0" w:space="0" w:color="auto"/>
                <w:right w:val="none" w:sz="0" w:space="0" w:color="auto"/>
              </w:divBdr>
            </w:div>
            <w:div w:id="1486161216">
              <w:marLeft w:val="0"/>
              <w:marRight w:val="0"/>
              <w:marTop w:val="0"/>
              <w:marBottom w:val="0"/>
              <w:divBdr>
                <w:top w:val="none" w:sz="0" w:space="0" w:color="auto"/>
                <w:left w:val="none" w:sz="0" w:space="0" w:color="auto"/>
                <w:bottom w:val="none" w:sz="0" w:space="0" w:color="auto"/>
                <w:right w:val="none" w:sz="0" w:space="0" w:color="auto"/>
              </w:divBdr>
            </w:div>
            <w:div w:id="7754908">
              <w:marLeft w:val="0"/>
              <w:marRight w:val="0"/>
              <w:marTop w:val="0"/>
              <w:marBottom w:val="0"/>
              <w:divBdr>
                <w:top w:val="none" w:sz="0" w:space="0" w:color="auto"/>
                <w:left w:val="none" w:sz="0" w:space="0" w:color="auto"/>
                <w:bottom w:val="none" w:sz="0" w:space="0" w:color="auto"/>
                <w:right w:val="none" w:sz="0" w:space="0" w:color="auto"/>
              </w:divBdr>
            </w:div>
            <w:div w:id="2017540488">
              <w:marLeft w:val="0"/>
              <w:marRight w:val="0"/>
              <w:marTop w:val="0"/>
              <w:marBottom w:val="0"/>
              <w:divBdr>
                <w:top w:val="none" w:sz="0" w:space="0" w:color="auto"/>
                <w:left w:val="none" w:sz="0" w:space="0" w:color="auto"/>
                <w:bottom w:val="none" w:sz="0" w:space="0" w:color="auto"/>
                <w:right w:val="none" w:sz="0" w:space="0" w:color="auto"/>
              </w:divBdr>
            </w:div>
            <w:div w:id="898789469">
              <w:marLeft w:val="0"/>
              <w:marRight w:val="0"/>
              <w:marTop w:val="0"/>
              <w:marBottom w:val="0"/>
              <w:divBdr>
                <w:top w:val="none" w:sz="0" w:space="0" w:color="auto"/>
                <w:left w:val="none" w:sz="0" w:space="0" w:color="auto"/>
                <w:bottom w:val="none" w:sz="0" w:space="0" w:color="auto"/>
                <w:right w:val="none" w:sz="0" w:space="0" w:color="auto"/>
              </w:divBdr>
            </w:div>
            <w:div w:id="120135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56834">
      <w:bodyDiv w:val="1"/>
      <w:marLeft w:val="0"/>
      <w:marRight w:val="0"/>
      <w:marTop w:val="0"/>
      <w:marBottom w:val="0"/>
      <w:divBdr>
        <w:top w:val="none" w:sz="0" w:space="0" w:color="auto"/>
        <w:left w:val="none" w:sz="0" w:space="0" w:color="auto"/>
        <w:bottom w:val="none" w:sz="0" w:space="0" w:color="auto"/>
        <w:right w:val="none" w:sz="0" w:space="0" w:color="auto"/>
      </w:divBdr>
      <w:divsChild>
        <w:div w:id="2010788480">
          <w:marLeft w:val="0"/>
          <w:marRight w:val="0"/>
          <w:marTop w:val="0"/>
          <w:marBottom w:val="0"/>
          <w:divBdr>
            <w:top w:val="none" w:sz="0" w:space="0" w:color="auto"/>
            <w:left w:val="none" w:sz="0" w:space="0" w:color="auto"/>
            <w:bottom w:val="none" w:sz="0" w:space="0" w:color="auto"/>
            <w:right w:val="none" w:sz="0" w:space="0" w:color="auto"/>
          </w:divBdr>
          <w:divsChild>
            <w:div w:id="1487942300">
              <w:marLeft w:val="0"/>
              <w:marRight w:val="0"/>
              <w:marTop w:val="0"/>
              <w:marBottom w:val="0"/>
              <w:divBdr>
                <w:top w:val="none" w:sz="0" w:space="0" w:color="auto"/>
                <w:left w:val="none" w:sz="0" w:space="0" w:color="auto"/>
                <w:bottom w:val="none" w:sz="0" w:space="0" w:color="auto"/>
                <w:right w:val="none" w:sz="0" w:space="0" w:color="auto"/>
              </w:divBdr>
            </w:div>
            <w:div w:id="647515429">
              <w:marLeft w:val="0"/>
              <w:marRight w:val="0"/>
              <w:marTop w:val="0"/>
              <w:marBottom w:val="0"/>
              <w:divBdr>
                <w:top w:val="none" w:sz="0" w:space="0" w:color="auto"/>
                <w:left w:val="none" w:sz="0" w:space="0" w:color="auto"/>
                <w:bottom w:val="none" w:sz="0" w:space="0" w:color="auto"/>
                <w:right w:val="none" w:sz="0" w:space="0" w:color="auto"/>
              </w:divBdr>
            </w:div>
            <w:div w:id="876939954">
              <w:marLeft w:val="0"/>
              <w:marRight w:val="0"/>
              <w:marTop w:val="0"/>
              <w:marBottom w:val="0"/>
              <w:divBdr>
                <w:top w:val="none" w:sz="0" w:space="0" w:color="auto"/>
                <w:left w:val="none" w:sz="0" w:space="0" w:color="auto"/>
                <w:bottom w:val="none" w:sz="0" w:space="0" w:color="auto"/>
                <w:right w:val="none" w:sz="0" w:space="0" w:color="auto"/>
              </w:divBdr>
            </w:div>
            <w:div w:id="1486050174">
              <w:marLeft w:val="0"/>
              <w:marRight w:val="0"/>
              <w:marTop w:val="0"/>
              <w:marBottom w:val="0"/>
              <w:divBdr>
                <w:top w:val="none" w:sz="0" w:space="0" w:color="auto"/>
                <w:left w:val="none" w:sz="0" w:space="0" w:color="auto"/>
                <w:bottom w:val="none" w:sz="0" w:space="0" w:color="auto"/>
                <w:right w:val="none" w:sz="0" w:space="0" w:color="auto"/>
              </w:divBdr>
            </w:div>
            <w:div w:id="819228295">
              <w:marLeft w:val="0"/>
              <w:marRight w:val="0"/>
              <w:marTop w:val="0"/>
              <w:marBottom w:val="0"/>
              <w:divBdr>
                <w:top w:val="none" w:sz="0" w:space="0" w:color="auto"/>
                <w:left w:val="none" w:sz="0" w:space="0" w:color="auto"/>
                <w:bottom w:val="none" w:sz="0" w:space="0" w:color="auto"/>
                <w:right w:val="none" w:sz="0" w:space="0" w:color="auto"/>
              </w:divBdr>
            </w:div>
            <w:div w:id="1777869323">
              <w:marLeft w:val="0"/>
              <w:marRight w:val="0"/>
              <w:marTop w:val="0"/>
              <w:marBottom w:val="0"/>
              <w:divBdr>
                <w:top w:val="none" w:sz="0" w:space="0" w:color="auto"/>
                <w:left w:val="none" w:sz="0" w:space="0" w:color="auto"/>
                <w:bottom w:val="none" w:sz="0" w:space="0" w:color="auto"/>
                <w:right w:val="none" w:sz="0" w:space="0" w:color="auto"/>
              </w:divBdr>
            </w:div>
            <w:div w:id="332344197">
              <w:marLeft w:val="0"/>
              <w:marRight w:val="0"/>
              <w:marTop w:val="0"/>
              <w:marBottom w:val="0"/>
              <w:divBdr>
                <w:top w:val="none" w:sz="0" w:space="0" w:color="auto"/>
                <w:left w:val="none" w:sz="0" w:space="0" w:color="auto"/>
                <w:bottom w:val="none" w:sz="0" w:space="0" w:color="auto"/>
                <w:right w:val="none" w:sz="0" w:space="0" w:color="auto"/>
              </w:divBdr>
            </w:div>
            <w:div w:id="597059541">
              <w:marLeft w:val="0"/>
              <w:marRight w:val="0"/>
              <w:marTop w:val="0"/>
              <w:marBottom w:val="0"/>
              <w:divBdr>
                <w:top w:val="none" w:sz="0" w:space="0" w:color="auto"/>
                <w:left w:val="none" w:sz="0" w:space="0" w:color="auto"/>
                <w:bottom w:val="none" w:sz="0" w:space="0" w:color="auto"/>
                <w:right w:val="none" w:sz="0" w:space="0" w:color="auto"/>
              </w:divBdr>
            </w:div>
            <w:div w:id="2146464970">
              <w:marLeft w:val="0"/>
              <w:marRight w:val="0"/>
              <w:marTop w:val="0"/>
              <w:marBottom w:val="0"/>
              <w:divBdr>
                <w:top w:val="none" w:sz="0" w:space="0" w:color="auto"/>
                <w:left w:val="none" w:sz="0" w:space="0" w:color="auto"/>
                <w:bottom w:val="none" w:sz="0" w:space="0" w:color="auto"/>
                <w:right w:val="none" w:sz="0" w:space="0" w:color="auto"/>
              </w:divBdr>
            </w:div>
            <w:div w:id="416753422">
              <w:marLeft w:val="0"/>
              <w:marRight w:val="0"/>
              <w:marTop w:val="0"/>
              <w:marBottom w:val="0"/>
              <w:divBdr>
                <w:top w:val="none" w:sz="0" w:space="0" w:color="auto"/>
                <w:left w:val="none" w:sz="0" w:space="0" w:color="auto"/>
                <w:bottom w:val="none" w:sz="0" w:space="0" w:color="auto"/>
                <w:right w:val="none" w:sz="0" w:space="0" w:color="auto"/>
              </w:divBdr>
            </w:div>
            <w:div w:id="1279793726">
              <w:marLeft w:val="0"/>
              <w:marRight w:val="0"/>
              <w:marTop w:val="0"/>
              <w:marBottom w:val="0"/>
              <w:divBdr>
                <w:top w:val="none" w:sz="0" w:space="0" w:color="auto"/>
                <w:left w:val="none" w:sz="0" w:space="0" w:color="auto"/>
                <w:bottom w:val="none" w:sz="0" w:space="0" w:color="auto"/>
                <w:right w:val="none" w:sz="0" w:space="0" w:color="auto"/>
              </w:divBdr>
            </w:div>
            <w:div w:id="1302464320">
              <w:marLeft w:val="0"/>
              <w:marRight w:val="0"/>
              <w:marTop w:val="0"/>
              <w:marBottom w:val="0"/>
              <w:divBdr>
                <w:top w:val="none" w:sz="0" w:space="0" w:color="auto"/>
                <w:left w:val="none" w:sz="0" w:space="0" w:color="auto"/>
                <w:bottom w:val="none" w:sz="0" w:space="0" w:color="auto"/>
                <w:right w:val="none" w:sz="0" w:space="0" w:color="auto"/>
              </w:divBdr>
            </w:div>
            <w:div w:id="964509105">
              <w:marLeft w:val="0"/>
              <w:marRight w:val="0"/>
              <w:marTop w:val="0"/>
              <w:marBottom w:val="0"/>
              <w:divBdr>
                <w:top w:val="none" w:sz="0" w:space="0" w:color="auto"/>
                <w:left w:val="none" w:sz="0" w:space="0" w:color="auto"/>
                <w:bottom w:val="none" w:sz="0" w:space="0" w:color="auto"/>
                <w:right w:val="none" w:sz="0" w:space="0" w:color="auto"/>
              </w:divBdr>
            </w:div>
            <w:div w:id="1440026280">
              <w:marLeft w:val="0"/>
              <w:marRight w:val="0"/>
              <w:marTop w:val="0"/>
              <w:marBottom w:val="0"/>
              <w:divBdr>
                <w:top w:val="none" w:sz="0" w:space="0" w:color="auto"/>
                <w:left w:val="none" w:sz="0" w:space="0" w:color="auto"/>
                <w:bottom w:val="none" w:sz="0" w:space="0" w:color="auto"/>
                <w:right w:val="none" w:sz="0" w:space="0" w:color="auto"/>
              </w:divBdr>
            </w:div>
            <w:div w:id="1110466636">
              <w:marLeft w:val="0"/>
              <w:marRight w:val="0"/>
              <w:marTop w:val="0"/>
              <w:marBottom w:val="0"/>
              <w:divBdr>
                <w:top w:val="none" w:sz="0" w:space="0" w:color="auto"/>
                <w:left w:val="none" w:sz="0" w:space="0" w:color="auto"/>
                <w:bottom w:val="none" w:sz="0" w:space="0" w:color="auto"/>
                <w:right w:val="none" w:sz="0" w:space="0" w:color="auto"/>
              </w:divBdr>
            </w:div>
            <w:div w:id="2012297620">
              <w:marLeft w:val="0"/>
              <w:marRight w:val="0"/>
              <w:marTop w:val="0"/>
              <w:marBottom w:val="0"/>
              <w:divBdr>
                <w:top w:val="none" w:sz="0" w:space="0" w:color="auto"/>
                <w:left w:val="none" w:sz="0" w:space="0" w:color="auto"/>
                <w:bottom w:val="none" w:sz="0" w:space="0" w:color="auto"/>
                <w:right w:val="none" w:sz="0" w:space="0" w:color="auto"/>
              </w:divBdr>
            </w:div>
            <w:div w:id="251554793">
              <w:marLeft w:val="0"/>
              <w:marRight w:val="0"/>
              <w:marTop w:val="0"/>
              <w:marBottom w:val="0"/>
              <w:divBdr>
                <w:top w:val="none" w:sz="0" w:space="0" w:color="auto"/>
                <w:left w:val="none" w:sz="0" w:space="0" w:color="auto"/>
                <w:bottom w:val="none" w:sz="0" w:space="0" w:color="auto"/>
                <w:right w:val="none" w:sz="0" w:space="0" w:color="auto"/>
              </w:divBdr>
            </w:div>
            <w:div w:id="21634636">
              <w:marLeft w:val="0"/>
              <w:marRight w:val="0"/>
              <w:marTop w:val="0"/>
              <w:marBottom w:val="0"/>
              <w:divBdr>
                <w:top w:val="none" w:sz="0" w:space="0" w:color="auto"/>
                <w:left w:val="none" w:sz="0" w:space="0" w:color="auto"/>
                <w:bottom w:val="none" w:sz="0" w:space="0" w:color="auto"/>
                <w:right w:val="none" w:sz="0" w:space="0" w:color="auto"/>
              </w:divBdr>
            </w:div>
            <w:div w:id="1454639153">
              <w:marLeft w:val="0"/>
              <w:marRight w:val="0"/>
              <w:marTop w:val="0"/>
              <w:marBottom w:val="0"/>
              <w:divBdr>
                <w:top w:val="none" w:sz="0" w:space="0" w:color="auto"/>
                <w:left w:val="none" w:sz="0" w:space="0" w:color="auto"/>
                <w:bottom w:val="none" w:sz="0" w:space="0" w:color="auto"/>
                <w:right w:val="none" w:sz="0" w:space="0" w:color="auto"/>
              </w:divBdr>
            </w:div>
            <w:div w:id="1103258082">
              <w:marLeft w:val="0"/>
              <w:marRight w:val="0"/>
              <w:marTop w:val="0"/>
              <w:marBottom w:val="0"/>
              <w:divBdr>
                <w:top w:val="none" w:sz="0" w:space="0" w:color="auto"/>
                <w:left w:val="none" w:sz="0" w:space="0" w:color="auto"/>
                <w:bottom w:val="none" w:sz="0" w:space="0" w:color="auto"/>
                <w:right w:val="none" w:sz="0" w:space="0" w:color="auto"/>
              </w:divBdr>
            </w:div>
            <w:div w:id="1378894249">
              <w:marLeft w:val="0"/>
              <w:marRight w:val="0"/>
              <w:marTop w:val="0"/>
              <w:marBottom w:val="0"/>
              <w:divBdr>
                <w:top w:val="none" w:sz="0" w:space="0" w:color="auto"/>
                <w:left w:val="none" w:sz="0" w:space="0" w:color="auto"/>
                <w:bottom w:val="none" w:sz="0" w:space="0" w:color="auto"/>
                <w:right w:val="none" w:sz="0" w:space="0" w:color="auto"/>
              </w:divBdr>
            </w:div>
            <w:div w:id="402529605">
              <w:marLeft w:val="0"/>
              <w:marRight w:val="0"/>
              <w:marTop w:val="0"/>
              <w:marBottom w:val="0"/>
              <w:divBdr>
                <w:top w:val="none" w:sz="0" w:space="0" w:color="auto"/>
                <w:left w:val="none" w:sz="0" w:space="0" w:color="auto"/>
                <w:bottom w:val="none" w:sz="0" w:space="0" w:color="auto"/>
                <w:right w:val="none" w:sz="0" w:space="0" w:color="auto"/>
              </w:divBdr>
            </w:div>
            <w:div w:id="1781483984">
              <w:marLeft w:val="0"/>
              <w:marRight w:val="0"/>
              <w:marTop w:val="0"/>
              <w:marBottom w:val="0"/>
              <w:divBdr>
                <w:top w:val="none" w:sz="0" w:space="0" w:color="auto"/>
                <w:left w:val="none" w:sz="0" w:space="0" w:color="auto"/>
                <w:bottom w:val="none" w:sz="0" w:space="0" w:color="auto"/>
                <w:right w:val="none" w:sz="0" w:space="0" w:color="auto"/>
              </w:divBdr>
            </w:div>
            <w:div w:id="1211847994">
              <w:marLeft w:val="0"/>
              <w:marRight w:val="0"/>
              <w:marTop w:val="0"/>
              <w:marBottom w:val="0"/>
              <w:divBdr>
                <w:top w:val="none" w:sz="0" w:space="0" w:color="auto"/>
                <w:left w:val="none" w:sz="0" w:space="0" w:color="auto"/>
                <w:bottom w:val="none" w:sz="0" w:space="0" w:color="auto"/>
                <w:right w:val="none" w:sz="0" w:space="0" w:color="auto"/>
              </w:divBdr>
            </w:div>
            <w:div w:id="793670004">
              <w:marLeft w:val="0"/>
              <w:marRight w:val="0"/>
              <w:marTop w:val="0"/>
              <w:marBottom w:val="0"/>
              <w:divBdr>
                <w:top w:val="none" w:sz="0" w:space="0" w:color="auto"/>
                <w:left w:val="none" w:sz="0" w:space="0" w:color="auto"/>
                <w:bottom w:val="none" w:sz="0" w:space="0" w:color="auto"/>
                <w:right w:val="none" w:sz="0" w:space="0" w:color="auto"/>
              </w:divBdr>
            </w:div>
            <w:div w:id="202325506">
              <w:marLeft w:val="0"/>
              <w:marRight w:val="0"/>
              <w:marTop w:val="0"/>
              <w:marBottom w:val="0"/>
              <w:divBdr>
                <w:top w:val="none" w:sz="0" w:space="0" w:color="auto"/>
                <w:left w:val="none" w:sz="0" w:space="0" w:color="auto"/>
                <w:bottom w:val="none" w:sz="0" w:space="0" w:color="auto"/>
                <w:right w:val="none" w:sz="0" w:space="0" w:color="auto"/>
              </w:divBdr>
            </w:div>
            <w:div w:id="1921712452">
              <w:marLeft w:val="0"/>
              <w:marRight w:val="0"/>
              <w:marTop w:val="0"/>
              <w:marBottom w:val="0"/>
              <w:divBdr>
                <w:top w:val="none" w:sz="0" w:space="0" w:color="auto"/>
                <w:left w:val="none" w:sz="0" w:space="0" w:color="auto"/>
                <w:bottom w:val="none" w:sz="0" w:space="0" w:color="auto"/>
                <w:right w:val="none" w:sz="0" w:space="0" w:color="auto"/>
              </w:divBdr>
            </w:div>
            <w:div w:id="514196424">
              <w:marLeft w:val="0"/>
              <w:marRight w:val="0"/>
              <w:marTop w:val="0"/>
              <w:marBottom w:val="0"/>
              <w:divBdr>
                <w:top w:val="none" w:sz="0" w:space="0" w:color="auto"/>
                <w:left w:val="none" w:sz="0" w:space="0" w:color="auto"/>
                <w:bottom w:val="none" w:sz="0" w:space="0" w:color="auto"/>
                <w:right w:val="none" w:sz="0" w:space="0" w:color="auto"/>
              </w:divBdr>
            </w:div>
            <w:div w:id="371535491">
              <w:marLeft w:val="0"/>
              <w:marRight w:val="0"/>
              <w:marTop w:val="0"/>
              <w:marBottom w:val="0"/>
              <w:divBdr>
                <w:top w:val="none" w:sz="0" w:space="0" w:color="auto"/>
                <w:left w:val="none" w:sz="0" w:space="0" w:color="auto"/>
                <w:bottom w:val="none" w:sz="0" w:space="0" w:color="auto"/>
                <w:right w:val="none" w:sz="0" w:space="0" w:color="auto"/>
              </w:divBdr>
            </w:div>
            <w:div w:id="1996572235">
              <w:marLeft w:val="0"/>
              <w:marRight w:val="0"/>
              <w:marTop w:val="0"/>
              <w:marBottom w:val="0"/>
              <w:divBdr>
                <w:top w:val="none" w:sz="0" w:space="0" w:color="auto"/>
                <w:left w:val="none" w:sz="0" w:space="0" w:color="auto"/>
                <w:bottom w:val="none" w:sz="0" w:space="0" w:color="auto"/>
                <w:right w:val="none" w:sz="0" w:space="0" w:color="auto"/>
              </w:divBdr>
            </w:div>
            <w:div w:id="1124498587">
              <w:marLeft w:val="0"/>
              <w:marRight w:val="0"/>
              <w:marTop w:val="0"/>
              <w:marBottom w:val="0"/>
              <w:divBdr>
                <w:top w:val="none" w:sz="0" w:space="0" w:color="auto"/>
                <w:left w:val="none" w:sz="0" w:space="0" w:color="auto"/>
                <w:bottom w:val="none" w:sz="0" w:space="0" w:color="auto"/>
                <w:right w:val="none" w:sz="0" w:space="0" w:color="auto"/>
              </w:divBdr>
            </w:div>
            <w:div w:id="2026200494">
              <w:marLeft w:val="0"/>
              <w:marRight w:val="0"/>
              <w:marTop w:val="0"/>
              <w:marBottom w:val="0"/>
              <w:divBdr>
                <w:top w:val="none" w:sz="0" w:space="0" w:color="auto"/>
                <w:left w:val="none" w:sz="0" w:space="0" w:color="auto"/>
                <w:bottom w:val="none" w:sz="0" w:space="0" w:color="auto"/>
                <w:right w:val="none" w:sz="0" w:space="0" w:color="auto"/>
              </w:divBdr>
            </w:div>
            <w:div w:id="2036692678">
              <w:marLeft w:val="0"/>
              <w:marRight w:val="0"/>
              <w:marTop w:val="0"/>
              <w:marBottom w:val="0"/>
              <w:divBdr>
                <w:top w:val="none" w:sz="0" w:space="0" w:color="auto"/>
                <w:left w:val="none" w:sz="0" w:space="0" w:color="auto"/>
                <w:bottom w:val="none" w:sz="0" w:space="0" w:color="auto"/>
                <w:right w:val="none" w:sz="0" w:space="0" w:color="auto"/>
              </w:divBdr>
            </w:div>
            <w:div w:id="722487139">
              <w:marLeft w:val="0"/>
              <w:marRight w:val="0"/>
              <w:marTop w:val="0"/>
              <w:marBottom w:val="0"/>
              <w:divBdr>
                <w:top w:val="none" w:sz="0" w:space="0" w:color="auto"/>
                <w:left w:val="none" w:sz="0" w:space="0" w:color="auto"/>
                <w:bottom w:val="none" w:sz="0" w:space="0" w:color="auto"/>
                <w:right w:val="none" w:sz="0" w:space="0" w:color="auto"/>
              </w:divBdr>
            </w:div>
            <w:div w:id="981274921">
              <w:marLeft w:val="0"/>
              <w:marRight w:val="0"/>
              <w:marTop w:val="0"/>
              <w:marBottom w:val="0"/>
              <w:divBdr>
                <w:top w:val="none" w:sz="0" w:space="0" w:color="auto"/>
                <w:left w:val="none" w:sz="0" w:space="0" w:color="auto"/>
                <w:bottom w:val="none" w:sz="0" w:space="0" w:color="auto"/>
                <w:right w:val="none" w:sz="0" w:space="0" w:color="auto"/>
              </w:divBdr>
            </w:div>
            <w:div w:id="135858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90046">
      <w:bodyDiv w:val="1"/>
      <w:marLeft w:val="0"/>
      <w:marRight w:val="0"/>
      <w:marTop w:val="0"/>
      <w:marBottom w:val="0"/>
      <w:divBdr>
        <w:top w:val="none" w:sz="0" w:space="0" w:color="auto"/>
        <w:left w:val="none" w:sz="0" w:space="0" w:color="auto"/>
        <w:bottom w:val="none" w:sz="0" w:space="0" w:color="auto"/>
        <w:right w:val="none" w:sz="0" w:space="0" w:color="auto"/>
      </w:divBdr>
      <w:divsChild>
        <w:div w:id="502932658">
          <w:marLeft w:val="0"/>
          <w:marRight w:val="0"/>
          <w:marTop w:val="0"/>
          <w:marBottom w:val="0"/>
          <w:divBdr>
            <w:top w:val="none" w:sz="0" w:space="0" w:color="auto"/>
            <w:left w:val="none" w:sz="0" w:space="0" w:color="auto"/>
            <w:bottom w:val="none" w:sz="0" w:space="0" w:color="auto"/>
            <w:right w:val="none" w:sz="0" w:space="0" w:color="auto"/>
          </w:divBdr>
          <w:divsChild>
            <w:div w:id="2064718331">
              <w:marLeft w:val="0"/>
              <w:marRight w:val="0"/>
              <w:marTop w:val="0"/>
              <w:marBottom w:val="0"/>
              <w:divBdr>
                <w:top w:val="none" w:sz="0" w:space="0" w:color="auto"/>
                <w:left w:val="none" w:sz="0" w:space="0" w:color="auto"/>
                <w:bottom w:val="none" w:sz="0" w:space="0" w:color="auto"/>
                <w:right w:val="none" w:sz="0" w:space="0" w:color="auto"/>
              </w:divBdr>
            </w:div>
            <w:div w:id="997684064">
              <w:marLeft w:val="0"/>
              <w:marRight w:val="0"/>
              <w:marTop w:val="0"/>
              <w:marBottom w:val="0"/>
              <w:divBdr>
                <w:top w:val="none" w:sz="0" w:space="0" w:color="auto"/>
                <w:left w:val="none" w:sz="0" w:space="0" w:color="auto"/>
                <w:bottom w:val="none" w:sz="0" w:space="0" w:color="auto"/>
                <w:right w:val="none" w:sz="0" w:space="0" w:color="auto"/>
              </w:divBdr>
            </w:div>
            <w:div w:id="1324626505">
              <w:marLeft w:val="0"/>
              <w:marRight w:val="0"/>
              <w:marTop w:val="0"/>
              <w:marBottom w:val="0"/>
              <w:divBdr>
                <w:top w:val="none" w:sz="0" w:space="0" w:color="auto"/>
                <w:left w:val="none" w:sz="0" w:space="0" w:color="auto"/>
                <w:bottom w:val="none" w:sz="0" w:space="0" w:color="auto"/>
                <w:right w:val="none" w:sz="0" w:space="0" w:color="auto"/>
              </w:divBdr>
            </w:div>
            <w:div w:id="607129841">
              <w:marLeft w:val="0"/>
              <w:marRight w:val="0"/>
              <w:marTop w:val="0"/>
              <w:marBottom w:val="0"/>
              <w:divBdr>
                <w:top w:val="none" w:sz="0" w:space="0" w:color="auto"/>
                <w:left w:val="none" w:sz="0" w:space="0" w:color="auto"/>
                <w:bottom w:val="none" w:sz="0" w:space="0" w:color="auto"/>
                <w:right w:val="none" w:sz="0" w:space="0" w:color="auto"/>
              </w:divBdr>
            </w:div>
            <w:div w:id="135994827">
              <w:marLeft w:val="0"/>
              <w:marRight w:val="0"/>
              <w:marTop w:val="0"/>
              <w:marBottom w:val="0"/>
              <w:divBdr>
                <w:top w:val="none" w:sz="0" w:space="0" w:color="auto"/>
                <w:left w:val="none" w:sz="0" w:space="0" w:color="auto"/>
                <w:bottom w:val="none" w:sz="0" w:space="0" w:color="auto"/>
                <w:right w:val="none" w:sz="0" w:space="0" w:color="auto"/>
              </w:divBdr>
            </w:div>
            <w:div w:id="115369299">
              <w:marLeft w:val="0"/>
              <w:marRight w:val="0"/>
              <w:marTop w:val="0"/>
              <w:marBottom w:val="0"/>
              <w:divBdr>
                <w:top w:val="none" w:sz="0" w:space="0" w:color="auto"/>
                <w:left w:val="none" w:sz="0" w:space="0" w:color="auto"/>
                <w:bottom w:val="none" w:sz="0" w:space="0" w:color="auto"/>
                <w:right w:val="none" w:sz="0" w:space="0" w:color="auto"/>
              </w:divBdr>
            </w:div>
            <w:div w:id="1441684814">
              <w:marLeft w:val="0"/>
              <w:marRight w:val="0"/>
              <w:marTop w:val="0"/>
              <w:marBottom w:val="0"/>
              <w:divBdr>
                <w:top w:val="none" w:sz="0" w:space="0" w:color="auto"/>
                <w:left w:val="none" w:sz="0" w:space="0" w:color="auto"/>
                <w:bottom w:val="none" w:sz="0" w:space="0" w:color="auto"/>
                <w:right w:val="none" w:sz="0" w:space="0" w:color="auto"/>
              </w:divBdr>
            </w:div>
            <w:div w:id="256791471">
              <w:marLeft w:val="0"/>
              <w:marRight w:val="0"/>
              <w:marTop w:val="0"/>
              <w:marBottom w:val="0"/>
              <w:divBdr>
                <w:top w:val="none" w:sz="0" w:space="0" w:color="auto"/>
                <w:left w:val="none" w:sz="0" w:space="0" w:color="auto"/>
                <w:bottom w:val="none" w:sz="0" w:space="0" w:color="auto"/>
                <w:right w:val="none" w:sz="0" w:space="0" w:color="auto"/>
              </w:divBdr>
            </w:div>
            <w:div w:id="2105953912">
              <w:marLeft w:val="0"/>
              <w:marRight w:val="0"/>
              <w:marTop w:val="0"/>
              <w:marBottom w:val="0"/>
              <w:divBdr>
                <w:top w:val="none" w:sz="0" w:space="0" w:color="auto"/>
                <w:left w:val="none" w:sz="0" w:space="0" w:color="auto"/>
                <w:bottom w:val="none" w:sz="0" w:space="0" w:color="auto"/>
                <w:right w:val="none" w:sz="0" w:space="0" w:color="auto"/>
              </w:divBdr>
            </w:div>
            <w:div w:id="1813978535">
              <w:marLeft w:val="0"/>
              <w:marRight w:val="0"/>
              <w:marTop w:val="0"/>
              <w:marBottom w:val="0"/>
              <w:divBdr>
                <w:top w:val="none" w:sz="0" w:space="0" w:color="auto"/>
                <w:left w:val="none" w:sz="0" w:space="0" w:color="auto"/>
                <w:bottom w:val="none" w:sz="0" w:space="0" w:color="auto"/>
                <w:right w:val="none" w:sz="0" w:space="0" w:color="auto"/>
              </w:divBdr>
            </w:div>
            <w:div w:id="489058763">
              <w:marLeft w:val="0"/>
              <w:marRight w:val="0"/>
              <w:marTop w:val="0"/>
              <w:marBottom w:val="0"/>
              <w:divBdr>
                <w:top w:val="none" w:sz="0" w:space="0" w:color="auto"/>
                <w:left w:val="none" w:sz="0" w:space="0" w:color="auto"/>
                <w:bottom w:val="none" w:sz="0" w:space="0" w:color="auto"/>
                <w:right w:val="none" w:sz="0" w:space="0" w:color="auto"/>
              </w:divBdr>
            </w:div>
            <w:div w:id="630482112">
              <w:marLeft w:val="0"/>
              <w:marRight w:val="0"/>
              <w:marTop w:val="0"/>
              <w:marBottom w:val="0"/>
              <w:divBdr>
                <w:top w:val="none" w:sz="0" w:space="0" w:color="auto"/>
                <w:left w:val="none" w:sz="0" w:space="0" w:color="auto"/>
                <w:bottom w:val="none" w:sz="0" w:space="0" w:color="auto"/>
                <w:right w:val="none" w:sz="0" w:space="0" w:color="auto"/>
              </w:divBdr>
            </w:div>
            <w:div w:id="1336807626">
              <w:marLeft w:val="0"/>
              <w:marRight w:val="0"/>
              <w:marTop w:val="0"/>
              <w:marBottom w:val="0"/>
              <w:divBdr>
                <w:top w:val="none" w:sz="0" w:space="0" w:color="auto"/>
                <w:left w:val="none" w:sz="0" w:space="0" w:color="auto"/>
                <w:bottom w:val="none" w:sz="0" w:space="0" w:color="auto"/>
                <w:right w:val="none" w:sz="0" w:space="0" w:color="auto"/>
              </w:divBdr>
            </w:div>
            <w:div w:id="668291247">
              <w:marLeft w:val="0"/>
              <w:marRight w:val="0"/>
              <w:marTop w:val="0"/>
              <w:marBottom w:val="0"/>
              <w:divBdr>
                <w:top w:val="none" w:sz="0" w:space="0" w:color="auto"/>
                <w:left w:val="none" w:sz="0" w:space="0" w:color="auto"/>
                <w:bottom w:val="none" w:sz="0" w:space="0" w:color="auto"/>
                <w:right w:val="none" w:sz="0" w:space="0" w:color="auto"/>
              </w:divBdr>
            </w:div>
            <w:div w:id="1992757913">
              <w:marLeft w:val="0"/>
              <w:marRight w:val="0"/>
              <w:marTop w:val="0"/>
              <w:marBottom w:val="0"/>
              <w:divBdr>
                <w:top w:val="none" w:sz="0" w:space="0" w:color="auto"/>
                <w:left w:val="none" w:sz="0" w:space="0" w:color="auto"/>
                <w:bottom w:val="none" w:sz="0" w:space="0" w:color="auto"/>
                <w:right w:val="none" w:sz="0" w:space="0" w:color="auto"/>
              </w:divBdr>
            </w:div>
            <w:div w:id="365259643">
              <w:marLeft w:val="0"/>
              <w:marRight w:val="0"/>
              <w:marTop w:val="0"/>
              <w:marBottom w:val="0"/>
              <w:divBdr>
                <w:top w:val="none" w:sz="0" w:space="0" w:color="auto"/>
                <w:left w:val="none" w:sz="0" w:space="0" w:color="auto"/>
                <w:bottom w:val="none" w:sz="0" w:space="0" w:color="auto"/>
                <w:right w:val="none" w:sz="0" w:space="0" w:color="auto"/>
              </w:divBdr>
            </w:div>
            <w:div w:id="95637521">
              <w:marLeft w:val="0"/>
              <w:marRight w:val="0"/>
              <w:marTop w:val="0"/>
              <w:marBottom w:val="0"/>
              <w:divBdr>
                <w:top w:val="none" w:sz="0" w:space="0" w:color="auto"/>
                <w:left w:val="none" w:sz="0" w:space="0" w:color="auto"/>
                <w:bottom w:val="none" w:sz="0" w:space="0" w:color="auto"/>
                <w:right w:val="none" w:sz="0" w:space="0" w:color="auto"/>
              </w:divBdr>
            </w:div>
            <w:div w:id="1147625887">
              <w:marLeft w:val="0"/>
              <w:marRight w:val="0"/>
              <w:marTop w:val="0"/>
              <w:marBottom w:val="0"/>
              <w:divBdr>
                <w:top w:val="none" w:sz="0" w:space="0" w:color="auto"/>
                <w:left w:val="none" w:sz="0" w:space="0" w:color="auto"/>
                <w:bottom w:val="none" w:sz="0" w:space="0" w:color="auto"/>
                <w:right w:val="none" w:sz="0" w:space="0" w:color="auto"/>
              </w:divBdr>
            </w:div>
            <w:div w:id="814880986">
              <w:marLeft w:val="0"/>
              <w:marRight w:val="0"/>
              <w:marTop w:val="0"/>
              <w:marBottom w:val="0"/>
              <w:divBdr>
                <w:top w:val="none" w:sz="0" w:space="0" w:color="auto"/>
                <w:left w:val="none" w:sz="0" w:space="0" w:color="auto"/>
                <w:bottom w:val="none" w:sz="0" w:space="0" w:color="auto"/>
                <w:right w:val="none" w:sz="0" w:space="0" w:color="auto"/>
              </w:divBdr>
            </w:div>
            <w:div w:id="2093351650">
              <w:marLeft w:val="0"/>
              <w:marRight w:val="0"/>
              <w:marTop w:val="0"/>
              <w:marBottom w:val="0"/>
              <w:divBdr>
                <w:top w:val="none" w:sz="0" w:space="0" w:color="auto"/>
                <w:left w:val="none" w:sz="0" w:space="0" w:color="auto"/>
                <w:bottom w:val="none" w:sz="0" w:space="0" w:color="auto"/>
                <w:right w:val="none" w:sz="0" w:space="0" w:color="auto"/>
              </w:divBdr>
            </w:div>
            <w:div w:id="557596081">
              <w:marLeft w:val="0"/>
              <w:marRight w:val="0"/>
              <w:marTop w:val="0"/>
              <w:marBottom w:val="0"/>
              <w:divBdr>
                <w:top w:val="none" w:sz="0" w:space="0" w:color="auto"/>
                <w:left w:val="none" w:sz="0" w:space="0" w:color="auto"/>
                <w:bottom w:val="none" w:sz="0" w:space="0" w:color="auto"/>
                <w:right w:val="none" w:sz="0" w:space="0" w:color="auto"/>
              </w:divBdr>
            </w:div>
            <w:div w:id="1222136118">
              <w:marLeft w:val="0"/>
              <w:marRight w:val="0"/>
              <w:marTop w:val="0"/>
              <w:marBottom w:val="0"/>
              <w:divBdr>
                <w:top w:val="none" w:sz="0" w:space="0" w:color="auto"/>
                <w:left w:val="none" w:sz="0" w:space="0" w:color="auto"/>
                <w:bottom w:val="none" w:sz="0" w:space="0" w:color="auto"/>
                <w:right w:val="none" w:sz="0" w:space="0" w:color="auto"/>
              </w:divBdr>
            </w:div>
            <w:div w:id="580480589">
              <w:marLeft w:val="0"/>
              <w:marRight w:val="0"/>
              <w:marTop w:val="0"/>
              <w:marBottom w:val="0"/>
              <w:divBdr>
                <w:top w:val="none" w:sz="0" w:space="0" w:color="auto"/>
                <w:left w:val="none" w:sz="0" w:space="0" w:color="auto"/>
                <w:bottom w:val="none" w:sz="0" w:space="0" w:color="auto"/>
                <w:right w:val="none" w:sz="0" w:space="0" w:color="auto"/>
              </w:divBdr>
            </w:div>
            <w:div w:id="914362605">
              <w:marLeft w:val="0"/>
              <w:marRight w:val="0"/>
              <w:marTop w:val="0"/>
              <w:marBottom w:val="0"/>
              <w:divBdr>
                <w:top w:val="none" w:sz="0" w:space="0" w:color="auto"/>
                <w:left w:val="none" w:sz="0" w:space="0" w:color="auto"/>
                <w:bottom w:val="none" w:sz="0" w:space="0" w:color="auto"/>
                <w:right w:val="none" w:sz="0" w:space="0" w:color="auto"/>
              </w:divBdr>
            </w:div>
            <w:div w:id="1848858779">
              <w:marLeft w:val="0"/>
              <w:marRight w:val="0"/>
              <w:marTop w:val="0"/>
              <w:marBottom w:val="0"/>
              <w:divBdr>
                <w:top w:val="none" w:sz="0" w:space="0" w:color="auto"/>
                <w:left w:val="none" w:sz="0" w:space="0" w:color="auto"/>
                <w:bottom w:val="none" w:sz="0" w:space="0" w:color="auto"/>
                <w:right w:val="none" w:sz="0" w:space="0" w:color="auto"/>
              </w:divBdr>
            </w:div>
            <w:div w:id="1348559709">
              <w:marLeft w:val="0"/>
              <w:marRight w:val="0"/>
              <w:marTop w:val="0"/>
              <w:marBottom w:val="0"/>
              <w:divBdr>
                <w:top w:val="none" w:sz="0" w:space="0" w:color="auto"/>
                <w:left w:val="none" w:sz="0" w:space="0" w:color="auto"/>
                <w:bottom w:val="none" w:sz="0" w:space="0" w:color="auto"/>
                <w:right w:val="none" w:sz="0" w:space="0" w:color="auto"/>
              </w:divBdr>
            </w:div>
            <w:div w:id="385105789">
              <w:marLeft w:val="0"/>
              <w:marRight w:val="0"/>
              <w:marTop w:val="0"/>
              <w:marBottom w:val="0"/>
              <w:divBdr>
                <w:top w:val="none" w:sz="0" w:space="0" w:color="auto"/>
                <w:left w:val="none" w:sz="0" w:space="0" w:color="auto"/>
                <w:bottom w:val="none" w:sz="0" w:space="0" w:color="auto"/>
                <w:right w:val="none" w:sz="0" w:space="0" w:color="auto"/>
              </w:divBdr>
            </w:div>
            <w:div w:id="900604724">
              <w:marLeft w:val="0"/>
              <w:marRight w:val="0"/>
              <w:marTop w:val="0"/>
              <w:marBottom w:val="0"/>
              <w:divBdr>
                <w:top w:val="none" w:sz="0" w:space="0" w:color="auto"/>
                <w:left w:val="none" w:sz="0" w:space="0" w:color="auto"/>
                <w:bottom w:val="none" w:sz="0" w:space="0" w:color="auto"/>
                <w:right w:val="none" w:sz="0" w:space="0" w:color="auto"/>
              </w:divBdr>
            </w:div>
            <w:div w:id="350034867">
              <w:marLeft w:val="0"/>
              <w:marRight w:val="0"/>
              <w:marTop w:val="0"/>
              <w:marBottom w:val="0"/>
              <w:divBdr>
                <w:top w:val="none" w:sz="0" w:space="0" w:color="auto"/>
                <w:left w:val="none" w:sz="0" w:space="0" w:color="auto"/>
                <w:bottom w:val="none" w:sz="0" w:space="0" w:color="auto"/>
                <w:right w:val="none" w:sz="0" w:space="0" w:color="auto"/>
              </w:divBdr>
            </w:div>
            <w:div w:id="1092319583">
              <w:marLeft w:val="0"/>
              <w:marRight w:val="0"/>
              <w:marTop w:val="0"/>
              <w:marBottom w:val="0"/>
              <w:divBdr>
                <w:top w:val="none" w:sz="0" w:space="0" w:color="auto"/>
                <w:left w:val="none" w:sz="0" w:space="0" w:color="auto"/>
                <w:bottom w:val="none" w:sz="0" w:space="0" w:color="auto"/>
                <w:right w:val="none" w:sz="0" w:space="0" w:color="auto"/>
              </w:divBdr>
            </w:div>
            <w:div w:id="1254973930">
              <w:marLeft w:val="0"/>
              <w:marRight w:val="0"/>
              <w:marTop w:val="0"/>
              <w:marBottom w:val="0"/>
              <w:divBdr>
                <w:top w:val="none" w:sz="0" w:space="0" w:color="auto"/>
                <w:left w:val="none" w:sz="0" w:space="0" w:color="auto"/>
                <w:bottom w:val="none" w:sz="0" w:space="0" w:color="auto"/>
                <w:right w:val="none" w:sz="0" w:space="0" w:color="auto"/>
              </w:divBdr>
            </w:div>
            <w:div w:id="1788229507">
              <w:marLeft w:val="0"/>
              <w:marRight w:val="0"/>
              <w:marTop w:val="0"/>
              <w:marBottom w:val="0"/>
              <w:divBdr>
                <w:top w:val="none" w:sz="0" w:space="0" w:color="auto"/>
                <w:left w:val="none" w:sz="0" w:space="0" w:color="auto"/>
                <w:bottom w:val="none" w:sz="0" w:space="0" w:color="auto"/>
                <w:right w:val="none" w:sz="0" w:space="0" w:color="auto"/>
              </w:divBdr>
            </w:div>
            <w:div w:id="57018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63854">
      <w:bodyDiv w:val="1"/>
      <w:marLeft w:val="0"/>
      <w:marRight w:val="0"/>
      <w:marTop w:val="0"/>
      <w:marBottom w:val="0"/>
      <w:divBdr>
        <w:top w:val="none" w:sz="0" w:space="0" w:color="auto"/>
        <w:left w:val="none" w:sz="0" w:space="0" w:color="auto"/>
        <w:bottom w:val="none" w:sz="0" w:space="0" w:color="auto"/>
        <w:right w:val="none" w:sz="0" w:space="0" w:color="auto"/>
      </w:divBdr>
      <w:divsChild>
        <w:div w:id="1638295952">
          <w:marLeft w:val="0"/>
          <w:marRight w:val="0"/>
          <w:marTop w:val="0"/>
          <w:marBottom w:val="0"/>
          <w:divBdr>
            <w:top w:val="none" w:sz="0" w:space="0" w:color="auto"/>
            <w:left w:val="none" w:sz="0" w:space="0" w:color="auto"/>
            <w:bottom w:val="none" w:sz="0" w:space="0" w:color="auto"/>
            <w:right w:val="none" w:sz="0" w:space="0" w:color="auto"/>
          </w:divBdr>
          <w:divsChild>
            <w:div w:id="1675643970">
              <w:marLeft w:val="0"/>
              <w:marRight w:val="0"/>
              <w:marTop w:val="0"/>
              <w:marBottom w:val="0"/>
              <w:divBdr>
                <w:top w:val="none" w:sz="0" w:space="0" w:color="auto"/>
                <w:left w:val="none" w:sz="0" w:space="0" w:color="auto"/>
                <w:bottom w:val="none" w:sz="0" w:space="0" w:color="auto"/>
                <w:right w:val="none" w:sz="0" w:space="0" w:color="auto"/>
              </w:divBdr>
            </w:div>
            <w:div w:id="487140122">
              <w:marLeft w:val="0"/>
              <w:marRight w:val="0"/>
              <w:marTop w:val="0"/>
              <w:marBottom w:val="0"/>
              <w:divBdr>
                <w:top w:val="none" w:sz="0" w:space="0" w:color="auto"/>
                <w:left w:val="none" w:sz="0" w:space="0" w:color="auto"/>
                <w:bottom w:val="none" w:sz="0" w:space="0" w:color="auto"/>
                <w:right w:val="none" w:sz="0" w:space="0" w:color="auto"/>
              </w:divBdr>
            </w:div>
            <w:div w:id="217254124">
              <w:marLeft w:val="0"/>
              <w:marRight w:val="0"/>
              <w:marTop w:val="0"/>
              <w:marBottom w:val="0"/>
              <w:divBdr>
                <w:top w:val="none" w:sz="0" w:space="0" w:color="auto"/>
                <w:left w:val="none" w:sz="0" w:space="0" w:color="auto"/>
                <w:bottom w:val="none" w:sz="0" w:space="0" w:color="auto"/>
                <w:right w:val="none" w:sz="0" w:space="0" w:color="auto"/>
              </w:divBdr>
            </w:div>
            <w:div w:id="1451438035">
              <w:marLeft w:val="0"/>
              <w:marRight w:val="0"/>
              <w:marTop w:val="0"/>
              <w:marBottom w:val="0"/>
              <w:divBdr>
                <w:top w:val="none" w:sz="0" w:space="0" w:color="auto"/>
                <w:left w:val="none" w:sz="0" w:space="0" w:color="auto"/>
                <w:bottom w:val="none" w:sz="0" w:space="0" w:color="auto"/>
                <w:right w:val="none" w:sz="0" w:space="0" w:color="auto"/>
              </w:divBdr>
            </w:div>
            <w:div w:id="1423725358">
              <w:marLeft w:val="0"/>
              <w:marRight w:val="0"/>
              <w:marTop w:val="0"/>
              <w:marBottom w:val="0"/>
              <w:divBdr>
                <w:top w:val="none" w:sz="0" w:space="0" w:color="auto"/>
                <w:left w:val="none" w:sz="0" w:space="0" w:color="auto"/>
                <w:bottom w:val="none" w:sz="0" w:space="0" w:color="auto"/>
                <w:right w:val="none" w:sz="0" w:space="0" w:color="auto"/>
              </w:divBdr>
            </w:div>
            <w:div w:id="908267751">
              <w:marLeft w:val="0"/>
              <w:marRight w:val="0"/>
              <w:marTop w:val="0"/>
              <w:marBottom w:val="0"/>
              <w:divBdr>
                <w:top w:val="none" w:sz="0" w:space="0" w:color="auto"/>
                <w:left w:val="none" w:sz="0" w:space="0" w:color="auto"/>
                <w:bottom w:val="none" w:sz="0" w:space="0" w:color="auto"/>
                <w:right w:val="none" w:sz="0" w:space="0" w:color="auto"/>
              </w:divBdr>
            </w:div>
            <w:div w:id="207961439">
              <w:marLeft w:val="0"/>
              <w:marRight w:val="0"/>
              <w:marTop w:val="0"/>
              <w:marBottom w:val="0"/>
              <w:divBdr>
                <w:top w:val="none" w:sz="0" w:space="0" w:color="auto"/>
                <w:left w:val="none" w:sz="0" w:space="0" w:color="auto"/>
                <w:bottom w:val="none" w:sz="0" w:space="0" w:color="auto"/>
                <w:right w:val="none" w:sz="0" w:space="0" w:color="auto"/>
              </w:divBdr>
            </w:div>
            <w:div w:id="129787142">
              <w:marLeft w:val="0"/>
              <w:marRight w:val="0"/>
              <w:marTop w:val="0"/>
              <w:marBottom w:val="0"/>
              <w:divBdr>
                <w:top w:val="none" w:sz="0" w:space="0" w:color="auto"/>
                <w:left w:val="none" w:sz="0" w:space="0" w:color="auto"/>
                <w:bottom w:val="none" w:sz="0" w:space="0" w:color="auto"/>
                <w:right w:val="none" w:sz="0" w:space="0" w:color="auto"/>
              </w:divBdr>
            </w:div>
            <w:div w:id="1145312649">
              <w:marLeft w:val="0"/>
              <w:marRight w:val="0"/>
              <w:marTop w:val="0"/>
              <w:marBottom w:val="0"/>
              <w:divBdr>
                <w:top w:val="none" w:sz="0" w:space="0" w:color="auto"/>
                <w:left w:val="none" w:sz="0" w:space="0" w:color="auto"/>
                <w:bottom w:val="none" w:sz="0" w:space="0" w:color="auto"/>
                <w:right w:val="none" w:sz="0" w:space="0" w:color="auto"/>
              </w:divBdr>
            </w:div>
            <w:div w:id="119414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2185">
      <w:bodyDiv w:val="1"/>
      <w:marLeft w:val="0"/>
      <w:marRight w:val="0"/>
      <w:marTop w:val="0"/>
      <w:marBottom w:val="0"/>
      <w:divBdr>
        <w:top w:val="none" w:sz="0" w:space="0" w:color="auto"/>
        <w:left w:val="none" w:sz="0" w:space="0" w:color="auto"/>
        <w:bottom w:val="none" w:sz="0" w:space="0" w:color="auto"/>
        <w:right w:val="none" w:sz="0" w:space="0" w:color="auto"/>
      </w:divBdr>
      <w:divsChild>
        <w:div w:id="1485468265">
          <w:marLeft w:val="0"/>
          <w:marRight w:val="0"/>
          <w:marTop w:val="0"/>
          <w:marBottom w:val="0"/>
          <w:divBdr>
            <w:top w:val="none" w:sz="0" w:space="0" w:color="auto"/>
            <w:left w:val="none" w:sz="0" w:space="0" w:color="auto"/>
            <w:bottom w:val="none" w:sz="0" w:space="0" w:color="auto"/>
            <w:right w:val="none" w:sz="0" w:space="0" w:color="auto"/>
          </w:divBdr>
          <w:divsChild>
            <w:div w:id="1928609764">
              <w:marLeft w:val="0"/>
              <w:marRight w:val="0"/>
              <w:marTop w:val="0"/>
              <w:marBottom w:val="0"/>
              <w:divBdr>
                <w:top w:val="none" w:sz="0" w:space="0" w:color="auto"/>
                <w:left w:val="none" w:sz="0" w:space="0" w:color="auto"/>
                <w:bottom w:val="none" w:sz="0" w:space="0" w:color="auto"/>
                <w:right w:val="none" w:sz="0" w:space="0" w:color="auto"/>
              </w:divBdr>
            </w:div>
            <w:div w:id="888689905">
              <w:marLeft w:val="0"/>
              <w:marRight w:val="0"/>
              <w:marTop w:val="0"/>
              <w:marBottom w:val="0"/>
              <w:divBdr>
                <w:top w:val="none" w:sz="0" w:space="0" w:color="auto"/>
                <w:left w:val="none" w:sz="0" w:space="0" w:color="auto"/>
                <w:bottom w:val="none" w:sz="0" w:space="0" w:color="auto"/>
                <w:right w:val="none" w:sz="0" w:space="0" w:color="auto"/>
              </w:divBdr>
            </w:div>
            <w:div w:id="1136987377">
              <w:marLeft w:val="0"/>
              <w:marRight w:val="0"/>
              <w:marTop w:val="0"/>
              <w:marBottom w:val="0"/>
              <w:divBdr>
                <w:top w:val="none" w:sz="0" w:space="0" w:color="auto"/>
                <w:left w:val="none" w:sz="0" w:space="0" w:color="auto"/>
                <w:bottom w:val="none" w:sz="0" w:space="0" w:color="auto"/>
                <w:right w:val="none" w:sz="0" w:space="0" w:color="auto"/>
              </w:divBdr>
            </w:div>
            <w:div w:id="153884283">
              <w:marLeft w:val="0"/>
              <w:marRight w:val="0"/>
              <w:marTop w:val="0"/>
              <w:marBottom w:val="0"/>
              <w:divBdr>
                <w:top w:val="none" w:sz="0" w:space="0" w:color="auto"/>
                <w:left w:val="none" w:sz="0" w:space="0" w:color="auto"/>
                <w:bottom w:val="none" w:sz="0" w:space="0" w:color="auto"/>
                <w:right w:val="none" w:sz="0" w:space="0" w:color="auto"/>
              </w:divBdr>
            </w:div>
            <w:div w:id="1958875681">
              <w:marLeft w:val="0"/>
              <w:marRight w:val="0"/>
              <w:marTop w:val="0"/>
              <w:marBottom w:val="0"/>
              <w:divBdr>
                <w:top w:val="none" w:sz="0" w:space="0" w:color="auto"/>
                <w:left w:val="none" w:sz="0" w:space="0" w:color="auto"/>
                <w:bottom w:val="none" w:sz="0" w:space="0" w:color="auto"/>
                <w:right w:val="none" w:sz="0" w:space="0" w:color="auto"/>
              </w:divBdr>
            </w:div>
            <w:div w:id="211027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030">
      <w:bodyDiv w:val="1"/>
      <w:marLeft w:val="0"/>
      <w:marRight w:val="0"/>
      <w:marTop w:val="0"/>
      <w:marBottom w:val="0"/>
      <w:divBdr>
        <w:top w:val="none" w:sz="0" w:space="0" w:color="auto"/>
        <w:left w:val="none" w:sz="0" w:space="0" w:color="auto"/>
        <w:bottom w:val="none" w:sz="0" w:space="0" w:color="auto"/>
        <w:right w:val="none" w:sz="0" w:space="0" w:color="auto"/>
      </w:divBdr>
      <w:divsChild>
        <w:div w:id="1888377071">
          <w:marLeft w:val="0"/>
          <w:marRight w:val="0"/>
          <w:marTop w:val="0"/>
          <w:marBottom w:val="0"/>
          <w:divBdr>
            <w:top w:val="none" w:sz="0" w:space="0" w:color="auto"/>
            <w:left w:val="none" w:sz="0" w:space="0" w:color="auto"/>
            <w:bottom w:val="none" w:sz="0" w:space="0" w:color="auto"/>
            <w:right w:val="none" w:sz="0" w:space="0" w:color="auto"/>
          </w:divBdr>
          <w:divsChild>
            <w:div w:id="114176553">
              <w:marLeft w:val="0"/>
              <w:marRight w:val="0"/>
              <w:marTop w:val="0"/>
              <w:marBottom w:val="0"/>
              <w:divBdr>
                <w:top w:val="none" w:sz="0" w:space="0" w:color="auto"/>
                <w:left w:val="none" w:sz="0" w:space="0" w:color="auto"/>
                <w:bottom w:val="none" w:sz="0" w:space="0" w:color="auto"/>
                <w:right w:val="none" w:sz="0" w:space="0" w:color="auto"/>
              </w:divBdr>
            </w:div>
            <w:div w:id="1684699056">
              <w:marLeft w:val="0"/>
              <w:marRight w:val="0"/>
              <w:marTop w:val="0"/>
              <w:marBottom w:val="0"/>
              <w:divBdr>
                <w:top w:val="none" w:sz="0" w:space="0" w:color="auto"/>
                <w:left w:val="none" w:sz="0" w:space="0" w:color="auto"/>
                <w:bottom w:val="none" w:sz="0" w:space="0" w:color="auto"/>
                <w:right w:val="none" w:sz="0" w:space="0" w:color="auto"/>
              </w:divBdr>
            </w:div>
            <w:div w:id="926160234">
              <w:marLeft w:val="0"/>
              <w:marRight w:val="0"/>
              <w:marTop w:val="0"/>
              <w:marBottom w:val="0"/>
              <w:divBdr>
                <w:top w:val="none" w:sz="0" w:space="0" w:color="auto"/>
                <w:left w:val="none" w:sz="0" w:space="0" w:color="auto"/>
                <w:bottom w:val="none" w:sz="0" w:space="0" w:color="auto"/>
                <w:right w:val="none" w:sz="0" w:space="0" w:color="auto"/>
              </w:divBdr>
            </w:div>
            <w:div w:id="89589507">
              <w:marLeft w:val="0"/>
              <w:marRight w:val="0"/>
              <w:marTop w:val="0"/>
              <w:marBottom w:val="0"/>
              <w:divBdr>
                <w:top w:val="none" w:sz="0" w:space="0" w:color="auto"/>
                <w:left w:val="none" w:sz="0" w:space="0" w:color="auto"/>
                <w:bottom w:val="none" w:sz="0" w:space="0" w:color="auto"/>
                <w:right w:val="none" w:sz="0" w:space="0" w:color="auto"/>
              </w:divBdr>
            </w:div>
            <w:div w:id="88936263">
              <w:marLeft w:val="0"/>
              <w:marRight w:val="0"/>
              <w:marTop w:val="0"/>
              <w:marBottom w:val="0"/>
              <w:divBdr>
                <w:top w:val="none" w:sz="0" w:space="0" w:color="auto"/>
                <w:left w:val="none" w:sz="0" w:space="0" w:color="auto"/>
                <w:bottom w:val="none" w:sz="0" w:space="0" w:color="auto"/>
                <w:right w:val="none" w:sz="0" w:space="0" w:color="auto"/>
              </w:divBdr>
            </w:div>
            <w:div w:id="309754095">
              <w:marLeft w:val="0"/>
              <w:marRight w:val="0"/>
              <w:marTop w:val="0"/>
              <w:marBottom w:val="0"/>
              <w:divBdr>
                <w:top w:val="none" w:sz="0" w:space="0" w:color="auto"/>
                <w:left w:val="none" w:sz="0" w:space="0" w:color="auto"/>
                <w:bottom w:val="none" w:sz="0" w:space="0" w:color="auto"/>
                <w:right w:val="none" w:sz="0" w:space="0" w:color="auto"/>
              </w:divBdr>
            </w:div>
            <w:div w:id="527572303">
              <w:marLeft w:val="0"/>
              <w:marRight w:val="0"/>
              <w:marTop w:val="0"/>
              <w:marBottom w:val="0"/>
              <w:divBdr>
                <w:top w:val="none" w:sz="0" w:space="0" w:color="auto"/>
                <w:left w:val="none" w:sz="0" w:space="0" w:color="auto"/>
                <w:bottom w:val="none" w:sz="0" w:space="0" w:color="auto"/>
                <w:right w:val="none" w:sz="0" w:space="0" w:color="auto"/>
              </w:divBdr>
            </w:div>
            <w:div w:id="1757095140">
              <w:marLeft w:val="0"/>
              <w:marRight w:val="0"/>
              <w:marTop w:val="0"/>
              <w:marBottom w:val="0"/>
              <w:divBdr>
                <w:top w:val="none" w:sz="0" w:space="0" w:color="auto"/>
                <w:left w:val="none" w:sz="0" w:space="0" w:color="auto"/>
                <w:bottom w:val="none" w:sz="0" w:space="0" w:color="auto"/>
                <w:right w:val="none" w:sz="0" w:space="0" w:color="auto"/>
              </w:divBdr>
            </w:div>
            <w:div w:id="1224102078">
              <w:marLeft w:val="0"/>
              <w:marRight w:val="0"/>
              <w:marTop w:val="0"/>
              <w:marBottom w:val="0"/>
              <w:divBdr>
                <w:top w:val="none" w:sz="0" w:space="0" w:color="auto"/>
                <w:left w:val="none" w:sz="0" w:space="0" w:color="auto"/>
                <w:bottom w:val="none" w:sz="0" w:space="0" w:color="auto"/>
                <w:right w:val="none" w:sz="0" w:space="0" w:color="auto"/>
              </w:divBdr>
            </w:div>
            <w:div w:id="669213587">
              <w:marLeft w:val="0"/>
              <w:marRight w:val="0"/>
              <w:marTop w:val="0"/>
              <w:marBottom w:val="0"/>
              <w:divBdr>
                <w:top w:val="none" w:sz="0" w:space="0" w:color="auto"/>
                <w:left w:val="none" w:sz="0" w:space="0" w:color="auto"/>
                <w:bottom w:val="none" w:sz="0" w:space="0" w:color="auto"/>
                <w:right w:val="none" w:sz="0" w:space="0" w:color="auto"/>
              </w:divBdr>
            </w:div>
            <w:div w:id="452135904">
              <w:marLeft w:val="0"/>
              <w:marRight w:val="0"/>
              <w:marTop w:val="0"/>
              <w:marBottom w:val="0"/>
              <w:divBdr>
                <w:top w:val="none" w:sz="0" w:space="0" w:color="auto"/>
                <w:left w:val="none" w:sz="0" w:space="0" w:color="auto"/>
                <w:bottom w:val="none" w:sz="0" w:space="0" w:color="auto"/>
                <w:right w:val="none" w:sz="0" w:space="0" w:color="auto"/>
              </w:divBdr>
            </w:div>
            <w:div w:id="411435944">
              <w:marLeft w:val="0"/>
              <w:marRight w:val="0"/>
              <w:marTop w:val="0"/>
              <w:marBottom w:val="0"/>
              <w:divBdr>
                <w:top w:val="none" w:sz="0" w:space="0" w:color="auto"/>
                <w:left w:val="none" w:sz="0" w:space="0" w:color="auto"/>
                <w:bottom w:val="none" w:sz="0" w:space="0" w:color="auto"/>
                <w:right w:val="none" w:sz="0" w:space="0" w:color="auto"/>
              </w:divBdr>
            </w:div>
            <w:div w:id="998535565">
              <w:marLeft w:val="0"/>
              <w:marRight w:val="0"/>
              <w:marTop w:val="0"/>
              <w:marBottom w:val="0"/>
              <w:divBdr>
                <w:top w:val="none" w:sz="0" w:space="0" w:color="auto"/>
                <w:left w:val="none" w:sz="0" w:space="0" w:color="auto"/>
                <w:bottom w:val="none" w:sz="0" w:space="0" w:color="auto"/>
                <w:right w:val="none" w:sz="0" w:space="0" w:color="auto"/>
              </w:divBdr>
            </w:div>
            <w:div w:id="1715696503">
              <w:marLeft w:val="0"/>
              <w:marRight w:val="0"/>
              <w:marTop w:val="0"/>
              <w:marBottom w:val="0"/>
              <w:divBdr>
                <w:top w:val="none" w:sz="0" w:space="0" w:color="auto"/>
                <w:left w:val="none" w:sz="0" w:space="0" w:color="auto"/>
                <w:bottom w:val="none" w:sz="0" w:space="0" w:color="auto"/>
                <w:right w:val="none" w:sz="0" w:space="0" w:color="auto"/>
              </w:divBdr>
            </w:div>
            <w:div w:id="1084760716">
              <w:marLeft w:val="0"/>
              <w:marRight w:val="0"/>
              <w:marTop w:val="0"/>
              <w:marBottom w:val="0"/>
              <w:divBdr>
                <w:top w:val="none" w:sz="0" w:space="0" w:color="auto"/>
                <w:left w:val="none" w:sz="0" w:space="0" w:color="auto"/>
                <w:bottom w:val="none" w:sz="0" w:space="0" w:color="auto"/>
                <w:right w:val="none" w:sz="0" w:space="0" w:color="auto"/>
              </w:divBdr>
            </w:div>
            <w:div w:id="1658069917">
              <w:marLeft w:val="0"/>
              <w:marRight w:val="0"/>
              <w:marTop w:val="0"/>
              <w:marBottom w:val="0"/>
              <w:divBdr>
                <w:top w:val="none" w:sz="0" w:space="0" w:color="auto"/>
                <w:left w:val="none" w:sz="0" w:space="0" w:color="auto"/>
                <w:bottom w:val="none" w:sz="0" w:space="0" w:color="auto"/>
                <w:right w:val="none" w:sz="0" w:space="0" w:color="auto"/>
              </w:divBdr>
            </w:div>
            <w:div w:id="1640643469">
              <w:marLeft w:val="0"/>
              <w:marRight w:val="0"/>
              <w:marTop w:val="0"/>
              <w:marBottom w:val="0"/>
              <w:divBdr>
                <w:top w:val="none" w:sz="0" w:space="0" w:color="auto"/>
                <w:left w:val="none" w:sz="0" w:space="0" w:color="auto"/>
                <w:bottom w:val="none" w:sz="0" w:space="0" w:color="auto"/>
                <w:right w:val="none" w:sz="0" w:space="0" w:color="auto"/>
              </w:divBdr>
            </w:div>
            <w:div w:id="478425017">
              <w:marLeft w:val="0"/>
              <w:marRight w:val="0"/>
              <w:marTop w:val="0"/>
              <w:marBottom w:val="0"/>
              <w:divBdr>
                <w:top w:val="none" w:sz="0" w:space="0" w:color="auto"/>
                <w:left w:val="none" w:sz="0" w:space="0" w:color="auto"/>
                <w:bottom w:val="none" w:sz="0" w:space="0" w:color="auto"/>
                <w:right w:val="none" w:sz="0" w:space="0" w:color="auto"/>
              </w:divBdr>
            </w:div>
            <w:div w:id="1459567640">
              <w:marLeft w:val="0"/>
              <w:marRight w:val="0"/>
              <w:marTop w:val="0"/>
              <w:marBottom w:val="0"/>
              <w:divBdr>
                <w:top w:val="none" w:sz="0" w:space="0" w:color="auto"/>
                <w:left w:val="none" w:sz="0" w:space="0" w:color="auto"/>
                <w:bottom w:val="none" w:sz="0" w:space="0" w:color="auto"/>
                <w:right w:val="none" w:sz="0" w:space="0" w:color="auto"/>
              </w:divBdr>
            </w:div>
            <w:div w:id="194658269">
              <w:marLeft w:val="0"/>
              <w:marRight w:val="0"/>
              <w:marTop w:val="0"/>
              <w:marBottom w:val="0"/>
              <w:divBdr>
                <w:top w:val="none" w:sz="0" w:space="0" w:color="auto"/>
                <w:left w:val="none" w:sz="0" w:space="0" w:color="auto"/>
                <w:bottom w:val="none" w:sz="0" w:space="0" w:color="auto"/>
                <w:right w:val="none" w:sz="0" w:space="0" w:color="auto"/>
              </w:divBdr>
            </w:div>
            <w:div w:id="40730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6231">
      <w:bodyDiv w:val="1"/>
      <w:marLeft w:val="0"/>
      <w:marRight w:val="0"/>
      <w:marTop w:val="0"/>
      <w:marBottom w:val="0"/>
      <w:divBdr>
        <w:top w:val="none" w:sz="0" w:space="0" w:color="auto"/>
        <w:left w:val="none" w:sz="0" w:space="0" w:color="auto"/>
        <w:bottom w:val="none" w:sz="0" w:space="0" w:color="auto"/>
        <w:right w:val="none" w:sz="0" w:space="0" w:color="auto"/>
      </w:divBdr>
      <w:divsChild>
        <w:div w:id="1073088238">
          <w:marLeft w:val="0"/>
          <w:marRight w:val="0"/>
          <w:marTop w:val="0"/>
          <w:marBottom w:val="0"/>
          <w:divBdr>
            <w:top w:val="none" w:sz="0" w:space="0" w:color="auto"/>
            <w:left w:val="none" w:sz="0" w:space="0" w:color="auto"/>
            <w:bottom w:val="none" w:sz="0" w:space="0" w:color="auto"/>
            <w:right w:val="none" w:sz="0" w:space="0" w:color="auto"/>
          </w:divBdr>
          <w:divsChild>
            <w:div w:id="759762882">
              <w:marLeft w:val="0"/>
              <w:marRight w:val="0"/>
              <w:marTop w:val="0"/>
              <w:marBottom w:val="0"/>
              <w:divBdr>
                <w:top w:val="none" w:sz="0" w:space="0" w:color="auto"/>
                <w:left w:val="none" w:sz="0" w:space="0" w:color="auto"/>
                <w:bottom w:val="none" w:sz="0" w:space="0" w:color="auto"/>
                <w:right w:val="none" w:sz="0" w:space="0" w:color="auto"/>
              </w:divBdr>
            </w:div>
            <w:div w:id="460610067">
              <w:marLeft w:val="0"/>
              <w:marRight w:val="0"/>
              <w:marTop w:val="0"/>
              <w:marBottom w:val="0"/>
              <w:divBdr>
                <w:top w:val="none" w:sz="0" w:space="0" w:color="auto"/>
                <w:left w:val="none" w:sz="0" w:space="0" w:color="auto"/>
                <w:bottom w:val="none" w:sz="0" w:space="0" w:color="auto"/>
                <w:right w:val="none" w:sz="0" w:space="0" w:color="auto"/>
              </w:divBdr>
            </w:div>
            <w:div w:id="833761878">
              <w:marLeft w:val="0"/>
              <w:marRight w:val="0"/>
              <w:marTop w:val="0"/>
              <w:marBottom w:val="0"/>
              <w:divBdr>
                <w:top w:val="none" w:sz="0" w:space="0" w:color="auto"/>
                <w:left w:val="none" w:sz="0" w:space="0" w:color="auto"/>
                <w:bottom w:val="none" w:sz="0" w:space="0" w:color="auto"/>
                <w:right w:val="none" w:sz="0" w:space="0" w:color="auto"/>
              </w:divBdr>
            </w:div>
            <w:div w:id="636228819">
              <w:marLeft w:val="0"/>
              <w:marRight w:val="0"/>
              <w:marTop w:val="0"/>
              <w:marBottom w:val="0"/>
              <w:divBdr>
                <w:top w:val="none" w:sz="0" w:space="0" w:color="auto"/>
                <w:left w:val="none" w:sz="0" w:space="0" w:color="auto"/>
                <w:bottom w:val="none" w:sz="0" w:space="0" w:color="auto"/>
                <w:right w:val="none" w:sz="0" w:space="0" w:color="auto"/>
              </w:divBdr>
            </w:div>
            <w:div w:id="29426288">
              <w:marLeft w:val="0"/>
              <w:marRight w:val="0"/>
              <w:marTop w:val="0"/>
              <w:marBottom w:val="0"/>
              <w:divBdr>
                <w:top w:val="none" w:sz="0" w:space="0" w:color="auto"/>
                <w:left w:val="none" w:sz="0" w:space="0" w:color="auto"/>
                <w:bottom w:val="none" w:sz="0" w:space="0" w:color="auto"/>
                <w:right w:val="none" w:sz="0" w:space="0" w:color="auto"/>
              </w:divBdr>
            </w:div>
            <w:div w:id="43051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08179">
      <w:bodyDiv w:val="1"/>
      <w:marLeft w:val="0"/>
      <w:marRight w:val="0"/>
      <w:marTop w:val="0"/>
      <w:marBottom w:val="0"/>
      <w:divBdr>
        <w:top w:val="none" w:sz="0" w:space="0" w:color="auto"/>
        <w:left w:val="none" w:sz="0" w:space="0" w:color="auto"/>
        <w:bottom w:val="none" w:sz="0" w:space="0" w:color="auto"/>
        <w:right w:val="none" w:sz="0" w:space="0" w:color="auto"/>
      </w:divBdr>
      <w:divsChild>
        <w:div w:id="2145191815">
          <w:marLeft w:val="0"/>
          <w:marRight w:val="0"/>
          <w:marTop w:val="0"/>
          <w:marBottom w:val="0"/>
          <w:divBdr>
            <w:top w:val="none" w:sz="0" w:space="0" w:color="auto"/>
            <w:left w:val="none" w:sz="0" w:space="0" w:color="auto"/>
            <w:bottom w:val="none" w:sz="0" w:space="0" w:color="auto"/>
            <w:right w:val="none" w:sz="0" w:space="0" w:color="auto"/>
          </w:divBdr>
          <w:divsChild>
            <w:div w:id="20609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1967">
      <w:bodyDiv w:val="1"/>
      <w:marLeft w:val="0"/>
      <w:marRight w:val="0"/>
      <w:marTop w:val="0"/>
      <w:marBottom w:val="0"/>
      <w:divBdr>
        <w:top w:val="none" w:sz="0" w:space="0" w:color="auto"/>
        <w:left w:val="none" w:sz="0" w:space="0" w:color="auto"/>
        <w:bottom w:val="none" w:sz="0" w:space="0" w:color="auto"/>
        <w:right w:val="none" w:sz="0" w:space="0" w:color="auto"/>
      </w:divBdr>
      <w:divsChild>
        <w:div w:id="714232163">
          <w:marLeft w:val="0"/>
          <w:marRight w:val="0"/>
          <w:marTop w:val="0"/>
          <w:marBottom w:val="0"/>
          <w:divBdr>
            <w:top w:val="none" w:sz="0" w:space="0" w:color="auto"/>
            <w:left w:val="none" w:sz="0" w:space="0" w:color="auto"/>
            <w:bottom w:val="none" w:sz="0" w:space="0" w:color="auto"/>
            <w:right w:val="none" w:sz="0" w:space="0" w:color="auto"/>
          </w:divBdr>
          <w:divsChild>
            <w:div w:id="821118585">
              <w:marLeft w:val="0"/>
              <w:marRight w:val="0"/>
              <w:marTop w:val="0"/>
              <w:marBottom w:val="0"/>
              <w:divBdr>
                <w:top w:val="none" w:sz="0" w:space="0" w:color="auto"/>
                <w:left w:val="none" w:sz="0" w:space="0" w:color="auto"/>
                <w:bottom w:val="none" w:sz="0" w:space="0" w:color="auto"/>
                <w:right w:val="none" w:sz="0" w:space="0" w:color="auto"/>
              </w:divBdr>
            </w:div>
            <w:div w:id="683437370">
              <w:marLeft w:val="0"/>
              <w:marRight w:val="0"/>
              <w:marTop w:val="0"/>
              <w:marBottom w:val="0"/>
              <w:divBdr>
                <w:top w:val="none" w:sz="0" w:space="0" w:color="auto"/>
                <w:left w:val="none" w:sz="0" w:space="0" w:color="auto"/>
                <w:bottom w:val="none" w:sz="0" w:space="0" w:color="auto"/>
                <w:right w:val="none" w:sz="0" w:space="0" w:color="auto"/>
              </w:divBdr>
            </w:div>
            <w:div w:id="1807702463">
              <w:marLeft w:val="0"/>
              <w:marRight w:val="0"/>
              <w:marTop w:val="0"/>
              <w:marBottom w:val="0"/>
              <w:divBdr>
                <w:top w:val="none" w:sz="0" w:space="0" w:color="auto"/>
                <w:left w:val="none" w:sz="0" w:space="0" w:color="auto"/>
                <w:bottom w:val="none" w:sz="0" w:space="0" w:color="auto"/>
                <w:right w:val="none" w:sz="0" w:space="0" w:color="auto"/>
              </w:divBdr>
            </w:div>
            <w:div w:id="617489550">
              <w:marLeft w:val="0"/>
              <w:marRight w:val="0"/>
              <w:marTop w:val="0"/>
              <w:marBottom w:val="0"/>
              <w:divBdr>
                <w:top w:val="none" w:sz="0" w:space="0" w:color="auto"/>
                <w:left w:val="none" w:sz="0" w:space="0" w:color="auto"/>
                <w:bottom w:val="none" w:sz="0" w:space="0" w:color="auto"/>
                <w:right w:val="none" w:sz="0" w:space="0" w:color="auto"/>
              </w:divBdr>
            </w:div>
            <w:div w:id="1925138775">
              <w:marLeft w:val="0"/>
              <w:marRight w:val="0"/>
              <w:marTop w:val="0"/>
              <w:marBottom w:val="0"/>
              <w:divBdr>
                <w:top w:val="none" w:sz="0" w:space="0" w:color="auto"/>
                <w:left w:val="none" w:sz="0" w:space="0" w:color="auto"/>
                <w:bottom w:val="none" w:sz="0" w:space="0" w:color="auto"/>
                <w:right w:val="none" w:sz="0" w:space="0" w:color="auto"/>
              </w:divBdr>
            </w:div>
            <w:div w:id="888028366">
              <w:marLeft w:val="0"/>
              <w:marRight w:val="0"/>
              <w:marTop w:val="0"/>
              <w:marBottom w:val="0"/>
              <w:divBdr>
                <w:top w:val="none" w:sz="0" w:space="0" w:color="auto"/>
                <w:left w:val="none" w:sz="0" w:space="0" w:color="auto"/>
                <w:bottom w:val="none" w:sz="0" w:space="0" w:color="auto"/>
                <w:right w:val="none" w:sz="0" w:space="0" w:color="auto"/>
              </w:divBdr>
            </w:div>
            <w:div w:id="865102583">
              <w:marLeft w:val="0"/>
              <w:marRight w:val="0"/>
              <w:marTop w:val="0"/>
              <w:marBottom w:val="0"/>
              <w:divBdr>
                <w:top w:val="none" w:sz="0" w:space="0" w:color="auto"/>
                <w:left w:val="none" w:sz="0" w:space="0" w:color="auto"/>
                <w:bottom w:val="none" w:sz="0" w:space="0" w:color="auto"/>
                <w:right w:val="none" w:sz="0" w:space="0" w:color="auto"/>
              </w:divBdr>
            </w:div>
            <w:div w:id="962032082">
              <w:marLeft w:val="0"/>
              <w:marRight w:val="0"/>
              <w:marTop w:val="0"/>
              <w:marBottom w:val="0"/>
              <w:divBdr>
                <w:top w:val="none" w:sz="0" w:space="0" w:color="auto"/>
                <w:left w:val="none" w:sz="0" w:space="0" w:color="auto"/>
                <w:bottom w:val="none" w:sz="0" w:space="0" w:color="auto"/>
                <w:right w:val="none" w:sz="0" w:space="0" w:color="auto"/>
              </w:divBdr>
            </w:div>
            <w:div w:id="988754927">
              <w:marLeft w:val="0"/>
              <w:marRight w:val="0"/>
              <w:marTop w:val="0"/>
              <w:marBottom w:val="0"/>
              <w:divBdr>
                <w:top w:val="none" w:sz="0" w:space="0" w:color="auto"/>
                <w:left w:val="none" w:sz="0" w:space="0" w:color="auto"/>
                <w:bottom w:val="none" w:sz="0" w:space="0" w:color="auto"/>
                <w:right w:val="none" w:sz="0" w:space="0" w:color="auto"/>
              </w:divBdr>
            </w:div>
            <w:div w:id="20753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8349">
      <w:bodyDiv w:val="1"/>
      <w:marLeft w:val="0"/>
      <w:marRight w:val="0"/>
      <w:marTop w:val="0"/>
      <w:marBottom w:val="0"/>
      <w:divBdr>
        <w:top w:val="none" w:sz="0" w:space="0" w:color="auto"/>
        <w:left w:val="none" w:sz="0" w:space="0" w:color="auto"/>
        <w:bottom w:val="none" w:sz="0" w:space="0" w:color="auto"/>
        <w:right w:val="none" w:sz="0" w:space="0" w:color="auto"/>
      </w:divBdr>
      <w:divsChild>
        <w:div w:id="1522861149">
          <w:marLeft w:val="0"/>
          <w:marRight w:val="0"/>
          <w:marTop w:val="0"/>
          <w:marBottom w:val="0"/>
          <w:divBdr>
            <w:top w:val="none" w:sz="0" w:space="0" w:color="auto"/>
            <w:left w:val="none" w:sz="0" w:space="0" w:color="auto"/>
            <w:bottom w:val="none" w:sz="0" w:space="0" w:color="auto"/>
            <w:right w:val="none" w:sz="0" w:space="0" w:color="auto"/>
          </w:divBdr>
          <w:divsChild>
            <w:div w:id="992837441">
              <w:marLeft w:val="0"/>
              <w:marRight w:val="0"/>
              <w:marTop w:val="0"/>
              <w:marBottom w:val="0"/>
              <w:divBdr>
                <w:top w:val="none" w:sz="0" w:space="0" w:color="auto"/>
                <w:left w:val="none" w:sz="0" w:space="0" w:color="auto"/>
                <w:bottom w:val="none" w:sz="0" w:space="0" w:color="auto"/>
                <w:right w:val="none" w:sz="0" w:space="0" w:color="auto"/>
              </w:divBdr>
            </w:div>
            <w:div w:id="181745638">
              <w:marLeft w:val="0"/>
              <w:marRight w:val="0"/>
              <w:marTop w:val="0"/>
              <w:marBottom w:val="0"/>
              <w:divBdr>
                <w:top w:val="none" w:sz="0" w:space="0" w:color="auto"/>
                <w:left w:val="none" w:sz="0" w:space="0" w:color="auto"/>
                <w:bottom w:val="none" w:sz="0" w:space="0" w:color="auto"/>
                <w:right w:val="none" w:sz="0" w:space="0" w:color="auto"/>
              </w:divBdr>
            </w:div>
            <w:div w:id="2135904452">
              <w:marLeft w:val="0"/>
              <w:marRight w:val="0"/>
              <w:marTop w:val="0"/>
              <w:marBottom w:val="0"/>
              <w:divBdr>
                <w:top w:val="none" w:sz="0" w:space="0" w:color="auto"/>
                <w:left w:val="none" w:sz="0" w:space="0" w:color="auto"/>
                <w:bottom w:val="none" w:sz="0" w:space="0" w:color="auto"/>
                <w:right w:val="none" w:sz="0" w:space="0" w:color="auto"/>
              </w:divBdr>
            </w:div>
            <w:div w:id="127359912">
              <w:marLeft w:val="0"/>
              <w:marRight w:val="0"/>
              <w:marTop w:val="0"/>
              <w:marBottom w:val="0"/>
              <w:divBdr>
                <w:top w:val="none" w:sz="0" w:space="0" w:color="auto"/>
                <w:left w:val="none" w:sz="0" w:space="0" w:color="auto"/>
                <w:bottom w:val="none" w:sz="0" w:space="0" w:color="auto"/>
                <w:right w:val="none" w:sz="0" w:space="0" w:color="auto"/>
              </w:divBdr>
            </w:div>
            <w:div w:id="1659193392">
              <w:marLeft w:val="0"/>
              <w:marRight w:val="0"/>
              <w:marTop w:val="0"/>
              <w:marBottom w:val="0"/>
              <w:divBdr>
                <w:top w:val="none" w:sz="0" w:space="0" w:color="auto"/>
                <w:left w:val="none" w:sz="0" w:space="0" w:color="auto"/>
                <w:bottom w:val="none" w:sz="0" w:space="0" w:color="auto"/>
                <w:right w:val="none" w:sz="0" w:space="0" w:color="auto"/>
              </w:divBdr>
            </w:div>
            <w:div w:id="119688601">
              <w:marLeft w:val="0"/>
              <w:marRight w:val="0"/>
              <w:marTop w:val="0"/>
              <w:marBottom w:val="0"/>
              <w:divBdr>
                <w:top w:val="none" w:sz="0" w:space="0" w:color="auto"/>
                <w:left w:val="none" w:sz="0" w:space="0" w:color="auto"/>
                <w:bottom w:val="none" w:sz="0" w:space="0" w:color="auto"/>
                <w:right w:val="none" w:sz="0" w:space="0" w:color="auto"/>
              </w:divBdr>
            </w:div>
            <w:div w:id="2016226439">
              <w:marLeft w:val="0"/>
              <w:marRight w:val="0"/>
              <w:marTop w:val="0"/>
              <w:marBottom w:val="0"/>
              <w:divBdr>
                <w:top w:val="none" w:sz="0" w:space="0" w:color="auto"/>
                <w:left w:val="none" w:sz="0" w:space="0" w:color="auto"/>
                <w:bottom w:val="none" w:sz="0" w:space="0" w:color="auto"/>
                <w:right w:val="none" w:sz="0" w:space="0" w:color="auto"/>
              </w:divBdr>
            </w:div>
            <w:div w:id="1594315141">
              <w:marLeft w:val="0"/>
              <w:marRight w:val="0"/>
              <w:marTop w:val="0"/>
              <w:marBottom w:val="0"/>
              <w:divBdr>
                <w:top w:val="none" w:sz="0" w:space="0" w:color="auto"/>
                <w:left w:val="none" w:sz="0" w:space="0" w:color="auto"/>
                <w:bottom w:val="none" w:sz="0" w:space="0" w:color="auto"/>
                <w:right w:val="none" w:sz="0" w:space="0" w:color="auto"/>
              </w:divBdr>
            </w:div>
            <w:div w:id="218782305">
              <w:marLeft w:val="0"/>
              <w:marRight w:val="0"/>
              <w:marTop w:val="0"/>
              <w:marBottom w:val="0"/>
              <w:divBdr>
                <w:top w:val="none" w:sz="0" w:space="0" w:color="auto"/>
                <w:left w:val="none" w:sz="0" w:space="0" w:color="auto"/>
                <w:bottom w:val="none" w:sz="0" w:space="0" w:color="auto"/>
                <w:right w:val="none" w:sz="0" w:space="0" w:color="auto"/>
              </w:divBdr>
            </w:div>
            <w:div w:id="1373536191">
              <w:marLeft w:val="0"/>
              <w:marRight w:val="0"/>
              <w:marTop w:val="0"/>
              <w:marBottom w:val="0"/>
              <w:divBdr>
                <w:top w:val="none" w:sz="0" w:space="0" w:color="auto"/>
                <w:left w:val="none" w:sz="0" w:space="0" w:color="auto"/>
                <w:bottom w:val="none" w:sz="0" w:space="0" w:color="auto"/>
                <w:right w:val="none" w:sz="0" w:space="0" w:color="auto"/>
              </w:divBdr>
            </w:div>
            <w:div w:id="1659504302">
              <w:marLeft w:val="0"/>
              <w:marRight w:val="0"/>
              <w:marTop w:val="0"/>
              <w:marBottom w:val="0"/>
              <w:divBdr>
                <w:top w:val="none" w:sz="0" w:space="0" w:color="auto"/>
                <w:left w:val="none" w:sz="0" w:space="0" w:color="auto"/>
                <w:bottom w:val="none" w:sz="0" w:space="0" w:color="auto"/>
                <w:right w:val="none" w:sz="0" w:space="0" w:color="auto"/>
              </w:divBdr>
            </w:div>
            <w:div w:id="1297106590">
              <w:marLeft w:val="0"/>
              <w:marRight w:val="0"/>
              <w:marTop w:val="0"/>
              <w:marBottom w:val="0"/>
              <w:divBdr>
                <w:top w:val="none" w:sz="0" w:space="0" w:color="auto"/>
                <w:left w:val="none" w:sz="0" w:space="0" w:color="auto"/>
                <w:bottom w:val="none" w:sz="0" w:space="0" w:color="auto"/>
                <w:right w:val="none" w:sz="0" w:space="0" w:color="auto"/>
              </w:divBdr>
            </w:div>
            <w:div w:id="1212571956">
              <w:marLeft w:val="0"/>
              <w:marRight w:val="0"/>
              <w:marTop w:val="0"/>
              <w:marBottom w:val="0"/>
              <w:divBdr>
                <w:top w:val="none" w:sz="0" w:space="0" w:color="auto"/>
                <w:left w:val="none" w:sz="0" w:space="0" w:color="auto"/>
                <w:bottom w:val="none" w:sz="0" w:space="0" w:color="auto"/>
                <w:right w:val="none" w:sz="0" w:space="0" w:color="auto"/>
              </w:divBdr>
            </w:div>
            <w:div w:id="617758452">
              <w:marLeft w:val="0"/>
              <w:marRight w:val="0"/>
              <w:marTop w:val="0"/>
              <w:marBottom w:val="0"/>
              <w:divBdr>
                <w:top w:val="none" w:sz="0" w:space="0" w:color="auto"/>
                <w:left w:val="none" w:sz="0" w:space="0" w:color="auto"/>
                <w:bottom w:val="none" w:sz="0" w:space="0" w:color="auto"/>
                <w:right w:val="none" w:sz="0" w:space="0" w:color="auto"/>
              </w:divBdr>
            </w:div>
            <w:div w:id="654574593">
              <w:marLeft w:val="0"/>
              <w:marRight w:val="0"/>
              <w:marTop w:val="0"/>
              <w:marBottom w:val="0"/>
              <w:divBdr>
                <w:top w:val="none" w:sz="0" w:space="0" w:color="auto"/>
                <w:left w:val="none" w:sz="0" w:space="0" w:color="auto"/>
                <w:bottom w:val="none" w:sz="0" w:space="0" w:color="auto"/>
                <w:right w:val="none" w:sz="0" w:space="0" w:color="auto"/>
              </w:divBdr>
            </w:div>
            <w:div w:id="407652554">
              <w:marLeft w:val="0"/>
              <w:marRight w:val="0"/>
              <w:marTop w:val="0"/>
              <w:marBottom w:val="0"/>
              <w:divBdr>
                <w:top w:val="none" w:sz="0" w:space="0" w:color="auto"/>
                <w:left w:val="none" w:sz="0" w:space="0" w:color="auto"/>
                <w:bottom w:val="none" w:sz="0" w:space="0" w:color="auto"/>
                <w:right w:val="none" w:sz="0" w:space="0" w:color="auto"/>
              </w:divBdr>
            </w:div>
            <w:div w:id="296765614">
              <w:marLeft w:val="0"/>
              <w:marRight w:val="0"/>
              <w:marTop w:val="0"/>
              <w:marBottom w:val="0"/>
              <w:divBdr>
                <w:top w:val="none" w:sz="0" w:space="0" w:color="auto"/>
                <w:left w:val="none" w:sz="0" w:space="0" w:color="auto"/>
                <w:bottom w:val="none" w:sz="0" w:space="0" w:color="auto"/>
                <w:right w:val="none" w:sz="0" w:space="0" w:color="auto"/>
              </w:divBdr>
            </w:div>
            <w:div w:id="1372681507">
              <w:marLeft w:val="0"/>
              <w:marRight w:val="0"/>
              <w:marTop w:val="0"/>
              <w:marBottom w:val="0"/>
              <w:divBdr>
                <w:top w:val="none" w:sz="0" w:space="0" w:color="auto"/>
                <w:left w:val="none" w:sz="0" w:space="0" w:color="auto"/>
                <w:bottom w:val="none" w:sz="0" w:space="0" w:color="auto"/>
                <w:right w:val="none" w:sz="0" w:space="0" w:color="auto"/>
              </w:divBdr>
            </w:div>
            <w:div w:id="1489636470">
              <w:marLeft w:val="0"/>
              <w:marRight w:val="0"/>
              <w:marTop w:val="0"/>
              <w:marBottom w:val="0"/>
              <w:divBdr>
                <w:top w:val="none" w:sz="0" w:space="0" w:color="auto"/>
                <w:left w:val="none" w:sz="0" w:space="0" w:color="auto"/>
                <w:bottom w:val="none" w:sz="0" w:space="0" w:color="auto"/>
                <w:right w:val="none" w:sz="0" w:space="0" w:color="auto"/>
              </w:divBdr>
            </w:div>
            <w:div w:id="476144606">
              <w:marLeft w:val="0"/>
              <w:marRight w:val="0"/>
              <w:marTop w:val="0"/>
              <w:marBottom w:val="0"/>
              <w:divBdr>
                <w:top w:val="none" w:sz="0" w:space="0" w:color="auto"/>
                <w:left w:val="none" w:sz="0" w:space="0" w:color="auto"/>
                <w:bottom w:val="none" w:sz="0" w:space="0" w:color="auto"/>
                <w:right w:val="none" w:sz="0" w:space="0" w:color="auto"/>
              </w:divBdr>
            </w:div>
            <w:div w:id="1607422913">
              <w:marLeft w:val="0"/>
              <w:marRight w:val="0"/>
              <w:marTop w:val="0"/>
              <w:marBottom w:val="0"/>
              <w:divBdr>
                <w:top w:val="none" w:sz="0" w:space="0" w:color="auto"/>
                <w:left w:val="none" w:sz="0" w:space="0" w:color="auto"/>
                <w:bottom w:val="none" w:sz="0" w:space="0" w:color="auto"/>
                <w:right w:val="none" w:sz="0" w:space="0" w:color="auto"/>
              </w:divBdr>
            </w:div>
            <w:div w:id="635839060">
              <w:marLeft w:val="0"/>
              <w:marRight w:val="0"/>
              <w:marTop w:val="0"/>
              <w:marBottom w:val="0"/>
              <w:divBdr>
                <w:top w:val="none" w:sz="0" w:space="0" w:color="auto"/>
                <w:left w:val="none" w:sz="0" w:space="0" w:color="auto"/>
                <w:bottom w:val="none" w:sz="0" w:space="0" w:color="auto"/>
                <w:right w:val="none" w:sz="0" w:space="0" w:color="auto"/>
              </w:divBdr>
            </w:div>
            <w:div w:id="2059432631">
              <w:marLeft w:val="0"/>
              <w:marRight w:val="0"/>
              <w:marTop w:val="0"/>
              <w:marBottom w:val="0"/>
              <w:divBdr>
                <w:top w:val="none" w:sz="0" w:space="0" w:color="auto"/>
                <w:left w:val="none" w:sz="0" w:space="0" w:color="auto"/>
                <w:bottom w:val="none" w:sz="0" w:space="0" w:color="auto"/>
                <w:right w:val="none" w:sz="0" w:space="0" w:color="auto"/>
              </w:divBdr>
            </w:div>
            <w:div w:id="1918905983">
              <w:marLeft w:val="0"/>
              <w:marRight w:val="0"/>
              <w:marTop w:val="0"/>
              <w:marBottom w:val="0"/>
              <w:divBdr>
                <w:top w:val="none" w:sz="0" w:space="0" w:color="auto"/>
                <w:left w:val="none" w:sz="0" w:space="0" w:color="auto"/>
                <w:bottom w:val="none" w:sz="0" w:space="0" w:color="auto"/>
                <w:right w:val="none" w:sz="0" w:space="0" w:color="auto"/>
              </w:divBdr>
            </w:div>
            <w:div w:id="1575511176">
              <w:marLeft w:val="0"/>
              <w:marRight w:val="0"/>
              <w:marTop w:val="0"/>
              <w:marBottom w:val="0"/>
              <w:divBdr>
                <w:top w:val="none" w:sz="0" w:space="0" w:color="auto"/>
                <w:left w:val="none" w:sz="0" w:space="0" w:color="auto"/>
                <w:bottom w:val="none" w:sz="0" w:space="0" w:color="auto"/>
                <w:right w:val="none" w:sz="0" w:space="0" w:color="auto"/>
              </w:divBdr>
            </w:div>
            <w:div w:id="1608544716">
              <w:marLeft w:val="0"/>
              <w:marRight w:val="0"/>
              <w:marTop w:val="0"/>
              <w:marBottom w:val="0"/>
              <w:divBdr>
                <w:top w:val="none" w:sz="0" w:space="0" w:color="auto"/>
                <w:left w:val="none" w:sz="0" w:space="0" w:color="auto"/>
                <w:bottom w:val="none" w:sz="0" w:space="0" w:color="auto"/>
                <w:right w:val="none" w:sz="0" w:space="0" w:color="auto"/>
              </w:divBdr>
            </w:div>
            <w:div w:id="1215896810">
              <w:marLeft w:val="0"/>
              <w:marRight w:val="0"/>
              <w:marTop w:val="0"/>
              <w:marBottom w:val="0"/>
              <w:divBdr>
                <w:top w:val="none" w:sz="0" w:space="0" w:color="auto"/>
                <w:left w:val="none" w:sz="0" w:space="0" w:color="auto"/>
                <w:bottom w:val="none" w:sz="0" w:space="0" w:color="auto"/>
                <w:right w:val="none" w:sz="0" w:space="0" w:color="auto"/>
              </w:divBdr>
            </w:div>
            <w:div w:id="1510177983">
              <w:marLeft w:val="0"/>
              <w:marRight w:val="0"/>
              <w:marTop w:val="0"/>
              <w:marBottom w:val="0"/>
              <w:divBdr>
                <w:top w:val="none" w:sz="0" w:space="0" w:color="auto"/>
                <w:left w:val="none" w:sz="0" w:space="0" w:color="auto"/>
                <w:bottom w:val="none" w:sz="0" w:space="0" w:color="auto"/>
                <w:right w:val="none" w:sz="0" w:space="0" w:color="auto"/>
              </w:divBdr>
            </w:div>
            <w:div w:id="1190412520">
              <w:marLeft w:val="0"/>
              <w:marRight w:val="0"/>
              <w:marTop w:val="0"/>
              <w:marBottom w:val="0"/>
              <w:divBdr>
                <w:top w:val="none" w:sz="0" w:space="0" w:color="auto"/>
                <w:left w:val="none" w:sz="0" w:space="0" w:color="auto"/>
                <w:bottom w:val="none" w:sz="0" w:space="0" w:color="auto"/>
                <w:right w:val="none" w:sz="0" w:space="0" w:color="auto"/>
              </w:divBdr>
            </w:div>
            <w:div w:id="456293535">
              <w:marLeft w:val="0"/>
              <w:marRight w:val="0"/>
              <w:marTop w:val="0"/>
              <w:marBottom w:val="0"/>
              <w:divBdr>
                <w:top w:val="none" w:sz="0" w:space="0" w:color="auto"/>
                <w:left w:val="none" w:sz="0" w:space="0" w:color="auto"/>
                <w:bottom w:val="none" w:sz="0" w:space="0" w:color="auto"/>
                <w:right w:val="none" w:sz="0" w:space="0" w:color="auto"/>
              </w:divBdr>
            </w:div>
            <w:div w:id="8723661">
              <w:marLeft w:val="0"/>
              <w:marRight w:val="0"/>
              <w:marTop w:val="0"/>
              <w:marBottom w:val="0"/>
              <w:divBdr>
                <w:top w:val="none" w:sz="0" w:space="0" w:color="auto"/>
                <w:left w:val="none" w:sz="0" w:space="0" w:color="auto"/>
                <w:bottom w:val="none" w:sz="0" w:space="0" w:color="auto"/>
                <w:right w:val="none" w:sz="0" w:space="0" w:color="auto"/>
              </w:divBdr>
            </w:div>
            <w:div w:id="1775439649">
              <w:marLeft w:val="0"/>
              <w:marRight w:val="0"/>
              <w:marTop w:val="0"/>
              <w:marBottom w:val="0"/>
              <w:divBdr>
                <w:top w:val="none" w:sz="0" w:space="0" w:color="auto"/>
                <w:left w:val="none" w:sz="0" w:space="0" w:color="auto"/>
                <w:bottom w:val="none" w:sz="0" w:space="0" w:color="auto"/>
                <w:right w:val="none" w:sz="0" w:space="0" w:color="auto"/>
              </w:divBdr>
            </w:div>
            <w:div w:id="1831552687">
              <w:marLeft w:val="0"/>
              <w:marRight w:val="0"/>
              <w:marTop w:val="0"/>
              <w:marBottom w:val="0"/>
              <w:divBdr>
                <w:top w:val="none" w:sz="0" w:space="0" w:color="auto"/>
                <w:left w:val="none" w:sz="0" w:space="0" w:color="auto"/>
                <w:bottom w:val="none" w:sz="0" w:space="0" w:color="auto"/>
                <w:right w:val="none" w:sz="0" w:space="0" w:color="auto"/>
              </w:divBdr>
            </w:div>
            <w:div w:id="980040091">
              <w:marLeft w:val="0"/>
              <w:marRight w:val="0"/>
              <w:marTop w:val="0"/>
              <w:marBottom w:val="0"/>
              <w:divBdr>
                <w:top w:val="none" w:sz="0" w:space="0" w:color="auto"/>
                <w:left w:val="none" w:sz="0" w:space="0" w:color="auto"/>
                <w:bottom w:val="none" w:sz="0" w:space="0" w:color="auto"/>
                <w:right w:val="none" w:sz="0" w:space="0" w:color="auto"/>
              </w:divBdr>
            </w:div>
            <w:div w:id="21513078">
              <w:marLeft w:val="0"/>
              <w:marRight w:val="0"/>
              <w:marTop w:val="0"/>
              <w:marBottom w:val="0"/>
              <w:divBdr>
                <w:top w:val="none" w:sz="0" w:space="0" w:color="auto"/>
                <w:left w:val="none" w:sz="0" w:space="0" w:color="auto"/>
                <w:bottom w:val="none" w:sz="0" w:space="0" w:color="auto"/>
                <w:right w:val="none" w:sz="0" w:space="0" w:color="auto"/>
              </w:divBdr>
            </w:div>
            <w:div w:id="8865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21256">
      <w:bodyDiv w:val="1"/>
      <w:marLeft w:val="0"/>
      <w:marRight w:val="0"/>
      <w:marTop w:val="0"/>
      <w:marBottom w:val="0"/>
      <w:divBdr>
        <w:top w:val="none" w:sz="0" w:space="0" w:color="auto"/>
        <w:left w:val="none" w:sz="0" w:space="0" w:color="auto"/>
        <w:bottom w:val="none" w:sz="0" w:space="0" w:color="auto"/>
        <w:right w:val="none" w:sz="0" w:space="0" w:color="auto"/>
      </w:divBdr>
      <w:divsChild>
        <w:div w:id="418142754">
          <w:marLeft w:val="0"/>
          <w:marRight w:val="0"/>
          <w:marTop w:val="0"/>
          <w:marBottom w:val="0"/>
          <w:divBdr>
            <w:top w:val="none" w:sz="0" w:space="0" w:color="auto"/>
            <w:left w:val="none" w:sz="0" w:space="0" w:color="auto"/>
            <w:bottom w:val="none" w:sz="0" w:space="0" w:color="auto"/>
            <w:right w:val="none" w:sz="0" w:space="0" w:color="auto"/>
          </w:divBdr>
          <w:divsChild>
            <w:div w:id="17239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60902">
      <w:bodyDiv w:val="1"/>
      <w:marLeft w:val="0"/>
      <w:marRight w:val="0"/>
      <w:marTop w:val="0"/>
      <w:marBottom w:val="0"/>
      <w:divBdr>
        <w:top w:val="none" w:sz="0" w:space="0" w:color="auto"/>
        <w:left w:val="none" w:sz="0" w:space="0" w:color="auto"/>
        <w:bottom w:val="none" w:sz="0" w:space="0" w:color="auto"/>
        <w:right w:val="none" w:sz="0" w:space="0" w:color="auto"/>
      </w:divBdr>
      <w:divsChild>
        <w:div w:id="1690906126">
          <w:marLeft w:val="0"/>
          <w:marRight w:val="0"/>
          <w:marTop w:val="0"/>
          <w:marBottom w:val="0"/>
          <w:divBdr>
            <w:top w:val="none" w:sz="0" w:space="0" w:color="auto"/>
            <w:left w:val="none" w:sz="0" w:space="0" w:color="auto"/>
            <w:bottom w:val="none" w:sz="0" w:space="0" w:color="auto"/>
            <w:right w:val="none" w:sz="0" w:space="0" w:color="auto"/>
          </w:divBdr>
          <w:divsChild>
            <w:div w:id="1066994087">
              <w:marLeft w:val="0"/>
              <w:marRight w:val="0"/>
              <w:marTop w:val="0"/>
              <w:marBottom w:val="0"/>
              <w:divBdr>
                <w:top w:val="none" w:sz="0" w:space="0" w:color="auto"/>
                <w:left w:val="none" w:sz="0" w:space="0" w:color="auto"/>
                <w:bottom w:val="none" w:sz="0" w:space="0" w:color="auto"/>
                <w:right w:val="none" w:sz="0" w:space="0" w:color="auto"/>
              </w:divBdr>
            </w:div>
            <w:div w:id="1686902637">
              <w:marLeft w:val="0"/>
              <w:marRight w:val="0"/>
              <w:marTop w:val="0"/>
              <w:marBottom w:val="0"/>
              <w:divBdr>
                <w:top w:val="none" w:sz="0" w:space="0" w:color="auto"/>
                <w:left w:val="none" w:sz="0" w:space="0" w:color="auto"/>
                <w:bottom w:val="none" w:sz="0" w:space="0" w:color="auto"/>
                <w:right w:val="none" w:sz="0" w:space="0" w:color="auto"/>
              </w:divBdr>
            </w:div>
            <w:div w:id="1007555576">
              <w:marLeft w:val="0"/>
              <w:marRight w:val="0"/>
              <w:marTop w:val="0"/>
              <w:marBottom w:val="0"/>
              <w:divBdr>
                <w:top w:val="none" w:sz="0" w:space="0" w:color="auto"/>
                <w:left w:val="none" w:sz="0" w:space="0" w:color="auto"/>
                <w:bottom w:val="none" w:sz="0" w:space="0" w:color="auto"/>
                <w:right w:val="none" w:sz="0" w:space="0" w:color="auto"/>
              </w:divBdr>
            </w:div>
            <w:div w:id="752746553">
              <w:marLeft w:val="0"/>
              <w:marRight w:val="0"/>
              <w:marTop w:val="0"/>
              <w:marBottom w:val="0"/>
              <w:divBdr>
                <w:top w:val="none" w:sz="0" w:space="0" w:color="auto"/>
                <w:left w:val="none" w:sz="0" w:space="0" w:color="auto"/>
                <w:bottom w:val="none" w:sz="0" w:space="0" w:color="auto"/>
                <w:right w:val="none" w:sz="0" w:space="0" w:color="auto"/>
              </w:divBdr>
            </w:div>
            <w:div w:id="334572888">
              <w:marLeft w:val="0"/>
              <w:marRight w:val="0"/>
              <w:marTop w:val="0"/>
              <w:marBottom w:val="0"/>
              <w:divBdr>
                <w:top w:val="none" w:sz="0" w:space="0" w:color="auto"/>
                <w:left w:val="none" w:sz="0" w:space="0" w:color="auto"/>
                <w:bottom w:val="none" w:sz="0" w:space="0" w:color="auto"/>
                <w:right w:val="none" w:sz="0" w:space="0" w:color="auto"/>
              </w:divBdr>
            </w:div>
            <w:div w:id="529801620">
              <w:marLeft w:val="0"/>
              <w:marRight w:val="0"/>
              <w:marTop w:val="0"/>
              <w:marBottom w:val="0"/>
              <w:divBdr>
                <w:top w:val="none" w:sz="0" w:space="0" w:color="auto"/>
                <w:left w:val="none" w:sz="0" w:space="0" w:color="auto"/>
                <w:bottom w:val="none" w:sz="0" w:space="0" w:color="auto"/>
                <w:right w:val="none" w:sz="0" w:space="0" w:color="auto"/>
              </w:divBdr>
            </w:div>
            <w:div w:id="1008365366">
              <w:marLeft w:val="0"/>
              <w:marRight w:val="0"/>
              <w:marTop w:val="0"/>
              <w:marBottom w:val="0"/>
              <w:divBdr>
                <w:top w:val="none" w:sz="0" w:space="0" w:color="auto"/>
                <w:left w:val="none" w:sz="0" w:space="0" w:color="auto"/>
                <w:bottom w:val="none" w:sz="0" w:space="0" w:color="auto"/>
                <w:right w:val="none" w:sz="0" w:space="0" w:color="auto"/>
              </w:divBdr>
            </w:div>
            <w:div w:id="160317513">
              <w:marLeft w:val="0"/>
              <w:marRight w:val="0"/>
              <w:marTop w:val="0"/>
              <w:marBottom w:val="0"/>
              <w:divBdr>
                <w:top w:val="none" w:sz="0" w:space="0" w:color="auto"/>
                <w:left w:val="none" w:sz="0" w:space="0" w:color="auto"/>
                <w:bottom w:val="none" w:sz="0" w:space="0" w:color="auto"/>
                <w:right w:val="none" w:sz="0" w:space="0" w:color="auto"/>
              </w:divBdr>
            </w:div>
            <w:div w:id="1518041976">
              <w:marLeft w:val="0"/>
              <w:marRight w:val="0"/>
              <w:marTop w:val="0"/>
              <w:marBottom w:val="0"/>
              <w:divBdr>
                <w:top w:val="none" w:sz="0" w:space="0" w:color="auto"/>
                <w:left w:val="none" w:sz="0" w:space="0" w:color="auto"/>
                <w:bottom w:val="none" w:sz="0" w:space="0" w:color="auto"/>
                <w:right w:val="none" w:sz="0" w:space="0" w:color="auto"/>
              </w:divBdr>
            </w:div>
            <w:div w:id="1166047350">
              <w:marLeft w:val="0"/>
              <w:marRight w:val="0"/>
              <w:marTop w:val="0"/>
              <w:marBottom w:val="0"/>
              <w:divBdr>
                <w:top w:val="none" w:sz="0" w:space="0" w:color="auto"/>
                <w:left w:val="none" w:sz="0" w:space="0" w:color="auto"/>
                <w:bottom w:val="none" w:sz="0" w:space="0" w:color="auto"/>
                <w:right w:val="none" w:sz="0" w:space="0" w:color="auto"/>
              </w:divBdr>
            </w:div>
            <w:div w:id="1806580825">
              <w:marLeft w:val="0"/>
              <w:marRight w:val="0"/>
              <w:marTop w:val="0"/>
              <w:marBottom w:val="0"/>
              <w:divBdr>
                <w:top w:val="none" w:sz="0" w:space="0" w:color="auto"/>
                <w:left w:val="none" w:sz="0" w:space="0" w:color="auto"/>
                <w:bottom w:val="none" w:sz="0" w:space="0" w:color="auto"/>
                <w:right w:val="none" w:sz="0" w:space="0" w:color="auto"/>
              </w:divBdr>
            </w:div>
            <w:div w:id="938222144">
              <w:marLeft w:val="0"/>
              <w:marRight w:val="0"/>
              <w:marTop w:val="0"/>
              <w:marBottom w:val="0"/>
              <w:divBdr>
                <w:top w:val="none" w:sz="0" w:space="0" w:color="auto"/>
                <w:left w:val="none" w:sz="0" w:space="0" w:color="auto"/>
                <w:bottom w:val="none" w:sz="0" w:space="0" w:color="auto"/>
                <w:right w:val="none" w:sz="0" w:space="0" w:color="auto"/>
              </w:divBdr>
            </w:div>
            <w:div w:id="2008748945">
              <w:marLeft w:val="0"/>
              <w:marRight w:val="0"/>
              <w:marTop w:val="0"/>
              <w:marBottom w:val="0"/>
              <w:divBdr>
                <w:top w:val="none" w:sz="0" w:space="0" w:color="auto"/>
                <w:left w:val="none" w:sz="0" w:space="0" w:color="auto"/>
                <w:bottom w:val="none" w:sz="0" w:space="0" w:color="auto"/>
                <w:right w:val="none" w:sz="0" w:space="0" w:color="auto"/>
              </w:divBdr>
            </w:div>
            <w:div w:id="988900451">
              <w:marLeft w:val="0"/>
              <w:marRight w:val="0"/>
              <w:marTop w:val="0"/>
              <w:marBottom w:val="0"/>
              <w:divBdr>
                <w:top w:val="none" w:sz="0" w:space="0" w:color="auto"/>
                <w:left w:val="none" w:sz="0" w:space="0" w:color="auto"/>
                <w:bottom w:val="none" w:sz="0" w:space="0" w:color="auto"/>
                <w:right w:val="none" w:sz="0" w:space="0" w:color="auto"/>
              </w:divBdr>
            </w:div>
            <w:div w:id="995034528">
              <w:marLeft w:val="0"/>
              <w:marRight w:val="0"/>
              <w:marTop w:val="0"/>
              <w:marBottom w:val="0"/>
              <w:divBdr>
                <w:top w:val="none" w:sz="0" w:space="0" w:color="auto"/>
                <w:left w:val="none" w:sz="0" w:space="0" w:color="auto"/>
                <w:bottom w:val="none" w:sz="0" w:space="0" w:color="auto"/>
                <w:right w:val="none" w:sz="0" w:space="0" w:color="auto"/>
              </w:divBdr>
            </w:div>
            <w:div w:id="1577281363">
              <w:marLeft w:val="0"/>
              <w:marRight w:val="0"/>
              <w:marTop w:val="0"/>
              <w:marBottom w:val="0"/>
              <w:divBdr>
                <w:top w:val="none" w:sz="0" w:space="0" w:color="auto"/>
                <w:left w:val="none" w:sz="0" w:space="0" w:color="auto"/>
                <w:bottom w:val="none" w:sz="0" w:space="0" w:color="auto"/>
                <w:right w:val="none" w:sz="0" w:space="0" w:color="auto"/>
              </w:divBdr>
            </w:div>
            <w:div w:id="1992903839">
              <w:marLeft w:val="0"/>
              <w:marRight w:val="0"/>
              <w:marTop w:val="0"/>
              <w:marBottom w:val="0"/>
              <w:divBdr>
                <w:top w:val="none" w:sz="0" w:space="0" w:color="auto"/>
                <w:left w:val="none" w:sz="0" w:space="0" w:color="auto"/>
                <w:bottom w:val="none" w:sz="0" w:space="0" w:color="auto"/>
                <w:right w:val="none" w:sz="0" w:space="0" w:color="auto"/>
              </w:divBdr>
            </w:div>
            <w:div w:id="310256071">
              <w:marLeft w:val="0"/>
              <w:marRight w:val="0"/>
              <w:marTop w:val="0"/>
              <w:marBottom w:val="0"/>
              <w:divBdr>
                <w:top w:val="none" w:sz="0" w:space="0" w:color="auto"/>
                <w:left w:val="none" w:sz="0" w:space="0" w:color="auto"/>
                <w:bottom w:val="none" w:sz="0" w:space="0" w:color="auto"/>
                <w:right w:val="none" w:sz="0" w:space="0" w:color="auto"/>
              </w:divBdr>
            </w:div>
            <w:div w:id="1683387507">
              <w:marLeft w:val="0"/>
              <w:marRight w:val="0"/>
              <w:marTop w:val="0"/>
              <w:marBottom w:val="0"/>
              <w:divBdr>
                <w:top w:val="none" w:sz="0" w:space="0" w:color="auto"/>
                <w:left w:val="none" w:sz="0" w:space="0" w:color="auto"/>
                <w:bottom w:val="none" w:sz="0" w:space="0" w:color="auto"/>
                <w:right w:val="none" w:sz="0" w:space="0" w:color="auto"/>
              </w:divBdr>
            </w:div>
            <w:div w:id="1423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66004">
      <w:bodyDiv w:val="1"/>
      <w:marLeft w:val="0"/>
      <w:marRight w:val="0"/>
      <w:marTop w:val="0"/>
      <w:marBottom w:val="0"/>
      <w:divBdr>
        <w:top w:val="none" w:sz="0" w:space="0" w:color="auto"/>
        <w:left w:val="none" w:sz="0" w:space="0" w:color="auto"/>
        <w:bottom w:val="none" w:sz="0" w:space="0" w:color="auto"/>
        <w:right w:val="none" w:sz="0" w:space="0" w:color="auto"/>
      </w:divBdr>
      <w:divsChild>
        <w:div w:id="1991444059">
          <w:marLeft w:val="0"/>
          <w:marRight w:val="0"/>
          <w:marTop w:val="0"/>
          <w:marBottom w:val="0"/>
          <w:divBdr>
            <w:top w:val="none" w:sz="0" w:space="0" w:color="auto"/>
            <w:left w:val="none" w:sz="0" w:space="0" w:color="auto"/>
            <w:bottom w:val="none" w:sz="0" w:space="0" w:color="auto"/>
            <w:right w:val="none" w:sz="0" w:space="0" w:color="auto"/>
          </w:divBdr>
          <w:divsChild>
            <w:div w:id="2102801154">
              <w:marLeft w:val="0"/>
              <w:marRight w:val="0"/>
              <w:marTop w:val="0"/>
              <w:marBottom w:val="0"/>
              <w:divBdr>
                <w:top w:val="none" w:sz="0" w:space="0" w:color="auto"/>
                <w:left w:val="none" w:sz="0" w:space="0" w:color="auto"/>
                <w:bottom w:val="none" w:sz="0" w:space="0" w:color="auto"/>
                <w:right w:val="none" w:sz="0" w:space="0" w:color="auto"/>
              </w:divBdr>
            </w:div>
            <w:div w:id="1797480810">
              <w:marLeft w:val="0"/>
              <w:marRight w:val="0"/>
              <w:marTop w:val="0"/>
              <w:marBottom w:val="0"/>
              <w:divBdr>
                <w:top w:val="none" w:sz="0" w:space="0" w:color="auto"/>
                <w:left w:val="none" w:sz="0" w:space="0" w:color="auto"/>
                <w:bottom w:val="none" w:sz="0" w:space="0" w:color="auto"/>
                <w:right w:val="none" w:sz="0" w:space="0" w:color="auto"/>
              </w:divBdr>
            </w:div>
            <w:div w:id="1086460916">
              <w:marLeft w:val="0"/>
              <w:marRight w:val="0"/>
              <w:marTop w:val="0"/>
              <w:marBottom w:val="0"/>
              <w:divBdr>
                <w:top w:val="none" w:sz="0" w:space="0" w:color="auto"/>
                <w:left w:val="none" w:sz="0" w:space="0" w:color="auto"/>
                <w:bottom w:val="none" w:sz="0" w:space="0" w:color="auto"/>
                <w:right w:val="none" w:sz="0" w:space="0" w:color="auto"/>
              </w:divBdr>
            </w:div>
            <w:div w:id="1965190167">
              <w:marLeft w:val="0"/>
              <w:marRight w:val="0"/>
              <w:marTop w:val="0"/>
              <w:marBottom w:val="0"/>
              <w:divBdr>
                <w:top w:val="none" w:sz="0" w:space="0" w:color="auto"/>
                <w:left w:val="none" w:sz="0" w:space="0" w:color="auto"/>
                <w:bottom w:val="none" w:sz="0" w:space="0" w:color="auto"/>
                <w:right w:val="none" w:sz="0" w:space="0" w:color="auto"/>
              </w:divBdr>
            </w:div>
            <w:div w:id="1208370794">
              <w:marLeft w:val="0"/>
              <w:marRight w:val="0"/>
              <w:marTop w:val="0"/>
              <w:marBottom w:val="0"/>
              <w:divBdr>
                <w:top w:val="none" w:sz="0" w:space="0" w:color="auto"/>
                <w:left w:val="none" w:sz="0" w:space="0" w:color="auto"/>
                <w:bottom w:val="none" w:sz="0" w:space="0" w:color="auto"/>
                <w:right w:val="none" w:sz="0" w:space="0" w:color="auto"/>
              </w:divBdr>
            </w:div>
            <w:div w:id="1999115527">
              <w:marLeft w:val="0"/>
              <w:marRight w:val="0"/>
              <w:marTop w:val="0"/>
              <w:marBottom w:val="0"/>
              <w:divBdr>
                <w:top w:val="none" w:sz="0" w:space="0" w:color="auto"/>
                <w:left w:val="none" w:sz="0" w:space="0" w:color="auto"/>
                <w:bottom w:val="none" w:sz="0" w:space="0" w:color="auto"/>
                <w:right w:val="none" w:sz="0" w:space="0" w:color="auto"/>
              </w:divBdr>
            </w:div>
            <w:div w:id="805002856">
              <w:marLeft w:val="0"/>
              <w:marRight w:val="0"/>
              <w:marTop w:val="0"/>
              <w:marBottom w:val="0"/>
              <w:divBdr>
                <w:top w:val="none" w:sz="0" w:space="0" w:color="auto"/>
                <w:left w:val="none" w:sz="0" w:space="0" w:color="auto"/>
                <w:bottom w:val="none" w:sz="0" w:space="0" w:color="auto"/>
                <w:right w:val="none" w:sz="0" w:space="0" w:color="auto"/>
              </w:divBdr>
            </w:div>
            <w:div w:id="1454708689">
              <w:marLeft w:val="0"/>
              <w:marRight w:val="0"/>
              <w:marTop w:val="0"/>
              <w:marBottom w:val="0"/>
              <w:divBdr>
                <w:top w:val="none" w:sz="0" w:space="0" w:color="auto"/>
                <w:left w:val="none" w:sz="0" w:space="0" w:color="auto"/>
                <w:bottom w:val="none" w:sz="0" w:space="0" w:color="auto"/>
                <w:right w:val="none" w:sz="0" w:space="0" w:color="auto"/>
              </w:divBdr>
            </w:div>
            <w:div w:id="1174998623">
              <w:marLeft w:val="0"/>
              <w:marRight w:val="0"/>
              <w:marTop w:val="0"/>
              <w:marBottom w:val="0"/>
              <w:divBdr>
                <w:top w:val="none" w:sz="0" w:space="0" w:color="auto"/>
                <w:left w:val="none" w:sz="0" w:space="0" w:color="auto"/>
                <w:bottom w:val="none" w:sz="0" w:space="0" w:color="auto"/>
                <w:right w:val="none" w:sz="0" w:space="0" w:color="auto"/>
              </w:divBdr>
            </w:div>
            <w:div w:id="1645500662">
              <w:marLeft w:val="0"/>
              <w:marRight w:val="0"/>
              <w:marTop w:val="0"/>
              <w:marBottom w:val="0"/>
              <w:divBdr>
                <w:top w:val="none" w:sz="0" w:space="0" w:color="auto"/>
                <w:left w:val="none" w:sz="0" w:space="0" w:color="auto"/>
                <w:bottom w:val="none" w:sz="0" w:space="0" w:color="auto"/>
                <w:right w:val="none" w:sz="0" w:space="0" w:color="auto"/>
              </w:divBdr>
            </w:div>
            <w:div w:id="2137284818">
              <w:marLeft w:val="0"/>
              <w:marRight w:val="0"/>
              <w:marTop w:val="0"/>
              <w:marBottom w:val="0"/>
              <w:divBdr>
                <w:top w:val="none" w:sz="0" w:space="0" w:color="auto"/>
                <w:left w:val="none" w:sz="0" w:space="0" w:color="auto"/>
                <w:bottom w:val="none" w:sz="0" w:space="0" w:color="auto"/>
                <w:right w:val="none" w:sz="0" w:space="0" w:color="auto"/>
              </w:divBdr>
            </w:div>
            <w:div w:id="1866364915">
              <w:marLeft w:val="0"/>
              <w:marRight w:val="0"/>
              <w:marTop w:val="0"/>
              <w:marBottom w:val="0"/>
              <w:divBdr>
                <w:top w:val="none" w:sz="0" w:space="0" w:color="auto"/>
                <w:left w:val="none" w:sz="0" w:space="0" w:color="auto"/>
                <w:bottom w:val="none" w:sz="0" w:space="0" w:color="auto"/>
                <w:right w:val="none" w:sz="0" w:space="0" w:color="auto"/>
              </w:divBdr>
            </w:div>
            <w:div w:id="1613777287">
              <w:marLeft w:val="0"/>
              <w:marRight w:val="0"/>
              <w:marTop w:val="0"/>
              <w:marBottom w:val="0"/>
              <w:divBdr>
                <w:top w:val="none" w:sz="0" w:space="0" w:color="auto"/>
                <w:left w:val="none" w:sz="0" w:space="0" w:color="auto"/>
                <w:bottom w:val="none" w:sz="0" w:space="0" w:color="auto"/>
                <w:right w:val="none" w:sz="0" w:space="0" w:color="auto"/>
              </w:divBdr>
            </w:div>
            <w:div w:id="1585451641">
              <w:marLeft w:val="0"/>
              <w:marRight w:val="0"/>
              <w:marTop w:val="0"/>
              <w:marBottom w:val="0"/>
              <w:divBdr>
                <w:top w:val="none" w:sz="0" w:space="0" w:color="auto"/>
                <w:left w:val="none" w:sz="0" w:space="0" w:color="auto"/>
                <w:bottom w:val="none" w:sz="0" w:space="0" w:color="auto"/>
                <w:right w:val="none" w:sz="0" w:space="0" w:color="auto"/>
              </w:divBdr>
            </w:div>
            <w:div w:id="1254824563">
              <w:marLeft w:val="0"/>
              <w:marRight w:val="0"/>
              <w:marTop w:val="0"/>
              <w:marBottom w:val="0"/>
              <w:divBdr>
                <w:top w:val="none" w:sz="0" w:space="0" w:color="auto"/>
                <w:left w:val="none" w:sz="0" w:space="0" w:color="auto"/>
                <w:bottom w:val="none" w:sz="0" w:space="0" w:color="auto"/>
                <w:right w:val="none" w:sz="0" w:space="0" w:color="auto"/>
              </w:divBdr>
            </w:div>
            <w:div w:id="1070271500">
              <w:marLeft w:val="0"/>
              <w:marRight w:val="0"/>
              <w:marTop w:val="0"/>
              <w:marBottom w:val="0"/>
              <w:divBdr>
                <w:top w:val="none" w:sz="0" w:space="0" w:color="auto"/>
                <w:left w:val="none" w:sz="0" w:space="0" w:color="auto"/>
                <w:bottom w:val="none" w:sz="0" w:space="0" w:color="auto"/>
                <w:right w:val="none" w:sz="0" w:space="0" w:color="auto"/>
              </w:divBdr>
            </w:div>
            <w:div w:id="1082067016">
              <w:marLeft w:val="0"/>
              <w:marRight w:val="0"/>
              <w:marTop w:val="0"/>
              <w:marBottom w:val="0"/>
              <w:divBdr>
                <w:top w:val="none" w:sz="0" w:space="0" w:color="auto"/>
                <w:left w:val="none" w:sz="0" w:space="0" w:color="auto"/>
                <w:bottom w:val="none" w:sz="0" w:space="0" w:color="auto"/>
                <w:right w:val="none" w:sz="0" w:space="0" w:color="auto"/>
              </w:divBdr>
            </w:div>
            <w:div w:id="1238324179">
              <w:marLeft w:val="0"/>
              <w:marRight w:val="0"/>
              <w:marTop w:val="0"/>
              <w:marBottom w:val="0"/>
              <w:divBdr>
                <w:top w:val="none" w:sz="0" w:space="0" w:color="auto"/>
                <w:left w:val="none" w:sz="0" w:space="0" w:color="auto"/>
                <w:bottom w:val="none" w:sz="0" w:space="0" w:color="auto"/>
                <w:right w:val="none" w:sz="0" w:space="0" w:color="auto"/>
              </w:divBdr>
            </w:div>
            <w:div w:id="1788621431">
              <w:marLeft w:val="0"/>
              <w:marRight w:val="0"/>
              <w:marTop w:val="0"/>
              <w:marBottom w:val="0"/>
              <w:divBdr>
                <w:top w:val="none" w:sz="0" w:space="0" w:color="auto"/>
                <w:left w:val="none" w:sz="0" w:space="0" w:color="auto"/>
                <w:bottom w:val="none" w:sz="0" w:space="0" w:color="auto"/>
                <w:right w:val="none" w:sz="0" w:space="0" w:color="auto"/>
              </w:divBdr>
            </w:div>
            <w:div w:id="435053495">
              <w:marLeft w:val="0"/>
              <w:marRight w:val="0"/>
              <w:marTop w:val="0"/>
              <w:marBottom w:val="0"/>
              <w:divBdr>
                <w:top w:val="none" w:sz="0" w:space="0" w:color="auto"/>
                <w:left w:val="none" w:sz="0" w:space="0" w:color="auto"/>
                <w:bottom w:val="none" w:sz="0" w:space="0" w:color="auto"/>
                <w:right w:val="none" w:sz="0" w:space="0" w:color="auto"/>
              </w:divBdr>
            </w:div>
            <w:div w:id="80492942">
              <w:marLeft w:val="0"/>
              <w:marRight w:val="0"/>
              <w:marTop w:val="0"/>
              <w:marBottom w:val="0"/>
              <w:divBdr>
                <w:top w:val="none" w:sz="0" w:space="0" w:color="auto"/>
                <w:left w:val="none" w:sz="0" w:space="0" w:color="auto"/>
                <w:bottom w:val="none" w:sz="0" w:space="0" w:color="auto"/>
                <w:right w:val="none" w:sz="0" w:space="0" w:color="auto"/>
              </w:divBdr>
            </w:div>
            <w:div w:id="6500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8619">
      <w:bodyDiv w:val="1"/>
      <w:marLeft w:val="0"/>
      <w:marRight w:val="0"/>
      <w:marTop w:val="0"/>
      <w:marBottom w:val="0"/>
      <w:divBdr>
        <w:top w:val="none" w:sz="0" w:space="0" w:color="auto"/>
        <w:left w:val="none" w:sz="0" w:space="0" w:color="auto"/>
        <w:bottom w:val="none" w:sz="0" w:space="0" w:color="auto"/>
        <w:right w:val="none" w:sz="0" w:space="0" w:color="auto"/>
      </w:divBdr>
      <w:divsChild>
        <w:div w:id="404568547">
          <w:marLeft w:val="0"/>
          <w:marRight w:val="0"/>
          <w:marTop w:val="0"/>
          <w:marBottom w:val="0"/>
          <w:divBdr>
            <w:top w:val="none" w:sz="0" w:space="0" w:color="auto"/>
            <w:left w:val="none" w:sz="0" w:space="0" w:color="auto"/>
            <w:bottom w:val="none" w:sz="0" w:space="0" w:color="auto"/>
            <w:right w:val="none" w:sz="0" w:space="0" w:color="auto"/>
          </w:divBdr>
          <w:divsChild>
            <w:div w:id="1218854473">
              <w:marLeft w:val="0"/>
              <w:marRight w:val="0"/>
              <w:marTop w:val="0"/>
              <w:marBottom w:val="0"/>
              <w:divBdr>
                <w:top w:val="none" w:sz="0" w:space="0" w:color="auto"/>
                <w:left w:val="none" w:sz="0" w:space="0" w:color="auto"/>
                <w:bottom w:val="none" w:sz="0" w:space="0" w:color="auto"/>
                <w:right w:val="none" w:sz="0" w:space="0" w:color="auto"/>
              </w:divBdr>
            </w:div>
            <w:div w:id="261572962">
              <w:marLeft w:val="0"/>
              <w:marRight w:val="0"/>
              <w:marTop w:val="0"/>
              <w:marBottom w:val="0"/>
              <w:divBdr>
                <w:top w:val="none" w:sz="0" w:space="0" w:color="auto"/>
                <w:left w:val="none" w:sz="0" w:space="0" w:color="auto"/>
                <w:bottom w:val="none" w:sz="0" w:space="0" w:color="auto"/>
                <w:right w:val="none" w:sz="0" w:space="0" w:color="auto"/>
              </w:divBdr>
            </w:div>
            <w:div w:id="1417557136">
              <w:marLeft w:val="0"/>
              <w:marRight w:val="0"/>
              <w:marTop w:val="0"/>
              <w:marBottom w:val="0"/>
              <w:divBdr>
                <w:top w:val="none" w:sz="0" w:space="0" w:color="auto"/>
                <w:left w:val="none" w:sz="0" w:space="0" w:color="auto"/>
                <w:bottom w:val="none" w:sz="0" w:space="0" w:color="auto"/>
                <w:right w:val="none" w:sz="0" w:space="0" w:color="auto"/>
              </w:divBdr>
            </w:div>
            <w:div w:id="422578558">
              <w:marLeft w:val="0"/>
              <w:marRight w:val="0"/>
              <w:marTop w:val="0"/>
              <w:marBottom w:val="0"/>
              <w:divBdr>
                <w:top w:val="none" w:sz="0" w:space="0" w:color="auto"/>
                <w:left w:val="none" w:sz="0" w:space="0" w:color="auto"/>
                <w:bottom w:val="none" w:sz="0" w:space="0" w:color="auto"/>
                <w:right w:val="none" w:sz="0" w:space="0" w:color="auto"/>
              </w:divBdr>
            </w:div>
            <w:div w:id="769084551">
              <w:marLeft w:val="0"/>
              <w:marRight w:val="0"/>
              <w:marTop w:val="0"/>
              <w:marBottom w:val="0"/>
              <w:divBdr>
                <w:top w:val="none" w:sz="0" w:space="0" w:color="auto"/>
                <w:left w:val="none" w:sz="0" w:space="0" w:color="auto"/>
                <w:bottom w:val="none" w:sz="0" w:space="0" w:color="auto"/>
                <w:right w:val="none" w:sz="0" w:space="0" w:color="auto"/>
              </w:divBdr>
            </w:div>
            <w:div w:id="2057898365">
              <w:marLeft w:val="0"/>
              <w:marRight w:val="0"/>
              <w:marTop w:val="0"/>
              <w:marBottom w:val="0"/>
              <w:divBdr>
                <w:top w:val="none" w:sz="0" w:space="0" w:color="auto"/>
                <w:left w:val="none" w:sz="0" w:space="0" w:color="auto"/>
                <w:bottom w:val="none" w:sz="0" w:space="0" w:color="auto"/>
                <w:right w:val="none" w:sz="0" w:space="0" w:color="auto"/>
              </w:divBdr>
            </w:div>
            <w:div w:id="360277875">
              <w:marLeft w:val="0"/>
              <w:marRight w:val="0"/>
              <w:marTop w:val="0"/>
              <w:marBottom w:val="0"/>
              <w:divBdr>
                <w:top w:val="none" w:sz="0" w:space="0" w:color="auto"/>
                <w:left w:val="none" w:sz="0" w:space="0" w:color="auto"/>
                <w:bottom w:val="none" w:sz="0" w:space="0" w:color="auto"/>
                <w:right w:val="none" w:sz="0" w:space="0" w:color="auto"/>
              </w:divBdr>
            </w:div>
            <w:div w:id="1354649021">
              <w:marLeft w:val="0"/>
              <w:marRight w:val="0"/>
              <w:marTop w:val="0"/>
              <w:marBottom w:val="0"/>
              <w:divBdr>
                <w:top w:val="none" w:sz="0" w:space="0" w:color="auto"/>
                <w:left w:val="none" w:sz="0" w:space="0" w:color="auto"/>
                <w:bottom w:val="none" w:sz="0" w:space="0" w:color="auto"/>
                <w:right w:val="none" w:sz="0" w:space="0" w:color="auto"/>
              </w:divBdr>
            </w:div>
            <w:div w:id="1651247435">
              <w:marLeft w:val="0"/>
              <w:marRight w:val="0"/>
              <w:marTop w:val="0"/>
              <w:marBottom w:val="0"/>
              <w:divBdr>
                <w:top w:val="none" w:sz="0" w:space="0" w:color="auto"/>
                <w:left w:val="none" w:sz="0" w:space="0" w:color="auto"/>
                <w:bottom w:val="none" w:sz="0" w:space="0" w:color="auto"/>
                <w:right w:val="none" w:sz="0" w:space="0" w:color="auto"/>
              </w:divBdr>
            </w:div>
            <w:div w:id="389033603">
              <w:marLeft w:val="0"/>
              <w:marRight w:val="0"/>
              <w:marTop w:val="0"/>
              <w:marBottom w:val="0"/>
              <w:divBdr>
                <w:top w:val="none" w:sz="0" w:space="0" w:color="auto"/>
                <w:left w:val="none" w:sz="0" w:space="0" w:color="auto"/>
                <w:bottom w:val="none" w:sz="0" w:space="0" w:color="auto"/>
                <w:right w:val="none" w:sz="0" w:space="0" w:color="auto"/>
              </w:divBdr>
            </w:div>
            <w:div w:id="20864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48485">
      <w:bodyDiv w:val="1"/>
      <w:marLeft w:val="0"/>
      <w:marRight w:val="0"/>
      <w:marTop w:val="0"/>
      <w:marBottom w:val="0"/>
      <w:divBdr>
        <w:top w:val="none" w:sz="0" w:space="0" w:color="auto"/>
        <w:left w:val="none" w:sz="0" w:space="0" w:color="auto"/>
        <w:bottom w:val="none" w:sz="0" w:space="0" w:color="auto"/>
        <w:right w:val="none" w:sz="0" w:space="0" w:color="auto"/>
      </w:divBdr>
      <w:divsChild>
        <w:div w:id="1515609798">
          <w:marLeft w:val="0"/>
          <w:marRight w:val="0"/>
          <w:marTop w:val="0"/>
          <w:marBottom w:val="0"/>
          <w:divBdr>
            <w:top w:val="none" w:sz="0" w:space="0" w:color="auto"/>
            <w:left w:val="none" w:sz="0" w:space="0" w:color="auto"/>
            <w:bottom w:val="none" w:sz="0" w:space="0" w:color="auto"/>
            <w:right w:val="none" w:sz="0" w:space="0" w:color="auto"/>
          </w:divBdr>
          <w:divsChild>
            <w:div w:id="949514207">
              <w:marLeft w:val="0"/>
              <w:marRight w:val="0"/>
              <w:marTop w:val="0"/>
              <w:marBottom w:val="0"/>
              <w:divBdr>
                <w:top w:val="none" w:sz="0" w:space="0" w:color="auto"/>
                <w:left w:val="none" w:sz="0" w:space="0" w:color="auto"/>
                <w:bottom w:val="none" w:sz="0" w:space="0" w:color="auto"/>
                <w:right w:val="none" w:sz="0" w:space="0" w:color="auto"/>
              </w:divBdr>
            </w:div>
            <w:div w:id="1494103168">
              <w:marLeft w:val="0"/>
              <w:marRight w:val="0"/>
              <w:marTop w:val="0"/>
              <w:marBottom w:val="0"/>
              <w:divBdr>
                <w:top w:val="none" w:sz="0" w:space="0" w:color="auto"/>
                <w:left w:val="none" w:sz="0" w:space="0" w:color="auto"/>
                <w:bottom w:val="none" w:sz="0" w:space="0" w:color="auto"/>
                <w:right w:val="none" w:sz="0" w:space="0" w:color="auto"/>
              </w:divBdr>
            </w:div>
            <w:div w:id="676809788">
              <w:marLeft w:val="0"/>
              <w:marRight w:val="0"/>
              <w:marTop w:val="0"/>
              <w:marBottom w:val="0"/>
              <w:divBdr>
                <w:top w:val="none" w:sz="0" w:space="0" w:color="auto"/>
                <w:left w:val="none" w:sz="0" w:space="0" w:color="auto"/>
                <w:bottom w:val="none" w:sz="0" w:space="0" w:color="auto"/>
                <w:right w:val="none" w:sz="0" w:space="0" w:color="auto"/>
              </w:divBdr>
            </w:div>
            <w:div w:id="1237277518">
              <w:marLeft w:val="0"/>
              <w:marRight w:val="0"/>
              <w:marTop w:val="0"/>
              <w:marBottom w:val="0"/>
              <w:divBdr>
                <w:top w:val="none" w:sz="0" w:space="0" w:color="auto"/>
                <w:left w:val="none" w:sz="0" w:space="0" w:color="auto"/>
                <w:bottom w:val="none" w:sz="0" w:space="0" w:color="auto"/>
                <w:right w:val="none" w:sz="0" w:space="0" w:color="auto"/>
              </w:divBdr>
            </w:div>
            <w:div w:id="1457914187">
              <w:marLeft w:val="0"/>
              <w:marRight w:val="0"/>
              <w:marTop w:val="0"/>
              <w:marBottom w:val="0"/>
              <w:divBdr>
                <w:top w:val="none" w:sz="0" w:space="0" w:color="auto"/>
                <w:left w:val="none" w:sz="0" w:space="0" w:color="auto"/>
                <w:bottom w:val="none" w:sz="0" w:space="0" w:color="auto"/>
                <w:right w:val="none" w:sz="0" w:space="0" w:color="auto"/>
              </w:divBdr>
            </w:div>
            <w:div w:id="322202932">
              <w:marLeft w:val="0"/>
              <w:marRight w:val="0"/>
              <w:marTop w:val="0"/>
              <w:marBottom w:val="0"/>
              <w:divBdr>
                <w:top w:val="none" w:sz="0" w:space="0" w:color="auto"/>
                <w:left w:val="none" w:sz="0" w:space="0" w:color="auto"/>
                <w:bottom w:val="none" w:sz="0" w:space="0" w:color="auto"/>
                <w:right w:val="none" w:sz="0" w:space="0" w:color="auto"/>
              </w:divBdr>
            </w:div>
            <w:div w:id="480001506">
              <w:marLeft w:val="0"/>
              <w:marRight w:val="0"/>
              <w:marTop w:val="0"/>
              <w:marBottom w:val="0"/>
              <w:divBdr>
                <w:top w:val="none" w:sz="0" w:space="0" w:color="auto"/>
                <w:left w:val="none" w:sz="0" w:space="0" w:color="auto"/>
                <w:bottom w:val="none" w:sz="0" w:space="0" w:color="auto"/>
                <w:right w:val="none" w:sz="0" w:space="0" w:color="auto"/>
              </w:divBdr>
            </w:div>
            <w:div w:id="488715130">
              <w:marLeft w:val="0"/>
              <w:marRight w:val="0"/>
              <w:marTop w:val="0"/>
              <w:marBottom w:val="0"/>
              <w:divBdr>
                <w:top w:val="none" w:sz="0" w:space="0" w:color="auto"/>
                <w:left w:val="none" w:sz="0" w:space="0" w:color="auto"/>
                <w:bottom w:val="none" w:sz="0" w:space="0" w:color="auto"/>
                <w:right w:val="none" w:sz="0" w:space="0" w:color="auto"/>
              </w:divBdr>
            </w:div>
            <w:div w:id="1812482735">
              <w:marLeft w:val="0"/>
              <w:marRight w:val="0"/>
              <w:marTop w:val="0"/>
              <w:marBottom w:val="0"/>
              <w:divBdr>
                <w:top w:val="none" w:sz="0" w:space="0" w:color="auto"/>
                <w:left w:val="none" w:sz="0" w:space="0" w:color="auto"/>
                <w:bottom w:val="none" w:sz="0" w:space="0" w:color="auto"/>
                <w:right w:val="none" w:sz="0" w:space="0" w:color="auto"/>
              </w:divBdr>
            </w:div>
            <w:div w:id="934286735">
              <w:marLeft w:val="0"/>
              <w:marRight w:val="0"/>
              <w:marTop w:val="0"/>
              <w:marBottom w:val="0"/>
              <w:divBdr>
                <w:top w:val="none" w:sz="0" w:space="0" w:color="auto"/>
                <w:left w:val="none" w:sz="0" w:space="0" w:color="auto"/>
                <w:bottom w:val="none" w:sz="0" w:space="0" w:color="auto"/>
                <w:right w:val="none" w:sz="0" w:space="0" w:color="auto"/>
              </w:divBdr>
            </w:div>
            <w:div w:id="203833181">
              <w:marLeft w:val="0"/>
              <w:marRight w:val="0"/>
              <w:marTop w:val="0"/>
              <w:marBottom w:val="0"/>
              <w:divBdr>
                <w:top w:val="none" w:sz="0" w:space="0" w:color="auto"/>
                <w:left w:val="none" w:sz="0" w:space="0" w:color="auto"/>
                <w:bottom w:val="none" w:sz="0" w:space="0" w:color="auto"/>
                <w:right w:val="none" w:sz="0" w:space="0" w:color="auto"/>
              </w:divBdr>
            </w:div>
            <w:div w:id="1782456256">
              <w:marLeft w:val="0"/>
              <w:marRight w:val="0"/>
              <w:marTop w:val="0"/>
              <w:marBottom w:val="0"/>
              <w:divBdr>
                <w:top w:val="none" w:sz="0" w:space="0" w:color="auto"/>
                <w:left w:val="none" w:sz="0" w:space="0" w:color="auto"/>
                <w:bottom w:val="none" w:sz="0" w:space="0" w:color="auto"/>
                <w:right w:val="none" w:sz="0" w:space="0" w:color="auto"/>
              </w:divBdr>
            </w:div>
            <w:div w:id="601377604">
              <w:marLeft w:val="0"/>
              <w:marRight w:val="0"/>
              <w:marTop w:val="0"/>
              <w:marBottom w:val="0"/>
              <w:divBdr>
                <w:top w:val="none" w:sz="0" w:space="0" w:color="auto"/>
                <w:left w:val="none" w:sz="0" w:space="0" w:color="auto"/>
                <w:bottom w:val="none" w:sz="0" w:space="0" w:color="auto"/>
                <w:right w:val="none" w:sz="0" w:space="0" w:color="auto"/>
              </w:divBdr>
            </w:div>
            <w:div w:id="292102867">
              <w:marLeft w:val="0"/>
              <w:marRight w:val="0"/>
              <w:marTop w:val="0"/>
              <w:marBottom w:val="0"/>
              <w:divBdr>
                <w:top w:val="none" w:sz="0" w:space="0" w:color="auto"/>
                <w:left w:val="none" w:sz="0" w:space="0" w:color="auto"/>
                <w:bottom w:val="none" w:sz="0" w:space="0" w:color="auto"/>
                <w:right w:val="none" w:sz="0" w:space="0" w:color="auto"/>
              </w:divBdr>
            </w:div>
            <w:div w:id="98111692">
              <w:marLeft w:val="0"/>
              <w:marRight w:val="0"/>
              <w:marTop w:val="0"/>
              <w:marBottom w:val="0"/>
              <w:divBdr>
                <w:top w:val="none" w:sz="0" w:space="0" w:color="auto"/>
                <w:left w:val="none" w:sz="0" w:space="0" w:color="auto"/>
                <w:bottom w:val="none" w:sz="0" w:space="0" w:color="auto"/>
                <w:right w:val="none" w:sz="0" w:space="0" w:color="auto"/>
              </w:divBdr>
            </w:div>
            <w:div w:id="1798907849">
              <w:marLeft w:val="0"/>
              <w:marRight w:val="0"/>
              <w:marTop w:val="0"/>
              <w:marBottom w:val="0"/>
              <w:divBdr>
                <w:top w:val="none" w:sz="0" w:space="0" w:color="auto"/>
                <w:left w:val="none" w:sz="0" w:space="0" w:color="auto"/>
                <w:bottom w:val="none" w:sz="0" w:space="0" w:color="auto"/>
                <w:right w:val="none" w:sz="0" w:space="0" w:color="auto"/>
              </w:divBdr>
            </w:div>
            <w:div w:id="1571697541">
              <w:marLeft w:val="0"/>
              <w:marRight w:val="0"/>
              <w:marTop w:val="0"/>
              <w:marBottom w:val="0"/>
              <w:divBdr>
                <w:top w:val="none" w:sz="0" w:space="0" w:color="auto"/>
                <w:left w:val="none" w:sz="0" w:space="0" w:color="auto"/>
                <w:bottom w:val="none" w:sz="0" w:space="0" w:color="auto"/>
                <w:right w:val="none" w:sz="0" w:space="0" w:color="auto"/>
              </w:divBdr>
            </w:div>
            <w:div w:id="264923371">
              <w:marLeft w:val="0"/>
              <w:marRight w:val="0"/>
              <w:marTop w:val="0"/>
              <w:marBottom w:val="0"/>
              <w:divBdr>
                <w:top w:val="none" w:sz="0" w:space="0" w:color="auto"/>
                <w:left w:val="none" w:sz="0" w:space="0" w:color="auto"/>
                <w:bottom w:val="none" w:sz="0" w:space="0" w:color="auto"/>
                <w:right w:val="none" w:sz="0" w:space="0" w:color="auto"/>
              </w:divBdr>
            </w:div>
            <w:div w:id="664360692">
              <w:marLeft w:val="0"/>
              <w:marRight w:val="0"/>
              <w:marTop w:val="0"/>
              <w:marBottom w:val="0"/>
              <w:divBdr>
                <w:top w:val="none" w:sz="0" w:space="0" w:color="auto"/>
                <w:left w:val="none" w:sz="0" w:space="0" w:color="auto"/>
                <w:bottom w:val="none" w:sz="0" w:space="0" w:color="auto"/>
                <w:right w:val="none" w:sz="0" w:space="0" w:color="auto"/>
              </w:divBdr>
            </w:div>
            <w:div w:id="1928612429">
              <w:marLeft w:val="0"/>
              <w:marRight w:val="0"/>
              <w:marTop w:val="0"/>
              <w:marBottom w:val="0"/>
              <w:divBdr>
                <w:top w:val="none" w:sz="0" w:space="0" w:color="auto"/>
                <w:left w:val="none" w:sz="0" w:space="0" w:color="auto"/>
                <w:bottom w:val="none" w:sz="0" w:space="0" w:color="auto"/>
                <w:right w:val="none" w:sz="0" w:space="0" w:color="auto"/>
              </w:divBdr>
            </w:div>
            <w:div w:id="2047102505">
              <w:marLeft w:val="0"/>
              <w:marRight w:val="0"/>
              <w:marTop w:val="0"/>
              <w:marBottom w:val="0"/>
              <w:divBdr>
                <w:top w:val="none" w:sz="0" w:space="0" w:color="auto"/>
                <w:left w:val="none" w:sz="0" w:space="0" w:color="auto"/>
                <w:bottom w:val="none" w:sz="0" w:space="0" w:color="auto"/>
                <w:right w:val="none" w:sz="0" w:space="0" w:color="auto"/>
              </w:divBdr>
            </w:div>
            <w:div w:id="659895481">
              <w:marLeft w:val="0"/>
              <w:marRight w:val="0"/>
              <w:marTop w:val="0"/>
              <w:marBottom w:val="0"/>
              <w:divBdr>
                <w:top w:val="none" w:sz="0" w:space="0" w:color="auto"/>
                <w:left w:val="none" w:sz="0" w:space="0" w:color="auto"/>
                <w:bottom w:val="none" w:sz="0" w:space="0" w:color="auto"/>
                <w:right w:val="none" w:sz="0" w:space="0" w:color="auto"/>
              </w:divBdr>
            </w:div>
            <w:div w:id="922880603">
              <w:marLeft w:val="0"/>
              <w:marRight w:val="0"/>
              <w:marTop w:val="0"/>
              <w:marBottom w:val="0"/>
              <w:divBdr>
                <w:top w:val="none" w:sz="0" w:space="0" w:color="auto"/>
                <w:left w:val="none" w:sz="0" w:space="0" w:color="auto"/>
                <w:bottom w:val="none" w:sz="0" w:space="0" w:color="auto"/>
                <w:right w:val="none" w:sz="0" w:space="0" w:color="auto"/>
              </w:divBdr>
            </w:div>
            <w:div w:id="1548492646">
              <w:marLeft w:val="0"/>
              <w:marRight w:val="0"/>
              <w:marTop w:val="0"/>
              <w:marBottom w:val="0"/>
              <w:divBdr>
                <w:top w:val="none" w:sz="0" w:space="0" w:color="auto"/>
                <w:left w:val="none" w:sz="0" w:space="0" w:color="auto"/>
                <w:bottom w:val="none" w:sz="0" w:space="0" w:color="auto"/>
                <w:right w:val="none" w:sz="0" w:space="0" w:color="auto"/>
              </w:divBdr>
            </w:div>
            <w:div w:id="213079084">
              <w:marLeft w:val="0"/>
              <w:marRight w:val="0"/>
              <w:marTop w:val="0"/>
              <w:marBottom w:val="0"/>
              <w:divBdr>
                <w:top w:val="none" w:sz="0" w:space="0" w:color="auto"/>
                <w:left w:val="none" w:sz="0" w:space="0" w:color="auto"/>
                <w:bottom w:val="none" w:sz="0" w:space="0" w:color="auto"/>
                <w:right w:val="none" w:sz="0" w:space="0" w:color="auto"/>
              </w:divBdr>
            </w:div>
            <w:div w:id="1011494660">
              <w:marLeft w:val="0"/>
              <w:marRight w:val="0"/>
              <w:marTop w:val="0"/>
              <w:marBottom w:val="0"/>
              <w:divBdr>
                <w:top w:val="none" w:sz="0" w:space="0" w:color="auto"/>
                <w:left w:val="none" w:sz="0" w:space="0" w:color="auto"/>
                <w:bottom w:val="none" w:sz="0" w:space="0" w:color="auto"/>
                <w:right w:val="none" w:sz="0" w:space="0" w:color="auto"/>
              </w:divBdr>
            </w:div>
            <w:div w:id="1161582647">
              <w:marLeft w:val="0"/>
              <w:marRight w:val="0"/>
              <w:marTop w:val="0"/>
              <w:marBottom w:val="0"/>
              <w:divBdr>
                <w:top w:val="none" w:sz="0" w:space="0" w:color="auto"/>
                <w:left w:val="none" w:sz="0" w:space="0" w:color="auto"/>
                <w:bottom w:val="none" w:sz="0" w:space="0" w:color="auto"/>
                <w:right w:val="none" w:sz="0" w:space="0" w:color="auto"/>
              </w:divBdr>
            </w:div>
            <w:div w:id="1410928497">
              <w:marLeft w:val="0"/>
              <w:marRight w:val="0"/>
              <w:marTop w:val="0"/>
              <w:marBottom w:val="0"/>
              <w:divBdr>
                <w:top w:val="none" w:sz="0" w:space="0" w:color="auto"/>
                <w:left w:val="none" w:sz="0" w:space="0" w:color="auto"/>
                <w:bottom w:val="none" w:sz="0" w:space="0" w:color="auto"/>
                <w:right w:val="none" w:sz="0" w:space="0" w:color="auto"/>
              </w:divBdr>
            </w:div>
            <w:div w:id="2091152619">
              <w:marLeft w:val="0"/>
              <w:marRight w:val="0"/>
              <w:marTop w:val="0"/>
              <w:marBottom w:val="0"/>
              <w:divBdr>
                <w:top w:val="none" w:sz="0" w:space="0" w:color="auto"/>
                <w:left w:val="none" w:sz="0" w:space="0" w:color="auto"/>
                <w:bottom w:val="none" w:sz="0" w:space="0" w:color="auto"/>
                <w:right w:val="none" w:sz="0" w:space="0" w:color="auto"/>
              </w:divBdr>
            </w:div>
            <w:div w:id="423498323">
              <w:marLeft w:val="0"/>
              <w:marRight w:val="0"/>
              <w:marTop w:val="0"/>
              <w:marBottom w:val="0"/>
              <w:divBdr>
                <w:top w:val="none" w:sz="0" w:space="0" w:color="auto"/>
                <w:left w:val="none" w:sz="0" w:space="0" w:color="auto"/>
                <w:bottom w:val="none" w:sz="0" w:space="0" w:color="auto"/>
                <w:right w:val="none" w:sz="0" w:space="0" w:color="auto"/>
              </w:divBdr>
            </w:div>
            <w:div w:id="370114491">
              <w:marLeft w:val="0"/>
              <w:marRight w:val="0"/>
              <w:marTop w:val="0"/>
              <w:marBottom w:val="0"/>
              <w:divBdr>
                <w:top w:val="none" w:sz="0" w:space="0" w:color="auto"/>
                <w:left w:val="none" w:sz="0" w:space="0" w:color="auto"/>
                <w:bottom w:val="none" w:sz="0" w:space="0" w:color="auto"/>
                <w:right w:val="none" w:sz="0" w:space="0" w:color="auto"/>
              </w:divBdr>
            </w:div>
            <w:div w:id="1771118880">
              <w:marLeft w:val="0"/>
              <w:marRight w:val="0"/>
              <w:marTop w:val="0"/>
              <w:marBottom w:val="0"/>
              <w:divBdr>
                <w:top w:val="none" w:sz="0" w:space="0" w:color="auto"/>
                <w:left w:val="none" w:sz="0" w:space="0" w:color="auto"/>
                <w:bottom w:val="none" w:sz="0" w:space="0" w:color="auto"/>
                <w:right w:val="none" w:sz="0" w:space="0" w:color="auto"/>
              </w:divBdr>
            </w:div>
            <w:div w:id="1646082475">
              <w:marLeft w:val="0"/>
              <w:marRight w:val="0"/>
              <w:marTop w:val="0"/>
              <w:marBottom w:val="0"/>
              <w:divBdr>
                <w:top w:val="none" w:sz="0" w:space="0" w:color="auto"/>
                <w:left w:val="none" w:sz="0" w:space="0" w:color="auto"/>
                <w:bottom w:val="none" w:sz="0" w:space="0" w:color="auto"/>
                <w:right w:val="none" w:sz="0" w:space="0" w:color="auto"/>
              </w:divBdr>
            </w:div>
            <w:div w:id="1658414150">
              <w:marLeft w:val="0"/>
              <w:marRight w:val="0"/>
              <w:marTop w:val="0"/>
              <w:marBottom w:val="0"/>
              <w:divBdr>
                <w:top w:val="none" w:sz="0" w:space="0" w:color="auto"/>
                <w:left w:val="none" w:sz="0" w:space="0" w:color="auto"/>
                <w:bottom w:val="none" w:sz="0" w:space="0" w:color="auto"/>
                <w:right w:val="none" w:sz="0" w:space="0" w:color="auto"/>
              </w:divBdr>
            </w:div>
            <w:div w:id="2109932351">
              <w:marLeft w:val="0"/>
              <w:marRight w:val="0"/>
              <w:marTop w:val="0"/>
              <w:marBottom w:val="0"/>
              <w:divBdr>
                <w:top w:val="none" w:sz="0" w:space="0" w:color="auto"/>
                <w:left w:val="none" w:sz="0" w:space="0" w:color="auto"/>
                <w:bottom w:val="none" w:sz="0" w:space="0" w:color="auto"/>
                <w:right w:val="none" w:sz="0" w:space="0" w:color="auto"/>
              </w:divBdr>
            </w:div>
            <w:div w:id="437675736">
              <w:marLeft w:val="0"/>
              <w:marRight w:val="0"/>
              <w:marTop w:val="0"/>
              <w:marBottom w:val="0"/>
              <w:divBdr>
                <w:top w:val="none" w:sz="0" w:space="0" w:color="auto"/>
                <w:left w:val="none" w:sz="0" w:space="0" w:color="auto"/>
                <w:bottom w:val="none" w:sz="0" w:space="0" w:color="auto"/>
                <w:right w:val="none" w:sz="0" w:space="0" w:color="auto"/>
              </w:divBdr>
            </w:div>
            <w:div w:id="27918629">
              <w:marLeft w:val="0"/>
              <w:marRight w:val="0"/>
              <w:marTop w:val="0"/>
              <w:marBottom w:val="0"/>
              <w:divBdr>
                <w:top w:val="none" w:sz="0" w:space="0" w:color="auto"/>
                <w:left w:val="none" w:sz="0" w:space="0" w:color="auto"/>
                <w:bottom w:val="none" w:sz="0" w:space="0" w:color="auto"/>
                <w:right w:val="none" w:sz="0" w:space="0" w:color="auto"/>
              </w:divBdr>
            </w:div>
            <w:div w:id="1765111265">
              <w:marLeft w:val="0"/>
              <w:marRight w:val="0"/>
              <w:marTop w:val="0"/>
              <w:marBottom w:val="0"/>
              <w:divBdr>
                <w:top w:val="none" w:sz="0" w:space="0" w:color="auto"/>
                <w:left w:val="none" w:sz="0" w:space="0" w:color="auto"/>
                <w:bottom w:val="none" w:sz="0" w:space="0" w:color="auto"/>
                <w:right w:val="none" w:sz="0" w:space="0" w:color="auto"/>
              </w:divBdr>
            </w:div>
            <w:div w:id="1865820521">
              <w:marLeft w:val="0"/>
              <w:marRight w:val="0"/>
              <w:marTop w:val="0"/>
              <w:marBottom w:val="0"/>
              <w:divBdr>
                <w:top w:val="none" w:sz="0" w:space="0" w:color="auto"/>
                <w:left w:val="none" w:sz="0" w:space="0" w:color="auto"/>
                <w:bottom w:val="none" w:sz="0" w:space="0" w:color="auto"/>
                <w:right w:val="none" w:sz="0" w:space="0" w:color="auto"/>
              </w:divBdr>
            </w:div>
            <w:div w:id="1102069424">
              <w:marLeft w:val="0"/>
              <w:marRight w:val="0"/>
              <w:marTop w:val="0"/>
              <w:marBottom w:val="0"/>
              <w:divBdr>
                <w:top w:val="none" w:sz="0" w:space="0" w:color="auto"/>
                <w:left w:val="none" w:sz="0" w:space="0" w:color="auto"/>
                <w:bottom w:val="none" w:sz="0" w:space="0" w:color="auto"/>
                <w:right w:val="none" w:sz="0" w:space="0" w:color="auto"/>
              </w:divBdr>
            </w:div>
            <w:div w:id="95294961">
              <w:marLeft w:val="0"/>
              <w:marRight w:val="0"/>
              <w:marTop w:val="0"/>
              <w:marBottom w:val="0"/>
              <w:divBdr>
                <w:top w:val="none" w:sz="0" w:space="0" w:color="auto"/>
                <w:left w:val="none" w:sz="0" w:space="0" w:color="auto"/>
                <w:bottom w:val="none" w:sz="0" w:space="0" w:color="auto"/>
                <w:right w:val="none" w:sz="0" w:space="0" w:color="auto"/>
              </w:divBdr>
            </w:div>
            <w:div w:id="1131361594">
              <w:marLeft w:val="0"/>
              <w:marRight w:val="0"/>
              <w:marTop w:val="0"/>
              <w:marBottom w:val="0"/>
              <w:divBdr>
                <w:top w:val="none" w:sz="0" w:space="0" w:color="auto"/>
                <w:left w:val="none" w:sz="0" w:space="0" w:color="auto"/>
                <w:bottom w:val="none" w:sz="0" w:space="0" w:color="auto"/>
                <w:right w:val="none" w:sz="0" w:space="0" w:color="auto"/>
              </w:divBdr>
            </w:div>
            <w:div w:id="207171">
              <w:marLeft w:val="0"/>
              <w:marRight w:val="0"/>
              <w:marTop w:val="0"/>
              <w:marBottom w:val="0"/>
              <w:divBdr>
                <w:top w:val="none" w:sz="0" w:space="0" w:color="auto"/>
                <w:left w:val="none" w:sz="0" w:space="0" w:color="auto"/>
                <w:bottom w:val="none" w:sz="0" w:space="0" w:color="auto"/>
                <w:right w:val="none" w:sz="0" w:space="0" w:color="auto"/>
              </w:divBdr>
            </w:div>
            <w:div w:id="227693111">
              <w:marLeft w:val="0"/>
              <w:marRight w:val="0"/>
              <w:marTop w:val="0"/>
              <w:marBottom w:val="0"/>
              <w:divBdr>
                <w:top w:val="none" w:sz="0" w:space="0" w:color="auto"/>
                <w:left w:val="none" w:sz="0" w:space="0" w:color="auto"/>
                <w:bottom w:val="none" w:sz="0" w:space="0" w:color="auto"/>
                <w:right w:val="none" w:sz="0" w:space="0" w:color="auto"/>
              </w:divBdr>
            </w:div>
            <w:div w:id="842744246">
              <w:marLeft w:val="0"/>
              <w:marRight w:val="0"/>
              <w:marTop w:val="0"/>
              <w:marBottom w:val="0"/>
              <w:divBdr>
                <w:top w:val="none" w:sz="0" w:space="0" w:color="auto"/>
                <w:left w:val="none" w:sz="0" w:space="0" w:color="auto"/>
                <w:bottom w:val="none" w:sz="0" w:space="0" w:color="auto"/>
                <w:right w:val="none" w:sz="0" w:space="0" w:color="auto"/>
              </w:divBdr>
            </w:div>
            <w:div w:id="1812674865">
              <w:marLeft w:val="0"/>
              <w:marRight w:val="0"/>
              <w:marTop w:val="0"/>
              <w:marBottom w:val="0"/>
              <w:divBdr>
                <w:top w:val="none" w:sz="0" w:space="0" w:color="auto"/>
                <w:left w:val="none" w:sz="0" w:space="0" w:color="auto"/>
                <w:bottom w:val="none" w:sz="0" w:space="0" w:color="auto"/>
                <w:right w:val="none" w:sz="0" w:space="0" w:color="auto"/>
              </w:divBdr>
            </w:div>
            <w:div w:id="363023385">
              <w:marLeft w:val="0"/>
              <w:marRight w:val="0"/>
              <w:marTop w:val="0"/>
              <w:marBottom w:val="0"/>
              <w:divBdr>
                <w:top w:val="none" w:sz="0" w:space="0" w:color="auto"/>
                <w:left w:val="none" w:sz="0" w:space="0" w:color="auto"/>
                <w:bottom w:val="none" w:sz="0" w:space="0" w:color="auto"/>
                <w:right w:val="none" w:sz="0" w:space="0" w:color="auto"/>
              </w:divBdr>
            </w:div>
            <w:div w:id="1893033825">
              <w:marLeft w:val="0"/>
              <w:marRight w:val="0"/>
              <w:marTop w:val="0"/>
              <w:marBottom w:val="0"/>
              <w:divBdr>
                <w:top w:val="none" w:sz="0" w:space="0" w:color="auto"/>
                <w:left w:val="none" w:sz="0" w:space="0" w:color="auto"/>
                <w:bottom w:val="none" w:sz="0" w:space="0" w:color="auto"/>
                <w:right w:val="none" w:sz="0" w:space="0" w:color="auto"/>
              </w:divBdr>
            </w:div>
            <w:div w:id="151140653">
              <w:marLeft w:val="0"/>
              <w:marRight w:val="0"/>
              <w:marTop w:val="0"/>
              <w:marBottom w:val="0"/>
              <w:divBdr>
                <w:top w:val="none" w:sz="0" w:space="0" w:color="auto"/>
                <w:left w:val="none" w:sz="0" w:space="0" w:color="auto"/>
                <w:bottom w:val="none" w:sz="0" w:space="0" w:color="auto"/>
                <w:right w:val="none" w:sz="0" w:space="0" w:color="auto"/>
              </w:divBdr>
            </w:div>
            <w:div w:id="2038584052">
              <w:marLeft w:val="0"/>
              <w:marRight w:val="0"/>
              <w:marTop w:val="0"/>
              <w:marBottom w:val="0"/>
              <w:divBdr>
                <w:top w:val="none" w:sz="0" w:space="0" w:color="auto"/>
                <w:left w:val="none" w:sz="0" w:space="0" w:color="auto"/>
                <w:bottom w:val="none" w:sz="0" w:space="0" w:color="auto"/>
                <w:right w:val="none" w:sz="0" w:space="0" w:color="auto"/>
              </w:divBdr>
            </w:div>
            <w:div w:id="1820726885">
              <w:marLeft w:val="0"/>
              <w:marRight w:val="0"/>
              <w:marTop w:val="0"/>
              <w:marBottom w:val="0"/>
              <w:divBdr>
                <w:top w:val="none" w:sz="0" w:space="0" w:color="auto"/>
                <w:left w:val="none" w:sz="0" w:space="0" w:color="auto"/>
                <w:bottom w:val="none" w:sz="0" w:space="0" w:color="auto"/>
                <w:right w:val="none" w:sz="0" w:space="0" w:color="auto"/>
              </w:divBdr>
            </w:div>
            <w:div w:id="1069426316">
              <w:marLeft w:val="0"/>
              <w:marRight w:val="0"/>
              <w:marTop w:val="0"/>
              <w:marBottom w:val="0"/>
              <w:divBdr>
                <w:top w:val="none" w:sz="0" w:space="0" w:color="auto"/>
                <w:left w:val="none" w:sz="0" w:space="0" w:color="auto"/>
                <w:bottom w:val="none" w:sz="0" w:space="0" w:color="auto"/>
                <w:right w:val="none" w:sz="0" w:space="0" w:color="auto"/>
              </w:divBdr>
            </w:div>
            <w:div w:id="1713381255">
              <w:marLeft w:val="0"/>
              <w:marRight w:val="0"/>
              <w:marTop w:val="0"/>
              <w:marBottom w:val="0"/>
              <w:divBdr>
                <w:top w:val="none" w:sz="0" w:space="0" w:color="auto"/>
                <w:left w:val="none" w:sz="0" w:space="0" w:color="auto"/>
                <w:bottom w:val="none" w:sz="0" w:space="0" w:color="auto"/>
                <w:right w:val="none" w:sz="0" w:space="0" w:color="auto"/>
              </w:divBdr>
            </w:div>
            <w:div w:id="289475651">
              <w:marLeft w:val="0"/>
              <w:marRight w:val="0"/>
              <w:marTop w:val="0"/>
              <w:marBottom w:val="0"/>
              <w:divBdr>
                <w:top w:val="none" w:sz="0" w:space="0" w:color="auto"/>
                <w:left w:val="none" w:sz="0" w:space="0" w:color="auto"/>
                <w:bottom w:val="none" w:sz="0" w:space="0" w:color="auto"/>
                <w:right w:val="none" w:sz="0" w:space="0" w:color="auto"/>
              </w:divBdr>
            </w:div>
            <w:div w:id="2099060409">
              <w:marLeft w:val="0"/>
              <w:marRight w:val="0"/>
              <w:marTop w:val="0"/>
              <w:marBottom w:val="0"/>
              <w:divBdr>
                <w:top w:val="none" w:sz="0" w:space="0" w:color="auto"/>
                <w:left w:val="none" w:sz="0" w:space="0" w:color="auto"/>
                <w:bottom w:val="none" w:sz="0" w:space="0" w:color="auto"/>
                <w:right w:val="none" w:sz="0" w:space="0" w:color="auto"/>
              </w:divBdr>
            </w:div>
            <w:div w:id="882252977">
              <w:marLeft w:val="0"/>
              <w:marRight w:val="0"/>
              <w:marTop w:val="0"/>
              <w:marBottom w:val="0"/>
              <w:divBdr>
                <w:top w:val="none" w:sz="0" w:space="0" w:color="auto"/>
                <w:left w:val="none" w:sz="0" w:space="0" w:color="auto"/>
                <w:bottom w:val="none" w:sz="0" w:space="0" w:color="auto"/>
                <w:right w:val="none" w:sz="0" w:space="0" w:color="auto"/>
              </w:divBdr>
            </w:div>
            <w:div w:id="1411391852">
              <w:marLeft w:val="0"/>
              <w:marRight w:val="0"/>
              <w:marTop w:val="0"/>
              <w:marBottom w:val="0"/>
              <w:divBdr>
                <w:top w:val="none" w:sz="0" w:space="0" w:color="auto"/>
                <w:left w:val="none" w:sz="0" w:space="0" w:color="auto"/>
                <w:bottom w:val="none" w:sz="0" w:space="0" w:color="auto"/>
                <w:right w:val="none" w:sz="0" w:space="0" w:color="auto"/>
              </w:divBdr>
            </w:div>
            <w:div w:id="1211306658">
              <w:marLeft w:val="0"/>
              <w:marRight w:val="0"/>
              <w:marTop w:val="0"/>
              <w:marBottom w:val="0"/>
              <w:divBdr>
                <w:top w:val="none" w:sz="0" w:space="0" w:color="auto"/>
                <w:left w:val="none" w:sz="0" w:space="0" w:color="auto"/>
                <w:bottom w:val="none" w:sz="0" w:space="0" w:color="auto"/>
                <w:right w:val="none" w:sz="0" w:space="0" w:color="auto"/>
              </w:divBdr>
            </w:div>
            <w:div w:id="1355228456">
              <w:marLeft w:val="0"/>
              <w:marRight w:val="0"/>
              <w:marTop w:val="0"/>
              <w:marBottom w:val="0"/>
              <w:divBdr>
                <w:top w:val="none" w:sz="0" w:space="0" w:color="auto"/>
                <w:left w:val="none" w:sz="0" w:space="0" w:color="auto"/>
                <w:bottom w:val="none" w:sz="0" w:space="0" w:color="auto"/>
                <w:right w:val="none" w:sz="0" w:space="0" w:color="auto"/>
              </w:divBdr>
            </w:div>
            <w:div w:id="1928030916">
              <w:marLeft w:val="0"/>
              <w:marRight w:val="0"/>
              <w:marTop w:val="0"/>
              <w:marBottom w:val="0"/>
              <w:divBdr>
                <w:top w:val="none" w:sz="0" w:space="0" w:color="auto"/>
                <w:left w:val="none" w:sz="0" w:space="0" w:color="auto"/>
                <w:bottom w:val="none" w:sz="0" w:space="0" w:color="auto"/>
                <w:right w:val="none" w:sz="0" w:space="0" w:color="auto"/>
              </w:divBdr>
            </w:div>
            <w:div w:id="328026352">
              <w:marLeft w:val="0"/>
              <w:marRight w:val="0"/>
              <w:marTop w:val="0"/>
              <w:marBottom w:val="0"/>
              <w:divBdr>
                <w:top w:val="none" w:sz="0" w:space="0" w:color="auto"/>
                <w:left w:val="none" w:sz="0" w:space="0" w:color="auto"/>
                <w:bottom w:val="none" w:sz="0" w:space="0" w:color="auto"/>
                <w:right w:val="none" w:sz="0" w:space="0" w:color="auto"/>
              </w:divBdr>
            </w:div>
            <w:div w:id="708385052">
              <w:marLeft w:val="0"/>
              <w:marRight w:val="0"/>
              <w:marTop w:val="0"/>
              <w:marBottom w:val="0"/>
              <w:divBdr>
                <w:top w:val="none" w:sz="0" w:space="0" w:color="auto"/>
                <w:left w:val="none" w:sz="0" w:space="0" w:color="auto"/>
                <w:bottom w:val="none" w:sz="0" w:space="0" w:color="auto"/>
                <w:right w:val="none" w:sz="0" w:space="0" w:color="auto"/>
              </w:divBdr>
            </w:div>
            <w:div w:id="1389375617">
              <w:marLeft w:val="0"/>
              <w:marRight w:val="0"/>
              <w:marTop w:val="0"/>
              <w:marBottom w:val="0"/>
              <w:divBdr>
                <w:top w:val="none" w:sz="0" w:space="0" w:color="auto"/>
                <w:left w:val="none" w:sz="0" w:space="0" w:color="auto"/>
                <w:bottom w:val="none" w:sz="0" w:space="0" w:color="auto"/>
                <w:right w:val="none" w:sz="0" w:space="0" w:color="auto"/>
              </w:divBdr>
            </w:div>
            <w:div w:id="1354721268">
              <w:marLeft w:val="0"/>
              <w:marRight w:val="0"/>
              <w:marTop w:val="0"/>
              <w:marBottom w:val="0"/>
              <w:divBdr>
                <w:top w:val="none" w:sz="0" w:space="0" w:color="auto"/>
                <w:left w:val="none" w:sz="0" w:space="0" w:color="auto"/>
                <w:bottom w:val="none" w:sz="0" w:space="0" w:color="auto"/>
                <w:right w:val="none" w:sz="0" w:space="0" w:color="auto"/>
              </w:divBdr>
            </w:div>
            <w:div w:id="670135675">
              <w:marLeft w:val="0"/>
              <w:marRight w:val="0"/>
              <w:marTop w:val="0"/>
              <w:marBottom w:val="0"/>
              <w:divBdr>
                <w:top w:val="none" w:sz="0" w:space="0" w:color="auto"/>
                <w:left w:val="none" w:sz="0" w:space="0" w:color="auto"/>
                <w:bottom w:val="none" w:sz="0" w:space="0" w:color="auto"/>
                <w:right w:val="none" w:sz="0" w:space="0" w:color="auto"/>
              </w:divBdr>
            </w:div>
            <w:div w:id="622924528">
              <w:marLeft w:val="0"/>
              <w:marRight w:val="0"/>
              <w:marTop w:val="0"/>
              <w:marBottom w:val="0"/>
              <w:divBdr>
                <w:top w:val="none" w:sz="0" w:space="0" w:color="auto"/>
                <w:left w:val="none" w:sz="0" w:space="0" w:color="auto"/>
                <w:bottom w:val="none" w:sz="0" w:space="0" w:color="auto"/>
                <w:right w:val="none" w:sz="0" w:space="0" w:color="auto"/>
              </w:divBdr>
            </w:div>
            <w:div w:id="311521759">
              <w:marLeft w:val="0"/>
              <w:marRight w:val="0"/>
              <w:marTop w:val="0"/>
              <w:marBottom w:val="0"/>
              <w:divBdr>
                <w:top w:val="none" w:sz="0" w:space="0" w:color="auto"/>
                <w:left w:val="none" w:sz="0" w:space="0" w:color="auto"/>
                <w:bottom w:val="none" w:sz="0" w:space="0" w:color="auto"/>
                <w:right w:val="none" w:sz="0" w:space="0" w:color="auto"/>
              </w:divBdr>
            </w:div>
            <w:div w:id="632519897">
              <w:marLeft w:val="0"/>
              <w:marRight w:val="0"/>
              <w:marTop w:val="0"/>
              <w:marBottom w:val="0"/>
              <w:divBdr>
                <w:top w:val="none" w:sz="0" w:space="0" w:color="auto"/>
                <w:left w:val="none" w:sz="0" w:space="0" w:color="auto"/>
                <w:bottom w:val="none" w:sz="0" w:space="0" w:color="auto"/>
                <w:right w:val="none" w:sz="0" w:space="0" w:color="auto"/>
              </w:divBdr>
            </w:div>
            <w:div w:id="1009602156">
              <w:marLeft w:val="0"/>
              <w:marRight w:val="0"/>
              <w:marTop w:val="0"/>
              <w:marBottom w:val="0"/>
              <w:divBdr>
                <w:top w:val="none" w:sz="0" w:space="0" w:color="auto"/>
                <w:left w:val="none" w:sz="0" w:space="0" w:color="auto"/>
                <w:bottom w:val="none" w:sz="0" w:space="0" w:color="auto"/>
                <w:right w:val="none" w:sz="0" w:space="0" w:color="auto"/>
              </w:divBdr>
            </w:div>
            <w:div w:id="7129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3757">
      <w:bodyDiv w:val="1"/>
      <w:marLeft w:val="0"/>
      <w:marRight w:val="0"/>
      <w:marTop w:val="0"/>
      <w:marBottom w:val="0"/>
      <w:divBdr>
        <w:top w:val="none" w:sz="0" w:space="0" w:color="auto"/>
        <w:left w:val="none" w:sz="0" w:space="0" w:color="auto"/>
        <w:bottom w:val="none" w:sz="0" w:space="0" w:color="auto"/>
        <w:right w:val="none" w:sz="0" w:space="0" w:color="auto"/>
      </w:divBdr>
      <w:divsChild>
        <w:div w:id="132991054">
          <w:marLeft w:val="0"/>
          <w:marRight w:val="0"/>
          <w:marTop w:val="0"/>
          <w:marBottom w:val="0"/>
          <w:divBdr>
            <w:top w:val="none" w:sz="0" w:space="0" w:color="auto"/>
            <w:left w:val="none" w:sz="0" w:space="0" w:color="auto"/>
            <w:bottom w:val="none" w:sz="0" w:space="0" w:color="auto"/>
            <w:right w:val="none" w:sz="0" w:space="0" w:color="auto"/>
          </w:divBdr>
          <w:divsChild>
            <w:div w:id="510145134">
              <w:marLeft w:val="0"/>
              <w:marRight w:val="0"/>
              <w:marTop w:val="0"/>
              <w:marBottom w:val="0"/>
              <w:divBdr>
                <w:top w:val="none" w:sz="0" w:space="0" w:color="auto"/>
                <w:left w:val="none" w:sz="0" w:space="0" w:color="auto"/>
                <w:bottom w:val="none" w:sz="0" w:space="0" w:color="auto"/>
                <w:right w:val="none" w:sz="0" w:space="0" w:color="auto"/>
              </w:divBdr>
            </w:div>
            <w:div w:id="900603366">
              <w:marLeft w:val="0"/>
              <w:marRight w:val="0"/>
              <w:marTop w:val="0"/>
              <w:marBottom w:val="0"/>
              <w:divBdr>
                <w:top w:val="none" w:sz="0" w:space="0" w:color="auto"/>
                <w:left w:val="none" w:sz="0" w:space="0" w:color="auto"/>
                <w:bottom w:val="none" w:sz="0" w:space="0" w:color="auto"/>
                <w:right w:val="none" w:sz="0" w:space="0" w:color="auto"/>
              </w:divBdr>
            </w:div>
            <w:div w:id="142702373">
              <w:marLeft w:val="0"/>
              <w:marRight w:val="0"/>
              <w:marTop w:val="0"/>
              <w:marBottom w:val="0"/>
              <w:divBdr>
                <w:top w:val="none" w:sz="0" w:space="0" w:color="auto"/>
                <w:left w:val="none" w:sz="0" w:space="0" w:color="auto"/>
                <w:bottom w:val="none" w:sz="0" w:space="0" w:color="auto"/>
                <w:right w:val="none" w:sz="0" w:space="0" w:color="auto"/>
              </w:divBdr>
            </w:div>
            <w:div w:id="1603339154">
              <w:marLeft w:val="0"/>
              <w:marRight w:val="0"/>
              <w:marTop w:val="0"/>
              <w:marBottom w:val="0"/>
              <w:divBdr>
                <w:top w:val="none" w:sz="0" w:space="0" w:color="auto"/>
                <w:left w:val="none" w:sz="0" w:space="0" w:color="auto"/>
                <w:bottom w:val="none" w:sz="0" w:space="0" w:color="auto"/>
                <w:right w:val="none" w:sz="0" w:space="0" w:color="auto"/>
              </w:divBdr>
            </w:div>
            <w:div w:id="304818039">
              <w:marLeft w:val="0"/>
              <w:marRight w:val="0"/>
              <w:marTop w:val="0"/>
              <w:marBottom w:val="0"/>
              <w:divBdr>
                <w:top w:val="none" w:sz="0" w:space="0" w:color="auto"/>
                <w:left w:val="none" w:sz="0" w:space="0" w:color="auto"/>
                <w:bottom w:val="none" w:sz="0" w:space="0" w:color="auto"/>
                <w:right w:val="none" w:sz="0" w:space="0" w:color="auto"/>
              </w:divBdr>
            </w:div>
            <w:div w:id="18288712">
              <w:marLeft w:val="0"/>
              <w:marRight w:val="0"/>
              <w:marTop w:val="0"/>
              <w:marBottom w:val="0"/>
              <w:divBdr>
                <w:top w:val="none" w:sz="0" w:space="0" w:color="auto"/>
                <w:left w:val="none" w:sz="0" w:space="0" w:color="auto"/>
                <w:bottom w:val="none" w:sz="0" w:space="0" w:color="auto"/>
                <w:right w:val="none" w:sz="0" w:space="0" w:color="auto"/>
              </w:divBdr>
            </w:div>
            <w:div w:id="623929095">
              <w:marLeft w:val="0"/>
              <w:marRight w:val="0"/>
              <w:marTop w:val="0"/>
              <w:marBottom w:val="0"/>
              <w:divBdr>
                <w:top w:val="none" w:sz="0" w:space="0" w:color="auto"/>
                <w:left w:val="none" w:sz="0" w:space="0" w:color="auto"/>
                <w:bottom w:val="none" w:sz="0" w:space="0" w:color="auto"/>
                <w:right w:val="none" w:sz="0" w:space="0" w:color="auto"/>
              </w:divBdr>
            </w:div>
            <w:div w:id="775716040">
              <w:marLeft w:val="0"/>
              <w:marRight w:val="0"/>
              <w:marTop w:val="0"/>
              <w:marBottom w:val="0"/>
              <w:divBdr>
                <w:top w:val="none" w:sz="0" w:space="0" w:color="auto"/>
                <w:left w:val="none" w:sz="0" w:space="0" w:color="auto"/>
                <w:bottom w:val="none" w:sz="0" w:space="0" w:color="auto"/>
                <w:right w:val="none" w:sz="0" w:space="0" w:color="auto"/>
              </w:divBdr>
            </w:div>
            <w:div w:id="1072969544">
              <w:marLeft w:val="0"/>
              <w:marRight w:val="0"/>
              <w:marTop w:val="0"/>
              <w:marBottom w:val="0"/>
              <w:divBdr>
                <w:top w:val="none" w:sz="0" w:space="0" w:color="auto"/>
                <w:left w:val="none" w:sz="0" w:space="0" w:color="auto"/>
                <w:bottom w:val="none" w:sz="0" w:space="0" w:color="auto"/>
                <w:right w:val="none" w:sz="0" w:space="0" w:color="auto"/>
              </w:divBdr>
            </w:div>
            <w:div w:id="14182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7326">
      <w:bodyDiv w:val="1"/>
      <w:marLeft w:val="0"/>
      <w:marRight w:val="0"/>
      <w:marTop w:val="0"/>
      <w:marBottom w:val="0"/>
      <w:divBdr>
        <w:top w:val="none" w:sz="0" w:space="0" w:color="auto"/>
        <w:left w:val="none" w:sz="0" w:space="0" w:color="auto"/>
        <w:bottom w:val="none" w:sz="0" w:space="0" w:color="auto"/>
        <w:right w:val="none" w:sz="0" w:space="0" w:color="auto"/>
      </w:divBdr>
      <w:divsChild>
        <w:div w:id="1459028264">
          <w:marLeft w:val="0"/>
          <w:marRight w:val="0"/>
          <w:marTop w:val="0"/>
          <w:marBottom w:val="0"/>
          <w:divBdr>
            <w:top w:val="none" w:sz="0" w:space="0" w:color="auto"/>
            <w:left w:val="none" w:sz="0" w:space="0" w:color="auto"/>
            <w:bottom w:val="none" w:sz="0" w:space="0" w:color="auto"/>
            <w:right w:val="none" w:sz="0" w:space="0" w:color="auto"/>
          </w:divBdr>
          <w:divsChild>
            <w:div w:id="638925377">
              <w:marLeft w:val="0"/>
              <w:marRight w:val="0"/>
              <w:marTop w:val="0"/>
              <w:marBottom w:val="0"/>
              <w:divBdr>
                <w:top w:val="none" w:sz="0" w:space="0" w:color="auto"/>
                <w:left w:val="none" w:sz="0" w:space="0" w:color="auto"/>
                <w:bottom w:val="none" w:sz="0" w:space="0" w:color="auto"/>
                <w:right w:val="none" w:sz="0" w:space="0" w:color="auto"/>
              </w:divBdr>
            </w:div>
            <w:div w:id="1735928092">
              <w:marLeft w:val="0"/>
              <w:marRight w:val="0"/>
              <w:marTop w:val="0"/>
              <w:marBottom w:val="0"/>
              <w:divBdr>
                <w:top w:val="none" w:sz="0" w:space="0" w:color="auto"/>
                <w:left w:val="none" w:sz="0" w:space="0" w:color="auto"/>
                <w:bottom w:val="none" w:sz="0" w:space="0" w:color="auto"/>
                <w:right w:val="none" w:sz="0" w:space="0" w:color="auto"/>
              </w:divBdr>
            </w:div>
            <w:div w:id="8917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50821">
      <w:bodyDiv w:val="1"/>
      <w:marLeft w:val="0"/>
      <w:marRight w:val="0"/>
      <w:marTop w:val="0"/>
      <w:marBottom w:val="0"/>
      <w:divBdr>
        <w:top w:val="none" w:sz="0" w:space="0" w:color="auto"/>
        <w:left w:val="none" w:sz="0" w:space="0" w:color="auto"/>
        <w:bottom w:val="none" w:sz="0" w:space="0" w:color="auto"/>
        <w:right w:val="none" w:sz="0" w:space="0" w:color="auto"/>
      </w:divBdr>
      <w:divsChild>
        <w:div w:id="568151608">
          <w:marLeft w:val="0"/>
          <w:marRight w:val="0"/>
          <w:marTop w:val="0"/>
          <w:marBottom w:val="0"/>
          <w:divBdr>
            <w:top w:val="none" w:sz="0" w:space="0" w:color="auto"/>
            <w:left w:val="none" w:sz="0" w:space="0" w:color="auto"/>
            <w:bottom w:val="none" w:sz="0" w:space="0" w:color="auto"/>
            <w:right w:val="none" w:sz="0" w:space="0" w:color="auto"/>
          </w:divBdr>
          <w:divsChild>
            <w:div w:id="1356610445">
              <w:marLeft w:val="0"/>
              <w:marRight w:val="0"/>
              <w:marTop w:val="0"/>
              <w:marBottom w:val="0"/>
              <w:divBdr>
                <w:top w:val="none" w:sz="0" w:space="0" w:color="auto"/>
                <w:left w:val="none" w:sz="0" w:space="0" w:color="auto"/>
                <w:bottom w:val="none" w:sz="0" w:space="0" w:color="auto"/>
                <w:right w:val="none" w:sz="0" w:space="0" w:color="auto"/>
              </w:divBdr>
            </w:div>
            <w:div w:id="838083297">
              <w:marLeft w:val="0"/>
              <w:marRight w:val="0"/>
              <w:marTop w:val="0"/>
              <w:marBottom w:val="0"/>
              <w:divBdr>
                <w:top w:val="none" w:sz="0" w:space="0" w:color="auto"/>
                <w:left w:val="none" w:sz="0" w:space="0" w:color="auto"/>
                <w:bottom w:val="none" w:sz="0" w:space="0" w:color="auto"/>
                <w:right w:val="none" w:sz="0" w:space="0" w:color="auto"/>
              </w:divBdr>
            </w:div>
            <w:div w:id="518354985">
              <w:marLeft w:val="0"/>
              <w:marRight w:val="0"/>
              <w:marTop w:val="0"/>
              <w:marBottom w:val="0"/>
              <w:divBdr>
                <w:top w:val="none" w:sz="0" w:space="0" w:color="auto"/>
                <w:left w:val="none" w:sz="0" w:space="0" w:color="auto"/>
                <w:bottom w:val="none" w:sz="0" w:space="0" w:color="auto"/>
                <w:right w:val="none" w:sz="0" w:space="0" w:color="auto"/>
              </w:divBdr>
            </w:div>
            <w:div w:id="1731071707">
              <w:marLeft w:val="0"/>
              <w:marRight w:val="0"/>
              <w:marTop w:val="0"/>
              <w:marBottom w:val="0"/>
              <w:divBdr>
                <w:top w:val="none" w:sz="0" w:space="0" w:color="auto"/>
                <w:left w:val="none" w:sz="0" w:space="0" w:color="auto"/>
                <w:bottom w:val="none" w:sz="0" w:space="0" w:color="auto"/>
                <w:right w:val="none" w:sz="0" w:space="0" w:color="auto"/>
              </w:divBdr>
            </w:div>
            <w:div w:id="1858036397">
              <w:marLeft w:val="0"/>
              <w:marRight w:val="0"/>
              <w:marTop w:val="0"/>
              <w:marBottom w:val="0"/>
              <w:divBdr>
                <w:top w:val="none" w:sz="0" w:space="0" w:color="auto"/>
                <w:left w:val="none" w:sz="0" w:space="0" w:color="auto"/>
                <w:bottom w:val="none" w:sz="0" w:space="0" w:color="auto"/>
                <w:right w:val="none" w:sz="0" w:space="0" w:color="auto"/>
              </w:divBdr>
            </w:div>
            <w:div w:id="995842773">
              <w:marLeft w:val="0"/>
              <w:marRight w:val="0"/>
              <w:marTop w:val="0"/>
              <w:marBottom w:val="0"/>
              <w:divBdr>
                <w:top w:val="none" w:sz="0" w:space="0" w:color="auto"/>
                <w:left w:val="none" w:sz="0" w:space="0" w:color="auto"/>
                <w:bottom w:val="none" w:sz="0" w:space="0" w:color="auto"/>
                <w:right w:val="none" w:sz="0" w:space="0" w:color="auto"/>
              </w:divBdr>
            </w:div>
            <w:div w:id="1264799999">
              <w:marLeft w:val="0"/>
              <w:marRight w:val="0"/>
              <w:marTop w:val="0"/>
              <w:marBottom w:val="0"/>
              <w:divBdr>
                <w:top w:val="none" w:sz="0" w:space="0" w:color="auto"/>
                <w:left w:val="none" w:sz="0" w:space="0" w:color="auto"/>
                <w:bottom w:val="none" w:sz="0" w:space="0" w:color="auto"/>
                <w:right w:val="none" w:sz="0" w:space="0" w:color="auto"/>
              </w:divBdr>
            </w:div>
            <w:div w:id="1557661485">
              <w:marLeft w:val="0"/>
              <w:marRight w:val="0"/>
              <w:marTop w:val="0"/>
              <w:marBottom w:val="0"/>
              <w:divBdr>
                <w:top w:val="none" w:sz="0" w:space="0" w:color="auto"/>
                <w:left w:val="none" w:sz="0" w:space="0" w:color="auto"/>
                <w:bottom w:val="none" w:sz="0" w:space="0" w:color="auto"/>
                <w:right w:val="none" w:sz="0" w:space="0" w:color="auto"/>
              </w:divBdr>
            </w:div>
            <w:div w:id="1094134668">
              <w:marLeft w:val="0"/>
              <w:marRight w:val="0"/>
              <w:marTop w:val="0"/>
              <w:marBottom w:val="0"/>
              <w:divBdr>
                <w:top w:val="none" w:sz="0" w:space="0" w:color="auto"/>
                <w:left w:val="none" w:sz="0" w:space="0" w:color="auto"/>
                <w:bottom w:val="none" w:sz="0" w:space="0" w:color="auto"/>
                <w:right w:val="none" w:sz="0" w:space="0" w:color="auto"/>
              </w:divBdr>
            </w:div>
            <w:div w:id="723529128">
              <w:marLeft w:val="0"/>
              <w:marRight w:val="0"/>
              <w:marTop w:val="0"/>
              <w:marBottom w:val="0"/>
              <w:divBdr>
                <w:top w:val="none" w:sz="0" w:space="0" w:color="auto"/>
                <w:left w:val="none" w:sz="0" w:space="0" w:color="auto"/>
                <w:bottom w:val="none" w:sz="0" w:space="0" w:color="auto"/>
                <w:right w:val="none" w:sz="0" w:space="0" w:color="auto"/>
              </w:divBdr>
            </w:div>
            <w:div w:id="350644425">
              <w:marLeft w:val="0"/>
              <w:marRight w:val="0"/>
              <w:marTop w:val="0"/>
              <w:marBottom w:val="0"/>
              <w:divBdr>
                <w:top w:val="none" w:sz="0" w:space="0" w:color="auto"/>
                <w:left w:val="none" w:sz="0" w:space="0" w:color="auto"/>
                <w:bottom w:val="none" w:sz="0" w:space="0" w:color="auto"/>
                <w:right w:val="none" w:sz="0" w:space="0" w:color="auto"/>
              </w:divBdr>
            </w:div>
            <w:div w:id="146938743">
              <w:marLeft w:val="0"/>
              <w:marRight w:val="0"/>
              <w:marTop w:val="0"/>
              <w:marBottom w:val="0"/>
              <w:divBdr>
                <w:top w:val="none" w:sz="0" w:space="0" w:color="auto"/>
                <w:left w:val="none" w:sz="0" w:space="0" w:color="auto"/>
                <w:bottom w:val="none" w:sz="0" w:space="0" w:color="auto"/>
                <w:right w:val="none" w:sz="0" w:space="0" w:color="auto"/>
              </w:divBdr>
            </w:div>
            <w:div w:id="1185053642">
              <w:marLeft w:val="0"/>
              <w:marRight w:val="0"/>
              <w:marTop w:val="0"/>
              <w:marBottom w:val="0"/>
              <w:divBdr>
                <w:top w:val="none" w:sz="0" w:space="0" w:color="auto"/>
                <w:left w:val="none" w:sz="0" w:space="0" w:color="auto"/>
                <w:bottom w:val="none" w:sz="0" w:space="0" w:color="auto"/>
                <w:right w:val="none" w:sz="0" w:space="0" w:color="auto"/>
              </w:divBdr>
            </w:div>
            <w:div w:id="783499715">
              <w:marLeft w:val="0"/>
              <w:marRight w:val="0"/>
              <w:marTop w:val="0"/>
              <w:marBottom w:val="0"/>
              <w:divBdr>
                <w:top w:val="none" w:sz="0" w:space="0" w:color="auto"/>
                <w:left w:val="none" w:sz="0" w:space="0" w:color="auto"/>
                <w:bottom w:val="none" w:sz="0" w:space="0" w:color="auto"/>
                <w:right w:val="none" w:sz="0" w:space="0" w:color="auto"/>
              </w:divBdr>
            </w:div>
            <w:div w:id="1675913070">
              <w:marLeft w:val="0"/>
              <w:marRight w:val="0"/>
              <w:marTop w:val="0"/>
              <w:marBottom w:val="0"/>
              <w:divBdr>
                <w:top w:val="none" w:sz="0" w:space="0" w:color="auto"/>
                <w:left w:val="none" w:sz="0" w:space="0" w:color="auto"/>
                <w:bottom w:val="none" w:sz="0" w:space="0" w:color="auto"/>
                <w:right w:val="none" w:sz="0" w:space="0" w:color="auto"/>
              </w:divBdr>
            </w:div>
            <w:div w:id="153377094">
              <w:marLeft w:val="0"/>
              <w:marRight w:val="0"/>
              <w:marTop w:val="0"/>
              <w:marBottom w:val="0"/>
              <w:divBdr>
                <w:top w:val="none" w:sz="0" w:space="0" w:color="auto"/>
                <w:left w:val="none" w:sz="0" w:space="0" w:color="auto"/>
                <w:bottom w:val="none" w:sz="0" w:space="0" w:color="auto"/>
                <w:right w:val="none" w:sz="0" w:space="0" w:color="auto"/>
              </w:divBdr>
            </w:div>
            <w:div w:id="1766028386">
              <w:marLeft w:val="0"/>
              <w:marRight w:val="0"/>
              <w:marTop w:val="0"/>
              <w:marBottom w:val="0"/>
              <w:divBdr>
                <w:top w:val="none" w:sz="0" w:space="0" w:color="auto"/>
                <w:left w:val="none" w:sz="0" w:space="0" w:color="auto"/>
                <w:bottom w:val="none" w:sz="0" w:space="0" w:color="auto"/>
                <w:right w:val="none" w:sz="0" w:space="0" w:color="auto"/>
              </w:divBdr>
            </w:div>
            <w:div w:id="142360191">
              <w:marLeft w:val="0"/>
              <w:marRight w:val="0"/>
              <w:marTop w:val="0"/>
              <w:marBottom w:val="0"/>
              <w:divBdr>
                <w:top w:val="none" w:sz="0" w:space="0" w:color="auto"/>
                <w:left w:val="none" w:sz="0" w:space="0" w:color="auto"/>
                <w:bottom w:val="none" w:sz="0" w:space="0" w:color="auto"/>
                <w:right w:val="none" w:sz="0" w:space="0" w:color="auto"/>
              </w:divBdr>
            </w:div>
            <w:div w:id="3717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2970">
      <w:bodyDiv w:val="1"/>
      <w:marLeft w:val="0"/>
      <w:marRight w:val="0"/>
      <w:marTop w:val="0"/>
      <w:marBottom w:val="0"/>
      <w:divBdr>
        <w:top w:val="none" w:sz="0" w:space="0" w:color="auto"/>
        <w:left w:val="none" w:sz="0" w:space="0" w:color="auto"/>
        <w:bottom w:val="none" w:sz="0" w:space="0" w:color="auto"/>
        <w:right w:val="none" w:sz="0" w:space="0" w:color="auto"/>
      </w:divBdr>
      <w:divsChild>
        <w:div w:id="2115050537">
          <w:marLeft w:val="0"/>
          <w:marRight w:val="0"/>
          <w:marTop w:val="0"/>
          <w:marBottom w:val="0"/>
          <w:divBdr>
            <w:top w:val="none" w:sz="0" w:space="0" w:color="auto"/>
            <w:left w:val="none" w:sz="0" w:space="0" w:color="auto"/>
            <w:bottom w:val="none" w:sz="0" w:space="0" w:color="auto"/>
            <w:right w:val="none" w:sz="0" w:space="0" w:color="auto"/>
          </w:divBdr>
          <w:divsChild>
            <w:div w:id="878317316">
              <w:marLeft w:val="0"/>
              <w:marRight w:val="0"/>
              <w:marTop w:val="0"/>
              <w:marBottom w:val="0"/>
              <w:divBdr>
                <w:top w:val="none" w:sz="0" w:space="0" w:color="auto"/>
                <w:left w:val="none" w:sz="0" w:space="0" w:color="auto"/>
                <w:bottom w:val="none" w:sz="0" w:space="0" w:color="auto"/>
                <w:right w:val="none" w:sz="0" w:space="0" w:color="auto"/>
              </w:divBdr>
            </w:div>
            <w:div w:id="275064912">
              <w:marLeft w:val="0"/>
              <w:marRight w:val="0"/>
              <w:marTop w:val="0"/>
              <w:marBottom w:val="0"/>
              <w:divBdr>
                <w:top w:val="none" w:sz="0" w:space="0" w:color="auto"/>
                <w:left w:val="none" w:sz="0" w:space="0" w:color="auto"/>
                <w:bottom w:val="none" w:sz="0" w:space="0" w:color="auto"/>
                <w:right w:val="none" w:sz="0" w:space="0" w:color="auto"/>
              </w:divBdr>
            </w:div>
            <w:div w:id="478112074">
              <w:marLeft w:val="0"/>
              <w:marRight w:val="0"/>
              <w:marTop w:val="0"/>
              <w:marBottom w:val="0"/>
              <w:divBdr>
                <w:top w:val="none" w:sz="0" w:space="0" w:color="auto"/>
                <w:left w:val="none" w:sz="0" w:space="0" w:color="auto"/>
                <w:bottom w:val="none" w:sz="0" w:space="0" w:color="auto"/>
                <w:right w:val="none" w:sz="0" w:space="0" w:color="auto"/>
              </w:divBdr>
            </w:div>
            <w:div w:id="1432822610">
              <w:marLeft w:val="0"/>
              <w:marRight w:val="0"/>
              <w:marTop w:val="0"/>
              <w:marBottom w:val="0"/>
              <w:divBdr>
                <w:top w:val="none" w:sz="0" w:space="0" w:color="auto"/>
                <w:left w:val="none" w:sz="0" w:space="0" w:color="auto"/>
                <w:bottom w:val="none" w:sz="0" w:space="0" w:color="auto"/>
                <w:right w:val="none" w:sz="0" w:space="0" w:color="auto"/>
              </w:divBdr>
            </w:div>
            <w:div w:id="267737064">
              <w:marLeft w:val="0"/>
              <w:marRight w:val="0"/>
              <w:marTop w:val="0"/>
              <w:marBottom w:val="0"/>
              <w:divBdr>
                <w:top w:val="none" w:sz="0" w:space="0" w:color="auto"/>
                <w:left w:val="none" w:sz="0" w:space="0" w:color="auto"/>
                <w:bottom w:val="none" w:sz="0" w:space="0" w:color="auto"/>
                <w:right w:val="none" w:sz="0" w:space="0" w:color="auto"/>
              </w:divBdr>
            </w:div>
            <w:div w:id="2047484000">
              <w:marLeft w:val="0"/>
              <w:marRight w:val="0"/>
              <w:marTop w:val="0"/>
              <w:marBottom w:val="0"/>
              <w:divBdr>
                <w:top w:val="none" w:sz="0" w:space="0" w:color="auto"/>
                <w:left w:val="none" w:sz="0" w:space="0" w:color="auto"/>
                <w:bottom w:val="none" w:sz="0" w:space="0" w:color="auto"/>
                <w:right w:val="none" w:sz="0" w:space="0" w:color="auto"/>
              </w:divBdr>
            </w:div>
            <w:div w:id="654459419">
              <w:marLeft w:val="0"/>
              <w:marRight w:val="0"/>
              <w:marTop w:val="0"/>
              <w:marBottom w:val="0"/>
              <w:divBdr>
                <w:top w:val="none" w:sz="0" w:space="0" w:color="auto"/>
                <w:left w:val="none" w:sz="0" w:space="0" w:color="auto"/>
                <w:bottom w:val="none" w:sz="0" w:space="0" w:color="auto"/>
                <w:right w:val="none" w:sz="0" w:space="0" w:color="auto"/>
              </w:divBdr>
            </w:div>
            <w:div w:id="258105044">
              <w:marLeft w:val="0"/>
              <w:marRight w:val="0"/>
              <w:marTop w:val="0"/>
              <w:marBottom w:val="0"/>
              <w:divBdr>
                <w:top w:val="none" w:sz="0" w:space="0" w:color="auto"/>
                <w:left w:val="none" w:sz="0" w:space="0" w:color="auto"/>
                <w:bottom w:val="none" w:sz="0" w:space="0" w:color="auto"/>
                <w:right w:val="none" w:sz="0" w:space="0" w:color="auto"/>
              </w:divBdr>
            </w:div>
            <w:div w:id="84613125">
              <w:marLeft w:val="0"/>
              <w:marRight w:val="0"/>
              <w:marTop w:val="0"/>
              <w:marBottom w:val="0"/>
              <w:divBdr>
                <w:top w:val="none" w:sz="0" w:space="0" w:color="auto"/>
                <w:left w:val="none" w:sz="0" w:space="0" w:color="auto"/>
                <w:bottom w:val="none" w:sz="0" w:space="0" w:color="auto"/>
                <w:right w:val="none" w:sz="0" w:space="0" w:color="auto"/>
              </w:divBdr>
            </w:div>
            <w:div w:id="351880801">
              <w:marLeft w:val="0"/>
              <w:marRight w:val="0"/>
              <w:marTop w:val="0"/>
              <w:marBottom w:val="0"/>
              <w:divBdr>
                <w:top w:val="none" w:sz="0" w:space="0" w:color="auto"/>
                <w:left w:val="none" w:sz="0" w:space="0" w:color="auto"/>
                <w:bottom w:val="none" w:sz="0" w:space="0" w:color="auto"/>
                <w:right w:val="none" w:sz="0" w:space="0" w:color="auto"/>
              </w:divBdr>
            </w:div>
            <w:div w:id="643005211">
              <w:marLeft w:val="0"/>
              <w:marRight w:val="0"/>
              <w:marTop w:val="0"/>
              <w:marBottom w:val="0"/>
              <w:divBdr>
                <w:top w:val="none" w:sz="0" w:space="0" w:color="auto"/>
                <w:left w:val="none" w:sz="0" w:space="0" w:color="auto"/>
                <w:bottom w:val="none" w:sz="0" w:space="0" w:color="auto"/>
                <w:right w:val="none" w:sz="0" w:space="0" w:color="auto"/>
              </w:divBdr>
            </w:div>
            <w:div w:id="1734891190">
              <w:marLeft w:val="0"/>
              <w:marRight w:val="0"/>
              <w:marTop w:val="0"/>
              <w:marBottom w:val="0"/>
              <w:divBdr>
                <w:top w:val="none" w:sz="0" w:space="0" w:color="auto"/>
                <w:left w:val="none" w:sz="0" w:space="0" w:color="auto"/>
                <w:bottom w:val="none" w:sz="0" w:space="0" w:color="auto"/>
                <w:right w:val="none" w:sz="0" w:space="0" w:color="auto"/>
              </w:divBdr>
            </w:div>
            <w:div w:id="872424791">
              <w:marLeft w:val="0"/>
              <w:marRight w:val="0"/>
              <w:marTop w:val="0"/>
              <w:marBottom w:val="0"/>
              <w:divBdr>
                <w:top w:val="none" w:sz="0" w:space="0" w:color="auto"/>
                <w:left w:val="none" w:sz="0" w:space="0" w:color="auto"/>
                <w:bottom w:val="none" w:sz="0" w:space="0" w:color="auto"/>
                <w:right w:val="none" w:sz="0" w:space="0" w:color="auto"/>
              </w:divBdr>
            </w:div>
            <w:div w:id="384061786">
              <w:marLeft w:val="0"/>
              <w:marRight w:val="0"/>
              <w:marTop w:val="0"/>
              <w:marBottom w:val="0"/>
              <w:divBdr>
                <w:top w:val="none" w:sz="0" w:space="0" w:color="auto"/>
                <w:left w:val="none" w:sz="0" w:space="0" w:color="auto"/>
                <w:bottom w:val="none" w:sz="0" w:space="0" w:color="auto"/>
                <w:right w:val="none" w:sz="0" w:space="0" w:color="auto"/>
              </w:divBdr>
            </w:div>
            <w:div w:id="219370617">
              <w:marLeft w:val="0"/>
              <w:marRight w:val="0"/>
              <w:marTop w:val="0"/>
              <w:marBottom w:val="0"/>
              <w:divBdr>
                <w:top w:val="none" w:sz="0" w:space="0" w:color="auto"/>
                <w:left w:val="none" w:sz="0" w:space="0" w:color="auto"/>
                <w:bottom w:val="none" w:sz="0" w:space="0" w:color="auto"/>
                <w:right w:val="none" w:sz="0" w:space="0" w:color="auto"/>
              </w:divBdr>
            </w:div>
            <w:div w:id="1340162358">
              <w:marLeft w:val="0"/>
              <w:marRight w:val="0"/>
              <w:marTop w:val="0"/>
              <w:marBottom w:val="0"/>
              <w:divBdr>
                <w:top w:val="none" w:sz="0" w:space="0" w:color="auto"/>
                <w:left w:val="none" w:sz="0" w:space="0" w:color="auto"/>
                <w:bottom w:val="none" w:sz="0" w:space="0" w:color="auto"/>
                <w:right w:val="none" w:sz="0" w:space="0" w:color="auto"/>
              </w:divBdr>
            </w:div>
            <w:div w:id="1465394774">
              <w:marLeft w:val="0"/>
              <w:marRight w:val="0"/>
              <w:marTop w:val="0"/>
              <w:marBottom w:val="0"/>
              <w:divBdr>
                <w:top w:val="none" w:sz="0" w:space="0" w:color="auto"/>
                <w:left w:val="none" w:sz="0" w:space="0" w:color="auto"/>
                <w:bottom w:val="none" w:sz="0" w:space="0" w:color="auto"/>
                <w:right w:val="none" w:sz="0" w:space="0" w:color="auto"/>
              </w:divBdr>
            </w:div>
            <w:div w:id="1288585010">
              <w:marLeft w:val="0"/>
              <w:marRight w:val="0"/>
              <w:marTop w:val="0"/>
              <w:marBottom w:val="0"/>
              <w:divBdr>
                <w:top w:val="none" w:sz="0" w:space="0" w:color="auto"/>
                <w:left w:val="none" w:sz="0" w:space="0" w:color="auto"/>
                <w:bottom w:val="none" w:sz="0" w:space="0" w:color="auto"/>
                <w:right w:val="none" w:sz="0" w:space="0" w:color="auto"/>
              </w:divBdr>
            </w:div>
            <w:div w:id="112792843">
              <w:marLeft w:val="0"/>
              <w:marRight w:val="0"/>
              <w:marTop w:val="0"/>
              <w:marBottom w:val="0"/>
              <w:divBdr>
                <w:top w:val="none" w:sz="0" w:space="0" w:color="auto"/>
                <w:left w:val="none" w:sz="0" w:space="0" w:color="auto"/>
                <w:bottom w:val="none" w:sz="0" w:space="0" w:color="auto"/>
                <w:right w:val="none" w:sz="0" w:space="0" w:color="auto"/>
              </w:divBdr>
            </w:div>
            <w:div w:id="1139958347">
              <w:marLeft w:val="0"/>
              <w:marRight w:val="0"/>
              <w:marTop w:val="0"/>
              <w:marBottom w:val="0"/>
              <w:divBdr>
                <w:top w:val="none" w:sz="0" w:space="0" w:color="auto"/>
                <w:left w:val="none" w:sz="0" w:space="0" w:color="auto"/>
                <w:bottom w:val="none" w:sz="0" w:space="0" w:color="auto"/>
                <w:right w:val="none" w:sz="0" w:space="0" w:color="auto"/>
              </w:divBdr>
            </w:div>
            <w:div w:id="20869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71393">
      <w:bodyDiv w:val="1"/>
      <w:marLeft w:val="0"/>
      <w:marRight w:val="0"/>
      <w:marTop w:val="0"/>
      <w:marBottom w:val="0"/>
      <w:divBdr>
        <w:top w:val="none" w:sz="0" w:space="0" w:color="auto"/>
        <w:left w:val="none" w:sz="0" w:space="0" w:color="auto"/>
        <w:bottom w:val="none" w:sz="0" w:space="0" w:color="auto"/>
        <w:right w:val="none" w:sz="0" w:space="0" w:color="auto"/>
      </w:divBdr>
      <w:divsChild>
        <w:div w:id="43794936">
          <w:marLeft w:val="0"/>
          <w:marRight w:val="0"/>
          <w:marTop w:val="0"/>
          <w:marBottom w:val="0"/>
          <w:divBdr>
            <w:top w:val="none" w:sz="0" w:space="0" w:color="auto"/>
            <w:left w:val="none" w:sz="0" w:space="0" w:color="auto"/>
            <w:bottom w:val="none" w:sz="0" w:space="0" w:color="auto"/>
            <w:right w:val="none" w:sz="0" w:space="0" w:color="auto"/>
          </w:divBdr>
          <w:divsChild>
            <w:div w:id="1254783941">
              <w:marLeft w:val="0"/>
              <w:marRight w:val="0"/>
              <w:marTop w:val="0"/>
              <w:marBottom w:val="0"/>
              <w:divBdr>
                <w:top w:val="none" w:sz="0" w:space="0" w:color="auto"/>
                <w:left w:val="none" w:sz="0" w:space="0" w:color="auto"/>
                <w:bottom w:val="none" w:sz="0" w:space="0" w:color="auto"/>
                <w:right w:val="none" w:sz="0" w:space="0" w:color="auto"/>
              </w:divBdr>
            </w:div>
            <w:div w:id="1352031137">
              <w:marLeft w:val="0"/>
              <w:marRight w:val="0"/>
              <w:marTop w:val="0"/>
              <w:marBottom w:val="0"/>
              <w:divBdr>
                <w:top w:val="none" w:sz="0" w:space="0" w:color="auto"/>
                <w:left w:val="none" w:sz="0" w:space="0" w:color="auto"/>
                <w:bottom w:val="none" w:sz="0" w:space="0" w:color="auto"/>
                <w:right w:val="none" w:sz="0" w:space="0" w:color="auto"/>
              </w:divBdr>
            </w:div>
            <w:div w:id="1094940686">
              <w:marLeft w:val="0"/>
              <w:marRight w:val="0"/>
              <w:marTop w:val="0"/>
              <w:marBottom w:val="0"/>
              <w:divBdr>
                <w:top w:val="none" w:sz="0" w:space="0" w:color="auto"/>
                <w:left w:val="none" w:sz="0" w:space="0" w:color="auto"/>
                <w:bottom w:val="none" w:sz="0" w:space="0" w:color="auto"/>
                <w:right w:val="none" w:sz="0" w:space="0" w:color="auto"/>
              </w:divBdr>
            </w:div>
            <w:div w:id="1639218759">
              <w:marLeft w:val="0"/>
              <w:marRight w:val="0"/>
              <w:marTop w:val="0"/>
              <w:marBottom w:val="0"/>
              <w:divBdr>
                <w:top w:val="none" w:sz="0" w:space="0" w:color="auto"/>
                <w:left w:val="none" w:sz="0" w:space="0" w:color="auto"/>
                <w:bottom w:val="none" w:sz="0" w:space="0" w:color="auto"/>
                <w:right w:val="none" w:sz="0" w:space="0" w:color="auto"/>
              </w:divBdr>
            </w:div>
            <w:div w:id="242490139">
              <w:marLeft w:val="0"/>
              <w:marRight w:val="0"/>
              <w:marTop w:val="0"/>
              <w:marBottom w:val="0"/>
              <w:divBdr>
                <w:top w:val="none" w:sz="0" w:space="0" w:color="auto"/>
                <w:left w:val="none" w:sz="0" w:space="0" w:color="auto"/>
                <w:bottom w:val="none" w:sz="0" w:space="0" w:color="auto"/>
                <w:right w:val="none" w:sz="0" w:space="0" w:color="auto"/>
              </w:divBdr>
            </w:div>
            <w:div w:id="1934778375">
              <w:marLeft w:val="0"/>
              <w:marRight w:val="0"/>
              <w:marTop w:val="0"/>
              <w:marBottom w:val="0"/>
              <w:divBdr>
                <w:top w:val="none" w:sz="0" w:space="0" w:color="auto"/>
                <w:left w:val="none" w:sz="0" w:space="0" w:color="auto"/>
                <w:bottom w:val="none" w:sz="0" w:space="0" w:color="auto"/>
                <w:right w:val="none" w:sz="0" w:space="0" w:color="auto"/>
              </w:divBdr>
            </w:div>
            <w:div w:id="311956824">
              <w:marLeft w:val="0"/>
              <w:marRight w:val="0"/>
              <w:marTop w:val="0"/>
              <w:marBottom w:val="0"/>
              <w:divBdr>
                <w:top w:val="none" w:sz="0" w:space="0" w:color="auto"/>
                <w:left w:val="none" w:sz="0" w:space="0" w:color="auto"/>
                <w:bottom w:val="none" w:sz="0" w:space="0" w:color="auto"/>
                <w:right w:val="none" w:sz="0" w:space="0" w:color="auto"/>
              </w:divBdr>
            </w:div>
            <w:div w:id="1884361488">
              <w:marLeft w:val="0"/>
              <w:marRight w:val="0"/>
              <w:marTop w:val="0"/>
              <w:marBottom w:val="0"/>
              <w:divBdr>
                <w:top w:val="none" w:sz="0" w:space="0" w:color="auto"/>
                <w:left w:val="none" w:sz="0" w:space="0" w:color="auto"/>
                <w:bottom w:val="none" w:sz="0" w:space="0" w:color="auto"/>
                <w:right w:val="none" w:sz="0" w:space="0" w:color="auto"/>
              </w:divBdr>
            </w:div>
            <w:div w:id="1660113078">
              <w:marLeft w:val="0"/>
              <w:marRight w:val="0"/>
              <w:marTop w:val="0"/>
              <w:marBottom w:val="0"/>
              <w:divBdr>
                <w:top w:val="none" w:sz="0" w:space="0" w:color="auto"/>
                <w:left w:val="none" w:sz="0" w:space="0" w:color="auto"/>
                <w:bottom w:val="none" w:sz="0" w:space="0" w:color="auto"/>
                <w:right w:val="none" w:sz="0" w:space="0" w:color="auto"/>
              </w:divBdr>
            </w:div>
            <w:div w:id="1701130569">
              <w:marLeft w:val="0"/>
              <w:marRight w:val="0"/>
              <w:marTop w:val="0"/>
              <w:marBottom w:val="0"/>
              <w:divBdr>
                <w:top w:val="none" w:sz="0" w:space="0" w:color="auto"/>
                <w:left w:val="none" w:sz="0" w:space="0" w:color="auto"/>
                <w:bottom w:val="none" w:sz="0" w:space="0" w:color="auto"/>
                <w:right w:val="none" w:sz="0" w:space="0" w:color="auto"/>
              </w:divBdr>
            </w:div>
            <w:div w:id="1176312490">
              <w:marLeft w:val="0"/>
              <w:marRight w:val="0"/>
              <w:marTop w:val="0"/>
              <w:marBottom w:val="0"/>
              <w:divBdr>
                <w:top w:val="none" w:sz="0" w:space="0" w:color="auto"/>
                <w:left w:val="none" w:sz="0" w:space="0" w:color="auto"/>
                <w:bottom w:val="none" w:sz="0" w:space="0" w:color="auto"/>
                <w:right w:val="none" w:sz="0" w:space="0" w:color="auto"/>
              </w:divBdr>
            </w:div>
            <w:div w:id="3231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8519">
      <w:bodyDiv w:val="1"/>
      <w:marLeft w:val="0"/>
      <w:marRight w:val="0"/>
      <w:marTop w:val="0"/>
      <w:marBottom w:val="0"/>
      <w:divBdr>
        <w:top w:val="none" w:sz="0" w:space="0" w:color="auto"/>
        <w:left w:val="none" w:sz="0" w:space="0" w:color="auto"/>
        <w:bottom w:val="none" w:sz="0" w:space="0" w:color="auto"/>
        <w:right w:val="none" w:sz="0" w:space="0" w:color="auto"/>
      </w:divBdr>
      <w:divsChild>
        <w:div w:id="1997566319">
          <w:marLeft w:val="0"/>
          <w:marRight w:val="0"/>
          <w:marTop w:val="0"/>
          <w:marBottom w:val="0"/>
          <w:divBdr>
            <w:top w:val="none" w:sz="0" w:space="0" w:color="auto"/>
            <w:left w:val="none" w:sz="0" w:space="0" w:color="auto"/>
            <w:bottom w:val="none" w:sz="0" w:space="0" w:color="auto"/>
            <w:right w:val="none" w:sz="0" w:space="0" w:color="auto"/>
          </w:divBdr>
          <w:divsChild>
            <w:div w:id="1252278709">
              <w:marLeft w:val="0"/>
              <w:marRight w:val="0"/>
              <w:marTop w:val="0"/>
              <w:marBottom w:val="0"/>
              <w:divBdr>
                <w:top w:val="none" w:sz="0" w:space="0" w:color="auto"/>
                <w:left w:val="none" w:sz="0" w:space="0" w:color="auto"/>
                <w:bottom w:val="none" w:sz="0" w:space="0" w:color="auto"/>
                <w:right w:val="none" w:sz="0" w:space="0" w:color="auto"/>
              </w:divBdr>
            </w:div>
            <w:div w:id="1681004886">
              <w:marLeft w:val="0"/>
              <w:marRight w:val="0"/>
              <w:marTop w:val="0"/>
              <w:marBottom w:val="0"/>
              <w:divBdr>
                <w:top w:val="none" w:sz="0" w:space="0" w:color="auto"/>
                <w:left w:val="none" w:sz="0" w:space="0" w:color="auto"/>
                <w:bottom w:val="none" w:sz="0" w:space="0" w:color="auto"/>
                <w:right w:val="none" w:sz="0" w:space="0" w:color="auto"/>
              </w:divBdr>
            </w:div>
            <w:div w:id="256526451">
              <w:marLeft w:val="0"/>
              <w:marRight w:val="0"/>
              <w:marTop w:val="0"/>
              <w:marBottom w:val="0"/>
              <w:divBdr>
                <w:top w:val="none" w:sz="0" w:space="0" w:color="auto"/>
                <w:left w:val="none" w:sz="0" w:space="0" w:color="auto"/>
                <w:bottom w:val="none" w:sz="0" w:space="0" w:color="auto"/>
                <w:right w:val="none" w:sz="0" w:space="0" w:color="auto"/>
              </w:divBdr>
            </w:div>
            <w:div w:id="2979889">
              <w:marLeft w:val="0"/>
              <w:marRight w:val="0"/>
              <w:marTop w:val="0"/>
              <w:marBottom w:val="0"/>
              <w:divBdr>
                <w:top w:val="none" w:sz="0" w:space="0" w:color="auto"/>
                <w:left w:val="none" w:sz="0" w:space="0" w:color="auto"/>
                <w:bottom w:val="none" w:sz="0" w:space="0" w:color="auto"/>
                <w:right w:val="none" w:sz="0" w:space="0" w:color="auto"/>
              </w:divBdr>
            </w:div>
            <w:div w:id="429203002">
              <w:marLeft w:val="0"/>
              <w:marRight w:val="0"/>
              <w:marTop w:val="0"/>
              <w:marBottom w:val="0"/>
              <w:divBdr>
                <w:top w:val="none" w:sz="0" w:space="0" w:color="auto"/>
                <w:left w:val="none" w:sz="0" w:space="0" w:color="auto"/>
                <w:bottom w:val="none" w:sz="0" w:space="0" w:color="auto"/>
                <w:right w:val="none" w:sz="0" w:space="0" w:color="auto"/>
              </w:divBdr>
            </w:div>
            <w:div w:id="933439196">
              <w:marLeft w:val="0"/>
              <w:marRight w:val="0"/>
              <w:marTop w:val="0"/>
              <w:marBottom w:val="0"/>
              <w:divBdr>
                <w:top w:val="none" w:sz="0" w:space="0" w:color="auto"/>
                <w:left w:val="none" w:sz="0" w:space="0" w:color="auto"/>
                <w:bottom w:val="none" w:sz="0" w:space="0" w:color="auto"/>
                <w:right w:val="none" w:sz="0" w:space="0" w:color="auto"/>
              </w:divBdr>
            </w:div>
            <w:div w:id="1646859525">
              <w:marLeft w:val="0"/>
              <w:marRight w:val="0"/>
              <w:marTop w:val="0"/>
              <w:marBottom w:val="0"/>
              <w:divBdr>
                <w:top w:val="none" w:sz="0" w:space="0" w:color="auto"/>
                <w:left w:val="none" w:sz="0" w:space="0" w:color="auto"/>
                <w:bottom w:val="none" w:sz="0" w:space="0" w:color="auto"/>
                <w:right w:val="none" w:sz="0" w:space="0" w:color="auto"/>
              </w:divBdr>
            </w:div>
            <w:div w:id="12727266">
              <w:marLeft w:val="0"/>
              <w:marRight w:val="0"/>
              <w:marTop w:val="0"/>
              <w:marBottom w:val="0"/>
              <w:divBdr>
                <w:top w:val="none" w:sz="0" w:space="0" w:color="auto"/>
                <w:left w:val="none" w:sz="0" w:space="0" w:color="auto"/>
                <w:bottom w:val="none" w:sz="0" w:space="0" w:color="auto"/>
                <w:right w:val="none" w:sz="0" w:space="0" w:color="auto"/>
              </w:divBdr>
            </w:div>
            <w:div w:id="6292482">
              <w:marLeft w:val="0"/>
              <w:marRight w:val="0"/>
              <w:marTop w:val="0"/>
              <w:marBottom w:val="0"/>
              <w:divBdr>
                <w:top w:val="none" w:sz="0" w:space="0" w:color="auto"/>
                <w:left w:val="none" w:sz="0" w:space="0" w:color="auto"/>
                <w:bottom w:val="none" w:sz="0" w:space="0" w:color="auto"/>
                <w:right w:val="none" w:sz="0" w:space="0" w:color="auto"/>
              </w:divBdr>
            </w:div>
            <w:div w:id="1139109478">
              <w:marLeft w:val="0"/>
              <w:marRight w:val="0"/>
              <w:marTop w:val="0"/>
              <w:marBottom w:val="0"/>
              <w:divBdr>
                <w:top w:val="none" w:sz="0" w:space="0" w:color="auto"/>
                <w:left w:val="none" w:sz="0" w:space="0" w:color="auto"/>
                <w:bottom w:val="none" w:sz="0" w:space="0" w:color="auto"/>
                <w:right w:val="none" w:sz="0" w:space="0" w:color="auto"/>
              </w:divBdr>
            </w:div>
            <w:div w:id="1930114757">
              <w:marLeft w:val="0"/>
              <w:marRight w:val="0"/>
              <w:marTop w:val="0"/>
              <w:marBottom w:val="0"/>
              <w:divBdr>
                <w:top w:val="none" w:sz="0" w:space="0" w:color="auto"/>
                <w:left w:val="none" w:sz="0" w:space="0" w:color="auto"/>
                <w:bottom w:val="none" w:sz="0" w:space="0" w:color="auto"/>
                <w:right w:val="none" w:sz="0" w:space="0" w:color="auto"/>
              </w:divBdr>
            </w:div>
            <w:div w:id="974723493">
              <w:marLeft w:val="0"/>
              <w:marRight w:val="0"/>
              <w:marTop w:val="0"/>
              <w:marBottom w:val="0"/>
              <w:divBdr>
                <w:top w:val="none" w:sz="0" w:space="0" w:color="auto"/>
                <w:left w:val="none" w:sz="0" w:space="0" w:color="auto"/>
                <w:bottom w:val="none" w:sz="0" w:space="0" w:color="auto"/>
                <w:right w:val="none" w:sz="0" w:space="0" w:color="auto"/>
              </w:divBdr>
            </w:div>
            <w:div w:id="18051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00851">
      <w:bodyDiv w:val="1"/>
      <w:marLeft w:val="0"/>
      <w:marRight w:val="0"/>
      <w:marTop w:val="0"/>
      <w:marBottom w:val="0"/>
      <w:divBdr>
        <w:top w:val="none" w:sz="0" w:space="0" w:color="auto"/>
        <w:left w:val="none" w:sz="0" w:space="0" w:color="auto"/>
        <w:bottom w:val="none" w:sz="0" w:space="0" w:color="auto"/>
        <w:right w:val="none" w:sz="0" w:space="0" w:color="auto"/>
      </w:divBdr>
      <w:divsChild>
        <w:div w:id="1444610301">
          <w:marLeft w:val="0"/>
          <w:marRight w:val="0"/>
          <w:marTop w:val="0"/>
          <w:marBottom w:val="0"/>
          <w:divBdr>
            <w:top w:val="none" w:sz="0" w:space="0" w:color="auto"/>
            <w:left w:val="none" w:sz="0" w:space="0" w:color="auto"/>
            <w:bottom w:val="none" w:sz="0" w:space="0" w:color="auto"/>
            <w:right w:val="none" w:sz="0" w:space="0" w:color="auto"/>
          </w:divBdr>
          <w:divsChild>
            <w:div w:id="578488351">
              <w:marLeft w:val="0"/>
              <w:marRight w:val="0"/>
              <w:marTop w:val="0"/>
              <w:marBottom w:val="0"/>
              <w:divBdr>
                <w:top w:val="none" w:sz="0" w:space="0" w:color="auto"/>
                <w:left w:val="none" w:sz="0" w:space="0" w:color="auto"/>
                <w:bottom w:val="none" w:sz="0" w:space="0" w:color="auto"/>
                <w:right w:val="none" w:sz="0" w:space="0" w:color="auto"/>
              </w:divBdr>
            </w:div>
            <w:div w:id="196234154">
              <w:marLeft w:val="0"/>
              <w:marRight w:val="0"/>
              <w:marTop w:val="0"/>
              <w:marBottom w:val="0"/>
              <w:divBdr>
                <w:top w:val="none" w:sz="0" w:space="0" w:color="auto"/>
                <w:left w:val="none" w:sz="0" w:space="0" w:color="auto"/>
                <w:bottom w:val="none" w:sz="0" w:space="0" w:color="auto"/>
                <w:right w:val="none" w:sz="0" w:space="0" w:color="auto"/>
              </w:divBdr>
            </w:div>
            <w:div w:id="1426537539">
              <w:marLeft w:val="0"/>
              <w:marRight w:val="0"/>
              <w:marTop w:val="0"/>
              <w:marBottom w:val="0"/>
              <w:divBdr>
                <w:top w:val="none" w:sz="0" w:space="0" w:color="auto"/>
                <w:left w:val="none" w:sz="0" w:space="0" w:color="auto"/>
                <w:bottom w:val="none" w:sz="0" w:space="0" w:color="auto"/>
                <w:right w:val="none" w:sz="0" w:space="0" w:color="auto"/>
              </w:divBdr>
            </w:div>
            <w:div w:id="1598440512">
              <w:marLeft w:val="0"/>
              <w:marRight w:val="0"/>
              <w:marTop w:val="0"/>
              <w:marBottom w:val="0"/>
              <w:divBdr>
                <w:top w:val="none" w:sz="0" w:space="0" w:color="auto"/>
                <w:left w:val="none" w:sz="0" w:space="0" w:color="auto"/>
                <w:bottom w:val="none" w:sz="0" w:space="0" w:color="auto"/>
                <w:right w:val="none" w:sz="0" w:space="0" w:color="auto"/>
              </w:divBdr>
            </w:div>
            <w:div w:id="20025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71252">
      <w:bodyDiv w:val="1"/>
      <w:marLeft w:val="0"/>
      <w:marRight w:val="0"/>
      <w:marTop w:val="0"/>
      <w:marBottom w:val="0"/>
      <w:divBdr>
        <w:top w:val="none" w:sz="0" w:space="0" w:color="auto"/>
        <w:left w:val="none" w:sz="0" w:space="0" w:color="auto"/>
        <w:bottom w:val="none" w:sz="0" w:space="0" w:color="auto"/>
        <w:right w:val="none" w:sz="0" w:space="0" w:color="auto"/>
      </w:divBdr>
      <w:divsChild>
        <w:div w:id="1779987817">
          <w:marLeft w:val="0"/>
          <w:marRight w:val="0"/>
          <w:marTop w:val="0"/>
          <w:marBottom w:val="0"/>
          <w:divBdr>
            <w:top w:val="none" w:sz="0" w:space="0" w:color="auto"/>
            <w:left w:val="none" w:sz="0" w:space="0" w:color="auto"/>
            <w:bottom w:val="none" w:sz="0" w:space="0" w:color="auto"/>
            <w:right w:val="none" w:sz="0" w:space="0" w:color="auto"/>
          </w:divBdr>
          <w:divsChild>
            <w:div w:id="1286233011">
              <w:marLeft w:val="0"/>
              <w:marRight w:val="0"/>
              <w:marTop w:val="0"/>
              <w:marBottom w:val="0"/>
              <w:divBdr>
                <w:top w:val="none" w:sz="0" w:space="0" w:color="auto"/>
                <w:left w:val="none" w:sz="0" w:space="0" w:color="auto"/>
                <w:bottom w:val="none" w:sz="0" w:space="0" w:color="auto"/>
                <w:right w:val="none" w:sz="0" w:space="0" w:color="auto"/>
              </w:divBdr>
            </w:div>
            <w:div w:id="357660224">
              <w:marLeft w:val="0"/>
              <w:marRight w:val="0"/>
              <w:marTop w:val="0"/>
              <w:marBottom w:val="0"/>
              <w:divBdr>
                <w:top w:val="none" w:sz="0" w:space="0" w:color="auto"/>
                <w:left w:val="none" w:sz="0" w:space="0" w:color="auto"/>
                <w:bottom w:val="none" w:sz="0" w:space="0" w:color="auto"/>
                <w:right w:val="none" w:sz="0" w:space="0" w:color="auto"/>
              </w:divBdr>
            </w:div>
            <w:div w:id="860584837">
              <w:marLeft w:val="0"/>
              <w:marRight w:val="0"/>
              <w:marTop w:val="0"/>
              <w:marBottom w:val="0"/>
              <w:divBdr>
                <w:top w:val="none" w:sz="0" w:space="0" w:color="auto"/>
                <w:left w:val="none" w:sz="0" w:space="0" w:color="auto"/>
                <w:bottom w:val="none" w:sz="0" w:space="0" w:color="auto"/>
                <w:right w:val="none" w:sz="0" w:space="0" w:color="auto"/>
              </w:divBdr>
            </w:div>
            <w:div w:id="1429617149">
              <w:marLeft w:val="0"/>
              <w:marRight w:val="0"/>
              <w:marTop w:val="0"/>
              <w:marBottom w:val="0"/>
              <w:divBdr>
                <w:top w:val="none" w:sz="0" w:space="0" w:color="auto"/>
                <w:left w:val="none" w:sz="0" w:space="0" w:color="auto"/>
                <w:bottom w:val="none" w:sz="0" w:space="0" w:color="auto"/>
                <w:right w:val="none" w:sz="0" w:space="0" w:color="auto"/>
              </w:divBdr>
            </w:div>
            <w:div w:id="821191248">
              <w:marLeft w:val="0"/>
              <w:marRight w:val="0"/>
              <w:marTop w:val="0"/>
              <w:marBottom w:val="0"/>
              <w:divBdr>
                <w:top w:val="none" w:sz="0" w:space="0" w:color="auto"/>
                <w:left w:val="none" w:sz="0" w:space="0" w:color="auto"/>
                <w:bottom w:val="none" w:sz="0" w:space="0" w:color="auto"/>
                <w:right w:val="none" w:sz="0" w:space="0" w:color="auto"/>
              </w:divBdr>
            </w:div>
            <w:div w:id="1139690186">
              <w:marLeft w:val="0"/>
              <w:marRight w:val="0"/>
              <w:marTop w:val="0"/>
              <w:marBottom w:val="0"/>
              <w:divBdr>
                <w:top w:val="none" w:sz="0" w:space="0" w:color="auto"/>
                <w:left w:val="none" w:sz="0" w:space="0" w:color="auto"/>
                <w:bottom w:val="none" w:sz="0" w:space="0" w:color="auto"/>
                <w:right w:val="none" w:sz="0" w:space="0" w:color="auto"/>
              </w:divBdr>
            </w:div>
            <w:div w:id="1205370411">
              <w:marLeft w:val="0"/>
              <w:marRight w:val="0"/>
              <w:marTop w:val="0"/>
              <w:marBottom w:val="0"/>
              <w:divBdr>
                <w:top w:val="none" w:sz="0" w:space="0" w:color="auto"/>
                <w:left w:val="none" w:sz="0" w:space="0" w:color="auto"/>
                <w:bottom w:val="none" w:sz="0" w:space="0" w:color="auto"/>
                <w:right w:val="none" w:sz="0" w:space="0" w:color="auto"/>
              </w:divBdr>
            </w:div>
            <w:div w:id="1477525768">
              <w:marLeft w:val="0"/>
              <w:marRight w:val="0"/>
              <w:marTop w:val="0"/>
              <w:marBottom w:val="0"/>
              <w:divBdr>
                <w:top w:val="none" w:sz="0" w:space="0" w:color="auto"/>
                <w:left w:val="none" w:sz="0" w:space="0" w:color="auto"/>
                <w:bottom w:val="none" w:sz="0" w:space="0" w:color="auto"/>
                <w:right w:val="none" w:sz="0" w:space="0" w:color="auto"/>
              </w:divBdr>
            </w:div>
            <w:div w:id="1709067582">
              <w:marLeft w:val="0"/>
              <w:marRight w:val="0"/>
              <w:marTop w:val="0"/>
              <w:marBottom w:val="0"/>
              <w:divBdr>
                <w:top w:val="none" w:sz="0" w:space="0" w:color="auto"/>
                <w:left w:val="none" w:sz="0" w:space="0" w:color="auto"/>
                <w:bottom w:val="none" w:sz="0" w:space="0" w:color="auto"/>
                <w:right w:val="none" w:sz="0" w:space="0" w:color="auto"/>
              </w:divBdr>
            </w:div>
            <w:div w:id="157752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0581">
      <w:bodyDiv w:val="1"/>
      <w:marLeft w:val="0"/>
      <w:marRight w:val="0"/>
      <w:marTop w:val="0"/>
      <w:marBottom w:val="0"/>
      <w:divBdr>
        <w:top w:val="none" w:sz="0" w:space="0" w:color="auto"/>
        <w:left w:val="none" w:sz="0" w:space="0" w:color="auto"/>
        <w:bottom w:val="none" w:sz="0" w:space="0" w:color="auto"/>
        <w:right w:val="none" w:sz="0" w:space="0" w:color="auto"/>
      </w:divBdr>
      <w:divsChild>
        <w:div w:id="1615090890">
          <w:marLeft w:val="0"/>
          <w:marRight w:val="0"/>
          <w:marTop w:val="0"/>
          <w:marBottom w:val="0"/>
          <w:divBdr>
            <w:top w:val="none" w:sz="0" w:space="0" w:color="auto"/>
            <w:left w:val="none" w:sz="0" w:space="0" w:color="auto"/>
            <w:bottom w:val="none" w:sz="0" w:space="0" w:color="auto"/>
            <w:right w:val="none" w:sz="0" w:space="0" w:color="auto"/>
          </w:divBdr>
          <w:divsChild>
            <w:div w:id="360127127">
              <w:marLeft w:val="0"/>
              <w:marRight w:val="0"/>
              <w:marTop w:val="0"/>
              <w:marBottom w:val="0"/>
              <w:divBdr>
                <w:top w:val="none" w:sz="0" w:space="0" w:color="auto"/>
                <w:left w:val="none" w:sz="0" w:space="0" w:color="auto"/>
                <w:bottom w:val="none" w:sz="0" w:space="0" w:color="auto"/>
                <w:right w:val="none" w:sz="0" w:space="0" w:color="auto"/>
              </w:divBdr>
            </w:div>
            <w:div w:id="775633112">
              <w:marLeft w:val="0"/>
              <w:marRight w:val="0"/>
              <w:marTop w:val="0"/>
              <w:marBottom w:val="0"/>
              <w:divBdr>
                <w:top w:val="none" w:sz="0" w:space="0" w:color="auto"/>
                <w:left w:val="none" w:sz="0" w:space="0" w:color="auto"/>
                <w:bottom w:val="none" w:sz="0" w:space="0" w:color="auto"/>
                <w:right w:val="none" w:sz="0" w:space="0" w:color="auto"/>
              </w:divBdr>
            </w:div>
            <w:div w:id="1122580076">
              <w:marLeft w:val="0"/>
              <w:marRight w:val="0"/>
              <w:marTop w:val="0"/>
              <w:marBottom w:val="0"/>
              <w:divBdr>
                <w:top w:val="none" w:sz="0" w:space="0" w:color="auto"/>
                <w:left w:val="none" w:sz="0" w:space="0" w:color="auto"/>
                <w:bottom w:val="none" w:sz="0" w:space="0" w:color="auto"/>
                <w:right w:val="none" w:sz="0" w:space="0" w:color="auto"/>
              </w:divBdr>
            </w:div>
            <w:div w:id="1828787985">
              <w:marLeft w:val="0"/>
              <w:marRight w:val="0"/>
              <w:marTop w:val="0"/>
              <w:marBottom w:val="0"/>
              <w:divBdr>
                <w:top w:val="none" w:sz="0" w:space="0" w:color="auto"/>
                <w:left w:val="none" w:sz="0" w:space="0" w:color="auto"/>
                <w:bottom w:val="none" w:sz="0" w:space="0" w:color="auto"/>
                <w:right w:val="none" w:sz="0" w:space="0" w:color="auto"/>
              </w:divBdr>
            </w:div>
            <w:div w:id="1786923324">
              <w:marLeft w:val="0"/>
              <w:marRight w:val="0"/>
              <w:marTop w:val="0"/>
              <w:marBottom w:val="0"/>
              <w:divBdr>
                <w:top w:val="none" w:sz="0" w:space="0" w:color="auto"/>
                <w:left w:val="none" w:sz="0" w:space="0" w:color="auto"/>
                <w:bottom w:val="none" w:sz="0" w:space="0" w:color="auto"/>
                <w:right w:val="none" w:sz="0" w:space="0" w:color="auto"/>
              </w:divBdr>
            </w:div>
            <w:div w:id="277957026">
              <w:marLeft w:val="0"/>
              <w:marRight w:val="0"/>
              <w:marTop w:val="0"/>
              <w:marBottom w:val="0"/>
              <w:divBdr>
                <w:top w:val="none" w:sz="0" w:space="0" w:color="auto"/>
                <w:left w:val="none" w:sz="0" w:space="0" w:color="auto"/>
                <w:bottom w:val="none" w:sz="0" w:space="0" w:color="auto"/>
                <w:right w:val="none" w:sz="0" w:space="0" w:color="auto"/>
              </w:divBdr>
            </w:div>
            <w:div w:id="1810976197">
              <w:marLeft w:val="0"/>
              <w:marRight w:val="0"/>
              <w:marTop w:val="0"/>
              <w:marBottom w:val="0"/>
              <w:divBdr>
                <w:top w:val="none" w:sz="0" w:space="0" w:color="auto"/>
                <w:left w:val="none" w:sz="0" w:space="0" w:color="auto"/>
                <w:bottom w:val="none" w:sz="0" w:space="0" w:color="auto"/>
                <w:right w:val="none" w:sz="0" w:space="0" w:color="auto"/>
              </w:divBdr>
            </w:div>
            <w:div w:id="521019897">
              <w:marLeft w:val="0"/>
              <w:marRight w:val="0"/>
              <w:marTop w:val="0"/>
              <w:marBottom w:val="0"/>
              <w:divBdr>
                <w:top w:val="none" w:sz="0" w:space="0" w:color="auto"/>
                <w:left w:val="none" w:sz="0" w:space="0" w:color="auto"/>
                <w:bottom w:val="none" w:sz="0" w:space="0" w:color="auto"/>
                <w:right w:val="none" w:sz="0" w:space="0" w:color="auto"/>
              </w:divBdr>
            </w:div>
            <w:div w:id="1817725974">
              <w:marLeft w:val="0"/>
              <w:marRight w:val="0"/>
              <w:marTop w:val="0"/>
              <w:marBottom w:val="0"/>
              <w:divBdr>
                <w:top w:val="none" w:sz="0" w:space="0" w:color="auto"/>
                <w:left w:val="none" w:sz="0" w:space="0" w:color="auto"/>
                <w:bottom w:val="none" w:sz="0" w:space="0" w:color="auto"/>
                <w:right w:val="none" w:sz="0" w:space="0" w:color="auto"/>
              </w:divBdr>
            </w:div>
            <w:div w:id="2621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0209">
      <w:bodyDiv w:val="1"/>
      <w:marLeft w:val="0"/>
      <w:marRight w:val="0"/>
      <w:marTop w:val="0"/>
      <w:marBottom w:val="0"/>
      <w:divBdr>
        <w:top w:val="none" w:sz="0" w:space="0" w:color="auto"/>
        <w:left w:val="none" w:sz="0" w:space="0" w:color="auto"/>
        <w:bottom w:val="none" w:sz="0" w:space="0" w:color="auto"/>
        <w:right w:val="none" w:sz="0" w:space="0" w:color="auto"/>
      </w:divBdr>
      <w:divsChild>
        <w:div w:id="489057797">
          <w:marLeft w:val="0"/>
          <w:marRight w:val="0"/>
          <w:marTop w:val="0"/>
          <w:marBottom w:val="0"/>
          <w:divBdr>
            <w:top w:val="none" w:sz="0" w:space="0" w:color="auto"/>
            <w:left w:val="none" w:sz="0" w:space="0" w:color="auto"/>
            <w:bottom w:val="none" w:sz="0" w:space="0" w:color="auto"/>
            <w:right w:val="none" w:sz="0" w:space="0" w:color="auto"/>
          </w:divBdr>
          <w:divsChild>
            <w:div w:id="1161232863">
              <w:marLeft w:val="0"/>
              <w:marRight w:val="0"/>
              <w:marTop w:val="0"/>
              <w:marBottom w:val="0"/>
              <w:divBdr>
                <w:top w:val="none" w:sz="0" w:space="0" w:color="auto"/>
                <w:left w:val="none" w:sz="0" w:space="0" w:color="auto"/>
                <w:bottom w:val="none" w:sz="0" w:space="0" w:color="auto"/>
                <w:right w:val="none" w:sz="0" w:space="0" w:color="auto"/>
              </w:divBdr>
            </w:div>
            <w:div w:id="1264991518">
              <w:marLeft w:val="0"/>
              <w:marRight w:val="0"/>
              <w:marTop w:val="0"/>
              <w:marBottom w:val="0"/>
              <w:divBdr>
                <w:top w:val="none" w:sz="0" w:space="0" w:color="auto"/>
                <w:left w:val="none" w:sz="0" w:space="0" w:color="auto"/>
                <w:bottom w:val="none" w:sz="0" w:space="0" w:color="auto"/>
                <w:right w:val="none" w:sz="0" w:space="0" w:color="auto"/>
              </w:divBdr>
            </w:div>
            <w:div w:id="1057049064">
              <w:marLeft w:val="0"/>
              <w:marRight w:val="0"/>
              <w:marTop w:val="0"/>
              <w:marBottom w:val="0"/>
              <w:divBdr>
                <w:top w:val="none" w:sz="0" w:space="0" w:color="auto"/>
                <w:left w:val="none" w:sz="0" w:space="0" w:color="auto"/>
                <w:bottom w:val="none" w:sz="0" w:space="0" w:color="auto"/>
                <w:right w:val="none" w:sz="0" w:space="0" w:color="auto"/>
              </w:divBdr>
            </w:div>
            <w:div w:id="1639066421">
              <w:marLeft w:val="0"/>
              <w:marRight w:val="0"/>
              <w:marTop w:val="0"/>
              <w:marBottom w:val="0"/>
              <w:divBdr>
                <w:top w:val="none" w:sz="0" w:space="0" w:color="auto"/>
                <w:left w:val="none" w:sz="0" w:space="0" w:color="auto"/>
                <w:bottom w:val="none" w:sz="0" w:space="0" w:color="auto"/>
                <w:right w:val="none" w:sz="0" w:space="0" w:color="auto"/>
              </w:divBdr>
            </w:div>
            <w:div w:id="358359784">
              <w:marLeft w:val="0"/>
              <w:marRight w:val="0"/>
              <w:marTop w:val="0"/>
              <w:marBottom w:val="0"/>
              <w:divBdr>
                <w:top w:val="none" w:sz="0" w:space="0" w:color="auto"/>
                <w:left w:val="none" w:sz="0" w:space="0" w:color="auto"/>
                <w:bottom w:val="none" w:sz="0" w:space="0" w:color="auto"/>
                <w:right w:val="none" w:sz="0" w:space="0" w:color="auto"/>
              </w:divBdr>
            </w:div>
            <w:div w:id="1077897908">
              <w:marLeft w:val="0"/>
              <w:marRight w:val="0"/>
              <w:marTop w:val="0"/>
              <w:marBottom w:val="0"/>
              <w:divBdr>
                <w:top w:val="none" w:sz="0" w:space="0" w:color="auto"/>
                <w:left w:val="none" w:sz="0" w:space="0" w:color="auto"/>
                <w:bottom w:val="none" w:sz="0" w:space="0" w:color="auto"/>
                <w:right w:val="none" w:sz="0" w:space="0" w:color="auto"/>
              </w:divBdr>
            </w:div>
            <w:div w:id="516119897">
              <w:marLeft w:val="0"/>
              <w:marRight w:val="0"/>
              <w:marTop w:val="0"/>
              <w:marBottom w:val="0"/>
              <w:divBdr>
                <w:top w:val="none" w:sz="0" w:space="0" w:color="auto"/>
                <w:left w:val="none" w:sz="0" w:space="0" w:color="auto"/>
                <w:bottom w:val="none" w:sz="0" w:space="0" w:color="auto"/>
                <w:right w:val="none" w:sz="0" w:space="0" w:color="auto"/>
              </w:divBdr>
            </w:div>
            <w:div w:id="123531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5949">
      <w:bodyDiv w:val="1"/>
      <w:marLeft w:val="0"/>
      <w:marRight w:val="0"/>
      <w:marTop w:val="0"/>
      <w:marBottom w:val="0"/>
      <w:divBdr>
        <w:top w:val="none" w:sz="0" w:space="0" w:color="auto"/>
        <w:left w:val="none" w:sz="0" w:space="0" w:color="auto"/>
        <w:bottom w:val="none" w:sz="0" w:space="0" w:color="auto"/>
        <w:right w:val="none" w:sz="0" w:space="0" w:color="auto"/>
      </w:divBdr>
      <w:divsChild>
        <w:div w:id="686251771">
          <w:marLeft w:val="0"/>
          <w:marRight w:val="0"/>
          <w:marTop w:val="0"/>
          <w:marBottom w:val="0"/>
          <w:divBdr>
            <w:top w:val="none" w:sz="0" w:space="0" w:color="auto"/>
            <w:left w:val="none" w:sz="0" w:space="0" w:color="auto"/>
            <w:bottom w:val="none" w:sz="0" w:space="0" w:color="auto"/>
            <w:right w:val="none" w:sz="0" w:space="0" w:color="auto"/>
          </w:divBdr>
          <w:divsChild>
            <w:div w:id="742800992">
              <w:marLeft w:val="0"/>
              <w:marRight w:val="0"/>
              <w:marTop w:val="0"/>
              <w:marBottom w:val="0"/>
              <w:divBdr>
                <w:top w:val="none" w:sz="0" w:space="0" w:color="auto"/>
                <w:left w:val="none" w:sz="0" w:space="0" w:color="auto"/>
                <w:bottom w:val="none" w:sz="0" w:space="0" w:color="auto"/>
                <w:right w:val="none" w:sz="0" w:space="0" w:color="auto"/>
              </w:divBdr>
            </w:div>
            <w:div w:id="49427725">
              <w:marLeft w:val="0"/>
              <w:marRight w:val="0"/>
              <w:marTop w:val="0"/>
              <w:marBottom w:val="0"/>
              <w:divBdr>
                <w:top w:val="none" w:sz="0" w:space="0" w:color="auto"/>
                <w:left w:val="none" w:sz="0" w:space="0" w:color="auto"/>
                <w:bottom w:val="none" w:sz="0" w:space="0" w:color="auto"/>
                <w:right w:val="none" w:sz="0" w:space="0" w:color="auto"/>
              </w:divBdr>
            </w:div>
            <w:div w:id="1369254421">
              <w:marLeft w:val="0"/>
              <w:marRight w:val="0"/>
              <w:marTop w:val="0"/>
              <w:marBottom w:val="0"/>
              <w:divBdr>
                <w:top w:val="none" w:sz="0" w:space="0" w:color="auto"/>
                <w:left w:val="none" w:sz="0" w:space="0" w:color="auto"/>
                <w:bottom w:val="none" w:sz="0" w:space="0" w:color="auto"/>
                <w:right w:val="none" w:sz="0" w:space="0" w:color="auto"/>
              </w:divBdr>
            </w:div>
            <w:div w:id="6030746">
              <w:marLeft w:val="0"/>
              <w:marRight w:val="0"/>
              <w:marTop w:val="0"/>
              <w:marBottom w:val="0"/>
              <w:divBdr>
                <w:top w:val="none" w:sz="0" w:space="0" w:color="auto"/>
                <w:left w:val="none" w:sz="0" w:space="0" w:color="auto"/>
                <w:bottom w:val="none" w:sz="0" w:space="0" w:color="auto"/>
                <w:right w:val="none" w:sz="0" w:space="0" w:color="auto"/>
              </w:divBdr>
            </w:div>
            <w:div w:id="1818261121">
              <w:marLeft w:val="0"/>
              <w:marRight w:val="0"/>
              <w:marTop w:val="0"/>
              <w:marBottom w:val="0"/>
              <w:divBdr>
                <w:top w:val="none" w:sz="0" w:space="0" w:color="auto"/>
                <w:left w:val="none" w:sz="0" w:space="0" w:color="auto"/>
                <w:bottom w:val="none" w:sz="0" w:space="0" w:color="auto"/>
                <w:right w:val="none" w:sz="0" w:space="0" w:color="auto"/>
              </w:divBdr>
            </w:div>
            <w:div w:id="1624386666">
              <w:marLeft w:val="0"/>
              <w:marRight w:val="0"/>
              <w:marTop w:val="0"/>
              <w:marBottom w:val="0"/>
              <w:divBdr>
                <w:top w:val="none" w:sz="0" w:space="0" w:color="auto"/>
                <w:left w:val="none" w:sz="0" w:space="0" w:color="auto"/>
                <w:bottom w:val="none" w:sz="0" w:space="0" w:color="auto"/>
                <w:right w:val="none" w:sz="0" w:space="0" w:color="auto"/>
              </w:divBdr>
            </w:div>
            <w:div w:id="2025205308">
              <w:marLeft w:val="0"/>
              <w:marRight w:val="0"/>
              <w:marTop w:val="0"/>
              <w:marBottom w:val="0"/>
              <w:divBdr>
                <w:top w:val="none" w:sz="0" w:space="0" w:color="auto"/>
                <w:left w:val="none" w:sz="0" w:space="0" w:color="auto"/>
                <w:bottom w:val="none" w:sz="0" w:space="0" w:color="auto"/>
                <w:right w:val="none" w:sz="0" w:space="0" w:color="auto"/>
              </w:divBdr>
            </w:div>
            <w:div w:id="1092042976">
              <w:marLeft w:val="0"/>
              <w:marRight w:val="0"/>
              <w:marTop w:val="0"/>
              <w:marBottom w:val="0"/>
              <w:divBdr>
                <w:top w:val="none" w:sz="0" w:space="0" w:color="auto"/>
                <w:left w:val="none" w:sz="0" w:space="0" w:color="auto"/>
                <w:bottom w:val="none" w:sz="0" w:space="0" w:color="auto"/>
                <w:right w:val="none" w:sz="0" w:space="0" w:color="auto"/>
              </w:divBdr>
            </w:div>
            <w:div w:id="1855999210">
              <w:marLeft w:val="0"/>
              <w:marRight w:val="0"/>
              <w:marTop w:val="0"/>
              <w:marBottom w:val="0"/>
              <w:divBdr>
                <w:top w:val="none" w:sz="0" w:space="0" w:color="auto"/>
                <w:left w:val="none" w:sz="0" w:space="0" w:color="auto"/>
                <w:bottom w:val="none" w:sz="0" w:space="0" w:color="auto"/>
                <w:right w:val="none" w:sz="0" w:space="0" w:color="auto"/>
              </w:divBdr>
            </w:div>
            <w:div w:id="1318193292">
              <w:marLeft w:val="0"/>
              <w:marRight w:val="0"/>
              <w:marTop w:val="0"/>
              <w:marBottom w:val="0"/>
              <w:divBdr>
                <w:top w:val="none" w:sz="0" w:space="0" w:color="auto"/>
                <w:left w:val="none" w:sz="0" w:space="0" w:color="auto"/>
                <w:bottom w:val="none" w:sz="0" w:space="0" w:color="auto"/>
                <w:right w:val="none" w:sz="0" w:space="0" w:color="auto"/>
              </w:divBdr>
            </w:div>
            <w:div w:id="2066443269">
              <w:marLeft w:val="0"/>
              <w:marRight w:val="0"/>
              <w:marTop w:val="0"/>
              <w:marBottom w:val="0"/>
              <w:divBdr>
                <w:top w:val="none" w:sz="0" w:space="0" w:color="auto"/>
                <w:left w:val="none" w:sz="0" w:space="0" w:color="auto"/>
                <w:bottom w:val="none" w:sz="0" w:space="0" w:color="auto"/>
                <w:right w:val="none" w:sz="0" w:space="0" w:color="auto"/>
              </w:divBdr>
            </w:div>
            <w:div w:id="921837443">
              <w:marLeft w:val="0"/>
              <w:marRight w:val="0"/>
              <w:marTop w:val="0"/>
              <w:marBottom w:val="0"/>
              <w:divBdr>
                <w:top w:val="none" w:sz="0" w:space="0" w:color="auto"/>
                <w:left w:val="none" w:sz="0" w:space="0" w:color="auto"/>
                <w:bottom w:val="none" w:sz="0" w:space="0" w:color="auto"/>
                <w:right w:val="none" w:sz="0" w:space="0" w:color="auto"/>
              </w:divBdr>
            </w:div>
            <w:div w:id="1938904187">
              <w:marLeft w:val="0"/>
              <w:marRight w:val="0"/>
              <w:marTop w:val="0"/>
              <w:marBottom w:val="0"/>
              <w:divBdr>
                <w:top w:val="none" w:sz="0" w:space="0" w:color="auto"/>
                <w:left w:val="none" w:sz="0" w:space="0" w:color="auto"/>
                <w:bottom w:val="none" w:sz="0" w:space="0" w:color="auto"/>
                <w:right w:val="none" w:sz="0" w:space="0" w:color="auto"/>
              </w:divBdr>
            </w:div>
            <w:div w:id="89473108">
              <w:marLeft w:val="0"/>
              <w:marRight w:val="0"/>
              <w:marTop w:val="0"/>
              <w:marBottom w:val="0"/>
              <w:divBdr>
                <w:top w:val="none" w:sz="0" w:space="0" w:color="auto"/>
                <w:left w:val="none" w:sz="0" w:space="0" w:color="auto"/>
                <w:bottom w:val="none" w:sz="0" w:space="0" w:color="auto"/>
                <w:right w:val="none" w:sz="0" w:space="0" w:color="auto"/>
              </w:divBdr>
            </w:div>
            <w:div w:id="32072769">
              <w:marLeft w:val="0"/>
              <w:marRight w:val="0"/>
              <w:marTop w:val="0"/>
              <w:marBottom w:val="0"/>
              <w:divBdr>
                <w:top w:val="none" w:sz="0" w:space="0" w:color="auto"/>
                <w:left w:val="none" w:sz="0" w:space="0" w:color="auto"/>
                <w:bottom w:val="none" w:sz="0" w:space="0" w:color="auto"/>
                <w:right w:val="none" w:sz="0" w:space="0" w:color="auto"/>
              </w:divBdr>
            </w:div>
            <w:div w:id="735394961">
              <w:marLeft w:val="0"/>
              <w:marRight w:val="0"/>
              <w:marTop w:val="0"/>
              <w:marBottom w:val="0"/>
              <w:divBdr>
                <w:top w:val="none" w:sz="0" w:space="0" w:color="auto"/>
                <w:left w:val="none" w:sz="0" w:space="0" w:color="auto"/>
                <w:bottom w:val="none" w:sz="0" w:space="0" w:color="auto"/>
                <w:right w:val="none" w:sz="0" w:space="0" w:color="auto"/>
              </w:divBdr>
            </w:div>
            <w:div w:id="597250360">
              <w:marLeft w:val="0"/>
              <w:marRight w:val="0"/>
              <w:marTop w:val="0"/>
              <w:marBottom w:val="0"/>
              <w:divBdr>
                <w:top w:val="none" w:sz="0" w:space="0" w:color="auto"/>
                <w:left w:val="none" w:sz="0" w:space="0" w:color="auto"/>
                <w:bottom w:val="none" w:sz="0" w:space="0" w:color="auto"/>
                <w:right w:val="none" w:sz="0" w:space="0" w:color="auto"/>
              </w:divBdr>
            </w:div>
            <w:div w:id="1622151921">
              <w:marLeft w:val="0"/>
              <w:marRight w:val="0"/>
              <w:marTop w:val="0"/>
              <w:marBottom w:val="0"/>
              <w:divBdr>
                <w:top w:val="none" w:sz="0" w:space="0" w:color="auto"/>
                <w:left w:val="none" w:sz="0" w:space="0" w:color="auto"/>
                <w:bottom w:val="none" w:sz="0" w:space="0" w:color="auto"/>
                <w:right w:val="none" w:sz="0" w:space="0" w:color="auto"/>
              </w:divBdr>
            </w:div>
            <w:div w:id="653030621">
              <w:marLeft w:val="0"/>
              <w:marRight w:val="0"/>
              <w:marTop w:val="0"/>
              <w:marBottom w:val="0"/>
              <w:divBdr>
                <w:top w:val="none" w:sz="0" w:space="0" w:color="auto"/>
                <w:left w:val="none" w:sz="0" w:space="0" w:color="auto"/>
                <w:bottom w:val="none" w:sz="0" w:space="0" w:color="auto"/>
                <w:right w:val="none" w:sz="0" w:space="0" w:color="auto"/>
              </w:divBdr>
            </w:div>
            <w:div w:id="1609385187">
              <w:marLeft w:val="0"/>
              <w:marRight w:val="0"/>
              <w:marTop w:val="0"/>
              <w:marBottom w:val="0"/>
              <w:divBdr>
                <w:top w:val="none" w:sz="0" w:space="0" w:color="auto"/>
                <w:left w:val="none" w:sz="0" w:space="0" w:color="auto"/>
                <w:bottom w:val="none" w:sz="0" w:space="0" w:color="auto"/>
                <w:right w:val="none" w:sz="0" w:space="0" w:color="auto"/>
              </w:divBdr>
            </w:div>
            <w:div w:id="1137336187">
              <w:marLeft w:val="0"/>
              <w:marRight w:val="0"/>
              <w:marTop w:val="0"/>
              <w:marBottom w:val="0"/>
              <w:divBdr>
                <w:top w:val="none" w:sz="0" w:space="0" w:color="auto"/>
                <w:left w:val="none" w:sz="0" w:space="0" w:color="auto"/>
                <w:bottom w:val="none" w:sz="0" w:space="0" w:color="auto"/>
                <w:right w:val="none" w:sz="0" w:space="0" w:color="auto"/>
              </w:divBdr>
            </w:div>
            <w:div w:id="402339785">
              <w:marLeft w:val="0"/>
              <w:marRight w:val="0"/>
              <w:marTop w:val="0"/>
              <w:marBottom w:val="0"/>
              <w:divBdr>
                <w:top w:val="none" w:sz="0" w:space="0" w:color="auto"/>
                <w:left w:val="none" w:sz="0" w:space="0" w:color="auto"/>
                <w:bottom w:val="none" w:sz="0" w:space="0" w:color="auto"/>
                <w:right w:val="none" w:sz="0" w:space="0" w:color="auto"/>
              </w:divBdr>
            </w:div>
            <w:div w:id="1020930613">
              <w:marLeft w:val="0"/>
              <w:marRight w:val="0"/>
              <w:marTop w:val="0"/>
              <w:marBottom w:val="0"/>
              <w:divBdr>
                <w:top w:val="none" w:sz="0" w:space="0" w:color="auto"/>
                <w:left w:val="none" w:sz="0" w:space="0" w:color="auto"/>
                <w:bottom w:val="none" w:sz="0" w:space="0" w:color="auto"/>
                <w:right w:val="none" w:sz="0" w:space="0" w:color="auto"/>
              </w:divBdr>
            </w:div>
            <w:div w:id="97729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16431">
      <w:bodyDiv w:val="1"/>
      <w:marLeft w:val="0"/>
      <w:marRight w:val="0"/>
      <w:marTop w:val="0"/>
      <w:marBottom w:val="0"/>
      <w:divBdr>
        <w:top w:val="none" w:sz="0" w:space="0" w:color="auto"/>
        <w:left w:val="none" w:sz="0" w:space="0" w:color="auto"/>
        <w:bottom w:val="none" w:sz="0" w:space="0" w:color="auto"/>
        <w:right w:val="none" w:sz="0" w:space="0" w:color="auto"/>
      </w:divBdr>
      <w:divsChild>
        <w:div w:id="221524014">
          <w:marLeft w:val="0"/>
          <w:marRight w:val="0"/>
          <w:marTop w:val="0"/>
          <w:marBottom w:val="0"/>
          <w:divBdr>
            <w:top w:val="none" w:sz="0" w:space="0" w:color="auto"/>
            <w:left w:val="none" w:sz="0" w:space="0" w:color="auto"/>
            <w:bottom w:val="none" w:sz="0" w:space="0" w:color="auto"/>
            <w:right w:val="none" w:sz="0" w:space="0" w:color="auto"/>
          </w:divBdr>
          <w:divsChild>
            <w:div w:id="528762380">
              <w:marLeft w:val="0"/>
              <w:marRight w:val="0"/>
              <w:marTop w:val="0"/>
              <w:marBottom w:val="0"/>
              <w:divBdr>
                <w:top w:val="none" w:sz="0" w:space="0" w:color="auto"/>
                <w:left w:val="none" w:sz="0" w:space="0" w:color="auto"/>
                <w:bottom w:val="none" w:sz="0" w:space="0" w:color="auto"/>
                <w:right w:val="none" w:sz="0" w:space="0" w:color="auto"/>
              </w:divBdr>
            </w:div>
            <w:div w:id="1198161503">
              <w:marLeft w:val="0"/>
              <w:marRight w:val="0"/>
              <w:marTop w:val="0"/>
              <w:marBottom w:val="0"/>
              <w:divBdr>
                <w:top w:val="none" w:sz="0" w:space="0" w:color="auto"/>
                <w:left w:val="none" w:sz="0" w:space="0" w:color="auto"/>
                <w:bottom w:val="none" w:sz="0" w:space="0" w:color="auto"/>
                <w:right w:val="none" w:sz="0" w:space="0" w:color="auto"/>
              </w:divBdr>
            </w:div>
            <w:div w:id="855072602">
              <w:marLeft w:val="0"/>
              <w:marRight w:val="0"/>
              <w:marTop w:val="0"/>
              <w:marBottom w:val="0"/>
              <w:divBdr>
                <w:top w:val="none" w:sz="0" w:space="0" w:color="auto"/>
                <w:left w:val="none" w:sz="0" w:space="0" w:color="auto"/>
                <w:bottom w:val="none" w:sz="0" w:space="0" w:color="auto"/>
                <w:right w:val="none" w:sz="0" w:space="0" w:color="auto"/>
              </w:divBdr>
            </w:div>
            <w:div w:id="9275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5388">
      <w:bodyDiv w:val="1"/>
      <w:marLeft w:val="0"/>
      <w:marRight w:val="0"/>
      <w:marTop w:val="0"/>
      <w:marBottom w:val="0"/>
      <w:divBdr>
        <w:top w:val="none" w:sz="0" w:space="0" w:color="auto"/>
        <w:left w:val="none" w:sz="0" w:space="0" w:color="auto"/>
        <w:bottom w:val="none" w:sz="0" w:space="0" w:color="auto"/>
        <w:right w:val="none" w:sz="0" w:space="0" w:color="auto"/>
      </w:divBdr>
      <w:divsChild>
        <w:div w:id="1504053151">
          <w:marLeft w:val="0"/>
          <w:marRight w:val="0"/>
          <w:marTop w:val="0"/>
          <w:marBottom w:val="0"/>
          <w:divBdr>
            <w:top w:val="none" w:sz="0" w:space="0" w:color="auto"/>
            <w:left w:val="none" w:sz="0" w:space="0" w:color="auto"/>
            <w:bottom w:val="none" w:sz="0" w:space="0" w:color="auto"/>
            <w:right w:val="none" w:sz="0" w:space="0" w:color="auto"/>
          </w:divBdr>
          <w:divsChild>
            <w:div w:id="1310208630">
              <w:marLeft w:val="0"/>
              <w:marRight w:val="0"/>
              <w:marTop w:val="0"/>
              <w:marBottom w:val="0"/>
              <w:divBdr>
                <w:top w:val="none" w:sz="0" w:space="0" w:color="auto"/>
                <w:left w:val="none" w:sz="0" w:space="0" w:color="auto"/>
                <w:bottom w:val="none" w:sz="0" w:space="0" w:color="auto"/>
                <w:right w:val="none" w:sz="0" w:space="0" w:color="auto"/>
              </w:divBdr>
            </w:div>
            <w:div w:id="1628583531">
              <w:marLeft w:val="0"/>
              <w:marRight w:val="0"/>
              <w:marTop w:val="0"/>
              <w:marBottom w:val="0"/>
              <w:divBdr>
                <w:top w:val="none" w:sz="0" w:space="0" w:color="auto"/>
                <w:left w:val="none" w:sz="0" w:space="0" w:color="auto"/>
                <w:bottom w:val="none" w:sz="0" w:space="0" w:color="auto"/>
                <w:right w:val="none" w:sz="0" w:space="0" w:color="auto"/>
              </w:divBdr>
            </w:div>
            <w:div w:id="1149978645">
              <w:marLeft w:val="0"/>
              <w:marRight w:val="0"/>
              <w:marTop w:val="0"/>
              <w:marBottom w:val="0"/>
              <w:divBdr>
                <w:top w:val="none" w:sz="0" w:space="0" w:color="auto"/>
                <w:left w:val="none" w:sz="0" w:space="0" w:color="auto"/>
                <w:bottom w:val="none" w:sz="0" w:space="0" w:color="auto"/>
                <w:right w:val="none" w:sz="0" w:space="0" w:color="auto"/>
              </w:divBdr>
            </w:div>
            <w:div w:id="1805269259">
              <w:marLeft w:val="0"/>
              <w:marRight w:val="0"/>
              <w:marTop w:val="0"/>
              <w:marBottom w:val="0"/>
              <w:divBdr>
                <w:top w:val="none" w:sz="0" w:space="0" w:color="auto"/>
                <w:left w:val="none" w:sz="0" w:space="0" w:color="auto"/>
                <w:bottom w:val="none" w:sz="0" w:space="0" w:color="auto"/>
                <w:right w:val="none" w:sz="0" w:space="0" w:color="auto"/>
              </w:divBdr>
            </w:div>
            <w:div w:id="1743408380">
              <w:marLeft w:val="0"/>
              <w:marRight w:val="0"/>
              <w:marTop w:val="0"/>
              <w:marBottom w:val="0"/>
              <w:divBdr>
                <w:top w:val="none" w:sz="0" w:space="0" w:color="auto"/>
                <w:left w:val="none" w:sz="0" w:space="0" w:color="auto"/>
                <w:bottom w:val="none" w:sz="0" w:space="0" w:color="auto"/>
                <w:right w:val="none" w:sz="0" w:space="0" w:color="auto"/>
              </w:divBdr>
            </w:div>
            <w:div w:id="126707089">
              <w:marLeft w:val="0"/>
              <w:marRight w:val="0"/>
              <w:marTop w:val="0"/>
              <w:marBottom w:val="0"/>
              <w:divBdr>
                <w:top w:val="none" w:sz="0" w:space="0" w:color="auto"/>
                <w:left w:val="none" w:sz="0" w:space="0" w:color="auto"/>
                <w:bottom w:val="none" w:sz="0" w:space="0" w:color="auto"/>
                <w:right w:val="none" w:sz="0" w:space="0" w:color="auto"/>
              </w:divBdr>
            </w:div>
            <w:div w:id="176888341">
              <w:marLeft w:val="0"/>
              <w:marRight w:val="0"/>
              <w:marTop w:val="0"/>
              <w:marBottom w:val="0"/>
              <w:divBdr>
                <w:top w:val="none" w:sz="0" w:space="0" w:color="auto"/>
                <w:left w:val="none" w:sz="0" w:space="0" w:color="auto"/>
                <w:bottom w:val="none" w:sz="0" w:space="0" w:color="auto"/>
                <w:right w:val="none" w:sz="0" w:space="0" w:color="auto"/>
              </w:divBdr>
            </w:div>
            <w:div w:id="806125551">
              <w:marLeft w:val="0"/>
              <w:marRight w:val="0"/>
              <w:marTop w:val="0"/>
              <w:marBottom w:val="0"/>
              <w:divBdr>
                <w:top w:val="none" w:sz="0" w:space="0" w:color="auto"/>
                <w:left w:val="none" w:sz="0" w:space="0" w:color="auto"/>
                <w:bottom w:val="none" w:sz="0" w:space="0" w:color="auto"/>
                <w:right w:val="none" w:sz="0" w:space="0" w:color="auto"/>
              </w:divBdr>
            </w:div>
            <w:div w:id="803278133">
              <w:marLeft w:val="0"/>
              <w:marRight w:val="0"/>
              <w:marTop w:val="0"/>
              <w:marBottom w:val="0"/>
              <w:divBdr>
                <w:top w:val="none" w:sz="0" w:space="0" w:color="auto"/>
                <w:left w:val="none" w:sz="0" w:space="0" w:color="auto"/>
                <w:bottom w:val="none" w:sz="0" w:space="0" w:color="auto"/>
                <w:right w:val="none" w:sz="0" w:space="0" w:color="auto"/>
              </w:divBdr>
            </w:div>
            <w:div w:id="780028576">
              <w:marLeft w:val="0"/>
              <w:marRight w:val="0"/>
              <w:marTop w:val="0"/>
              <w:marBottom w:val="0"/>
              <w:divBdr>
                <w:top w:val="none" w:sz="0" w:space="0" w:color="auto"/>
                <w:left w:val="none" w:sz="0" w:space="0" w:color="auto"/>
                <w:bottom w:val="none" w:sz="0" w:space="0" w:color="auto"/>
                <w:right w:val="none" w:sz="0" w:space="0" w:color="auto"/>
              </w:divBdr>
            </w:div>
            <w:div w:id="19862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0770">
      <w:bodyDiv w:val="1"/>
      <w:marLeft w:val="0"/>
      <w:marRight w:val="0"/>
      <w:marTop w:val="0"/>
      <w:marBottom w:val="0"/>
      <w:divBdr>
        <w:top w:val="none" w:sz="0" w:space="0" w:color="auto"/>
        <w:left w:val="none" w:sz="0" w:space="0" w:color="auto"/>
        <w:bottom w:val="none" w:sz="0" w:space="0" w:color="auto"/>
        <w:right w:val="none" w:sz="0" w:space="0" w:color="auto"/>
      </w:divBdr>
    </w:div>
    <w:div w:id="1746606795">
      <w:bodyDiv w:val="1"/>
      <w:marLeft w:val="0"/>
      <w:marRight w:val="0"/>
      <w:marTop w:val="0"/>
      <w:marBottom w:val="0"/>
      <w:divBdr>
        <w:top w:val="none" w:sz="0" w:space="0" w:color="auto"/>
        <w:left w:val="none" w:sz="0" w:space="0" w:color="auto"/>
        <w:bottom w:val="none" w:sz="0" w:space="0" w:color="auto"/>
        <w:right w:val="none" w:sz="0" w:space="0" w:color="auto"/>
      </w:divBdr>
      <w:divsChild>
        <w:div w:id="1163738873">
          <w:marLeft w:val="0"/>
          <w:marRight w:val="0"/>
          <w:marTop w:val="0"/>
          <w:marBottom w:val="0"/>
          <w:divBdr>
            <w:top w:val="none" w:sz="0" w:space="0" w:color="auto"/>
            <w:left w:val="none" w:sz="0" w:space="0" w:color="auto"/>
            <w:bottom w:val="none" w:sz="0" w:space="0" w:color="auto"/>
            <w:right w:val="none" w:sz="0" w:space="0" w:color="auto"/>
          </w:divBdr>
          <w:divsChild>
            <w:div w:id="1160927462">
              <w:marLeft w:val="0"/>
              <w:marRight w:val="0"/>
              <w:marTop w:val="0"/>
              <w:marBottom w:val="0"/>
              <w:divBdr>
                <w:top w:val="none" w:sz="0" w:space="0" w:color="auto"/>
                <w:left w:val="none" w:sz="0" w:space="0" w:color="auto"/>
                <w:bottom w:val="none" w:sz="0" w:space="0" w:color="auto"/>
                <w:right w:val="none" w:sz="0" w:space="0" w:color="auto"/>
              </w:divBdr>
            </w:div>
            <w:div w:id="262878092">
              <w:marLeft w:val="0"/>
              <w:marRight w:val="0"/>
              <w:marTop w:val="0"/>
              <w:marBottom w:val="0"/>
              <w:divBdr>
                <w:top w:val="none" w:sz="0" w:space="0" w:color="auto"/>
                <w:left w:val="none" w:sz="0" w:space="0" w:color="auto"/>
                <w:bottom w:val="none" w:sz="0" w:space="0" w:color="auto"/>
                <w:right w:val="none" w:sz="0" w:space="0" w:color="auto"/>
              </w:divBdr>
            </w:div>
            <w:div w:id="311955957">
              <w:marLeft w:val="0"/>
              <w:marRight w:val="0"/>
              <w:marTop w:val="0"/>
              <w:marBottom w:val="0"/>
              <w:divBdr>
                <w:top w:val="none" w:sz="0" w:space="0" w:color="auto"/>
                <w:left w:val="none" w:sz="0" w:space="0" w:color="auto"/>
                <w:bottom w:val="none" w:sz="0" w:space="0" w:color="auto"/>
                <w:right w:val="none" w:sz="0" w:space="0" w:color="auto"/>
              </w:divBdr>
            </w:div>
            <w:div w:id="1662388220">
              <w:marLeft w:val="0"/>
              <w:marRight w:val="0"/>
              <w:marTop w:val="0"/>
              <w:marBottom w:val="0"/>
              <w:divBdr>
                <w:top w:val="none" w:sz="0" w:space="0" w:color="auto"/>
                <w:left w:val="none" w:sz="0" w:space="0" w:color="auto"/>
                <w:bottom w:val="none" w:sz="0" w:space="0" w:color="auto"/>
                <w:right w:val="none" w:sz="0" w:space="0" w:color="auto"/>
              </w:divBdr>
            </w:div>
            <w:div w:id="1515656814">
              <w:marLeft w:val="0"/>
              <w:marRight w:val="0"/>
              <w:marTop w:val="0"/>
              <w:marBottom w:val="0"/>
              <w:divBdr>
                <w:top w:val="none" w:sz="0" w:space="0" w:color="auto"/>
                <w:left w:val="none" w:sz="0" w:space="0" w:color="auto"/>
                <w:bottom w:val="none" w:sz="0" w:space="0" w:color="auto"/>
                <w:right w:val="none" w:sz="0" w:space="0" w:color="auto"/>
              </w:divBdr>
            </w:div>
            <w:div w:id="340543795">
              <w:marLeft w:val="0"/>
              <w:marRight w:val="0"/>
              <w:marTop w:val="0"/>
              <w:marBottom w:val="0"/>
              <w:divBdr>
                <w:top w:val="none" w:sz="0" w:space="0" w:color="auto"/>
                <w:left w:val="none" w:sz="0" w:space="0" w:color="auto"/>
                <w:bottom w:val="none" w:sz="0" w:space="0" w:color="auto"/>
                <w:right w:val="none" w:sz="0" w:space="0" w:color="auto"/>
              </w:divBdr>
            </w:div>
            <w:div w:id="1424497269">
              <w:marLeft w:val="0"/>
              <w:marRight w:val="0"/>
              <w:marTop w:val="0"/>
              <w:marBottom w:val="0"/>
              <w:divBdr>
                <w:top w:val="none" w:sz="0" w:space="0" w:color="auto"/>
                <w:left w:val="none" w:sz="0" w:space="0" w:color="auto"/>
                <w:bottom w:val="none" w:sz="0" w:space="0" w:color="auto"/>
                <w:right w:val="none" w:sz="0" w:space="0" w:color="auto"/>
              </w:divBdr>
            </w:div>
            <w:div w:id="220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4574">
      <w:bodyDiv w:val="1"/>
      <w:marLeft w:val="0"/>
      <w:marRight w:val="0"/>
      <w:marTop w:val="0"/>
      <w:marBottom w:val="0"/>
      <w:divBdr>
        <w:top w:val="none" w:sz="0" w:space="0" w:color="auto"/>
        <w:left w:val="none" w:sz="0" w:space="0" w:color="auto"/>
        <w:bottom w:val="none" w:sz="0" w:space="0" w:color="auto"/>
        <w:right w:val="none" w:sz="0" w:space="0" w:color="auto"/>
      </w:divBdr>
      <w:divsChild>
        <w:div w:id="1533149891">
          <w:marLeft w:val="0"/>
          <w:marRight w:val="0"/>
          <w:marTop w:val="0"/>
          <w:marBottom w:val="0"/>
          <w:divBdr>
            <w:top w:val="none" w:sz="0" w:space="0" w:color="auto"/>
            <w:left w:val="none" w:sz="0" w:space="0" w:color="auto"/>
            <w:bottom w:val="none" w:sz="0" w:space="0" w:color="auto"/>
            <w:right w:val="none" w:sz="0" w:space="0" w:color="auto"/>
          </w:divBdr>
          <w:divsChild>
            <w:div w:id="1418751692">
              <w:marLeft w:val="0"/>
              <w:marRight w:val="0"/>
              <w:marTop w:val="0"/>
              <w:marBottom w:val="0"/>
              <w:divBdr>
                <w:top w:val="none" w:sz="0" w:space="0" w:color="auto"/>
                <w:left w:val="none" w:sz="0" w:space="0" w:color="auto"/>
                <w:bottom w:val="none" w:sz="0" w:space="0" w:color="auto"/>
                <w:right w:val="none" w:sz="0" w:space="0" w:color="auto"/>
              </w:divBdr>
            </w:div>
            <w:div w:id="606153874">
              <w:marLeft w:val="0"/>
              <w:marRight w:val="0"/>
              <w:marTop w:val="0"/>
              <w:marBottom w:val="0"/>
              <w:divBdr>
                <w:top w:val="none" w:sz="0" w:space="0" w:color="auto"/>
                <w:left w:val="none" w:sz="0" w:space="0" w:color="auto"/>
                <w:bottom w:val="none" w:sz="0" w:space="0" w:color="auto"/>
                <w:right w:val="none" w:sz="0" w:space="0" w:color="auto"/>
              </w:divBdr>
            </w:div>
            <w:div w:id="16429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6029">
      <w:bodyDiv w:val="1"/>
      <w:marLeft w:val="0"/>
      <w:marRight w:val="0"/>
      <w:marTop w:val="0"/>
      <w:marBottom w:val="0"/>
      <w:divBdr>
        <w:top w:val="none" w:sz="0" w:space="0" w:color="auto"/>
        <w:left w:val="none" w:sz="0" w:space="0" w:color="auto"/>
        <w:bottom w:val="none" w:sz="0" w:space="0" w:color="auto"/>
        <w:right w:val="none" w:sz="0" w:space="0" w:color="auto"/>
      </w:divBdr>
      <w:divsChild>
        <w:div w:id="310133384">
          <w:marLeft w:val="0"/>
          <w:marRight w:val="0"/>
          <w:marTop w:val="0"/>
          <w:marBottom w:val="0"/>
          <w:divBdr>
            <w:top w:val="none" w:sz="0" w:space="0" w:color="auto"/>
            <w:left w:val="none" w:sz="0" w:space="0" w:color="auto"/>
            <w:bottom w:val="none" w:sz="0" w:space="0" w:color="auto"/>
            <w:right w:val="none" w:sz="0" w:space="0" w:color="auto"/>
          </w:divBdr>
          <w:divsChild>
            <w:div w:id="1721247313">
              <w:marLeft w:val="0"/>
              <w:marRight w:val="0"/>
              <w:marTop w:val="0"/>
              <w:marBottom w:val="0"/>
              <w:divBdr>
                <w:top w:val="none" w:sz="0" w:space="0" w:color="auto"/>
                <w:left w:val="none" w:sz="0" w:space="0" w:color="auto"/>
                <w:bottom w:val="none" w:sz="0" w:space="0" w:color="auto"/>
                <w:right w:val="none" w:sz="0" w:space="0" w:color="auto"/>
              </w:divBdr>
            </w:div>
            <w:div w:id="135687750">
              <w:marLeft w:val="0"/>
              <w:marRight w:val="0"/>
              <w:marTop w:val="0"/>
              <w:marBottom w:val="0"/>
              <w:divBdr>
                <w:top w:val="none" w:sz="0" w:space="0" w:color="auto"/>
                <w:left w:val="none" w:sz="0" w:space="0" w:color="auto"/>
                <w:bottom w:val="none" w:sz="0" w:space="0" w:color="auto"/>
                <w:right w:val="none" w:sz="0" w:space="0" w:color="auto"/>
              </w:divBdr>
            </w:div>
            <w:div w:id="388725607">
              <w:marLeft w:val="0"/>
              <w:marRight w:val="0"/>
              <w:marTop w:val="0"/>
              <w:marBottom w:val="0"/>
              <w:divBdr>
                <w:top w:val="none" w:sz="0" w:space="0" w:color="auto"/>
                <w:left w:val="none" w:sz="0" w:space="0" w:color="auto"/>
                <w:bottom w:val="none" w:sz="0" w:space="0" w:color="auto"/>
                <w:right w:val="none" w:sz="0" w:space="0" w:color="auto"/>
              </w:divBdr>
            </w:div>
            <w:div w:id="1518737001">
              <w:marLeft w:val="0"/>
              <w:marRight w:val="0"/>
              <w:marTop w:val="0"/>
              <w:marBottom w:val="0"/>
              <w:divBdr>
                <w:top w:val="none" w:sz="0" w:space="0" w:color="auto"/>
                <w:left w:val="none" w:sz="0" w:space="0" w:color="auto"/>
                <w:bottom w:val="none" w:sz="0" w:space="0" w:color="auto"/>
                <w:right w:val="none" w:sz="0" w:space="0" w:color="auto"/>
              </w:divBdr>
            </w:div>
            <w:div w:id="1265459386">
              <w:marLeft w:val="0"/>
              <w:marRight w:val="0"/>
              <w:marTop w:val="0"/>
              <w:marBottom w:val="0"/>
              <w:divBdr>
                <w:top w:val="none" w:sz="0" w:space="0" w:color="auto"/>
                <w:left w:val="none" w:sz="0" w:space="0" w:color="auto"/>
                <w:bottom w:val="none" w:sz="0" w:space="0" w:color="auto"/>
                <w:right w:val="none" w:sz="0" w:space="0" w:color="auto"/>
              </w:divBdr>
            </w:div>
            <w:div w:id="1999115466">
              <w:marLeft w:val="0"/>
              <w:marRight w:val="0"/>
              <w:marTop w:val="0"/>
              <w:marBottom w:val="0"/>
              <w:divBdr>
                <w:top w:val="none" w:sz="0" w:space="0" w:color="auto"/>
                <w:left w:val="none" w:sz="0" w:space="0" w:color="auto"/>
                <w:bottom w:val="none" w:sz="0" w:space="0" w:color="auto"/>
                <w:right w:val="none" w:sz="0" w:space="0" w:color="auto"/>
              </w:divBdr>
            </w:div>
            <w:div w:id="420370948">
              <w:marLeft w:val="0"/>
              <w:marRight w:val="0"/>
              <w:marTop w:val="0"/>
              <w:marBottom w:val="0"/>
              <w:divBdr>
                <w:top w:val="none" w:sz="0" w:space="0" w:color="auto"/>
                <w:left w:val="none" w:sz="0" w:space="0" w:color="auto"/>
                <w:bottom w:val="none" w:sz="0" w:space="0" w:color="auto"/>
                <w:right w:val="none" w:sz="0" w:space="0" w:color="auto"/>
              </w:divBdr>
            </w:div>
            <w:div w:id="8483210">
              <w:marLeft w:val="0"/>
              <w:marRight w:val="0"/>
              <w:marTop w:val="0"/>
              <w:marBottom w:val="0"/>
              <w:divBdr>
                <w:top w:val="none" w:sz="0" w:space="0" w:color="auto"/>
                <w:left w:val="none" w:sz="0" w:space="0" w:color="auto"/>
                <w:bottom w:val="none" w:sz="0" w:space="0" w:color="auto"/>
                <w:right w:val="none" w:sz="0" w:space="0" w:color="auto"/>
              </w:divBdr>
            </w:div>
            <w:div w:id="1487698584">
              <w:marLeft w:val="0"/>
              <w:marRight w:val="0"/>
              <w:marTop w:val="0"/>
              <w:marBottom w:val="0"/>
              <w:divBdr>
                <w:top w:val="none" w:sz="0" w:space="0" w:color="auto"/>
                <w:left w:val="none" w:sz="0" w:space="0" w:color="auto"/>
                <w:bottom w:val="none" w:sz="0" w:space="0" w:color="auto"/>
                <w:right w:val="none" w:sz="0" w:space="0" w:color="auto"/>
              </w:divBdr>
            </w:div>
            <w:div w:id="1013263418">
              <w:marLeft w:val="0"/>
              <w:marRight w:val="0"/>
              <w:marTop w:val="0"/>
              <w:marBottom w:val="0"/>
              <w:divBdr>
                <w:top w:val="none" w:sz="0" w:space="0" w:color="auto"/>
                <w:left w:val="none" w:sz="0" w:space="0" w:color="auto"/>
                <w:bottom w:val="none" w:sz="0" w:space="0" w:color="auto"/>
                <w:right w:val="none" w:sz="0" w:space="0" w:color="auto"/>
              </w:divBdr>
            </w:div>
            <w:div w:id="802043867">
              <w:marLeft w:val="0"/>
              <w:marRight w:val="0"/>
              <w:marTop w:val="0"/>
              <w:marBottom w:val="0"/>
              <w:divBdr>
                <w:top w:val="none" w:sz="0" w:space="0" w:color="auto"/>
                <w:left w:val="none" w:sz="0" w:space="0" w:color="auto"/>
                <w:bottom w:val="none" w:sz="0" w:space="0" w:color="auto"/>
                <w:right w:val="none" w:sz="0" w:space="0" w:color="auto"/>
              </w:divBdr>
            </w:div>
            <w:div w:id="1818960142">
              <w:marLeft w:val="0"/>
              <w:marRight w:val="0"/>
              <w:marTop w:val="0"/>
              <w:marBottom w:val="0"/>
              <w:divBdr>
                <w:top w:val="none" w:sz="0" w:space="0" w:color="auto"/>
                <w:left w:val="none" w:sz="0" w:space="0" w:color="auto"/>
                <w:bottom w:val="none" w:sz="0" w:space="0" w:color="auto"/>
                <w:right w:val="none" w:sz="0" w:space="0" w:color="auto"/>
              </w:divBdr>
            </w:div>
            <w:div w:id="732505340">
              <w:marLeft w:val="0"/>
              <w:marRight w:val="0"/>
              <w:marTop w:val="0"/>
              <w:marBottom w:val="0"/>
              <w:divBdr>
                <w:top w:val="none" w:sz="0" w:space="0" w:color="auto"/>
                <w:left w:val="none" w:sz="0" w:space="0" w:color="auto"/>
                <w:bottom w:val="none" w:sz="0" w:space="0" w:color="auto"/>
                <w:right w:val="none" w:sz="0" w:space="0" w:color="auto"/>
              </w:divBdr>
            </w:div>
            <w:div w:id="1857765325">
              <w:marLeft w:val="0"/>
              <w:marRight w:val="0"/>
              <w:marTop w:val="0"/>
              <w:marBottom w:val="0"/>
              <w:divBdr>
                <w:top w:val="none" w:sz="0" w:space="0" w:color="auto"/>
                <w:left w:val="none" w:sz="0" w:space="0" w:color="auto"/>
                <w:bottom w:val="none" w:sz="0" w:space="0" w:color="auto"/>
                <w:right w:val="none" w:sz="0" w:space="0" w:color="auto"/>
              </w:divBdr>
            </w:div>
            <w:div w:id="761491295">
              <w:marLeft w:val="0"/>
              <w:marRight w:val="0"/>
              <w:marTop w:val="0"/>
              <w:marBottom w:val="0"/>
              <w:divBdr>
                <w:top w:val="none" w:sz="0" w:space="0" w:color="auto"/>
                <w:left w:val="none" w:sz="0" w:space="0" w:color="auto"/>
                <w:bottom w:val="none" w:sz="0" w:space="0" w:color="auto"/>
                <w:right w:val="none" w:sz="0" w:space="0" w:color="auto"/>
              </w:divBdr>
            </w:div>
            <w:div w:id="736779678">
              <w:marLeft w:val="0"/>
              <w:marRight w:val="0"/>
              <w:marTop w:val="0"/>
              <w:marBottom w:val="0"/>
              <w:divBdr>
                <w:top w:val="none" w:sz="0" w:space="0" w:color="auto"/>
                <w:left w:val="none" w:sz="0" w:space="0" w:color="auto"/>
                <w:bottom w:val="none" w:sz="0" w:space="0" w:color="auto"/>
                <w:right w:val="none" w:sz="0" w:space="0" w:color="auto"/>
              </w:divBdr>
            </w:div>
            <w:div w:id="507527642">
              <w:marLeft w:val="0"/>
              <w:marRight w:val="0"/>
              <w:marTop w:val="0"/>
              <w:marBottom w:val="0"/>
              <w:divBdr>
                <w:top w:val="none" w:sz="0" w:space="0" w:color="auto"/>
                <w:left w:val="none" w:sz="0" w:space="0" w:color="auto"/>
                <w:bottom w:val="none" w:sz="0" w:space="0" w:color="auto"/>
                <w:right w:val="none" w:sz="0" w:space="0" w:color="auto"/>
              </w:divBdr>
            </w:div>
            <w:div w:id="1363746628">
              <w:marLeft w:val="0"/>
              <w:marRight w:val="0"/>
              <w:marTop w:val="0"/>
              <w:marBottom w:val="0"/>
              <w:divBdr>
                <w:top w:val="none" w:sz="0" w:space="0" w:color="auto"/>
                <w:left w:val="none" w:sz="0" w:space="0" w:color="auto"/>
                <w:bottom w:val="none" w:sz="0" w:space="0" w:color="auto"/>
                <w:right w:val="none" w:sz="0" w:space="0" w:color="auto"/>
              </w:divBdr>
            </w:div>
            <w:div w:id="5209441">
              <w:marLeft w:val="0"/>
              <w:marRight w:val="0"/>
              <w:marTop w:val="0"/>
              <w:marBottom w:val="0"/>
              <w:divBdr>
                <w:top w:val="none" w:sz="0" w:space="0" w:color="auto"/>
                <w:left w:val="none" w:sz="0" w:space="0" w:color="auto"/>
                <w:bottom w:val="none" w:sz="0" w:space="0" w:color="auto"/>
                <w:right w:val="none" w:sz="0" w:space="0" w:color="auto"/>
              </w:divBdr>
            </w:div>
            <w:div w:id="34867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4402">
      <w:bodyDiv w:val="1"/>
      <w:marLeft w:val="0"/>
      <w:marRight w:val="0"/>
      <w:marTop w:val="0"/>
      <w:marBottom w:val="0"/>
      <w:divBdr>
        <w:top w:val="none" w:sz="0" w:space="0" w:color="auto"/>
        <w:left w:val="none" w:sz="0" w:space="0" w:color="auto"/>
        <w:bottom w:val="none" w:sz="0" w:space="0" w:color="auto"/>
        <w:right w:val="none" w:sz="0" w:space="0" w:color="auto"/>
      </w:divBdr>
      <w:divsChild>
        <w:div w:id="295913019">
          <w:marLeft w:val="0"/>
          <w:marRight w:val="0"/>
          <w:marTop w:val="0"/>
          <w:marBottom w:val="0"/>
          <w:divBdr>
            <w:top w:val="none" w:sz="0" w:space="0" w:color="auto"/>
            <w:left w:val="none" w:sz="0" w:space="0" w:color="auto"/>
            <w:bottom w:val="none" w:sz="0" w:space="0" w:color="auto"/>
            <w:right w:val="none" w:sz="0" w:space="0" w:color="auto"/>
          </w:divBdr>
          <w:divsChild>
            <w:div w:id="361326992">
              <w:marLeft w:val="0"/>
              <w:marRight w:val="0"/>
              <w:marTop w:val="0"/>
              <w:marBottom w:val="0"/>
              <w:divBdr>
                <w:top w:val="none" w:sz="0" w:space="0" w:color="auto"/>
                <w:left w:val="none" w:sz="0" w:space="0" w:color="auto"/>
                <w:bottom w:val="none" w:sz="0" w:space="0" w:color="auto"/>
                <w:right w:val="none" w:sz="0" w:space="0" w:color="auto"/>
              </w:divBdr>
            </w:div>
            <w:div w:id="1514609958">
              <w:marLeft w:val="0"/>
              <w:marRight w:val="0"/>
              <w:marTop w:val="0"/>
              <w:marBottom w:val="0"/>
              <w:divBdr>
                <w:top w:val="none" w:sz="0" w:space="0" w:color="auto"/>
                <w:left w:val="none" w:sz="0" w:space="0" w:color="auto"/>
                <w:bottom w:val="none" w:sz="0" w:space="0" w:color="auto"/>
                <w:right w:val="none" w:sz="0" w:space="0" w:color="auto"/>
              </w:divBdr>
            </w:div>
            <w:div w:id="1416324070">
              <w:marLeft w:val="0"/>
              <w:marRight w:val="0"/>
              <w:marTop w:val="0"/>
              <w:marBottom w:val="0"/>
              <w:divBdr>
                <w:top w:val="none" w:sz="0" w:space="0" w:color="auto"/>
                <w:left w:val="none" w:sz="0" w:space="0" w:color="auto"/>
                <w:bottom w:val="none" w:sz="0" w:space="0" w:color="auto"/>
                <w:right w:val="none" w:sz="0" w:space="0" w:color="auto"/>
              </w:divBdr>
            </w:div>
            <w:div w:id="373970360">
              <w:marLeft w:val="0"/>
              <w:marRight w:val="0"/>
              <w:marTop w:val="0"/>
              <w:marBottom w:val="0"/>
              <w:divBdr>
                <w:top w:val="none" w:sz="0" w:space="0" w:color="auto"/>
                <w:left w:val="none" w:sz="0" w:space="0" w:color="auto"/>
                <w:bottom w:val="none" w:sz="0" w:space="0" w:color="auto"/>
                <w:right w:val="none" w:sz="0" w:space="0" w:color="auto"/>
              </w:divBdr>
            </w:div>
            <w:div w:id="639919783">
              <w:marLeft w:val="0"/>
              <w:marRight w:val="0"/>
              <w:marTop w:val="0"/>
              <w:marBottom w:val="0"/>
              <w:divBdr>
                <w:top w:val="none" w:sz="0" w:space="0" w:color="auto"/>
                <w:left w:val="none" w:sz="0" w:space="0" w:color="auto"/>
                <w:bottom w:val="none" w:sz="0" w:space="0" w:color="auto"/>
                <w:right w:val="none" w:sz="0" w:space="0" w:color="auto"/>
              </w:divBdr>
            </w:div>
            <w:div w:id="711417063">
              <w:marLeft w:val="0"/>
              <w:marRight w:val="0"/>
              <w:marTop w:val="0"/>
              <w:marBottom w:val="0"/>
              <w:divBdr>
                <w:top w:val="none" w:sz="0" w:space="0" w:color="auto"/>
                <w:left w:val="none" w:sz="0" w:space="0" w:color="auto"/>
                <w:bottom w:val="none" w:sz="0" w:space="0" w:color="auto"/>
                <w:right w:val="none" w:sz="0" w:space="0" w:color="auto"/>
              </w:divBdr>
            </w:div>
            <w:div w:id="911813118">
              <w:marLeft w:val="0"/>
              <w:marRight w:val="0"/>
              <w:marTop w:val="0"/>
              <w:marBottom w:val="0"/>
              <w:divBdr>
                <w:top w:val="none" w:sz="0" w:space="0" w:color="auto"/>
                <w:left w:val="none" w:sz="0" w:space="0" w:color="auto"/>
                <w:bottom w:val="none" w:sz="0" w:space="0" w:color="auto"/>
                <w:right w:val="none" w:sz="0" w:space="0" w:color="auto"/>
              </w:divBdr>
            </w:div>
            <w:div w:id="88892157">
              <w:marLeft w:val="0"/>
              <w:marRight w:val="0"/>
              <w:marTop w:val="0"/>
              <w:marBottom w:val="0"/>
              <w:divBdr>
                <w:top w:val="none" w:sz="0" w:space="0" w:color="auto"/>
                <w:left w:val="none" w:sz="0" w:space="0" w:color="auto"/>
                <w:bottom w:val="none" w:sz="0" w:space="0" w:color="auto"/>
                <w:right w:val="none" w:sz="0" w:space="0" w:color="auto"/>
              </w:divBdr>
            </w:div>
            <w:div w:id="666205585">
              <w:marLeft w:val="0"/>
              <w:marRight w:val="0"/>
              <w:marTop w:val="0"/>
              <w:marBottom w:val="0"/>
              <w:divBdr>
                <w:top w:val="none" w:sz="0" w:space="0" w:color="auto"/>
                <w:left w:val="none" w:sz="0" w:space="0" w:color="auto"/>
                <w:bottom w:val="none" w:sz="0" w:space="0" w:color="auto"/>
                <w:right w:val="none" w:sz="0" w:space="0" w:color="auto"/>
              </w:divBdr>
            </w:div>
            <w:div w:id="1560900305">
              <w:marLeft w:val="0"/>
              <w:marRight w:val="0"/>
              <w:marTop w:val="0"/>
              <w:marBottom w:val="0"/>
              <w:divBdr>
                <w:top w:val="none" w:sz="0" w:space="0" w:color="auto"/>
                <w:left w:val="none" w:sz="0" w:space="0" w:color="auto"/>
                <w:bottom w:val="none" w:sz="0" w:space="0" w:color="auto"/>
                <w:right w:val="none" w:sz="0" w:space="0" w:color="auto"/>
              </w:divBdr>
            </w:div>
            <w:div w:id="1915168127">
              <w:marLeft w:val="0"/>
              <w:marRight w:val="0"/>
              <w:marTop w:val="0"/>
              <w:marBottom w:val="0"/>
              <w:divBdr>
                <w:top w:val="none" w:sz="0" w:space="0" w:color="auto"/>
                <w:left w:val="none" w:sz="0" w:space="0" w:color="auto"/>
                <w:bottom w:val="none" w:sz="0" w:space="0" w:color="auto"/>
                <w:right w:val="none" w:sz="0" w:space="0" w:color="auto"/>
              </w:divBdr>
            </w:div>
            <w:div w:id="491334673">
              <w:marLeft w:val="0"/>
              <w:marRight w:val="0"/>
              <w:marTop w:val="0"/>
              <w:marBottom w:val="0"/>
              <w:divBdr>
                <w:top w:val="none" w:sz="0" w:space="0" w:color="auto"/>
                <w:left w:val="none" w:sz="0" w:space="0" w:color="auto"/>
                <w:bottom w:val="none" w:sz="0" w:space="0" w:color="auto"/>
                <w:right w:val="none" w:sz="0" w:space="0" w:color="auto"/>
              </w:divBdr>
            </w:div>
            <w:div w:id="406077284">
              <w:marLeft w:val="0"/>
              <w:marRight w:val="0"/>
              <w:marTop w:val="0"/>
              <w:marBottom w:val="0"/>
              <w:divBdr>
                <w:top w:val="none" w:sz="0" w:space="0" w:color="auto"/>
                <w:left w:val="none" w:sz="0" w:space="0" w:color="auto"/>
                <w:bottom w:val="none" w:sz="0" w:space="0" w:color="auto"/>
                <w:right w:val="none" w:sz="0" w:space="0" w:color="auto"/>
              </w:divBdr>
            </w:div>
            <w:div w:id="1806502758">
              <w:marLeft w:val="0"/>
              <w:marRight w:val="0"/>
              <w:marTop w:val="0"/>
              <w:marBottom w:val="0"/>
              <w:divBdr>
                <w:top w:val="none" w:sz="0" w:space="0" w:color="auto"/>
                <w:left w:val="none" w:sz="0" w:space="0" w:color="auto"/>
                <w:bottom w:val="none" w:sz="0" w:space="0" w:color="auto"/>
                <w:right w:val="none" w:sz="0" w:space="0" w:color="auto"/>
              </w:divBdr>
            </w:div>
            <w:div w:id="1094545860">
              <w:marLeft w:val="0"/>
              <w:marRight w:val="0"/>
              <w:marTop w:val="0"/>
              <w:marBottom w:val="0"/>
              <w:divBdr>
                <w:top w:val="none" w:sz="0" w:space="0" w:color="auto"/>
                <w:left w:val="none" w:sz="0" w:space="0" w:color="auto"/>
                <w:bottom w:val="none" w:sz="0" w:space="0" w:color="auto"/>
                <w:right w:val="none" w:sz="0" w:space="0" w:color="auto"/>
              </w:divBdr>
            </w:div>
            <w:div w:id="136185848">
              <w:marLeft w:val="0"/>
              <w:marRight w:val="0"/>
              <w:marTop w:val="0"/>
              <w:marBottom w:val="0"/>
              <w:divBdr>
                <w:top w:val="none" w:sz="0" w:space="0" w:color="auto"/>
                <w:left w:val="none" w:sz="0" w:space="0" w:color="auto"/>
                <w:bottom w:val="none" w:sz="0" w:space="0" w:color="auto"/>
                <w:right w:val="none" w:sz="0" w:space="0" w:color="auto"/>
              </w:divBdr>
            </w:div>
            <w:div w:id="11176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764">
      <w:bodyDiv w:val="1"/>
      <w:marLeft w:val="0"/>
      <w:marRight w:val="0"/>
      <w:marTop w:val="0"/>
      <w:marBottom w:val="0"/>
      <w:divBdr>
        <w:top w:val="none" w:sz="0" w:space="0" w:color="auto"/>
        <w:left w:val="none" w:sz="0" w:space="0" w:color="auto"/>
        <w:bottom w:val="none" w:sz="0" w:space="0" w:color="auto"/>
        <w:right w:val="none" w:sz="0" w:space="0" w:color="auto"/>
      </w:divBdr>
      <w:divsChild>
        <w:div w:id="264314254">
          <w:marLeft w:val="0"/>
          <w:marRight w:val="0"/>
          <w:marTop w:val="0"/>
          <w:marBottom w:val="0"/>
          <w:divBdr>
            <w:top w:val="none" w:sz="0" w:space="0" w:color="auto"/>
            <w:left w:val="none" w:sz="0" w:space="0" w:color="auto"/>
            <w:bottom w:val="none" w:sz="0" w:space="0" w:color="auto"/>
            <w:right w:val="none" w:sz="0" w:space="0" w:color="auto"/>
          </w:divBdr>
          <w:divsChild>
            <w:div w:id="1572690160">
              <w:marLeft w:val="0"/>
              <w:marRight w:val="0"/>
              <w:marTop w:val="0"/>
              <w:marBottom w:val="0"/>
              <w:divBdr>
                <w:top w:val="none" w:sz="0" w:space="0" w:color="auto"/>
                <w:left w:val="none" w:sz="0" w:space="0" w:color="auto"/>
                <w:bottom w:val="none" w:sz="0" w:space="0" w:color="auto"/>
                <w:right w:val="none" w:sz="0" w:space="0" w:color="auto"/>
              </w:divBdr>
            </w:div>
            <w:div w:id="2131048999">
              <w:marLeft w:val="0"/>
              <w:marRight w:val="0"/>
              <w:marTop w:val="0"/>
              <w:marBottom w:val="0"/>
              <w:divBdr>
                <w:top w:val="none" w:sz="0" w:space="0" w:color="auto"/>
                <w:left w:val="none" w:sz="0" w:space="0" w:color="auto"/>
                <w:bottom w:val="none" w:sz="0" w:space="0" w:color="auto"/>
                <w:right w:val="none" w:sz="0" w:space="0" w:color="auto"/>
              </w:divBdr>
            </w:div>
            <w:div w:id="2047826609">
              <w:marLeft w:val="0"/>
              <w:marRight w:val="0"/>
              <w:marTop w:val="0"/>
              <w:marBottom w:val="0"/>
              <w:divBdr>
                <w:top w:val="none" w:sz="0" w:space="0" w:color="auto"/>
                <w:left w:val="none" w:sz="0" w:space="0" w:color="auto"/>
                <w:bottom w:val="none" w:sz="0" w:space="0" w:color="auto"/>
                <w:right w:val="none" w:sz="0" w:space="0" w:color="auto"/>
              </w:divBdr>
            </w:div>
            <w:div w:id="1529179844">
              <w:marLeft w:val="0"/>
              <w:marRight w:val="0"/>
              <w:marTop w:val="0"/>
              <w:marBottom w:val="0"/>
              <w:divBdr>
                <w:top w:val="none" w:sz="0" w:space="0" w:color="auto"/>
                <w:left w:val="none" w:sz="0" w:space="0" w:color="auto"/>
                <w:bottom w:val="none" w:sz="0" w:space="0" w:color="auto"/>
                <w:right w:val="none" w:sz="0" w:space="0" w:color="auto"/>
              </w:divBdr>
            </w:div>
            <w:div w:id="17048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65123">
      <w:bodyDiv w:val="1"/>
      <w:marLeft w:val="0"/>
      <w:marRight w:val="0"/>
      <w:marTop w:val="0"/>
      <w:marBottom w:val="0"/>
      <w:divBdr>
        <w:top w:val="none" w:sz="0" w:space="0" w:color="auto"/>
        <w:left w:val="none" w:sz="0" w:space="0" w:color="auto"/>
        <w:bottom w:val="none" w:sz="0" w:space="0" w:color="auto"/>
        <w:right w:val="none" w:sz="0" w:space="0" w:color="auto"/>
      </w:divBdr>
      <w:divsChild>
        <w:div w:id="1149905929">
          <w:marLeft w:val="0"/>
          <w:marRight w:val="0"/>
          <w:marTop w:val="0"/>
          <w:marBottom w:val="0"/>
          <w:divBdr>
            <w:top w:val="none" w:sz="0" w:space="0" w:color="auto"/>
            <w:left w:val="none" w:sz="0" w:space="0" w:color="auto"/>
            <w:bottom w:val="none" w:sz="0" w:space="0" w:color="auto"/>
            <w:right w:val="none" w:sz="0" w:space="0" w:color="auto"/>
          </w:divBdr>
          <w:divsChild>
            <w:div w:id="1930045995">
              <w:marLeft w:val="0"/>
              <w:marRight w:val="0"/>
              <w:marTop w:val="0"/>
              <w:marBottom w:val="0"/>
              <w:divBdr>
                <w:top w:val="none" w:sz="0" w:space="0" w:color="auto"/>
                <w:left w:val="none" w:sz="0" w:space="0" w:color="auto"/>
                <w:bottom w:val="none" w:sz="0" w:space="0" w:color="auto"/>
                <w:right w:val="none" w:sz="0" w:space="0" w:color="auto"/>
              </w:divBdr>
            </w:div>
            <w:div w:id="1424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36168">
      <w:bodyDiv w:val="1"/>
      <w:marLeft w:val="0"/>
      <w:marRight w:val="0"/>
      <w:marTop w:val="0"/>
      <w:marBottom w:val="0"/>
      <w:divBdr>
        <w:top w:val="none" w:sz="0" w:space="0" w:color="auto"/>
        <w:left w:val="none" w:sz="0" w:space="0" w:color="auto"/>
        <w:bottom w:val="none" w:sz="0" w:space="0" w:color="auto"/>
        <w:right w:val="none" w:sz="0" w:space="0" w:color="auto"/>
      </w:divBdr>
      <w:divsChild>
        <w:div w:id="1509103637">
          <w:marLeft w:val="0"/>
          <w:marRight w:val="0"/>
          <w:marTop w:val="0"/>
          <w:marBottom w:val="0"/>
          <w:divBdr>
            <w:top w:val="none" w:sz="0" w:space="0" w:color="auto"/>
            <w:left w:val="none" w:sz="0" w:space="0" w:color="auto"/>
            <w:bottom w:val="none" w:sz="0" w:space="0" w:color="auto"/>
            <w:right w:val="none" w:sz="0" w:space="0" w:color="auto"/>
          </w:divBdr>
          <w:divsChild>
            <w:div w:id="624232702">
              <w:marLeft w:val="0"/>
              <w:marRight w:val="0"/>
              <w:marTop w:val="0"/>
              <w:marBottom w:val="0"/>
              <w:divBdr>
                <w:top w:val="none" w:sz="0" w:space="0" w:color="auto"/>
                <w:left w:val="none" w:sz="0" w:space="0" w:color="auto"/>
                <w:bottom w:val="none" w:sz="0" w:space="0" w:color="auto"/>
                <w:right w:val="none" w:sz="0" w:space="0" w:color="auto"/>
              </w:divBdr>
            </w:div>
            <w:div w:id="156070919">
              <w:marLeft w:val="0"/>
              <w:marRight w:val="0"/>
              <w:marTop w:val="0"/>
              <w:marBottom w:val="0"/>
              <w:divBdr>
                <w:top w:val="none" w:sz="0" w:space="0" w:color="auto"/>
                <w:left w:val="none" w:sz="0" w:space="0" w:color="auto"/>
                <w:bottom w:val="none" w:sz="0" w:space="0" w:color="auto"/>
                <w:right w:val="none" w:sz="0" w:space="0" w:color="auto"/>
              </w:divBdr>
            </w:div>
            <w:div w:id="1632905105">
              <w:marLeft w:val="0"/>
              <w:marRight w:val="0"/>
              <w:marTop w:val="0"/>
              <w:marBottom w:val="0"/>
              <w:divBdr>
                <w:top w:val="none" w:sz="0" w:space="0" w:color="auto"/>
                <w:left w:val="none" w:sz="0" w:space="0" w:color="auto"/>
                <w:bottom w:val="none" w:sz="0" w:space="0" w:color="auto"/>
                <w:right w:val="none" w:sz="0" w:space="0" w:color="auto"/>
              </w:divBdr>
            </w:div>
            <w:div w:id="2069961573">
              <w:marLeft w:val="0"/>
              <w:marRight w:val="0"/>
              <w:marTop w:val="0"/>
              <w:marBottom w:val="0"/>
              <w:divBdr>
                <w:top w:val="none" w:sz="0" w:space="0" w:color="auto"/>
                <w:left w:val="none" w:sz="0" w:space="0" w:color="auto"/>
                <w:bottom w:val="none" w:sz="0" w:space="0" w:color="auto"/>
                <w:right w:val="none" w:sz="0" w:space="0" w:color="auto"/>
              </w:divBdr>
            </w:div>
            <w:div w:id="2123959317">
              <w:marLeft w:val="0"/>
              <w:marRight w:val="0"/>
              <w:marTop w:val="0"/>
              <w:marBottom w:val="0"/>
              <w:divBdr>
                <w:top w:val="none" w:sz="0" w:space="0" w:color="auto"/>
                <w:left w:val="none" w:sz="0" w:space="0" w:color="auto"/>
                <w:bottom w:val="none" w:sz="0" w:space="0" w:color="auto"/>
                <w:right w:val="none" w:sz="0" w:space="0" w:color="auto"/>
              </w:divBdr>
            </w:div>
            <w:div w:id="273513287">
              <w:marLeft w:val="0"/>
              <w:marRight w:val="0"/>
              <w:marTop w:val="0"/>
              <w:marBottom w:val="0"/>
              <w:divBdr>
                <w:top w:val="none" w:sz="0" w:space="0" w:color="auto"/>
                <w:left w:val="none" w:sz="0" w:space="0" w:color="auto"/>
                <w:bottom w:val="none" w:sz="0" w:space="0" w:color="auto"/>
                <w:right w:val="none" w:sz="0" w:space="0" w:color="auto"/>
              </w:divBdr>
            </w:div>
            <w:div w:id="23988392">
              <w:marLeft w:val="0"/>
              <w:marRight w:val="0"/>
              <w:marTop w:val="0"/>
              <w:marBottom w:val="0"/>
              <w:divBdr>
                <w:top w:val="none" w:sz="0" w:space="0" w:color="auto"/>
                <w:left w:val="none" w:sz="0" w:space="0" w:color="auto"/>
                <w:bottom w:val="none" w:sz="0" w:space="0" w:color="auto"/>
                <w:right w:val="none" w:sz="0" w:space="0" w:color="auto"/>
              </w:divBdr>
            </w:div>
            <w:div w:id="673995522">
              <w:marLeft w:val="0"/>
              <w:marRight w:val="0"/>
              <w:marTop w:val="0"/>
              <w:marBottom w:val="0"/>
              <w:divBdr>
                <w:top w:val="none" w:sz="0" w:space="0" w:color="auto"/>
                <w:left w:val="none" w:sz="0" w:space="0" w:color="auto"/>
                <w:bottom w:val="none" w:sz="0" w:space="0" w:color="auto"/>
                <w:right w:val="none" w:sz="0" w:space="0" w:color="auto"/>
              </w:divBdr>
            </w:div>
            <w:div w:id="1822042319">
              <w:marLeft w:val="0"/>
              <w:marRight w:val="0"/>
              <w:marTop w:val="0"/>
              <w:marBottom w:val="0"/>
              <w:divBdr>
                <w:top w:val="none" w:sz="0" w:space="0" w:color="auto"/>
                <w:left w:val="none" w:sz="0" w:space="0" w:color="auto"/>
                <w:bottom w:val="none" w:sz="0" w:space="0" w:color="auto"/>
                <w:right w:val="none" w:sz="0" w:space="0" w:color="auto"/>
              </w:divBdr>
            </w:div>
            <w:div w:id="827788218">
              <w:marLeft w:val="0"/>
              <w:marRight w:val="0"/>
              <w:marTop w:val="0"/>
              <w:marBottom w:val="0"/>
              <w:divBdr>
                <w:top w:val="none" w:sz="0" w:space="0" w:color="auto"/>
                <w:left w:val="none" w:sz="0" w:space="0" w:color="auto"/>
                <w:bottom w:val="none" w:sz="0" w:space="0" w:color="auto"/>
                <w:right w:val="none" w:sz="0" w:space="0" w:color="auto"/>
              </w:divBdr>
            </w:div>
            <w:div w:id="1750077199">
              <w:marLeft w:val="0"/>
              <w:marRight w:val="0"/>
              <w:marTop w:val="0"/>
              <w:marBottom w:val="0"/>
              <w:divBdr>
                <w:top w:val="none" w:sz="0" w:space="0" w:color="auto"/>
                <w:left w:val="none" w:sz="0" w:space="0" w:color="auto"/>
                <w:bottom w:val="none" w:sz="0" w:space="0" w:color="auto"/>
                <w:right w:val="none" w:sz="0" w:space="0" w:color="auto"/>
              </w:divBdr>
            </w:div>
            <w:div w:id="1065955375">
              <w:marLeft w:val="0"/>
              <w:marRight w:val="0"/>
              <w:marTop w:val="0"/>
              <w:marBottom w:val="0"/>
              <w:divBdr>
                <w:top w:val="none" w:sz="0" w:space="0" w:color="auto"/>
                <w:left w:val="none" w:sz="0" w:space="0" w:color="auto"/>
                <w:bottom w:val="none" w:sz="0" w:space="0" w:color="auto"/>
                <w:right w:val="none" w:sz="0" w:space="0" w:color="auto"/>
              </w:divBdr>
            </w:div>
            <w:div w:id="461385390">
              <w:marLeft w:val="0"/>
              <w:marRight w:val="0"/>
              <w:marTop w:val="0"/>
              <w:marBottom w:val="0"/>
              <w:divBdr>
                <w:top w:val="none" w:sz="0" w:space="0" w:color="auto"/>
                <w:left w:val="none" w:sz="0" w:space="0" w:color="auto"/>
                <w:bottom w:val="none" w:sz="0" w:space="0" w:color="auto"/>
                <w:right w:val="none" w:sz="0" w:space="0" w:color="auto"/>
              </w:divBdr>
            </w:div>
            <w:div w:id="1294484240">
              <w:marLeft w:val="0"/>
              <w:marRight w:val="0"/>
              <w:marTop w:val="0"/>
              <w:marBottom w:val="0"/>
              <w:divBdr>
                <w:top w:val="none" w:sz="0" w:space="0" w:color="auto"/>
                <w:left w:val="none" w:sz="0" w:space="0" w:color="auto"/>
                <w:bottom w:val="none" w:sz="0" w:space="0" w:color="auto"/>
                <w:right w:val="none" w:sz="0" w:space="0" w:color="auto"/>
              </w:divBdr>
            </w:div>
            <w:div w:id="1598902598">
              <w:marLeft w:val="0"/>
              <w:marRight w:val="0"/>
              <w:marTop w:val="0"/>
              <w:marBottom w:val="0"/>
              <w:divBdr>
                <w:top w:val="none" w:sz="0" w:space="0" w:color="auto"/>
                <w:left w:val="none" w:sz="0" w:space="0" w:color="auto"/>
                <w:bottom w:val="none" w:sz="0" w:space="0" w:color="auto"/>
                <w:right w:val="none" w:sz="0" w:space="0" w:color="auto"/>
              </w:divBdr>
            </w:div>
            <w:div w:id="2053995318">
              <w:marLeft w:val="0"/>
              <w:marRight w:val="0"/>
              <w:marTop w:val="0"/>
              <w:marBottom w:val="0"/>
              <w:divBdr>
                <w:top w:val="none" w:sz="0" w:space="0" w:color="auto"/>
                <w:left w:val="none" w:sz="0" w:space="0" w:color="auto"/>
                <w:bottom w:val="none" w:sz="0" w:space="0" w:color="auto"/>
                <w:right w:val="none" w:sz="0" w:space="0" w:color="auto"/>
              </w:divBdr>
            </w:div>
            <w:div w:id="2047025802">
              <w:marLeft w:val="0"/>
              <w:marRight w:val="0"/>
              <w:marTop w:val="0"/>
              <w:marBottom w:val="0"/>
              <w:divBdr>
                <w:top w:val="none" w:sz="0" w:space="0" w:color="auto"/>
                <w:left w:val="none" w:sz="0" w:space="0" w:color="auto"/>
                <w:bottom w:val="none" w:sz="0" w:space="0" w:color="auto"/>
                <w:right w:val="none" w:sz="0" w:space="0" w:color="auto"/>
              </w:divBdr>
            </w:div>
            <w:div w:id="412047588">
              <w:marLeft w:val="0"/>
              <w:marRight w:val="0"/>
              <w:marTop w:val="0"/>
              <w:marBottom w:val="0"/>
              <w:divBdr>
                <w:top w:val="none" w:sz="0" w:space="0" w:color="auto"/>
                <w:left w:val="none" w:sz="0" w:space="0" w:color="auto"/>
                <w:bottom w:val="none" w:sz="0" w:space="0" w:color="auto"/>
                <w:right w:val="none" w:sz="0" w:space="0" w:color="auto"/>
              </w:divBdr>
            </w:div>
            <w:div w:id="87419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74147">
      <w:bodyDiv w:val="1"/>
      <w:marLeft w:val="0"/>
      <w:marRight w:val="0"/>
      <w:marTop w:val="0"/>
      <w:marBottom w:val="0"/>
      <w:divBdr>
        <w:top w:val="none" w:sz="0" w:space="0" w:color="auto"/>
        <w:left w:val="none" w:sz="0" w:space="0" w:color="auto"/>
        <w:bottom w:val="none" w:sz="0" w:space="0" w:color="auto"/>
        <w:right w:val="none" w:sz="0" w:space="0" w:color="auto"/>
      </w:divBdr>
      <w:divsChild>
        <w:div w:id="759108051">
          <w:marLeft w:val="0"/>
          <w:marRight w:val="0"/>
          <w:marTop w:val="0"/>
          <w:marBottom w:val="0"/>
          <w:divBdr>
            <w:top w:val="none" w:sz="0" w:space="0" w:color="auto"/>
            <w:left w:val="none" w:sz="0" w:space="0" w:color="auto"/>
            <w:bottom w:val="none" w:sz="0" w:space="0" w:color="auto"/>
            <w:right w:val="none" w:sz="0" w:space="0" w:color="auto"/>
          </w:divBdr>
          <w:divsChild>
            <w:div w:id="204047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344">
      <w:bodyDiv w:val="1"/>
      <w:marLeft w:val="0"/>
      <w:marRight w:val="0"/>
      <w:marTop w:val="0"/>
      <w:marBottom w:val="0"/>
      <w:divBdr>
        <w:top w:val="none" w:sz="0" w:space="0" w:color="auto"/>
        <w:left w:val="none" w:sz="0" w:space="0" w:color="auto"/>
        <w:bottom w:val="none" w:sz="0" w:space="0" w:color="auto"/>
        <w:right w:val="none" w:sz="0" w:space="0" w:color="auto"/>
      </w:divBdr>
      <w:divsChild>
        <w:div w:id="1113130771">
          <w:marLeft w:val="0"/>
          <w:marRight w:val="0"/>
          <w:marTop w:val="0"/>
          <w:marBottom w:val="0"/>
          <w:divBdr>
            <w:top w:val="none" w:sz="0" w:space="0" w:color="auto"/>
            <w:left w:val="none" w:sz="0" w:space="0" w:color="auto"/>
            <w:bottom w:val="none" w:sz="0" w:space="0" w:color="auto"/>
            <w:right w:val="none" w:sz="0" w:space="0" w:color="auto"/>
          </w:divBdr>
          <w:divsChild>
            <w:div w:id="1971208417">
              <w:marLeft w:val="0"/>
              <w:marRight w:val="0"/>
              <w:marTop w:val="0"/>
              <w:marBottom w:val="0"/>
              <w:divBdr>
                <w:top w:val="none" w:sz="0" w:space="0" w:color="auto"/>
                <w:left w:val="none" w:sz="0" w:space="0" w:color="auto"/>
                <w:bottom w:val="none" w:sz="0" w:space="0" w:color="auto"/>
                <w:right w:val="none" w:sz="0" w:space="0" w:color="auto"/>
              </w:divBdr>
            </w:div>
            <w:div w:id="401297853">
              <w:marLeft w:val="0"/>
              <w:marRight w:val="0"/>
              <w:marTop w:val="0"/>
              <w:marBottom w:val="0"/>
              <w:divBdr>
                <w:top w:val="none" w:sz="0" w:space="0" w:color="auto"/>
                <w:left w:val="none" w:sz="0" w:space="0" w:color="auto"/>
                <w:bottom w:val="none" w:sz="0" w:space="0" w:color="auto"/>
                <w:right w:val="none" w:sz="0" w:space="0" w:color="auto"/>
              </w:divBdr>
            </w:div>
            <w:div w:id="1680817307">
              <w:marLeft w:val="0"/>
              <w:marRight w:val="0"/>
              <w:marTop w:val="0"/>
              <w:marBottom w:val="0"/>
              <w:divBdr>
                <w:top w:val="none" w:sz="0" w:space="0" w:color="auto"/>
                <w:left w:val="none" w:sz="0" w:space="0" w:color="auto"/>
                <w:bottom w:val="none" w:sz="0" w:space="0" w:color="auto"/>
                <w:right w:val="none" w:sz="0" w:space="0" w:color="auto"/>
              </w:divBdr>
            </w:div>
            <w:div w:id="774061503">
              <w:marLeft w:val="0"/>
              <w:marRight w:val="0"/>
              <w:marTop w:val="0"/>
              <w:marBottom w:val="0"/>
              <w:divBdr>
                <w:top w:val="none" w:sz="0" w:space="0" w:color="auto"/>
                <w:left w:val="none" w:sz="0" w:space="0" w:color="auto"/>
                <w:bottom w:val="none" w:sz="0" w:space="0" w:color="auto"/>
                <w:right w:val="none" w:sz="0" w:space="0" w:color="auto"/>
              </w:divBdr>
            </w:div>
            <w:div w:id="1548251785">
              <w:marLeft w:val="0"/>
              <w:marRight w:val="0"/>
              <w:marTop w:val="0"/>
              <w:marBottom w:val="0"/>
              <w:divBdr>
                <w:top w:val="none" w:sz="0" w:space="0" w:color="auto"/>
                <w:left w:val="none" w:sz="0" w:space="0" w:color="auto"/>
                <w:bottom w:val="none" w:sz="0" w:space="0" w:color="auto"/>
                <w:right w:val="none" w:sz="0" w:space="0" w:color="auto"/>
              </w:divBdr>
            </w:div>
            <w:div w:id="785739001">
              <w:marLeft w:val="0"/>
              <w:marRight w:val="0"/>
              <w:marTop w:val="0"/>
              <w:marBottom w:val="0"/>
              <w:divBdr>
                <w:top w:val="none" w:sz="0" w:space="0" w:color="auto"/>
                <w:left w:val="none" w:sz="0" w:space="0" w:color="auto"/>
                <w:bottom w:val="none" w:sz="0" w:space="0" w:color="auto"/>
                <w:right w:val="none" w:sz="0" w:space="0" w:color="auto"/>
              </w:divBdr>
            </w:div>
            <w:div w:id="1105468347">
              <w:marLeft w:val="0"/>
              <w:marRight w:val="0"/>
              <w:marTop w:val="0"/>
              <w:marBottom w:val="0"/>
              <w:divBdr>
                <w:top w:val="none" w:sz="0" w:space="0" w:color="auto"/>
                <w:left w:val="none" w:sz="0" w:space="0" w:color="auto"/>
                <w:bottom w:val="none" w:sz="0" w:space="0" w:color="auto"/>
                <w:right w:val="none" w:sz="0" w:space="0" w:color="auto"/>
              </w:divBdr>
            </w:div>
            <w:div w:id="1433625789">
              <w:marLeft w:val="0"/>
              <w:marRight w:val="0"/>
              <w:marTop w:val="0"/>
              <w:marBottom w:val="0"/>
              <w:divBdr>
                <w:top w:val="none" w:sz="0" w:space="0" w:color="auto"/>
                <w:left w:val="none" w:sz="0" w:space="0" w:color="auto"/>
                <w:bottom w:val="none" w:sz="0" w:space="0" w:color="auto"/>
                <w:right w:val="none" w:sz="0" w:space="0" w:color="auto"/>
              </w:divBdr>
            </w:div>
            <w:div w:id="1362053317">
              <w:marLeft w:val="0"/>
              <w:marRight w:val="0"/>
              <w:marTop w:val="0"/>
              <w:marBottom w:val="0"/>
              <w:divBdr>
                <w:top w:val="none" w:sz="0" w:space="0" w:color="auto"/>
                <w:left w:val="none" w:sz="0" w:space="0" w:color="auto"/>
                <w:bottom w:val="none" w:sz="0" w:space="0" w:color="auto"/>
                <w:right w:val="none" w:sz="0" w:space="0" w:color="auto"/>
              </w:divBdr>
            </w:div>
            <w:div w:id="1480146201">
              <w:marLeft w:val="0"/>
              <w:marRight w:val="0"/>
              <w:marTop w:val="0"/>
              <w:marBottom w:val="0"/>
              <w:divBdr>
                <w:top w:val="none" w:sz="0" w:space="0" w:color="auto"/>
                <w:left w:val="none" w:sz="0" w:space="0" w:color="auto"/>
                <w:bottom w:val="none" w:sz="0" w:space="0" w:color="auto"/>
                <w:right w:val="none" w:sz="0" w:space="0" w:color="auto"/>
              </w:divBdr>
            </w:div>
            <w:div w:id="359209461">
              <w:marLeft w:val="0"/>
              <w:marRight w:val="0"/>
              <w:marTop w:val="0"/>
              <w:marBottom w:val="0"/>
              <w:divBdr>
                <w:top w:val="none" w:sz="0" w:space="0" w:color="auto"/>
                <w:left w:val="none" w:sz="0" w:space="0" w:color="auto"/>
                <w:bottom w:val="none" w:sz="0" w:space="0" w:color="auto"/>
                <w:right w:val="none" w:sz="0" w:space="0" w:color="auto"/>
              </w:divBdr>
            </w:div>
            <w:div w:id="1430853658">
              <w:marLeft w:val="0"/>
              <w:marRight w:val="0"/>
              <w:marTop w:val="0"/>
              <w:marBottom w:val="0"/>
              <w:divBdr>
                <w:top w:val="none" w:sz="0" w:space="0" w:color="auto"/>
                <w:left w:val="none" w:sz="0" w:space="0" w:color="auto"/>
                <w:bottom w:val="none" w:sz="0" w:space="0" w:color="auto"/>
                <w:right w:val="none" w:sz="0" w:space="0" w:color="auto"/>
              </w:divBdr>
            </w:div>
            <w:div w:id="518006405">
              <w:marLeft w:val="0"/>
              <w:marRight w:val="0"/>
              <w:marTop w:val="0"/>
              <w:marBottom w:val="0"/>
              <w:divBdr>
                <w:top w:val="none" w:sz="0" w:space="0" w:color="auto"/>
                <w:left w:val="none" w:sz="0" w:space="0" w:color="auto"/>
                <w:bottom w:val="none" w:sz="0" w:space="0" w:color="auto"/>
                <w:right w:val="none" w:sz="0" w:space="0" w:color="auto"/>
              </w:divBdr>
            </w:div>
            <w:div w:id="1071348672">
              <w:marLeft w:val="0"/>
              <w:marRight w:val="0"/>
              <w:marTop w:val="0"/>
              <w:marBottom w:val="0"/>
              <w:divBdr>
                <w:top w:val="none" w:sz="0" w:space="0" w:color="auto"/>
                <w:left w:val="none" w:sz="0" w:space="0" w:color="auto"/>
                <w:bottom w:val="none" w:sz="0" w:space="0" w:color="auto"/>
                <w:right w:val="none" w:sz="0" w:space="0" w:color="auto"/>
              </w:divBdr>
            </w:div>
            <w:div w:id="276525102">
              <w:marLeft w:val="0"/>
              <w:marRight w:val="0"/>
              <w:marTop w:val="0"/>
              <w:marBottom w:val="0"/>
              <w:divBdr>
                <w:top w:val="none" w:sz="0" w:space="0" w:color="auto"/>
                <w:left w:val="none" w:sz="0" w:space="0" w:color="auto"/>
                <w:bottom w:val="none" w:sz="0" w:space="0" w:color="auto"/>
                <w:right w:val="none" w:sz="0" w:space="0" w:color="auto"/>
              </w:divBdr>
            </w:div>
            <w:div w:id="1222642345">
              <w:marLeft w:val="0"/>
              <w:marRight w:val="0"/>
              <w:marTop w:val="0"/>
              <w:marBottom w:val="0"/>
              <w:divBdr>
                <w:top w:val="none" w:sz="0" w:space="0" w:color="auto"/>
                <w:left w:val="none" w:sz="0" w:space="0" w:color="auto"/>
                <w:bottom w:val="none" w:sz="0" w:space="0" w:color="auto"/>
                <w:right w:val="none" w:sz="0" w:space="0" w:color="auto"/>
              </w:divBdr>
            </w:div>
            <w:div w:id="195192099">
              <w:marLeft w:val="0"/>
              <w:marRight w:val="0"/>
              <w:marTop w:val="0"/>
              <w:marBottom w:val="0"/>
              <w:divBdr>
                <w:top w:val="none" w:sz="0" w:space="0" w:color="auto"/>
                <w:left w:val="none" w:sz="0" w:space="0" w:color="auto"/>
                <w:bottom w:val="none" w:sz="0" w:space="0" w:color="auto"/>
                <w:right w:val="none" w:sz="0" w:space="0" w:color="auto"/>
              </w:divBdr>
            </w:div>
            <w:div w:id="48536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54113">
      <w:bodyDiv w:val="1"/>
      <w:marLeft w:val="0"/>
      <w:marRight w:val="0"/>
      <w:marTop w:val="0"/>
      <w:marBottom w:val="0"/>
      <w:divBdr>
        <w:top w:val="none" w:sz="0" w:space="0" w:color="auto"/>
        <w:left w:val="none" w:sz="0" w:space="0" w:color="auto"/>
        <w:bottom w:val="none" w:sz="0" w:space="0" w:color="auto"/>
        <w:right w:val="none" w:sz="0" w:space="0" w:color="auto"/>
      </w:divBdr>
      <w:divsChild>
        <w:div w:id="1382825157">
          <w:marLeft w:val="0"/>
          <w:marRight w:val="0"/>
          <w:marTop w:val="0"/>
          <w:marBottom w:val="0"/>
          <w:divBdr>
            <w:top w:val="none" w:sz="0" w:space="0" w:color="auto"/>
            <w:left w:val="none" w:sz="0" w:space="0" w:color="auto"/>
            <w:bottom w:val="none" w:sz="0" w:space="0" w:color="auto"/>
            <w:right w:val="none" w:sz="0" w:space="0" w:color="auto"/>
          </w:divBdr>
          <w:divsChild>
            <w:div w:id="1996295518">
              <w:marLeft w:val="0"/>
              <w:marRight w:val="0"/>
              <w:marTop w:val="0"/>
              <w:marBottom w:val="0"/>
              <w:divBdr>
                <w:top w:val="none" w:sz="0" w:space="0" w:color="auto"/>
                <w:left w:val="none" w:sz="0" w:space="0" w:color="auto"/>
                <w:bottom w:val="none" w:sz="0" w:space="0" w:color="auto"/>
                <w:right w:val="none" w:sz="0" w:space="0" w:color="auto"/>
              </w:divBdr>
            </w:div>
            <w:div w:id="1460563600">
              <w:marLeft w:val="0"/>
              <w:marRight w:val="0"/>
              <w:marTop w:val="0"/>
              <w:marBottom w:val="0"/>
              <w:divBdr>
                <w:top w:val="none" w:sz="0" w:space="0" w:color="auto"/>
                <w:left w:val="none" w:sz="0" w:space="0" w:color="auto"/>
                <w:bottom w:val="none" w:sz="0" w:space="0" w:color="auto"/>
                <w:right w:val="none" w:sz="0" w:space="0" w:color="auto"/>
              </w:divBdr>
            </w:div>
            <w:div w:id="982079349">
              <w:marLeft w:val="0"/>
              <w:marRight w:val="0"/>
              <w:marTop w:val="0"/>
              <w:marBottom w:val="0"/>
              <w:divBdr>
                <w:top w:val="none" w:sz="0" w:space="0" w:color="auto"/>
                <w:left w:val="none" w:sz="0" w:space="0" w:color="auto"/>
                <w:bottom w:val="none" w:sz="0" w:space="0" w:color="auto"/>
                <w:right w:val="none" w:sz="0" w:space="0" w:color="auto"/>
              </w:divBdr>
            </w:div>
            <w:div w:id="1152529101">
              <w:marLeft w:val="0"/>
              <w:marRight w:val="0"/>
              <w:marTop w:val="0"/>
              <w:marBottom w:val="0"/>
              <w:divBdr>
                <w:top w:val="none" w:sz="0" w:space="0" w:color="auto"/>
                <w:left w:val="none" w:sz="0" w:space="0" w:color="auto"/>
                <w:bottom w:val="none" w:sz="0" w:space="0" w:color="auto"/>
                <w:right w:val="none" w:sz="0" w:space="0" w:color="auto"/>
              </w:divBdr>
            </w:div>
            <w:div w:id="2102531631">
              <w:marLeft w:val="0"/>
              <w:marRight w:val="0"/>
              <w:marTop w:val="0"/>
              <w:marBottom w:val="0"/>
              <w:divBdr>
                <w:top w:val="none" w:sz="0" w:space="0" w:color="auto"/>
                <w:left w:val="none" w:sz="0" w:space="0" w:color="auto"/>
                <w:bottom w:val="none" w:sz="0" w:space="0" w:color="auto"/>
                <w:right w:val="none" w:sz="0" w:space="0" w:color="auto"/>
              </w:divBdr>
            </w:div>
            <w:div w:id="596258420">
              <w:marLeft w:val="0"/>
              <w:marRight w:val="0"/>
              <w:marTop w:val="0"/>
              <w:marBottom w:val="0"/>
              <w:divBdr>
                <w:top w:val="none" w:sz="0" w:space="0" w:color="auto"/>
                <w:left w:val="none" w:sz="0" w:space="0" w:color="auto"/>
                <w:bottom w:val="none" w:sz="0" w:space="0" w:color="auto"/>
                <w:right w:val="none" w:sz="0" w:space="0" w:color="auto"/>
              </w:divBdr>
            </w:div>
            <w:div w:id="814100669">
              <w:marLeft w:val="0"/>
              <w:marRight w:val="0"/>
              <w:marTop w:val="0"/>
              <w:marBottom w:val="0"/>
              <w:divBdr>
                <w:top w:val="none" w:sz="0" w:space="0" w:color="auto"/>
                <w:left w:val="none" w:sz="0" w:space="0" w:color="auto"/>
                <w:bottom w:val="none" w:sz="0" w:space="0" w:color="auto"/>
                <w:right w:val="none" w:sz="0" w:space="0" w:color="auto"/>
              </w:divBdr>
            </w:div>
            <w:div w:id="1541555458">
              <w:marLeft w:val="0"/>
              <w:marRight w:val="0"/>
              <w:marTop w:val="0"/>
              <w:marBottom w:val="0"/>
              <w:divBdr>
                <w:top w:val="none" w:sz="0" w:space="0" w:color="auto"/>
                <w:left w:val="none" w:sz="0" w:space="0" w:color="auto"/>
                <w:bottom w:val="none" w:sz="0" w:space="0" w:color="auto"/>
                <w:right w:val="none" w:sz="0" w:space="0" w:color="auto"/>
              </w:divBdr>
            </w:div>
            <w:div w:id="1795058128">
              <w:marLeft w:val="0"/>
              <w:marRight w:val="0"/>
              <w:marTop w:val="0"/>
              <w:marBottom w:val="0"/>
              <w:divBdr>
                <w:top w:val="none" w:sz="0" w:space="0" w:color="auto"/>
                <w:left w:val="none" w:sz="0" w:space="0" w:color="auto"/>
                <w:bottom w:val="none" w:sz="0" w:space="0" w:color="auto"/>
                <w:right w:val="none" w:sz="0" w:space="0" w:color="auto"/>
              </w:divBdr>
            </w:div>
            <w:div w:id="94834841">
              <w:marLeft w:val="0"/>
              <w:marRight w:val="0"/>
              <w:marTop w:val="0"/>
              <w:marBottom w:val="0"/>
              <w:divBdr>
                <w:top w:val="none" w:sz="0" w:space="0" w:color="auto"/>
                <w:left w:val="none" w:sz="0" w:space="0" w:color="auto"/>
                <w:bottom w:val="none" w:sz="0" w:space="0" w:color="auto"/>
                <w:right w:val="none" w:sz="0" w:space="0" w:color="auto"/>
              </w:divBdr>
            </w:div>
            <w:div w:id="1026099457">
              <w:marLeft w:val="0"/>
              <w:marRight w:val="0"/>
              <w:marTop w:val="0"/>
              <w:marBottom w:val="0"/>
              <w:divBdr>
                <w:top w:val="none" w:sz="0" w:space="0" w:color="auto"/>
                <w:left w:val="none" w:sz="0" w:space="0" w:color="auto"/>
                <w:bottom w:val="none" w:sz="0" w:space="0" w:color="auto"/>
                <w:right w:val="none" w:sz="0" w:space="0" w:color="auto"/>
              </w:divBdr>
            </w:div>
            <w:div w:id="1833910130">
              <w:marLeft w:val="0"/>
              <w:marRight w:val="0"/>
              <w:marTop w:val="0"/>
              <w:marBottom w:val="0"/>
              <w:divBdr>
                <w:top w:val="none" w:sz="0" w:space="0" w:color="auto"/>
                <w:left w:val="none" w:sz="0" w:space="0" w:color="auto"/>
                <w:bottom w:val="none" w:sz="0" w:space="0" w:color="auto"/>
                <w:right w:val="none" w:sz="0" w:space="0" w:color="auto"/>
              </w:divBdr>
            </w:div>
            <w:div w:id="464205803">
              <w:marLeft w:val="0"/>
              <w:marRight w:val="0"/>
              <w:marTop w:val="0"/>
              <w:marBottom w:val="0"/>
              <w:divBdr>
                <w:top w:val="none" w:sz="0" w:space="0" w:color="auto"/>
                <w:left w:val="none" w:sz="0" w:space="0" w:color="auto"/>
                <w:bottom w:val="none" w:sz="0" w:space="0" w:color="auto"/>
                <w:right w:val="none" w:sz="0" w:space="0" w:color="auto"/>
              </w:divBdr>
            </w:div>
            <w:div w:id="954361219">
              <w:marLeft w:val="0"/>
              <w:marRight w:val="0"/>
              <w:marTop w:val="0"/>
              <w:marBottom w:val="0"/>
              <w:divBdr>
                <w:top w:val="none" w:sz="0" w:space="0" w:color="auto"/>
                <w:left w:val="none" w:sz="0" w:space="0" w:color="auto"/>
                <w:bottom w:val="none" w:sz="0" w:space="0" w:color="auto"/>
                <w:right w:val="none" w:sz="0" w:space="0" w:color="auto"/>
              </w:divBdr>
            </w:div>
            <w:div w:id="1987584715">
              <w:marLeft w:val="0"/>
              <w:marRight w:val="0"/>
              <w:marTop w:val="0"/>
              <w:marBottom w:val="0"/>
              <w:divBdr>
                <w:top w:val="none" w:sz="0" w:space="0" w:color="auto"/>
                <w:left w:val="none" w:sz="0" w:space="0" w:color="auto"/>
                <w:bottom w:val="none" w:sz="0" w:space="0" w:color="auto"/>
                <w:right w:val="none" w:sz="0" w:space="0" w:color="auto"/>
              </w:divBdr>
            </w:div>
            <w:div w:id="1487041700">
              <w:marLeft w:val="0"/>
              <w:marRight w:val="0"/>
              <w:marTop w:val="0"/>
              <w:marBottom w:val="0"/>
              <w:divBdr>
                <w:top w:val="none" w:sz="0" w:space="0" w:color="auto"/>
                <w:left w:val="none" w:sz="0" w:space="0" w:color="auto"/>
                <w:bottom w:val="none" w:sz="0" w:space="0" w:color="auto"/>
                <w:right w:val="none" w:sz="0" w:space="0" w:color="auto"/>
              </w:divBdr>
            </w:div>
            <w:div w:id="1540775364">
              <w:marLeft w:val="0"/>
              <w:marRight w:val="0"/>
              <w:marTop w:val="0"/>
              <w:marBottom w:val="0"/>
              <w:divBdr>
                <w:top w:val="none" w:sz="0" w:space="0" w:color="auto"/>
                <w:left w:val="none" w:sz="0" w:space="0" w:color="auto"/>
                <w:bottom w:val="none" w:sz="0" w:space="0" w:color="auto"/>
                <w:right w:val="none" w:sz="0" w:space="0" w:color="auto"/>
              </w:divBdr>
            </w:div>
            <w:div w:id="1233660831">
              <w:marLeft w:val="0"/>
              <w:marRight w:val="0"/>
              <w:marTop w:val="0"/>
              <w:marBottom w:val="0"/>
              <w:divBdr>
                <w:top w:val="none" w:sz="0" w:space="0" w:color="auto"/>
                <w:left w:val="none" w:sz="0" w:space="0" w:color="auto"/>
                <w:bottom w:val="none" w:sz="0" w:space="0" w:color="auto"/>
                <w:right w:val="none" w:sz="0" w:space="0" w:color="auto"/>
              </w:divBdr>
            </w:div>
            <w:div w:id="2003584901">
              <w:marLeft w:val="0"/>
              <w:marRight w:val="0"/>
              <w:marTop w:val="0"/>
              <w:marBottom w:val="0"/>
              <w:divBdr>
                <w:top w:val="none" w:sz="0" w:space="0" w:color="auto"/>
                <w:left w:val="none" w:sz="0" w:space="0" w:color="auto"/>
                <w:bottom w:val="none" w:sz="0" w:space="0" w:color="auto"/>
                <w:right w:val="none" w:sz="0" w:space="0" w:color="auto"/>
              </w:divBdr>
            </w:div>
            <w:div w:id="1520318471">
              <w:marLeft w:val="0"/>
              <w:marRight w:val="0"/>
              <w:marTop w:val="0"/>
              <w:marBottom w:val="0"/>
              <w:divBdr>
                <w:top w:val="none" w:sz="0" w:space="0" w:color="auto"/>
                <w:left w:val="none" w:sz="0" w:space="0" w:color="auto"/>
                <w:bottom w:val="none" w:sz="0" w:space="0" w:color="auto"/>
                <w:right w:val="none" w:sz="0" w:space="0" w:color="auto"/>
              </w:divBdr>
            </w:div>
            <w:div w:id="2140565035">
              <w:marLeft w:val="0"/>
              <w:marRight w:val="0"/>
              <w:marTop w:val="0"/>
              <w:marBottom w:val="0"/>
              <w:divBdr>
                <w:top w:val="none" w:sz="0" w:space="0" w:color="auto"/>
                <w:left w:val="none" w:sz="0" w:space="0" w:color="auto"/>
                <w:bottom w:val="none" w:sz="0" w:space="0" w:color="auto"/>
                <w:right w:val="none" w:sz="0" w:space="0" w:color="auto"/>
              </w:divBdr>
            </w:div>
            <w:div w:id="142746906">
              <w:marLeft w:val="0"/>
              <w:marRight w:val="0"/>
              <w:marTop w:val="0"/>
              <w:marBottom w:val="0"/>
              <w:divBdr>
                <w:top w:val="none" w:sz="0" w:space="0" w:color="auto"/>
                <w:left w:val="none" w:sz="0" w:space="0" w:color="auto"/>
                <w:bottom w:val="none" w:sz="0" w:space="0" w:color="auto"/>
                <w:right w:val="none" w:sz="0" w:space="0" w:color="auto"/>
              </w:divBdr>
            </w:div>
            <w:div w:id="20517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69740">
      <w:bodyDiv w:val="1"/>
      <w:marLeft w:val="0"/>
      <w:marRight w:val="0"/>
      <w:marTop w:val="0"/>
      <w:marBottom w:val="0"/>
      <w:divBdr>
        <w:top w:val="none" w:sz="0" w:space="0" w:color="auto"/>
        <w:left w:val="none" w:sz="0" w:space="0" w:color="auto"/>
        <w:bottom w:val="none" w:sz="0" w:space="0" w:color="auto"/>
        <w:right w:val="none" w:sz="0" w:space="0" w:color="auto"/>
      </w:divBdr>
      <w:divsChild>
        <w:div w:id="493450988">
          <w:marLeft w:val="0"/>
          <w:marRight w:val="0"/>
          <w:marTop w:val="0"/>
          <w:marBottom w:val="0"/>
          <w:divBdr>
            <w:top w:val="none" w:sz="0" w:space="0" w:color="auto"/>
            <w:left w:val="none" w:sz="0" w:space="0" w:color="auto"/>
            <w:bottom w:val="none" w:sz="0" w:space="0" w:color="auto"/>
            <w:right w:val="none" w:sz="0" w:space="0" w:color="auto"/>
          </w:divBdr>
          <w:divsChild>
            <w:div w:id="2079786850">
              <w:marLeft w:val="0"/>
              <w:marRight w:val="0"/>
              <w:marTop w:val="0"/>
              <w:marBottom w:val="0"/>
              <w:divBdr>
                <w:top w:val="none" w:sz="0" w:space="0" w:color="auto"/>
                <w:left w:val="none" w:sz="0" w:space="0" w:color="auto"/>
                <w:bottom w:val="none" w:sz="0" w:space="0" w:color="auto"/>
                <w:right w:val="none" w:sz="0" w:space="0" w:color="auto"/>
              </w:divBdr>
            </w:div>
            <w:div w:id="1039279568">
              <w:marLeft w:val="0"/>
              <w:marRight w:val="0"/>
              <w:marTop w:val="0"/>
              <w:marBottom w:val="0"/>
              <w:divBdr>
                <w:top w:val="none" w:sz="0" w:space="0" w:color="auto"/>
                <w:left w:val="none" w:sz="0" w:space="0" w:color="auto"/>
                <w:bottom w:val="none" w:sz="0" w:space="0" w:color="auto"/>
                <w:right w:val="none" w:sz="0" w:space="0" w:color="auto"/>
              </w:divBdr>
            </w:div>
            <w:div w:id="827208425">
              <w:marLeft w:val="0"/>
              <w:marRight w:val="0"/>
              <w:marTop w:val="0"/>
              <w:marBottom w:val="0"/>
              <w:divBdr>
                <w:top w:val="none" w:sz="0" w:space="0" w:color="auto"/>
                <w:left w:val="none" w:sz="0" w:space="0" w:color="auto"/>
                <w:bottom w:val="none" w:sz="0" w:space="0" w:color="auto"/>
                <w:right w:val="none" w:sz="0" w:space="0" w:color="auto"/>
              </w:divBdr>
            </w:div>
            <w:div w:id="897977409">
              <w:marLeft w:val="0"/>
              <w:marRight w:val="0"/>
              <w:marTop w:val="0"/>
              <w:marBottom w:val="0"/>
              <w:divBdr>
                <w:top w:val="none" w:sz="0" w:space="0" w:color="auto"/>
                <w:left w:val="none" w:sz="0" w:space="0" w:color="auto"/>
                <w:bottom w:val="none" w:sz="0" w:space="0" w:color="auto"/>
                <w:right w:val="none" w:sz="0" w:space="0" w:color="auto"/>
              </w:divBdr>
            </w:div>
            <w:div w:id="362050638">
              <w:marLeft w:val="0"/>
              <w:marRight w:val="0"/>
              <w:marTop w:val="0"/>
              <w:marBottom w:val="0"/>
              <w:divBdr>
                <w:top w:val="none" w:sz="0" w:space="0" w:color="auto"/>
                <w:left w:val="none" w:sz="0" w:space="0" w:color="auto"/>
                <w:bottom w:val="none" w:sz="0" w:space="0" w:color="auto"/>
                <w:right w:val="none" w:sz="0" w:space="0" w:color="auto"/>
              </w:divBdr>
            </w:div>
            <w:div w:id="2101481711">
              <w:marLeft w:val="0"/>
              <w:marRight w:val="0"/>
              <w:marTop w:val="0"/>
              <w:marBottom w:val="0"/>
              <w:divBdr>
                <w:top w:val="none" w:sz="0" w:space="0" w:color="auto"/>
                <w:left w:val="none" w:sz="0" w:space="0" w:color="auto"/>
                <w:bottom w:val="none" w:sz="0" w:space="0" w:color="auto"/>
                <w:right w:val="none" w:sz="0" w:space="0" w:color="auto"/>
              </w:divBdr>
            </w:div>
            <w:div w:id="530529239">
              <w:marLeft w:val="0"/>
              <w:marRight w:val="0"/>
              <w:marTop w:val="0"/>
              <w:marBottom w:val="0"/>
              <w:divBdr>
                <w:top w:val="none" w:sz="0" w:space="0" w:color="auto"/>
                <w:left w:val="none" w:sz="0" w:space="0" w:color="auto"/>
                <w:bottom w:val="none" w:sz="0" w:space="0" w:color="auto"/>
                <w:right w:val="none" w:sz="0" w:space="0" w:color="auto"/>
              </w:divBdr>
            </w:div>
            <w:div w:id="972128234">
              <w:marLeft w:val="0"/>
              <w:marRight w:val="0"/>
              <w:marTop w:val="0"/>
              <w:marBottom w:val="0"/>
              <w:divBdr>
                <w:top w:val="none" w:sz="0" w:space="0" w:color="auto"/>
                <w:left w:val="none" w:sz="0" w:space="0" w:color="auto"/>
                <w:bottom w:val="none" w:sz="0" w:space="0" w:color="auto"/>
                <w:right w:val="none" w:sz="0" w:space="0" w:color="auto"/>
              </w:divBdr>
            </w:div>
            <w:div w:id="1845707426">
              <w:marLeft w:val="0"/>
              <w:marRight w:val="0"/>
              <w:marTop w:val="0"/>
              <w:marBottom w:val="0"/>
              <w:divBdr>
                <w:top w:val="none" w:sz="0" w:space="0" w:color="auto"/>
                <w:left w:val="none" w:sz="0" w:space="0" w:color="auto"/>
                <w:bottom w:val="none" w:sz="0" w:space="0" w:color="auto"/>
                <w:right w:val="none" w:sz="0" w:space="0" w:color="auto"/>
              </w:divBdr>
            </w:div>
            <w:div w:id="1551266781">
              <w:marLeft w:val="0"/>
              <w:marRight w:val="0"/>
              <w:marTop w:val="0"/>
              <w:marBottom w:val="0"/>
              <w:divBdr>
                <w:top w:val="none" w:sz="0" w:space="0" w:color="auto"/>
                <w:left w:val="none" w:sz="0" w:space="0" w:color="auto"/>
                <w:bottom w:val="none" w:sz="0" w:space="0" w:color="auto"/>
                <w:right w:val="none" w:sz="0" w:space="0" w:color="auto"/>
              </w:divBdr>
            </w:div>
            <w:div w:id="11150271">
              <w:marLeft w:val="0"/>
              <w:marRight w:val="0"/>
              <w:marTop w:val="0"/>
              <w:marBottom w:val="0"/>
              <w:divBdr>
                <w:top w:val="none" w:sz="0" w:space="0" w:color="auto"/>
                <w:left w:val="none" w:sz="0" w:space="0" w:color="auto"/>
                <w:bottom w:val="none" w:sz="0" w:space="0" w:color="auto"/>
                <w:right w:val="none" w:sz="0" w:space="0" w:color="auto"/>
              </w:divBdr>
            </w:div>
            <w:div w:id="1714885528">
              <w:marLeft w:val="0"/>
              <w:marRight w:val="0"/>
              <w:marTop w:val="0"/>
              <w:marBottom w:val="0"/>
              <w:divBdr>
                <w:top w:val="none" w:sz="0" w:space="0" w:color="auto"/>
                <w:left w:val="none" w:sz="0" w:space="0" w:color="auto"/>
                <w:bottom w:val="none" w:sz="0" w:space="0" w:color="auto"/>
                <w:right w:val="none" w:sz="0" w:space="0" w:color="auto"/>
              </w:divBdr>
            </w:div>
            <w:div w:id="786777849">
              <w:marLeft w:val="0"/>
              <w:marRight w:val="0"/>
              <w:marTop w:val="0"/>
              <w:marBottom w:val="0"/>
              <w:divBdr>
                <w:top w:val="none" w:sz="0" w:space="0" w:color="auto"/>
                <w:left w:val="none" w:sz="0" w:space="0" w:color="auto"/>
                <w:bottom w:val="none" w:sz="0" w:space="0" w:color="auto"/>
                <w:right w:val="none" w:sz="0" w:space="0" w:color="auto"/>
              </w:divBdr>
            </w:div>
            <w:div w:id="1505319900">
              <w:marLeft w:val="0"/>
              <w:marRight w:val="0"/>
              <w:marTop w:val="0"/>
              <w:marBottom w:val="0"/>
              <w:divBdr>
                <w:top w:val="none" w:sz="0" w:space="0" w:color="auto"/>
                <w:left w:val="none" w:sz="0" w:space="0" w:color="auto"/>
                <w:bottom w:val="none" w:sz="0" w:space="0" w:color="auto"/>
                <w:right w:val="none" w:sz="0" w:space="0" w:color="auto"/>
              </w:divBdr>
            </w:div>
            <w:div w:id="751121155">
              <w:marLeft w:val="0"/>
              <w:marRight w:val="0"/>
              <w:marTop w:val="0"/>
              <w:marBottom w:val="0"/>
              <w:divBdr>
                <w:top w:val="none" w:sz="0" w:space="0" w:color="auto"/>
                <w:left w:val="none" w:sz="0" w:space="0" w:color="auto"/>
                <w:bottom w:val="none" w:sz="0" w:space="0" w:color="auto"/>
                <w:right w:val="none" w:sz="0" w:space="0" w:color="auto"/>
              </w:divBdr>
            </w:div>
            <w:div w:id="83890380">
              <w:marLeft w:val="0"/>
              <w:marRight w:val="0"/>
              <w:marTop w:val="0"/>
              <w:marBottom w:val="0"/>
              <w:divBdr>
                <w:top w:val="none" w:sz="0" w:space="0" w:color="auto"/>
                <w:left w:val="none" w:sz="0" w:space="0" w:color="auto"/>
                <w:bottom w:val="none" w:sz="0" w:space="0" w:color="auto"/>
                <w:right w:val="none" w:sz="0" w:space="0" w:color="auto"/>
              </w:divBdr>
            </w:div>
            <w:div w:id="1551068879">
              <w:marLeft w:val="0"/>
              <w:marRight w:val="0"/>
              <w:marTop w:val="0"/>
              <w:marBottom w:val="0"/>
              <w:divBdr>
                <w:top w:val="none" w:sz="0" w:space="0" w:color="auto"/>
                <w:left w:val="none" w:sz="0" w:space="0" w:color="auto"/>
                <w:bottom w:val="none" w:sz="0" w:space="0" w:color="auto"/>
                <w:right w:val="none" w:sz="0" w:space="0" w:color="auto"/>
              </w:divBdr>
            </w:div>
            <w:div w:id="530262536">
              <w:marLeft w:val="0"/>
              <w:marRight w:val="0"/>
              <w:marTop w:val="0"/>
              <w:marBottom w:val="0"/>
              <w:divBdr>
                <w:top w:val="none" w:sz="0" w:space="0" w:color="auto"/>
                <w:left w:val="none" w:sz="0" w:space="0" w:color="auto"/>
                <w:bottom w:val="none" w:sz="0" w:space="0" w:color="auto"/>
                <w:right w:val="none" w:sz="0" w:space="0" w:color="auto"/>
              </w:divBdr>
            </w:div>
            <w:div w:id="225261075">
              <w:marLeft w:val="0"/>
              <w:marRight w:val="0"/>
              <w:marTop w:val="0"/>
              <w:marBottom w:val="0"/>
              <w:divBdr>
                <w:top w:val="none" w:sz="0" w:space="0" w:color="auto"/>
                <w:left w:val="none" w:sz="0" w:space="0" w:color="auto"/>
                <w:bottom w:val="none" w:sz="0" w:space="0" w:color="auto"/>
                <w:right w:val="none" w:sz="0" w:space="0" w:color="auto"/>
              </w:divBdr>
            </w:div>
            <w:div w:id="380832042">
              <w:marLeft w:val="0"/>
              <w:marRight w:val="0"/>
              <w:marTop w:val="0"/>
              <w:marBottom w:val="0"/>
              <w:divBdr>
                <w:top w:val="none" w:sz="0" w:space="0" w:color="auto"/>
                <w:left w:val="none" w:sz="0" w:space="0" w:color="auto"/>
                <w:bottom w:val="none" w:sz="0" w:space="0" w:color="auto"/>
                <w:right w:val="none" w:sz="0" w:space="0" w:color="auto"/>
              </w:divBdr>
            </w:div>
            <w:div w:id="465901549">
              <w:marLeft w:val="0"/>
              <w:marRight w:val="0"/>
              <w:marTop w:val="0"/>
              <w:marBottom w:val="0"/>
              <w:divBdr>
                <w:top w:val="none" w:sz="0" w:space="0" w:color="auto"/>
                <w:left w:val="none" w:sz="0" w:space="0" w:color="auto"/>
                <w:bottom w:val="none" w:sz="0" w:space="0" w:color="auto"/>
                <w:right w:val="none" w:sz="0" w:space="0" w:color="auto"/>
              </w:divBdr>
            </w:div>
            <w:div w:id="2006589675">
              <w:marLeft w:val="0"/>
              <w:marRight w:val="0"/>
              <w:marTop w:val="0"/>
              <w:marBottom w:val="0"/>
              <w:divBdr>
                <w:top w:val="none" w:sz="0" w:space="0" w:color="auto"/>
                <w:left w:val="none" w:sz="0" w:space="0" w:color="auto"/>
                <w:bottom w:val="none" w:sz="0" w:space="0" w:color="auto"/>
                <w:right w:val="none" w:sz="0" w:space="0" w:color="auto"/>
              </w:divBdr>
            </w:div>
            <w:div w:id="1511527506">
              <w:marLeft w:val="0"/>
              <w:marRight w:val="0"/>
              <w:marTop w:val="0"/>
              <w:marBottom w:val="0"/>
              <w:divBdr>
                <w:top w:val="none" w:sz="0" w:space="0" w:color="auto"/>
                <w:left w:val="none" w:sz="0" w:space="0" w:color="auto"/>
                <w:bottom w:val="none" w:sz="0" w:space="0" w:color="auto"/>
                <w:right w:val="none" w:sz="0" w:space="0" w:color="auto"/>
              </w:divBdr>
            </w:div>
            <w:div w:id="374549284">
              <w:marLeft w:val="0"/>
              <w:marRight w:val="0"/>
              <w:marTop w:val="0"/>
              <w:marBottom w:val="0"/>
              <w:divBdr>
                <w:top w:val="none" w:sz="0" w:space="0" w:color="auto"/>
                <w:left w:val="none" w:sz="0" w:space="0" w:color="auto"/>
                <w:bottom w:val="none" w:sz="0" w:space="0" w:color="auto"/>
                <w:right w:val="none" w:sz="0" w:space="0" w:color="auto"/>
              </w:divBdr>
            </w:div>
            <w:div w:id="235094845">
              <w:marLeft w:val="0"/>
              <w:marRight w:val="0"/>
              <w:marTop w:val="0"/>
              <w:marBottom w:val="0"/>
              <w:divBdr>
                <w:top w:val="none" w:sz="0" w:space="0" w:color="auto"/>
                <w:left w:val="none" w:sz="0" w:space="0" w:color="auto"/>
                <w:bottom w:val="none" w:sz="0" w:space="0" w:color="auto"/>
                <w:right w:val="none" w:sz="0" w:space="0" w:color="auto"/>
              </w:divBdr>
            </w:div>
            <w:div w:id="6711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4945">
      <w:bodyDiv w:val="1"/>
      <w:marLeft w:val="0"/>
      <w:marRight w:val="0"/>
      <w:marTop w:val="0"/>
      <w:marBottom w:val="0"/>
      <w:divBdr>
        <w:top w:val="none" w:sz="0" w:space="0" w:color="auto"/>
        <w:left w:val="none" w:sz="0" w:space="0" w:color="auto"/>
        <w:bottom w:val="none" w:sz="0" w:space="0" w:color="auto"/>
        <w:right w:val="none" w:sz="0" w:space="0" w:color="auto"/>
      </w:divBdr>
      <w:divsChild>
        <w:div w:id="1403990012">
          <w:marLeft w:val="0"/>
          <w:marRight w:val="0"/>
          <w:marTop w:val="0"/>
          <w:marBottom w:val="0"/>
          <w:divBdr>
            <w:top w:val="none" w:sz="0" w:space="0" w:color="auto"/>
            <w:left w:val="none" w:sz="0" w:space="0" w:color="auto"/>
            <w:bottom w:val="none" w:sz="0" w:space="0" w:color="auto"/>
            <w:right w:val="none" w:sz="0" w:space="0" w:color="auto"/>
          </w:divBdr>
          <w:divsChild>
            <w:div w:id="35587909">
              <w:marLeft w:val="0"/>
              <w:marRight w:val="0"/>
              <w:marTop w:val="0"/>
              <w:marBottom w:val="0"/>
              <w:divBdr>
                <w:top w:val="none" w:sz="0" w:space="0" w:color="auto"/>
                <w:left w:val="none" w:sz="0" w:space="0" w:color="auto"/>
                <w:bottom w:val="none" w:sz="0" w:space="0" w:color="auto"/>
                <w:right w:val="none" w:sz="0" w:space="0" w:color="auto"/>
              </w:divBdr>
            </w:div>
            <w:div w:id="2043355796">
              <w:marLeft w:val="0"/>
              <w:marRight w:val="0"/>
              <w:marTop w:val="0"/>
              <w:marBottom w:val="0"/>
              <w:divBdr>
                <w:top w:val="none" w:sz="0" w:space="0" w:color="auto"/>
                <w:left w:val="none" w:sz="0" w:space="0" w:color="auto"/>
                <w:bottom w:val="none" w:sz="0" w:space="0" w:color="auto"/>
                <w:right w:val="none" w:sz="0" w:space="0" w:color="auto"/>
              </w:divBdr>
            </w:div>
            <w:div w:id="120732130">
              <w:marLeft w:val="0"/>
              <w:marRight w:val="0"/>
              <w:marTop w:val="0"/>
              <w:marBottom w:val="0"/>
              <w:divBdr>
                <w:top w:val="none" w:sz="0" w:space="0" w:color="auto"/>
                <w:left w:val="none" w:sz="0" w:space="0" w:color="auto"/>
                <w:bottom w:val="none" w:sz="0" w:space="0" w:color="auto"/>
                <w:right w:val="none" w:sz="0" w:space="0" w:color="auto"/>
              </w:divBdr>
            </w:div>
            <w:div w:id="710499368">
              <w:marLeft w:val="0"/>
              <w:marRight w:val="0"/>
              <w:marTop w:val="0"/>
              <w:marBottom w:val="0"/>
              <w:divBdr>
                <w:top w:val="none" w:sz="0" w:space="0" w:color="auto"/>
                <w:left w:val="none" w:sz="0" w:space="0" w:color="auto"/>
                <w:bottom w:val="none" w:sz="0" w:space="0" w:color="auto"/>
                <w:right w:val="none" w:sz="0" w:space="0" w:color="auto"/>
              </w:divBdr>
            </w:div>
            <w:div w:id="349651410">
              <w:marLeft w:val="0"/>
              <w:marRight w:val="0"/>
              <w:marTop w:val="0"/>
              <w:marBottom w:val="0"/>
              <w:divBdr>
                <w:top w:val="none" w:sz="0" w:space="0" w:color="auto"/>
                <w:left w:val="none" w:sz="0" w:space="0" w:color="auto"/>
                <w:bottom w:val="none" w:sz="0" w:space="0" w:color="auto"/>
                <w:right w:val="none" w:sz="0" w:space="0" w:color="auto"/>
              </w:divBdr>
            </w:div>
            <w:div w:id="943342406">
              <w:marLeft w:val="0"/>
              <w:marRight w:val="0"/>
              <w:marTop w:val="0"/>
              <w:marBottom w:val="0"/>
              <w:divBdr>
                <w:top w:val="none" w:sz="0" w:space="0" w:color="auto"/>
                <w:left w:val="none" w:sz="0" w:space="0" w:color="auto"/>
                <w:bottom w:val="none" w:sz="0" w:space="0" w:color="auto"/>
                <w:right w:val="none" w:sz="0" w:space="0" w:color="auto"/>
              </w:divBdr>
            </w:div>
            <w:div w:id="2144886094">
              <w:marLeft w:val="0"/>
              <w:marRight w:val="0"/>
              <w:marTop w:val="0"/>
              <w:marBottom w:val="0"/>
              <w:divBdr>
                <w:top w:val="none" w:sz="0" w:space="0" w:color="auto"/>
                <w:left w:val="none" w:sz="0" w:space="0" w:color="auto"/>
                <w:bottom w:val="none" w:sz="0" w:space="0" w:color="auto"/>
                <w:right w:val="none" w:sz="0" w:space="0" w:color="auto"/>
              </w:divBdr>
            </w:div>
            <w:div w:id="505291559">
              <w:marLeft w:val="0"/>
              <w:marRight w:val="0"/>
              <w:marTop w:val="0"/>
              <w:marBottom w:val="0"/>
              <w:divBdr>
                <w:top w:val="none" w:sz="0" w:space="0" w:color="auto"/>
                <w:left w:val="none" w:sz="0" w:space="0" w:color="auto"/>
                <w:bottom w:val="none" w:sz="0" w:space="0" w:color="auto"/>
                <w:right w:val="none" w:sz="0" w:space="0" w:color="auto"/>
              </w:divBdr>
            </w:div>
            <w:div w:id="756366773">
              <w:marLeft w:val="0"/>
              <w:marRight w:val="0"/>
              <w:marTop w:val="0"/>
              <w:marBottom w:val="0"/>
              <w:divBdr>
                <w:top w:val="none" w:sz="0" w:space="0" w:color="auto"/>
                <w:left w:val="none" w:sz="0" w:space="0" w:color="auto"/>
                <w:bottom w:val="none" w:sz="0" w:space="0" w:color="auto"/>
                <w:right w:val="none" w:sz="0" w:space="0" w:color="auto"/>
              </w:divBdr>
            </w:div>
            <w:div w:id="1730615061">
              <w:marLeft w:val="0"/>
              <w:marRight w:val="0"/>
              <w:marTop w:val="0"/>
              <w:marBottom w:val="0"/>
              <w:divBdr>
                <w:top w:val="none" w:sz="0" w:space="0" w:color="auto"/>
                <w:left w:val="none" w:sz="0" w:space="0" w:color="auto"/>
                <w:bottom w:val="none" w:sz="0" w:space="0" w:color="auto"/>
                <w:right w:val="none" w:sz="0" w:space="0" w:color="auto"/>
              </w:divBdr>
            </w:div>
            <w:div w:id="384918073">
              <w:marLeft w:val="0"/>
              <w:marRight w:val="0"/>
              <w:marTop w:val="0"/>
              <w:marBottom w:val="0"/>
              <w:divBdr>
                <w:top w:val="none" w:sz="0" w:space="0" w:color="auto"/>
                <w:left w:val="none" w:sz="0" w:space="0" w:color="auto"/>
                <w:bottom w:val="none" w:sz="0" w:space="0" w:color="auto"/>
                <w:right w:val="none" w:sz="0" w:space="0" w:color="auto"/>
              </w:divBdr>
            </w:div>
            <w:div w:id="1090658621">
              <w:marLeft w:val="0"/>
              <w:marRight w:val="0"/>
              <w:marTop w:val="0"/>
              <w:marBottom w:val="0"/>
              <w:divBdr>
                <w:top w:val="none" w:sz="0" w:space="0" w:color="auto"/>
                <w:left w:val="none" w:sz="0" w:space="0" w:color="auto"/>
                <w:bottom w:val="none" w:sz="0" w:space="0" w:color="auto"/>
                <w:right w:val="none" w:sz="0" w:space="0" w:color="auto"/>
              </w:divBdr>
            </w:div>
            <w:div w:id="697317827">
              <w:marLeft w:val="0"/>
              <w:marRight w:val="0"/>
              <w:marTop w:val="0"/>
              <w:marBottom w:val="0"/>
              <w:divBdr>
                <w:top w:val="none" w:sz="0" w:space="0" w:color="auto"/>
                <w:left w:val="none" w:sz="0" w:space="0" w:color="auto"/>
                <w:bottom w:val="none" w:sz="0" w:space="0" w:color="auto"/>
                <w:right w:val="none" w:sz="0" w:space="0" w:color="auto"/>
              </w:divBdr>
            </w:div>
            <w:div w:id="201868175">
              <w:marLeft w:val="0"/>
              <w:marRight w:val="0"/>
              <w:marTop w:val="0"/>
              <w:marBottom w:val="0"/>
              <w:divBdr>
                <w:top w:val="none" w:sz="0" w:space="0" w:color="auto"/>
                <w:left w:val="none" w:sz="0" w:space="0" w:color="auto"/>
                <w:bottom w:val="none" w:sz="0" w:space="0" w:color="auto"/>
                <w:right w:val="none" w:sz="0" w:space="0" w:color="auto"/>
              </w:divBdr>
            </w:div>
            <w:div w:id="1456605700">
              <w:marLeft w:val="0"/>
              <w:marRight w:val="0"/>
              <w:marTop w:val="0"/>
              <w:marBottom w:val="0"/>
              <w:divBdr>
                <w:top w:val="none" w:sz="0" w:space="0" w:color="auto"/>
                <w:left w:val="none" w:sz="0" w:space="0" w:color="auto"/>
                <w:bottom w:val="none" w:sz="0" w:space="0" w:color="auto"/>
                <w:right w:val="none" w:sz="0" w:space="0" w:color="auto"/>
              </w:divBdr>
            </w:div>
            <w:div w:id="1388214421">
              <w:marLeft w:val="0"/>
              <w:marRight w:val="0"/>
              <w:marTop w:val="0"/>
              <w:marBottom w:val="0"/>
              <w:divBdr>
                <w:top w:val="none" w:sz="0" w:space="0" w:color="auto"/>
                <w:left w:val="none" w:sz="0" w:space="0" w:color="auto"/>
                <w:bottom w:val="none" w:sz="0" w:space="0" w:color="auto"/>
                <w:right w:val="none" w:sz="0" w:space="0" w:color="auto"/>
              </w:divBdr>
            </w:div>
            <w:div w:id="155003941">
              <w:marLeft w:val="0"/>
              <w:marRight w:val="0"/>
              <w:marTop w:val="0"/>
              <w:marBottom w:val="0"/>
              <w:divBdr>
                <w:top w:val="none" w:sz="0" w:space="0" w:color="auto"/>
                <w:left w:val="none" w:sz="0" w:space="0" w:color="auto"/>
                <w:bottom w:val="none" w:sz="0" w:space="0" w:color="auto"/>
                <w:right w:val="none" w:sz="0" w:space="0" w:color="auto"/>
              </w:divBdr>
            </w:div>
            <w:div w:id="235671041">
              <w:marLeft w:val="0"/>
              <w:marRight w:val="0"/>
              <w:marTop w:val="0"/>
              <w:marBottom w:val="0"/>
              <w:divBdr>
                <w:top w:val="none" w:sz="0" w:space="0" w:color="auto"/>
                <w:left w:val="none" w:sz="0" w:space="0" w:color="auto"/>
                <w:bottom w:val="none" w:sz="0" w:space="0" w:color="auto"/>
                <w:right w:val="none" w:sz="0" w:space="0" w:color="auto"/>
              </w:divBdr>
            </w:div>
            <w:div w:id="1531408585">
              <w:marLeft w:val="0"/>
              <w:marRight w:val="0"/>
              <w:marTop w:val="0"/>
              <w:marBottom w:val="0"/>
              <w:divBdr>
                <w:top w:val="none" w:sz="0" w:space="0" w:color="auto"/>
                <w:left w:val="none" w:sz="0" w:space="0" w:color="auto"/>
                <w:bottom w:val="none" w:sz="0" w:space="0" w:color="auto"/>
                <w:right w:val="none" w:sz="0" w:space="0" w:color="auto"/>
              </w:divBdr>
            </w:div>
            <w:div w:id="1880167234">
              <w:marLeft w:val="0"/>
              <w:marRight w:val="0"/>
              <w:marTop w:val="0"/>
              <w:marBottom w:val="0"/>
              <w:divBdr>
                <w:top w:val="none" w:sz="0" w:space="0" w:color="auto"/>
                <w:left w:val="none" w:sz="0" w:space="0" w:color="auto"/>
                <w:bottom w:val="none" w:sz="0" w:space="0" w:color="auto"/>
                <w:right w:val="none" w:sz="0" w:space="0" w:color="auto"/>
              </w:divBdr>
            </w:div>
            <w:div w:id="1315380499">
              <w:marLeft w:val="0"/>
              <w:marRight w:val="0"/>
              <w:marTop w:val="0"/>
              <w:marBottom w:val="0"/>
              <w:divBdr>
                <w:top w:val="none" w:sz="0" w:space="0" w:color="auto"/>
                <w:left w:val="none" w:sz="0" w:space="0" w:color="auto"/>
                <w:bottom w:val="none" w:sz="0" w:space="0" w:color="auto"/>
                <w:right w:val="none" w:sz="0" w:space="0" w:color="auto"/>
              </w:divBdr>
            </w:div>
            <w:div w:id="813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1719">
      <w:bodyDiv w:val="1"/>
      <w:marLeft w:val="0"/>
      <w:marRight w:val="0"/>
      <w:marTop w:val="0"/>
      <w:marBottom w:val="0"/>
      <w:divBdr>
        <w:top w:val="none" w:sz="0" w:space="0" w:color="auto"/>
        <w:left w:val="none" w:sz="0" w:space="0" w:color="auto"/>
        <w:bottom w:val="none" w:sz="0" w:space="0" w:color="auto"/>
        <w:right w:val="none" w:sz="0" w:space="0" w:color="auto"/>
      </w:divBdr>
      <w:divsChild>
        <w:div w:id="1249196496">
          <w:marLeft w:val="0"/>
          <w:marRight w:val="0"/>
          <w:marTop w:val="0"/>
          <w:marBottom w:val="0"/>
          <w:divBdr>
            <w:top w:val="none" w:sz="0" w:space="0" w:color="auto"/>
            <w:left w:val="none" w:sz="0" w:space="0" w:color="auto"/>
            <w:bottom w:val="none" w:sz="0" w:space="0" w:color="auto"/>
            <w:right w:val="none" w:sz="0" w:space="0" w:color="auto"/>
          </w:divBdr>
          <w:divsChild>
            <w:div w:id="1320960051">
              <w:marLeft w:val="0"/>
              <w:marRight w:val="0"/>
              <w:marTop w:val="0"/>
              <w:marBottom w:val="0"/>
              <w:divBdr>
                <w:top w:val="none" w:sz="0" w:space="0" w:color="auto"/>
                <w:left w:val="none" w:sz="0" w:space="0" w:color="auto"/>
                <w:bottom w:val="none" w:sz="0" w:space="0" w:color="auto"/>
                <w:right w:val="none" w:sz="0" w:space="0" w:color="auto"/>
              </w:divBdr>
            </w:div>
            <w:div w:id="45372388">
              <w:marLeft w:val="0"/>
              <w:marRight w:val="0"/>
              <w:marTop w:val="0"/>
              <w:marBottom w:val="0"/>
              <w:divBdr>
                <w:top w:val="none" w:sz="0" w:space="0" w:color="auto"/>
                <w:left w:val="none" w:sz="0" w:space="0" w:color="auto"/>
                <w:bottom w:val="none" w:sz="0" w:space="0" w:color="auto"/>
                <w:right w:val="none" w:sz="0" w:space="0" w:color="auto"/>
              </w:divBdr>
            </w:div>
            <w:div w:id="1953049484">
              <w:marLeft w:val="0"/>
              <w:marRight w:val="0"/>
              <w:marTop w:val="0"/>
              <w:marBottom w:val="0"/>
              <w:divBdr>
                <w:top w:val="none" w:sz="0" w:space="0" w:color="auto"/>
                <w:left w:val="none" w:sz="0" w:space="0" w:color="auto"/>
                <w:bottom w:val="none" w:sz="0" w:space="0" w:color="auto"/>
                <w:right w:val="none" w:sz="0" w:space="0" w:color="auto"/>
              </w:divBdr>
            </w:div>
            <w:div w:id="1005670389">
              <w:marLeft w:val="0"/>
              <w:marRight w:val="0"/>
              <w:marTop w:val="0"/>
              <w:marBottom w:val="0"/>
              <w:divBdr>
                <w:top w:val="none" w:sz="0" w:space="0" w:color="auto"/>
                <w:left w:val="none" w:sz="0" w:space="0" w:color="auto"/>
                <w:bottom w:val="none" w:sz="0" w:space="0" w:color="auto"/>
                <w:right w:val="none" w:sz="0" w:space="0" w:color="auto"/>
              </w:divBdr>
            </w:div>
            <w:div w:id="88434776">
              <w:marLeft w:val="0"/>
              <w:marRight w:val="0"/>
              <w:marTop w:val="0"/>
              <w:marBottom w:val="0"/>
              <w:divBdr>
                <w:top w:val="none" w:sz="0" w:space="0" w:color="auto"/>
                <w:left w:val="none" w:sz="0" w:space="0" w:color="auto"/>
                <w:bottom w:val="none" w:sz="0" w:space="0" w:color="auto"/>
                <w:right w:val="none" w:sz="0" w:space="0" w:color="auto"/>
              </w:divBdr>
            </w:div>
            <w:div w:id="807015606">
              <w:marLeft w:val="0"/>
              <w:marRight w:val="0"/>
              <w:marTop w:val="0"/>
              <w:marBottom w:val="0"/>
              <w:divBdr>
                <w:top w:val="none" w:sz="0" w:space="0" w:color="auto"/>
                <w:left w:val="none" w:sz="0" w:space="0" w:color="auto"/>
                <w:bottom w:val="none" w:sz="0" w:space="0" w:color="auto"/>
                <w:right w:val="none" w:sz="0" w:space="0" w:color="auto"/>
              </w:divBdr>
            </w:div>
            <w:div w:id="268590502">
              <w:marLeft w:val="0"/>
              <w:marRight w:val="0"/>
              <w:marTop w:val="0"/>
              <w:marBottom w:val="0"/>
              <w:divBdr>
                <w:top w:val="none" w:sz="0" w:space="0" w:color="auto"/>
                <w:left w:val="none" w:sz="0" w:space="0" w:color="auto"/>
                <w:bottom w:val="none" w:sz="0" w:space="0" w:color="auto"/>
                <w:right w:val="none" w:sz="0" w:space="0" w:color="auto"/>
              </w:divBdr>
            </w:div>
            <w:div w:id="106676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10784">
      <w:bodyDiv w:val="1"/>
      <w:marLeft w:val="0"/>
      <w:marRight w:val="0"/>
      <w:marTop w:val="0"/>
      <w:marBottom w:val="0"/>
      <w:divBdr>
        <w:top w:val="none" w:sz="0" w:space="0" w:color="auto"/>
        <w:left w:val="none" w:sz="0" w:space="0" w:color="auto"/>
        <w:bottom w:val="none" w:sz="0" w:space="0" w:color="auto"/>
        <w:right w:val="none" w:sz="0" w:space="0" w:color="auto"/>
      </w:divBdr>
      <w:divsChild>
        <w:div w:id="685444693">
          <w:marLeft w:val="0"/>
          <w:marRight w:val="0"/>
          <w:marTop w:val="0"/>
          <w:marBottom w:val="0"/>
          <w:divBdr>
            <w:top w:val="none" w:sz="0" w:space="0" w:color="auto"/>
            <w:left w:val="none" w:sz="0" w:space="0" w:color="auto"/>
            <w:bottom w:val="none" w:sz="0" w:space="0" w:color="auto"/>
            <w:right w:val="none" w:sz="0" w:space="0" w:color="auto"/>
          </w:divBdr>
          <w:divsChild>
            <w:div w:id="1881358033">
              <w:marLeft w:val="0"/>
              <w:marRight w:val="0"/>
              <w:marTop w:val="0"/>
              <w:marBottom w:val="0"/>
              <w:divBdr>
                <w:top w:val="none" w:sz="0" w:space="0" w:color="auto"/>
                <w:left w:val="none" w:sz="0" w:space="0" w:color="auto"/>
                <w:bottom w:val="none" w:sz="0" w:space="0" w:color="auto"/>
                <w:right w:val="none" w:sz="0" w:space="0" w:color="auto"/>
              </w:divBdr>
            </w:div>
            <w:div w:id="2047481108">
              <w:marLeft w:val="0"/>
              <w:marRight w:val="0"/>
              <w:marTop w:val="0"/>
              <w:marBottom w:val="0"/>
              <w:divBdr>
                <w:top w:val="none" w:sz="0" w:space="0" w:color="auto"/>
                <w:left w:val="none" w:sz="0" w:space="0" w:color="auto"/>
                <w:bottom w:val="none" w:sz="0" w:space="0" w:color="auto"/>
                <w:right w:val="none" w:sz="0" w:space="0" w:color="auto"/>
              </w:divBdr>
            </w:div>
            <w:div w:id="477696904">
              <w:marLeft w:val="0"/>
              <w:marRight w:val="0"/>
              <w:marTop w:val="0"/>
              <w:marBottom w:val="0"/>
              <w:divBdr>
                <w:top w:val="none" w:sz="0" w:space="0" w:color="auto"/>
                <w:left w:val="none" w:sz="0" w:space="0" w:color="auto"/>
                <w:bottom w:val="none" w:sz="0" w:space="0" w:color="auto"/>
                <w:right w:val="none" w:sz="0" w:space="0" w:color="auto"/>
              </w:divBdr>
            </w:div>
            <w:div w:id="1448965283">
              <w:marLeft w:val="0"/>
              <w:marRight w:val="0"/>
              <w:marTop w:val="0"/>
              <w:marBottom w:val="0"/>
              <w:divBdr>
                <w:top w:val="none" w:sz="0" w:space="0" w:color="auto"/>
                <w:left w:val="none" w:sz="0" w:space="0" w:color="auto"/>
                <w:bottom w:val="none" w:sz="0" w:space="0" w:color="auto"/>
                <w:right w:val="none" w:sz="0" w:space="0" w:color="auto"/>
              </w:divBdr>
            </w:div>
            <w:div w:id="1018390192">
              <w:marLeft w:val="0"/>
              <w:marRight w:val="0"/>
              <w:marTop w:val="0"/>
              <w:marBottom w:val="0"/>
              <w:divBdr>
                <w:top w:val="none" w:sz="0" w:space="0" w:color="auto"/>
                <w:left w:val="none" w:sz="0" w:space="0" w:color="auto"/>
                <w:bottom w:val="none" w:sz="0" w:space="0" w:color="auto"/>
                <w:right w:val="none" w:sz="0" w:space="0" w:color="auto"/>
              </w:divBdr>
            </w:div>
            <w:div w:id="372076658">
              <w:marLeft w:val="0"/>
              <w:marRight w:val="0"/>
              <w:marTop w:val="0"/>
              <w:marBottom w:val="0"/>
              <w:divBdr>
                <w:top w:val="none" w:sz="0" w:space="0" w:color="auto"/>
                <w:left w:val="none" w:sz="0" w:space="0" w:color="auto"/>
                <w:bottom w:val="none" w:sz="0" w:space="0" w:color="auto"/>
                <w:right w:val="none" w:sz="0" w:space="0" w:color="auto"/>
              </w:divBdr>
            </w:div>
            <w:div w:id="2037153506">
              <w:marLeft w:val="0"/>
              <w:marRight w:val="0"/>
              <w:marTop w:val="0"/>
              <w:marBottom w:val="0"/>
              <w:divBdr>
                <w:top w:val="none" w:sz="0" w:space="0" w:color="auto"/>
                <w:left w:val="none" w:sz="0" w:space="0" w:color="auto"/>
                <w:bottom w:val="none" w:sz="0" w:space="0" w:color="auto"/>
                <w:right w:val="none" w:sz="0" w:space="0" w:color="auto"/>
              </w:divBdr>
            </w:div>
            <w:div w:id="1215508315">
              <w:marLeft w:val="0"/>
              <w:marRight w:val="0"/>
              <w:marTop w:val="0"/>
              <w:marBottom w:val="0"/>
              <w:divBdr>
                <w:top w:val="none" w:sz="0" w:space="0" w:color="auto"/>
                <w:left w:val="none" w:sz="0" w:space="0" w:color="auto"/>
                <w:bottom w:val="none" w:sz="0" w:space="0" w:color="auto"/>
                <w:right w:val="none" w:sz="0" w:space="0" w:color="auto"/>
              </w:divBdr>
            </w:div>
            <w:div w:id="1399984070">
              <w:marLeft w:val="0"/>
              <w:marRight w:val="0"/>
              <w:marTop w:val="0"/>
              <w:marBottom w:val="0"/>
              <w:divBdr>
                <w:top w:val="none" w:sz="0" w:space="0" w:color="auto"/>
                <w:left w:val="none" w:sz="0" w:space="0" w:color="auto"/>
                <w:bottom w:val="none" w:sz="0" w:space="0" w:color="auto"/>
                <w:right w:val="none" w:sz="0" w:space="0" w:color="auto"/>
              </w:divBdr>
            </w:div>
            <w:div w:id="689142659">
              <w:marLeft w:val="0"/>
              <w:marRight w:val="0"/>
              <w:marTop w:val="0"/>
              <w:marBottom w:val="0"/>
              <w:divBdr>
                <w:top w:val="none" w:sz="0" w:space="0" w:color="auto"/>
                <w:left w:val="none" w:sz="0" w:space="0" w:color="auto"/>
                <w:bottom w:val="none" w:sz="0" w:space="0" w:color="auto"/>
                <w:right w:val="none" w:sz="0" w:space="0" w:color="auto"/>
              </w:divBdr>
            </w:div>
            <w:div w:id="6444576">
              <w:marLeft w:val="0"/>
              <w:marRight w:val="0"/>
              <w:marTop w:val="0"/>
              <w:marBottom w:val="0"/>
              <w:divBdr>
                <w:top w:val="none" w:sz="0" w:space="0" w:color="auto"/>
                <w:left w:val="none" w:sz="0" w:space="0" w:color="auto"/>
                <w:bottom w:val="none" w:sz="0" w:space="0" w:color="auto"/>
                <w:right w:val="none" w:sz="0" w:space="0" w:color="auto"/>
              </w:divBdr>
            </w:div>
            <w:div w:id="735710517">
              <w:marLeft w:val="0"/>
              <w:marRight w:val="0"/>
              <w:marTop w:val="0"/>
              <w:marBottom w:val="0"/>
              <w:divBdr>
                <w:top w:val="none" w:sz="0" w:space="0" w:color="auto"/>
                <w:left w:val="none" w:sz="0" w:space="0" w:color="auto"/>
                <w:bottom w:val="none" w:sz="0" w:space="0" w:color="auto"/>
                <w:right w:val="none" w:sz="0" w:space="0" w:color="auto"/>
              </w:divBdr>
            </w:div>
            <w:div w:id="1061557866">
              <w:marLeft w:val="0"/>
              <w:marRight w:val="0"/>
              <w:marTop w:val="0"/>
              <w:marBottom w:val="0"/>
              <w:divBdr>
                <w:top w:val="none" w:sz="0" w:space="0" w:color="auto"/>
                <w:left w:val="none" w:sz="0" w:space="0" w:color="auto"/>
                <w:bottom w:val="none" w:sz="0" w:space="0" w:color="auto"/>
                <w:right w:val="none" w:sz="0" w:space="0" w:color="auto"/>
              </w:divBdr>
            </w:div>
            <w:div w:id="1888108787">
              <w:marLeft w:val="0"/>
              <w:marRight w:val="0"/>
              <w:marTop w:val="0"/>
              <w:marBottom w:val="0"/>
              <w:divBdr>
                <w:top w:val="none" w:sz="0" w:space="0" w:color="auto"/>
                <w:left w:val="none" w:sz="0" w:space="0" w:color="auto"/>
                <w:bottom w:val="none" w:sz="0" w:space="0" w:color="auto"/>
                <w:right w:val="none" w:sz="0" w:space="0" w:color="auto"/>
              </w:divBdr>
            </w:div>
            <w:div w:id="868296649">
              <w:marLeft w:val="0"/>
              <w:marRight w:val="0"/>
              <w:marTop w:val="0"/>
              <w:marBottom w:val="0"/>
              <w:divBdr>
                <w:top w:val="none" w:sz="0" w:space="0" w:color="auto"/>
                <w:left w:val="none" w:sz="0" w:space="0" w:color="auto"/>
                <w:bottom w:val="none" w:sz="0" w:space="0" w:color="auto"/>
                <w:right w:val="none" w:sz="0" w:space="0" w:color="auto"/>
              </w:divBdr>
            </w:div>
            <w:div w:id="1350137762">
              <w:marLeft w:val="0"/>
              <w:marRight w:val="0"/>
              <w:marTop w:val="0"/>
              <w:marBottom w:val="0"/>
              <w:divBdr>
                <w:top w:val="none" w:sz="0" w:space="0" w:color="auto"/>
                <w:left w:val="none" w:sz="0" w:space="0" w:color="auto"/>
                <w:bottom w:val="none" w:sz="0" w:space="0" w:color="auto"/>
                <w:right w:val="none" w:sz="0" w:space="0" w:color="auto"/>
              </w:divBdr>
            </w:div>
            <w:div w:id="721949926">
              <w:marLeft w:val="0"/>
              <w:marRight w:val="0"/>
              <w:marTop w:val="0"/>
              <w:marBottom w:val="0"/>
              <w:divBdr>
                <w:top w:val="none" w:sz="0" w:space="0" w:color="auto"/>
                <w:left w:val="none" w:sz="0" w:space="0" w:color="auto"/>
                <w:bottom w:val="none" w:sz="0" w:space="0" w:color="auto"/>
                <w:right w:val="none" w:sz="0" w:space="0" w:color="auto"/>
              </w:divBdr>
            </w:div>
            <w:div w:id="1543782363">
              <w:marLeft w:val="0"/>
              <w:marRight w:val="0"/>
              <w:marTop w:val="0"/>
              <w:marBottom w:val="0"/>
              <w:divBdr>
                <w:top w:val="none" w:sz="0" w:space="0" w:color="auto"/>
                <w:left w:val="none" w:sz="0" w:space="0" w:color="auto"/>
                <w:bottom w:val="none" w:sz="0" w:space="0" w:color="auto"/>
                <w:right w:val="none" w:sz="0" w:space="0" w:color="auto"/>
              </w:divBdr>
            </w:div>
            <w:div w:id="1383094718">
              <w:marLeft w:val="0"/>
              <w:marRight w:val="0"/>
              <w:marTop w:val="0"/>
              <w:marBottom w:val="0"/>
              <w:divBdr>
                <w:top w:val="none" w:sz="0" w:space="0" w:color="auto"/>
                <w:left w:val="none" w:sz="0" w:space="0" w:color="auto"/>
                <w:bottom w:val="none" w:sz="0" w:space="0" w:color="auto"/>
                <w:right w:val="none" w:sz="0" w:space="0" w:color="auto"/>
              </w:divBdr>
            </w:div>
            <w:div w:id="1851290226">
              <w:marLeft w:val="0"/>
              <w:marRight w:val="0"/>
              <w:marTop w:val="0"/>
              <w:marBottom w:val="0"/>
              <w:divBdr>
                <w:top w:val="none" w:sz="0" w:space="0" w:color="auto"/>
                <w:left w:val="none" w:sz="0" w:space="0" w:color="auto"/>
                <w:bottom w:val="none" w:sz="0" w:space="0" w:color="auto"/>
                <w:right w:val="none" w:sz="0" w:space="0" w:color="auto"/>
              </w:divBdr>
            </w:div>
            <w:div w:id="377362555">
              <w:marLeft w:val="0"/>
              <w:marRight w:val="0"/>
              <w:marTop w:val="0"/>
              <w:marBottom w:val="0"/>
              <w:divBdr>
                <w:top w:val="none" w:sz="0" w:space="0" w:color="auto"/>
                <w:left w:val="none" w:sz="0" w:space="0" w:color="auto"/>
                <w:bottom w:val="none" w:sz="0" w:space="0" w:color="auto"/>
                <w:right w:val="none" w:sz="0" w:space="0" w:color="auto"/>
              </w:divBdr>
            </w:div>
            <w:div w:id="1177572263">
              <w:marLeft w:val="0"/>
              <w:marRight w:val="0"/>
              <w:marTop w:val="0"/>
              <w:marBottom w:val="0"/>
              <w:divBdr>
                <w:top w:val="none" w:sz="0" w:space="0" w:color="auto"/>
                <w:left w:val="none" w:sz="0" w:space="0" w:color="auto"/>
                <w:bottom w:val="none" w:sz="0" w:space="0" w:color="auto"/>
                <w:right w:val="none" w:sz="0" w:space="0" w:color="auto"/>
              </w:divBdr>
            </w:div>
            <w:div w:id="1523058297">
              <w:marLeft w:val="0"/>
              <w:marRight w:val="0"/>
              <w:marTop w:val="0"/>
              <w:marBottom w:val="0"/>
              <w:divBdr>
                <w:top w:val="none" w:sz="0" w:space="0" w:color="auto"/>
                <w:left w:val="none" w:sz="0" w:space="0" w:color="auto"/>
                <w:bottom w:val="none" w:sz="0" w:space="0" w:color="auto"/>
                <w:right w:val="none" w:sz="0" w:space="0" w:color="auto"/>
              </w:divBdr>
            </w:div>
            <w:div w:id="1197886065">
              <w:marLeft w:val="0"/>
              <w:marRight w:val="0"/>
              <w:marTop w:val="0"/>
              <w:marBottom w:val="0"/>
              <w:divBdr>
                <w:top w:val="none" w:sz="0" w:space="0" w:color="auto"/>
                <w:left w:val="none" w:sz="0" w:space="0" w:color="auto"/>
                <w:bottom w:val="none" w:sz="0" w:space="0" w:color="auto"/>
                <w:right w:val="none" w:sz="0" w:space="0" w:color="auto"/>
              </w:divBdr>
            </w:div>
            <w:div w:id="1608536540">
              <w:marLeft w:val="0"/>
              <w:marRight w:val="0"/>
              <w:marTop w:val="0"/>
              <w:marBottom w:val="0"/>
              <w:divBdr>
                <w:top w:val="none" w:sz="0" w:space="0" w:color="auto"/>
                <w:left w:val="none" w:sz="0" w:space="0" w:color="auto"/>
                <w:bottom w:val="none" w:sz="0" w:space="0" w:color="auto"/>
                <w:right w:val="none" w:sz="0" w:space="0" w:color="auto"/>
              </w:divBdr>
            </w:div>
            <w:div w:id="195195331">
              <w:marLeft w:val="0"/>
              <w:marRight w:val="0"/>
              <w:marTop w:val="0"/>
              <w:marBottom w:val="0"/>
              <w:divBdr>
                <w:top w:val="none" w:sz="0" w:space="0" w:color="auto"/>
                <w:left w:val="none" w:sz="0" w:space="0" w:color="auto"/>
                <w:bottom w:val="none" w:sz="0" w:space="0" w:color="auto"/>
                <w:right w:val="none" w:sz="0" w:space="0" w:color="auto"/>
              </w:divBdr>
            </w:div>
            <w:div w:id="1872183550">
              <w:marLeft w:val="0"/>
              <w:marRight w:val="0"/>
              <w:marTop w:val="0"/>
              <w:marBottom w:val="0"/>
              <w:divBdr>
                <w:top w:val="none" w:sz="0" w:space="0" w:color="auto"/>
                <w:left w:val="none" w:sz="0" w:space="0" w:color="auto"/>
                <w:bottom w:val="none" w:sz="0" w:space="0" w:color="auto"/>
                <w:right w:val="none" w:sz="0" w:space="0" w:color="auto"/>
              </w:divBdr>
            </w:div>
            <w:div w:id="1680892557">
              <w:marLeft w:val="0"/>
              <w:marRight w:val="0"/>
              <w:marTop w:val="0"/>
              <w:marBottom w:val="0"/>
              <w:divBdr>
                <w:top w:val="none" w:sz="0" w:space="0" w:color="auto"/>
                <w:left w:val="none" w:sz="0" w:space="0" w:color="auto"/>
                <w:bottom w:val="none" w:sz="0" w:space="0" w:color="auto"/>
                <w:right w:val="none" w:sz="0" w:space="0" w:color="auto"/>
              </w:divBdr>
            </w:div>
            <w:div w:id="1469321162">
              <w:marLeft w:val="0"/>
              <w:marRight w:val="0"/>
              <w:marTop w:val="0"/>
              <w:marBottom w:val="0"/>
              <w:divBdr>
                <w:top w:val="none" w:sz="0" w:space="0" w:color="auto"/>
                <w:left w:val="none" w:sz="0" w:space="0" w:color="auto"/>
                <w:bottom w:val="none" w:sz="0" w:space="0" w:color="auto"/>
                <w:right w:val="none" w:sz="0" w:space="0" w:color="auto"/>
              </w:divBdr>
            </w:div>
            <w:div w:id="1336759033">
              <w:marLeft w:val="0"/>
              <w:marRight w:val="0"/>
              <w:marTop w:val="0"/>
              <w:marBottom w:val="0"/>
              <w:divBdr>
                <w:top w:val="none" w:sz="0" w:space="0" w:color="auto"/>
                <w:left w:val="none" w:sz="0" w:space="0" w:color="auto"/>
                <w:bottom w:val="none" w:sz="0" w:space="0" w:color="auto"/>
                <w:right w:val="none" w:sz="0" w:space="0" w:color="auto"/>
              </w:divBdr>
            </w:div>
            <w:div w:id="11790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67426">
      <w:bodyDiv w:val="1"/>
      <w:marLeft w:val="0"/>
      <w:marRight w:val="0"/>
      <w:marTop w:val="0"/>
      <w:marBottom w:val="0"/>
      <w:divBdr>
        <w:top w:val="none" w:sz="0" w:space="0" w:color="auto"/>
        <w:left w:val="none" w:sz="0" w:space="0" w:color="auto"/>
        <w:bottom w:val="none" w:sz="0" w:space="0" w:color="auto"/>
        <w:right w:val="none" w:sz="0" w:space="0" w:color="auto"/>
      </w:divBdr>
      <w:divsChild>
        <w:div w:id="1020396647">
          <w:marLeft w:val="0"/>
          <w:marRight w:val="0"/>
          <w:marTop w:val="0"/>
          <w:marBottom w:val="0"/>
          <w:divBdr>
            <w:top w:val="none" w:sz="0" w:space="0" w:color="auto"/>
            <w:left w:val="none" w:sz="0" w:space="0" w:color="auto"/>
            <w:bottom w:val="none" w:sz="0" w:space="0" w:color="auto"/>
            <w:right w:val="none" w:sz="0" w:space="0" w:color="auto"/>
          </w:divBdr>
          <w:divsChild>
            <w:div w:id="624311305">
              <w:marLeft w:val="0"/>
              <w:marRight w:val="0"/>
              <w:marTop w:val="0"/>
              <w:marBottom w:val="0"/>
              <w:divBdr>
                <w:top w:val="none" w:sz="0" w:space="0" w:color="auto"/>
                <w:left w:val="none" w:sz="0" w:space="0" w:color="auto"/>
                <w:bottom w:val="none" w:sz="0" w:space="0" w:color="auto"/>
                <w:right w:val="none" w:sz="0" w:space="0" w:color="auto"/>
              </w:divBdr>
            </w:div>
            <w:div w:id="1086729153">
              <w:marLeft w:val="0"/>
              <w:marRight w:val="0"/>
              <w:marTop w:val="0"/>
              <w:marBottom w:val="0"/>
              <w:divBdr>
                <w:top w:val="none" w:sz="0" w:space="0" w:color="auto"/>
                <w:left w:val="none" w:sz="0" w:space="0" w:color="auto"/>
                <w:bottom w:val="none" w:sz="0" w:space="0" w:color="auto"/>
                <w:right w:val="none" w:sz="0" w:space="0" w:color="auto"/>
              </w:divBdr>
            </w:div>
            <w:div w:id="635722875">
              <w:marLeft w:val="0"/>
              <w:marRight w:val="0"/>
              <w:marTop w:val="0"/>
              <w:marBottom w:val="0"/>
              <w:divBdr>
                <w:top w:val="none" w:sz="0" w:space="0" w:color="auto"/>
                <w:left w:val="none" w:sz="0" w:space="0" w:color="auto"/>
                <w:bottom w:val="none" w:sz="0" w:space="0" w:color="auto"/>
                <w:right w:val="none" w:sz="0" w:space="0" w:color="auto"/>
              </w:divBdr>
            </w:div>
            <w:div w:id="1808428940">
              <w:marLeft w:val="0"/>
              <w:marRight w:val="0"/>
              <w:marTop w:val="0"/>
              <w:marBottom w:val="0"/>
              <w:divBdr>
                <w:top w:val="none" w:sz="0" w:space="0" w:color="auto"/>
                <w:left w:val="none" w:sz="0" w:space="0" w:color="auto"/>
                <w:bottom w:val="none" w:sz="0" w:space="0" w:color="auto"/>
                <w:right w:val="none" w:sz="0" w:space="0" w:color="auto"/>
              </w:divBdr>
            </w:div>
            <w:div w:id="2134715149">
              <w:marLeft w:val="0"/>
              <w:marRight w:val="0"/>
              <w:marTop w:val="0"/>
              <w:marBottom w:val="0"/>
              <w:divBdr>
                <w:top w:val="none" w:sz="0" w:space="0" w:color="auto"/>
                <w:left w:val="none" w:sz="0" w:space="0" w:color="auto"/>
                <w:bottom w:val="none" w:sz="0" w:space="0" w:color="auto"/>
                <w:right w:val="none" w:sz="0" w:space="0" w:color="auto"/>
              </w:divBdr>
            </w:div>
            <w:div w:id="781266474">
              <w:marLeft w:val="0"/>
              <w:marRight w:val="0"/>
              <w:marTop w:val="0"/>
              <w:marBottom w:val="0"/>
              <w:divBdr>
                <w:top w:val="none" w:sz="0" w:space="0" w:color="auto"/>
                <w:left w:val="none" w:sz="0" w:space="0" w:color="auto"/>
                <w:bottom w:val="none" w:sz="0" w:space="0" w:color="auto"/>
                <w:right w:val="none" w:sz="0" w:space="0" w:color="auto"/>
              </w:divBdr>
            </w:div>
            <w:div w:id="688335599">
              <w:marLeft w:val="0"/>
              <w:marRight w:val="0"/>
              <w:marTop w:val="0"/>
              <w:marBottom w:val="0"/>
              <w:divBdr>
                <w:top w:val="none" w:sz="0" w:space="0" w:color="auto"/>
                <w:left w:val="none" w:sz="0" w:space="0" w:color="auto"/>
                <w:bottom w:val="none" w:sz="0" w:space="0" w:color="auto"/>
                <w:right w:val="none" w:sz="0" w:space="0" w:color="auto"/>
              </w:divBdr>
            </w:div>
            <w:div w:id="549027524">
              <w:marLeft w:val="0"/>
              <w:marRight w:val="0"/>
              <w:marTop w:val="0"/>
              <w:marBottom w:val="0"/>
              <w:divBdr>
                <w:top w:val="none" w:sz="0" w:space="0" w:color="auto"/>
                <w:left w:val="none" w:sz="0" w:space="0" w:color="auto"/>
                <w:bottom w:val="none" w:sz="0" w:space="0" w:color="auto"/>
                <w:right w:val="none" w:sz="0" w:space="0" w:color="auto"/>
              </w:divBdr>
            </w:div>
            <w:div w:id="1442414502">
              <w:marLeft w:val="0"/>
              <w:marRight w:val="0"/>
              <w:marTop w:val="0"/>
              <w:marBottom w:val="0"/>
              <w:divBdr>
                <w:top w:val="none" w:sz="0" w:space="0" w:color="auto"/>
                <w:left w:val="none" w:sz="0" w:space="0" w:color="auto"/>
                <w:bottom w:val="none" w:sz="0" w:space="0" w:color="auto"/>
                <w:right w:val="none" w:sz="0" w:space="0" w:color="auto"/>
              </w:divBdr>
            </w:div>
            <w:div w:id="849224005">
              <w:marLeft w:val="0"/>
              <w:marRight w:val="0"/>
              <w:marTop w:val="0"/>
              <w:marBottom w:val="0"/>
              <w:divBdr>
                <w:top w:val="none" w:sz="0" w:space="0" w:color="auto"/>
                <w:left w:val="none" w:sz="0" w:space="0" w:color="auto"/>
                <w:bottom w:val="none" w:sz="0" w:space="0" w:color="auto"/>
                <w:right w:val="none" w:sz="0" w:space="0" w:color="auto"/>
              </w:divBdr>
            </w:div>
            <w:div w:id="1634870531">
              <w:marLeft w:val="0"/>
              <w:marRight w:val="0"/>
              <w:marTop w:val="0"/>
              <w:marBottom w:val="0"/>
              <w:divBdr>
                <w:top w:val="none" w:sz="0" w:space="0" w:color="auto"/>
                <w:left w:val="none" w:sz="0" w:space="0" w:color="auto"/>
                <w:bottom w:val="none" w:sz="0" w:space="0" w:color="auto"/>
                <w:right w:val="none" w:sz="0" w:space="0" w:color="auto"/>
              </w:divBdr>
            </w:div>
            <w:div w:id="1954359311">
              <w:marLeft w:val="0"/>
              <w:marRight w:val="0"/>
              <w:marTop w:val="0"/>
              <w:marBottom w:val="0"/>
              <w:divBdr>
                <w:top w:val="none" w:sz="0" w:space="0" w:color="auto"/>
                <w:left w:val="none" w:sz="0" w:space="0" w:color="auto"/>
                <w:bottom w:val="none" w:sz="0" w:space="0" w:color="auto"/>
                <w:right w:val="none" w:sz="0" w:space="0" w:color="auto"/>
              </w:divBdr>
            </w:div>
            <w:div w:id="1475948169">
              <w:marLeft w:val="0"/>
              <w:marRight w:val="0"/>
              <w:marTop w:val="0"/>
              <w:marBottom w:val="0"/>
              <w:divBdr>
                <w:top w:val="none" w:sz="0" w:space="0" w:color="auto"/>
                <w:left w:val="none" w:sz="0" w:space="0" w:color="auto"/>
                <w:bottom w:val="none" w:sz="0" w:space="0" w:color="auto"/>
                <w:right w:val="none" w:sz="0" w:space="0" w:color="auto"/>
              </w:divBdr>
            </w:div>
            <w:div w:id="1084302311">
              <w:marLeft w:val="0"/>
              <w:marRight w:val="0"/>
              <w:marTop w:val="0"/>
              <w:marBottom w:val="0"/>
              <w:divBdr>
                <w:top w:val="none" w:sz="0" w:space="0" w:color="auto"/>
                <w:left w:val="none" w:sz="0" w:space="0" w:color="auto"/>
                <w:bottom w:val="none" w:sz="0" w:space="0" w:color="auto"/>
                <w:right w:val="none" w:sz="0" w:space="0" w:color="auto"/>
              </w:divBdr>
            </w:div>
            <w:div w:id="1644189653">
              <w:marLeft w:val="0"/>
              <w:marRight w:val="0"/>
              <w:marTop w:val="0"/>
              <w:marBottom w:val="0"/>
              <w:divBdr>
                <w:top w:val="none" w:sz="0" w:space="0" w:color="auto"/>
                <w:left w:val="none" w:sz="0" w:space="0" w:color="auto"/>
                <w:bottom w:val="none" w:sz="0" w:space="0" w:color="auto"/>
                <w:right w:val="none" w:sz="0" w:space="0" w:color="auto"/>
              </w:divBdr>
            </w:div>
            <w:div w:id="372466483">
              <w:marLeft w:val="0"/>
              <w:marRight w:val="0"/>
              <w:marTop w:val="0"/>
              <w:marBottom w:val="0"/>
              <w:divBdr>
                <w:top w:val="none" w:sz="0" w:space="0" w:color="auto"/>
                <w:left w:val="none" w:sz="0" w:space="0" w:color="auto"/>
                <w:bottom w:val="none" w:sz="0" w:space="0" w:color="auto"/>
                <w:right w:val="none" w:sz="0" w:space="0" w:color="auto"/>
              </w:divBdr>
            </w:div>
            <w:div w:id="1177422227">
              <w:marLeft w:val="0"/>
              <w:marRight w:val="0"/>
              <w:marTop w:val="0"/>
              <w:marBottom w:val="0"/>
              <w:divBdr>
                <w:top w:val="none" w:sz="0" w:space="0" w:color="auto"/>
                <w:left w:val="none" w:sz="0" w:space="0" w:color="auto"/>
                <w:bottom w:val="none" w:sz="0" w:space="0" w:color="auto"/>
                <w:right w:val="none" w:sz="0" w:space="0" w:color="auto"/>
              </w:divBdr>
            </w:div>
            <w:div w:id="1565875853">
              <w:marLeft w:val="0"/>
              <w:marRight w:val="0"/>
              <w:marTop w:val="0"/>
              <w:marBottom w:val="0"/>
              <w:divBdr>
                <w:top w:val="none" w:sz="0" w:space="0" w:color="auto"/>
                <w:left w:val="none" w:sz="0" w:space="0" w:color="auto"/>
                <w:bottom w:val="none" w:sz="0" w:space="0" w:color="auto"/>
                <w:right w:val="none" w:sz="0" w:space="0" w:color="auto"/>
              </w:divBdr>
            </w:div>
            <w:div w:id="2063360630">
              <w:marLeft w:val="0"/>
              <w:marRight w:val="0"/>
              <w:marTop w:val="0"/>
              <w:marBottom w:val="0"/>
              <w:divBdr>
                <w:top w:val="none" w:sz="0" w:space="0" w:color="auto"/>
                <w:left w:val="none" w:sz="0" w:space="0" w:color="auto"/>
                <w:bottom w:val="none" w:sz="0" w:space="0" w:color="auto"/>
                <w:right w:val="none" w:sz="0" w:space="0" w:color="auto"/>
              </w:divBdr>
            </w:div>
            <w:div w:id="1819877443">
              <w:marLeft w:val="0"/>
              <w:marRight w:val="0"/>
              <w:marTop w:val="0"/>
              <w:marBottom w:val="0"/>
              <w:divBdr>
                <w:top w:val="none" w:sz="0" w:space="0" w:color="auto"/>
                <w:left w:val="none" w:sz="0" w:space="0" w:color="auto"/>
                <w:bottom w:val="none" w:sz="0" w:space="0" w:color="auto"/>
                <w:right w:val="none" w:sz="0" w:space="0" w:color="auto"/>
              </w:divBdr>
            </w:div>
            <w:div w:id="1110779672">
              <w:marLeft w:val="0"/>
              <w:marRight w:val="0"/>
              <w:marTop w:val="0"/>
              <w:marBottom w:val="0"/>
              <w:divBdr>
                <w:top w:val="none" w:sz="0" w:space="0" w:color="auto"/>
                <w:left w:val="none" w:sz="0" w:space="0" w:color="auto"/>
                <w:bottom w:val="none" w:sz="0" w:space="0" w:color="auto"/>
                <w:right w:val="none" w:sz="0" w:space="0" w:color="auto"/>
              </w:divBdr>
            </w:div>
            <w:div w:id="1154833653">
              <w:marLeft w:val="0"/>
              <w:marRight w:val="0"/>
              <w:marTop w:val="0"/>
              <w:marBottom w:val="0"/>
              <w:divBdr>
                <w:top w:val="none" w:sz="0" w:space="0" w:color="auto"/>
                <w:left w:val="none" w:sz="0" w:space="0" w:color="auto"/>
                <w:bottom w:val="none" w:sz="0" w:space="0" w:color="auto"/>
                <w:right w:val="none" w:sz="0" w:space="0" w:color="auto"/>
              </w:divBdr>
            </w:div>
            <w:div w:id="988553247">
              <w:marLeft w:val="0"/>
              <w:marRight w:val="0"/>
              <w:marTop w:val="0"/>
              <w:marBottom w:val="0"/>
              <w:divBdr>
                <w:top w:val="none" w:sz="0" w:space="0" w:color="auto"/>
                <w:left w:val="none" w:sz="0" w:space="0" w:color="auto"/>
                <w:bottom w:val="none" w:sz="0" w:space="0" w:color="auto"/>
                <w:right w:val="none" w:sz="0" w:space="0" w:color="auto"/>
              </w:divBdr>
            </w:div>
            <w:div w:id="155222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85371">
      <w:bodyDiv w:val="1"/>
      <w:marLeft w:val="0"/>
      <w:marRight w:val="0"/>
      <w:marTop w:val="0"/>
      <w:marBottom w:val="0"/>
      <w:divBdr>
        <w:top w:val="none" w:sz="0" w:space="0" w:color="auto"/>
        <w:left w:val="none" w:sz="0" w:space="0" w:color="auto"/>
        <w:bottom w:val="none" w:sz="0" w:space="0" w:color="auto"/>
        <w:right w:val="none" w:sz="0" w:space="0" w:color="auto"/>
      </w:divBdr>
      <w:divsChild>
        <w:div w:id="137919640">
          <w:marLeft w:val="0"/>
          <w:marRight w:val="0"/>
          <w:marTop w:val="0"/>
          <w:marBottom w:val="0"/>
          <w:divBdr>
            <w:top w:val="none" w:sz="0" w:space="0" w:color="auto"/>
            <w:left w:val="none" w:sz="0" w:space="0" w:color="auto"/>
            <w:bottom w:val="none" w:sz="0" w:space="0" w:color="auto"/>
            <w:right w:val="none" w:sz="0" w:space="0" w:color="auto"/>
          </w:divBdr>
          <w:divsChild>
            <w:div w:id="198589023">
              <w:marLeft w:val="0"/>
              <w:marRight w:val="0"/>
              <w:marTop w:val="0"/>
              <w:marBottom w:val="0"/>
              <w:divBdr>
                <w:top w:val="none" w:sz="0" w:space="0" w:color="auto"/>
                <w:left w:val="none" w:sz="0" w:space="0" w:color="auto"/>
                <w:bottom w:val="none" w:sz="0" w:space="0" w:color="auto"/>
                <w:right w:val="none" w:sz="0" w:space="0" w:color="auto"/>
              </w:divBdr>
            </w:div>
            <w:div w:id="1698115870">
              <w:marLeft w:val="0"/>
              <w:marRight w:val="0"/>
              <w:marTop w:val="0"/>
              <w:marBottom w:val="0"/>
              <w:divBdr>
                <w:top w:val="none" w:sz="0" w:space="0" w:color="auto"/>
                <w:left w:val="none" w:sz="0" w:space="0" w:color="auto"/>
                <w:bottom w:val="none" w:sz="0" w:space="0" w:color="auto"/>
                <w:right w:val="none" w:sz="0" w:space="0" w:color="auto"/>
              </w:divBdr>
            </w:div>
            <w:div w:id="1493642919">
              <w:marLeft w:val="0"/>
              <w:marRight w:val="0"/>
              <w:marTop w:val="0"/>
              <w:marBottom w:val="0"/>
              <w:divBdr>
                <w:top w:val="none" w:sz="0" w:space="0" w:color="auto"/>
                <w:left w:val="none" w:sz="0" w:space="0" w:color="auto"/>
                <w:bottom w:val="none" w:sz="0" w:space="0" w:color="auto"/>
                <w:right w:val="none" w:sz="0" w:space="0" w:color="auto"/>
              </w:divBdr>
            </w:div>
            <w:div w:id="1669794194">
              <w:marLeft w:val="0"/>
              <w:marRight w:val="0"/>
              <w:marTop w:val="0"/>
              <w:marBottom w:val="0"/>
              <w:divBdr>
                <w:top w:val="none" w:sz="0" w:space="0" w:color="auto"/>
                <w:left w:val="none" w:sz="0" w:space="0" w:color="auto"/>
                <w:bottom w:val="none" w:sz="0" w:space="0" w:color="auto"/>
                <w:right w:val="none" w:sz="0" w:space="0" w:color="auto"/>
              </w:divBdr>
            </w:div>
            <w:div w:id="743333120">
              <w:marLeft w:val="0"/>
              <w:marRight w:val="0"/>
              <w:marTop w:val="0"/>
              <w:marBottom w:val="0"/>
              <w:divBdr>
                <w:top w:val="none" w:sz="0" w:space="0" w:color="auto"/>
                <w:left w:val="none" w:sz="0" w:space="0" w:color="auto"/>
                <w:bottom w:val="none" w:sz="0" w:space="0" w:color="auto"/>
                <w:right w:val="none" w:sz="0" w:space="0" w:color="auto"/>
              </w:divBdr>
            </w:div>
            <w:div w:id="2104254450">
              <w:marLeft w:val="0"/>
              <w:marRight w:val="0"/>
              <w:marTop w:val="0"/>
              <w:marBottom w:val="0"/>
              <w:divBdr>
                <w:top w:val="none" w:sz="0" w:space="0" w:color="auto"/>
                <w:left w:val="none" w:sz="0" w:space="0" w:color="auto"/>
                <w:bottom w:val="none" w:sz="0" w:space="0" w:color="auto"/>
                <w:right w:val="none" w:sz="0" w:space="0" w:color="auto"/>
              </w:divBdr>
            </w:div>
            <w:div w:id="1652522199">
              <w:marLeft w:val="0"/>
              <w:marRight w:val="0"/>
              <w:marTop w:val="0"/>
              <w:marBottom w:val="0"/>
              <w:divBdr>
                <w:top w:val="none" w:sz="0" w:space="0" w:color="auto"/>
                <w:left w:val="none" w:sz="0" w:space="0" w:color="auto"/>
                <w:bottom w:val="none" w:sz="0" w:space="0" w:color="auto"/>
                <w:right w:val="none" w:sz="0" w:space="0" w:color="auto"/>
              </w:divBdr>
            </w:div>
            <w:div w:id="1926961674">
              <w:marLeft w:val="0"/>
              <w:marRight w:val="0"/>
              <w:marTop w:val="0"/>
              <w:marBottom w:val="0"/>
              <w:divBdr>
                <w:top w:val="none" w:sz="0" w:space="0" w:color="auto"/>
                <w:left w:val="none" w:sz="0" w:space="0" w:color="auto"/>
                <w:bottom w:val="none" w:sz="0" w:space="0" w:color="auto"/>
                <w:right w:val="none" w:sz="0" w:space="0" w:color="auto"/>
              </w:divBdr>
            </w:div>
            <w:div w:id="2125347759">
              <w:marLeft w:val="0"/>
              <w:marRight w:val="0"/>
              <w:marTop w:val="0"/>
              <w:marBottom w:val="0"/>
              <w:divBdr>
                <w:top w:val="none" w:sz="0" w:space="0" w:color="auto"/>
                <w:left w:val="none" w:sz="0" w:space="0" w:color="auto"/>
                <w:bottom w:val="none" w:sz="0" w:space="0" w:color="auto"/>
                <w:right w:val="none" w:sz="0" w:space="0" w:color="auto"/>
              </w:divBdr>
            </w:div>
            <w:div w:id="1355108155">
              <w:marLeft w:val="0"/>
              <w:marRight w:val="0"/>
              <w:marTop w:val="0"/>
              <w:marBottom w:val="0"/>
              <w:divBdr>
                <w:top w:val="none" w:sz="0" w:space="0" w:color="auto"/>
                <w:left w:val="none" w:sz="0" w:space="0" w:color="auto"/>
                <w:bottom w:val="none" w:sz="0" w:space="0" w:color="auto"/>
                <w:right w:val="none" w:sz="0" w:space="0" w:color="auto"/>
              </w:divBdr>
            </w:div>
            <w:div w:id="796995450">
              <w:marLeft w:val="0"/>
              <w:marRight w:val="0"/>
              <w:marTop w:val="0"/>
              <w:marBottom w:val="0"/>
              <w:divBdr>
                <w:top w:val="none" w:sz="0" w:space="0" w:color="auto"/>
                <w:left w:val="none" w:sz="0" w:space="0" w:color="auto"/>
                <w:bottom w:val="none" w:sz="0" w:space="0" w:color="auto"/>
                <w:right w:val="none" w:sz="0" w:space="0" w:color="auto"/>
              </w:divBdr>
            </w:div>
            <w:div w:id="2101679497">
              <w:marLeft w:val="0"/>
              <w:marRight w:val="0"/>
              <w:marTop w:val="0"/>
              <w:marBottom w:val="0"/>
              <w:divBdr>
                <w:top w:val="none" w:sz="0" w:space="0" w:color="auto"/>
                <w:left w:val="none" w:sz="0" w:space="0" w:color="auto"/>
                <w:bottom w:val="none" w:sz="0" w:space="0" w:color="auto"/>
                <w:right w:val="none" w:sz="0" w:space="0" w:color="auto"/>
              </w:divBdr>
            </w:div>
            <w:div w:id="736822955">
              <w:marLeft w:val="0"/>
              <w:marRight w:val="0"/>
              <w:marTop w:val="0"/>
              <w:marBottom w:val="0"/>
              <w:divBdr>
                <w:top w:val="none" w:sz="0" w:space="0" w:color="auto"/>
                <w:left w:val="none" w:sz="0" w:space="0" w:color="auto"/>
                <w:bottom w:val="none" w:sz="0" w:space="0" w:color="auto"/>
                <w:right w:val="none" w:sz="0" w:space="0" w:color="auto"/>
              </w:divBdr>
            </w:div>
            <w:div w:id="17787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9818">
      <w:bodyDiv w:val="1"/>
      <w:marLeft w:val="0"/>
      <w:marRight w:val="0"/>
      <w:marTop w:val="0"/>
      <w:marBottom w:val="0"/>
      <w:divBdr>
        <w:top w:val="none" w:sz="0" w:space="0" w:color="auto"/>
        <w:left w:val="none" w:sz="0" w:space="0" w:color="auto"/>
        <w:bottom w:val="none" w:sz="0" w:space="0" w:color="auto"/>
        <w:right w:val="none" w:sz="0" w:space="0" w:color="auto"/>
      </w:divBdr>
    </w:div>
    <w:div w:id="1871532024">
      <w:bodyDiv w:val="1"/>
      <w:marLeft w:val="0"/>
      <w:marRight w:val="0"/>
      <w:marTop w:val="0"/>
      <w:marBottom w:val="0"/>
      <w:divBdr>
        <w:top w:val="none" w:sz="0" w:space="0" w:color="auto"/>
        <w:left w:val="none" w:sz="0" w:space="0" w:color="auto"/>
        <w:bottom w:val="none" w:sz="0" w:space="0" w:color="auto"/>
        <w:right w:val="none" w:sz="0" w:space="0" w:color="auto"/>
      </w:divBdr>
      <w:divsChild>
        <w:div w:id="420220638">
          <w:marLeft w:val="0"/>
          <w:marRight w:val="0"/>
          <w:marTop w:val="0"/>
          <w:marBottom w:val="0"/>
          <w:divBdr>
            <w:top w:val="none" w:sz="0" w:space="0" w:color="auto"/>
            <w:left w:val="none" w:sz="0" w:space="0" w:color="auto"/>
            <w:bottom w:val="none" w:sz="0" w:space="0" w:color="auto"/>
            <w:right w:val="none" w:sz="0" w:space="0" w:color="auto"/>
          </w:divBdr>
          <w:divsChild>
            <w:div w:id="2087722392">
              <w:marLeft w:val="0"/>
              <w:marRight w:val="0"/>
              <w:marTop w:val="0"/>
              <w:marBottom w:val="0"/>
              <w:divBdr>
                <w:top w:val="none" w:sz="0" w:space="0" w:color="auto"/>
                <w:left w:val="none" w:sz="0" w:space="0" w:color="auto"/>
                <w:bottom w:val="none" w:sz="0" w:space="0" w:color="auto"/>
                <w:right w:val="none" w:sz="0" w:space="0" w:color="auto"/>
              </w:divBdr>
            </w:div>
            <w:div w:id="1588462357">
              <w:marLeft w:val="0"/>
              <w:marRight w:val="0"/>
              <w:marTop w:val="0"/>
              <w:marBottom w:val="0"/>
              <w:divBdr>
                <w:top w:val="none" w:sz="0" w:space="0" w:color="auto"/>
                <w:left w:val="none" w:sz="0" w:space="0" w:color="auto"/>
                <w:bottom w:val="none" w:sz="0" w:space="0" w:color="auto"/>
                <w:right w:val="none" w:sz="0" w:space="0" w:color="auto"/>
              </w:divBdr>
            </w:div>
            <w:div w:id="1078013005">
              <w:marLeft w:val="0"/>
              <w:marRight w:val="0"/>
              <w:marTop w:val="0"/>
              <w:marBottom w:val="0"/>
              <w:divBdr>
                <w:top w:val="none" w:sz="0" w:space="0" w:color="auto"/>
                <w:left w:val="none" w:sz="0" w:space="0" w:color="auto"/>
                <w:bottom w:val="none" w:sz="0" w:space="0" w:color="auto"/>
                <w:right w:val="none" w:sz="0" w:space="0" w:color="auto"/>
              </w:divBdr>
            </w:div>
            <w:div w:id="729888342">
              <w:marLeft w:val="0"/>
              <w:marRight w:val="0"/>
              <w:marTop w:val="0"/>
              <w:marBottom w:val="0"/>
              <w:divBdr>
                <w:top w:val="none" w:sz="0" w:space="0" w:color="auto"/>
                <w:left w:val="none" w:sz="0" w:space="0" w:color="auto"/>
                <w:bottom w:val="none" w:sz="0" w:space="0" w:color="auto"/>
                <w:right w:val="none" w:sz="0" w:space="0" w:color="auto"/>
              </w:divBdr>
            </w:div>
            <w:div w:id="551117545">
              <w:marLeft w:val="0"/>
              <w:marRight w:val="0"/>
              <w:marTop w:val="0"/>
              <w:marBottom w:val="0"/>
              <w:divBdr>
                <w:top w:val="none" w:sz="0" w:space="0" w:color="auto"/>
                <w:left w:val="none" w:sz="0" w:space="0" w:color="auto"/>
                <w:bottom w:val="none" w:sz="0" w:space="0" w:color="auto"/>
                <w:right w:val="none" w:sz="0" w:space="0" w:color="auto"/>
              </w:divBdr>
            </w:div>
            <w:div w:id="790053812">
              <w:marLeft w:val="0"/>
              <w:marRight w:val="0"/>
              <w:marTop w:val="0"/>
              <w:marBottom w:val="0"/>
              <w:divBdr>
                <w:top w:val="none" w:sz="0" w:space="0" w:color="auto"/>
                <w:left w:val="none" w:sz="0" w:space="0" w:color="auto"/>
                <w:bottom w:val="none" w:sz="0" w:space="0" w:color="auto"/>
                <w:right w:val="none" w:sz="0" w:space="0" w:color="auto"/>
              </w:divBdr>
            </w:div>
            <w:div w:id="2125729854">
              <w:marLeft w:val="0"/>
              <w:marRight w:val="0"/>
              <w:marTop w:val="0"/>
              <w:marBottom w:val="0"/>
              <w:divBdr>
                <w:top w:val="none" w:sz="0" w:space="0" w:color="auto"/>
                <w:left w:val="none" w:sz="0" w:space="0" w:color="auto"/>
                <w:bottom w:val="none" w:sz="0" w:space="0" w:color="auto"/>
                <w:right w:val="none" w:sz="0" w:space="0" w:color="auto"/>
              </w:divBdr>
            </w:div>
            <w:div w:id="695734210">
              <w:marLeft w:val="0"/>
              <w:marRight w:val="0"/>
              <w:marTop w:val="0"/>
              <w:marBottom w:val="0"/>
              <w:divBdr>
                <w:top w:val="none" w:sz="0" w:space="0" w:color="auto"/>
                <w:left w:val="none" w:sz="0" w:space="0" w:color="auto"/>
                <w:bottom w:val="none" w:sz="0" w:space="0" w:color="auto"/>
                <w:right w:val="none" w:sz="0" w:space="0" w:color="auto"/>
              </w:divBdr>
            </w:div>
            <w:div w:id="267353826">
              <w:marLeft w:val="0"/>
              <w:marRight w:val="0"/>
              <w:marTop w:val="0"/>
              <w:marBottom w:val="0"/>
              <w:divBdr>
                <w:top w:val="none" w:sz="0" w:space="0" w:color="auto"/>
                <w:left w:val="none" w:sz="0" w:space="0" w:color="auto"/>
                <w:bottom w:val="none" w:sz="0" w:space="0" w:color="auto"/>
                <w:right w:val="none" w:sz="0" w:space="0" w:color="auto"/>
              </w:divBdr>
            </w:div>
            <w:div w:id="1671373041">
              <w:marLeft w:val="0"/>
              <w:marRight w:val="0"/>
              <w:marTop w:val="0"/>
              <w:marBottom w:val="0"/>
              <w:divBdr>
                <w:top w:val="none" w:sz="0" w:space="0" w:color="auto"/>
                <w:left w:val="none" w:sz="0" w:space="0" w:color="auto"/>
                <w:bottom w:val="none" w:sz="0" w:space="0" w:color="auto"/>
                <w:right w:val="none" w:sz="0" w:space="0" w:color="auto"/>
              </w:divBdr>
            </w:div>
            <w:div w:id="1203710728">
              <w:marLeft w:val="0"/>
              <w:marRight w:val="0"/>
              <w:marTop w:val="0"/>
              <w:marBottom w:val="0"/>
              <w:divBdr>
                <w:top w:val="none" w:sz="0" w:space="0" w:color="auto"/>
                <w:left w:val="none" w:sz="0" w:space="0" w:color="auto"/>
                <w:bottom w:val="none" w:sz="0" w:space="0" w:color="auto"/>
                <w:right w:val="none" w:sz="0" w:space="0" w:color="auto"/>
              </w:divBdr>
            </w:div>
            <w:div w:id="1967151635">
              <w:marLeft w:val="0"/>
              <w:marRight w:val="0"/>
              <w:marTop w:val="0"/>
              <w:marBottom w:val="0"/>
              <w:divBdr>
                <w:top w:val="none" w:sz="0" w:space="0" w:color="auto"/>
                <w:left w:val="none" w:sz="0" w:space="0" w:color="auto"/>
                <w:bottom w:val="none" w:sz="0" w:space="0" w:color="auto"/>
                <w:right w:val="none" w:sz="0" w:space="0" w:color="auto"/>
              </w:divBdr>
            </w:div>
            <w:div w:id="608008208">
              <w:marLeft w:val="0"/>
              <w:marRight w:val="0"/>
              <w:marTop w:val="0"/>
              <w:marBottom w:val="0"/>
              <w:divBdr>
                <w:top w:val="none" w:sz="0" w:space="0" w:color="auto"/>
                <w:left w:val="none" w:sz="0" w:space="0" w:color="auto"/>
                <w:bottom w:val="none" w:sz="0" w:space="0" w:color="auto"/>
                <w:right w:val="none" w:sz="0" w:space="0" w:color="auto"/>
              </w:divBdr>
            </w:div>
            <w:div w:id="846214635">
              <w:marLeft w:val="0"/>
              <w:marRight w:val="0"/>
              <w:marTop w:val="0"/>
              <w:marBottom w:val="0"/>
              <w:divBdr>
                <w:top w:val="none" w:sz="0" w:space="0" w:color="auto"/>
                <w:left w:val="none" w:sz="0" w:space="0" w:color="auto"/>
                <w:bottom w:val="none" w:sz="0" w:space="0" w:color="auto"/>
                <w:right w:val="none" w:sz="0" w:space="0" w:color="auto"/>
              </w:divBdr>
            </w:div>
            <w:div w:id="2128424285">
              <w:marLeft w:val="0"/>
              <w:marRight w:val="0"/>
              <w:marTop w:val="0"/>
              <w:marBottom w:val="0"/>
              <w:divBdr>
                <w:top w:val="none" w:sz="0" w:space="0" w:color="auto"/>
                <w:left w:val="none" w:sz="0" w:space="0" w:color="auto"/>
                <w:bottom w:val="none" w:sz="0" w:space="0" w:color="auto"/>
                <w:right w:val="none" w:sz="0" w:space="0" w:color="auto"/>
              </w:divBdr>
            </w:div>
            <w:div w:id="1887526614">
              <w:marLeft w:val="0"/>
              <w:marRight w:val="0"/>
              <w:marTop w:val="0"/>
              <w:marBottom w:val="0"/>
              <w:divBdr>
                <w:top w:val="none" w:sz="0" w:space="0" w:color="auto"/>
                <w:left w:val="none" w:sz="0" w:space="0" w:color="auto"/>
                <w:bottom w:val="none" w:sz="0" w:space="0" w:color="auto"/>
                <w:right w:val="none" w:sz="0" w:space="0" w:color="auto"/>
              </w:divBdr>
            </w:div>
            <w:div w:id="1311246120">
              <w:marLeft w:val="0"/>
              <w:marRight w:val="0"/>
              <w:marTop w:val="0"/>
              <w:marBottom w:val="0"/>
              <w:divBdr>
                <w:top w:val="none" w:sz="0" w:space="0" w:color="auto"/>
                <w:left w:val="none" w:sz="0" w:space="0" w:color="auto"/>
                <w:bottom w:val="none" w:sz="0" w:space="0" w:color="auto"/>
                <w:right w:val="none" w:sz="0" w:space="0" w:color="auto"/>
              </w:divBdr>
            </w:div>
            <w:div w:id="168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6196">
      <w:bodyDiv w:val="1"/>
      <w:marLeft w:val="0"/>
      <w:marRight w:val="0"/>
      <w:marTop w:val="0"/>
      <w:marBottom w:val="0"/>
      <w:divBdr>
        <w:top w:val="none" w:sz="0" w:space="0" w:color="auto"/>
        <w:left w:val="none" w:sz="0" w:space="0" w:color="auto"/>
        <w:bottom w:val="none" w:sz="0" w:space="0" w:color="auto"/>
        <w:right w:val="none" w:sz="0" w:space="0" w:color="auto"/>
      </w:divBdr>
      <w:divsChild>
        <w:div w:id="2127693704">
          <w:marLeft w:val="0"/>
          <w:marRight w:val="0"/>
          <w:marTop w:val="0"/>
          <w:marBottom w:val="0"/>
          <w:divBdr>
            <w:top w:val="none" w:sz="0" w:space="0" w:color="auto"/>
            <w:left w:val="none" w:sz="0" w:space="0" w:color="auto"/>
            <w:bottom w:val="none" w:sz="0" w:space="0" w:color="auto"/>
            <w:right w:val="none" w:sz="0" w:space="0" w:color="auto"/>
          </w:divBdr>
          <w:divsChild>
            <w:div w:id="1901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5145">
      <w:bodyDiv w:val="1"/>
      <w:marLeft w:val="0"/>
      <w:marRight w:val="0"/>
      <w:marTop w:val="0"/>
      <w:marBottom w:val="0"/>
      <w:divBdr>
        <w:top w:val="none" w:sz="0" w:space="0" w:color="auto"/>
        <w:left w:val="none" w:sz="0" w:space="0" w:color="auto"/>
        <w:bottom w:val="none" w:sz="0" w:space="0" w:color="auto"/>
        <w:right w:val="none" w:sz="0" w:space="0" w:color="auto"/>
      </w:divBdr>
      <w:divsChild>
        <w:div w:id="1167015630">
          <w:marLeft w:val="0"/>
          <w:marRight w:val="0"/>
          <w:marTop w:val="0"/>
          <w:marBottom w:val="0"/>
          <w:divBdr>
            <w:top w:val="none" w:sz="0" w:space="0" w:color="auto"/>
            <w:left w:val="none" w:sz="0" w:space="0" w:color="auto"/>
            <w:bottom w:val="none" w:sz="0" w:space="0" w:color="auto"/>
            <w:right w:val="none" w:sz="0" w:space="0" w:color="auto"/>
          </w:divBdr>
          <w:divsChild>
            <w:div w:id="965281665">
              <w:marLeft w:val="0"/>
              <w:marRight w:val="0"/>
              <w:marTop w:val="0"/>
              <w:marBottom w:val="0"/>
              <w:divBdr>
                <w:top w:val="none" w:sz="0" w:space="0" w:color="auto"/>
                <w:left w:val="none" w:sz="0" w:space="0" w:color="auto"/>
                <w:bottom w:val="none" w:sz="0" w:space="0" w:color="auto"/>
                <w:right w:val="none" w:sz="0" w:space="0" w:color="auto"/>
              </w:divBdr>
            </w:div>
            <w:div w:id="2030258700">
              <w:marLeft w:val="0"/>
              <w:marRight w:val="0"/>
              <w:marTop w:val="0"/>
              <w:marBottom w:val="0"/>
              <w:divBdr>
                <w:top w:val="none" w:sz="0" w:space="0" w:color="auto"/>
                <w:left w:val="none" w:sz="0" w:space="0" w:color="auto"/>
                <w:bottom w:val="none" w:sz="0" w:space="0" w:color="auto"/>
                <w:right w:val="none" w:sz="0" w:space="0" w:color="auto"/>
              </w:divBdr>
            </w:div>
            <w:div w:id="1542017937">
              <w:marLeft w:val="0"/>
              <w:marRight w:val="0"/>
              <w:marTop w:val="0"/>
              <w:marBottom w:val="0"/>
              <w:divBdr>
                <w:top w:val="none" w:sz="0" w:space="0" w:color="auto"/>
                <w:left w:val="none" w:sz="0" w:space="0" w:color="auto"/>
                <w:bottom w:val="none" w:sz="0" w:space="0" w:color="auto"/>
                <w:right w:val="none" w:sz="0" w:space="0" w:color="auto"/>
              </w:divBdr>
            </w:div>
            <w:div w:id="247810817">
              <w:marLeft w:val="0"/>
              <w:marRight w:val="0"/>
              <w:marTop w:val="0"/>
              <w:marBottom w:val="0"/>
              <w:divBdr>
                <w:top w:val="none" w:sz="0" w:space="0" w:color="auto"/>
                <w:left w:val="none" w:sz="0" w:space="0" w:color="auto"/>
                <w:bottom w:val="none" w:sz="0" w:space="0" w:color="auto"/>
                <w:right w:val="none" w:sz="0" w:space="0" w:color="auto"/>
              </w:divBdr>
            </w:div>
            <w:div w:id="54091512">
              <w:marLeft w:val="0"/>
              <w:marRight w:val="0"/>
              <w:marTop w:val="0"/>
              <w:marBottom w:val="0"/>
              <w:divBdr>
                <w:top w:val="none" w:sz="0" w:space="0" w:color="auto"/>
                <w:left w:val="none" w:sz="0" w:space="0" w:color="auto"/>
                <w:bottom w:val="none" w:sz="0" w:space="0" w:color="auto"/>
                <w:right w:val="none" w:sz="0" w:space="0" w:color="auto"/>
              </w:divBdr>
            </w:div>
            <w:div w:id="25298203">
              <w:marLeft w:val="0"/>
              <w:marRight w:val="0"/>
              <w:marTop w:val="0"/>
              <w:marBottom w:val="0"/>
              <w:divBdr>
                <w:top w:val="none" w:sz="0" w:space="0" w:color="auto"/>
                <w:left w:val="none" w:sz="0" w:space="0" w:color="auto"/>
                <w:bottom w:val="none" w:sz="0" w:space="0" w:color="auto"/>
                <w:right w:val="none" w:sz="0" w:space="0" w:color="auto"/>
              </w:divBdr>
            </w:div>
            <w:div w:id="1899852120">
              <w:marLeft w:val="0"/>
              <w:marRight w:val="0"/>
              <w:marTop w:val="0"/>
              <w:marBottom w:val="0"/>
              <w:divBdr>
                <w:top w:val="none" w:sz="0" w:space="0" w:color="auto"/>
                <w:left w:val="none" w:sz="0" w:space="0" w:color="auto"/>
                <w:bottom w:val="none" w:sz="0" w:space="0" w:color="auto"/>
                <w:right w:val="none" w:sz="0" w:space="0" w:color="auto"/>
              </w:divBdr>
            </w:div>
            <w:div w:id="1910535111">
              <w:marLeft w:val="0"/>
              <w:marRight w:val="0"/>
              <w:marTop w:val="0"/>
              <w:marBottom w:val="0"/>
              <w:divBdr>
                <w:top w:val="none" w:sz="0" w:space="0" w:color="auto"/>
                <w:left w:val="none" w:sz="0" w:space="0" w:color="auto"/>
                <w:bottom w:val="none" w:sz="0" w:space="0" w:color="auto"/>
                <w:right w:val="none" w:sz="0" w:space="0" w:color="auto"/>
              </w:divBdr>
            </w:div>
            <w:div w:id="1280260248">
              <w:marLeft w:val="0"/>
              <w:marRight w:val="0"/>
              <w:marTop w:val="0"/>
              <w:marBottom w:val="0"/>
              <w:divBdr>
                <w:top w:val="none" w:sz="0" w:space="0" w:color="auto"/>
                <w:left w:val="none" w:sz="0" w:space="0" w:color="auto"/>
                <w:bottom w:val="none" w:sz="0" w:space="0" w:color="auto"/>
                <w:right w:val="none" w:sz="0" w:space="0" w:color="auto"/>
              </w:divBdr>
            </w:div>
            <w:div w:id="787314668">
              <w:marLeft w:val="0"/>
              <w:marRight w:val="0"/>
              <w:marTop w:val="0"/>
              <w:marBottom w:val="0"/>
              <w:divBdr>
                <w:top w:val="none" w:sz="0" w:space="0" w:color="auto"/>
                <w:left w:val="none" w:sz="0" w:space="0" w:color="auto"/>
                <w:bottom w:val="none" w:sz="0" w:space="0" w:color="auto"/>
                <w:right w:val="none" w:sz="0" w:space="0" w:color="auto"/>
              </w:divBdr>
            </w:div>
            <w:div w:id="1167211809">
              <w:marLeft w:val="0"/>
              <w:marRight w:val="0"/>
              <w:marTop w:val="0"/>
              <w:marBottom w:val="0"/>
              <w:divBdr>
                <w:top w:val="none" w:sz="0" w:space="0" w:color="auto"/>
                <w:left w:val="none" w:sz="0" w:space="0" w:color="auto"/>
                <w:bottom w:val="none" w:sz="0" w:space="0" w:color="auto"/>
                <w:right w:val="none" w:sz="0" w:space="0" w:color="auto"/>
              </w:divBdr>
            </w:div>
            <w:div w:id="822888805">
              <w:marLeft w:val="0"/>
              <w:marRight w:val="0"/>
              <w:marTop w:val="0"/>
              <w:marBottom w:val="0"/>
              <w:divBdr>
                <w:top w:val="none" w:sz="0" w:space="0" w:color="auto"/>
                <w:left w:val="none" w:sz="0" w:space="0" w:color="auto"/>
                <w:bottom w:val="none" w:sz="0" w:space="0" w:color="auto"/>
                <w:right w:val="none" w:sz="0" w:space="0" w:color="auto"/>
              </w:divBdr>
            </w:div>
            <w:div w:id="1194227093">
              <w:marLeft w:val="0"/>
              <w:marRight w:val="0"/>
              <w:marTop w:val="0"/>
              <w:marBottom w:val="0"/>
              <w:divBdr>
                <w:top w:val="none" w:sz="0" w:space="0" w:color="auto"/>
                <w:left w:val="none" w:sz="0" w:space="0" w:color="auto"/>
                <w:bottom w:val="none" w:sz="0" w:space="0" w:color="auto"/>
                <w:right w:val="none" w:sz="0" w:space="0" w:color="auto"/>
              </w:divBdr>
            </w:div>
            <w:div w:id="209481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02220">
      <w:bodyDiv w:val="1"/>
      <w:marLeft w:val="0"/>
      <w:marRight w:val="0"/>
      <w:marTop w:val="0"/>
      <w:marBottom w:val="0"/>
      <w:divBdr>
        <w:top w:val="none" w:sz="0" w:space="0" w:color="auto"/>
        <w:left w:val="none" w:sz="0" w:space="0" w:color="auto"/>
        <w:bottom w:val="none" w:sz="0" w:space="0" w:color="auto"/>
        <w:right w:val="none" w:sz="0" w:space="0" w:color="auto"/>
      </w:divBdr>
      <w:divsChild>
        <w:div w:id="1743261593">
          <w:marLeft w:val="0"/>
          <w:marRight w:val="0"/>
          <w:marTop w:val="0"/>
          <w:marBottom w:val="0"/>
          <w:divBdr>
            <w:top w:val="none" w:sz="0" w:space="0" w:color="auto"/>
            <w:left w:val="none" w:sz="0" w:space="0" w:color="auto"/>
            <w:bottom w:val="none" w:sz="0" w:space="0" w:color="auto"/>
            <w:right w:val="none" w:sz="0" w:space="0" w:color="auto"/>
          </w:divBdr>
          <w:divsChild>
            <w:div w:id="1988049870">
              <w:marLeft w:val="0"/>
              <w:marRight w:val="0"/>
              <w:marTop w:val="0"/>
              <w:marBottom w:val="0"/>
              <w:divBdr>
                <w:top w:val="none" w:sz="0" w:space="0" w:color="auto"/>
                <w:left w:val="none" w:sz="0" w:space="0" w:color="auto"/>
                <w:bottom w:val="none" w:sz="0" w:space="0" w:color="auto"/>
                <w:right w:val="none" w:sz="0" w:space="0" w:color="auto"/>
              </w:divBdr>
            </w:div>
            <w:div w:id="1658998894">
              <w:marLeft w:val="0"/>
              <w:marRight w:val="0"/>
              <w:marTop w:val="0"/>
              <w:marBottom w:val="0"/>
              <w:divBdr>
                <w:top w:val="none" w:sz="0" w:space="0" w:color="auto"/>
                <w:left w:val="none" w:sz="0" w:space="0" w:color="auto"/>
                <w:bottom w:val="none" w:sz="0" w:space="0" w:color="auto"/>
                <w:right w:val="none" w:sz="0" w:space="0" w:color="auto"/>
              </w:divBdr>
            </w:div>
            <w:div w:id="790126866">
              <w:marLeft w:val="0"/>
              <w:marRight w:val="0"/>
              <w:marTop w:val="0"/>
              <w:marBottom w:val="0"/>
              <w:divBdr>
                <w:top w:val="none" w:sz="0" w:space="0" w:color="auto"/>
                <w:left w:val="none" w:sz="0" w:space="0" w:color="auto"/>
                <w:bottom w:val="none" w:sz="0" w:space="0" w:color="auto"/>
                <w:right w:val="none" w:sz="0" w:space="0" w:color="auto"/>
              </w:divBdr>
            </w:div>
            <w:div w:id="560747546">
              <w:marLeft w:val="0"/>
              <w:marRight w:val="0"/>
              <w:marTop w:val="0"/>
              <w:marBottom w:val="0"/>
              <w:divBdr>
                <w:top w:val="none" w:sz="0" w:space="0" w:color="auto"/>
                <w:left w:val="none" w:sz="0" w:space="0" w:color="auto"/>
                <w:bottom w:val="none" w:sz="0" w:space="0" w:color="auto"/>
                <w:right w:val="none" w:sz="0" w:space="0" w:color="auto"/>
              </w:divBdr>
            </w:div>
            <w:div w:id="457450317">
              <w:marLeft w:val="0"/>
              <w:marRight w:val="0"/>
              <w:marTop w:val="0"/>
              <w:marBottom w:val="0"/>
              <w:divBdr>
                <w:top w:val="none" w:sz="0" w:space="0" w:color="auto"/>
                <w:left w:val="none" w:sz="0" w:space="0" w:color="auto"/>
                <w:bottom w:val="none" w:sz="0" w:space="0" w:color="auto"/>
                <w:right w:val="none" w:sz="0" w:space="0" w:color="auto"/>
              </w:divBdr>
            </w:div>
            <w:div w:id="1641421232">
              <w:marLeft w:val="0"/>
              <w:marRight w:val="0"/>
              <w:marTop w:val="0"/>
              <w:marBottom w:val="0"/>
              <w:divBdr>
                <w:top w:val="none" w:sz="0" w:space="0" w:color="auto"/>
                <w:left w:val="none" w:sz="0" w:space="0" w:color="auto"/>
                <w:bottom w:val="none" w:sz="0" w:space="0" w:color="auto"/>
                <w:right w:val="none" w:sz="0" w:space="0" w:color="auto"/>
              </w:divBdr>
            </w:div>
            <w:div w:id="60375265">
              <w:marLeft w:val="0"/>
              <w:marRight w:val="0"/>
              <w:marTop w:val="0"/>
              <w:marBottom w:val="0"/>
              <w:divBdr>
                <w:top w:val="none" w:sz="0" w:space="0" w:color="auto"/>
                <w:left w:val="none" w:sz="0" w:space="0" w:color="auto"/>
                <w:bottom w:val="none" w:sz="0" w:space="0" w:color="auto"/>
                <w:right w:val="none" w:sz="0" w:space="0" w:color="auto"/>
              </w:divBdr>
            </w:div>
            <w:div w:id="459500624">
              <w:marLeft w:val="0"/>
              <w:marRight w:val="0"/>
              <w:marTop w:val="0"/>
              <w:marBottom w:val="0"/>
              <w:divBdr>
                <w:top w:val="none" w:sz="0" w:space="0" w:color="auto"/>
                <w:left w:val="none" w:sz="0" w:space="0" w:color="auto"/>
                <w:bottom w:val="none" w:sz="0" w:space="0" w:color="auto"/>
                <w:right w:val="none" w:sz="0" w:space="0" w:color="auto"/>
              </w:divBdr>
            </w:div>
            <w:div w:id="1864319672">
              <w:marLeft w:val="0"/>
              <w:marRight w:val="0"/>
              <w:marTop w:val="0"/>
              <w:marBottom w:val="0"/>
              <w:divBdr>
                <w:top w:val="none" w:sz="0" w:space="0" w:color="auto"/>
                <w:left w:val="none" w:sz="0" w:space="0" w:color="auto"/>
                <w:bottom w:val="none" w:sz="0" w:space="0" w:color="auto"/>
                <w:right w:val="none" w:sz="0" w:space="0" w:color="auto"/>
              </w:divBdr>
            </w:div>
            <w:div w:id="475415884">
              <w:marLeft w:val="0"/>
              <w:marRight w:val="0"/>
              <w:marTop w:val="0"/>
              <w:marBottom w:val="0"/>
              <w:divBdr>
                <w:top w:val="none" w:sz="0" w:space="0" w:color="auto"/>
                <w:left w:val="none" w:sz="0" w:space="0" w:color="auto"/>
                <w:bottom w:val="none" w:sz="0" w:space="0" w:color="auto"/>
                <w:right w:val="none" w:sz="0" w:space="0" w:color="auto"/>
              </w:divBdr>
            </w:div>
            <w:div w:id="499583829">
              <w:marLeft w:val="0"/>
              <w:marRight w:val="0"/>
              <w:marTop w:val="0"/>
              <w:marBottom w:val="0"/>
              <w:divBdr>
                <w:top w:val="none" w:sz="0" w:space="0" w:color="auto"/>
                <w:left w:val="none" w:sz="0" w:space="0" w:color="auto"/>
                <w:bottom w:val="none" w:sz="0" w:space="0" w:color="auto"/>
                <w:right w:val="none" w:sz="0" w:space="0" w:color="auto"/>
              </w:divBdr>
            </w:div>
            <w:div w:id="1086149290">
              <w:marLeft w:val="0"/>
              <w:marRight w:val="0"/>
              <w:marTop w:val="0"/>
              <w:marBottom w:val="0"/>
              <w:divBdr>
                <w:top w:val="none" w:sz="0" w:space="0" w:color="auto"/>
                <w:left w:val="none" w:sz="0" w:space="0" w:color="auto"/>
                <w:bottom w:val="none" w:sz="0" w:space="0" w:color="auto"/>
                <w:right w:val="none" w:sz="0" w:space="0" w:color="auto"/>
              </w:divBdr>
            </w:div>
            <w:div w:id="1963612155">
              <w:marLeft w:val="0"/>
              <w:marRight w:val="0"/>
              <w:marTop w:val="0"/>
              <w:marBottom w:val="0"/>
              <w:divBdr>
                <w:top w:val="none" w:sz="0" w:space="0" w:color="auto"/>
                <w:left w:val="none" w:sz="0" w:space="0" w:color="auto"/>
                <w:bottom w:val="none" w:sz="0" w:space="0" w:color="auto"/>
                <w:right w:val="none" w:sz="0" w:space="0" w:color="auto"/>
              </w:divBdr>
            </w:div>
            <w:div w:id="15641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3196">
      <w:bodyDiv w:val="1"/>
      <w:marLeft w:val="0"/>
      <w:marRight w:val="0"/>
      <w:marTop w:val="0"/>
      <w:marBottom w:val="0"/>
      <w:divBdr>
        <w:top w:val="none" w:sz="0" w:space="0" w:color="auto"/>
        <w:left w:val="none" w:sz="0" w:space="0" w:color="auto"/>
        <w:bottom w:val="none" w:sz="0" w:space="0" w:color="auto"/>
        <w:right w:val="none" w:sz="0" w:space="0" w:color="auto"/>
      </w:divBdr>
      <w:divsChild>
        <w:div w:id="1698702094">
          <w:marLeft w:val="0"/>
          <w:marRight w:val="0"/>
          <w:marTop w:val="0"/>
          <w:marBottom w:val="0"/>
          <w:divBdr>
            <w:top w:val="none" w:sz="0" w:space="0" w:color="auto"/>
            <w:left w:val="none" w:sz="0" w:space="0" w:color="auto"/>
            <w:bottom w:val="none" w:sz="0" w:space="0" w:color="auto"/>
            <w:right w:val="none" w:sz="0" w:space="0" w:color="auto"/>
          </w:divBdr>
          <w:divsChild>
            <w:div w:id="1060447122">
              <w:marLeft w:val="0"/>
              <w:marRight w:val="0"/>
              <w:marTop w:val="0"/>
              <w:marBottom w:val="0"/>
              <w:divBdr>
                <w:top w:val="none" w:sz="0" w:space="0" w:color="auto"/>
                <w:left w:val="none" w:sz="0" w:space="0" w:color="auto"/>
                <w:bottom w:val="none" w:sz="0" w:space="0" w:color="auto"/>
                <w:right w:val="none" w:sz="0" w:space="0" w:color="auto"/>
              </w:divBdr>
            </w:div>
            <w:div w:id="880827599">
              <w:marLeft w:val="0"/>
              <w:marRight w:val="0"/>
              <w:marTop w:val="0"/>
              <w:marBottom w:val="0"/>
              <w:divBdr>
                <w:top w:val="none" w:sz="0" w:space="0" w:color="auto"/>
                <w:left w:val="none" w:sz="0" w:space="0" w:color="auto"/>
                <w:bottom w:val="none" w:sz="0" w:space="0" w:color="auto"/>
                <w:right w:val="none" w:sz="0" w:space="0" w:color="auto"/>
              </w:divBdr>
            </w:div>
            <w:div w:id="544875627">
              <w:marLeft w:val="0"/>
              <w:marRight w:val="0"/>
              <w:marTop w:val="0"/>
              <w:marBottom w:val="0"/>
              <w:divBdr>
                <w:top w:val="none" w:sz="0" w:space="0" w:color="auto"/>
                <w:left w:val="none" w:sz="0" w:space="0" w:color="auto"/>
                <w:bottom w:val="none" w:sz="0" w:space="0" w:color="auto"/>
                <w:right w:val="none" w:sz="0" w:space="0" w:color="auto"/>
              </w:divBdr>
            </w:div>
            <w:div w:id="807747194">
              <w:marLeft w:val="0"/>
              <w:marRight w:val="0"/>
              <w:marTop w:val="0"/>
              <w:marBottom w:val="0"/>
              <w:divBdr>
                <w:top w:val="none" w:sz="0" w:space="0" w:color="auto"/>
                <w:left w:val="none" w:sz="0" w:space="0" w:color="auto"/>
                <w:bottom w:val="none" w:sz="0" w:space="0" w:color="auto"/>
                <w:right w:val="none" w:sz="0" w:space="0" w:color="auto"/>
              </w:divBdr>
            </w:div>
            <w:div w:id="1700621306">
              <w:marLeft w:val="0"/>
              <w:marRight w:val="0"/>
              <w:marTop w:val="0"/>
              <w:marBottom w:val="0"/>
              <w:divBdr>
                <w:top w:val="none" w:sz="0" w:space="0" w:color="auto"/>
                <w:left w:val="none" w:sz="0" w:space="0" w:color="auto"/>
                <w:bottom w:val="none" w:sz="0" w:space="0" w:color="auto"/>
                <w:right w:val="none" w:sz="0" w:space="0" w:color="auto"/>
              </w:divBdr>
            </w:div>
            <w:div w:id="192233303">
              <w:marLeft w:val="0"/>
              <w:marRight w:val="0"/>
              <w:marTop w:val="0"/>
              <w:marBottom w:val="0"/>
              <w:divBdr>
                <w:top w:val="none" w:sz="0" w:space="0" w:color="auto"/>
                <w:left w:val="none" w:sz="0" w:space="0" w:color="auto"/>
                <w:bottom w:val="none" w:sz="0" w:space="0" w:color="auto"/>
                <w:right w:val="none" w:sz="0" w:space="0" w:color="auto"/>
              </w:divBdr>
            </w:div>
            <w:div w:id="333916092">
              <w:marLeft w:val="0"/>
              <w:marRight w:val="0"/>
              <w:marTop w:val="0"/>
              <w:marBottom w:val="0"/>
              <w:divBdr>
                <w:top w:val="none" w:sz="0" w:space="0" w:color="auto"/>
                <w:left w:val="none" w:sz="0" w:space="0" w:color="auto"/>
                <w:bottom w:val="none" w:sz="0" w:space="0" w:color="auto"/>
                <w:right w:val="none" w:sz="0" w:space="0" w:color="auto"/>
              </w:divBdr>
            </w:div>
            <w:div w:id="1849635482">
              <w:marLeft w:val="0"/>
              <w:marRight w:val="0"/>
              <w:marTop w:val="0"/>
              <w:marBottom w:val="0"/>
              <w:divBdr>
                <w:top w:val="none" w:sz="0" w:space="0" w:color="auto"/>
                <w:left w:val="none" w:sz="0" w:space="0" w:color="auto"/>
                <w:bottom w:val="none" w:sz="0" w:space="0" w:color="auto"/>
                <w:right w:val="none" w:sz="0" w:space="0" w:color="auto"/>
              </w:divBdr>
            </w:div>
            <w:div w:id="1553231473">
              <w:marLeft w:val="0"/>
              <w:marRight w:val="0"/>
              <w:marTop w:val="0"/>
              <w:marBottom w:val="0"/>
              <w:divBdr>
                <w:top w:val="none" w:sz="0" w:space="0" w:color="auto"/>
                <w:left w:val="none" w:sz="0" w:space="0" w:color="auto"/>
                <w:bottom w:val="none" w:sz="0" w:space="0" w:color="auto"/>
                <w:right w:val="none" w:sz="0" w:space="0" w:color="auto"/>
              </w:divBdr>
            </w:div>
            <w:div w:id="183522691">
              <w:marLeft w:val="0"/>
              <w:marRight w:val="0"/>
              <w:marTop w:val="0"/>
              <w:marBottom w:val="0"/>
              <w:divBdr>
                <w:top w:val="none" w:sz="0" w:space="0" w:color="auto"/>
                <w:left w:val="none" w:sz="0" w:space="0" w:color="auto"/>
                <w:bottom w:val="none" w:sz="0" w:space="0" w:color="auto"/>
                <w:right w:val="none" w:sz="0" w:space="0" w:color="auto"/>
              </w:divBdr>
            </w:div>
            <w:div w:id="468403306">
              <w:marLeft w:val="0"/>
              <w:marRight w:val="0"/>
              <w:marTop w:val="0"/>
              <w:marBottom w:val="0"/>
              <w:divBdr>
                <w:top w:val="none" w:sz="0" w:space="0" w:color="auto"/>
                <w:left w:val="none" w:sz="0" w:space="0" w:color="auto"/>
                <w:bottom w:val="none" w:sz="0" w:space="0" w:color="auto"/>
                <w:right w:val="none" w:sz="0" w:space="0" w:color="auto"/>
              </w:divBdr>
            </w:div>
            <w:div w:id="881287413">
              <w:marLeft w:val="0"/>
              <w:marRight w:val="0"/>
              <w:marTop w:val="0"/>
              <w:marBottom w:val="0"/>
              <w:divBdr>
                <w:top w:val="none" w:sz="0" w:space="0" w:color="auto"/>
                <w:left w:val="none" w:sz="0" w:space="0" w:color="auto"/>
                <w:bottom w:val="none" w:sz="0" w:space="0" w:color="auto"/>
                <w:right w:val="none" w:sz="0" w:space="0" w:color="auto"/>
              </w:divBdr>
            </w:div>
            <w:div w:id="1311402295">
              <w:marLeft w:val="0"/>
              <w:marRight w:val="0"/>
              <w:marTop w:val="0"/>
              <w:marBottom w:val="0"/>
              <w:divBdr>
                <w:top w:val="none" w:sz="0" w:space="0" w:color="auto"/>
                <w:left w:val="none" w:sz="0" w:space="0" w:color="auto"/>
                <w:bottom w:val="none" w:sz="0" w:space="0" w:color="auto"/>
                <w:right w:val="none" w:sz="0" w:space="0" w:color="auto"/>
              </w:divBdr>
            </w:div>
            <w:div w:id="420761617">
              <w:marLeft w:val="0"/>
              <w:marRight w:val="0"/>
              <w:marTop w:val="0"/>
              <w:marBottom w:val="0"/>
              <w:divBdr>
                <w:top w:val="none" w:sz="0" w:space="0" w:color="auto"/>
                <w:left w:val="none" w:sz="0" w:space="0" w:color="auto"/>
                <w:bottom w:val="none" w:sz="0" w:space="0" w:color="auto"/>
                <w:right w:val="none" w:sz="0" w:space="0" w:color="auto"/>
              </w:divBdr>
            </w:div>
            <w:div w:id="1230773101">
              <w:marLeft w:val="0"/>
              <w:marRight w:val="0"/>
              <w:marTop w:val="0"/>
              <w:marBottom w:val="0"/>
              <w:divBdr>
                <w:top w:val="none" w:sz="0" w:space="0" w:color="auto"/>
                <w:left w:val="none" w:sz="0" w:space="0" w:color="auto"/>
                <w:bottom w:val="none" w:sz="0" w:space="0" w:color="auto"/>
                <w:right w:val="none" w:sz="0" w:space="0" w:color="auto"/>
              </w:divBdr>
            </w:div>
            <w:div w:id="1177309840">
              <w:marLeft w:val="0"/>
              <w:marRight w:val="0"/>
              <w:marTop w:val="0"/>
              <w:marBottom w:val="0"/>
              <w:divBdr>
                <w:top w:val="none" w:sz="0" w:space="0" w:color="auto"/>
                <w:left w:val="none" w:sz="0" w:space="0" w:color="auto"/>
                <w:bottom w:val="none" w:sz="0" w:space="0" w:color="auto"/>
                <w:right w:val="none" w:sz="0" w:space="0" w:color="auto"/>
              </w:divBdr>
            </w:div>
            <w:div w:id="273096607">
              <w:marLeft w:val="0"/>
              <w:marRight w:val="0"/>
              <w:marTop w:val="0"/>
              <w:marBottom w:val="0"/>
              <w:divBdr>
                <w:top w:val="none" w:sz="0" w:space="0" w:color="auto"/>
                <w:left w:val="none" w:sz="0" w:space="0" w:color="auto"/>
                <w:bottom w:val="none" w:sz="0" w:space="0" w:color="auto"/>
                <w:right w:val="none" w:sz="0" w:space="0" w:color="auto"/>
              </w:divBdr>
            </w:div>
            <w:div w:id="542597476">
              <w:marLeft w:val="0"/>
              <w:marRight w:val="0"/>
              <w:marTop w:val="0"/>
              <w:marBottom w:val="0"/>
              <w:divBdr>
                <w:top w:val="none" w:sz="0" w:space="0" w:color="auto"/>
                <w:left w:val="none" w:sz="0" w:space="0" w:color="auto"/>
                <w:bottom w:val="none" w:sz="0" w:space="0" w:color="auto"/>
                <w:right w:val="none" w:sz="0" w:space="0" w:color="auto"/>
              </w:divBdr>
            </w:div>
            <w:div w:id="1301182551">
              <w:marLeft w:val="0"/>
              <w:marRight w:val="0"/>
              <w:marTop w:val="0"/>
              <w:marBottom w:val="0"/>
              <w:divBdr>
                <w:top w:val="none" w:sz="0" w:space="0" w:color="auto"/>
                <w:left w:val="none" w:sz="0" w:space="0" w:color="auto"/>
                <w:bottom w:val="none" w:sz="0" w:space="0" w:color="auto"/>
                <w:right w:val="none" w:sz="0" w:space="0" w:color="auto"/>
              </w:divBdr>
            </w:div>
            <w:div w:id="1345980170">
              <w:marLeft w:val="0"/>
              <w:marRight w:val="0"/>
              <w:marTop w:val="0"/>
              <w:marBottom w:val="0"/>
              <w:divBdr>
                <w:top w:val="none" w:sz="0" w:space="0" w:color="auto"/>
                <w:left w:val="none" w:sz="0" w:space="0" w:color="auto"/>
                <w:bottom w:val="none" w:sz="0" w:space="0" w:color="auto"/>
                <w:right w:val="none" w:sz="0" w:space="0" w:color="auto"/>
              </w:divBdr>
            </w:div>
            <w:div w:id="34426792">
              <w:marLeft w:val="0"/>
              <w:marRight w:val="0"/>
              <w:marTop w:val="0"/>
              <w:marBottom w:val="0"/>
              <w:divBdr>
                <w:top w:val="none" w:sz="0" w:space="0" w:color="auto"/>
                <w:left w:val="none" w:sz="0" w:space="0" w:color="auto"/>
                <w:bottom w:val="none" w:sz="0" w:space="0" w:color="auto"/>
                <w:right w:val="none" w:sz="0" w:space="0" w:color="auto"/>
              </w:divBdr>
            </w:div>
            <w:div w:id="2008626152">
              <w:marLeft w:val="0"/>
              <w:marRight w:val="0"/>
              <w:marTop w:val="0"/>
              <w:marBottom w:val="0"/>
              <w:divBdr>
                <w:top w:val="none" w:sz="0" w:space="0" w:color="auto"/>
                <w:left w:val="none" w:sz="0" w:space="0" w:color="auto"/>
                <w:bottom w:val="none" w:sz="0" w:space="0" w:color="auto"/>
                <w:right w:val="none" w:sz="0" w:space="0" w:color="auto"/>
              </w:divBdr>
            </w:div>
            <w:div w:id="1900092833">
              <w:marLeft w:val="0"/>
              <w:marRight w:val="0"/>
              <w:marTop w:val="0"/>
              <w:marBottom w:val="0"/>
              <w:divBdr>
                <w:top w:val="none" w:sz="0" w:space="0" w:color="auto"/>
                <w:left w:val="none" w:sz="0" w:space="0" w:color="auto"/>
                <w:bottom w:val="none" w:sz="0" w:space="0" w:color="auto"/>
                <w:right w:val="none" w:sz="0" w:space="0" w:color="auto"/>
              </w:divBdr>
            </w:div>
            <w:div w:id="964580446">
              <w:marLeft w:val="0"/>
              <w:marRight w:val="0"/>
              <w:marTop w:val="0"/>
              <w:marBottom w:val="0"/>
              <w:divBdr>
                <w:top w:val="none" w:sz="0" w:space="0" w:color="auto"/>
                <w:left w:val="none" w:sz="0" w:space="0" w:color="auto"/>
                <w:bottom w:val="none" w:sz="0" w:space="0" w:color="auto"/>
                <w:right w:val="none" w:sz="0" w:space="0" w:color="auto"/>
              </w:divBdr>
            </w:div>
            <w:div w:id="100416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5072">
      <w:bodyDiv w:val="1"/>
      <w:marLeft w:val="0"/>
      <w:marRight w:val="0"/>
      <w:marTop w:val="0"/>
      <w:marBottom w:val="0"/>
      <w:divBdr>
        <w:top w:val="none" w:sz="0" w:space="0" w:color="auto"/>
        <w:left w:val="none" w:sz="0" w:space="0" w:color="auto"/>
        <w:bottom w:val="none" w:sz="0" w:space="0" w:color="auto"/>
        <w:right w:val="none" w:sz="0" w:space="0" w:color="auto"/>
      </w:divBdr>
      <w:divsChild>
        <w:div w:id="1222905086">
          <w:marLeft w:val="0"/>
          <w:marRight w:val="0"/>
          <w:marTop w:val="0"/>
          <w:marBottom w:val="0"/>
          <w:divBdr>
            <w:top w:val="none" w:sz="0" w:space="0" w:color="auto"/>
            <w:left w:val="none" w:sz="0" w:space="0" w:color="auto"/>
            <w:bottom w:val="none" w:sz="0" w:space="0" w:color="auto"/>
            <w:right w:val="none" w:sz="0" w:space="0" w:color="auto"/>
          </w:divBdr>
          <w:divsChild>
            <w:div w:id="473909406">
              <w:marLeft w:val="0"/>
              <w:marRight w:val="0"/>
              <w:marTop w:val="0"/>
              <w:marBottom w:val="0"/>
              <w:divBdr>
                <w:top w:val="none" w:sz="0" w:space="0" w:color="auto"/>
                <w:left w:val="none" w:sz="0" w:space="0" w:color="auto"/>
                <w:bottom w:val="none" w:sz="0" w:space="0" w:color="auto"/>
                <w:right w:val="none" w:sz="0" w:space="0" w:color="auto"/>
              </w:divBdr>
            </w:div>
            <w:div w:id="1933274561">
              <w:marLeft w:val="0"/>
              <w:marRight w:val="0"/>
              <w:marTop w:val="0"/>
              <w:marBottom w:val="0"/>
              <w:divBdr>
                <w:top w:val="none" w:sz="0" w:space="0" w:color="auto"/>
                <w:left w:val="none" w:sz="0" w:space="0" w:color="auto"/>
                <w:bottom w:val="none" w:sz="0" w:space="0" w:color="auto"/>
                <w:right w:val="none" w:sz="0" w:space="0" w:color="auto"/>
              </w:divBdr>
            </w:div>
            <w:div w:id="766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88986">
      <w:bodyDiv w:val="1"/>
      <w:marLeft w:val="0"/>
      <w:marRight w:val="0"/>
      <w:marTop w:val="0"/>
      <w:marBottom w:val="0"/>
      <w:divBdr>
        <w:top w:val="none" w:sz="0" w:space="0" w:color="auto"/>
        <w:left w:val="none" w:sz="0" w:space="0" w:color="auto"/>
        <w:bottom w:val="none" w:sz="0" w:space="0" w:color="auto"/>
        <w:right w:val="none" w:sz="0" w:space="0" w:color="auto"/>
      </w:divBdr>
      <w:divsChild>
        <w:div w:id="1169054229">
          <w:marLeft w:val="0"/>
          <w:marRight w:val="0"/>
          <w:marTop w:val="0"/>
          <w:marBottom w:val="0"/>
          <w:divBdr>
            <w:top w:val="none" w:sz="0" w:space="0" w:color="auto"/>
            <w:left w:val="none" w:sz="0" w:space="0" w:color="auto"/>
            <w:bottom w:val="none" w:sz="0" w:space="0" w:color="auto"/>
            <w:right w:val="none" w:sz="0" w:space="0" w:color="auto"/>
          </w:divBdr>
          <w:divsChild>
            <w:div w:id="1395007486">
              <w:marLeft w:val="0"/>
              <w:marRight w:val="0"/>
              <w:marTop w:val="0"/>
              <w:marBottom w:val="0"/>
              <w:divBdr>
                <w:top w:val="none" w:sz="0" w:space="0" w:color="auto"/>
                <w:left w:val="none" w:sz="0" w:space="0" w:color="auto"/>
                <w:bottom w:val="none" w:sz="0" w:space="0" w:color="auto"/>
                <w:right w:val="none" w:sz="0" w:space="0" w:color="auto"/>
              </w:divBdr>
            </w:div>
            <w:div w:id="1843424073">
              <w:marLeft w:val="0"/>
              <w:marRight w:val="0"/>
              <w:marTop w:val="0"/>
              <w:marBottom w:val="0"/>
              <w:divBdr>
                <w:top w:val="none" w:sz="0" w:space="0" w:color="auto"/>
                <w:left w:val="none" w:sz="0" w:space="0" w:color="auto"/>
                <w:bottom w:val="none" w:sz="0" w:space="0" w:color="auto"/>
                <w:right w:val="none" w:sz="0" w:space="0" w:color="auto"/>
              </w:divBdr>
            </w:div>
            <w:div w:id="1722903406">
              <w:marLeft w:val="0"/>
              <w:marRight w:val="0"/>
              <w:marTop w:val="0"/>
              <w:marBottom w:val="0"/>
              <w:divBdr>
                <w:top w:val="none" w:sz="0" w:space="0" w:color="auto"/>
                <w:left w:val="none" w:sz="0" w:space="0" w:color="auto"/>
                <w:bottom w:val="none" w:sz="0" w:space="0" w:color="auto"/>
                <w:right w:val="none" w:sz="0" w:space="0" w:color="auto"/>
              </w:divBdr>
            </w:div>
            <w:div w:id="362367881">
              <w:marLeft w:val="0"/>
              <w:marRight w:val="0"/>
              <w:marTop w:val="0"/>
              <w:marBottom w:val="0"/>
              <w:divBdr>
                <w:top w:val="none" w:sz="0" w:space="0" w:color="auto"/>
                <w:left w:val="none" w:sz="0" w:space="0" w:color="auto"/>
                <w:bottom w:val="none" w:sz="0" w:space="0" w:color="auto"/>
                <w:right w:val="none" w:sz="0" w:space="0" w:color="auto"/>
              </w:divBdr>
            </w:div>
            <w:div w:id="1522085207">
              <w:marLeft w:val="0"/>
              <w:marRight w:val="0"/>
              <w:marTop w:val="0"/>
              <w:marBottom w:val="0"/>
              <w:divBdr>
                <w:top w:val="none" w:sz="0" w:space="0" w:color="auto"/>
                <w:left w:val="none" w:sz="0" w:space="0" w:color="auto"/>
                <w:bottom w:val="none" w:sz="0" w:space="0" w:color="auto"/>
                <w:right w:val="none" w:sz="0" w:space="0" w:color="auto"/>
              </w:divBdr>
            </w:div>
            <w:div w:id="1859079624">
              <w:marLeft w:val="0"/>
              <w:marRight w:val="0"/>
              <w:marTop w:val="0"/>
              <w:marBottom w:val="0"/>
              <w:divBdr>
                <w:top w:val="none" w:sz="0" w:space="0" w:color="auto"/>
                <w:left w:val="none" w:sz="0" w:space="0" w:color="auto"/>
                <w:bottom w:val="none" w:sz="0" w:space="0" w:color="auto"/>
                <w:right w:val="none" w:sz="0" w:space="0" w:color="auto"/>
              </w:divBdr>
            </w:div>
            <w:div w:id="211694223">
              <w:marLeft w:val="0"/>
              <w:marRight w:val="0"/>
              <w:marTop w:val="0"/>
              <w:marBottom w:val="0"/>
              <w:divBdr>
                <w:top w:val="none" w:sz="0" w:space="0" w:color="auto"/>
                <w:left w:val="none" w:sz="0" w:space="0" w:color="auto"/>
                <w:bottom w:val="none" w:sz="0" w:space="0" w:color="auto"/>
                <w:right w:val="none" w:sz="0" w:space="0" w:color="auto"/>
              </w:divBdr>
            </w:div>
            <w:div w:id="647126360">
              <w:marLeft w:val="0"/>
              <w:marRight w:val="0"/>
              <w:marTop w:val="0"/>
              <w:marBottom w:val="0"/>
              <w:divBdr>
                <w:top w:val="none" w:sz="0" w:space="0" w:color="auto"/>
                <w:left w:val="none" w:sz="0" w:space="0" w:color="auto"/>
                <w:bottom w:val="none" w:sz="0" w:space="0" w:color="auto"/>
                <w:right w:val="none" w:sz="0" w:space="0" w:color="auto"/>
              </w:divBdr>
            </w:div>
            <w:div w:id="730807065">
              <w:marLeft w:val="0"/>
              <w:marRight w:val="0"/>
              <w:marTop w:val="0"/>
              <w:marBottom w:val="0"/>
              <w:divBdr>
                <w:top w:val="none" w:sz="0" w:space="0" w:color="auto"/>
                <w:left w:val="none" w:sz="0" w:space="0" w:color="auto"/>
                <w:bottom w:val="none" w:sz="0" w:space="0" w:color="auto"/>
                <w:right w:val="none" w:sz="0" w:space="0" w:color="auto"/>
              </w:divBdr>
            </w:div>
            <w:div w:id="1488092895">
              <w:marLeft w:val="0"/>
              <w:marRight w:val="0"/>
              <w:marTop w:val="0"/>
              <w:marBottom w:val="0"/>
              <w:divBdr>
                <w:top w:val="none" w:sz="0" w:space="0" w:color="auto"/>
                <w:left w:val="none" w:sz="0" w:space="0" w:color="auto"/>
                <w:bottom w:val="none" w:sz="0" w:space="0" w:color="auto"/>
                <w:right w:val="none" w:sz="0" w:space="0" w:color="auto"/>
              </w:divBdr>
            </w:div>
            <w:div w:id="1698238182">
              <w:marLeft w:val="0"/>
              <w:marRight w:val="0"/>
              <w:marTop w:val="0"/>
              <w:marBottom w:val="0"/>
              <w:divBdr>
                <w:top w:val="none" w:sz="0" w:space="0" w:color="auto"/>
                <w:left w:val="none" w:sz="0" w:space="0" w:color="auto"/>
                <w:bottom w:val="none" w:sz="0" w:space="0" w:color="auto"/>
                <w:right w:val="none" w:sz="0" w:space="0" w:color="auto"/>
              </w:divBdr>
            </w:div>
            <w:div w:id="649990092">
              <w:marLeft w:val="0"/>
              <w:marRight w:val="0"/>
              <w:marTop w:val="0"/>
              <w:marBottom w:val="0"/>
              <w:divBdr>
                <w:top w:val="none" w:sz="0" w:space="0" w:color="auto"/>
                <w:left w:val="none" w:sz="0" w:space="0" w:color="auto"/>
                <w:bottom w:val="none" w:sz="0" w:space="0" w:color="auto"/>
                <w:right w:val="none" w:sz="0" w:space="0" w:color="auto"/>
              </w:divBdr>
            </w:div>
            <w:div w:id="526992694">
              <w:marLeft w:val="0"/>
              <w:marRight w:val="0"/>
              <w:marTop w:val="0"/>
              <w:marBottom w:val="0"/>
              <w:divBdr>
                <w:top w:val="none" w:sz="0" w:space="0" w:color="auto"/>
                <w:left w:val="none" w:sz="0" w:space="0" w:color="auto"/>
                <w:bottom w:val="none" w:sz="0" w:space="0" w:color="auto"/>
                <w:right w:val="none" w:sz="0" w:space="0" w:color="auto"/>
              </w:divBdr>
            </w:div>
            <w:div w:id="1098986799">
              <w:marLeft w:val="0"/>
              <w:marRight w:val="0"/>
              <w:marTop w:val="0"/>
              <w:marBottom w:val="0"/>
              <w:divBdr>
                <w:top w:val="none" w:sz="0" w:space="0" w:color="auto"/>
                <w:left w:val="none" w:sz="0" w:space="0" w:color="auto"/>
                <w:bottom w:val="none" w:sz="0" w:space="0" w:color="auto"/>
                <w:right w:val="none" w:sz="0" w:space="0" w:color="auto"/>
              </w:divBdr>
            </w:div>
            <w:div w:id="1490436201">
              <w:marLeft w:val="0"/>
              <w:marRight w:val="0"/>
              <w:marTop w:val="0"/>
              <w:marBottom w:val="0"/>
              <w:divBdr>
                <w:top w:val="none" w:sz="0" w:space="0" w:color="auto"/>
                <w:left w:val="none" w:sz="0" w:space="0" w:color="auto"/>
                <w:bottom w:val="none" w:sz="0" w:space="0" w:color="auto"/>
                <w:right w:val="none" w:sz="0" w:space="0" w:color="auto"/>
              </w:divBdr>
            </w:div>
            <w:div w:id="66986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1661">
      <w:bodyDiv w:val="1"/>
      <w:marLeft w:val="0"/>
      <w:marRight w:val="0"/>
      <w:marTop w:val="0"/>
      <w:marBottom w:val="0"/>
      <w:divBdr>
        <w:top w:val="none" w:sz="0" w:space="0" w:color="auto"/>
        <w:left w:val="none" w:sz="0" w:space="0" w:color="auto"/>
        <w:bottom w:val="none" w:sz="0" w:space="0" w:color="auto"/>
        <w:right w:val="none" w:sz="0" w:space="0" w:color="auto"/>
      </w:divBdr>
      <w:divsChild>
        <w:div w:id="1734740105">
          <w:marLeft w:val="0"/>
          <w:marRight w:val="0"/>
          <w:marTop w:val="0"/>
          <w:marBottom w:val="0"/>
          <w:divBdr>
            <w:top w:val="none" w:sz="0" w:space="0" w:color="auto"/>
            <w:left w:val="none" w:sz="0" w:space="0" w:color="auto"/>
            <w:bottom w:val="none" w:sz="0" w:space="0" w:color="auto"/>
            <w:right w:val="none" w:sz="0" w:space="0" w:color="auto"/>
          </w:divBdr>
          <w:divsChild>
            <w:div w:id="1888031563">
              <w:marLeft w:val="0"/>
              <w:marRight w:val="0"/>
              <w:marTop w:val="0"/>
              <w:marBottom w:val="0"/>
              <w:divBdr>
                <w:top w:val="none" w:sz="0" w:space="0" w:color="auto"/>
                <w:left w:val="none" w:sz="0" w:space="0" w:color="auto"/>
                <w:bottom w:val="none" w:sz="0" w:space="0" w:color="auto"/>
                <w:right w:val="none" w:sz="0" w:space="0" w:color="auto"/>
              </w:divBdr>
            </w:div>
            <w:div w:id="570584333">
              <w:marLeft w:val="0"/>
              <w:marRight w:val="0"/>
              <w:marTop w:val="0"/>
              <w:marBottom w:val="0"/>
              <w:divBdr>
                <w:top w:val="none" w:sz="0" w:space="0" w:color="auto"/>
                <w:left w:val="none" w:sz="0" w:space="0" w:color="auto"/>
                <w:bottom w:val="none" w:sz="0" w:space="0" w:color="auto"/>
                <w:right w:val="none" w:sz="0" w:space="0" w:color="auto"/>
              </w:divBdr>
            </w:div>
            <w:div w:id="926426968">
              <w:marLeft w:val="0"/>
              <w:marRight w:val="0"/>
              <w:marTop w:val="0"/>
              <w:marBottom w:val="0"/>
              <w:divBdr>
                <w:top w:val="none" w:sz="0" w:space="0" w:color="auto"/>
                <w:left w:val="none" w:sz="0" w:space="0" w:color="auto"/>
                <w:bottom w:val="none" w:sz="0" w:space="0" w:color="auto"/>
                <w:right w:val="none" w:sz="0" w:space="0" w:color="auto"/>
              </w:divBdr>
            </w:div>
            <w:div w:id="2076857713">
              <w:marLeft w:val="0"/>
              <w:marRight w:val="0"/>
              <w:marTop w:val="0"/>
              <w:marBottom w:val="0"/>
              <w:divBdr>
                <w:top w:val="none" w:sz="0" w:space="0" w:color="auto"/>
                <w:left w:val="none" w:sz="0" w:space="0" w:color="auto"/>
                <w:bottom w:val="none" w:sz="0" w:space="0" w:color="auto"/>
                <w:right w:val="none" w:sz="0" w:space="0" w:color="auto"/>
              </w:divBdr>
            </w:div>
            <w:div w:id="1985424302">
              <w:marLeft w:val="0"/>
              <w:marRight w:val="0"/>
              <w:marTop w:val="0"/>
              <w:marBottom w:val="0"/>
              <w:divBdr>
                <w:top w:val="none" w:sz="0" w:space="0" w:color="auto"/>
                <w:left w:val="none" w:sz="0" w:space="0" w:color="auto"/>
                <w:bottom w:val="none" w:sz="0" w:space="0" w:color="auto"/>
                <w:right w:val="none" w:sz="0" w:space="0" w:color="auto"/>
              </w:divBdr>
            </w:div>
            <w:div w:id="1185942215">
              <w:marLeft w:val="0"/>
              <w:marRight w:val="0"/>
              <w:marTop w:val="0"/>
              <w:marBottom w:val="0"/>
              <w:divBdr>
                <w:top w:val="none" w:sz="0" w:space="0" w:color="auto"/>
                <w:left w:val="none" w:sz="0" w:space="0" w:color="auto"/>
                <w:bottom w:val="none" w:sz="0" w:space="0" w:color="auto"/>
                <w:right w:val="none" w:sz="0" w:space="0" w:color="auto"/>
              </w:divBdr>
            </w:div>
            <w:div w:id="2046253662">
              <w:marLeft w:val="0"/>
              <w:marRight w:val="0"/>
              <w:marTop w:val="0"/>
              <w:marBottom w:val="0"/>
              <w:divBdr>
                <w:top w:val="none" w:sz="0" w:space="0" w:color="auto"/>
                <w:left w:val="none" w:sz="0" w:space="0" w:color="auto"/>
                <w:bottom w:val="none" w:sz="0" w:space="0" w:color="auto"/>
                <w:right w:val="none" w:sz="0" w:space="0" w:color="auto"/>
              </w:divBdr>
            </w:div>
            <w:div w:id="1702515625">
              <w:marLeft w:val="0"/>
              <w:marRight w:val="0"/>
              <w:marTop w:val="0"/>
              <w:marBottom w:val="0"/>
              <w:divBdr>
                <w:top w:val="none" w:sz="0" w:space="0" w:color="auto"/>
                <w:left w:val="none" w:sz="0" w:space="0" w:color="auto"/>
                <w:bottom w:val="none" w:sz="0" w:space="0" w:color="auto"/>
                <w:right w:val="none" w:sz="0" w:space="0" w:color="auto"/>
              </w:divBdr>
            </w:div>
            <w:div w:id="688066846">
              <w:marLeft w:val="0"/>
              <w:marRight w:val="0"/>
              <w:marTop w:val="0"/>
              <w:marBottom w:val="0"/>
              <w:divBdr>
                <w:top w:val="none" w:sz="0" w:space="0" w:color="auto"/>
                <w:left w:val="none" w:sz="0" w:space="0" w:color="auto"/>
                <w:bottom w:val="none" w:sz="0" w:space="0" w:color="auto"/>
                <w:right w:val="none" w:sz="0" w:space="0" w:color="auto"/>
              </w:divBdr>
            </w:div>
            <w:div w:id="8709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5966">
      <w:bodyDiv w:val="1"/>
      <w:marLeft w:val="0"/>
      <w:marRight w:val="0"/>
      <w:marTop w:val="0"/>
      <w:marBottom w:val="0"/>
      <w:divBdr>
        <w:top w:val="none" w:sz="0" w:space="0" w:color="auto"/>
        <w:left w:val="none" w:sz="0" w:space="0" w:color="auto"/>
        <w:bottom w:val="none" w:sz="0" w:space="0" w:color="auto"/>
        <w:right w:val="none" w:sz="0" w:space="0" w:color="auto"/>
      </w:divBdr>
      <w:divsChild>
        <w:div w:id="39939209">
          <w:marLeft w:val="0"/>
          <w:marRight w:val="0"/>
          <w:marTop w:val="0"/>
          <w:marBottom w:val="0"/>
          <w:divBdr>
            <w:top w:val="none" w:sz="0" w:space="0" w:color="auto"/>
            <w:left w:val="none" w:sz="0" w:space="0" w:color="auto"/>
            <w:bottom w:val="none" w:sz="0" w:space="0" w:color="auto"/>
            <w:right w:val="none" w:sz="0" w:space="0" w:color="auto"/>
          </w:divBdr>
          <w:divsChild>
            <w:div w:id="1712418948">
              <w:marLeft w:val="0"/>
              <w:marRight w:val="0"/>
              <w:marTop w:val="0"/>
              <w:marBottom w:val="0"/>
              <w:divBdr>
                <w:top w:val="none" w:sz="0" w:space="0" w:color="auto"/>
                <w:left w:val="none" w:sz="0" w:space="0" w:color="auto"/>
                <w:bottom w:val="none" w:sz="0" w:space="0" w:color="auto"/>
                <w:right w:val="none" w:sz="0" w:space="0" w:color="auto"/>
              </w:divBdr>
            </w:div>
            <w:div w:id="495070470">
              <w:marLeft w:val="0"/>
              <w:marRight w:val="0"/>
              <w:marTop w:val="0"/>
              <w:marBottom w:val="0"/>
              <w:divBdr>
                <w:top w:val="none" w:sz="0" w:space="0" w:color="auto"/>
                <w:left w:val="none" w:sz="0" w:space="0" w:color="auto"/>
                <w:bottom w:val="none" w:sz="0" w:space="0" w:color="auto"/>
                <w:right w:val="none" w:sz="0" w:space="0" w:color="auto"/>
              </w:divBdr>
            </w:div>
            <w:div w:id="1702512477">
              <w:marLeft w:val="0"/>
              <w:marRight w:val="0"/>
              <w:marTop w:val="0"/>
              <w:marBottom w:val="0"/>
              <w:divBdr>
                <w:top w:val="none" w:sz="0" w:space="0" w:color="auto"/>
                <w:left w:val="none" w:sz="0" w:space="0" w:color="auto"/>
                <w:bottom w:val="none" w:sz="0" w:space="0" w:color="auto"/>
                <w:right w:val="none" w:sz="0" w:space="0" w:color="auto"/>
              </w:divBdr>
            </w:div>
            <w:div w:id="1313371914">
              <w:marLeft w:val="0"/>
              <w:marRight w:val="0"/>
              <w:marTop w:val="0"/>
              <w:marBottom w:val="0"/>
              <w:divBdr>
                <w:top w:val="none" w:sz="0" w:space="0" w:color="auto"/>
                <w:left w:val="none" w:sz="0" w:space="0" w:color="auto"/>
                <w:bottom w:val="none" w:sz="0" w:space="0" w:color="auto"/>
                <w:right w:val="none" w:sz="0" w:space="0" w:color="auto"/>
              </w:divBdr>
            </w:div>
            <w:div w:id="1676151843">
              <w:marLeft w:val="0"/>
              <w:marRight w:val="0"/>
              <w:marTop w:val="0"/>
              <w:marBottom w:val="0"/>
              <w:divBdr>
                <w:top w:val="none" w:sz="0" w:space="0" w:color="auto"/>
                <w:left w:val="none" w:sz="0" w:space="0" w:color="auto"/>
                <w:bottom w:val="none" w:sz="0" w:space="0" w:color="auto"/>
                <w:right w:val="none" w:sz="0" w:space="0" w:color="auto"/>
              </w:divBdr>
            </w:div>
            <w:div w:id="881940658">
              <w:marLeft w:val="0"/>
              <w:marRight w:val="0"/>
              <w:marTop w:val="0"/>
              <w:marBottom w:val="0"/>
              <w:divBdr>
                <w:top w:val="none" w:sz="0" w:space="0" w:color="auto"/>
                <w:left w:val="none" w:sz="0" w:space="0" w:color="auto"/>
                <w:bottom w:val="none" w:sz="0" w:space="0" w:color="auto"/>
                <w:right w:val="none" w:sz="0" w:space="0" w:color="auto"/>
              </w:divBdr>
            </w:div>
            <w:div w:id="892041638">
              <w:marLeft w:val="0"/>
              <w:marRight w:val="0"/>
              <w:marTop w:val="0"/>
              <w:marBottom w:val="0"/>
              <w:divBdr>
                <w:top w:val="none" w:sz="0" w:space="0" w:color="auto"/>
                <w:left w:val="none" w:sz="0" w:space="0" w:color="auto"/>
                <w:bottom w:val="none" w:sz="0" w:space="0" w:color="auto"/>
                <w:right w:val="none" w:sz="0" w:space="0" w:color="auto"/>
              </w:divBdr>
            </w:div>
            <w:div w:id="2011521404">
              <w:marLeft w:val="0"/>
              <w:marRight w:val="0"/>
              <w:marTop w:val="0"/>
              <w:marBottom w:val="0"/>
              <w:divBdr>
                <w:top w:val="none" w:sz="0" w:space="0" w:color="auto"/>
                <w:left w:val="none" w:sz="0" w:space="0" w:color="auto"/>
                <w:bottom w:val="none" w:sz="0" w:space="0" w:color="auto"/>
                <w:right w:val="none" w:sz="0" w:space="0" w:color="auto"/>
              </w:divBdr>
            </w:div>
            <w:div w:id="1796288761">
              <w:marLeft w:val="0"/>
              <w:marRight w:val="0"/>
              <w:marTop w:val="0"/>
              <w:marBottom w:val="0"/>
              <w:divBdr>
                <w:top w:val="none" w:sz="0" w:space="0" w:color="auto"/>
                <w:left w:val="none" w:sz="0" w:space="0" w:color="auto"/>
                <w:bottom w:val="none" w:sz="0" w:space="0" w:color="auto"/>
                <w:right w:val="none" w:sz="0" w:space="0" w:color="auto"/>
              </w:divBdr>
            </w:div>
            <w:div w:id="13468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53197">
      <w:bodyDiv w:val="1"/>
      <w:marLeft w:val="0"/>
      <w:marRight w:val="0"/>
      <w:marTop w:val="0"/>
      <w:marBottom w:val="0"/>
      <w:divBdr>
        <w:top w:val="none" w:sz="0" w:space="0" w:color="auto"/>
        <w:left w:val="none" w:sz="0" w:space="0" w:color="auto"/>
        <w:bottom w:val="none" w:sz="0" w:space="0" w:color="auto"/>
        <w:right w:val="none" w:sz="0" w:space="0" w:color="auto"/>
      </w:divBdr>
      <w:divsChild>
        <w:div w:id="579095567">
          <w:marLeft w:val="0"/>
          <w:marRight w:val="0"/>
          <w:marTop w:val="0"/>
          <w:marBottom w:val="0"/>
          <w:divBdr>
            <w:top w:val="none" w:sz="0" w:space="0" w:color="auto"/>
            <w:left w:val="none" w:sz="0" w:space="0" w:color="auto"/>
            <w:bottom w:val="none" w:sz="0" w:space="0" w:color="auto"/>
            <w:right w:val="none" w:sz="0" w:space="0" w:color="auto"/>
          </w:divBdr>
          <w:divsChild>
            <w:div w:id="330303718">
              <w:marLeft w:val="0"/>
              <w:marRight w:val="0"/>
              <w:marTop w:val="0"/>
              <w:marBottom w:val="0"/>
              <w:divBdr>
                <w:top w:val="none" w:sz="0" w:space="0" w:color="auto"/>
                <w:left w:val="none" w:sz="0" w:space="0" w:color="auto"/>
                <w:bottom w:val="none" w:sz="0" w:space="0" w:color="auto"/>
                <w:right w:val="none" w:sz="0" w:space="0" w:color="auto"/>
              </w:divBdr>
            </w:div>
            <w:div w:id="1765030691">
              <w:marLeft w:val="0"/>
              <w:marRight w:val="0"/>
              <w:marTop w:val="0"/>
              <w:marBottom w:val="0"/>
              <w:divBdr>
                <w:top w:val="none" w:sz="0" w:space="0" w:color="auto"/>
                <w:left w:val="none" w:sz="0" w:space="0" w:color="auto"/>
                <w:bottom w:val="none" w:sz="0" w:space="0" w:color="auto"/>
                <w:right w:val="none" w:sz="0" w:space="0" w:color="auto"/>
              </w:divBdr>
            </w:div>
            <w:div w:id="1142693297">
              <w:marLeft w:val="0"/>
              <w:marRight w:val="0"/>
              <w:marTop w:val="0"/>
              <w:marBottom w:val="0"/>
              <w:divBdr>
                <w:top w:val="none" w:sz="0" w:space="0" w:color="auto"/>
                <w:left w:val="none" w:sz="0" w:space="0" w:color="auto"/>
                <w:bottom w:val="none" w:sz="0" w:space="0" w:color="auto"/>
                <w:right w:val="none" w:sz="0" w:space="0" w:color="auto"/>
              </w:divBdr>
            </w:div>
            <w:div w:id="448932230">
              <w:marLeft w:val="0"/>
              <w:marRight w:val="0"/>
              <w:marTop w:val="0"/>
              <w:marBottom w:val="0"/>
              <w:divBdr>
                <w:top w:val="none" w:sz="0" w:space="0" w:color="auto"/>
                <w:left w:val="none" w:sz="0" w:space="0" w:color="auto"/>
                <w:bottom w:val="none" w:sz="0" w:space="0" w:color="auto"/>
                <w:right w:val="none" w:sz="0" w:space="0" w:color="auto"/>
              </w:divBdr>
            </w:div>
            <w:div w:id="3229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59878">
      <w:bodyDiv w:val="1"/>
      <w:marLeft w:val="0"/>
      <w:marRight w:val="0"/>
      <w:marTop w:val="0"/>
      <w:marBottom w:val="0"/>
      <w:divBdr>
        <w:top w:val="none" w:sz="0" w:space="0" w:color="auto"/>
        <w:left w:val="none" w:sz="0" w:space="0" w:color="auto"/>
        <w:bottom w:val="none" w:sz="0" w:space="0" w:color="auto"/>
        <w:right w:val="none" w:sz="0" w:space="0" w:color="auto"/>
      </w:divBdr>
      <w:divsChild>
        <w:div w:id="1325089246">
          <w:marLeft w:val="0"/>
          <w:marRight w:val="0"/>
          <w:marTop w:val="0"/>
          <w:marBottom w:val="0"/>
          <w:divBdr>
            <w:top w:val="none" w:sz="0" w:space="0" w:color="auto"/>
            <w:left w:val="none" w:sz="0" w:space="0" w:color="auto"/>
            <w:bottom w:val="none" w:sz="0" w:space="0" w:color="auto"/>
            <w:right w:val="none" w:sz="0" w:space="0" w:color="auto"/>
          </w:divBdr>
          <w:divsChild>
            <w:div w:id="370542742">
              <w:marLeft w:val="0"/>
              <w:marRight w:val="0"/>
              <w:marTop w:val="0"/>
              <w:marBottom w:val="0"/>
              <w:divBdr>
                <w:top w:val="none" w:sz="0" w:space="0" w:color="auto"/>
                <w:left w:val="none" w:sz="0" w:space="0" w:color="auto"/>
                <w:bottom w:val="none" w:sz="0" w:space="0" w:color="auto"/>
                <w:right w:val="none" w:sz="0" w:space="0" w:color="auto"/>
              </w:divBdr>
            </w:div>
            <w:div w:id="1752970655">
              <w:marLeft w:val="0"/>
              <w:marRight w:val="0"/>
              <w:marTop w:val="0"/>
              <w:marBottom w:val="0"/>
              <w:divBdr>
                <w:top w:val="none" w:sz="0" w:space="0" w:color="auto"/>
                <w:left w:val="none" w:sz="0" w:space="0" w:color="auto"/>
                <w:bottom w:val="none" w:sz="0" w:space="0" w:color="auto"/>
                <w:right w:val="none" w:sz="0" w:space="0" w:color="auto"/>
              </w:divBdr>
            </w:div>
            <w:div w:id="599870400">
              <w:marLeft w:val="0"/>
              <w:marRight w:val="0"/>
              <w:marTop w:val="0"/>
              <w:marBottom w:val="0"/>
              <w:divBdr>
                <w:top w:val="none" w:sz="0" w:space="0" w:color="auto"/>
                <w:left w:val="none" w:sz="0" w:space="0" w:color="auto"/>
                <w:bottom w:val="none" w:sz="0" w:space="0" w:color="auto"/>
                <w:right w:val="none" w:sz="0" w:space="0" w:color="auto"/>
              </w:divBdr>
            </w:div>
            <w:div w:id="468598947">
              <w:marLeft w:val="0"/>
              <w:marRight w:val="0"/>
              <w:marTop w:val="0"/>
              <w:marBottom w:val="0"/>
              <w:divBdr>
                <w:top w:val="none" w:sz="0" w:space="0" w:color="auto"/>
                <w:left w:val="none" w:sz="0" w:space="0" w:color="auto"/>
                <w:bottom w:val="none" w:sz="0" w:space="0" w:color="auto"/>
                <w:right w:val="none" w:sz="0" w:space="0" w:color="auto"/>
              </w:divBdr>
            </w:div>
            <w:div w:id="947927225">
              <w:marLeft w:val="0"/>
              <w:marRight w:val="0"/>
              <w:marTop w:val="0"/>
              <w:marBottom w:val="0"/>
              <w:divBdr>
                <w:top w:val="none" w:sz="0" w:space="0" w:color="auto"/>
                <w:left w:val="none" w:sz="0" w:space="0" w:color="auto"/>
                <w:bottom w:val="none" w:sz="0" w:space="0" w:color="auto"/>
                <w:right w:val="none" w:sz="0" w:space="0" w:color="auto"/>
              </w:divBdr>
            </w:div>
            <w:div w:id="702248870">
              <w:marLeft w:val="0"/>
              <w:marRight w:val="0"/>
              <w:marTop w:val="0"/>
              <w:marBottom w:val="0"/>
              <w:divBdr>
                <w:top w:val="none" w:sz="0" w:space="0" w:color="auto"/>
                <w:left w:val="none" w:sz="0" w:space="0" w:color="auto"/>
                <w:bottom w:val="none" w:sz="0" w:space="0" w:color="auto"/>
                <w:right w:val="none" w:sz="0" w:space="0" w:color="auto"/>
              </w:divBdr>
            </w:div>
            <w:div w:id="1161965484">
              <w:marLeft w:val="0"/>
              <w:marRight w:val="0"/>
              <w:marTop w:val="0"/>
              <w:marBottom w:val="0"/>
              <w:divBdr>
                <w:top w:val="none" w:sz="0" w:space="0" w:color="auto"/>
                <w:left w:val="none" w:sz="0" w:space="0" w:color="auto"/>
                <w:bottom w:val="none" w:sz="0" w:space="0" w:color="auto"/>
                <w:right w:val="none" w:sz="0" w:space="0" w:color="auto"/>
              </w:divBdr>
            </w:div>
            <w:div w:id="2127112906">
              <w:marLeft w:val="0"/>
              <w:marRight w:val="0"/>
              <w:marTop w:val="0"/>
              <w:marBottom w:val="0"/>
              <w:divBdr>
                <w:top w:val="none" w:sz="0" w:space="0" w:color="auto"/>
                <w:left w:val="none" w:sz="0" w:space="0" w:color="auto"/>
                <w:bottom w:val="none" w:sz="0" w:space="0" w:color="auto"/>
                <w:right w:val="none" w:sz="0" w:space="0" w:color="auto"/>
              </w:divBdr>
            </w:div>
            <w:div w:id="290793310">
              <w:marLeft w:val="0"/>
              <w:marRight w:val="0"/>
              <w:marTop w:val="0"/>
              <w:marBottom w:val="0"/>
              <w:divBdr>
                <w:top w:val="none" w:sz="0" w:space="0" w:color="auto"/>
                <w:left w:val="none" w:sz="0" w:space="0" w:color="auto"/>
                <w:bottom w:val="none" w:sz="0" w:space="0" w:color="auto"/>
                <w:right w:val="none" w:sz="0" w:space="0" w:color="auto"/>
              </w:divBdr>
            </w:div>
            <w:div w:id="1528104422">
              <w:marLeft w:val="0"/>
              <w:marRight w:val="0"/>
              <w:marTop w:val="0"/>
              <w:marBottom w:val="0"/>
              <w:divBdr>
                <w:top w:val="none" w:sz="0" w:space="0" w:color="auto"/>
                <w:left w:val="none" w:sz="0" w:space="0" w:color="auto"/>
                <w:bottom w:val="none" w:sz="0" w:space="0" w:color="auto"/>
                <w:right w:val="none" w:sz="0" w:space="0" w:color="auto"/>
              </w:divBdr>
            </w:div>
            <w:div w:id="106499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50859">
      <w:bodyDiv w:val="1"/>
      <w:marLeft w:val="0"/>
      <w:marRight w:val="0"/>
      <w:marTop w:val="0"/>
      <w:marBottom w:val="0"/>
      <w:divBdr>
        <w:top w:val="none" w:sz="0" w:space="0" w:color="auto"/>
        <w:left w:val="none" w:sz="0" w:space="0" w:color="auto"/>
        <w:bottom w:val="none" w:sz="0" w:space="0" w:color="auto"/>
        <w:right w:val="none" w:sz="0" w:space="0" w:color="auto"/>
      </w:divBdr>
      <w:divsChild>
        <w:div w:id="101843818">
          <w:marLeft w:val="0"/>
          <w:marRight w:val="0"/>
          <w:marTop w:val="0"/>
          <w:marBottom w:val="0"/>
          <w:divBdr>
            <w:top w:val="none" w:sz="0" w:space="0" w:color="auto"/>
            <w:left w:val="none" w:sz="0" w:space="0" w:color="auto"/>
            <w:bottom w:val="none" w:sz="0" w:space="0" w:color="auto"/>
            <w:right w:val="none" w:sz="0" w:space="0" w:color="auto"/>
          </w:divBdr>
          <w:divsChild>
            <w:div w:id="478764488">
              <w:marLeft w:val="0"/>
              <w:marRight w:val="0"/>
              <w:marTop w:val="0"/>
              <w:marBottom w:val="0"/>
              <w:divBdr>
                <w:top w:val="none" w:sz="0" w:space="0" w:color="auto"/>
                <w:left w:val="none" w:sz="0" w:space="0" w:color="auto"/>
                <w:bottom w:val="none" w:sz="0" w:space="0" w:color="auto"/>
                <w:right w:val="none" w:sz="0" w:space="0" w:color="auto"/>
              </w:divBdr>
            </w:div>
            <w:div w:id="1507675834">
              <w:marLeft w:val="0"/>
              <w:marRight w:val="0"/>
              <w:marTop w:val="0"/>
              <w:marBottom w:val="0"/>
              <w:divBdr>
                <w:top w:val="none" w:sz="0" w:space="0" w:color="auto"/>
                <w:left w:val="none" w:sz="0" w:space="0" w:color="auto"/>
                <w:bottom w:val="none" w:sz="0" w:space="0" w:color="auto"/>
                <w:right w:val="none" w:sz="0" w:space="0" w:color="auto"/>
              </w:divBdr>
            </w:div>
            <w:div w:id="1587761604">
              <w:marLeft w:val="0"/>
              <w:marRight w:val="0"/>
              <w:marTop w:val="0"/>
              <w:marBottom w:val="0"/>
              <w:divBdr>
                <w:top w:val="none" w:sz="0" w:space="0" w:color="auto"/>
                <w:left w:val="none" w:sz="0" w:space="0" w:color="auto"/>
                <w:bottom w:val="none" w:sz="0" w:space="0" w:color="auto"/>
                <w:right w:val="none" w:sz="0" w:space="0" w:color="auto"/>
              </w:divBdr>
            </w:div>
            <w:div w:id="1744797491">
              <w:marLeft w:val="0"/>
              <w:marRight w:val="0"/>
              <w:marTop w:val="0"/>
              <w:marBottom w:val="0"/>
              <w:divBdr>
                <w:top w:val="none" w:sz="0" w:space="0" w:color="auto"/>
                <w:left w:val="none" w:sz="0" w:space="0" w:color="auto"/>
                <w:bottom w:val="none" w:sz="0" w:space="0" w:color="auto"/>
                <w:right w:val="none" w:sz="0" w:space="0" w:color="auto"/>
              </w:divBdr>
            </w:div>
            <w:div w:id="1850946441">
              <w:marLeft w:val="0"/>
              <w:marRight w:val="0"/>
              <w:marTop w:val="0"/>
              <w:marBottom w:val="0"/>
              <w:divBdr>
                <w:top w:val="none" w:sz="0" w:space="0" w:color="auto"/>
                <w:left w:val="none" w:sz="0" w:space="0" w:color="auto"/>
                <w:bottom w:val="none" w:sz="0" w:space="0" w:color="auto"/>
                <w:right w:val="none" w:sz="0" w:space="0" w:color="auto"/>
              </w:divBdr>
            </w:div>
            <w:div w:id="47992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11786">
      <w:bodyDiv w:val="1"/>
      <w:marLeft w:val="0"/>
      <w:marRight w:val="0"/>
      <w:marTop w:val="0"/>
      <w:marBottom w:val="0"/>
      <w:divBdr>
        <w:top w:val="none" w:sz="0" w:space="0" w:color="auto"/>
        <w:left w:val="none" w:sz="0" w:space="0" w:color="auto"/>
        <w:bottom w:val="none" w:sz="0" w:space="0" w:color="auto"/>
        <w:right w:val="none" w:sz="0" w:space="0" w:color="auto"/>
      </w:divBdr>
      <w:divsChild>
        <w:div w:id="1175850722">
          <w:marLeft w:val="0"/>
          <w:marRight w:val="0"/>
          <w:marTop w:val="0"/>
          <w:marBottom w:val="0"/>
          <w:divBdr>
            <w:top w:val="none" w:sz="0" w:space="0" w:color="auto"/>
            <w:left w:val="none" w:sz="0" w:space="0" w:color="auto"/>
            <w:bottom w:val="none" w:sz="0" w:space="0" w:color="auto"/>
            <w:right w:val="none" w:sz="0" w:space="0" w:color="auto"/>
          </w:divBdr>
          <w:divsChild>
            <w:div w:id="20579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2361">
      <w:bodyDiv w:val="1"/>
      <w:marLeft w:val="0"/>
      <w:marRight w:val="0"/>
      <w:marTop w:val="0"/>
      <w:marBottom w:val="0"/>
      <w:divBdr>
        <w:top w:val="none" w:sz="0" w:space="0" w:color="auto"/>
        <w:left w:val="none" w:sz="0" w:space="0" w:color="auto"/>
        <w:bottom w:val="none" w:sz="0" w:space="0" w:color="auto"/>
        <w:right w:val="none" w:sz="0" w:space="0" w:color="auto"/>
      </w:divBdr>
      <w:divsChild>
        <w:div w:id="1021588146">
          <w:marLeft w:val="0"/>
          <w:marRight w:val="0"/>
          <w:marTop w:val="0"/>
          <w:marBottom w:val="0"/>
          <w:divBdr>
            <w:top w:val="none" w:sz="0" w:space="0" w:color="auto"/>
            <w:left w:val="none" w:sz="0" w:space="0" w:color="auto"/>
            <w:bottom w:val="none" w:sz="0" w:space="0" w:color="auto"/>
            <w:right w:val="none" w:sz="0" w:space="0" w:color="auto"/>
          </w:divBdr>
          <w:divsChild>
            <w:div w:id="1960337351">
              <w:marLeft w:val="0"/>
              <w:marRight w:val="0"/>
              <w:marTop w:val="0"/>
              <w:marBottom w:val="0"/>
              <w:divBdr>
                <w:top w:val="none" w:sz="0" w:space="0" w:color="auto"/>
                <w:left w:val="none" w:sz="0" w:space="0" w:color="auto"/>
                <w:bottom w:val="none" w:sz="0" w:space="0" w:color="auto"/>
                <w:right w:val="none" w:sz="0" w:space="0" w:color="auto"/>
              </w:divBdr>
            </w:div>
            <w:div w:id="1745834892">
              <w:marLeft w:val="0"/>
              <w:marRight w:val="0"/>
              <w:marTop w:val="0"/>
              <w:marBottom w:val="0"/>
              <w:divBdr>
                <w:top w:val="none" w:sz="0" w:space="0" w:color="auto"/>
                <w:left w:val="none" w:sz="0" w:space="0" w:color="auto"/>
                <w:bottom w:val="none" w:sz="0" w:space="0" w:color="auto"/>
                <w:right w:val="none" w:sz="0" w:space="0" w:color="auto"/>
              </w:divBdr>
            </w:div>
            <w:div w:id="856039089">
              <w:marLeft w:val="0"/>
              <w:marRight w:val="0"/>
              <w:marTop w:val="0"/>
              <w:marBottom w:val="0"/>
              <w:divBdr>
                <w:top w:val="none" w:sz="0" w:space="0" w:color="auto"/>
                <w:left w:val="none" w:sz="0" w:space="0" w:color="auto"/>
                <w:bottom w:val="none" w:sz="0" w:space="0" w:color="auto"/>
                <w:right w:val="none" w:sz="0" w:space="0" w:color="auto"/>
              </w:divBdr>
            </w:div>
            <w:div w:id="1850214155">
              <w:marLeft w:val="0"/>
              <w:marRight w:val="0"/>
              <w:marTop w:val="0"/>
              <w:marBottom w:val="0"/>
              <w:divBdr>
                <w:top w:val="none" w:sz="0" w:space="0" w:color="auto"/>
                <w:left w:val="none" w:sz="0" w:space="0" w:color="auto"/>
                <w:bottom w:val="none" w:sz="0" w:space="0" w:color="auto"/>
                <w:right w:val="none" w:sz="0" w:space="0" w:color="auto"/>
              </w:divBdr>
            </w:div>
            <w:div w:id="682899365">
              <w:marLeft w:val="0"/>
              <w:marRight w:val="0"/>
              <w:marTop w:val="0"/>
              <w:marBottom w:val="0"/>
              <w:divBdr>
                <w:top w:val="none" w:sz="0" w:space="0" w:color="auto"/>
                <w:left w:val="none" w:sz="0" w:space="0" w:color="auto"/>
                <w:bottom w:val="none" w:sz="0" w:space="0" w:color="auto"/>
                <w:right w:val="none" w:sz="0" w:space="0" w:color="auto"/>
              </w:divBdr>
            </w:div>
            <w:div w:id="1145439098">
              <w:marLeft w:val="0"/>
              <w:marRight w:val="0"/>
              <w:marTop w:val="0"/>
              <w:marBottom w:val="0"/>
              <w:divBdr>
                <w:top w:val="none" w:sz="0" w:space="0" w:color="auto"/>
                <w:left w:val="none" w:sz="0" w:space="0" w:color="auto"/>
                <w:bottom w:val="none" w:sz="0" w:space="0" w:color="auto"/>
                <w:right w:val="none" w:sz="0" w:space="0" w:color="auto"/>
              </w:divBdr>
            </w:div>
            <w:div w:id="1650477312">
              <w:marLeft w:val="0"/>
              <w:marRight w:val="0"/>
              <w:marTop w:val="0"/>
              <w:marBottom w:val="0"/>
              <w:divBdr>
                <w:top w:val="none" w:sz="0" w:space="0" w:color="auto"/>
                <w:left w:val="none" w:sz="0" w:space="0" w:color="auto"/>
                <w:bottom w:val="none" w:sz="0" w:space="0" w:color="auto"/>
                <w:right w:val="none" w:sz="0" w:space="0" w:color="auto"/>
              </w:divBdr>
            </w:div>
            <w:div w:id="662666528">
              <w:marLeft w:val="0"/>
              <w:marRight w:val="0"/>
              <w:marTop w:val="0"/>
              <w:marBottom w:val="0"/>
              <w:divBdr>
                <w:top w:val="none" w:sz="0" w:space="0" w:color="auto"/>
                <w:left w:val="none" w:sz="0" w:space="0" w:color="auto"/>
                <w:bottom w:val="none" w:sz="0" w:space="0" w:color="auto"/>
                <w:right w:val="none" w:sz="0" w:space="0" w:color="auto"/>
              </w:divBdr>
            </w:div>
            <w:div w:id="1661039666">
              <w:marLeft w:val="0"/>
              <w:marRight w:val="0"/>
              <w:marTop w:val="0"/>
              <w:marBottom w:val="0"/>
              <w:divBdr>
                <w:top w:val="none" w:sz="0" w:space="0" w:color="auto"/>
                <w:left w:val="none" w:sz="0" w:space="0" w:color="auto"/>
                <w:bottom w:val="none" w:sz="0" w:space="0" w:color="auto"/>
                <w:right w:val="none" w:sz="0" w:space="0" w:color="auto"/>
              </w:divBdr>
            </w:div>
            <w:div w:id="1154906432">
              <w:marLeft w:val="0"/>
              <w:marRight w:val="0"/>
              <w:marTop w:val="0"/>
              <w:marBottom w:val="0"/>
              <w:divBdr>
                <w:top w:val="none" w:sz="0" w:space="0" w:color="auto"/>
                <w:left w:val="none" w:sz="0" w:space="0" w:color="auto"/>
                <w:bottom w:val="none" w:sz="0" w:space="0" w:color="auto"/>
                <w:right w:val="none" w:sz="0" w:space="0" w:color="auto"/>
              </w:divBdr>
            </w:div>
            <w:div w:id="1123428498">
              <w:marLeft w:val="0"/>
              <w:marRight w:val="0"/>
              <w:marTop w:val="0"/>
              <w:marBottom w:val="0"/>
              <w:divBdr>
                <w:top w:val="none" w:sz="0" w:space="0" w:color="auto"/>
                <w:left w:val="none" w:sz="0" w:space="0" w:color="auto"/>
                <w:bottom w:val="none" w:sz="0" w:space="0" w:color="auto"/>
                <w:right w:val="none" w:sz="0" w:space="0" w:color="auto"/>
              </w:divBdr>
            </w:div>
            <w:div w:id="1913150588">
              <w:marLeft w:val="0"/>
              <w:marRight w:val="0"/>
              <w:marTop w:val="0"/>
              <w:marBottom w:val="0"/>
              <w:divBdr>
                <w:top w:val="none" w:sz="0" w:space="0" w:color="auto"/>
                <w:left w:val="none" w:sz="0" w:space="0" w:color="auto"/>
                <w:bottom w:val="none" w:sz="0" w:space="0" w:color="auto"/>
                <w:right w:val="none" w:sz="0" w:space="0" w:color="auto"/>
              </w:divBdr>
            </w:div>
            <w:div w:id="388266487">
              <w:marLeft w:val="0"/>
              <w:marRight w:val="0"/>
              <w:marTop w:val="0"/>
              <w:marBottom w:val="0"/>
              <w:divBdr>
                <w:top w:val="none" w:sz="0" w:space="0" w:color="auto"/>
                <w:left w:val="none" w:sz="0" w:space="0" w:color="auto"/>
                <w:bottom w:val="none" w:sz="0" w:space="0" w:color="auto"/>
                <w:right w:val="none" w:sz="0" w:space="0" w:color="auto"/>
              </w:divBdr>
            </w:div>
            <w:div w:id="823206105">
              <w:marLeft w:val="0"/>
              <w:marRight w:val="0"/>
              <w:marTop w:val="0"/>
              <w:marBottom w:val="0"/>
              <w:divBdr>
                <w:top w:val="none" w:sz="0" w:space="0" w:color="auto"/>
                <w:left w:val="none" w:sz="0" w:space="0" w:color="auto"/>
                <w:bottom w:val="none" w:sz="0" w:space="0" w:color="auto"/>
                <w:right w:val="none" w:sz="0" w:space="0" w:color="auto"/>
              </w:divBdr>
            </w:div>
            <w:div w:id="95506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9809">
      <w:bodyDiv w:val="1"/>
      <w:marLeft w:val="0"/>
      <w:marRight w:val="0"/>
      <w:marTop w:val="0"/>
      <w:marBottom w:val="0"/>
      <w:divBdr>
        <w:top w:val="none" w:sz="0" w:space="0" w:color="auto"/>
        <w:left w:val="none" w:sz="0" w:space="0" w:color="auto"/>
        <w:bottom w:val="none" w:sz="0" w:space="0" w:color="auto"/>
        <w:right w:val="none" w:sz="0" w:space="0" w:color="auto"/>
      </w:divBdr>
      <w:divsChild>
        <w:div w:id="634069051">
          <w:marLeft w:val="0"/>
          <w:marRight w:val="0"/>
          <w:marTop w:val="0"/>
          <w:marBottom w:val="0"/>
          <w:divBdr>
            <w:top w:val="none" w:sz="0" w:space="0" w:color="auto"/>
            <w:left w:val="none" w:sz="0" w:space="0" w:color="auto"/>
            <w:bottom w:val="none" w:sz="0" w:space="0" w:color="auto"/>
            <w:right w:val="none" w:sz="0" w:space="0" w:color="auto"/>
          </w:divBdr>
          <w:divsChild>
            <w:div w:id="822085804">
              <w:marLeft w:val="0"/>
              <w:marRight w:val="0"/>
              <w:marTop w:val="0"/>
              <w:marBottom w:val="0"/>
              <w:divBdr>
                <w:top w:val="none" w:sz="0" w:space="0" w:color="auto"/>
                <w:left w:val="none" w:sz="0" w:space="0" w:color="auto"/>
                <w:bottom w:val="none" w:sz="0" w:space="0" w:color="auto"/>
                <w:right w:val="none" w:sz="0" w:space="0" w:color="auto"/>
              </w:divBdr>
            </w:div>
            <w:div w:id="914171553">
              <w:marLeft w:val="0"/>
              <w:marRight w:val="0"/>
              <w:marTop w:val="0"/>
              <w:marBottom w:val="0"/>
              <w:divBdr>
                <w:top w:val="none" w:sz="0" w:space="0" w:color="auto"/>
                <w:left w:val="none" w:sz="0" w:space="0" w:color="auto"/>
                <w:bottom w:val="none" w:sz="0" w:space="0" w:color="auto"/>
                <w:right w:val="none" w:sz="0" w:space="0" w:color="auto"/>
              </w:divBdr>
            </w:div>
            <w:div w:id="197939142">
              <w:marLeft w:val="0"/>
              <w:marRight w:val="0"/>
              <w:marTop w:val="0"/>
              <w:marBottom w:val="0"/>
              <w:divBdr>
                <w:top w:val="none" w:sz="0" w:space="0" w:color="auto"/>
                <w:left w:val="none" w:sz="0" w:space="0" w:color="auto"/>
                <w:bottom w:val="none" w:sz="0" w:space="0" w:color="auto"/>
                <w:right w:val="none" w:sz="0" w:space="0" w:color="auto"/>
              </w:divBdr>
            </w:div>
            <w:div w:id="1972662676">
              <w:marLeft w:val="0"/>
              <w:marRight w:val="0"/>
              <w:marTop w:val="0"/>
              <w:marBottom w:val="0"/>
              <w:divBdr>
                <w:top w:val="none" w:sz="0" w:space="0" w:color="auto"/>
                <w:left w:val="none" w:sz="0" w:space="0" w:color="auto"/>
                <w:bottom w:val="none" w:sz="0" w:space="0" w:color="auto"/>
                <w:right w:val="none" w:sz="0" w:space="0" w:color="auto"/>
              </w:divBdr>
            </w:div>
            <w:div w:id="1613898744">
              <w:marLeft w:val="0"/>
              <w:marRight w:val="0"/>
              <w:marTop w:val="0"/>
              <w:marBottom w:val="0"/>
              <w:divBdr>
                <w:top w:val="none" w:sz="0" w:space="0" w:color="auto"/>
                <w:left w:val="none" w:sz="0" w:space="0" w:color="auto"/>
                <w:bottom w:val="none" w:sz="0" w:space="0" w:color="auto"/>
                <w:right w:val="none" w:sz="0" w:space="0" w:color="auto"/>
              </w:divBdr>
            </w:div>
            <w:div w:id="190259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6955">
      <w:bodyDiv w:val="1"/>
      <w:marLeft w:val="0"/>
      <w:marRight w:val="0"/>
      <w:marTop w:val="0"/>
      <w:marBottom w:val="0"/>
      <w:divBdr>
        <w:top w:val="none" w:sz="0" w:space="0" w:color="auto"/>
        <w:left w:val="none" w:sz="0" w:space="0" w:color="auto"/>
        <w:bottom w:val="none" w:sz="0" w:space="0" w:color="auto"/>
        <w:right w:val="none" w:sz="0" w:space="0" w:color="auto"/>
      </w:divBdr>
      <w:divsChild>
        <w:div w:id="1294402944">
          <w:marLeft w:val="0"/>
          <w:marRight w:val="0"/>
          <w:marTop w:val="0"/>
          <w:marBottom w:val="0"/>
          <w:divBdr>
            <w:top w:val="none" w:sz="0" w:space="0" w:color="auto"/>
            <w:left w:val="none" w:sz="0" w:space="0" w:color="auto"/>
            <w:bottom w:val="none" w:sz="0" w:space="0" w:color="auto"/>
            <w:right w:val="none" w:sz="0" w:space="0" w:color="auto"/>
          </w:divBdr>
          <w:divsChild>
            <w:div w:id="1703550827">
              <w:marLeft w:val="0"/>
              <w:marRight w:val="0"/>
              <w:marTop w:val="0"/>
              <w:marBottom w:val="0"/>
              <w:divBdr>
                <w:top w:val="none" w:sz="0" w:space="0" w:color="auto"/>
                <w:left w:val="none" w:sz="0" w:space="0" w:color="auto"/>
                <w:bottom w:val="none" w:sz="0" w:space="0" w:color="auto"/>
                <w:right w:val="none" w:sz="0" w:space="0" w:color="auto"/>
              </w:divBdr>
            </w:div>
            <w:div w:id="1680767998">
              <w:marLeft w:val="0"/>
              <w:marRight w:val="0"/>
              <w:marTop w:val="0"/>
              <w:marBottom w:val="0"/>
              <w:divBdr>
                <w:top w:val="none" w:sz="0" w:space="0" w:color="auto"/>
                <w:left w:val="none" w:sz="0" w:space="0" w:color="auto"/>
                <w:bottom w:val="none" w:sz="0" w:space="0" w:color="auto"/>
                <w:right w:val="none" w:sz="0" w:space="0" w:color="auto"/>
              </w:divBdr>
            </w:div>
            <w:div w:id="1886336011">
              <w:marLeft w:val="0"/>
              <w:marRight w:val="0"/>
              <w:marTop w:val="0"/>
              <w:marBottom w:val="0"/>
              <w:divBdr>
                <w:top w:val="none" w:sz="0" w:space="0" w:color="auto"/>
                <w:left w:val="none" w:sz="0" w:space="0" w:color="auto"/>
                <w:bottom w:val="none" w:sz="0" w:space="0" w:color="auto"/>
                <w:right w:val="none" w:sz="0" w:space="0" w:color="auto"/>
              </w:divBdr>
            </w:div>
            <w:div w:id="734091567">
              <w:marLeft w:val="0"/>
              <w:marRight w:val="0"/>
              <w:marTop w:val="0"/>
              <w:marBottom w:val="0"/>
              <w:divBdr>
                <w:top w:val="none" w:sz="0" w:space="0" w:color="auto"/>
                <w:left w:val="none" w:sz="0" w:space="0" w:color="auto"/>
                <w:bottom w:val="none" w:sz="0" w:space="0" w:color="auto"/>
                <w:right w:val="none" w:sz="0" w:space="0" w:color="auto"/>
              </w:divBdr>
            </w:div>
            <w:div w:id="100616695">
              <w:marLeft w:val="0"/>
              <w:marRight w:val="0"/>
              <w:marTop w:val="0"/>
              <w:marBottom w:val="0"/>
              <w:divBdr>
                <w:top w:val="none" w:sz="0" w:space="0" w:color="auto"/>
                <w:left w:val="none" w:sz="0" w:space="0" w:color="auto"/>
                <w:bottom w:val="none" w:sz="0" w:space="0" w:color="auto"/>
                <w:right w:val="none" w:sz="0" w:space="0" w:color="auto"/>
              </w:divBdr>
            </w:div>
            <w:div w:id="375617274">
              <w:marLeft w:val="0"/>
              <w:marRight w:val="0"/>
              <w:marTop w:val="0"/>
              <w:marBottom w:val="0"/>
              <w:divBdr>
                <w:top w:val="none" w:sz="0" w:space="0" w:color="auto"/>
                <w:left w:val="none" w:sz="0" w:space="0" w:color="auto"/>
                <w:bottom w:val="none" w:sz="0" w:space="0" w:color="auto"/>
                <w:right w:val="none" w:sz="0" w:space="0" w:color="auto"/>
              </w:divBdr>
            </w:div>
            <w:div w:id="1751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14244">
      <w:bodyDiv w:val="1"/>
      <w:marLeft w:val="0"/>
      <w:marRight w:val="0"/>
      <w:marTop w:val="0"/>
      <w:marBottom w:val="0"/>
      <w:divBdr>
        <w:top w:val="none" w:sz="0" w:space="0" w:color="auto"/>
        <w:left w:val="none" w:sz="0" w:space="0" w:color="auto"/>
        <w:bottom w:val="none" w:sz="0" w:space="0" w:color="auto"/>
        <w:right w:val="none" w:sz="0" w:space="0" w:color="auto"/>
      </w:divBdr>
      <w:divsChild>
        <w:div w:id="1664895454">
          <w:marLeft w:val="0"/>
          <w:marRight w:val="0"/>
          <w:marTop w:val="0"/>
          <w:marBottom w:val="0"/>
          <w:divBdr>
            <w:top w:val="none" w:sz="0" w:space="0" w:color="auto"/>
            <w:left w:val="none" w:sz="0" w:space="0" w:color="auto"/>
            <w:bottom w:val="none" w:sz="0" w:space="0" w:color="auto"/>
            <w:right w:val="none" w:sz="0" w:space="0" w:color="auto"/>
          </w:divBdr>
          <w:divsChild>
            <w:div w:id="1513181472">
              <w:marLeft w:val="0"/>
              <w:marRight w:val="0"/>
              <w:marTop w:val="0"/>
              <w:marBottom w:val="0"/>
              <w:divBdr>
                <w:top w:val="none" w:sz="0" w:space="0" w:color="auto"/>
                <w:left w:val="none" w:sz="0" w:space="0" w:color="auto"/>
                <w:bottom w:val="none" w:sz="0" w:space="0" w:color="auto"/>
                <w:right w:val="none" w:sz="0" w:space="0" w:color="auto"/>
              </w:divBdr>
            </w:div>
            <w:div w:id="1424185434">
              <w:marLeft w:val="0"/>
              <w:marRight w:val="0"/>
              <w:marTop w:val="0"/>
              <w:marBottom w:val="0"/>
              <w:divBdr>
                <w:top w:val="none" w:sz="0" w:space="0" w:color="auto"/>
                <w:left w:val="none" w:sz="0" w:space="0" w:color="auto"/>
                <w:bottom w:val="none" w:sz="0" w:space="0" w:color="auto"/>
                <w:right w:val="none" w:sz="0" w:space="0" w:color="auto"/>
              </w:divBdr>
            </w:div>
            <w:div w:id="297730735">
              <w:marLeft w:val="0"/>
              <w:marRight w:val="0"/>
              <w:marTop w:val="0"/>
              <w:marBottom w:val="0"/>
              <w:divBdr>
                <w:top w:val="none" w:sz="0" w:space="0" w:color="auto"/>
                <w:left w:val="none" w:sz="0" w:space="0" w:color="auto"/>
                <w:bottom w:val="none" w:sz="0" w:space="0" w:color="auto"/>
                <w:right w:val="none" w:sz="0" w:space="0" w:color="auto"/>
              </w:divBdr>
            </w:div>
            <w:div w:id="1943880562">
              <w:marLeft w:val="0"/>
              <w:marRight w:val="0"/>
              <w:marTop w:val="0"/>
              <w:marBottom w:val="0"/>
              <w:divBdr>
                <w:top w:val="none" w:sz="0" w:space="0" w:color="auto"/>
                <w:left w:val="none" w:sz="0" w:space="0" w:color="auto"/>
                <w:bottom w:val="none" w:sz="0" w:space="0" w:color="auto"/>
                <w:right w:val="none" w:sz="0" w:space="0" w:color="auto"/>
              </w:divBdr>
            </w:div>
            <w:div w:id="2119828637">
              <w:marLeft w:val="0"/>
              <w:marRight w:val="0"/>
              <w:marTop w:val="0"/>
              <w:marBottom w:val="0"/>
              <w:divBdr>
                <w:top w:val="none" w:sz="0" w:space="0" w:color="auto"/>
                <w:left w:val="none" w:sz="0" w:space="0" w:color="auto"/>
                <w:bottom w:val="none" w:sz="0" w:space="0" w:color="auto"/>
                <w:right w:val="none" w:sz="0" w:space="0" w:color="auto"/>
              </w:divBdr>
            </w:div>
            <w:div w:id="2106920780">
              <w:marLeft w:val="0"/>
              <w:marRight w:val="0"/>
              <w:marTop w:val="0"/>
              <w:marBottom w:val="0"/>
              <w:divBdr>
                <w:top w:val="none" w:sz="0" w:space="0" w:color="auto"/>
                <w:left w:val="none" w:sz="0" w:space="0" w:color="auto"/>
                <w:bottom w:val="none" w:sz="0" w:space="0" w:color="auto"/>
                <w:right w:val="none" w:sz="0" w:space="0" w:color="auto"/>
              </w:divBdr>
            </w:div>
            <w:div w:id="1779253539">
              <w:marLeft w:val="0"/>
              <w:marRight w:val="0"/>
              <w:marTop w:val="0"/>
              <w:marBottom w:val="0"/>
              <w:divBdr>
                <w:top w:val="none" w:sz="0" w:space="0" w:color="auto"/>
                <w:left w:val="none" w:sz="0" w:space="0" w:color="auto"/>
                <w:bottom w:val="none" w:sz="0" w:space="0" w:color="auto"/>
                <w:right w:val="none" w:sz="0" w:space="0" w:color="auto"/>
              </w:divBdr>
            </w:div>
            <w:div w:id="1754935160">
              <w:marLeft w:val="0"/>
              <w:marRight w:val="0"/>
              <w:marTop w:val="0"/>
              <w:marBottom w:val="0"/>
              <w:divBdr>
                <w:top w:val="none" w:sz="0" w:space="0" w:color="auto"/>
                <w:left w:val="none" w:sz="0" w:space="0" w:color="auto"/>
                <w:bottom w:val="none" w:sz="0" w:space="0" w:color="auto"/>
                <w:right w:val="none" w:sz="0" w:space="0" w:color="auto"/>
              </w:divBdr>
            </w:div>
            <w:div w:id="879588069">
              <w:marLeft w:val="0"/>
              <w:marRight w:val="0"/>
              <w:marTop w:val="0"/>
              <w:marBottom w:val="0"/>
              <w:divBdr>
                <w:top w:val="none" w:sz="0" w:space="0" w:color="auto"/>
                <w:left w:val="none" w:sz="0" w:space="0" w:color="auto"/>
                <w:bottom w:val="none" w:sz="0" w:space="0" w:color="auto"/>
                <w:right w:val="none" w:sz="0" w:space="0" w:color="auto"/>
              </w:divBdr>
            </w:div>
            <w:div w:id="1450051765">
              <w:marLeft w:val="0"/>
              <w:marRight w:val="0"/>
              <w:marTop w:val="0"/>
              <w:marBottom w:val="0"/>
              <w:divBdr>
                <w:top w:val="none" w:sz="0" w:space="0" w:color="auto"/>
                <w:left w:val="none" w:sz="0" w:space="0" w:color="auto"/>
                <w:bottom w:val="none" w:sz="0" w:space="0" w:color="auto"/>
                <w:right w:val="none" w:sz="0" w:space="0" w:color="auto"/>
              </w:divBdr>
            </w:div>
            <w:div w:id="384111499">
              <w:marLeft w:val="0"/>
              <w:marRight w:val="0"/>
              <w:marTop w:val="0"/>
              <w:marBottom w:val="0"/>
              <w:divBdr>
                <w:top w:val="none" w:sz="0" w:space="0" w:color="auto"/>
                <w:left w:val="none" w:sz="0" w:space="0" w:color="auto"/>
                <w:bottom w:val="none" w:sz="0" w:space="0" w:color="auto"/>
                <w:right w:val="none" w:sz="0" w:space="0" w:color="auto"/>
              </w:divBdr>
            </w:div>
            <w:div w:id="1252155077">
              <w:marLeft w:val="0"/>
              <w:marRight w:val="0"/>
              <w:marTop w:val="0"/>
              <w:marBottom w:val="0"/>
              <w:divBdr>
                <w:top w:val="none" w:sz="0" w:space="0" w:color="auto"/>
                <w:left w:val="none" w:sz="0" w:space="0" w:color="auto"/>
                <w:bottom w:val="none" w:sz="0" w:space="0" w:color="auto"/>
                <w:right w:val="none" w:sz="0" w:space="0" w:color="auto"/>
              </w:divBdr>
            </w:div>
            <w:div w:id="1065565650">
              <w:marLeft w:val="0"/>
              <w:marRight w:val="0"/>
              <w:marTop w:val="0"/>
              <w:marBottom w:val="0"/>
              <w:divBdr>
                <w:top w:val="none" w:sz="0" w:space="0" w:color="auto"/>
                <w:left w:val="none" w:sz="0" w:space="0" w:color="auto"/>
                <w:bottom w:val="none" w:sz="0" w:space="0" w:color="auto"/>
                <w:right w:val="none" w:sz="0" w:space="0" w:color="auto"/>
              </w:divBdr>
            </w:div>
            <w:div w:id="829253239">
              <w:marLeft w:val="0"/>
              <w:marRight w:val="0"/>
              <w:marTop w:val="0"/>
              <w:marBottom w:val="0"/>
              <w:divBdr>
                <w:top w:val="none" w:sz="0" w:space="0" w:color="auto"/>
                <w:left w:val="none" w:sz="0" w:space="0" w:color="auto"/>
                <w:bottom w:val="none" w:sz="0" w:space="0" w:color="auto"/>
                <w:right w:val="none" w:sz="0" w:space="0" w:color="auto"/>
              </w:divBdr>
            </w:div>
            <w:div w:id="2010717475">
              <w:marLeft w:val="0"/>
              <w:marRight w:val="0"/>
              <w:marTop w:val="0"/>
              <w:marBottom w:val="0"/>
              <w:divBdr>
                <w:top w:val="none" w:sz="0" w:space="0" w:color="auto"/>
                <w:left w:val="none" w:sz="0" w:space="0" w:color="auto"/>
                <w:bottom w:val="none" w:sz="0" w:space="0" w:color="auto"/>
                <w:right w:val="none" w:sz="0" w:space="0" w:color="auto"/>
              </w:divBdr>
            </w:div>
            <w:div w:id="1477644758">
              <w:marLeft w:val="0"/>
              <w:marRight w:val="0"/>
              <w:marTop w:val="0"/>
              <w:marBottom w:val="0"/>
              <w:divBdr>
                <w:top w:val="none" w:sz="0" w:space="0" w:color="auto"/>
                <w:left w:val="none" w:sz="0" w:space="0" w:color="auto"/>
                <w:bottom w:val="none" w:sz="0" w:space="0" w:color="auto"/>
                <w:right w:val="none" w:sz="0" w:space="0" w:color="auto"/>
              </w:divBdr>
            </w:div>
            <w:div w:id="1479154691">
              <w:marLeft w:val="0"/>
              <w:marRight w:val="0"/>
              <w:marTop w:val="0"/>
              <w:marBottom w:val="0"/>
              <w:divBdr>
                <w:top w:val="none" w:sz="0" w:space="0" w:color="auto"/>
                <w:left w:val="none" w:sz="0" w:space="0" w:color="auto"/>
                <w:bottom w:val="none" w:sz="0" w:space="0" w:color="auto"/>
                <w:right w:val="none" w:sz="0" w:space="0" w:color="auto"/>
              </w:divBdr>
            </w:div>
            <w:div w:id="542249320">
              <w:marLeft w:val="0"/>
              <w:marRight w:val="0"/>
              <w:marTop w:val="0"/>
              <w:marBottom w:val="0"/>
              <w:divBdr>
                <w:top w:val="none" w:sz="0" w:space="0" w:color="auto"/>
                <w:left w:val="none" w:sz="0" w:space="0" w:color="auto"/>
                <w:bottom w:val="none" w:sz="0" w:space="0" w:color="auto"/>
                <w:right w:val="none" w:sz="0" w:space="0" w:color="auto"/>
              </w:divBdr>
            </w:div>
            <w:div w:id="11729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67179">
      <w:bodyDiv w:val="1"/>
      <w:marLeft w:val="0"/>
      <w:marRight w:val="0"/>
      <w:marTop w:val="0"/>
      <w:marBottom w:val="0"/>
      <w:divBdr>
        <w:top w:val="none" w:sz="0" w:space="0" w:color="auto"/>
        <w:left w:val="none" w:sz="0" w:space="0" w:color="auto"/>
        <w:bottom w:val="none" w:sz="0" w:space="0" w:color="auto"/>
        <w:right w:val="none" w:sz="0" w:space="0" w:color="auto"/>
      </w:divBdr>
      <w:divsChild>
        <w:div w:id="2630548">
          <w:marLeft w:val="0"/>
          <w:marRight w:val="0"/>
          <w:marTop w:val="0"/>
          <w:marBottom w:val="0"/>
          <w:divBdr>
            <w:top w:val="none" w:sz="0" w:space="0" w:color="auto"/>
            <w:left w:val="none" w:sz="0" w:space="0" w:color="auto"/>
            <w:bottom w:val="none" w:sz="0" w:space="0" w:color="auto"/>
            <w:right w:val="none" w:sz="0" w:space="0" w:color="auto"/>
          </w:divBdr>
          <w:divsChild>
            <w:div w:id="16141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70904">
      <w:bodyDiv w:val="1"/>
      <w:marLeft w:val="0"/>
      <w:marRight w:val="0"/>
      <w:marTop w:val="0"/>
      <w:marBottom w:val="0"/>
      <w:divBdr>
        <w:top w:val="none" w:sz="0" w:space="0" w:color="auto"/>
        <w:left w:val="none" w:sz="0" w:space="0" w:color="auto"/>
        <w:bottom w:val="none" w:sz="0" w:space="0" w:color="auto"/>
        <w:right w:val="none" w:sz="0" w:space="0" w:color="auto"/>
      </w:divBdr>
      <w:divsChild>
        <w:div w:id="1300763129">
          <w:marLeft w:val="0"/>
          <w:marRight w:val="0"/>
          <w:marTop w:val="0"/>
          <w:marBottom w:val="0"/>
          <w:divBdr>
            <w:top w:val="none" w:sz="0" w:space="0" w:color="auto"/>
            <w:left w:val="none" w:sz="0" w:space="0" w:color="auto"/>
            <w:bottom w:val="none" w:sz="0" w:space="0" w:color="auto"/>
            <w:right w:val="none" w:sz="0" w:space="0" w:color="auto"/>
          </w:divBdr>
          <w:divsChild>
            <w:div w:id="2444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67939">
      <w:bodyDiv w:val="1"/>
      <w:marLeft w:val="0"/>
      <w:marRight w:val="0"/>
      <w:marTop w:val="0"/>
      <w:marBottom w:val="0"/>
      <w:divBdr>
        <w:top w:val="none" w:sz="0" w:space="0" w:color="auto"/>
        <w:left w:val="none" w:sz="0" w:space="0" w:color="auto"/>
        <w:bottom w:val="none" w:sz="0" w:space="0" w:color="auto"/>
        <w:right w:val="none" w:sz="0" w:space="0" w:color="auto"/>
      </w:divBdr>
      <w:divsChild>
        <w:div w:id="1406490857">
          <w:marLeft w:val="0"/>
          <w:marRight w:val="0"/>
          <w:marTop w:val="0"/>
          <w:marBottom w:val="0"/>
          <w:divBdr>
            <w:top w:val="none" w:sz="0" w:space="0" w:color="auto"/>
            <w:left w:val="none" w:sz="0" w:space="0" w:color="auto"/>
            <w:bottom w:val="none" w:sz="0" w:space="0" w:color="auto"/>
            <w:right w:val="none" w:sz="0" w:space="0" w:color="auto"/>
          </w:divBdr>
          <w:divsChild>
            <w:div w:id="2129203151">
              <w:marLeft w:val="0"/>
              <w:marRight w:val="0"/>
              <w:marTop w:val="0"/>
              <w:marBottom w:val="0"/>
              <w:divBdr>
                <w:top w:val="none" w:sz="0" w:space="0" w:color="auto"/>
                <w:left w:val="none" w:sz="0" w:space="0" w:color="auto"/>
                <w:bottom w:val="none" w:sz="0" w:space="0" w:color="auto"/>
                <w:right w:val="none" w:sz="0" w:space="0" w:color="auto"/>
              </w:divBdr>
            </w:div>
            <w:div w:id="40861348">
              <w:marLeft w:val="0"/>
              <w:marRight w:val="0"/>
              <w:marTop w:val="0"/>
              <w:marBottom w:val="0"/>
              <w:divBdr>
                <w:top w:val="none" w:sz="0" w:space="0" w:color="auto"/>
                <w:left w:val="none" w:sz="0" w:space="0" w:color="auto"/>
                <w:bottom w:val="none" w:sz="0" w:space="0" w:color="auto"/>
                <w:right w:val="none" w:sz="0" w:space="0" w:color="auto"/>
              </w:divBdr>
            </w:div>
            <w:div w:id="2082672127">
              <w:marLeft w:val="0"/>
              <w:marRight w:val="0"/>
              <w:marTop w:val="0"/>
              <w:marBottom w:val="0"/>
              <w:divBdr>
                <w:top w:val="none" w:sz="0" w:space="0" w:color="auto"/>
                <w:left w:val="none" w:sz="0" w:space="0" w:color="auto"/>
                <w:bottom w:val="none" w:sz="0" w:space="0" w:color="auto"/>
                <w:right w:val="none" w:sz="0" w:space="0" w:color="auto"/>
              </w:divBdr>
            </w:div>
            <w:div w:id="37554982">
              <w:marLeft w:val="0"/>
              <w:marRight w:val="0"/>
              <w:marTop w:val="0"/>
              <w:marBottom w:val="0"/>
              <w:divBdr>
                <w:top w:val="none" w:sz="0" w:space="0" w:color="auto"/>
                <w:left w:val="none" w:sz="0" w:space="0" w:color="auto"/>
                <w:bottom w:val="none" w:sz="0" w:space="0" w:color="auto"/>
                <w:right w:val="none" w:sz="0" w:space="0" w:color="auto"/>
              </w:divBdr>
            </w:div>
            <w:div w:id="715160599">
              <w:marLeft w:val="0"/>
              <w:marRight w:val="0"/>
              <w:marTop w:val="0"/>
              <w:marBottom w:val="0"/>
              <w:divBdr>
                <w:top w:val="none" w:sz="0" w:space="0" w:color="auto"/>
                <w:left w:val="none" w:sz="0" w:space="0" w:color="auto"/>
                <w:bottom w:val="none" w:sz="0" w:space="0" w:color="auto"/>
                <w:right w:val="none" w:sz="0" w:space="0" w:color="auto"/>
              </w:divBdr>
            </w:div>
            <w:div w:id="962928431">
              <w:marLeft w:val="0"/>
              <w:marRight w:val="0"/>
              <w:marTop w:val="0"/>
              <w:marBottom w:val="0"/>
              <w:divBdr>
                <w:top w:val="none" w:sz="0" w:space="0" w:color="auto"/>
                <w:left w:val="none" w:sz="0" w:space="0" w:color="auto"/>
                <w:bottom w:val="none" w:sz="0" w:space="0" w:color="auto"/>
                <w:right w:val="none" w:sz="0" w:space="0" w:color="auto"/>
              </w:divBdr>
            </w:div>
            <w:div w:id="1764106339">
              <w:marLeft w:val="0"/>
              <w:marRight w:val="0"/>
              <w:marTop w:val="0"/>
              <w:marBottom w:val="0"/>
              <w:divBdr>
                <w:top w:val="none" w:sz="0" w:space="0" w:color="auto"/>
                <w:left w:val="none" w:sz="0" w:space="0" w:color="auto"/>
                <w:bottom w:val="none" w:sz="0" w:space="0" w:color="auto"/>
                <w:right w:val="none" w:sz="0" w:space="0" w:color="auto"/>
              </w:divBdr>
            </w:div>
            <w:div w:id="310211397">
              <w:marLeft w:val="0"/>
              <w:marRight w:val="0"/>
              <w:marTop w:val="0"/>
              <w:marBottom w:val="0"/>
              <w:divBdr>
                <w:top w:val="none" w:sz="0" w:space="0" w:color="auto"/>
                <w:left w:val="none" w:sz="0" w:space="0" w:color="auto"/>
                <w:bottom w:val="none" w:sz="0" w:space="0" w:color="auto"/>
                <w:right w:val="none" w:sz="0" w:space="0" w:color="auto"/>
              </w:divBdr>
            </w:div>
            <w:div w:id="1403142792">
              <w:marLeft w:val="0"/>
              <w:marRight w:val="0"/>
              <w:marTop w:val="0"/>
              <w:marBottom w:val="0"/>
              <w:divBdr>
                <w:top w:val="none" w:sz="0" w:space="0" w:color="auto"/>
                <w:left w:val="none" w:sz="0" w:space="0" w:color="auto"/>
                <w:bottom w:val="none" w:sz="0" w:space="0" w:color="auto"/>
                <w:right w:val="none" w:sz="0" w:space="0" w:color="auto"/>
              </w:divBdr>
            </w:div>
            <w:div w:id="57948020">
              <w:marLeft w:val="0"/>
              <w:marRight w:val="0"/>
              <w:marTop w:val="0"/>
              <w:marBottom w:val="0"/>
              <w:divBdr>
                <w:top w:val="none" w:sz="0" w:space="0" w:color="auto"/>
                <w:left w:val="none" w:sz="0" w:space="0" w:color="auto"/>
                <w:bottom w:val="none" w:sz="0" w:space="0" w:color="auto"/>
                <w:right w:val="none" w:sz="0" w:space="0" w:color="auto"/>
              </w:divBdr>
            </w:div>
            <w:div w:id="1865172886">
              <w:marLeft w:val="0"/>
              <w:marRight w:val="0"/>
              <w:marTop w:val="0"/>
              <w:marBottom w:val="0"/>
              <w:divBdr>
                <w:top w:val="none" w:sz="0" w:space="0" w:color="auto"/>
                <w:left w:val="none" w:sz="0" w:space="0" w:color="auto"/>
                <w:bottom w:val="none" w:sz="0" w:space="0" w:color="auto"/>
                <w:right w:val="none" w:sz="0" w:space="0" w:color="auto"/>
              </w:divBdr>
            </w:div>
            <w:div w:id="15307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13004">
      <w:bodyDiv w:val="1"/>
      <w:marLeft w:val="0"/>
      <w:marRight w:val="0"/>
      <w:marTop w:val="0"/>
      <w:marBottom w:val="0"/>
      <w:divBdr>
        <w:top w:val="none" w:sz="0" w:space="0" w:color="auto"/>
        <w:left w:val="none" w:sz="0" w:space="0" w:color="auto"/>
        <w:bottom w:val="none" w:sz="0" w:space="0" w:color="auto"/>
        <w:right w:val="none" w:sz="0" w:space="0" w:color="auto"/>
      </w:divBdr>
      <w:divsChild>
        <w:div w:id="1457987189">
          <w:marLeft w:val="0"/>
          <w:marRight w:val="0"/>
          <w:marTop w:val="0"/>
          <w:marBottom w:val="0"/>
          <w:divBdr>
            <w:top w:val="none" w:sz="0" w:space="0" w:color="auto"/>
            <w:left w:val="none" w:sz="0" w:space="0" w:color="auto"/>
            <w:bottom w:val="none" w:sz="0" w:space="0" w:color="auto"/>
            <w:right w:val="none" w:sz="0" w:space="0" w:color="auto"/>
          </w:divBdr>
          <w:divsChild>
            <w:div w:id="321472989">
              <w:marLeft w:val="0"/>
              <w:marRight w:val="0"/>
              <w:marTop w:val="0"/>
              <w:marBottom w:val="0"/>
              <w:divBdr>
                <w:top w:val="none" w:sz="0" w:space="0" w:color="auto"/>
                <w:left w:val="none" w:sz="0" w:space="0" w:color="auto"/>
                <w:bottom w:val="none" w:sz="0" w:space="0" w:color="auto"/>
                <w:right w:val="none" w:sz="0" w:space="0" w:color="auto"/>
              </w:divBdr>
            </w:div>
            <w:div w:id="856693004">
              <w:marLeft w:val="0"/>
              <w:marRight w:val="0"/>
              <w:marTop w:val="0"/>
              <w:marBottom w:val="0"/>
              <w:divBdr>
                <w:top w:val="none" w:sz="0" w:space="0" w:color="auto"/>
                <w:left w:val="none" w:sz="0" w:space="0" w:color="auto"/>
                <w:bottom w:val="none" w:sz="0" w:space="0" w:color="auto"/>
                <w:right w:val="none" w:sz="0" w:space="0" w:color="auto"/>
              </w:divBdr>
            </w:div>
            <w:div w:id="1885943582">
              <w:marLeft w:val="0"/>
              <w:marRight w:val="0"/>
              <w:marTop w:val="0"/>
              <w:marBottom w:val="0"/>
              <w:divBdr>
                <w:top w:val="none" w:sz="0" w:space="0" w:color="auto"/>
                <w:left w:val="none" w:sz="0" w:space="0" w:color="auto"/>
                <w:bottom w:val="none" w:sz="0" w:space="0" w:color="auto"/>
                <w:right w:val="none" w:sz="0" w:space="0" w:color="auto"/>
              </w:divBdr>
            </w:div>
            <w:div w:id="409038204">
              <w:marLeft w:val="0"/>
              <w:marRight w:val="0"/>
              <w:marTop w:val="0"/>
              <w:marBottom w:val="0"/>
              <w:divBdr>
                <w:top w:val="none" w:sz="0" w:space="0" w:color="auto"/>
                <w:left w:val="none" w:sz="0" w:space="0" w:color="auto"/>
                <w:bottom w:val="none" w:sz="0" w:space="0" w:color="auto"/>
                <w:right w:val="none" w:sz="0" w:space="0" w:color="auto"/>
              </w:divBdr>
            </w:div>
            <w:div w:id="1493571342">
              <w:marLeft w:val="0"/>
              <w:marRight w:val="0"/>
              <w:marTop w:val="0"/>
              <w:marBottom w:val="0"/>
              <w:divBdr>
                <w:top w:val="none" w:sz="0" w:space="0" w:color="auto"/>
                <w:left w:val="none" w:sz="0" w:space="0" w:color="auto"/>
                <w:bottom w:val="none" w:sz="0" w:space="0" w:color="auto"/>
                <w:right w:val="none" w:sz="0" w:space="0" w:color="auto"/>
              </w:divBdr>
            </w:div>
            <w:div w:id="2120641592">
              <w:marLeft w:val="0"/>
              <w:marRight w:val="0"/>
              <w:marTop w:val="0"/>
              <w:marBottom w:val="0"/>
              <w:divBdr>
                <w:top w:val="none" w:sz="0" w:space="0" w:color="auto"/>
                <w:left w:val="none" w:sz="0" w:space="0" w:color="auto"/>
                <w:bottom w:val="none" w:sz="0" w:space="0" w:color="auto"/>
                <w:right w:val="none" w:sz="0" w:space="0" w:color="auto"/>
              </w:divBdr>
            </w:div>
            <w:div w:id="1255943287">
              <w:marLeft w:val="0"/>
              <w:marRight w:val="0"/>
              <w:marTop w:val="0"/>
              <w:marBottom w:val="0"/>
              <w:divBdr>
                <w:top w:val="none" w:sz="0" w:space="0" w:color="auto"/>
                <w:left w:val="none" w:sz="0" w:space="0" w:color="auto"/>
                <w:bottom w:val="none" w:sz="0" w:space="0" w:color="auto"/>
                <w:right w:val="none" w:sz="0" w:space="0" w:color="auto"/>
              </w:divBdr>
            </w:div>
            <w:div w:id="1431197893">
              <w:marLeft w:val="0"/>
              <w:marRight w:val="0"/>
              <w:marTop w:val="0"/>
              <w:marBottom w:val="0"/>
              <w:divBdr>
                <w:top w:val="none" w:sz="0" w:space="0" w:color="auto"/>
                <w:left w:val="none" w:sz="0" w:space="0" w:color="auto"/>
                <w:bottom w:val="none" w:sz="0" w:space="0" w:color="auto"/>
                <w:right w:val="none" w:sz="0" w:space="0" w:color="auto"/>
              </w:divBdr>
            </w:div>
            <w:div w:id="764033947">
              <w:marLeft w:val="0"/>
              <w:marRight w:val="0"/>
              <w:marTop w:val="0"/>
              <w:marBottom w:val="0"/>
              <w:divBdr>
                <w:top w:val="none" w:sz="0" w:space="0" w:color="auto"/>
                <w:left w:val="none" w:sz="0" w:space="0" w:color="auto"/>
                <w:bottom w:val="none" w:sz="0" w:space="0" w:color="auto"/>
                <w:right w:val="none" w:sz="0" w:space="0" w:color="auto"/>
              </w:divBdr>
            </w:div>
            <w:div w:id="1412704301">
              <w:marLeft w:val="0"/>
              <w:marRight w:val="0"/>
              <w:marTop w:val="0"/>
              <w:marBottom w:val="0"/>
              <w:divBdr>
                <w:top w:val="none" w:sz="0" w:space="0" w:color="auto"/>
                <w:left w:val="none" w:sz="0" w:space="0" w:color="auto"/>
                <w:bottom w:val="none" w:sz="0" w:space="0" w:color="auto"/>
                <w:right w:val="none" w:sz="0" w:space="0" w:color="auto"/>
              </w:divBdr>
            </w:div>
            <w:div w:id="1827630182">
              <w:marLeft w:val="0"/>
              <w:marRight w:val="0"/>
              <w:marTop w:val="0"/>
              <w:marBottom w:val="0"/>
              <w:divBdr>
                <w:top w:val="none" w:sz="0" w:space="0" w:color="auto"/>
                <w:left w:val="none" w:sz="0" w:space="0" w:color="auto"/>
                <w:bottom w:val="none" w:sz="0" w:space="0" w:color="auto"/>
                <w:right w:val="none" w:sz="0" w:space="0" w:color="auto"/>
              </w:divBdr>
            </w:div>
            <w:div w:id="886574655">
              <w:marLeft w:val="0"/>
              <w:marRight w:val="0"/>
              <w:marTop w:val="0"/>
              <w:marBottom w:val="0"/>
              <w:divBdr>
                <w:top w:val="none" w:sz="0" w:space="0" w:color="auto"/>
                <w:left w:val="none" w:sz="0" w:space="0" w:color="auto"/>
                <w:bottom w:val="none" w:sz="0" w:space="0" w:color="auto"/>
                <w:right w:val="none" w:sz="0" w:space="0" w:color="auto"/>
              </w:divBdr>
            </w:div>
            <w:div w:id="319575742">
              <w:marLeft w:val="0"/>
              <w:marRight w:val="0"/>
              <w:marTop w:val="0"/>
              <w:marBottom w:val="0"/>
              <w:divBdr>
                <w:top w:val="none" w:sz="0" w:space="0" w:color="auto"/>
                <w:left w:val="none" w:sz="0" w:space="0" w:color="auto"/>
                <w:bottom w:val="none" w:sz="0" w:space="0" w:color="auto"/>
                <w:right w:val="none" w:sz="0" w:space="0" w:color="auto"/>
              </w:divBdr>
            </w:div>
            <w:div w:id="1606767000">
              <w:marLeft w:val="0"/>
              <w:marRight w:val="0"/>
              <w:marTop w:val="0"/>
              <w:marBottom w:val="0"/>
              <w:divBdr>
                <w:top w:val="none" w:sz="0" w:space="0" w:color="auto"/>
                <w:left w:val="none" w:sz="0" w:space="0" w:color="auto"/>
                <w:bottom w:val="none" w:sz="0" w:space="0" w:color="auto"/>
                <w:right w:val="none" w:sz="0" w:space="0" w:color="auto"/>
              </w:divBdr>
            </w:div>
            <w:div w:id="1702972655">
              <w:marLeft w:val="0"/>
              <w:marRight w:val="0"/>
              <w:marTop w:val="0"/>
              <w:marBottom w:val="0"/>
              <w:divBdr>
                <w:top w:val="none" w:sz="0" w:space="0" w:color="auto"/>
                <w:left w:val="none" w:sz="0" w:space="0" w:color="auto"/>
                <w:bottom w:val="none" w:sz="0" w:space="0" w:color="auto"/>
                <w:right w:val="none" w:sz="0" w:space="0" w:color="auto"/>
              </w:divBdr>
            </w:div>
            <w:div w:id="384378868">
              <w:marLeft w:val="0"/>
              <w:marRight w:val="0"/>
              <w:marTop w:val="0"/>
              <w:marBottom w:val="0"/>
              <w:divBdr>
                <w:top w:val="none" w:sz="0" w:space="0" w:color="auto"/>
                <w:left w:val="none" w:sz="0" w:space="0" w:color="auto"/>
                <w:bottom w:val="none" w:sz="0" w:space="0" w:color="auto"/>
                <w:right w:val="none" w:sz="0" w:space="0" w:color="auto"/>
              </w:divBdr>
            </w:div>
            <w:div w:id="1133058042">
              <w:marLeft w:val="0"/>
              <w:marRight w:val="0"/>
              <w:marTop w:val="0"/>
              <w:marBottom w:val="0"/>
              <w:divBdr>
                <w:top w:val="none" w:sz="0" w:space="0" w:color="auto"/>
                <w:left w:val="none" w:sz="0" w:space="0" w:color="auto"/>
                <w:bottom w:val="none" w:sz="0" w:space="0" w:color="auto"/>
                <w:right w:val="none" w:sz="0" w:space="0" w:color="auto"/>
              </w:divBdr>
            </w:div>
            <w:div w:id="1930847160">
              <w:marLeft w:val="0"/>
              <w:marRight w:val="0"/>
              <w:marTop w:val="0"/>
              <w:marBottom w:val="0"/>
              <w:divBdr>
                <w:top w:val="none" w:sz="0" w:space="0" w:color="auto"/>
                <w:left w:val="none" w:sz="0" w:space="0" w:color="auto"/>
                <w:bottom w:val="none" w:sz="0" w:space="0" w:color="auto"/>
                <w:right w:val="none" w:sz="0" w:space="0" w:color="auto"/>
              </w:divBdr>
            </w:div>
            <w:div w:id="949975449">
              <w:marLeft w:val="0"/>
              <w:marRight w:val="0"/>
              <w:marTop w:val="0"/>
              <w:marBottom w:val="0"/>
              <w:divBdr>
                <w:top w:val="none" w:sz="0" w:space="0" w:color="auto"/>
                <w:left w:val="none" w:sz="0" w:space="0" w:color="auto"/>
                <w:bottom w:val="none" w:sz="0" w:space="0" w:color="auto"/>
                <w:right w:val="none" w:sz="0" w:space="0" w:color="auto"/>
              </w:divBdr>
            </w:div>
            <w:div w:id="2140952483">
              <w:marLeft w:val="0"/>
              <w:marRight w:val="0"/>
              <w:marTop w:val="0"/>
              <w:marBottom w:val="0"/>
              <w:divBdr>
                <w:top w:val="none" w:sz="0" w:space="0" w:color="auto"/>
                <w:left w:val="none" w:sz="0" w:space="0" w:color="auto"/>
                <w:bottom w:val="none" w:sz="0" w:space="0" w:color="auto"/>
                <w:right w:val="none" w:sz="0" w:space="0" w:color="auto"/>
              </w:divBdr>
            </w:div>
            <w:div w:id="880484612">
              <w:marLeft w:val="0"/>
              <w:marRight w:val="0"/>
              <w:marTop w:val="0"/>
              <w:marBottom w:val="0"/>
              <w:divBdr>
                <w:top w:val="none" w:sz="0" w:space="0" w:color="auto"/>
                <w:left w:val="none" w:sz="0" w:space="0" w:color="auto"/>
                <w:bottom w:val="none" w:sz="0" w:space="0" w:color="auto"/>
                <w:right w:val="none" w:sz="0" w:space="0" w:color="auto"/>
              </w:divBdr>
            </w:div>
            <w:div w:id="56946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279">
      <w:bodyDiv w:val="1"/>
      <w:marLeft w:val="0"/>
      <w:marRight w:val="0"/>
      <w:marTop w:val="0"/>
      <w:marBottom w:val="0"/>
      <w:divBdr>
        <w:top w:val="none" w:sz="0" w:space="0" w:color="auto"/>
        <w:left w:val="none" w:sz="0" w:space="0" w:color="auto"/>
        <w:bottom w:val="none" w:sz="0" w:space="0" w:color="auto"/>
        <w:right w:val="none" w:sz="0" w:space="0" w:color="auto"/>
      </w:divBdr>
      <w:divsChild>
        <w:div w:id="1255163311">
          <w:marLeft w:val="0"/>
          <w:marRight w:val="0"/>
          <w:marTop w:val="0"/>
          <w:marBottom w:val="0"/>
          <w:divBdr>
            <w:top w:val="none" w:sz="0" w:space="0" w:color="auto"/>
            <w:left w:val="none" w:sz="0" w:space="0" w:color="auto"/>
            <w:bottom w:val="none" w:sz="0" w:space="0" w:color="auto"/>
            <w:right w:val="none" w:sz="0" w:space="0" w:color="auto"/>
          </w:divBdr>
          <w:divsChild>
            <w:div w:id="1319841724">
              <w:marLeft w:val="0"/>
              <w:marRight w:val="0"/>
              <w:marTop w:val="0"/>
              <w:marBottom w:val="0"/>
              <w:divBdr>
                <w:top w:val="none" w:sz="0" w:space="0" w:color="auto"/>
                <w:left w:val="none" w:sz="0" w:space="0" w:color="auto"/>
                <w:bottom w:val="none" w:sz="0" w:space="0" w:color="auto"/>
                <w:right w:val="none" w:sz="0" w:space="0" w:color="auto"/>
              </w:divBdr>
            </w:div>
            <w:div w:id="1470434962">
              <w:marLeft w:val="0"/>
              <w:marRight w:val="0"/>
              <w:marTop w:val="0"/>
              <w:marBottom w:val="0"/>
              <w:divBdr>
                <w:top w:val="none" w:sz="0" w:space="0" w:color="auto"/>
                <w:left w:val="none" w:sz="0" w:space="0" w:color="auto"/>
                <w:bottom w:val="none" w:sz="0" w:space="0" w:color="auto"/>
                <w:right w:val="none" w:sz="0" w:space="0" w:color="auto"/>
              </w:divBdr>
            </w:div>
            <w:div w:id="2129736615">
              <w:marLeft w:val="0"/>
              <w:marRight w:val="0"/>
              <w:marTop w:val="0"/>
              <w:marBottom w:val="0"/>
              <w:divBdr>
                <w:top w:val="none" w:sz="0" w:space="0" w:color="auto"/>
                <w:left w:val="none" w:sz="0" w:space="0" w:color="auto"/>
                <w:bottom w:val="none" w:sz="0" w:space="0" w:color="auto"/>
                <w:right w:val="none" w:sz="0" w:space="0" w:color="auto"/>
              </w:divBdr>
            </w:div>
            <w:div w:id="477235573">
              <w:marLeft w:val="0"/>
              <w:marRight w:val="0"/>
              <w:marTop w:val="0"/>
              <w:marBottom w:val="0"/>
              <w:divBdr>
                <w:top w:val="none" w:sz="0" w:space="0" w:color="auto"/>
                <w:left w:val="none" w:sz="0" w:space="0" w:color="auto"/>
                <w:bottom w:val="none" w:sz="0" w:space="0" w:color="auto"/>
                <w:right w:val="none" w:sz="0" w:space="0" w:color="auto"/>
              </w:divBdr>
            </w:div>
            <w:div w:id="1699969615">
              <w:marLeft w:val="0"/>
              <w:marRight w:val="0"/>
              <w:marTop w:val="0"/>
              <w:marBottom w:val="0"/>
              <w:divBdr>
                <w:top w:val="none" w:sz="0" w:space="0" w:color="auto"/>
                <w:left w:val="none" w:sz="0" w:space="0" w:color="auto"/>
                <w:bottom w:val="none" w:sz="0" w:space="0" w:color="auto"/>
                <w:right w:val="none" w:sz="0" w:space="0" w:color="auto"/>
              </w:divBdr>
            </w:div>
            <w:div w:id="1276136796">
              <w:marLeft w:val="0"/>
              <w:marRight w:val="0"/>
              <w:marTop w:val="0"/>
              <w:marBottom w:val="0"/>
              <w:divBdr>
                <w:top w:val="none" w:sz="0" w:space="0" w:color="auto"/>
                <w:left w:val="none" w:sz="0" w:space="0" w:color="auto"/>
                <w:bottom w:val="none" w:sz="0" w:space="0" w:color="auto"/>
                <w:right w:val="none" w:sz="0" w:space="0" w:color="auto"/>
              </w:divBdr>
            </w:div>
            <w:div w:id="1737584094">
              <w:marLeft w:val="0"/>
              <w:marRight w:val="0"/>
              <w:marTop w:val="0"/>
              <w:marBottom w:val="0"/>
              <w:divBdr>
                <w:top w:val="none" w:sz="0" w:space="0" w:color="auto"/>
                <w:left w:val="none" w:sz="0" w:space="0" w:color="auto"/>
                <w:bottom w:val="none" w:sz="0" w:space="0" w:color="auto"/>
                <w:right w:val="none" w:sz="0" w:space="0" w:color="auto"/>
              </w:divBdr>
            </w:div>
            <w:div w:id="189681935">
              <w:marLeft w:val="0"/>
              <w:marRight w:val="0"/>
              <w:marTop w:val="0"/>
              <w:marBottom w:val="0"/>
              <w:divBdr>
                <w:top w:val="none" w:sz="0" w:space="0" w:color="auto"/>
                <w:left w:val="none" w:sz="0" w:space="0" w:color="auto"/>
                <w:bottom w:val="none" w:sz="0" w:space="0" w:color="auto"/>
                <w:right w:val="none" w:sz="0" w:space="0" w:color="auto"/>
              </w:divBdr>
            </w:div>
            <w:div w:id="12140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72468">
      <w:bodyDiv w:val="1"/>
      <w:marLeft w:val="0"/>
      <w:marRight w:val="0"/>
      <w:marTop w:val="0"/>
      <w:marBottom w:val="0"/>
      <w:divBdr>
        <w:top w:val="none" w:sz="0" w:space="0" w:color="auto"/>
        <w:left w:val="none" w:sz="0" w:space="0" w:color="auto"/>
        <w:bottom w:val="none" w:sz="0" w:space="0" w:color="auto"/>
        <w:right w:val="none" w:sz="0" w:space="0" w:color="auto"/>
      </w:divBdr>
      <w:divsChild>
        <w:div w:id="331836093">
          <w:marLeft w:val="0"/>
          <w:marRight w:val="0"/>
          <w:marTop w:val="0"/>
          <w:marBottom w:val="0"/>
          <w:divBdr>
            <w:top w:val="none" w:sz="0" w:space="0" w:color="auto"/>
            <w:left w:val="none" w:sz="0" w:space="0" w:color="auto"/>
            <w:bottom w:val="none" w:sz="0" w:space="0" w:color="auto"/>
            <w:right w:val="none" w:sz="0" w:space="0" w:color="auto"/>
          </w:divBdr>
          <w:divsChild>
            <w:div w:id="891312258">
              <w:marLeft w:val="0"/>
              <w:marRight w:val="0"/>
              <w:marTop w:val="0"/>
              <w:marBottom w:val="0"/>
              <w:divBdr>
                <w:top w:val="none" w:sz="0" w:space="0" w:color="auto"/>
                <w:left w:val="none" w:sz="0" w:space="0" w:color="auto"/>
                <w:bottom w:val="none" w:sz="0" w:space="0" w:color="auto"/>
                <w:right w:val="none" w:sz="0" w:space="0" w:color="auto"/>
              </w:divBdr>
            </w:div>
            <w:div w:id="587036533">
              <w:marLeft w:val="0"/>
              <w:marRight w:val="0"/>
              <w:marTop w:val="0"/>
              <w:marBottom w:val="0"/>
              <w:divBdr>
                <w:top w:val="none" w:sz="0" w:space="0" w:color="auto"/>
                <w:left w:val="none" w:sz="0" w:space="0" w:color="auto"/>
                <w:bottom w:val="none" w:sz="0" w:space="0" w:color="auto"/>
                <w:right w:val="none" w:sz="0" w:space="0" w:color="auto"/>
              </w:divBdr>
            </w:div>
            <w:div w:id="1607926964">
              <w:marLeft w:val="0"/>
              <w:marRight w:val="0"/>
              <w:marTop w:val="0"/>
              <w:marBottom w:val="0"/>
              <w:divBdr>
                <w:top w:val="none" w:sz="0" w:space="0" w:color="auto"/>
                <w:left w:val="none" w:sz="0" w:space="0" w:color="auto"/>
                <w:bottom w:val="none" w:sz="0" w:space="0" w:color="auto"/>
                <w:right w:val="none" w:sz="0" w:space="0" w:color="auto"/>
              </w:divBdr>
            </w:div>
            <w:div w:id="1752696960">
              <w:marLeft w:val="0"/>
              <w:marRight w:val="0"/>
              <w:marTop w:val="0"/>
              <w:marBottom w:val="0"/>
              <w:divBdr>
                <w:top w:val="none" w:sz="0" w:space="0" w:color="auto"/>
                <w:left w:val="none" w:sz="0" w:space="0" w:color="auto"/>
                <w:bottom w:val="none" w:sz="0" w:space="0" w:color="auto"/>
                <w:right w:val="none" w:sz="0" w:space="0" w:color="auto"/>
              </w:divBdr>
            </w:div>
            <w:div w:id="590896005">
              <w:marLeft w:val="0"/>
              <w:marRight w:val="0"/>
              <w:marTop w:val="0"/>
              <w:marBottom w:val="0"/>
              <w:divBdr>
                <w:top w:val="none" w:sz="0" w:space="0" w:color="auto"/>
                <w:left w:val="none" w:sz="0" w:space="0" w:color="auto"/>
                <w:bottom w:val="none" w:sz="0" w:space="0" w:color="auto"/>
                <w:right w:val="none" w:sz="0" w:space="0" w:color="auto"/>
              </w:divBdr>
            </w:div>
            <w:div w:id="405222735">
              <w:marLeft w:val="0"/>
              <w:marRight w:val="0"/>
              <w:marTop w:val="0"/>
              <w:marBottom w:val="0"/>
              <w:divBdr>
                <w:top w:val="none" w:sz="0" w:space="0" w:color="auto"/>
                <w:left w:val="none" w:sz="0" w:space="0" w:color="auto"/>
                <w:bottom w:val="none" w:sz="0" w:space="0" w:color="auto"/>
                <w:right w:val="none" w:sz="0" w:space="0" w:color="auto"/>
              </w:divBdr>
            </w:div>
            <w:div w:id="988904060">
              <w:marLeft w:val="0"/>
              <w:marRight w:val="0"/>
              <w:marTop w:val="0"/>
              <w:marBottom w:val="0"/>
              <w:divBdr>
                <w:top w:val="none" w:sz="0" w:space="0" w:color="auto"/>
                <w:left w:val="none" w:sz="0" w:space="0" w:color="auto"/>
                <w:bottom w:val="none" w:sz="0" w:space="0" w:color="auto"/>
                <w:right w:val="none" w:sz="0" w:space="0" w:color="auto"/>
              </w:divBdr>
            </w:div>
            <w:div w:id="628126300">
              <w:marLeft w:val="0"/>
              <w:marRight w:val="0"/>
              <w:marTop w:val="0"/>
              <w:marBottom w:val="0"/>
              <w:divBdr>
                <w:top w:val="none" w:sz="0" w:space="0" w:color="auto"/>
                <w:left w:val="none" w:sz="0" w:space="0" w:color="auto"/>
                <w:bottom w:val="none" w:sz="0" w:space="0" w:color="auto"/>
                <w:right w:val="none" w:sz="0" w:space="0" w:color="auto"/>
              </w:divBdr>
            </w:div>
            <w:div w:id="1848133574">
              <w:marLeft w:val="0"/>
              <w:marRight w:val="0"/>
              <w:marTop w:val="0"/>
              <w:marBottom w:val="0"/>
              <w:divBdr>
                <w:top w:val="none" w:sz="0" w:space="0" w:color="auto"/>
                <w:left w:val="none" w:sz="0" w:space="0" w:color="auto"/>
                <w:bottom w:val="none" w:sz="0" w:space="0" w:color="auto"/>
                <w:right w:val="none" w:sz="0" w:space="0" w:color="auto"/>
              </w:divBdr>
            </w:div>
            <w:div w:id="84350334">
              <w:marLeft w:val="0"/>
              <w:marRight w:val="0"/>
              <w:marTop w:val="0"/>
              <w:marBottom w:val="0"/>
              <w:divBdr>
                <w:top w:val="none" w:sz="0" w:space="0" w:color="auto"/>
                <w:left w:val="none" w:sz="0" w:space="0" w:color="auto"/>
                <w:bottom w:val="none" w:sz="0" w:space="0" w:color="auto"/>
                <w:right w:val="none" w:sz="0" w:space="0" w:color="auto"/>
              </w:divBdr>
            </w:div>
            <w:div w:id="2141486844">
              <w:marLeft w:val="0"/>
              <w:marRight w:val="0"/>
              <w:marTop w:val="0"/>
              <w:marBottom w:val="0"/>
              <w:divBdr>
                <w:top w:val="none" w:sz="0" w:space="0" w:color="auto"/>
                <w:left w:val="none" w:sz="0" w:space="0" w:color="auto"/>
                <w:bottom w:val="none" w:sz="0" w:space="0" w:color="auto"/>
                <w:right w:val="none" w:sz="0" w:space="0" w:color="auto"/>
              </w:divBdr>
            </w:div>
            <w:div w:id="992413270">
              <w:marLeft w:val="0"/>
              <w:marRight w:val="0"/>
              <w:marTop w:val="0"/>
              <w:marBottom w:val="0"/>
              <w:divBdr>
                <w:top w:val="none" w:sz="0" w:space="0" w:color="auto"/>
                <w:left w:val="none" w:sz="0" w:space="0" w:color="auto"/>
                <w:bottom w:val="none" w:sz="0" w:space="0" w:color="auto"/>
                <w:right w:val="none" w:sz="0" w:space="0" w:color="auto"/>
              </w:divBdr>
            </w:div>
            <w:div w:id="158346666">
              <w:marLeft w:val="0"/>
              <w:marRight w:val="0"/>
              <w:marTop w:val="0"/>
              <w:marBottom w:val="0"/>
              <w:divBdr>
                <w:top w:val="none" w:sz="0" w:space="0" w:color="auto"/>
                <w:left w:val="none" w:sz="0" w:space="0" w:color="auto"/>
                <w:bottom w:val="none" w:sz="0" w:space="0" w:color="auto"/>
                <w:right w:val="none" w:sz="0" w:space="0" w:color="auto"/>
              </w:divBdr>
            </w:div>
            <w:div w:id="1567106258">
              <w:marLeft w:val="0"/>
              <w:marRight w:val="0"/>
              <w:marTop w:val="0"/>
              <w:marBottom w:val="0"/>
              <w:divBdr>
                <w:top w:val="none" w:sz="0" w:space="0" w:color="auto"/>
                <w:left w:val="none" w:sz="0" w:space="0" w:color="auto"/>
                <w:bottom w:val="none" w:sz="0" w:space="0" w:color="auto"/>
                <w:right w:val="none" w:sz="0" w:space="0" w:color="auto"/>
              </w:divBdr>
            </w:div>
            <w:div w:id="665210240">
              <w:marLeft w:val="0"/>
              <w:marRight w:val="0"/>
              <w:marTop w:val="0"/>
              <w:marBottom w:val="0"/>
              <w:divBdr>
                <w:top w:val="none" w:sz="0" w:space="0" w:color="auto"/>
                <w:left w:val="none" w:sz="0" w:space="0" w:color="auto"/>
                <w:bottom w:val="none" w:sz="0" w:space="0" w:color="auto"/>
                <w:right w:val="none" w:sz="0" w:space="0" w:color="auto"/>
              </w:divBdr>
            </w:div>
            <w:div w:id="1195729309">
              <w:marLeft w:val="0"/>
              <w:marRight w:val="0"/>
              <w:marTop w:val="0"/>
              <w:marBottom w:val="0"/>
              <w:divBdr>
                <w:top w:val="none" w:sz="0" w:space="0" w:color="auto"/>
                <w:left w:val="none" w:sz="0" w:space="0" w:color="auto"/>
                <w:bottom w:val="none" w:sz="0" w:space="0" w:color="auto"/>
                <w:right w:val="none" w:sz="0" w:space="0" w:color="auto"/>
              </w:divBdr>
            </w:div>
            <w:div w:id="1816294996">
              <w:marLeft w:val="0"/>
              <w:marRight w:val="0"/>
              <w:marTop w:val="0"/>
              <w:marBottom w:val="0"/>
              <w:divBdr>
                <w:top w:val="none" w:sz="0" w:space="0" w:color="auto"/>
                <w:left w:val="none" w:sz="0" w:space="0" w:color="auto"/>
                <w:bottom w:val="none" w:sz="0" w:space="0" w:color="auto"/>
                <w:right w:val="none" w:sz="0" w:space="0" w:color="auto"/>
              </w:divBdr>
            </w:div>
            <w:div w:id="269971652">
              <w:marLeft w:val="0"/>
              <w:marRight w:val="0"/>
              <w:marTop w:val="0"/>
              <w:marBottom w:val="0"/>
              <w:divBdr>
                <w:top w:val="none" w:sz="0" w:space="0" w:color="auto"/>
                <w:left w:val="none" w:sz="0" w:space="0" w:color="auto"/>
                <w:bottom w:val="none" w:sz="0" w:space="0" w:color="auto"/>
                <w:right w:val="none" w:sz="0" w:space="0" w:color="auto"/>
              </w:divBdr>
            </w:div>
            <w:div w:id="843276649">
              <w:marLeft w:val="0"/>
              <w:marRight w:val="0"/>
              <w:marTop w:val="0"/>
              <w:marBottom w:val="0"/>
              <w:divBdr>
                <w:top w:val="none" w:sz="0" w:space="0" w:color="auto"/>
                <w:left w:val="none" w:sz="0" w:space="0" w:color="auto"/>
                <w:bottom w:val="none" w:sz="0" w:space="0" w:color="auto"/>
                <w:right w:val="none" w:sz="0" w:space="0" w:color="auto"/>
              </w:divBdr>
            </w:div>
            <w:div w:id="587661885">
              <w:marLeft w:val="0"/>
              <w:marRight w:val="0"/>
              <w:marTop w:val="0"/>
              <w:marBottom w:val="0"/>
              <w:divBdr>
                <w:top w:val="none" w:sz="0" w:space="0" w:color="auto"/>
                <w:left w:val="none" w:sz="0" w:space="0" w:color="auto"/>
                <w:bottom w:val="none" w:sz="0" w:space="0" w:color="auto"/>
                <w:right w:val="none" w:sz="0" w:space="0" w:color="auto"/>
              </w:divBdr>
            </w:div>
            <w:div w:id="1409307150">
              <w:marLeft w:val="0"/>
              <w:marRight w:val="0"/>
              <w:marTop w:val="0"/>
              <w:marBottom w:val="0"/>
              <w:divBdr>
                <w:top w:val="none" w:sz="0" w:space="0" w:color="auto"/>
                <w:left w:val="none" w:sz="0" w:space="0" w:color="auto"/>
                <w:bottom w:val="none" w:sz="0" w:space="0" w:color="auto"/>
                <w:right w:val="none" w:sz="0" w:space="0" w:color="auto"/>
              </w:divBdr>
            </w:div>
            <w:div w:id="3062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1309">
      <w:bodyDiv w:val="1"/>
      <w:marLeft w:val="0"/>
      <w:marRight w:val="0"/>
      <w:marTop w:val="0"/>
      <w:marBottom w:val="0"/>
      <w:divBdr>
        <w:top w:val="none" w:sz="0" w:space="0" w:color="auto"/>
        <w:left w:val="none" w:sz="0" w:space="0" w:color="auto"/>
        <w:bottom w:val="none" w:sz="0" w:space="0" w:color="auto"/>
        <w:right w:val="none" w:sz="0" w:space="0" w:color="auto"/>
      </w:divBdr>
      <w:divsChild>
        <w:div w:id="1700007937">
          <w:marLeft w:val="0"/>
          <w:marRight w:val="0"/>
          <w:marTop w:val="0"/>
          <w:marBottom w:val="0"/>
          <w:divBdr>
            <w:top w:val="none" w:sz="0" w:space="0" w:color="auto"/>
            <w:left w:val="none" w:sz="0" w:space="0" w:color="auto"/>
            <w:bottom w:val="none" w:sz="0" w:space="0" w:color="auto"/>
            <w:right w:val="none" w:sz="0" w:space="0" w:color="auto"/>
          </w:divBdr>
          <w:divsChild>
            <w:div w:id="1835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53091">
      <w:bodyDiv w:val="1"/>
      <w:marLeft w:val="0"/>
      <w:marRight w:val="0"/>
      <w:marTop w:val="0"/>
      <w:marBottom w:val="0"/>
      <w:divBdr>
        <w:top w:val="none" w:sz="0" w:space="0" w:color="auto"/>
        <w:left w:val="none" w:sz="0" w:space="0" w:color="auto"/>
        <w:bottom w:val="none" w:sz="0" w:space="0" w:color="auto"/>
        <w:right w:val="none" w:sz="0" w:space="0" w:color="auto"/>
      </w:divBdr>
      <w:divsChild>
        <w:div w:id="443110536">
          <w:marLeft w:val="0"/>
          <w:marRight w:val="0"/>
          <w:marTop w:val="0"/>
          <w:marBottom w:val="0"/>
          <w:divBdr>
            <w:top w:val="none" w:sz="0" w:space="0" w:color="auto"/>
            <w:left w:val="none" w:sz="0" w:space="0" w:color="auto"/>
            <w:bottom w:val="none" w:sz="0" w:space="0" w:color="auto"/>
            <w:right w:val="none" w:sz="0" w:space="0" w:color="auto"/>
          </w:divBdr>
          <w:divsChild>
            <w:div w:id="153765530">
              <w:marLeft w:val="0"/>
              <w:marRight w:val="0"/>
              <w:marTop w:val="0"/>
              <w:marBottom w:val="0"/>
              <w:divBdr>
                <w:top w:val="none" w:sz="0" w:space="0" w:color="auto"/>
                <w:left w:val="none" w:sz="0" w:space="0" w:color="auto"/>
                <w:bottom w:val="none" w:sz="0" w:space="0" w:color="auto"/>
                <w:right w:val="none" w:sz="0" w:space="0" w:color="auto"/>
              </w:divBdr>
            </w:div>
            <w:div w:id="714549244">
              <w:marLeft w:val="0"/>
              <w:marRight w:val="0"/>
              <w:marTop w:val="0"/>
              <w:marBottom w:val="0"/>
              <w:divBdr>
                <w:top w:val="none" w:sz="0" w:space="0" w:color="auto"/>
                <w:left w:val="none" w:sz="0" w:space="0" w:color="auto"/>
                <w:bottom w:val="none" w:sz="0" w:space="0" w:color="auto"/>
                <w:right w:val="none" w:sz="0" w:space="0" w:color="auto"/>
              </w:divBdr>
            </w:div>
            <w:div w:id="164903524">
              <w:marLeft w:val="0"/>
              <w:marRight w:val="0"/>
              <w:marTop w:val="0"/>
              <w:marBottom w:val="0"/>
              <w:divBdr>
                <w:top w:val="none" w:sz="0" w:space="0" w:color="auto"/>
                <w:left w:val="none" w:sz="0" w:space="0" w:color="auto"/>
                <w:bottom w:val="none" w:sz="0" w:space="0" w:color="auto"/>
                <w:right w:val="none" w:sz="0" w:space="0" w:color="auto"/>
              </w:divBdr>
            </w:div>
            <w:div w:id="899945763">
              <w:marLeft w:val="0"/>
              <w:marRight w:val="0"/>
              <w:marTop w:val="0"/>
              <w:marBottom w:val="0"/>
              <w:divBdr>
                <w:top w:val="none" w:sz="0" w:space="0" w:color="auto"/>
                <w:left w:val="none" w:sz="0" w:space="0" w:color="auto"/>
                <w:bottom w:val="none" w:sz="0" w:space="0" w:color="auto"/>
                <w:right w:val="none" w:sz="0" w:space="0" w:color="auto"/>
              </w:divBdr>
            </w:div>
            <w:div w:id="1593709491">
              <w:marLeft w:val="0"/>
              <w:marRight w:val="0"/>
              <w:marTop w:val="0"/>
              <w:marBottom w:val="0"/>
              <w:divBdr>
                <w:top w:val="none" w:sz="0" w:space="0" w:color="auto"/>
                <w:left w:val="none" w:sz="0" w:space="0" w:color="auto"/>
                <w:bottom w:val="none" w:sz="0" w:space="0" w:color="auto"/>
                <w:right w:val="none" w:sz="0" w:space="0" w:color="auto"/>
              </w:divBdr>
            </w:div>
            <w:div w:id="1075515358">
              <w:marLeft w:val="0"/>
              <w:marRight w:val="0"/>
              <w:marTop w:val="0"/>
              <w:marBottom w:val="0"/>
              <w:divBdr>
                <w:top w:val="none" w:sz="0" w:space="0" w:color="auto"/>
                <w:left w:val="none" w:sz="0" w:space="0" w:color="auto"/>
                <w:bottom w:val="none" w:sz="0" w:space="0" w:color="auto"/>
                <w:right w:val="none" w:sz="0" w:space="0" w:color="auto"/>
              </w:divBdr>
            </w:div>
            <w:div w:id="992828773">
              <w:marLeft w:val="0"/>
              <w:marRight w:val="0"/>
              <w:marTop w:val="0"/>
              <w:marBottom w:val="0"/>
              <w:divBdr>
                <w:top w:val="none" w:sz="0" w:space="0" w:color="auto"/>
                <w:left w:val="none" w:sz="0" w:space="0" w:color="auto"/>
                <w:bottom w:val="none" w:sz="0" w:space="0" w:color="auto"/>
                <w:right w:val="none" w:sz="0" w:space="0" w:color="auto"/>
              </w:divBdr>
            </w:div>
            <w:div w:id="185214451">
              <w:marLeft w:val="0"/>
              <w:marRight w:val="0"/>
              <w:marTop w:val="0"/>
              <w:marBottom w:val="0"/>
              <w:divBdr>
                <w:top w:val="none" w:sz="0" w:space="0" w:color="auto"/>
                <w:left w:val="none" w:sz="0" w:space="0" w:color="auto"/>
                <w:bottom w:val="none" w:sz="0" w:space="0" w:color="auto"/>
                <w:right w:val="none" w:sz="0" w:space="0" w:color="auto"/>
              </w:divBdr>
            </w:div>
            <w:div w:id="1802532510">
              <w:marLeft w:val="0"/>
              <w:marRight w:val="0"/>
              <w:marTop w:val="0"/>
              <w:marBottom w:val="0"/>
              <w:divBdr>
                <w:top w:val="none" w:sz="0" w:space="0" w:color="auto"/>
                <w:left w:val="none" w:sz="0" w:space="0" w:color="auto"/>
                <w:bottom w:val="none" w:sz="0" w:space="0" w:color="auto"/>
                <w:right w:val="none" w:sz="0" w:space="0" w:color="auto"/>
              </w:divBdr>
            </w:div>
            <w:div w:id="872690369">
              <w:marLeft w:val="0"/>
              <w:marRight w:val="0"/>
              <w:marTop w:val="0"/>
              <w:marBottom w:val="0"/>
              <w:divBdr>
                <w:top w:val="none" w:sz="0" w:space="0" w:color="auto"/>
                <w:left w:val="none" w:sz="0" w:space="0" w:color="auto"/>
                <w:bottom w:val="none" w:sz="0" w:space="0" w:color="auto"/>
                <w:right w:val="none" w:sz="0" w:space="0" w:color="auto"/>
              </w:divBdr>
            </w:div>
            <w:div w:id="535507016">
              <w:marLeft w:val="0"/>
              <w:marRight w:val="0"/>
              <w:marTop w:val="0"/>
              <w:marBottom w:val="0"/>
              <w:divBdr>
                <w:top w:val="none" w:sz="0" w:space="0" w:color="auto"/>
                <w:left w:val="none" w:sz="0" w:space="0" w:color="auto"/>
                <w:bottom w:val="none" w:sz="0" w:space="0" w:color="auto"/>
                <w:right w:val="none" w:sz="0" w:space="0" w:color="auto"/>
              </w:divBdr>
            </w:div>
            <w:div w:id="1621759864">
              <w:marLeft w:val="0"/>
              <w:marRight w:val="0"/>
              <w:marTop w:val="0"/>
              <w:marBottom w:val="0"/>
              <w:divBdr>
                <w:top w:val="none" w:sz="0" w:space="0" w:color="auto"/>
                <w:left w:val="none" w:sz="0" w:space="0" w:color="auto"/>
                <w:bottom w:val="none" w:sz="0" w:space="0" w:color="auto"/>
                <w:right w:val="none" w:sz="0" w:space="0" w:color="auto"/>
              </w:divBdr>
            </w:div>
            <w:div w:id="1960794246">
              <w:marLeft w:val="0"/>
              <w:marRight w:val="0"/>
              <w:marTop w:val="0"/>
              <w:marBottom w:val="0"/>
              <w:divBdr>
                <w:top w:val="none" w:sz="0" w:space="0" w:color="auto"/>
                <w:left w:val="none" w:sz="0" w:space="0" w:color="auto"/>
                <w:bottom w:val="none" w:sz="0" w:space="0" w:color="auto"/>
                <w:right w:val="none" w:sz="0" w:space="0" w:color="auto"/>
              </w:divBdr>
            </w:div>
            <w:div w:id="650718019">
              <w:marLeft w:val="0"/>
              <w:marRight w:val="0"/>
              <w:marTop w:val="0"/>
              <w:marBottom w:val="0"/>
              <w:divBdr>
                <w:top w:val="none" w:sz="0" w:space="0" w:color="auto"/>
                <w:left w:val="none" w:sz="0" w:space="0" w:color="auto"/>
                <w:bottom w:val="none" w:sz="0" w:space="0" w:color="auto"/>
                <w:right w:val="none" w:sz="0" w:space="0" w:color="auto"/>
              </w:divBdr>
            </w:div>
            <w:div w:id="806623755">
              <w:marLeft w:val="0"/>
              <w:marRight w:val="0"/>
              <w:marTop w:val="0"/>
              <w:marBottom w:val="0"/>
              <w:divBdr>
                <w:top w:val="none" w:sz="0" w:space="0" w:color="auto"/>
                <w:left w:val="none" w:sz="0" w:space="0" w:color="auto"/>
                <w:bottom w:val="none" w:sz="0" w:space="0" w:color="auto"/>
                <w:right w:val="none" w:sz="0" w:space="0" w:color="auto"/>
              </w:divBdr>
            </w:div>
            <w:div w:id="586767532">
              <w:marLeft w:val="0"/>
              <w:marRight w:val="0"/>
              <w:marTop w:val="0"/>
              <w:marBottom w:val="0"/>
              <w:divBdr>
                <w:top w:val="none" w:sz="0" w:space="0" w:color="auto"/>
                <w:left w:val="none" w:sz="0" w:space="0" w:color="auto"/>
                <w:bottom w:val="none" w:sz="0" w:space="0" w:color="auto"/>
                <w:right w:val="none" w:sz="0" w:space="0" w:color="auto"/>
              </w:divBdr>
            </w:div>
            <w:div w:id="1488353565">
              <w:marLeft w:val="0"/>
              <w:marRight w:val="0"/>
              <w:marTop w:val="0"/>
              <w:marBottom w:val="0"/>
              <w:divBdr>
                <w:top w:val="none" w:sz="0" w:space="0" w:color="auto"/>
                <w:left w:val="none" w:sz="0" w:space="0" w:color="auto"/>
                <w:bottom w:val="none" w:sz="0" w:space="0" w:color="auto"/>
                <w:right w:val="none" w:sz="0" w:space="0" w:color="auto"/>
              </w:divBdr>
            </w:div>
            <w:div w:id="1820917814">
              <w:marLeft w:val="0"/>
              <w:marRight w:val="0"/>
              <w:marTop w:val="0"/>
              <w:marBottom w:val="0"/>
              <w:divBdr>
                <w:top w:val="none" w:sz="0" w:space="0" w:color="auto"/>
                <w:left w:val="none" w:sz="0" w:space="0" w:color="auto"/>
                <w:bottom w:val="none" w:sz="0" w:space="0" w:color="auto"/>
                <w:right w:val="none" w:sz="0" w:space="0" w:color="auto"/>
              </w:divBdr>
            </w:div>
            <w:div w:id="772558300">
              <w:marLeft w:val="0"/>
              <w:marRight w:val="0"/>
              <w:marTop w:val="0"/>
              <w:marBottom w:val="0"/>
              <w:divBdr>
                <w:top w:val="none" w:sz="0" w:space="0" w:color="auto"/>
                <w:left w:val="none" w:sz="0" w:space="0" w:color="auto"/>
                <w:bottom w:val="none" w:sz="0" w:space="0" w:color="auto"/>
                <w:right w:val="none" w:sz="0" w:space="0" w:color="auto"/>
              </w:divBdr>
            </w:div>
            <w:div w:id="223758604">
              <w:marLeft w:val="0"/>
              <w:marRight w:val="0"/>
              <w:marTop w:val="0"/>
              <w:marBottom w:val="0"/>
              <w:divBdr>
                <w:top w:val="none" w:sz="0" w:space="0" w:color="auto"/>
                <w:left w:val="none" w:sz="0" w:space="0" w:color="auto"/>
                <w:bottom w:val="none" w:sz="0" w:space="0" w:color="auto"/>
                <w:right w:val="none" w:sz="0" w:space="0" w:color="auto"/>
              </w:divBdr>
            </w:div>
            <w:div w:id="178129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9222">
      <w:bodyDiv w:val="1"/>
      <w:marLeft w:val="0"/>
      <w:marRight w:val="0"/>
      <w:marTop w:val="0"/>
      <w:marBottom w:val="0"/>
      <w:divBdr>
        <w:top w:val="none" w:sz="0" w:space="0" w:color="auto"/>
        <w:left w:val="none" w:sz="0" w:space="0" w:color="auto"/>
        <w:bottom w:val="none" w:sz="0" w:space="0" w:color="auto"/>
        <w:right w:val="none" w:sz="0" w:space="0" w:color="auto"/>
      </w:divBdr>
      <w:divsChild>
        <w:div w:id="1325665374">
          <w:marLeft w:val="0"/>
          <w:marRight w:val="0"/>
          <w:marTop w:val="0"/>
          <w:marBottom w:val="0"/>
          <w:divBdr>
            <w:top w:val="none" w:sz="0" w:space="0" w:color="auto"/>
            <w:left w:val="none" w:sz="0" w:space="0" w:color="auto"/>
            <w:bottom w:val="none" w:sz="0" w:space="0" w:color="auto"/>
            <w:right w:val="none" w:sz="0" w:space="0" w:color="auto"/>
          </w:divBdr>
          <w:divsChild>
            <w:div w:id="1494225144">
              <w:marLeft w:val="0"/>
              <w:marRight w:val="0"/>
              <w:marTop w:val="0"/>
              <w:marBottom w:val="0"/>
              <w:divBdr>
                <w:top w:val="none" w:sz="0" w:space="0" w:color="auto"/>
                <w:left w:val="none" w:sz="0" w:space="0" w:color="auto"/>
                <w:bottom w:val="none" w:sz="0" w:space="0" w:color="auto"/>
                <w:right w:val="none" w:sz="0" w:space="0" w:color="auto"/>
              </w:divBdr>
            </w:div>
            <w:div w:id="409889047">
              <w:marLeft w:val="0"/>
              <w:marRight w:val="0"/>
              <w:marTop w:val="0"/>
              <w:marBottom w:val="0"/>
              <w:divBdr>
                <w:top w:val="none" w:sz="0" w:space="0" w:color="auto"/>
                <w:left w:val="none" w:sz="0" w:space="0" w:color="auto"/>
                <w:bottom w:val="none" w:sz="0" w:space="0" w:color="auto"/>
                <w:right w:val="none" w:sz="0" w:space="0" w:color="auto"/>
              </w:divBdr>
            </w:div>
            <w:div w:id="1329871607">
              <w:marLeft w:val="0"/>
              <w:marRight w:val="0"/>
              <w:marTop w:val="0"/>
              <w:marBottom w:val="0"/>
              <w:divBdr>
                <w:top w:val="none" w:sz="0" w:space="0" w:color="auto"/>
                <w:left w:val="none" w:sz="0" w:space="0" w:color="auto"/>
                <w:bottom w:val="none" w:sz="0" w:space="0" w:color="auto"/>
                <w:right w:val="none" w:sz="0" w:space="0" w:color="auto"/>
              </w:divBdr>
            </w:div>
            <w:div w:id="738289426">
              <w:marLeft w:val="0"/>
              <w:marRight w:val="0"/>
              <w:marTop w:val="0"/>
              <w:marBottom w:val="0"/>
              <w:divBdr>
                <w:top w:val="none" w:sz="0" w:space="0" w:color="auto"/>
                <w:left w:val="none" w:sz="0" w:space="0" w:color="auto"/>
                <w:bottom w:val="none" w:sz="0" w:space="0" w:color="auto"/>
                <w:right w:val="none" w:sz="0" w:space="0" w:color="auto"/>
              </w:divBdr>
            </w:div>
            <w:div w:id="953249467">
              <w:marLeft w:val="0"/>
              <w:marRight w:val="0"/>
              <w:marTop w:val="0"/>
              <w:marBottom w:val="0"/>
              <w:divBdr>
                <w:top w:val="none" w:sz="0" w:space="0" w:color="auto"/>
                <w:left w:val="none" w:sz="0" w:space="0" w:color="auto"/>
                <w:bottom w:val="none" w:sz="0" w:space="0" w:color="auto"/>
                <w:right w:val="none" w:sz="0" w:space="0" w:color="auto"/>
              </w:divBdr>
            </w:div>
            <w:div w:id="869227784">
              <w:marLeft w:val="0"/>
              <w:marRight w:val="0"/>
              <w:marTop w:val="0"/>
              <w:marBottom w:val="0"/>
              <w:divBdr>
                <w:top w:val="none" w:sz="0" w:space="0" w:color="auto"/>
                <w:left w:val="none" w:sz="0" w:space="0" w:color="auto"/>
                <w:bottom w:val="none" w:sz="0" w:space="0" w:color="auto"/>
                <w:right w:val="none" w:sz="0" w:space="0" w:color="auto"/>
              </w:divBdr>
            </w:div>
            <w:div w:id="352220905">
              <w:marLeft w:val="0"/>
              <w:marRight w:val="0"/>
              <w:marTop w:val="0"/>
              <w:marBottom w:val="0"/>
              <w:divBdr>
                <w:top w:val="none" w:sz="0" w:space="0" w:color="auto"/>
                <w:left w:val="none" w:sz="0" w:space="0" w:color="auto"/>
                <w:bottom w:val="none" w:sz="0" w:space="0" w:color="auto"/>
                <w:right w:val="none" w:sz="0" w:space="0" w:color="auto"/>
              </w:divBdr>
            </w:div>
            <w:div w:id="1719012330">
              <w:marLeft w:val="0"/>
              <w:marRight w:val="0"/>
              <w:marTop w:val="0"/>
              <w:marBottom w:val="0"/>
              <w:divBdr>
                <w:top w:val="none" w:sz="0" w:space="0" w:color="auto"/>
                <w:left w:val="none" w:sz="0" w:space="0" w:color="auto"/>
                <w:bottom w:val="none" w:sz="0" w:space="0" w:color="auto"/>
                <w:right w:val="none" w:sz="0" w:space="0" w:color="auto"/>
              </w:divBdr>
            </w:div>
            <w:div w:id="493186368">
              <w:marLeft w:val="0"/>
              <w:marRight w:val="0"/>
              <w:marTop w:val="0"/>
              <w:marBottom w:val="0"/>
              <w:divBdr>
                <w:top w:val="none" w:sz="0" w:space="0" w:color="auto"/>
                <w:left w:val="none" w:sz="0" w:space="0" w:color="auto"/>
                <w:bottom w:val="none" w:sz="0" w:space="0" w:color="auto"/>
                <w:right w:val="none" w:sz="0" w:space="0" w:color="auto"/>
              </w:divBdr>
            </w:div>
            <w:div w:id="1608849525">
              <w:marLeft w:val="0"/>
              <w:marRight w:val="0"/>
              <w:marTop w:val="0"/>
              <w:marBottom w:val="0"/>
              <w:divBdr>
                <w:top w:val="none" w:sz="0" w:space="0" w:color="auto"/>
                <w:left w:val="none" w:sz="0" w:space="0" w:color="auto"/>
                <w:bottom w:val="none" w:sz="0" w:space="0" w:color="auto"/>
                <w:right w:val="none" w:sz="0" w:space="0" w:color="auto"/>
              </w:divBdr>
            </w:div>
            <w:div w:id="1655837736">
              <w:marLeft w:val="0"/>
              <w:marRight w:val="0"/>
              <w:marTop w:val="0"/>
              <w:marBottom w:val="0"/>
              <w:divBdr>
                <w:top w:val="none" w:sz="0" w:space="0" w:color="auto"/>
                <w:left w:val="none" w:sz="0" w:space="0" w:color="auto"/>
                <w:bottom w:val="none" w:sz="0" w:space="0" w:color="auto"/>
                <w:right w:val="none" w:sz="0" w:space="0" w:color="auto"/>
              </w:divBdr>
            </w:div>
            <w:div w:id="14728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70675">
      <w:bodyDiv w:val="1"/>
      <w:marLeft w:val="0"/>
      <w:marRight w:val="0"/>
      <w:marTop w:val="0"/>
      <w:marBottom w:val="0"/>
      <w:divBdr>
        <w:top w:val="none" w:sz="0" w:space="0" w:color="auto"/>
        <w:left w:val="none" w:sz="0" w:space="0" w:color="auto"/>
        <w:bottom w:val="none" w:sz="0" w:space="0" w:color="auto"/>
        <w:right w:val="none" w:sz="0" w:space="0" w:color="auto"/>
      </w:divBdr>
      <w:divsChild>
        <w:div w:id="2095545162">
          <w:marLeft w:val="0"/>
          <w:marRight w:val="0"/>
          <w:marTop w:val="0"/>
          <w:marBottom w:val="0"/>
          <w:divBdr>
            <w:top w:val="none" w:sz="0" w:space="0" w:color="auto"/>
            <w:left w:val="none" w:sz="0" w:space="0" w:color="auto"/>
            <w:bottom w:val="none" w:sz="0" w:space="0" w:color="auto"/>
            <w:right w:val="none" w:sz="0" w:space="0" w:color="auto"/>
          </w:divBdr>
          <w:divsChild>
            <w:div w:id="12106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57704">
      <w:bodyDiv w:val="1"/>
      <w:marLeft w:val="0"/>
      <w:marRight w:val="0"/>
      <w:marTop w:val="0"/>
      <w:marBottom w:val="0"/>
      <w:divBdr>
        <w:top w:val="none" w:sz="0" w:space="0" w:color="auto"/>
        <w:left w:val="none" w:sz="0" w:space="0" w:color="auto"/>
        <w:bottom w:val="none" w:sz="0" w:space="0" w:color="auto"/>
        <w:right w:val="none" w:sz="0" w:space="0" w:color="auto"/>
      </w:divBdr>
      <w:divsChild>
        <w:div w:id="1596668605">
          <w:marLeft w:val="0"/>
          <w:marRight w:val="0"/>
          <w:marTop w:val="0"/>
          <w:marBottom w:val="0"/>
          <w:divBdr>
            <w:top w:val="none" w:sz="0" w:space="0" w:color="auto"/>
            <w:left w:val="none" w:sz="0" w:space="0" w:color="auto"/>
            <w:bottom w:val="none" w:sz="0" w:space="0" w:color="auto"/>
            <w:right w:val="none" w:sz="0" w:space="0" w:color="auto"/>
          </w:divBdr>
          <w:divsChild>
            <w:div w:id="1412317575">
              <w:marLeft w:val="0"/>
              <w:marRight w:val="0"/>
              <w:marTop w:val="0"/>
              <w:marBottom w:val="0"/>
              <w:divBdr>
                <w:top w:val="none" w:sz="0" w:space="0" w:color="auto"/>
                <w:left w:val="none" w:sz="0" w:space="0" w:color="auto"/>
                <w:bottom w:val="none" w:sz="0" w:space="0" w:color="auto"/>
                <w:right w:val="none" w:sz="0" w:space="0" w:color="auto"/>
              </w:divBdr>
            </w:div>
            <w:div w:id="18666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48795">
      <w:bodyDiv w:val="1"/>
      <w:marLeft w:val="0"/>
      <w:marRight w:val="0"/>
      <w:marTop w:val="0"/>
      <w:marBottom w:val="0"/>
      <w:divBdr>
        <w:top w:val="none" w:sz="0" w:space="0" w:color="auto"/>
        <w:left w:val="none" w:sz="0" w:space="0" w:color="auto"/>
        <w:bottom w:val="none" w:sz="0" w:space="0" w:color="auto"/>
        <w:right w:val="none" w:sz="0" w:space="0" w:color="auto"/>
      </w:divBdr>
      <w:divsChild>
        <w:div w:id="1444574523">
          <w:marLeft w:val="0"/>
          <w:marRight w:val="0"/>
          <w:marTop w:val="0"/>
          <w:marBottom w:val="0"/>
          <w:divBdr>
            <w:top w:val="none" w:sz="0" w:space="0" w:color="auto"/>
            <w:left w:val="none" w:sz="0" w:space="0" w:color="auto"/>
            <w:bottom w:val="none" w:sz="0" w:space="0" w:color="auto"/>
            <w:right w:val="none" w:sz="0" w:space="0" w:color="auto"/>
          </w:divBdr>
          <w:divsChild>
            <w:div w:id="992559567">
              <w:marLeft w:val="0"/>
              <w:marRight w:val="0"/>
              <w:marTop w:val="0"/>
              <w:marBottom w:val="0"/>
              <w:divBdr>
                <w:top w:val="none" w:sz="0" w:space="0" w:color="auto"/>
                <w:left w:val="none" w:sz="0" w:space="0" w:color="auto"/>
                <w:bottom w:val="none" w:sz="0" w:space="0" w:color="auto"/>
                <w:right w:val="none" w:sz="0" w:space="0" w:color="auto"/>
              </w:divBdr>
            </w:div>
            <w:div w:id="917061474">
              <w:marLeft w:val="0"/>
              <w:marRight w:val="0"/>
              <w:marTop w:val="0"/>
              <w:marBottom w:val="0"/>
              <w:divBdr>
                <w:top w:val="none" w:sz="0" w:space="0" w:color="auto"/>
                <w:left w:val="none" w:sz="0" w:space="0" w:color="auto"/>
                <w:bottom w:val="none" w:sz="0" w:space="0" w:color="auto"/>
                <w:right w:val="none" w:sz="0" w:space="0" w:color="auto"/>
              </w:divBdr>
            </w:div>
            <w:div w:id="733892272">
              <w:marLeft w:val="0"/>
              <w:marRight w:val="0"/>
              <w:marTop w:val="0"/>
              <w:marBottom w:val="0"/>
              <w:divBdr>
                <w:top w:val="none" w:sz="0" w:space="0" w:color="auto"/>
                <w:left w:val="none" w:sz="0" w:space="0" w:color="auto"/>
                <w:bottom w:val="none" w:sz="0" w:space="0" w:color="auto"/>
                <w:right w:val="none" w:sz="0" w:space="0" w:color="auto"/>
              </w:divBdr>
            </w:div>
            <w:div w:id="1363362780">
              <w:marLeft w:val="0"/>
              <w:marRight w:val="0"/>
              <w:marTop w:val="0"/>
              <w:marBottom w:val="0"/>
              <w:divBdr>
                <w:top w:val="none" w:sz="0" w:space="0" w:color="auto"/>
                <w:left w:val="none" w:sz="0" w:space="0" w:color="auto"/>
                <w:bottom w:val="none" w:sz="0" w:space="0" w:color="auto"/>
                <w:right w:val="none" w:sz="0" w:space="0" w:color="auto"/>
              </w:divBdr>
            </w:div>
            <w:div w:id="1740903314">
              <w:marLeft w:val="0"/>
              <w:marRight w:val="0"/>
              <w:marTop w:val="0"/>
              <w:marBottom w:val="0"/>
              <w:divBdr>
                <w:top w:val="none" w:sz="0" w:space="0" w:color="auto"/>
                <w:left w:val="none" w:sz="0" w:space="0" w:color="auto"/>
                <w:bottom w:val="none" w:sz="0" w:space="0" w:color="auto"/>
                <w:right w:val="none" w:sz="0" w:space="0" w:color="auto"/>
              </w:divBdr>
            </w:div>
            <w:div w:id="1560359210">
              <w:marLeft w:val="0"/>
              <w:marRight w:val="0"/>
              <w:marTop w:val="0"/>
              <w:marBottom w:val="0"/>
              <w:divBdr>
                <w:top w:val="none" w:sz="0" w:space="0" w:color="auto"/>
                <w:left w:val="none" w:sz="0" w:space="0" w:color="auto"/>
                <w:bottom w:val="none" w:sz="0" w:space="0" w:color="auto"/>
                <w:right w:val="none" w:sz="0" w:space="0" w:color="auto"/>
              </w:divBdr>
            </w:div>
            <w:div w:id="761147600">
              <w:marLeft w:val="0"/>
              <w:marRight w:val="0"/>
              <w:marTop w:val="0"/>
              <w:marBottom w:val="0"/>
              <w:divBdr>
                <w:top w:val="none" w:sz="0" w:space="0" w:color="auto"/>
                <w:left w:val="none" w:sz="0" w:space="0" w:color="auto"/>
                <w:bottom w:val="none" w:sz="0" w:space="0" w:color="auto"/>
                <w:right w:val="none" w:sz="0" w:space="0" w:color="auto"/>
              </w:divBdr>
            </w:div>
            <w:div w:id="748648496">
              <w:marLeft w:val="0"/>
              <w:marRight w:val="0"/>
              <w:marTop w:val="0"/>
              <w:marBottom w:val="0"/>
              <w:divBdr>
                <w:top w:val="none" w:sz="0" w:space="0" w:color="auto"/>
                <w:left w:val="none" w:sz="0" w:space="0" w:color="auto"/>
                <w:bottom w:val="none" w:sz="0" w:space="0" w:color="auto"/>
                <w:right w:val="none" w:sz="0" w:space="0" w:color="auto"/>
              </w:divBdr>
            </w:div>
            <w:div w:id="1996105824">
              <w:marLeft w:val="0"/>
              <w:marRight w:val="0"/>
              <w:marTop w:val="0"/>
              <w:marBottom w:val="0"/>
              <w:divBdr>
                <w:top w:val="none" w:sz="0" w:space="0" w:color="auto"/>
                <w:left w:val="none" w:sz="0" w:space="0" w:color="auto"/>
                <w:bottom w:val="none" w:sz="0" w:space="0" w:color="auto"/>
                <w:right w:val="none" w:sz="0" w:space="0" w:color="auto"/>
              </w:divBdr>
            </w:div>
            <w:div w:id="138310507">
              <w:marLeft w:val="0"/>
              <w:marRight w:val="0"/>
              <w:marTop w:val="0"/>
              <w:marBottom w:val="0"/>
              <w:divBdr>
                <w:top w:val="none" w:sz="0" w:space="0" w:color="auto"/>
                <w:left w:val="none" w:sz="0" w:space="0" w:color="auto"/>
                <w:bottom w:val="none" w:sz="0" w:space="0" w:color="auto"/>
                <w:right w:val="none" w:sz="0" w:space="0" w:color="auto"/>
              </w:divBdr>
            </w:div>
            <w:div w:id="22230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5649">
      <w:bodyDiv w:val="1"/>
      <w:marLeft w:val="0"/>
      <w:marRight w:val="0"/>
      <w:marTop w:val="0"/>
      <w:marBottom w:val="0"/>
      <w:divBdr>
        <w:top w:val="none" w:sz="0" w:space="0" w:color="auto"/>
        <w:left w:val="none" w:sz="0" w:space="0" w:color="auto"/>
        <w:bottom w:val="none" w:sz="0" w:space="0" w:color="auto"/>
        <w:right w:val="none" w:sz="0" w:space="0" w:color="auto"/>
      </w:divBdr>
      <w:divsChild>
        <w:div w:id="1519545425">
          <w:marLeft w:val="0"/>
          <w:marRight w:val="0"/>
          <w:marTop w:val="0"/>
          <w:marBottom w:val="0"/>
          <w:divBdr>
            <w:top w:val="none" w:sz="0" w:space="0" w:color="auto"/>
            <w:left w:val="none" w:sz="0" w:space="0" w:color="auto"/>
            <w:bottom w:val="none" w:sz="0" w:space="0" w:color="auto"/>
            <w:right w:val="none" w:sz="0" w:space="0" w:color="auto"/>
          </w:divBdr>
          <w:divsChild>
            <w:div w:id="2084250709">
              <w:marLeft w:val="0"/>
              <w:marRight w:val="0"/>
              <w:marTop w:val="0"/>
              <w:marBottom w:val="0"/>
              <w:divBdr>
                <w:top w:val="none" w:sz="0" w:space="0" w:color="auto"/>
                <w:left w:val="none" w:sz="0" w:space="0" w:color="auto"/>
                <w:bottom w:val="none" w:sz="0" w:space="0" w:color="auto"/>
                <w:right w:val="none" w:sz="0" w:space="0" w:color="auto"/>
              </w:divBdr>
            </w:div>
            <w:div w:id="1689717815">
              <w:marLeft w:val="0"/>
              <w:marRight w:val="0"/>
              <w:marTop w:val="0"/>
              <w:marBottom w:val="0"/>
              <w:divBdr>
                <w:top w:val="none" w:sz="0" w:space="0" w:color="auto"/>
                <w:left w:val="none" w:sz="0" w:space="0" w:color="auto"/>
                <w:bottom w:val="none" w:sz="0" w:space="0" w:color="auto"/>
                <w:right w:val="none" w:sz="0" w:space="0" w:color="auto"/>
              </w:divBdr>
            </w:div>
            <w:div w:id="4623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9630">
      <w:bodyDiv w:val="1"/>
      <w:marLeft w:val="0"/>
      <w:marRight w:val="0"/>
      <w:marTop w:val="0"/>
      <w:marBottom w:val="0"/>
      <w:divBdr>
        <w:top w:val="none" w:sz="0" w:space="0" w:color="auto"/>
        <w:left w:val="none" w:sz="0" w:space="0" w:color="auto"/>
        <w:bottom w:val="none" w:sz="0" w:space="0" w:color="auto"/>
        <w:right w:val="none" w:sz="0" w:space="0" w:color="auto"/>
      </w:divBdr>
      <w:divsChild>
        <w:div w:id="295839246">
          <w:marLeft w:val="0"/>
          <w:marRight w:val="0"/>
          <w:marTop w:val="0"/>
          <w:marBottom w:val="0"/>
          <w:divBdr>
            <w:top w:val="none" w:sz="0" w:space="0" w:color="auto"/>
            <w:left w:val="none" w:sz="0" w:space="0" w:color="auto"/>
            <w:bottom w:val="none" w:sz="0" w:space="0" w:color="auto"/>
            <w:right w:val="none" w:sz="0" w:space="0" w:color="auto"/>
          </w:divBdr>
          <w:divsChild>
            <w:div w:id="241985757">
              <w:marLeft w:val="0"/>
              <w:marRight w:val="0"/>
              <w:marTop w:val="0"/>
              <w:marBottom w:val="0"/>
              <w:divBdr>
                <w:top w:val="none" w:sz="0" w:space="0" w:color="auto"/>
                <w:left w:val="none" w:sz="0" w:space="0" w:color="auto"/>
                <w:bottom w:val="none" w:sz="0" w:space="0" w:color="auto"/>
                <w:right w:val="none" w:sz="0" w:space="0" w:color="auto"/>
              </w:divBdr>
            </w:div>
            <w:div w:id="399596973">
              <w:marLeft w:val="0"/>
              <w:marRight w:val="0"/>
              <w:marTop w:val="0"/>
              <w:marBottom w:val="0"/>
              <w:divBdr>
                <w:top w:val="none" w:sz="0" w:space="0" w:color="auto"/>
                <w:left w:val="none" w:sz="0" w:space="0" w:color="auto"/>
                <w:bottom w:val="none" w:sz="0" w:space="0" w:color="auto"/>
                <w:right w:val="none" w:sz="0" w:space="0" w:color="auto"/>
              </w:divBdr>
            </w:div>
            <w:div w:id="1620139068">
              <w:marLeft w:val="0"/>
              <w:marRight w:val="0"/>
              <w:marTop w:val="0"/>
              <w:marBottom w:val="0"/>
              <w:divBdr>
                <w:top w:val="none" w:sz="0" w:space="0" w:color="auto"/>
                <w:left w:val="none" w:sz="0" w:space="0" w:color="auto"/>
                <w:bottom w:val="none" w:sz="0" w:space="0" w:color="auto"/>
                <w:right w:val="none" w:sz="0" w:space="0" w:color="auto"/>
              </w:divBdr>
            </w:div>
            <w:div w:id="427622763">
              <w:marLeft w:val="0"/>
              <w:marRight w:val="0"/>
              <w:marTop w:val="0"/>
              <w:marBottom w:val="0"/>
              <w:divBdr>
                <w:top w:val="none" w:sz="0" w:space="0" w:color="auto"/>
                <w:left w:val="none" w:sz="0" w:space="0" w:color="auto"/>
                <w:bottom w:val="none" w:sz="0" w:space="0" w:color="auto"/>
                <w:right w:val="none" w:sz="0" w:space="0" w:color="auto"/>
              </w:divBdr>
            </w:div>
            <w:div w:id="2060398183">
              <w:marLeft w:val="0"/>
              <w:marRight w:val="0"/>
              <w:marTop w:val="0"/>
              <w:marBottom w:val="0"/>
              <w:divBdr>
                <w:top w:val="none" w:sz="0" w:space="0" w:color="auto"/>
                <w:left w:val="none" w:sz="0" w:space="0" w:color="auto"/>
                <w:bottom w:val="none" w:sz="0" w:space="0" w:color="auto"/>
                <w:right w:val="none" w:sz="0" w:space="0" w:color="auto"/>
              </w:divBdr>
            </w:div>
            <w:div w:id="1219436687">
              <w:marLeft w:val="0"/>
              <w:marRight w:val="0"/>
              <w:marTop w:val="0"/>
              <w:marBottom w:val="0"/>
              <w:divBdr>
                <w:top w:val="none" w:sz="0" w:space="0" w:color="auto"/>
                <w:left w:val="none" w:sz="0" w:space="0" w:color="auto"/>
                <w:bottom w:val="none" w:sz="0" w:space="0" w:color="auto"/>
                <w:right w:val="none" w:sz="0" w:space="0" w:color="auto"/>
              </w:divBdr>
            </w:div>
            <w:div w:id="512842113">
              <w:marLeft w:val="0"/>
              <w:marRight w:val="0"/>
              <w:marTop w:val="0"/>
              <w:marBottom w:val="0"/>
              <w:divBdr>
                <w:top w:val="none" w:sz="0" w:space="0" w:color="auto"/>
                <w:left w:val="none" w:sz="0" w:space="0" w:color="auto"/>
                <w:bottom w:val="none" w:sz="0" w:space="0" w:color="auto"/>
                <w:right w:val="none" w:sz="0" w:space="0" w:color="auto"/>
              </w:divBdr>
            </w:div>
            <w:div w:id="1578707466">
              <w:marLeft w:val="0"/>
              <w:marRight w:val="0"/>
              <w:marTop w:val="0"/>
              <w:marBottom w:val="0"/>
              <w:divBdr>
                <w:top w:val="none" w:sz="0" w:space="0" w:color="auto"/>
                <w:left w:val="none" w:sz="0" w:space="0" w:color="auto"/>
                <w:bottom w:val="none" w:sz="0" w:space="0" w:color="auto"/>
                <w:right w:val="none" w:sz="0" w:space="0" w:color="auto"/>
              </w:divBdr>
            </w:div>
            <w:div w:id="1706562257">
              <w:marLeft w:val="0"/>
              <w:marRight w:val="0"/>
              <w:marTop w:val="0"/>
              <w:marBottom w:val="0"/>
              <w:divBdr>
                <w:top w:val="none" w:sz="0" w:space="0" w:color="auto"/>
                <w:left w:val="none" w:sz="0" w:space="0" w:color="auto"/>
                <w:bottom w:val="none" w:sz="0" w:space="0" w:color="auto"/>
                <w:right w:val="none" w:sz="0" w:space="0" w:color="auto"/>
              </w:divBdr>
            </w:div>
            <w:div w:id="1867135689">
              <w:marLeft w:val="0"/>
              <w:marRight w:val="0"/>
              <w:marTop w:val="0"/>
              <w:marBottom w:val="0"/>
              <w:divBdr>
                <w:top w:val="none" w:sz="0" w:space="0" w:color="auto"/>
                <w:left w:val="none" w:sz="0" w:space="0" w:color="auto"/>
                <w:bottom w:val="none" w:sz="0" w:space="0" w:color="auto"/>
                <w:right w:val="none" w:sz="0" w:space="0" w:color="auto"/>
              </w:divBdr>
            </w:div>
            <w:div w:id="1565025184">
              <w:marLeft w:val="0"/>
              <w:marRight w:val="0"/>
              <w:marTop w:val="0"/>
              <w:marBottom w:val="0"/>
              <w:divBdr>
                <w:top w:val="none" w:sz="0" w:space="0" w:color="auto"/>
                <w:left w:val="none" w:sz="0" w:space="0" w:color="auto"/>
                <w:bottom w:val="none" w:sz="0" w:space="0" w:color="auto"/>
                <w:right w:val="none" w:sz="0" w:space="0" w:color="auto"/>
              </w:divBdr>
            </w:div>
            <w:div w:id="509411705">
              <w:marLeft w:val="0"/>
              <w:marRight w:val="0"/>
              <w:marTop w:val="0"/>
              <w:marBottom w:val="0"/>
              <w:divBdr>
                <w:top w:val="none" w:sz="0" w:space="0" w:color="auto"/>
                <w:left w:val="none" w:sz="0" w:space="0" w:color="auto"/>
                <w:bottom w:val="none" w:sz="0" w:space="0" w:color="auto"/>
                <w:right w:val="none" w:sz="0" w:space="0" w:color="auto"/>
              </w:divBdr>
            </w:div>
            <w:div w:id="37508227">
              <w:marLeft w:val="0"/>
              <w:marRight w:val="0"/>
              <w:marTop w:val="0"/>
              <w:marBottom w:val="0"/>
              <w:divBdr>
                <w:top w:val="none" w:sz="0" w:space="0" w:color="auto"/>
                <w:left w:val="none" w:sz="0" w:space="0" w:color="auto"/>
                <w:bottom w:val="none" w:sz="0" w:space="0" w:color="auto"/>
                <w:right w:val="none" w:sz="0" w:space="0" w:color="auto"/>
              </w:divBdr>
            </w:div>
            <w:div w:id="1371145219">
              <w:marLeft w:val="0"/>
              <w:marRight w:val="0"/>
              <w:marTop w:val="0"/>
              <w:marBottom w:val="0"/>
              <w:divBdr>
                <w:top w:val="none" w:sz="0" w:space="0" w:color="auto"/>
                <w:left w:val="none" w:sz="0" w:space="0" w:color="auto"/>
                <w:bottom w:val="none" w:sz="0" w:space="0" w:color="auto"/>
                <w:right w:val="none" w:sz="0" w:space="0" w:color="auto"/>
              </w:divBdr>
            </w:div>
            <w:div w:id="1736003447">
              <w:marLeft w:val="0"/>
              <w:marRight w:val="0"/>
              <w:marTop w:val="0"/>
              <w:marBottom w:val="0"/>
              <w:divBdr>
                <w:top w:val="none" w:sz="0" w:space="0" w:color="auto"/>
                <w:left w:val="none" w:sz="0" w:space="0" w:color="auto"/>
                <w:bottom w:val="none" w:sz="0" w:space="0" w:color="auto"/>
                <w:right w:val="none" w:sz="0" w:space="0" w:color="auto"/>
              </w:divBdr>
            </w:div>
            <w:div w:id="966856788">
              <w:marLeft w:val="0"/>
              <w:marRight w:val="0"/>
              <w:marTop w:val="0"/>
              <w:marBottom w:val="0"/>
              <w:divBdr>
                <w:top w:val="none" w:sz="0" w:space="0" w:color="auto"/>
                <w:left w:val="none" w:sz="0" w:space="0" w:color="auto"/>
                <w:bottom w:val="none" w:sz="0" w:space="0" w:color="auto"/>
                <w:right w:val="none" w:sz="0" w:space="0" w:color="auto"/>
              </w:divBdr>
            </w:div>
            <w:div w:id="2101876559">
              <w:marLeft w:val="0"/>
              <w:marRight w:val="0"/>
              <w:marTop w:val="0"/>
              <w:marBottom w:val="0"/>
              <w:divBdr>
                <w:top w:val="none" w:sz="0" w:space="0" w:color="auto"/>
                <w:left w:val="none" w:sz="0" w:space="0" w:color="auto"/>
                <w:bottom w:val="none" w:sz="0" w:space="0" w:color="auto"/>
                <w:right w:val="none" w:sz="0" w:space="0" w:color="auto"/>
              </w:divBdr>
            </w:div>
            <w:div w:id="1040398975">
              <w:marLeft w:val="0"/>
              <w:marRight w:val="0"/>
              <w:marTop w:val="0"/>
              <w:marBottom w:val="0"/>
              <w:divBdr>
                <w:top w:val="none" w:sz="0" w:space="0" w:color="auto"/>
                <w:left w:val="none" w:sz="0" w:space="0" w:color="auto"/>
                <w:bottom w:val="none" w:sz="0" w:space="0" w:color="auto"/>
                <w:right w:val="none" w:sz="0" w:space="0" w:color="auto"/>
              </w:divBdr>
            </w:div>
            <w:div w:id="614023308">
              <w:marLeft w:val="0"/>
              <w:marRight w:val="0"/>
              <w:marTop w:val="0"/>
              <w:marBottom w:val="0"/>
              <w:divBdr>
                <w:top w:val="none" w:sz="0" w:space="0" w:color="auto"/>
                <w:left w:val="none" w:sz="0" w:space="0" w:color="auto"/>
                <w:bottom w:val="none" w:sz="0" w:space="0" w:color="auto"/>
                <w:right w:val="none" w:sz="0" w:space="0" w:color="auto"/>
              </w:divBdr>
            </w:div>
            <w:div w:id="1151143497">
              <w:marLeft w:val="0"/>
              <w:marRight w:val="0"/>
              <w:marTop w:val="0"/>
              <w:marBottom w:val="0"/>
              <w:divBdr>
                <w:top w:val="none" w:sz="0" w:space="0" w:color="auto"/>
                <w:left w:val="none" w:sz="0" w:space="0" w:color="auto"/>
                <w:bottom w:val="none" w:sz="0" w:space="0" w:color="auto"/>
                <w:right w:val="none" w:sz="0" w:space="0" w:color="auto"/>
              </w:divBdr>
            </w:div>
            <w:div w:id="429160646">
              <w:marLeft w:val="0"/>
              <w:marRight w:val="0"/>
              <w:marTop w:val="0"/>
              <w:marBottom w:val="0"/>
              <w:divBdr>
                <w:top w:val="none" w:sz="0" w:space="0" w:color="auto"/>
                <w:left w:val="none" w:sz="0" w:space="0" w:color="auto"/>
                <w:bottom w:val="none" w:sz="0" w:space="0" w:color="auto"/>
                <w:right w:val="none" w:sz="0" w:space="0" w:color="auto"/>
              </w:divBdr>
            </w:div>
            <w:div w:id="1938706122">
              <w:marLeft w:val="0"/>
              <w:marRight w:val="0"/>
              <w:marTop w:val="0"/>
              <w:marBottom w:val="0"/>
              <w:divBdr>
                <w:top w:val="none" w:sz="0" w:space="0" w:color="auto"/>
                <w:left w:val="none" w:sz="0" w:space="0" w:color="auto"/>
                <w:bottom w:val="none" w:sz="0" w:space="0" w:color="auto"/>
                <w:right w:val="none" w:sz="0" w:space="0" w:color="auto"/>
              </w:divBdr>
            </w:div>
            <w:div w:id="671487362">
              <w:marLeft w:val="0"/>
              <w:marRight w:val="0"/>
              <w:marTop w:val="0"/>
              <w:marBottom w:val="0"/>
              <w:divBdr>
                <w:top w:val="none" w:sz="0" w:space="0" w:color="auto"/>
                <w:left w:val="none" w:sz="0" w:space="0" w:color="auto"/>
                <w:bottom w:val="none" w:sz="0" w:space="0" w:color="auto"/>
                <w:right w:val="none" w:sz="0" w:space="0" w:color="auto"/>
              </w:divBdr>
            </w:div>
            <w:div w:id="771097944">
              <w:marLeft w:val="0"/>
              <w:marRight w:val="0"/>
              <w:marTop w:val="0"/>
              <w:marBottom w:val="0"/>
              <w:divBdr>
                <w:top w:val="none" w:sz="0" w:space="0" w:color="auto"/>
                <w:left w:val="none" w:sz="0" w:space="0" w:color="auto"/>
                <w:bottom w:val="none" w:sz="0" w:space="0" w:color="auto"/>
                <w:right w:val="none" w:sz="0" w:space="0" w:color="auto"/>
              </w:divBdr>
            </w:div>
            <w:div w:id="486480876">
              <w:marLeft w:val="0"/>
              <w:marRight w:val="0"/>
              <w:marTop w:val="0"/>
              <w:marBottom w:val="0"/>
              <w:divBdr>
                <w:top w:val="none" w:sz="0" w:space="0" w:color="auto"/>
                <w:left w:val="none" w:sz="0" w:space="0" w:color="auto"/>
                <w:bottom w:val="none" w:sz="0" w:space="0" w:color="auto"/>
                <w:right w:val="none" w:sz="0" w:space="0" w:color="auto"/>
              </w:divBdr>
            </w:div>
            <w:div w:id="1045838916">
              <w:marLeft w:val="0"/>
              <w:marRight w:val="0"/>
              <w:marTop w:val="0"/>
              <w:marBottom w:val="0"/>
              <w:divBdr>
                <w:top w:val="none" w:sz="0" w:space="0" w:color="auto"/>
                <w:left w:val="none" w:sz="0" w:space="0" w:color="auto"/>
                <w:bottom w:val="none" w:sz="0" w:space="0" w:color="auto"/>
                <w:right w:val="none" w:sz="0" w:space="0" w:color="auto"/>
              </w:divBdr>
            </w:div>
            <w:div w:id="416026990">
              <w:marLeft w:val="0"/>
              <w:marRight w:val="0"/>
              <w:marTop w:val="0"/>
              <w:marBottom w:val="0"/>
              <w:divBdr>
                <w:top w:val="none" w:sz="0" w:space="0" w:color="auto"/>
                <w:left w:val="none" w:sz="0" w:space="0" w:color="auto"/>
                <w:bottom w:val="none" w:sz="0" w:space="0" w:color="auto"/>
                <w:right w:val="none" w:sz="0" w:space="0" w:color="auto"/>
              </w:divBdr>
            </w:div>
            <w:div w:id="677931452">
              <w:marLeft w:val="0"/>
              <w:marRight w:val="0"/>
              <w:marTop w:val="0"/>
              <w:marBottom w:val="0"/>
              <w:divBdr>
                <w:top w:val="none" w:sz="0" w:space="0" w:color="auto"/>
                <w:left w:val="none" w:sz="0" w:space="0" w:color="auto"/>
                <w:bottom w:val="none" w:sz="0" w:space="0" w:color="auto"/>
                <w:right w:val="none" w:sz="0" w:space="0" w:color="auto"/>
              </w:divBdr>
            </w:div>
            <w:div w:id="1992516388">
              <w:marLeft w:val="0"/>
              <w:marRight w:val="0"/>
              <w:marTop w:val="0"/>
              <w:marBottom w:val="0"/>
              <w:divBdr>
                <w:top w:val="none" w:sz="0" w:space="0" w:color="auto"/>
                <w:left w:val="none" w:sz="0" w:space="0" w:color="auto"/>
                <w:bottom w:val="none" w:sz="0" w:space="0" w:color="auto"/>
                <w:right w:val="none" w:sz="0" w:space="0" w:color="auto"/>
              </w:divBdr>
            </w:div>
            <w:div w:id="1930113336">
              <w:marLeft w:val="0"/>
              <w:marRight w:val="0"/>
              <w:marTop w:val="0"/>
              <w:marBottom w:val="0"/>
              <w:divBdr>
                <w:top w:val="none" w:sz="0" w:space="0" w:color="auto"/>
                <w:left w:val="none" w:sz="0" w:space="0" w:color="auto"/>
                <w:bottom w:val="none" w:sz="0" w:space="0" w:color="auto"/>
                <w:right w:val="none" w:sz="0" w:space="0" w:color="auto"/>
              </w:divBdr>
            </w:div>
            <w:div w:id="1057439321">
              <w:marLeft w:val="0"/>
              <w:marRight w:val="0"/>
              <w:marTop w:val="0"/>
              <w:marBottom w:val="0"/>
              <w:divBdr>
                <w:top w:val="none" w:sz="0" w:space="0" w:color="auto"/>
                <w:left w:val="none" w:sz="0" w:space="0" w:color="auto"/>
                <w:bottom w:val="none" w:sz="0" w:space="0" w:color="auto"/>
                <w:right w:val="none" w:sz="0" w:space="0" w:color="auto"/>
              </w:divBdr>
            </w:div>
            <w:div w:id="1771464326">
              <w:marLeft w:val="0"/>
              <w:marRight w:val="0"/>
              <w:marTop w:val="0"/>
              <w:marBottom w:val="0"/>
              <w:divBdr>
                <w:top w:val="none" w:sz="0" w:space="0" w:color="auto"/>
                <w:left w:val="none" w:sz="0" w:space="0" w:color="auto"/>
                <w:bottom w:val="none" w:sz="0" w:space="0" w:color="auto"/>
                <w:right w:val="none" w:sz="0" w:space="0" w:color="auto"/>
              </w:divBdr>
            </w:div>
            <w:div w:id="1421485032">
              <w:marLeft w:val="0"/>
              <w:marRight w:val="0"/>
              <w:marTop w:val="0"/>
              <w:marBottom w:val="0"/>
              <w:divBdr>
                <w:top w:val="none" w:sz="0" w:space="0" w:color="auto"/>
                <w:left w:val="none" w:sz="0" w:space="0" w:color="auto"/>
                <w:bottom w:val="none" w:sz="0" w:space="0" w:color="auto"/>
                <w:right w:val="none" w:sz="0" w:space="0" w:color="auto"/>
              </w:divBdr>
            </w:div>
            <w:div w:id="53479641">
              <w:marLeft w:val="0"/>
              <w:marRight w:val="0"/>
              <w:marTop w:val="0"/>
              <w:marBottom w:val="0"/>
              <w:divBdr>
                <w:top w:val="none" w:sz="0" w:space="0" w:color="auto"/>
                <w:left w:val="none" w:sz="0" w:space="0" w:color="auto"/>
                <w:bottom w:val="none" w:sz="0" w:space="0" w:color="auto"/>
                <w:right w:val="none" w:sz="0" w:space="0" w:color="auto"/>
              </w:divBdr>
            </w:div>
            <w:div w:id="1819611525">
              <w:marLeft w:val="0"/>
              <w:marRight w:val="0"/>
              <w:marTop w:val="0"/>
              <w:marBottom w:val="0"/>
              <w:divBdr>
                <w:top w:val="none" w:sz="0" w:space="0" w:color="auto"/>
                <w:left w:val="none" w:sz="0" w:space="0" w:color="auto"/>
                <w:bottom w:val="none" w:sz="0" w:space="0" w:color="auto"/>
                <w:right w:val="none" w:sz="0" w:space="0" w:color="auto"/>
              </w:divBdr>
            </w:div>
            <w:div w:id="698358677">
              <w:marLeft w:val="0"/>
              <w:marRight w:val="0"/>
              <w:marTop w:val="0"/>
              <w:marBottom w:val="0"/>
              <w:divBdr>
                <w:top w:val="none" w:sz="0" w:space="0" w:color="auto"/>
                <w:left w:val="none" w:sz="0" w:space="0" w:color="auto"/>
                <w:bottom w:val="none" w:sz="0" w:space="0" w:color="auto"/>
                <w:right w:val="none" w:sz="0" w:space="0" w:color="auto"/>
              </w:divBdr>
            </w:div>
            <w:div w:id="757866699">
              <w:marLeft w:val="0"/>
              <w:marRight w:val="0"/>
              <w:marTop w:val="0"/>
              <w:marBottom w:val="0"/>
              <w:divBdr>
                <w:top w:val="none" w:sz="0" w:space="0" w:color="auto"/>
                <w:left w:val="none" w:sz="0" w:space="0" w:color="auto"/>
                <w:bottom w:val="none" w:sz="0" w:space="0" w:color="auto"/>
                <w:right w:val="none" w:sz="0" w:space="0" w:color="auto"/>
              </w:divBdr>
            </w:div>
            <w:div w:id="433749259">
              <w:marLeft w:val="0"/>
              <w:marRight w:val="0"/>
              <w:marTop w:val="0"/>
              <w:marBottom w:val="0"/>
              <w:divBdr>
                <w:top w:val="none" w:sz="0" w:space="0" w:color="auto"/>
                <w:left w:val="none" w:sz="0" w:space="0" w:color="auto"/>
                <w:bottom w:val="none" w:sz="0" w:space="0" w:color="auto"/>
                <w:right w:val="none" w:sz="0" w:space="0" w:color="auto"/>
              </w:divBdr>
            </w:div>
            <w:div w:id="1214273599">
              <w:marLeft w:val="0"/>
              <w:marRight w:val="0"/>
              <w:marTop w:val="0"/>
              <w:marBottom w:val="0"/>
              <w:divBdr>
                <w:top w:val="none" w:sz="0" w:space="0" w:color="auto"/>
                <w:left w:val="none" w:sz="0" w:space="0" w:color="auto"/>
                <w:bottom w:val="none" w:sz="0" w:space="0" w:color="auto"/>
                <w:right w:val="none" w:sz="0" w:space="0" w:color="auto"/>
              </w:divBdr>
            </w:div>
            <w:div w:id="208617001">
              <w:marLeft w:val="0"/>
              <w:marRight w:val="0"/>
              <w:marTop w:val="0"/>
              <w:marBottom w:val="0"/>
              <w:divBdr>
                <w:top w:val="none" w:sz="0" w:space="0" w:color="auto"/>
                <w:left w:val="none" w:sz="0" w:space="0" w:color="auto"/>
                <w:bottom w:val="none" w:sz="0" w:space="0" w:color="auto"/>
                <w:right w:val="none" w:sz="0" w:space="0" w:color="auto"/>
              </w:divBdr>
            </w:div>
            <w:div w:id="879434066">
              <w:marLeft w:val="0"/>
              <w:marRight w:val="0"/>
              <w:marTop w:val="0"/>
              <w:marBottom w:val="0"/>
              <w:divBdr>
                <w:top w:val="none" w:sz="0" w:space="0" w:color="auto"/>
                <w:left w:val="none" w:sz="0" w:space="0" w:color="auto"/>
                <w:bottom w:val="none" w:sz="0" w:space="0" w:color="auto"/>
                <w:right w:val="none" w:sz="0" w:space="0" w:color="auto"/>
              </w:divBdr>
            </w:div>
            <w:div w:id="1880698692">
              <w:marLeft w:val="0"/>
              <w:marRight w:val="0"/>
              <w:marTop w:val="0"/>
              <w:marBottom w:val="0"/>
              <w:divBdr>
                <w:top w:val="none" w:sz="0" w:space="0" w:color="auto"/>
                <w:left w:val="none" w:sz="0" w:space="0" w:color="auto"/>
                <w:bottom w:val="none" w:sz="0" w:space="0" w:color="auto"/>
                <w:right w:val="none" w:sz="0" w:space="0" w:color="auto"/>
              </w:divBdr>
            </w:div>
            <w:div w:id="1396317229">
              <w:marLeft w:val="0"/>
              <w:marRight w:val="0"/>
              <w:marTop w:val="0"/>
              <w:marBottom w:val="0"/>
              <w:divBdr>
                <w:top w:val="none" w:sz="0" w:space="0" w:color="auto"/>
                <w:left w:val="none" w:sz="0" w:space="0" w:color="auto"/>
                <w:bottom w:val="none" w:sz="0" w:space="0" w:color="auto"/>
                <w:right w:val="none" w:sz="0" w:space="0" w:color="auto"/>
              </w:divBdr>
            </w:div>
            <w:div w:id="44187260">
              <w:marLeft w:val="0"/>
              <w:marRight w:val="0"/>
              <w:marTop w:val="0"/>
              <w:marBottom w:val="0"/>
              <w:divBdr>
                <w:top w:val="none" w:sz="0" w:space="0" w:color="auto"/>
                <w:left w:val="none" w:sz="0" w:space="0" w:color="auto"/>
                <w:bottom w:val="none" w:sz="0" w:space="0" w:color="auto"/>
                <w:right w:val="none" w:sz="0" w:space="0" w:color="auto"/>
              </w:divBdr>
            </w:div>
            <w:div w:id="625477238">
              <w:marLeft w:val="0"/>
              <w:marRight w:val="0"/>
              <w:marTop w:val="0"/>
              <w:marBottom w:val="0"/>
              <w:divBdr>
                <w:top w:val="none" w:sz="0" w:space="0" w:color="auto"/>
                <w:left w:val="none" w:sz="0" w:space="0" w:color="auto"/>
                <w:bottom w:val="none" w:sz="0" w:space="0" w:color="auto"/>
                <w:right w:val="none" w:sz="0" w:space="0" w:color="auto"/>
              </w:divBdr>
            </w:div>
            <w:div w:id="1491601597">
              <w:marLeft w:val="0"/>
              <w:marRight w:val="0"/>
              <w:marTop w:val="0"/>
              <w:marBottom w:val="0"/>
              <w:divBdr>
                <w:top w:val="none" w:sz="0" w:space="0" w:color="auto"/>
                <w:left w:val="none" w:sz="0" w:space="0" w:color="auto"/>
                <w:bottom w:val="none" w:sz="0" w:space="0" w:color="auto"/>
                <w:right w:val="none" w:sz="0" w:space="0" w:color="auto"/>
              </w:divBdr>
            </w:div>
            <w:div w:id="917905535">
              <w:marLeft w:val="0"/>
              <w:marRight w:val="0"/>
              <w:marTop w:val="0"/>
              <w:marBottom w:val="0"/>
              <w:divBdr>
                <w:top w:val="none" w:sz="0" w:space="0" w:color="auto"/>
                <w:left w:val="none" w:sz="0" w:space="0" w:color="auto"/>
                <w:bottom w:val="none" w:sz="0" w:space="0" w:color="auto"/>
                <w:right w:val="none" w:sz="0" w:space="0" w:color="auto"/>
              </w:divBdr>
            </w:div>
            <w:div w:id="797190168">
              <w:marLeft w:val="0"/>
              <w:marRight w:val="0"/>
              <w:marTop w:val="0"/>
              <w:marBottom w:val="0"/>
              <w:divBdr>
                <w:top w:val="none" w:sz="0" w:space="0" w:color="auto"/>
                <w:left w:val="none" w:sz="0" w:space="0" w:color="auto"/>
                <w:bottom w:val="none" w:sz="0" w:space="0" w:color="auto"/>
                <w:right w:val="none" w:sz="0" w:space="0" w:color="auto"/>
              </w:divBdr>
            </w:div>
            <w:div w:id="1064985459">
              <w:marLeft w:val="0"/>
              <w:marRight w:val="0"/>
              <w:marTop w:val="0"/>
              <w:marBottom w:val="0"/>
              <w:divBdr>
                <w:top w:val="none" w:sz="0" w:space="0" w:color="auto"/>
                <w:left w:val="none" w:sz="0" w:space="0" w:color="auto"/>
                <w:bottom w:val="none" w:sz="0" w:space="0" w:color="auto"/>
                <w:right w:val="none" w:sz="0" w:space="0" w:color="auto"/>
              </w:divBdr>
            </w:div>
            <w:div w:id="1762606093">
              <w:marLeft w:val="0"/>
              <w:marRight w:val="0"/>
              <w:marTop w:val="0"/>
              <w:marBottom w:val="0"/>
              <w:divBdr>
                <w:top w:val="none" w:sz="0" w:space="0" w:color="auto"/>
                <w:left w:val="none" w:sz="0" w:space="0" w:color="auto"/>
                <w:bottom w:val="none" w:sz="0" w:space="0" w:color="auto"/>
                <w:right w:val="none" w:sz="0" w:space="0" w:color="auto"/>
              </w:divBdr>
            </w:div>
            <w:div w:id="1570650421">
              <w:marLeft w:val="0"/>
              <w:marRight w:val="0"/>
              <w:marTop w:val="0"/>
              <w:marBottom w:val="0"/>
              <w:divBdr>
                <w:top w:val="none" w:sz="0" w:space="0" w:color="auto"/>
                <w:left w:val="none" w:sz="0" w:space="0" w:color="auto"/>
                <w:bottom w:val="none" w:sz="0" w:space="0" w:color="auto"/>
                <w:right w:val="none" w:sz="0" w:space="0" w:color="auto"/>
              </w:divBdr>
            </w:div>
            <w:div w:id="1301377155">
              <w:marLeft w:val="0"/>
              <w:marRight w:val="0"/>
              <w:marTop w:val="0"/>
              <w:marBottom w:val="0"/>
              <w:divBdr>
                <w:top w:val="none" w:sz="0" w:space="0" w:color="auto"/>
                <w:left w:val="none" w:sz="0" w:space="0" w:color="auto"/>
                <w:bottom w:val="none" w:sz="0" w:space="0" w:color="auto"/>
                <w:right w:val="none" w:sz="0" w:space="0" w:color="auto"/>
              </w:divBdr>
            </w:div>
            <w:div w:id="20194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1666">
      <w:bodyDiv w:val="1"/>
      <w:marLeft w:val="0"/>
      <w:marRight w:val="0"/>
      <w:marTop w:val="0"/>
      <w:marBottom w:val="0"/>
      <w:divBdr>
        <w:top w:val="none" w:sz="0" w:space="0" w:color="auto"/>
        <w:left w:val="none" w:sz="0" w:space="0" w:color="auto"/>
        <w:bottom w:val="none" w:sz="0" w:space="0" w:color="auto"/>
        <w:right w:val="none" w:sz="0" w:space="0" w:color="auto"/>
      </w:divBdr>
      <w:divsChild>
        <w:div w:id="238290928">
          <w:marLeft w:val="0"/>
          <w:marRight w:val="0"/>
          <w:marTop w:val="0"/>
          <w:marBottom w:val="0"/>
          <w:divBdr>
            <w:top w:val="none" w:sz="0" w:space="0" w:color="auto"/>
            <w:left w:val="none" w:sz="0" w:space="0" w:color="auto"/>
            <w:bottom w:val="none" w:sz="0" w:space="0" w:color="auto"/>
            <w:right w:val="none" w:sz="0" w:space="0" w:color="auto"/>
          </w:divBdr>
          <w:divsChild>
            <w:div w:id="1168591507">
              <w:marLeft w:val="0"/>
              <w:marRight w:val="0"/>
              <w:marTop w:val="0"/>
              <w:marBottom w:val="0"/>
              <w:divBdr>
                <w:top w:val="none" w:sz="0" w:space="0" w:color="auto"/>
                <w:left w:val="none" w:sz="0" w:space="0" w:color="auto"/>
                <w:bottom w:val="none" w:sz="0" w:space="0" w:color="auto"/>
                <w:right w:val="none" w:sz="0" w:space="0" w:color="auto"/>
              </w:divBdr>
            </w:div>
            <w:div w:id="284779182">
              <w:marLeft w:val="0"/>
              <w:marRight w:val="0"/>
              <w:marTop w:val="0"/>
              <w:marBottom w:val="0"/>
              <w:divBdr>
                <w:top w:val="none" w:sz="0" w:space="0" w:color="auto"/>
                <w:left w:val="none" w:sz="0" w:space="0" w:color="auto"/>
                <w:bottom w:val="none" w:sz="0" w:space="0" w:color="auto"/>
                <w:right w:val="none" w:sz="0" w:space="0" w:color="auto"/>
              </w:divBdr>
            </w:div>
            <w:div w:id="1074280262">
              <w:marLeft w:val="0"/>
              <w:marRight w:val="0"/>
              <w:marTop w:val="0"/>
              <w:marBottom w:val="0"/>
              <w:divBdr>
                <w:top w:val="none" w:sz="0" w:space="0" w:color="auto"/>
                <w:left w:val="none" w:sz="0" w:space="0" w:color="auto"/>
                <w:bottom w:val="none" w:sz="0" w:space="0" w:color="auto"/>
                <w:right w:val="none" w:sz="0" w:space="0" w:color="auto"/>
              </w:divBdr>
            </w:div>
            <w:div w:id="279268313">
              <w:marLeft w:val="0"/>
              <w:marRight w:val="0"/>
              <w:marTop w:val="0"/>
              <w:marBottom w:val="0"/>
              <w:divBdr>
                <w:top w:val="none" w:sz="0" w:space="0" w:color="auto"/>
                <w:left w:val="none" w:sz="0" w:space="0" w:color="auto"/>
                <w:bottom w:val="none" w:sz="0" w:space="0" w:color="auto"/>
                <w:right w:val="none" w:sz="0" w:space="0" w:color="auto"/>
              </w:divBdr>
            </w:div>
            <w:div w:id="1712345002">
              <w:marLeft w:val="0"/>
              <w:marRight w:val="0"/>
              <w:marTop w:val="0"/>
              <w:marBottom w:val="0"/>
              <w:divBdr>
                <w:top w:val="none" w:sz="0" w:space="0" w:color="auto"/>
                <w:left w:val="none" w:sz="0" w:space="0" w:color="auto"/>
                <w:bottom w:val="none" w:sz="0" w:space="0" w:color="auto"/>
                <w:right w:val="none" w:sz="0" w:space="0" w:color="auto"/>
              </w:divBdr>
            </w:div>
            <w:div w:id="14093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8352">
      <w:bodyDiv w:val="1"/>
      <w:marLeft w:val="0"/>
      <w:marRight w:val="0"/>
      <w:marTop w:val="0"/>
      <w:marBottom w:val="0"/>
      <w:divBdr>
        <w:top w:val="none" w:sz="0" w:space="0" w:color="auto"/>
        <w:left w:val="none" w:sz="0" w:space="0" w:color="auto"/>
        <w:bottom w:val="none" w:sz="0" w:space="0" w:color="auto"/>
        <w:right w:val="none" w:sz="0" w:space="0" w:color="auto"/>
      </w:divBdr>
      <w:divsChild>
        <w:div w:id="1342388731">
          <w:marLeft w:val="0"/>
          <w:marRight w:val="0"/>
          <w:marTop w:val="0"/>
          <w:marBottom w:val="0"/>
          <w:divBdr>
            <w:top w:val="none" w:sz="0" w:space="0" w:color="auto"/>
            <w:left w:val="none" w:sz="0" w:space="0" w:color="auto"/>
            <w:bottom w:val="none" w:sz="0" w:space="0" w:color="auto"/>
            <w:right w:val="none" w:sz="0" w:space="0" w:color="auto"/>
          </w:divBdr>
          <w:divsChild>
            <w:div w:id="21373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4579">
      <w:bodyDiv w:val="1"/>
      <w:marLeft w:val="0"/>
      <w:marRight w:val="0"/>
      <w:marTop w:val="0"/>
      <w:marBottom w:val="0"/>
      <w:divBdr>
        <w:top w:val="none" w:sz="0" w:space="0" w:color="auto"/>
        <w:left w:val="none" w:sz="0" w:space="0" w:color="auto"/>
        <w:bottom w:val="none" w:sz="0" w:space="0" w:color="auto"/>
        <w:right w:val="none" w:sz="0" w:space="0" w:color="auto"/>
      </w:divBdr>
      <w:divsChild>
        <w:div w:id="1459296951">
          <w:marLeft w:val="0"/>
          <w:marRight w:val="0"/>
          <w:marTop w:val="0"/>
          <w:marBottom w:val="0"/>
          <w:divBdr>
            <w:top w:val="none" w:sz="0" w:space="0" w:color="auto"/>
            <w:left w:val="none" w:sz="0" w:space="0" w:color="auto"/>
            <w:bottom w:val="none" w:sz="0" w:space="0" w:color="auto"/>
            <w:right w:val="none" w:sz="0" w:space="0" w:color="auto"/>
          </w:divBdr>
          <w:divsChild>
            <w:div w:id="1038317313">
              <w:marLeft w:val="0"/>
              <w:marRight w:val="0"/>
              <w:marTop w:val="0"/>
              <w:marBottom w:val="0"/>
              <w:divBdr>
                <w:top w:val="none" w:sz="0" w:space="0" w:color="auto"/>
                <w:left w:val="none" w:sz="0" w:space="0" w:color="auto"/>
                <w:bottom w:val="none" w:sz="0" w:space="0" w:color="auto"/>
                <w:right w:val="none" w:sz="0" w:space="0" w:color="auto"/>
              </w:divBdr>
            </w:div>
            <w:div w:id="324092599">
              <w:marLeft w:val="0"/>
              <w:marRight w:val="0"/>
              <w:marTop w:val="0"/>
              <w:marBottom w:val="0"/>
              <w:divBdr>
                <w:top w:val="none" w:sz="0" w:space="0" w:color="auto"/>
                <w:left w:val="none" w:sz="0" w:space="0" w:color="auto"/>
                <w:bottom w:val="none" w:sz="0" w:space="0" w:color="auto"/>
                <w:right w:val="none" w:sz="0" w:space="0" w:color="auto"/>
              </w:divBdr>
            </w:div>
            <w:div w:id="1955551237">
              <w:marLeft w:val="0"/>
              <w:marRight w:val="0"/>
              <w:marTop w:val="0"/>
              <w:marBottom w:val="0"/>
              <w:divBdr>
                <w:top w:val="none" w:sz="0" w:space="0" w:color="auto"/>
                <w:left w:val="none" w:sz="0" w:space="0" w:color="auto"/>
                <w:bottom w:val="none" w:sz="0" w:space="0" w:color="auto"/>
                <w:right w:val="none" w:sz="0" w:space="0" w:color="auto"/>
              </w:divBdr>
            </w:div>
            <w:div w:id="1604416598">
              <w:marLeft w:val="0"/>
              <w:marRight w:val="0"/>
              <w:marTop w:val="0"/>
              <w:marBottom w:val="0"/>
              <w:divBdr>
                <w:top w:val="none" w:sz="0" w:space="0" w:color="auto"/>
                <w:left w:val="none" w:sz="0" w:space="0" w:color="auto"/>
                <w:bottom w:val="none" w:sz="0" w:space="0" w:color="auto"/>
                <w:right w:val="none" w:sz="0" w:space="0" w:color="auto"/>
              </w:divBdr>
            </w:div>
            <w:div w:id="971596220">
              <w:marLeft w:val="0"/>
              <w:marRight w:val="0"/>
              <w:marTop w:val="0"/>
              <w:marBottom w:val="0"/>
              <w:divBdr>
                <w:top w:val="none" w:sz="0" w:space="0" w:color="auto"/>
                <w:left w:val="none" w:sz="0" w:space="0" w:color="auto"/>
                <w:bottom w:val="none" w:sz="0" w:space="0" w:color="auto"/>
                <w:right w:val="none" w:sz="0" w:space="0" w:color="auto"/>
              </w:divBdr>
            </w:div>
            <w:div w:id="387652513">
              <w:marLeft w:val="0"/>
              <w:marRight w:val="0"/>
              <w:marTop w:val="0"/>
              <w:marBottom w:val="0"/>
              <w:divBdr>
                <w:top w:val="none" w:sz="0" w:space="0" w:color="auto"/>
                <w:left w:val="none" w:sz="0" w:space="0" w:color="auto"/>
                <w:bottom w:val="none" w:sz="0" w:space="0" w:color="auto"/>
                <w:right w:val="none" w:sz="0" w:space="0" w:color="auto"/>
              </w:divBdr>
            </w:div>
            <w:div w:id="1905293711">
              <w:marLeft w:val="0"/>
              <w:marRight w:val="0"/>
              <w:marTop w:val="0"/>
              <w:marBottom w:val="0"/>
              <w:divBdr>
                <w:top w:val="none" w:sz="0" w:space="0" w:color="auto"/>
                <w:left w:val="none" w:sz="0" w:space="0" w:color="auto"/>
                <w:bottom w:val="none" w:sz="0" w:space="0" w:color="auto"/>
                <w:right w:val="none" w:sz="0" w:space="0" w:color="auto"/>
              </w:divBdr>
            </w:div>
            <w:div w:id="448207676">
              <w:marLeft w:val="0"/>
              <w:marRight w:val="0"/>
              <w:marTop w:val="0"/>
              <w:marBottom w:val="0"/>
              <w:divBdr>
                <w:top w:val="none" w:sz="0" w:space="0" w:color="auto"/>
                <w:left w:val="none" w:sz="0" w:space="0" w:color="auto"/>
                <w:bottom w:val="none" w:sz="0" w:space="0" w:color="auto"/>
                <w:right w:val="none" w:sz="0" w:space="0" w:color="auto"/>
              </w:divBdr>
            </w:div>
            <w:div w:id="1616905893">
              <w:marLeft w:val="0"/>
              <w:marRight w:val="0"/>
              <w:marTop w:val="0"/>
              <w:marBottom w:val="0"/>
              <w:divBdr>
                <w:top w:val="none" w:sz="0" w:space="0" w:color="auto"/>
                <w:left w:val="none" w:sz="0" w:space="0" w:color="auto"/>
                <w:bottom w:val="none" w:sz="0" w:space="0" w:color="auto"/>
                <w:right w:val="none" w:sz="0" w:space="0" w:color="auto"/>
              </w:divBdr>
            </w:div>
            <w:div w:id="1705322707">
              <w:marLeft w:val="0"/>
              <w:marRight w:val="0"/>
              <w:marTop w:val="0"/>
              <w:marBottom w:val="0"/>
              <w:divBdr>
                <w:top w:val="none" w:sz="0" w:space="0" w:color="auto"/>
                <w:left w:val="none" w:sz="0" w:space="0" w:color="auto"/>
                <w:bottom w:val="none" w:sz="0" w:space="0" w:color="auto"/>
                <w:right w:val="none" w:sz="0" w:space="0" w:color="auto"/>
              </w:divBdr>
            </w:div>
            <w:div w:id="988748131">
              <w:marLeft w:val="0"/>
              <w:marRight w:val="0"/>
              <w:marTop w:val="0"/>
              <w:marBottom w:val="0"/>
              <w:divBdr>
                <w:top w:val="none" w:sz="0" w:space="0" w:color="auto"/>
                <w:left w:val="none" w:sz="0" w:space="0" w:color="auto"/>
                <w:bottom w:val="none" w:sz="0" w:space="0" w:color="auto"/>
                <w:right w:val="none" w:sz="0" w:space="0" w:color="auto"/>
              </w:divBdr>
            </w:div>
            <w:div w:id="2023120568">
              <w:marLeft w:val="0"/>
              <w:marRight w:val="0"/>
              <w:marTop w:val="0"/>
              <w:marBottom w:val="0"/>
              <w:divBdr>
                <w:top w:val="none" w:sz="0" w:space="0" w:color="auto"/>
                <w:left w:val="none" w:sz="0" w:space="0" w:color="auto"/>
                <w:bottom w:val="none" w:sz="0" w:space="0" w:color="auto"/>
                <w:right w:val="none" w:sz="0" w:space="0" w:color="auto"/>
              </w:divBdr>
            </w:div>
            <w:div w:id="1566573955">
              <w:marLeft w:val="0"/>
              <w:marRight w:val="0"/>
              <w:marTop w:val="0"/>
              <w:marBottom w:val="0"/>
              <w:divBdr>
                <w:top w:val="none" w:sz="0" w:space="0" w:color="auto"/>
                <w:left w:val="none" w:sz="0" w:space="0" w:color="auto"/>
                <w:bottom w:val="none" w:sz="0" w:space="0" w:color="auto"/>
                <w:right w:val="none" w:sz="0" w:space="0" w:color="auto"/>
              </w:divBdr>
            </w:div>
            <w:div w:id="1929995042">
              <w:marLeft w:val="0"/>
              <w:marRight w:val="0"/>
              <w:marTop w:val="0"/>
              <w:marBottom w:val="0"/>
              <w:divBdr>
                <w:top w:val="none" w:sz="0" w:space="0" w:color="auto"/>
                <w:left w:val="none" w:sz="0" w:space="0" w:color="auto"/>
                <w:bottom w:val="none" w:sz="0" w:space="0" w:color="auto"/>
                <w:right w:val="none" w:sz="0" w:space="0" w:color="auto"/>
              </w:divBdr>
            </w:div>
            <w:div w:id="599291376">
              <w:marLeft w:val="0"/>
              <w:marRight w:val="0"/>
              <w:marTop w:val="0"/>
              <w:marBottom w:val="0"/>
              <w:divBdr>
                <w:top w:val="none" w:sz="0" w:space="0" w:color="auto"/>
                <w:left w:val="none" w:sz="0" w:space="0" w:color="auto"/>
                <w:bottom w:val="none" w:sz="0" w:space="0" w:color="auto"/>
                <w:right w:val="none" w:sz="0" w:space="0" w:color="auto"/>
              </w:divBdr>
            </w:div>
            <w:div w:id="338238972">
              <w:marLeft w:val="0"/>
              <w:marRight w:val="0"/>
              <w:marTop w:val="0"/>
              <w:marBottom w:val="0"/>
              <w:divBdr>
                <w:top w:val="none" w:sz="0" w:space="0" w:color="auto"/>
                <w:left w:val="none" w:sz="0" w:space="0" w:color="auto"/>
                <w:bottom w:val="none" w:sz="0" w:space="0" w:color="auto"/>
                <w:right w:val="none" w:sz="0" w:space="0" w:color="auto"/>
              </w:divBdr>
            </w:div>
            <w:div w:id="1645818492">
              <w:marLeft w:val="0"/>
              <w:marRight w:val="0"/>
              <w:marTop w:val="0"/>
              <w:marBottom w:val="0"/>
              <w:divBdr>
                <w:top w:val="none" w:sz="0" w:space="0" w:color="auto"/>
                <w:left w:val="none" w:sz="0" w:space="0" w:color="auto"/>
                <w:bottom w:val="none" w:sz="0" w:space="0" w:color="auto"/>
                <w:right w:val="none" w:sz="0" w:space="0" w:color="auto"/>
              </w:divBdr>
            </w:div>
            <w:div w:id="1436905115">
              <w:marLeft w:val="0"/>
              <w:marRight w:val="0"/>
              <w:marTop w:val="0"/>
              <w:marBottom w:val="0"/>
              <w:divBdr>
                <w:top w:val="none" w:sz="0" w:space="0" w:color="auto"/>
                <w:left w:val="none" w:sz="0" w:space="0" w:color="auto"/>
                <w:bottom w:val="none" w:sz="0" w:space="0" w:color="auto"/>
                <w:right w:val="none" w:sz="0" w:space="0" w:color="auto"/>
              </w:divBdr>
            </w:div>
            <w:div w:id="14737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345">
      <w:bodyDiv w:val="1"/>
      <w:marLeft w:val="0"/>
      <w:marRight w:val="0"/>
      <w:marTop w:val="0"/>
      <w:marBottom w:val="0"/>
      <w:divBdr>
        <w:top w:val="none" w:sz="0" w:space="0" w:color="auto"/>
        <w:left w:val="none" w:sz="0" w:space="0" w:color="auto"/>
        <w:bottom w:val="none" w:sz="0" w:space="0" w:color="auto"/>
        <w:right w:val="none" w:sz="0" w:space="0" w:color="auto"/>
      </w:divBdr>
      <w:divsChild>
        <w:div w:id="289168560">
          <w:marLeft w:val="0"/>
          <w:marRight w:val="0"/>
          <w:marTop w:val="0"/>
          <w:marBottom w:val="0"/>
          <w:divBdr>
            <w:top w:val="none" w:sz="0" w:space="0" w:color="auto"/>
            <w:left w:val="none" w:sz="0" w:space="0" w:color="auto"/>
            <w:bottom w:val="none" w:sz="0" w:space="0" w:color="auto"/>
            <w:right w:val="none" w:sz="0" w:space="0" w:color="auto"/>
          </w:divBdr>
          <w:divsChild>
            <w:div w:id="1221862281">
              <w:marLeft w:val="0"/>
              <w:marRight w:val="0"/>
              <w:marTop w:val="0"/>
              <w:marBottom w:val="0"/>
              <w:divBdr>
                <w:top w:val="none" w:sz="0" w:space="0" w:color="auto"/>
                <w:left w:val="none" w:sz="0" w:space="0" w:color="auto"/>
                <w:bottom w:val="none" w:sz="0" w:space="0" w:color="auto"/>
                <w:right w:val="none" w:sz="0" w:space="0" w:color="auto"/>
              </w:divBdr>
            </w:div>
            <w:div w:id="1586569262">
              <w:marLeft w:val="0"/>
              <w:marRight w:val="0"/>
              <w:marTop w:val="0"/>
              <w:marBottom w:val="0"/>
              <w:divBdr>
                <w:top w:val="none" w:sz="0" w:space="0" w:color="auto"/>
                <w:left w:val="none" w:sz="0" w:space="0" w:color="auto"/>
                <w:bottom w:val="none" w:sz="0" w:space="0" w:color="auto"/>
                <w:right w:val="none" w:sz="0" w:space="0" w:color="auto"/>
              </w:divBdr>
            </w:div>
            <w:div w:id="58942160">
              <w:marLeft w:val="0"/>
              <w:marRight w:val="0"/>
              <w:marTop w:val="0"/>
              <w:marBottom w:val="0"/>
              <w:divBdr>
                <w:top w:val="none" w:sz="0" w:space="0" w:color="auto"/>
                <w:left w:val="none" w:sz="0" w:space="0" w:color="auto"/>
                <w:bottom w:val="none" w:sz="0" w:space="0" w:color="auto"/>
                <w:right w:val="none" w:sz="0" w:space="0" w:color="auto"/>
              </w:divBdr>
            </w:div>
            <w:div w:id="1912616828">
              <w:marLeft w:val="0"/>
              <w:marRight w:val="0"/>
              <w:marTop w:val="0"/>
              <w:marBottom w:val="0"/>
              <w:divBdr>
                <w:top w:val="none" w:sz="0" w:space="0" w:color="auto"/>
                <w:left w:val="none" w:sz="0" w:space="0" w:color="auto"/>
                <w:bottom w:val="none" w:sz="0" w:space="0" w:color="auto"/>
                <w:right w:val="none" w:sz="0" w:space="0" w:color="auto"/>
              </w:divBdr>
            </w:div>
            <w:div w:id="603149234">
              <w:marLeft w:val="0"/>
              <w:marRight w:val="0"/>
              <w:marTop w:val="0"/>
              <w:marBottom w:val="0"/>
              <w:divBdr>
                <w:top w:val="none" w:sz="0" w:space="0" w:color="auto"/>
                <w:left w:val="none" w:sz="0" w:space="0" w:color="auto"/>
                <w:bottom w:val="none" w:sz="0" w:space="0" w:color="auto"/>
                <w:right w:val="none" w:sz="0" w:space="0" w:color="auto"/>
              </w:divBdr>
            </w:div>
            <w:div w:id="117339589">
              <w:marLeft w:val="0"/>
              <w:marRight w:val="0"/>
              <w:marTop w:val="0"/>
              <w:marBottom w:val="0"/>
              <w:divBdr>
                <w:top w:val="none" w:sz="0" w:space="0" w:color="auto"/>
                <w:left w:val="none" w:sz="0" w:space="0" w:color="auto"/>
                <w:bottom w:val="none" w:sz="0" w:space="0" w:color="auto"/>
                <w:right w:val="none" w:sz="0" w:space="0" w:color="auto"/>
              </w:divBdr>
            </w:div>
            <w:div w:id="900020247">
              <w:marLeft w:val="0"/>
              <w:marRight w:val="0"/>
              <w:marTop w:val="0"/>
              <w:marBottom w:val="0"/>
              <w:divBdr>
                <w:top w:val="none" w:sz="0" w:space="0" w:color="auto"/>
                <w:left w:val="none" w:sz="0" w:space="0" w:color="auto"/>
                <w:bottom w:val="none" w:sz="0" w:space="0" w:color="auto"/>
                <w:right w:val="none" w:sz="0" w:space="0" w:color="auto"/>
              </w:divBdr>
            </w:div>
            <w:div w:id="1637638601">
              <w:marLeft w:val="0"/>
              <w:marRight w:val="0"/>
              <w:marTop w:val="0"/>
              <w:marBottom w:val="0"/>
              <w:divBdr>
                <w:top w:val="none" w:sz="0" w:space="0" w:color="auto"/>
                <w:left w:val="none" w:sz="0" w:space="0" w:color="auto"/>
                <w:bottom w:val="none" w:sz="0" w:space="0" w:color="auto"/>
                <w:right w:val="none" w:sz="0" w:space="0" w:color="auto"/>
              </w:divBdr>
            </w:div>
            <w:div w:id="209222592">
              <w:marLeft w:val="0"/>
              <w:marRight w:val="0"/>
              <w:marTop w:val="0"/>
              <w:marBottom w:val="0"/>
              <w:divBdr>
                <w:top w:val="none" w:sz="0" w:space="0" w:color="auto"/>
                <w:left w:val="none" w:sz="0" w:space="0" w:color="auto"/>
                <w:bottom w:val="none" w:sz="0" w:space="0" w:color="auto"/>
                <w:right w:val="none" w:sz="0" w:space="0" w:color="auto"/>
              </w:divBdr>
            </w:div>
            <w:div w:id="313946710">
              <w:marLeft w:val="0"/>
              <w:marRight w:val="0"/>
              <w:marTop w:val="0"/>
              <w:marBottom w:val="0"/>
              <w:divBdr>
                <w:top w:val="none" w:sz="0" w:space="0" w:color="auto"/>
                <w:left w:val="none" w:sz="0" w:space="0" w:color="auto"/>
                <w:bottom w:val="none" w:sz="0" w:space="0" w:color="auto"/>
                <w:right w:val="none" w:sz="0" w:space="0" w:color="auto"/>
              </w:divBdr>
            </w:div>
            <w:div w:id="1781493294">
              <w:marLeft w:val="0"/>
              <w:marRight w:val="0"/>
              <w:marTop w:val="0"/>
              <w:marBottom w:val="0"/>
              <w:divBdr>
                <w:top w:val="none" w:sz="0" w:space="0" w:color="auto"/>
                <w:left w:val="none" w:sz="0" w:space="0" w:color="auto"/>
                <w:bottom w:val="none" w:sz="0" w:space="0" w:color="auto"/>
                <w:right w:val="none" w:sz="0" w:space="0" w:color="auto"/>
              </w:divBdr>
            </w:div>
            <w:div w:id="2107531714">
              <w:marLeft w:val="0"/>
              <w:marRight w:val="0"/>
              <w:marTop w:val="0"/>
              <w:marBottom w:val="0"/>
              <w:divBdr>
                <w:top w:val="none" w:sz="0" w:space="0" w:color="auto"/>
                <w:left w:val="none" w:sz="0" w:space="0" w:color="auto"/>
                <w:bottom w:val="none" w:sz="0" w:space="0" w:color="auto"/>
                <w:right w:val="none" w:sz="0" w:space="0" w:color="auto"/>
              </w:divBdr>
            </w:div>
            <w:div w:id="184405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39425">
      <w:bodyDiv w:val="1"/>
      <w:marLeft w:val="0"/>
      <w:marRight w:val="0"/>
      <w:marTop w:val="0"/>
      <w:marBottom w:val="0"/>
      <w:divBdr>
        <w:top w:val="none" w:sz="0" w:space="0" w:color="auto"/>
        <w:left w:val="none" w:sz="0" w:space="0" w:color="auto"/>
        <w:bottom w:val="none" w:sz="0" w:space="0" w:color="auto"/>
        <w:right w:val="none" w:sz="0" w:space="0" w:color="auto"/>
      </w:divBdr>
      <w:divsChild>
        <w:div w:id="946237841">
          <w:marLeft w:val="0"/>
          <w:marRight w:val="0"/>
          <w:marTop w:val="0"/>
          <w:marBottom w:val="0"/>
          <w:divBdr>
            <w:top w:val="none" w:sz="0" w:space="0" w:color="auto"/>
            <w:left w:val="none" w:sz="0" w:space="0" w:color="auto"/>
            <w:bottom w:val="none" w:sz="0" w:space="0" w:color="auto"/>
            <w:right w:val="none" w:sz="0" w:space="0" w:color="auto"/>
          </w:divBdr>
          <w:divsChild>
            <w:div w:id="17479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4654">
      <w:bodyDiv w:val="1"/>
      <w:marLeft w:val="0"/>
      <w:marRight w:val="0"/>
      <w:marTop w:val="0"/>
      <w:marBottom w:val="0"/>
      <w:divBdr>
        <w:top w:val="none" w:sz="0" w:space="0" w:color="auto"/>
        <w:left w:val="none" w:sz="0" w:space="0" w:color="auto"/>
        <w:bottom w:val="none" w:sz="0" w:space="0" w:color="auto"/>
        <w:right w:val="none" w:sz="0" w:space="0" w:color="auto"/>
      </w:divBdr>
      <w:divsChild>
        <w:div w:id="1374689698">
          <w:marLeft w:val="0"/>
          <w:marRight w:val="0"/>
          <w:marTop w:val="0"/>
          <w:marBottom w:val="0"/>
          <w:divBdr>
            <w:top w:val="none" w:sz="0" w:space="0" w:color="auto"/>
            <w:left w:val="none" w:sz="0" w:space="0" w:color="auto"/>
            <w:bottom w:val="none" w:sz="0" w:space="0" w:color="auto"/>
            <w:right w:val="none" w:sz="0" w:space="0" w:color="auto"/>
          </w:divBdr>
          <w:divsChild>
            <w:div w:id="882908817">
              <w:marLeft w:val="0"/>
              <w:marRight w:val="0"/>
              <w:marTop w:val="0"/>
              <w:marBottom w:val="0"/>
              <w:divBdr>
                <w:top w:val="none" w:sz="0" w:space="0" w:color="auto"/>
                <w:left w:val="none" w:sz="0" w:space="0" w:color="auto"/>
                <w:bottom w:val="none" w:sz="0" w:space="0" w:color="auto"/>
                <w:right w:val="none" w:sz="0" w:space="0" w:color="auto"/>
              </w:divBdr>
            </w:div>
            <w:div w:id="928929202">
              <w:marLeft w:val="0"/>
              <w:marRight w:val="0"/>
              <w:marTop w:val="0"/>
              <w:marBottom w:val="0"/>
              <w:divBdr>
                <w:top w:val="none" w:sz="0" w:space="0" w:color="auto"/>
                <w:left w:val="none" w:sz="0" w:space="0" w:color="auto"/>
                <w:bottom w:val="none" w:sz="0" w:space="0" w:color="auto"/>
                <w:right w:val="none" w:sz="0" w:space="0" w:color="auto"/>
              </w:divBdr>
            </w:div>
            <w:div w:id="735662349">
              <w:marLeft w:val="0"/>
              <w:marRight w:val="0"/>
              <w:marTop w:val="0"/>
              <w:marBottom w:val="0"/>
              <w:divBdr>
                <w:top w:val="none" w:sz="0" w:space="0" w:color="auto"/>
                <w:left w:val="none" w:sz="0" w:space="0" w:color="auto"/>
                <w:bottom w:val="none" w:sz="0" w:space="0" w:color="auto"/>
                <w:right w:val="none" w:sz="0" w:space="0" w:color="auto"/>
              </w:divBdr>
            </w:div>
            <w:div w:id="184054242">
              <w:marLeft w:val="0"/>
              <w:marRight w:val="0"/>
              <w:marTop w:val="0"/>
              <w:marBottom w:val="0"/>
              <w:divBdr>
                <w:top w:val="none" w:sz="0" w:space="0" w:color="auto"/>
                <w:left w:val="none" w:sz="0" w:space="0" w:color="auto"/>
                <w:bottom w:val="none" w:sz="0" w:space="0" w:color="auto"/>
                <w:right w:val="none" w:sz="0" w:space="0" w:color="auto"/>
              </w:divBdr>
            </w:div>
            <w:div w:id="603928827">
              <w:marLeft w:val="0"/>
              <w:marRight w:val="0"/>
              <w:marTop w:val="0"/>
              <w:marBottom w:val="0"/>
              <w:divBdr>
                <w:top w:val="none" w:sz="0" w:space="0" w:color="auto"/>
                <w:left w:val="none" w:sz="0" w:space="0" w:color="auto"/>
                <w:bottom w:val="none" w:sz="0" w:space="0" w:color="auto"/>
                <w:right w:val="none" w:sz="0" w:space="0" w:color="auto"/>
              </w:divBdr>
            </w:div>
            <w:div w:id="4081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18">
      <w:bodyDiv w:val="1"/>
      <w:marLeft w:val="0"/>
      <w:marRight w:val="0"/>
      <w:marTop w:val="0"/>
      <w:marBottom w:val="0"/>
      <w:divBdr>
        <w:top w:val="none" w:sz="0" w:space="0" w:color="auto"/>
        <w:left w:val="none" w:sz="0" w:space="0" w:color="auto"/>
        <w:bottom w:val="none" w:sz="0" w:space="0" w:color="auto"/>
        <w:right w:val="none" w:sz="0" w:space="0" w:color="auto"/>
      </w:divBdr>
      <w:divsChild>
        <w:div w:id="1223757551">
          <w:marLeft w:val="0"/>
          <w:marRight w:val="0"/>
          <w:marTop w:val="0"/>
          <w:marBottom w:val="0"/>
          <w:divBdr>
            <w:top w:val="none" w:sz="0" w:space="0" w:color="auto"/>
            <w:left w:val="none" w:sz="0" w:space="0" w:color="auto"/>
            <w:bottom w:val="none" w:sz="0" w:space="0" w:color="auto"/>
            <w:right w:val="none" w:sz="0" w:space="0" w:color="auto"/>
          </w:divBdr>
          <w:divsChild>
            <w:div w:id="1064379124">
              <w:marLeft w:val="0"/>
              <w:marRight w:val="0"/>
              <w:marTop w:val="0"/>
              <w:marBottom w:val="0"/>
              <w:divBdr>
                <w:top w:val="none" w:sz="0" w:space="0" w:color="auto"/>
                <w:left w:val="none" w:sz="0" w:space="0" w:color="auto"/>
                <w:bottom w:val="none" w:sz="0" w:space="0" w:color="auto"/>
                <w:right w:val="none" w:sz="0" w:space="0" w:color="auto"/>
              </w:divBdr>
            </w:div>
            <w:div w:id="130175826">
              <w:marLeft w:val="0"/>
              <w:marRight w:val="0"/>
              <w:marTop w:val="0"/>
              <w:marBottom w:val="0"/>
              <w:divBdr>
                <w:top w:val="none" w:sz="0" w:space="0" w:color="auto"/>
                <w:left w:val="none" w:sz="0" w:space="0" w:color="auto"/>
                <w:bottom w:val="none" w:sz="0" w:space="0" w:color="auto"/>
                <w:right w:val="none" w:sz="0" w:space="0" w:color="auto"/>
              </w:divBdr>
            </w:div>
            <w:div w:id="25453932">
              <w:marLeft w:val="0"/>
              <w:marRight w:val="0"/>
              <w:marTop w:val="0"/>
              <w:marBottom w:val="0"/>
              <w:divBdr>
                <w:top w:val="none" w:sz="0" w:space="0" w:color="auto"/>
                <w:left w:val="none" w:sz="0" w:space="0" w:color="auto"/>
                <w:bottom w:val="none" w:sz="0" w:space="0" w:color="auto"/>
                <w:right w:val="none" w:sz="0" w:space="0" w:color="auto"/>
              </w:divBdr>
            </w:div>
            <w:div w:id="1978223505">
              <w:marLeft w:val="0"/>
              <w:marRight w:val="0"/>
              <w:marTop w:val="0"/>
              <w:marBottom w:val="0"/>
              <w:divBdr>
                <w:top w:val="none" w:sz="0" w:space="0" w:color="auto"/>
                <w:left w:val="none" w:sz="0" w:space="0" w:color="auto"/>
                <w:bottom w:val="none" w:sz="0" w:space="0" w:color="auto"/>
                <w:right w:val="none" w:sz="0" w:space="0" w:color="auto"/>
              </w:divBdr>
            </w:div>
            <w:div w:id="607468995">
              <w:marLeft w:val="0"/>
              <w:marRight w:val="0"/>
              <w:marTop w:val="0"/>
              <w:marBottom w:val="0"/>
              <w:divBdr>
                <w:top w:val="none" w:sz="0" w:space="0" w:color="auto"/>
                <w:left w:val="none" w:sz="0" w:space="0" w:color="auto"/>
                <w:bottom w:val="none" w:sz="0" w:space="0" w:color="auto"/>
                <w:right w:val="none" w:sz="0" w:space="0" w:color="auto"/>
              </w:divBdr>
            </w:div>
            <w:div w:id="56050683">
              <w:marLeft w:val="0"/>
              <w:marRight w:val="0"/>
              <w:marTop w:val="0"/>
              <w:marBottom w:val="0"/>
              <w:divBdr>
                <w:top w:val="none" w:sz="0" w:space="0" w:color="auto"/>
                <w:left w:val="none" w:sz="0" w:space="0" w:color="auto"/>
                <w:bottom w:val="none" w:sz="0" w:space="0" w:color="auto"/>
                <w:right w:val="none" w:sz="0" w:space="0" w:color="auto"/>
              </w:divBdr>
            </w:div>
            <w:div w:id="4937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0844">
      <w:bodyDiv w:val="1"/>
      <w:marLeft w:val="0"/>
      <w:marRight w:val="0"/>
      <w:marTop w:val="0"/>
      <w:marBottom w:val="0"/>
      <w:divBdr>
        <w:top w:val="none" w:sz="0" w:space="0" w:color="auto"/>
        <w:left w:val="none" w:sz="0" w:space="0" w:color="auto"/>
        <w:bottom w:val="none" w:sz="0" w:space="0" w:color="auto"/>
        <w:right w:val="none" w:sz="0" w:space="0" w:color="auto"/>
      </w:divBdr>
      <w:divsChild>
        <w:div w:id="213347926">
          <w:marLeft w:val="0"/>
          <w:marRight w:val="0"/>
          <w:marTop w:val="0"/>
          <w:marBottom w:val="0"/>
          <w:divBdr>
            <w:top w:val="none" w:sz="0" w:space="0" w:color="auto"/>
            <w:left w:val="none" w:sz="0" w:space="0" w:color="auto"/>
            <w:bottom w:val="none" w:sz="0" w:space="0" w:color="auto"/>
            <w:right w:val="none" w:sz="0" w:space="0" w:color="auto"/>
          </w:divBdr>
          <w:divsChild>
            <w:div w:id="1317100957">
              <w:marLeft w:val="0"/>
              <w:marRight w:val="0"/>
              <w:marTop w:val="0"/>
              <w:marBottom w:val="0"/>
              <w:divBdr>
                <w:top w:val="none" w:sz="0" w:space="0" w:color="auto"/>
                <w:left w:val="none" w:sz="0" w:space="0" w:color="auto"/>
                <w:bottom w:val="none" w:sz="0" w:space="0" w:color="auto"/>
                <w:right w:val="none" w:sz="0" w:space="0" w:color="auto"/>
              </w:divBdr>
            </w:div>
            <w:div w:id="1625381977">
              <w:marLeft w:val="0"/>
              <w:marRight w:val="0"/>
              <w:marTop w:val="0"/>
              <w:marBottom w:val="0"/>
              <w:divBdr>
                <w:top w:val="none" w:sz="0" w:space="0" w:color="auto"/>
                <w:left w:val="none" w:sz="0" w:space="0" w:color="auto"/>
                <w:bottom w:val="none" w:sz="0" w:space="0" w:color="auto"/>
                <w:right w:val="none" w:sz="0" w:space="0" w:color="auto"/>
              </w:divBdr>
            </w:div>
            <w:div w:id="1900552532">
              <w:marLeft w:val="0"/>
              <w:marRight w:val="0"/>
              <w:marTop w:val="0"/>
              <w:marBottom w:val="0"/>
              <w:divBdr>
                <w:top w:val="none" w:sz="0" w:space="0" w:color="auto"/>
                <w:left w:val="none" w:sz="0" w:space="0" w:color="auto"/>
                <w:bottom w:val="none" w:sz="0" w:space="0" w:color="auto"/>
                <w:right w:val="none" w:sz="0" w:space="0" w:color="auto"/>
              </w:divBdr>
            </w:div>
            <w:div w:id="634987037">
              <w:marLeft w:val="0"/>
              <w:marRight w:val="0"/>
              <w:marTop w:val="0"/>
              <w:marBottom w:val="0"/>
              <w:divBdr>
                <w:top w:val="none" w:sz="0" w:space="0" w:color="auto"/>
                <w:left w:val="none" w:sz="0" w:space="0" w:color="auto"/>
                <w:bottom w:val="none" w:sz="0" w:space="0" w:color="auto"/>
                <w:right w:val="none" w:sz="0" w:space="0" w:color="auto"/>
              </w:divBdr>
            </w:div>
            <w:div w:id="14683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563448">
      <w:bodyDiv w:val="1"/>
      <w:marLeft w:val="0"/>
      <w:marRight w:val="0"/>
      <w:marTop w:val="0"/>
      <w:marBottom w:val="0"/>
      <w:divBdr>
        <w:top w:val="none" w:sz="0" w:space="0" w:color="auto"/>
        <w:left w:val="none" w:sz="0" w:space="0" w:color="auto"/>
        <w:bottom w:val="none" w:sz="0" w:space="0" w:color="auto"/>
        <w:right w:val="none" w:sz="0" w:space="0" w:color="auto"/>
      </w:divBdr>
      <w:divsChild>
        <w:div w:id="1466389743">
          <w:marLeft w:val="0"/>
          <w:marRight w:val="0"/>
          <w:marTop w:val="0"/>
          <w:marBottom w:val="0"/>
          <w:divBdr>
            <w:top w:val="none" w:sz="0" w:space="0" w:color="auto"/>
            <w:left w:val="none" w:sz="0" w:space="0" w:color="auto"/>
            <w:bottom w:val="none" w:sz="0" w:space="0" w:color="auto"/>
            <w:right w:val="none" w:sz="0" w:space="0" w:color="auto"/>
          </w:divBdr>
          <w:divsChild>
            <w:div w:id="131098173">
              <w:marLeft w:val="0"/>
              <w:marRight w:val="0"/>
              <w:marTop w:val="0"/>
              <w:marBottom w:val="0"/>
              <w:divBdr>
                <w:top w:val="none" w:sz="0" w:space="0" w:color="auto"/>
                <w:left w:val="none" w:sz="0" w:space="0" w:color="auto"/>
                <w:bottom w:val="none" w:sz="0" w:space="0" w:color="auto"/>
                <w:right w:val="none" w:sz="0" w:space="0" w:color="auto"/>
              </w:divBdr>
            </w:div>
            <w:div w:id="1466317202">
              <w:marLeft w:val="0"/>
              <w:marRight w:val="0"/>
              <w:marTop w:val="0"/>
              <w:marBottom w:val="0"/>
              <w:divBdr>
                <w:top w:val="none" w:sz="0" w:space="0" w:color="auto"/>
                <w:left w:val="none" w:sz="0" w:space="0" w:color="auto"/>
                <w:bottom w:val="none" w:sz="0" w:space="0" w:color="auto"/>
                <w:right w:val="none" w:sz="0" w:space="0" w:color="auto"/>
              </w:divBdr>
            </w:div>
            <w:div w:id="1040209945">
              <w:marLeft w:val="0"/>
              <w:marRight w:val="0"/>
              <w:marTop w:val="0"/>
              <w:marBottom w:val="0"/>
              <w:divBdr>
                <w:top w:val="none" w:sz="0" w:space="0" w:color="auto"/>
                <w:left w:val="none" w:sz="0" w:space="0" w:color="auto"/>
                <w:bottom w:val="none" w:sz="0" w:space="0" w:color="auto"/>
                <w:right w:val="none" w:sz="0" w:space="0" w:color="auto"/>
              </w:divBdr>
            </w:div>
            <w:div w:id="1520587367">
              <w:marLeft w:val="0"/>
              <w:marRight w:val="0"/>
              <w:marTop w:val="0"/>
              <w:marBottom w:val="0"/>
              <w:divBdr>
                <w:top w:val="none" w:sz="0" w:space="0" w:color="auto"/>
                <w:left w:val="none" w:sz="0" w:space="0" w:color="auto"/>
                <w:bottom w:val="none" w:sz="0" w:space="0" w:color="auto"/>
                <w:right w:val="none" w:sz="0" w:space="0" w:color="auto"/>
              </w:divBdr>
            </w:div>
            <w:div w:id="1600599692">
              <w:marLeft w:val="0"/>
              <w:marRight w:val="0"/>
              <w:marTop w:val="0"/>
              <w:marBottom w:val="0"/>
              <w:divBdr>
                <w:top w:val="none" w:sz="0" w:space="0" w:color="auto"/>
                <w:left w:val="none" w:sz="0" w:space="0" w:color="auto"/>
                <w:bottom w:val="none" w:sz="0" w:space="0" w:color="auto"/>
                <w:right w:val="none" w:sz="0" w:space="0" w:color="auto"/>
              </w:divBdr>
            </w:div>
            <w:div w:id="680282947">
              <w:marLeft w:val="0"/>
              <w:marRight w:val="0"/>
              <w:marTop w:val="0"/>
              <w:marBottom w:val="0"/>
              <w:divBdr>
                <w:top w:val="none" w:sz="0" w:space="0" w:color="auto"/>
                <w:left w:val="none" w:sz="0" w:space="0" w:color="auto"/>
                <w:bottom w:val="none" w:sz="0" w:space="0" w:color="auto"/>
                <w:right w:val="none" w:sz="0" w:space="0" w:color="auto"/>
              </w:divBdr>
            </w:div>
            <w:div w:id="1840466616">
              <w:marLeft w:val="0"/>
              <w:marRight w:val="0"/>
              <w:marTop w:val="0"/>
              <w:marBottom w:val="0"/>
              <w:divBdr>
                <w:top w:val="none" w:sz="0" w:space="0" w:color="auto"/>
                <w:left w:val="none" w:sz="0" w:space="0" w:color="auto"/>
                <w:bottom w:val="none" w:sz="0" w:space="0" w:color="auto"/>
                <w:right w:val="none" w:sz="0" w:space="0" w:color="auto"/>
              </w:divBdr>
            </w:div>
            <w:div w:id="281378454">
              <w:marLeft w:val="0"/>
              <w:marRight w:val="0"/>
              <w:marTop w:val="0"/>
              <w:marBottom w:val="0"/>
              <w:divBdr>
                <w:top w:val="none" w:sz="0" w:space="0" w:color="auto"/>
                <w:left w:val="none" w:sz="0" w:space="0" w:color="auto"/>
                <w:bottom w:val="none" w:sz="0" w:space="0" w:color="auto"/>
                <w:right w:val="none" w:sz="0" w:space="0" w:color="auto"/>
              </w:divBdr>
            </w:div>
            <w:div w:id="1768384328">
              <w:marLeft w:val="0"/>
              <w:marRight w:val="0"/>
              <w:marTop w:val="0"/>
              <w:marBottom w:val="0"/>
              <w:divBdr>
                <w:top w:val="none" w:sz="0" w:space="0" w:color="auto"/>
                <w:left w:val="none" w:sz="0" w:space="0" w:color="auto"/>
                <w:bottom w:val="none" w:sz="0" w:space="0" w:color="auto"/>
                <w:right w:val="none" w:sz="0" w:space="0" w:color="auto"/>
              </w:divBdr>
            </w:div>
            <w:div w:id="1358964473">
              <w:marLeft w:val="0"/>
              <w:marRight w:val="0"/>
              <w:marTop w:val="0"/>
              <w:marBottom w:val="0"/>
              <w:divBdr>
                <w:top w:val="none" w:sz="0" w:space="0" w:color="auto"/>
                <w:left w:val="none" w:sz="0" w:space="0" w:color="auto"/>
                <w:bottom w:val="none" w:sz="0" w:space="0" w:color="auto"/>
                <w:right w:val="none" w:sz="0" w:space="0" w:color="auto"/>
              </w:divBdr>
            </w:div>
            <w:div w:id="784351663">
              <w:marLeft w:val="0"/>
              <w:marRight w:val="0"/>
              <w:marTop w:val="0"/>
              <w:marBottom w:val="0"/>
              <w:divBdr>
                <w:top w:val="none" w:sz="0" w:space="0" w:color="auto"/>
                <w:left w:val="none" w:sz="0" w:space="0" w:color="auto"/>
                <w:bottom w:val="none" w:sz="0" w:space="0" w:color="auto"/>
                <w:right w:val="none" w:sz="0" w:space="0" w:color="auto"/>
              </w:divBdr>
            </w:div>
            <w:div w:id="1712992563">
              <w:marLeft w:val="0"/>
              <w:marRight w:val="0"/>
              <w:marTop w:val="0"/>
              <w:marBottom w:val="0"/>
              <w:divBdr>
                <w:top w:val="none" w:sz="0" w:space="0" w:color="auto"/>
                <w:left w:val="none" w:sz="0" w:space="0" w:color="auto"/>
                <w:bottom w:val="none" w:sz="0" w:space="0" w:color="auto"/>
                <w:right w:val="none" w:sz="0" w:space="0" w:color="auto"/>
              </w:divBdr>
            </w:div>
            <w:div w:id="283578296">
              <w:marLeft w:val="0"/>
              <w:marRight w:val="0"/>
              <w:marTop w:val="0"/>
              <w:marBottom w:val="0"/>
              <w:divBdr>
                <w:top w:val="none" w:sz="0" w:space="0" w:color="auto"/>
                <w:left w:val="none" w:sz="0" w:space="0" w:color="auto"/>
                <w:bottom w:val="none" w:sz="0" w:space="0" w:color="auto"/>
                <w:right w:val="none" w:sz="0" w:space="0" w:color="auto"/>
              </w:divBdr>
            </w:div>
            <w:div w:id="395709892">
              <w:marLeft w:val="0"/>
              <w:marRight w:val="0"/>
              <w:marTop w:val="0"/>
              <w:marBottom w:val="0"/>
              <w:divBdr>
                <w:top w:val="none" w:sz="0" w:space="0" w:color="auto"/>
                <w:left w:val="none" w:sz="0" w:space="0" w:color="auto"/>
                <w:bottom w:val="none" w:sz="0" w:space="0" w:color="auto"/>
                <w:right w:val="none" w:sz="0" w:space="0" w:color="auto"/>
              </w:divBdr>
            </w:div>
            <w:div w:id="357898025">
              <w:marLeft w:val="0"/>
              <w:marRight w:val="0"/>
              <w:marTop w:val="0"/>
              <w:marBottom w:val="0"/>
              <w:divBdr>
                <w:top w:val="none" w:sz="0" w:space="0" w:color="auto"/>
                <w:left w:val="none" w:sz="0" w:space="0" w:color="auto"/>
                <w:bottom w:val="none" w:sz="0" w:space="0" w:color="auto"/>
                <w:right w:val="none" w:sz="0" w:space="0" w:color="auto"/>
              </w:divBdr>
            </w:div>
            <w:div w:id="453256534">
              <w:marLeft w:val="0"/>
              <w:marRight w:val="0"/>
              <w:marTop w:val="0"/>
              <w:marBottom w:val="0"/>
              <w:divBdr>
                <w:top w:val="none" w:sz="0" w:space="0" w:color="auto"/>
                <w:left w:val="none" w:sz="0" w:space="0" w:color="auto"/>
                <w:bottom w:val="none" w:sz="0" w:space="0" w:color="auto"/>
                <w:right w:val="none" w:sz="0" w:space="0" w:color="auto"/>
              </w:divBdr>
            </w:div>
            <w:div w:id="1479613690">
              <w:marLeft w:val="0"/>
              <w:marRight w:val="0"/>
              <w:marTop w:val="0"/>
              <w:marBottom w:val="0"/>
              <w:divBdr>
                <w:top w:val="none" w:sz="0" w:space="0" w:color="auto"/>
                <w:left w:val="none" w:sz="0" w:space="0" w:color="auto"/>
                <w:bottom w:val="none" w:sz="0" w:space="0" w:color="auto"/>
                <w:right w:val="none" w:sz="0" w:space="0" w:color="auto"/>
              </w:divBdr>
            </w:div>
            <w:div w:id="1050226574">
              <w:marLeft w:val="0"/>
              <w:marRight w:val="0"/>
              <w:marTop w:val="0"/>
              <w:marBottom w:val="0"/>
              <w:divBdr>
                <w:top w:val="none" w:sz="0" w:space="0" w:color="auto"/>
                <w:left w:val="none" w:sz="0" w:space="0" w:color="auto"/>
                <w:bottom w:val="none" w:sz="0" w:space="0" w:color="auto"/>
                <w:right w:val="none" w:sz="0" w:space="0" w:color="auto"/>
              </w:divBdr>
            </w:div>
            <w:div w:id="1955281124">
              <w:marLeft w:val="0"/>
              <w:marRight w:val="0"/>
              <w:marTop w:val="0"/>
              <w:marBottom w:val="0"/>
              <w:divBdr>
                <w:top w:val="none" w:sz="0" w:space="0" w:color="auto"/>
                <w:left w:val="none" w:sz="0" w:space="0" w:color="auto"/>
                <w:bottom w:val="none" w:sz="0" w:space="0" w:color="auto"/>
                <w:right w:val="none" w:sz="0" w:space="0" w:color="auto"/>
              </w:divBdr>
            </w:div>
            <w:div w:id="395982171">
              <w:marLeft w:val="0"/>
              <w:marRight w:val="0"/>
              <w:marTop w:val="0"/>
              <w:marBottom w:val="0"/>
              <w:divBdr>
                <w:top w:val="none" w:sz="0" w:space="0" w:color="auto"/>
                <w:left w:val="none" w:sz="0" w:space="0" w:color="auto"/>
                <w:bottom w:val="none" w:sz="0" w:space="0" w:color="auto"/>
                <w:right w:val="none" w:sz="0" w:space="0" w:color="auto"/>
              </w:divBdr>
            </w:div>
            <w:div w:id="1866407517">
              <w:marLeft w:val="0"/>
              <w:marRight w:val="0"/>
              <w:marTop w:val="0"/>
              <w:marBottom w:val="0"/>
              <w:divBdr>
                <w:top w:val="none" w:sz="0" w:space="0" w:color="auto"/>
                <w:left w:val="none" w:sz="0" w:space="0" w:color="auto"/>
                <w:bottom w:val="none" w:sz="0" w:space="0" w:color="auto"/>
                <w:right w:val="none" w:sz="0" w:space="0" w:color="auto"/>
              </w:divBdr>
            </w:div>
            <w:div w:id="1909919352">
              <w:marLeft w:val="0"/>
              <w:marRight w:val="0"/>
              <w:marTop w:val="0"/>
              <w:marBottom w:val="0"/>
              <w:divBdr>
                <w:top w:val="none" w:sz="0" w:space="0" w:color="auto"/>
                <w:left w:val="none" w:sz="0" w:space="0" w:color="auto"/>
                <w:bottom w:val="none" w:sz="0" w:space="0" w:color="auto"/>
                <w:right w:val="none" w:sz="0" w:space="0" w:color="auto"/>
              </w:divBdr>
            </w:div>
            <w:div w:id="394083476">
              <w:marLeft w:val="0"/>
              <w:marRight w:val="0"/>
              <w:marTop w:val="0"/>
              <w:marBottom w:val="0"/>
              <w:divBdr>
                <w:top w:val="none" w:sz="0" w:space="0" w:color="auto"/>
                <w:left w:val="none" w:sz="0" w:space="0" w:color="auto"/>
                <w:bottom w:val="none" w:sz="0" w:space="0" w:color="auto"/>
                <w:right w:val="none" w:sz="0" w:space="0" w:color="auto"/>
              </w:divBdr>
            </w:div>
            <w:div w:id="415713020">
              <w:marLeft w:val="0"/>
              <w:marRight w:val="0"/>
              <w:marTop w:val="0"/>
              <w:marBottom w:val="0"/>
              <w:divBdr>
                <w:top w:val="none" w:sz="0" w:space="0" w:color="auto"/>
                <w:left w:val="none" w:sz="0" w:space="0" w:color="auto"/>
                <w:bottom w:val="none" w:sz="0" w:space="0" w:color="auto"/>
                <w:right w:val="none" w:sz="0" w:space="0" w:color="auto"/>
              </w:divBdr>
            </w:div>
            <w:div w:id="1085614796">
              <w:marLeft w:val="0"/>
              <w:marRight w:val="0"/>
              <w:marTop w:val="0"/>
              <w:marBottom w:val="0"/>
              <w:divBdr>
                <w:top w:val="none" w:sz="0" w:space="0" w:color="auto"/>
                <w:left w:val="none" w:sz="0" w:space="0" w:color="auto"/>
                <w:bottom w:val="none" w:sz="0" w:space="0" w:color="auto"/>
                <w:right w:val="none" w:sz="0" w:space="0" w:color="auto"/>
              </w:divBdr>
            </w:div>
            <w:div w:id="1789856467">
              <w:marLeft w:val="0"/>
              <w:marRight w:val="0"/>
              <w:marTop w:val="0"/>
              <w:marBottom w:val="0"/>
              <w:divBdr>
                <w:top w:val="none" w:sz="0" w:space="0" w:color="auto"/>
                <w:left w:val="none" w:sz="0" w:space="0" w:color="auto"/>
                <w:bottom w:val="none" w:sz="0" w:space="0" w:color="auto"/>
                <w:right w:val="none" w:sz="0" w:space="0" w:color="auto"/>
              </w:divBdr>
            </w:div>
            <w:div w:id="1219973319">
              <w:marLeft w:val="0"/>
              <w:marRight w:val="0"/>
              <w:marTop w:val="0"/>
              <w:marBottom w:val="0"/>
              <w:divBdr>
                <w:top w:val="none" w:sz="0" w:space="0" w:color="auto"/>
                <w:left w:val="none" w:sz="0" w:space="0" w:color="auto"/>
                <w:bottom w:val="none" w:sz="0" w:space="0" w:color="auto"/>
                <w:right w:val="none" w:sz="0" w:space="0" w:color="auto"/>
              </w:divBdr>
            </w:div>
            <w:div w:id="71440549">
              <w:marLeft w:val="0"/>
              <w:marRight w:val="0"/>
              <w:marTop w:val="0"/>
              <w:marBottom w:val="0"/>
              <w:divBdr>
                <w:top w:val="none" w:sz="0" w:space="0" w:color="auto"/>
                <w:left w:val="none" w:sz="0" w:space="0" w:color="auto"/>
                <w:bottom w:val="none" w:sz="0" w:space="0" w:color="auto"/>
                <w:right w:val="none" w:sz="0" w:space="0" w:color="auto"/>
              </w:divBdr>
            </w:div>
            <w:div w:id="2145805631">
              <w:marLeft w:val="0"/>
              <w:marRight w:val="0"/>
              <w:marTop w:val="0"/>
              <w:marBottom w:val="0"/>
              <w:divBdr>
                <w:top w:val="none" w:sz="0" w:space="0" w:color="auto"/>
                <w:left w:val="none" w:sz="0" w:space="0" w:color="auto"/>
                <w:bottom w:val="none" w:sz="0" w:space="0" w:color="auto"/>
                <w:right w:val="none" w:sz="0" w:space="0" w:color="auto"/>
              </w:divBdr>
            </w:div>
            <w:div w:id="1347757654">
              <w:marLeft w:val="0"/>
              <w:marRight w:val="0"/>
              <w:marTop w:val="0"/>
              <w:marBottom w:val="0"/>
              <w:divBdr>
                <w:top w:val="none" w:sz="0" w:space="0" w:color="auto"/>
                <w:left w:val="none" w:sz="0" w:space="0" w:color="auto"/>
                <w:bottom w:val="none" w:sz="0" w:space="0" w:color="auto"/>
                <w:right w:val="none" w:sz="0" w:space="0" w:color="auto"/>
              </w:divBdr>
            </w:div>
            <w:div w:id="1433358647">
              <w:marLeft w:val="0"/>
              <w:marRight w:val="0"/>
              <w:marTop w:val="0"/>
              <w:marBottom w:val="0"/>
              <w:divBdr>
                <w:top w:val="none" w:sz="0" w:space="0" w:color="auto"/>
                <w:left w:val="none" w:sz="0" w:space="0" w:color="auto"/>
                <w:bottom w:val="none" w:sz="0" w:space="0" w:color="auto"/>
                <w:right w:val="none" w:sz="0" w:space="0" w:color="auto"/>
              </w:divBdr>
            </w:div>
            <w:div w:id="1333559099">
              <w:marLeft w:val="0"/>
              <w:marRight w:val="0"/>
              <w:marTop w:val="0"/>
              <w:marBottom w:val="0"/>
              <w:divBdr>
                <w:top w:val="none" w:sz="0" w:space="0" w:color="auto"/>
                <w:left w:val="none" w:sz="0" w:space="0" w:color="auto"/>
                <w:bottom w:val="none" w:sz="0" w:space="0" w:color="auto"/>
                <w:right w:val="none" w:sz="0" w:space="0" w:color="auto"/>
              </w:divBdr>
            </w:div>
            <w:div w:id="964383211">
              <w:marLeft w:val="0"/>
              <w:marRight w:val="0"/>
              <w:marTop w:val="0"/>
              <w:marBottom w:val="0"/>
              <w:divBdr>
                <w:top w:val="none" w:sz="0" w:space="0" w:color="auto"/>
                <w:left w:val="none" w:sz="0" w:space="0" w:color="auto"/>
                <w:bottom w:val="none" w:sz="0" w:space="0" w:color="auto"/>
                <w:right w:val="none" w:sz="0" w:space="0" w:color="auto"/>
              </w:divBdr>
            </w:div>
            <w:div w:id="1033922465">
              <w:marLeft w:val="0"/>
              <w:marRight w:val="0"/>
              <w:marTop w:val="0"/>
              <w:marBottom w:val="0"/>
              <w:divBdr>
                <w:top w:val="none" w:sz="0" w:space="0" w:color="auto"/>
                <w:left w:val="none" w:sz="0" w:space="0" w:color="auto"/>
                <w:bottom w:val="none" w:sz="0" w:space="0" w:color="auto"/>
                <w:right w:val="none" w:sz="0" w:space="0" w:color="auto"/>
              </w:divBdr>
            </w:div>
            <w:div w:id="698507824">
              <w:marLeft w:val="0"/>
              <w:marRight w:val="0"/>
              <w:marTop w:val="0"/>
              <w:marBottom w:val="0"/>
              <w:divBdr>
                <w:top w:val="none" w:sz="0" w:space="0" w:color="auto"/>
                <w:left w:val="none" w:sz="0" w:space="0" w:color="auto"/>
                <w:bottom w:val="none" w:sz="0" w:space="0" w:color="auto"/>
                <w:right w:val="none" w:sz="0" w:space="0" w:color="auto"/>
              </w:divBdr>
            </w:div>
            <w:div w:id="2055277113">
              <w:marLeft w:val="0"/>
              <w:marRight w:val="0"/>
              <w:marTop w:val="0"/>
              <w:marBottom w:val="0"/>
              <w:divBdr>
                <w:top w:val="none" w:sz="0" w:space="0" w:color="auto"/>
                <w:left w:val="none" w:sz="0" w:space="0" w:color="auto"/>
                <w:bottom w:val="none" w:sz="0" w:space="0" w:color="auto"/>
                <w:right w:val="none" w:sz="0" w:space="0" w:color="auto"/>
              </w:divBdr>
            </w:div>
            <w:div w:id="711347660">
              <w:marLeft w:val="0"/>
              <w:marRight w:val="0"/>
              <w:marTop w:val="0"/>
              <w:marBottom w:val="0"/>
              <w:divBdr>
                <w:top w:val="none" w:sz="0" w:space="0" w:color="auto"/>
                <w:left w:val="none" w:sz="0" w:space="0" w:color="auto"/>
                <w:bottom w:val="none" w:sz="0" w:space="0" w:color="auto"/>
                <w:right w:val="none" w:sz="0" w:space="0" w:color="auto"/>
              </w:divBdr>
            </w:div>
            <w:div w:id="580917191">
              <w:marLeft w:val="0"/>
              <w:marRight w:val="0"/>
              <w:marTop w:val="0"/>
              <w:marBottom w:val="0"/>
              <w:divBdr>
                <w:top w:val="none" w:sz="0" w:space="0" w:color="auto"/>
                <w:left w:val="none" w:sz="0" w:space="0" w:color="auto"/>
                <w:bottom w:val="none" w:sz="0" w:space="0" w:color="auto"/>
                <w:right w:val="none" w:sz="0" w:space="0" w:color="auto"/>
              </w:divBdr>
            </w:div>
            <w:div w:id="1253514929">
              <w:marLeft w:val="0"/>
              <w:marRight w:val="0"/>
              <w:marTop w:val="0"/>
              <w:marBottom w:val="0"/>
              <w:divBdr>
                <w:top w:val="none" w:sz="0" w:space="0" w:color="auto"/>
                <w:left w:val="none" w:sz="0" w:space="0" w:color="auto"/>
                <w:bottom w:val="none" w:sz="0" w:space="0" w:color="auto"/>
                <w:right w:val="none" w:sz="0" w:space="0" w:color="auto"/>
              </w:divBdr>
            </w:div>
            <w:div w:id="1976056181">
              <w:marLeft w:val="0"/>
              <w:marRight w:val="0"/>
              <w:marTop w:val="0"/>
              <w:marBottom w:val="0"/>
              <w:divBdr>
                <w:top w:val="none" w:sz="0" w:space="0" w:color="auto"/>
                <w:left w:val="none" w:sz="0" w:space="0" w:color="auto"/>
                <w:bottom w:val="none" w:sz="0" w:space="0" w:color="auto"/>
                <w:right w:val="none" w:sz="0" w:space="0" w:color="auto"/>
              </w:divBdr>
            </w:div>
            <w:div w:id="1637759941">
              <w:marLeft w:val="0"/>
              <w:marRight w:val="0"/>
              <w:marTop w:val="0"/>
              <w:marBottom w:val="0"/>
              <w:divBdr>
                <w:top w:val="none" w:sz="0" w:space="0" w:color="auto"/>
                <w:left w:val="none" w:sz="0" w:space="0" w:color="auto"/>
                <w:bottom w:val="none" w:sz="0" w:space="0" w:color="auto"/>
                <w:right w:val="none" w:sz="0" w:space="0" w:color="auto"/>
              </w:divBdr>
            </w:div>
            <w:div w:id="493567300">
              <w:marLeft w:val="0"/>
              <w:marRight w:val="0"/>
              <w:marTop w:val="0"/>
              <w:marBottom w:val="0"/>
              <w:divBdr>
                <w:top w:val="none" w:sz="0" w:space="0" w:color="auto"/>
                <w:left w:val="none" w:sz="0" w:space="0" w:color="auto"/>
                <w:bottom w:val="none" w:sz="0" w:space="0" w:color="auto"/>
                <w:right w:val="none" w:sz="0" w:space="0" w:color="auto"/>
              </w:divBdr>
            </w:div>
            <w:div w:id="2078477309">
              <w:marLeft w:val="0"/>
              <w:marRight w:val="0"/>
              <w:marTop w:val="0"/>
              <w:marBottom w:val="0"/>
              <w:divBdr>
                <w:top w:val="none" w:sz="0" w:space="0" w:color="auto"/>
                <w:left w:val="none" w:sz="0" w:space="0" w:color="auto"/>
                <w:bottom w:val="none" w:sz="0" w:space="0" w:color="auto"/>
                <w:right w:val="none" w:sz="0" w:space="0" w:color="auto"/>
              </w:divBdr>
            </w:div>
            <w:div w:id="1685983418">
              <w:marLeft w:val="0"/>
              <w:marRight w:val="0"/>
              <w:marTop w:val="0"/>
              <w:marBottom w:val="0"/>
              <w:divBdr>
                <w:top w:val="none" w:sz="0" w:space="0" w:color="auto"/>
                <w:left w:val="none" w:sz="0" w:space="0" w:color="auto"/>
                <w:bottom w:val="none" w:sz="0" w:space="0" w:color="auto"/>
                <w:right w:val="none" w:sz="0" w:space="0" w:color="auto"/>
              </w:divBdr>
            </w:div>
            <w:div w:id="1159274994">
              <w:marLeft w:val="0"/>
              <w:marRight w:val="0"/>
              <w:marTop w:val="0"/>
              <w:marBottom w:val="0"/>
              <w:divBdr>
                <w:top w:val="none" w:sz="0" w:space="0" w:color="auto"/>
                <w:left w:val="none" w:sz="0" w:space="0" w:color="auto"/>
                <w:bottom w:val="none" w:sz="0" w:space="0" w:color="auto"/>
                <w:right w:val="none" w:sz="0" w:space="0" w:color="auto"/>
              </w:divBdr>
            </w:div>
            <w:div w:id="1513377197">
              <w:marLeft w:val="0"/>
              <w:marRight w:val="0"/>
              <w:marTop w:val="0"/>
              <w:marBottom w:val="0"/>
              <w:divBdr>
                <w:top w:val="none" w:sz="0" w:space="0" w:color="auto"/>
                <w:left w:val="none" w:sz="0" w:space="0" w:color="auto"/>
                <w:bottom w:val="none" w:sz="0" w:space="0" w:color="auto"/>
                <w:right w:val="none" w:sz="0" w:space="0" w:color="auto"/>
              </w:divBdr>
            </w:div>
            <w:div w:id="1917470276">
              <w:marLeft w:val="0"/>
              <w:marRight w:val="0"/>
              <w:marTop w:val="0"/>
              <w:marBottom w:val="0"/>
              <w:divBdr>
                <w:top w:val="none" w:sz="0" w:space="0" w:color="auto"/>
                <w:left w:val="none" w:sz="0" w:space="0" w:color="auto"/>
                <w:bottom w:val="none" w:sz="0" w:space="0" w:color="auto"/>
                <w:right w:val="none" w:sz="0" w:space="0" w:color="auto"/>
              </w:divBdr>
            </w:div>
            <w:div w:id="763499228">
              <w:marLeft w:val="0"/>
              <w:marRight w:val="0"/>
              <w:marTop w:val="0"/>
              <w:marBottom w:val="0"/>
              <w:divBdr>
                <w:top w:val="none" w:sz="0" w:space="0" w:color="auto"/>
                <w:left w:val="none" w:sz="0" w:space="0" w:color="auto"/>
                <w:bottom w:val="none" w:sz="0" w:space="0" w:color="auto"/>
                <w:right w:val="none" w:sz="0" w:space="0" w:color="auto"/>
              </w:divBdr>
            </w:div>
            <w:div w:id="169027843">
              <w:marLeft w:val="0"/>
              <w:marRight w:val="0"/>
              <w:marTop w:val="0"/>
              <w:marBottom w:val="0"/>
              <w:divBdr>
                <w:top w:val="none" w:sz="0" w:space="0" w:color="auto"/>
                <w:left w:val="none" w:sz="0" w:space="0" w:color="auto"/>
                <w:bottom w:val="none" w:sz="0" w:space="0" w:color="auto"/>
                <w:right w:val="none" w:sz="0" w:space="0" w:color="auto"/>
              </w:divBdr>
            </w:div>
            <w:div w:id="1526751589">
              <w:marLeft w:val="0"/>
              <w:marRight w:val="0"/>
              <w:marTop w:val="0"/>
              <w:marBottom w:val="0"/>
              <w:divBdr>
                <w:top w:val="none" w:sz="0" w:space="0" w:color="auto"/>
                <w:left w:val="none" w:sz="0" w:space="0" w:color="auto"/>
                <w:bottom w:val="none" w:sz="0" w:space="0" w:color="auto"/>
                <w:right w:val="none" w:sz="0" w:space="0" w:color="auto"/>
              </w:divBdr>
            </w:div>
            <w:div w:id="1913738100">
              <w:marLeft w:val="0"/>
              <w:marRight w:val="0"/>
              <w:marTop w:val="0"/>
              <w:marBottom w:val="0"/>
              <w:divBdr>
                <w:top w:val="none" w:sz="0" w:space="0" w:color="auto"/>
                <w:left w:val="none" w:sz="0" w:space="0" w:color="auto"/>
                <w:bottom w:val="none" w:sz="0" w:space="0" w:color="auto"/>
                <w:right w:val="none" w:sz="0" w:space="0" w:color="auto"/>
              </w:divBdr>
            </w:div>
            <w:div w:id="490605655">
              <w:marLeft w:val="0"/>
              <w:marRight w:val="0"/>
              <w:marTop w:val="0"/>
              <w:marBottom w:val="0"/>
              <w:divBdr>
                <w:top w:val="none" w:sz="0" w:space="0" w:color="auto"/>
                <w:left w:val="none" w:sz="0" w:space="0" w:color="auto"/>
                <w:bottom w:val="none" w:sz="0" w:space="0" w:color="auto"/>
                <w:right w:val="none" w:sz="0" w:space="0" w:color="auto"/>
              </w:divBdr>
            </w:div>
            <w:div w:id="1720468398">
              <w:marLeft w:val="0"/>
              <w:marRight w:val="0"/>
              <w:marTop w:val="0"/>
              <w:marBottom w:val="0"/>
              <w:divBdr>
                <w:top w:val="none" w:sz="0" w:space="0" w:color="auto"/>
                <w:left w:val="none" w:sz="0" w:space="0" w:color="auto"/>
                <w:bottom w:val="none" w:sz="0" w:space="0" w:color="auto"/>
                <w:right w:val="none" w:sz="0" w:space="0" w:color="auto"/>
              </w:divBdr>
            </w:div>
            <w:div w:id="79379208">
              <w:marLeft w:val="0"/>
              <w:marRight w:val="0"/>
              <w:marTop w:val="0"/>
              <w:marBottom w:val="0"/>
              <w:divBdr>
                <w:top w:val="none" w:sz="0" w:space="0" w:color="auto"/>
                <w:left w:val="none" w:sz="0" w:space="0" w:color="auto"/>
                <w:bottom w:val="none" w:sz="0" w:space="0" w:color="auto"/>
                <w:right w:val="none" w:sz="0" w:space="0" w:color="auto"/>
              </w:divBdr>
            </w:div>
            <w:div w:id="788740832">
              <w:marLeft w:val="0"/>
              <w:marRight w:val="0"/>
              <w:marTop w:val="0"/>
              <w:marBottom w:val="0"/>
              <w:divBdr>
                <w:top w:val="none" w:sz="0" w:space="0" w:color="auto"/>
                <w:left w:val="none" w:sz="0" w:space="0" w:color="auto"/>
                <w:bottom w:val="none" w:sz="0" w:space="0" w:color="auto"/>
                <w:right w:val="none" w:sz="0" w:space="0" w:color="auto"/>
              </w:divBdr>
            </w:div>
            <w:div w:id="1052656870">
              <w:marLeft w:val="0"/>
              <w:marRight w:val="0"/>
              <w:marTop w:val="0"/>
              <w:marBottom w:val="0"/>
              <w:divBdr>
                <w:top w:val="none" w:sz="0" w:space="0" w:color="auto"/>
                <w:left w:val="none" w:sz="0" w:space="0" w:color="auto"/>
                <w:bottom w:val="none" w:sz="0" w:space="0" w:color="auto"/>
                <w:right w:val="none" w:sz="0" w:space="0" w:color="auto"/>
              </w:divBdr>
            </w:div>
            <w:div w:id="1429423803">
              <w:marLeft w:val="0"/>
              <w:marRight w:val="0"/>
              <w:marTop w:val="0"/>
              <w:marBottom w:val="0"/>
              <w:divBdr>
                <w:top w:val="none" w:sz="0" w:space="0" w:color="auto"/>
                <w:left w:val="none" w:sz="0" w:space="0" w:color="auto"/>
                <w:bottom w:val="none" w:sz="0" w:space="0" w:color="auto"/>
                <w:right w:val="none" w:sz="0" w:space="0" w:color="auto"/>
              </w:divBdr>
            </w:div>
            <w:div w:id="140587576">
              <w:marLeft w:val="0"/>
              <w:marRight w:val="0"/>
              <w:marTop w:val="0"/>
              <w:marBottom w:val="0"/>
              <w:divBdr>
                <w:top w:val="none" w:sz="0" w:space="0" w:color="auto"/>
                <w:left w:val="none" w:sz="0" w:space="0" w:color="auto"/>
                <w:bottom w:val="none" w:sz="0" w:space="0" w:color="auto"/>
                <w:right w:val="none" w:sz="0" w:space="0" w:color="auto"/>
              </w:divBdr>
            </w:div>
            <w:div w:id="41420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3319">
      <w:bodyDiv w:val="1"/>
      <w:marLeft w:val="0"/>
      <w:marRight w:val="0"/>
      <w:marTop w:val="0"/>
      <w:marBottom w:val="0"/>
      <w:divBdr>
        <w:top w:val="none" w:sz="0" w:space="0" w:color="auto"/>
        <w:left w:val="none" w:sz="0" w:space="0" w:color="auto"/>
        <w:bottom w:val="none" w:sz="0" w:space="0" w:color="auto"/>
        <w:right w:val="none" w:sz="0" w:space="0" w:color="auto"/>
      </w:divBdr>
      <w:divsChild>
        <w:div w:id="1473332269">
          <w:marLeft w:val="0"/>
          <w:marRight w:val="0"/>
          <w:marTop w:val="0"/>
          <w:marBottom w:val="0"/>
          <w:divBdr>
            <w:top w:val="none" w:sz="0" w:space="0" w:color="auto"/>
            <w:left w:val="none" w:sz="0" w:space="0" w:color="auto"/>
            <w:bottom w:val="none" w:sz="0" w:space="0" w:color="auto"/>
            <w:right w:val="none" w:sz="0" w:space="0" w:color="auto"/>
          </w:divBdr>
          <w:divsChild>
            <w:div w:id="989597900">
              <w:marLeft w:val="0"/>
              <w:marRight w:val="0"/>
              <w:marTop w:val="0"/>
              <w:marBottom w:val="0"/>
              <w:divBdr>
                <w:top w:val="none" w:sz="0" w:space="0" w:color="auto"/>
                <w:left w:val="none" w:sz="0" w:space="0" w:color="auto"/>
                <w:bottom w:val="none" w:sz="0" w:space="0" w:color="auto"/>
                <w:right w:val="none" w:sz="0" w:space="0" w:color="auto"/>
              </w:divBdr>
            </w:div>
            <w:div w:id="1821343176">
              <w:marLeft w:val="0"/>
              <w:marRight w:val="0"/>
              <w:marTop w:val="0"/>
              <w:marBottom w:val="0"/>
              <w:divBdr>
                <w:top w:val="none" w:sz="0" w:space="0" w:color="auto"/>
                <w:left w:val="none" w:sz="0" w:space="0" w:color="auto"/>
                <w:bottom w:val="none" w:sz="0" w:space="0" w:color="auto"/>
                <w:right w:val="none" w:sz="0" w:space="0" w:color="auto"/>
              </w:divBdr>
            </w:div>
            <w:div w:id="371614672">
              <w:marLeft w:val="0"/>
              <w:marRight w:val="0"/>
              <w:marTop w:val="0"/>
              <w:marBottom w:val="0"/>
              <w:divBdr>
                <w:top w:val="none" w:sz="0" w:space="0" w:color="auto"/>
                <w:left w:val="none" w:sz="0" w:space="0" w:color="auto"/>
                <w:bottom w:val="none" w:sz="0" w:space="0" w:color="auto"/>
                <w:right w:val="none" w:sz="0" w:space="0" w:color="auto"/>
              </w:divBdr>
            </w:div>
            <w:div w:id="926111747">
              <w:marLeft w:val="0"/>
              <w:marRight w:val="0"/>
              <w:marTop w:val="0"/>
              <w:marBottom w:val="0"/>
              <w:divBdr>
                <w:top w:val="none" w:sz="0" w:space="0" w:color="auto"/>
                <w:left w:val="none" w:sz="0" w:space="0" w:color="auto"/>
                <w:bottom w:val="none" w:sz="0" w:space="0" w:color="auto"/>
                <w:right w:val="none" w:sz="0" w:space="0" w:color="auto"/>
              </w:divBdr>
            </w:div>
            <w:div w:id="262540657">
              <w:marLeft w:val="0"/>
              <w:marRight w:val="0"/>
              <w:marTop w:val="0"/>
              <w:marBottom w:val="0"/>
              <w:divBdr>
                <w:top w:val="none" w:sz="0" w:space="0" w:color="auto"/>
                <w:left w:val="none" w:sz="0" w:space="0" w:color="auto"/>
                <w:bottom w:val="none" w:sz="0" w:space="0" w:color="auto"/>
                <w:right w:val="none" w:sz="0" w:space="0" w:color="auto"/>
              </w:divBdr>
            </w:div>
            <w:div w:id="975573127">
              <w:marLeft w:val="0"/>
              <w:marRight w:val="0"/>
              <w:marTop w:val="0"/>
              <w:marBottom w:val="0"/>
              <w:divBdr>
                <w:top w:val="none" w:sz="0" w:space="0" w:color="auto"/>
                <w:left w:val="none" w:sz="0" w:space="0" w:color="auto"/>
                <w:bottom w:val="none" w:sz="0" w:space="0" w:color="auto"/>
                <w:right w:val="none" w:sz="0" w:space="0" w:color="auto"/>
              </w:divBdr>
            </w:div>
            <w:div w:id="468133691">
              <w:marLeft w:val="0"/>
              <w:marRight w:val="0"/>
              <w:marTop w:val="0"/>
              <w:marBottom w:val="0"/>
              <w:divBdr>
                <w:top w:val="none" w:sz="0" w:space="0" w:color="auto"/>
                <w:left w:val="none" w:sz="0" w:space="0" w:color="auto"/>
                <w:bottom w:val="none" w:sz="0" w:space="0" w:color="auto"/>
                <w:right w:val="none" w:sz="0" w:space="0" w:color="auto"/>
              </w:divBdr>
            </w:div>
            <w:div w:id="142743508">
              <w:marLeft w:val="0"/>
              <w:marRight w:val="0"/>
              <w:marTop w:val="0"/>
              <w:marBottom w:val="0"/>
              <w:divBdr>
                <w:top w:val="none" w:sz="0" w:space="0" w:color="auto"/>
                <w:left w:val="none" w:sz="0" w:space="0" w:color="auto"/>
                <w:bottom w:val="none" w:sz="0" w:space="0" w:color="auto"/>
                <w:right w:val="none" w:sz="0" w:space="0" w:color="auto"/>
              </w:divBdr>
            </w:div>
            <w:div w:id="947931043">
              <w:marLeft w:val="0"/>
              <w:marRight w:val="0"/>
              <w:marTop w:val="0"/>
              <w:marBottom w:val="0"/>
              <w:divBdr>
                <w:top w:val="none" w:sz="0" w:space="0" w:color="auto"/>
                <w:left w:val="none" w:sz="0" w:space="0" w:color="auto"/>
                <w:bottom w:val="none" w:sz="0" w:space="0" w:color="auto"/>
                <w:right w:val="none" w:sz="0" w:space="0" w:color="auto"/>
              </w:divBdr>
            </w:div>
            <w:div w:id="1720781728">
              <w:marLeft w:val="0"/>
              <w:marRight w:val="0"/>
              <w:marTop w:val="0"/>
              <w:marBottom w:val="0"/>
              <w:divBdr>
                <w:top w:val="none" w:sz="0" w:space="0" w:color="auto"/>
                <w:left w:val="none" w:sz="0" w:space="0" w:color="auto"/>
                <w:bottom w:val="none" w:sz="0" w:space="0" w:color="auto"/>
                <w:right w:val="none" w:sz="0" w:space="0" w:color="auto"/>
              </w:divBdr>
            </w:div>
            <w:div w:id="370615978">
              <w:marLeft w:val="0"/>
              <w:marRight w:val="0"/>
              <w:marTop w:val="0"/>
              <w:marBottom w:val="0"/>
              <w:divBdr>
                <w:top w:val="none" w:sz="0" w:space="0" w:color="auto"/>
                <w:left w:val="none" w:sz="0" w:space="0" w:color="auto"/>
                <w:bottom w:val="none" w:sz="0" w:space="0" w:color="auto"/>
                <w:right w:val="none" w:sz="0" w:space="0" w:color="auto"/>
              </w:divBdr>
            </w:div>
            <w:div w:id="1512140619">
              <w:marLeft w:val="0"/>
              <w:marRight w:val="0"/>
              <w:marTop w:val="0"/>
              <w:marBottom w:val="0"/>
              <w:divBdr>
                <w:top w:val="none" w:sz="0" w:space="0" w:color="auto"/>
                <w:left w:val="none" w:sz="0" w:space="0" w:color="auto"/>
                <w:bottom w:val="none" w:sz="0" w:space="0" w:color="auto"/>
                <w:right w:val="none" w:sz="0" w:space="0" w:color="auto"/>
              </w:divBdr>
            </w:div>
            <w:div w:id="1034304028">
              <w:marLeft w:val="0"/>
              <w:marRight w:val="0"/>
              <w:marTop w:val="0"/>
              <w:marBottom w:val="0"/>
              <w:divBdr>
                <w:top w:val="none" w:sz="0" w:space="0" w:color="auto"/>
                <w:left w:val="none" w:sz="0" w:space="0" w:color="auto"/>
                <w:bottom w:val="none" w:sz="0" w:space="0" w:color="auto"/>
                <w:right w:val="none" w:sz="0" w:space="0" w:color="auto"/>
              </w:divBdr>
            </w:div>
            <w:div w:id="1297487843">
              <w:marLeft w:val="0"/>
              <w:marRight w:val="0"/>
              <w:marTop w:val="0"/>
              <w:marBottom w:val="0"/>
              <w:divBdr>
                <w:top w:val="none" w:sz="0" w:space="0" w:color="auto"/>
                <w:left w:val="none" w:sz="0" w:space="0" w:color="auto"/>
                <w:bottom w:val="none" w:sz="0" w:space="0" w:color="auto"/>
                <w:right w:val="none" w:sz="0" w:space="0" w:color="auto"/>
              </w:divBdr>
            </w:div>
            <w:div w:id="1800604283">
              <w:marLeft w:val="0"/>
              <w:marRight w:val="0"/>
              <w:marTop w:val="0"/>
              <w:marBottom w:val="0"/>
              <w:divBdr>
                <w:top w:val="none" w:sz="0" w:space="0" w:color="auto"/>
                <w:left w:val="none" w:sz="0" w:space="0" w:color="auto"/>
                <w:bottom w:val="none" w:sz="0" w:space="0" w:color="auto"/>
                <w:right w:val="none" w:sz="0" w:space="0" w:color="auto"/>
              </w:divBdr>
            </w:div>
            <w:div w:id="36787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2328">
      <w:bodyDiv w:val="1"/>
      <w:marLeft w:val="0"/>
      <w:marRight w:val="0"/>
      <w:marTop w:val="0"/>
      <w:marBottom w:val="0"/>
      <w:divBdr>
        <w:top w:val="none" w:sz="0" w:space="0" w:color="auto"/>
        <w:left w:val="none" w:sz="0" w:space="0" w:color="auto"/>
        <w:bottom w:val="none" w:sz="0" w:space="0" w:color="auto"/>
        <w:right w:val="none" w:sz="0" w:space="0" w:color="auto"/>
      </w:divBdr>
      <w:divsChild>
        <w:div w:id="1200320109">
          <w:marLeft w:val="0"/>
          <w:marRight w:val="0"/>
          <w:marTop w:val="0"/>
          <w:marBottom w:val="0"/>
          <w:divBdr>
            <w:top w:val="none" w:sz="0" w:space="0" w:color="auto"/>
            <w:left w:val="none" w:sz="0" w:space="0" w:color="auto"/>
            <w:bottom w:val="none" w:sz="0" w:space="0" w:color="auto"/>
            <w:right w:val="none" w:sz="0" w:space="0" w:color="auto"/>
          </w:divBdr>
          <w:divsChild>
            <w:div w:id="1300456233">
              <w:marLeft w:val="0"/>
              <w:marRight w:val="0"/>
              <w:marTop w:val="0"/>
              <w:marBottom w:val="0"/>
              <w:divBdr>
                <w:top w:val="none" w:sz="0" w:space="0" w:color="auto"/>
                <w:left w:val="none" w:sz="0" w:space="0" w:color="auto"/>
                <w:bottom w:val="none" w:sz="0" w:space="0" w:color="auto"/>
                <w:right w:val="none" w:sz="0" w:space="0" w:color="auto"/>
              </w:divBdr>
            </w:div>
            <w:div w:id="1144394122">
              <w:marLeft w:val="0"/>
              <w:marRight w:val="0"/>
              <w:marTop w:val="0"/>
              <w:marBottom w:val="0"/>
              <w:divBdr>
                <w:top w:val="none" w:sz="0" w:space="0" w:color="auto"/>
                <w:left w:val="none" w:sz="0" w:space="0" w:color="auto"/>
                <w:bottom w:val="none" w:sz="0" w:space="0" w:color="auto"/>
                <w:right w:val="none" w:sz="0" w:space="0" w:color="auto"/>
              </w:divBdr>
            </w:div>
            <w:div w:id="1631327345">
              <w:marLeft w:val="0"/>
              <w:marRight w:val="0"/>
              <w:marTop w:val="0"/>
              <w:marBottom w:val="0"/>
              <w:divBdr>
                <w:top w:val="none" w:sz="0" w:space="0" w:color="auto"/>
                <w:left w:val="none" w:sz="0" w:space="0" w:color="auto"/>
                <w:bottom w:val="none" w:sz="0" w:space="0" w:color="auto"/>
                <w:right w:val="none" w:sz="0" w:space="0" w:color="auto"/>
              </w:divBdr>
            </w:div>
            <w:div w:id="866023652">
              <w:marLeft w:val="0"/>
              <w:marRight w:val="0"/>
              <w:marTop w:val="0"/>
              <w:marBottom w:val="0"/>
              <w:divBdr>
                <w:top w:val="none" w:sz="0" w:space="0" w:color="auto"/>
                <w:left w:val="none" w:sz="0" w:space="0" w:color="auto"/>
                <w:bottom w:val="none" w:sz="0" w:space="0" w:color="auto"/>
                <w:right w:val="none" w:sz="0" w:space="0" w:color="auto"/>
              </w:divBdr>
            </w:div>
            <w:div w:id="2055425178">
              <w:marLeft w:val="0"/>
              <w:marRight w:val="0"/>
              <w:marTop w:val="0"/>
              <w:marBottom w:val="0"/>
              <w:divBdr>
                <w:top w:val="none" w:sz="0" w:space="0" w:color="auto"/>
                <w:left w:val="none" w:sz="0" w:space="0" w:color="auto"/>
                <w:bottom w:val="none" w:sz="0" w:space="0" w:color="auto"/>
                <w:right w:val="none" w:sz="0" w:space="0" w:color="auto"/>
              </w:divBdr>
            </w:div>
            <w:div w:id="1116487698">
              <w:marLeft w:val="0"/>
              <w:marRight w:val="0"/>
              <w:marTop w:val="0"/>
              <w:marBottom w:val="0"/>
              <w:divBdr>
                <w:top w:val="none" w:sz="0" w:space="0" w:color="auto"/>
                <w:left w:val="none" w:sz="0" w:space="0" w:color="auto"/>
                <w:bottom w:val="none" w:sz="0" w:space="0" w:color="auto"/>
                <w:right w:val="none" w:sz="0" w:space="0" w:color="auto"/>
              </w:divBdr>
            </w:div>
            <w:div w:id="404300830">
              <w:marLeft w:val="0"/>
              <w:marRight w:val="0"/>
              <w:marTop w:val="0"/>
              <w:marBottom w:val="0"/>
              <w:divBdr>
                <w:top w:val="none" w:sz="0" w:space="0" w:color="auto"/>
                <w:left w:val="none" w:sz="0" w:space="0" w:color="auto"/>
                <w:bottom w:val="none" w:sz="0" w:space="0" w:color="auto"/>
                <w:right w:val="none" w:sz="0" w:space="0" w:color="auto"/>
              </w:divBdr>
            </w:div>
            <w:div w:id="852184833">
              <w:marLeft w:val="0"/>
              <w:marRight w:val="0"/>
              <w:marTop w:val="0"/>
              <w:marBottom w:val="0"/>
              <w:divBdr>
                <w:top w:val="none" w:sz="0" w:space="0" w:color="auto"/>
                <w:left w:val="none" w:sz="0" w:space="0" w:color="auto"/>
                <w:bottom w:val="none" w:sz="0" w:space="0" w:color="auto"/>
                <w:right w:val="none" w:sz="0" w:space="0" w:color="auto"/>
              </w:divBdr>
            </w:div>
            <w:div w:id="1965691091">
              <w:marLeft w:val="0"/>
              <w:marRight w:val="0"/>
              <w:marTop w:val="0"/>
              <w:marBottom w:val="0"/>
              <w:divBdr>
                <w:top w:val="none" w:sz="0" w:space="0" w:color="auto"/>
                <w:left w:val="none" w:sz="0" w:space="0" w:color="auto"/>
                <w:bottom w:val="none" w:sz="0" w:space="0" w:color="auto"/>
                <w:right w:val="none" w:sz="0" w:space="0" w:color="auto"/>
              </w:divBdr>
            </w:div>
            <w:div w:id="229660589">
              <w:marLeft w:val="0"/>
              <w:marRight w:val="0"/>
              <w:marTop w:val="0"/>
              <w:marBottom w:val="0"/>
              <w:divBdr>
                <w:top w:val="none" w:sz="0" w:space="0" w:color="auto"/>
                <w:left w:val="none" w:sz="0" w:space="0" w:color="auto"/>
                <w:bottom w:val="none" w:sz="0" w:space="0" w:color="auto"/>
                <w:right w:val="none" w:sz="0" w:space="0" w:color="auto"/>
              </w:divBdr>
            </w:div>
            <w:div w:id="580337282">
              <w:marLeft w:val="0"/>
              <w:marRight w:val="0"/>
              <w:marTop w:val="0"/>
              <w:marBottom w:val="0"/>
              <w:divBdr>
                <w:top w:val="none" w:sz="0" w:space="0" w:color="auto"/>
                <w:left w:val="none" w:sz="0" w:space="0" w:color="auto"/>
                <w:bottom w:val="none" w:sz="0" w:space="0" w:color="auto"/>
                <w:right w:val="none" w:sz="0" w:space="0" w:color="auto"/>
              </w:divBdr>
            </w:div>
            <w:div w:id="725224083">
              <w:marLeft w:val="0"/>
              <w:marRight w:val="0"/>
              <w:marTop w:val="0"/>
              <w:marBottom w:val="0"/>
              <w:divBdr>
                <w:top w:val="none" w:sz="0" w:space="0" w:color="auto"/>
                <w:left w:val="none" w:sz="0" w:space="0" w:color="auto"/>
                <w:bottom w:val="none" w:sz="0" w:space="0" w:color="auto"/>
                <w:right w:val="none" w:sz="0" w:space="0" w:color="auto"/>
              </w:divBdr>
            </w:div>
            <w:div w:id="1028527311">
              <w:marLeft w:val="0"/>
              <w:marRight w:val="0"/>
              <w:marTop w:val="0"/>
              <w:marBottom w:val="0"/>
              <w:divBdr>
                <w:top w:val="none" w:sz="0" w:space="0" w:color="auto"/>
                <w:left w:val="none" w:sz="0" w:space="0" w:color="auto"/>
                <w:bottom w:val="none" w:sz="0" w:space="0" w:color="auto"/>
                <w:right w:val="none" w:sz="0" w:space="0" w:color="auto"/>
              </w:divBdr>
            </w:div>
            <w:div w:id="1344433873">
              <w:marLeft w:val="0"/>
              <w:marRight w:val="0"/>
              <w:marTop w:val="0"/>
              <w:marBottom w:val="0"/>
              <w:divBdr>
                <w:top w:val="none" w:sz="0" w:space="0" w:color="auto"/>
                <w:left w:val="none" w:sz="0" w:space="0" w:color="auto"/>
                <w:bottom w:val="none" w:sz="0" w:space="0" w:color="auto"/>
                <w:right w:val="none" w:sz="0" w:space="0" w:color="auto"/>
              </w:divBdr>
            </w:div>
            <w:div w:id="1683388236">
              <w:marLeft w:val="0"/>
              <w:marRight w:val="0"/>
              <w:marTop w:val="0"/>
              <w:marBottom w:val="0"/>
              <w:divBdr>
                <w:top w:val="none" w:sz="0" w:space="0" w:color="auto"/>
                <w:left w:val="none" w:sz="0" w:space="0" w:color="auto"/>
                <w:bottom w:val="none" w:sz="0" w:space="0" w:color="auto"/>
                <w:right w:val="none" w:sz="0" w:space="0" w:color="auto"/>
              </w:divBdr>
            </w:div>
            <w:div w:id="1322540699">
              <w:marLeft w:val="0"/>
              <w:marRight w:val="0"/>
              <w:marTop w:val="0"/>
              <w:marBottom w:val="0"/>
              <w:divBdr>
                <w:top w:val="none" w:sz="0" w:space="0" w:color="auto"/>
                <w:left w:val="none" w:sz="0" w:space="0" w:color="auto"/>
                <w:bottom w:val="none" w:sz="0" w:space="0" w:color="auto"/>
                <w:right w:val="none" w:sz="0" w:space="0" w:color="auto"/>
              </w:divBdr>
            </w:div>
            <w:div w:id="2066565941">
              <w:marLeft w:val="0"/>
              <w:marRight w:val="0"/>
              <w:marTop w:val="0"/>
              <w:marBottom w:val="0"/>
              <w:divBdr>
                <w:top w:val="none" w:sz="0" w:space="0" w:color="auto"/>
                <w:left w:val="none" w:sz="0" w:space="0" w:color="auto"/>
                <w:bottom w:val="none" w:sz="0" w:space="0" w:color="auto"/>
                <w:right w:val="none" w:sz="0" w:space="0" w:color="auto"/>
              </w:divBdr>
            </w:div>
            <w:div w:id="1169297176">
              <w:marLeft w:val="0"/>
              <w:marRight w:val="0"/>
              <w:marTop w:val="0"/>
              <w:marBottom w:val="0"/>
              <w:divBdr>
                <w:top w:val="none" w:sz="0" w:space="0" w:color="auto"/>
                <w:left w:val="none" w:sz="0" w:space="0" w:color="auto"/>
                <w:bottom w:val="none" w:sz="0" w:space="0" w:color="auto"/>
                <w:right w:val="none" w:sz="0" w:space="0" w:color="auto"/>
              </w:divBdr>
            </w:div>
            <w:div w:id="293677791">
              <w:marLeft w:val="0"/>
              <w:marRight w:val="0"/>
              <w:marTop w:val="0"/>
              <w:marBottom w:val="0"/>
              <w:divBdr>
                <w:top w:val="none" w:sz="0" w:space="0" w:color="auto"/>
                <w:left w:val="none" w:sz="0" w:space="0" w:color="auto"/>
                <w:bottom w:val="none" w:sz="0" w:space="0" w:color="auto"/>
                <w:right w:val="none" w:sz="0" w:space="0" w:color="auto"/>
              </w:divBdr>
            </w:div>
            <w:div w:id="1082487655">
              <w:marLeft w:val="0"/>
              <w:marRight w:val="0"/>
              <w:marTop w:val="0"/>
              <w:marBottom w:val="0"/>
              <w:divBdr>
                <w:top w:val="none" w:sz="0" w:space="0" w:color="auto"/>
                <w:left w:val="none" w:sz="0" w:space="0" w:color="auto"/>
                <w:bottom w:val="none" w:sz="0" w:space="0" w:color="auto"/>
                <w:right w:val="none" w:sz="0" w:space="0" w:color="auto"/>
              </w:divBdr>
            </w:div>
            <w:div w:id="1925724492">
              <w:marLeft w:val="0"/>
              <w:marRight w:val="0"/>
              <w:marTop w:val="0"/>
              <w:marBottom w:val="0"/>
              <w:divBdr>
                <w:top w:val="none" w:sz="0" w:space="0" w:color="auto"/>
                <w:left w:val="none" w:sz="0" w:space="0" w:color="auto"/>
                <w:bottom w:val="none" w:sz="0" w:space="0" w:color="auto"/>
                <w:right w:val="none" w:sz="0" w:space="0" w:color="auto"/>
              </w:divBdr>
            </w:div>
            <w:div w:id="637685615">
              <w:marLeft w:val="0"/>
              <w:marRight w:val="0"/>
              <w:marTop w:val="0"/>
              <w:marBottom w:val="0"/>
              <w:divBdr>
                <w:top w:val="none" w:sz="0" w:space="0" w:color="auto"/>
                <w:left w:val="none" w:sz="0" w:space="0" w:color="auto"/>
                <w:bottom w:val="none" w:sz="0" w:space="0" w:color="auto"/>
                <w:right w:val="none" w:sz="0" w:space="0" w:color="auto"/>
              </w:divBdr>
            </w:div>
            <w:div w:id="1764450471">
              <w:marLeft w:val="0"/>
              <w:marRight w:val="0"/>
              <w:marTop w:val="0"/>
              <w:marBottom w:val="0"/>
              <w:divBdr>
                <w:top w:val="none" w:sz="0" w:space="0" w:color="auto"/>
                <w:left w:val="none" w:sz="0" w:space="0" w:color="auto"/>
                <w:bottom w:val="none" w:sz="0" w:space="0" w:color="auto"/>
                <w:right w:val="none" w:sz="0" w:space="0" w:color="auto"/>
              </w:divBdr>
            </w:div>
            <w:div w:id="486023116">
              <w:marLeft w:val="0"/>
              <w:marRight w:val="0"/>
              <w:marTop w:val="0"/>
              <w:marBottom w:val="0"/>
              <w:divBdr>
                <w:top w:val="none" w:sz="0" w:space="0" w:color="auto"/>
                <w:left w:val="none" w:sz="0" w:space="0" w:color="auto"/>
                <w:bottom w:val="none" w:sz="0" w:space="0" w:color="auto"/>
                <w:right w:val="none" w:sz="0" w:space="0" w:color="auto"/>
              </w:divBdr>
            </w:div>
            <w:div w:id="1541046025">
              <w:marLeft w:val="0"/>
              <w:marRight w:val="0"/>
              <w:marTop w:val="0"/>
              <w:marBottom w:val="0"/>
              <w:divBdr>
                <w:top w:val="none" w:sz="0" w:space="0" w:color="auto"/>
                <w:left w:val="none" w:sz="0" w:space="0" w:color="auto"/>
                <w:bottom w:val="none" w:sz="0" w:space="0" w:color="auto"/>
                <w:right w:val="none" w:sz="0" w:space="0" w:color="auto"/>
              </w:divBdr>
            </w:div>
            <w:div w:id="669453315">
              <w:marLeft w:val="0"/>
              <w:marRight w:val="0"/>
              <w:marTop w:val="0"/>
              <w:marBottom w:val="0"/>
              <w:divBdr>
                <w:top w:val="none" w:sz="0" w:space="0" w:color="auto"/>
                <w:left w:val="none" w:sz="0" w:space="0" w:color="auto"/>
                <w:bottom w:val="none" w:sz="0" w:space="0" w:color="auto"/>
                <w:right w:val="none" w:sz="0" w:space="0" w:color="auto"/>
              </w:divBdr>
            </w:div>
            <w:div w:id="1755929820">
              <w:marLeft w:val="0"/>
              <w:marRight w:val="0"/>
              <w:marTop w:val="0"/>
              <w:marBottom w:val="0"/>
              <w:divBdr>
                <w:top w:val="none" w:sz="0" w:space="0" w:color="auto"/>
                <w:left w:val="none" w:sz="0" w:space="0" w:color="auto"/>
                <w:bottom w:val="none" w:sz="0" w:space="0" w:color="auto"/>
                <w:right w:val="none" w:sz="0" w:space="0" w:color="auto"/>
              </w:divBdr>
            </w:div>
            <w:div w:id="869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hyperlink" Target="https://getbootstrap.com/docs/4.0/utilities/float/" TargetMode="External"/><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97.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hyperlink" Target="https://dev.twitter.com/rest/public" TargetMode="External"/><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37" Type="http://schemas.openxmlformats.org/officeDocument/2006/relationships/hyperlink" Target="https://becode.com.br/wp-content/uploads/2017/02/API.png" TargetMode="External"/><Relationship Id="rId58" Type="http://schemas.openxmlformats.org/officeDocument/2006/relationships/hyperlink" Target="https://www.google.com.br/search?q=web+moderno" TargetMode="External"/><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s://getbootstrap.com/docs/5.0/components/navbar/" TargetMode="External"/><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10.jpe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59.png"/><Relationship Id="rId91" Type="http://schemas.openxmlformats.org/officeDocument/2006/relationships/hyperlink" Target="https://www.google.com.br/search?q=Linux&amp;hl=en-us" TargetMode="External"/><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yperlink" Target="https://becode.com.br/wp-content/uploads/2017/02/Diferenca-de-REST-para-RESTful-API-11.png" TargetMode="External"/><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4598E-2A66-4ADA-B952-4133B4D8F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8732</TotalTime>
  <Pages>1</Pages>
  <Words>41626</Words>
  <Characters>224784</Characters>
  <Application>Microsoft Office Word</Application>
  <DocSecurity>0</DocSecurity>
  <Lines>1873</Lines>
  <Paragraphs>531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dc:creator>
  <cp:lastModifiedBy>Wesley dos Santos Vieira</cp:lastModifiedBy>
  <cp:revision>957</cp:revision>
  <dcterms:created xsi:type="dcterms:W3CDTF">2020-04-10T19:27:00Z</dcterms:created>
  <dcterms:modified xsi:type="dcterms:W3CDTF">2021-08-11T01:59:00Z</dcterms:modified>
</cp:coreProperties>
</file>